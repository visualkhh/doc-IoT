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15016" w:rsidRDefault="00C15016">
      <w:r>
        <w:rPr>
          <w:rFonts w:hint="eastAsia"/>
        </w:rPr>
        <w:t>ADT 이클립스 플러그인</w:t>
      </w:r>
    </w:p>
    <w:p w:rsidR="00C15016" w:rsidRDefault="00153F68">
      <w:hyperlink r:id="rId7" w:history="1">
        <w:r w:rsidR="00C15016" w:rsidRPr="00142A79">
          <w:rPr>
            <w:rStyle w:val="a4"/>
          </w:rPr>
          <w:t>https://dl-ssl.google.com/android/eclipse/</w:t>
        </w:r>
      </w:hyperlink>
      <w:r w:rsidR="00442AEC">
        <w:rPr>
          <w:rFonts w:hint="eastAsia"/>
        </w:rPr>
        <w:t>(다운로드 이클립스상 업데이트)</w:t>
      </w:r>
    </w:p>
    <w:p w:rsidR="00C15016" w:rsidRDefault="00C15016"/>
    <w:p w:rsidR="00C15016" w:rsidRDefault="00C15016"/>
    <w:p w:rsidR="00B273BB" w:rsidRDefault="00275E26">
      <w:r>
        <w:rPr>
          <w:rFonts w:hint="eastAsia"/>
        </w:rPr>
        <w:t>안드로이드 팁</w:t>
      </w:r>
    </w:p>
    <w:p w:rsidR="00275E26" w:rsidRPr="00275E26" w:rsidRDefault="00275E26" w:rsidP="00275E26">
      <w:pPr>
        <w:widowControl/>
        <w:wordWrap/>
        <w:autoSpaceDE/>
        <w:autoSpaceDN/>
        <w:jc w:val="left"/>
        <w:rPr>
          <w:rFonts w:ascii="돋움" w:eastAsia="돋움" w:hAnsi="돋움" w:cs="굴림"/>
          <w:color w:val="404040"/>
          <w:kern w:val="0"/>
          <w:sz w:val="14"/>
          <w:szCs w:val="14"/>
        </w:rPr>
      </w:pPr>
      <w:r w:rsidRPr="00275E26">
        <w:rPr>
          <w:rFonts w:ascii="Arial" w:eastAsia="돋움" w:hAnsi="Arial" w:cs="Arial"/>
          <w:color w:val="404040"/>
          <w:kern w:val="0"/>
          <w:sz w:val="15"/>
        </w:rPr>
        <w:t>일반적으로</w:t>
      </w:r>
      <w:r w:rsidRPr="00275E26">
        <w:rPr>
          <w:rFonts w:ascii="Arial" w:eastAsia="돋움" w:hAnsi="Arial" w:cs="Arial"/>
          <w:color w:val="404040"/>
          <w:kern w:val="0"/>
          <w:sz w:val="15"/>
        </w:rPr>
        <w:t xml:space="preserve"> </w:t>
      </w:r>
      <w:r w:rsidRPr="00275E26">
        <w:rPr>
          <w:rFonts w:ascii="Arial" w:eastAsia="돋움" w:hAnsi="Arial" w:cs="Arial"/>
          <w:color w:val="404040"/>
          <w:kern w:val="0"/>
          <w:sz w:val="15"/>
        </w:rPr>
        <w:t>서적과</w:t>
      </w:r>
      <w:r w:rsidRPr="00275E26">
        <w:rPr>
          <w:rFonts w:ascii="Arial" w:eastAsia="돋움" w:hAnsi="Arial" w:cs="Arial"/>
          <w:color w:val="404040"/>
          <w:kern w:val="0"/>
          <w:sz w:val="15"/>
        </w:rPr>
        <w:t xml:space="preserve"> </w:t>
      </w:r>
      <w:r w:rsidRPr="00275E26">
        <w:rPr>
          <w:rFonts w:ascii="Arial" w:eastAsia="돋움" w:hAnsi="Arial" w:cs="Arial"/>
          <w:color w:val="404040"/>
          <w:kern w:val="0"/>
          <w:sz w:val="15"/>
        </w:rPr>
        <w:t>설명들을</w:t>
      </w:r>
      <w:r w:rsidRPr="00275E26">
        <w:rPr>
          <w:rFonts w:ascii="Arial" w:eastAsia="돋움" w:hAnsi="Arial" w:cs="Arial"/>
          <w:color w:val="404040"/>
          <w:kern w:val="0"/>
          <w:sz w:val="15"/>
        </w:rPr>
        <w:t xml:space="preserve"> </w:t>
      </w:r>
      <w:r w:rsidRPr="00275E26">
        <w:rPr>
          <w:rFonts w:ascii="Arial" w:eastAsia="돋움" w:hAnsi="Arial" w:cs="Arial"/>
          <w:color w:val="404040"/>
          <w:kern w:val="0"/>
          <w:sz w:val="15"/>
        </w:rPr>
        <w:t>보면</w:t>
      </w:r>
      <w:r w:rsidRPr="00275E26">
        <w:rPr>
          <w:rFonts w:ascii="Arial" w:eastAsia="돋움" w:hAnsi="Arial" w:cs="Arial"/>
          <w:color w:val="404040"/>
          <w:kern w:val="0"/>
          <w:sz w:val="15"/>
        </w:rPr>
        <w:t xml:space="preserve"> drawable</w:t>
      </w:r>
      <w:r w:rsidRPr="00275E26">
        <w:rPr>
          <w:rFonts w:ascii="Arial" w:eastAsia="돋움" w:hAnsi="Arial" w:cs="Arial"/>
          <w:color w:val="404040"/>
          <w:kern w:val="0"/>
          <w:sz w:val="15"/>
        </w:rPr>
        <w:t>에</w:t>
      </w:r>
      <w:r w:rsidRPr="00275E26">
        <w:rPr>
          <w:rFonts w:ascii="Arial" w:eastAsia="돋움" w:hAnsi="Arial" w:cs="Arial"/>
          <w:color w:val="404040"/>
          <w:kern w:val="0"/>
          <w:sz w:val="15"/>
        </w:rPr>
        <w:t xml:space="preserve"> </w:t>
      </w:r>
      <w:r w:rsidRPr="00275E26">
        <w:rPr>
          <w:rFonts w:ascii="Arial" w:eastAsia="돋움" w:hAnsi="Arial" w:cs="Arial"/>
          <w:color w:val="404040"/>
          <w:kern w:val="0"/>
          <w:sz w:val="15"/>
        </w:rPr>
        <w:t>대해서만</w:t>
      </w:r>
      <w:r w:rsidRPr="00275E26">
        <w:rPr>
          <w:rFonts w:ascii="Arial" w:eastAsia="돋움" w:hAnsi="Arial" w:cs="Arial"/>
          <w:color w:val="404040"/>
          <w:kern w:val="0"/>
          <w:sz w:val="15"/>
        </w:rPr>
        <w:t xml:space="preserve"> </w:t>
      </w:r>
      <w:r w:rsidRPr="00275E26">
        <w:rPr>
          <w:rFonts w:ascii="Arial" w:eastAsia="돋움" w:hAnsi="Arial" w:cs="Arial"/>
          <w:color w:val="404040"/>
          <w:kern w:val="0"/>
          <w:sz w:val="15"/>
        </w:rPr>
        <w:t>이야기</w:t>
      </w:r>
      <w:r w:rsidRPr="00275E26">
        <w:rPr>
          <w:rFonts w:ascii="Arial" w:eastAsia="돋움" w:hAnsi="Arial" w:cs="Arial"/>
          <w:color w:val="404040"/>
          <w:kern w:val="0"/>
          <w:sz w:val="15"/>
        </w:rPr>
        <w:t xml:space="preserve"> </w:t>
      </w:r>
      <w:r w:rsidRPr="00275E26">
        <w:rPr>
          <w:rFonts w:ascii="Arial" w:eastAsia="돋움" w:hAnsi="Arial" w:cs="Arial"/>
          <w:color w:val="404040"/>
          <w:kern w:val="0"/>
          <w:sz w:val="15"/>
        </w:rPr>
        <w:t>하고</w:t>
      </w:r>
      <w:r w:rsidRPr="00275E26">
        <w:rPr>
          <w:rFonts w:ascii="Arial" w:eastAsia="돋움" w:hAnsi="Arial" w:cs="Arial"/>
          <w:color w:val="404040"/>
          <w:kern w:val="0"/>
          <w:sz w:val="15"/>
        </w:rPr>
        <w:t xml:space="preserve"> </w:t>
      </w:r>
      <w:r w:rsidRPr="00275E26">
        <w:rPr>
          <w:rFonts w:ascii="Arial" w:eastAsia="돋움" w:hAnsi="Arial" w:cs="Arial"/>
          <w:color w:val="404040"/>
          <w:kern w:val="0"/>
          <w:sz w:val="15"/>
        </w:rPr>
        <w:t>있는데</w:t>
      </w:r>
      <w:r w:rsidRPr="00275E26">
        <w:rPr>
          <w:rFonts w:ascii="Arial" w:eastAsia="돋움" w:hAnsi="Arial" w:cs="Arial"/>
          <w:color w:val="404040"/>
          <w:kern w:val="0"/>
          <w:sz w:val="15"/>
        </w:rPr>
        <w:t>,</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Arial" w:eastAsia="돋움" w:hAnsi="Arial" w:cs="Arial"/>
          <w:color w:val="404040"/>
          <w:kern w:val="0"/>
          <w:sz w:val="15"/>
          <w:szCs w:val="15"/>
        </w:rPr>
        <w:t>이클립스에서</w:t>
      </w:r>
      <w:r w:rsidRPr="00275E26">
        <w:rPr>
          <w:rFonts w:ascii="Arial" w:eastAsia="돋움" w:hAnsi="Arial" w:cs="Arial"/>
          <w:color w:val="404040"/>
          <w:kern w:val="0"/>
          <w:sz w:val="15"/>
          <w:szCs w:val="15"/>
        </w:rPr>
        <w:t xml:space="preserve"> </w:t>
      </w:r>
      <w:r w:rsidRPr="00275E26">
        <w:rPr>
          <w:rFonts w:ascii="Arial" w:eastAsia="돋움" w:hAnsi="Arial" w:cs="Arial"/>
          <w:color w:val="404040"/>
          <w:kern w:val="0"/>
          <w:sz w:val="15"/>
          <w:szCs w:val="15"/>
        </w:rPr>
        <w:t>안드로이드</w:t>
      </w:r>
      <w:r w:rsidRPr="00275E26">
        <w:rPr>
          <w:rFonts w:ascii="Arial" w:eastAsia="돋움" w:hAnsi="Arial" w:cs="Arial"/>
          <w:color w:val="404040"/>
          <w:kern w:val="0"/>
          <w:sz w:val="15"/>
          <w:szCs w:val="15"/>
        </w:rPr>
        <w:t xml:space="preserve"> </w:t>
      </w:r>
      <w:r w:rsidRPr="00275E26">
        <w:rPr>
          <w:rFonts w:ascii="Arial" w:eastAsia="돋움" w:hAnsi="Arial" w:cs="Arial"/>
          <w:color w:val="404040"/>
          <w:kern w:val="0"/>
          <w:sz w:val="15"/>
          <w:szCs w:val="15"/>
        </w:rPr>
        <w:t>프로젝트를</w:t>
      </w:r>
      <w:r w:rsidRPr="00275E26">
        <w:rPr>
          <w:rFonts w:ascii="Arial" w:eastAsia="돋움" w:hAnsi="Arial" w:cs="Arial"/>
          <w:color w:val="404040"/>
          <w:kern w:val="0"/>
          <w:sz w:val="15"/>
          <w:szCs w:val="15"/>
        </w:rPr>
        <w:t xml:space="preserve"> </w:t>
      </w:r>
      <w:r w:rsidRPr="00275E26">
        <w:rPr>
          <w:rFonts w:ascii="Arial" w:eastAsia="돋움" w:hAnsi="Arial" w:cs="Arial"/>
          <w:color w:val="404040"/>
          <w:kern w:val="0"/>
          <w:sz w:val="15"/>
          <w:szCs w:val="15"/>
        </w:rPr>
        <w:t>생성하면</w:t>
      </w:r>
      <w:r w:rsidRPr="00275E26">
        <w:rPr>
          <w:rFonts w:ascii="Arial" w:eastAsia="돋움" w:hAnsi="Arial" w:cs="Arial"/>
          <w:color w:val="404040"/>
          <w:kern w:val="0"/>
          <w:sz w:val="15"/>
          <w:szCs w:val="15"/>
        </w:rPr>
        <w:t xml:space="preserve"> res/ </w:t>
      </w:r>
      <w:r w:rsidRPr="00275E26">
        <w:rPr>
          <w:rFonts w:ascii="Arial" w:eastAsia="돋움" w:hAnsi="Arial" w:cs="Arial"/>
          <w:color w:val="404040"/>
          <w:kern w:val="0"/>
          <w:sz w:val="15"/>
          <w:szCs w:val="15"/>
        </w:rPr>
        <w:t>폴더안에</w:t>
      </w:r>
      <w:r w:rsidRPr="00275E26">
        <w:rPr>
          <w:rFonts w:ascii="Arial" w:eastAsia="돋움" w:hAnsi="Arial" w:cs="Arial"/>
          <w:color w:val="404040"/>
          <w:kern w:val="0"/>
          <w:sz w:val="15"/>
          <w:szCs w:val="15"/>
        </w:rPr>
        <w:t xml:space="preserve"> drawable</w:t>
      </w:r>
      <w:r w:rsidRPr="00275E26">
        <w:rPr>
          <w:rFonts w:ascii="Arial" w:eastAsia="돋움" w:hAnsi="Arial" w:cs="Arial"/>
          <w:color w:val="404040"/>
          <w:kern w:val="0"/>
          <w:sz w:val="15"/>
          <w:szCs w:val="15"/>
        </w:rPr>
        <w:t>과</w:t>
      </w:r>
      <w:r w:rsidRPr="00275E26">
        <w:rPr>
          <w:rFonts w:ascii="Arial" w:eastAsia="돋움" w:hAnsi="Arial" w:cs="Arial"/>
          <w:color w:val="404040"/>
          <w:kern w:val="0"/>
          <w:sz w:val="15"/>
          <w:szCs w:val="15"/>
        </w:rPr>
        <w:t xml:space="preserve"> </w:t>
      </w:r>
      <w:r w:rsidRPr="00275E26">
        <w:rPr>
          <w:rFonts w:ascii="Arial" w:eastAsia="돋움" w:hAnsi="Arial" w:cs="Arial"/>
          <w:color w:val="404040"/>
          <w:kern w:val="0"/>
          <w:sz w:val="15"/>
          <w:szCs w:val="15"/>
        </w:rPr>
        <w:t>관련된</w:t>
      </w:r>
      <w:r w:rsidRPr="00275E26">
        <w:rPr>
          <w:rFonts w:ascii="Arial" w:eastAsia="돋움" w:hAnsi="Arial" w:cs="Arial"/>
          <w:color w:val="404040"/>
          <w:kern w:val="0"/>
          <w:sz w:val="15"/>
          <w:szCs w:val="15"/>
        </w:rPr>
        <w:t xml:space="preserve"> 3</w:t>
      </w:r>
      <w:r w:rsidRPr="00275E26">
        <w:rPr>
          <w:rFonts w:ascii="Arial" w:eastAsia="돋움" w:hAnsi="Arial" w:cs="Arial"/>
          <w:color w:val="404040"/>
          <w:kern w:val="0"/>
          <w:sz w:val="15"/>
          <w:szCs w:val="15"/>
        </w:rPr>
        <w:t>개의</w:t>
      </w:r>
      <w:r w:rsidRPr="00275E26">
        <w:rPr>
          <w:rFonts w:ascii="Arial" w:eastAsia="돋움" w:hAnsi="Arial" w:cs="Arial"/>
          <w:color w:val="404040"/>
          <w:kern w:val="0"/>
          <w:sz w:val="15"/>
          <w:szCs w:val="15"/>
        </w:rPr>
        <w:t xml:space="preserve"> </w:t>
      </w:r>
      <w:r w:rsidRPr="00275E26">
        <w:rPr>
          <w:rFonts w:ascii="Arial" w:eastAsia="돋움" w:hAnsi="Arial" w:cs="Arial"/>
          <w:color w:val="404040"/>
          <w:kern w:val="0"/>
          <w:sz w:val="15"/>
          <w:szCs w:val="15"/>
        </w:rPr>
        <w:t>파일이</w:t>
      </w:r>
      <w:r w:rsidRPr="00275E26">
        <w:rPr>
          <w:rFonts w:ascii="Arial" w:eastAsia="돋움" w:hAnsi="Arial" w:cs="Arial"/>
          <w:color w:val="404040"/>
          <w:kern w:val="0"/>
          <w:sz w:val="15"/>
          <w:szCs w:val="15"/>
        </w:rPr>
        <w:t xml:space="preserve"> </w:t>
      </w:r>
      <w:r w:rsidRPr="00275E26">
        <w:rPr>
          <w:rFonts w:ascii="Arial" w:eastAsia="돋움" w:hAnsi="Arial" w:cs="Arial"/>
          <w:color w:val="404040"/>
          <w:kern w:val="0"/>
          <w:sz w:val="15"/>
          <w:szCs w:val="15"/>
        </w:rPr>
        <w:t>생성됩니다</w:t>
      </w:r>
      <w:r w:rsidRPr="00275E26">
        <w:rPr>
          <w:rFonts w:ascii="Arial" w:eastAsia="돋움" w:hAnsi="Arial" w:cs="Arial"/>
          <w:color w:val="404040"/>
          <w:kern w:val="0"/>
          <w:sz w:val="15"/>
          <w:szCs w:val="15"/>
        </w:rPr>
        <w:t>.</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Arial" w:eastAsia="돋움" w:hAnsi="Arial" w:cs="Arial"/>
          <w:color w:val="404040"/>
          <w:kern w:val="0"/>
          <w:sz w:val="15"/>
          <w:szCs w:val="15"/>
        </w:rPr>
        <w:t>drawable-hdpi, drawable-ldpi, drawable-mdpi</w:t>
      </w:r>
      <w:r w:rsidRPr="00275E26">
        <w:rPr>
          <w:rFonts w:ascii="Arial" w:eastAsia="돋움" w:hAnsi="Arial" w:cs="Arial"/>
          <w:color w:val="404040"/>
          <w:kern w:val="0"/>
          <w:sz w:val="15"/>
          <w:szCs w:val="15"/>
        </w:rPr>
        <w:t>의</w:t>
      </w:r>
      <w:r w:rsidRPr="00275E26">
        <w:rPr>
          <w:rFonts w:ascii="Arial" w:eastAsia="돋움" w:hAnsi="Arial" w:cs="Arial"/>
          <w:color w:val="404040"/>
          <w:kern w:val="0"/>
          <w:sz w:val="15"/>
          <w:szCs w:val="15"/>
        </w:rPr>
        <w:t xml:space="preserve"> </w:t>
      </w:r>
      <w:r w:rsidRPr="00275E26">
        <w:rPr>
          <w:rFonts w:ascii="Arial" w:eastAsia="돋움" w:hAnsi="Arial" w:cs="Arial"/>
          <w:color w:val="404040"/>
          <w:kern w:val="0"/>
          <w:sz w:val="15"/>
          <w:szCs w:val="15"/>
        </w:rPr>
        <w:t>용도에</w:t>
      </w:r>
      <w:r w:rsidRPr="00275E26">
        <w:rPr>
          <w:rFonts w:ascii="Arial" w:eastAsia="돋움" w:hAnsi="Arial" w:cs="Arial"/>
          <w:color w:val="404040"/>
          <w:kern w:val="0"/>
          <w:sz w:val="15"/>
          <w:szCs w:val="15"/>
        </w:rPr>
        <w:t xml:space="preserve"> </w:t>
      </w:r>
      <w:r w:rsidRPr="00275E26">
        <w:rPr>
          <w:rFonts w:ascii="Arial" w:eastAsia="돋움" w:hAnsi="Arial" w:cs="Arial"/>
          <w:color w:val="404040"/>
          <w:kern w:val="0"/>
          <w:sz w:val="15"/>
          <w:szCs w:val="15"/>
        </w:rPr>
        <w:t>대해서</w:t>
      </w:r>
      <w:r w:rsidRPr="00275E26">
        <w:rPr>
          <w:rFonts w:ascii="Arial" w:eastAsia="돋움" w:hAnsi="Arial" w:cs="Arial"/>
          <w:color w:val="404040"/>
          <w:kern w:val="0"/>
          <w:sz w:val="15"/>
          <w:szCs w:val="15"/>
        </w:rPr>
        <w:t xml:space="preserve"> </w:t>
      </w:r>
      <w:r w:rsidRPr="00275E26">
        <w:rPr>
          <w:rFonts w:ascii="Arial" w:eastAsia="돋움" w:hAnsi="Arial" w:cs="Arial"/>
          <w:color w:val="404040"/>
          <w:kern w:val="0"/>
          <w:sz w:val="15"/>
          <w:szCs w:val="15"/>
        </w:rPr>
        <w:t>알고</w:t>
      </w:r>
      <w:r w:rsidRPr="00275E26">
        <w:rPr>
          <w:rFonts w:ascii="Arial" w:eastAsia="돋움" w:hAnsi="Arial" w:cs="Arial"/>
          <w:color w:val="404040"/>
          <w:kern w:val="0"/>
          <w:sz w:val="15"/>
          <w:szCs w:val="15"/>
        </w:rPr>
        <w:t xml:space="preserve"> </w:t>
      </w:r>
      <w:r w:rsidRPr="00275E26">
        <w:rPr>
          <w:rFonts w:ascii="Arial" w:eastAsia="돋움" w:hAnsi="Arial" w:cs="Arial"/>
          <w:color w:val="404040"/>
          <w:kern w:val="0"/>
          <w:sz w:val="15"/>
          <w:szCs w:val="15"/>
        </w:rPr>
        <w:t>싶습니다</w:t>
      </w:r>
      <w:r w:rsidRPr="00275E26">
        <w:rPr>
          <w:rFonts w:ascii="Arial" w:eastAsia="돋움" w:hAnsi="Arial" w:cs="Arial"/>
          <w:color w:val="404040"/>
          <w:kern w:val="0"/>
          <w:sz w:val="15"/>
          <w:szCs w:val="15"/>
        </w:rPr>
        <w:t>.</w:t>
      </w:r>
    </w:p>
    <w:p w:rsidR="00275E26" w:rsidRPr="00275E26" w:rsidRDefault="00275E26" w:rsidP="00275E26">
      <w:pPr>
        <w:widowControl/>
        <w:wordWrap/>
        <w:autoSpaceDE/>
        <w:autoSpaceDN/>
        <w:jc w:val="left"/>
        <w:rPr>
          <w:rFonts w:ascii="돋움" w:eastAsia="돋움" w:hAnsi="돋움" w:cs="굴림"/>
          <w:color w:val="404040"/>
          <w:kern w:val="0"/>
          <w:sz w:val="14"/>
          <w:szCs w:val="14"/>
        </w:rPr>
      </w:pPr>
    </w:p>
    <w:p w:rsidR="00275E26" w:rsidRPr="00275E26" w:rsidRDefault="00275E26" w:rsidP="00275E26">
      <w:pPr>
        <w:widowControl/>
        <w:wordWrap/>
        <w:autoSpaceDE/>
        <w:autoSpaceDN/>
        <w:jc w:val="left"/>
        <w:rPr>
          <w:rFonts w:ascii="돋움" w:eastAsia="돋움" w:hAnsi="돋움" w:cs="굴림"/>
          <w:color w:val="404040"/>
          <w:kern w:val="0"/>
          <w:sz w:val="14"/>
          <w:szCs w:val="14"/>
        </w:rPr>
      </w:pPr>
      <w:r w:rsidRPr="00275E26">
        <w:rPr>
          <w:rFonts w:ascii="돋움" w:eastAsia="돋움" w:hAnsi="돋움" w:cs="굴림" w:hint="eastAsia"/>
          <w:color w:val="404040"/>
          <w:kern w:val="0"/>
          <w:sz w:val="14"/>
          <w:szCs w:val="14"/>
        </w:rPr>
        <w:t>&gt;&gt; 네이버 지식iN에서 답변했던 내용입니다. 그냥 퍼옴..~_~ </w:t>
      </w:r>
    </w:p>
    <w:p w:rsidR="00275E26" w:rsidRPr="00275E26" w:rsidRDefault="00275E26" w:rsidP="00275E26">
      <w:pPr>
        <w:widowControl/>
        <w:wordWrap/>
        <w:autoSpaceDE/>
        <w:autoSpaceDN/>
        <w:jc w:val="left"/>
        <w:rPr>
          <w:rFonts w:ascii="돋움" w:eastAsia="돋움" w:hAnsi="돋움" w:cs="굴림"/>
          <w:color w:val="404040"/>
          <w:kern w:val="0"/>
          <w:sz w:val="14"/>
          <w:szCs w:val="14"/>
        </w:rPr>
      </w:pPr>
    </w:p>
    <w:p w:rsidR="00275E26" w:rsidRPr="00275E26" w:rsidRDefault="00275E26" w:rsidP="00275E26">
      <w:pPr>
        <w:widowControl/>
        <w:wordWrap/>
        <w:autoSpaceDE/>
        <w:autoSpaceDN/>
        <w:jc w:val="left"/>
        <w:rPr>
          <w:rFonts w:ascii="돋움" w:eastAsia="돋움" w:hAnsi="돋움" w:cs="굴림"/>
          <w:color w:val="404040"/>
          <w:kern w:val="0"/>
          <w:sz w:val="14"/>
          <w:szCs w:val="14"/>
        </w:rPr>
      </w:pPr>
    </w:p>
    <w:p w:rsidR="00275E26" w:rsidRPr="00275E26" w:rsidRDefault="00275E26" w:rsidP="00275E26">
      <w:pPr>
        <w:widowControl/>
        <w:wordWrap/>
        <w:autoSpaceDE/>
        <w:autoSpaceDN/>
        <w:spacing w:line="253" w:lineRule="atLeast"/>
        <w:jc w:val="left"/>
        <w:rPr>
          <w:rFonts w:ascii="Arial" w:eastAsia="굴림" w:hAnsi="Arial" w:cs="Arial"/>
          <w:kern w:val="0"/>
          <w:sz w:val="15"/>
          <w:szCs w:val="15"/>
        </w:rPr>
      </w:pPr>
      <w:r w:rsidRPr="00275E26">
        <w:rPr>
          <w:rFonts w:ascii="Arial" w:eastAsia="돋움" w:hAnsi="Arial" w:cs="Arial"/>
          <w:color w:val="404040"/>
          <w:kern w:val="0"/>
          <w:sz w:val="15"/>
        </w:rPr>
        <w:t>안녕하세요</w:t>
      </w:r>
      <w:r w:rsidRPr="00275E26">
        <w:rPr>
          <w:rFonts w:ascii="Arial" w:eastAsia="돋움" w:hAnsi="Arial" w:cs="Arial"/>
          <w:color w:val="404040"/>
          <w:kern w:val="0"/>
          <w:sz w:val="15"/>
        </w:rPr>
        <w:t xml:space="preserve">. </w:t>
      </w:r>
      <w:r w:rsidRPr="00275E26">
        <w:rPr>
          <w:rFonts w:ascii="Arial" w:eastAsia="돋움" w:hAnsi="Arial" w:cs="Arial"/>
          <w:color w:val="404040"/>
          <w:kern w:val="0"/>
          <w:sz w:val="15"/>
        </w:rPr>
        <w:t>안드로이드</w:t>
      </w:r>
      <w:r w:rsidRPr="00275E26">
        <w:rPr>
          <w:rFonts w:ascii="Arial" w:eastAsia="돋움" w:hAnsi="Arial" w:cs="Arial"/>
          <w:color w:val="404040"/>
          <w:kern w:val="0"/>
          <w:sz w:val="15"/>
        </w:rPr>
        <w:t xml:space="preserve"> app </w:t>
      </w:r>
      <w:r w:rsidRPr="00275E26">
        <w:rPr>
          <w:rFonts w:ascii="Arial" w:eastAsia="돋움" w:hAnsi="Arial" w:cs="Arial"/>
          <w:color w:val="404040"/>
          <w:kern w:val="0"/>
          <w:sz w:val="15"/>
        </w:rPr>
        <w:t>개발자</w:t>
      </w:r>
      <w:r w:rsidRPr="00275E26">
        <w:rPr>
          <w:rFonts w:ascii="Arial" w:eastAsia="돋움" w:hAnsi="Arial" w:cs="Arial"/>
          <w:color w:val="404040"/>
          <w:kern w:val="0"/>
          <w:sz w:val="15"/>
        </w:rPr>
        <w:t xml:space="preserve"> dualwield </w:t>
      </w:r>
      <w:r w:rsidRPr="00275E26">
        <w:rPr>
          <w:rFonts w:ascii="Arial" w:eastAsia="돋움" w:hAnsi="Arial" w:cs="Arial"/>
          <w:color w:val="404040"/>
          <w:kern w:val="0"/>
          <w:sz w:val="15"/>
        </w:rPr>
        <w:t>입니다</w:t>
      </w:r>
      <w:r w:rsidRPr="00275E26">
        <w:rPr>
          <w:rFonts w:ascii="Arial" w:eastAsia="돋움" w:hAnsi="Arial" w:cs="Arial"/>
          <w:color w:val="404040"/>
          <w:kern w:val="0"/>
          <w:sz w:val="15"/>
        </w:rPr>
        <w:t>.</w:t>
      </w:r>
    </w:p>
    <w:p w:rsidR="00275E26" w:rsidRPr="00275E26" w:rsidRDefault="00275E26" w:rsidP="00275E26">
      <w:pPr>
        <w:widowControl/>
        <w:wordWrap/>
        <w:autoSpaceDE/>
        <w:autoSpaceDN/>
        <w:jc w:val="left"/>
        <w:rPr>
          <w:rFonts w:ascii="굴림" w:eastAsia="굴림" w:hAnsi="굴림" w:cs="굴림"/>
          <w:kern w:val="0"/>
          <w:sz w:val="24"/>
          <w:szCs w:val="24"/>
        </w:rPr>
      </w:pP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Arial" w:eastAsia="돋움" w:hAnsi="Arial" w:cs="Arial"/>
          <w:color w:val="404040"/>
          <w:kern w:val="0"/>
          <w:sz w:val="15"/>
          <w:szCs w:val="15"/>
        </w:rPr>
        <w:t>위에</w:t>
      </w:r>
      <w:r w:rsidRPr="00275E26">
        <w:rPr>
          <w:rFonts w:ascii="Arial" w:eastAsia="돋움" w:hAnsi="Arial" w:cs="Arial"/>
          <w:color w:val="404040"/>
          <w:kern w:val="0"/>
          <w:sz w:val="15"/>
          <w:szCs w:val="15"/>
        </w:rPr>
        <w:t xml:space="preserve"> </w:t>
      </w:r>
      <w:r w:rsidRPr="00275E26">
        <w:rPr>
          <w:rFonts w:ascii="Arial" w:eastAsia="돋움" w:hAnsi="Arial" w:cs="Arial"/>
          <w:color w:val="404040"/>
          <w:kern w:val="0"/>
          <w:sz w:val="15"/>
          <w:szCs w:val="15"/>
        </w:rPr>
        <w:t>언급하신</w:t>
      </w:r>
      <w:r w:rsidRPr="00275E26">
        <w:rPr>
          <w:rFonts w:ascii="Arial" w:eastAsia="돋움" w:hAnsi="Arial" w:cs="Arial"/>
          <w:color w:val="404040"/>
          <w:kern w:val="0"/>
          <w:sz w:val="15"/>
          <w:szCs w:val="15"/>
        </w:rPr>
        <w:t> </w:t>
      </w:r>
      <w:r w:rsidRPr="00275E26">
        <w:rPr>
          <w:rFonts w:ascii="돋움" w:eastAsia="돋움" w:hAnsi="돋움" w:cs="Arial" w:hint="eastAsia"/>
          <w:color w:val="444444"/>
          <w:kern w:val="0"/>
          <w:sz w:val="14"/>
        </w:rPr>
        <w:t>drawable-hdpi, drawable-ldpi, drawable-mdpi 는</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444444"/>
          <w:kern w:val="0"/>
          <w:sz w:val="14"/>
        </w:rPr>
        <w:t>해상도에 따라서 알맞게 이미지를 보여줄 수 있도록 기존의 </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444444"/>
          <w:kern w:val="0"/>
          <w:sz w:val="14"/>
        </w:rPr>
        <w:t>단순한 drawable 을 세분화한 것입니다.</w:t>
      </w:r>
    </w:p>
    <w:p w:rsidR="00275E26" w:rsidRPr="00275E26" w:rsidRDefault="00275E26" w:rsidP="00275E26">
      <w:pPr>
        <w:widowControl/>
        <w:wordWrap/>
        <w:autoSpaceDE/>
        <w:autoSpaceDN/>
        <w:jc w:val="left"/>
        <w:rPr>
          <w:rFonts w:ascii="Arial" w:eastAsia="돋움" w:hAnsi="Arial" w:cs="Arial"/>
          <w:color w:val="404040"/>
          <w:kern w:val="0"/>
          <w:sz w:val="15"/>
          <w:szCs w:val="15"/>
        </w:rPr>
      </w:pP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444444"/>
          <w:kern w:val="0"/>
          <w:sz w:val="14"/>
        </w:rPr>
        <w:t>즉, 다양한 해상도를 지원할 수 있도록 해놓은 것입니다.</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444444"/>
          <w:kern w:val="0"/>
          <w:sz w:val="14"/>
        </w:rPr>
        <w:t>일반적으로 작업시에는 drawable-mdpi 폴더에 이미지 넣고 작업하시면 됩니다. (일반적인 폰 화면 비율)</w:t>
      </w:r>
    </w:p>
    <w:p w:rsidR="00275E26" w:rsidRPr="00275E26" w:rsidRDefault="00275E26" w:rsidP="00275E26">
      <w:pPr>
        <w:widowControl/>
        <w:wordWrap/>
        <w:autoSpaceDE/>
        <w:autoSpaceDN/>
        <w:jc w:val="left"/>
        <w:rPr>
          <w:rFonts w:ascii="Arial" w:eastAsia="돋움" w:hAnsi="Arial" w:cs="Arial"/>
          <w:color w:val="404040"/>
          <w:kern w:val="0"/>
          <w:sz w:val="15"/>
          <w:szCs w:val="15"/>
        </w:rPr>
      </w:pP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444444"/>
          <w:kern w:val="0"/>
          <w:sz w:val="14"/>
        </w:rPr>
        <w:t>질문자께서 보고 계신 서적은 아마도 1.5 버전을 기준으로 작성된 것일것입니다.</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444444"/>
          <w:kern w:val="0"/>
          <w:sz w:val="14"/>
        </w:rPr>
        <w:t>이 해상도 관련에 대한것은 android SDK 1.6 버전  부터 적용된 것이므로</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444444"/>
          <w:kern w:val="0"/>
          <w:sz w:val="14"/>
        </w:rPr>
        <w:t>1.5 를 기준으로 작성된 서적 등에는 언급이 없습니다. </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444444"/>
          <w:kern w:val="0"/>
          <w:sz w:val="14"/>
        </w:rPr>
        <w:t>(아주 사소한 것입니다. 책에 누락되었다고 다시 살 필요가 없는것^^)</w:t>
      </w:r>
    </w:p>
    <w:p w:rsidR="00275E26" w:rsidRPr="00275E26" w:rsidRDefault="00275E26" w:rsidP="00275E26">
      <w:pPr>
        <w:widowControl/>
        <w:wordWrap/>
        <w:autoSpaceDE/>
        <w:autoSpaceDN/>
        <w:jc w:val="left"/>
        <w:rPr>
          <w:rFonts w:ascii="Arial" w:eastAsia="돋움" w:hAnsi="Arial" w:cs="Arial"/>
          <w:color w:val="404040"/>
          <w:kern w:val="0"/>
          <w:sz w:val="15"/>
          <w:szCs w:val="15"/>
        </w:rPr>
      </w:pP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444444"/>
          <w:kern w:val="0"/>
          <w:sz w:val="14"/>
        </w:rPr>
        <w:t>좀 더 풀어서 설명하면,</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444444"/>
          <w:kern w:val="0"/>
          <w:sz w:val="14"/>
        </w:rPr>
        <w:t>1.0~1.5 버전까지는 drawable 에 출력하고자 하는 png 등의 이미지 리소스를 넣어놓고</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444444"/>
          <w:kern w:val="0"/>
          <w:sz w:val="14"/>
        </w:rPr>
        <w:t>코드를 통해서 출력하도록 했을때 동일한 이미지로 320X480 (HVGA)해상도를 기준이었습니다.(devphone 과 동일)</w:t>
      </w:r>
    </w:p>
    <w:p w:rsidR="00275E26" w:rsidRPr="00275E26" w:rsidRDefault="00275E26" w:rsidP="00275E26">
      <w:pPr>
        <w:widowControl/>
        <w:wordWrap/>
        <w:autoSpaceDE/>
        <w:autoSpaceDN/>
        <w:jc w:val="left"/>
        <w:rPr>
          <w:rFonts w:ascii="Arial" w:eastAsia="돋움" w:hAnsi="Arial" w:cs="Arial"/>
          <w:color w:val="404040"/>
          <w:kern w:val="0"/>
          <w:sz w:val="15"/>
          <w:szCs w:val="15"/>
        </w:rPr>
      </w:pP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444444"/>
          <w:kern w:val="0"/>
          <w:sz w:val="14"/>
        </w:rPr>
        <w:t>하지만, 1.6 버전부터는 단순하게 고정된 해상도가 아닌,</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444444"/>
          <w:kern w:val="0"/>
          <w:sz w:val="14"/>
        </w:rPr>
        <w:t>가변적인 해상도를 지원합니다.</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444444"/>
          <w:kern w:val="0"/>
          <w:sz w:val="14"/>
        </w:rPr>
        <w:t>즉, 휴대폰만이 아닌 노트북과 같은 다양한 기기에서 기존과 다른 QVGA, WQVGA, WVGA 등의 다양한 해상도도 지원할 수 있도록 업데이트 되었죠.</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444444"/>
          <w:kern w:val="0"/>
          <w:sz w:val="14"/>
        </w:rPr>
        <w:t>개발할때 누가 어떤 해상도의 단말을 가지고 있는지 모르기 때문에 각 해상도에 맞게 이미지를 제작해서 넣어놓으면</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444444"/>
          <w:kern w:val="0"/>
          <w:sz w:val="14"/>
        </w:rPr>
        <w:t>됩니다.  뒷배경 같은 경우 자동적으로 화면에 맞게 늘릴수 있고, 버튼 등 이미지도 나인핏치라는 방식으로 png 파일을</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444444"/>
          <w:kern w:val="0"/>
          <w:sz w:val="14"/>
        </w:rPr>
        <w:t>제작하면 알맞게 보기 좋게 배치가 되기도 합니다. 하지만 적당히 배치되는 것을 원치 않을때는 세부적으로 다양한 해상도에 맞게 이미지를 미리 제작해서 폴더에 넣어두면 되겠죠?</w:t>
      </w:r>
    </w:p>
    <w:p w:rsidR="00275E26" w:rsidRPr="00275E26" w:rsidRDefault="00275E26" w:rsidP="00275E26">
      <w:pPr>
        <w:widowControl/>
        <w:wordWrap/>
        <w:autoSpaceDE/>
        <w:autoSpaceDN/>
        <w:jc w:val="left"/>
        <w:rPr>
          <w:rFonts w:ascii="Arial" w:eastAsia="돋움" w:hAnsi="Arial" w:cs="Arial"/>
          <w:color w:val="404040"/>
          <w:kern w:val="0"/>
          <w:sz w:val="15"/>
          <w:szCs w:val="15"/>
        </w:rPr>
      </w:pPr>
    </w:p>
    <w:p w:rsidR="00275E26" w:rsidRPr="00275E26" w:rsidRDefault="00275E26" w:rsidP="00275E26">
      <w:pPr>
        <w:widowControl/>
        <w:wordWrap/>
        <w:autoSpaceDE/>
        <w:autoSpaceDN/>
        <w:jc w:val="left"/>
        <w:rPr>
          <w:rFonts w:ascii="Arial" w:eastAsia="돋움" w:hAnsi="Arial" w:cs="Arial"/>
          <w:color w:val="404040"/>
          <w:kern w:val="0"/>
          <w:sz w:val="15"/>
          <w:szCs w:val="15"/>
        </w:rPr>
      </w:pPr>
    </w:p>
    <w:p w:rsidR="00275E26" w:rsidRPr="00275E26" w:rsidRDefault="00275E26" w:rsidP="00275E26">
      <w:pPr>
        <w:widowControl/>
        <w:wordWrap/>
        <w:autoSpaceDE/>
        <w:autoSpaceDN/>
        <w:jc w:val="left"/>
        <w:rPr>
          <w:rFonts w:ascii="Arial" w:eastAsia="돋움" w:hAnsi="Arial" w:cs="Arial"/>
          <w:color w:val="404040"/>
          <w:kern w:val="0"/>
          <w:sz w:val="15"/>
          <w:szCs w:val="15"/>
        </w:rPr>
      </w:pP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444444"/>
          <w:kern w:val="0"/>
          <w:sz w:val="14"/>
        </w:rPr>
        <w:t>아래 도표 참고하시면 위 글은 다 의미가 없을지도 모르겠네요</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Arial" w:eastAsia="돋움" w:hAnsi="Arial" w:cs="Arial"/>
          <w:color w:val="404040"/>
          <w:kern w:val="0"/>
          <w:sz w:val="15"/>
          <w:szCs w:val="15"/>
        </w:rPr>
        <w:t> </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Pr>
          <w:rFonts w:ascii="돋움" w:eastAsia="돋움" w:hAnsi="돋움" w:cs="Arial"/>
          <w:noProof/>
          <w:color w:val="444444"/>
          <w:kern w:val="0"/>
          <w:sz w:val="14"/>
          <w:szCs w:val="14"/>
        </w:rPr>
        <w:drawing>
          <wp:inline distT="0" distB="0" distL="0" distR="0">
            <wp:extent cx="7080885" cy="1631315"/>
            <wp:effectExtent l="19050" t="0" r="5715" b="0"/>
            <wp:docPr id="1" name="storage/upload/2009/11/29/16212659_1258701318.png" descr="http://kinimage.naver.net/storage/upload/2009/11/29/16212659_1258701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age/upload/2009/11/29/16212659_1258701318.png" descr="http://kinimage.naver.net/storage/upload/2009/11/29/16212659_1258701318.png"/>
                    <pic:cNvPicPr>
                      <a:picLocks noChangeAspect="1" noChangeArrowheads="1"/>
                    </pic:cNvPicPr>
                  </pic:nvPicPr>
                  <pic:blipFill>
                    <a:blip r:embed="rId8"/>
                    <a:srcRect/>
                    <a:stretch>
                      <a:fillRect/>
                    </a:stretch>
                  </pic:blipFill>
                  <pic:spPr bwMode="auto">
                    <a:xfrm>
                      <a:off x="0" y="0"/>
                      <a:ext cx="7080885" cy="1631315"/>
                    </a:xfrm>
                    <a:prstGeom prst="rect">
                      <a:avLst/>
                    </a:prstGeom>
                    <a:noFill/>
                    <a:ln w="9525">
                      <a:noFill/>
                      <a:miter lim="800000"/>
                      <a:headEnd/>
                      <a:tailEnd/>
                    </a:ln>
                  </pic:spPr>
                </pic:pic>
              </a:graphicData>
            </a:graphic>
          </wp:inline>
        </w:drawing>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Arial" w:eastAsia="돋움" w:hAnsi="Arial" w:cs="Arial"/>
          <w:color w:val="404040"/>
          <w:kern w:val="0"/>
          <w:sz w:val="15"/>
          <w:szCs w:val="15"/>
        </w:rPr>
        <w:t> </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Arial" w:eastAsia="돋움" w:hAnsi="Arial" w:cs="Arial"/>
          <w:color w:val="404040"/>
          <w:kern w:val="0"/>
          <w:sz w:val="15"/>
          <w:szCs w:val="15"/>
        </w:rPr>
        <w:t> </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444444"/>
          <w:kern w:val="0"/>
          <w:sz w:val="14"/>
        </w:rPr>
        <w:t>ps. 좀더 자세한 것은 아래 링크 참고하세요</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444444"/>
          <w:kern w:val="0"/>
          <w:sz w:val="14"/>
        </w:rPr>
        <w:t>     </w:t>
      </w:r>
      <w:hyperlink r:id="rId9" w:tgtFrame="_blank" w:history="1">
        <w:r w:rsidRPr="00275E26">
          <w:rPr>
            <w:rFonts w:ascii="굴림" w:eastAsia="굴림" w:hAnsi="굴림" w:cs="Arial" w:hint="eastAsia"/>
            <w:color w:val="0000FF"/>
            <w:kern w:val="0"/>
            <w:sz w:val="15"/>
          </w:rPr>
          <w:t>http://developer.android.com/guide/practices/screens_support.html</w:t>
        </w:r>
      </w:hyperlink>
      <w:r w:rsidRPr="00275E26">
        <w:rPr>
          <w:rFonts w:ascii="굴림" w:eastAsia="굴림" w:hAnsi="굴림" w:cs="Arial" w:hint="eastAsia"/>
          <w:color w:val="000000"/>
          <w:kern w:val="0"/>
          <w:sz w:val="15"/>
        </w:rPr>
        <w:t>  </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Arial" w:eastAsia="돋움" w:hAnsi="Arial" w:cs="Arial"/>
          <w:color w:val="404040"/>
          <w:kern w:val="0"/>
          <w:sz w:val="15"/>
          <w:szCs w:val="15"/>
        </w:rPr>
        <w:t> </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hint="eastAsia"/>
          <w:color w:val="000000"/>
          <w:kern w:val="0"/>
          <w:sz w:val="14"/>
        </w:rPr>
        <w:t>추가적으로, res/layout-480x800 , res/drawable-480x800   와 같이 사용해도 된다고 하네요.</w:t>
      </w:r>
    </w:p>
    <w:p w:rsidR="00275E26" w:rsidRPr="00275E26" w:rsidRDefault="00275E26" w:rsidP="00275E26">
      <w:pPr>
        <w:widowControl/>
        <w:wordWrap/>
        <w:autoSpaceDE/>
        <w:autoSpaceDN/>
        <w:jc w:val="left"/>
        <w:rPr>
          <w:rFonts w:ascii="Arial" w:eastAsia="돋움" w:hAnsi="Arial" w:cs="Arial"/>
          <w:color w:val="404040"/>
          <w:kern w:val="0"/>
          <w:sz w:val="15"/>
          <w:szCs w:val="15"/>
        </w:rPr>
      </w:pP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000000"/>
          <w:kern w:val="0"/>
          <w:sz w:val="14"/>
        </w:rPr>
        <w:t>현재 해상도 구하는 것은</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000000"/>
          <w:kern w:val="0"/>
          <w:sz w:val="14"/>
        </w:rPr>
        <w:t>Display display = ((WindowManager)getSystemService(WINDOW_SERVICE)).getDefaultDisplay();</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000000"/>
          <w:kern w:val="0"/>
          <w:sz w:val="14"/>
        </w:rPr>
        <w:t>int width = display.getWidth();</w:t>
      </w: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000000"/>
          <w:kern w:val="0"/>
          <w:sz w:val="14"/>
        </w:rPr>
        <w:t>int height = display.getHeight();</w:t>
      </w:r>
    </w:p>
    <w:p w:rsidR="00275E26" w:rsidRPr="00275E26" w:rsidRDefault="00275E26" w:rsidP="00275E26">
      <w:pPr>
        <w:widowControl/>
        <w:wordWrap/>
        <w:autoSpaceDE/>
        <w:autoSpaceDN/>
        <w:jc w:val="left"/>
        <w:rPr>
          <w:rFonts w:ascii="Arial" w:eastAsia="돋움" w:hAnsi="Arial" w:cs="Arial"/>
          <w:color w:val="404040"/>
          <w:kern w:val="0"/>
          <w:sz w:val="15"/>
          <w:szCs w:val="15"/>
        </w:rPr>
      </w:pPr>
    </w:p>
    <w:p w:rsidR="00275E26" w:rsidRPr="00275E26" w:rsidRDefault="00275E26" w:rsidP="00275E26">
      <w:pPr>
        <w:widowControl/>
        <w:wordWrap/>
        <w:autoSpaceDE/>
        <w:autoSpaceDN/>
        <w:jc w:val="left"/>
        <w:rPr>
          <w:rFonts w:ascii="Arial" w:eastAsia="돋움" w:hAnsi="Arial" w:cs="Arial"/>
          <w:color w:val="404040"/>
          <w:kern w:val="0"/>
          <w:sz w:val="15"/>
          <w:szCs w:val="15"/>
        </w:rPr>
      </w:pPr>
      <w:r w:rsidRPr="00275E26">
        <w:rPr>
          <w:rFonts w:ascii="돋움" w:eastAsia="돋움" w:hAnsi="돋움" w:cs="Arial"/>
          <w:color w:val="000000"/>
          <w:kern w:val="0"/>
          <w:sz w:val="14"/>
        </w:rPr>
        <w:lastRenderedPageBreak/>
        <w:t>View에서는 아래 것으로 사용하면 된다.</w:t>
      </w:r>
    </w:p>
    <w:p w:rsidR="00275E26" w:rsidRPr="00275E26" w:rsidRDefault="00275E26" w:rsidP="00275E26">
      <w:pPr>
        <w:widowControl/>
        <w:wordWrap/>
        <w:autoSpaceDE/>
        <w:autoSpaceDN/>
        <w:jc w:val="left"/>
        <w:rPr>
          <w:rFonts w:ascii="돋움" w:eastAsia="돋움" w:hAnsi="돋움" w:cs="Arial"/>
          <w:color w:val="000000"/>
          <w:kern w:val="0"/>
          <w:sz w:val="14"/>
          <w:szCs w:val="14"/>
        </w:rPr>
      </w:pPr>
      <w:r w:rsidRPr="00275E26">
        <w:rPr>
          <w:rFonts w:ascii="돋움" w:eastAsia="돋움" w:hAnsi="돋움" w:cs="Arial"/>
          <w:color w:val="000000"/>
          <w:kern w:val="0"/>
          <w:sz w:val="14"/>
          <w:szCs w:val="14"/>
        </w:rPr>
        <w:t>int mWidth = context.getResources().getDisplayMetrics().widthPixels;</w:t>
      </w:r>
    </w:p>
    <w:p w:rsidR="00275E26" w:rsidRPr="00275E26" w:rsidRDefault="00275E26" w:rsidP="00275E26">
      <w:pPr>
        <w:widowControl/>
        <w:wordWrap/>
        <w:autoSpaceDE/>
        <w:autoSpaceDN/>
        <w:jc w:val="left"/>
        <w:rPr>
          <w:rFonts w:ascii="돋움" w:eastAsia="돋움" w:hAnsi="돋움" w:cs="Arial"/>
          <w:color w:val="000000"/>
          <w:kern w:val="0"/>
          <w:sz w:val="14"/>
          <w:szCs w:val="14"/>
        </w:rPr>
      </w:pPr>
      <w:r w:rsidRPr="00275E26">
        <w:rPr>
          <w:rFonts w:ascii="돋움" w:eastAsia="돋움" w:hAnsi="돋움" w:cs="Arial"/>
          <w:color w:val="000000"/>
          <w:kern w:val="0"/>
          <w:sz w:val="14"/>
          <w:szCs w:val="14"/>
        </w:rPr>
        <w:t>int mHeight = context.getResources().getDisplayMetrics().heightPixels;</w:t>
      </w:r>
    </w:p>
    <w:p w:rsidR="00141EA3" w:rsidRDefault="00141EA3">
      <w:pPr>
        <w:widowControl/>
        <w:wordWrap/>
        <w:autoSpaceDE/>
        <w:autoSpaceDN/>
        <w:jc w:val="left"/>
      </w:pPr>
      <w:r>
        <w:br w:type="page"/>
      </w:r>
    </w:p>
    <w:p w:rsidR="00141EA3" w:rsidRDefault="00141EA3">
      <w:r>
        <w:rPr>
          <w:rFonts w:hint="eastAsia"/>
        </w:rPr>
        <w:lastRenderedPageBreak/>
        <w:t>스크롤 탭,  탭 위치 변경</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b/>
          <w:bCs/>
          <w:color w:val="7F0055"/>
          <w:kern w:val="0"/>
          <w:sz w:val="12"/>
          <w:szCs w:val="20"/>
        </w:rPr>
        <w:t>public</w:t>
      </w:r>
      <w:r w:rsidRPr="00FF7C62">
        <w:rPr>
          <w:rFonts w:ascii="Courier New" w:hAnsi="Courier New" w:cs="Courier New"/>
          <w:color w:val="000000"/>
          <w:kern w:val="0"/>
          <w:sz w:val="12"/>
          <w:szCs w:val="20"/>
        </w:rPr>
        <w:t xml:space="preserve"> </w:t>
      </w:r>
      <w:r w:rsidRPr="00FF7C62">
        <w:rPr>
          <w:rFonts w:ascii="Courier New" w:hAnsi="Courier New" w:cs="Courier New"/>
          <w:b/>
          <w:bCs/>
          <w:color w:val="7F0055"/>
          <w:kern w:val="0"/>
          <w:sz w:val="12"/>
          <w:szCs w:val="20"/>
        </w:rPr>
        <w:t>class</w:t>
      </w:r>
      <w:r w:rsidRPr="00FF7C62">
        <w:rPr>
          <w:rFonts w:ascii="Courier New" w:hAnsi="Courier New" w:cs="Courier New"/>
          <w:color w:val="000000"/>
          <w:kern w:val="0"/>
          <w:sz w:val="12"/>
          <w:szCs w:val="20"/>
        </w:rPr>
        <w:t xml:space="preserve"> </w:t>
      </w:r>
      <w:r w:rsidRPr="00FF7C62">
        <w:rPr>
          <w:rFonts w:ascii="Courier New" w:hAnsi="Courier New" w:cs="Courier New"/>
          <w:b/>
          <w:bCs/>
          <w:color w:val="005032"/>
          <w:kern w:val="0"/>
          <w:sz w:val="12"/>
          <w:szCs w:val="20"/>
        </w:rPr>
        <w:t>test</w:t>
      </w:r>
      <w:r w:rsidRPr="00FF7C62">
        <w:rPr>
          <w:rFonts w:ascii="Courier New" w:hAnsi="Courier New" w:cs="Courier New"/>
          <w:color w:val="000000"/>
          <w:kern w:val="0"/>
          <w:sz w:val="12"/>
          <w:szCs w:val="20"/>
        </w:rPr>
        <w:t xml:space="preserve"> </w:t>
      </w:r>
      <w:r w:rsidRPr="00FF7C62">
        <w:rPr>
          <w:rFonts w:ascii="Courier New" w:hAnsi="Courier New" w:cs="Courier New"/>
          <w:b/>
          <w:bCs/>
          <w:color w:val="7F0055"/>
          <w:kern w:val="0"/>
          <w:sz w:val="12"/>
          <w:szCs w:val="20"/>
        </w:rPr>
        <w:t>extends</w:t>
      </w:r>
      <w:r w:rsidRPr="00FF7C62">
        <w:rPr>
          <w:rFonts w:ascii="Courier New" w:hAnsi="Courier New" w:cs="Courier New"/>
          <w:color w:val="000000"/>
          <w:kern w:val="0"/>
          <w:sz w:val="12"/>
          <w:szCs w:val="20"/>
        </w:rPr>
        <w:t xml:space="preserve"> </w:t>
      </w:r>
      <w:r w:rsidRPr="00FF7C62">
        <w:rPr>
          <w:rFonts w:ascii="Courier New" w:hAnsi="Courier New" w:cs="Courier New"/>
          <w:b/>
          <w:bCs/>
          <w:color w:val="005032"/>
          <w:kern w:val="0"/>
          <w:sz w:val="12"/>
          <w:szCs w:val="20"/>
        </w:rPr>
        <w:t>TabActivity</w:t>
      </w:r>
      <w:r w:rsidRPr="00FF7C62">
        <w:rPr>
          <w:rFonts w:ascii="Courier New" w:hAnsi="Courier New" w:cs="Courier New"/>
          <w:color w:val="000000"/>
          <w:kern w:val="0"/>
          <w:sz w:val="12"/>
          <w:szCs w:val="20"/>
        </w:rPr>
        <w:t xml:space="preserve">  {</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r>
      <w:r w:rsidRPr="00FF7C62">
        <w:rPr>
          <w:rFonts w:ascii="Courier New" w:hAnsi="Courier New" w:cs="Courier New"/>
          <w:b/>
          <w:bCs/>
          <w:color w:val="7F0055"/>
          <w:kern w:val="0"/>
          <w:sz w:val="12"/>
          <w:szCs w:val="20"/>
        </w:rPr>
        <w:t>public</w:t>
      </w:r>
      <w:r w:rsidRPr="00FF7C62">
        <w:rPr>
          <w:rFonts w:ascii="Courier New" w:hAnsi="Courier New" w:cs="Courier New"/>
          <w:color w:val="000000"/>
          <w:kern w:val="0"/>
          <w:sz w:val="12"/>
          <w:szCs w:val="20"/>
        </w:rPr>
        <w:t xml:space="preserve"> </w:t>
      </w:r>
      <w:r w:rsidRPr="00FF7C62">
        <w:rPr>
          <w:rFonts w:ascii="Courier New" w:hAnsi="Courier New" w:cs="Courier New"/>
          <w:b/>
          <w:bCs/>
          <w:color w:val="7F0055"/>
          <w:kern w:val="0"/>
          <w:sz w:val="12"/>
          <w:szCs w:val="20"/>
        </w:rPr>
        <w:t>void</w:t>
      </w:r>
      <w:r w:rsidRPr="00FF7C62">
        <w:rPr>
          <w:rFonts w:ascii="Courier New" w:hAnsi="Courier New" w:cs="Courier New"/>
          <w:color w:val="000000"/>
          <w:kern w:val="0"/>
          <w:sz w:val="12"/>
          <w:szCs w:val="20"/>
        </w:rPr>
        <w:t xml:space="preserve"> </w:t>
      </w:r>
      <w:r w:rsidRPr="00FF7C62">
        <w:rPr>
          <w:rFonts w:ascii="Courier New" w:hAnsi="Courier New" w:cs="Courier New"/>
          <w:b/>
          <w:bCs/>
          <w:color w:val="008000"/>
          <w:kern w:val="0"/>
          <w:sz w:val="12"/>
          <w:szCs w:val="20"/>
        </w:rPr>
        <w:t>onCreate</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Bundle</w:t>
      </w:r>
      <w:r w:rsidRPr="00FF7C62">
        <w:rPr>
          <w:rFonts w:ascii="Courier New" w:hAnsi="Courier New" w:cs="Courier New"/>
          <w:color w:val="000000"/>
          <w:kern w:val="0"/>
          <w:sz w:val="12"/>
          <w:szCs w:val="20"/>
        </w:rPr>
        <w:t xml:space="preserve"> savedInstanceState) {</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w:t>
      </w:r>
      <w:r w:rsidRPr="00FF7C62">
        <w:rPr>
          <w:rFonts w:ascii="Courier New" w:hAnsi="Courier New" w:cs="Courier New"/>
          <w:b/>
          <w:bCs/>
          <w:color w:val="7F0055"/>
          <w:kern w:val="0"/>
          <w:sz w:val="12"/>
          <w:szCs w:val="20"/>
        </w:rPr>
        <w:t>super</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onCreate</w:t>
      </w:r>
      <w:r w:rsidRPr="00FF7C62">
        <w:rPr>
          <w:rFonts w:ascii="Courier New" w:hAnsi="Courier New" w:cs="Courier New"/>
          <w:color w:val="000000"/>
          <w:kern w:val="0"/>
          <w:sz w:val="12"/>
          <w:szCs w:val="20"/>
        </w:rPr>
        <w:t>(savedInstanceState);</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w:t>
      </w:r>
      <w:r w:rsidRPr="00FF7C62">
        <w:rPr>
          <w:rFonts w:ascii="Courier New" w:hAnsi="Courier New" w:cs="Courier New"/>
          <w:b/>
          <w:bCs/>
          <w:color w:val="008000"/>
          <w:kern w:val="0"/>
          <w:sz w:val="12"/>
          <w:szCs w:val="20"/>
        </w:rPr>
        <w:t>setContentView</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R</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layout</w:t>
      </w:r>
      <w:r w:rsidRPr="00FF7C62">
        <w:rPr>
          <w:rFonts w:ascii="Courier New" w:hAnsi="Courier New" w:cs="Courier New"/>
          <w:color w:val="000000"/>
          <w:kern w:val="0"/>
          <w:sz w:val="12"/>
          <w:szCs w:val="20"/>
        </w:rPr>
        <w:t>.</w:t>
      </w:r>
      <w:r w:rsidRPr="00FF7C62">
        <w:rPr>
          <w:rFonts w:ascii="Courier New" w:hAnsi="Courier New" w:cs="Courier New"/>
          <w:i/>
          <w:iCs/>
          <w:color w:val="0000C0"/>
          <w:kern w:val="0"/>
          <w:sz w:val="12"/>
          <w:szCs w:val="20"/>
        </w:rPr>
        <w:t>main</w:t>
      </w:r>
      <w:r w:rsidRPr="00FF7C62">
        <w:rPr>
          <w:rFonts w:ascii="Courier New" w:hAnsi="Courier New" w:cs="Courier New"/>
          <w:color w:val="000000"/>
          <w:kern w:val="0"/>
          <w:sz w:val="12"/>
          <w:szCs w:val="20"/>
        </w:rPr>
        <w:t>);</w:t>
      </w:r>
    </w:p>
    <w:p w:rsidR="00771C95" w:rsidRPr="00FF7C62" w:rsidRDefault="00771C95" w:rsidP="00771C95">
      <w:pPr>
        <w:wordWrap/>
        <w:adjustRightInd w:val="0"/>
        <w:jc w:val="left"/>
        <w:rPr>
          <w:rFonts w:ascii="Courier New" w:hAnsi="Courier New" w:cs="Courier New"/>
          <w:kern w:val="0"/>
          <w:sz w:val="12"/>
          <w:szCs w:val="20"/>
        </w:rPr>
      </w:pP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w:t>
      </w:r>
      <w:r w:rsidRPr="00FF7C62">
        <w:rPr>
          <w:rFonts w:ascii="Courier New" w:hAnsi="Courier New" w:cs="Courier New"/>
          <w:b/>
          <w:bCs/>
          <w:color w:val="005032"/>
          <w:kern w:val="0"/>
          <w:sz w:val="12"/>
          <w:szCs w:val="20"/>
        </w:rPr>
        <w:t>TabHost</w:t>
      </w:r>
      <w:r w:rsidRPr="00FF7C62">
        <w:rPr>
          <w:rFonts w:ascii="Courier New" w:hAnsi="Courier New" w:cs="Courier New"/>
          <w:color w:val="000000"/>
          <w:kern w:val="0"/>
          <w:sz w:val="12"/>
          <w:szCs w:val="20"/>
        </w:rPr>
        <w:t xml:space="preserve">  mTabHost = </w:t>
      </w:r>
      <w:r w:rsidRPr="00FF7C62">
        <w:rPr>
          <w:rFonts w:ascii="Courier New" w:hAnsi="Courier New" w:cs="Courier New"/>
          <w:b/>
          <w:bCs/>
          <w:color w:val="008000"/>
          <w:kern w:val="0"/>
          <w:sz w:val="12"/>
          <w:szCs w:val="20"/>
        </w:rPr>
        <w:t>getTabHost</w:t>
      </w:r>
      <w:r w:rsidRPr="00FF7C62">
        <w:rPr>
          <w:rFonts w:ascii="Courier New" w:hAnsi="Courier New" w:cs="Courier New"/>
          <w:color w:val="000000"/>
          <w:kern w:val="0"/>
          <w:sz w:val="12"/>
          <w:szCs w:val="20"/>
        </w:rPr>
        <w: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mTabHost.</w:t>
      </w:r>
      <w:r w:rsidRPr="00FF7C62">
        <w:rPr>
          <w:rFonts w:ascii="Courier New" w:hAnsi="Courier New" w:cs="Courier New"/>
          <w:b/>
          <w:bCs/>
          <w:color w:val="008000"/>
          <w:kern w:val="0"/>
          <w:sz w:val="12"/>
          <w:szCs w:val="20"/>
        </w:rPr>
        <w:t>addTab</w:t>
      </w:r>
      <w:r w:rsidRPr="00FF7C62">
        <w:rPr>
          <w:rFonts w:ascii="Courier New" w:hAnsi="Courier New" w:cs="Courier New"/>
          <w:color w:val="000000"/>
          <w:kern w:val="0"/>
          <w:sz w:val="12"/>
          <w:szCs w:val="20"/>
        </w:rPr>
        <w:t>(mTabHost.</w:t>
      </w:r>
      <w:r w:rsidRPr="00FF7C62">
        <w:rPr>
          <w:rFonts w:ascii="Courier New" w:hAnsi="Courier New" w:cs="Courier New"/>
          <w:b/>
          <w:bCs/>
          <w:color w:val="008000"/>
          <w:kern w:val="0"/>
          <w:sz w:val="12"/>
          <w:szCs w:val="20"/>
        </w:rPr>
        <w:t>newTabSpec</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"tab_test1"</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setIndicator</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 1"</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setContent</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R</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id</w:t>
      </w:r>
      <w:r w:rsidRPr="00FF7C62">
        <w:rPr>
          <w:rFonts w:ascii="Courier New" w:hAnsi="Courier New" w:cs="Courier New"/>
          <w:color w:val="000000"/>
          <w:kern w:val="0"/>
          <w:sz w:val="12"/>
          <w:szCs w:val="20"/>
        </w:rPr>
        <w:t>.</w:t>
      </w:r>
      <w:r w:rsidRPr="00FF7C62">
        <w:rPr>
          <w:rFonts w:ascii="Courier New" w:hAnsi="Courier New" w:cs="Courier New"/>
          <w:i/>
          <w:iCs/>
          <w:color w:val="0000C0"/>
          <w:kern w:val="0"/>
          <w:sz w:val="12"/>
          <w:szCs w:val="20"/>
        </w:rPr>
        <w:t>textview1</w:t>
      </w:r>
      <w:r w:rsidRPr="00FF7C62">
        <w:rPr>
          <w:rFonts w:ascii="Courier New" w:hAnsi="Courier New" w:cs="Courier New"/>
          <w:color w:val="000000"/>
          <w:kern w:val="0"/>
          <w:sz w:val="12"/>
          <w:szCs w:val="20"/>
        </w:rPr>
        <w: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mTabHost.</w:t>
      </w:r>
      <w:r w:rsidRPr="00FF7C62">
        <w:rPr>
          <w:rFonts w:ascii="Courier New" w:hAnsi="Courier New" w:cs="Courier New"/>
          <w:b/>
          <w:bCs/>
          <w:color w:val="008000"/>
          <w:kern w:val="0"/>
          <w:sz w:val="12"/>
          <w:szCs w:val="20"/>
        </w:rPr>
        <w:t>addTab</w:t>
      </w:r>
      <w:r w:rsidRPr="00FF7C62">
        <w:rPr>
          <w:rFonts w:ascii="Courier New" w:hAnsi="Courier New" w:cs="Courier New"/>
          <w:color w:val="000000"/>
          <w:kern w:val="0"/>
          <w:sz w:val="12"/>
          <w:szCs w:val="20"/>
        </w:rPr>
        <w:t>(mTabHost.</w:t>
      </w:r>
      <w:r w:rsidRPr="00FF7C62">
        <w:rPr>
          <w:rFonts w:ascii="Courier New" w:hAnsi="Courier New" w:cs="Courier New"/>
          <w:b/>
          <w:bCs/>
          <w:color w:val="008000"/>
          <w:kern w:val="0"/>
          <w:sz w:val="12"/>
          <w:szCs w:val="20"/>
        </w:rPr>
        <w:t>newTabSpec</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"tab_test2"</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setIndicator</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 2"</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setContent</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R</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id</w:t>
      </w:r>
      <w:r w:rsidRPr="00FF7C62">
        <w:rPr>
          <w:rFonts w:ascii="Courier New" w:hAnsi="Courier New" w:cs="Courier New"/>
          <w:color w:val="000000"/>
          <w:kern w:val="0"/>
          <w:sz w:val="12"/>
          <w:szCs w:val="20"/>
        </w:rPr>
        <w:t>.</w:t>
      </w:r>
      <w:r w:rsidRPr="00FF7C62">
        <w:rPr>
          <w:rFonts w:ascii="Courier New" w:hAnsi="Courier New" w:cs="Courier New"/>
          <w:i/>
          <w:iCs/>
          <w:color w:val="0000C0"/>
          <w:kern w:val="0"/>
          <w:sz w:val="12"/>
          <w:szCs w:val="20"/>
        </w:rPr>
        <w:t>textview2</w:t>
      </w:r>
      <w:r w:rsidRPr="00FF7C62">
        <w:rPr>
          <w:rFonts w:ascii="Courier New" w:hAnsi="Courier New" w:cs="Courier New"/>
          <w:color w:val="000000"/>
          <w:kern w:val="0"/>
          <w:sz w:val="12"/>
          <w:szCs w:val="20"/>
        </w:rPr>
        <w: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mTabHost.</w:t>
      </w:r>
      <w:r w:rsidRPr="00FF7C62">
        <w:rPr>
          <w:rFonts w:ascii="Courier New" w:hAnsi="Courier New" w:cs="Courier New"/>
          <w:b/>
          <w:bCs/>
          <w:color w:val="008000"/>
          <w:kern w:val="0"/>
          <w:sz w:val="12"/>
          <w:szCs w:val="20"/>
        </w:rPr>
        <w:t>addTab</w:t>
      </w:r>
      <w:r w:rsidRPr="00FF7C62">
        <w:rPr>
          <w:rFonts w:ascii="Courier New" w:hAnsi="Courier New" w:cs="Courier New"/>
          <w:color w:val="000000"/>
          <w:kern w:val="0"/>
          <w:sz w:val="12"/>
          <w:szCs w:val="20"/>
        </w:rPr>
        <w:t>(mTabHost.</w:t>
      </w:r>
      <w:r w:rsidRPr="00FF7C62">
        <w:rPr>
          <w:rFonts w:ascii="Courier New" w:hAnsi="Courier New" w:cs="Courier New"/>
          <w:b/>
          <w:bCs/>
          <w:color w:val="008000"/>
          <w:kern w:val="0"/>
          <w:sz w:val="12"/>
          <w:szCs w:val="20"/>
        </w:rPr>
        <w:t>newTabSpec</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"tab_test3"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setIndicator</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 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setContent</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R</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id</w:t>
      </w:r>
      <w:r w:rsidRPr="00FF7C62">
        <w:rPr>
          <w:rFonts w:ascii="Courier New" w:hAnsi="Courier New" w:cs="Courier New"/>
          <w:color w:val="000000"/>
          <w:kern w:val="0"/>
          <w:sz w:val="12"/>
          <w:szCs w:val="20"/>
        </w:rPr>
        <w:t>.</w:t>
      </w:r>
      <w:r w:rsidRPr="00FF7C62">
        <w:rPr>
          <w:rFonts w:ascii="Courier New" w:hAnsi="Courier New" w:cs="Courier New"/>
          <w:i/>
          <w:iCs/>
          <w:color w:val="0000C0"/>
          <w:kern w:val="0"/>
          <w:sz w:val="12"/>
          <w:szCs w:val="20"/>
        </w:rPr>
        <w:t>textview3</w:t>
      </w:r>
      <w:r w:rsidRPr="00FF7C62">
        <w:rPr>
          <w:rFonts w:ascii="Courier New" w:hAnsi="Courier New" w:cs="Courier New"/>
          <w:color w:val="000000"/>
          <w:kern w:val="0"/>
          <w:sz w:val="12"/>
          <w:szCs w:val="20"/>
        </w:rPr>
        <w: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mTabHost.</w:t>
      </w:r>
      <w:r w:rsidRPr="00FF7C62">
        <w:rPr>
          <w:rFonts w:ascii="Courier New" w:hAnsi="Courier New" w:cs="Courier New"/>
          <w:b/>
          <w:bCs/>
          <w:color w:val="008000"/>
          <w:kern w:val="0"/>
          <w:sz w:val="12"/>
          <w:szCs w:val="20"/>
        </w:rPr>
        <w:t>addTab</w:t>
      </w:r>
      <w:r w:rsidRPr="00FF7C62">
        <w:rPr>
          <w:rFonts w:ascii="Courier New" w:hAnsi="Courier New" w:cs="Courier New"/>
          <w:color w:val="000000"/>
          <w:kern w:val="0"/>
          <w:sz w:val="12"/>
          <w:szCs w:val="20"/>
        </w:rPr>
        <w:t>(mTabHost.</w:t>
      </w:r>
      <w:r w:rsidRPr="00FF7C62">
        <w:rPr>
          <w:rFonts w:ascii="Courier New" w:hAnsi="Courier New" w:cs="Courier New"/>
          <w:b/>
          <w:bCs/>
          <w:color w:val="008000"/>
          <w:kern w:val="0"/>
          <w:sz w:val="12"/>
          <w:szCs w:val="20"/>
        </w:rPr>
        <w:t>newTabSpec</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"tab_test3"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setIndicator</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 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setContent</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R</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id</w:t>
      </w:r>
      <w:r w:rsidRPr="00FF7C62">
        <w:rPr>
          <w:rFonts w:ascii="Courier New" w:hAnsi="Courier New" w:cs="Courier New"/>
          <w:color w:val="000000"/>
          <w:kern w:val="0"/>
          <w:sz w:val="12"/>
          <w:szCs w:val="20"/>
        </w:rPr>
        <w:t>.</w:t>
      </w:r>
      <w:r w:rsidRPr="00FF7C62">
        <w:rPr>
          <w:rFonts w:ascii="Courier New" w:hAnsi="Courier New" w:cs="Courier New"/>
          <w:i/>
          <w:iCs/>
          <w:color w:val="0000C0"/>
          <w:kern w:val="0"/>
          <w:sz w:val="12"/>
          <w:szCs w:val="20"/>
        </w:rPr>
        <w:t>textview3</w:t>
      </w:r>
      <w:r w:rsidRPr="00FF7C62">
        <w:rPr>
          <w:rFonts w:ascii="Courier New" w:hAnsi="Courier New" w:cs="Courier New"/>
          <w:color w:val="000000"/>
          <w:kern w:val="0"/>
          <w:sz w:val="12"/>
          <w:szCs w:val="20"/>
        </w:rPr>
        <w: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mTabHost.</w:t>
      </w:r>
      <w:r w:rsidRPr="00FF7C62">
        <w:rPr>
          <w:rFonts w:ascii="Courier New" w:hAnsi="Courier New" w:cs="Courier New"/>
          <w:b/>
          <w:bCs/>
          <w:color w:val="008000"/>
          <w:kern w:val="0"/>
          <w:sz w:val="12"/>
          <w:szCs w:val="20"/>
        </w:rPr>
        <w:t>addTab</w:t>
      </w:r>
      <w:r w:rsidRPr="00FF7C62">
        <w:rPr>
          <w:rFonts w:ascii="Courier New" w:hAnsi="Courier New" w:cs="Courier New"/>
          <w:color w:val="000000"/>
          <w:kern w:val="0"/>
          <w:sz w:val="12"/>
          <w:szCs w:val="20"/>
        </w:rPr>
        <w:t>(mTabHost.</w:t>
      </w:r>
      <w:r w:rsidRPr="00FF7C62">
        <w:rPr>
          <w:rFonts w:ascii="Courier New" w:hAnsi="Courier New" w:cs="Courier New"/>
          <w:b/>
          <w:bCs/>
          <w:color w:val="008000"/>
          <w:kern w:val="0"/>
          <w:sz w:val="12"/>
          <w:szCs w:val="20"/>
        </w:rPr>
        <w:t>newTabSpec</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"tab_test3"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setIndicator</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 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setContent</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R</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id</w:t>
      </w:r>
      <w:r w:rsidRPr="00FF7C62">
        <w:rPr>
          <w:rFonts w:ascii="Courier New" w:hAnsi="Courier New" w:cs="Courier New"/>
          <w:color w:val="000000"/>
          <w:kern w:val="0"/>
          <w:sz w:val="12"/>
          <w:szCs w:val="20"/>
        </w:rPr>
        <w:t>.</w:t>
      </w:r>
      <w:r w:rsidRPr="00FF7C62">
        <w:rPr>
          <w:rFonts w:ascii="Courier New" w:hAnsi="Courier New" w:cs="Courier New"/>
          <w:i/>
          <w:iCs/>
          <w:color w:val="0000C0"/>
          <w:kern w:val="0"/>
          <w:sz w:val="12"/>
          <w:szCs w:val="20"/>
        </w:rPr>
        <w:t>textview3</w:t>
      </w:r>
      <w:r w:rsidRPr="00FF7C62">
        <w:rPr>
          <w:rFonts w:ascii="Courier New" w:hAnsi="Courier New" w:cs="Courier New"/>
          <w:color w:val="000000"/>
          <w:kern w:val="0"/>
          <w:sz w:val="12"/>
          <w:szCs w:val="20"/>
        </w:rPr>
        <w: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mTabHost.</w:t>
      </w:r>
      <w:r w:rsidRPr="00FF7C62">
        <w:rPr>
          <w:rFonts w:ascii="Courier New" w:hAnsi="Courier New" w:cs="Courier New"/>
          <w:b/>
          <w:bCs/>
          <w:color w:val="008000"/>
          <w:kern w:val="0"/>
          <w:sz w:val="12"/>
          <w:szCs w:val="20"/>
        </w:rPr>
        <w:t>addTab</w:t>
      </w:r>
      <w:r w:rsidRPr="00FF7C62">
        <w:rPr>
          <w:rFonts w:ascii="Courier New" w:hAnsi="Courier New" w:cs="Courier New"/>
          <w:color w:val="000000"/>
          <w:kern w:val="0"/>
          <w:sz w:val="12"/>
          <w:szCs w:val="20"/>
        </w:rPr>
        <w:t>(mTabHost.</w:t>
      </w:r>
      <w:r w:rsidRPr="00FF7C62">
        <w:rPr>
          <w:rFonts w:ascii="Courier New" w:hAnsi="Courier New" w:cs="Courier New"/>
          <w:b/>
          <w:bCs/>
          <w:color w:val="008000"/>
          <w:kern w:val="0"/>
          <w:sz w:val="12"/>
          <w:szCs w:val="20"/>
        </w:rPr>
        <w:t>newTabSpec</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"tab_test3"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setIndicator</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 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setContent</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R</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id</w:t>
      </w:r>
      <w:r w:rsidRPr="00FF7C62">
        <w:rPr>
          <w:rFonts w:ascii="Courier New" w:hAnsi="Courier New" w:cs="Courier New"/>
          <w:color w:val="000000"/>
          <w:kern w:val="0"/>
          <w:sz w:val="12"/>
          <w:szCs w:val="20"/>
        </w:rPr>
        <w:t>.</w:t>
      </w:r>
      <w:r w:rsidRPr="00FF7C62">
        <w:rPr>
          <w:rFonts w:ascii="Courier New" w:hAnsi="Courier New" w:cs="Courier New"/>
          <w:i/>
          <w:iCs/>
          <w:color w:val="0000C0"/>
          <w:kern w:val="0"/>
          <w:sz w:val="12"/>
          <w:szCs w:val="20"/>
        </w:rPr>
        <w:t>textview3</w:t>
      </w:r>
      <w:r w:rsidRPr="00FF7C62">
        <w:rPr>
          <w:rFonts w:ascii="Courier New" w:hAnsi="Courier New" w:cs="Courier New"/>
          <w:color w:val="000000"/>
          <w:kern w:val="0"/>
          <w:sz w:val="12"/>
          <w:szCs w:val="20"/>
        </w:rPr>
        <w: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mTabHost.</w:t>
      </w:r>
      <w:r w:rsidRPr="00FF7C62">
        <w:rPr>
          <w:rFonts w:ascii="Courier New" w:hAnsi="Courier New" w:cs="Courier New"/>
          <w:b/>
          <w:bCs/>
          <w:color w:val="008000"/>
          <w:kern w:val="0"/>
          <w:sz w:val="12"/>
          <w:szCs w:val="20"/>
        </w:rPr>
        <w:t>addTab</w:t>
      </w:r>
      <w:r w:rsidRPr="00FF7C62">
        <w:rPr>
          <w:rFonts w:ascii="Courier New" w:hAnsi="Courier New" w:cs="Courier New"/>
          <w:color w:val="000000"/>
          <w:kern w:val="0"/>
          <w:sz w:val="12"/>
          <w:szCs w:val="20"/>
        </w:rPr>
        <w:t>(mTabHost.</w:t>
      </w:r>
      <w:r w:rsidRPr="00FF7C62">
        <w:rPr>
          <w:rFonts w:ascii="Courier New" w:hAnsi="Courier New" w:cs="Courier New"/>
          <w:b/>
          <w:bCs/>
          <w:color w:val="008000"/>
          <w:kern w:val="0"/>
          <w:sz w:val="12"/>
          <w:szCs w:val="20"/>
        </w:rPr>
        <w:t>newTabSpec</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"tab_test3"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setIndicator</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 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setContent</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R</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id</w:t>
      </w:r>
      <w:r w:rsidRPr="00FF7C62">
        <w:rPr>
          <w:rFonts w:ascii="Courier New" w:hAnsi="Courier New" w:cs="Courier New"/>
          <w:color w:val="000000"/>
          <w:kern w:val="0"/>
          <w:sz w:val="12"/>
          <w:szCs w:val="20"/>
        </w:rPr>
        <w:t>.</w:t>
      </w:r>
      <w:r w:rsidRPr="00FF7C62">
        <w:rPr>
          <w:rFonts w:ascii="Courier New" w:hAnsi="Courier New" w:cs="Courier New"/>
          <w:i/>
          <w:iCs/>
          <w:color w:val="0000C0"/>
          <w:kern w:val="0"/>
          <w:sz w:val="12"/>
          <w:szCs w:val="20"/>
        </w:rPr>
        <w:t>textview3</w:t>
      </w:r>
      <w:r w:rsidRPr="00FF7C62">
        <w:rPr>
          <w:rFonts w:ascii="Courier New" w:hAnsi="Courier New" w:cs="Courier New"/>
          <w:color w:val="000000"/>
          <w:kern w:val="0"/>
          <w:sz w:val="12"/>
          <w:szCs w:val="20"/>
        </w:rPr>
        <w: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mTabHost.</w:t>
      </w:r>
      <w:r w:rsidRPr="00FF7C62">
        <w:rPr>
          <w:rFonts w:ascii="Courier New" w:hAnsi="Courier New" w:cs="Courier New"/>
          <w:b/>
          <w:bCs/>
          <w:color w:val="008000"/>
          <w:kern w:val="0"/>
          <w:sz w:val="12"/>
          <w:szCs w:val="20"/>
        </w:rPr>
        <w:t>addTab</w:t>
      </w:r>
      <w:r w:rsidRPr="00FF7C62">
        <w:rPr>
          <w:rFonts w:ascii="Courier New" w:hAnsi="Courier New" w:cs="Courier New"/>
          <w:color w:val="000000"/>
          <w:kern w:val="0"/>
          <w:sz w:val="12"/>
          <w:szCs w:val="20"/>
        </w:rPr>
        <w:t>(mTabHost.</w:t>
      </w:r>
      <w:r w:rsidRPr="00FF7C62">
        <w:rPr>
          <w:rFonts w:ascii="Courier New" w:hAnsi="Courier New" w:cs="Courier New"/>
          <w:b/>
          <w:bCs/>
          <w:color w:val="008000"/>
          <w:kern w:val="0"/>
          <w:sz w:val="12"/>
          <w:szCs w:val="20"/>
        </w:rPr>
        <w:t>newTabSpec</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"tab_test3"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setIndicator</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 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setContent</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R</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id</w:t>
      </w:r>
      <w:r w:rsidRPr="00FF7C62">
        <w:rPr>
          <w:rFonts w:ascii="Courier New" w:hAnsi="Courier New" w:cs="Courier New"/>
          <w:color w:val="000000"/>
          <w:kern w:val="0"/>
          <w:sz w:val="12"/>
          <w:szCs w:val="20"/>
        </w:rPr>
        <w:t>.</w:t>
      </w:r>
      <w:r w:rsidRPr="00FF7C62">
        <w:rPr>
          <w:rFonts w:ascii="Courier New" w:hAnsi="Courier New" w:cs="Courier New"/>
          <w:i/>
          <w:iCs/>
          <w:color w:val="0000C0"/>
          <w:kern w:val="0"/>
          <w:sz w:val="12"/>
          <w:szCs w:val="20"/>
        </w:rPr>
        <w:t>textview3</w:t>
      </w:r>
      <w:r w:rsidRPr="00FF7C62">
        <w:rPr>
          <w:rFonts w:ascii="Courier New" w:hAnsi="Courier New" w:cs="Courier New"/>
          <w:color w:val="000000"/>
          <w:kern w:val="0"/>
          <w:sz w:val="12"/>
          <w:szCs w:val="20"/>
        </w:rPr>
        <w: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mTabHost.</w:t>
      </w:r>
      <w:r w:rsidRPr="00FF7C62">
        <w:rPr>
          <w:rFonts w:ascii="Courier New" w:hAnsi="Courier New" w:cs="Courier New"/>
          <w:b/>
          <w:bCs/>
          <w:color w:val="008000"/>
          <w:kern w:val="0"/>
          <w:sz w:val="12"/>
          <w:szCs w:val="20"/>
        </w:rPr>
        <w:t>addTab</w:t>
      </w:r>
      <w:r w:rsidRPr="00FF7C62">
        <w:rPr>
          <w:rFonts w:ascii="Courier New" w:hAnsi="Courier New" w:cs="Courier New"/>
          <w:color w:val="000000"/>
          <w:kern w:val="0"/>
          <w:sz w:val="12"/>
          <w:szCs w:val="20"/>
        </w:rPr>
        <w:t>(mTabHost.</w:t>
      </w:r>
      <w:r w:rsidRPr="00FF7C62">
        <w:rPr>
          <w:rFonts w:ascii="Courier New" w:hAnsi="Courier New" w:cs="Courier New"/>
          <w:b/>
          <w:bCs/>
          <w:color w:val="008000"/>
          <w:kern w:val="0"/>
          <w:sz w:val="12"/>
          <w:szCs w:val="20"/>
        </w:rPr>
        <w:t>newTabSpec</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"tab_test3"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setIndicator</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 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setContent</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R</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id</w:t>
      </w:r>
      <w:r w:rsidRPr="00FF7C62">
        <w:rPr>
          <w:rFonts w:ascii="Courier New" w:hAnsi="Courier New" w:cs="Courier New"/>
          <w:color w:val="000000"/>
          <w:kern w:val="0"/>
          <w:sz w:val="12"/>
          <w:szCs w:val="20"/>
        </w:rPr>
        <w:t>.</w:t>
      </w:r>
      <w:r w:rsidRPr="00FF7C62">
        <w:rPr>
          <w:rFonts w:ascii="Courier New" w:hAnsi="Courier New" w:cs="Courier New"/>
          <w:i/>
          <w:iCs/>
          <w:color w:val="0000C0"/>
          <w:kern w:val="0"/>
          <w:sz w:val="12"/>
          <w:szCs w:val="20"/>
        </w:rPr>
        <w:t>textview3</w:t>
      </w:r>
      <w:r w:rsidRPr="00FF7C62">
        <w:rPr>
          <w:rFonts w:ascii="Courier New" w:hAnsi="Courier New" w:cs="Courier New"/>
          <w:color w:val="000000"/>
          <w:kern w:val="0"/>
          <w:sz w:val="12"/>
          <w:szCs w:val="20"/>
        </w:rPr>
        <w: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mTabHost.</w:t>
      </w:r>
      <w:r w:rsidRPr="00FF7C62">
        <w:rPr>
          <w:rFonts w:ascii="Courier New" w:hAnsi="Courier New" w:cs="Courier New"/>
          <w:b/>
          <w:bCs/>
          <w:color w:val="008000"/>
          <w:kern w:val="0"/>
          <w:sz w:val="12"/>
          <w:szCs w:val="20"/>
        </w:rPr>
        <w:t>addTab</w:t>
      </w:r>
      <w:r w:rsidRPr="00FF7C62">
        <w:rPr>
          <w:rFonts w:ascii="Courier New" w:hAnsi="Courier New" w:cs="Courier New"/>
          <w:color w:val="000000"/>
          <w:kern w:val="0"/>
          <w:sz w:val="12"/>
          <w:szCs w:val="20"/>
        </w:rPr>
        <w:t>(mTabHost.</w:t>
      </w:r>
      <w:r w:rsidRPr="00FF7C62">
        <w:rPr>
          <w:rFonts w:ascii="Courier New" w:hAnsi="Courier New" w:cs="Courier New"/>
          <w:b/>
          <w:bCs/>
          <w:color w:val="008000"/>
          <w:kern w:val="0"/>
          <w:sz w:val="12"/>
          <w:szCs w:val="20"/>
        </w:rPr>
        <w:t>newTabSpec</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"tab_test3"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setIndicator</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 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setContent</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R</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id</w:t>
      </w:r>
      <w:r w:rsidRPr="00FF7C62">
        <w:rPr>
          <w:rFonts w:ascii="Courier New" w:hAnsi="Courier New" w:cs="Courier New"/>
          <w:color w:val="000000"/>
          <w:kern w:val="0"/>
          <w:sz w:val="12"/>
          <w:szCs w:val="20"/>
        </w:rPr>
        <w:t>.</w:t>
      </w:r>
      <w:r w:rsidRPr="00FF7C62">
        <w:rPr>
          <w:rFonts w:ascii="Courier New" w:hAnsi="Courier New" w:cs="Courier New"/>
          <w:i/>
          <w:iCs/>
          <w:color w:val="0000C0"/>
          <w:kern w:val="0"/>
          <w:sz w:val="12"/>
          <w:szCs w:val="20"/>
        </w:rPr>
        <w:t>textview3</w:t>
      </w:r>
      <w:r w:rsidRPr="00FF7C62">
        <w:rPr>
          <w:rFonts w:ascii="Courier New" w:hAnsi="Courier New" w:cs="Courier New"/>
          <w:color w:val="000000"/>
          <w:kern w:val="0"/>
          <w:sz w:val="12"/>
          <w:szCs w:val="20"/>
        </w:rPr>
        <w: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mTabHost.</w:t>
      </w:r>
      <w:r w:rsidRPr="00FF7C62">
        <w:rPr>
          <w:rFonts w:ascii="Courier New" w:hAnsi="Courier New" w:cs="Courier New"/>
          <w:b/>
          <w:bCs/>
          <w:color w:val="008000"/>
          <w:kern w:val="0"/>
          <w:sz w:val="12"/>
          <w:szCs w:val="20"/>
        </w:rPr>
        <w:t>addTab</w:t>
      </w:r>
      <w:r w:rsidRPr="00FF7C62">
        <w:rPr>
          <w:rFonts w:ascii="Courier New" w:hAnsi="Courier New" w:cs="Courier New"/>
          <w:color w:val="000000"/>
          <w:kern w:val="0"/>
          <w:sz w:val="12"/>
          <w:szCs w:val="20"/>
        </w:rPr>
        <w:t>(mTabHost.</w:t>
      </w:r>
      <w:r w:rsidRPr="00FF7C62">
        <w:rPr>
          <w:rFonts w:ascii="Courier New" w:hAnsi="Courier New" w:cs="Courier New"/>
          <w:b/>
          <w:bCs/>
          <w:color w:val="008000"/>
          <w:kern w:val="0"/>
          <w:sz w:val="12"/>
          <w:szCs w:val="20"/>
        </w:rPr>
        <w:t>newTabSpec</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"tab_test3"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setIndicator</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 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setContent</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R</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id</w:t>
      </w:r>
      <w:r w:rsidRPr="00FF7C62">
        <w:rPr>
          <w:rFonts w:ascii="Courier New" w:hAnsi="Courier New" w:cs="Courier New"/>
          <w:color w:val="000000"/>
          <w:kern w:val="0"/>
          <w:sz w:val="12"/>
          <w:szCs w:val="20"/>
        </w:rPr>
        <w:t>.</w:t>
      </w:r>
      <w:r w:rsidRPr="00FF7C62">
        <w:rPr>
          <w:rFonts w:ascii="Courier New" w:hAnsi="Courier New" w:cs="Courier New"/>
          <w:i/>
          <w:iCs/>
          <w:color w:val="0000C0"/>
          <w:kern w:val="0"/>
          <w:sz w:val="12"/>
          <w:szCs w:val="20"/>
        </w:rPr>
        <w:t>textview3</w:t>
      </w:r>
      <w:r w:rsidRPr="00FF7C62">
        <w:rPr>
          <w:rFonts w:ascii="Courier New" w:hAnsi="Courier New" w:cs="Courier New"/>
          <w:color w:val="000000"/>
          <w:kern w:val="0"/>
          <w:sz w:val="12"/>
          <w:szCs w:val="20"/>
        </w:rPr>
        <w: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mTabHost.</w:t>
      </w:r>
      <w:r w:rsidRPr="00FF7C62">
        <w:rPr>
          <w:rFonts w:ascii="Courier New" w:hAnsi="Courier New" w:cs="Courier New"/>
          <w:b/>
          <w:bCs/>
          <w:color w:val="008000"/>
          <w:kern w:val="0"/>
          <w:sz w:val="12"/>
          <w:szCs w:val="20"/>
        </w:rPr>
        <w:t>addTab</w:t>
      </w:r>
      <w:r w:rsidRPr="00FF7C62">
        <w:rPr>
          <w:rFonts w:ascii="Courier New" w:hAnsi="Courier New" w:cs="Courier New"/>
          <w:color w:val="000000"/>
          <w:kern w:val="0"/>
          <w:sz w:val="12"/>
          <w:szCs w:val="20"/>
        </w:rPr>
        <w:t>(mTabHost.</w:t>
      </w:r>
      <w:r w:rsidRPr="00FF7C62">
        <w:rPr>
          <w:rFonts w:ascii="Courier New" w:hAnsi="Courier New" w:cs="Courier New"/>
          <w:b/>
          <w:bCs/>
          <w:color w:val="008000"/>
          <w:kern w:val="0"/>
          <w:sz w:val="12"/>
          <w:szCs w:val="20"/>
        </w:rPr>
        <w:t>newTabSpec</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"tab_test3"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setIndicator</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 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setContent</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R</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id</w:t>
      </w:r>
      <w:r w:rsidRPr="00FF7C62">
        <w:rPr>
          <w:rFonts w:ascii="Courier New" w:hAnsi="Courier New" w:cs="Courier New"/>
          <w:color w:val="000000"/>
          <w:kern w:val="0"/>
          <w:sz w:val="12"/>
          <w:szCs w:val="20"/>
        </w:rPr>
        <w:t>.</w:t>
      </w:r>
      <w:r w:rsidRPr="00FF7C62">
        <w:rPr>
          <w:rFonts w:ascii="Courier New" w:hAnsi="Courier New" w:cs="Courier New"/>
          <w:i/>
          <w:iCs/>
          <w:color w:val="0000C0"/>
          <w:kern w:val="0"/>
          <w:sz w:val="12"/>
          <w:szCs w:val="20"/>
        </w:rPr>
        <w:t>textview3</w:t>
      </w:r>
      <w:r w:rsidRPr="00FF7C62">
        <w:rPr>
          <w:rFonts w:ascii="Courier New" w:hAnsi="Courier New" w:cs="Courier New"/>
          <w:color w:val="000000"/>
          <w:kern w:val="0"/>
          <w:sz w:val="12"/>
          <w:szCs w:val="20"/>
        </w:rPr>
        <w: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mTabHost.</w:t>
      </w:r>
      <w:r w:rsidRPr="00FF7C62">
        <w:rPr>
          <w:rFonts w:ascii="Courier New" w:hAnsi="Courier New" w:cs="Courier New"/>
          <w:b/>
          <w:bCs/>
          <w:color w:val="008000"/>
          <w:kern w:val="0"/>
          <w:sz w:val="12"/>
          <w:szCs w:val="20"/>
        </w:rPr>
        <w:t>addTab</w:t>
      </w:r>
      <w:r w:rsidRPr="00FF7C62">
        <w:rPr>
          <w:rFonts w:ascii="Courier New" w:hAnsi="Courier New" w:cs="Courier New"/>
          <w:color w:val="000000"/>
          <w:kern w:val="0"/>
          <w:sz w:val="12"/>
          <w:szCs w:val="20"/>
        </w:rPr>
        <w:t>(mTabHost.</w:t>
      </w:r>
      <w:r w:rsidRPr="00FF7C62">
        <w:rPr>
          <w:rFonts w:ascii="Courier New" w:hAnsi="Courier New" w:cs="Courier New"/>
          <w:b/>
          <w:bCs/>
          <w:color w:val="008000"/>
          <w:kern w:val="0"/>
          <w:sz w:val="12"/>
          <w:szCs w:val="20"/>
        </w:rPr>
        <w:t>newTabSpec</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"tab_test3"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setIndicator</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 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setContent</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R</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id</w:t>
      </w:r>
      <w:r w:rsidRPr="00FF7C62">
        <w:rPr>
          <w:rFonts w:ascii="Courier New" w:hAnsi="Courier New" w:cs="Courier New"/>
          <w:color w:val="000000"/>
          <w:kern w:val="0"/>
          <w:sz w:val="12"/>
          <w:szCs w:val="20"/>
        </w:rPr>
        <w:t>.</w:t>
      </w:r>
      <w:r w:rsidRPr="00FF7C62">
        <w:rPr>
          <w:rFonts w:ascii="Courier New" w:hAnsi="Courier New" w:cs="Courier New"/>
          <w:i/>
          <w:iCs/>
          <w:color w:val="0000C0"/>
          <w:kern w:val="0"/>
          <w:sz w:val="12"/>
          <w:szCs w:val="20"/>
        </w:rPr>
        <w:t>textview3</w:t>
      </w:r>
      <w:r w:rsidRPr="00FF7C62">
        <w:rPr>
          <w:rFonts w:ascii="Courier New" w:hAnsi="Courier New" w:cs="Courier New"/>
          <w:color w:val="000000"/>
          <w:kern w:val="0"/>
          <w:sz w:val="12"/>
          <w:szCs w:val="20"/>
        </w:rPr>
        <w: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mTabHost.</w:t>
      </w:r>
      <w:r w:rsidRPr="00FF7C62">
        <w:rPr>
          <w:rFonts w:ascii="Courier New" w:hAnsi="Courier New" w:cs="Courier New"/>
          <w:b/>
          <w:bCs/>
          <w:color w:val="008000"/>
          <w:kern w:val="0"/>
          <w:sz w:val="12"/>
          <w:szCs w:val="20"/>
        </w:rPr>
        <w:t>addTab</w:t>
      </w:r>
      <w:r w:rsidRPr="00FF7C62">
        <w:rPr>
          <w:rFonts w:ascii="Courier New" w:hAnsi="Courier New" w:cs="Courier New"/>
          <w:color w:val="000000"/>
          <w:kern w:val="0"/>
          <w:sz w:val="12"/>
          <w:szCs w:val="20"/>
        </w:rPr>
        <w:t>(mTabHost.</w:t>
      </w:r>
      <w:r w:rsidRPr="00FF7C62">
        <w:rPr>
          <w:rFonts w:ascii="Courier New" w:hAnsi="Courier New" w:cs="Courier New"/>
          <w:b/>
          <w:bCs/>
          <w:color w:val="008000"/>
          <w:kern w:val="0"/>
          <w:sz w:val="12"/>
          <w:szCs w:val="20"/>
        </w:rPr>
        <w:t>newTabSpec</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"tab_test3"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setIndicator</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 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setContent</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R</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id</w:t>
      </w:r>
      <w:r w:rsidRPr="00FF7C62">
        <w:rPr>
          <w:rFonts w:ascii="Courier New" w:hAnsi="Courier New" w:cs="Courier New"/>
          <w:color w:val="000000"/>
          <w:kern w:val="0"/>
          <w:sz w:val="12"/>
          <w:szCs w:val="20"/>
        </w:rPr>
        <w:t>.</w:t>
      </w:r>
      <w:r w:rsidRPr="00FF7C62">
        <w:rPr>
          <w:rFonts w:ascii="Courier New" w:hAnsi="Courier New" w:cs="Courier New"/>
          <w:i/>
          <w:iCs/>
          <w:color w:val="0000C0"/>
          <w:kern w:val="0"/>
          <w:sz w:val="12"/>
          <w:szCs w:val="20"/>
        </w:rPr>
        <w:t>textview3</w:t>
      </w:r>
      <w:r w:rsidRPr="00FF7C62">
        <w:rPr>
          <w:rFonts w:ascii="Courier New" w:hAnsi="Courier New" w:cs="Courier New"/>
          <w:color w:val="000000"/>
          <w:kern w:val="0"/>
          <w:sz w:val="12"/>
          <w:szCs w:val="20"/>
        </w:rPr>
        <w: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mTabHost.</w:t>
      </w:r>
      <w:r w:rsidRPr="00FF7C62">
        <w:rPr>
          <w:rFonts w:ascii="Courier New" w:hAnsi="Courier New" w:cs="Courier New"/>
          <w:b/>
          <w:bCs/>
          <w:color w:val="008000"/>
          <w:kern w:val="0"/>
          <w:sz w:val="12"/>
          <w:szCs w:val="20"/>
        </w:rPr>
        <w:t>addTab</w:t>
      </w:r>
      <w:r w:rsidRPr="00FF7C62">
        <w:rPr>
          <w:rFonts w:ascii="Courier New" w:hAnsi="Courier New" w:cs="Courier New"/>
          <w:color w:val="000000"/>
          <w:kern w:val="0"/>
          <w:sz w:val="12"/>
          <w:szCs w:val="20"/>
        </w:rPr>
        <w:t>(mTabHost.</w:t>
      </w:r>
      <w:r w:rsidRPr="00FF7C62">
        <w:rPr>
          <w:rFonts w:ascii="Courier New" w:hAnsi="Courier New" w:cs="Courier New"/>
          <w:b/>
          <w:bCs/>
          <w:color w:val="008000"/>
          <w:kern w:val="0"/>
          <w:sz w:val="12"/>
          <w:szCs w:val="20"/>
        </w:rPr>
        <w:t>newTabSpec</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"tab_test3"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setIndicator</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 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setContent</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R</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id</w:t>
      </w:r>
      <w:r w:rsidRPr="00FF7C62">
        <w:rPr>
          <w:rFonts w:ascii="Courier New" w:hAnsi="Courier New" w:cs="Courier New"/>
          <w:color w:val="000000"/>
          <w:kern w:val="0"/>
          <w:sz w:val="12"/>
          <w:szCs w:val="20"/>
        </w:rPr>
        <w:t>.</w:t>
      </w:r>
      <w:r w:rsidRPr="00FF7C62">
        <w:rPr>
          <w:rFonts w:ascii="Courier New" w:hAnsi="Courier New" w:cs="Courier New"/>
          <w:i/>
          <w:iCs/>
          <w:color w:val="0000C0"/>
          <w:kern w:val="0"/>
          <w:sz w:val="12"/>
          <w:szCs w:val="20"/>
        </w:rPr>
        <w:t>textview3</w:t>
      </w:r>
      <w:r w:rsidRPr="00FF7C62">
        <w:rPr>
          <w:rFonts w:ascii="Courier New" w:hAnsi="Courier New" w:cs="Courier New"/>
          <w:color w:val="000000"/>
          <w:kern w:val="0"/>
          <w:sz w:val="12"/>
          <w:szCs w:val="20"/>
        </w:rPr>
        <w: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mTabHost.</w:t>
      </w:r>
      <w:r w:rsidRPr="00FF7C62">
        <w:rPr>
          <w:rFonts w:ascii="Courier New" w:hAnsi="Courier New" w:cs="Courier New"/>
          <w:b/>
          <w:bCs/>
          <w:color w:val="008000"/>
          <w:kern w:val="0"/>
          <w:sz w:val="12"/>
          <w:szCs w:val="20"/>
        </w:rPr>
        <w:t>addTab</w:t>
      </w:r>
      <w:r w:rsidRPr="00FF7C62">
        <w:rPr>
          <w:rFonts w:ascii="Courier New" w:hAnsi="Courier New" w:cs="Courier New"/>
          <w:color w:val="000000"/>
          <w:kern w:val="0"/>
          <w:sz w:val="12"/>
          <w:szCs w:val="20"/>
        </w:rPr>
        <w:t>(mTabHost.</w:t>
      </w:r>
      <w:r w:rsidRPr="00FF7C62">
        <w:rPr>
          <w:rFonts w:ascii="Courier New" w:hAnsi="Courier New" w:cs="Courier New"/>
          <w:b/>
          <w:bCs/>
          <w:color w:val="008000"/>
          <w:kern w:val="0"/>
          <w:sz w:val="12"/>
          <w:szCs w:val="20"/>
        </w:rPr>
        <w:t>newTabSpec</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"tab_test3"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setIndicator</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 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setContent</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R</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id</w:t>
      </w:r>
      <w:r w:rsidRPr="00FF7C62">
        <w:rPr>
          <w:rFonts w:ascii="Courier New" w:hAnsi="Courier New" w:cs="Courier New"/>
          <w:color w:val="000000"/>
          <w:kern w:val="0"/>
          <w:sz w:val="12"/>
          <w:szCs w:val="20"/>
        </w:rPr>
        <w:t>.</w:t>
      </w:r>
      <w:r w:rsidRPr="00FF7C62">
        <w:rPr>
          <w:rFonts w:ascii="Courier New" w:hAnsi="Courier New" w:cs="Courier New"/>
          <w:i/>
          <w:iCs/>
          <w:color w:val="0000C0"/>
          <w:kern w:val="0"/>
          <w:sz w:val="12"/>
          <w:szCs w:val="20"/>
        </w:rPr>
        <w:t>textview3</w:t>
      </w:r>
      <w:r w:rsidRPr="00FF7C62">
        <w:rPr>
          <w:rFonts w:ascii="Courier New" w:hAnsi="Courier New" w:cs="Courier New"/>
          <w:color w:val="000000"/>
          <w:kern w:val="0"/>
          <w:sz w:val="12"/>
          <w:szCs w:val="20"/>
        </w:rPr>
        <w: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mTabHost.</w:t>
      </w:r>
      <w:r w:rsidRPr="00FF7C62">
        <w:rPr>
          <w:rFonts w:ascii="Courier New" w:hAnsi="Courier New" w:cs="Courier New"/>
          <w:b/>
          <w:bCs/>
          <w:color w:val="008000"/>
          <w:kern w:val="0"/>
          <w:sz w:val="12"/>
          <w:szCs w:val="20"/>
        </w:rPr>
        <w:t>addTab</w:t>
      </w:r>
      <w:r w:rsidRPr="00FF7C62">
        <w:rPr>
          <w:rFonts w:ascii="Courier New" w:hAnsi="Courier New" w:cs="Courier New"/>
          <w:color w:val="000000"/>
          <w:kern w:val="0"/>
          <w:sz w:val="12"/>
          <w:szCs w:val="20"/>
        </w:rPr>
        <w:t>(mTabHost.</w:t>
      </w:r>
      <w:r w:rsidRPr="00FF7C62">
        <w:rPr>
          <w:rFonts w:ascii="Courier New" w:hAnsi="Courier New" w:cs="Courier New"/>
          <w:b/>
          <w:bCs/>
          <w:color w:val="008000"/>
          <w:kern w:val="0"/>
          <w:sz w:val="12"/>
          <w:szCs w:val="20"/>
        </w:rPr>
        <w:t>newTabSpec</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"tab_test3"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setIndicator</w:t>
      </w:r>
      <w:r w:rsidRPr="00FF7C62">
        <w:rPr>
          <w:rFonts w:ascii="Courier New" w:hAnsi="Courier New" w:cs="Courier New"/>
          <w:color w:val="000000"/>
          <w:kern w:val="0"/>
          <w:sz w:val="12"/>
          <w:szCs w:val="20"/>
        </w:rPr>
        <w:t>(</w:t>
      </w:r>
      <w:r w:rsidRPr="00FF7C62">
        <w:rPr>
          <w:rFonts w:ascii="Courier New" w:hAnsi="Courier New" w:cs="Courier New"/>
          <w:color w:val="2A00FF"/>
          <w:kern w:val="0"/>
          <w:sz w:val="12"/>
          <w:szCs w:val="20"/>
        </w:rPr>
        <w:t>"TAB 3"</w:t>
      </w:r>
      <w:r w:rsidRPr="00FF7C62">
        <w:rPr>
          <w:rFonts w:ascii="Courier New" w:hAnsi="Courier New" w:cs="Courier New"/>
          <w:color w:val="000000"/>
          <w:kern w:val="0"/>
          <w:sz w:val="12"/>
          <w:szCs w:val="20"/>
        </w:rPr>
        <w:t>).</w:t>
      </w:r>
      <w:r w:rsidRPr="00FF7C62">
        <w:rPr>
          <w:rFonts w:ascii="Courier New" w:hAnsi="Courier New" w:cs="Courier New"/>
          <w:b/>
          <w:bCs/>
          <w:color w:val="008000"/>
          <w:kern w:val="0"/>
          <w:sz w:val="12"/>
          <w:szCs w:val="20"/>
        </w:rPr>
        <w:t>setContent</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R</w:t>
      </w:r>
      <w:r w:rsidRPr="00FF7C62">
        <w:rPr>
          <w:rFonts w:ascii="Courier New" w:hAnsi="Courier New" w:cs="Courier New"/>
          <w:color w:val="000000"/>
          <w:kern w:val="0"/>
          <w:sz w:val="12"/>
          <w:szCs w:val="20"/>
        </w:rPr>
        <w:t>.</w:t>
      </w:r>
      <w:r w:rsidRPr="00FF7C62">
        <w:rPr>
          <w:rFonts w:ascii="Courier New" w:hAnsi="Courier New" w:cs="Courier New"/>
          <w:b/>
          <w:bCs/>
          <w:color w:val="005032"/>
          <w:kern w:val="0"/>
          <w:sz w:val="12"/>
          <w:szCs w:val="20"/>
        </w:rPr>
        <w:t>id</w:t>
      </w:r>
      <w:r w:rsidRPr="00FF7C62">
        <w:rPr>
          <w:rFonts w:ascii="Courier New" w:hAnsi="Courier New" w:cs="Courier New"/>
          <w:color w:val="000000"/>
          <w:kern w:val="0"/>
          <w:sz w:val="12"/>
          <w:szCs w:val="20"/>
        </w:rPr>
        <w:t>.</w:t>
      </w:r>
      <w:r w:rsidRPr="00FF7C62">
        <w:rPr>
          <w:rFonts w:ascii="Courier New" w:hAnsi="Courier New" w:cs="Courier New"/>
          <w:i/>
          <w:iCs/>
          <w:color w:val="0000C0"/>
          <w:kern w:val="0"/>
          <w:sz w:val="12"/>
          <w:szCs w:val="20"/>
        </w:rPr>
        <w:t>textview3</w:t>
      </w:r>
      <w:r w:rsidRPr="00FF7C62">
        <w:rPr>
          <w:rFonts w:ascii="Courier New" w:hAnsi="Courier New" w:cs="Courier New"/>
          <w:color w:val="000000"/>
          <w:kern w:val="0"/>
          <w:sz w:val="12"/>
          <w:szCs w:val="20"/>
        </w:rPr>
        <w: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 xml:space="preserve">    mTabHost.</w:t>
      </w:r>
      <w:r w:rsidRPr="00FF7C62">
        <w:rPr>
          <w:rFonts w:ascii="Courier New" w:hAnsi="Courier New" w:cs="Courier New"/>
          <w:b/>
          <w:bCs/>
          <w:color w:val="008000"/>
          <w:kern w:val="0"/>
          <w:sz w:val="12"/>
          <w:szCs w:val="20"/>
        </w:rPr>
        <w:t>setCurrentTab</w:t>
      </w:r>
      <w:r w:rsidRPr="00FF7C62">
        <w:rPr>
          <w:rFonts w:ascii="Courier New" w:hAnsi="Courier New" w:cs="Courier New"/>
          <w:color w:val="000000"/>
          <w:kern w:val="0"/>
          <w:sz w:val="12"/>
          <w:szCs w:val="20"/>
        </w:rPr>
        <w:t>(0);</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t>}</w:t>
      </w:r>
    </w:p>
    <w:p w:rsidR="00141EA3" w:rsidRPr="00FF7C62" w:rsidRDefault="00771C95" w:rsidP="00771C95">
      <w:pPr>
        <w:rPr>
          <w:rFonts w:ascii="Courier New" w:hAnsi="Courier New" w:cs="Courier New"/>
          <w:color w:val="000000"/>
          <w:kern w:val="0"/>
          <w:sz w:val="12"/>
          <w:szCs w:val="20"/>
        </w:rPr>
      </w:pPr>
      <w:r w:rsidRPr="00FF7C62">
        <w:rPr>
          <w:rFonts w:ascii="Courier New" w:hAnsi="Courier New" w:cs="Courier New"/>
          <w:color w:val="000000"/>
          <w:kern w:val="0"/>
          <w:sz w:val="12"/>
          <w:szCs w:val="20"/>
        </w:rPr>
        <w:t>}</w:t>
      </w:r>
    </w:p>
    <w:p w:rsidR="00771C95" w:rsidRPr="00FF7C62" w:rsidRDefault="00771C95" w:rsidP="00771C95">
      <w:pPr>
        <w:rPr>
          <w:rFonts w:ascii="Courier New" w:hAnsi="Courier New" w:cs="Courier New"/>
          <w:color w:val="000000"/>
          <w:kern w:val="0"/>
          <w:sz w:val="12"/>
          <w:szCs w:val="20"/>
        </w:rPr>
      </w:pPr>
    </w:p>
    <w:p w:rsidR="00771C95" w:rsidRPr="00FF7C62" w:rsidRDefault="00771C95" w:rsidP="00771C95">
      <w:pPr>
        <w:rPr>
          <w:rFonts w:ascii="Courier New" w:hAnsi="Courier New" w:cs="Courier New"/>
          <w:color w:val="000000"/>
          <w:kern w:val="0"/>
          <w:sz w:val="12"/>
          <w:szCs w:val="20"/>
        </w:rPr>
      </w:pP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8080"/>
          <w:kern w:val="0"/>
          <w:sz w:val="12"/>
          <w:szCs w:val="20"/>
        </w:rPr>
        <w:t>&lt;?</w:t>
      </w:r>
      <w:r w:rsidRPr="00FF7C62">
        <w:rPr>
          <w:rFonts w:ascii="Courier New" w:hAnsi="Courier New" w:cs="Courier New"/>
          <w:color w:val="3F7F7F"/>
          <w:kern w:val="0"/>
          <w:sz w:val="12"/>
          <w:szCs w:val="20"/>
        </w:rPr>
        <w:t>xml</w:t>
      </w: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version</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"1.0"</w:t>
      </w: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encoding</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"utf-8"</w:t>
      </w:r>
      <w:r w:rsidRPr="00FF7C62">
        <w:rPr>
          <w:rFonts w:ascii="Courier New" w:hAnsi="Courier New" w:cs="Courier New"/>
          <w:color w:val="008080"/>
          <w:kern w:val="0"/>
          <w:sz w:val="12"/>
          <w:szCs w:val="20"/>
        </w:rPr>
        <w:t>?&gt;</w:t>
      </w:r>
    </w:p>
    <w:p w:rsidR="00771C95" w:rsidRPr="00FF7C62" w:rsidRDefault="00771C95" w:rsidP="00771C95">
      <w:pPr>
        <w:wordWrap/>
        <w:adjustRightInd w:val="0"/>
        <w:jc w:val="left"/>
        <w:rPr>
          <w:rFonts w:ascii="Courier New" w:hAnsi="Courier New" w:cs="Courier New"/>
          <w:kern w:val="0"/>
          <w:sz w:val="12"/>
          <w:szCs w:val="20"/>
        </w:rPr>
      </w:pPr>
    </w:p>
    <w:p w:rsidR="00771C95" w:rsidRPr="00FF7C62" w:rsidRDefault="00771C95" w:rsidP="00771C95">
      <w:pPr>
        <w:wordWrap/>
        <w:adjustRightInd w:val="0"/>
        <w:jc w:val="left"/>
        <w:rPr>
          <w:rFonts w:ascii="Courier New" w:hAnsi="Courier New" w:cs="Courier New"/>
          <w:kern w:val="0"/>
          <w:sz w:val="12"/>
          <w:szCs w:val="20"/>
        </w:rPr>
      </w:pP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8080"/>
          <w:kern w:val="0"/>
          <w:sz w:val="12"/>
          <w:szCs w:val="20"/>
        </w:rPr>
        <w:t>&lt;</w:t>
      </w:r>
      <w:r w:rsidRPr="00FF7C62">
        <w:rPr>
          <w:rFonts w:ascii="Courier New" w:hAnsi="Courier New" w:cs="Courier New"/>
          <w:color w:val="3F7F7F"/>
          <w:kern w:val="0"/>
          <w:sz w:val="12"/>
          <w:szCs w:val="20"/>
        </w:rPr>
        <w:t>TabHost</w:t>
      </w: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xmlns:android</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"http://schemas.android.com/apk/res/android"</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android:id</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"@android:id/tabhost"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android:layout_width</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"fill_parent"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android:layout_height</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"fill_parent"</w:t>
      </w:r>
      <w:r w:rsidRPr="00FF7C62">
        <w:rPr>
          <w:rFonts w:ascii="Courier New" w:hAnsi="Courier New" w:cs="Courier New"/>
          <w:color w:val="008080"/>
          <w:kern w:val="0"/>
          <w:sz w:val="12"/>
          <w:szCs w:val="20"/>
        </w:rPr>
        <w:t>&gt;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 xml:space="preserve">    </w:t>
      </w:r>
      <w:r w:rsidRPr="00FF7C62">
        <w:rPr>
          <w:rFonts w:ascii="Courier New" w:hAnsi="Courier New" w:cs="Courier New"/>
          <w:color w:val="008080"/>
          <w:kern w:val="0"/>
          <w:sz w:val="12"/>
          <w:szCs w:val="20"/>
        </w:rPr>
        <w:t>&lt;</w:t>
      </w:r>
      <w:r w:rsidRPr="00FF7C62">
        <w:rPr>
          <w:rFonts w:ascii="Courier New" w:hAnsi="Courier New" w:cs="Courier New"/>
          <w:color w:val="3F7F7F"/>
          <w:kern w:val="0"/>
          <w:sz w:val="12"/>
          <w:szCs w:val="20"/>
        </w:rPr>
        <w:t>LinearLayout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android:orientation</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"vertical"</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android:layout_width</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"fill_parent"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android:layout_height</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"fill_parent"</w:t>
      </w:r>
      <w:r w:rsidRPr="00FF7C62">
        <w:rPr>
          <w:rFonts w:ascii="Courier New" w:hAnsi="Courier New" w:cs="Courier New"/>
          <w:color w:val="008080"/>
          <w:kern w:val="0"/>
          <w:sz w:val="12"/>
          <w:szCs w:val="20"/>
        </w:rPr>
        <w:t>&gt;</w:t>
      </w:r>
    </w:p>
    <w:p w:rsidR="00771C95" w:rsidRPr="00FF7C62" w:rsidRDefault="00771C95" w:rsidP="00771C95">
      <w:pPr>
        <w:wordWrap/>
        <w:adjustRightInd w:val="0"/>
        <w:jc w:val="left"/>
        <w:rPr>
          <w:rFonts w:ascii="Courier New" w:hAnsi="Courier New" w:cs="Courier New"/>
          <w:kern w:val="0"/>
          <w:sz w:val="12"/>
          <w:szCs w:val="20"/>
        </w:rPr>
      </w:pP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 xml:space="preserve">              </w:t>
      </w:r>
      <w:r w:rsidRPr="00FF7C62">
        <w:rPr>
          <w:rFonts w:ascii="Courier New" w:hAnsi="Courier New" w:cs="Courier New"/>
          <w:color w:val="008080"/>
          <w:kern w:val="0"/>
          <w:sz w:val="12"/>
          <w:szCs w:val="20"/>
        </w:rPr>
        <w:t>&lt;</w:t>
      </w:r>
      <w:r w:rsidRPr="00FF7C62">
        <w:rPr>
          <w:rFonts w:ascii="Courier New" w:hAnsi="Courier New" w:cs="Courier New"/>
          <w:color w:val="3F7F7F"/>
          <w:kern w:val="0"/>
          <w:sz w:val="12"/>
          <w:szCs w:val="20"/>
        </w:rPr>
        <w:t>HorizontalScrollView</w:t>
      </w: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xmlns:android</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"http://schemas.android.com/apk/res/android"</w:t>
      </w:r>
      <w:r w:rsidRPr="00FF7C62">
        <w:rPr>
          <w:rFonts w:ascii="Courier New" w:hAnsi="Courier New" w:cs="Courier New"/>
          <w:kern w:val="0"/>
          <w:sz w:val="12"/>
          <w:szCs w:val="20"/>
        </w:rPr>
        <w:t xml:space="preserve"> </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ab/>
      </w:r>
      <w:r w:rsidRPr="00FF7C62">
        <w:rPr>
          <w:rFonts w:ascii="Courier New" w:hAnsi="Courier New" w:cs="Courier New"/>
          <w:kern w:val="0"/>
          <w:sz w:val="12"/>
          <w:szCs w:val="20"/>
        </w:rPr>
        <w:tab/>
        <w:t xml:space="preserve">       </w:t>
      </w:r>
      <w:r w:rsidRPr="00FF7C62">
        <w:rPr>
          <w:rFonts w:ascii="Courier New" w:hAnsi="Courier New" w:cs="Courier New"/>
          <w:color w:val="7F007F"/>
          <w:kern w:val="0"/>
          <w:sz w:val="12"/>
          <w:szCs w:val="20"/>
        </w:rPr>
        <w:t>android:id</w:t>
      </w:r>
      <w:r w:rsidRPr="00FF7C62">
        <w:rPr>
          <w:rFonts w:ascii="Courier New" w:hAnsi="Courier New" w:cs="Courier New"/>
          <w:kern w:val="0"/>
          <w:sz w:val="12"/>
          <w:szCs w:val="20"/>
        </w:rPr>
        <w:t xml:space="preserve"> </w:t>
      </w:r>
      <w:r w:rsidRPr="00FF7C62">
        <w:rPr>
          <w:rFonts w:ascii="Courier New" w:hAnsi="Courier New" w:cs="Courier New"/>
          <w:color w:val="000000"/>
          <w:kern w:val="0"/>
          <w:sz w:val="12"/>
          <w:szCs w:val="20"/>
        </w:rPr>
        <w:t>=</w:t>
      </w:r>
      <w:r w:rsidRPr="00FF7C62">
        <w:rPr>
          <w:rFonts w:ascii="Courier New" w:hAnsi="Courier New" w:cs="Courier New"/>
          <w:kern w:val="0"/>
          <w:sz w:val="12"/>
          <w:szCs w:val="20"/>
        </w:rPr>
        <w:t xml:space="preserve"> </w:t>
      </w:r>
      <w:r w:rsidRPr="00FF7C62">
        <w:rPr>
          <w:rFonts w:ascii="Courier New" w:hAnsi="Courier New" w:cs="Courier New"/>
          <w:i/>
          <w:iCs/>
          <w:color w:val="2A00FF"/>
          <w:kern w:val="0"/>
          <w:sz w:val="12"/>
          <w:szCs w:val="20"/>
        </w:rPr>
        <w:t>"@+id/imageViewHorizontalScroll"</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ab/>
      </w:r>
      <w:r w:rsidRPr="00FF7C62">
        <w:rPr>
          <w:rFonts w:ascii="Courier New" w:hAnsi="Courier New" w:cs="Courier New"/>
          <w:kern w:val="0"/>
          <w:sz w:val="12"/>
          <w:szCs w:val="20"/>
        </w:rPr>
        <w:tab/>
        <w:t xml:space="preserve">       </w:t>
      </w:r>
      <w:r w:rsidRPr="00FF7C62">
        <w:rPr>
          <w:rFonts w:ascii="Courier New" w:hAnsi="Courier New" w:cs="Courier New"/>
          <w:color w:val="7F007F"/>
          <w:kern w:val="0"/>
          <w:sz w:val="12"/>
          <w:szCs w:val="20"/>
        </w:rPr>
        <w:t>android:layout_width</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"fill_parent"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ab/>
      </w:r>
      <w:r w:rsidRPr="00FF7C62">
        <w:rPr>
          <w:rFonts w:ascii="Courier New" w:hAnsi="Courier New" w:cs="Courier New"/>
          <w:kern w:val="0"/>
          <w:sz w:val="12"/>
          <w:szCs w:val="20"/>
        </w:rPr>
        <w:tab/>
        <w:t xml:space="preserve">       </w:t>
      </w:r>
      <w:r w:rsidRPr="00FF7C62">
        <w:rPr>
          <w:rFonts w:ascii="Courier New" w:hAnsi="Courier New" w:cs="Courier New"/>
          <w:color w:val="7F007F"/>
          <w:kern w:val="0"/>
          <w:sz w:val="12"/>
          <w:szCs w:val="20"/>
        </w:rPr>
        <w:t>android:layout_height</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"wrap_content"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ab/>
      </w:r>
      <w:r w:rsidRPr="00FF7C62">
        <w:rPr>
          <w:rFonts w:ascii="Courier New" w:hAnsi="Courier New" w:cs="Courier New"/>
          <w:kern w:val="0"/>
          <w:sz w:val="12"/>
          <w:szCs w:val="20"/>
        </w:rPr>
        <w:tab/>
        <w:t xml:space="preserve">       </w:t>
      </w:r>
      <w:r w:rsidRPr="00FF7C62">
        <w:rPr>
          <w:rFonts w:ascii="Courier New" w:hAnsi="Courier New" w:cs="Courier New"/>
          <w:color w:val="7F007F"/>
          <w:kern w:val="0"/>
          <w:sz w:val="12"/>
          <w:szCs w:val="20"/>
        </w:rPr>
        <w:t>android:addStatesFromChildren</w:t>
      </w:r>
      <w:r w:rsidRPr="00FF7C62">
        <w:rPr>
          <w:rFonts w:ascii="Courier New" w:hAnsi="Courier New" w:cs="Courier New"/>
          <w:kern w:val="0"/>
          <w:sz w:val="12"/>
          <w:szCs w:val="20"/>
        </w:rPr>
        <w:t xml:space="preserve"> </w:t>
      </w:r>
      <w:r w:rsidRPr="00FF7C62">
        <w:rPr>
          <w:rFonts w:ascii="Courier New" w:hAnsi="Courier New" w:cs="Courier New"/>
          <w:color w:val="000000"/>
          <w:kern w:val="0"/>
          <w:sz w:val="12"/>
          <w:szCs w:val="20"/>
        </w:rPr>
        <w:t>=</w:t>
      </w:r>
      <w:r w:rsidRPr="00FF7C62">
        <w:rPr>
          <w:rFonts w:ascii="Courier New" w:hAnsi="Courier New" w:cs="Courier New"/>
          <w:kern w:val="0"/>
          <w:sz w:val="12"/>
          <w:szCs w:val="20"/>
        </w:rPr>
        <w:t xml:space="preserve"> </w:t>
      </w:r>
      <w:r w:rsidRPr="00FF7C62">
        <w:rPr>
          <w:rFonts w:ascii="Courier New" w:hAnsi="Courier New" w:cs="Courier New"/>
          <w:i/>
          <w:iCs/>
          <w:color w:val="2A00FF"/>
          <w:kern w:val="0"/>
          <w:sz w:val="12"/>
          <w:szCs w:val="20"/>
        </w:rPr>
        <w:t>"true"</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ab/>
      </w:r>
      <w:r w:rsidRPr="00FF7C62">
        <w:rPr>
          <w:rFonts w:ascii="Courier New" w:hAnsi="Courier New" w:cs="Courier New"/>
          <w:kern w:val="0"/>
          <w:sz w:val="12"/>
          <w:szCs w:val="20"/>
        </w:rPr>
        <w:tab/>
        <w:t xml:space="preserve">       </w:t>
      </w:r>
      <w:r w:rsidRPr="00FF7C62">
        <w:rPr>
          <w:rFonts w:ascii="Courier New" w:hAnsi="Courier New" w:cs="Courier New"/>
          <w:color w:val="7F007F"/>
          <w:kern w:val="0"/>
          <w:sz w:val="12"/>
          <w:szCs w:val="20"/>
        </w:rPr>
        <w:t>android:scrollbars</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"none"</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ab/>
      </w:r>
      <w:r w:rsidRPr="00FF7C62">
        <w:rPr>
          <w:rFonts w:ascii="Courier New" w:hAnsi="Courier New" w:cs="Courier New"/>
          <w:kern w:val="0"/>
          <w:sz w:val="12"/>
          <w:szCs w:val="20"/>
        </w:rPr>
        <w:tab/>
        <w:t xml:space="preserve">        </w:t>
      </w:r>
      <w:r w:rsidRPr="00FF7C62">
        <w:rPr>
          <w:rFonts w:ascii="Courier New" w:hAnsi="Courier New" w:cs="Courier New"/>
          <w:color w:val="7F007F"/>
          <w:kern w:val="0"/>
          <w:sz w:val="12"/>
          <w:szCs w:val="20"/>
        </w:rPr>
        <w:t>android:background</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"#FFFFFFFF"</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ab/>
      </w:r>
      <w:r w:rsidRPr="00FF7C62">
        <w:rPr>
          <w:rFonts w:ascii="Courier New" w:hAnsi="Courier New" w:cs="Courier New"/>
          <w:kern w:val="0"/>
          <w:sz w:val="12"/>
          <w:szCs w:val="20"/>
        </w:rPr>
        <w:tab/>
        <w:t xml:space="preserve">       </w:t>
      </w:r>
      <w:r w:rsidRPr="00FF7C62">
        <w:rPr>
          <w:rFonts w:ascii="Courier New" w:hAnsi="Courier New" w:cs="Courier New"/>
          <w:color w:val="008080"/>
          <w:kern w:val="0"/>
          <w:sz w:val="12"/>
          <w:szCs w:val="20"/>
        </w:rPr>
        <w:t>&gt;</w:t>
      </w:r>
      <w:r w:rsidRPr="00FF7C62">
        <w:rPr>
          <w:rFonts w:ascii="Courier New" w:hAnsi="Courier New" w:cs="Courier New"/>
          <w:color w:val="000000"/>
          <w:kern w:val="0"/>
          <w:sz w:val="12"/>
          <w:szCs w:val="20"/>
        </w:rPr>
        <w:t xml:space="preserve">  </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ab/>
      </w:r>
      <w:r w:rsidRPr="00FF7C62">
        <w:rPr>
          <w:rFonts w:ascii="Courier New" w:hAnsi="Courier New" w:cs="Courier New"/>
          <w:color w:val="000000"/>
          <w:kern w:val="0"/>
          <w:sz w:val="12"/>
          <w:szCs w:val="20"/>
        </w:rPr>
        <w:tab/>
      </w:r>
      <w:r w:rsidRPr="00FF7C62">
        <w:rPr>
          <w:rFonts w:ascii="Courier New" w:hAnsi="Courier New" w:cs="Courier New"/>
          <w:color w:val="000000"/>
          <w:kern w:val="0"/>
          <w:sz w:val="12"/>
          <w:szCs w:val="20"/>
        </w:rPr>
        <w:tab/>
        <w:t xml:space="preserve">        </w:t>
      </w:r>
      <w:r w:rsidRPr="00FF7C62">
        <w:rPr>
          <w:rFonts w:ascii="Courier New" w:hAnsi="Courier New" w:cs="Courier New"/>
          <w:color w:val="008080"/>
          <w:kern w:val="0"/>
          <w:sz w:val="12"/>
          <w:szCs w:val="20"/>
        </w:rPr>
        <w:t>&lt;</w:t>
      </w:r>
      <w:r w:rsidRPr="00FF7C62">
        <w:rPr>
          <w:rFonts w:ascii="Courier New" w:hAnsi="Courier New" w:cs="Courier New"/>
          <w:color w:val="3F7F7F"/>
          <w:kern w:val="0"/>
          <w:sz w:val="12"/>
          <w:szCs w:val="20"/>
        </w:rPr>
        <w:t>TabWidget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ab/>
        <w:t xml:space="preserve">    </w:t>
      </w:r>
      <w:r w:rsidRPr="00FF7C62">
        <w:rPr>
          <w:rFonts w:ascii="Courier New" w:hAnsi="Courier New" w:cs="Courier New"/>
          <w:kern w:val="0"/>
          <w:sz w:val="12"/>
          <w:szCs w:val="20"/>
        </w:rPr>
        <w:tab/>
        <w:t xml:space="preserve">        </w:t>
      </w:r>
      <w:r w:rsidRPr="00FF7C62">
        <w:rPr>
          <w:rFonts w:ascii="Courier New" w:hAnsi="Courier New" w:cs="Courier New"/>
          <w:color w:val="7F007F"/>
          <w:kern w:val="0"/>
          <w:sz w:val="12"/>
          <w:szCs w:val="20"/>
        </w:rPr>
        <w:t>android:minWidth</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"800px"</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ab/>
        <w:t xml:space="preserve">        </w:t>
      </w:r>
      <w:r w:rsidRPr="00FF7C62">
        <w:rPr>
          <w:rFonts w:ascii="Courier New" w:hAnsi="Courier New" w:cs="Courier New"/>
          <w:kern w:val="0"/>
          <w:sz w:val="12"/>
          <w:szCs w:val="20"/>
        </w:rPr>
        <w:tab/>
        <w:t xml:space="preserve">    </w:t>
      </w:r>
      <w:r w:rsidRPr="00FF7C62">
        <w:rPr>
          <w:rFonts w:ascii="Courier New" w:hAnsi="Courier New" w:cs="Courier New"/>
          <w:color w:val="7F007F"/>
          <w:kern w:val="0"/>
          <w:sz w:val="12"/>
          <w:szCs w:val="20"/>
        </w:rPr>
        <w:t>android:id</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"@android:id/tabs"</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ab/>
        <w:t xml:space="preserve">            </w:t>
      </w:r>
      <w:r w:rsidRPr="00FF7C62">
        <w:rPr>
          <w:rFonts w:ascii="Courier New" w:hAnsi="Courier New" w:cs="Courier New"/>
          <w:kern w:val="0"/>
          <w:sz w:val="12"/>
          <w:szCs w:val="20"/>
        </w:rPr>
        <w:tab/>
      </w:r>
      <w:r w:rsidRPr="00FF7C62">
        <w:rPr>
          <w:rFonts w:ascii="Courier New" w:hAnsi="Courier New" w:cs="Courier New"/>
          <w:color w:val="7F007F"/>
          <w:kern w:val="0"/>
          <w:sz w:val="12"/>
          <w:szCs w:val="20"/>
        </w:rPr>
        <w:t>android:layout_width</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"fill_parent"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ab/>
        <w:t xml:space="preserve">            </w:t>
      </w:r>
      <w:r w:rsidRPr="00FF7C62">
        <w:rPr>
          <w:rFonts w:ascii="Courier New" w:hAnsi="Courier New" w:cs="Courier New"/>
          <w:kern w:val="0"/>
          <w:sz w:val="12"/>
          <w:szCs w:val="20"/>
        </w:rPr>
        <w:tab/>
      </w:r>
      <w:r w:rsidRPr="00FF7C62">
        <w:rPr>
          <w:rFonts w:ascii="Courier New" w:hAnsi="Courier New" w:cs="Courier New"/>
          <w:color w:val="7F007F"/>
          <w:kern w:val="0"/>
          <w:sz w:val="12"/>
          <w:szCs w:val="20"/>
        </w:rPr>
        <w:t>android:layout_height</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"wrap_content"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ab/>
        <w:t xml:space="preserve">            </w:t>
      </w:r>
      <w:r w:rsidRPr="00FF7C62">
        <w:rPr>
          <w:rFonts w:ascii="Courier New" w:hAnsi="Courier New" w:cs="Courier New"/>
          <w:kern w:val="0"/>
          <w:sz w:val="12"/>
          <w:szCs w:val="20"/>
        </w:rPr>
        <w:tab/>
      </w:r>
      <w:r w:rsidRPr="00FF7C62">
        <w:rPr>
          <w:rFonts w:ascii="Courier New" w:hAnsi="Courier New" w:cs="Courier New"/>
          <w:color w:val="7F007F"/>
          <w:kern w:val="0"/>
          <w:sz w:val="12"/>
          <w:szCs w:val="20"/>
        </w:rPr>
        <w:t>android:background</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"#000000"</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ab/>
        <w:t xml:space="preserve">            </w:t>
      </w:r>
      <w:r w:rsidRPr="00FF7C62">
        <w:rPr>
          <w:rFonts w:ascii="Courier New" w:hAnsi="Courier New" w:cs="Courier New"/>
          <w:kern w:val="0"/>
          <w:sz w:val="12"/>
          <w:szCs w:val="20"/>
        </w:rPr>
        <w:tab/>
        <w:t xml:space="preserve"> </w:t>
      </w:r>
      <w:r w:rsidRPr="00FF7C62">
        <w:rPr>
          <w:rFonts w:ascii="Courier New" w:hAnsi="Courier New" w:cs="Courier New"/>
          <w:color w:val="008080"/>
          <w:kern w:val="0"/>
          <w:sz w:val="12"/>
          <w:szCs w:val="20"/>
        </w:rPr>
        <w:t>/&gt;</w:t>
      </w:r>
    </w:p>
    <w:p w:rsidR="00771C95" w:rsidRPr="00FF7C62" w:rsidRDefault="00771C95" w:rsidP="00771C95">
      <w:pPr>
        <w:wordWrap/>
        <w:adjustRightInd w:val="0"/>
        <w:jc w:val="left"/>
        <w:rPr>
          <w:rFonts w:ascii="Courier New" w:hAnsi="Courier New" w:cs="Courier New"/>
          <w:kern w:val="0"/>
          <w:sz w:val="12"/>
          <w:szCs w:val="20"/>
        </w:rPr>
      </w:pP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 xml:space="preserve">            </w:t>
      </w:r>
      <w:r w:rsidRPr="00FF7C62">
        <w:rPr>
          <w:rFonts w:ascii="Courier New" w:hAnsi="Courier New" w:cs="Courier New"/>
          <w:color w:val="008080"/>
          <w:kern w:val="0"/>
          <w:sz w:val="12"/>
          <w:szCs w:val="20"/>
        </w:rPr>
        <w:t>&lt;/</w:t>
      </w:r>
      <w:r w:rsidRPr="00FF7C62">
        <w:rPr>
          <w:rFonts w:ascii="Courier New" w:hAnsi="Courier New" w:cs="Courier New"/>
          <w:color w:val="3F7F7F"/>
          <w:kern w:val="0"/>
          <w:sz w:val="12"/>
          <w:szCs w:val="20"/>
        </w:rPr>
        <w:t>HorizontalScrollView</w:t>
      </w:r>
      <w:r w:rsidRPr="00FF7C62">
        <w:rPr>
          <w:rFonts w:ascii="Courier New" w:hAnsi="Courier New" w:cs="Courier New"/>
          <w:color w:val="008080"/>
          <w:kern w:val="0"/>
          <w:sz w:val="12"/>
          <w:szCs w:val="20"/>
        </w:rPr>
        <w:t>&gt;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 xml:space="preserve">        </w:t>
      </w:r>
      <w:r w:rsidRPr="00FF7C62">
        <w:rPr>
          <w:rFonts w:ascii="Courier New" w:hAnsi="Courier New" w:cs="Courier New"/>
          <w:color w:val="008080"/>
          <w:kern w:val="0"/>
          <w:sz w:val="12"/>
          <w:szCs w:val="20"/>
        </w:rPr>
        <w:t>&lt;</w:t>
      </w:r>
      <w:r w:rsidRPr="00FF7C62">
        <w:rPr>
          <w:rFonts w:ascii="Courier New" w:hAnsi="Courier New" w:cs="Courier New"/>
          <w:color w:val="3F7F7F"/>
          <w:kern w:val="0"/>
          <w:sz w:val="12"/>
          <w:szCs w:val="20"/>
        </w:rPr>
        <w:t>FrameLayout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android:id</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"@android:id/tabcontent"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android:layout_width</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"fill_parent"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android:layout_height</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"wrap_content"</w:t>
      </w:r>
      <w:r w:rsidRPr="00FF7C62">
        <w:rPr>
          <w:rFonts w:ascii="Courier New" w:hAnsi="Courier New" w:cs="Courier New"/>
          <w:color w:val="008080"/>
          <w:kern w:val="0"/>
          <w:sz w:val="12"/>
          <w:szCs w:val="20"/>
        </w:rPr>
        <w:t>&gt;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 xml:space="preserve">            </w:t>
      </w:r>
      <w:r w:rsidRPr="00FF7C62">
        <w:rPr>
          <w:rFonts w:ascii="Courier New" w:hAnsi="Courier New" w:cs="Courier New"/>
          <w:color w:val="008080"/>
          <w:kern w:val="0"/>
          <w:sz w:val="12"/>
          <w:szCs w:val="20"/>
        </w:rPr>
        <w:t>&lt;</w:t>
      </w:r>
      <w:r w:rsidRPr="00FF7C62">
        <w:rPr>
          <w:rFonts w:ascii="Courier New" w:hAnsi="Courier New" w:cs="Courier New"/>
          <w:color w:val="3F7F7F"/>
          <w:kern w:val="0"/>
          <w:sz w:val="12"/>
          <w:szCs w:val="20"/>
        </w:rPr>
        <w:t>TextView</w:t>
      </w:r>
      <w:r w:rsidRPr="00FF7C62">
        <w:rPr>
          <w:rFonts w:ascii="Courier New" w:hAnsi="Courier New" w:cs="Courier New"/>
          <w:kern w:val="0"/>
          <w:sz w:val="12"/>
          <w:szCs w:val="20"/>
        </w:rPr>
        <w:t xml:space="preserve"> </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android:id</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"@+id/textview1"</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android:layout_width</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"fill_parent"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android:layout_height</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"fill_parent"</w:t>
      </w:r>
      <w:r w:rsidRPr="00FF7C62">
        <w:rPr>
          <w:rFonts w:ascii="Courier New" w:hAnsi="Courier New" w:cs="Courier New"/>
          <w:kern w:val="0"/>
          <w:sz w:val="12"/>
          <w:szCs w:val="20"/>
        </w:rPr>
        <w:t xml:space="preserve"> </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android:text</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"this is a tab"</w:t>
      </w:r>
      <w:r w:rsidRPr="00FF7C62">
        <w:rPr>
          <w:rFonts w:ascii="Courier New" w:hAnsi="Courier New" w:cs="Courier New"/>
          <w:kern w:val="0"/>
          <w:sz w:val="12"/>
          <w:szCs w:val="20"/>
        </w:rPr>
        <w:t xml:space="preserve"> </w:t>
      </w:r>
      <w:r w:rsidRPr="00FF7C62">
        <w:rPr>
          <w:rFonts w:ascii="Courier New" w:hAnsi="Courier New" w:cs="Courier New"/>
          <w:color w:val="008080"/>
          <w:kern w:val="0"/>
          <w:sz w:val="12"/>
          <w:szCs w:val="20"/>
        </w:rPr>
        <w:t>/&gt;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 xml:space="preserve">            </w:t>
      </w:r>
      <w:r w:rsidRPr="00FF7C62">
        <w:rPr>
          <w:rFonts w:ascii="Courier New" w:hAnsi="Courier New" w:cs="Courier New"/>
          <w:color w:val="008080"/>
          <w:kern w:val="0"/>
          <w:sz w:val="12"/>
          <w:szCs w:val="20"/>
        </w:rPr>
        <w:t>&lt;</w:t>
      </w:r>
      <w:r w:rsidRPr="00FF7C62">
        <w:rPr>
          <w:rFonts w:ascii="Courier New" w:hAnsi="Courier New" w:cs="Courier New"/>
          <w:color w:val="3F7F7F"/>
          <w:kern w:val="0"/>
          <w:sz w:val="12"/>
          <w:szCs w:val="20"/>
        </w:rPr>
        <w:t>TextView</w:t>
      </w:r>
      <w:r w:rsidRPr="00FF7C62">
        <w:rPr>
          <w:rFonts w:ascii="Courier New" w:hAnsi="Courier New" w:cs="Courier New"/>
          <w:kern w:val="0"/>
          <w:sz w:val="12"/>
          <w:szCs w:val="20"/>
        </w:rPr>
        <w:t xml:space="preserve"> </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android:id</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"@+id/textview2"</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android:layout_width</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"fill_parent"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android:layout_height</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"fill_parent"</w:t>
      </w:r>
      <w:r w:rsidRPr="00FF7C62">
        <w:rPr>
          <w:rFonts w:ascii="Courier New" w:hAnsi="Courier New" w:cs="Courier New"/>
          <w:kern w:val="0"/>
          <w:sz w:val="12"/>
          <w:szCs w:val="20"/>
        </w:rPr>
        <w:t xml:space="preserve"> </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android:text</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"this is another tab"</w:t>
      </w:r>
      <w:r w:rsidRPr="00FF7C62">
        <w:rPr>
          <w:rFonts w:ascii="Courier New" w:hAnsi="Courier New" w:cs="Courier New"/>
          <w:kern w:val="0"/>
          <w:sz w:val="12"/>
          <w:szCs w:val="20"/>
        </w:rPr>
        <w:t xml:space="preserve"> </w:t>
      </w:r>
      <w:r w:rsidRPr="00FF7C62">
        <w:rPr>
          <w:rFonts w:ascii="Courier New" w:hAnsi="Courier New" w:cs="Courier New"/>
          <w:color w:val="008080"/>
          <w:kern w:val="0"/>
          <w:sz w:val="12"/>
          <w:szCs w:val="20"/>
        </w:rPr>
        <w:t>/&gt;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 xml:space="preserve">            </w:t>
      </w:r>
      <w:r w:rsidRPr="00FF7C62">
        <w:rPr>
          <w:rFonts w:ascii="Courier New" w:hAnsi="Courier New" w:cs="Courier New"/>
          <w:color w:val="008080"/>
          <w:kern w:val="0"/>
          <w:sz w:val="12"/>
          <w:szCs w:val="20"/>
        </w:rPr>
        <w:t>&lt;</w:t>
      </w:r>
      <w:r w:rsidRPr="00FF7C62">
        <w:rPr>
          <w:rFonts w:ascii="Courier New" w:hAnsi="Courier New" w:cs="Courier New"/>
          <w:color w:val="3F7F7F"/>
          <w:kern w:val="0"/>
          <w:sz w:val="12"/>
          <w:szCs w:val="20"/>
        </w:rPr>
        <w:t>TextView</w:t>
      </w:r>
      <w:r w:rsidRPr="00FF7C62">
        <w:rPr>
          <w:rFonts w:ascii="Courier New" w:hAnsi="Courier New" w:cs="Courier New"/>
          <w:kern w:val="0"/>
          <w:sz w:val="12"/>
          <w:szCs w:val="20"/>
        </w:rPr>
        <w:t xml:space="preserve"> </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android:id</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"@+id/textview3"</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android:layout_width</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"fill_parent"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android:layout_height</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"fill_parent"</w:t>
      </w:r>
      <w:r w:rsidRPr="00FF7C62">
        <w:rPr>
          <w:rFonts w:ascii="Courier New" w:hAnsi="Courier New" w:cs="Courier New"/>
          <w:kern w:val="0"/>
          <w:sz w:val="12"/>
          <w:szCs w:val="20"/>
        </w:rPr>
        <w:t xml:space="preserve"> </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kern w:val="0"/>
          <w:sz w:val="12"/>
          <w:szCs w:val="20"/>
        </w:rPr>
        <w:t xml:space="preserve">                </w:t>
      </w:r>
      <w:r w:rsidRPr="00FF7C62">
        <w:rPr>
          <w:rFonts w:ascii="Courier New" w:hAnsi="Courier New" w:cs="Courier New"/>
          <w:color w:val="7F007F"/>
          <w:kern w:val="0"/>
          <w:sz w:val="12"/>
          <w:szCs w:val="20"/>
        </w:rPr>
        <w:t>android:text</w:t>
      </w:r>
      <w:r w:rsidRPr="00FF7C62">
        <w:rPr>
          <w:rFonts w:ascii="Courier New" w:hAnsi="Courier New" w:cs="Courier New"/>
          <w:color w:val="000000"/>
          <w:kern w:val="0"/>
          <w:sz w:val="12"/>
          <w:szCs w:val="20"/>
        </w:rPr>
        <w:t>=</w:t>
      </w:r>
      <w:r w:rsidRPr="00FF7C62">
        <w:rPr>
          <w:rFonts w:ascii="Courier New" w:hAnsi="Courier New" w:cs="Courier New"/>
          <w:i/>
          <w:iCs/>
          <w:color w:val="2A00FF"/>
          <w:kern w:val="0"/>
          <w:sz w:val="12"/>
          <w:szCs w:val="20"/>
        </w:rPr>
        <w:t>"this is a third tab"</w:t>
      </w:r>
      <w:r w:rsidRPr="00FF7C62">
        <w:rPr>
          <w:rFonts w:ascii="Courier New" w:hAnsi="Courier New" w:cs="Courier New"/>
          <w:kern w:val="0"/>
          <w:sz w:val="12"/>
          <w:szCs w:val="20"/>
        </w:rPr>
        <w:t xml:space="preserve"> </w:t>
      </w:r>
      <w:r w:rsidRPr="00FF7C62">
        <w:rPr>
          <w:rFonts w:ascii="Courier New" w:hAnsi="Courier New" w:cs="Courier New"/>
          <w:color w:val="008080"/>
          <w:kern w:val="0"/>
          <w:sz w:val="12"/>
          <w:szCs w:val="20"/>
        </w:rPr>
        <w:t>/&gt;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 xml:space="preserve">        </w:t>
      </w:r>
      <w:r w:rsidRPr="00FF7C62">
        <w:rPr>
          <w:rFonts w:ascii="Courier New" w:hAnsi="Courier New" w:cs="Courier New"/>
          <w:color w:val="008080"/>
          <w:kern w:val="0"/>
          <w:sz w:val="12"/>
          <w:szCs w:val="20"/>
        </w:rPr>
        <w:t>&lt;/</w:t>
      </w:r>
      <w:r w:rsidRPr="00FF7C62">
        <w:rPr>
          <w:rFonts w:ascii="Courier New" w:hAnsi="Courier New" w:cs="Courier New"/>
          <w:color w:val="3F7F7F"/>
          <w:kern w:val="0"/>
          <w:sz w:val="12"/>
          <w:szCs w:val="20"/>
        </w:rPr>
        <w:t>FrameLayout</w:t>
      </w:r>
      <w:r w:rsidRPr="00FF7C62">
        <w:rPr>
          <w:rFonts w:ascii="Courier New" w:hAnsi="Courier New" w:cs="Courier New"/>
          <w:color w:val="008080"/>
          <w:kern w:val="0"/>
          <w:sz w:val="12"/>
          <w:szCs w:val="20"/>
        </w:rPr>
        <w:t>&gt;</w:t>
      </w:r>
    </w:p>
    <w:p w:rsidR="00771C95" w:rsidRPr="00FF7C62" w:rsidRDefault="00771C95" w:rsidP="00771C95">
      <w:pPr>
        <w:wordWrap/>
        <w:adjustRightInd w:val="0"/>
        <w:jc w:val="left"/>
        <w:rPr>
          <w:rFonts w:ascii="Courier New" w:hAnsi="Courier New" w:cs="Courier New"/>
          <w:kern w:val="0"/>
          <w:sz w:val="12"/>
          <w:szCs w:val="20"/>
        </w:rPr>
      </w:pP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0000"/>
          <w:kern w:val="0"/>
          <w:sz w:val="12"/>
          <w:szCs w:val="20"/>
        </w:rPr>
        <w:t xml:space="preserve">    </w:t>
      </w:r>
      <w:r w:rsidRPr="00FF7C62">
        <w:rPr>
          <w:rFonts w:ascii="Courier New" w:hAnsi="Courier New" w:cs="Courier New"/>
          <w:color w:val="008080"/>
          <w:kern w:val="0"/>
          <w:sz w:val="12"/>
          <w:szCs w:val="20"/>
        </w:rPr>
        <w:t>&lt;/</w:t>
      </w:r>
      <w:r w:rsidRPr="00FF7C62">
        <w:rPr>
          <w:rFonts w:ascii="Courier New" w:hAnsi="Courier New" w:cs="Courier New"/>
          <w:color w:val="3F7F7F"/>
          <w:kern w:val="0"/>
          <w:sz w:val="12"/>
          <w:szCs w:val="20"/>
        </w:rPr>
        <w:t>LinearLayout</w:t>
      </w:r>
      <w:r w:rsidRPr="00FF7C62">
        <w:rPr>
          <w:rFonts w:ascii="Courier New" w:hAnsi="Courier New" w:cs="Courier New"/>
          <w:color w:val="008080"/>
          <w:kern w:val="0"/>
          <w:sz w:val="12"/>
          <w:szCs w:val="20"/>
        </w:rPr>
        <w:t>&gt;</w:t>
      </w:r>
    </w:p>
    <w:p w:rsidR="00771C95" w:rsidRPr="00FF7C62" w:rsidRDefault="00771C95" w:rsidP="00771C95">
      <w:pPr>
        <w:wordWrap/>
        <w:adjustRightInd w:val="0"/>
        <w:jc w:val="left"/>
        <w:rPr>
          <w:rFonts w:ascii="Courier New" w:hAnsi="Courier New" w:cs="Courier New"/>
          <w:kern w:val="0"/>
          <w:sz w:val="12"/>
          <w:szCs w:val="20"/>
        </w:rPr>
      </w:pPr>
      <w:r w:rsidRPr="00FF7C62">
        <w:rPr>
          <w:rFonts w:ascii="Courier New" w:hAnsi="Courier New" w:cs="Courier New"/>
          <w:color w:val="008080"/>
          <w:kern w:val="0"/>
          <w:sz w:val="12"/>
          <w:szCs w:val="20"/>
        </w:rPr>
        <w:t>&lt;/</w:t>
      </w:r>
      <w:r w:rsidRPr="00FF7C62">
        <w:rPr>
          <w:rFonts w:ascii="Courier New" w:hAnsi="Courier New" w:cs="Courier New"/>
          <w:color w:val="3F7F7F"/>
          <w:kern w:val="0"/>
          <w:sz w:val="12"/>
          <w:szCs w:val="20"/>
        </w:rPr>
        <w:t>TabHost</w:t>
      </w:r>
      <w:r w:rsidRPr="00FF7C62">
        <w:rPr>
          <w:rFonts w:ascii="Courier New" w:hAnsi="Courier New" w:cs="Courier New"/>
          <w:color w:val="008080"/>
          <w:kern w:val="0"/>
          <w:sz w:val="12"/>
          <w:szCs w:val="20"/>
        </w:rPr>
        <w:t>&gt;</w:t>
      </w:r>
    </w:p>
    <w:p w:rsidR="00771C95" w:rsidRPr="00FF7C62" w:rsidRDefault="00771C95" w:rsidP="00771C95">
      <w:pPr>
        <w:wordWrap/>
        <w:adjustRightInd w:val="0"/>
        <w:jc w:val="left"/>
        <w:rPr>
          <w:rFonts w:ascii="Courier New" w:hAnsi="Courier New" w:cs="Courier New"/>
          <w:kern w:val="0"/>
          <w:sz w:val="12"/>
          <w:szCs w:val="20"/>
        </w:rPr>
      </w:pPr>
    </w:p>
    <w:p w:rsidR="00395A51" w:rsidRDefault="00395A51">
      <w:pPr>
        <w:widowControl/>
        <w:wordWrap/>
        <w:autoSpaceDE/>
        <w:autoSpaceDN/>
        <w:jc w:val="left"/>
      </w:pPr>
      <w:r>
        <w:br w:type="page"/>
      </w:r>
    </w:p>
    <w:tbl>
      <w:tblPr>
        <w:tblW w:w="0" w:type="auto"/>
        <w:tblCellSpacing w:w="15" w:type="dxa"/>
        <w:tblCellMar>
          <w:top w:w="15" w:type="dxa"/>
          <w:left w:w="15" w:type="dxa"/>
          <w:bottom w:w="15" w:type="dxa"/>
          <w:right w:w="15" w:type="dxa"/>
        </w:tblCellMar>
        <w:tblLook w:val="04A0"/>
      </w:tblPr>
      <w:tblGrid>
        <w:gridCol w:w="6584"/>
        <w:gridCol w:w="2487"/>
        <w:gridCol w:w="45"/>
      </w:tblGrid>
      <w:tr w:rsidR="00395A51" w:rsidTr="00395A51">
        <w:trPr>
          <w:tblCellSpacing w:w="15" w:type="dxa"/>
        </w:trPr>
        <w:tc>
          <w:tcPr>
            <w:tcW w:w="0" w:type="auto"/>
            <w:gridSpan w:val="3"/>
            <w:vAlign w:val="center"/>
            <w:hideMark/>
          </w:tcPr>
          <w:p w:rsidR="00395A51" w:rsidRDefault="00395A51">
            <w:pPr>
              <w:rPr>
                <w:rFonts w:ascii="굴림" w:eastAsia="굴림" w:hAnsi="굴림" w:cs="굴림"/>
                <w:sz w:val="24"/>
                <w:szCs w:val="24"/>
              </w:rPr>
            </w:pPr>
            <w:r>
              <w:rPr>
                <w:rStyle w:val="HTML"/>
              </w:rPr>
              <w:lastRenderedPageBreak/>
              <w:t>&lt;linearlayout</w:t>
            </w:r>
            <w:r>
              <w:rPr>
                <w:rStyle w:val="apple-converted-space"/>
              </w:rPr>
              <w:t> </w:t>
            </w:r>
            <w:r>
              <w:rPr>
                <w:rStyle w:val="HTML"/>
              </w:rPr>
              <w:t>android:layout_height="fill_parent"android:layout_width="fill_parent"xmlns:android="</w:t>
            </w:r>
            <w:hyperlink r:id="rId10" w:history="1">
              <w:r>
                <w:rPr>
                  <w:rStyle w:val="a4"/>
                  <w:rFonts w:ascii="굴림체" w:eastAsia="굴림체" w:hAnsi="굴림체" w:cs="굴림체"/>
                </w:rPr>
                <w:t>http://schemas.android.com/apk/res/android</w:t>
              </w:r>
            </w:hyperlink>
            <w:r>
              <w:rPr>
                <w:rStyle w:val="HTML"/>
              </w:rPr>
              <w:t>"android:orientation="vertical"&gt;</w:t>
            </w:r>
          </w:p>
        </w:tc>
      </w:tr>
      <w:tr w:rsidR="00395A51" w:rsidTr="00395A51">
        <w:trPr>
          <w:gridAfter w:val="1"/>
          <w:tblCellSpacing w:w="15" w:type="dxa"/>
        </w:trPr>
        <w:tc>
          <w:tcPr>
            <w:tcW w:w="0" w:type="auto"/>
            <w:vAlign w:val="center"/>
            <w:hideMark/>
          </w:tcPr>
          <w:p w:rsidR="00395A51" w:rsidRDefault="00395A51">
            <w:pPr>
              <w:rPr>
                <w:rFonts w:ascii="굴림" w:eastAsia="굴림" w:hAnsi="굴림" w:cs="굴림"/>
                <w:sz w:val="24"/>
                <w:szCs w:val="24"/>
              </w:rPr>
            </w:pPr>
            <w:r>
              <w:rPr>
                <w:rStyle w:val="HTML"/>
              </w:rPr>
              <w:t>02</w:t>
            </w:r>
          </w:p>
        </w:tc>
        <w:tc>
          <w:tcPr>
            <w:tcW w:w="0" w:type="auto"/>
            <w:vAlign w:val="center"/>
            <w:hideMark/>
          </w:tcPr>
          <w:p w:rsidR="00395A51" w:rsidRDefault="00395A51">
            <w:pPr>
              <w:rPr>
                <w:rFonts w:ascii="굴림" w:eastAsia="굴림" w:hAnsi="굴림" w:cs="굴림"/>
                <w:sz w:val="24"/>
                <w:szCs w:val="24"/>
              </w:rPr>
            </w:pPr>
            <w:r>
              <w:t> </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222"/>
        <w:gridCol w:w="42"/>
        <w:gridCol w:w="8807"/>
        <w:gridCol w:w="45"/>
      </w:tblGrid>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03</w:t>
            </w:r>
          </w:p>
        </w:tc>
        <w:tc>
          <w:tcPr>
            <w:tcW w:w="0" w:type="auto"/>
            <w:gridSpan w:val="3"/>
            <w:vAlign w:val="center"/>
            <w:hideMark/>
          </w:tcPr>
          <w:p w:rsidR="00395A51" w:rsidRDefault="00395A51">
            <w:pPr>
              <w:rPr>
                <w:rFonts w:ascii="굴림" w:eastAsia="굴림" w:hAnsi="굴림" w:cs="굴림"/>
                <w:sz w:val="24"/>
                <w:szCs w:val="24"/>
              </w:rPr>
            </w:pPr>
            <w:r>
              <w:rPr>
                <w:rStyle w:val="HTML"/>
              </w:rPr>
              <w:t>    &lt;tabhost</w:t>
            </w:r>
            <w:r>
              <w:rPr>
                <w:rStyle w:val="apple-converted-space"/>
              </w:rPr>
              <w:t> </w:t>
            </w:r>
            <w:r>
              <w:rPr>
                <w:rStyle w:val="HTML"/>
              </w:rPr>
              <w:t>android:layout_height="fill_parent"android:layout_width="fill_parent"</w:t>
            </w:r>
            <w:r>
              <w:rPr>
                <w:rStyle w:val="apple-converted-space"/>
              </w:rPr>
              <w:t> </w:t>
            </w:r>
            <w:r>
              <w:rPr>
                <w:rStyle w:val="HTML"/>
              </w:rPr>
              <w:t>android:id="@+id/edit_item_tab_host"&gt;</w:t>
            </w:r>
          </w:p>
        </w:tc>
      </w:tr>
      <w:tr w:rsidR="00395A51" w:rsidTr="00395A51">
        <w:trPr>
          <w:gridAfter w:val="1"/>
          <w:tblCellSpacing w:w="15" w:type="dxa"/>
        </w:trPr>
        <w:tc>
          <w:tcPr>
            <w:tcW w:w="0" w:type="auto"/>
            <w:gridSpan w:val="2"/>
            <w:vAlign w:val="center"/>
            <w:hideMark/>
          </w:tcPr>
          <w:p w:rsidR="00395A51" w:rsidRDefault="00395A51">
            <w:pPr>
              <w:rPr>
                <w:rFonts w:ascii="굴림" w:eastAsia="굴림" w:hAnsi="굴림" w:cs="굴림"/>
                <w:sz w:val="24"/>
                <w:szCs w:val="24"/>
              </w:rPr>
            </w:pPr>
            <w:r>
              <w:rPr>
                <w:rStyle w:val="HTML"/>
              </w:rPr>
              <w:t>04</w:t>
            </w:r>
          </w:p>
        </w:tc>
        <w:tc>
          <w:tcPr>
            <w:tcW w:w="0" w:type="auto"/>
            <w:vAlign w:val="center"/>
            <w:hideMark/>
          </w:tcPr>
          <w:p w:rsidR="00395A51" w:rsidRDefault="00395A51">
            <w:pPr>
              <w:rPr>
                <w:rFonts w:ascii="굴림" w:eastAsia="굴림" w:hAnsi="굴림" w:cs="굴림"/>
                <w:sz w:val="24"/>
                <w:szCs w:val="24"/>
              </w:rPr>
            </w:pPr>
            <w:r>
              <w:t> </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196"/>
        <w:gridCol w:w="45"/>
        <w:gridCol w:w="8830"/>
        <w:gridCol w:w="45"/>
      </w:tblGrid>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05</w:t>
            </w:r>
          </w:p>
        </w:tc>
        <w:tc>
          <w:tcPr>
            <w:tcW w:w="0" w:type="auto"/>
            <w:gridSpan w:val="3"/>
            <w:vAlign w:val="center"/>
            <w:hideMark/>
          </w:tcPr>
          <w:p w:rsidR="00395A51" w:rsidRDefault="00395A51">
            <w:pPr>
              <w:rPr>
                <w:rFonts w:ascii="굴림" w:eastAsia="굴림" w:hAnsi="굴림" w:cs="굴림"/>
                <w:sz w:val="24"/>
                <w:szCs w:val="24"/>
              </w:rPr>
            </w:pPr>
            <w:r>
              <w:rPr>
                <w:rStyle w:val="HTML"/>
              </w:rPr>
              <w:t>        &lt;tabwidget</w:t>
            </w:r>
            <w:r>
              <w:rPr>
                <w:rStyle w:val="apple-converted-space"/>
              </w:rPr>
              <w:t> </w:t>
            </w:r>
            <w:r>
              <w:rPr>
                <w:rStyle w:val="HTML"/>
              </w:rPr>
              <w:t>android:layout_height="wrap_content"android:layout_width="fill_parent"</w:t>
            </w:r>
            <w:r>
              <w:rPr>
                <w:rStyle w:val="apple-converted-space"/>
              </w:rPr>
              <w:t> </w:t>
            </w:r>
            <w:r>
              <w:rPr>
                <w:rStyle w:val="HTML"/>
              </w:rPr>
              <w:t>android:id="@android:id/tabs"android:paddingtop="370px"&gt;</w:t>
            </w:r>
          </w:p>
        </w:tc>
      </w:tr>
      <w:tr w:rsidR="00395A51" w:rsidTr="00395A51">
        <w:trPr>
          <w:gridAfter w:val="1"/>
          <w:tblCellSpacing w:w="15" w:type="dxa"/>
        </w:trPr>
        <w:tc>
          <w:tcPr>
            <w:tcW w:w="0" w:type="auto"/>
            <w:gridSpan w:val="2"/>
            <w:vAlign w:val="center"/>
            <w:hideMark/>
          </w:tcPr>
          <w:p w:rsidR="00395A51" w:rsidRDefault="00395A51">
            <w:pPr>
              <w:rPr>
                <w:rFonts w:ascii="굴림" w:eastAsia="굴림" w:hAnsi="굴림" w:cs="굴림"/>
                <w:sz w:val="24"/>
                <w:szCs w:val="24"/>
              </w:rPr>
            </w:pPr>
            <w:r>
              <w:rPr>
                <w:rStyle w:val="HTML"/>
              </w:rPr>
              <w:t>06</w:t>
            </w:r>
          </w:p>
        </w:tc>
        <w:tc>
          <w:tcPr>
            <w:tcW w:w="0" w:type="auto"/>
            <w:vAlign w:val="center"/>
            <w:hideMark/>
          </w:tcPr>
          <w:p w:rsidR="00395A51" w:rsidRDefault="00395A51">
            <w:pPr>
              <w:rPr>
                <w:rFonts w:ascii="굴림" w:eastAsia="굴림" w:hAnsi="굴림" w:cs="굴림"/>
                <w:sz w:val="24"/>
                <w:szCs w:val="24"/>
              </w:rPr>
            </w:pPr>
            <w:r>
              <w:t> </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171"/>
        <w:gridCol w:w="48"/>
        <w:gridCol w:w="8897"/>
      </w:tblGrid>
      <w:tr w:rsidR="00395A51" w:rsidTr="00395A51">
        <w:trPr>
          <w:tblCellSpacing w:w="15" w:type="dxa"/>
        </w:trPr>
        <w:tc>
          <w:tcPr>
            <w:tcW w:w="0" w:type="auto"/>
            <w:gridSpan w:val="2"/>
            <w:vAlign w:val="center"/>
            <w:hideMark/>
          </w:tcPr>
          <w:p w:rsidR="00395A51" w:rsidRDefault="00395A51">
            <w:pPr>
              <w:rPr>
                <w:rFonts w:ascii="굴림" w:eastAsia="굴림" w:hAnsi="굴림" w:cs="굴림"/>
                <w:sz w:val="24"/>
                <w:szCs w:val="24"/>
              </w:rPr>
            </w:pPr>
            <w:r>
              <w:rPr>
                <w:rStyle w:val="HTML"/>
              </w:rPr>
              <w:t>07</w:t>
            </w:r>
          </w:p>
        </w:tc>
        <w:tc>
          <w:tcPr>
            <w:tcW w:w="0" w:type="auto"/>
            <w:vAlign w:val="center"/>
            <w:hideMark/>
          </w:tcPr>
          <w:p w:rsidR="00395A51" w:rsidRDefault="00395A51">
            <w:pPr>
              <w:rPr>
                <w:rFonts w:ascii="굴림" w:eastAsia="굴림" w:hAnsi="굴림" w:cs="굴림"/>
                <w:sz w:val="24"/>
                <w:szCs w:val="24"/>
              </w:rPr>
            </w:pPr>
            <w:r>
              <w:rPr>
                <w:rStyle w:val="HTML"/>
              </w:rPr>
              <w:t>        &lt;framelayout</w:t>
            </w:r>
            <w:r>
              <w:rPr>
                <w:rStyle w:val="apple-converted-space"/>
              </w:rPr>
              <w:t> </w:t>
            </w:r>
            <w:r>
              <w:rPr>
                <w:rStyle w:val="HTML"/>
              </w:rPr>
              <w:t>android:layout_height="fill_parent"android:layout_width="fill_parent"</w:t>
            </w:r>
            <w:r>
              <w:rPr>
                <w:rStyle w:val="apple-converted-space"/>
              </w:rPr>
              <w:t> </w:t>
            </w:r>
            <w:r>
              <w:rPr>
                <w:rStyle w:val="HTML"/>
              </w:rPr>
              <w:t>android:id="@android:id/tabcontent"android:paddingtop="65px"&gt;</w:t>
            </w:r>
          </w:p>
        </w:tc>
      </w:tr>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08</w:t>
            </w:r>
          </w:p>
        </w:tc>
        <w:tc>
          <w:tcPr>
            <w:tcW w:w="0" w:type="auto"/>
            <w:gridSpan w:val="2"/>
            <w:vAlign w:val="center"/>
            <w:hideMark/>
          </w:tcPr>
          <w:p w:rsidR="00395A51" w:rsidRDefault="00395A51">
            <w:pPr>
              <w:rPr>
                <w:rFonts w:ascii="굴림" w:eastAsia="굴림" w:hAnsi="굴림" w:cs="굴림"/>
                <w:sz w:val="24"/>
                <w:szCs w:val="24"/>
              </w:rPr>
            </w:pPr>
            <w:r>
              <w:rPr>
                <w:rStyle w:val="HTML"/>
              </w:rPr>
              <w:t>            &lt;linearlayout</w:t>
            </w:r>
            <w:r>
              <w:rPr>
                <w:rStyle w:val="apple-converted-space"/>
              </w:rPr>
              <w:t> </w:t>
            </w:r>
            <w:r>
              <w:rPr>
                <w:rStyle w:val="HTML"/>
              </w:rPr>
              <w:t>android:layout_height="fill_parent"android:layout_width="fill_parent"</w:t>
            </w:r>
            <w:r>
              <w:rPr>
                <w:rStyle w:val="apple-converted-space"/>
              </w:rPr>
              <w:t> </w:t>
            </w:r>
            <w:r>
              <w:rPr>
                <w:rStyle w:val="HTML"/>
              </w:rPr>
              <w:t>android:orientation="vertical"android:id="@+id/edit_item_date_tab"</w:t>
            </w:r>
            <w:r>
              <w:rPr>
                <w:rStyle w:val="apple-converted-space"/>
              </w:rPr>
              <w:t> </w:t>
            </w:r>
            <w:r>
              <w:rPr>
                <w:rStyle w:val="HTML"/>
              </w:rPr>
              <w:t>android:padding="5px"&gt;</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200"/>
        <w:gridCol w:w="60"/>
        <w:gridCol w:w="8811"/>
        <w:gridCol w:w="45"/>
      </w:tblGrid>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09</w:t>
            </w:r>
          </w:p>
        </w:tc>
        <w:tc>
          <w:tcPr>
            <w:tcW w:w="0" w:type="auto"/>
            <w:gridSpan w:val="3"/>
            <w:vAlign w:val="center"/>
            <w:hideMark/>
          </w:tcPr>
          <w:p w:rsidR="00395A51" w:rsidRDefault="00395A51">
            <w:pPr>
              <w:rPr>
                <w:rFonts w:ascii="굴림" w:eastAsia="굴림" w:hAnsi="굴림" w:cs="굴림"/>
                <w:sz w:val="24"/>
                <w:szCs w:val="24"/>
              </w:rPr>
            </w:pPr>
            <w:r>
              <w:rPr>
                <w:rStyle w:val="HTML"/>
              </w:rPr>
              <w:t>                &lt;textview</w:t>
            </w:r>
            <w:r>
              <w:rPr>
                <w:rStyle w:val="apple-converted-space"/>
              </w:rPr>
              <w:t> </w:t>
            </w:r>
            <w:r>
              <w:rPr>
                <w:rStyle w:val="HTML"/>
              </w:rPr>
              <w:t>android:layout_height="wrap_content"android:layout_width="wrap_content"</w:t>
            </w:r>
            <w:r>
              <w:rPr>
                <w:rStyle w:val="apple-converted-space"/>
              </w:rPr>
              <w:t> </w:t>
            </w:r>
            <w:r>
              <w:rPr>
                <w:rStyle w:val="HTML"/>
              </w:rPr>
              <w:t>android:text="date"</w:t>
            </w:r>
            <w:r>
              <w:rPr>
                <w:rStyle w:val="apple-converted-space"/>
              </w:rPr>
              <w:t> </w:t>
            </w:r>
            <w:r>
              <w:rPr>
                <w:rStyle w:val="HTML"/>
              </w:rPr>
              <w:t>android:textstyle="bold"&gt;</w:t>
            </w:r>
          </w:p>
        </w:tc>
      </w:tr>
      <w:tr w:rsidR="00395A51" w:rsidTr="00395A51">
        <w:trPr>
          <w:gridAfter w:val="1"/>
          <w:tblCellSpacing w:w="15" w:type="dxa"/>
        </w:trPr>
        <w:tc>
          <w:tcPr>
            <w:tcW w:w="0" w:type="auto"/>
            <w:gridSpan w:val="2"/>
            <w:vAlign w:val="center"/>
            <w:hideMark/>
          </w:tcPr>
          <w:p w:rsidR="00395A51" w:rsidRDefault="00395A51">
            <w:pPr>
              <w:rPr>
                <w:rFonts w:ascii="굴림" w:eastAsia="굴림" w:hAnsi="굴림" w:cs="굴림"/>
                <w:sz w:val="24"/>
                <w:szCs w:val="24"/>
              </w:rPr>
            </w:pPr>
            <w:r>
              <w:rPr>
                <w:rStyle w:val="HTML"/>
              </w:rPr>
              <w:t>10</w:t>
            </w:r>
          </w:p>
        </w:tc>
        <w:tc>
          <w:tcPr>
            <w:tcW w:w="0" w:type="auto"/>
            <w:vAlign w:val="center"/>
            <w:hideMark/>
          </w:tcPr>
          <w:p w:rsidR="00395A51" w:rsidRDefault="00395A51">
            <w:pPr>
              <w:rPr>
                <w:rFonts w:ascii="굴림" w:eastAsia="굴림" w:hAnsi="굴림" w:cs="굴림"/>
                <w:sz w:val="24"/>
                <w:szCs w:val="24"/>
              </w:rPr>
            </w:pPr>
            <w:r>
              <w:rPr>
                <w:rStyle w:val="HTML"/>
              </w:rPr>
              <w:t>            &lt;/textview&gt;&lt;/linearlayout&gt;</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168"/>
        <w:gridCol w:w="48"/>
        <w:gridCol w:w="8900"/>
      </w:tblGrid>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11</w:t>
            </w:r>
          </w:p>
        </w:tc>
        <w:tc>
          <w:tcPr>
            <w:tcW w:w="0" w:type="auto"/>
            <w:gridSpan w:val="2"/>
            <w:vAlign w:val="center"/>
            <w:hideMark/>
          </w:tcPr>
          <w:p w:rsidR="00395A51" w:rsidRDefault="00395A51">
            <w:pPr>
              <w:rPr>
                <w:rFonts w:ascii="굴림" w:eastAsia="굴림" w:hAnsi="굴림" w:cs="굴림"/>
                <w:sz w:val="24"/>
                <w:szCs w:val="24"/>
              </w:rPr>
            </w:pPr>
            <w:r>
              <w:rPr>
                <w:rStyle w:val="HTML"/>
              </w:rPr>
              <w:t>            &lt;linearlayout</w:t>
            </w:r>
            <w:r>
              <w:rPr>
                <w:rStyle w:val="apple-converted-space"/>
              </w:rPr>
              <w:t> </w:t>
            </w:r>
            <w:r>
              <w:rPr>
                <w:rStyle w:val="HTML"/>
              </w:rPr>
              <w:t>android:layout_height="fill_parent"android:layout_width="fill_parent"</w:t>
            </w:r>
            <w:r>
              <w:rPr>
                <w:rStyle w:val="apple-converted-space"/>
              </w:rPr>
              <w:t> </w:t>
            </w:r>
            <w:r>
              <w:rPr>
                <w:rStyle w:val="HTML"/>
              </w:rPr>
              <w:t>android:orientation="vertical"android:id="@+id/edit_item_geocontext_tab"</w:t>
            </w:r>
            <w:r>
              <w:rPr>
                <w:rStyle w:val="apple-converted-space"/>
              </w:rPr>
              <w:t> </w:t>
            </w:r>
            <w:r>
              <w:rPr>
                <w:rStyle w:val="HTML"/>
              </w:rPr>
              <w:t>android:padding="5px"&gt;</w:t>
            </w:r>
          </w:p>
        </w:tc>
      </w:tr>
      <w:tr w:rsidR="00395A51" w:rsidTr="00395A51">
        <w:trPr>
          <w:tblCellSpacing w:w="15" w:type="dxa"/>
        </w:trPr>
        <w:tc>
          <w:tcPr>
            <w:tcW w:w="0" w:type="auto"/>
            <w:gridSpan w:val="2"/>
            <w:vAlign w:val="center"/>
            <w:hideMark/>
          </w:tcPr>
          <w:p w:rsidR="00395A51" w:rsidRDefault="00395A51">
            <w:pPr>
              <w:rPr>
                <w:rFonts w:ascii="굴림" w:eastAsia="굴림" w:hAnsi="굴림" w:cs="굴림"/>
                <w:sz w:val="24"/>
                <w:szCs w:val="24"/>
              </w:rPr>
            </w:pPr>
            <w:r>
              <w:rPr>
                <w:rStyle w:val="HTML"/>
              </w:rPr>
              <w:t>12</w:t>
            </w:r>
          </w:p>
        </w:tc>
        <w:tc>
          <w:tcPr>
            <w:tcW w:w="0" w:type="auto"/>
            <w:vAlign w:val="center"/>
            <w:hideMark/>
          </w:tcPr>
          <w:p w:rsidR="00395A51" w:rsidRDefault="00395A51">
            <w:pPr>
              <w:rPr>
                <w:rFonts w:ascii="굴림" w:eastAsia="굴림" w:hAnsi="굴림" w:cs="굴림"/>
                <w:sz w:val="24"/>
                <w:szCs w:val="24"/>
              </w:rPr>
            </w:pPr>
            <w:r>
              <w:rPr>
                <w:rStyle w:val="HTML"/>
              </w:rPr>
              <w:t>                &lt;textview</w:t>
            </w:r>
            <w:r>
              <w:rPr>
                <w:rStyle w:val="apple-converted-space"/>
              </w:rPr>
              <w:t> </w:t>
            </w:r>
            <w:r>
              <w:rPr>
                <w:rStyle w:val="HTML"/>
              </w:rPr>
              <w:t>android:layout_height="wrap_content"android:layout_width="wrap_content"</w:t>
            </w:r>
            <w:r>
              <w:rPr>
                <w:rStyle w:val="apple-converted-space"/>
              </w:rPr>
              <w:t> </w:t>
            </w:r>
            <w:r>
              <w:rPr>
                <w:rStyle w:val="HTML"/>
              </w:rPr>
              <w:t>android:text="lieu"</w:t>
            </w:r>
            <w:r>
              <w:rPr>
                <w:rStyle w:val="apple-converted-space"/>
              </w:rPr>
              <w:t> </w:t>
            </w:r>
            <w:r>
              <w:rPr>
                <w:rStyle w:val="HTML"/>
              </w:rPr>
              <w:t>android:textstyle="bold"&gt;</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171"/>
        <w:gridCol w:w="48"/>
        <w:gridCol w:w="8852"/>
        <w:gridCol w:w="45"/>
      </w:tblGrid>
      <w:tr w:rsidR="00395A51" w:rsidTr="00395A51">
        <w:trPr>
          <w:gridAfter w:val="1"/>
          <w:tblCellSpacing w:w="15" w:type="dxa"/>
        </w:trPr>
        <w:tc>
          <w:tcPr>
            <w:tcW w:w="0" w:type="auto"/>
            <w:gridSpan w:val="2"/>
            <w:vAlign w:val="center"/>
            <w:hideMark/>
          </w:tcPr>
          <w:p w:rsidR="00395A51" w:rsidRDefault="00395A51">
            <w:pPr>
              <w:rPr>
                <w:rFonts w:ascii="굴림" w:eastAsia="굴림" w:hAnsi="굴림" w:cs="굴림"/>
                <w:sz w:val="24"/>
                <w:szCs w:val="24"/>
              </w:rPr>
            </w:pPr>
            <w:r>
              <w:rPr>
                <w:rStyle w:val="HTML"/>
              </w:rPr>
              <w:t>13</w:t>
            </w:r>
          </w:p>
        </w:tc>
        <w:tc>
          <w:tcPr>
            <w:tcW w:w="0" w:type="auto"/>
            <w:vAlign w:val="center"/>
            <w:hideMark/>
          </w:tcPr>
          <w:p w:rsidR="00395A51" w:rsidRDefault="00395A51">
            <w:pPr>
              <w:rPr>
                <w:rFonts w:ascii="굴림" w:eastAsia="굴림" w:hAnsi="굴림" w:cs="굴림"/>
                <w:sz w:val="24"/>
                <w:szCs w:val="24"/>
              </w:rPr>
            </w:pPr>
            <w:r>
              <w:rPr>
                <w:rStyle w:val="HTML"/>
              </w:rPr>
              <w:t>            &lt;/textview&gt;&lt;/linearlayout&gt;</w:t>
            </w:r>
          </w:p>
        </w:tc>
      </w:tr>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14</w:t>
            </w:r>
          </w:p>
        </w:tc>
        <w:tc>
          <w:tcPr>
            <w:tcW w:w="0" w:type="auto"/>
            <w:gridSpan w:val="3"/>
            <w:vAlign w:val="center"/>
            <w:hideMark/>
          </w:tcPr>
          <w:p w:rsidR="00395A51" w:rsidRDefault="00395A51">
            <w:pPr>
              <w:rPr>
                <w:rFonts w:ascii="굴림" w:eastAsia="굴림" w:hAnsi="굴림" w:cs="굴림"/>
                <w:sz w:val="24"/>
                <w:szCs w:val="24"/>
              </w:rPr>
            </w:pPr>
            <w:r>
              <w:rPr>
                <w:rStyle w:val="HTML"/>
              </w:rPr>
              <w:t>            &lt;linearlayout</w:t>
            </w:r>
            <w:r>
              <w:rPr>
                <w:rStyle w:val="apple-converted-space"/>
              </w:rPr>
              <w:t> </w:t>
            </w:r>
            <w:r>
              <w:rPr>
                <w:rStyle w:val="HTML"/>
              </w:rPr>
              <w:t>android:layout_height="fill_parent"android:layout_width="fill_parent"</w:t>
            </w:r>
            <w:r>
              <w:rPr>
                <w:rStyle w:val="apple-converted-space"/>
              </w:rPr>
              <w:t> </w:t>
            </w:r>
            <w:r>
              <w:rPr>
                <w:rStyle w:val="HTML"/>
              </w:rPr>
              <w:t>android:orientation="vertical"android:id="@+id/edit_item_text_tab"</w:t>
            </w:r>
            <w:r>
              <w:rPr>
                <w:rStyle w:val="apple-converted-space"/>
              </w:rPr>
              <w:t> </w:t>
            </w:r>
            <w:r>
              <w:rPr>
                <w:rStyle w:val="HTML"/>
              </w:rPr>
              <w:t>android:padding="5px"&gt;</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315"/>
        <w:gridCol w:w="3270"/>
        <w:gridCol w:w="45"/>
      </w:tblGrid>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15</w:t>
            </w:r>
          </w:p>
        </w:tc>
        <w:tc>
          <w:tcPr>
            <w:tcW w:w="0" w:type="auto"/>
            <w:gridSpan w:val="2"/>
            <w:vAlign w:val="center"/>
            <w:hideMark/>
          </w:tcPr>
          <w:p w:rsidR="00395A51" w:rsidRDefault="00395A51">
            <w:pPr>
              <w:rPr>
                <w:rFonts w:ascii="굴림" w:eastAsia="굴림" w:hAnsi="굴림" w:cs="굴림"/>
                <w:sz w:val="24"/>
                <w:szCs w:val="24"/>
              </w:rPr>
            </w:pPr>
            <w:r>
              <w:rPr>
                <w:rStyle w:val="HTML"/>
              </w:rPr>
              <w:t>            &lt;/linearlayout&gt;</w:t>
            </w:r>
          </w:p>
        </w:tc>
      </w:tr>
      <w:tr w:rsidR="00395A51" w:rsidTr="00395A51">
        <w:trPr>
          <w:gridAfter w:val="1"/>
          <w:tblCellSpacing w:w="15" w:type="dxa"/>
        </w:trPr>
        <w:tc>
          <w:tcPr>
            <w:tcW w:w="0" w:type="auto"/>
            <w:vAlign w:val="center"/>
            <w:hideMark/>
          </w:tcPr>
          <w:p w:rsidR="00395A51" w:rsidRDefault="00395A51">
            <w:pPr>
              <w:rPr>
                <w:rFonts w:ascii="굴림" w:eastAsia="굴림" w:hAnsi="굴림" w:cs="굴림"/>
                <w:sz w:val="24"/>
                <w:szCs w:val="24"/>
              </w:rPr>
            </w:pPr>
            <w:r>
              <w:rPr>
                <w:rStyle w:val="HTML"/>
              </w:rPr>
              <w:t>16</w:t>
            </w:r>
          </w:p>
        </w:tc>
        <w:tc>
          <w:tcPr>
            <w:tcW w:w="0" w:type="auto"/>
            <w:vAlign w:val="center"/>
            <w:hideMark/>
          </w:tcPr>
          <w:p w:rsidR="00395A51" w:rsidRDefault="00395A51">
            <w:pPr>
              <w:rPr>
                <w:rFonts w:ascii="굴림" w:eastAsia="굴림" w:hAnsi="굴림" w:cs="굴림"/>
                <w:sz w:val="24"/>
                <w:szCs w:val="24"/>
              </w:rPr>
            </w:pPr>
            <w:r>
              <w:rPr>
                <w:rStyle w:val="HTML"/>
              </w:rPr>
              <w:t>        &lt;/framelayout&gt;</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315"/>
        <w:gridCol w:w="3150"/>
        <w:gridCol w:w="45"/>
      </w:tblGrid>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17</w:t>
            </w:r>
          </w:p>
        </w:tc>
        <w:tc>
          <w:tcPr>
            <w:tcW w:w="0" w:type="auto"/>
            <w:gridSpan w:val="2"/>
            <w:vAlign w:val="center"/>
            <w:hideMark/>
          </w:tcPr>
          <w:p w:rsidR="00395A51" w:rsidRDefault="00395A51">
            <w:pPr>
              <w:rPr>
                <w:rFonts w:ascii="굴림" w:eastAsia="굴림" w:hAnsi="굴림" w:cs="굴림"/>
                <w:sz w:val="24"/>
                <w:szCs w:val="24"/>
              </w:rPr>
            </w:pPr>
            <w:r>
              <w:rPr>
                <w:rStyle w:val="HTML"/>
              </w:rPr>
              <w:t>    &lt;/tabwidget&gt;&lt;/tabhost&gt;</w:t>
            </w:r>
          </w:p>
        </w:tc>
      </w:tr>
      <w:tr w:rsidR="00395A51" w:rsidTr="00395A51">
        <w:trPr>
          <w:gridAfter w:val="1"/>
          <w:tblCellSpacing w:w="15" w:type="dxa"/>
        </w:trPr>
        <w:tc>
          <w:tcPr>
            <w:tcW w:w="0" w:type="auto"/>
            <w:vAlign w:val="center"/>
            <w:hideMark/>
          </w:tcPr>
          <w:p w:rsidR="00395A51" w:rsidRDefault="00395A51">
            <w:pPr>
              <w:rPr>
                <w:rFonts w:ascii="굴림" w:eastAsia="굴림" w:hAnsi="굴림" w:cs="굴림"/>
                <w:sz w:val="24"/>
                <w:szCs w:val="24"/>
              </w:rPr>
            </w:pPr>
            <w:r>
              <w:rPr>
                <w:rStyle w:val="HTML"/>
              </w:rPr>
              <w:t>18</w:t>
            </w:r>
          </w:p>
        </w:tc>
        <w:tc>
          <w:tcPr>
            <w:tcW w:w="0" w:type="auto"/>
            <w:vAlign w:val="center"/>
            <w:hideMark/>
          </w:tcPr>
          <w:p w:rsidR="00395A51" w:rsidRDefault="00395A51">
            <w:pPr>
              <w:rPr>
                <w:rFonts w:ascii="굴림" w:eastAsia="굴림" w:hAnsi="굴림" w:cs="굴림"/>
                <w:sz w:val="24"/>
                <w:szCs w:val="24"/>
              </w:rPr>
            </w:pPr>
            <w:r>
              <w:rPr>
                <w:rStyle w:val="HTML"/>
              </w:rPr>
              <w:t>&lt;/linearlayout&gt;</w:t>
            </w:r>
          </w:p>
        </w:tc>
      </w:tr>
    </w:tbl>
    <w:p w:rsidR="00395A51" w:rsidRDefault="00395A51" w:rsidP="00395A51">
      <w:pPr>
        <w:spacing w:line="207" w:lineRule="atLeast"/>
        <w:rPr>
          <w:rStyle w:val="apple-style-span"/>
        </w:rPr>
      </w:pPr>
      <w:r>
        <w:rPr>
          <w:rFonts w:ascii="dotum" w:hAnsi="dotum"/>
          <w:color w:val="666666"/>
          <w:sz w:val="14"/>
          <w:szCs w:val="14"/>
        </w:rPr>
        <w:br/>
      </w:r>
      <w:r>
        <w:rPr>
          <w:rStyle w:val="apple-style-span"/>
          <w:rFonts w:ascii="맑은 고딕" w:eastAsia="맑은 고딕" w:hAnsi="맑은 고딕" w:hint="eastAsia"/>
          <w:color w:val="000000"/>
          <w:szCs w:val="20"/>
        </w:rPr>
        <w:lastRenderedPageBreak/>
        <w:t>전체 소스 부분이다</w:t>
      </w:r>
    </w:p>
    <w:tbl>
      <w:tblPr>
        <w:tblW w:w="0" w:type="auto"/>
        <w:tblCellSpacing w:w="15" w:type="dxa"/>
        <w:tblCellMar>
          <w:top w:w="15" w:type="dxa"/>
          <w:left w:w="15" w:type="dxa"/>
          <w:bottom w:w="15" w:type="dxa"/>
          <w:right w:w="15" w:type="dxa"/>
        </w:tblCellMar>
        <w:tblLook w:val="04A0"/>
      </w:tblPr>
      <w:tblGrid>
        <w:gridCol w:w="315"/>
        <w:gridCol w:w="3341"/>
        <w:gridCol w:w="45"/>
      </w:tblGrid>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01</w:t>
            </w:r>
          </w:p>
        </w:tc>
        <w:tc>
          <w:tcPr>
            <w:tcW w:w="0" w:type="auto"/>
            <w:gridSpan w:val="2"/>
            <w:vAlign w:val="center"/>
            <w:hideMark/>
          </w:tcPr>
          <w:p w:rsidR="00395A51" w:rsidRDefault="00395A51">
            <w:pPr>
              <w:rPr>
                <w:rFonts w:ascii="굴림" w:eastAsia="굴림" w:hAnsi="굴림" w:cs="굴림"/>
                <w:sz w:val="24"/>
                <w:szCs w:val="24"/>
              </w:rPr>
            </w:pPr>
            <w:r>
              <w:rPr>
                <w:rStyle w:val="HTML"/>
              </w:rPr>
              <w:t>import</w:t>
            </w:r>
            <w:r>
              <w:rPr>
                <w:rStyle w:val="apple-converted-space"/>
              </w:rPr>
              <w:t> </w:t>
            </w:r>
            <w:r>
              <w:rPr>
                <w:rStyle w:val="HTML"/>
              </w:rPr>
              <w:t>android.app.Activity;</w:t>
            </w:r>
          </w:p>
        </w:tc>
      </w:tr>
      <w:tr w:rsidR="00395A51" w:rsidTr="00395A51">
        <w:trPr>
          <w:gridAfter w:val="1"/>
          <w:tblCellSpacing w:w="15" w:type="dxa"/>
        </w:trPr>
        <w:tc>
          <w:tcPr>
            <w:tcW w:w="0" w:type="auto"/>
            <w:vAlign w:val="center"/>
            <w:hideMark/>
          </w:tcPr>
          <w:p w:rsidR="00395A51" w:rsidRDefault="00395A51">
            <w:pPr>
              <w:rPr>
                <w:rFonts w:ascii="굴림" w:eastAsia="굴림" w:hAnsi="굴림" w:cs="굴림"/>
                <w:sz w:val="24"/>
                <w:szCs w:val="24"/>
              </w:rPr>
            </w:pPr>
            <w:r>
              <w:rPr>
                <w:rStyle w:val="HTML"/>
              </w:rPr>
              <w:t>02</w:t>
            </w:r>
          </w:p>
        </w:tc>
        <w:tc>
          <w:tcPr>
            <w:tcW w:w="0" w:type="auto"/>
            <w:vAlign w:val="center"/>
            <w:hideMark/>
          </w:tcPr>
          <w:p w:rsidR="00395A51" w:rsidRDefault="00395A51">
            <w:pPr>
              <w:rPr>
                <w:rFonts w:ascii="굴림" w:eastAsia="굴림" w:hAnsi="굴림" w:cs="굴림"/>
                <w:sz w:val="24"/>
                <w:szCs w:val="24"/>
              </w:rPr>
            </w:pPr>
            <w:r>
              <w:rPr>
                <w:rStyle w:val="HTML"/>
              </w:rPr>
              <w:t>import</w:t>
            </w:r>
            <w:r>
              <w:rPr>
                <w:rStyle w:val="apple-converted-space"/>
              </w:rPr>
              <w:t> </w:t>
            </w:r>
            <w:r>
              <w:rPr>
                <w:rStyle w:val="HTML"/>
              </w:rPr>
              <w:t>android.os.Bundle;</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315"/>
        <w:gridCol w:w="4541"/>
        <w:gridCol w:w="45"/>
      </w:tblGrid>
      <w:tr w:rsidR="00395A51" w:rsidTr="00395A51">
        <w:trPr>
          <w:gridAfter w:val="1"/>
          <w:tblCellSpacing w:w="15" w:type="dxa"/>
        </w:trPr>
        <w:tc>
          <w:tcPr>
            <w:tcW w:w="0" w:type="auto"/>
            <w:vAlign w:val="center"/>
            <w:hideMark/>
          </w:tcPr>
          <w:p w:rsidR="00395A51" w:rsidRDefault="00395A51">
            <w:pPr>
              <w:rPr>
                <w:rFonts w:ascii="굴림" w:eastAsia="굴림" w:hAnsi="굴림" w:cs="굴림"/>
                <w:sz w:val="24"/>
                <w:szCs w:val="24"/>
              </w:rPr>
            </w:pPr>
            <w:r>
              <w:rPr>
                <w:rStyle w:val="HTML"/>
              </w:rPr>
              <w:t>03</w:t>
            </w:r>
          </w:p>
        </w:tc>
        <w:tc>
          <w:tcPr>
            <w:tcW w:w="0" w:type="auto"/>
            <w:vAlign w:val="center"/>
            <w:hideMark/>
          </w:tcPr>
          <w:p w:rsidR="00395A51" w:rsidRDefault="00395A51">
            <w:pPr>
              <w:rPr>
                <w:rFonts w:ascii="굴림" w:eastAsia="굴림" w:hAnsi="굴림" w:cs="굴림"/>
                <w:sz w:val="24"/>
                <w:szCs w:val="24"/>
              </w:rPr>
            </w:pPr>
            <w:r>
              <w:rPr>
                <w:rStyle w:val="HTML"/>
              </w:rPr>
              <w:t>import</w:t>
            </w:r>
            <w:r>
              <w:rPr>
                <w:rStyle w:val="apple-converted-space"/>
              </w:rPr>
              <w:t> </w:t>
            </w:r>
            <w:r>
              <w:rPr>
                <w:rStyle w:val="HTML"/>
              </w:rPr>
              <w:t>android.widget.TabHost;</w:t>
            </w:r>
          </w:p>
        </w:tc>
      </w:tr>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04</w:t>
            </w:r>
          </w:p>
        </w:tc>
        <w:tc>
          <w:tcPr>
            <w:tcW w:w="0" w:type="auto"/>
            <w:gridSpan w:val="2"/>
            <w:vAlign w:val="center"/>
            <w:hideMark/>
          </w:tcPr>
          <w:p w:rsidR="00395A51" w:rsidRDefault="00395A51">
            <w:pPr>
              <w:rPr>
                <w:rFonts w:ascii="굴림" w:eastAsia="굴림" w:hAnsi="굴림" w:cs="굴림"/>
                <w:sz w:val="24"/>
                <w:szCs w:val="24"/>
              </w:rPr>
            </w:pPr>
            <w:r>
              <w:rPr>
                <w:rStyle w:val="HTML"/>
              </w:rPr>
              <w:t>import</w:t>
            </w:r>
            <w:r>
              <w:rPr>
                <w:rStyle w:val="apple-converted-space"/>
              </w:rPr>
              <w:t> </w:t>
            </w:r>
            <w:r>
              <w:rPr>
                <w:rStyle w:val="HTML"/>
              </w:rPr>
              <w:t>android.widget.TabHost.TabSpec;</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315"/>
        <w:gridCol w:w="2381"/>
        <w:gridCol w:w="45"/>
      </w:tblGrid>
      <w:tr w:rsidR="00395A51" w:rsidTr="00395A51">
        <w:trPr>
          <w:gridAfter w:val="1"/>
          <w:tblCellSpacing w:w="15" w:type="dxa"/>
        </w:trPr>
        <w:tc>
          <w:tcPr>
            <w:tcW w:w="0" w:type="auto"/>
            <w:vAlign w:val="center"/>
            <w:hideMark/>
          </w:tcPr>
          <w:p w:rsidR="00395A51" w:rsidRDefault="00395A51">
            <w:pPr>
              <w:rPr>
                <w:rFonts w:ascii="굴림" w:eastAsia="굴림" w:hAnsi="굴림" w:cs="굴림"/>
                <w:sz w:val="24"/>
                <w:szCs w:val="24"/>
              </w:rPr>
            </w:pPr>
            <w:r>
              <w:rPr>
                <w:rStyle w:val="HTML"/>
              </w:rPr>
              <w:t>05</w:t>
            </w:r>
          </w:p>
        </w:tc>
        <w:tc>
          <w:tcPr>
            <w:tcW w:w="0" w:type="auto"/>
            <w:vAlign w:val="center"/>
            <w:hideMark/>
          </w:tcPr>
          <w:p w:rsidR="00395A51" w:rsidRDefault="00395A51">
            <w:pPr>
              <w:rPr>
                <w:rFonts w:ascii="굴림" w:eastAsia="굴림" w:hAnsi="굴림" w:cs="굴림"/>
                <w:sz w:val="24"/>
                <w:szCs w:val="24"/>
              </w:rPr>
            </w:pPr>
            <w:r>
              <w:t> </w:t>
            </w:r>
          </w:p>
        </w:tc>
      </w:tr>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06</w:t>
            </w:r>
          </w:p>
        </w:tc>
        <w:tc>
          <w:tcPr>
            <w:tcW w:w="0" w:type="auto"/>
            <w:gridSpan w:val="2"/>
            <w:vAlign w:val="center"/>
            <w:hideMark/>
          </w:tcPr>
          <w:p w:rsidR="00395A51" w:rsidRDefault="00395A51">
            <w:pPr>
              <w:rPr>
                <w:rFonts w:ascii="굴림" w:eastAsia="굴림" w:hAnsi="굴림" w:cs="굴림"/>
                <w:sz w:val="24"/>
                <w:szCs w:val="24"/>
              </w:rPr>
            </w:pPr>
            <w:r>
              <w:rPr>
                <w:rStyle w:val="HTML"/>
              </w:rPr>
              <w:t>import</w:t>
            </w:r>
            <w:r>
              <w:rPr>
                <w:rStyle w:val="apple-converted-space"/>
              </w:rPr>
              <w:t> </w:t>
            </w:r>
            <w:r>
              <w:rPr>
                <w:rStyle w:val="HTML"/>
              </w:rPr>
              <w:t>com.sample.R;</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315"/>
        <w:gridCol w:w="4661"/>
        <w:gridCol w:w="45"/>
      </w:tblGrid>
      <w:tr w:rsidR="00395A51" w:rsidTr="00395A51">
        <w:trPr>
          <w:gridAfter w:val="1"/>
          <w:tblCellSpacing w:w="15" w:type="dxa"/>
        </w:trPr>
        <w:tc>
          <w:tcPr>
            <w:tcW w:w="0" w:type="auto"/>
            <w:vAlign w:val="center"/>
            <w:hideMark/>
          </w:tcPr>
          <w:p w:rsidR="00395A51" w:rsidRDefault="00395A51">
            <w:pPr>
              <w:rPr>
                <w:rFonts w:ascii="굴림" w:eastAsia="굴림" w:hAnsi="굴림" w:cs="굴림"/>
                <w:sz w:val="24"/>
                <w:szCs w:val="24"/>
              </w:rPr>
            </w:pPr>
            <w:r>
              <w:rPr>
                <w:rStyle w:val="HTML"/>
              </w:rPr>
              <w:t>07</w:t>
            </w:r>
          </w:p>
        </w:tc>
        <w:tc>
          <w:tcPr>
            <w:tcW w:w="0" w:type="auto"/>
            <w:vAlign w:val="center"/>
            <w:hideMark/>
          </w:tcPr>
          <w:p w:rsidR="00395A51" w:rsidRDefault="00395A51">
            <w:pPr>
              <w:rPr>
                <w:rFonts w:ascii="굴림" w:eastAsia="굴림" w:hAnsi="굴림" w:cs="굴림"/>
                <w:sz w:val="24"/>
                <w:szCs w:val="24"/>
              </w:rPr>
            </w:pPr>
            <w:r>
              <w:t> </w:t>
            </w:r>
          </w:p>
        </w:tc>
      </w:tr>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08</w:t>
            </w:r>
          </w:p>
        </w:tc>
        <w:tc>
          <w:tcPr>
            <w:tcW w:w="0" w:type="auto"/>
            <w:gridSpan w:val="2"/>
            <w:vAlign w:val="center"/>
            <w:hideMark/>
          </w:tcPr>
          <w:p w:rsidR="00395A51" w:rsidRDefault="00395A51">
            <w:pPr>
              <w:rPr>
                <w:rFonts w:ascii="굴림" w:eastAsia="굴림" w:hAnsi="굴림" w:cs="굴림"/>
                <w:sz w:val="24"/>
                <w:szCs w:val="24"/>
              </w:rPr>
            </w:pPr>
            <w:r>
              <w:rPr>
                <w:rStyle w:val="HTML"/>
              </w:rPr>
              <w:t>public</w:t>
            </w:r>
            <w:r>
              <w:rPr>
                <w:rStyle w:val="apple-converted-space"/>
              </w:rPr>
              <w:t> </w:t>
            </w:r>
            <w:r>
              <w:rPr>
                <w:rStyle w:val="HTML"/>
              </w:rPr>
              <w:t>class</w:t>
            </w:r>
            <w:r>
              <w:rPr>
                <w:rStyle w:val="apple-converted-space"/>
              </w:rPr>
              <w:t> </w:t>
            </w:r>
            <w:r>
              <w:rPr>
                <w:rStyle w:val="HTML"/>
              </w:rPr>
              <w:t>TabBottom</w:t>
            </w:r>
            <w:r>
              <w:rPr>
                <w:rStyle w:val="apple-converted-space"/>
                <w:rFonts w:ascii="굴림체" w:eastAsia="굴림체" w:hAnsi="굴림체" w:cs="굴림체"/>
              </w:rPr>
              <w:t> </w:t>
            </w:r>
            <w:r>
              <w:rPr>
                <w:rStyle w:val="HTML"/>
              </w:rPr>
              <w:t>extends</w:t>
            </w:r>
            <w:r>
              <w:rPr>
                <w:rStyle w:val="apple-converted-space"/>
              </w:rPr>
              <w:t> </w:t>
            </w:r>
            <w:r>
              <w:rPr>
                <w:rStyle w:val="HTML"/>
              </w:rPr>
              <w:t>Activity{</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315"/>
        <w:gridCol w:w="6291"/>
        <w:gridCol w:w="45"/>
      </w:tblGrid>
      <w:tr w:rsidR="00395A51" w:rsidTr="00395A51">
        <w:trPr>
          <w:gridAfter w:val="1"/>
          <w:tblCellSpacing w:w="15" w:type="dxa"/>
        </w:trPr>
        <w:tc>
          <w:tcPr>
            <w:tcW w:w="0" w:type="auto"/>
            <w:vAlign w:val="center"/>
            <w:hideMark/>
          </w:tcPr>
          <w:p w:rsidR="00395A51" w:rsidRDefault="00395A51">
            <w:pPr>
              <w:rPr>
                <w:rFonts w:ascii="굴림" w:eastAsia="굴림" w:hAnsi="굴림" w:cs="굴림"/>
                <w:sz w:val="24"/>
                <w:szCs w:val="24"/>
              </w:rPr>
            </w:pPr>
            <w:r>
              <w:rPr>
                <w:rStyle w:val="HTML"/>
              </w:rPr>
              <w:t>09</w:t>
            </w:r>
          </w:p>
        </w:tc>
        <w:tc>
          <w:tcPr>
            <w:tcW w:w="0" w:type="auto"/>
            <w:vAlign w:val="center"/>
            <w:hideMark/>
          </w:tcPr>
          <w:p w:rsidR="00395A51" w:rsidRDefault="00395A51">
            <w:pPr>
              <w:rPr>
                <w:rFonts w:ascii="굴림" w:eastAsia="굴림" w:hAnsi="굴림" w:cs="굴림"/>
                <w:sz w:val="24"/>
                <w:szCs w:val="24"/>
              </w:rPr>
            </w:pPr>
            <w:r>
              <w:t> </w:t>
            </w:r>
          </w:p>
        </w:tc>
      </w:tr>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10</w:t>
            </w:r>
          </w:p>
        </w:tc>
        <w:tc>
          <w:tcPr>
            <w:tcW w:w="0" w:type="auto"/>
            <w:gridSpan w:val="2"/>
            <w:vAlign w:val="center"/>
            <w:hideMark/>
          </w:tcPr>
          <w:p w:rsidR="00395A51" w:rsidRDefault="00395A51">
            <w:pPr>
              <w:rPr>
                <w:rFonts w:ascii="굴림" w:eastAsia="굴림" w:hAnsi="굴림" w:cs="굴림"/>
                <w:sz w:val="24"/>
                <w:szCs w:val="24"/>
              </w:rPr>
            </w:pPr>
            <w:r>
              <w:rPr>
                <w:rStyle w:val="HTML"/>
              </w:rPr>
              <w:t>    public</w:t>
            </w:r>
            <w:r>
              <w:rPr>
                <w:rStyle w:val="apple-converted-space"/>
              </w:rPr>
              <w:t> </w:t>
            </w:r>
            <w:r>
              <w:rPr>
                <w:rStyle w:val="HTML"/>
              </w:rPr>
              <w:t>void</w:t>
            </w:r>
            <w:r>
              <w:rPr>
                <w:rStyle w:val="apple-converted-space"/>
              </w:rPr>
              <w:t> </w:t>
            </w:r>
            <w:r>
              <w:rPr>
                <w:rStyle w:val="HTML"/>
              </w:rPr>
              <w:t>onCreate(Bundle savedInstanceState) {</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315"/>
        <w:gridCol w:w="5310"/>
        <w:gridCol w:w="45"/>
      </w:tblGrid>
      <w:tr w:rsidR="00395A51" w:rsidTr="00395A51">
        <w:trPr>
          <w:gridAfter w:val="1"/>
          <w:tblCellSpacing w:w="15" w:type="dxa"/>
        </w:trPr>
        <w:tc>
          <w:tcPr>
            <w:tcW w:w="0" w:type="auto"/>
            <w:vAlign w:val="center"/>
            <w:hideMark/>
          </w:tcPr>
          <w:p w:rsidR="00395A51" w:rsidRDefault="00395A51">
            <w:pPr>
              <w:rPr>
                <w:rFonts w:ascii="굴림" w:eastAsia="굴림" w:hAnsi="굴림" w:cs="굴림"/>
                <w:sz w:val="24"/>
                <w:szCs w:val="24"/>
              </w:rPr>
            </w:pPr>
            <w:r>
              <w:rPr>
                <w:rStyle w:val="HTML"/>
              </w:rPr>
              <w:t>11</w:t>
            </w:r>
          </w:p>
        </w:tc>
        <w:tc>
          <w:tcPr>
            <w:tcW w:w="0" w:type="auto"/>
            <w:vAlign w:val="center"/>
            <w:hideMark/>
          </w:tcPr>
          <w:p w:rsidR="00395A51" w:rsidRDefault="00395A51">
            <w:pPr>
              <w:rPr>
                <w:rFonts w:ascii="굴림" w:eastAsia="굴림" w:hAnsi="굴림" w:cs="굴림"/>
                <w:sz w:val="24"/>
                <w:szCs w:val="24"/>
              </w:rPr>
            </w:pPr>
            <w:r>
              <w:rPr>
                <w:rStyle w:val="HTML"/>
              </w:rPr>
              <w:t>        super.onCreate(savedInstanceState);</w:t>
            </w:r>
          </w:p>
        </w:tc>
      </w:tr>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12</w:t>
            </w:r>
          </w:p>
        </w:tc>
        <w:tc>
          <w:tcPr>
            <w:tcW w:w="0" w:type="auto"/>
            <w:gridSpan w:val="2"/>
            <w:vAlign w:val="center"/>
            <w:hideMark/>
          </w:tcPr>
          <w:p w:rsidR="00395A51" w:rsidRDefault="00395A51">
            <w:pPr>
              <w:rPr>
                <w:rFonts w:ascii="굴림" w:eastAsia="굴림" w:hAnsi="굴림" w:cs="굴림"/>
                <w:sz w:val="24"/>
                <w:szCs w:val="24"/>
              </w:rPr>
            </w:pPr>
            <w:r>
              <w:rPr>
                <w:rStyle w:val="HTML"/>
              </w:rPr>
              <w:t>        setContentView(R.layout.tab_bottom);</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315"/>
        <w:gridCol w:w="8756"/>
        <w:gridCol w:w="45"/>
      </w:tblGrid>
      <w:tr w:rsidR="00395A51" w:rsidTr="00395A51">
        <w:trPr>
          <w:gridAfter w:val="1"/>
          <w:tblCellSpacing w:w="15" w:type="dxa"/>
        </w:trPr>
        <w:tc>
          <w:tcPr>
            <w:tcW w:w="0" w:type="auto"/>
            <w:vAlign w:val="center"/>
            <w:hideMark/>
          </w:tcPr>
          <w:p w:rsidR="00395A51" w:rsidRDefault="00395A51">
            <w:pPr>
              <w:rPr>
                <w:rFonts w:ascii="굴림" w:eastAsia="굴림" w:hAnsi="굴림" w:cs="굴림"/>
                <w:sz w:val="24"/>
                <w:szCs w:val="24"/>
              </w:rPr>
            </w:pPr>
            <w:r>
              <w:rPr>
                <w:rStyle w:val="HTML"/>
              </w:rPr>
              <w:t>13</w:t>
            </w:r>
          </w:p>
        </w:tc>
        <w:tc>
          <w:tcPr>
            <w:tcW w:w="0" w:type="auto"/>
            <w:vAlign w:val="center"/>
            <w:hideMark/>
          </w:tcPr>
          <w:p w:rsidR="00395A51" w:rsidRDefault="00395A51">
            <w:pPr>
              <w:rPr>
                <w:rFonts w:ascii="굴림" w:eastAsia="굴림" w:hAnsi="굴림" w:cs="굴림"/>
                <w:sz w:val="24"/>
                <w:szCs w:val="24"/>
              </w:rPr>
            </w:pPr>
            <w:r>
              <w:t> </w:t>
            </w:r>
          </w:p>
        </w:tc>
      </w:tr>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14</w:t>
            </w:r>
          </w:p>
        </w:tc>
        <w:tc>
          <w:tcPr>
            <w:tcW w:w="0" w:type="auto"/>
            <w:gridSpan w:val="2"/>
            <w:vAlign w:val="center"/>
            <w:hideMark/>
          </w:tcPr>
          <w:p w:rsidR="00395A51" w:rsidRDefault="00395A51">
            <w:pPr>
              <w:rPr>
                <w:rFonts w:ascii="굴림" w:eastAsia="굴림" w:hAnsi="굴림" w:cs="굴림"/>
                <w:sz w:val="24"/>
                <w:szCs w:val="24"/>
              </w:rPr>
            </w:pPr>
            <w:r>
              <w:rPr>
                <w:rStyle w:val="HTML"/>
              </w:rPr>
              <w:t>        TabHost tab_host = (TabHost) findViewById(R.id.edit_item_tab_host);</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315"/>
        <w:gridCol w:w="3510"/>
        <w:gridCol w:w="45"/>
      </w:tblGrid>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15</w:t>
            </w:r>
          </w:p>
        </w:tc>
        <w:tc>
          <w:tcPr>
            <w:tcW w:w="0" w:type="auto"/>
            <w:gridSpan w:val="2"/>
            <w:vAlign w:val="center"/>
            <w:hideMark/>
          </w:tcPr>
          <w:p w:rsidR="00395A51" w:rsidRDefault="00395A51">
            <w:pPr>
              <w:rPr>
                <w:rFonts w:ascii="굴림" w:eastAsia="굴림" w:hAnsi="굴림" w:cs="굴림"/>
                <w:sz w:val="24"/>
                <w:szCs w:val="24"/>
              </w:rPr>
            </w:pPr>
            <w:r>
              <w:rPr>
                <w:rStyle w:val="HTML"/>
              </w:rPr>
              <w:t>            tab_host.setup();</w:t>
            </w:r>
          </w:p>
        </w:tc>
      </w:tr>
      <w:tr w:rsidR="00395A51" w:rsidTr="00395A51">
        <w:trPr>
          <w:gridAfter w:val="1"/>
          <w:tblCellSpacing w:w="15" w:type="dxa"/>
        </w:trPr>
        <w:tc>
          <w:tcPr>
            <w:tcW w:w="0" w:type="auto"/>
            <w:vAlign w:val="center"/>
            <w:hideMark/>
          </w:tcPr>
          <w:p w:rsidR="00395A51" w:rsidRDefault="00395A51">
            <w:pPr>
              <w:rPr>
                <w:rFonts w:ascii="굴림" w:eastAsia="굴림" w:hAnsi="굴림" w:cs="굴림"/>
                <w:sz w:val="24"/>
                <w:szCs w:val="24"/>
              </w:rPr>
            </w:pPr>
            <w:r>
              <w:rPr>
                <w:rStyle w:val="HTML"/>
              </w:rPr>
              <w:t>16</w:t>
            </w:r>
          </w:p>
        </w:tc>
        <w:tc>
          <w:tcPr>
            <w:tcW w:w="0" w:type="auto"/>
            <w:vAlign w:val="center"/>
            <w:hideMark/>
          </w:tcPr>
          <w:p w:rsidR="00395A51" w:rsidRDefault="00395A51">
            <w:pPr>
              <w:rPr>
                <w:rFonts w:ascii="굴림" w:eastAsia="굴림" w:hAnsi="굴림" w:cs="굴림"/>
                <w:sz w:val="24"/>
                <w:szCs w:val="24"/>
              </w:rPr>
            </w:pPr>
            <w:r>
              <w:t> </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315"/>
        <w:gridCol w:w="6510"/>
        <w:gridCol w:w="45"/>
      </w:tblGrid>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17</w:t>
            </w:r>
          </w:p>
        </w:tc>
        <w:tc>
          <w:tcPr>
            <w:tcW w:w="0" w:type="auto"/>
            <w:gridSpan w:val="2"/>
            <w:vAlign w:val="center"/>
            <w:hideMark/>
          </w:tcPr>
          <w:p w:rsidR="00395A51" w:rsidRDefault="00395A51">
            <w:pPr>
              <w:rPr>
                <w:rFonts w:ascii="굴림" w:eastAsia="굴림" w:hAnsi="굴림" w:cs="굴림"/>
                <w:sz w:val="24"/>
                <w:szCs w:val="24"/>
              </w:rPr>
            </w:pPr>
            <w:r>
              <w:rPr>
                <w:rStyle w:val="HTML"/>
              </w:rPr>
              <w:t>        TabSpec ts1 = tab_host.newTabSpec("TAB_DATE");</w:t>
            </w:r>
          </w:p>
        </w:tc>
      </w:tr>
      <w:tr w:rsidR="00395A51" w:rsidTr="00395A51">
        <w:trPr>
          <w:gridAfter w:val="1"/>
          <w:tblCellSpacing w:w="15" w:type="dxa"/>
        </w:trPr>
        <w:tc>
          <w:tcPr>
            <w:tcW w:w="0" w:type="auto"/>
            <w:vAlign w:val="center"/>
            <w:hideMark/>
          </w:tcPr>
          <w:p w:rsidR="00395A51" w:rsidRDefault="00395A51">
            <w:pPr>
              <w:rPr>
                <w:rFonts w:ascii="굴림" w:eastAsia="굴림" w:hAnsi="굴림" w:cs="굴림"/>
                <w:sz w:val="24"/>
                <w:szCs w:val="24"/>
              </w:rPr>
            </w:pPr>
            <w:r>
              <w:rPr>
                <w:rStyle w:val="HTML"/>
              </w:rPr>
              <w:t>18</w:t>
            </w:r>
          </w:p>
        </w:tc>
        <w:tc>
          <w:tcPr>
            <w:tcW w:w="0" w:type="auto"/>
            <w:vAlign w:val="center"/>
            <w:hideMark/>
          </w:tcPr>
          <w:p w:rsidR="00395A51" w:rsidRDefault="00395A51">
            <w:pPr>
              <w:rPr>
                <w:rFonts w:ascii="굴림" w:eastAsia="굴림" w:hAnsi="굴림" w:cs="굴림"/>
                <w:sz w:val="24"/>
                <w:szCs w:val="24"/>
              </w:rPr>
            </w:pPr>
            <w:r>
              <w:rPr>
                <w:rStyle w:val="HTML"/>
              </w:rPr>
              <w:t>        ts1.setIndicator("tab1");</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315"/>
        <w:gridCol w:w="5790"/>
        <w:gridCol w:w="45"/>
      </w:tblGrid>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19</w:t>
            </w:r>
          </w:p>
        </w:tc>
        <w:tc>
          <w:tcPr>
            <w:tcW w:w="0" w:type="auto"/>
            <w:gridSpan w:val="2"/>
            <w:vAlign w:val="center"/>
            <w:hideMark/>
          </w:tcPr>
          <w:p w:rsidR="00395A51" w:rsidRDefault="00395A51">
            <w:pPr>
              <w:rPr>
                <w:rFonts w:ascii="굴림" w:eastAsia="굴림" w:hAnsi="굴림" w:cs="굴림"/>
                <w:sz w:val="24"/>
                <w:szCs w:val="24"/>
              </w:rPr>
            </w:pPr>
            <w:r>
              <w:rPr>
                <w:rStyle w:val="HTML"/>
              </w:rPr>
              <w:t>        ts1.setContent(R.id.edit_item_date_tab);</w:t>
            </w:r>
          </w:p>
        </w:tc>
      </w:tr>
      <w:tr w:rsidR="00395A51" w:rsidTr="00395A51">
        <w:trPr>
          <w:gridAfter w:val="1"/>
          <w:tblCellSpacing w:w="15" w:type="dxa"/>
        </w:trPr>
        <w:tc>
          <w:tcPr>
            <w:tcW w:w="0" w:type="auto"/>
            <w:vAlign w:val="center"/>
            <w:hideMark/>
          </w:tcPr>
          <w:p w:rsidR="00395A51" w:rsidRDefault="00395A51">
            <w:pPr>
              <w:rPr>
                <w:rFonts w:ascii="굴림" w:eastAsia="굴림" w:hAnsi="굴림" w:cs="굴림"/>
                <w:sz w:val="24"/>
                <w:szCs w:val="24"/>
              </w:rPr>
            </w:pPr>
            <w:r>
              <w:rPr>
                <w:rStyle w:val="HTML"/>
              </w:rPr>
              <w:t>20</w:t>
            </w:r>
          </w:p>
        </w:tc>
        <w:tc>
          <w:tcPr>
            <w:tcW w:w="0" w:type="auto"/>
            <w:vAlign w:val="center"/>
            <w:hideMark/>
          </w:tcPr>
          <w:p w:rsidR="00395A51" w:rsidRDefault="00395A51">
            <w:pPr>
              <w:rPr>
                <w:rFonts w:ascii="굴림" w:eastAsia="굴림" w:hAnsi="굴림" w:cs="굴림"/>
                <w:sz w:val="24"/>
                <w:szCs w:val="24"/>
              </w:rPr>
            </w:pPr>
            <w:r>
              <w:rPr>
                <w:rStyle w:val="HTML"/>
              </w:rPr>
              <w:t>        tab_host.addTab(ts1);</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315"/>
        <w:gridCol w:w="6390"/>
        <w:gridCol w:w="45"/>
      </w:tblGrid>
      <w:tr w:rsidR="00395A51" w:rsidTr="00395A51">
        <w:trPr>
          <w:gridAfter w:val="1"/>
          <w:tblCellSpacing w:w="15" w:type="dxa"/>
        </w:trPr>
        <w:tc>
          <w:tcPr>
            <w:tcW w:w="0" w:type="auto"/>
            <w:vAlign w:val="center"/>
            <w:hideMark/>
          </w:tcPr>
          <w:p w:rsidR="00395A51" w:rsidRDefault="00395A51">
            <w:pPr>
              <w:rPr>
                <w:rFonts w:ascii="굴림" w:eastAsia="굴림" w:hAnsi="굴림" w:cs="굴림"/>
                <w:sz w:val="24"/>
                <w:szCs w:val="24"/>
              </w:rPr>
            </w:pPr>
            <w:r>
              <w:rPr>
                <w:rStyle w:val="HTML"/>
              </w:rPr>
              <w:t>21</w:t>
            </w:r>
          </w:p>
        </w:tc>
        <w:tc>
          <w:tcPr>
            <w:tcW w:w="0" w:type="auto"/>
            <w:vAlign w:val="center"/>
            <w:hideMark/>
          </w:tcPr>
          <w:p w:rsidR="00395A51" w:rsidRDefault="00395A51">
            <w:pPr>
              <w:rPr>
                <w:rFonts w:ascii="굴림" w:eastAsia="굴림" w:hAnsi="굴림" w:cs="굴림"/>
                <w:sz w:val="24"/>
                <w:szCs w:val="24"/>
              </w:rPr>
            </w:pPr>
            <w:r>
              <w:t> </w:t>
            </w:r>
          </w:p>
        </w:tc>
      </w:tr>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22</w:t>
            </w:r>
          </w:p>
        </w:tc>
        <w:tc>
          <w:tcPr>
            <w:tcW w:w="0" w:type="auto"/>
            <w:gridSpan w:val="2"/>
            <w:vAlign w:val="center"/>
            <w:hideMark/>
          </w:tcPr>
          <w:p w:rsidR="00395A51" w:rsidRDefault="00395A51">
            <w:pPr>
              <w:rPr>
                <w:rFonts w:ascii="굴림" w:eastAsia="굴림" w:hAnsi="굴림" w:cs="굴림"/>
                <w:sz w:val="24"/>
                <w:szCs w:val="24"/>
              </w:rPr>
            </w:pPr>
            <w:r>
              <w:rPr>
                <w:rStyle w:val="HTML"/>
              </w:rPr>
              <w:t>        TabSpec ts2 = tab_host.newTabSpec("TAB_GEO");</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315"/>
        <w:gridCol w:w="6510"/>
        <w:gridCol w:w="45"/>
      </w:tblGrid>
      <w:tr w:rsidR="00395A51" w:rsidTr="00395A51">
        <w:trPr>
          <w:gridAfter w:val="1"/>
          <w:tblCellSpacing w:w="15" w:type="dxa"/>
        </w:trPr>
        <w:tc>
          <w:tcPr>
            <w:tcW w:w="0" w:type="auto"/>
            <w:vAlign w:val="center"/>
            <w:hideMark/>
          </w:tcPr>
          <w:p w:rsidR="00395A51" w:rsidRDefault="00395A51">
            <w:pPr>
              <w:rPr>
                <w:rFonts w:ascii="굴림" w:eastAsia="굴림" w:hAnsi="굴림" w:cs="굴림"/>
                <w:sz w:val="24"/>
                <w:szCs w:val="24"/>
              </w:rPr>
            </w:pPr>
            <w:r>
              <w:rPr>
                <w:rStyle w:val="HTML"/>
              </w:rPr>
              <w:t>23</w:t>
            </w:r>
          </w:p>
        </w:tc>
        <w:tc>
          <w:tcPr>
            <w:tcW w:w="0" w:type="auto"/>
            <w:vAlign w:val="center"/>
            <w:hideMark/>
          </w:tcPr>
          <w:p w:rsidR="00395A51" w:rsidRDefault="00395A51">
            <w:pPr>
              <w:rPr>
                <w:rFonts w:ascii="굴림" w:eastAsia="굴림" w:hAnsi="굴림" w:cs="굴림"/>
                <w:sz w:val="24"/>
                <w:szCs w:val="24"/>
              </w:rPr>
            </w:pPr>
            <w:r>
              <w:rPr>
                <w:rStyle w:val="HTML"/>
              </w:rPr>
              <w:t>        ts2.setIndicator("tab2");</w:t>
            </w:r>
          </w:p>
        </w:tc>
      </w:tr>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24</w:t>
            </w:r>
          </w:p>
        </w:tc>
        <w:tc>
          <w:tcPr>
            <w:tcW w:w="0" w:type="auto"/>
            <w:gridSpan w:val="2"/>
            <w:vAlign w:val="center"/>
            <w:hideMark/>
          </w:tcPr>
          <w:p w:rsidR="00395A51" w:rsidRDefault="00395A51">
            <w:pPr>
              <w:rPr>
                <w:rFonts w:ascii="굴림" w:eastAsia="굴림" w:hAnsi="굴림" w:cs="굴림"/>
                <w:sz w:val="24"/>
                <w:szCs w:val="24"/>
              </w:rPr>
            </w:pPr>
            <w:r>
              <w:rPr>
                <w:rStyle w:val="HTML"/>
              </w:rPr>
              <w:t>        ts2.setContent(R.id.edit_item_geocontext_tab);</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315"/>
        <w:gridCol w:w="3510"/>
        <w:gridCol w:w="45"/>
      </w:tblGrid>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25</w:t>
            </w:r>
          </w:p>
        </w:tc>
        <w:tc>
          <w:tcPr>
            <w:tcW w:w="0" w:type="auto"/>
            <w:gridSpan w:val="2"/>
            <w:vAlign w:val="center"/>
            <w:hideMark/>
          </w:tcPr>
          <w:p w:rsidR="00395A51" w:rsidRDefault="00395A51">
            <w:pPr>
              <w:rPr>
                <w:rFonts w:ascii="굴림" w:eastAsia="굴림" w:hAnsi="굴림" w:cs="굴림"/>
                <w:sz w:val="24"/>
                <w:szCs w:val="24"/>
              </w:rPr>
            </w:pPr>
            <w:r>
              <w:rPr>
                <w:rStyle w:val="HTML"/>
              </w:rPr>
              <w:t>        tab_host.addTab(ts2);</w:t>
            </w:r>
          </w:p>
        </w:tc>
      </w:tr>
      <w:tr w:rsidR="00395A51" w:rsidTr="00395A51">
        <w:trPr>
          <w:gridAfter w:val="1"/>
          <w:tblCellSpacing w:w="15" w:type="dxa"/>
        </w:trPr>
        <w:tc>
          <w:tcPr>
            <w:tcW w:w="0" w:type="auto"/>
            <w:vAlign w:val="center"/>
            <w:hideMark/>
          </w:tcPr>
          <w:p w:rsidR="00395A51" w:rsidRDefault="00395A51">
            <w:pPr>
              <w:rPr>
                <w:rFonts w:ascii="굴림" w:eastAsia="굴림" w:hAnsi="굴림" w:cs="굴림"/>
                <w:sz w:val="24"/>
                <w:szCs w:val="24"/>
              </w:rPr>
            </w:pPr>
            <w:r>
              <w:rPr>
                <w:rStyle w:val="HTML"/>
              </w:rPr>
              <w:t>26</w:t>
            </w:r>
          </w:p>
        </w:tc>
        <w:tc>
          <w:tcPr>
            <w:tcW w:w="0" w:type="auto"/>
            <w:vAlign w:val="center"/>
            <w:hideMark/>
          </w:tcPr>
          <w:p w:rsidR="00395A51" w:rsidRDefault="00395A51">
            <w:pPr>
              <w:rPr>
                <w:rFonts w:ascii="굴림" w:eastAsia="굴림" w:hAnsi="굴림" w:cs="굴림"/>
                <w:sz w:val="24"/>
                <w:szCs w:val="24"/>
              </w:rPr>
            </w:pPr>
            <w:r>
              <w:t> </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315"/>
        <w:gridCol w:w="6510"/>
        <w:gridCol w:w="45"/>
      </w:tblGrid>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27</w:t>
            </w:r>
          </w:p>
        </w:tc>
        <w:tc>
          <w:tcPr>
            <w:tcW w:w="0" w:type="auto"/>
            <w:gridSpan w:val="2"/>
            <w:vAlign w:val="center"/>
            <w:hideMark/>
          </w:tcPr>
          <w:p w:rsidR="00395A51" w:rsidRDefault="00395A51">
            <w:pPr>
              <w:rPr>
                <w:rFonts w:ascii="굴림" w:eastAsia="굴림" w:hAnsi="굴림" w:cs="굴림"/>
                <w:sz w:val="24"/>
                <w:szCs w:val="24"/>
              </w:rPr>
            </w:pPr>
            <w:r>
              <w:rPr>
                <w:rStyle w:val="HTML"/>
              </w:rPr>
              <w:t>        TabSpec ts3 = tab_host.newTabSpec("TAB_TEXT");</w:t>
            </w:r>
          </w:p>
        </w:tc>
      </w:tr>
      <w:tr w:rsidR="00395A51" w:rsidTr="00395A51">
        <w:trPr>
          <w:gridAfter w:val="1"/>
          <w:tblCellSpacing w:w="15" w:type="dxa"/>
        </w:trPr>
        <w:tc>
          <w:tcPr>
            <w:tcW w:w="0" w:type="auto"/>
            <w:vAlign w:val="center"/>
            <w:hideMark/>
          </w:tcPr>
          <w:p w:rsidR="00395A51" w:rsidRDefault="00395A51">
            <w:pPr>
              <w:rPr>
                <w:rFonts w:ascii="굴림" w:eastAsia="굴림" w:hAnsi="굴림" w:cs="굴림"/>
                <w:sz w:val="24"/>
                <w:szCs w:val="24"/>
              </w:rPr>
            </w:pPr>
            <w:r>
              <w:rPr>
                <w:rStyle w:val="HTML"/>
              </w:rPr>
              <w:t>28</w:t>
            </w:r>
          </w:p>
        </w:tc>
        <w:tc>
          <w:tcPr>
            <w:tcW w:w="0" w:type="auto"/>
            <w:vAlign w:val="center"/>
            <w:hideMark/>
          </w:tcPr>
          <w:p w:rsidR="00395A51" w:rsidRDefault="00395A51">
            <w:pPr>
              <w:rPr>
                <w:rFonts w:ascii="굴림" w:eastAsia="굴림" w:hAnsi="굴림" w:cs="굴림"/>
                <w:sz w:val="24"/>
                <w:szCs w:val="24"/>
              </w:rPr>
            </w:pPr>
            <w:r>
              <w:rPr>
                <w:rStyle w:val="HTML"/>
              </w:rPr>
              <w:t>        ts3.setIndicator("tab3");</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315"/>
        <w:gridCol w:w="5790"/>
        <w:gridCol w:w="45"/>
      </w:tblGrid>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29</w:t>
            </w:r>
          </w:p>
        </w:tc>
        <w:tc>
          <w:tcPr>
            <w:tcW w:w="0" w:type="auto"/>
            <w:gridSpan w:val="2"/>
            <w:vAlign w:val="center"/>
            <w:hideMark/>
          </w:tcPr>
          <w:p w:rsidR="00395A51" w:rsidRDefault="00395A51">
            <w:pPr>
              <w:rPr>
                <w:rFonts w:ascii="굴림" w:eastAsia="굴림" w:hAnsi="굴림" w:cs="굴림"/>
                <w:sz w:val="24"/>
                <w:szCs w:val="24"/>
              </w:rPr>
            </w:pPr>
            <w:r>
              <w:rPr>
                <w:rStyle w:val="HTML"/>
              </w:rPr>
              <w:t>        ts3.setContent(R.id.edit_item_text_tab);</w:t>
            </w:r>
          </w:p>
        </w:tc>
      </w:tr>
      <w:tr w:rsidR="00395A51" w:rsidTr="00395A51">
        <w:trPr>
          <w:gridAfter w:val="1"/>
          <w:tblCellSpacing w:w="15" w:type="dxa"/>
        </w:trPr>
        <w:tc>
          <w:tcPr>
            <w:tcW w:w="0" w:type="auto"/>
            <w:vAlign w:val="center"/>
            <w:hideMark/>
          </w:tcPr>
          <w:p w:rsidR="00395A51" w:rsidRDefault="00395A51">
            <w:pPr>
              <w:rPr>
                <w:rFonts w:ascii="굴림" w:eastAsia="굴림" w:hAnsi="굴림" w:cs="굴림"/>
                <w:sz w:val="24"/>
                <w:szCs w:val="24"/>
              </w:rPr>
            </w:pPr>
            <w:r>
              <w:rPr>
                <w:rStyle w:val="HTML"/>
              </w:rPr>
              <w:t>30</w:t>
            </w:r>
          </w:p>
        </w:tc>
        <w:tc>
          <w:tcPr>
            <w:tcW w:w="0" w:type="auto"/>
            <w:vAlign w:val="center"/>
            <w:hideMark/>
          </w:tcPr>
          <w:p w:rsidR="00395A51" w:rsidRDefault="00395A51">
            <w:pPr>
              <w:rPr>
                <w:rFonts w:ascii="굴림" w:eastAsia="굴림" w:hAnsi="굴림" w:cs="굴림"/>
                <w:sz w:val="24"/>
                <w:szCs w:val="24"/>
              </w:rPr>
            </w:pPr>
            <w:r>
              <w:rPr>
                <w:rStyle w:val="HTML"/>
              </w:rPr>
              <w:t>        tab_host.addTab(ts3);</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315"/>
        <w:gridCol w:w="4110"/>
        <w:gridCol w:w="45"/>
      </w:tblGrid>
      <w:tr w:rsidR="00395A51" w:rsidTr="00395A51">
        <w:trPr>
          <w:gridAfter w:val="1"/>
          <w:tblCellSpacing w:w="15" w:type="dxa"/>
        </w:trPr>
        <w:tc>
          <w:tcPr>
            <w:tcW w:w="0" w:type="auto"/>
            <w:vAlign w:val="center"/>
            <w:hideMark/>
          </w:tcPr>
          <w:p w:rsidR="00395A51" w:rsidRDefault="00395A51">
            <w:pPr>
              <w:rPr>
                <w:rFonts w:ascii="굴림" w:eastAsia="굴림" w:hAnsi="굴림" w:cs="굴림"/>
                <w:sz w:val="24"/>
                <w:szCs w:val="24"/>
              </w:rPr>
            </w:pPr>
            <w:r>
              <w:rPr>
                <w:rStyle w:val="HTML"/>
              </w:rPr>
              <w:t>31</w:t>
            </w:r>
          </w:p>
        </w:tc>
        <w:tc>
          <w:tcPr>
            <w:tcW w:w="0" w:type="auto"/>
            <w:vAlign w:val="center"/>
            <w:hideMark/>
          </w:tcPr>
          <w:p w:rsidR="00395A51" w:rsidRDefault="00395A51">
            <w:pPr>
              <w:rPr>
                <w:rFonts w:ascii="굴림" w:eastAsia="굴림" w:hAnsi="굴림" w:cs="굴림"/>
                <w:sz w:val="24"/>
                <w:szCs w:val="24"/>
              </w:rPr>
            </w:pPr>
            <w:r>
              <w:t> </w:t>
            </w:r>
          </w:p>
        </w:tc>
      </w:tr>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32</w:t>
            </w:r>
          </w:p>
        </w:tc>
        <w:tc>
          <w:tcPr>
            <w:tcW w:w="0" w:type="auto"/>
            <w:gridSpan w:val="2"/>
            <w:vAlign w:val="center"/>
            <w:hideMark/>
          </w:tcPr>
          <w:p w:rsidR="00395A51" w:rsidRDefault="00395A51">
            <w:pPr>
              <w:rPr>
                <w:rFonts w:ascii="굴림" w:eastAsia="굴림" w:hAnsi="굴림" w:cs="굴림"/>
                <w:sz w:val="24"/>
                <w:szCs w:val="24"/>
              </w:rPr>
            </w:pPr>
            <w:r>
              <w:rPr>
                <w:rStyle w:val="HTML"/>
              </w:rPr>
              <w:t>        tab_host.setCurrentTab(0);</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315"/>
        <w:gridCol w:w="630"/>
        <w:gridCol w:w="45"/>
      </w:tblGrid>
      <w:tr w:rsidR="00395A51" w:rsidTr="00395A51">
        <w:trPr>
          <w:gridAfter w:val="1"/>
          <w:tblCellSpacing w:w="15" w:type="dxa"/>
        </w:trPr>
        <w:tc>
          <w:tcPr>
            <w:tcW w:w="0" w:type="auto"/>
            <w:vAlign w:val="center"/>
            <w:hideMark/>
          </w:tcPr>
          <w:p w:rsidR="00395A51" w:rsidRDefault="00395A51">
            <w:pPr>
              <w:rPr>
                <w:rFonts w:ascii="굴림" w:eastAsia="굴림" w:hAnsi="굴림" w:cs="굴림"/>
                <w:sz w:val="24"/>
                <w:szCs w:val="24"/>
              </w:rPr>
            </w:pPr>
            <w:r>
              <w:rPr>
                <w:rStyle w:val="HTML"/>
              </w:rPr>
              <w:lastRenderedPageBreak/>
              <w:t>33</w:t>
            </w:r>
          </w:p>
        </w:tc>
        <w:tc>
          <w:tcPr>
            <w:tcW w:w="0" w:type="auto"/>
            <w:vAlign w:val="center"/>
            <w:hideMark/>
          </w:tcPr>
          <w:p w:rsidR="00395A51" w:rsidRDefault="00395A51">
            <w:pPr>
              <w:rPr>
                <w:rFonts w:ascii="굴림" w:eastAsia="굴림" w:hAnsi="굴림" w:cs="굴림"/>
                <w:sz w:val="24"/>
                <w:szCs w:val="24"/>
              </w:rPr>
            </w:pPr>
            <w:r>
              <w:t> </w:t>
            </w:r>
          </w:p>
        </w:tc>
      </w:tr>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34</w:t>
            </w:r>
          </w:p>
        </w:tc>
        <w:tc>
          <w:tcPr>
            <w:tcW w:w="0" w:type="auto"/>
            <w:gridSpan w:val="2"/>
            <w:vAlign w:val="center"/>
            <w:hideMark/>
          </w:tcPr>
          <w:p w:rsidR="00395A51" w:rsidRDefault="00395A51">
            <w:pPr>
              <w:rPr>
                <w:rFonts w:ascii="굴림" w:eastAsia="굴림" w:hAnsi="굴림" w:cs="굴림"/>
                <w:sz w:val="24"/>
                <w:szCs w:val="24"/>
              </w:rPr>
            </w:pPr>
            <w:r>
              <w:rPr>
                <w:rStyle w:val="HTML"/>
              </w:rPr>
              <w:t>    }</w:t>
            </w:r>
          </w:p>
        </w:tc>
      </w:tr>
    </w:tbl>
    <w:p w:rsidR="00395A51" w:rsidRDefault="00395A51" w:rsidP="00395A51">
      <w:pPr>
        <w:spacing w:line="207" w:lineRule="atLeast"/>
        <w:rPr>
          <w:rFonts w:ascii="dotum" w:hAnsi="dotum" w:hint="eastAsia"/>
          <w:vanish/>
          <w:color w:val="666666"/>
          <w:sz w:val="14"/>
          <w:szCs w:val="14"/>
        </w:rPr>
      </w:pPr>
    </w:p>
    <w:tbl>
      <w:tblPr>
        <w:tblW w:w="0" w:type="auto"/>
        <w:tblCellSpacing w:w="15" w:type="dxa"/>
        <w:tblCellMar>
          <w:top w:w="15" w:type="dxa"/>
          <w:left w:w="15" w:type="dxa"/>
          <w:bottom w:w="15" w:type="dxa"/>
          <w:right w:w="15" w:type="dxa"/>
        </w:tblCellMar>
        <w:tblLook w:val="04A0"/>
      </w:tblPr>
      <w:tblGrid>
        <w:gridCol w:w="315"/>
        <w:gridCol w:w="195"/>
      </w:tblGrid>
      <w:tr w:rsidR="00395A51" w:rsidTr="00395A51">
        <w:trPr>
          <w:tblCellSpacing w:w="15" w:type="dxa"/>
        </w:trPr>
        <w:tc>
          <w:tcPr>
            <w:tcW w:w="0" w:type="auto"/>
            <w:vAlign w:val="center"/>
            <w:hideMark/>
          </w:tcPr>
          <w:p w:rsidR="00395A51" w:rsidRDefault="00395A51">
            <w:pPr>
              <w:rPr>
                <w:rFonts w:ascii="굴림" w:eastAsia="굴림" w:hAnsi="굴림" w:cs="굴림"/>
                <w:sz w:val="24"/>
                <w:szCs w:val="24"/>
              </w:rPr>
            </w:pPr>
            <w:r>
              <w:rPr>
                <w:rStyle w:val="HTML"/>
              </w:rPr>
              <w:t>35</w:t>
            </w:r>
          </w:p>
        </w:tc>
        <w:tc>
          <w:tcPr>
            <w:tcW w:w="0" w:type="auto"/>
            <w:vAlign w:val="center"/>
            <w:hideMark/>
          </w:tcPr>
          <w:p w:rsidR="00395A51" w:rsidRDefault="00395A51">
            <w:pPr>
              <w:rPr>
                <w:rFonts w:ascii="굴림" w:eastAsia="굴림" w:hAnsi="굴림" w:cs="굴림"/>
                <w:sz w:val="24"/>
                <w:szCs w:val="24"/>
              </w:rPr>
            </w:pPr>
            <w:r>
              <w:rPr>
                <w:rStyle w:val="HTML"/>
              </w:rPr>
              <w:t>}</w:t>
            </w:r>
          </w:p>
        </w:tc>
      </w:tr>
    </w:tbl>
    <w:p w:rsidR="00F066BF" w:rsidRDefault="00F066BF" w:rsidP="00771C95"/>
    <w:p w:rsidR="00F066BF" w:rsidRDefault="00F066BF">
      <w:pPr>
        <w:widowControl/>
        <w:wordWrap/>
        <w:autoSpaceDE/>
        <w:autoSpaceDN/>
        <w:jc w:val="left"/>
      </w:pPr>
      <w:r>
        <w:br w:type="page"/>
      </w:r>
    </w:p>
    <w:p w:rsidR="00D657D1" w:rsidRDefault="00D657D1">
      <w:pPr>
        <w:widowControl/>
        <w:wordWrap/>
        <w:autoSpaceDE/>
        <w:autoSpaceDN/>
        <w:jc w:val="left"/>
      </w:pPr>
    </w:p>
    <w:p w:rsidR="00D657D1" w:rsidRDefault="00D657D1">
      <w:pPr>
        <w:widowControl/>
        <w:wordWrap/>
        <w:autoSpaceDE/>
        <w:autoSpaceDN/>
        <w:jc w:val="left"/>
      </w:pPr>
    </w:p>
    <w:p w:rsidR="00F066BF" w:rsidRDefault="00153F68" w:rsidP="00F066BF">
      <w:pPr>
        <w:pStyle w:val="2"/>
        <w:pBdr>
          <w:bottom w:val="single" w:sz="6" w:space="2" w:color="CCCCCC"/>
        </w:pBdr>
        <w:spacing w:before="0" w:beforeAutospacing="0" w:after="0" w:afterAutospacing="0" w:line="285" w:lineRule="atLeast"/>
        <w:rPr>
          <w:color w:val="000000"/>
          <w:spacing w:val="-17"/>
          <w:sz w:val="24"/>
          <w:szCs w:val="24"/>
        </w:rPr>
      </w:pPr>
      <w:hyperlink r:id="rId11" w:tooltip="[Android] ListView 스크롤시 검은색 배경으로 바뀌는 문제 &amp;  Selector가 표시되지 않는 경우" w:history="1">
        <w:r w:rsidR="00F066BF">
          <w:rPr>
            <w:rStyle w:val="a4"/>
            <w:rFonts w:hint="eastAsia"/>
            <w:color w:val="555555"/>
            <w:spacing w:val="-17"/>
            <w:sz w:val="24"/>
            <w:szCs w:val="24"/>
            <w:u w:val="none"/>
          </w:rPr>
          <w:t>[Android] ListView 스크롤시 검은색 배경으로 바뀌는 문제 &amp; Selector가 표시되지 않는 경우</w:t>
        </w:r>
      </w:hyperlink>
    </w:p>
    <w:p w:rsidR="00F066BF" w:rsidRDefault="00F066BF" w:rsidP="00F066BF">
      <w:pPr>
        <w:spacing w:line="285" w:lineRule="atLeast"/>
        <w:rPr>
          <w:color w:val="000000"/>
          <w:sz w:val="18"/>
          <w:szCs w:val="18"/>
        </w:rPr>
      </w:pPr>
      <w:r>
        <w:rPr>
          <w:rStyle w:val="date"/>
          <w:rFonts w:hint="eastAsia"/>
          <w:color w:val="000000"/>
          <w:sz w:val="17"/>
          <w:szCs w:val="17"/>
        </w:rPr>
        <w:t>2010/06/24 23:29</w:t>
      </w:r>
    </w:p>
    <w:p w:rsidR="00F066BF" w:rsidRDefault="00153F68" w:rsidP="00F066BF">
      <w:pPr>
        <w:spacing w:line="285" w:lineRule="atLeast"/>
        <w:rPr>
          <w:color w:val="000000"/>
          <w:sz w:val="18"/>
          <w:szCs w:val="18"/>
        </w:rPr>
      </w:pPr>
      <w:hyperlink r:id="rId12" w:anchor="commentlist" w:tooltip="[Android] ListView 스크롤시 검은색 배경으로 바뀌는 문제 &amp;  Selector가 표시되지 않는 경우" w:history="1">
        <w:r w:rsidR="00F066BF">
          <w:rPr>
            <w:rStyle w:val="a4"/>
            <w:rFonts w:hint="eastAsia"/>
            <w:color w:val="333333"/>
            <w:sz w:val="17"/>
            <w:szCs w:val="17"/>
            <w:u w:val="none"/>
          </w:rPr>
          <w:t>1 Commnet</w:t>
        </w:r>
      </w:hyperlink>
    </w:p>
    <w:p w:rsidR="00F066BF" w:rsidRDefault="00F066BF" w:rsidP="00F066BF">
      <w:pPr>
        <w:spacing w:line="285" w:lineRule="atLeast"/>
        <w:rPr>
          <w:color w:val="000000"/>
          <w:sz w:val="18"/>
          <w:szCs w:val="18"/>
        </w:rPr>
      </w:pPr>
    </w:p>
    <w:p w:rsidR="00F066BF" w:rsidRDefault="00F066BF" w:rsidP="00F066BF">
      <w:pPr>
        <w:spacing w:line="285" w:lineRule="atLeast"/>
        <w:rPr>
          <w:color w:val="000000"/>
          <w:sz w:val="18"/>
          <w:szCs w:val="18"/>
        </w:rPr>
      </w:pPr>
      <w:r>
        <w:rPr>
          <w:rFonts w:hint="eastAsia"/>
          <w:color w:val="000000"/>
          <w:sz w:val="18"/>
          <w:szCs w:val="18"/>
        </w:rPr>
        <w:t>ListView를 사용하여 목록을 표시할 때, background 색상을 지정하면 스크롤시 화면이 검게 변하는 현상 발생한다. 또한 밝은 색상을 지정한 경우 아래쪽에 fade색상이 검게 보인다.</w:t>
      </w:r>
      <w:r>
        <w:rPr>
          <w:rFonts w:hint="eastAsia"/>
          <w:color w:val="000000"/>
          <w:sz w:val="18"/>
          <w:szCs w:val="18"/>
        </w:rPr>
        <w:br/>
      </w:r>
      <w:r>
        <w:rPr>
          <w:rFonts w:hint="eastAsia"/>
          <w:color w:val="000000"/>
          <w:sz w:val="18"/>
          <w:szCs w:val="18"/>
        </w:rPr>
        <w:br/>
        <w:t>문제의 원인과 현상에 대해서는 아래의 자료에 잘 나와 있으니 참고하자.</w:t>
      </w:r>
      <w:r>
        <w:rPr>
          <w:rFonts w:hint="eastAsia"/>
          <w:color w:val="000000"/>
          <w:sz w:val="18"/>
          <w:szCs w:val="18"/>
        </w:rPr>
        <w:br/>
      </w:r>
      <w:hyperlink r:id="rId13" w:history="1">
        <w:r>
          <w:rPr>
            <w:rStyle w:val="a4"/>
            <w:rFonts w:hint="eastAsia"/>
            <w:color w:val="333333"/>
            <w:sz w:val="18"/>
            <w:szCs w:val="18"/>
            <w:u w:val="none"/>
          </w:rPr>
          <w:t>http://developer.android.com/resources/articles/listview-backgrounds.html</w:t>
        </w:r>
      </w:hyperlink>
      <w:r>
        <w:rPr>
          <w:rFonts w:hint="eastAsia"/>
          <w:color w:val="000000"/>
          <w:sz w:val="18"/>
          <w:szCs w:val="18"/>
        </w:rPr>
        <w:br/>
      </w:r>
      <w:r>
        <w:rPr>
          <w:rFonts w:hint="eastAsia"/>
          <w:color w:val="000000"/>
          <w:sz w:val="18"/>
          <w:szCs w:val="18"/>
        </w:rPr>
        <w:br/>
      </w:r>
      <w:r>
        <w:rPr>
          <w:rStyle w:val="a8"/>
          <w:rFonts w:hint="eastAsia"/>
          <w:color w:val="000000"/>
          <w:sz w:val="18"/>
          <w:szCs w:val="18"/>
        </w:rPr>
        <w:t>* 문제 해결 방법</w:t>
      </w:r>
      <w:r>
        <w:rPr>
          <w:rStyle w:val="apple-converted-space"/>
          <w:rFonts w:hint="eastAsia"/>
          <w:b/>
          <w:bCs/>
          <w:color w:val="000000"/>
          <w:sz w:val="18"/>
          <w:szCs w:val="18"/>
        </w:rPr>
        <w:t> </w:t>
      </w:r>
      <w:r>
        <w:rPr>
          <w:rFonts w:hint="eastAsia"/>
          <w:b/>
          <w:bCs/>
          <w:color w:val="000000"/>
          <w:sz w:val="18"/>
          <w:szCs w:val="18"/>
        </w:rPr>
        <w:br/>
      </w:r>
      <w:r>
        <w:rPr>
          <w:rFonts w:hint="eastAsia"/>
          <w:color w:val="000000"/>
          <w:sz w:val="18"/>
          <w:szCs w:val="18"/>
        </w:rPr>
        <w:t>   - 위 사이트에도 나와 있지만, 결론부터 얘기하면 간단히 ListView의 속성에</w:t>
      </w:r>
      <w:r>
        <w:rPr>
          <w:rStyle w:val="apple-converted-space"/>
          <w:rFonts w:hint="eastAsia"/>
          <w:color w:val="000000"/>
          <w:sz w:val="18"/>
          <w:szCs w:val="18"/>
        </w:rPr>
        <w:t> </w:t>
      </w:r>
      <w:r>
        <w:rPr>
          <w:rFonts w:hint="eastAsia"/>
          <w:color w:val="000000"/>
          <w:sz w:val="18"/>
          <w:szCs w:val="18"/>
        </w:rPr>
        <w:br/>
        <w:t>     </w:t>
      </w:r>
      <w:r>
        <w:rPr>
          <w:rStyle w:val="apple-converted-space"/>
          <w:rFonts w:hint="eastAsia"/>
          <w:color w:val="000000"/>
          <w:sz w:val="18"/>
          <w:szCs w:val="18"/>
        </w:rPr>
        <w:t> </w:t>
      </w:r>
      <w:r>
        <w:rPr>
          <w:rStyle w:val="a8"/>
          <w:rFonts w:hint="eastAsia"/>
          <w:color w:val="000000"/>
          <w:sz w:val="18"/>
          <w:szCs w:val="18"/>
        </w:rPr>
        <w:t>android:cacheColorHint="#00000000"</w:t>
      </w:r>
      <w:r>
        <w:rPr>
          <w:rStyle w:val="apple-converted-space"/>
          <w:rFonts w:hint="eastAsia"/>
          <w:b/>
          <w:bCs/>
          <w:color w:val="000000"/>
          <w:sz w:val="18"/>
          <w:szCs w:val="18"/>
        </w:rPr>
        <w:t> </w:t>
      </w:r>
      <w:r>
        <w:rPr>
          <w:rFonts w:hint="eastAsia"/>
          <w:color w:val="000000"/>
          <w:sz w:val="18"/>
          <w:szCs w:val="18"/>
        </w:rPr>
        <w:t>혹은</w:t>
      </w:r>
      <w:r>
        <w:rPr>
          <w:rStyle w:val="apple-converted-space"/>
          <w:rFonts w:hint="eastAsia"/>
          <w:color w:val="000000"/>
          <w:sz w:val="18"/>
          <w:szCs w:val="18"/>
        </w:rPr>
        <w:t> </w:t>
      </w:r>
      <w:r>
        <w:rPr>
          <w:rStyle w:val="a8"/>
          <w:rFonts w:hint="eastAsia"/>
          <w:color w:val="000000"/>
          <w:sz w:val="18"/>
          <w:szCs w:val="18"/>
        </w:rPr>
        <w:t>setCacheColorHint(int)</w:t>
      </w:r>
      <w:r>
        <w:rPr>
          <w:rStyle w:val="apple-converted-space"/>
          <w:rFonts w:hint="eastAsia"/>
          <w:b/>
          <w:bCs/>
          <w:color w:val="000000"/>
          <w:sz w:val="18"/>
          <w:szCs w:val="18"/>
        </w:rPr>
        <w:t> </w:t>
      </w:r>
      <w:r>
        <w:rPr>
          <w:rFonts w:hint="eastAsia"/>
          <w:color w:val="000000"/>
          <w:sz w:val="18"/>
          <w:szCs w:val="18"/>
        </w:rPr>
        <w:t>함수를 이용하면 된다.</w:t>
      </w:r>
      <w:r>
        <w:rPr>
          <w:rFonts w:hint="eastAsia"/>
          <w:color w:val="000000"/>
          <w:sz w:val="18"/>
          <w:szCs w:val="18"/>
        </w:rPr>
        <w:br/>
      </w:r>
      <w:r>
        <w:rPr>
          <w:rFonts w:hint="eastAsia"/>
          <w:color w:val="000000"/>
          <w:sz w:val="18"/>
          <w:szCs w:val="18"/>
        </w:rPr>
        <w:br/>
        <w:t>  - 또 다른 방법으로</w:t>
      </w:r>
      <w:r>
        <w:rPr>
          <w:rStyle w:val="apple-converted-space"/>
          <w:rFonts w:hint="eastAsia"/>
          <w:color w:val="000000"/>
          <w:sz w:val="18"/>
          <w:szCs w:val="18"/>
        </w:rPr>
        <w:t> </w:t>
      </w:r>
      <w:r>
        <w:rPr>
          <w:rStyle w:val="a8"/>
          <w:rFonts w:hint="eastAsia"/>
          <w:color w:val="000000"/>
          <w:sz w:val="18"/>
          <w:szCs w:val="18"/>
        </w:rPr>
        <w:t>android:scrollingCache="false"</w:t>
      </w:r>
      <w:r>
        <w:rPr>
          <w:rStyle w:val="apple-converted-space"/>
          <w:rFonts w:hint="eastAsia"/>
          <w:b/>
          <w:bCs/>
          <w:color w:val="000000"/>
          <w:sz w:val="18"/>
          <w:szCs w:val="18"/>
        </w:rPr>
        <w:t> </w:t>
      </w:r>
      <w:r>
        <w:rPr>
          <w:rFonts w:hint="eastAsia"/>
          <w:color w:val="000000"/>
          <w:sz w:val="18"/>
          <w:szCs w:val="18"/>
        </w:rPr>
        <w:t>를 사용해도 된다.</w:t>
      </w:r>
      <w:r>
        <w:rPr>
          <w:rFonts w:hint="eastAsia"/>
          <w:color w:val="000000"/>
          <w:sz w:val="18"/>
          <w:szCs w:val="18"/>
        </w:rPr>
        <w:br/>
        <w:t>     하지만 이 방법은 스크롤 위아래 fade color가 짙게 표현되어 별로 보기에 좋지 않다.</w:t>
      </w:r>
      <w:r>
        <w:rPr>
          <w:rFonts w:hint="eastAsia"/>
          <w:color w:val="000000"/>
          <w:sz w:val="18"/>
          <w:szCs w:val="18"/>
        </w:rPr>
        <w:br/>
      </w:r>
      <w:r>
        <w:rPr>
          <w:rFonts w:hint="eastAsia"/>
          <w:color w:val="000000"/>
          <w:sz w:val="18"/>
          <w:szCs w:val="18"/>
        </w:rPr>
        <w:br/>
      </w:r>
      <w:r>
        <w:rPr>
          <w:rFonts w:hint="eastAsia"/>
          <w:color w:val="000000"/>
          <w:sz w:val="18"/>
          <w:szCs w:val="18"/>
        </w:rPr>
        <w:br/>
        <w:t>이 문제를 해결하면서 발견한 또 한가지 사실이 있다.</w:t>
      </w:r>
      <w:r>
        <w:rPr>
          <w:rStyle w:val="apple-converted-space"/>
          <w:rFonts w:hint="eastAsia"/>
          <w:color w:val="000000"/>
          <w:sz w:val="18"/>
          <w:szCs w:val="18"/>
        </w:rPr>
        <w:t> </w:t>
      </w:r>
      <w:r>
        <w:rPr>
          <w:rFonts w:hint="eastAsia"/>
          <w:color w:val="000000"/>
          <w:sz w:val="18"/>
          <w:szCs w:val="18"/>
        </w:rPr>
        <w:br/>
      </w:r>
      <w:r>
        <w:rPr>
          <w:rFonts w:hint="eastAsia"/>
          <w:color w:val="000000"/>
          <w:sz w:val="18"/>
          <w:szCs w:val="18"/>
        </w:rPr>
        <w:br/>
      </w:r>
      <w:r>
        <w:rPr>
          <w:rFonts w:hint="eastAsia"/>
          <w:color w:val="000000"/>
          <w:sz w:val="18"/>
          <w:szCs w:val="18"/>
          <w:u w:val="single"/>
        </w:rPr>
        <w:t>ListView 사용시 Selector가 보이지 않는 문제가 발생하는 경우</w:t>
      </w:r>
      <w:r>
        <w:rPr>
          <w:rFonts w:hint="eastAsia"/>
          <w:color w:val="000000"/>
          <w:sz w:val="18"/>
          <w:szCs w:val="18"/>
        </w:rPr>
        <w:t>가 있는데,</w:t>
      </w:r>
      <w:r>
        <w:rPr>
          <w:rFonts w:hint="eastAsia"/>
          <w:color w:val="000000"/>
          <w:sz w:val="18"/>
          <w:szCs w:val="18"/>
        </w:rPr>
        <w:br/>
        <w:t>처음에는 Custom View를 이용하면 Selector가 나타나지 않는다고 생각했다.</w:t>
      </w:r>
      <w:r>
        <w:rPr>
          <w:rFonts w:hint="eastAsia"/>
          <w:color w:val="000000"/>
          <w:sz w:val="18"/>
          <w:szCs w:val="18"/>
        </w:rPr>
        <w:br/>
      </w:r>
      <w:r>
        <w:rPr>
          <w:rFonts w:hint="eastAsia"/>
          <w:color w:val="000000"/>
          <w:sz w:val="18"/>
          <w:szCs w:val="18"/>
        </w:rPr>
        <w:br/>
        <w:t>하지만 문제의 원인은 Custom View의 background color를 설정한 것에 있었다.</w:t>
      </w:r>
      <w:r>
        <w:rPr>
          <w:rFonts w:hint="eastAsia"/>
          <w:color w:val="000000"/>
          <w:sz w:val="18"/>
          <w:szCs w:val="18"/>
        </w:rPr>
        <w:br/>
      </w:r>
      <w:r>
        <w:rPr>
          <w:rFonts w:hint="eastAsia"/>
          <w:color w:val="000000"/>
          <w:sz w:val="18"/>
          <w:szCs w:val="18"/>
        </w:rPr>
        <w:br/>
        <w:t>이것은 Selector가 background color를 이용하여 표시하기 때문이 아닌가 생각된다.</w:t>
      </w:r>
      <w:r>
        <w:rPr>
          <w:rFonts w:hint="eastAsia"/>
          <w:color w:val="000000"/>
          <w:sz w:val="18"/>
          <w:szCs w:val="18"/>
        </w:rPr>
        <w:br/>
        <w:t>android:drawSelectorOnTop="true"로 설정한 경우 Selector는 목록의 모든 부분을 덮지만,</w:t>
      </w:r>
      <w:r>
        <w:rPr>
          <w:rFonts w:hint="eastAsia"/>
          <w:color w:val="000000"/>
          <w:sz w:val="18"/>
          <w:szCs w:val="18"/>
        </w:rPr>
        <w:br/>
        <w:t>설정되지 않은 경우 List의 내용이 보이기 위해서는 당연히 background color를 변경할 것이다.</w:t>
      </w:r>
      <w:r>
        <w:rPr>
          <w:rFonts w:hint="eastAsia"/>
          <w:color w:val="000000"/>
          <w:sz w:val="18"/>
          <w:szCs w:val="18"/>
        </w:rPr>
        <w:br/>
      </w:r>
      <w:r>
        <w:rPr>
          <w:rFonts w:hint="eastAsia"/>
          <w:color w:val="000000"/>
          <w:sz w:val="18"/>
          <w:szCs w:val="18"/>
        </w:rPr>
        <w:br/>
        <w:t>그런데 임의로 목록 내용에 background color를 설정한 경우, Selector의 색으로 변경하지 않는 것이다.</w:t>
      </w:r>
      <w:r>
        <w:rPr>
          <w:rFonts w:hint="eastAsia"/>
          <w:color w:val="000000"/>
          <w:sz w:val="18"/>
          <w:szCs w:val="18"/>
        </w:rPr>
        <w:br/>
      </w:r>
      <w:r>
        <w:rPr>
          <w:rFonts w:hint="eastAsia"/>
          <w:color w:val="000000"/>
          <w:sz w:val="18"/>
          <w:szCs w:val="18"/>
        </w:rPr>
        <w:br/>
        <w:t>이 문제의 해결 방법 또한 위에서 서술한 바와 같다.</w:t>
      </w:r>
      <w:r>
        <w:rPr>
          <w:rFonts w:hint="eastAsia"/>
          <w:color w:val="000000"/>
          <w:sz w:val="18"/>
          <w:szCs w:val="18"/>
        </w:rPr>
        <w:br/>
        <w:t>List의 목록에 background color를 설정하지 말고 ListView의 속성에 cacheColorHint속성을 이용하면 된다.</w:t>
      </w:r>
      <w:r>
        <w:rPr>
          <w:rFonts w:hint="eastAsia"/>
          <w:color w:val="000000"/>
          <w:sz w:val="18"/>
          <w:szCs w:val="18"/>
        </w:rPr>
        <w:br/>
      </w:r>
      <w:r>
        <w:rPr>
          <w:rFonts w:hint="eastAsia"/>
          <w:color w:val="000000"/>
          <w:sz w:val="18"/>
          <w:szCs w:val="18"/>
        </w:rPr>
        <w:br/>
      </w:r>
      <w:r>
        <w:rPr>
          <w:rFonts w:hint="eastAsia"/>
          <w:color w:val="000000"/>
          <w:sz w:val="18"/>
          <w:szCs w:val="18"/>
        </w:rPr>
        <w:br/>
        <w:t>코드로 설명하면, main.xml은 ListView를 포함한 화면이고, row.xml이 하나의 행을 표시한다고 할 때,</w:t>
      </w:r>
      <w:r>
        <w:rPr>
          <w:rFonts w:hint="eastAsia"/>
          <w:color w:val="000000"/>
          <w:sz w:val="18"/>
          <w:szCs w:val="18"/>
        </w:rPr>
        <w:br/>
      </w:r>
      <w:r>
        <w:rPr>
          <w:rFonts w:hint="eastAsia"/>
          <w:color w:val="000000"/>
          <w:sz w:val="18"/>
          <w:szCs w:val="18"/>
        </w:rPr>
        <w:br/>
        <w:t>[main.xml]</w:t>
      </w:r>
      <w:r>
        <w:rPr>
          <w:rFonts w:hint="eastAsia"/>
          <w:color w:val="000000"/>
          <w:sz w:val="18"/>
          <w:szCs w:val="18"/>
        </w:rPr>
        <w:br/>
        <w:t>...</w:t>
      </w:r>
      <w:r>
        <w:rPr>
          <w:rFonts w:hint="eastAsia"/>
          <w:color w:val="000000"/>
          <w:sz w:val="18"/>
          <w:szCs w:val="18"/>
        </w:rPr>
        <w:br/>
        <w:t>&lt;ListView</w:t>
      </w:r>
      <w:r>
        <w:rPr>
          <w:rFonts w:hint="eastAsia"/>
          <w:color w:val="000000"/>
          <w:sz w:val="18"/>
          <w:szCs w:val="18"/>
        </w:rPr>
        <w:br/>
        <w:t>    android:id="@android:id/list"  </w:t>
      </w:r>
      <w:r>
        <w:rPr>
          <w:rStyle w:val="apple-converted-space"/>
          <w:rFonts w:hint="eastAsia"/>
          <w:color w:val="000000"/>
          <w:sz w:val="18"/>
          <w:szCs w:val="18"/>
        </w:rPr>
        <w:t> </w:t>
      </w:r>
      <w:r>
        <w:rPr>
          <w:rFonts w:hint="eastAsia"/>
          <w:color w:val="000000"/>
          <w:sz w:val="18"/>
          <w:szCs w:val="18"/>
        </w:rPr>
        <w:br/>
      </w:r>
      <w:r>
        <w:rPr>
          <w:rFonts w:hint="eastAsia"/>
          <w:color w:val="000000"/>
          <w:sz w:val="18"/>
          <w:szCs w:val="18"/>
        </w:rPr>
        <w:lastRenderedPageBreak/>
        <w:t>    android:layout_width="fill_parent"</w:t>
      </w:r>
      <w:r>
        <w:rPr>
          <w:rStyle w:val="apple-converted-space"/>
          <w:rFonts w:hint="eastAsia"/>
          <w:color w:val="000000"/>
          <w:sz w:val="18"/>
          <w:szCs w:val="18"/>
        </w:rPr>
        <w:t> </w:t>
      </w:r>
      <w:r>
        <w:rPr>
          <w:rFonts w:hint="eastAsia"/>
          <w:color w:val="000000"/>
          <w:sz w:val="18"/>
          <w:szCs w:val="18"/>
        </w:rPr>
        <w:br/>
        <w:t>    android:layout_height="wrap_content"</w:t>
      </w:r>
      <w:r>
        <w:rPr>
          <w:rFonts w:hint="eastAsia"/>
          <w:color w:val="000000"/>
          <w:sz w:val="18"/>
          <w:szCs w:val="18"/>
        </w:rPr>
        <w:br/>
        <w:t>    android:background=#0000FF"</w:t>
      </w:r>
      <w:r>
        <w:rPr>
          <w:rFonts w:hint="eastAsia"/>
          <w:color w:val="000000"/>
          <w:sz w:val="18"/>
          <w:szCs w:val="18"/>
        </w:rPr>
        <w:br/>
        <w:t>   </w:t>
      </w:r>
      <w:r>
        <w:rPr>
          <w:rStyle w:val="apple-converted-space"/>
          <w:rFonts w:hint="eastAsia"/>
          <w:color w:val="000000"/>
          <w:sz w:val="18"/>
          <w:szCs w:val="18"/>
        </w:rPr>
        <w:t> </w:t>
      </w:r>
      <w:r>
        <w:rPr>
          <w:rFonts w:hint="eastAsia"/>
          <w:color w:val="FF0000"/>
          <w:sz w:val="18"/>
          <w:szCs w:val="18"/>
        </w:rPr>
        <w:t>android:cacheColorHint="#00000000"</w:t>
      </w:r>
      <w:r>
        <w:rPr>
          <w:rFonts w:hint="eastAsia"/>
          <w:color w:val="FF0000"/>
          <w:sz w:val="18"/>
          <w:szCs w:val="18"/>
        </w:rPr>
        <w:br/>
      </w:r>
      <w:r>
        <w:rPr>
          <w:rFonts w:hint="eastAsia"/>
          <w:color w:val="000000"/>
          <w:sz w:val="18"/>
          <w:szCs w:val="18"/>
        </w:rPr>
        <w:t>/&gt;</w:t>
      </w:r>
      <w:r>
        <w:rPr>
          <w:rFonts w:hint="eastAsia"/>
          <w:color w:val="000000"/>
          <w:sz w:val="18"/>
          <w:szCs w:val="18"/>
        </w:rPr>
        <w:br/>
        <w:t>...</w:t>
      </w:r>
      <w:r>
        <w:rPr>
          <w:rFonts w:hint="eastAsia"/>
          <w:color w:val="000000"/>
          <w:sz w:val="18"/>
          <w:szCs w:val="18"/>
        </w:rPr>
        <w:br/>
      </w:r>
      <w:r>
        <w:rPr>
          <w:rFonts w:hint="eastAsia"/>
          <w:color w:val="000000"/>
          <w:sz w:val="18"/>
          <w:szCs w:val="18"/>
        </w:rPr>
        <w:br/>
      </w:r>
      <w:r>
        <w:rPr>
          <w:rFonts w:hint="eastAsia"/>
          <w:color w:val="000000"/>
          <w:sz w:val="18"/>
          <w:szCs w:val="18"/>
        </w:rPr>
        <w:br/>
        <w:t>[row.xml]</w:t>
      </w:r>
      <w:r>
        <w:rPr>
          <w:rFonts w:hint="eastAsia"/>
          <w:color w:val="000000"/>
          <w:sz w:val="18"/>
          <w:szCs w:val="18"/>
        </w:rPr>
        <w:br/>
        <w:t>&lt;LinearLayout android:orientation="horizontal"</w:t>
      </w:r>
      <w:r>
        <w:rPr>
          <w:rFonts w:hint="eastAsia"/>
          <w:color w:val="000000"/>
          <w:sz w:val="18"/>
          <w:szCs w:val="18"/>
        </w:rPr>
        <w:br/>
        <w:t>android:layout_width="fill_parent"</w:t>
      </w:r>
      <w:r>
        <w:rPr>
          <w:rFonts w:hint="eastAsia"/>
          <w:color w:val="000000"/>
          <w:sz w:val="18"/>
          <w:szCs w:val="18"/>
        </w:rPr>
        <w:br/>
        <w:t>android:layout_height="fill_parent"</w:t>
      </w:r>
      <w:r>
        <w:rPr>
          <w:rFonts w:hint="eastAsia"/>
          <w:color w:val="000000"/>
          <w:sz w:val="18"/>
          <w:szCs w:val="18"/>
        </w:rPr>
        <w:br/>
      </w:r>
      <w:r>
        <w:rPr>
          <w:rFonts w:hint="eastAsia"/>
          <w:color w:val="FF0000"/>
          <w:sz w:val="18"/>
          <w:szCs w:val="18"/>
        </w:rPr>
        <w:t>android:background="#0000FF"     &lt;!-- background를 지정하면 Selector가 표시되지 않는다 --&gt;</w:t>
      </w:r>
      <w:r>
        <w:rPr>
          <w:rFonts w:hint="eastAsia"/>
          <w:color w:val="000000"/>
          <w:sz w:val="18"/>
          <w:szCs w:val="18"/>
        </w:rPr>
        <w:br/>
        <w:t>&gt;</w:t>
      </w:r>
      <w:r>
        <w:rPr>
          <w:rFonts w:hint="eastAsia"/>
          <w:color w:val="000000"/>
          <w:sz w:val="18"/>
          <w:szCs w:val="18"/>
        </w:rPr>
        <w:br/>
        <w:t>    &lt;TextView ...&gt;</w:t>
      </w:r>
      <w:r>
        <w:rPr>
          <w:rFonts w:hint="eastAsia"/>
          <w:color w:val="000000"/>
          <w:sz w:val="18"/>
          <w:szCs w:val="18"/>
        </w:rPr>
        <w:br/>
        <w:t>&lt;/LinearLayout&gt;</w:t>
      </w:r>
    </w:p>
    <w:p w:rsidR="00F066BF" w:rsidRDefault="00F066BF" w:rsidP="00F066BF">
      <w:pPr>
        <w:spacing w:line="285" w:lineRule="atLeast"/>
        <w:rPr>
          <w:color w:val="000000"/>
          <w:sz w:val="18"/>
          <w:szCs w:val="18"/>
        </w:rPr>
      </w:pPr>
      <w:r>
        <w:rPr>
          <w:rFonts w:hint="eastAsia"/>
          <w:color w:val="000000"/>
          <w:sz w:val="18"/>
          <w:szCs w:val="18"/>
        </w:rPr>
        <w:br/>
        <w:t>위와 같이 ListView에서 background를 지정할 때에는 내용을 표시하는 row.xml에서 지정하지 말고,</w:t>
      </w:r>
      <w:r>
        <w:rPr>
          <w:rFonts w:hint="eastAsia"/>
          <w:color w:val="000000"/>
          <w:sz w:val="18"/>
          <w:szCs w:val="18"/>
        </w:rPr>
        <w:br/>
        <w:t>ListView의 속성으로 지정한 후</w:t>
      </w:r>
      <w:r>
        <w:rPr>
          <w:rStyle w:val="apple-converted-space"/>
          <w:rFonts w:hint="eastAsia"/>
          <w:color w:val="000000"/>
          <w:sz w:val="18"/>
          <w:szCs w:val="18"/>
        </w:rPr>
        <w:t> </w:t>
      </w:r>
      <w:r>
        <w:rPr>
          <w:rFonts w:hint="eastAsia"/>
          <w:color w:val="FF0000"/>
          <w:sz w:val="18"/>
          <w:szCs w:val="18"/>
        </w:rPr>
        <w:t>cacheColorHint</w:t>
      </w:r>
      <w:r>
        <w:rPr>
          <w:rStyle w:val="apple-converted-space"/>
          <w:rFonts w:hint="eastAsia"/>
          <w:color w:val="362306"/>
          <w:sz w:val="18"/>
          <w:szCs w:val="18"/>
        </w:rPr>
        <w:t> </w:t>
      </w:r>
      <w:r>
        <w:rPr>
          <w:rFonts w:hint="eastAsia"/>
          <w:color w:val="362306"/>
          <w:sz w:val="18"/>
          <w:szCs w:val="18"/>
        </w:rPr>
        <w:t>옵션을 지정하면 된다.</w:t>
      </w:r>
    </w:p>
    <w:p w:rsidR="001822F7" w:rsidRDefault="00153F68" w:rsidP="00771C95">
      <w:hyperlink r:id="rId14" w:history="1">
        <w:r w:rsidR="00F066BF">
          <w:rPr>
            <w:rStyle w:val="a4"/>
          </w:rPr>
          <w:t>http://comma.byus.net/blog/2younow/entry/Android-ListView-%BD%BA%C5%A9%B7%D1%BD%C3-%B0%CB%C0%BA%BB%F6-%B9%E8%B0%E6%C0%B8%B7%CE-%B9%D9%B2%EE%B4%C2-%B9%AE%C1%A6-Selector%B0%A1-%C7%A5%BD%C3%B5%C7%C1%F6-%BE%CA%B4%C2-%B0%E6%BF%EC</w:t>
        </w:r>
      </w:hyperlink>
    </w:p>
    <w:p w:rsidR="001822F7" w:rsidRDefault="001822F7">
      <w:pPr>
        <w:widowControl/>
        <w:wordWrap/>
        <w:autoSpaceDE/>
        <w:autoSpaceDN/>
        <w:jc w:val="left"/>
      </w:pPr>
      <w:r>
        <w:br w:type="page"/>
      </w:r>
    </w:p>
    <w:p w:rsidR="001822F7" w:rsidRDefault="00153F68" w:rsidP="007170C9">
      <w:pPr>
        <w:pStyle w:val="4"/>
        <w:ind w:left="1200" w:hanging="400"/>
        <w:rPr>
          <w:rFonts w:ascii="돋움" w:eastAsia="돋움" w:hAnsi="돋움"/>
          <w:color w:val="000000"/>
          <w:sz w:val="21"/>
          <w:szCs w:val="21"/>
        </w:rPr>
      </w:pPr>
      <w:hyperlink r:id="rId15" w:history="1">
        <w:r w:rsidR="001822F7">
          <w:rPr>
            <w:rStyle w:val="a4"/>
            <w:rFonts w:ascii="돋움" w:eastAsia="돋움" w:hAnsi="돋움" w:hint="eastAsia"/>
            <w:color w:val="000000"/>
            <w:sz w:val="21"/>
            <w:szCs w:val="21"/>
            <w:u w:val="none"/>
          </w:rPr>
          <w:t>질문) editText에 첨에 포커스 가있는데 안가있게 하는 방법있나요?</w:t>
        </w:r>
      </w:hyperlink>
    </w:p>
    <w:p w:rsidR="001822F7" w:rsidRDefault="001822F7" w:rsidP="001822F7">
      <w:pPr>
        <w:rPr>
          <w:rFonts w:ascii="돋움" w:eastAsia="돋움" w:hAnsi="돋움"/>
          <w:color w:val="3074A5"/>
          <w:sz w:val="14"/>
          <w:szCs w:val="14"/>
        </w:rPr>
      </w:pPr>
      <w:r>
        <w:rPr>
          <w:rStyle w:val="member22314"/>
          <w:rFonts w:ascii="돋움" w:eastAsia="돋움" w:hAnsi="돋움" w:hint="eastAsia"/>
          <w:color w:val="3074A5"/>
          <w:sz w:val="14"/>
          <w:szCs w:val="14"/>
        </w:rPr>
        <w:t>sunny</w:t>
      </w:r>
    </w:p>
    <w:p w:rsidR="001822F7" w:rsidRDefault="00153F68" w:rsidP="001822F7">
      <w:pPr>
        <w:spacing w:line="196" w:lineRule="atLeast"/>
        <w:rPr>
          <w:rFonts w:ascii="Tahoma" w:eastAsia="돋움" w:hAnsi="Tahoma" w:cs="Tahoma"/>
          <w:color w:val="444444"/>
          <w:sz w:val="13"/>
          <w:szCs w:val="13"/>
        </w:rPr>
      </w:pPr>
      <w:hyperlink r:id="rId16" w:history="1">
        <w:r w:rsidR="001822F7">
          <w:rPr>
            <w:rStyle w:val="a4"/>
            <w:rFonts w:ascii="Tahoma" w:eastAsia="돋움" w:hAnsi="Tahoma" w:cs="Tahoma"/>
            <w:color w:val="BBBBBB"/>
            <w:sz w:val="13"/>
            <w:szCs w:val="13"/>
            <w:u w:val="none"/>
          </w:rPr>
          <w:t>http://www.androidpub.com/52185</w:t>
        </w:r>
      </w:hyperlink>
    </w:p>
    <w:p w:rsidR="001822F7" w:rsidRDefault="001822F7" w:rsidP="001822F7">
      <w:pPr>
        <w:spacing w:line="196" w:lineRule="atLeast"/>
        <w:rPr>
          <w:rFonts w:ascii="Tahoma" w:eastAsia="돋움" w:hAnsi="Tahoma" w:cs="Tahoma"/>
          <w:color w:val="444444"/>
          <w:sz w:val="13"/>
          <w:szCs w:val="13"/>
        </w:rPr>
      </w:pPr>
      <w:r>
        <w:rPr>
          <w:rStyle w:val="a8"/>
          <w:rFonts w:ascii="Tahoma" w:eastAsia="돋움" w:hAnsi="Tahoma" w:cs="Tahoma"/>
          <w:color w:val="444444"/>
          <w:sz w:val="13"/>
          <w:szCs w:val="13"/>
        </w:rPr>
        <w:t>2009.12.15</w:t>
      </w:r>
      <w:r>
        <w:rPr>
          <w:rStyle w:val="apple-converted-space"/>
          <w:rFonts w:ascii="Tahoma" w:eastAsia="돋움" w:hAnsi="Tahoma" w:cs="Tahoma"/>
          <w:color w:val="444444"/>
          <w:sz w:val="13"/>
          <w:szCs w:val="13"/>
        </w:rPr>
        <w:t> </w:t>
      </w:r>
      <w:r>
        <w:rPr>
          <w:rFonts w:ascii="Tahoma" w:eastAsia="돋움" w:hAnsi="Tahoma" w:cs="Tahoma"/>
          <w:color w:val="444444"/>
          <w:sz w:val="13"/>
          <w:szCs w:val="13"/>
        </w:rPr>
        <w:t>13:46:53</w:t>
      </w:r>
    </w:p>
    <w:p w:rsidR="001822F7" w:rsidRDefault="001822F7" w:rsidP="001822F7">
      <w:pPr>
        <w:spacing w:line="196" w:lineRule="atLeast"/>
        <w:rPr>
          <w:rFonts w:ascii="Tahoma" w:eastAsia="돋움" w:hAnsi="Tahoma" w:cs="Tahoma"/>
          <w:color w:val="4A3FD7"/>
          <w:sz w:val="13"/>
          <w:szCs w:val="13"/>
        </w:rPr>
      </w:pPr>
      <w:r>
        <w:rPr>
          <w:rFonts w:ascii="Tahoma" w:eastAsia="돋움" w:hAnsi="Tahoma" w:cs="Tahoma"/>
          <w:color w:val="4A3FD7"/>
          <w:sz w:val="13"/>
          <w:szCs w:val="13"/>
        </w:rPr>
        <w:t>970</w:t>
      </w:r>
    </w:p>
    <w:p w:rsidR="001822F7" w:rsidRDefault="00153F68" w:rsidP="001822F7">
      <w:pPr>
        <w:shd w:val="clear" w:color="auto" w:fill="FFFFFF"/>
        <w:spacing w:line="196" w:lineRule="atLeast"/>
        <w:rPr>
          <w:rFonts w:ascii="Tahoma" w:eastAsia="돋움" w:hAnsi="Tahoma" w:cs="Tahoma"/>
          <w:color w:val="444444"/>
          <w:sz w:val="13"/>
          <w:szCs w:val="13"/>
        </w:rPr>
      </w:pPr>
      <w:hyperlink r:id="rId17" w:anchor="comment" w:tooltip="댓글" w:history="1">
        <w:r w:rsidR="001822F7">
          <w:rPr>
            <w:rStyle w:val="a8"/>
            <w:rFonts w:ascii="Tahoma" w:eastAsia="돋움" w:hAnsi="Tahoma" w:cs="Tahoma"/>
            <w:color w:val="333333"/>
            <w:sz w:val="13"/>
            <w:szCs w:val="13"/>
          </w:rPr>
          <w:t>2</w:t>
        </w:r>
      </w:hyperlink>
    </w:p>
    <w:p w:rsidR="001822F7" w:rsidRDefault="00153F68" w:rsidP="001822F7">
      <w:pPr>
        <w:spacing w:line="196" w:lineRule="atLeast"/>
        <w:rPr>
          <w:rFonts w:ascii="Tahoma" w:eastAsia="돋움" w:hAnsi="Tahoma" w:cs="Tahoma"/>
          <w:color w:val="444444"/>
          <w:sz w:val="13"/>
          <w:szCs w:val="13"/>
        </w:rPr>
      </w:pPr>
      <w:hyperlink r:id="rId18" w:history="1">
        <w:r w:rsidR="001822F7">
          <w:rPr>
            <w:rStyle w:val="a4"/>
            <w:rFonts w:ascii="Tahoma" w:eastAsia="돋움" w:hAnsi="Tahoma" w:cs="Tahoma"/>
            <w:b/>
            <w:bCs/>
            <w:color w:val="555555"/>
            <w:sz w:val="13"/>
            <w:szCs w:val="13"/>
            <w:u w:val="none"/>
          </w:rPr>
          <w:t>앱개발</w:t>
        </w:r>
        <w:r w:rsidR="001822F7">
          <w:rPr>
            <w:rStyle w:val="a4"/>
            <w:rFonts w:ascii="Tahoma" w:eastAsia="돋움" w:hAnsi="Tahoma" w:cs="Tahoma"/>
            <w:b/>
            <w:bCs/>
            <w:color w:val="555555"/>
            <w:sz w:val="13"/>
            <w:szCs w:val="13"/>
            <w:u w:val="none"/>
          </w:rPr>
          <w:t>QnA</w:t>
        </w:r>
      </w:hyperlink>
    </w:p>
    <w:p w:rsidR="001822F7" w:rsidRDefault="001822F7" w:rsidP="001822F7">
      <w:pPr>
        <w:rPr>
          <w:rFonts w:ascii="돋움" w:eastAsia="돋움" w:hAnsi="돋움" w:cs="굴림"/>
          <w:color w:val="000000"/>
          <w:sz w:val="14"/>
          <w:szCs w:val="14"/>
        </w:rPr>
      </w:pPr>
      <w:r>
        <w:rPr>
          <w:rFonts w:ascii="돋움" w:eastAsia="돋움" w:hAnsi="돋움" w:hint="eastAsia"/>
          <w:color w:val="000000"/>
          <w:sz w:val="14"/>
          <w:szCs w:val="14"/>
        </w:rPr>
        <w:t>화면 띄웠을때 edit text가 있으면 거기에 focus가 가있는데요 (마치 터치해서 포커싱가게한거처럼)</w:t>
      </w:r>
      <w:r>
        <w:rPr>
          <w:rFonts w:ascii="돋움" w:eastAsia="돋움" w:hAnsi="돋움" w:hint="eastAsia"/>
          <w:color w:val="000000"/>
          <w:sz w:val="14"/>
          <w:szCs w:val="14"/>
        </w:rPr>
        <w:br/>
      </w:r>
      <w:r>
        <w:rPr>
          <w:rFonts w:ascii="돋움" w:eastAsia="돋움" w:hAnsi="돋움" w:hint="eastAsia"/>
          <w:color w:val="000000"/>
          <w:sz w:val="14"/>
          <w:szCs w:val="14"/>
        </w:rPr>
        <w:br/>
        <w:t>첨에 화면띄웠을때 editText에 focus가 안가게 할 수 있는 방법이 뭐가 있는지 아시는분 좀 알려주세요~~</w:t>
      </w:r>
      <w:r>
        <w:rPr>
          <w:rFonts w:ascii="돋움" w:eastAsia="돋움" w:hAnsi="돋움" w:hint="eastAsia"/>
          <w:color w:val="000000"/>
          <w:sz w:val="14"/>
          <w:szCs w:val="14"/>
        </w:rPr>
        <w:br/>
      </w:r>
      <w:r>
        <w:rPr>
          <w:rFonts w:ascii="돋움" w:eastAsia="돋움" w:hAnsi="돋움" w:hint="eastAsia"/>
          <w:color w:val="000000"/>
          <w:sz w:val="14"/>
          <w:szCs w:val="14"/>
        </w:rPr>
        <w:br/>
        <w:t>setFocusable(false)를 하니깐 첨에 focus안가긴하는데 클릭해도 focus가 안생기는거 같더라구요.</w:t>
      </w:r>
      <w:r>
        <w:rPr>
          <w:rFonts w:ascii="돋움" w:eastAsia="돋움" w:hAnsi="돋움" w:hint="eastAsia"/>
          <w:color w:val="000000"/>
          <w:sz w:val="14"/>
          <w:szCs w:val="14"/>
        </w:rPr>
        <w:br/>
      </w:r>
      <w:r>
        <w:rPr>
          <w:rFonts w:ascii="돋움" w:eastAsia="돋움" w:hAnsi="돋움" w:hint="eastAsia"/>
          <w:color w:val="000000"/>
          <w:sz w:val="14"/>
          <w:szCs w:val="14"/>
        </w:rPr>
        <w:br/>
        <w:t>답변좀 부탁드립니다.</w:t>
      </w:r>
    </w:p>
    <w:p w:rsidR="001822F7" w:rsidRDefault="00153F68" w:rsidP="001822F7">
      <w:pPr>
        <w:jc w:val="right"/>
        <w:rPr>
          <w:rFonts w:ascii="돋움" w:eastAsia="돋움" w:hAnsi="돋움"/>
          <w:color w:val="000000"/>
          <w:sz w:val="14"/>
          <w:szCs w:val="14"/>
        </w:rPr>
      </w:pPr>
      <w:hyperlink r:id="rId19" w:anchor="popup_menu_area" w:history="1">
        <w:r w:rsidR="001822F7">
          <w:rPr>
            <w:rStyle w:val="a4"/>
            <w:rFonts w:ascii="돋움" w:eastAsia="돋움" w:hAnsi="돋움" w:hint="eastAsia"/>
            <w:sz w:val="14"/>
            <w:szCs w:val="14"/>
            <w:u w:val="none"/>
          </w:rPr>
          <w:t>이 게시물을...</w:t>
        </w:r>
      </w:hyperlink>
    </w:p>
    <w:p w:rsidR="001822F7" w:rsidRDefault="001822F7" w:rsidP="001822F7">
      <w:pPr>
        <w:jc w:val="center"/>
        <w:rPr>
          <w:rFonts w:ascii="돋움" w:eastAsia="돋움" w:hAnsi="돋움"/>
          <w:color w:val="000000"/>
          <w:sz w:val="14"/>
          <w:szCs w:val="14"/>
        </w:rPr>
      </w:pPr>
      <w:r>
        <w:rPr>
          <w:rStyle w:val="tx"/>
          <w:rFonts w:ascii="돋움" w:eastAsia="돋움" w:hAnsi="돋움" w:hint="eastAsia"/>
          <w:color w:val="000000"/>
          <w:spacing w:val="-12"/>
          <w:sz w:val="13"/>
          <w:szCs w:val="13"/>
          <w:bdr w:val="none" w:sz="0" w:space="0" w:color="auto" w:frame="1"/>
        </w:rPr>
        <w:t>추천</w:t>
      </w:r>
      <w:r>
        <w:rPr>
          <w:rStyle w:val="num"/>
          <w:rFonts w:ascii="돋움" w:eastAsia="돋움" w:hAnsi="돋움" w:hint="eastAsia"/>
          <w:b/>
          <w:bCs/>
          <w:color w:val="FF0000"/>
          <w:sz w:val="13"/>
          <w:szCs w:val="13"/>
          <w:bdr w:val="none" w:sz="0" w:space="0" w:color="auto" w:frame="1"/>
        </w:rPr>
        <w:t>0</w:t>
      </w:r>
    </w:p>
    <w:p w:rsidR="001822F7" w:rsidRDefault="00153F68" w:rsidP="001822F7">
      <w:pPr>
        <w:jc w:val="right"/>
        <w:rPr>
          <w:rFonts w:ascii="돋움" w:eastAsia="돋움" w:hAnsi="돋움"/>
          <w:color w:val="000000"/>
          <w:sz w:val="14"/>
          <w:szCs w:val="14"/>
        </w:rPr>
      </w:pPr>
      <w:hyperlink r:id="rId20" w:history="1">
        <w:r w:rsidR="001822F7">
          <w:rPr>
            <w:rStyle w:val="a4"/>
            <w:rFonts w:ascii="Arial" w:eastAsia="돋움" w:hAnsi="Arial" w:cs="Arial"/>
            <w:color w:val="000000"/>
            <w:sz w:val="14"/>
            <w:szCs w:val="14"/>
          </w:rPr>
          <w:t>목록</w:t>
        </w:r>
      </w:hyperlink>
    </w:p>
    <w:bookmarkStart w:id="0" w:name="trackback"/>
    <w:p w:rsidR="001822F7" w:rsidRDefault="00153F68" w:rsidP="001822F7">
      <w:pPr>
        <w:jc w:val="left"/>
        <w:rPr>
          <w:rFonts w:ascii="돋움" w:eastAsia="돋움" w:hAnsi="돋움"/>
          <w:color w:val="1F3DAE"/>
          <w:sz w:val="13"/>
          <w:szCs w:val="13"/>
        </w:rPr>
      </w:pPr>
      <w:r>
        <w:rPr>
          <w:rFonts w:ascii="돋움" w:eastAsia="돋움" w:hAnsi="돋움"/>
          <w:color w:val="1F3DAE"/>
          <w:sz w:val="13"/>
          <w:szCs w:val="13"/>
        </w:rPr>
        <w:fldChar w:fldCharType="begin"/>
      </w:r>
      <w:r w:rsidR="001822F7">
        <w:rPr>
          <w:rFonts w:ascii="돋움" w:eastAsia="돋움" w:hAnsi="돋움"/>
          <w:color w:val="1F3DAE"/>
          <w:sz w:val="13"/>
          <w:szCs w:val="13"/>
        </w:rPr>
        <w:instrText xml:space="preserve"> HYPERLINK "http://www.androidpub.com/52185/fe9/trackback" </w:instrText>
      </w:r>
      <w:r>
        <w:rPr>
          <w:rFonts w:ascii="돋움" w:eastAsia="돋움" w:hAnsi="돋움"/>
          <w:color w:val="1F3DAE"/>
          <w:sz w:val="13"/>
          <w:szCs w:val="13"/>
        </w:rPr>
        <w:fldChar w:fldCharType="separate"/>
      </w:r>
      <w:r w:rsidR="001822F7">
        <w:rPr>
          <w:rStyle w:val="a4"/>
          <w:rFonts w:ascii="돋움" w:eastAsia="돋움" w:hAnsi="돋움" w:hint="eastAsia"/>
          <w:color w:val="666666"/>
          <w:sz w:val="13"/>
          <w:szCs w:val="13"/>
          <w:u w:val="none"/>
        </w:rPr>
        <w:t>엮인글 주소 : http://www.androidpub.com/52185/fe9/trackback</w:t>
      </w:r>
      <w:r>
        <w:rPr>
          <w:rFonts w:ascii="돋움" w:eastAsia="돋움" w:hAnsi="돋움"/>
          <w:color w:val="1F3DAE"/>
          <w:sz w:val="13"/>
          <w:szCs w:val="13"/>
        </w:rPr>
        <w:fldChar w:fldCharType="end"/>
      </w:r>
      <w:bookmarkEnd w:id="0"/>
    </w:p>
    <w:p w:rsidR="001822F7" w:rsidRDefault="001822F7" w:rsidP="001822F7">
      <w:pPr>
        <w:shd w:val="clear" w:color="auto" w:fill="FFFFFF"/>
        <w:spacing w:line="300" w:lineRule="atLeast"/>
        <w:rPr>
          <w:rFonts w:ascii="돋움" w:eastAsia="돋움" w:hAnsi="돋움"/>
          <w:color w:val="666666"/>
          <w:sz w:val="14"/>
          <w:szCs w:val="14"/>
        </w:rPr>
      </w:pPr>
      <w:bookmarkStart w:id="1" w:name="comment"/>
      <w:bookmarkStart w:id="2" w:name="comment_53302"/>
      <w:bookmarkEnd w:id="1"/>
      <w:bookmarkEnd w:id="2"/>
      <w:r>
        <w:rPr>
          <w:rFonts w:ascii="돋움" w:eastAsia="돋움" w:hAnsi="돋움"/>
          <w:noProof/>
          <w:color w:val="0000FF"/>
          <w:sz w:val="14"/>
          <w:szCs w:val="14"/>
        </w:rPr>
        <w:drawing>
          <wp:inline distT="0" distB="0" distL="0" distR="0">
            <wp:extent cx="190500" cy="160655"/>
            <wp:effectExtent l="19050" t="0" r="0" b="0"/>
            <wp:docPr id="3" name="그림 1" descr="댓글">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댓글">
                      <a:hlinkClick r:id="rId21"/>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1822F7" w:rsidRDefault="001822F7" w:rsidP="001822F7">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2009.12.17</w:t>
      </w:r>
      <w:r>
        <w:rPr>
          <w:rStyle w:val="apple-converted-space"/>
          <w:rFonts w:ascii="Tahoma" w:eastAsia="돋움" w:hAnsi="Tahoma" w:cs="Tahoma"/>
          <w:color w:val="CCCCCC"/>
          <w:sz w:val="11"/>
          <w:szCs w:val="11"/>
        </w:rPr>
        <w:t> </w:t>
      </w:r>
      <w:r>
        <w:rPr>
          <w:rFonts w:ascii="Tahoma" w:eastAsia="돋움" w:hAnsi="Tahoma" w:cs="Tahoma"/>
          <w:color w:val="CCCCCC"/>
          <w:sz w:val="11"/>
          <w:szCs w:val="11"/>
        </w:rPr>
        <w:t>13:45:43</w:t>
      </w:r>
    </w:p>
    <w:p w:rsidR="001822F7" w:rsidRDefault="001822F7" w:rsidP="001822F7">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쩡이</w:t>
      </w:r>
    </w:p>
    <w:p w:rsidR="001822F7" w:rsidRDefault="001822F7" w:rsidP="001822F7">
      <w:pPr>
        <w:pStyle w:val="a3"/>
        <w:shd w:val="clear" w:color="auto" w:fill="FFFFFF"/>
        <w:spacing w:before="0" w:beforeAutospacing="0" w:after="0" w:afterAutospacing="0"/>
        <w:rPr>
          <w:rFonts w:ascii="돋움" w:eastAsia="돋움" w:hAnsi="돋움"/>
          <w:color w:val="000000"/>
          <w:sz w:val="14"/>
          <w:szCs w:val="14"/>
        </w:rPr>
      </w:pPr>
      <w:r>
        <w:rPr>
          <w:rFonts w:ascii="돋움" w:eastAsia="돋움" w:hAnsi="돋움" w:hint="eastAsia"/>
          <w:color w:val="000000"/>
          <w:sz w:val="14"/>
          <w:szCs w:val="14"/>
        </w:rPr>
        <w:t>저는 전 액티비티에서 현재 액티비티를 실행하는데요~</w:t>
      </w:r>
      <w:r>
        <w:rPr>
          <w:rFonts w:ascii="돋움" w:eastAsia="돋움" w:hAnsi="돋움" w:hint="eastAsia"/>
          <w:color w:val="000000"/>
          <w:sz w:val="14"/>
          <w:szCs w:val="14"/>
        </w:rPr>
        <w:br/>
        <w:t>실행해주면서 인텐트에 구별하기위한 값을 주었습니다.</w:t>
      </w:r>
      <w:r>
        <w:rPr>
          <w:rFonts w:ascii="돋움" w:eastAsia="돋움" w:hAnsi="돋움" w:hint="eastAsia"/>
          <w:color w:val="000000"/>
          <w:sz w:val="14"/>
          <w:szCs w:val="14"/>
        </w:rPr>
        <w:br/>
      </w:r>
      <w:r>
        <w:rPr>
          <w:rFonts w:ascii="돋움" w:eastAsia="돋움" w:hAnsi="돋움" w:hint="eastAsia"/>
          <w:color w:val="000000"/>
          <w:sz w:val="14"/>
          <w:szCs w:val="14"/>
        </w:rPr>
        <w:br/>
        <w:t>onCreate()에서 인텐트를 받아서 구별했습니다.</w:t>
      </w:r>
      <w:r>
        <w:rPr>
          <w:rFonts w:ascii="돋움" w:eastAsia="돋움" w:hAnsi="돋움" w:hint="eastAsia"/>
          <w:color w:val="000000"/>
          <w:sz w:val="14"/>
          <w:szCs w:val="14"/>
        </w:rPr>
        <w:br/>
        <w:t>입력이 필요하면</w:t>
      </w:r>
      <w:r>
        <w:rPr>
          <w:rFonts w:ascii="돋움" w:eastAsia="돋움" w:hAnsi="돋움" w:hint="eastAsia"/>
          <w:color w:val="000000"/>
          <w:sz w:val="14"/>
          <w:szCs w:val="14"/>
        </w:rPr>
        <w:br/>
        <w:t> mIsNew = true 해서 바로 포커스가 가구요</w:t>
      </w:r>
      <w:r>
        <w:rPr>
          <w:rFonts w:ascii="돋움" w:eastAsia="돋움" w:hAnsi="돋움" w:hint="eastAsia"/>
          <w:color w:val="000000"/>
          <w:sz w:val="14"/>
          <w:szCs w:val="14"/>
        </w:rPr>
        <w:br/>
        <w:t>mIsNew = false 해서 바로 포커스가지 않습니다.</w:t>
      </w:r>
      <w:r>
        <w:rPr>
          <w:rFonts w:ascii="돋움" w:eastAsia="돋움" w:hAnsi="돋움" w:hint="eastAsia"/>
          <w:color w:val="000000"/>
          <w:sz w:val="14"/>
          <w:szCs w:val="14"/>
        </w:rPr>
        <w:br/>
      </w:r>
      <w:r>
        <w:rPr>
          <w:rFonts w:ascii="돋움" w:eastAsia="돋움" w:hAnsi="돋움" w:hint="eastAsia"/>
          <w:color w:val="000000"/>
          <w:sz w:val="14"/>
          <w:szCs w:val="14"/>
        </w:rPr>
        <w:br/>
        <w:t>한번 티치하면 그 부터는 터치가 가면 포커스가 갑니다.</w:t>
      </w:r>
      <w:r>
        <w:rPr>
          <w:rFonts w:ascii="돋움" w:eastAsia="돋움" w:hAnsi="돋움" w:hint="eastAsia"/>
          <w:color w:val="000000"/>
          <w:sz w:val="14"/>
          <w:szCs w:val="14"/>
        </w:rPr>
        <w:br/>
      </w:r>
      <w:r>
        <w:rPr>
          <w:rFonts w:ascii="돋움" w:eastAsia="돋움" w:hAnsi="돋움" w:hint="eastAsia"/>
          <w:color w:val="000000"/>
          <w:sz w:val="14"/>
          <w:szCs w:val="14"/>
        </w:rPr>
        <w:br/>
        <w:t>  if (!mIsNew)</w:t>
      </w:r>
      <w:r>
        <w:rPr>
          <w:rFonts w:ascii="돋움" w:eastAsia="돋움" w:hAnsi="돋움" w:hint="eastAsia"/>
          <w:color w:val="000000"/>
          <w:sz w:val="14"/>
          <w:szCs w:val="14"/>
        </w:rPr>
        <w:br/>
        <w:t>   mText.setFocusableInTouchMode(false);</w:t>
      </w:r>
    </w:p>
    <w:p w:rsidR="001822F7" w:rsidRDefault="001822F7" w:rsidP="001822F7">
      <w:pPr>
        <w:pStyle w:val="a3"/>
        <w:shd w:val="clear" w:color="auto" w:fill="FFFFFF"/>
        <w:spacing w:before="0" w:beforeAutospacing="0" w:after="0" w:afterAutospacing="0"/>
        <w:rPr>
          <w:rFonts w:ascii="돋움" w:eastAsia="돋움" w:hAnsi="돋움"/>
          <w:color w:val="000000"/>
          <w:sz w:val="14"/>
          <w:szCs w:val="14"/>
        </w:rPr>
      </w:pPr>
      <w:r>
        <w:rPr>
          <w:rFonts w:ascii="돋움" w:eastAsia="돋움" w:hAnsi="돋움" w:hint="eastAsia"/>
          <w:color w:val="000000"/>
          <w:sz w:val="14"/>
          <w:szCs w:val="14"/>
        </w:rPr>
        <w:t>  mText.setOnTouchListener(new OnTouchListener() {</w:t>
      </w:r>
    </w:p>
    <w:p w:rsidR="001822F7" w:rsidRDefault="001822F7" w:rsidP="001822F7">
      <w:pPr>
        <w:pStyle w:val="a3"/>
        <w:shd w:val="clear" w:color="auto" w:fill="FFFFFF"/>
        <w:spacing w:before="0" w:beforeAutospacing="0" w:after="0" w:afterAutospacing="0"/>
        <w:rPr>
          <w:rFonts w:ascii="돋움" w:eastAsia="돋움" w:hAnsi="돋움"/>
          <w:color w:val="000000"/>
          <w:sz w:val="14"/>
          <w:szCs w:val="14"/>
        </w:rPr>
      </w:pPr>
      <w:r>
        <w:rPr>
          <w:rFonts w:ascii="돋움" w:eastAsia="돋움" w:hAnsi="돋움" w:hint="eastAsia"/>
          <w:color w:val="000000"/>
          <w:sz w:val="14"/>
          <w:szCs w:val="14"/>
        </w:rPr>
        <w:t>   @Override</w:t>
      </w:r>
      <w:r>
        <w:rPr>
          <w:rFonts w:ascii="돋움" w:eastAsia="돋움" w:hAnsi="돋움" w:hint="eastAsia"/>
          <w:color w:val="000000"/>
          <w:sz w:val="14"/>
          <w:szCs w:val="14"/>
        </w:rPr>
        <w:br/>
        <w:t>   public boolean onTouch(View v, MotionEvent event) {</w:t>
      </w:r>
      <w:r>
        <w:rPr>
          <w:rFonts w:ascii="돋움" w:eastAsia="돋움" w:hAnsi="돋움" w:hint="eastAsia"/>
          <w:color w:val="000000"/>
          <w:sz w:val="14"/>
          <w:szCs w:val="14"/>
        </w:rPr>
        <w:br/>
        <w:t>    if (event.getAction() == MotionEvent.ACTION_DOWN) {</w:t>
      </w:r>
      <w:r>
        <w:rPr>
          <w:rFonts w:ascii="돋움" w:eastAsia="돋움" w:hAnsi="돋움" w:hint="eastAsia"/>
          <w:color w:val="000000"/>
          <w:sz w:val="14"/>
          <w:szCs w:val="14"/>
        </w:rPr>
        <w:br/>
        <w:t>     if (!mIsNew) {</w:t>
      </w:r>
      <w:r>
        <w:rPr>
          <w:rFonts w:ascii="돋움" w:eastAsia="돋움" w:hAnsi="돋움" w:hint="eastAsia"/>
          <w:color w:val="000000"/>
          <w:sz w:val="14"/>
          <w:szCs w:val="14"/>
        </w:rPr>
        <w:br/>
        <w:t>      mText.setFocusableInTouchMode(true);</w:t>
      </w:r>
      <w:r>
        <w:rPr>
          <w:rFonts w:ascii="돋움" w:eastAsia="돋움" w:hAnsi="돋움" w:hint="eastAsia"/>
          <w:color w:val="000000"/>
          <w:sz w:val="14"/>
          <w:szCs w:val="14"/>
        </w:rPr>
        <w:br/>
        <w:t>      mIsNew = true;</w:t>
      </w:r>
      <w:r>
        <w:rPr>
          <w:rFonts w:ascii="돋움" w:eastAsia="돋움" w:hAnsi="돋움" w:hint="eastAsia"/>
          <w:color w:val="000000"/>
          <w:sz w:val="14"/>
          <w:szCs w:val="14"/>
        </w:rPr>
        <w:br/>
        <w:t>     }</w:t>
      </w:r>
      <w:r>
        <w:rPr>
          <w:rFonts w:ascii="돋움" w:eastAsia="돋움" w:hAnsi="돋움" w:hint="eastAsia"/>
          <w:color w:val="000000"/>
          <w:sz w:val="14"/>
          <w:szCs w:val="14"/>
        </w:rPr>
        <w:br/>
        <w:t>    }</w:t>
      </w:r>
      <w:r>
        <w:rPr>
          <w:rFonts w:ascii="돋움" w:eastAsia="돋움" w:hAnsi="돋움" w:hint="eastAsia"/>
          <w:color w:val="000000"/>
          <w:sz w:val="14"/>
          <w:szCs w:val="14"/>
        </w:rPr>
        <w:br/>
        <w:t>    return false;</w:t>
      </w:r>
      <w:r>
        <w:rPr>
          <w:rFonts w:ascii="돋움" w:eastAsia="돋움" w:hAnsi="돋움" w:hint="eastAsia"/>
          <w:color w:val="000000"/>
          <w:sz w:val="14"/>
          <w:szCs w:val="14"/>
        </w:rPr>
        <w:br/>
        <w:t>   }</w:t>
      </w:r>
      <w:r>
        <w:rPr>
          <w:rFonts w:ascii="돋움" w:eastAsia="돋움" w:hAnsi="돋움" w:hint="eastAsia"/>
          <w:color w:val="000000"/>
          <w:sz w:val="14"/>
          <w:szCs w:val="14"/>
        </w:rPr>
        <w:br/>
        <w:t>  });</w:t>
      </w:r>
    </w:p>
    <w:p w:rsidR="001822F7" w:rsidRDefault="00153F68" w:rsidP="001822F7">
      <w:pPr>
        <w:shd w:val="clear" w:color="auto" w:fill="FFFFFF"/>
        <w:jc w:val="right"/>
        <w:rPr>
          <w:rFonts w:ascii="돋움" w:eastAsia="돋움" w:hAnsi="돋움"/>
          <w:color w:val="000000"/>
          <w:sz w:val="14"/>
          <w:szCs w:val="14"/>
        </w:rPr>
      </w:pPr>
      <w:hyperlink r:id="rId23" w:anchor="popup_menu_area" w:history="1">
        <w:r w:rsidR="001822F7">
          <w:rPr>
            <w:rStyle w:val="a4"/>
            <w:rFonts w:ascii="돋움" w:eastAsia="돋움" w:hAnsi="돋움" w:hint="eastAsia"/>
            <w:sz w:val="14"/>
            <w:szCs w:val="14"/>
            <w:u w:val="none"/>
          </w:rPr>
          <w:t>이 댓글을...</w:t>
        </w:r>
      </w:hyperlink>
    </w:p>
    <w:p w:rsidR="001822F7" w:rsidRDefault="001822F7" w:rsidP="001822F7">
      <w:pPr>
        <w:shd w:val="clear" w:color="auto" w:fill="FFFFFF"/>
        <w:spacing w:line="300" w:lineRule="atLeast"/>
        <w:jc w:val="left"/>
        <w:rPr>
          <w:rFonts w:ascii="돋움" w:eastAsia="돋움" w:hAnsi="돋움"/>
          <w:color w:val="666666"/>
          <w:sz w:val="14"/>
          <w:szCs w:val="14"/>
        </w:rPr>
      </w:pPr>
      <w:bookmarkStart w:id="3" w:name="comment_539563"/>
      <w:bookmarkEnd w:id="3"/>
      <w:r>
        <w:rPr>
          <w:rFonts w:ascii="돋움" w:eastAsia="돋움" w:hAnsi="돋움"/>
          <w:noProof/>
          <w:color w:val="0000FF"/>
          <w:sz w:val="14"/>
          <w:szCs w:val="14"/>
        </w:rPr>
        <w:drawing>
          <wp:inline distT="0" distB="0" distL="0" distR="0">
            <wp:extent cx="190500" cy="160655"/>
            <wp:effectExtent l="19050" t="0" r="0" b="0"/>
            <wp:docPr id="2" name="그림 2" descr="댓글">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댓글">
                      <a:hlinkClick r:id="rId24"/>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1822F7" w:rsidRDefault="001822F7" w:rsidP="001822F7">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2010.07.14</w:t>
      </w:r>
      <w:r>
        <w:rPr>
          <w:rStyle w:val="apple-converted-space"/>
          <w:rFonts w:ascii="Tahoma" w:eastAsia="돋움" w:hAnsi="Tahoma" w:cs="Tahoma"/>
          <w:color w:val="CCCCCC"/>
          <w:sz w:val="11"/>
          <w:szCs w:val="11"/>
        </w:rPr>
        <w:t> </w:t>
      </w:r>
      <w:r>
        <w:rPr>
          <w:rFonts w:ascii="Tahoma" w:eastAsia="돋움" w:hAnsi="Tahoma" w:cs="Tahoma"/>
          <w:color w:val="CCCCCC"/>
          <w:sz w:val="11"/>
          <w:szCs w:val="11"/>
        </w:rPr>
        <w:t>18:31:39</w:t>
      </w:r>
    </w:p>
    <w:p w:rsidR="001822F7" w:rsidRDefault="001822F7" w:rsidP="001822F7">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하늘이야기</w:t>
      </w:r>
    </w:p>
    <w:p w:rsidR="001822F7" w:rsidRDefault="001822F7" w:rsidP="001822F7">
      <w:pPr>
        <w:pStyle w:val="a3"/>
        <w:shd w:val="clear" w:color="auto" w:fill="FFFFFF"/>
        <w:spacing w:before="0" w:beforeAutospacing="0" w:after="0" w:afterAutospacing="0"/>
        <w:rPr>
          <w:rFonts w:ascii="돋움" w:eastAsia="돋움" w:hAnsi="돋움"/>
          <w:color w:val="000000"/>
          <w:sz w:val="14"/>
          <w:szCs w:val="14"/>
        </w:rPr>
      </w:pPr>
      <w:r>
        <w:rPr>
          <w:rFonts w:ascii="돋움" w:eastAsia="돋움" w:hAnsi="돋움" w:hint="eastAsia"/>
          <w:color w:val="000000"/>
          <w:sz w:val="14"/>
          <w:szCs w:val="14"/>
        </w:rPr>
        <w:t>혹시나 참조하실 다른분을 위해서 메모를 추가합니다.</w:t>
      </w:r>
      <w:r>
        <w:rPr>
          <w:rFonts w:ascii="돋움" w:eastAsia="돋움" w:hAnsi="돋움" w:hint="eastAsia"/>
          <w:color w:val="000000"/>
          <w:sz w:val="14"/>
          <w:szCs w:val="14"/>
        </w:rPr>
        <w:br/>
        <w:t>Activity 설정에 android:windowSoftInputMode="stateAlwaysHidden" 를 추가하시면 됩니다.</w:t>
      </w:r>
    </w:p>
    <w:p w:rsidR="00771C95" w:rsidRDefault="00153F68" w:rsidP="00771C95">
      <w:hyperlink r:id="rId25" w:history="1">
        <w:r w:rsidR="001822F7">
          <w:rPr>
            <w:rStyle w:val="a4"/>
          </w:rPr>
          <w:t>http://www.androidpub.com/52185</w:t>
        </w:r>
      </w:hyperlink>
    </w:p>
    <w:p w:rsidR="00EE37C5" w:rsidRDefault="00EE37C5" w:rsidP="00771C95"/>
    <w:p w:rsidR="00EE37C5" w:rsidRDefault="00EE37C5" w:rsidP="00771C95"/>
    <w:p w:rsidR="00EE37C5" w:rsidRDefault="00EE37C5" w:rsidP="00771C95"/>
    <w:p w:rsidR="00EE37C5" w:rsidRDefault="00EE37C5" w:rsidP="00771C95"/>
    <w:p w:rsidR="00EE37C5" w:rsidRDefault="00EE37C5" w:rsidP="00771C95"/>
    <w:p w:rsidR="00EE37C5" w:rsidRDefault="00EE37C5" w:rsidP="00771C95"/>
    <w:p w:rsidR="00EE37C5" w:rsidRDefault="00EE37C5" w:rsidP="00771C95">
      <w:r>
        <w:rPr>
          <w:rFonts w:hint="eastAsia"/>
        </w:rPr>
        <w:t>배경 패턴</w:t>
      </w:r>
    </w:p>
    <w:p w:rsidR="007170C9" w:rsidRDefault="00EE37C5" w:rsidP="00771C95">
      <w:pPr>
        <w:rPr>
          <w:rStyle w:val="apple-style-span"/>
          <w:rFonts w:ascii="돋움" w:eastAsia="돋움" w:hAnsi="돋움"/>
          <w:color w:val="000000"/>
          <w:sz w:val="14"/>
          <w:szCs w:val="14"/>
        </w:rPr>
      </w:pPr>
      <w:r>
        <w:rPr>
          <w:rStyle w:val="apple-style-span"/>
          <w:rFonts w:ascii="돋움" w:eastAsia="돋움" w:hAnsi="돋움" w:hint="eastAsia"/>
          <w:color w:val="000000"/>
          <w:sz w:val="14"/>
          <w:szCs w:val="14"/>
        </w:rPr>
        <w:t>/drawable/ pattern_bg.xml 생성해주세요.</w:t>
      </w:r>
      <w:r>
        <w:rPr>
          <w:rFonts w:ascii="돋움" w:eastAsia="돋움" w:hAnsi="돋움" w:hint="eastAsia"/>
          <w:color w:val="000000"/>
          <w:sz w:val="14"/>
          <w:szCs w:val="14"/>
        </w:rPr>
        <w:br/>
      </w:r>
      <w:r>
        <w:rPr>
          <w:rStyle w:val="apple-style-span"/>
          <w:rFonts w:ascii="돋움" w:eastAsia="돋움" w:hAnsi="돋움" w:hint="eastAsia"/>
          <w:color w:val="000000"/>
          <w:sz w:val="14"/>
          <w:szCs w:val="14"/>
        </w:rPr>
        <w:t>내용은 아래와 같이 넣으시면 됩니다.</w:t>
      </w:r>
      <w:r>
        <w:rPr>
          <w:rFonts w:ascii="돋움" w:eastAsia="돋움" w:hAnsi="돋움" w:hint="eastAsia"/>
          <w:color w:val="000000"/>
          <w:sz w:val="14"/>
          <w:szCs w:val="14"/>
        </w:rPr>
        <w:br/>
      </w:r>
      <w:r>
        <w:rPr>
          <w:rFonts w:ascii="돋움" w:eastAsia="돋움" w:hAnsi="돋움" w:hint="eastAsia"/>
          <w:color w:val="000000"/>
          <w:sz w:val="14"/>
          <w:szCs w:val="14"/>
        </w:rPr>
        <w:br/>
      </w:r>
      <w:r>
        <w:rPr>
          <w:rStyle w:val="apple-style-span"/>
          <w:rFonts w:ascii="돋움" w:eastAsia="돋움" w:hAnsi="돋움" w:hint="eastAsia"/>
          <w:color w:val="000000"/>
          <w:sz w:val="14"/>
          <w:szCs w:val="14"/>
        </w:rPr>
        <w:t>&lt;bitmap xmlns:android="</w:t>
      </w:r>
      <w:hyperlink r:id="rId26" w:history="1">
        <w:r>
          <w:rPr>
            <w:rStyle w:val="a4"/>
            <w:rFonts w:ascii="돋움" w:eastAsia="돋움" w:hAnsi="돋움" w:hint="eastAsia"/>
            <w:sz w:val="14"/>
            <w:szCs w:val="14"/>
          </w:rPr>
          <w:t>http://schemas.android.com/apk/res/android</w:t>
        </w:r>
      </w:hyperlink>
      <w:r>
        <w:rPr>
          <w:rStyle w:val="apple-style-span"/>
          <w:rFonts w:ascii="돋움" w:eastAsia="돋움" w:hAnsi="돋움" w:hint="eastAsia"/>
          <w:color w:val="000000"/>
          <w:sz w:val="14"/>
          <w:szCs w:val="14"/>
        </w:rPr>
        <w:t>"</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Style w:val="apple-style-span"/>
          <w:rFonts w:ascii="돋움" w:eastAsia="돋움" w:hAnsi="돋움" w:hint="eastAsia"/>
          <w:color w:val="000000"/>
          <w:sz w:val="14"/>
          <w:szCs w:val="14"/>
        </w:rPr>
        <w:t>       android:src="@drawable/bg_main_pattern" </w:t>
      </w:r>
      <w:r>
        <w:rPr>
          <w:rFonts w:ascii="돋움" w:eastAsia="돋움" w:hAnsi="돋움" w:hint="eastAsia"/>
          <w:color w:val="000000"/>
          <w:sz w:val="14"/>
          <w:szCs w:val="14"/>
        </w:rPr>
        <w:br/>
      </w:r>
      <w:r>
        <w:rPr>
          <w:rStyle w:val="apple-style-span"/>
          <w:rFonts w:ascii="돋움" w:eastAsia="돋움" w:hAnsi="돋움" w:hint="eastAsia"/>
          <w:color w:val="000000"/>
          <w:sz w:val="14"/>
          <w:szCs w:val="14"/>
        </w:rPr>
        <w:t>       android:tileMode="repeat" </w:t>
      </w:r>
      <w:r>
        <w:rPr>
          <w:rFonts w:ascii="돋움" w:eastAsia="돋움" w:hAnsi="돋움" w:hint="eastAsia"/>
          <w:color w:val="000000"/>
          <w:sz w:val="14"/>
          <w:szCs w:val="14"/>
        </w:rPr>
        <w:br/>
      </w:r>
      <w:r>
        <w:rPr>
          <w:rStyle w:val="apple-style-span"/>
          <w:rFonts w:ascii="돋움" w:eastAsia="돋움" w:hAnsi="돋움" w:hint="eastAsia"/>
          <w:color w:val="000000"/>
          <w:sz w:val="14"/>
          <w:szCs w:val="14"/>
        </w:rPr>
        <w:lastRenderedPageBreak/>
        <w:t>/&gt;</w:t>
      </w:r>
      <w:r>
        <w:rPr>
          <w:rFonts w:ascii="돋움" w:eastAsia="돋움" w:hAnsi="돋움" w:hint="eastAsia"/>
          <w:color w:val="000000"/>
          <w:sz w:val="14"/>
          <w:szCs w:val="14"/>
        </w:rPr>
        <w:br/>
      </w:r>
      <w:r>
        <w:rPr>
          <w:rFonts w:ascii="돋움" w:eastAsia="돋움" w:hAnsi="돋움" w:hint="eastAsia"/>
          <w:color w:val="000000"/>
          <w:sz w:val="14"/>
          <w:szCs w:val="14"/>
        </w:rPr>
        <w:br/>
      </w:r>
      <w:r>
        <w:rPr>
          <w:rStyle w:val="apple-style-span"/>
          <w:rFonts w:ascii="돋움" w:eastAsia="돋움" w:hAnsi="돋움" w:hint="eastAsia"/>
          <w:color w:val="000000"/>
          <w:sz w:val="14"/>
          <w:szCs w:val="14"/>
        </w:rPr>
        <w:t>그리고 Layout에서</w:t>
      </w:r>
      <w:r>
        <w:rPr>
          <w:rFonts w:ascii="돋움" w:eastAsia="돋움" w:hAnsi="돋움" w:hint="eastAsia"/>
          <w:color w:val="000000"/>
          <w:sz w:val="14"/>
          <w:szCs w:val="14"/>
        </w:rPr>
        <w:br/>
      </w:r>
      <w:r>
        <w:rPr>
          <w:rStyle w:val="apple-style-span"/>
          <w:rFonts w:ascii="돋움" w:eastAsia="돋움" w:hAnsi="돋움" w:hint="eastAsia"/>
          <w:color w:val="000000"/>
          <w:sz w:val="14"/>
          <w:szCs w:val="14"/>
        </w:rPr>
        <w:t>android:background에 pattern_bg 를 적용하시면 됩니다.</w:t>
      </w:r>
      <w:r>
        <w:rPr>
          <w:rFonts w:ascii="돋움" w:eastAsia="돋움" w:hAnsi="돋움" w:hint="eastAsia"/>
          <w:color w:val="000000"/>
          <w:sz w:val="14"/>
          <w:szCs w:val="14"/>
        </w:rPr>
        <w:br/>
      </w:r>
      <w:r>
        <w:rPr>
          <w:rStyle w:val="apple-style-span"/>
          <w:rFonts w:ascii="돋움" w:eastAsia="돋움" w:hAnsi="돋움" w:hint="eastAsia"/>
          <w:color w:val="000000"/>
          <w:sz w:val="14"/>
          <w:szCs w:val="14"/>
        </w:rPr>
        <w:t>^^</w:t>
      </w:r>
    </w:p>
    <w:p w:rsidR="007170C9" w:rsidRDefault="007170C9">
      <w:pPr>
        <w:widowControl/>
        <w:wordWrap/>
        <w:autoSpaceDE/>
        <w:autoSpaceDN/>
        <w:jc w:val="left"/>
        <w:rPr>
          <w:rStyle w:val="apple-style-span"/>
          <w:rFonts w:ascii="돋움" w:eastAsia="돋움" w:hAnsi="돋움"/>
          <w:color w:val="000000"/>
          <w:sz w:val="14"/>
          <w:szCs w:val="14"/>
        </w:rPr>
      </w:pPr>
      <w:r>
        <w:rPr>
          <w:rStyle w:val="apple-style-span"/>
          <w:rFonts w:ascii="돋움" w:eastAsia="돋움" w:hAnsi="돋움"/>
          <w:color w:val="000000"/>
          <w:sz w:val="14"/>
          <w:szCs w:val="14"/>
        </w:rPr>
        <w:br w:type="page"/>
      </w:r>
    </w:p>
    <w:p w:rsidR="007170C9" w:rsidRDefault="00153F68" w:rsidP="007170C9">
      <w:pPr>
        <w:pStyle w:val="2"/>
        <w:spacing w:before="0" w:beforeAutospacing="0" w:after="0" w:afterAutospacing="0" w:line="270" w:lineRule="atLeast"/>
        <w:rPr>
          <w:rFonts w:ascii="돋움" w:eastAsia="돋움" w:hAnsi="돋움"/>
          <w:color w:val="000000"/>
        </w:rPr>
      </w:pPr>
      <w:hyperlink r:id="rId27" w:history="1">
        <w:r w:rsidR="007170C9">
          <w:rPr>
            <w:rStyle w:val="a4"/>
            <w:rFonts w:ascii="dotum" w:eastAsia="돋움" w:hAnsi="dotum"/>
            <w:color w:val="222222"/>
            <w:sz w:val="27"/>
            <w:szCs w:val="27"/>
            <w:u w:val="none"/>
          </w:rPr>
          <w:t>안드로이드</w:t>
        </w:r>
        <w:r w:rsidR="007170C9">
          <w:rPr>
            <w:rStyle w:val="a4"/>
            <w:rFonts w:ascii="dotum" w:eastAsia="돋움" w:hAnsi="dotum"/>
            <w:color w:val="222222"/>
            <w:sz w:val="27"/>
            <w:szCs w:val="27"/>
            <w:u w:val="none"/>
          </w:rPr>
          <w:t xml:space="preserve"> </w:t>
        </w:r>
        <w:r w:rsidR="007170C9">
          <w:rPr>
            <w:rStyle w:val="a4"/>
            <w:rFonts w:ascii="dotum" w:eastAsia="돋움" w:hAnsi="dotum"/>
            <w:color w:val="222222"/>
            <w:sz w:val="27"/>
            <w:szCs w:val="27"/>
            <w:u w:val="none"/>
          </w:rPr>
          <w:t>맵뷰의</w:t>
        </w:r>
        <w:r w:rsidR="007170C9">
          <w:rPr>
            <w:rStyle w:val="a4"/>
            <w:rFonts w:ascii="dotum" w:eastAsia="돋움" w:hAnsi="dotum"/>
            <w:color w:val="222222"/>
            <w:sz w:val="27"/>
            <w:szCs w:val="27"/>
            <w:u w:val="none"/>
          </w:rPr>
          <w:t xml:space="preserve"> </w:t>
        </w:r>
        <w:r w:rsidR="007170C9">
          <w:rPr>
            <w:rStyle w:val="a4"/>
            <w:rFonts w:ascii="dotum" w:eastAsia="돋움" w:hAnsi="dotum"/>
            <w:color w:val="222222"/>
            <w:sz w:val="27"/>
            <w:szCs w:val="27"/>
            <w:u w:val="none"/>
          </w:rPr>
          <w:t>줌</w:t>
        </w:r>
        <w:r w:rsidR="007170C9">
          <w:rPr>
            <w:rStyle w:val="a4"/>
            <w:rFonts w:ascii="dotum" w:eastAsia="돋움" w:hAnsi="dotum"/>
            <w:color w:val="222222"/>
            <w:sz w:val="27"/>
            <w:szCs w:val="27"/>
            <w:u w:val="none"/>
          </w:rPr>
          <w:t xml:space="preserve"> </w:t>
        </w:r>
        <w:r w:rsidR="007170C9">
          <w:rPr>
            <w:rStyle w:val="a4"/>
            <w:rFonts w:ascii="dotum" w:eastAsia="돋움" w:hAnsi="dotum"/>
            <w:color w:val="222222"/>
            <w:sz w:val="27"/>
            <w:szCs w:val="27"/>
            <w:u w:val="none"/>
          </w:rPr>
          <w:t>이벤트</w:t>
        </w:r>
        <w:r w:rsidR="007170C9">
          <w:rPr>
            <w:rStyle w:val="a4"/>
            <w:rFonts w:ascii="dotum" w:eastAsia="돋움" w:hAnsi="dotum"/>
            <w:color w:val="222222"/>
            <w:sz w:val="27"/>
            <w:szCs w:val="27"/>
            <w:u w:val="none"/>
          </w:rPr>
          <w:t xml:space="preserve"> </w:t>
        </w:r>
        <w:r w:rsidR="007170C9">
          <w:rPr>
            <w:rStyle w:val="a4"/>
            <w:rFonts w:ascii="dotum" w:eastAsia="돋움" w:hAnsi="dotum"/>
            <w:color w:val="222222"/>
            <w:sz w:val="27"/>
            <w:szCs w:val="27"/>
            <w:u w:val="none"/>
          </w:rPr>
          <w:t>받아오기</w:t>
        </w:r>
        <w:r w:rsidR="007170C9">
          <w:rPr>
            <w:rStyle w:val="a4"/>
            <w:rFonts w:ascii="dotum" w:eastAsia="돋움" w:hAnsi="dotum"/>
            <w:color w:val="222222"/>
            <w:sz w:val="27"/>
            <w:szCs w:val="27"/>
            <w:u w:val="none"/>
          </w:rPr>
          <w:t xml:space="preserve"> ( Android MapView zoom event listener )</w:t>
        </w:r>
      </w:hyperlink>
    </w:p>
    <w:p w:rsidR="007170C9" w:rsidRDefault="00153F68" w:rsidP="007170C9">
      <w:pPr>
        <w:spacing w:line="165" w:lineRule="atLeast"/>
        <w:rPr>
          <w:rFonts w:ascii="dotum" w:eastAsia="돋움" w:hAnsi="dotum" w:hint="eastAsia"/>
          <w:color w:val="9F9F9F"/>
          <w:sz w:val="17"/>
          <w:szCs w:val="17"/>
        </w:rPr>
      </w:pPr>
      <w:hyperlink r:id="rId28" w:history="1">
        <w:r w:rsidR="007170C9">
          <w:rPr>
            <w:rStyle w:val="a4"/>
            <w:rFonts w:ascii="dotum" w:eastAsia="돋움" w:hAnsi="dotum"/>
            <w:color w:val="9F9F9F"/>
            <w:sz w:val="17"/>
            <w:szCs w:val="17"/>
            <w:u w:val="none"/>
          </w:rPr>
          <w:t>Android</w:t>
        </w:r>
      </w:hyperlink>
    </w:p>
    <w:p w:rsidR="007170C9" w:rsidRDefault="007170C9" w:rsidP="007170C9">
      <w:pPr>
        <w:spacing w:after="240"/>
        <w:rPr>
          <w:rFonts w:ascii="dotum" w:eastAsia="돋움" w:hAnsi="dotum" w:hint="eastAsia"/>
          <w:color w:val="909090"/>
          <w:sz w:val="18"/>
          <w:szCs w:val="18"/>
        </w:rPr>
      </w:pPr>
      <w:r>
        <w:rPr>
          <w:rFonts w:ascii="dotum" w:eastAsia="돋움" w:hAnsi="dotum"/>
          <w:color w:val="909090"/>
          <w:sz w:val="18"/>
          <w:szCs w:val="18"/>
        </w:rPr>
        <w:br/>
      </w:r>
      <w:r>
        <w:rPr>
          <w:rFonts w:ascii="dotum" w:eastAsia="돋움" w:hAnsi="dotum"/>
          <w:color w:val="909090"/>
          <w:sz w:val="18"/>
          <w:szCs w:val="18"/>
        </w:rPr>
        <w:br/>
      </w:r>
      <w:r>
        <w:rPr>
          <w:rFonts w:ascii="dotum" w:eastAsia="돋움" w:hAnsi="dotum"/>
          <w:color w:val="909090"/>
          <w:sz w:val="18"/>
          <w:szCs w:val="18"/>
        </w:rPr>
        <w:t>줌</w:t>
      </w:r>
      <w:r>
        <w:rPr>
          <w:rFonts w:ascii="dotum" w:eastAsia="돋움" w:hAnsi="dotum"/>
          <w:color w:val="909090"/>
          <w:sz w:val="18"/>
          <w:szCs w:val="18"/>
        </w:rPr>
        <w:t xml:space="preserve"> </w:t>
      </w:r>
      <w:r>
        <w:rPr>
          <w:rFonts w:ascii="dotum" w:eastAsia="돋움" w:hAnsi="dotum"/>
          <w:color w:val="909090"/>
          <w:sz w:val="18"/>
          <w:szCs w:val="18"/>
        </w:rPr>
        <w:t>레벨이</w:t>
      </w:r>
      <w:r>
        <w:rPr>
          <w:rFonts w:ascii="dotum" w:eastAsia="돋움" w:hAnsi="dotum"/>
          <w:color w:val="909090"/>
          <w:sz w:val="18"/>
          <w:szCs w:val="18"/>
        </w:rPr>
        <w:t xml:space="preserve"> </w:t>
      </w:r>
      <w:r>
        <w:rPr>
          <w:rFonts w:ascii="dotum" w:eastAsia="돋움" w:hAnsi="dotum"/>
          <w:color w:val="909090"/>
          <w:sz w:val="18"/>
          <w:szCs w:val="18"/>
        </w:rPr>
        <w:t>바뀌거나</w:t>
      </w:r>
      <w:r>
        <w:rPr>
          <w:rFonts w:ascii="dotum" w:eastAsia="돋움" w:hAnsi="dotum"/>
          <w:color w:val="909090"/>
          <w:sz w:val="18"/>
          <w:szCs w:val="18"/>
        </w:rPr>
        <w:t xml:space="preserve"> </w:t>
      </w:r>
      <w:r>
        <w:rPr>
          <w:rFonts w:ascii="dotum" w:eastAsia="돋움" w:hAnsi="dotum"/>
          <w:color w:val="909090"/>
          <w:sz w:val="18"/>
          <w:szCs w:val="18"/>
        </w:rPr>
        <w:t>맵의</w:t>
      </w:r>
      <w:r>
        <w:rPr>
          <w:rFonts w:ascii="dotum" w:eastAsia="돋움" w:hAnsi="dotum"/>
          <w:color w:val="909090"/>
          <w:sz w:val="18"/>
          <w:szCs w:val="18"/>
        </w:rPr>
        <w:t xml:space="preserve"> </w:t>
      </w:r>
      <w:r>
        <w:rPr>
          <w:rFonts w:ascii="dotum" w:eastAsia="돋움" w:hAnsi="dotum"/>
          <w:color w:val="909090"/>
          <w:sz w:val="18"/>
          <w:szCs w:val="18"/>
        </w:rPr>
        <w:t>상태변화를</w:t>
      </w:r>
      <w:r>
        <w:rPr>
          <w:rFonts w:ascii="dotum" w:eastAsia="돋움" w:hAnsi="dotum"/>
          <w:color w:val="909090"/>
          <w:sz w:val="18"/>
          <w:szCs w:val="18"/>
        </w:rPr>
        <w:t xml:space="preserve"> </w:t>
      </w:r>
      <w:r>
        <w:rPr>
          <w:rFonts w:ascii="dotum" w:eastAsia="돋움" w:hAnsi="dotum"/>
          <w:color w:val="909090"/>
          <w:sz w:val="18"/>
          <w:szCs w:val="18"/>
        </w:rPr>
        <w:t>감지하기</w:t>
      </w:r>
      <w:r>
        <w:rPr>
          <w:rFonts w:ascii="dotum" w:eastAsia="돋움" w:hAnsi="dotum"/>
          <w:color w:val="909090"/>
          <w:sz w:val="18"/>
          <w:szCs w:val="18"/>
        </w:rPr>
        <w:t xml:space="preserve"> </w:t>
      </w:r>
      <w:r>
        <w:rPr>
          <w:rFonts w:ascii="dotum" w:eastAsia="돋움" w:hAnsi="dotum"/>
          <w:color w:val="909090"/>
          <w:sz w:val="18"/>
          <w:szCs w:val="18"/>
        </w:rPr>
        <w:t>위해서</w:t>
      </w:r>
      <w:r>
        <w:rPr>
          <w:rFonts w:ascii="dotum" w:eastAsia="돋움" w:hAnsi="dotum"/>
          <w:color w:val="909090"/>
          <w:sz w:val="18"/>
          <w:szCs w:val="18"/>
        </w:rPr>
        <w:t xml:space="preserve"> </w:t>
      </w:r>
      <w:r>
        <w:rPr>
          <w:rFonts w:ascii="dotum" w:eastAsia="돋움" w:hAnsi="dotum"/>
          <w:color w:val="909090"/>
          <w:sz w:val="18"/>
          <w:szCs w:val="18"/>
        </w:rPr>
        <w:t>줌</w:t>
      </w:r>
      <w:r>
        <w:rPr>
          <w:rFonts w:ascii="dotum" w:eastAsia="돋움" w:hAnsi="dotum"/>
          <w:color w:val="909090"/>
          <w:sz w:val="18"/>
          <w:szCs w:val="18"/>
        </w:rPr>
        <w:t xml:space="preserve"> </w:t>
      </w:r>
      <w:r>
        <w:rPr>
          <w:rFonts w:ascii="dotum" w:eastAsia="돋움" w:hAnsi="dotum"/>
          <w:color w:val="909090"/>
          <w:sz w:val="18"/>
          <w:szCs w:val="18"/>
        </w:rPr>
        <w:t>리스너를</w:t>
      </w:r>
      <w:r>
        <w:rPr>
          <w:rFonts w:ascii="dotum" w:eastAsia="돋움" w:hAnsi="dotum"/>
          <w:color w:val="909090"/>
          <w:sz w:val="18"/>
          <w:szCs w:val="18"/>
        </w:rPr>
        <w:t xml:space="preserve"> </w:t>
      </w:r>
      <w:r>
        <w:rPr>
          <w:rFonts w:ascii="dotum" w:eastAsia="돋움" w:hAnsi="dotum"/>
          <w:color w:val="909090"/>
          <w:sz w:val="18"/>
          <w:szCs w:val="18"/>
        </w:rPr>
        <w:t>활용</w:t>
      </w:r>
      <w:r>
        <w:rPr>
          <w:rFonts w:ascii="dotum" w:eastAsia="돋움" w:hAnsi="dotum"/>
          <w:color w:val="909090"/>
          <w:sz w:val="18"/>
          <w:szCs w:val="18"/>
        </w:rPr>
        <w:t xml:space="preserve"> </w:t>
      </w:r>
      <w:r>
        <w:rPr>
          <w:rFonts w:ascii="dotum" w:eastAsia="돋움" w:hAnsi="dotum"/>
          <w:color w:val="909090"/>
          <w:sz w:val="18"/>
          <w:szCs w:val="18"/>
        </w:rPr>
        <w:t>할</w:t>
      </w:r>
      <w:r>
        <w:rPr>
          <w:rFonts w:ascii="dotum" w:eastAsia="돋움" w:hAnsi="dotum"/>
          <w:color w:val="909090"/>
          <w:sz w:val="18"/>
          <w:szCs w:val="18"/>
        </w:rPr>
        <w:t xml:space="preserve"> </w:t>
      </w:r>
      <w:r>
        <w:rPr>
          <w:rFonts w:ascii="dotum" w:eastAsia="돋움" w:hAnsi="dotum"/>
          <w:color w:val="909090"/>
          <w:sz w:val="18"/>
          <w:szCs w:val="18"/>
        </w:rPr>
        <w:t>수</w:t>
      </w:r>
      <w:r>
        <w:rPr>
          <w:rFonts w:ascii="dotum" w:eastAsia="돋움" w:hAnsi="dotum"/>
          <w:color w:val="909090"/>
          <w:sz w:val="18"/>
          <w:szCs w:val="18"/>
        </w:rPr>
        <w:t xml:space="preserve"> </w:t>
      </w:r>
      <w:r>
        <w:rPr>
          <w:rFonts w:ascii="dotum" w:eastAsia="돋움" w:hAnsi="dotum"/>
          <w:color w:val="909090"/>
          <w:sz w:val="18"/>
          <w:szCs w:val="18"/>
        </w:rPr>
        <w:t>있습니다</w:t>
      </w:r>
      <w:r>
        <w:rPr>
          <w:rFonts w:ascii="dotum" w:eastAsia="돋움" w:hAnsi="dotum"/>
          <w:color w:val="909090"/>
          <w:sz w:val="18"/>
          <w:szCs w:val="18"/>
        </w:rPr>
        <w:t>.</w:t>
      </w:r>
      <w:r>
        <w:rPr>
          <w:rStyle w:val="apple-converted-space"/>
          <w:rFonts w:ascii="dotum" w:eastAsia="돋움" w:hAnsi="dotum"/>
          <w:color w:val="909090"/>
        </w:rPr>
        <w:t> </w:t>
      </w:r>
      <w:r>
        <w:rPr>
          <w:rFonts w:ascii="dotum" w:eastAsia="돋움" w:hAnsi="dotum"/>
          <w:color w:val="909090"/>
          <w:sz w:val="18"/>
          <w:szCs w:val="18"/>
        </w:rPr>
        <w:br/>
      </w:r>
      <w:r>
        <w:rPr>
          <w:rFonts w:ascii="dotum" w:eastAsia="돋움" w:hAnsi="dotum"/>
          <w:color w:val="909090"/>
          <w:sz w:val="18"/>
          <w:szCs w:val="18"/>
        </w:rPr>
        <w:t>사용법은</w:t>
      </w:r>
      <w:r>
        <w:rPr>
          <w:rFonts w:ascii="dotum" w:eastAsia="돋움" w:hAnsi="dotum"/>
          <w:color w:val="909090"/>
          <w:sz w:val="18"/>
          <w:szCs w:val="18"/>
        </w:rPr>
        <w:t xml:space="preserve"> </w:t>
      </w:r>
      <w:r>
        <w:rPr>
          <w:rFonts w:ascii="dotum" w:eastAsia="돋움" w:hAnsi="dotum"/>
          <w:color w:val="909090"/>
          <w:sz w:val="18"/>
          <w:szCs w:val="18"/>
        </w:rPr>
        <w:t>아래와</w:t>
      </w:r>
      <w:r>
        <w:rPr>
          <w:rFonts w:ascii="dotum" w:eastAsia="돋움" w:hAnsi="dotum"/>
          <w:color w:val="909090"/>
          <w:sz w:val="18"/>
          <w:szCs w:val="18"/>
        </w:rPr>
        <w:t xml:space="preserve"> </w:t>
      </w:r>
      <w:r>
        <w:rPr>
          <w:rFonts w:ascii="dotum" w:eastAsia="돋움" w:hAnsi="dotum"/>
          <w:color w:val="909090"/>
          <w:sz w:val="18"/>
          <w:szCs w:val="18"/>
        </w:rPr>
        <w:t>같이</w:t>
      </w:r>
      <w:r>
        <w:rPr>
          <w:rFonts w:ascii="dotum" w:eastAsia="돋움" w:hAnsi="dotum"/>
          <w:color w:val="909090"/>
          <w:sz w:val="18"/>
          <w:szCs w:val="18"/>
        </w:rPr>
        <w:t xml:space="preserve"> </w:t>
      </w:r>
      <w:r>
        <w:rPr>
          <w:rFonts w:ascii="dotum" w:eastAsia="돋움" w:hAnsi="dotum"/>
          <w:color w:val="909090"/>
          <w:sz w:val="18"/>
          <w:szCs w:val="18"/>
        </w:rPr>
        <w:t>간단합니다</w:t>
      </w:r>
      <w:r>
        <w:rPr>
          <w:rFonts w:ascii="dotum" w:eastAsia="돋움" w:hAnsi="dotum"/>
          <w:color w:val="909090"/>
          <w:sz w:val="18"/>
          <w:szCs w:val="18"/>
        </w:rPr>
        <w:t>.</w:t>
      </w:r>
      <w:r>
        <w:rPr>
          <w:rStyle w:val="apple-converted-space"/>
          <w:rFonts w:ascii="dotum" w:eastAsia="돋움" w:hAnsi="dotum"/>
          <w:color w:val="909090"/>
        </w:rPr>
        <w:t> </w:t>
      </w:r>
      <w:r>
        <w:rPr>
          <w:rFonts w:ascii="dotum" w:eastAsia="돋움" w:hAnsi="dotum"/>
          <w:color w:val="909090"/>
          <w:sz w:val="18"/>
          <w:szCs w:val="18"/>
        </w:rPr>
        <w:br/>
      </w:r>
      <w:r>
        <w:rPr>
          <w:rFonts w:ascii="dotum" w:eastAsia="돋움" w:hAnsi="dotum"/>
          <w:color w:val="909090"/>
          <w:sz w:val="18"/>
          <w:szCs w:val="18"/>
        </w:rPr>
        <w:t>주의</w:t>
      </w:r>
      <w:r>
        <w:rPr>
          <w:rFonts w:ascii="dotum" w:eastAsia="돋움" w:hAnsi="dotum"/>
          <w:color w:val="909090"/>
          <w:sz w:val="18"/>
          <w:szCs w:val="18"/>
        </w:rPr>
        <w:t xml:space="preserve"> </w:t>
      </w:r>
      <w:r>
        <w:rPr>
          <w:rFonts w:ascii="dotum" w:eastAsia="돋움" w:hAnsi="dotum"/>
          <w:color w:val="909090"/>
          <w:sz w:val="18"/>
          <w:szCs w:val="18"/>
        </w:rPr>
        <w:t>해야</w:t>
      </w:r>
      <w:r>
        <w:rPr>
          <w:rFonts w:ascii="dotum" w:eastAsia="돋움" w:hAnsi="dotum"/>
          <w:color w:val="909090"/>
          <w:sz w:val="18"/>
          <w:szCs w:val="18"/>
        </w:rPr>
        <w:t xml:space="preserve"> </w:t>
      </w:r>
      <w:r>
        <w:rPr>
          <w:rFonts w:ascii="dotum" w:eastAsia="돋움" w:hAnsi="dotum"/>
          <w:color w:val="909090"/>
          <w:sz w:val="18"/>
          <w:szCs w:val="18"/>
        </w:rPr>
        <w:t>할점은</w:t>
      </w:r>
      <w:r>
        <w:rPr>
          <w:rFonts w:ascii="dotum" w:eastAsia="돋움" w:hAnsi="dotum"/>
          <w:color w:val="909090"/>
          <w:sz w:val="18"/>
          <w:szCs w:val="18"/>
        </w:rPr>
        <w:t xml:space="preserve"> </w:t>
      </w:r>
      <w:r>
        <w:rPr>
          <w:rFonts w:ascii="dotum" w:eastAsia="돋움" w:hAnsi="dotum"/>
          <w:color w:val="909090"/>
          <w:sz w:val="18"/>
          <w:szCs w:val="18"/>
        </w:rPr>
        <w:t>이</w:t>
      </w:r>
      <w:r>
        <w:rPr>
          <w:rFonts w:ascii="dotum" w:eastAsia="돋움" w:hAnsi="dotum"/>
          <w:color w:val="909090"/>
          <w:sz w:val="18"/>
          <w:szCs w:val="18"/>
        </w:rPr>
        <w:t xml:space="preserve"> </w:t>
      </w:r>
      <w:r>
        <w:rPr>
          <w:rFonts w:ascii="dotum" w:eastAsia="돋움" w:hAnsi="dotum"/>
          <w:color w:val="909090"/>
          <w:sz w:val="18"/>
          <w:szCs w:val="18"/>
        </w:rPr>
        <w:t>기능이</w:t>
      </w:r>
      <w:r>
        <w:rPr>
          <w:rFonts w:ascii="dotum" w:eastAsia="돋움" w:hAnsi="dotum"/>
          <w:color w:val="909090"/>
          <w:sz w:val="18"/>
          <w:szCs w:val="18"/>
        </w:rPr>
        <w:t xml:space="preserve"> Android API Level 4 </w:t>
      </w:r>
      <w:r>
        <w:rPr>
          <w:rFonts w:ascii="dotum" w:eastAsia="돋움" w:hAnsi="dotum"/>
          <w:color w:val="909090"/>
          <w:sz w:val="18"/>
          <w:szCs w:val="18"/>
        </w:rPr>
        <w:t>부터</w:t>
      </w:r>
      <w:r>
        <w:rPr>
          <w:rFonts w:ascii="dotum" w:eastAsia="돋움" w:hAnsi="dotum"/>
          <w:color w:val="909090"/>
          <w:sz w:val="18"/>
          <w:szCs w:val="18"/>
        </w:rPr>
        <w:t xml:space="preserve"> </w:t>
      </w:r>
      <w:r>
        <w:rPr>
          <w:rFonts w:ascii="dotum" w:eastAsia="돋움" w:hAnsi="dotum"/>
          <w:color w:val="909090"/>
          <w:sz w:val="18"/>
          <w:szCs w:val="18"/>
        </w:rPr>
        <w:t>적용이</w:t>
      </w:r>
      <w:r>
        <w:rPr>
          <w:rFonts w:ascii="dotum" w:eastAsia="돋움" w:hAnsi="dotum"/>
          <w:color w:val="909090"/>
          <w:sz w:val="18"/>
          <w:szCs w:val="18"/>
        </w:rPr>
        <w:t xml:space="preserve"> </w:t>
      </w:r>
      <w:r>
        <w:rPr>
          <w:rFonts w:ascii="dotum" w:eastAsia="돋움" w:hAnsi="dotum"/>
          <w:color w:val="909090"/>
          <w:sz w:val="18"/>
          <w:szCs w:val="18"/>
        </w:rPr>
        <w:t>된다는</w:t>
      </w:r>
      <w:r>
        <w:rPr>
          <w:rFonts w:ascii="dotum" w:eastAsia="돋움" w:hAnsi="dotum"/>
          <w:color w:val="909090"/>
          <w:sz w:val="18"/>
          <w:szCs w:val="18"/>
        </w:rPr>
        <w:t xml:space="preserve"> </w:t>
      </w:r>
      <w:r>
        <w:rPr>
          <w:rFonts w:ascii="dotum" w:eastAsia="돋움" w:hAnsi="dotum"/>
          <w:color w:val="909090"/>
          <w:sz w:val="18"/>
          <w:szCs w:val="18"/>
        </w:rPr>
        <w:t>점</w:t>
      </w:r>
      <w:r>
        <w:rPr>
          <w:rFonts w:ascii="dotum" w:eastAsia="돋움" w:hAnsi="dotum"/>
          <w:color w:val="909090"/>
          <w:sz w:val="18"/>
          <w:szCs w:val="18"/>
        </w:rPr>
        <w:t xml:space="preserve"> </w:t>
      </w:r>
      <w:r>
        <w:rPr>
          <w:rFonts w:ascii="dotum" w:eastAsia="돋움" w:hAnsi="dotum"/>
          <w:color w:val="909090"/>
          <w:sz w:val="18"/>
          <w:szCs w:val="18"/>
        </w:rPr>
        <w:t>이구요</w:t>
      </w:r>
      <w:r>
        <w:rPr>
          <w:rFonts w:ascii="dotum" w:eastAsia="돋움" w:hAnsi="dotum"/>
          <w:color w:val="909090"/>
          <w:sz w:val="18"/>
          <w:szCs w:val="18"/>
        </w:rPr>
        <w:t xml:space="preserve">. onZoom </w:t>
      </w:r>
      <w:r>
        <w:rPr>
          <w:rFonts w:ascii="dotum" w:eastAsia="돋움" w:hAnsi="dotum"/>
          <w:color w:val="909090"/>
          <w:sz w:val="18"/>
          <w:szCs w:val="18"/>
        </w:rPr>
        <w:t>메서드를</w:t>
      </w:r>
      <w:r>
        <w:rPr>
          <w:rFonts w:ascii="dotum" w:eastAsia="돋움" w:hAnsi="dotum"/>
          <w:color w:val="909090"/>
          <w:sz w:val="18"/>
          <w:szCs w:val="18"/>
        </w:rPr>
        <w:t xml:space="preserve"> </w:t>
      </w:r>
      <w:r>
        <w:rPr>
          <w:rFonts w:ascii="dotum" w:eastAsia="돋움" w:hAnsi="dotum"/>
          <w:color w:val="909090"/>
          <w:sz w:val="18"/>
          <w:szCs w:val="18"/>
        </w:rPr>
        <w:t>오버라이드했을때에는</w:t>
      </w:r>
      <w:r>
        <w:rPr>
          <w:rFonts w:ascii="dotum" w:eastAsia="돋움" w:hAnsi="dotum"/>
          <w:color w:val="909090"/>
          <w:sz w:val="18"/>
          <w:szCs w:val="18"/>
        </w:rPr>
        <w:t xml:space="preserve"> zoom</w:t>
      </w:r>
      <w:r>
        <w:rPr>
          <w:rFonts w:ascii="dotum" w:eastAsia="돋움" w:hAnsi="dotum"/>
          <w:color w:val="909090"/>
          <w:sz w:val="18"/>
          <w:szCs w:val="18"/>
        </w:rPr>
        <w:t>버튼</w:t>
      </w:r>
      <w:r>
        <w:rPr>
          <w:rFonts w:ascii="dotum" w:eastAsia="돋움" w:hAnsi="dotum"/>
          <w:color w:val="909090"/>
          <w:sz w:val="18"/>
          <w:szCs w:val="18"/>
        </w:rPr>
        <w:t xml:space="preserve"> </w:t>
      </w:r>
      <w:r>
        <w:rPr>
          <w:rFonts w:ascii="dotum" w:eastAsia="돋움" w:hAnsi="dotum"/>
          <w:color w:val="909090"/>
          <w:sz w:val="18"/>
          <w:szCs w:val="18"/>
        </w:rPr>
        <w:t>이벤트에</w:t>
      </w:r>
      <w:r>
        <w:rPr>
          <w:rFonts w:ascii="dotum" w:eastAsia="돋움" w:hAnsi="dotum"/>
          <w:color w:val="909090"/>
          <w:sz w:val="18"/>
          <w:szCs w:val="18"/>
        </w:rPr>
        <w:t xml:space="preserve"> </w:t>
      </w:r>
      <w:r>
        <w:rPr>
          <w:rFonts w:ascii="dotum" w:eastAsia="돋움" w:hAnsi="dotum"/>
          <w:color w:val="909090"/>
          <w:sz w:val="18"/>
          <w:szCs w:val="18"/>
        </w:rPr>
        <w:t>대해</w:t>
      </w:r>
      <w:r>
        <w:rPr>
          <w:rFonts w:ascii="dotum" w:eastAsia="돋움" w:hAnsi="dotum"/>
          <w:color w:val="909090"/>
          <w:sz w:val="18"/>
          <w:szCs w:val="18"/>
        </w:rPr>
        <w:t xml:space="preserve"> </w:t>
      </w:r>
      <w:r>
        <w:rPr>
          <w:rFonts w:ascii="dotum" w:eastAsia="돋움" w:hAnsi="dotum"/>
          <w:color w:val="909090"/>
          <w:sz w:val="18"/>
          <w:szCs w:val="18"/>
        </w:rPr>
        <w:t>기본적인</w:t>
      </w:r>
      <w:r>
        <w:rPr>
          <w:rFonts w:ascii="dotum" w:eastAsia="돋움" w:hAnsi="dotum"/>
          <w:color w:val="909090"/>
          <w:sz w:val="18"/>
          <w:szCs w:val="18"/>
        </w:rPr>
        <w:t xml:space="preserve"> </w:t>
      </w:r>
      <w:r>
        <w:rPr>
          <w:rFonts w:ascii="dotum" w:eastAsia="돋움" w:hAnsi="dotum"/>
          <w:color w:val="909090"/>
          <w:sz w:val="18"/>
          <w:szCs w:val="18"/>
        </w:rPr>
        <w:t>처리가</w:t>
      </w:r>
      <w:r>
        <w:rPr>
          <w:rFonts w:ascii="dotum" w:eastAsia="돋움" w:hAnsi="dotum"/>
          <w:color w:val="909090"/>
          <w:sz w:val="18"/>
          <w:szCs w:val="18"/>
        </w:rPr>
        <w:t xml:space="preserve"> </w:t>
      </w:r>
      <w:r>
        <w:rPr>
          <w:rFonts w:ascii="dotum" w:eastAsia="돋움" w:hAnsi="dotum"/>
          <w:color w:val="909090"/>
          <w:sz w:val="18"/>
          <w:szCs w:val="18"/>
        </w:rPr>
        <w:t>되어</w:t>
      </w:r>
      <w:r>
        <w:rPr>
          <w:rFonts w:ascii="dotum" w:eastAsia="돋움" w:hAnsi="dotum"/>
          <w:color w:val="909090"/>
          <w:sz w:val="18"/>
          <w:szCs w:val="18"/>
        </w:rPr>
        <w:t xml:space="preserve"> </w:t>
      </w:r>
      <w:r>
        <w:rPr>
          <w:rFonts w:ascii="dotum" w:eastAsia="돋움" w:hAnsi="dotum"/>
          <w:color w:val="909090"/>
          <w:sz w:val="18"/>
          <w:szCs w:val="18"/>
        </w:rPr>
        <w:t>있지</w:t>
      </w:r>
      <w:r>
        <w:rPr>
          <w:rFonts w:ascii="dotum" w:eastAsia="돋움" w:hAnsi="dotum"/>
          <w:color w:val="909090"/>
          <w:sz w:val="18"/>
          <w:szCs w:val="18"/>
        </w:rPr>
        <w:t xml:space="preserve"> </w:t>
      </w:r>
      <w:r>
        <w:rPr>
          <w:rFonts w:ascii="dotum" w:eastAsia="돋움" w:hAnsi="dotum"/>
          <w:color w:val="909090"/>
          <w:sz w:val="18"/>
          <w:szCs w:val="18"/>
        </w:rPr>
        <w:t>않은</w:t>
      </w:r>
      <w:r>
        <w:rPr>
          <w:rFonts w:ascii="dotum" w:eastAsia="돋움" w:hAnsi="dotum"/>
          <w:color w:val="909090"/>
          <w:sz w:val="18"/>
          <w:szCs w:val="18"/>
        </w:rPr>
        <w:t xml:space="preserve"> </w:t>
      </w:r>
      <w:r>
        <w:rPr>
          <w:rFonts w:ascii="dotum" w:eastAsia="돋움" w:hAnsi="dotum"/>
          <w:color w:val="909090"/>
          <w:sz w:val="18"/>
          <w:szCs w:val="18"/>
        </w:rPr>
        <w:t>상태입니다</w:t>
      </w:r>
      <w:r>
        <w:rPr>
          <w:rFonts w:ascii="dotum" w:eastAsia="돋움" w:hAnsi="dotum"/>
          <w:color w:val="909090"/>
          <w:sz w:val="18"/>
          <w:szCs w:val="18"/>
        </w:rPr>
        <w:t xml:space="preserve">. </w:t>
      </w:r>
      <w:r>
        <w:rPr>
          <w:rFonts w:ascii="dotum" w:eastAsia="돋움" w:hAnsi="dotum"/>
          <w:color w:val="909090"/>
          <w:sz w:val="18"/>
          <w:szCs w:val="18"/>
        </w:rPr>
        <w:t>이건</w:t>
      </w:r>
      <w:r>
        <w:rPr>
          <w:rFonts w:ascii="dotum" w:eastAsia="돋움" w:hAnsi="dotum"/>
          <w:color w:val="909090"/>
          <w:sz w:val="18"/>
          <w:szCs w:val="18"/>
        </w:rPr>
        <w:t xml:space="preserve">.. </w:t>
      </w:r>
      <w:r>
        <w:rPr>
          <w:rFonts w:ascii="dotum" w:eastAsia="돋움" w:hAnsi="dotum"/>
          <w:color w:val="909090"/>
          <w:sz w:val="18"/>
          <w:szCs w:val="18"/>
        </w:rPr>
        <w:t>구글이</w:t>
      </w:r>
      <w:r>
        <w:rPr>
          <w:rFonts w:ascii="dotum" w:eastAsia="돋움" w:hAnsi="dotum"/>
          <w:color w:val="909090"/>
          <w:sz w:val="18"/>
          <w:szCs w:val="18"/>
        </w:rPr>
        <w:t xml:space="preserve"> </w:t>
      </w:r>
      <w:r>
        <w:rPr>
          <w:rFonts w:ascii="dotum" w:eastAsia="돋움" w:hAnsi="dotum"/>
          <w:color w:val="909090"/>
          <w:sz w:val="18"/>
          <w:szCs w:val="18"/>
        </w:rPr>
        <w:t>일부러그랬는지</w:t>
      </w:r>
      <w:r>
        <w:rPr>
          <w:rFonts w:ascii="dotum" w:eastAsia="돋움" w:hAnsi="dotum"/>
          <w:color w:val="909090"/>
          <w:sz w:val="18"/>
          <w:szCs w:val="18"/>
        </w:rPr>
        <w:t xml:space="preserve"> </w:t>
      </w:r>
      <w:r>
        <w:rPr>
          <w:rFonts w:ascii="dotum" w:eastAsia="돋움" w:hAnsi="dotum"/>
          <w:color w:val="909090"/>
          <w:sz w:val="18"/>
          <w:szCs w:val="18"/>
        </w:rPr>
        <w:t>아닌지는</w:t>
      </w:r>
      <w:r>
        <w:rPr>
          <w:rFonts w:ascii="dotum" w:eastAsia="돋움" w:hAnsi="dotum"/>
          <w:color w:val="909090"/>
          <w:sz w:val="18"/>
          <w:szCs w:val="18"/>
        </w:rPr>
        <w:t xml:space="preserve"> </w:t>
      </w:r>
      <w:r>
        <w:rPr>
          <w:rFonts w:ascii="dotum" w:eastAsia="돋움" w:hAnsi="dotum"/>
          <w:color w:val="909090"/>
          <w:sz w:val="18"/>
          <w:szCs w:val="18"/>
        </w:rPr>
        <w:t>모르겠네요</w:t>
      </w:r>
      <w:r>
        <w:rPr>
          <w:rStyle w:val="apple-converted-space"/>
          <w:rFonts w:ascii="dotum" w:eastAsia="돋움" w:hAnsi="dotum"/>
          <w:color w:val="909090"/>
        </w:rPr>
        <w:t> </w:t>
      </w:r>
      <w:r>
        <w:rPr>
          <w:rFonts w:ascii="dotum" w:eastAsia="돋움" w:hAnsi="dotum"/>
          <w:color w:val="909090"/>
          <w:sz w:val="18"/>
          <w:szCs w:val="18"/>
        </w:rPr>
        <w:br/>
      </w:r>
      <w:r>
        <w:rPr>
          <w:rFonts w:ascii="dotum" w:eastAsia="돋움" w:hAnsi="dotum"/>
          <w:color w:val="909090"/>
          <w:sz w:val="18"/>
          <w:szCs w:val="18"/>
        </w:rPr>
        <w:t>하여간</w:t>
      </w:r>
      <w:r>
        <w:rPr>
          <w:rFonts w:ascii="dotum" w:eastAsia="돋움" w:hAnsi="dotum"/>
          <w:color w:val="909090"/>
          <w:sz w:val="18"/>
          <w:szCs w:val="18"/>
        </w:rPr>
        <w:t xml:space="preserve"> </w:t>
      </w:r>
      <w:r>
        <w:rPr>
          <w:rFonts w:ascii="dotum" w:eastAsia="돋움" w:hAnsi="dotum"/>
          <w:color w:val="909090"/>
          <w:sz w:val="18"/>
          <w:szCs w:val="18"/>
        </w:rPr>
        <w:t>이</w:t>
      </w:r>
      <w:r>
        <w:rPr>
          <w:rFonts w:ascii="dotum" w:eastAsia="돋움" w:hAnsi="dotum"/>
          <w:color w:val="909090"/>
          <w:sz w:val="18"/>
          <w:szCs w:val="18"/>
        </w:rPr>
        <w:t xml:space="preserve"> </w:t>
      </w:r>
      <w:r>
        <w:rPr>
          <w:rFonts w:ascii="dotum" w:eastAsia="돋움" w:hAnsi="dotum"/>
          <w:color w:val="909090"/>
          <w:sz w:val="18"/>
          <w:szCs w:val="18"/>
        </w:rPr>
        <w:t>부분에</w:t>
      </w:r>
      <w:r>
        <w:rPr>
          <w:rFonts w:ascii="dotum" w:eastAsia="돋움" w:hAnsi="dotum"/>
          <w:color w:val="909090"/>
          <w:sz w:val="18"/>
          <w:szCs w:val="18"/>
        </w:rPr>
        <w:t xml:space="preserve"> </w:t>
      </w:r>
      <w:r>
        <w:rPr>
          <w:rFonts w:ascii="dotum" w:eastAsia="돋움" w:hAnsi="dotum"/>
          <w:color w:val="909090"/>
          <w:sz w:val="18"/>
          <w:szCs w:val="18"/>
        </w:rPr>
        <w:t>대해서</w:t>
      </w:r>
      <w:r>
        <w:rPr>
          <w:rFonts w:ascii="dotum" w:eastAsia="돋움" w:hAnsi="dotum"/>
          <w:color w:val="909090"/>
          <w:sz w:val="18"/>
          <w:szCs w:val="18"/>
        </w:rPr>
        <w:t xml:space="preserve"> </w:t>
      </w:r>
      <w:r>
        <w:rPr>
          <w:rFonts w:ascii="dotum" w:eastAsia="돋움" w:hAnsi="dotum"/>
          <w:color w:val="909090"/>
          <w:sz w:val="18"/>
          <w:szCs w:val="18"/>
        </w:rPr>
        <w:t>이전과</w:t>
      </w:r>
      <w:r>
        <w:rPr>
          <w:rFonts w:ascii="dotum" w:eastAsia="돋움" w:hAnsi="dotum"/>
          <w:color w:val="909090"/>
          <w:sz w:val="18"/>
          <w:szCs w:val="18"/>
        </w:rPr>
        <w:t xml:space="preserve"> </w:t>
      </w:r>
      <w:r>
        <w:rPr>
          <w:rFonts w:ascii="dotum" w:eastAsia="돋움" w:hAnsi="dotum"/>
          <w:color w:val="909090"/>
          <w:sz w:val="18"/>
          <w:szCs w:val="18"/>
        </w:rPr>
        <w:t>같이</w:t>
      </w:r>
      <w:r>
        <w:rPr>
          <w:rFonts w:ascii="dotum" w:eastAsia="돋움" w:hAnsi="dotum"/>
          <w:color w:val="909090"/>
          <w:sz w:val="18"/>
          <w:szCs w:val="18"/>
        </w:rPr>
        <w:t xml:space="preserve"> </w:t>
      </w:r>
      <w:r>
        <w:rPr>
          <w:rFonts w:ascii="dotum" w:eastAsia="돋움" w:hAnsi="dotum"/>
          <w:color w:val="909090"/>
          <w:sz w:val="18"/>
          <w:szCs w:val="18"/>
        </w:rPr>
        <w:t>사용하고</w:t>
      </w:r>
      <w:r>
        <w:rPr>
          <w:rFonts w:ascii="dotum" w:eastAsia="돋움" w:hAnsi="dotum"/>
          <w:color w:val="909090"/>
          <w:sz w:val="18"/>
          <w:szCs w:val="18"/>
        </w:rPr>
        <w:t xml:space="preserve"> </w:t>
      </w:r>
      <w:r>
        <w:rPr>
          <w:rFonts w:ascii="dotum" w:eastAsia="돋움" w:hAnsi="dotum"/>
          <w:color w:val="909090"/>
          <w:sz w:val="18"/>
          <w:szCs w:val="18"/>
        </w:rPr>
        <w:t>싶다면</w:t>
      </w:r>
      <w:r>
        <w:rPr>
          <w:rFonts w:ascii="dotum" w:eastAsia="돋움" w:hAnsi="dotum"/>
          <w:color w:val="909090"/>
          <w:sz w:val="18"/>
          <w:szCs w:val="18"/>
        </w:rPr>
        <w:t xml:space="preserve"> zoonIn </w:t>
      </w:r>
      <w:r>
        <w:rPr>
          <w:rFonts w:ascii="dotum" w:eastAsia="돋움" w:hAnsi="dotum"/>
          <w:color w:val="909090"/>
          <w:sz w:val="18"/>
          <w:szCs w:val="18"/>
        </w:rPr>
        <w:t>변수의</w:t>
      </w:r>
      <w:r>
        <w:rPr>
          <w:rFonts w:ascii="dotum" w:eastAsia="돋움" w:hAnsi="dotum"/>
          <w:color w:val="909090"/>
          <w:sz w:val="18"/>
          <w:szCs w:val="18"/>
        </w:rPr>
        <w:t xml:space="preserve"> </w:t>
      </w:r>
      <w:r>
        <w:rPr>
          <w:rFonts w:ascii="dotum" w:eastAsia="돋움" w:hAnsi="dotum"/>
          <w:color w:val="909090"/>
          <w:sz w:val="18"/>
          <w:szCs w:val="18"/>
        </w:rPr>
        <w:t>값을</w:t>
      </w:r>
      <w:r>
        <w:rPr>
          <w:rFonts w:ascii="dotum" w:eastAsia="돋움" w:hAnsi="dotum"/>
          <w:color w:val="909090"/>
          <w:sz w:val="18"/>
          <w:szCs w:val="18"/>
        </w:rPr>
        <w:t xml:space="preserve"> </w:t>
      </w:r>
      <w:r>
        <w:rPr>
          <w:rFonts w:ascii="dotum" w:eastAsia="돋움" w:hAnsi="dotum"/>
          <w:color w:val="909090"/>
          <w:sz w:val="18"/>
          <w:szCs w:val="18"/>
        </w:rPr>
        <w:t>체크해서</w:t>
      </w:r>
      <w:r>
        <w:rPr>
          <w:rFonts w:ascii="dotum" w:eastAsia="돋움" w:hAnsi="dotum"/>
          <w:color w:val="909090"/>
          <w:sz w:val="18"/>
          <w:szCs w:val="18"/>
        </w:rPr>
        <w:t xml:space="preserve"> </w:t>
      </w:r>
      <w:r>
        <w:rPr>
          <w:rFonts w:ascii="dotum" w:eastAsia="돋움" w:hAnsi="dotum"/>
          <w:color w:val="909090"/>
          <w:sz w:val="18"/>
          <w:szCs w:val="18"/>
        </w:rPr>
        <w:t>맵컨트롤러로</w:t>
      </w:r>
      <w:r>
        <w:rPr>
          <w:rFonts w:ascii="dotum" w:eastAsia="돋움" w:hAnsi="dotum"/>
          <w:color w:val="909090"/>
          <w:sz w:val="18"/>
          <w:szCs w:val="18"/>
        </w:rPr>
        <w:t xml:space="preserve"> </w:t>
      </w:r>
      <w:r>
        <w:rPr>
          <w:rFonts w:ascii="dotum" w:eastAsia="돋움" w:hAnsi="dotum"/>
          <w:color w:val="909090"/>
          <w:sz w:val="18"/>
          <w:szCs w:val="18"/>
        </w:rPr>
        <w:t>이벤트에</w:t>
      </w:r>
      <w:r>
        <w:rPr>
          <w:rFonts w:ascii="dotum" w:eastAsia="돋움" w:hAnsi="dotum"/>
          <w:color w:val="909090"/>
          <w:sz w:val="18"/>
          <w:szCs w:val="18"/>
        </w:rPr>
        <w:t xml:space="preserve"> </w:t>
      </w:r>
      <w:r>
        <w:rPr>
          <w:rFonts w:ascii="dotum" w:eastAsia="돋움" w:hAnsi="dotum"/>
          <w:color w:val="909090"/>
          <w:sz w:val="18"/>
          <w:szCs w:val="18"/>
        </w:rPr>
        <w:t>대한처리를</w:t>
      </w:r>
      <w:r>
        <w:rPr>
          <w:rFonts w:ascii="dotum" w:eastAsia="돋움" w:hAnsi="dotum"/>
          <w:color w:val="909090"/>
          <w:sz w:val="18"/>
          <w:szCs w:val="18"/>
        </w:rPr>
        <w:t xml:space="preserve"> </w:t>
      </w:r>
      <w:r>
        <w:rPr>
          <w:rFonts w:ascii="dotum" w:eastAsia="돋움" w:hAnsi="dotum"/>
          <w:color w:val="909090"/>
          <w:sz w:val="18"/>
          <w:szCs w:val="18"/>
        </w:rPr>
        <w:t>해주면</w:t>
      </w:r>
      <w:r>
        <w:rPr>
          <w:rFonts w:ascii="dotum" w:eastAsia="돋움" w:hAnsi="dotum"/>
          <w:color w:val="909090"/>
          <w:sz w:val="18"/>
          <w:szCs w:val="18"/>
        </w:rPr>
        <w:t xml:space="preserve"> </w:t>
      </w:r>
      <w:r>
        <w:rPr>
          <w:rFonts w:ascii="dotum" w:eastAsia="돋움" w:hAnsi="dotum"/>
          <w:color w:val="909090"/>
          <w:sz w:val="18"/>
          <w:szCs w:val="18"/>
        </w:rPr>
        <w:t>됩니다</w:t>
      </w:r>
      <w:r>
        <w:rPr>
          <w:rFonts w:ascii="dotum" w:eastAsia="돋움" w:hAnsi="dotum"/>
          <w:color w:val="909090"/>
          <w:sz w:val="18"/>
          <w:szCs w:val="18"/>
        </w:rPr>
        <w:t>.</w:t>
      </w:r>
      <w:r>
        <w:rPr>
          <w:rStyle w:val="apple-converted-space"/>
          <w:rFonts w:ascii="dotum" w:eastAsia="돋움" w:hAnsi="dotum"/>
          <w:color w:val="909090"/>
        </w:rPr>
        <w:t> </w:t>
      </w:r>
      <w:r>
        <w:rPr>
          <w:rFonts w:ascii="dotum" w:eastAsia="돋움" w:hAnsi="dotum"/>
          <w:color w:val="909090"/>
          <w:sz w:val="18"/>
          <w:szCs w:val="18"/>
        </w:rPr>
        <w:br/>
        <w:t xml:space="preserve">onVisibilityChanged </w:t>
      </w:r>
      <w:r>
        <w:rPr>
          <w:rFonts w:ascii="dotum" w:eastAsia="돋움" w:hAnsi="dotum"/>
          <w:color w:val="909090"/>
          <w:sz w:val="18"/>
          <w:szCs w:val="18"/>
        </w:rPr>
        <w:t>메서드는</w:t>
      </w:r>
      <w:r>
        <w:rPr>
          <w:rFonts w:ascii="dotum" w:eastAsia="돋움" w:hAnsi="dotum"/>
          <w:color w:val="909090"/>
          <w:sz w:val="18"/>
          <w:szCs w:val="18"/>
        </w:rPr>
        <w:t xml:space="preserve"> </w:t>
      </w:r>
      <w:r>
        <w:rPr>
          <w:rFonts w:ascii="dotum" w:eastAsia="돋움" w:hAnsi="dotum"/>
          <w:color w:val="909090"/>
          <w:sz w:val="18"/>
          <w:szCs w:val="18"/>
        </w:rPr>
        <w:t>제가</w:t>
      </w:r>
      <w:r>
        <w:rPr>
          <w:rFonts w:ascii="dotum" w:eastAsia="돋움" w:hAnsi="dotum"/>
          <w:color w:val="909090"/>
          <w:sz w:val="18"/>
          <w:szCs w:val="18"/>
        </w:rPr>
        <w:t xml:space="preserve"> </w:t>
      </w:r>
      <w:r>
        <w:rPr>
          <w:rFonts w:ascii="dotum" w:eastAsia="돋움" w:hAnsi="dotum"/>
          <w:color w:val="909090"/>
          <w:sz w:val="18"/>
          <w:szCs w:val="18"/>
        </w:rPr>
        <w:t>테스트</w:t>
      </w:r>
      <w:r>
        <w:rPr>
          <w:rFonts w:ascii="dotum" w:eastAsia="돋움" w:hAnsi="dotum"/>
          <w:color w:val="909090"/>
          <w:sz w:val="18"/>
          <w:szCs w:val="18"/>
        </w:rPr>
        <w:t xml:space="preserve"> </w:t>
      </w:r>
      <w:r>
        <w:rPr>
          <w:rFonts w:ascii="dotum" w:eastAsia="돋움" w:hAnsi="dotum"/>
          <w:color w:val="909090"/>
          <w:sz w:val="18"/>
          <w:szCs w:val="18"/>
        </w:rPr>
        <w:t>해본결과</w:t>
      </w:r>
      <w:r>
        <w:rPr>
          <w:rFonts w:ascii="dotum" w:eastAsia="돋움" w:hAnsi="dotum"/>
          <w:color w:val="909090"/>
          <w:sz w:val="18"/>
          <w:szCs w:val="18"/>
        </w:rPr>
        <w:t xml:space="preserve"> </w:t>
      </w:r>
      <w:r>
        <w:rPr>
          <w:rFonts w:ascii="dotum" w:eastAsia="돋움" w:hAnsi="dotum"/>
          <w:color w:val="909090"/>
          <w:sz w:val="18"/>
          <w:szCs w:val="18"/>
        </w:rPr>
        <w:t>맵의</w:t>
      </w:r>
      <w:r>
        <w:rPr>
          <w:rFonts w:ascii="dotum" w:eastAsia="돋움" w:hAnsi="dotum"/>
          <w:color w:val="909090"/>
          <w:sz w:val="18"/>
          <w:szCs w:val="18"/>
        </w:rPr>
        <w:t xml:space="preserve"> </w:t>
      </w:r>
      <w:r>
        <w:rPr>
          <w:rFonts w:ascii="dotum" w:eastAsia="돋움" w:hAnsi="dotum"/>
          <w:color w:val="909090"/>
          <w:sz w:val="18"/>
          <w:szCs w:val="18"/>
        </w:rPr>
        <w:t>상태변화를</w:t>
      </w:r>
      <w:r>
        <w:rPr>
          <w:rFonts w:ascii="dotum" w:eastAsia="돋움" w:hAnsi="dotum"/>
          <w:color w:val="909090"/>
          <w:sz w:val="18"/>
          <w:szCs w:val="18"/>
        </w:rPr>
        <w:t xml:space="preserve"> </w:t>
      </w:r>
      <w:r>
        <w:rPr>
          <w:rFonts w:ascii="dotum" w:eastAsia="돋움" w:hAnsi="dotum"/>
          <w:color w:val="909090"/>
          <w:sz w:val="18"/>
          <w:szCs w:val="18"/>
        </w:rPr>
        <w:t>감지하는군요</w:t>
      </w:r>
      <w:r>
        <w:rPr>
          <w:rFonts w:ascii="dotum" w:eastAsia="돋움" w:hAnsi="dotum"/>
          <w:color w:val="909090"/>
          <w:sz w:val="18"/>
          <w:szCs w:val="18"/>
        </w:rPr>
        <w:t xml:space="preserve">.. </w:t>
      </w:r>
      <w:r>
        <w:rPr>
          <w:rFonts w:ascii="dotum" w:eastAsia="돋움" w:hAnsi="dotum"/>
          <w:color w:val="909090"/>
          <w:sz w:val="18"/>
          <w:szCs w:val="18"/>
        </w:rPr>
        <w:t>맵의</w:t>
      </w:r>
      <w:r>
        <w:rPr>
          <w:rFonts w:ascii="dotum" w:eastAsia="돋움" w:hAnsi="dotum"/>
          <w:color w:val="909090"/>
          <w:sz w:val="18"/>
          <w:szCs w:val="18"/>
        </w:rPr>
        <w:t xml:space="preserve"> </w:t>
      </w:r>
      <w:r>
        <w:rPr>
          <w:rFonts w:ascii="dotum" w:eastAsia="돋움" w:hAnsi="dotum"/>
          <w:color w:val="909090"/>
          <w:sz w:val="18"/>
          <w:szCs w:val="18"/>
        </w:rPr>
        <w:t>이동이나</w:t>
      </w:r>
      <w:r>
        <w:rPr>
          <w:rFonts w:ascii="dotum" w:eastAsia="돋움" w:hAnsi="dotum"/>
          <w:color w:val="909090"/>
          <w:sz w:val="18"/>
          <w:szCs w:val="18"/>
        </w:rPr>
        <w:t xml:space="preserve"> </w:t>
      </w:r>
      <w:r>
        <w:rPr>
          <w:rFonts w:ascii="dotum" w:eastAsia="돋움" w:hAnsi="dotum"/>
          <w:color w:val="909090"/>
          <w:sz w:val="18"/>
          <w:szCs w:val="18"/>
        </w:rPr>
        <w:t>확대등의</w:t>
      </w:r>
      <w:r>
        <w:rPr>
          <w:rFonts w:ascii="dotum" w:eastAsia="돋움" w:hAnsi="dotum"/>
          <w:color w:val="909090"/>
          <w:sz w:val="18"/>
          <w:szCs w:val="18"/>
        </w:rPr>
        <w:t xml:space="preserve"> </w:t>
      </w:r>
      <w:r>
        <w:rPr>
          <w:rFonts w:ascii="dotum" w:eastAsia="돋움" w:hAnsi="dotum"/>
          <w:color w:val="909090"/>
          <w:sz w:val="18"/>
          <w:szCs w:val="18"/>
        </w:rPr>
        <w:t>움직임</w:t>
      </w:r>
      <w:r>
        <w:rPr>
          <w:rFonts w:ascii="dotum" w:eastAsia="돋움" w:hAnsi="dotum"/>
          <w:color w:val="909090"/>
          <w:sz w:val="18"/>
          <w:szCs w:val="18"/>
        </w:rPr>
        <w:t xml:space="preserve"> </w:t>
      </w:r>
      <w:r>
        <w:rPr>
          <w:rFonts w:ascii="dotum" w:eastAsia="돋움" w:hAnsi="dotum"/>
          <w:color w:val="909090"/>
          <w:sz w:val="18"/>
          <w:szCs w:val="18"/>
        </w:rPr>
        <w:t>자체를</w:t>
      </w:r>
      <w:r>
        <w:rPr>
          <w:rFonts w:ascii="dotum" w:eastAsia="돋움" w:hAnsi="dotum"/>
          <w:color w:val="909090"/>
          <w:sz w:val="18"/>
          <w:szCs w:val="18"/>
        </w:rPr>
        <w:t xml:space="preserve"> </w:t>
      </w:r>
      <w:r>
        <w:rPr>
          <w:rFonts w:ascii="dotum" w:eastAsia="돋움" w:hAnsi="dotum"/>
          <w:color w:val="909090"/>
          <w:sz w:val="18"/>
          <w:szCs w:val="18"/>
        </w:rPr>
        <w:t>감지하고</w:t>
      </w:r>
      <w:r>
        <w:rPr>
          <w:rFonts w:ascii="dotum" w:eastAsia="돋움" w:hAnsi="dotum"/>
          <w:color w:val="909090"/>
          <w:sz w:val="18"/>
          <w:szCs w:val="18"/>
        </w:rPr>
        <w:t xml:space="preserve"> visible </w:t>
      </w:r>
      <w:r>
        <w:rPr>
          <w:rFonts w:ascii="dotum" w:eastAsia="돋움" w:hAnsi="dotum"/>
          <w:color w:val="909090"/>
          <w:sz w:val="18"/>
          <w:szCs w:val="18"/>
        </w:rPr>
        <w:t>변수를</w:t>
      </w:r>
      <w:r>
        <w:rPr>
          <w:rFonts w:ascii="dotum" w:eastAsia="돋움" w:hAnsi="dotum"/>
          <w:color w:val="909090"/>
          <w:sz w:val="18"/>
          <w:szCs w:val="18"/>
        </w:rPr>
        <w:t xml:space="preserve"> </w:t>
      </w:r>
      <w:r>
        <w:rPr>
          <w:rFonts w:ascii="dotum" w:eastAsia="돋움" w:hAnsi="dotum"/>
          <w:color w:val="909090"/>
          <w:sz w:val="18"/>
          <w:szCs w:val="18"/>
        </w:rPr>
        <w:t>통해서</w:t>
      </w:r>
      <w:r>
        <w:rPr>
          <w:rFonts w:ascii="dotum" w:eastAsia="돋움" w:hAnsi="dotum"/>
          <w:color w:val="909090"/>
          <w:sz w:val="18"/>
          <w:szCs w:val="18"/>
        </w:rPr>
        <w:t xml:space="preserve"> visible</w:t>
      </w:r>
      <w:r>
        <w:rPr>
          <w:rFonts w:ascii="dotum" w:eastAsia="돋움" w:hAnsi="dotum"/>
          <w:color w:val="909090"/>
          <w:sz w:val="18"/>
          <w:szCs w:val="18"/>
        </w:rPr>
        <w:t>한</w:t>
      </w:r>
      <w:r>
        <w:rPr>
          <w:rFonts w:ascii="dotum" w:eastAsia="돋움" w:hAnsi="dotum"/>
          <w:color w:val="909090"/>
          <w:sz w:val="18"/>
          <w:szCs w:val="18"/>
        </w:rPr>
        <w:t xml:space="preserve"> </w:t>
      </w:r>
      <w:r>
        <w:rPr>
          <w:rFonts w:ascii="dotum" w:eastAsia="돋움" w:hAnsi="dotum"/>
          <w:color w:val="909090"/>
          <w:sz w:val="18"/>
          <w:szCs w:val="18"/>
        </w:rPr>
        <w:t>상태의</w:t>
      </w:r>
      <w:r>
        <w:rPr>
          <w:rFonts w:ascii="dotum" w:eastAsia="돋움" w:hAnsi="dotum"/>
          <w:color w:val="909090"/>
          <w:sz w:val="18"/>
          <w:szCs w:val="18"/>
        </w:rPr>
        <w:t xml:space="preserve"> </w:t>
      </w:r>
      <w:r>
        <w:rPr>
          <w:rFonts w:ascii="dotum" w:eastAsia="돋움" w:hAnsi="dotum"/>
          <w:color w:val="909090"/>
          <w:sz w:val="18"/>
          <w:szCs w:val="18"/>
        </w:rPr>
        <w:t>움직임혹은</w:t>
      </w:r>
      <w:r>
        <w:rPr>
          <w:rFonts w:ascii="dotum" w:eastAsia="돋움" w:hAnsi="dotum"/>
          <w:color w:val="909090"/>
          <w:sz w:val="18"/>
          <w:szCs w:val="18"/>
        </w:rPr>
        <w:t xml:space="preserve"> </w:t>
      </w:r>
      <w:r>
        <w:rPr>
          <w:rFonts w:ascii="dotum" w:eastAsia="돋움" w:hAnsi="dotum"/>
          <w:color w:val="909090"/>
          <w:sz w:val="18"/>
          <w:szCs w:val="18"/>
        </w:rPr>
        <w:t>확대였는지</w:t>
      </w:r>
      <w:r>
        <w:rPr>
          <w:rFonts w:ascii="dotum" w:eastAsia="돋움" w:hAnsi="dotum"/>
          <w:color w:val="909090"/>
          <w:sz w:val="18"/>
          <w:szCs w:val="18"/>
        </w:rPr>
        <w:t xml:space="preserve"> invisible</w:t>
      </w:r>
      <w:r>
        <w:rPr>
          <w:rFonts w:ascii="dotum" w:eastAsia="돋움" w:hAnsi="dotum"/>
          <w:color w:val="909090"/>
          <w:sz w:val="18"/>
          <w:szCs w:val="18"/>
        </w:rPr>
        <w:t>한</w:t>
      </w:r>
      <w:r>
        <w:rPr>
          <w:rFonts w:ascii="dotum" w:eastAsia="돋움" w:hAnsi="dotum"/>
          <w:color w:val="909090"/>
          <w:sz w:val="18"/>
          <w:szCs w:val="18"/>
        </w:rPr>
        <w:t xml:space="preserve"> </w:t>
      </w:r>
      <w:r>
        <w:rPr>
          <w:rFonts w:ascii="dotum" w:eastAsia="돋움" w:hAnsi="dotum"/>
          <w:color w:val="909090"/>
          <w:sz w:val="18"/>
          <w:szCs w:val="18"/>
        </w:rPr>
        <w:t>상태의</w:t>
      </w:r>
      <w:r>
        <w:rPr>
          <w:rFonts w:ascii="dotum" w:eastAsia="돋움" w:hAnsi="dotum"/>
          <w:color w:val="909090"/>
          <w:sz w:val="18"/>
          <w:szCs w:val="18"/>
        </w:rPr>
        <w:t xml:space="preserve"> </w:t>
      </w:r>
      <w:r>
        <w:rPr>
          <w:rFonts w:ascii="dotum" w:eastAsia="돋움" w:hAnsi="dotum"/>
          <w:color w:val="909090"/>
          <w:sz w:val="18"/>
          <w:szCs w:val="18"/>
        </w:rPr>
        <w:t>움직임이었는지를</w:t>
      </w:r>
      <w:r>
        <w:rPr>
          <w:rFonts w:ascii="dotum" w:eastAsia="돋움" w:hAnsi="dotum"/>
          <w:color w:val="909090"/>
          <w:sz w:val="18"/>
          <w:szCs w:val="18"/>
        </w:rPr>
        <w:t xml:space="preserve"> </w:t>
      </w:r>
      <w:r>
        <w:rPr>
          <w:rFonts w:ascii="dotum" w:eastAsia="돋움" w:hAnsi="dotum"/>
          <w:color w:val="909090"/>
          <w:sz w:val="18"/>
          <w:szCs w:val="18"/>
        </w:rPr>
        <w:t>체크해줍니다</w:t>
      </w:r>
      <w:r>
        <w:rPr>
          <w:rFonts w:ascii="dotum" w:eastAsia="돋움" w:hAnsi="dotum"/>
          <w:color w:val="909090"/>
          <w:sz w:val="18"/>
          <w:szCs w:val="18"/>
        </w:rPr>
        <w:t>.</w:t>
      </w:r>
      <w:r>
        <w:rPr>
          <w:rStyle w:val="apple-converted-space"/>
          <w:rFonts w:ascii="dotum" w:eastAsia="돋움" w:hAnsi="dotum"/>
          <w:color w:val="909090"/>
        </w:rPr>
        <w:t> </w:t>
      </w:r>
      <w:r>
        <w:rPr>
          <w:rFonts w:ascii="dotum" w:eastAsia="돋움" w:hAnsi="dotum"/>
          <w:color w:val="909090"/>
          <w:sz w:val="18"/>
          <w:szCs w:val="18"/>
        </w:rPr>
        <w:br/>
      </w:r>
      <w:r>
        <w:rPr>
          <w:rFonts w:ascii="dotum" w:eastAsia="돋움" w:hAnsi="dotum"/>
          <w:color w:val="909090"/>
          <w:sz w:val="18"/>
          <w:szCs w:val="18"/>
        </w:rPr>
        <w:t>저</w:t>
      </w:r>
      <w:r>
        <w:rPr>
          <w:rFonts w:ascii="dotum" w:eastAsia="돋움" w:hAnsi="dotum"/>
          <w:color w:val="909090"/>
          <w:sz w:val="18"/>
          <w:szCs w:val="18"/>
        </w:rPr>
        <w:t xml:space="preserve"> </w:t>
      </w:r>
      <w:r>
        <w:rPr>
          <w:rFonts w:ascii="dotum" w:eastAsia="돋움" w:hAnsi="dotum"/>
          <w:color w:val="909090"/>
          <w:sz w:val="18"/>
          <w:szCs w:val="18"/>
        </w:rPr>
        <w:t>같은</w:t>
      </w:r>
      <w:r>
        <w:rPr>
          <w:rFonts w:ascii="dotum" w:eastAsia="돋움" w:hAnsi="dotum"/>
          <w:color w:val="909090"/>
          <w:sz w:val="18"/>
          <w:szCs w:val="18"/>
        </w:rPr>
        <w:t xml:space="preserve"> </w:t>
      </w:r>
      <w:r>
        <w:rPr>
          <w:rFonts w:ascii="dotum" w:eastAsia="돋움" w:hAnsi="dotum"/>
          <w:color w:val="909090"/>
          <w:sz w:val="18"/>
          <w:szCs w:val="18"/>
        </w:rPr>
        <w:t>경우에는</w:t>
      </w:r>
      <w:r>
        <w:rPr>
          <w:rFonts w:ascii="dotum" w:eastAsia="돋움" w:hAnsi="dotum"/>
          <w:color w:val="909090"/>
          <w:sz w:val="18"/>
          <w:szCs w:val="18"/>
        </w:rPr>
        <w:t xml:space="preserve"> invisible</w:t>
      </w:r>
      <w:r>
        <w:rPr>
          <w:rFonts w:ascii="dotum" w:eastAsia="돋움" w:hAnsi="dotum"/>
          <w:color w:val="909090"/>
          <w:sz w:val="18"/>
          <w:szCs w:val="18"/>
        </w:rPr>
        <w:t>한</w:t>
      </w:r>
      <w:r>
        <w:rPr>
          <w:rFonts w:ascii="dotum" w:eastAsia="돋움" w:hAnsi="dotum"/>
          <w:color w:val="909090"/>
          <w:sz w:val="18"/>
          <w:szCs w:val="18"/>
        </w:rPr>
        <w:t xml:space="preserve"> </w:t>
      </w:r>
      <w:r>
        <w:rPr>
          <w:rFonts w:ascii="dotum" w:eastAsia="돋움" w:hAnsi="dotum"/>
          <w:color w:val="909090"/>
          <w:sz w:val="18"/>
          <w:szCs w:val="18"/>
        </w:rPr>
        <w:t>경우에</w:t>
      </w:r>
      <w:r>
        <w:rPr>
          <w:rFonts w:ascii="dotum" w:eastAsia="돋움" w:hAnsi="dotum"/>
          <w:color w:val="909090"/>
          <w:sz w:val="18"/>
          <w:szCs w:val="18"/>
        </w:rPr>
        <w:t xml:space="preserve"> </w:t>
      </w:r>
      <w:r>
        <w:rPr>
          <w:rFonts w:ascii="dotum" w:eastAsia="돋움" w:hAnsi="dotum"/>
          <w:color w:val="909090"/>
          <w:sz w:val="18"/>
          <w:szCs w:val="18"/>
        </w:rPr>
        <w:t>이벤트</w:t>
      </w:r>
      <w:r>
        <w:rPr>
          <w:rFonts w:ascii="dotum" w:eastAsia="돋움" w:hAnsi="dotum"/>
          <w:color w:val="909090"/>
          <w:sz w:val="18"/>
          <w:szCs w:val="18"/>
        </w:rPr>
        <w:t xml:space="preserve"> </w:t>
      </w:r>
      <w:r>
        <w:rPr>
          <w:rFonts w:ascii="dotum" w:eastAsia="돋움" w:hAnsi="dotum"/>
          <w:color w:val="909090"/>
          <w:sz w:val="18"/>
          <w:szCs w:val="18"/>
        </w:rPr>
        <w:t>처리가</w:t>
      </w:r>
      <w:r>
        <w:rPr>
          <w:rFonts w:ascii="dotum" w:eastAsia="돋움" w:hAnsi="dotum"/>
          <w:color w:val="909090"/>
          <w:sz w:val="18"/>
          <w:szCs w:val="18"/>
        </w:rPr>
        <w:t xml:space="preserve"> </w:t>
      </w:r>
      <w:r>
        <w:rPr>
          <w:rFonts w:ascii="dotum" w:eastAsia="돋움" w:hAnsi="dotum"/>
          <w:color w:val="909090"/>
          <w:sz w:val="18"/>
          <w:szCs w:val="18"/>
        </w:rPr>
        <w:t>필요하기에</w:t>
      </w:r>
      <w:r>
        <w:rPr>
          <w:rFonts w:ascii="dotum" w:eastAsia="돋움" w:hAnsi="dotum"/>
          <w:color w:val="909090"/>
          <w:sz w:val="18"/>
          <w:szCs w:val="18"/>
        </w:rPr>
        <w:t xml:space="preserve"> </w:t>
      </w:r>
      <w:r>
        <w:rPr>
          <w:rFonts w:ascii="dotum" w:eastAsia="돋움" w:hAnsi="dotum"/>
          <w:color w:val="909090"/>
          <w:sz w:val="18"/>
          <w:szCs w:val="18"/>
        </w:rPr>
        <w:t>저러한</w:t>
      </w:r>
      <w:r>
        <w:rPr>
          <w:rFonts w:ascii="dotum" w:eastAsia="돋움" w:hAnsi="dotum"/>
          <w:color w:val="909090"/>
          <w:sz w:val="18"/>
          <w:szCs w:val="18"/>
        </w:rPr>
        <w:t xml:space="preserve"> </w:t>
      </w:r>
      <w:r>
        <w:rPr>
          <w:rFonts w:ascii="dotum" w:eastAsia="돋움" w:hAnsi="dotum"/>
          <w:color w:val="909090"/>
          <w:sz w:val="18"/>
          <w:szCs w:val="18"/>
        </w:rPr>
        <w:t>식으로</w:t>
      </w:r>
      <w:r>
        <w:rPr>
          <w:rFonts w:ascii="dotum" w:eastAsia="돋움" w:hAnsi="dotum"/>
          <w:color w:val="909090"/>
          <w:sz w:val="18"/>
          <w:szCs w:val="18"/>
        </w:rPr>
        <w:t xml:space="preserve"> </w:t>
      </w:r>
      <w:r>
        <w:rPr>
          <w:rFonts w:ascii="dotum" w:eastAsia="돋움" w:hAnsi="dotum"/>
          <w:color w:val="909090"/>
          <w:sz w:val="18"/>
          <w:szCs w:val="18"/>
        </w:rPr>
        <w:t>테스트해보았습니다</w:t>
      </w:r>
      <w:r>
        <w:rPr>
          <w:rFonts w:ascii="dotum" w:eastAsia="돋움" w:hAnsi="dotum"/>
          <w:color w:val="909090"/>
          <w:sz w:val="18"/>
          <w:szCs w:val="18"/>
        </w:rPr>
        <w:t>.</w:t>
      </w:r>
      <w:r>
        <w:rPr>
          <w:rStyle w:val="apple-converted-space"/>
          <w:rFonts w:ascii="dotum" w:eastAsia="돋움" w:hAnsi="dotum"/>
          <w:color w:val="909090"/>
        </w:rPr>
        <w:t> </w:t>
      </w:r>
      <w:r>
        <w:rPr>
          <w:rFonts w:ascii="dotum" w:eastAsia="돋움" w:hAnsi="dotum"/>
          <w:color w:val="909090"/>
          <w:sz w:val="18"/>
          <w:szCs w:val="18"/>
        </w:rPr>
        <w:br/>
      </w:r>
      <w:r>
        <w:rPr>
          <w:rFonts w:ascii="dotum" w:eastAsia="돋움" w:hAnsi="dotum"/>
          <w:color w:val="5C7FB0"/>
          <w:sz w:val="18"/>
          <w:szCs w:val="18"/>
        </w:rPr>
        <w:t>invisible</w:t>
      </w:r>
      <w:r>
        <w:rPr>
          <w:rFonts w:ascii="dotum" w:eastAsia="돋움" w:hAnsi="dotum"/>
          <w:color w:val="5C7FB0"/>
          <w:sz w:val="18"/>
          <w:szCs w:val="18"/>
        </w:rPr>
        <w:t>한</w:t>
      </w:r>
      <w:r>
        <w:rPr>
          <w:rFonts w:ascii="dotum" w:eastAsia="돋움" w:hAnsi="dotum"/>
          <w:color w:val="5C7FB0"/>
          <w:sz w:val="18"/>
          <w:szCs w:val="18"/>
        </w:rPr>
        <w:t xml:space="preserve"> </w:t>
      </w:r>
      <w:r>
        <w:rPr>
          <w:rFonts w:ascii="dotum" w:eastAsia="돋움" w:hAnsi="dotum"/>
          <w:color w:val="5C7FB0"/>
          <w:sz w:val="18"/>
          <w:szCs w:val="18"/>
        </w:rPr>
        <w:t>상태라는것은</w:t>
      </w:r>
      <w:r>
        <w:rPr>
          <w:rFonts w:ascii="dotum" w:eastAsia="돋움" w:hAnsi="dotum"/>
          <w:color w:val="5C7FB0"/>
          <w:sz w:val="18"/>
          <w:szCs w:val="18"/>
        </w:rPr>
        <w:t xml:space="preserve"> </w:t>
      </w:r>
      <w:r>
        <w:rPr>
          <w:rFonts w:ascii="dotum" w:eastAsia="돋움" w:hAnsi="dotum"/>
          <w:color w:val="5C7FB0"/>
          <w:sz w:val="18"/>
          <w:szCs w:val="18"/>
        </w:rPr>
        <w:t>맵이</w:t>
      </w:r>
      <w:r>
        <w:rPr>
          <w:rFonts w:ascii="dotum" w:eastAsia="돋움" w:hAnsi="dotum"/>
          <w:color w:val="5C7FB0"/>
          <w:sz w:val="18"/>
          <w:szCs w:val="18"/>
        </w:rPr>
        <w:t xml:space="preserve"> </w:t>
      </w:r>
      <w:r>
        <w:rPr>
          <w:rFonts w:ascii="dotum" w:eastAsia="돋움" w:hAnsi="dotum"/>
          <w:color w:val="5C7FB0"/>
          <w:sz w:val="18"/>
          <w:szCs w:val="18"/>
        </w:rPr>
        <w:t>다</w:t>
      </w:r>
      <w:r>
        <w:rPr>
          <w:rFonts w:ascii="dotum" w:eastAsia="돋움" w:hAnsi="dotum"/>
          <w:color w:val="5C7FB0"/>
          <w:sz w:val="18"/>
          <w:szCs w:val="18"/>
        </w:rPr>
        <w:t xml:space="preserve"> </w:t>
      </w:r>
      <w:r>
        <w:rPr>
          <w:rFonts w:ascii="dotum" w:eastAsia="돋움" w:hAnsi="dotum"/>
          <w:color w:val="5C7FB0"/>
          <w:sz w:val="18"/>
          <w:szCs w:val="18"/>
        </w:rPr>
        <w:t>로딩</w:t>
      </w:r>
      <w:r>
        <w:rPr>
          <w:rFonts w:ascii="dotum" w:eastAsia="돋움" w:hAnsi="dotum"/>
          <w:color w:val="5C7FB0"/>
          <w:sz w:val="18"/>
          <w:szCs w:val="18"/>
        </w:rPr>
        <w:t xml:space="preserve"> </w:t>
      </w:r>
      <w:r>
        <w:rPr>
          <w:rFonts w:ascii="dotum" w:eastAsia="돋움" w:hAnsi="dotum"/>
          <w:color w:val="5C7FB0"/>
          <w:sz w:val="18"/>
          <w:szCs w:val="18"/>
        </w:rPr>
        <w:t>되지</w:t>
      </w:r>
      <w:r>
        <w:rPr>
          <w:rFonts w:ascii="dotum" w:eastAsia="돋움" w:hAnsi="dotum"/>
          <w:color w:val="5C7FB0"/>
          <w:sz w:val="18"/>
          <w:szCs w:val="18"/>
        </w:rPr>
        <w:t xml:space="preserve"> </w:t>
      </w:r>
      <w:r>
        <w:rPr>
          <w:rFonts w:ascii="dotum" w:eastAsia="돋움" w:hAnsi="dotum"/>
          <w:color w:val="5C7FB0"/>
          <w:sz w:val="18"/>
          <w:szCs w:val="18"/>
        </w:rPr>
        <w:t>않은</w:t>
      </w:r>
      <w:r>
        <w:rPr>
          <w:rFonts w:ascii="dotum" w:eastAsia="돋움" w:hAnsi="dotum"/>
          <w:color w:val="5C7FB0"/>
          <w:sz w:val="18"/>
          <w:szCs w:val="18"/>
        </w:rPr>
        <w:t xml:space="preserve"> </w:t>
      </w:r>
      <w:r>
        <w:rPr>
          <w:rFonts w:ascii="dotum" w:eastAsia="돋움" w:hAnsi="dotum"/>
          <w:color w:val="5C7FB0"/>
          <w:sz w:val="18"/>
          <w:szCs w:val="18"/>
        </w:rPr>
        <w:t>부분으로</w:t>
      </w:r>
      <w:r>
        <w:rPr>
          <w:rFonts w:ascii="dotum" w:eastAsia="돋움" w:hAnsi="dotum"/>
          <w:color w:val="5C7FB0"/>
          <w:sz w:val="18"/>
          <w:szCs w:val="18"/>
        </w:rPr>
        <w:t xml:space="preserve"> </w:t>
      </w:r>
      <w:r>
        <w:rPr>
          <w:rFonts w:ascii="dotum" w:eastAsia="돋움" w:hAnsi="dotum"/>
          <w:color w:val="5C7FB0"/>
          <w:sz w:val="18"/>
          <w:szCs w:val="18"/>
        </w:rPr>
        <w:t>이동하거나</w:t>
      </w:r>
      <w:r>
        <w:rPr>
          <w:rFonts w:ascii="dotum" w:eastAsia="돋움" w:hAnsi="dotum"/>
          <w:color w:val="5C7FB0"/>
          <w:sz w:val="18"/>
          <w:szCs w:val="18"/>
        </w:rPr>
        <w:t xml:space="preserve"> </w:t>
      </w:r>
      <w:r>
        <w:rPr>
          <w:rFonts w:ascii="dotum" w:eastAsia="돋움" w:hAnsi="dotum"/>
          <w:color w:val="5C7FB0"/>
          <w:sz w:val="18"/>
          <w:szCs w:val="18"/>
        </w:rPr>
        <w:t>확대하였을때를</w:t>
      </w:r>
      <w:r>
        <w:rPr>
          <w:rFonts w:ascii="dotum" w:eastAsia="돋움" w:hAnsi="dotum"/>
          <w:color w:val="5C7FB0"/>
          <w:sz w:val="18"/>
          <w:szCs w:val="18"/>
        </w:rPr>
        <w:t xml:space="preserve"> </w:t>
      </w:r>
      <w:r>
        <w:rPr>
          <w:rFonts w:ascii="dotum" w:eastAsia="돋움" w:hAnsi="dotum"/>
          <w:color w:val="5C7FB0"/>
          <w:sz w:val="18"/>
          <w:szCs w:val="18"/>
        </w:rPr>
        <w:t>뜻</w:t>
      </w:r>
      <w:r>
        <w:rPr>
          <w:rFonts w:ascii="dotum" w:eastAsia="돋움" w:hAnsi="dotum"/>
          <w:color w:val="5C7FB0"/>
          <w:sz w:val="18"/>
          <w:szCs w:val="18"/>
        </w:rPr>
        <w:t xml:space="preserve"> </w:t>
      </w:r>
      <w:r>
        <w:rPr>
          <w:rFonts w:ascii="dotum" w:eastAsia="돋움" w:hAnsi="dotum"/>
          <w:color w:val="5C7FB0"/>
          <w:sz w:val="18"/>
          <w:szCs w:val="18"/>
        </w:rPr>
        <w:t>합니다</w:t>
      </w:r>
      <w:r>
        <w:rPr>
          <w:rFonts w:ascii="dotum" w:eastAsia="돋움" w:hAnsi="dotum"/>
          <w:color w:val="5C7FB0"/>
          <w:sz w:val="18"/>
          <w:szCs w:val="18"/>
        </w:rPr>
        <w:t>.</w:t>
      </w:r>
      <w:r>
        <w:rPr>
          <w:rStyle w:val="apple-converted-space"/>
          <w:rFonts w:ascii="dotum" w:eastAsia="돋움" w:hAnsi="dotum"/>
          <w:color w:val="909090"/>
        </w:rPr>
        <w:t> </w:t>
      </w:r>
    </w:p>
    <w:p w:rsidR="007170C9" w:rsidRDefault="00153F68" w:rsidP="007170C9">
      <w:pPr>
        <w:shd w:val="clear" w:color="auto" w:fill="F8F8F8"/>
        <w:textAlignment w:val="baseline"/>
        <w:rPr>
          <w:rFonts w:ascii="Consolas" w:eastAsia="돋움" w:hAnsi="Consolas"/>
          <w:color w:val="909090"/>
          <w:sz w:val="2"/>
          <w:szCs w:val="2"/>
        </w:rPr>
      </w:pPr>
      <w:hyperlink r:id="rId29" w:anchor="viewSource" w:tooltip="view source" w:history="1">
        <w:r w:rsidR="007170C9">
          <w:rPr>
            <w:rStyle w:val="a4"/>
            <w:rFonts w:ascii="Consolas" w:eastAsia="돋움" w:hAnsi="Consolas"/>
            <w:color w:val="A0A0A0"/>
            <w:sz w:val="15"/>
            <w:szCs w:val="15"/>
            <w:u w:val="none"/>
            <w:bdr w:val="none" w:sz="0" w:space="0" w:color="auto" w:frame="1"/>
          </w:rPr>
          <w:t>view source</w:t>
        </w:r>
      </w:hyperlink>
    </w:p>
    <w:p w:rsidR="007170C9" w:rsidRDefault="00153F68" w:rsidP="007170C9">
      <w:pPr>
        <w:shd w:val="clear" w:color="auto" w:fill="F8F8F8"/>
        <w:textAlignment w:val="baseline"/>
        <w:rPr>
          <w:rFonts w:ascii="Consolas" w:eastAsia="돋움" w:hAnsi="Consolas"/>
          <w:color w:val="909090"/>
          <w:sz w:val="2"/>
          <w:szCs w:val="2"/>
        </w:rPr>
      </w:pPr>
      <w:hyperlink r:id="rId30" w:anchor="printSource" w:tooltip="print" w:history="1">
        <w:r w:rsidR="007170C9">
          <w:rPr>
            <w:rStyle w:val="a4"/>
            <w:rFonts w:ascii="Consolas" w:eastAsia="돋움" w:hAnsi="Consolas"/>
            <w:color w:val="A0A0A0"/>
            <w:sz w:val="15"/>
            <w:szCs w:val="15"/>
            <w:u w:val="none"/>
            <w:bdr w:val="none" w:sz="0" w:space="0" w:color="auto" w:frame="1"/>
          </w:rPr>
          <w:t>print</w:t>
        </w:r>
      </w:hyperlink>
      <w:hyperlink r:id="rId31" w:anchor="about" w:tooltip="?" w:history="1">
        <w:r w:rsidR="007170C9">
          <w:rPr>
            <w:rStyle w:val="a4"/>
            <w:rFonts w:ascii="Consolas" w:eastAsia="돋움" w:hAnsi="Consolas"/>
            <w:color w:val="A0A0A0"/>
            <w:sz w:val="15"/>
            <w:szCs w:val="15"/>
            <w:u w:val="none"/>
            <w:bdr w:val="none" w:sz="0" w:space="0" w:color="auto" w:frame="1"/>
          </w:rPr>
          <w:t>?</w:t>
        </w:r>
      </w:hyperlink>
    </w:p>
    <w:p w:rsidR="007170C9" w:rsidRDefault="007170C9" w:rsidP="007170C9">
      <w:pPr>
        <w:shd w:val="clear" w:color="auto" w:fill="E7E5DC"/>
        <w:textAlignment w:val="baseline"/>
        <w:rPr>
          <w:rFonts w:ascii="Consolas" w:eastAsia="돋움" w:hAnsi="Consolas"/>
          <w:color w:val="909090"/>
          <w:sz w:val="18"/>
          <w:szCs w:val="18"/>
        </w:rPr>
      </w:pPr>
      <w:r>
        <w:rPr>
          <w:rStyle w:val="HTML"/>
          <w:rFonts w:ascii="Consolas" w:hAnsi="Consolas"/>
          <w:color w:val="5C5C5C"/>
          <w:sz w:val="18"/>
          <w:szCs w:val="18"/>
          <w:bdr w:val="none" w:sz="0" w:space="0" w:color="auto" w:frame="1"/>
        </w:rPr>
        <w:t>01.</w:t>
      </w:r>
      <w:r>
        <w:rPr>
          <w:rStyle w:val="HTML"/>
          <w:rFonts w:ascii="Consolas" w:hAnsi="Consolas"/>
          <w:color w:val="000000"/>
          <w:sz w:val="18"/>
          <w:szCs w:val="18"/>
          <w:bdr w:val="none" w:sz="0" w:space="0" w:color="auto" w:frame="1"/>
          <w:shd w:val="clear" w:color="auto" w:fill="FFFFFF"/>
        </w:rPr>
        <w:t>MapView mapView = (MapView)findViewById(R.id.mapview);</w:t>
      </w:r>
    </w:p>
    <w:p w:rsidR="007170C9" w:rsidRDefault="007170C9" w:rsidP="007170C9">
      <w:pPr>
        <w:shd w:val="clear" w:color="auto" w:fill="E7E5DC"/>
        <w:textAlignment w:val="baseline"/>
        <w:rPr>
          <w:rFonts w:ascii="Consolas" w:eastAsia="돋움" w:hAnsi="Consolas"/>
          <w:color w:val="909090"/>
          <w:sz w:val="18"/>
          <w:szCs w:val="18"/>
        </w:rPr>
      </w:pPr>
      <w:r>
        <w:rPr>
          <w:rStyle w:val="HTML"/>
          <w:rFonts w:ascii="Consolas" w:hAnsi="Consolas"/>
          <w:color w:val="5C5C5C"/>
          <w:sz w:val="18"/>
          <w:szCs w:val="18"/>
          <w:bdr w:val="none" w:sz="0" w:space="0" w:color="auto" w:frame="1"/>
        </w:rPr>
        <w:t>02.</w:t>
      </w:r>
      <w:r>
        <w:rPr>
          <w:rStyle w:val="HTML"/>
          <w:rFonts w:ascii="Consolas" w:hAnsi="Consolas"/>
          <w:color w:val="000000"/>
          <w:sz w:val="18"/>
          <w:szCs w:val="18"/>
          <w:bdr w:val="none" w:sz="0" w:space="0" w:color="auto" w:frame="1"/>
          <w:shd w:val="clear" w:color="auto" w:fill="F8F8F8"/>
        </w:rPr>
        <w:t>mapView.setBuiltInZoomControls(</w:t>
      </w:r>
      <w:r>
        <w:rPr>
          <w:rStyle w:val="HTML"/>
          <w:rFonts w:ascii="Consolas" w:hAnsi="Consolas"/>
          <w:b/>
          <w:bCs/>
          <w:color w:val="006699"/>
          <w:sz w:val="18"/>
          <w:szCs w:val="18"/>
          <w:bdr w:val="none" w:sz="0" w:space="0" w:color="auto" w:frame="1"/>
          <w:shd w:val="clear" w:color="auto" w:fill="F8F8F8"/>
        </w:rPr>
        <w:t>true</w:t>
      </w:r>
      <w:r>
        <w:rPr>
          <w:rStyle w:val="HTML"/>
          <w:rFonts w:ascii="Consolas" w:hAnsi="Consolas"/>
          <w:color w:val="000000"/>
          <w:sz w:val="18"/>
          <w:szCs w:val="18"/>
          <w:bdr w:val="none" w:sz="0" w:space="0" w:color="auto" w:frame="1"/>
          <w:shd w:val="clear" w:color="auto" w:fill="F8F8F8"/>
        </w:rPr>
        <w:t>);</w:t>
      </w:r>
    </w:p>
    <w:p w:rsidR="007170C9" w:rsidRDefault="007170C9" w:rsidP="007170C9">
      <w:pPr>
        <w:shd w:val="clear" w:color="auto" w:fill="E7E5DC"/>
        <w:textAlignment w:val="baseline"/>
        <w:rPr>
          <w:rFonts w:ascii="Consolas" w:eastAsia="돋움" w:hAnsi="Consolas"/>
          <w:color w:val="909090"/>
          <w:sz w:val="18"/>
          <w:szCs w:val="18"/>
        </w:rPr>
      </w:pPr>
      <w:r>
        <w:rPr>
          <w:rStyle w:val="HTML"/>
          <w:rFonts w:ascii="Consolas" w:hAnsi="Consolas"/>
          <w:color w:val="5C5C5C"/>
          <w:sz w:val="18"/>
          <w:szCs w:val="18"/>
          <w:bdr w:val="none" w:sz="0" w:space="0" w:color="auto" w:frame="1"/>
        </w:rPr>
        <w:t>03.</w:t>
      </w:r>
      <w:r>
        <w:rPr>
          <w:rStyle w:val="HTML"/>
          <w:rFonts w:ascii="Consolas" w:hAnsi="Consolas"/>
          <w:color w:val="000000"/>
          <w:sz w:val="18"/>
          <w:szCs w:val="18"/>
          <w:bdr w:val="none" w:sz="0" w:space="0" w:color="auto" w:frame="1"/>
          <w:shd w:val="clear" w:color="auto" w:fill="FFFFFF"/>
        </w:rPr>
        <w:t>MapController zoomController = mapView.getZoomButtonsController();     </w:t>
      </w:r>
    </w:p>
    <w:p w:rsidR="007170C9" w:rsidRDefault="007170C9" w:rsidP="007170C9">
      <w:pPr>
        <w:shd w:val="clear" w:color="auto" w:fill="E7E5DC"/>
        <w:textAlignment w:val="baseline"/>
        <w:rPr>
          <w:rFonts w:ascii="Consolas" w:eastAsia="돋움" w:hAnsi="Consolas"/>
          <w:color w:val="909090"/>
          <w:sz w:val="18"/>
          <w:szCs w:val="18"/>
        </w:rPr>
      </w:pPr>
      <w:r>
        <w:rPr>
          <w:rStyle w:val="HTML"/>
          <w:rFonts w:ascii="Consolas" w:hAnsi="Consolas"/>
          <w:color w:val="5C5C5C"/>
          <w:sz w:val="18"/>
          <w:szCs w:val="18"/>
          <w:bdr w:val="none" w:sz="0" w:space="0" w:color="auto" w:frame="1"/>
        </w:rPr>
        <w:t>04.</w:t>
      </w:r>
      <w:r>
        <w:rPr>
          <w:rStyle w:val="HTML"/>
          <w:rFonts w:ascii="Consolas" w:hAnsi="Consolas"/>
          <w:color w:val="000000"/>
          <w:sz w:val="18"/>
          <w:szCs w:val="18"/>
          <w:bdr w:val="none" w:sz="0" w:space="0" w:color="auto" w:frame="1"/>
          <w:shd w:val="clear" w:color="auto" w:fill="F8F8F8"/>
        </w:rPr>
        <w:t>ZoomButtonsController mapController = mapView.getController();</w:t>
      </w:r>
    </w:p>
    <w:p w:rsidR="007170C9" w:rsidRDefault="007170C9" w:rsidP="007170C9">
      <w:pPr>
        <w:shd w:val="clear" w:color="auto" w:fill="E7E5DC"/>
        <w:textAlignment w:val="baseline"/>
        <w:rPr>
          <w:rFonts w:ascii="Consolas" w:eastAsia="돋움" w:hAnsi="Consolas"/>
          <w:color w:val="909090"/>
          <w:sz w:val="18"/>
          <w:szCs w:val="18"/>
        </w:rPr>
      </w:pPr>
      <w:r>
        <w:rPr>
          <w:rStyle w:val="HTML"/>
          <w:rFonts w:ascii="Consolas" w:hAnsi="Consolas"/>
          <w:color w:val="5C5C5C"/>
          <w:sz w:val="18"/>
          <w:szCs w:val="18"/>
          <w:bdr w:val="none" w:sz="0" w:space="0" w:color="auto" w:frame="1"/>
        </w:rPr>
        <w:t>05.</w:t>
      </w:r>
      <w:r>
        <w:rPr>
          <w:rStyle w:val="block"/>
          <w:rFonts w:ascii="Consolas" w:eastAsia="돋움" w:hAnsi="Consolas"/>
          <w:color w:val="000000"/>
          <w:sz w:val="18"/>
          <w:szCs w:val="18"/>
          <w:bdr w:val="none" w:sz="0" w:space="0" w:color="auto" w:frame="1"/>
          <w:shd w:val="clear" w:color="auto" w:fill="FFFFFF"/>
        </w:rPr>
        <w:t> </w:t>
      </w:r>
    </w:p>
    <w:p w:rsidR="007170C9" w:rsidRDefault="007170C9" w:rsidP="007170C9">
      <w:pPr>
        <w:shd w:val="clear" w:color="auto" w:fill="E7E5DC"/>
        <w:textAlignment w:val="baseline"/>
        <w:rPr>
          <w:rFonts w:ascii="Consolas" w:eastAsia="돋움" w:hAnsi="Consolas"/>
          <w:color w:val="909090"/>
          <w:sz w:val="18"/>
          <w:szCs w:val="18"/>
        </w:rPr>
      </w:pPr>
      <w:r>
        <w:rPr>
          <w:rStyle w:val="HTML"/>
          <w:rFonts w:ascii="Consolas" w:hAnsi="Consolas"/>
          <w:color w:val="5C5C5C"/>
          <w:sz w:val="18"/>
          <w:szCs w:val="18"/>
          <w:bdr w:val="none" w:sz="0" w:space="0" w:color="auto" w:frame="1"/>
        </w:rPr>
        <w:t>06.</w:t>
      </w:r>
      <w:r>
        <w:rPr>
          <w:rStyle w:val="HTML"/>
          <w:rFonts w:ascii="Consolas" w:hAnsi="Consolas"/>
          <w:color w:val="000000"/>
          <w:sz w:val="18"/>
          <w:szCs w:val="18"/>
          <w:bdr w:val="none" w:sz="0" w:space="0" w:color="auto" w:frame="1"/>
          <w:shd w:val="clear" w:color="auto" w:fill="F8F8F8"/>
        </w:rPr>
        <w:t>zoomController.setOnZoomListener(</w:t>
      </w:r>
      <w:r>
        <w:rPr>
          <w:rStyle w:val="HTML"/>
          <w:rFonts w:ascii="Consolas" w:hAnsi="Consolas"/>
          <w:b/>
          <w:bCs/>
          <w:color w:val="006699"/>
          <w:sz w:val="18"/>
          <w:szCs w:val="18"/>
          <w:bdr w:val="none" w:sz="0" w:space="0" w:color="auto" w:frame="1"/>
          <w:shd w:val="clear" w:color="auto" w:fill="F8F8F8"/>
        </w:rPr>
        <w:t>new</w:t>
      </w:r>
      <w:r>
        <w:rPr>
          <w:rStyle w:val="apple-converted-space"/>
          <w:rFonts w:ascii="Consolas" w:eastAsia="돋움" w:hAnsi="Consolas"/>
          <w:color w:val="000000"/>
          <w:bdr w:val="none" w:sz="0" w:space="0" w:color="auto" w:frame="1"/>
          <w:shd w:val="clear" w:color="auto" w:fill="F8F8F8"/>
        </w:rPr>
        <w:t> </w:t>
      </w:r>
      <w:r>
        <w:rPr>
          <w:rStyle w:val="HTML"/>
          <w:rFonts w:ascii="Consolas" w:hAnsi="Consolas"/>
          <w:color w:val="000000"/>
          <w:sz w:val="18"/>
          <w:szCs w:val="18"/>
          <w:bdr w:val="none" w:sz="0" w:space="0" w:color="auto" w:frame="1"/>
          <w:shd w:val="clear" w:color="auto" w:fill="F8F8F8"/>
        </w:rPr>
        <w:t>OnZoomListener() {</w:t>
      </w:r>
    </w:p>
    <w:p w:rsidR="007170C9" w:rsidRDefault="007170C9" w:rsidP="007170C9">
      <w:pPr>
        <w:shd w:val="clear" w:color="auto" w:fill="E7E5DC"/>
        <w:textAlignment w:val="baseline"/>
        <w:rPr>
          <w:rFonts w:ascii="Consolas" w:eastAsia="돋움" w:hAnsi="Consolas"/>
          <w:color w:val="909090"/>
          <w:sz w:val="18"/>
          <w:szCs w:val="18"/>
        </w:rPr>
      </w:pPr>
      <w:r>
        <w:rPr>
          <w:rStyle w:val="HTML"/>
          <w:rFonts w:ascii="Consolas" w:hAnsi="Consolas"/>
          <w:color w:val="5C5C5C"/>
          <w:sz w:val="18"/>
          <w:szCs w:val="18"/>
          <w:bdr w:val="none" w:sz="0" w:space="0" w:color="auto" w:frame="1"/>
        </w:rPr>
        <w:t>07.</w:t>
      </w:r>
      <w:r>
        <w:rPr>
          <w:rStyle w:val="HTML"/>
          <w:rFonts w:ascii="Consolas" w:hAnsi="Consolas"/>
          <w:color w:val="808080"/>
          <w:sz w:val="18"/>
          <w:szCs w:val="18"/>
          <w:bdr w:val="none" w:sz="0" w:space="0" w:color="auto" w:frame="1"/>
          <w:shd w:val="clear" w:color="auto" w:fill="FFFFFF"/>
        </w:rPr>
        <w:t>@Override</w:t>
      </w:r>
    </w:p>
    <w:p w:rsidR="007170C9" w:rsidRDefault="007170C9" w:rsidP="007170C9">
      <w:pPr>
        <w:shd w:val="clear" w:color="auto" w:fill="E7E5DC"/>
        <w:textAlignment w:val="baseline"/>
        <w:rPr>
          <w:rFonts w:ascii="Consolas" w:eastAsia="돋움" w:hAnsi="Consolas"/>
          <w:color w:val="909090"/>
          <w:sz w:val="18"/>
          <w:szCs w:val="18"/>
        </w:rPr>
      </w:pPr>
      <w:r>
        <w:rPr>
          <w:rStyle w:val="HTML"/>
          <w:rFonts w:ascii="Consolas" w:hAnsi="Consolas"/>
          <w:color w:val="5C5C5C"/>
          <w:sz w:val="18"/>
          <w:szCs w:val="18"/>
          <w:bdr w:val="none" w:sz="0" w:space="0" w:color="auto" w:frame="1"/>
        </w:rPr>
        <w:t>08.</w:t>
      </w:r>
      <w:r>
        <w:rPr>
          <w:rStyle w:val="HTML"/>
          <w:rFonts w:ascii="Consolas" w:hAnsi="Consolas"/>
          <w:b/>
          <w:bCs/>
          <w:color w:val="006699"/>
          <w:sz w:val="18"/>
          <w:szCs w:val="18"/>
          <w:bdr w:val="none" w:sz="0" w:space="0" w:color="auto" w:frame="1"/>
          <w:shd w:val="clear" w:color="auto" w:fill="F8F8F8"/>
        </w:rPr>
        <w:t>public</w:t>
      </w:r>
      <w:r>
        <w:rPr>
          <w:rStyle w:val="apple-converted-space"/>
          <w:rFonts w:ascii="Consolas" w:eastAsia="돋움" w:hAnsi="Consolas"/>
          <w:color w:val="000000"/>
          <w:bdr w:val="none" w:sz="0" w:space="0" w:color="auto" w:frame="1"/>
          <w:shd w:val="clear" w:color="auto" w:fill="F8F8F8"/>
        </w:rPr>
        <w:t> </w:t>
      </w:r>
      <w:r>
        <w:rPr>
          <w:rStyle w:val="HTML"/>
          <w:rFonts w:ascii="Consolas" w:hAnsi="Consolas"/>
          <w:b/>
          <w:bCs/>
          <w:color w:val="006699"/>
          <w:sz w:val="18"/>
          <w:szCs w:val="18"/>
          <w:bdr w:val="none" w:sz="0" w:space="0" w:color="auto" w:frame="1"/>
          <w:shd w:val="clear" w:color="auto" w:fill="F8F8F8"/>
        </w:rPr>
        <w:t>void</w:t>
      </w:r>
      <w:r>
        <w:rPr>
          <w:rStyle w:val="apple-converted-space"/>
          <w:rFonts w:ascii="Consolas" w:eastAsia="돋움" w:hAnsi="Consolas"/>
          <w:color w:val="000000"/>
          <w:bdr w:val="none" w:sz="0" w:space="0" w:color="auto" w:frame="1"/>
          <w:shd w:val="clear" w:color="auto" w:fill="F8F8F8"/>
        </w:rPr>
        <w:t> </w:t>
      </w:r>
      <w:r>
        <w:rPr>
          <w:rStyle w:val="HTML"/>
          <w:rFonts w:ascii="Consolas" w:hAnsi="Consolas"/>
          <w:color w:val="000000"/>
          <w:sz w:val="18"/>
          <w:szCs w:val="18"/>
          <w:bdr w:val="none" w:sz="0" w:space="0" w:color="auto" w:frame="1"/>
          <w:shd w:val="clear" w:color="auto" w:fill="F8F8F8"/>
        </w:rPr>
        <w:t>onZoom(</w:t>
      </w:r>
      <w:r>
        <w:rPr>
          <w:rStyle w:val="HTML"/>
          <w:rFonts w:ascii="Consolas" w:hAnsi="Consolas"/>
          <w:b/>
          <w:bCs/>
          <w:color w:val="006699"/>
          <w:sz w:val="18"/>
          <w:szCs w:val="18"/>
          <w:bdr w:val="none" w:sz="0" w:space="0" w:color="auto" w:frame="1"/>
          <w:shd w:val="clear" w:color="auto" w:fill="F8F8F8"/>
        </w:rPr>
        <w:t>boolean</w:t>
      </w:r>
      <w:r>
        <w:rPr>
          <w:rStyle w:val="apple-converted-space"/>
          <w:rFonts w:ascii="Consolas" w:eastAsia="돋움" w:hAnsi="Consolas"/>
          <w:color w:val="000000"/>
          <w:bdr w:val="none" w:sz="0" w:space="0" w:color="auto" w:frame="1"/>
          <w:shd w:val="clear" w:color="auto" w:fill="F8F8F8"/>
        </w:rPr>
        <w:t> </w:t>
      </w:r>
      <w:r>
        <w:rPr>
          <w:rStyle w:val="HTML"/>
          <w:rFonts w:ascii="Consolas" w:hAnsi="Consolas"/>
          <w:color w:val="000000"/>
          <w:sz w:val="18"/>
          <w:szCs w:val="18"/>
          <w:bdr w:val="none" w:sz="0" w:space="0" w:color="auto" w:frame="1"/>
          <w:shd w:val="clear" w:color="auto" w:fill="F8F8F8"/>
        </w:rPr>
        <w:t>zoomIn) {</w:t>
      </w:r>
    </w:p>
    <w:p w:rsidR="007170C9" w:rsidRDefault="007170C9" w:rsidP="007170C9">
      <w:pPr>
        <w:shd w:val="clear" w:color="auto" w:fill="E7E5DC"/>
        <w:textAlignment w:val="baseline"/>
        <w:rPr>
          <w:rFonts w:ascii="Consolas" w:eastAsia="돋움" w:hAnsi="Consolas"/>
          <w:color w:val="909090"/>
          <w:sz w:val="18"/>
          <w:szCs w:val="18"/>
        </w:rPr>
      </w:pPr>
      <w:r>
        <w:rPr>
          <w:rStyle w:val="HTML"/>
          <w:rFonts w:ascii="Consolas" w:hAnsi="Consolas"/>
          <w:color w:val="5C5C5C"/>
          <w:sz w:val="18"/>
          <w:szCs w:val="18"/>
          <w:bdr w:val="none" w:sz="0" w:space="0" w:color="auto" w:frame="1"/>
        </w:rPr>
        <w:t>09.</w:t>
      </w:r>
      <w:r>
        <w:rPr>
          <w:rStyle w:val="HTML"/>
          <w:rFonts w:ascii="Consolas" w:hAnsi="Consolas"/>
          <w:b/>
          <w:bCs/>
          <w:color w:val="006699"/>
          <w:sz w:val="18"/>
          <w:szCs w:val="18"/>
          <w:bdr w:val="none" w:sz="0" w:space="0" w:color="auto" w:frame="1"/>
          <w:shd w:val="clear" w:color="auto" w:fill="FFFFFF"/>
        </w:rPr>
        <w:t>if</w:t>
      </w:r>
      <w:r>
        <w:rPr>
          <w:rStyle w:val="HTML"/>
          <w:rFonts w:ascii="Consolas" w:hAnsi="Consolas"/>
          <w:color w:val="000000"/>
          <w:sz w:val="18"/>
          <w:szCs w:val="18"/>
          <w:bdr w:val="none" w:sz="0" w:space="0" w:color="auto" w:frame="1"/>
          <w:shd w:val="clear" w:color="auto" w:fill="FFFFFF"/>
        </w:rPr>
        <w:t>(zoomIn)</w:t>
      </w:r>
    </w:p>
    <w:p w:rsidR="007170C9" w:rsidRDefault="007170C9" w:rsidP="007170C9">
      <w:pPr>
        <w:shd w:val="clear" w:color="auto" w:fill="E7E5DC"/>
        <w:textAlignment w:val="baseline"/>
        <w:rPr>
          <w:rFonts w:ascii="Consolas" w:eastAsia="돋움" w:hAnsi="Consolas"/>
          <w:color w:val="909090"/>
          <w:sz w:val="18"/>
          <w:szCs w:val="18"/>
        </w:rPr>
      </w:pPr>
      <w:r>
        <w:rPr>
          <w:rStyle w:val="HTML"/>
          <w:rFonts w:ascii="Consolas" w:hAnsi="Consolas"/>
          <w:color w:val="5C5C5C"/>
          <w:sz w:val="18"/>
          <w:szCs w:val="18"/>
          <w:bdr w:val="none" w:sz="0" w:space="0" w:color="auto" w:frame="1"/>
        </w:rPr>
        <w:t>10.</w:t>
      </w:r>
      <w:r>
        <w:rPr>
          <w:rStyle w:val="HTML"/>
          <w:rFonts w:ascii="Consolas" w:hAnsi="Consolas"/>
          <w:color w:val="000000"/>
          <w:sz w:val="18"/>
          <w:szCs w:val="18"/>
          <w:bdr w:val="none" w:sz="0" w:space="0" w:color="auto" w:frame="1"/>
          <w:shd w:val="clear" w:color="auto" w:fill="F8F8F8"/>
        </w:rPr>
        <w:t>mapController.zoomIn();</w:t>
      </w:r>
    </w:p>
    <w:p w:rsidR="007170C9" w:rsidRDefault="007170C9" w:rsidP="007170C9">
      <w:pPr>
        <w:shd w:val="clear" w:color="auto" w:fill="E7E5DC"/>
        <w:textAlignment w:val="baseline"/>
        <w:rPr>
          <w:rFonts w:ascii="Consolas" w:eastAsia="돋움" w:hAnsi="Consolas"/>
          <w:color w:val="909090"/>
          <w:sz w:val="18"/>
          <w:szCs w:val="18"/>
        </w:rPr>
      </w:pPr>
      <w:r>
        <w:rPr>
          <w:rStyle w:val="HTML"/>
          <w:rFonts w:ascii="Consolas" w:hAnsi="Consolas"/>
          <w:color w:val="5C5C5C"/>
          <w:sz w:val="18"/>
          <w:szCs w:val="18"/>
          <w:bdr w:val="none" w:sz="0" w:space="0" w:color="auto" w:frame="1"/>
        </w:rPr>
        <w:t>11.</w:t>
      </w:r>
      <w:r>
        <w:rPr>
          <w:rStyle w:val="HTML"/>
          <w:rFonts w:ascii="Consolas" w:hAnsi="Consolas"/>
          <w:b/>
          <w:bCs/>
          <w:color w:val="006699"/>
          <w:sz w:val="18"/>
          <w:szCs w:val="18"/>
          <w:bdr w:val="none" w:sz="0" w:space="0" w:color="auto" w:frame="1"/>
          <w:shd w:val="clear" w:color="auto" w:fill="FFFFFF"/>
        </w:rPr>
        <w:t>else</w:t>
      </w:r>
    </w:p>
    <w:p w:rsidR="007170C9" w:rsidRDefault="007170C9" w:rsidP="007170C9">
      <w:pPr>
        <w:shd w:val="clear" w:color="auto" w:fill="E7E5DC"/>
        <w:textAlignment w:val="baseline"/>
        <w:rPr>
          <w:rFonts w:ascii="Consolas" w:eastAsia="돋움" w:hAnsi="Consolas"/>
          <w:color w:val="909090"/>
          <w:sz w:val="18"/>
          <w:szCs w:val="18"/>
        </w:rPr>
      </w:pPr>
      <w:r>
        <w:rPr>
          <w:rStyle w:val="HTML"/>
          <w:rFonts w:ascii="Consolas" w:hAnsi="Consolas"/>
          <w:color w:val="5C5C5C"/>
          <w:sz w:val="18"/>
          <w:szCs w:val="18"/>
          <w:bdr w:val="none" w:sz="0" w:space="0" w:color="auto" w:frame="1"/>
        </w:rPr>
        <w:t>12.</w:t>
      </w:r>
      <w:r>
        <w:rPr>
          <w:rStyle w:val="HTML"/>
          <w:rFonts w:ascii="Consolas" w:hAnsi="Consolas"/>
          <w:color w:val="000000"/>
          <w:sz w:val="18"/>
          <w:szCs w:val="18"/>
          <w:bdr w:val="none" w:sz="0" w:space="0" w:color="auto" w:frame="1"/>
          <w:shd w:val="clear" w:color="auto" w:fill="F8F8F8"/>
        </w:rPr>
        <w:t>mapController.zoomOut();</w:t>
      </w:r>
    </w:p>
    <w:p w:rsidR="007170C9" w:rsidRDefault="007170C9" w:rsidP="007170C9">
      <w:pPr>
        <w:shd w:val="clear" w:color="auto" w:fill="E7E5DC"/>
        <w:textAlignment w:val="baseline"/>
        <w:rPr>
          <w:rFonts w:ascii="Consolas" w:eastAsia="돋움" w:hAnsi="Consolas"/>
          <w:color w:val="909090"/>
          <w:sz w:val="18"/>
          <w:szCs w:val="18"/>
        </w:rPr>
      </w:pPr>
      <w:r>
        <w:rPr>
          <w:rStyle w:val="HTML"/>
          <w:rFonts w:ascii="Consolas" w:hAnsi="Consolas"/>
          <w:color w:val="5C5C5C"/>
          <w:sz w:val="18"/>
          <w:szCs w:val="18"/>
          <w:bdr w:val="none" w:sz="0" w:space="0" w:color="auto" w:frame="1"/>
        </w:rPr>
        <w:t>13.</w:t>
      </w:r>
      <w:r>
        <w:rPr>
          <w:rStyle w:val="HTML"/>
          <w:rFonts w:ascii="Consolas" w:hAnsi="Consolas"/>
          <w:color w:val="000000"/>
          <w:sz w:val="18"/>
          <w:szCs w:val="18"/>
          <w:bdr w:val="none" w:sz="0" w:space="0" w:color="auto" w:frame="1"/>
          <w:shd w:val="clear" w:color="auto" w:fill="FFFFFF"/>
        </w:rPr>
        <w:t>}  </w:t>
      </w:r>
    </w:p>
    <w:p w:rsidR="007170C9" w:rsidRDefault="007170C9" w:rsidP="007170C9">
      <w:pPr>
        <w:shd w:val="clear" w:color="auto" w:fill="E7E5DC"/>
        <w:textAlignment w:val="baseline"/>
        <w:rPr>
          <w:rFonts w:ascii="Consolas" w:eastAsia="돋움" w:hAnsi="Consolas"/>
          <w:color w:val="909090"/>
          <w:sz w:val="18"/>
          <w:szCs w:val="18"/>
        </w:rPr>
      </w:pPr>
      <w:r>
        <w:rPr>
          <w:rStyle w:val="HTML"/>
          <w:rFonts w:ascii="Consolas" w:hAnsi="Consolas"/>
          <w:color w:val="5C5C5C"/>
          <w:sz w:val="18"/>
          <w:szCs w:val="18"/>
          <w:bdr w:val="none" w:sz="0" w:space="0" w:color="auto" w:frame="1"/>
        </w:rPr>
        <w:t>14.</w:t>
      </w:r>
      <w:r>
        <w:rPr>
          <w:rStyle w:val="block"/>
          <w:rFonts w:ascii="Consolas" w:eastAsia="돋움" w:hAnsi="Consolas"/>
          <w:color w:val="000000"/>
          <w:sz w:val="18"/>
          <w:szCs w:val="18"/>
          <w:bdr w:val="none" w:sz="0" w:space="0" w:color="auto" w:frame="1"/>
          <w:shd w:val="clear" w:color="auto" w:fill="F8F8F8"/>
        </w:rPr>
        <w:t> </w:t>
      </w:r>
    </w:p>
    <w:p w:rsidR="007170C9" w:rsidRDefault="007170C9" w:rsidP="007170C9">
      <w:pPr>
        <w:shd w:val="clear" w:color="auto" w:fill="E7E5DC"/>
        <w:textAlignment w:val="baseline"/>
        <w:rPr>
          <w:rFonts w:ascii="Consolas" w:eastAsia="돋움" w:hAnsi="Consolas"/>
          <w:color w:val="909090"/>
          <w:sz w:val="18"/>
          <w:szCs w:val="18"/>
        </w:rPr>
      </w:pPr>
      <w:r>
        <w:rPr>
          <w:rStyle w:val="HTML"/>
          <w:rFonts w:ascii="Consolas" w:hAnsi="Consolas"/>
          <w:color w:val="5C5C5C"/>
          <w:sz w:val="18"/>
          <w:szCs w:val="18"/>
          <w:bdr w:val="none" w:sz="0" w:space="0" w:color="auto" w:frame="1"/>
        </w:rPr>
        <w:t>15.</w:t>
      </w:r>
      <w:r>
        <w:rPr>
          <w:rStyle w:val="HTML"/>
          <w:rFonts w:ascii="Consolas" w:hAnsi="Consolas"/>
          <w:color w:val="808080"/>
          <w:sz w:val="18"/>
          <w:szCs w:val="18"/>
          <w:bdr w:val="none" w:sz="0" w:space="0" w:color="auto" w:frame="1"/>
          <w:shd w:val="clear" w:color="auto" w:fill="FFFFFF"/>
        </w:rPr>
        <w:t>@Override</w:t>
      </w:r>
    </w:p>
    <w:p w:rsidR="007170C9" w:rsidRDefault="007170C9" w:rsidP="007170C9">
      <w:pPr>
        <w:shd w:val="clear" w:color="auto" w:fill="E7E5DC"/>
        <w:textAlignment w:val="baseline"/>
        <w:rPr>
          <w:rFonts w:ascii="Consolas" w:eastAsia="돋움" w:hAnsi="Consolas"/>
          <w:color w:val="909090"/>
          <w:sz w:val="18"/>
          <w:szCs w:val="18"/>
        </w:rPr>
      </w:pPr>
      <w:r>
        <w:rPr>
          <w:rStyle w:val="HTML"/>
          <w:rFonts w:ascii="Consolas" w:hAnsi="Consolas"/>
          <w:color w:val="5C5C5C"/>
          <w:sz w:val="18"/>
          <w:szCs w:val="18"/>
          <w:bdr w:val="none" w:sz="0" w:space="0" w:color="auto" w:frame="1"/>
        </w:rPr>
        <w:t>16.</w:t>
      </w:r>
      <w:r>
        <w:rPr>
          <w:rStyle w:val="HTML"/>
          <w:rFonts w:ascii="Consolas" w:hAnsi="Consolas"/>
          <w:b/>
          <w:bCs/>
          <w:color w:val="006699"/>
          <w:sz w:val="18"/>
          <w:szCs w:val="18"/>
          <w:bdr w:val="none" w:sz="0" w:space="0" w:color="auto" w:frame="1"/>
          <w:shd w:val="clear" w:color="auto" w:fill="F8F8F8"/>
        </w:rPr>
        <w:t>public</w:t>
      </w:r>
      <w:r>
        <w:rPr>
          <w:rStyle w:val="apple-converted-space"/>
          <w:rFonts w:ascii="Consolas" w:eastAsia="돋움" w:hAnsi="Consolas"/>
          <w:color w:val="000000"/>
          <w:bdr w:val="none" w:sz="0" w:space="0" w:color="auto" w:frame="1"/>
          <w:shd w:val="clear" w:color="auto" w:fill="F8F8F8"/>
        </w:rPr>
        <w:t> </w:t>
      </w:r>
      <w:r>
        <w:rPr>
          <w:rStyle w:val="HTML"/>
          <w:rFonts w:ascii="Consolas" w:hAnsi="Consolas"/>
          <w:b/>
          <w:bCs/>
          <w:color w:val="006699"/>
          <w:sz w:val="18"/>
          <w:szCs w:val="18"/>
          <w:bdr w:val="none" w:sz="0" w:space="0" w:color="auto" w:frame="1"/>
          <w:shd w:val="clear" w:color="auto" w:fill="F8F8F8"/>
        </w:rPr>
        <w:t>void</w:t>
      </w:r>
      <w:r>
        <w:rPr>
          <w:rStyle w:val="apple-converted-space"/>
          <w:rFonts w:ascii="Consolas" w:eastAsia="돋움" w:hAnsi="Consolas"/>
          <w:color w:val="000000"/>
          <w:bdr w:val="none" w:sz="0" w:space="0" w:color="auto" w:frame="1"/>
          <w:shd w:val="clear" w:color="auto" w:fill="F8F8F8"/>
        </w:rPr>
        <w:t> </w:t>
      </w:r>
      <w:r>
        <w:rPr>
          <w:rStyle w:val="HTML"/>
          <w:rFonts w:ascii="Consolas" w:hAnsi="Consolas"/>
          <w:color w:val="000000"/>
          <w:sz w:val="18"/>
          <w:szCs w:val="18"/>
          <w:bdr w:val="none" w:sz="0" w:space="0" w:color="auto" w:frame="1"/>
          <w:shd w:val="clear" w:color="auto" w:fill="F8F8F8"/>
        </w:rPr>
        <w:t>onVisibilityChanged(</w:t>
      </w:r>
      <w:r>
        <w:rPr>
          <w:rStyle w:val="HTML"/>
          <w:rFonts w:ascii="Consolas" w:hAnsi="Consolas"/>
          <w:b/>
          <w:bCs/>
          <w:color w:val="006699"/>
          <w:sz w:val="18"/>
          <w:szCs w:val="18"/>
          <w:bdr w:val="none" w:sz="0" w:space="0" w:color="auto" w:frame="1"/>
          <w:shd w:val="clear" w:color="auto" w:fill="F8F8F8"/>
        </w:rPr>
        <w:t>boolean</w:t>
      </w:r>
      <w:r>
        <w:rPr>
          <w:rStyle w:val="apple-converted-space"/>
          <w:rFonts w:ascii="Consolas" w:eastAsia="돋움" w:hAnsi="Consolas"/>
          <w:color w:val="000000"/>
          <w:bdr w:val="none" w:sz="0" w:space="0" w:color="auto" w:frame="1"/>
          <w:shd w:val="clear" w:color="auto" w:fill="F8F8F8"/>
        </w:rPr>
        <w:t> </w:t>
      </w:r>
      <w:r>
        <w:rPr>
          <w:rStyle w:val="HTML"/>
          <w:rFonts w:ascii="Consolas" w:hAnsi="Consolas"/>
          <w:color w:val="000000"/>
          <w:sz w:val="18"/>
          <w:szCs w:val="18"/>
          <w:bdr w:val="none" w:sz="0" w:space="0" w:color="auto" w:frame="1"/>
          <w:shd w:val="clear" w:color="auto" w:fill="F8F8F8"/>
        </w:rPr>
        <w:t>visible) {</w:t>
      </w:r>
    </w:p>
    <w:p w:rsidR="007170C9" w:rsidRDefault="007170C9" w:rsidP="007170C9">
      <w:pPr>
        <w:shd w:val="clear" w:color="auto" w:fill="E7E5DC"/>
        <w:textAlignment w:val="baseline"/>
        <w:rPr>
          <w:rFonts w:ascii="Consolas" w:eastAsia="돋움" w:hAnsi="Consolas"/>
          <w:color w:val="909090"/>
          <w:sz w:val="18"/>
          <w:szCs w:val="18"/>
        </w:rPr>
      </w:pPr>
      <w:r>
        <w:rPr>
          <w:rStyle w:val="HTML"/>
          <w:rFonts w:ascii="Consolas" w:hAnsi="Consolas"/>
          <w:color w:val="5C5C5C"/>
          <w:sz w:val="18"/>
          <w:szCs w:val="18"/>
          <w:bdr w:val="none" w:sz="0" w:space="0" w:color="auto" w:frame="1"/>
        </w:rPr>
        <w:t>17.</w:t>
      </w:r>
      <w:r>
        <w:rPr>
          <w:rStyle w:val="HTML"/>
          <w:rFonts w:ascii="Consolas" w:hAnsi="Consolas"/>
          <w:b/>
          <w:bCs/>
          <w:color w:val="006699"/>
          <w:sz w:val="18"/>
          <w:szCs w:val="18"/>
          <w:bdr w:val="none" w:sz="0" w:space="0" w:color="auto" w:frame="1"/>
          <w:shd w:val="clear" w:color="auto" w:fill="FFFFFF"/>
        </w:rPr>
        <w:t>if</w:t>
      </w:r>
      <w:r>
        <w:rPr>
          <w:rStyle w:val="HTML"/>
          <w:rFonts w:ascii="Consolas" w:hAnsi="Consolas"/>
          <w:color w:val="000000"/>
          <w:sz w:val="18"/>
          <w:szCs w:val="18"/>
          <w:bdr w:val="none" w:sz="0" w:space="0" w:color="auto" w:frame="1"/>
          <w:shd w:val="clear" w:color="auto" w:fill="FFFFFF"/>
        </w:rPr>
        <w:t>(!visible)</w:t>
      </w:r>
    </w:p>
    <w:p w:rsidR="007170C9" w:rsidRDefault="007170C9" w:rsidP="007170C9">
      <w:pPr>
        <w:shd w:val="clear" w:color="auto" w:fill="E7E5DC"/>
        <w:textAlignment w:val="baseline"/>
        <w:rPr>
          <w:rFonts w:ascii="Consolas" w:eastAsia="돋움" w:hAnsi="Consolas"/>
          <w:color w:val="909090"/>
          <w:sz w:val="18"/>
          <w:szCs w:val="18"/>
        </w:rPr>
      </w:pPr>
      <w:r>
        <w:rPr>
          <w:rStyle w:val="HTML"/>
          <w:rFonts w:ascii="Consolas" w:hAnsi="Consolas"/>
          <w:color w:val="5C5C5C"/>
          <w:sz w:val="18"/>
          <w:szCs w:val="18"/>
          <w:bdr w:val="none" w:sz="0" w:space="0" w:color="auto" w:frame="1"/>
        </w:rPr>
        <w:t>18.</w:t>
      </w:r>
      <w:r>
        <w:rPr>
          <w:rStyle w:val="HTML"/>
          <w:rFonts w:ascii="Consolas" w:hAnsi="Consolas"/>
          <w:color w:val="000000"/>
          <w:sz w:val="18"/>
          <w:szCs w:val="18"/>
          <w:bdr w:val="none" w:sz="0" w:space="0" w:color="auto" w:frame="1"/>
          <w:shd w:val="clear" w:color="auto" w:fill="F8F8F8"/>
        </w:rPr>
        <w:t>Toast.makeText(MapViewer.</w:t>
      </w:r>
      <w:r>
        <w:rPr>
          <w:rStyle w:val="HTML"/>
          <w:rFonts w:ascii="Consolas" w:hAnsi="Consolas"/>
          <w:b/>
          <w:bCs/>
          <w:color w:val="006699"/>
          <w:sz w:val="18"/>
          <w:szCs w:val="18"/>
          <w:bdr w:val="none" w:sz="0" w:space="0" w:color="auto" w:frame="1"/>
          <w:shd w:val="clear" w:color="auto" w:fill="F8F8F8"/>
        </w:rPr>
        <w:t>this</w:t>
      </w:r>
      <w:r>
        <w:rPr>
          <w:rStyle w:val="HTML"/>
          <w:rFonts w:ascii="Consolas" w:hAnsi="Consolas"/>
          <w:color w:val="000000"/>
          <w:sz w:val="18"/>
          <w:szCs w:val="18"/>
          <w:bdr w:val="none" w:sz="0" w:space="0" w:color="auto" w:frame="1"/>
          <w:shd w:val="clear" w:color="auto" w:fill="F8F8F8"/>
        </w:rPr>
        <w:t>, mapView.getZoomLevel()+</w:t>
      </w:r>
      <w:r>
        <w:rPr>
          <w:rStyle w:val="HTML"/>
          <w:rFonts w:ascii="Consolas" w:hAnsi="Consolas"/>
          <w:color w:val="0000FF"/>
          <w:sz w:val="18"/>
          <w:szCs w:val="18"/>
          <w:bdr w:val="none" w:sz="0" w:space="0" w:color="auto" w:frame="1"/>
          <w:shd w:val="clear" w:color="auto" w:fill="F8F8F8"/>
        </w:rPr>
        <w:t>""</w:t>
      </w:r>
      <w:r>
        <w:rPr>
          <w:rStyle w:val="HTML"/>
          <w:rFonts w:ascii="Consolas" w:hAnsi="Consolas"/>
          <w:color w:val="000000"/>
          <w:sz w:val="18"/>
          <w:szCs w:val="18"/>
          <w:bdr w:val="none" w:sz="0" w:space="0" w:color="auto" w:frame="1"/>
          <w:shd w:val="clear" w:color="auto" w:fill="F8F8F8"/>
        </w:rPr>
        <w:t>, Toast.LENGTH_SHORT).show();</w:t>
      </w:r>
    </w:p>
    <w:p w:rsidR="007170C9" w:rsidRDefault="007170C9" w:rsidP="007170C9">
      <w:pPr>
        <w:shd w:val="clear" w:color="auto" w:fill="E7E5DC"/>
        <w:textAlignment w:val="baseline"/>
        <w:rPr>
          <w:rFonts w:ascii="Consolas" w:eastAsia="돋움" w:hAnsi="Consolas"/>
          <w:color w:val="909090"/>
          <w:sz w:val="18"/>
          <w:szCs w:val="18"/>
        </w:rPr>
      </w:pPr>
      <w:r>
        <w:rPr>
          <w:rStyle w:val="HTML"/>
          <w:rFonts w:ascii="Consolas" w:hAnsi="Consolas"/>
          <w:color w:val="5C5C5C"/>
          <w:sz w:val="18"/>
          <w:szCs w:val="18"/>
          <w:bdr w:val="none" w:sz="0" w:space="0" w:color="auto" w:frame="1"/>
        </w:rPr>
        <w:t>19.</w:t>
      </w:r>
      <w:r>
        <w:rPr>
          <w:rStyle w:val="block"/>
          <w:rFonts w:ascii="Consolas" w:eastAsia="돋움" w:hAnsi="Consolas"/>
          <w:color w:val="000000"/>
          <w:sz w:val="18"/>
          <w:szCs w:val="18"/>
          <w:bdr w:val="none" w:sz="0" w:space="0" w:color="auto" w:frame="1"/>
          <w:shd w:val="clear" w:color="auto" w:fill="FFFFFF"/>
        </w:rPr>
        <w:t> </w:t>
      </w:r>
    </w:p>
    <w:p w:rsidR="007170C9" w:rsidRDefault="007170C9" w:rsidP="007170C9">
      <w:pPr>
        <w:shd w:val="clear" w:color="auto" w:fill="E7E5DC"/>
        <w:textAlignment w:val="baseline"/>
        <w:rPr>
          <w:rFonts w:ascii="Consolas" w:eastAsia="돋움" w:hAnsi="Consolas"/>
          <w:color w:val="909090"/>
          <w:sz w:val="18"/>
          <w:szCs w:val="18"/>
        </w:rPr>
      </w:pPr>
      <w:r>
        <w:rPr>
          <w:rStyle w:val="HTML"/>
          <w:rFonts w:ascii="Consolas" w:hAnsi="Consolas"/>
          <w:color w:val="5C5C5C"/>
          <w:sz w:val="18"/>
          <w:szCs w:val="18"/>
          <w:bdr w:val="none" w:sz="0" w:space="0" w:color="auto" w:frame="1"/>
        </w:rPr>
        <w:t>20.</w:t>
      </w:r>
      <w:r>
        <w:rPr>
          <w:rStyle w:val="HTML"/>
          <w:rFonts w:ascii="Consolas" w:hAnsi="Consolas"/>
          <w:color w:val="000000"/>
          <w:sz w:val="18"/>
          <w:szCs w:val="18"/>
          <w:bdr w:val="none" w:sz="0" w:space="0" w:color="auto" w:frame="1"/>
          <w:shd w:val="clear" w:color="auto" w:fill="F8F8F8"/>
        </w:rPr>
        <w:t>}</w:t>
      </w:r>
    </w:p>
    <w:p w:rsidR="007170C9" w:rsidRDefault="007170C9" w:rsidP="007170C9">
      <w:pPr>
        <w:shd w:val="clear" w:color="auto" w:fill="E7E5DC"/>
        <w:textAlignment w:val="baseline"/>
        <w:rPr>
          <w:rFonts w:ascii="Consolas" w:eastAsia="돋움" w:hAnsi="Consolas"/>
          <w:color w:val="909090"/>
          <w:sz w:val="18"/>
          <w:szCs w:val="18"/>
        </w:rPr>
      </w:pPr>
      <w:r>
        <w:rPr>
          <w:rStyle w:val="HTML"/>
          <w:rFonts w:ascii="Consolas" w:hAnsi="Consolas"/>
          <w:color w:val="5C5C5C"/>
          <w:sz w:val="18"/>
          <w:szCs w:val="18"/>
          <w:bdr w:val="none" w:sz="0" w:space="0" w:color="auto" w:frame="1"/>
        </w:rPr>
        <w:t>21.</w:t>
      </w:r>
      <w:r>
        <w:rPr>
          <w:rStyle w:val="HTML"/>
          <w:rFonts w:ascii="Consolas" w:hAnsi="Consolas"/>
          <w:color w:val="000000"/>
          <w:sz w:val="18"/>
          <w:szCs w:val="18"/>
          <w:bdr w:val="none" w:sz="0" w:space="0" w:color="auto" w:frame="1"/>
          <w:shd w:val="clear" w:color="auto" w:fill="FFFFFF"/>
        </w:rPr>
        <w:t>});</w:t>
      </w:r>
    </w:p>
    <w:p w:rsidR="003A716B" w:rsidRDefault="00153F68" w:rsidP="00771C95">
      <w:hyperlink r:id="rId32" w:history="1">
        <w:r w:rsidR="002A5032">
          <w:rPr>
            <w:rStyle w:val="a4"/>
          </w:rPr>
          <w:t>http://conetpark.tistory.com/archive/20100721</w:t>
        </w:r>
      </w:hyperlink>
    </w:p>
    <w:p w:rsidR="003A716B" w:rsidRDefault="003A716B">
      <w:pPr>
        <w:widowControl/>
        <w:wordWrap/>
        <w:autoSpaceDE/>
        <w:autoSpaceDN/>
        <w:jc w:val="left"/>
      </w:pPr>
      <w:r>
        <w:br w:type="page"/>
      </w:r>
    </w:p>
    <w:tbl>
      <w:tblPr>
        <w:tblW w:w="8700" w:type="dxa"/>
        <w:tblCellMar>
          <w:left w:w="0" w:type="dxa"/>
          <w:right w:w="0" w:type="dxa"/>
        </w:tblCellMar>
        <w:tblLook w:val="04A0"/>
      </w:tblPr>
      <w:tblGrid>
        <w:gridCol w:w="8700"/>
      </w:tblGrid>
      <w:tr w:rsidR="003A716B" w:rsidTr="003A716B">
        <w:tc>
          <w:tcPr>
            <w:tcW w:w="0" w:type="auto"/>
            <w:shd w:val="clear" w:color="auto" w:fill="auto"/>
            <w:vAlign w:val="center"/>
            <w:hideMark/>
          </w:tcPr>
          <w:p w:rsidR="003A716B" w:rsidRDefault="003A716B"/>
          <w:tbl>
            <w:tblPr>
              <w:tblW w:w="8250" w:type="dxa"/>
              <w:tblCellMar>
                <w:top w:w="15" w:type="dxa"/>
                <w:left w:w="15" w:type="dxa"/>
                <w:bottom w:w="15" w:type="dxa"/>
                <w:right w:w="15" w:type="dxa"/>
              </w:tblCellMar>
              <w:tblLook w:val="04A0"/>
            </w:tblPr>
            <w:tblGrid>
              <w:gridCol w:w="8250"/>
            </w:tblGrid>
            <w:tr w:rsidR="003A716B">
              <w:tc>
                <w:tcPr>
                  <w:tcW w:w="0" w:type="auto"/>
                  <w:vAlign w:val="bottom"/>
                  <w:hideMark/>
                </w:tcPr>
                <w:p w:rsidR="003A716B" w:rsidRDefault="003A716B" w:rsidP="003A716B">
                  <w:pPr>
                    <w:rPr>
                      <w:rFonts w:ascii="돋움" w:eastAsia="돋움" w:hAnsi="돋움"/>
                      <w:sz w:val="18"/>
                      <w:szCs w:val="18"/>
                    </w:rPr>
                  </w:pPr>
                  <w:r>
                    <w:rPr>
                      <w:rStyle w:val="pcol1"/>
                      <w:rFonts w:ascii="돋움" w:eastAsia="돋움" w:hAnsi="돋움" w:hint="eastAsia"/>
                      <w:b/>
                      <w:bCs/>
                      <w:color w:val="649CB7"/>
                      <w:spacing w:val="-15"/>
                      <w:sz w:val="27"/>
                      <w:szCs w:val="27"/>
                    </w:rPr>
                    <w:t>[Intent] 전화걸기, 홈페이지 접속하기</w:t>
                  </w:r>
                  <w:r>
                    <w:rPr>
                      <w:rStyle w:val="apple-converted-space"/>
                      <w:rFonts w:ascii="돋움" w:eastAsia="돋움" w:hAnsi="돋움" w:hint="eastAsia"/>
                      <w:b/>
                      <w:bCs/>
                      <w:color w:val="649CB7"/>
                      <w:spacing w:val="-15"/>
                      <w:sz w:val="27"/>
                      <w:szCs w:val="27"/>
                    </w:rPr>
                    <w:t> </w:t>
                  </w:r>
                  <w:r>
                    <w:rPr>
                      <w:rFonts w:ascii="돋움" w:eastAsia="돋움" w:hAnsi="돋움"/>
                      <w:noProof/>
                      <w:color w:val="666666"/>
                      <w:sz w:val="18"/>
                      <w:szCs w:val="18"/>
                    </w:rPr>
                    <w:drawing>
                      <wp:inline distT="0" distB="0" distL="0" distR="0">
                        <wp:extent cx="9525" cy="104775"/>
                        <wp:effectExtent l="0" t="0" r="0" b="0"/>
                        <wp:docPr id="7" name="그림 1" descr="http://blogimgs.naver.com/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imgs.naver.com/imgs/nblog/spc.gif"/>
                                <pic:cNvPicPr>
                                  <a:picLocks noChangeAspect="1" noChangeArrowheads="1"/>
                                </pic:cNvPicPr>
                              </pic:nvPicPr>
                              <pic:blipFill>
                                <a:blip r:embed="rId33"/>
                                <a:srcRect/>
                                <a:stretch>
                                  <a:fillRect/>
                                </a:stretch>
                              </pic:blipFill>
                              <pic:spPr bwMode="auto">
                                <a:xfrm>
                                  <a:off x="0" y="0"/>
                                  <a:ext cx="9525" cy="104775"/>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666666"/>
                      <w:sz w:val="18"/>
                      <w:szCs w:val="18"/>
                    </w:rPr>
                    <w:t> </w:t>
                  </w:r>
                  <w:hyperlink r:id="rId34" w:history="1">
                    <w:r>
                      <w:rPr>
                        <w:rStyle w:val="a4"/>
                        <w:rFonts w:ascii="돋움" w:eastAsia="돋움" w:hAnsi="돋움" w:hint="eastAsia"/>
                        <w:color w:val="666666"/>
                      </w:rPr>
                      <w:t>Android Study</w:t>
                    </w:r>
                  </w:hyperlink>
                  <w:r>
                    <w:rPr>
                      <w:rStyle w:val="apple-converted-space"/>
                      <w:rFonts w:ascii="돋움" w:eastAsia="돋움" w:hAnsi="돋움" w:hint="eastAsia"/>
                      <w:color w:val="666666"/>
                      <w:sz w:val="18"/>
                      <w:szCs w:val="18"/>
                    </w:rPr>
                    <w:t> </w:t>
                  </w:r>
                  <w:r>
                    <w:rPr>
                      <w:rFonts w:ascii="돋움" w:eastAsia="돋움" w:hAnsi="돋움"/>
                      <w:noProof/>
                      <w:color w:val="666666"/>
                      <w:sz w:val="18"/>
                      <w:szCs w:val="18"/>
                    </w:rPr>
                    <w:drawing>
                      <wp:inline distT="0" distB="0" distL="0" distR="0">
                        <wp:extent cx="1000125" cy="9525"/>
                        <wp:effectExtent l="0" t="0" r="0" b="0"/>
                        <wp:docPr id="6" name="그림 2" descr="http://blogimgs.naver.com/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logimgs.naver.com/imgs/nblog/spc.gif"/>
                                <pic:cNvPicPr>
                                  <a:picLocks noChangeAspect="1" noChangeArrowheads="1"/>
                                </pic:cNvPicPr>
                              </pic:nvPicPr>
                              <pic:blipFill>
                                <a:blip r:embed="rId33"/>
                                <a:srcRect/>
                                <a:stretch>
                                  <a:fillRect/>
                                </a:stretch>
                              </pic:blipFill>
                              <pic:spPr bwMode="auto">
                                <a:xfrm>
                                  <a:off x="0" y="0"/>
                                  <a:ext cx="1000125" cy="9525"/>
                                </a:xfrm>
                                <a:prstGeom prst="rect">
                                  <a:avLst/>
                                </a:prstGeom>
                                <a:noFill/>
                                <a:ln w="9525">
                                  <a:noFill/>
                                  <a:miter lim="800000"/>
                                  <a:headEnd/>
                                  <a:tailEnd/>
                                </a:ln>
                              </pic:spPr>
                            </pic:pic>
                          </a:graphicData>
                        </a:graphic>
                      </wp:inline>
                    </w:drawing>
                  </w:r>
                </w:p>
                <w:p w:rsidR="003A716B" w:rsidRDefault="003A716B">
                  <w:pPr>
                    <w:rPr>
                      <w:rFonts w:ascii="dotum" w:eastAsia="굴림" w:hAnsi="dotum" w:hint="eastAsia"/>
                      <w:color w:val="666666"/>
                      <w:sz w:val="17"/>
                      <w:szCs w:val="17"/>
                    </w:rPr>
                  </w:pPr>
                  <w:r>
                    <w:rPr>
                      <w:rFonts w:ascii="dotum" w:hAnsi="dotum"/>
                      <w:color w:val="666666"/>
                      <w:sz w:val="17"/>
                      <w:szCs w:val="17"/>
                    </w:rPr>
                    <w:t>2010/05/13 07:31</w:t>
                  </w:r>
                </w:p>
                <w:p w:rsidR="003A716B" w:rsidRDefault="003A716B">
                  <w:pPr>
                    <w:pStyle w:val="url"/>
                    <w:spacing w:before="0" w:beforeAutospacing="0" w:after="0" w:afterAutospacing="0"/>
                    <w:jc w:val="right"/>
                    <w:rPr>
                      <w:sz w:val="18"/>
                      <w:szCs w:val="18"/>
                    </w:rPr>
                  </w:pPr>
                  <w:r>
                    <w:rPr>
                      <w:noProof/>
                      <w:sz w:val="18"/>
                      <w:szCs w:val="18"/>
                    </w:rPr>
                    <w:drawing>
                      <wp:inline distT="0" distB="0" distL="0" distR="0">
                        <wp:extent cx="200025" cy="123825"/>
                        <wp:effectExtent l="19050" t="0" r="9525" b="0"/>
                        <wp:docPr id="5" name="copyBtn" descr="복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tn" descr="복사"/>
                                <pic:cNvPicPr>
                                  <a:picLocks noChangeAspect="1" noChangeArrowheads="1"/>
                                </pic:cNvPicPr>
                              </pic:nvPicPr>
                              <pic:blipFill>
                                <a:blip r:embed="rId35"/>
                                <a:srcRect/>
                                <a:stretch>
                                  <a:fillRect/>
                                </a:stretch>
                              </pic:blipFill>
                              <pic:spPr bwMode="auto">
                                <a:xfrm>
                                  <a:off x="0" y="0"/>
                                  <a:ext cx="200025" cy="123825"/>
                                </a:xfrm>
                                <a:prstGeom prst="rect">
                                  <a:avLst/>
                                </a:prstGeom>
                                <a:noFill/>
                                <a:ln w="9525">
                                  <a:noFill/>
                                  <a:miter lim="800000"/>
                                  <a:headEnd/>
                                  <a:tailEnd/>
                                </a:ln>
                              </pic:spPr>
                            </pic:pic>
                          </a:graphicData>
                        </a:graphic>
                      </wp:inline>
                    </w:drawing>
                  </w:r>
                  <w:hyperlink r:id="rId36" w:tgtFrame="_top" w:history="1">
                    <w:r>
                      <w:rPr>
                        <w:rStyle w:val="a4"/>
                        <w:rFonts w:ascii="dotum" w:hAnsi="dotum"/>
                        <w:color w:val="666666"/>
                        <w:sz w:val="17"/>
                        <w:szCs w:val="17"/>
                      </w:rPr>
                      <w:t>http://blog.naver.com/yunrain1/70085915145</w:t>
                    </w:r>
                  </w:hyperlink>
                </w:p>
                <w:p w:rsidR="003A716B" w:rsidRDefault="00153F68">
                  <w:pPr>
                    <w:pStyle w:val="postoption"/>
                    <w:spacing w:before="0" w:beforeAutospacing="0" w:after="0" w:afterAutospacing="0"/>
                    <w:jc w:val="right"/>
                    <w:rPr>
                      <w:sz w:val="18"/>
                      <w:szCs w:val="18"/>
                    </w:rPr>
                  </w:pPr>
                  <w:hyperlink r:id="rId37" w:history="1">
                    <w:r w:rsidR="003A716B">
                      <w:rPr>
                        <w:rStyle w:val="a4"/>
                        <w:color w:val="666666"/>
                      </w:rPr>
                      <w:t>첨부파일</w:t>
                    </w:r>
                    <w:r w:rsidR="003A716B">
                      <w:rPr>
                        <w:rStyle w:val="apple-converted-space"/>
                        <w:color w:val="666666"/>
                        <w:sz w:val="18"/>
                        <w:szCs w:val="18"/>
                      </w:rPr>
                      <w:t> </w:t>
                    </w:r>
                    <w:r w:rsidR="003A716B">
                      <w:rPr>
                        <w:rStyle w:val="pcol3"/>
                        <w:color w:val="F7941C"/>
                        <w:sz w:val="17"/>
                        <w:szCs w:val="17"/>
                      </w:rPr>
                      <w:t>(</w:t>
                    </w:r>
                    <w:r w:rsidR="003A716B">
                      <w:rPr>
                        <w:rStyle w:val="a9"/>
                        <w:rFonts w:ascii="Tahoma" w:hAnsi="Tahoma" w:cs="Tahoma"/>
                        <w:b/>
                        <w:bCs/>
                        <w:i w:val="0"/>
                        <w:iCs w:val="0"/>
                        <w:color w:val="F7941C"/>
                        <w:sz w:val="17"/>
                        <w:szCs w:val="17"/>
                      </w:rPr>
                      <w:t>1</w:t>
                    </w:r>
                    <w:r w:rsidR="003A716B">
                      <w:rPr>
                        <w:rStyle w:val="pcol3"/>
                        <w:color w:val="F7941C"/>
                        <w:sz w:val="17"/>
                        <w:szCs w:val="17"/>
                      </w:rPr>
                      <w:t>)</w:t>
                    </w:r>
                  </w:hyperlink>
                </w:p>
              </w:tc>
            </w:tr>
          </w:tbl>
          <w:p w:rsidR="003A716B" w:rsidRDefault="003A716B" w:rsidP="003A716B">
            <w:pPr>
              <w:pStyle w:val="a3"/>
              <w:spacing w:before="30" w:beforeAutospacing="0" w:after="0" w:afterAutospacing="0"/>
              <w:jc w:val="both"/>
              <w:rPr>
                <w:rFonts w:ascii="돋움" w:eastAsia="돋움" w:hAnsi="돋움"/>
                <w:color w:val="666666"/>
                <w:sz w:val="18"/>
                <w:szCs w:val="18"/>
              </w:rPr>
            </w:pPr>
            <w:r>
              <w:rPr>
                <w:rFonts w:ascii="돋움" w:eastAsia="돋움" w:hAnsi="돋움" w:hint="eastAsia"/>
                <w:color w:val="666666"/>
                <w:sz w:val="18"/>
                <w:szCs w:val="18"/>
              </w:rPr>
              <w:t>해당전화 번호를 누르면 전화걸기 화면이 나오고,</w:t>
            </w:r>
          </w:p>
          <w:p w:rsidR="003A716B" w:rsidRDefault="003A716B" w:rsidP="003A716B">
            <w:pPr>
              <w:pStyle w:val="a3"/>
              <w:spacing w:before="30" w:beforeAutospacing="0" w:after="0" w:afterAutospacing="0"/>
              <w:jc w:val="both"/>
              <w:rPr>
                <w:rFonts w:ascii="돋움" w:eastAsia="돋움" w:hAnsi="돋움"/>
                <w:color w:val="666666"/>
                <w:sz w:val="18"/>
                <w:szCs w:val="18"/>
              </w:rPr>
            </w:pPr>
            <w:r>
              <w:rPr>
                <w:rFonts w:ascii="돋움" w:eastAsia="돋움" w:hAnsi="돋움" w:hint="eastAsia"/>
                <w:color w:val="666666"/>
                <w:sz w:val="18"/>
                <w:szCs w:val="18"/>
              </w:rPr>
              <w:t>url을 누르면 웹브라우저가 실행되게 하기.</w:t>
            </w:r>
          </w:p>
          <w:p w:rsidR="003A716B" w:rsidRDefault="003A716B" w:rsidP="003A716B">
            <w:pPr>
              <w:pStyle w:val="a3"/>
              <w:spacing w:before="30" w:beforeAutospacing="0" w:after="0" w:afterAutospacing="0"/>
              <w:jc w:val="both"/>
              <w:rPr>
                <w:rFonts w:ascii="돋움" w:eastAsia="돋움" w:hAnsi="돋움"/>
                <w:color w:val="666666"/>
                <w:sz w:val="18"/>
                <w:szCs w:val="18"/>
              </w:rPr>
            </w:pPr>
            <w:r>
              <w:rPr>
                <w:rFonts w:ascii="돋움" w:eastAsia="돋움" w:hAnsi="돋움"/>
                <w:noProof/>
                <w:color w:val="666666"/>
                <w:sz w:val="18"/>
                <w:szCs w:val="18"/>
              </w:rPr>
              <w:drawing>
                <wp:inline distT="0" distB="0" distL="0" distR="0">
                  <wp:extent cx="5238750" cy="2562225"/>
                  <wp:effectExtent l="19050" t="0" r="0" b="0"/>
                  <wp:docPr id="4" name="20100513_106/yunrain1_1273701798890msWsP_jpg/intent_yunrain1.jpg" descr="http://postfiles11.naver.net/20100513_106/yunrain1_1273701798890msWsP_jpg/intent_yunrain1.jpg?type=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513_106/yunrain1_1273701798890msWsP_jpg/intent_yunrain1.jpg" descr="http://postfiles11.naver.net/20100513_106/yunrain1_1273701798890msWsP_jpg/intent_yunrain1.jpg?type=w3"/>
                          <pic:cNvPicPr>
                            <a:picLocks noChangeAspect="1" noChangeArrowheads="1"/>
                          </pic:cNvPicPr>
                        </pic:nvPicPr>
                        <pic:blipFill>
                          <a:blip r:embed="rId38"/>
                          <a:srcRect/>
                          <a:stretch>
                            <a:fillRect/>
                          </a:stretch>
                        </pic:blipFill>
                        <pic:spPr bwMode="auto">
                          <a:xfrm>
                            <a:off x="0" y="0"/>
                            <a:ext cx="5238750" cy="2562225"/>
                          </a:xfrm>
                          <a:prstGeom prst="rect">
                            <a:avLst/>
                          </a:prstGeom>
                          <a:noFill/>
                          <a:ln w="9525">
                            <a:noFill/>
                            <a:miter lim="800000"/>
                            <a:headEnd/>
                            <a:tailEnd/>
                          </a:ln>
                        </pic:spPr>
                      </pic:pic>
                    </a:graphicData>
                  </a:graphic>
                </wp:inline>
              </w:drawing>
            </w:r>
          </w:p>
          <w:p w:rsidR="003A716B" w:rsidRDefault="003A716B" w:rsidP="003A716B">
            <w:pPr>
              <w:pStyle w:val="a3"/>
              <w:spacing w:before="30" w:beforeAutospacing="0" w:after="0" w:afterAutospacing="0"/>
              <w:jc w:val="both"/>
              <w:rPr>
                <w:rFonts w:ascii="돋움" w:eastAsia="돋움" w:hAnsi="돋움"/>
                <w:color w:val="666666"/>
                <w:sz w:val="18"/>
                <w:szCs w:val="18"/>
              </w:rPr>
            </w:pPr>
            <w:r>
              <w:rPr>
                <w:rFonts w:ascii="돋움" w:eastAsia="돋움" w:hAnsi="돋움" w:hint="eastAsia"/>
                <w:color w:val="666666"/>
                <w:sz w:val="18"/>
                <w:szCs w:val="18"/>
              </w:rPr>
              <w:t>둘째줄의 전화 번호를 누르면 dial이 실행 되고, 세번째 줄인</w:t>
            </w:r>
            <w:r>
              <w:rPr>
                <w:rStyle w:val="apple-converted-space"/>
                <w:rFonts w:ascii="돋움" w:eastAsia="돋움" w:hAnsi="돋움" w:hint="eastAsia"/>
                <w:color w:val="666666"/>
                <w:sz w:val="18"/>
                <w:szCs w:val="18"/>
              </w:rPr>
              <w:t> </w:t>
            </w:r>
            <w:hyperlink r:id="rId39" w:tgtFrame="_blank" w:history="1">
              <w:r>
                <w:rPr>
                  <w:rStyle w:val="a4"/>
                  <w:rFonts w:ascii="돋움" w:eastAsia="돋움" w:hAnsi="돋움" w:hint="eastAsia"/>
                </w:rPr>
                <w:t>www.google.co.kr</w:t>
              </w:r>
            </w:hyperlink>
            <w:r>
              <w:rPr>
                <w:rFonts w:ascii="돋움" w:eastAsia="돋움" w:hAnsi="돋움" w:hint="eastAsia"/>
                <w:color w:val="666666"/>
                <w:sz w:val="18"/>
                <w:szCs w:val="18"/>
              </w:rPr>
              <w:t>을 누르면 웹브라우저가 실행 될 수 있도록 해보자.</w:t>
            </w:r>
          </w:p>
          <w:p w:rsidR="003A716B" w:rsidRDefault="003A716B" w:rsidP="003A716B">
            <w:pPr>
              <w:pStyle w:val="a3"/>
              <w:spacing w:before="30" w:beforeAutospacing="0" w:after="0" w:afterAutospacing="0"/>
              <w:jc w:val="both"/>
              <w:rPr>
                <w:rFonts w:ascii="돋움" w:eastAsia="돋움" w:hAnsi="돋움"/>
                <w:color w:val="666666"/>
                <w:sz w:val="18"/>
                <w:szCs w:val="18"/>
              </w:rPr>
            </w:pPr>
            <w:r>
              <w:rPr>
                <w:rFonts w:ascii="돋움" w:eastAsia="돋움" w:hAnsi="돋움" w:hint="eastAsia"/>
                <w:color w:val="666666"/>
                <w:sz w:val="18"/>
                <w:szCs w:val="18"/>
              </w:rPr>
              <w:t> </w:t>
            </w:r>
          </w:p>
          <w:p w:rsidR="003A716B" w:rsidRDefault="003A716B" w:rsidP="003A716B">
            <w:pPr>
              <w:pStyle w:val="a3"/>
              <w:spacing w:before="30" w:beforeAutospacing="0" w:after="0" w:afterAutospacing="0"/>
              <w:jc w:val="both"/>
              <w:rPr>
                <w:rFonts w:ascii="돋움" w:eastAsia="돋움" w:hAnsi="돋움"/>
                <w:color w:val="666666"/>
                <w:sz w:val="18"/>
                <w:szCs w:val="18"/>
              </w:rPr>
            </w:pPr>
            <w:r>
              <w:rPr>
                <w:rFonts w:ascii="돋움" w:eastAsia="돋움" w:hAnsi="돋움" w:hint="eastAsia"/>
                <w:color w:val="666666"/>
                <w:sz w:val="18"/>
                <w:szCs w:val="18"/>
              </w:rPr>
              <w:t>[ main.xml ]</w:t>
            </w:r>
          </w:p>
          <w:tbl>
            <w:tblPr>
              <w:tblW w:w="7875" w:type="dxa"/>
              <w:tblCellSpacing w:w="7" w:type="dxa"/>
              <w:shd w:val="clear" w:color="auto" w:fill="E97D81"/>
              <w:tblCellMar>
                <w:left w:w="0" w:type="dxa"/>
                <w:right w:w="0" w:type="dxa"/>
              </w:tblCellMar>
              <w:tblLook w:val="04A0"/>
            </w:tblPr>
            <w:tblGrid>
              <w:gridCol w:w="7875"/>
            </w:tblGrid>
            <w:tr w:rsidR="003A716B" w:rsidTr="003A716B">
              <w:trPr>
                <w:tblCellSpacing w:w="7" w:type="dxa"/>
              </w:trPr>
              <w:tc>
                <w:tcPr>
                  <w:tcW w:w="7875" w:type="dxa"/>
                  <w:shd w:val="clear" w:color="auto" w:fill="FFE8E8"/>
                  <w:vAlign w:val="center"/>
                  <w:hideMark/>
                </w:tcPr>
                <w:p w:rsidR="003A716B" w:rsidRDefault="003A716B">
                  <w:pPr>
                    <w:pStyle w:val="a3"/>
                    <w:spacing w:before="30" w:beforeAutospacing="0" w:after="0" w:afterAutospacing="0"/>
                    <w:rPr>
                      <w:rFonts w:ascii="돋움" w:eastAsia="돋움" w:hAnsi="돋움"/>
                      <w:sz w:val="18"/>
                      <w:szCs w:val="18"/>
                    </w:rPr>
                  </w:pPr>
                  <w:r>
                    <w:rPr>
                      <w:rFonts w:ascii="돋움" w:eastAsia="돋움" w:hAnsi="돋움" w:hint="eastAsia"/>
                      <w:sz w:val="18"/>
                      <w:szCs w:val="18"/>
                    </w:rPr>
                    <w:t> &lt;?xml version="1.0" encoding="utf-8"?&gt;</w:t>
                  </w:r>
                  <w:r>
                    <w:rPr>
                      <w:rFonts w:ascii="돋움" w:eastAsia="돋움" w:hAnsi="돋움" w:hint="eastAsia"/>
                      <w:sz w:val="18"/>
                      <w:szCs w:val="18"/>
                    </w:rPr>
                    <w:br/>
                    <w:t>&lt;LinearLayout</w:t>
                  </w:r>
                  <w:r>
                    <w:rPr>
                      <w:rStyle w:val="apple-converted-space"/>
                      <w:rFonts w:ascii="돋움" w:eastAsia="돋움" w:hAnsi="돋움" w:hint="eastAsia"/>
                      <w:sz w:val="18"/>
                      <w:szCs w:val="18"/>
                    </w:rPr>
                    <w:t> </w:t>
                  </w:r>
                  <w:r>
                    <w:rPr>
                      <w:rFonts w:ascii="돋움" w:eastAsia="돋움" w:hAnsi="돋움" w:hint="eastAsia"/>
                      <w:sz w:val="18"/>
                      <w:szCs w:val="18"/>
                    </w:rPr>
                    <w:br/>
                    <w:t> xmlns:android="</w:t>
                  </w:r>
                  <w:hyperlink r:id="rId40" w:tgtFrame="_blank" w:history="1">
                    <w:r>
                      <w:rPr>
                        <w:rStyle w:val="a4"/>
                        <w:rFonts w:ascii="돋움" w:eastAsia="돋움" w:hAnsi="돋움" w:hint="eastAsia"/>
                      </w:rPr>
                      <w:t>http://schemas.android.com/apk/res/android</w:t>
                    </w:r>
                  </w:hyperlink>
                  <w:r>
                    <w:rPr>
                      <w:rFonts w:ascii="돋움" w:eastAsia="돋움" w:hAnsi="돋움" w:hint="eastAsia"/>
                      <w:sz w:val="18"/>
                      <w:szCs w:val="18"/>
                    </w:rPr>
                    <w:t>"</w:t>
                  </w:r>
                  <w:r>
                    <w:rPr>
                      <w:rFonts w:ascii="돋움" w:eastAsia="돋움" w:hAnsi="돋움" w:hint="eastAsia"/>
                      <w:sz w:val="18"/>
                      <w:szCs w:val="18"/>
                    </w:rPr>
                    <w:br/>
                    <w:t>    android:orientation="vertical"</w:t>
                  </w:r>
                  <w:r>
                    <w:rPr>
                      <w:rFonts w:ascii="돋움" w:eastAsia="돋움" w:hAnsi="돋움" w:hint="eastAsia"/>
                      <w:sz w:val="18"/>
                      <w:szCs w:val="18"/>
                    </w:rPr>
                    <w:br/>
                    <w:t>    android:layout_width="fill_parent"</w:t>
                  </w:r>
                  <w:r>
                    <w:rPr>
                      <w:rFonts w:ascii="돋움" w:eastAsia="돋움" w:hAnsi="돋움" w:hint="eastAsia"/>
                      <w:sz w:val="18"/>
                      <w:szCs w:val="18"/>
                    </w:rPr>
                    <w:br/>
                    <w:t>    android:layout_height="fill_parent"</w:t>
                  </w:r>
                  <w:r>
                    <w:rPr>
                      <w:rFonts w:ascii="돋움" w:eastAsia="돋움" w:hAnsi="돋움" w:hint="eastAsia"/>
                      <w:sz w:val="18"/>
                      <w:szCs w:val="18"/>
                    </w:rPr>
                    <w:br/>
                    <w:t>    &gt;</w:t>
                  </w:r>
                  <w:r>
                    <w:rPr>
                      <w:rFonts w:ascii="돋움" w:eastAsia="돋움" w:hAnsi="돋움" w:hint="eastAsia"/>
                      <w:sz w:val="18"/>
                      <w:szCs w:val="18"/>
                    </w:rPr>
                    <w:br/>
                    <w:t>&lt;TextView</w:t>
                  </w:r>
                  <w:r>
                    <w:rPr>
                      <w:rStyle w:val="apple-converted-space"/>
                      <w:rFonts w:ascii="돋움" w:eastAsia="돋움" w:hAnsi="돋움" w:hint="eastAsia"/>
                      <w:sz w:val="18"/>
                      <w:szCs w:val="18"/>
                    </w:rPr>
                    <w:t> </w:t>
                  </w:r>
                  <w:r>
                    <w:rPr>
                      <w:rFonts w:ascii="돋움" w:eastAsia="돋움" w:hAnsi="돋움" w:hint="eastAsia"/>
                      <w:sz w:val="18"/>
                      <w:szCs w:val="18"/>
                    </w:rPr>
                    <w:br/>
                    <w:t> android:id="@+id/TextView01"</w:t>
                  </w:r>
                  <w:r>
                    <w:rPr>
                      <w:rStyle w:val="apple-converted-space"/>
                      <w:rFonts w:ascii="돋움" w:eastAsia="돋움" w:hAnsi="돋움" w:hint="eastAsia"/>
                      <w:sz w:val="18"/>
                      <w:szCs w:val="18"/>
                    </w:rPr>
                    <w:t> </w:t>
                  </w:r>
                  <w:r>
                    <w:rPr>
                      <w:rFonts w:ascii="돋움" w:eastAsia="돋움" w:hAnsi="돋움" w:hint="eastAsia"/>
                      <w:sz w:val="18"/>
                      <w:szCs w:val="18"/>
                    </w:rPr>
                    <w:br/>
                    <w:t> android:layout_width="wrap_content"</w:t>
                  </w:r>
                  <w:r>
                    <w:rPr>
                      <w:rStyle w:val="apple-converted-space"/>
                      <w:rFonts w:ascii="돋움" w:eastAsia="돋움" w:hAnsi="돋움" w:hint="eastAsia"/>
                      <w:sz w:val="18"/>
                      <w:szCs w:val="18"/>
                    </w:rPr>
                    <w:t> </w:t>
                  </w:r>
                  <w:r>
                    <w:rPr>
                      <w:rFonts w:ascii="돋움" w:eastAsia="돋움" w:hAnsi="돋움" w:hint="eastAsia"/>
                      <w:sz w:val="18"/>
                      <w:szCs w:val="18"/>
                    </w:rPr>
                    <w:br/>
                    <w:t> android:layout_height="wrap_content"</w:t>
                  </w:r>
                  <w:r>
                    <w:rPr>
                      <w:rStyle w:val="apple-converted-space"/>
                      <w:rFonts w:ascii="돋움" w:eastAsia="돋움" w:hAnsi="돋움" w:hint="eastAsia"/>
                      <w:sz w:val="18"/>
                      <w:szCs w:val="18"/>
                    </w:rPr>
                    <w:t> </w:t>
                  </w:r>
                  <w:r>
                    <w:rPr>
                      <w:rFonts w:ascii="돋움" w:eastAsia="돋움" w:hAnsi="돋움" w:hint="eastAsia"/>
                      <w:sz w:val="18"/>
                      <w:szCs w:val="18"/>
                    </w:rPr>
                    <w:br/>
                    <w:t> android:text="@string/name"&gt;&lt;/TextView&gt;</w:t>
                  </w:r>
                  <w:r>
                    <w:rPr>
                      <w:rFonts w:ascii="돋움" w:eastAsia="돋움" w:hAnsi="돋움" w:hint="eastAsia"/>
                      <w:sz w:val="18"/>
                      <w:szCs w:val="18"/>
                    </w:rPr>
                    <w:br/>
                    <w:t>&lt;TextView</w:t>
                  </w:r>
                  <w:r>
                    <w:rPr>
                      <w:rStyle w:val="apple-converted-space"/>
                      <w:rFonts w:ascii="돋움" w:eastAsia="돋움" w:hAnsi="돋움" w:hint="eastAsia"/>
                      <w:sz w:val="18"/>
                      <w:szCs w:val="18"/>
                    </w:rPr>
                    <w:t> </w:t>
                  </w:r>
                  <w:r>
                    <w:rPr>
                      <w:rFonts w:ascii="돋움" w:eastAsia="돋움" w:hAnsi="돋움" w:hint="eastAsia"/>
                      <w:sz w:val="18"/>
                      <w:szCs w:val="18"/>
                    </w:rPr>
                    <w:br/>
                    <w:t> android:id="@+id/TextView02"</w:t>
                  </w:r>
                  <w:r>
                    <w:rPr>
                      <w:rStyle w:val="apple-converted-space"/>
                      <w:rFonts w:ascii="돋움" w:eastAsia="돋움" w:hAnsi="돋움" w:hint="eastAsia"/>
                      <w:sz w:val="18"/>
                      <w:szCs w:val="18"/>
                    </w:rPr>
                    <w:t> </w:t>
                  </w:r>
                  <w:r>
                    <w:rPr>
                      <w:rFonts w:ascii="돋움" w:eastAsia="돋움" w:hAnsi="돋움" w:hint="eastAsia"/>
                      <w:sz w:val="18"/>
                      <w:szCs w:val="18"/>
                    </w:rPr>
                    <w:br/>
                    <w:t> android:layout_width="wrap_content"</w:t>
                  </w:r>
                  <w:r>
                    <w:rPr>
                      <w:rStyle w:val="apple-converted-space"/>
                      <w:rFonts w:ascii="돋움" w:eastAsia="돋움" w:hAnsi="돋움" w:hint="eastAsia"/>
                      <w:sz w:val="18"/>
                      <w:szCs w:val="18"/>
                    </w:rPr>
                    <w:t> </w:t>
                  </w:r>
                  <w:r>
                    <w:rPr>
                      <w:rFonts w:ascii="돋움" w:eastAsia="돋움" w:hAnsi="돋움" w:hint="eastAsia"/>
                      <w:sz w:val="18"/>
                      <w:szCs w:val="18"/>
                    </w:rPr>
                    <w:br/>
                    <w:t> android:layout_height="wrap_content"</w:t>
                  </w:r>
                  <w:r>
                    <w:rPr>
                      <w:rStyle w:val="apple-converted-space"/>
                      <w:rFonts w:ascii="돋움" w:eastAsia="돋움" w:hAnsi="돋움" w:hint="eastAsia"/>
                      <w:sz w:val="18"/>
                      <w:szCs w:val="18"/>
                    </w:rPr>
                    <w:t> </w:t>
                  </w:r>
                  <w:r>
                    <w:rPr>
                      <w:rFonts w:ascii="돋움" w:eastAsia="돋움" w:hAnsi="돋움" w:hint="eastAsia"/>
                      <w:sz w:val="18"/>
                      <w:szCs w:val="18"/>
                    </w:rPr>
                    <w:br/>
                    <w:t> android:text="@string/tel"&gt;&lt;/TextView&gt;</w:t>
                  </w:r>
                  <w:r>
                    <w:rPr>
                      <w:rFonts w:ascii="돋움" w:eastAsia="돋움" w:hAnsi="돋움" w:hint="eastAsia"/>
                      <w:sz w:val="18"/>
                      <w:szCs w:val="18"/>
                    </w:rPr>
                    <w:br/>
                    <w:t>&lt;TextView</w:t>
                  </w:r>
                  <w:r>
                    <w:rPr>
                      <w:rStyle w:val="apple-converted-space"/>
                      <w:rFonts w:ascii="돋움" w:eastAsia="돋움" w:hAnsi="돋움" w:hint="eastAsia"/>
                      <w:sz w:val="18"/>
                      <w:szCs w:val="18"/>
                    </w:rPr>
                    <w:t> </w:t>
                  </w:r>
                  <w:r>
                    <w:rPr>
                      <w:rFonts w:ascii="돋움" w:eastAsia="돋움" w:hAnsi="돋움" w:hint="eastAsia"/>
                      <w:sz w:val="18"/>
                      <w:szCs w:val="18"/>
                    </w:rPr>
                    <w:br/>
                    <w:t> android:id="@+id/TextView03"</w:t>
                  </w:r>
                  <w:r>
                    <w:rPr>
                      <w:rStyle w:val="apple-converted-space"/>
                      <w:rFonts w:ascii="돋움" w:eastAsia="돋움" w:hAnsi="돋움" w:hint="eastAsia"/>
                      <w:sz w:val="18"/>
                      <w:szCs w:val="18"/>
                    </w:rPr>
                    <w:t> </w:t>
                  </w:r>
                  <w:r>
                    <w:rPr>
                      <w:rFonts w:ascii="돋움" w:eastAsia="돋움" w:hAnsi="돋움" w:hint="eastAsia"/>
                      <w:sz w:val="18"/>
                      <w:szCs w:val="18"/>
                    </w:rPr>
                    <w:br/>
                    <w:t> android:layout_width="wrap_content"</w:t>
                  </w:r>
                  <w:r>
                    <w:rPr>
                      <w:rStyle w:val="apple-converted-space"/>
                      <w:rFonts w:ascii="돋움" w:eastAsia="돋움" w:hAnsi="돋움" w:hint="eastAsia"/>
                      <w:sz w:val="18"/>
                      <w:szCs w:val="18"/>
                    </w:rPr>
                    <w:t> </w:t>
                  </w:r>
                  <w:r>
                    <w:rPr>
                      <w:rFonts w:ascii="돋움" w:eastAsia="돋움" w:hAnsi="돋움" w:hint="eastAsia"/>
                      <w:sz w:val="18"/>
                      <w:szCs w:val="18"/>
                    </w:rPr>
                    <w:br/>
                    <w:t> android:layout_height="wrap_content"</w:t>
                  </w:r>
                  <w:r>
                    <w:rPr>
                      <w:rStyle w:val="apple-converted-space"/>
                      <w:rFonts w:ascii="돋움" w:eastAsia="돋움" w:hAnsi="돋움" w:hint="eastAsia"/>
                      <w:sz w:val="18"/>
                      <w:szCs w:val="18"/>
                    </w:rPr>
                    <w:t> </w:t>
                  </w:r>
                  <w:r>
                    <w:rPr>
                      <w:rFonts w:ascii="돋움" w:eastAsia="돋움" w:hAnsi="돋움" w:hint="eastAsia"/>
                      <w:sz w:val="18"/>
                      <w:szCs w:val="18"/>
                    </w:rPr>
                    <w:br/>
                    <w:t> android:text="@string/homepage"&gt;&lt;/TextView&gt;</w:t>
                  </w:r>
                </w:p>
                <w:p w:rsidR="003A716B" w:rsidRDefault="003A716B">
                  <w:pPr>
                    <w:pStyle w:val="a3"/>
                    <w:spacing w:before="30" w:beforeAutospacing="0" w:after="0" w:afterAutospacing="0"/>
                    <w:rPr>
                      <w:rFonts w:ascii="돋움" w:eastAsia="돋움" w:hAnsi="돋움"/>
                      <w:sz w:val="18"/>
                      <w:szCs w:val="18"/>
                    </w:rPr>
                  </w:pPr>
                  <w:r>
                    <w:rPr>
                      <w:rFonts w:ascii="돋움" w:eastAsia="돋움" w:hAnsi="돋움" w:hint="eastAsia"/>
                      <w:sz w:val="18"/>
                      <w:szCs w:val="18"/>
                    </w:rPr>
                    <w:t>&lt;/LinearLayout&gt;</w:t>
                  </w:r>
                </w:p>
              </w:tc>
            </w:tr>
          </w:tbl>
          <w:p w:rsidR="003A716B" w:rsidRDefault="003A716B" w:rsidP="003A716B">
            <w:pPr>
              <w:pStyle w:val="a3"/>
              <w:spacing w:before="30" w:beforeAutospacing="0" w:after="0" w:afterAutospacing="0"/>
              <w:jc w:val="both"/>
              <w:rPr>
                <w:rFonts w:ascii="돋움" w:eastAsia="돋움" w:hAnsi="돋움"/>
                <w:color w:val="666666"/>
                <w:sz w:val="18"/>
                <w:szCs w:val="18"/>
              </w:rPr>
            </w:pPr>
            <w:r>
              <w:rPr>
                <w:rFonts w:ascii="돋움" w:eastAsia="돋움" w:hAnsi="돋움" w:hint="eastAsia"/>
                <w:color w:val="666666"/>
                <w:sz w:val="18"/>
                <w:szCs w:val="18"/>
              </w:rPr>
              <w:t>우선 main.xml에서 TextView01~03까지 3개를 만든다.</w:t>
            </w:r>
          </w:p>
          <w:p w:rsidR="003A716B" w:rsidRDefault="003A716B" w:rsidP="003A716B">
            <w:pPr>
              <w:pStyle w:val="a3"/>
              <w:spacing w:before="30" w:beforeAutospacing="0" w:after="0" w:afterAutospacing="0"/>
              <w:jc w:val="both"/>
              <w:rPr>
                <w:rFonts w:ascii="돋움" w:eastAsia="돋움" w:hAnsi="돋움"/>
                <w:color w:val="666666"/>
                <w:sz w:val="18"/>
                <w:szCs w:val="18"/>
              </w:rPr>
            </w:pPr>
            <w:r>
              <w:rPr>
                <w:rFonts w:ascii="돋움" w:eastAsia="돋움" w:hAnsi="돋움" w:hint="eastAsia"/>
                <w:color w:val="666666"/>
                <w:sz w:val="18"/>
                <w:szCs w:val="18"/>
              </w:rPr>
              <w:t>버턴으로 만들어도 되지만 TextView에 Listener를 달수 있으니, 여기서는 TextView로 하겠다.</w:t>
            </w:r>
          </w:p>
          <w:p w:rsidR="003A716B" w:rsidRDefault="003A716B" w:rsidP="003A716B">
            <w:pPr>
              <w:pStyle w:val="a3"/>
              <w:spacing w:before="30" w:beforeAutospacing="0" w:after="0" w:afterAutospacing="0"/>
              <w:jc w:val="both"/>
              <w:rPr>
                <w:rFonts w:ascii="돋움" w:eastAsia="돋움" w:hAnsi="돋움"/>
                <w:color w:val="666666"/>
                <w:sz w:val="18"/>
                <w:szCs w:val="18"/>
              </w:rPr>
            </w:pPr>
            <w:r>
              <w:rPr>
                <w:rFonts w:ascii="돋움" w:eastAsia="돋움" w:hAnsi="돋움" w:hint="eastAsia"/>
                <w:color w:val="666666"/>
                <w:sz w:val="18"/>
                <w:szCs w:val="18"/>
              </w:rPr>
              <w:t> </w:t>
            </w:r>
          </w:p>
          <w:p w:rsidR="003A716B" w:rsidRDefault="003A716B" w:rsidP="003A716B">
            <w:pPr>
              <w:pStyle w:val="a3"/>
              <w:spacing w:before="30" w:beforeAutospacing="0" w:after="0" w:afterAutospacing="0"/>
              <w:jc w:val="both"/>
              <w:rPr>
                <w:rFonts w:ascii="돋움" w:eastAsia="돋움" w:hAnsi="돋움"/>
                <w:color w:val="666666"/>
                <w:sz w:val="18"/>
                <w:szCs w:val="18"/>
              </w:rPr>
            </w:pPr>
            <w:r>
              <w:rPr>
                <w:rFonts w:ascii="돋움" w:eastAsia="돋움" w:hAnsi="돋움" w:hint="eastAsia"/>
                <w:color w:val="666666"/>
                <w:sz w:val="18"/>
                <w:szCs w:val="18"/>
              </w:rPr>
              <w:lastRenderedPageBreak/>
              <w:t>[ ywlee.test_0512.java ]</w:t>
            </w:r>
          </w:p>
          <w:tbl>
            <w:tblPr>
              <w:tblW w:w="7875" w:type="dxa"/>
              <w:tblCellSpacing w:w="7" w:type="dxa"/>
              <w:shd w:val="clear" w:color="auto" w:fill="E97D81"/>
              <w:tblCellMar>
                <w:left w:w="0" w:type="dxa"/>
                <w:right w:w="0" w:type="dxa"/>
              </w:tblCellMar>
              <w:tblLook w:val="04A0"/>
            </w:tblPr>
            <w:tblGrid>
              <w:gridCol w:w="7875"/>
            </w:tblGrid>
            <w:tr w:rsidR="003A716B" w:rsidTr="003A716B">
              <w:trPr>
                <w:tblCellSpacing w:w="7" w:type="dxa"/>
              </w:trPr>
              <w:tc>
                <w:tcPr>
                  <w:tcW w:w="7875" w:type="dxa"/>
                  <w:shd w:val="clear" w:color="auto" w:fill="F7E2D2"/>
                  <w:vAlign w:val="center"/>
                  <w:hideMark/>
                </w:tcPr>
                <w:p w:rsidR="003A716B" w:rsidRDefault="003A716B">
                  <w:pPr>
                    <w:pStyle w:val="a3"/>
                    <w:spacing w:before="30" w:beforeAutospacing="0" w:after="0" w:afterAutospacing="0"/>
                    <w:rPr>
                      <w:rFonts w:ascii="돋움" w:eastAsia="돋움" w:hAnsi="돋움"/>
                      <w:sz w:val="18"/>
                      <w:szCs w:val="18"/>
                    </w:rPr>
                  </w:pPr>
                  <w:r>
                    <w:rPr>
                      <w:rFonts w:ascii="돋움" w:eastAsia="돋움" w:hAnsi="돋움" w:hint="eastAsia"/>
                      <w:sz w:val="18"/>
                      <w:szCs w:val="18"/>
                    </w:rPr>
                    <w:t> package ywlee.test_0512;</w:t>
                  </w:r>
                </w:p>
                <w:p w:rsidR="003A716B" w:rsidRDefault="003A716B">
                  <w:pPr>
                    <w:pStyle w:val="a3"/>
                    <w:spacing w:before="30" w:beforeAutospacing="0" w:after="0" w:afterAutospacing="0"/>
                    <w:rPr>
                      <w:rFonts w:ascii="돋움" w:eastAsia="돋움" w:hAnsi="돋움"/>
                      <w:sz w:val="18"/>
                      <w:szCs w:val="18"/>
                    </w:rPr>
                  </w:pPr>
                  <w:r>
                    <w:rPr>
                      <w:rFonts w:ascii="돋움" w:eastAsia="돋움" w:hAnsi="돋움" w:hint="eastAsia"/>
                      <w:sz w:val="18"/>
                      <w:szCs w:val="18"/>
                    </w:rPr>
                    <w:t>import android.app.Activity;</w:t>
                  </w:r>
                  <w:r>
                    <w:rPr>
                      <w:rFonts w:ascii="돋움" w:eastAsia="돋움" w:hAnsi="돋움" w:hint="eastAsia"/>
                      <w:sz w:val="18"/>
                      <w:szCs w:val="18"/>
                    </w:rPr>
                    <w:br/>
                    <w:t>import android.content.Intent;</w:t>
                  </w:r>
                  <w:r>
                    <w:rPr>
                      <w:rFonts w:ascii="돋움" w:eastAsia="돋움" w:hAnsi="돋움" w:hint="eastAsia"/>
                      <w:sz w:val="18"/>
                      <w:szCs w:val="18"/>
                    </w:rPr>
                    <w:br/>
                    <w:t>import android.net.Uri;</w:t>
                  </w:r>
                  <w:r>
                    <w:rPr>
                      <w:rFonts w:ascii="돋움" w:eastAsia="돋움" w:hAnsi="돋움" w:hint="eastAsia"/>
                      <w:sz w:val="18"/>
                      <w:szCs w:val="18"/>
                    </w:rPr>
                    <w:br/>
                    <w:t>import android.os.Bundle;</w:t>
                  </w:r>
                  <w:r>
                    <w:rPr>
                      <w:rFonts w:ascii="돋움" w:eastAsia="돋움" w:hAnsi="돋움" w:hint="eastAsia"/>
                      <w:sz w:val="18"/>
                      <w:szCs w:val="18"/>
                    </w:rPr>
                    <w:br/>
                    <w:t>import android.view.View;</w:t>
                  </w:r>
                  <w:r>
                    <w:rPr>
                      <w:rFonts w:ascii="돋움" w:eastAsia="돋움" w:hAnsi="돋움" w:hint="eastAsia"/>
                      <w:sz w:val="18"/>
                      <w:szCs w:val="18"/>
                    </w:rPr>
                    <w:br/>
                    <w:t>import android.view.View.OnClickListener;</w:t>
                  </w:r>
                  <w:r>
                    <w:rPr>
                      <w:rFonts w:ascii="돋움" w:eastAsia="돋움" w:hAnsi="돋움" w:hint="eastAsia"/>
                      <w:sz w:val="18"/>
                      <w:szCs w:val="18"/>
                    </w:rPr>
                    <w:br/>
                    <w:t>import android.widget.TextView;</w:t>
                  </w:r>
                </w:p>
                <w:p w:rsidR="003A716B" w:rsidRDefault="003A716B">
                  <w:pPr>
                    <w:pStyle w:val="a3"/>
                    <w:spacing w:before="30" w:beforeAutospacing="0" w:after="0" w:afterAutospacing="0"/>
                    <w:rPr>
                      <w:rFonts w:ascii="돋움" w:eastAsia="돋움" w:hAnsi="돋움"/>
                      <w:sz w:val="18"/>
                      <w:szCs w:val="18"/>
                    </w:rPr>
                  </w:pPr>
                  <w:r>
                    <w:rPr>
                      <w:rFonts w:ascii="돋움" w:eastAsia="돋움" w:hAnsi="돋움" w:hint="eastAsia"/>
                      <w:sz w:val="18"/>
                      <w:szCs w:val="18"/>
                    </w:rPr>
                    <w:t>public class act_test_0512 extends Activity</w:t>
                  </w:r>
                  <w:r>
                    <w:rPr>
                      <w:rStyle w:val="apple-converted-space"/>
                      <w:rFonts w:ascii="돋움" w:eastAsia="돋움" w:hAnsi="돋움" w:hint="eastAsia"/>
                      <w:sz w:val="18"/>
                      <w:szCs w:val="18"/>
                    </w:rPr>
                    <w:t> </w:t>
                  </w:r>
                  <w:r>
                    <w:rPr>
                      <w:rStyle w:val="a8"/>
                      <w:rFonts w:ascii="돋움" w:eastAsia="돋움" w:hAnsi="돋움" w:hint="eastAsia"/>
                      <w:sz w:val="18"/>
                      <w:szCs w:val="18"/>
                    </w:rPr>
                    <w:t>implements OnClickListener</w:t>
                  </w:r>
                  <w:r>
                    <w:rPr>
                      <w:rFonts w:ascii="돋움" w:eastAsia="돋움" w:hAnsi="돋움" w:hint="eastAsia"/>
                      <w:sz w:val="18"/>
                      <w:szCs w:val="18"/>
                    </w:rPr>
                    <w:t>{</w:t>
                  </w:r>
                  <w:r>
                    <w:rPr>
                      <w:rFonts w:ascii="돋움" w:eastAsia="돋움" w:hAnsi="돋움" w:hint="eastAsia"/>
                      <w:sz w:val="18"/>
                      <w:szCs w:val="18"/>
                    </w:rPr>
                    <w:br/>
                    <w:t>    /** Called when the activity is first created. */</w:t>
                  </w:r>
                  <w:r>
                    <w:rPr>
                      <w:rFonts w:ascii="돋움" w:eastAsia="돋움" w:hAnsi="돋움" w:hint="eastAsia"/>
                      <w:sz w:val="18"/>
                      <w:szCs w:val="18"/>
                    </w:rPr>
                    <w:br/>
                    <w:t> </w:t>
                  </w:r>
                  <w:r>
                    <w:rPr>
                      <w:rFonts w:ascii="돋움" w:eastAsia="돋움" w:hAnsi="돋움" w:hint="eastAsia"/>
                      <w:sz w:val="18"/>
                      <w:szCs w:val="18"/>
                    </w:rPr>
                    <w:br/>
                    <w:t> private TextView telTXT;</w:t>
                  </w:r>
                  <w:r>
                    <w:rPr>
                      <w:rFonts w:ascii="돋움" w:eastAsia="돋움" w:hAnsi="돋움" w:hint="eastAsia"/>
                      <w:sz w:val="18"/>
                      <w:szCs w:val="18"/>
                    </w:rPr>
                    <w:br/>
                    <w:t> private TextView homepageTXT;</w:t>
                  </w:r>
                  <w:r>
                    <w:rPr>
                      <w:rFonts w:ascii="돋움" w:eastAsia="돋움" w:hAnsi="돋움" w:hint="eastAsia"/>
                      <w:sz w:val="18"/>
                      <w:szCs w:val="18"/>
                    </w:rPr>
                    <w:br/>
                    <w:t> </w:t>
                  </w:r>
                  <w:r>
                    <w:rPr>
                      <w:rFonts w:ascii="돋움" w:eastAsia="돋움" w:hAnsi="돋움" w:hint="eastAsia"/>
                      <w:sz w:val="18"/>
                      <w:szCs w:val="18"/>
                    </w:rPr>
                    <w:br/>
                    <w:t>    @Override</w:t>
                  </w:r>
                  <w:r>
                    <w:rPr>
                      <w:rFonts w:ascii="돋움" w:eastAsia="돋움" w:hAnsi="돋움" w:hint="eastAsia"/>
                      <w:sz w:val="18"/>
                      <w:szCs w:val="18"/>
                    </w:rPr>
                    <w:br/>
                    <w:t>    public void onCreate(Bundle savedInstanceState) {</w:t>
                  </w:r>
                  <w:r>
                    <w:rPr>
                      <w:rFonts w:ascii="돋움" w:eastAsia="돋움" w:hAnsi="돋움" w:hint="eastAsia"/>
                      <w:sz w:val="18"/>
                      <w:szCs w:val="18"/>
                    </w:rPr>
                    <w:br/>
                    <w:t>        super.onCreate(savedInstanceState);</w:t>
                  </w:r>
                  <w:r>
                    <w:rPr>
                      <w:rFonts w:ascii="돋움" w:eastAsia="돋움" w:hAnsi="돋움" w:hint="eastAsia"/>
                      <w:sz w:val="18"/>
                      <w:szCs w:val="18"/>
                    </w:rPr>
                    <w:br/>
                    <w:t>        setContentView(R.layout.main);</w:t>
                  </w:r>
                  <w:r>
                    <w:rPr>
                      <w:rFonts w:ascii="돋움" w:eastAsia="돋움" w:hAnsi="돋움" w:hint="eastAsia"/>
                      <w:sz w:val="18"/>
                      <w:szCs w:val="18"/>
                    </w:rPr>
                    <w:br/>
                    <w:t>       </w:t>
                  </w:r>
                  <w:r>
                    <w:rPr>
                      <w:rStyle w:val="apple-converted-space"/>
                      <w:rFonts w:ascii="돋움" w:eastAsia="돋움" w:hAnsi="돋움" w:hint="eastAsia"/>
                      <w:sz w:val="18"/>
                      <w:szCs w:val="18"/>
                    </w:rPr>
                    <w:t> </w:t>
                  </w:r>
                  <w:r>
                    <w:rPr>
                      <w:rFonts w:ascii="돋움" w:eastAsia="돋움" w:hAnsi="돋움" w:hint="eastAsia"/>
                      <w:sz w:val="18"/>
                      <w:szCs w:val="18"/>
                    </w:rPr>
                    <w:br/>
                    <w:t>       </w:t>
                  </w:r>
                  <w:r>
                    <w:rPr>
                      <w:rStyle w:val="apple-converted-space"/>
                      <w:rFonts w:ascii="돋움" w:eastAsia="돋움" w:hAnsi="돋움" w:hint="eastAsia"/>
                      <w:sz w:val="18"/>
                      <w:szCs w:val="18"/>
                    </w:rPr>
                    <w:t> </w:t>
                  </w:r>
                  <w:r>
                    <w:rPr>
                      <w:rStyle w:val="a9"/>
                      <w:rFonts w:ascii="돋움" w:eastAsia="돋움" w:hAnsi="돋움" w:hint="eastAsia"/>
                      <w:color w:val="7820B9"/>
                      <w:sz w:val="18"/>
                      <w:szCs w:val="18"/>
                    </w:rPr>
                    <w:t>//- main.xml파일에 정의해둔 TextView를 객체로 읽어 온다.</w:t>
                  </w:r>
                  <w:r>
                    <w:rPr>
                      <w:rFonts w:ascii="돋움" w:eastAsia="돋움" w:hAnsi="돋움" w:hint="eastAsia"/>
                      <w:i/>
                      <w:iCs/>
                      <w:color w:val="7820B9"/>
                      <w:sz w:val="18"/>
                      <w:szCs w:val="18"/>
                    </w:rPr>
                    <w:br/>
                  </w:r>
                  <w:r>
                    <w:rPr>
                      <w:rFonts w:ascii="돋움" w:eastAsia="돋움" w:hAnsi="돋움" w:hint="eastAsia"/>
                      <w:sz w:val="18"/>
                      <w:szCs w:val="18"/>
                    </w:rPr>
                    <w:t>        telTXT = (TextView) findViewById(R.id.TextView02);</w:t>
                  </w:r>
                  <w:r>
                    <w:rPr>
                      <w:rFonts w:ascii="돋움" w:eastAsia="돋움" w:hAnsi="돋움" w:hint="eastAsia"/>
                      <w:sz w:val="18"/>
                      <w:szCs w:val="18"/>
                    </w:rPr>
                    <w:br/>
                    <w:t>        homepageTXT = (TextView) findViewById(R.id.TextView03);</w:t>
                  </w:r>
                  <w:r>
                    <w:rPr>
                      <w:rFonts w:ascii="돋움" w:eastAsia="돋움" w:hAnsi="돋움" w:hint="eastAsia"/>
                      <w:sz w:val="18"/>
                      <w:szCs w:val="18"/>
                    </w:rPr>
                    <w:br/>
                    <w:t>       </w:t>
                  </w:r>
                  <w:r>
                    <w:rPr>
                      <w:rStyle w:val="apple-converted-space"/>
                      <w:rFonts w:ascii="돋움" w:eastAsia="돋움" w:hAnsi="돋움" w:hint="eastAsia"/>
                      <w:sz w:val="18"/>
                      <w:szCs w:val="18"/>
                    </w:rPr>
                    <w:t> </w:t>
                  </w:r>
                  <w:r>
                    <w:rPr>
                      <w:rFonts w:ascii="돋움" w:eastAsia="돋움" w:hAnsi="돋움" w:hint="eastAsia"/>
                      <w:sz w:val="18"/>
                      <w:szCs w:val="18"/>
                    </w:rPr>
                    <w:br/>
                    <w:t>       </w:t>
                  </w:r>
                  <w:r>
                    <w:rPr>
                      <w:rStyle w:val="apple-converted-space"/>
                      <w:rFonts w:ascii="돋움" w:eastAsia="돋움" w:hAnsi="돋움" w:hint="eastAsia"/>
                      <w:sz w:val="18"/>
                      <w:szCs w:val="18"/>
                    </w:rPr>
                    <w:t> </w:t>
                  </w:r>
                  <w:r>
                    <w:rPr>
                      <w:rStyle w:val="a9"/>
                      <w:rFonts w:ascii="돋움" w:eastAsia="돋움" w:hAnsi="돋움" w:hint="eastAsia"/>
                      <w:color w:val="3A32C3"/>
                      <w:sz w:val="18"/>
                      <w:szCs w:val="18"/>
                    </w:rPr>
                    <w:t>//- Listener를 등록한다.</w:t>
                  </w:r>
                  <w:r>
                    <w:rPr>
                      <w:rFonts w:ascii="돋움" w:eastAsia="돋움" w:hAnsi="돋움" w:hint="eastAsia"/>
                      <w:i/>
                      <w:iCs/>
                      <w:color w:val="3A32C3"/>
                      <w:sz w:val="18"/>
                      <w:szCs w:val="18"/>
                    </w:rPr>
                    <w:br/>
                  </w:r>
                  <w:r>
                    <w:rPr>
                      <w:rFonts w:ascii="돋움" w:eastAsia="돋움" w:hAnsi="돋움" w:hint="eastAsia"/>
                      <w:sz w:val="18"/>
                      <w:szCs w:val="18"/>
                    </w:rPr>
                    <w:t>        telTXT.setOnClickListener(this);</w:t>
                  </w:r>
                  <w:r>
                    <w:rPr>
                      <w:rFonts w:ascii="돋움" w:eastAsia="돋움" w:hAnsi="돋움" w:hint="eastAsia"/>
                      <w:sz w:val="18"/>
                      <w:szCs w:val="18"/>
                    </w:rPr>
                    <w:br/>
                    <w:t>        homepageTXT.setOnClickListener(this);</w:t>
                  </w:r>
                  <w:r>
                    <w:rPr>
                      <w:rFonts w:ascii="돋움" w:eastAsia="돋움" w:hAnsi="돋움" w:hint="eastAsia"/>
                      <w:sz w:val="18"/>
                      <w:szCs w:val="18"/>
                    </w:rPr>
                    <w:br/>
                    <w:t>               </w:t>
                  </w:r>
                  <w:r>
                    <w:rPr>
                      <w:rStyle w:val="apple-converted-space"/>
                      <w:rFonts w:ascii="돋움" w:eastAsia="돋움" w:hAnsi="돋움" w:hint="eastAsia"/>
                      <w:sz w:val="18"/>
                      <w:szCs w:val="18"/>
                    </w:rPr>
                    <w:t> </w:t>
                  </w:r>
                  <w:r>
                    <w:rPr>
                      <w:rFonts w:ascii="돋움" w:eastAsia="돋움" w:hAnsi="돋움" w:hint="eastAsia"/>
                      <w:sz w:val="18"/>
                      <w:szCs w:val="18"/>
                    </w:rPr>
                    <w:br/>
                    <w:t>    }</w:t>
                  </w:r>
                </w:p>
                <w:p w:rsidR="003A716B" w:rsidRDefault="003A716B">
                  <w:pPr>
                    <w:pStyle w:val="a3"/>
                    <w:spacing w:before="30" w:beforeAutospacing="0" w:after="0" w:afterAutospacing="0"/>
                    <w:rPr>
                      <w:rFonts w:ascii="돋움" w:eastAsia="돋움" w:hAnsi="돋움"/>
                      <w:sz w:val="18"/>
                      <w:szCs w:val="18"/>
                    </w:rPr>
                  </w:pPr>
                  <w:r>
                    <w:rPr>
                      <w:rFonts w:ascii="돋움" w:eastAsia="돋움" w:hAnsi="돋움" w:hint="eastAsia"/>
                      <w:sz w:val="18"/>
                      <w:szCs w:val="18"/>
                    </w:rPr>
                    <w:t> </w:t>
                  </w:r>
                </w:p>
                <w:p w:rsidR="003A716B" w:rsidRDefault="003A716B">
                  <w:pPr>
                    <w:pStyle w:val="a3"/>
                    <w:spacing w:before="30" w:beforeAutospacing="0" w:after="0" w:afterAutospacing="0"/>
                    <w:rPr>
                      <w:rFonts w:ascii="돋움" w:eastAsia="돋움" w:hAnsi="돋움"/>
                      <w:sz w:val="18"/>
                      <w:szCs w:val="18"/>
                    </w:rPr>
                  </w:pPr>
                  <w:r>
                    <w:rPr>
                      <w:rFonts w:ascii="돋움" w:eastAsia="돋움" w:hAnsi="돋움" w:hint="eastAsia"/>
                      <w:sz w:val="18"/>
                      <w:szCs w:val="18"/>
                    </w:rPr>
                    <w:t> public void</w:t>
                  </w:r>
                  <w:r>
                    <w:rPr>
                      <w:rStyle w:val="apple-converted-space"/>
                      <w:rFonts w:ascii="돋움" w:eastAsia="돋움" w:hAnsi="돋움" w:hint="eastAsia"/>
                      <w:sz w:val="18"/>
                      <w:szCs w:val="18"/>
                    </w:rPr>
                    <w:t> </w:t>
                  </w:r>
                  <w:r>
                    <w:rPr>
                      <w:rStyle w:val="a8"/>
                      <w:rFonts w:ascii="돋움" w:eastAsia="돋움" w:hAnsi="돋움" w:hint="eastAsia"/>
                      <w:sz w:val="18"/>
                      <w:szCs w:val="18"/>
                    </w:rPr>
                    <w:t>onClick</w:t>
                  </w:r>
                  <w:r>
                    <w:rPr>
                      <w:rFonts w:ascii="돋움" w:eastAsia="돋움" w:hAnsi="돋움" w:hint="eastAsia"/>
                      <w:sz w:val="18"/>
                      <w:szCs w:val="18"/>
                    </w:rPr>
                    <w:t>(View arg0) {</w:t>
                  </w:r>
                </w:p>
                <w:p w:rsidR="003A716B" w:rsidRDefault="003A716B">
                  <w:pPr>
                    <w:pStyle w:val="a3"/>
                    <w:spacing w:before="30" w:beforeAutospacing="0" w:after="0" w:afterAutospacing="0"/>
                    <w:rPr>
                      <w:rFonts w:ascii="돋움" w:eastAsia="돋움" w:hAnsi="돋움"/>
                      <w:sz w:val="18"/>
                      <w:szCs w:val="18"/>
                    </w:rPr>
                  </w:pPr>
                  <w:r>
                    <w:rPr>
                      <w:rFonts w:ascii="돋움" w:eastAsia="돋움" w:hAnsi="돋움" w:hint="eastAsia"/>
                      <w:sz w:val="18"/>
                      <w:szCs w:val="18"/>
                    </w:rPr>
                    <w:t>  Intent moveINT;</w:t>
                  </w:r>
                  <w:r>
                    <w:rPr>
                      <w:rFonts w:ascii="돋움" w:eastAsia="돋움" w:hAnsi="돋움" w:hint="eastAsia"/>
                      <w:sz w:val="18"/>
                      <w:szCs w:val="18"/>
                    </w:rPr>
                    <w:br/>
                    <w:t>  </w:t>
                  </w:r>
                  <w:r>
                    <w:rPr>
                      <w:rFonts w:ascii="돋움" w:eastAsia="돋움" w:hAnsi="돋움" w:hint="eastAsia"/>
                      <w:sz w:val="18"/>
                      <w:szCs w:val="18"/>
                    </w:rPr>
                    <w:br/>
                    <w:t>  switch(arg0.getId()){</w:t>
                  </w:r>
                  <w:r>
                    <w:rPr>
                      <w:rFonts w:ascii="돋움" w:eastAsia="돋움" w:hAnsi="돋움" w:hint="eastAsia"/>
                      <w:sz w:val="18"/>
                      <w:szCs w:val="18"/>
                    </w:rPr>
                    <w:br/>
                    <w:t>  </w:t>
                  </w:r>
                  <w:r>
                    <w:rPr>
                      <w:rFonts w:ascii="돋움" w:eastAsia="돋움" w:hAnsi="돋움" w:hint="eastAsia"/>
                      <w:sz w:val="18"/>
                      <w:szCs w:val="18"/>
                    </w:rPr>
                    <w:br/>
                    <w:t>   case R.id.TextView02:  //- 전화 걸기</w:t>
                  </w:r>
                  <w:r>
                    <w:rPr>
                      <w:rFonts w:ascii="돋움" w:eastAsia="돋움" w:hAnsi="돋움" w:hint="eastAsia"/>
                      <w:sz w:val="18"/>
                      <w:szCs w:val="18"/>
                    </w:rPr>
                    <w:br/>
                  </w:r>
                  <w:r>
                    <w:rPr>
                      <w:rStyle w:val="a9"/>
                      <w:rFonts w:ascii="돋움" w:eastAsia="돋움" w:hAnsi="돋움" w:hint="eastAsia"/>
                      <w:color w:val="7820B9"/>
                      <w:sz w:val="18"/>
                      <w:szCs w:val="18"/>
                    </w:rPr>
                    <w:t>    //- Intent 생성</w:t>
                  </w:r>
                  <w:r>
                    <w:rPr>
                      <w:rFonts w:ascii="돋움" w:eastAsia="돋움" w:hAnsi="돋움" w:hint="eastAsia"/>
                      <w:i/>
                      <w:iCs/>
                      <w:color w:val="7820B9"/>
                      <w:sz w:val="18"/>
                      <w:szCs w:val="18"/>
                    </w:rPr>
                    <w:br/>
                  </w:r>
                  <w:r>
                    <w:rPr>
                      <w:rStyle w:val="a9"/>
                      <w:rFonts w:ascii="돋움" w:eastAsia="돋움" w:hAnsi="돋움" w:hint="eastAsia"/>
                      <w:color w:val="7820B9"/>
                      <w:sz w:val="18"/>
                      <w:szCs w:val="18"/>
                    </w:rPr>
                    <w:t>    //- 동작(Action) - DIAL</w:t>
                  </w:r>
                  <w:r>
                    <w:rPr>
                      <w:rFonts w:ascii="돋움" w:eastAsia="돋움" w:hAnsi="돋움" w:hint="eastAsia"/>
                      <w:i/>
                      <w:iCs/>
                      <w:color w:val="7820B9"/>
                      <w:sz w:val="18"/>
                      <w:szCs w:val="18"/>
                    </w:rPr>
                    <w:br/>
                  </w:r>
                  <w:r>
                    <w:rPr>
                      <w:rStyle w:val="a9"/>
                      <w:rFonts w:ascii="돋움" w:eastAsia="돋움" w:hAnsi="돋움" w:hint="eastAsia"/>
                      <w:color w:val="7820B9"/>
                      <w:sz w:val="18"/>
                      <w:szCs w:val="18"/>
                    </w:rPr>
                    <w:t>    //- 데이터(data) - 전화번호</w:t>
                  </w:r>
                  <w:r>
                    <w:rPr>
                      <w:rFonts w:ascii="돋움" w:eastAsia="돋움" w:hAnsi="돋움" w:hint="eastAsia"/>
                      <w:sz w:val="18"/>
                      <w:szCs w:val="18"/>
                    </w:rPr>
                    <w:br/>
                  </w:r>
                  <w:r>
                    <w:rPr>
                      <w:rStyle w:val="a8"/>
                      <w:rFonts w:ascii="돋움" w:eastAsia="돋움" w:hAnsi="돋움" w:hint="eastAsia"/>
                      <w:color w:val="FF0000"/>
                      <w:sz w:val="18"/>
                      <w:szCs w:val="18"/>
                    </w:rPr>
                    <w:t>    moveINT = new Intent();</w:t>
                  </w:r>
                  <w:r>
                    <w:rPr>
                      <w:rFonts w:ascii="돋움" w:eastAsia="돋움" w:hAnsi="돋움" w:hint="eastAsia"/>
                      <w:b/>
                      <w:bCs/>
                      <w:color w:val="FF0000"/>
                      <w:sz w:val="18"/>
                      <w:szCs w:val="18"/>
                    </w:rPr>
                    <w:br/>
                  </w:r>
                  <w:r>
                    <w:rPr>
                      <w:rStyle w:val="a8"/>
                      <w:rFonts w:ascii="돋움" w:eastAsia="돋움" w:hAnsi="돋움" w:hint="eastAsia"/>
                      <w:color w:val="FF0000"/>
                      <w:sz w:val="18"/>
                      <w:szCs w:val="18"/>
                    </w:rPr>
                    <w:t>    moveINT.setAction(Intent.ACTION_DIAL); </w:t>
                  </w:r>
                  <w:r>
                    <w:rPr>
                      <w:rFonts w:ascii="돋움" w:eastAsia="돋움" w:hAnsi="돋움" w:hint="eastAsia"/>
                      <w:b/>
                      <w:bCs/>
                      <w:color w:val="FF0000"/>
                      <w:sz w:val="18"/>
                      <w:szCs w:val="18"/>
                    </w:rPr>
                    <w:br/>
                  </w:r>
                  <w:r>
                    <w:rPr>
                      <w:rStyle w:val="a8"/>
                      <w:rFonts w:ascii="돋움" w:eastAsia="돋움" w:hAnsi="돋움" w:hint="eastAsia"/>
                      <w:color w:val="FF0000"/>
                      <w:sz w:val="18"/>
                      <w:szCs w:val="18"/>
                    </w:rPr>
                    <w:t>    String strPhone = telTXT.getText().toString();</w:t>
                  </w:r>
                  <w:r>
                    <w:rPr>
                      <w:rFonts w:ascii="돋움" w:eastAsia="돋움" w:hAnsi="돋움" w:hint="eastAsia"/>
                      <w:b/>
                      <w:bCs/>
                      <w:color w:val="FF0000"/>
                      <w:sz w:val="18"/>
                      <w:szCs w:val="18"/>
                    </w:rPr>
                    <w:br/>
                  </w:r>
                  <w:r>
                    <w:rPr>
                      <w:rStyle w:val="a8"/>
                      <w:rFonts w:ascii="돋움" w:eastAsia="돋움" w:hAnsi="돋움" w:hint="eastAsia"/>
                      <w:color w:val="FF0000"/>
                      <w:sz w:val="18"/>
                      <w:szCs w:val="18"/>
                    </w:rPr>
                    <w:t>    moveINT.setData(Uri.parse("tel:"+strPhone ));</w:t>
                  </w:r>
                  <w:r>
                    <w:rPr>
                      <w:rFonts w:ascii="돋움" w:eastAsia="돋움" w:hAnsi="돋움" w:hint="eastAsia"/>
                      <w:b/>
                      <w:bCs/>
                      <w:color w:val="FF0000"/>
                      <w:sz w:val="18"/>
                      <w:szCs w:val="18"/>
                    </w:rPr>
                    <w:br/>
                  </w:r>
                  <w:r>
                    <w:rPr>
                      <w:rStyle w:val="a8"/>
                      <w:rFonts w:ascii="돋움" w:eastAsia="돋움" w:hAnsi="돋움" w:hint="eastAsia"/>
                      <w:color w:val="FF0000"/>
                      <w:sz w:val="18"/>
                      <w:szCs w:val="18"/>
                    </w:rPr>
                    <w:t>    startActivity(moveINT);</w:t>
                  </w:r>
                  <w:r>
                    <w:rPr>
                      <w:rFonts w:ascii="돋움" w:eastAsia="돋움" w:hAnsi="돋움" w:hint="eastAsia"/>
                      <w:sz w:val="18"/>
                      <w:szCs w:val="18"/>
                    </w:rPr>
                    <w:br/>
                    <w:t>    break;</w:t>
                  </w:r>
                  <w:r>
                    <w:rPr>
                      <w:rFonts w:ascii="돋움" w:eastAsia="돋움" w:hAnsi="돋움" w:hint="eastAsia"/>
                      <w:sz w:val="18"/>
                      <w:szCs w:val="18"/>
                    </w:rPr>
                    <w:br/>
                    <w:t>    </w:t>
                  </w:r>
                  <w:r>
                    <w:rPr>
                      <w:rFonts w:ascii="돋움" w:eastAsia="돋움" w:hAnsi="돋움" w:hint="eastAsia"/>
                      <w:sz w:val="18"/>
                      <w:szCs w:val="18"/>
                    </w:rPr>
                    <w:br/>
                    <w:t>   case R.id.TextView03: //- web 접속하기</w:t>
                  </w:r>
                  <w:r>
                    <w:rPr>
                      <w:rFonts w:ascii="돋움" w:eastAsia="돋움" w:hAnsi="돋움" w:hint="eastAsia"/>
                      <w:sz w:val="18"/>
                      <w:szCs w:val="18"/>
                    </w:rPr>
                    <w:br/>
                  </w:r>
                  <w:r>
                    <w:rPr>
                      <w:rStyle w:val="a9"/>
                      <w:rFonts w:ascii="돋움" w:eastAsia="돋움" w:hAnsi="돋움" w:hint="eastAsia"/>
                      <w:color w:val="3A32C3"/>
                      <w:sz w:val="18"/>
                      <w:szCs w:val="18"/>
                    </w:rPr>
                    <w:t>    //- Intent 생성</w:t>
                  </w:r>
                  <w:r>
                    <w:rPr>
                      <w:rFonts w:ascii="돋움" w:eastAsia="돋움" w:hAnsi="돋움" w:hint="eastAsia"/>
                      <w:i/>
                      <w:iCs/>
                      <w:color w:val="3A32C3"/>
                      <w:sz w:val="18"/>
                      <w:szCs w:val="18"/>
                    </w:rPr>
                    <w:br/>
                  </w:r>
                  <w:r>
                    <w:rPr>
                      <w:rStyle w:val="a9"/>
                      <w:rFonts w:ascii="돋움" w:eastAsia="돋움" w:hAnsi="돋움" w:hint="eastAsia"/>
                      <w:color w:val="3A32C3"/>
                      <w:sz w:val="18"/>
                      <w:szCs w:val="18"/>
                    </w:rPr>
                    <w:t>    //- 동작(Action) - 웹적속</w:t>
                  </w:r>
                  <w:r>
                    <w:rPr>
                      <w:rFonts w:ascii="돋움" w:eastAsia="돋움" w:hAnsi="돋움" w:hint="eastAsia"/>
                      <w:i/>
                      <w:iCs/>
                      <w:color w:val="3A32C3"/>
                      <w:sz w:val="18"/>
                      <w:szCs w:val="18"/>
                    </w:rPr>
                    <w:br/>
                  </w:r>
                  <w:r>
                    <w:rPr>
                      <w:rStyle w:val="a9"/>
                      <w:rFonts w:ascii="돋움" w:eastAsia="돋움" w:hAnsi="돋움" w:hint="eastAsia"/>
                      <w:color w:val="3A32C3"/>
                      <w:sz w:val="18"/>
                      <w:szCs w:val="18"/>
                    </w:rPr>
                    <w:t>    //- 데이터(data) - 웹페이지  주소  </w:t>
                  </w:r>
                  <w:r>
                    <w:rPr>
                      <w:rFonts w:ascii="돋움" w:eastAsia="돋움" w:hAnsi="돋움" w:hint="eastAsia"/>
                      <w:sz w:val="18"/>
                      <w:szCs w:val="18"/>
                    </w:rPr>
                    <w:t>  </w:t>
                  </w:r>
                  <w:r>
                    <w:rPr>
                      <w:rFonts w:ascii="돋움" w:eastAsia="돋움" w:hAnsi="돋움" w:hint="eastAsia"/>
                      <w:sz w:val="18"/>
                      <w:szCs w:val="18"/>
                    </w:rPr>
                    <w:br/>
                  </w:r>
                  <w:r>
                    <w:rPr>
                      <w:rStyle w:val="a8"/>
                      <w:rFonts w:ascii="돋움" w:eastAsia="돋움" w:hAnsi="돋움" w:hint="eastAsia"/>
                      <w:color w:val="FF0000"/>
                      <w:sz w:val="18"/>
                      <w:szCs w:val="18"/>
                    </w:rPr>
                    <w:t>    moveINT = new Intent();</w:t>
                  </w:r>
                  <w:r>
                    <w:rPr>
                      <w:rFonts w:ascii="돋움" w:eastAsia="돋움" w:hAnsi="돋움" w:hint="eastAsia"/>
                      <w:b/>
                      <w:bCs/>
                      <w:color w:val="FF0000"/>
                      <w:sz w:val="18"/>
                      <w:szCs w:val="18"/>
                    </w:rPr>
                    <w:br/>
                  </w:r>
                  <w:r>
                    <w:rPr>
                      <w:rStyle w:val="a8"/>
                      <w:rFonts w:ascii="돋움" w:eastAsia="돋움" w:hAnsi="돋움" w:hint="eastAsia"/>
                      <w:color w:val="FF0000"/>
                      <w:sz w:val="18"/>
                      <w:szCs w:val="18"/>
                    </w:rPr>
                    <w:t>    moveINT.setAction(Intent.ACTION_VIEW);</w:t>
                  </w:r>
                  <w:r>
                    <w:rPr>
                      <w:rFonts w:ascii="돋움" w:eastAsia="돋움" w:hAnsi="돋움" w:hint="eastAsia"/>
                      <w:b/>
                      <w:bCs/>
                      <w:color w:val="FF0000"/>
                      <w:sz w:val="18"/>
                      <w:szCs w:val="18"/>
                    </w:rPr>
                    <w:br/>
                  </w:r>
                  <w:r>
                    <w:rPr>
                      <w:rStyle w:val="a8"/>
                      <w:rFonts w:ascii="돋움" w:eastAsia="돋움" w:hAnsi="돋움" w:hint="eastAsia"/>
                      <w:color w:val="FF0000"/>
                      <w:sz w:val="18"/>
                      <w:szCs w:val="18"/>
                    </w:rPr>
                    <w:t>    String strWeb = homepageTXT.getText().toString();</w:t>
                  </w:r>
                  <w:r>
                    <w:rPr>
                      <w:rFonts w:ascii="돋움" w:eastAsia="돋움" w:hAnsi="돋움" w:hint="eastAsia"/>
                      <w:b/>
                      <w:bCs/>
                      <w:color w:val="FF0000"/>
                      <w:sz w:val="18"/>
                      <w:szCs w:val="18"/>
                    </w:rPr>
                    <w:br/>
                  </w:r>
                  <w:r>
                    <w:rPr>
                      <w:rStyle w:val="a8"/>
                      <w:rFonts w:ascii="돋움" w:eastAsia="돋움" w:hAnsi="돋움" w:hint="eastAsia"/>
                      <w:color w:val="FF0000"/>
                      <w:sz w:val="18"/>
                      <w:szCs w:val="18"/>
                    </w:rPr>
                    <w:t>    moveINT.setData(Uri.parse("</w:t>
                  </w:r>
                  <w:hyperlink w:history="1">
                    <w:r>
                      <w:rPr>
                        <w:rStyle w:val="a8"/>
                        <w:rFonts w:ascii="돋움" w:eastAsia="돋움" w:hAnsi="돋움" w:hint="eastAsia"/>
                        <w:color w:val="FF0000"/>
                        <w:sz w:val="18"/>
                        <w:szCs w:val="18"/>
                      </w:rPr>
                      <w:t>http://"+strWeb</w:t>
                    </w:r>
                  </w:hyperlink>
                  <w:r>
                    <w:rPr>
                      <w:rStyle w:val="a8"/>
                      <w:rFonts w:ascii="돋움" w:eastAsia="돋움" w:hAnsi="돋움" w:hint="eastAsia"/>
                      <w:color w:val="FF0000"/>
                      <w:sz w:val="18"/>
                      <w:szCs w:val="18"/>
                    </w:rPr>
                    <w:t>));</w:t>
                  </w:r>
                  <w:r>
                    <w:rPr>
                      <w:rFonts w:ascii="돋움" w:eastAsia="돋움" w:hAnsi="돋움" w:hint="eastAsia"/>
                      <w:b/>
                      <w:bCs/>
                      <w:color w:val="FF0000"/>
                      <w:sz w:val="18"/>
                      <w:szCs w:val="18"/>
                    </w:rPr>
                    <w:br/>
                  </w:r>
                  <w:r>
                    <w:rPr>
                      <w:rStyle w:val="a8"/>
                      <w:rFonts w:ascii="돋움" w:eastAsia="돋움" w:hAnsi="돋움" w:hint="eastAsia"/>
                      <w:color w:val="FF0000"/>
                      <w:sz w:val="18"/>
                      <w:szCs w:val="18"/>
                    </w:rPr>
                    <w:t>    startActivity(moveINT);</w:t>
                  </w:r>
                  <w:r>
                    <w:rPr>
                      <w:rFonts w:ascii="돋움" w:eastAsia="돋움" w:hAnsi="돋움" w:hint="eastAsia"/>
                      <w:sz w:val="18"/>
                      <w:szCs w:val="18"/>
                    </w:rPr>
                    <w:br/>
                    <w:t>    break;</w:t>
                  </w:r>
                  <w:r>
                    <w:rPr>
                      <w:rFonts w:ascii="돋움" w:eastAsia="돋움" w:hAnsi="돋움" w:hint="eastAsia"/>
                      <w:sz w:val="18"/>
                      <w:szCs w:val="18"/>
                    </w:rPr>
                    <w:br/>
                    <w:t>  }</w:t>
                  </w:r>
                  <w:r>
                    <w:rPr>
                      <w:rFonts w:ascii="돋움" w:eastAsia="돋움" w:hAnsi="돋움" w:hint="eastAsia"/>
                      <w:sz w:val="18"/>
                      <w:szCs w:val="18"/>
                    </w:rPr>
                    <w:br/>
                  </w:r>
                  <w:r>
                    <w:rPr>
                      <w:rFonts w:ascii="돋움" w:eastAsia="돋움" w:hAnsi="돋움" w:hint="eastAsia"/>
                      <w:sz w:val="18"/>
                      <w:szCs w:val="18"/>
                    </w:rPr>
                    <w:lastRenderedPageBreak/>
                    <w:t> }</w:t>
                  </w:r>
                  <w:r>
                    <w:rPr>
                      <w:rFonts w:ascii="돋움" w:eastAsia="돋움" w:hAnsi="돋움" w:hint="eastAsia"/>
                      <w:sz w:val="18"/>
                      <w:szCs w:val="18"/>
                    </w:rPr>
                    <w:br/>
                    <w:t>   </w:t>
                  </w:r>
                  <w:r>
                    <w:rPr>
                      <w:rStyle w:val="apple-converted-space"/>
                      <w:rFonts w:ascii="돋움" w:eastAsia="돋움" w:hAnsi="돋움" w:hint="eastAsia"/>
                      <w:sz w:val="18"/>
                      <w:szCs w:val="18"/>
                    </w:rPr>
                    <w:t> </w:t>
                  </w:r>
                  <w:r>
                    <w:rPr>
                      <w:rFonts w:ascii="돋움" w:eastAsia="돋움" w:hAnsi="돋움" w:hint="eastAsia"/>
                      <w:sz w:val="18"/>
                      <w:szCs w:val="18"/>
                    </w:rPr>
                    <w:br/>
                    <w:t>}</w:t>
                  </w:r>
                </w:p>
              </w:tc>
            </w:tr>
          </w:tbl>
          <w:p w:rsidR="003A716B" w:rsidRDefault="003A716B" w:rsidP="003A716B">
            <w:pPr>
              <w:pStyle w:val="a3"/>
              <w:spacing w:before="30" w:beforeAutospacing="0" w:after="0" w:afterAutospacing="0"/>
              <w:jc w:val="both"/>
              <w:rPr>
                <w:rFonts w:ascii="돋움" w:eastAsia="돋움" w:hAnsi="돋움"/>
                <w:color w:val="666666"/>
                <w:sz w:val="18"/>
                <w:szCs w:val="18"/>
              </w:rPr>
            </w:pPr>
            <w:r>
              <w:rPr>
                <w:rFonts w:ascii="돋움" w:eastAsia="돋움" w:hAnsi="돋움" w:hint="eastAsia"/>
                <w:color w:val="666666"/>
                <w:sz w:val="18"/>
                <w:szCs w:val="18"/>
              </w:rPr>
              <w:lastRenderedPageBreak/>
              <w:t>ACTION_DIAL, ACTION_VIEW를 통해 각각 Dial 화면과 브라우저를 호출 할 수 있게 처리 했다.</w:t>
            </w:r>
          </w:p>
          <w:p w:rsidR="003A716B" w:rsidRDefault="003A716B" w:rsidP="003A716B">
            <w:pPr>
              <w:pStyle w:val="a3"/>
              <w:spacing w:before="30" w:beforeAutospacing="0" w:after="0" w:afterAutospacing="0"/>
              <w:jc w:val="both"/>
              <w:rPr>
                <w:rFonts w:ascii="돋움" w:eastAsia="돋움" w:hAnsi="돋움"/>
                <w:color w:val="666666"/>
                <w:sz w:val="18"/>
                <w:szCs w:val="18"/>
              </w:rPr>
            </w:pPr>
            <w:r>
              <w:rPr>
                <w:rFonts w:ascii="돋움" w:eastAsia="돋움" w:hAnsi="돋움" w:hint="eastAsia"/>
                <w:color w:val="666666"/>
                <w:sz w:val="18"/>
                <w:szCs w:val="18"/>
              </w:rPr>
              <w:t>ACTION_DIAL이 아니라 ACTION_CALL을 하면 error가 날 것이다. 그것은 돈이 들어 가는 것이라서 일부 제한을 걸어 둔 것이다. 그래서 manifest.xml파일에서 permission/Add/Use permission에서</w:t>
            </w:r>
          </w:p>
          <w:p w:rsidR="003A716B" w:rsidRDefault="003A716B" w:rsidP="003A716B">
            <w:pPr>
              <w:pStyle w:val="a3"/>
              <w:spacing w:before="30" w:beforeAutospacing="0" w:after="0" w:afterAutospacing="0"/>
              <w:jc w:val="both"/>
              <w:rPr>
                <w:rFonts w:ascii="돋움" w:eastAsia="돋움" w:hAnsi="돋움"/>
                <w:color w:val="666666"/>
                <w:sz w:val="18"/>
                <w:szCs w:val="18"/>
              </w:rPr>
            </w:pPr>
            <w:r>
              <w:rPr>
                <w:rFonts w:ascii="돋움" w:eastAsia="돋움" w:hAnsi="돋움" w:hint="eastAsia"/>
                <w:color w:val="666666"/>
                <w:sz w:val="18"/>
                <w:szCs w:val="18"/>
              </w:rPr>
              <w:t>"android.permission.CALL_PHONE"를 선택해서 저장하면 permission이 해결된다.</w:t>
            </w:r>
          </w:p>
          <w:p w:rsidR="003A716B" w:rsidRDefault="003A716B" w:rsidP="003A716B">
            <w:pPr>
              <w:pStyle w:val="a3"/>
              <w:spacing w:before="30" w:beforeAutospacing="0" w:after="0" w:afterAutospacing="0"/>
              <w:jc w:val="both"/>
              <w:rPr>
                <w:rFonts w:ascii="돋움" w:eastAsia="돋움" w:hAnsi="돋움"/>
                <w:color w:val="666666"/>
                <w:sz w:val="18"/>
                <w:szCs w:val="18"/>
              </w:rPr>
            </w:pPr>
            <w:r>
              <w:rPr>
                <w:rFonts w:ascii="돋움" w:eastAsia="돋움" w:hAnsi="돋움" w:hint="eastAsia"/>
                <w:color w:val="666666"/>
                <w:sz w:val="18"/>
                <w:szCs w:val="18"/>
              </w:rPr>
              <w:t> </w:t>
            </w:r>
          </w:p>
          <w:p w:rsidR="003A716B" w:rsidRDefault="003A716B" w:rsidP="003A716B">
            <w:pPr>
              <w:pStyle w:val="a3"/>
              <w:spacing w:before="30" w:beforeAutospacing="0" w:after="0" w:afterAutospacing="0"/>
              <w:jc w:val="both"/>
              <w:rPr>
                <w:rFonts w:ascii="돋움" w:eastAsia="돋움" w:hAnsi="돋움"/>
                <w:color w:val="666666"/>
                <w:sz w:val="18"/>
                <w:szCs w:val="18"/>
              </w:rPr>
            </w:pPr>
            <w:r>
              <w:rPr>
                <w:rFonts w:ascii="돋움" w:eastAsia="돋움" w:hAnsi="돋움" w:hint="eastAsia"/>
                <w:color w:val="666666"/>
                <w:sz w:val="18"/>
                <w:szCs w:val="18"/>
              </w:rPr>
              <w:t>[ AndroidManifest.xml ]</w:t>
            </w:r>
          </w:p>
          <w:tbl>
            <w:tblPr>
              <w:tblW w:w="7875" w:type="dxa"/>
              <w:tblCellSpacing w:w="7" w:type="dxa"/>
              <w:shd w:val="clear" w:color="auto" w:fill="FFAA00"/>
              <w:tblCellMar>
                <w:left w:w="0" w:type="dxa"/>
                <w:right w:w="0" w:type="dxa"/>
              </w:tblCellMar>
              <w:tblLook w:val="04A0"/>
            </w:tblPr>
            <w:tblGrid>
              <w:gridCol w:w="7875"/>
            </w:tblGrid>
            <w:tr w:rsidR="003A716B" w:rsidTr="003A716B">
              <w:trPr>
                <w:tblCellSpacing w:w="7" w:type="dxa"/>
              </w:trPr>
              <w:tc>
                <w:tcPr>
                  <w:tcW w:w="7875" w:type="dxa"/>
                  <w:shd w:val="clear" w:color="auto" w:fill="F5EDDC"/>
                  <w:vAlign w:val="center"/>
                  <w:hideMark/>
                </w:tcPr>
                <w:p w:rsidR="003A716B" w:rsidRDefault="003A716B">
                  <w:pPr>
                    <w:pStyle w:val="a3"/>
                    <w:spacing w:before="30" w:beforeAutospacing="0" w:after="0" w:afterAutospacing="0"/>
                    <w:rPr>
                      <w:rFonts w:ascii="돋움" w:eastAsia="돋움" w:hAnsi="돋움"/>
                      <w:sz w:val="18"/>
                      <w:szCs w:val="18"/>
                    </w:rPr>
                  </w:pPr>
                  <w:r>
                    <w:rPr>
                      <w:rFonts w:ascii="돋움" w:eastAsia="돋움" w:hAnsi="돋움" w:hint="eastAsia"/>
                      <w:sz w:val="18"/>
                      <w:szCs w:val="18"/>
                    </w:rPr>
                    <w:t>&lt;?xml version="1.0" encoding="utf-8"?&gt;</w:t>
                  </w:r>
                  <w:r>
                    <w:rPr>
                      <w:rFonts w:ascii="돋움" w:eastAsia="돋움" w:hAnsi="돋움" w:hint="eastAsia"/>
                      <w:sz w:val="18"/>
                      <w:szCs w:val="18"/>
                    </w:rPr>
                    <w:br/>
                    <w:t>&lt;manifest xmlns:android="</w:t>
                  </w:r>
                  <w:hyperlink r:id="rId41" w:tgtFrame="_blank" w:history="1">
                    <w:r>
                      <w:rPr>
                        <w:rStyle w:val="a4"/>
                        <w:rFonts w:ascii="돋움" w:eastAsia="돋움" w:hAnsi="돋움" w:hint="eastAsia"/>
                      </w:rPr>
                      <w:t>http://schemas.android.com/apk/res/android</w:t>
                    </w:r>
                  </w:hyperlink>
                  <w:r>
                    <w:rPr>
                      <w:rFonts w:ascii="돋움" w:eastAsia="돋움" w:hAnsi="돋움" w:hint="eastAsia"/>
                      <w:sz w:val="18"/>
                      <w:szCs w:val="18"/>
                    </w:rPr>
                    <w:t>"</w:t>
                  </w:r>
                  <w:r>
                    <w:rPr>
                      <w:rFonts w:ascii="돋움" w:eastAsia="돋움" w:hAnsi="돋움" w:hint="eastAsia"/>
                      <w:sz w:val="18"/>
                      <w:szCs w:val="18"/>
                    </w:rPr>
                    <w:br/>
                    <w:t>      package="ywlee.test_0512"</w:t>
                  </w:r>
                  <w:r>
                    <w:rPr>
                      <w:rFonts w:ascii="돋움" w:eastAsia="돋움" w:hAnsi="돋움" w:hint="eastAsia"/>
                      <w:sz w:val="18"/>
                      <w:szCs w:val="18"/>
                    </w:rPr>
                    <w:br/>
                    <w:t>      android:versionCode="1"</w:t>
                  </w:r>
                  <w:r>
                    <w:rPr>
                      <w:rFonts w:ascii="돋움" w:eastAsia="돋움" w:hAnsi="돋움" w:hint="eastAsia"/>
                      <w:sz w:val="18"/>
                      <w:szCs w:val="18"/>
                    </w:rPr>
                    <w:br/>
                    <w:t>      android:versionName="1.0"&gt;</w:t>
                  </w:r>
                  <w:r>
                    <w:rPr>
                      <w:rFonts w:ascii="돋움" w:eastAsia="돋움" w:hAnsi="돋움" w:hint="eastAsia"/>
                      <w:sz w:val="18"/>
                      <w:szCs w:val="18"/>
                    </w:rPr>
                    <w:br/>
                    <w:t>    &lt;application android:icon="@drawable/icon" android:label="@string/app_name"&gt;</w:t>
                  </w:r>
                  <w:r>
                    <w:rPr>
                      <w:rFonts w:ascii="돋움" w:eastAsia="돋움" w:hAnsi="돋움" w:hint="eastAsia"/>
                      <w:sz w:val="18"/>
                      <w:szCs w:val="18"/>
                    </w:rPr>
                    <w:br/>
                    <w:t>        &lt;activity android:name=".act_test_0512"</w:t>
                  </w:r>
                  <w:r>
                    <w:rPr>
                      <w:rFonts w:ascii="돋움" w:eastAsia="돋움" w:hAnsi="돋움" w:hint="eastAsia"/>
                      <w:sz w:val="18"/>
                      <w:szCs w:val="18"/>
                    </w:rPr>
                    <w:br/>
                    <w:t>                  android:label="@string/app_name"&gt;</w:t>
                  </w:r>
                  <w:r>
                    <w:rPr>
                      <w:rFonts w:ascii="돋움" w:eastAsia="돋움" w:hAnsi="돋움" w:hint="eastAsia"/>
                      <w:sz w:val="18"/>
                      <w:szCs w:val="18"/>
                    </w:rPr>
                    <w:br/>
                    <w:t>            &lt;intent-filter&gt;</w:t>
                  </w:r>
                  <w:r>
                    <w:rPr>
                      <w:rFonts w:ascii="돋움" w:eastAsia="돋움" w:hAnsi="돋움" w:hint="eastAsia"/>
                      <w:sz w:val="18"/>
                      <w:szCs w:val="18"/>
                    </w:rPr>
                    <w:br/>
                    <w:t>                &lt;action android:name="android.intent.action.MAIN" /&gt;</w:t>
                  </w:r>
                  <w:r>
                    <w:rPr>
                      <w:rFonts w:ascii="돋움" w:eastAsia="돋움" w:hAnsi="돋움" w:hint="eastAsia"/>
                      <w:sz w:val="18"/>
                      <w:szCs w:val="18"/>
                    </w:rPr>
                    <w:br/>
                    <w:t>                &lt;category android:name="android.intent.category.LAUNCHER" /&gt;</w:t>
                  </w:r>
                  <w:r>
                    <w:rPr>
                      <w:rFonts w:ascii="돋움" w:eastAsia="돋움" w:hAnsi="돋움" w:hint="eastAsia"/>
                      <w:sz w:val="18"/>
                      <w:szCs w:val="18"/>
                    </w:rPr>
                    <w:br/>
                    <w:t>            &lt;/intent-filter&gt;</w:t>
                  </w:r>
                  <w:r>
                    <w:rPr>
                      <w:rFonts w:ascii="돋움" w:eastAsia="돋움" w:hAnsi="돋움" w:hint="eastAsia"/>
                      <w:sz w:val="18"/>
                      <w:szCs w:val="18"/>
                    </w:rPr>
                    <w:br/>
                    <w:t>        &lt;/activity&gt;</w:t>
                  </w:r>
                </w:p>
                <w:p w:rsidR="003A716B" w:rsidRDefault="003A716B">
                  <w:pPr>
                    <w:pStyle w:val="a3"/>
                    <w:spacing w:before="30" w:beforeAutospacing="0" w:after="0" w:afterAutospacing="0"/>
                    <w:rPr>
                      <w:rFonts w:ascii="돋움" w:eastAsia="돋움" w:hAnsi="돋움"/>
                      <w:sz w:val="18"/>
                      <w:szCs w:val="18"/>
                    </w:rPr>
                  </w:pPr>
                  <w:r>
                    <w:rPr>
                      <w:rFonts w:ascii="돋움" w:eastAsia="돋움" w:hAnsi="돋움" w:hint="eastAsia"/>
                      <w:sz w:val="18"/>
                      <w:szCs w:val="18"/>
                    </w:rPr>
                    <w:t>    &lt;/application&gt;</w:t>
                  </w:r>
                  <w:r>
                    <w:rPr>
                      <w:rFonts w:ascii="돋움" w:eastAsia="돋움" w:hAnsi="돋움" w:hint="eastAsia"/>
                      <w:sz w:val="18"/>
                      <w:szCs w:val="18"/>
                    </w:rPr>
                    <w:br/>
                    <w:t>    &lt;uses-sdk android:minSdkVersion="7" /&gt;</w:t>
                  </w:r>
                </w:p>
                <w:p w:rsidR="003A716B" w:rsidRDefault="003A716B">
                  <w:pPr>
                    <w:pStyle w:val="a3"/>
                    <w:spacing w:before="30" w:beforeAutospacing="0" w:after="0" w:afterAutospacing="0"/>
                    <w:rPr>
                      <w:rFonts w:ascii="돋움" w:eastAsia="돋움" w:hAnsi="돋움"/>
                      <w:sz w:val="18"/>
                      <w:szCs w:val="18"/>
                    </w:rPr>
                  </w:pPr>
                  <w:r>
                    <w:rPr>
                      <w:rStyle w:val="a8"/>
                      <w:rFonts w:ascii="돋움" w:eastAsia="돋움" w:hAnsi="돋움" w:hint="eastAsia"/>
                      <w:color w:val="FF0000"/>
                      <w:sz w:val="18"/>
                      <w:szCs w:val="18"/>
                    </w:rPr>
                    <w:t>&lt;uses-permission android:name="android.permission.CALL_PHONE"&gt;</w:t>
                  </w:r>
                </w:p>
                <w:p w:rsidR="003A716B" w:rsidRDefault="003A716B">
                  <w:pPr>
                    <w:pStyle w:val="a3"/>
                    <w:spacing w:before="30" w:beforeAutospacing="0" w:after="0" w:afterAutospacing="0"/>
                    <w:rPr>
                      <w:rFonts w:ascii="돋움" w:eastAsia="돋움" w:hAnsi="돋움"/>
                      <w:sz w:val="18"/>
                      <w:szCs w:val="18"/>
                    </w:rPr>
                  </w:pPr>
                  <w:r>
                    <w:rPr>
                      <w:rStyle w:val="a8"/>
                      <w:rFonts w:ascii="돋움" w:eastAsia="돋움" w:hAnsi="돋움" w:hint="eastAsia"/>
                      <w:color w:val="FF0000"/>
                      <w:sz w:val="18"/>
                      <w:szCs w:val="18"/>
                    </w:rPr>
                    <w:t>&lt;/uses-permission&gt;</w:t>
                  </w:r>
                  <w:r>
                    <w:rPr>
                      <w:rFonts w:ascii="돋움" w:eastAsia="돋움" w:hAnsi="돋움" w:hint="eastAsia"/>
                      <w:sz w:val="18"/>
                      <w:szCs w:val="18"/>
                    </w:rPr>
                    <w:br/>
                    <w:t>&lt;/manifest&gt;</w:t>
                  </w:r>
                  <w:r>
                    <w:rPr>
                      <w:rStyle w:val="apple-converted-space"/>
                      <w:rFonts w:ascii="돋움" w:eastAsia="돋움" w:hAnsi="돋움" w:hint="eastAsia"/>
                      <w:sz w:val="18"/>
                      <w:szCs w:val="18"/>
                    </w:rPr>
                    <w:t> </w:t>
                  </w:r>
                  <w:r>
                    <w:rPr>
                      <w:rFonts w:ascii="돋움" w:eastAsia="돋움" w:hAnsi="돋움" w:hint="eastAsia"/>
                      <w:sz w:val="18"/>
                      <w:szCs w:val="18"/>
                    </w:rPr>
                    <w:br/>
                    <w:t> </w:t>
                  </w:r>
                </w:p>
              </w:tc>
            </w:tr>
          </w:tbl>
          <w:p w:rsidR="003A716B" w:rsidRDefault="003A716B" w:rsidP="003A716B">
            <w:pPr>
              <w:pStyle w:val="a3"/>
              <w:spacing w:before="30" w:beforeAutospacing="0" w:after="0" w:afterAutospacing="0"/>
              <w:jc w:val="both"/>
              <w:rPr>
                <w:rFonts w:ascii="돋움" w:eastAsia="돋움" w:hAnsi="돋움"/>
                <w:color w:val="666666"/>
                <w:sz w:val="18"/>
                <w:szCs w:val="18"/>
              </w:rPr>
            </w:pPr>
            <w:r>
              <w:rPr>
                <w:rFonts w:ascii="돋움" w:eastAsia="돋움" w:hAnsi="돋움" w:hint="eastAsia"/>
                <w:color w:val="666666"/>
                <w:sz w:val="18"/>
                <w:szCs w:val="18"/>
              </w:rPr>
              <w:t>ACTION_DIAL이 아니라 ACTION_CALL을 사용하기 위해서 permission 부분을 수정한 파일이다.</w:t>
            </w:r>
          </w:p>
          <w:p w:rsidR="003A716B" w:rsidRDefault="003A716B" w:rsidP="003A716B">
            <w:pPr>
              <w:pStyle w:val="a3"/>
              <w:spacing w:before="30" w:beforeAutospacing="0" w:after="0" w:afterAutospacing="0"/>
              <w:jc w:val="both"/>
              <w:rPr>
                <w:rFonts w:ascii="돋움" w:eastAsia="돋움" w:hAnsi="돋움"/>
                <w:color w:val="666666"/>
                <w:sz w:val="18"/>
                <w:szCs w:val="18"/>
              </w:rPr>
            </w:pPr>
            <w:r>
              <w:rPr>
                <w:rFonts w:ascii="돋움" w:eastAsia="돋움" w:hAnsi="돋움" w:hint="eastAsia"/>
                <w:color w:val="666666"/>
                <w:sz w:val="18"/>
                <w:szCs w:val="18"/>
              </w:rPr>
              <w:t> </w:t>
            </w:r>
          </w:p>
          <w:p w:rsidR="003A716B" w:rsidRDefault="003A716B" w:rsidP="003A716B">
            <w:pPr>
              <w:pStyle w:val="a3"/>
              <w:spacing w:before="30" w:beforeAutospacing="0" w:after="0" w:afterAutospacing="0"/>
              <w:jc w:val="both"/>
              <w:rPr>
                <w:rFonts w:ascii="돋움" w:eastAsia="돋움" w:hAnsi="돋움"/>
                <w:color w:val="666666"/>
                <w:sz w:val="18"/>
                <w:szCs w:val="18"/>
              </w:rPr>
            </w:pPr>
            <w:r>
              <w:rPr>
                <w:rFonts w:ascii="돋움" w:eastAsia="돋움" w:hAnsi="돋움" w:hint="eastAsia"/>
                <w:color w:val="666666"/>
                <w:sz w:val="18"/>
                <w:szCs w:val="18"/>
              </w:rPr>
              <w:t> </w:t>
            </w:r>
          </w:p>
          <w:p w:rsidR="003A716B" w:rsidRDefault="003A716B" w:rsidP="003A716B">
            <w:pPr>
              <w:pStyle w:val="a3"/>
              <w:spacing w:before="30" w:beforeAutospacing="0" w:after="0" w:afterAutospacing="0"/>
              <w:jc w:val="both"/>
              <w:rPr>
                <w:rFonts w:ascii="돋움" w:eastAsia="돋움" w:hAnsi="돋움"/>
                <w:color w:val="666666"/>
                <w:sz w:val="18"/>
                <w:szCs w:val="18"/>
              </w:rPr>
            </w:pPr>
            <w:r>
              <w:rPr>
                <w:rFonts w:ascii="돋움" w:eastAsia="돋움" w:hAnsi="돋움" w:hint="eastAsia"/>
                <w:color w:val="666666"/>
                <w:sz w:val="18"/>
                <w:szCs w:val="18"/>
              </w:rPr>
              <w:t>[ string.xml ]</w:t>
            </w:r>
          </w:p>
          <w:tbl>
            <w:tblPr>
              <w:tblW w:w="7875" w:type="dxa"/>
              <w:tblCellSpacing w:w="7" w:type="dxa"/>
              <w:shd w:val="clear" w:color="auto" w:fill="FFAA00"/>
              <w:tblCellMar>
                <w:left w:w="0" w:type="dxa"/>
                <w:right w:w="0" w:type="dxa"/>
              </w:tblCellMar>
              <w:tblLook w:val="04A0"/>
            </w:tblPr>
            <w:tblGrid>
              <w:gridCol w:w="7875"/>
            </w:tblGrid>
            <w:tr w:rsidR="003A716B" w:rsidTr="003A716B">
              <w:trPr>
                <w:tblCellSpacing w:w="7" w:type="dxa"/>
              </w:trPr>
              <w:tc>
                <w:tcPr>
                  <w:tcW w:w="7875" w:type="dxa"/>
                  <w:shd w:val="clear" w:color="auto" w:fill="F5EDDC"/>
                  <w:vAlign w:val="center"/>
                  <w:hideMark/>
                </w:tcPr>
                <w:p w:rsidR="003A716B" w:rsidRDefault="003A716B">
                  <w:pPr>
                    <w:rPr>
                      <w:rFonts w:ascii="돋움" w:eastAsia="돋움" w:hAnsi="돋움" w:cs="굴림"/>
                      <w:sz w:val="18"/>
                      <w:szCs w:val="18"/>
                    </w:rPr>
                  </w:pPr>
                  <w:r>
                    <w:rPr>
                      <w:rFonts w:ascii="돋움" w:eastAsia="돋움" w:hAnsi="돋움" w:hint="eastAsia"/>
                      <w:sz w:val="18"/>
                      <w:szCs w:val="18"/>
                    </w:rPr>
                    <w:t> &lt;?xml version="1.0" encoding="utf-8"?&gt;</w:t>
                  </w:r>
                  <w:r>
                    <w:rPr>
                      <w:rFonts w:ascii="돋움" w:eastAsia="돋움" w:hAnsi="돋움" w:hint="eastAsia"/>
                      <w:sz w:val="18"/>
                      <w:szCs w:val="18"/>
                    </w:rPr>
                    <w:br/>
                    <w:t>&lt;resources&gt;</w:t>
                  </w:r>
                  <w:r>
                    <w:rPr>
                      <w:rFonts w:ascii="돋움" w:eastAsia="돋움" w:hAnsi="돋움" w:hint="eastAsia"/>
                      <w:sz w:val="18"/>
                      <w:szCs w:val="18"/>
                    </w:rPr>
                    <w:br/>
                    <w:t>    &lt;string name="homepage"&gt;www.google.co.kr&lt;/string&gt;</w:t>
                  </w:r>
                  <w:r>
                    <w:rPr>
                      <w:rFonts w:ascii="돋움" w:eastAsia="돋움" w:hAnsi="돋움" w:hint="eastAsia"/>
                      <w:sz w:val="18"/>
                      <w:szCs w:val="18"/>
                    </w:rPr>
                    <w:br/>
                    <w:t>    &lt;string name="tel"&gt;0102321132132&lt;/string&gt;</w:t>
                  </w:r>
                  <w:r>
                    <w:rPr>
                      <w:rFonts w:ascii="돋움" w:eastAsia="돋움" w:hAnsi="돋움" w:hint="eastAsia"/>
                      <w:sz w:val="18"/>
                      <w:szCs w:val="18"/>
                    </w:rPr>
                    <w:br/>
                    <w:t>    &lt;string name="name"&gt;Hong Gil Dong&lt;/string&gt;</w:t>
                  </w:r>
                  <w:r>
                    <w:rPr>
                      <w:rFonts w:ascii="돋움" w:eastAsia="돋움" w:hAnsi="돋움" w:hint="eastAsia"/>
                      <w:sz w:val="18"/>
                      <w:szCs w:val="18"/>
                    </w:rPr>
                    <w:br/>
                    <w:t>    &lt;string name="hello"&gt;Hello World, act_test_0512!&lt;/string&gt;</w:t>
                  </w:r>
                  <w:r>
                    <w:rPr>
                      <w:rFonts w:ascii="돋움" w:eastAsia="돋움" w:hAnsi="돋움" w:hint="eastAsia"/>
                      <w:sz w:val="18"/>
                      <w:szCs w:val="18"/>
                    </w:rPr>
                    <w:br/>
                    <w:t>    &lt;string name="app_name"&gt;Test_0512&lt;/string&gt;</w:t>
                  </w:r>
                  <w:r>
                    <w:rPr>
                      <w:rFonts w:ascii="돋움" w:eastAsia="돋움" w:hAnsi="돋움" w:hint="eastAsia"/>
                      <w:sz w:val="18"/>
                      <w:szCs w:val="18"/>
                    </w:rPr>
                    <w:br/>
                    <w:t>&lt;/resources&gt;</w:t>
                  </w:r>
                </w:p>
              </w:tc>
            </w:tr>
          </w:tbl>
          <w:p w:rsidR="003A716B" w:rsidRDefault="003A716B" w:rsidP="003A716B">
            <w:pPr>
              <w:pStyle w:val="a3"/>
              <w:spacing w:before="30" w:beforeAutospacing="0" w:after="0" w:afterAutospacing="0"/>
              <w:jc w:val="both"/>
              <w:rPr>
                <w:rFonts w:ascii="돋움" w:eastAsia="돋움" w:hAnsi="돋움"/>
                <w:color w:val="666666"/>
                <w:sz w:val="18"/>
                <w:szCs w:val="18"/>
              </w:rPr>
            </w:pPr>
            <w:r>
              <w:rPr>
                <w:rFonts w:ascii="돋움" w:eastAsia="돋움" w:hAnsi="돋움" w:hint="eastAsia"/>
                <w:color w:val="666666"/>
                <w:sz w:val="18"/>
                <w:szCs w:val="18"/>
              </w:rPr>
              <w:t>화면에 표기될 string이 전부 이다.</w:t>
            </w:r>
          </w:p>
          <w:p w:rsidR="003A716B" w:rsidRDefault="003A716B" w:rsidP="003A716B">
            <w:pPr>
              <w:pStyle w:val="a3"/>
              <w:spacing w:before="30" w:beforeAutospacing="0" w:after="0" w:afterAutospacing="0"/>
              <w:jc w:val="both"/>
              <w:rPr>
                <w:rFonts w:ascii="돋움" w:eastAsia="돋움" w:hAnsi="돋움"/>
                <w:color w:val="666666"/>
                <w:sz w:val="18"/>
                <w:szCs w:val="18"/>
              </w:rPr>
            </w:pPr>
            <w:r>
              <w:rPr>
                <w:rFonts w:ascii="돋움" w:eastAsia="돋움" w:hAnsi="돋움" w:hint="eastAsia"/>
                <w:color w:val="666666"/>
                <w:sz w:val="18"/>
                <w:szCs w:val="18"/>
              </w:rPr>
              <w:t> </w:t>
            </w:r>
          </w:p>
          <w:p w:rsidR="003A716B" w:rsidRDefault="003A716B" w:rsidP="003A716B">
            <w:pPr>
              <w:pStyle w:val="a3"/>
              <w:spacing w:before="30" w:beforeAutospacing="0" w:after="0" w:afterAutospacing="0"/>
              <w:jc w:val="both"/>
              <w:rPr>
                <w:rFonts w:ascii="돋움" w:eastAsia="돋움" w:hAnsi="돋움"/>
                <w:color w:val="666666"/>
                <w:sz w:val="18"/>
                <w:szCs w:val="18"/>
              </w:rPr>
            </w:pPr>
            <w:r>
              <w:rPr>
                <w:rFonts w:ascii="돋움" w:eastAsia="돋움" w:hAnsi="돋움" w:hint="eastAsia"/>
                <w:color w:val="666666"/>
                <w:sz w:val="18"/>
                <w:szCs w:val="18"/>
              </w:rPr>
              <w:t>이상.</w:t>
            </w:r>
            <w:r>
              <w:t xml:space="preserve"> </w:t>
            </w:r>
            <w:hyperlink r:id="rId42" w:history="1">
              <w:r>
                <w:rPr>
                  <w:rStyle w:val="a4"/>
                </w:rPr>
                <w:t>http://blog.naver.com/yunrain1?Redirect=Log&amp;logNo=70085915145</w:t>
              </w:r>
            </w:hyperlink>
          </w:p>
        </w:tc>
      </w:tr>
    </w:tbl>
    <w:p w:rsidR="003165F1" w:rsidRDefault="003165F1" w:rsidP="00771C95"/>
    <w:p w:rsidR="003165F1" w:rsidRDefault="003165F1">
      <w:pPr>
        <w:widowControl/>
        <w:wordWrap/>
        <w:autoSpaceDE/>
        <w:autoSpaceDN/>
        <w:jc w:val="left"/>
      </w:pPr>
      <w:r>
        <w:br w:type="page"/>
      </w:r>
    </w:p>
    <w:p w:rsidR="00EE37C5" w:rsidRDefault="003165F1" w:rsidP="00771C95">
      <w:r>
        <w:rPr>
          <w:rFonts w:hint="eastAsia"/>
        </w:rPr>
        <w:lastRenderedPageBreak/>
        <w:t>토글버튼 selector</w:t>
      </w:r>
    </w:p>
    <w:p w:rsidR="003165F1" w:rsidRPr="003165F1" w:rsidRDefault="003165F1" w:rsidP="003165F1">
      <w:pPr>
        <w:widowControl/>
        <w:wordWrap/>
        <w:autoSpaceDE/>
        <w:autoSpaceDN/>
        <w:spacing w:line="207" w:lineRule="atLeast"/>
        <w:jc w:val="left"/>
        <w:textAlignment w:val="baseline"/>
        <w:rPr>
          <w:rFonts w:ascii="Arial" w:eastAsia="굴림" w:hAnsi="Arial" w:cs="Arial"/>
          <w:color w:val="000000"/>
          <w:kern w:val="0"/>
          <w:sz w:val="16"/>
          <w:szCs w:val="16"/>
        </w:rPr>
      </w:pPr>
      <w:r w:rsidRPr="003165F1">
        <w:rPr>
          <w:rFonts w:ascii="Arial" w:eastAsia="굴림" w:hAnsi="Arial" w:cs="Arial"/>
          <w:b/>
          <w:bCs/>
          <w:color w:val="000000"/>
          <w:kern w:val="0"/>
          <w:sz w:val="16"/>
        </w:rPr>
        <w:t>res/drawable/toggle_button_background.xml</w:t>
      </w:r>
    </w:p>
    <w:p w:rsidR="003165F1" w:rsidRPr="003165F1" w:rsidRDefault="003165F1" w:rsidP="003165F1">
      <w:pPr>
        <w:widowControl/>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07" w:lineRule="atLeast"/>
        <w:jc w:val="left"/>
        <w:textAlignment w:val="baseline"/>
        <w:rPr>
          <w:rFonts w:ascii="Consolas" w:eastAsia="굴림체" w:hAnsi="Consolas" w:cs="굴림체"/>
          <w:color w:val="000000"/>
          <w:kern w:val="0"/>
          <w:sz w:val="16"/>
          <w:szCs w:val="16"/>
        </w:rPr>
      </w:pPr>
      <w:r w:rsidRPr="003165F1">
        <w:rPr>
          <w:rFonts w:ascii="Consolas" w:eastAsia="굴림체" w:hAnsi="Consolas" w:cs="굴림체"/>
          <w:color w:val="800000"/>
          <w:kern w:val="0"/>
          <w:sz w:val="16"/>
        </w:rPr>
        <w:t>&lt;selector</w:t>
      </w:r>
      <w:r w:rsidRPr="003165F1">
        <w:rPr>
          <w:rFonts w:ascii="Consolas" w:eastAsia="굴림체" w:hAnsi="Consolas" w:cs="굴림체"/>
          <w:color w:val="000000"/>
          <w:kern w:val="0"/>
          <w:sz w:val="16"/>
        </w:rPr>
        <w:t xml:space="preserve"> </w:t>
      </w:r>
      <w:r w:rsidRPr="003165F1">
        <w:rPr>
          <w:rFonts w:ascii="Consolas" w:eastAsia="굴림체" w:hAnsi="Consolas" w:cs="굴림체"/>
          <w:color w:val="FF0000"/>
          <w:kern w:val="0"/>
          <w:sz w:val="16"/>
        </w:rPr>
        <w:t>xmlns:android</w:t>
      </w:r>
      <w:r w:rsidRPr="003165F1">
        <w:rPr>
          <w:rFonts w:ascii="Consolas" w:eastAsia="굴림체" w:hAnsi="Consolas" w:cs="굴림체"/>
          <w:color w:val="000000"/>
          <w:kern w:val="0"/>
          <w:sz w:val="16"/>
        </w:rPr>
        <w:t>=</w:t>
      </w:r>
      <w:r w:rsidRPr="003165F1">
        <w:rPr>
          <w:rFonts w:ascii="Consolas" w:eastAsia="굴림체" w:hAnsi="Consolas" w:cs="굴림체"/>
          <w:color w:val="0000FF"/>
          <w:kern w:val="0"/>
          <w:sz w:val="16"/>
        </w:rPr>
        <w:t>"http://schemas.android.com/apk/res/android"</w:t>
      </w:r>
      <w:r w:rsidRPr="003165F1">
        <w:rPr>
          <w:rFonts w:ascii="Consolas" w:eastAsia="굴림체" w:hAnsi="Consolas" w:cs="굴림체"/>
          <w:color w:val="800000"/>
          <w:kern w:val="0"/>
          <w:sz w:val="16"/>
        </w:rPr>
        <w:t>&gt;</w:t>
      </w:r>
      <w:r w:rsidRPr="003165F1">
        <w:rPr>
          <w:rFonts w:ascii="Consolas" w:eastAsia="굴림체" w:hAnsi="Consolas" w:cs="굴림체"/>
          <w:color w:val="000000"/>
          <w:kern w:val="0"/>
          <w:sz w:val="16"/>
          <w:szCs w:val="16"/>
          <w:bdr w:val="none" w:sz="0" w:space="0" w:color="auto" w:frame="1"/>
        </w:rPr>
        <w:br/>
      </w:r>
      <w:r w:rsidRPr="003165F1">
        <w:rPr>
          <w:rFonts w:ascii="Consolas" w:eastAsia="굴림체" w:hAnsi="Consolas" w:cs="굴림체"/>
          <w:color w:val="000000"/>
          <w:kern w:val="0"/>
          <w:sz w:val="16"/>
        </w:rPr>
        <w:t xml:space="preserve">    </w:t>
      </w:r>
      <w:r w:rsidRPr="003165F1">
        <w:rPr>
          <w:rFonts w:ascii="Consolas" w:eastAsia="굴림체" w:hAnsi="Consolas" w:cs="굴림체"/>
          <w:color w:val="808080"/>
          <w:kern w:val="0"/>
          <w:sz w:val="16"/>
        </w:rPr>
        <w:t>&lt;!-- checked state --&gt;</w:t>
      </w:r>
      <w:r w:rsidRPr="003165F1">
        <w:rPr>
          <w:rFonts w:ascii="Consolas" w:eastAsia="굴림체" w:hAnsi="Consolas" w:cs="굴림체"/>
          <w:color w:val="000000"/>
          <w:kern w:val="0"/>
          <w:sz w:val="16"/>
          <w:szCs w:val="16"/>
          <w:bdr w:val="none" w:sz="0" w:space="0" w:color="auto" w:frame="1"/>
        </w:rPr>
        <w:br/>
      </w:r>
      <w:r w:rsidRPr="003165F1">
        <w:rPr>
          <w:rFonts w:ascii="Consolas" w:eastAsia="굴림체" w:hAnsi="Consolas" w:cs="굴림체"/>
          <w:color w:val="000000"/>
          <w:kern w:val="0"/>
          <w:sz w:val="16"/>
        </w:rPr>
        <w:t xml:space="preserve">    </w:t>
      </w:r>
      <w:r w:rsidRPr="003165F1">
        <w:rPr>
          <w:rFonts w:ascii="Consolas" w:eastAsia="굴림체" w:hAnsi="Consolas" w:cs="굴림체"/>
          <w:color w:val="800000"/>
          <w:kern w:val="0"/>
          <w:sz w:val="16"/>
        </w:rPr>
        <w:t>&lt;item</w:t>
      </w:r>
      <w:r w:rsidRPr="003165F1">
        <w:rPr>
          <w:rFonts w:ascii="Consolas" w:eastAsia="굴림체" w:hAnsi="Consolas" w:cs="굴림체"/>
          <w:color w:val="000000"/>
          <w:kern w:val="0"/>
          <w:sz w:val="16"/>
        </w:rPr>
        <w:t xml:space="preserve"> </w:t>
      </w:r>
      <w:r w:rsidRPr="003165F1">
        <w:rPr>
          <w:rFonts w:ascii="Consolas" w:eastAsia="굴림체" w:hAnsi="Consolas" w:cs="굴림체"/>
          <w:color w:val="FF0000"/>
          <w:kern w:val="0"/>
          <w:sz w:val="16"/>
        </w:rPr>
        <w:t>android:state_pressed</w:t>
      </w:r>
      <w:r w:rsidRPr="003165F1">
        <w:rPr>
          <w:rFonts w:ascii="Consolas" w:eastAsia="굴림체" w:hAnsi="Consolas" w:cs="굴림체"/>
          <w:color w:val="000000"/>
          <w:kern w:val="0"/>
          <w:sz w:val="16"/>
        </w:rPr>
        <w:t>=</w:t>
      </w:r>
      <w:r w:rsidRPr="003165F1">
        <w:rPr>
          <w:rFonts w:ascii="Consolas" w:eastAsia="굴림체" w:hAnsi="Consolas" w:cs="굴림체"/>
          <w:color w:val="0000FF"/>
          <w:kern w:val="0"/>
          <w:sz w:val="16"/>
        </w:rPr>
        <w:t>"false"</w:t>
      </w:r>
      <w:r w:rsidRPr="003165F1">
        <w:rPr>
          <w:rFonts w:ascii="Consolas" w:eastAsia="굴림체" w:hAnsi="Consolas" w:cs="굴림체"/>
          <w:color w:val="000000"/>
          <w:kern w:val="0"/>
          <w:sz w:val="16"/>
        </w:rPr>
        <w:t xml:space="preserve"> </w:t>
      </w:r>
      <w:r w:rsidRPr="003165F1">
        <w:rPr>
          <w:rFonts w:ascii="Consolas" w:eastAsia="굴림체" w:hAnsi="Consolas" w:cs="굴림체"/>
          <w:color w:val="FF0000"/>
          <w:kern w:val="0"/>
          <w:sz w:val="16"/>
        </w:rPr>
        <w:t>android:state_checked</w:t>
      </w:r>
      <w:r w:rsidRPr="003165F1">
        <w:rPr>
          <w:rFonts w:ascii="Consolas" w:eastAsia="굴림체" w:hAnsi="Consolas" w:cs="굴림체"/>
          <w:color w:val="000000"/>
          <w:kern w:val="0"/>
          <w:sz w:val="16"/>
        </w:rPr>
        <w:t>=</w:t>
      </w:r>
      <w:r w:rsidRPr="003165F1">
        <w:rPr>
          <w:rFonts w:ascii="Consolas" w:eastAsia="굴림체" w:hAnsi="Consolas" w:cs="굴림체"/>
          <w:color w:val="0000FF"/>
          <w:kern w:val="0"/>
          <w:sz w:val="16"/>
        </w:rPr>
        <w:t>"true"</w:t>
      </w:r>
      <w:r w:rsidRPr="003165F1">
        <w:rPr>
          <w:rFonts w:ascii="Consolas" w:eastAsia="굴림체" w:hAnsi="Consolas" w:cs="굴림체"/>
          <w:color w:val="000000"/>
          <w:kern w:val="0"/>
          <w:sz w:val="16"/>
          <w:szCs w:val="16"/>
          <w:bdr w:val="none" w:sz="0" w:space="0" w:color="auto" w:frame="1"/>
        </w:rPr>
        <w:br/>
      </w:r>
      <w:r w:rsidRPr="003165F1">
        <w:rPr>
          <w:rFonts w:ascii="Consolas" w:eastAsia="굴림체" w:hAnsi="Consolas" w:cs="굴림체"/>
          <w:color w:val="000000"/>
          <w:kern w:val="0"/>
          <w:sz w:val="16"/>
        </w:rPr>
        <w:t xml:space="preserve">          </w:t>
      </w:r>
      <w:r w:rsidRPr="003165F1">
        <w:rPr>
          <w:rFonts w:ascii="Consolas" w:eastAsia="굴림체" w:hAnsi="Consolas" w:cs="굴림체"/>
          <w:color w:val="FF0000"/>
          <w:kern w:val="0"/>
          <w:sz w:val="16"/>
        </w:rPr>
        <w:t>android:drawable</w:t>
      </w:r>
      <w:r w:rsidRPr="003165F1">
        <w:rPr>
          <w:rFonts w:ascii="Consolas" w:eastAsia="굴림체" w:hAnsi="Consolas" w:cs="굴림체"/>
          <w:color w:val="000000"/>
          <w:kern w:val="0"/>
          <w:sz w:val="16"/>
        </w:rPr>
        <w:t>=</w:t>
      </w:r>
      <w:r w:rsidRPr="003165F1">
        <w:rPr>
          <w:rFonts w:ascii="Consolas" w:eastAsia="굴림체" w:hAnsi="Consolas" w:cs="굴림체"/>
          <w:color w:val="0000FF"/>
          <w:kern w:val="0"/>
          <w:sz w:val="16"/>
        </w:rPr>
        <w:t>"@drawable/btn_default_checked"</w:t>
      </w:r>
      <w:r w:rsidRPr="003165F1">
        <w:rPr>
          <w:rFonts w:ascii="Consolas" w:eastAsia="굴림체" w:hAnsi="Consolas" w:cs="굴림체"/>
          <w:color w:val="000000"/>
          <w:kern w:val="0"/>
          <w:sz w:val="16"/>
        </w:rPr>
        <w:t xml:space="preserve"> </w:t>
      </w:r>
      <w:r w:rsidRPr="003165F1">
        <w:rPr>
          <w:rFonts w:ascii="Consolas" w:eastAsia="굴림체" w:hAnsi="Consolas" w:cs="굴림체"/>
          <w:color w:val="800000"/>
          <w:kern w:val="0"/>
          <w:sz w:val="16"/>
        </w:rPr>
        <w:t>/&gt;</w:t>
      </w:r>
      <w:r w:rsidRPr="003165F1">
        <w:rPr>
          <w:rFonts w:ascii="Consolas" w:eastAsia="굴림체" w:hAnsi="Consolas" w:cs="굴림체"/>
          <w:color w:val="000000"/>
          <w:kern w:val="0"/>
          <w:sz w:val="16"/>
          <w:szCs w:val="16"/>
          <w:bdr w:val="none" w:sz="0" w:space="0" w:color="auto" w:frame="1"/>
        </w:rPr>
        <w:br/>
      </w:r>
      <w:r w:rsidRPr="003165F1">
        <w:rPr>
          <w:rFonts w:ascii="Consolas" w:eastAsia="굴림체" w:hAnsi="Consolas" w:cs="굴림체"/>
          <w:color w:val="000000"/>
          <w:kern w:val="0"/>
          <w:sz w:val="16"/>
          <w:szCs w:val="16"/>
          <w:bdr w:val="none" w:sz="0" w:space="0" w:color="auto" w:frame="1"/>
        </w:rPr>
        <w:br/>
      </w:r>
      <w:r w:rsidRPr="003165F1">
        <w:rPr>
          <w:rFonts w:ascii="Consolas" w:eastAsia="굴림체" w:hAnsi="Consolas" w:cs="굴림체"/>
          <w:color w:val="000000"/>
          <w:kern w:val="0"/>
          <w:sz w:val="16"/>
        </w:rPr>
        <w:t xml:space="preserve">    </w:t>
      </w:r>
      <w:r w:rsidRPr="003165F1">
        <w:rPr>
          <w:rFonts w:ascii="Consolas" w:eastAsia="굴림체" w:hAnsi="Consolas" w:cs="굴림체"/>
          <w:color w:val="800000"/>
          <w:kern w:val="0"/>
          <w:sz w:val="16"/>
        </w:rPr>
        <w:t>&lt;item</w:t>
      </w:r>
      <w:r w:rsidRPr="003165F1">
        <w:rPr>
          <w:rFonts w:ascii="Consolas" w:eastAsia="굴림체" w:hAnsi="Consolas" w:cs="굴림체"/>
          <w:color w:val="000000"/>
          <w:kern w:val="0"/>
          <w:sz w:val="16"/>
        </w:rPr>
        <w:t xml:space="preserve"> </w:t>
      </w:r>
      <w:r w:rsidRPr="003165F1">
        <w:rPr>
          <w:rFonts w:ascii="Consolas" w:eastAsia="굴림체" w:hAnsi="Consolas" w:cs="굴림체"/>
          <w:color w:val="FF0000"/>
          <w:kern w:val="0"/>
          <w:sz w:val="16"/>
        </w:rPr>
        <w:t>android:state_window_focused</w:t>
      </w:r>
      <w:r w:rsidRPr="003165F1">
        <w:rPr>
          <w:rFonts w:ascii="Consolas" w:eastAsia="굴림체" w:hAnsi="Consolas" w:cs="굴림체"/>
          <w:color w:val="000000"/>
          <w:kern w:val="0"/>
          <w:sz w:val="16"/>
        </w:rPr>
        <w:t>=</w:t>
      </w:r>
      <w:r w:rsidRPr="003165F1">
        <w:rPr>
          <w:rFonts w:ascii="Consolas" w:eastAsia="굴림체" w:hAnsi="Consolas" w:cs="굴림체"/>
          <w:color w:val="0000FF"/>
          <w:kern w:val="0"/>
          <w:sz w:val="16"/>
        </w:rPr>
        <w:t>"false"</w:t>
      </w:r>
      <w:r w:rsidRPr="003165F1">
        <w:rPr>
          <w:rFonts w:ascii="Consolas" w:eastAsia="굴림체" w:hAnsi="Consolas" w:cs="굴림체"/>
          <w:color w:val="000000"/>
          <w:kern w:val="0"/>
          <w:sz w:val="16"/>
        </w:rPr>
        <w:t xml:space="preserve"> </w:t>
      </w:r>
      <w:r w:rsidRPr="003165F1">
        <w:rPr>
          <w:rFonts w:ascii="Consolas" w:eastAsia="굴림체" w:hAnsi="Consolas" w:cs="굴림체"/>
          <w:color w:val="FF0000"/>
          <w:kern w:val="0"/>
          <w:sz w:val="16"/>
        </w:rPr>
        <w:t>android:state_enabled</w:t>
      </w:r>
      <w:r w:rsidRPr="003165F1">
        <w:rPr>
          <w:rFonts w:ascii="Consolas" w:eastAsia="굴림체" w:hAnsi="Consolas" w:cs="굴림체"/>
          <w:color w:val="000000"/>
          <w:kern w:val="0"/>
          <w:sz w:val="16"/>
        </w:rPr>
        <w:t>=</w:t>
      </w:r>
      <w:r w:rsidRPr="003165F1">
        <w:rPr>
          <w:rFonts w:ascii="Consolas" w:eastAsia="굴림체" w:hAnsi="Consolas" w:cs="굴림체"/>
          <w:color w:val="0000FF"/>
          <w:kern w:val="0"/>
          <w:sz w:val="16"/>
        </w:rPr>
        <w:t>"true"</w:t>
      </w:r>
      <w:r w:rsidRPr="003165F1">
        <w:rPr>
          <w:rFonts w:ascii="Consolas" w:eastAsia="굴림체" w:hAnsi="Consolas" w:cs="굴림체"/>
          <w:color w:val="000000"/>
          <w:kern w:val="0"/>
          <w:sz w:val="16"/>
          <w:szCs w:val="16"/>
          <w:bdr w:val="none" w:sz="0" w:space="0" w:color="auto" w:frame="1"/>
        </w:rPr>
        <w:br/>
      </w:r>
      <w:r w:rsidRPr="003165F1">
        <w:rPr>
          <w:rFonts w:ascii="Consolas" w:eastAsia="굴림체" w:hAnsi="Consolas" w:cs="굴림체"/>
          <w:color w:val="000000"/>
          <w:kern w:val="0"/>
          <w:sz w:val="16"/>
        </w:rPr>
        <w:t xml:space="preserve">          </w:t>
      </w:r>
      <w:r w:rsidRPr="003165F1">
        <w:rPr>
          <w:rFonts w:ascii="Consolas" w:eastAsia="굴림체" w:hAnsi="Consolas" w:cs="굴림체"/>
          <w:color w:val="FF0000"/>
          <w:kern w:val="0"/>
          <w:sz w:val="16"/>
        </w:rPr>
        <w:t>android:drawable</w:t>
      </w:r>
      <w:r w:rsidRPr="003165F1">
        <w:rPr>
          <w:rFonts w:ascii="Consolas" w:eastAsia="굴림체" w:hAnsi="Consolas" w:cs="굴림체"/>
          <w:color w:val="000000"/>
          <w:kern w:val="0"/>
          <w:sz w:val="16"/>
        </w:rPr>
        <w:t>=</w:t>
      </w:r>
      <w:r w:rsidRPr="003165F1">
        <w:rPr>
          <w:rFonts w:ascii="Consolas" w:eastAsia="굴림체" w:hAnsi="Consolas" w:cs="굴림체"/>
          <w:color w:val="0000FF"/>
          <w:kern w:val="0"/>
          <w:sz w:val="16"/>
        </w:rPr>
        <w:t>"@drawable/btn_default_normal"</w:t>
      </w:r>
      <w:r w:rsidRPr="003165F1">
        <w:rPr>
          <w:rFonts w:ascii="Consolas" w:eastAsia="굴림체" w:hAnsi="Consolas" w:cs="굴림체"/>
          <w:color w:val="000000"/>
          <w:kern w:val="0"/>
          <w:sz w:val="16"/>
        </w:rPr>
        <w:t xml:space="preserve"> </w:t>
      </w:r>
      <w:r w:rsidRPr="003165F1">
        <w:rPr>
          <w:rFonts w:ascii="Consolas" w:eastAsia="굴림체" w:hAnsi="Consolas" w:cs="굴림체"/>
          <w:color w:val="800000"/>
          <w:kern w:val="0"/>
          <w:sz w:val="16"/>
        </w:rPr>
        <w:t>/&gt;</w:t>
      </w:r>
      <w:r w:rsidRPr="003165F1">
        <w:rPr>
          <w:rFonts w:ascii="Consolas" w:eastAsia="굴림체" w:hAnsi="Consolas" w:cs="굴림체"/>
          <w:color w:val="000000"/>
          <w:kern w:val="0"/>
          <w:sz w:val="16"/>
          <w:szCs w:val="16"/>
          <w:bdr w:val="none" w:sz="0" w:space="0" w:color="auto" w:frame="1"/>
        </w:rPr>
        <w:br/>
      </w:r>
      <w:r w:rsidRPr="003165F1">
        <w:rPr>
          <w:rFonts w:ascii="Consolas" w:eastAsia="굴림체" w:hAnsi="Consolas" w:cs="굴림체"/>
          <w:color w:val="000000"/>
          <w:kern w:val="0"/>
          <w:sz w:val="16"/>
        </w:rPr>
        <w:t xml:space="preserve">    </w:t>
      </w:r>
      <w:r w:rsidRPr="003165F1">
        <w:rPr>
          <w:rFonts w:ascii="Consolas" w:eastAsia="굴림체" w:hAnsi="Consolas" w:cs="굴림체"/>
          <w:color w:val="800000"/>
          <w:kern w:val="0"/>
          <w:sz w:val="16"/>
        </w:rPr>
        <w:t>&lt;item</w:t>
      </w:r>
      <w:r w:rsidRPr="003165F1">
        <w:rPr>
          <w:rFonts w:ascii="Consolas" w:eastAsia="굴림체" w:hAnsi="Consolas" w:cs="굴림체"/>
          <w:color w:val="000000"/>
          <w:kern w:val="0"/>
          <w:sz w:val="16"/>
        </w:rPr>
        <w:t xml:space="preserve"> </w:t>
      </w:r>
      <w:r w:rsidRPr="003165F1">
        <w:rPr>
          <w:rFonts w:ascii="Consolas" w:eastAsia="굴림체" w:hAnsi="Consolas" w:cs="굴림체"/>
          <w:color w:val="FF0000"/>
          <w:kern w:val="0"/>
          <w:sz w:val="16"/>
        </w:rPr>
        <w:t>android:state_window_focused</w:t>
      </w:r>
      <w:r w:rsidRPr="003165F1">
        <w:rPr>
          <w:rFonts w:ascii="Consolas" w:eastAsia="굴림체" w:hAnsi="Consolas" w:cs="굴림체"/>
          <w:color w:val="000000"/>
          <w:kern w:val="0"/>
          <w:sz w:val="16"/>
        </w:rPr>
        <w:t>=</w:t>
      </w:r>
      <w:r w:rsidRPr="003165F1">
        <w:rPr>
          <w:rFonts w:ascii="Consolas" w:eastAsia="굴림체" w:hAnsi="Consolas" w:cs="굴림체"/>
          <w:color w:val="0000FF"/>
          <w:kern w:val="0"/>
          <w:sz w:val="16"/>
        </w:rPr>
        <w:t>"false"</w:t>
      </w:r>
      <w:r w:rsidRPr="003165F1">
        <w:rPr>
          <w:rFonts w:ascii="Consolas" w:eastAsia="굴림체" w:hAnsi="Consolas" w:cs="굴림체"/>
          <w:color w:val="000000"/>
          <w:kern w:val="0"/>
          <w:sz w:val="16"/>
        </w:rPr>
        <w:t xml:space="preserve"> </w:t>
      </w:r>
      <w:r w:rsidRPr="003165F1">
        <w:rPr>
          <w:rFonts w:ascii="Consolas" w:eastAsia="굴림체" w:hAnsi="Consolas" w:cs="굴림체"/>
          <w:color w:val="FF0000"/>
          <w:kern w:val="0"/>
          <w:sz w:val="16"/>
        </w:rPr>
        <w:t>android:state_enabled</w:t>
      </w:r>
      <w:r w:rsidRPr="003165F1">
        <w:rPr>
          <w:rFonts w:ascii="Consolas" w:eastAsia="굴림체" w:hAnsi="Consolas" w:cs="굴림체"/>
          <w:color w:val="000000"/>
          <w:kern w:val="0"/>
          <w:sz w:val="16"/>
        </w:rPr>
        <w:t>=</w:t>
      </w:r>
      <w:r w:rsidRPr="003165F1">
        <w:rPr>
          <w:rFonts w:ascii="Consolas" w:eastAsia="굴림체" w:hAnsi="Consolas" w:cs="굴림체"/>
          <w:color w:val="0000FF"/>
          <w:kern w:val="0"/>
          <w:sz w:val="16"/>
        </w:rPr>
        <w:t>"false"</w:t>
      </w:r>
      <w:r w:rsidRPr="003165F1">
        <w:rPr>
          <w:rFonts w:ascii="Consolas" w:eastAsia="굴림체" w:hAnsi="Consolas" w:cs="굴림체"/>
          <w:color w:val="000000"/>
          <w:kern w:val="0"/>
          <w:sz w:val="16"/>
          <w:szCs w:val="16"/>
          <w:bdr w:val="none" w:sz="0" w:space="0" w:color="auto" w:frame="1"/>
        </w:rPr>
        <w:br/>
      </w:r>
      <w:r w:rsidRPr="003165F1">
        <w:rPr>
          <w:rFonts w:ascii="Consolas" w:eastAsia="굴림체" w:hAnsi="Consolas" w:cs="굴림체"/>
          <w:color w:val="000000"/>
          <w:kern w:val="0"/>
          <w:sz w:val="16"/>
        </w:rPr>
        <w:t xml:space="preserve">          </w:t>
      </w:r>
      <w:r w:rsidRPr="003165F1">
        <w:rPr>
          <w:rFonts w:ascii="Consolas" w:eastAsia="굴림체" w:hAnsi="Consolas" w:cs="굴림체"/>
          <w:color w:val="FF0000"/>
          <w:kern w:val="0"/>
          <w:sz w:val="16"/>
        </w:rPr>
        <w:t>android:drawable</w:t>
      </w:r>
      <w:r w:rsidRPr="003165F1">
        <w:rPr>
          <w:rFonts w:ascii="Consolas" w:eastAsia="굴림체" w:hAnsi="Consolas" w:cs="굴림체"/>
          <w:color w:val="000000"/>
          <w:kern w:val="0"/>
          <w:sz w:val="16"/>
        </w:rPr>
        <w:t>=</w:t>
      </w:r>
      <w:r w:rsidRPr="003165F1">
        <w:rPr>
          <w:rFonts w:ascii="Consolas" w:eastAsia="굴림체" w:hAnsi="Consolas" w:cs="굴림체"/>
          <w:color w:val="0000FF"/>
          <w:kern w:val="0"/>
          <w:sz w:val="16"/>
        </w:rPr>
        <w:t>"@drawable/btn_default_normal_disable"</w:t>
      </w:r>
      <w:r w:rsidRPr="003165F1">
        <w:rPr>
          <w:rFonts w:ascii="Consolas" w:eastAsia="굴림체" w:hAnsi="Consolas" w:cs="굴림체"/>
          <w:color w:val="000000"/>
          <w:kern w:val="0"/>
          <w:sz w:val="16"/>
        </w:rPr>
        <w:t xml:space="preserve"> </w:t>
      </w:r>
      <w:r w:rsidRPr="003165F1">
        <w:rPr>
          <w:rFonts w:ascii="Consolas" w:eastAsia="굴림체" w:hAnsi="Consolas" w:cs="굴림체"/>
          <w:color w:val="800000"/>
          <w:kern w:val="0"/>
          <w:sz w:val="16"/>
        </w:rPr>
        <w:t>/&gt;</w:t>
      </w:r>
      <w:r w:rsidRPr="003165F1">
        <w:rPr>
          <w:rFonts w:ascii="Consolas" w:eastAsia="굴림체" w:hAnsi="Consolas" w:cs="굴림체"/>
          <w:color w:val="000000"/>
          <w:kern w:val="0"/>
          <w:sz w:val="16"/>
          <w:szCs w:val="16"/>
          <w:bdr w:val="none" w:sz="0" w:space="0" w:color="auto" w:frame="1"/>
        </w:rPr>
        <w:br/>
      </w:r>
      <w:r w:rsidRPr="003165F1">
        <w:rPr>
          <w:rFonts w:ascii="Consolas" w:eastAsia="굴림체" w:hAnsi="Consolas" w:cs="굴림체"/>
          <w:color w:val="000000"/>
          <w:kern w:val="0"/>
          <w:sz w:val="16"/>
        </w:rPr>
        <w:t xml:space="preserve">    </w:t>
      </w:r>
      <w:r w:rsidRPr="003165F1">
        <w:rPr>
          <w:rFonts w:ascii="Consolas" w:eastAsia="굴림체" w:hAnsi="Consolas" w:cs="굴림체"/>
          <w:color w:val="800000"/>
          <w:kern w:val="0"/>
          <w:sz w:val="16"/>
        </w:rPr>
        <w:t>&lt;item</w:t>
      </w:r>
      <w:r w:rsidRPr="003165F1">
        <w:rPr>
          <w:rFonts w:ascii="Consolas" w:eastAsia="굴림체" w:hAnsi="Consolas" w:cs="굴림체"/>
          <w:color w:val="000000"/>
          <w:kern w:val="0"/>
          <w:sz w:val="16"/>
        </w:rPr>
        <w:t xml:space="preserve"> </w:t>
      </w:r>
      <w:r w:rsidRPr="003165F1">
        <w:rPr>
          <w:rFonts w:ascii="Consolas" w:eastAsia="굴림체" w:hAnsi="Consolas" w:cs="굴림체"/>
          <w:color w:val="FF0000"/>
          <w:kern w:val="0"/>
          <w:sz w:val="16"/>
        </w:rPr>
        <w:t>android:state_pressed</w:t>
      </w:r>
      <w:r w:rsidRPr="003165F1">
        <w:rPr>
          <w:rFonts w:ascii="Consolas" w:eastAsia="굴림체" w:hAnsi="Consolas" w:cs="굴림체"/>
          <w:color w:val="000000"/>
          <w:kern w:val="0"/>
          <w:sz w:val="16"/>
        </w:rPr>
        <w:t>=</w:t>
      </w:r>
      <w:r w:rsidRPr="003165F1">
        <w:rPr>
          <w:rFonts w:ascii="Consolas" w:eastAsia="굴림체" w:hAnsi="Consolas" w:cs="굴림체"/>
          <w:color w:val="0000FF"/>
          <w:kern w:val="0"/>
          <w:sz w:val="16"/>
        </w:rPr>
        <w:t>"true"</w:t>
      </w:r>
      <w:r w:rsidRPr="003165F1">
        <w:rPr>
          <w:rFonts w:ascii="Consolas" w:eastAsia="굴림체" w:hAnsi="Consolas" w:cs="굴림체"/>
          <w:color w:val="000000"/>
          <w:kern w:val="0"/>
          <w:sz w:val="16"/>
          <w:szCs w:val="16"/>
          <w:bdr w:val="none" w:sz="0" w:space="0" w:color="auto" w:frame="1"/>
        </w:rPr>
        <w:br/>
      </w:r>
      <w:r w:rsidRPr="003165F1">
        <w:rPr>
          <w:rFonts w:ascii="Consolas" w:eastAsia="굴림체" w:hAnsi="Consolas" w:cs="굴림체"/>
          <w:color w:val="000000"/>
          <w:kern w:val="0"/>
          <w:sz w:val="16"/>
        </w:rPr>
        <w:t xml:space="preserve">          </w:t>
      </w:r>
      <w:r w:rsidRPr="003165F1">
        <w:rPr>
          <w:rFonts w:ascii="Consolas" w:eastAsia="굴림체" w:hAnsi="Consolas" w:cs="굴림체"/>
          <w:color w:val="FF0000"/>
          <w:kern w:val="0"/>
          <w:sz w:val="16"/>
        </w:rPr>
        <w:t>android:drawable</w:t>
      </w:r>
      <w:r w:rsidRPr="003165F1">
        <w:rPr>
          <w:rFonts w:ascii="Consolas" w:eastAsia="굴림체" w:hAnsi="Consolas" w:cs="굴림체"/>
          <w:color w:val="000000"/>
          <w:kern w:val="0"/>
          <w:sz w:val="16"/>
        </w:rPr>
        <w:t>=</w:t>
      </w:r>
      <w:r w:rsidRPr="003165F1">
        <w:rPr>
          <w:rFonts w:ascii="Consolas" w:eastAsia="굴림체" w:hAnsi="Consolas" w:cs="굴림체"/>
          <w:color w:val="0000FF"/>
          <w:kern w:val="0"/>
          <w:sz w:val="16"/>
        </w:rPr>
        <w:t>"@drawable/btn_default_pressed"</w:t>
      </w:r>
      <w:r w:rsidRPr="003165F1">
        <w:rPr>
          <w:rFonts w:ascii="Consolas" w:eastAsia="굴림체" w:hAnsi="Consolas" w:cs="굴림체"/>
          <w:color w:val="000000"/>
          <w:kern w:val="0"/>
          <w:sz w:val="16"/>
        </w:rPr>
        <w:t xml:space="preserve"> </w:t>
      </w:r>
      <w:r w:rsidRPr="003165F1">
        <w:rPr>
          <w:rFonts w:ascii="Consolas" w:eastAsia="굴림체" w:hAnsi="Consolas" w:cs="굴림체"/>
          <w:color w:val="800000"/>
          <w:kern w:val="0"/>
          <w:sz w:val="16"/>
        </w:rPr>
        <w:t>/&gt;</w:t>
      </w:r>
      <w:r w:rsidRPr="003165F1">
        <w:rPr>
          <w:rFonts w:ascii="Consolas" w:eastAsia="굴림체" w:hAnsi="Consolas" w:cs="굴림체"/>
          <w:color w:val="000000"/>
          <w:kern w:val="0"/>
          <w:sz w:val="16"/>
          <w:szCs w:val="16"/>
          <w:bdr w:val="none" w:sz="0" w:space="0" w:color="auto" w:frame="1"/>
        </w:rPr>
        <w:br/>
      </w:r>
      <w:r w:rsidRPr="003165F1">
        <w:rPr>
          <w:rFonts w:ascii="Consolas" w:eastAsia="굴림체" w:hAnsi="Consolas" w:cs="굴림체"/>
          <w:color w:val="000000"/>
          <w:kern w:val="0"/>
          <w:sz w:val="16"/>
        </w:rPr>
        <w:t xml:space="preserve">    </w:t>
      </w:r>
      <w:r w:rsidRPr="003165F1">
        <w:rPr>
          <w:rFonts w:ascii="Consolas" w:eastAsia="굴림체" w:hAnsi="Consolas" w:cs="굴림체"/>
          <w:color w:val="800000"/>
          <w:kern w:val="0"/>
          <w:sz w:val="16"/>
        </w:rPr>
        <w:t>&lt;item</w:t>
      </w:r>
      <w:r w:rsidRPr="003165F1">
        <w:rPr>
          <w:rFonts w:ascii="Consolas" w:eastAsia="굴림체" w:hAnsi="Consolas" w:cs="굴림체"/>
          <w:color w:val="000000"/>
          <w:kern w:val="0"/>
          <w:sz w:val="16"/>
        </w:rPr>
        <w:t xml:space="preserve"> </w:t>
      </w:r>
      <w:r w:rsidRPr="003165F1">
        <w:rPr>
          <w:rFonts w:ascii="Consolas" w:eastAsia="굴림체" w:hAnsi="Consolas" w:cs="굴림체"/>
          <w:color w:val="FF0000"/>
          <w:kern w:val="0"/>
          <w:sz w:val="16"/>
        </w:rPr>
        <w:t>android:state_focused</w:t>
      </w:r>
      <w:r w:rsidRPr="003165F1">
        <w:rPr>
          <w:rFonts w:ascii="Consolas" w:eastAsia="굴림체" w:hAnsi="Consolas" w:cs="굴림체"/>
          <w:color w:val="000000"/>
          <w:kern w:val="0"/>
          <w:sz w:val="16"/>
        </w:rPr>
        <w:t>=</w:t>
      </w:r>
      <w:r w:rsidRPr="003165F1">
        <w:rPr>
          <w:rFonts w:ascii="Consolas" w:eastAsia="굴림체" w:hAnsi="Consolas" w:cs="굴림체"/>
          <w:color w:val="0000FF"/>
          <w:kern w:val="0"/>
          <w:sz w:val="16"/>
        </w:rPr>
        <w:t>"true"</w:t>
      </w:r>
      <w:r w:rsidRPr="003165F1">
        <w:rPr>
          <w:rFonts w:ascii="Consolas" w:eastAsia="굴림체" w:hAnsi="Consolas" w:cs="굴림체"/>
          <w:color w:val="000000"/>
          <w:kern w:val="0"/>
          <w:sz w:val="16"/>
        </w:rPr>
        <w:t xml:space="preserve"> </w:t>
      </w:r>
      <w:r w:rsidRPr="003165F1">
        <w:rPr>
          <w:rFonts w:ascii="Consolas" w:eastAsia="굴림체" w:hAnsi="Consolas" w:cs="굴림체"/>
          <w:color w:val="FF0000"/>
          <w:kern w:val="0"/>
          <w:sz w:val="16"/>
        </w:rPr>
        <w:t>android:state_enabled</w:t>
      </w:r>
      <w:r w:rsidRPr="003165F1">
        <w:rPr>
          <w:rFonts w:ascii="Consolas" w:eastAsia="굴림체" w:hAnsi="Consolas" w:cs="굴림체"/>
          <w:color w:val="000000"/>
          <w:kern w:val="0"/>
          <w:sz w:val="16"/>
        </w:rPr>
        <w:t>=</w:t>
      </w:r>
      <w:r w:rsidRPr="003165F1">
        <w:rPr>
          <w:rFonts w:ascii="Consolas" w:eastAsia="굴림체" w:hAnsi="Consolas" w:cs="굴림체"/>
          <w:color w:val="0000FF"/>
          <w:kern w:val="0"/>
          <w:sz w:val="16"/>
        </w:rPr>
        <w:t>"true"</w:t>
      </w:r>
      <w:r w:rsidRPr="003165F1">
        <w:rPr>
          <w:rFonts w:ascii="Consolas" w:eastAsia="굴림체" w:hAnsi="Consolas" w:cs="굴림체"/>
          <w:color w:val="000000"/>
          <w:kern w:val="0"/>
          <w:sz w:val="16"/>
          <w:szCs w:val="16"/>
          <w:bdr w:val="none" w:sz="0" w:space="0" w:color="auto" w:frame="1"/>
        </w:rPr>
        <w:br/>
      </w:r>
      <w:r w:rsidRPr="003165F1">
        <w:rPr>
          <w:rFonts w:ascii="Consolas" w:eastAsia="굴림체" w:hAnsi="Consolas" w:cs="굴림체"/>
          <w:color w:val="000000"/>
          <w:kern w:val="0"/>
          <w:sz w:val="16"/>
        </w:rPr>
        <w:t xml:space="preserve">          </w:t>
      </w:r>
      <w:r w:rsidRPr="003165F1">
        <w:rPr>
          <w:rFonts w:ascii="Consolas" w:eastAsia="굴림체" w:hAnsi="Consolas" w:cs="굴림체"/>
          <w:color w:val="FF0000"/>
          <w:kern w:val="0"/>
          <w:sz w:val="16"/>
        </w:rPr>
        <w:t>android:drawable</w:t>
      </w:r>
      <w:r w:rsidRPr="003165F1">
        <w:rPr>
          <w:rFonts w:ascii="Consolas" w:eastAsia="굴림체" w:hAnsi="Consolas" w:cs="굴림체"/>
          <w:color w:val="000000"/>
          <w:kern w:val="0"/>
          <w:sz w:val="16"/>
        </w:rPr>
        <w:t>=</w:t>
      </w:r>
      <w:r w:rsidRPr="003165F1">
        <w:rPr>
          <w:rFonts w:ascii="Consolas" w:eastAsia="굴림체" w:hAnsi="Consolas" w:cs="굴림체"/>
          <w:color w:val="0000FF"/>
          <w:kern w:val="0"/>
          <w:sz w:val="16"/>
        </w:rPr>
        <w:t>"@drawable/btn_default_selected"</w:t>
      </w:r>
      <w:r w:rsidRPr="003165F1">
        <w:rPr>
          <w:rFonts w:ascii="Consolas" w:eastAsia="굴림체" w:hAnsi="Consolas" w:cs="굴림체"/>
          <w:color w:val="000000"/>
          <w:kern w:val="0"/>
          <w:sz w:val="16"/>
        </w:rPr>
        <w:t xml:space="preserve"> </w:t>
      </w:r>
      <w:r w:rsidRPr="003165F1">
        <w:rPr>
          <w:rFonts w:ascii="Consolas" w:eastAsia="굴림체" w:hAnsi="Consolas" w:cs="굴림체"/>
          <w:color w:val="800000"/>
          <w:kern w:val="0"/>
          <w:sz w:val="16"/>
        </w:rPr>
        <w:t>/&gt;</w:t>
      </w:r>
      <w:r w:rsidRPr="003165F1">
        <w:rPr>
          <w:rFonts w:ascii="Consolas" w:eastAsia="굴림체" w:hAnsi="Consolas" w:cs="굴림체"/>
          <w:color w:val="000000"/>
          <w:kern w:val="0"/>
          <w:sz w:val="16"/>
          <w:szCs w:val="16"/>
          <w:bdr w:val="none" w:sz="0" w:space="0" w:color="auto" w:frame="1"/>
        </w:rPr>
        <w:br/>
      </w:r>
      <w:r w:rsidRPr="003165F1">
        <w:rPr>
          <w:rFonts w:ascii="Consolas" w:eastAsia="굴림체" w:hAnsi="Consolas" w:cs="굴림체"/>
          <w:color w:val="000000"/>
          <w:kern w:val="0"/>
          <w:sz w:val="16"/>
        </w:rPr>
        <w:t xml:space="preserve">    </w:t>
      </w:r>
      <w:r w:rsidRPr="003165F1">
        <w:rPr>
          <w:rFonts w:ascii="Consolas" w:eastAsia="굴림체" w:hAnsi="Consolas" w:cs="굴림체"/>
          <w:color w:val="800000"/>
          <w:kern w:val="0"/>
          <w:sz w:val="16"/>
        </w:rPr>
        <w:t>&lt;item</w:t>
      </w:r>
      <w:r w:rsidRPr="003165F1">
        <w:rPr>
          <w:rFonts w:ascii="Consolas" w:eastAsia="굴림체" w:hAnsi="Consolas" w:cs="굴림체"/>
          <w:color w:val="000000"/>
          <w:kern w:val="0"/>
          <w:sz w:val="16"/>
        </w:rPr>
        <w:t xml:space="preserve"> </w:t>
      </w:r>
      <w:r w:rsidRPr="003165F1">
        <w:rPr>
          <w:rFonts w:ascii="Consolas" w:eastAsia="굴림체" w:hAnsi="Consolas" w:cs="굴림체"/>
          <w:color w:val="FF0000"/>
          <w:kern w:val="0"/>
          <w:sz w:val="16"/>
        </w:rPr>
        <w:t>android:state_enabled</w:t>
      </w:r>
      <w:r w:rsidRPr="003165F1">
        <w:rPr>
          <w:rFonts w:ascii="Consolas" w:eastAsia="굴림체" w:hAnsi="Consolas" w:cs="굴림체"/>
          <w:color w:val="000000"/>
          <w:kern w:val="0"/>
          <w:sz w:val="16"/>
        </w:rPr>
        <w:t>=</w:t>
      </w:r>
      <w:r w:rsidRPr="003165F1">
        <w:rPr>
          <w:rFonts w:ascii="Consolas" w:eastAsia="굴림체" w:hAnsi="Consolas" w:cs="굴림체"/>
          <w:color w:val="0000FF"/>
          <w:kern w:val="0"/>
          <w:sz w:val="16"/>
        </w:rPr>
        <w:t>"true"</w:t>
      </w:r>
      <w:r w:rsidRPr="003165F1">
        <w:rPr>
          <w:rFonts w:ascii="Consolas" w:eastAsia="굴림체" w:hAnsi="Consolas" w:cs="굴림체"/>
          <w:color w:val="000000"/>
          <w:kern w:val="0"/>
          <w:sz w:val="16"/>
          <w:szCs w:val="16"/>
          <w:bdr w:val="none" w:sz="0" w:space="0" w:color="auto" w:frame="1"/>
        </w:rPr>
        <w:br/>
      </w:r>
      <w:r w:rsidRPr="003165F1">
        <w:rPr>
          <w:rFonts w:ascii="Consolas" w:eastAsia="굴림체" w:hAnsi="Consolas" w:cs="굴림체"/>
          <w:color w:val="000000"/>
          <w:kern w:val="0"/>
          <w:sz w:val="16"/>
        </w:rPr>
        <w:t xml:space="preserve">          </w:t>
      </w:r>
      <w:r w:rsidRPr="003165F1">
        <w:rPr>
          <w:rFonts w:ascii="Consolas" w:eastAsia="굴림체" w:hAnsi="Consolas" w:cs="굴림체"/>
          <w:color w:val="FF0000"/>
          <w:kern w:val="0"/>
          <w:sz w:val="16"/>
        </w:rPr>
        <w:t>android:drawable</w:t>
      </w:r>
      <w:r w:rsidRPr="003165F1">
        <w:rPr>
          <w:rFonts w:ascii="Consolas" w:eastAsia="굴림체" w:hAnsi="Consolas" w:cs="굴림체"/>
          <w:color w:val="000000"/>
          <w:kern w:val="0"/>
          <w:sz w:val="16"/>
        </w:rPr>
        <w:t>=</w:t>
      </w:r>
      <w:r w:rsidRPr="003165F1">
        <w:rPr>
          <w:rFonts w:ascii="Consolas" w:eastAsia="굴림체" w:hAnsi="Consolas" w:cs="굴림체"/>
          <w:color w:val="0000FF"/>
          <w:kern w:val="0"/>
          <w:sz w:val="16"/>
        </w:rPr>
        <w:t>"@drawable/btn_default_normal"</w:t>
      </w:r>
      <w:r w:rsidRPr="003165F1">
        <w:rPr>
          <w:rFonts w:ascii="Consolas" w:eastAsia="굴림체" w:hAnsi="Consolas" w:cs="굴림체"/>
          <w:color w:val="000000"/>
          <w:kern w:val="0"/>
          <w:sz w:val="16"/>
        </w:rPr>
        <w:t xml:space="preserve"> </w:t>
      </w:r>
      <w:r w:rsidRPr="003165F1">
        <w:rPr>
          <w:rFonts w:ascii="Consolas" w:eastAsia="굴림체" w:hAnsi="Consolas" w:cs="굴림체"/>
          <w:color w:val="800000"/>
          <w:kern w:val="0"/>
          <w:sz w:val="16"/>
        </w:rPr>
        <w:t>/&gt;</w:t>
      </w:r>
      <w:r w:rsidRPr="003165F1">
        <w:rPr>
          <w:rFonts w:ascii="Consolas" w:eastAsia="굴림체" w:hAnsi="Consolas" w:cs="굴림체"/>
          <w:color w:val="000000"/>
          <w:kern w:val="0"/>
          <w:sz w:val="16"/>
          <w:szCs w:val="16"/>
          <w:bdr w:val="none" w:sz="0" w:space="0" w:color="auto" w:frame="1"/>
        </w:rPr>
        <w:br/>
      </w:r>
      <w:r w:rsidRPr="003165F1">
        <w:rPr>
          <w:rFonts w:ascii="Consolas" w:eastAsia="굴림체" w:hAnsi="Consolas" w:cs="굴림체"/>
          <w:color w:val="000000"/>
          <w:kern w:val="0"/>
          <w:sz w:val="16"/>
        </w:rPr>
        <w:t xml:space="preserve">    </w:t>
      </w:r>
      <w:r w:rsidRPr="003165F1">
        <w:rPr>
          <w:rFonts w:ascii="Consolas" w:eastAsia="굴림체" w:hAnsi="Consolas" w:cs="굴림체"/>
          <w:color w:val="800000"/>
          <w:kern w:val="0"/>
          <w:sz w:val="16"/>
        </w:rPr>
        <w:t>&lt;item</w:t>
      </w:r>
      <w:r w:rsidRPr="003165F1">
        <w:rPr>
          <w:rFonts w:ascii="Consolas" w:eastAsia="굴림체" w:hAnsi="Consolas" w:cs="굴림체"/>
          <w:color w:val="000000"/>
          <w:kern w:val="0"/>
          <w:sz w:val="16"/>
        </w:rPr>
        <w:t xml:space="preserve"> </w:t>
      </w:r>
      <w:r w:rsidRPr="003165F1">
        <w:rPr>
          <w:rFonts w:ascii="Consolas" w:eastAsia="굴림체" w:hAnsi="Consolas" w:cs="굴림체"/>
          <w:color w:val="FF0000"/>
          <w:kern w:val="0"/>
          <w:sz w:val="16"/>
        </w:rPr>
        <w:t>android:state_focused</w:t>
      </w:r>
      <w:r w:rsidRPr="003165F1">
        <w:rPr>
          <w:rFonts w:ascii="Consolas" w:eastAsia="굴림체" w:hAnsi="Consolas" w:cs="굴림체"/>
          <w:color w:val="000000"/>
          <w:kern w:val="0"/>
          <w:sz w:val="16"/>
        </w:rPr>
        <w:t>=</w:t>
      </w:r>
      <w:r w:rsidRPr="003165F1">
        <w:rPr>
          <w:rFonts w:ascii="Consolas" w:eastAsia="굴림체" w:hAnsi="Consolas" w:cs="굴림체"/>
          <w:color w:val="0000FF"/>
          <w:kern w:val="0"/>
          <w:sz w:val="16"/>
        </w:rPr>
        <w:t>"true"</w:t>
      </w:r>
      <w:r w:rsidRPr="003165F1">
        <w:rPr>
          <w:rFonts w:ascii="Consolas" w:eastAsia="굴림체" w:hAnsi="Consolas" w:cs="굴림체"/>
          <w:color w:val="000000"/>
          <w:kern w:val="0"/>
          <w:sz w:val="16"/>
          <w:szCs w:val="16"/>
          <w:bdr w:val="none" w:sz="0" w:space="0" w:color="auto" w:frame="1"/>
        </w:rPr>
        <w:br/>
      </w:r>
      <w:r w:rsidRPr="003165F1">
        <w:rPr>
          <w:rFonts w:ascii="Consolas" w:eastAsia="굴림체" w:hAnsi="Consolas" w:cs="굴림체"/>
          <w:color w:val="000000"/>
          <w:kern w:val="0"/>
          <w:sz w:val="16"/>
        </w:rPr>
        <w:t xml:space="preserve">          </w:t>
      </w:r>
      <w:r w:rsidRPr="003165F1">
        <w:rPr>
          <w:rFonts w:ascii="Consolas" w:eastAsia="굴림체" w:hAnsi="Consolas" w:cs="굴림체"/>
          <w:color w:val="FF0000"/>
          <w:kern w:val="0"/>
          <w:sz w:val="16"/>
        </w:rPr>
        <w:t>android:drawable</w:t>
      </w:r>
      <w:r w:rsidRPr="003165F1">
        <w:rPr>
          <w:rFonts w:ascii="Consolas" w:eastAsia="굴림체" w:hAnsi="Consolas" w:cs="굴림체"/>
          <w:color w:val="000000"/>
          <w:kern w:val="0"/>
          <w:sz w:val="16"/>
        </w:rPr>
        <w:t>=</w:t>
      </w:r>
      <w:r w:rsidRPr="003165F1">
        <w:rPr>
          <w:rFonts w:ascii="Consolas" w:eastAsia="굴림체" w:hAnsi="Consolas" w:cs="굴림체"/>
          <w:color w:val="0000FF"/>
          <w:kern w:val="0"/>
          <w:sz w:val="16"/>
        </w:rPr>
        <w:t>"@drawable/btn_default_normal_disable_focused"</w:t>
      </w:r>
      <w:r w:rsidRPr="003165F1">
        <w:rPr>
          <w:rFonts w:ascii="Consolas" w:eastAsia="굴림체" w:hAnsi="Consolas" w:cs="굴림체"/>
          <w:color w:val="000000"/>
          <w:kern w:val="0"/>
          <w:sz w:val="16"/>
        </w:rPr>
        <w:t xml:space="preserve"> </w:t>
      </w:r>
      <w:r w:rsidRPr="003165F1">
        <w:rPr>
          <w:rFonts w:ascii="Consolas" w:eastAsia="굴림체" w:hAnsi="Consolas" w:cs="굴림체"/>
          <w:color w:val="800000"/>
          <w:kern w:val="0"/>
          <w:sz w:val="16"/>
        </w:rPr>
        <w:t>/&gt;</w:t>
      </w:r>
      <w:r w:rsidRPr="003165F1">
        <w:rPr>
          <w:rFonts w:ascii="Consolas" w:eastAsia="굴림체" w:hAnsi="Consolas" w:cs="굴림체"/>
          <w:color w:val="000000"/>
          <w:kern w:val="0"/>
          <w:sz w:val="16"/>
          <w:szCs w:val="16"/>
          <w:bdr w:val="none" w:sz="0" w:space="0" w:color="auto" w:frame="1"/>
        </w:rPr>
        <w:br/>
      </w:r>
      <w:r w:rsidRPr="003165F1">
        <w:rPr>
          <w:rFonts w:ascii="Consolas" w:eastAsia="굴림체" w:hAnsi="Consolas" w:cs="굴림체"/>
          <w:color w:val="000000"/>
          <w:kern w:val="0"/>
          <w:sz w:val="16"/>
        </w:rPr>
        <w:t xml:space="preserve">    </w:t>
      </w:r>
      <w:r w:rsidRPr="003165F1">
        <w:rPr>
          <w:rFonts w:ascii="Consolas" w:eastAsia="굴림체" w:hAnsi="Consolas" w:cs="굴림체"/>
          <w:color w:val="800000"/>
          <w:kern w:val="0"/>
          <w:sz w:val="16"/>
        </w:rPr>
        <w:t>&lt;item</w:t>
      </w:r>
      <w:r w:rsidRPr="003165F1">
        <w:rPr>
          <w:rFonts w:ascii="Consolas" w:eastAsia="굴림체" w:hAnsi="Consolas" w:cs="굴림체"/>
          <w:color w:val="000000"/>
          <w:kern w:val="0"/>
          <w:sz w:val="16"/>
        </w:rPr>
        <w:t xml:space="preserve"> </w:t>
      </w:r>
      <w:r w:rsidRPr="003165F1">
        <w:rPr>
          <w:rFonts w:ascii="Consolas" w:eastAsia="굴림체" w:hAnsi="Consolas" w:cs="굴림체"/>
          <w:color w:val="FF0000"/>
          <w:kern w:val="0"/>
          <w:sz w:val="16"/>
        </w:rPr>
        <w:t>android:drawable</w:t>
      </w:r>
      <w:r w:rsidRPr="003165F1">
        <w:rPr>
          <w:rFonts w:ascii="Consolas" w:eastAsia="굴림체" w:hAnsi="Consolas" w:cs="굴림체"/>
          <w:color w:val="000000"/>
          <w:kern w:val="0"/>
          <w:sz w:val="16"/>
        </w:rPr>
        <w:t>=</w:t>
      </w:r>
      <w:r w:rsidRPr="003165F1">
        <w:rPr>
          <w:rFonts w:ascii="Consolas" w:eastAsia="굴림체" w:hAnsi="Consolas" w:cs="굴림체"/>
          <w:color w:val="0000FF"/>
          <w:kern w:val="0"/>
          <w:sz w:val="16"/>
        </w:rPr>
        <w:t>"@drawable/btn_default_normal_disable"</w:t>
      </w:r>
      <w:r w:rsidRPr="003165F1">
        <w:rPr>
          <w:rFonts w:ascii="Consolas" w:eastAsia="굴림체" w:hAnsi="Consolas" w:cs="굴림체"/>
          <w:color w:val="000000"/>
          <w:kern w:val="0"/>
          <w:sz w:val="16"/>
        </w:rPr>
        <w:t xml:space="preserve"> </w:t>
      </w:r>
      <w:r w:rsidRPr="003165F1">
        <w:rPr>
          <w:rFonts w:ascii="Consolas" w:eastAsia="굴림체" w:hAnsi="Consolas" w:cs="굴림체"/>
          <w:color w:val="800000"/>
          <w:kern w:val="0"/>
          <w:sz w:val="16"/>
        </w:rPr>
        <w:t>/&gt;</w:t>
      </w:r>
      <w:r w:rsidRPr="003165F1">
        <w:rPr>
          <w:rFonts w:ascii="Consolas" w:eastAsia="굴림체" w:hAnsi="Consolas" w:cs="굴림체"/>
          <w:color w:val="000000"/>
          <w:kern w:val="0"/>
          <w:sz w:val="16"/>
          <w:szCs w:val="16"/>
          <w:bdr w:val="none" w:sz="0" w:space="0" w:color="auto" w:frame="1"/>
        </w:rPr>
        <w:br/>
      </w:r>
      <w:r w:rsidRPr="003165F1">
        <w:rPr>
          <w:rFonts w:ascii="Consolas" w:eastAsia="굴림체" w:hAnsi="Consolas" w:cs="굴림체"/>
          <w:color w:val="800000"/>
          <w:kern w:val="0"/>
          <w:sz w:val="16"/>
        </w:rPr>
        <w:t>&lt;/selector&gt;</w:t>
      </w:r>
    </w:p>
    <w:p w:rsidR="00D657D1" w:rsidRDefault="00153F68" w:rsidP="00771C95">
      <w:hyperlink r:id="rId43" w:history="1">
        <w:r w:rsidR="003165F1">
          <w:rPr>
            <w:rStyle w:val="a4"/>
          </w:rPr>
          <w:t>http://stackoverflow.com/questions/2716686/android-set-imagebutton-as-toggle</w:t>
        </w:r>
      </w:hyperlink>
    </w:p>
    <w:p w:rsidR="00D657D1" w:rsidRDefault="00D657D1">
      <w:pPr>
        <w:widowControl/>
        <w:wordWrap/>
        <w:autoSpaceDE/>
        <w:autoSpaceDN/>
        <w:jc w:val="left"/>
      </w:pPr>
      <w:r>
        <w:br w:type="page"/>
      </w:r>
    </w:p>
    <w:p w:rsidR="003165F1" w:rsidRDefault="00D657D1" w:rsidP="00771C95">
      <w:r>
        <w:rPr>
          <w:rFonts w:hint="eastAsia"/>
        </w:rPr>
        <w:lastRenderedPageBreak/>
        <w:t>토스트 위치</w:t>
      </w:r>
    </w:p>
    <w:p w:rsidR="00D657D1" w:rsidRDefault="00D657D1" w:rsidP="00D657D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(searchCustInfo.</w:t>
      </w:r>
      <w:r>
        <w:rPr>
          <w:rFonts w:ascii="Courier New" w:hAnsi="Courier New" w:cs="Courier New"/>
          <w:b/>
          <w:bCs/>
          <w:color w:val="008080"/>
          <w:kern w:val="0"/>
          <w:szCs w:val="20"/>
        </w:rPr>
        <w:t>size</w:t>
      </w:r>
      <w:r>
        <w:rPr>
          <w:rFonts w:ascii="Courier New" w:hAnsi="Courier New" w:cs="Courier New"/>
          <w:color w:val="000000"/>
          <w:kern w:val="0"/>
          <w:szCs w:val="20"/>
        </w:rPr>
        <w:t>()&gt;=0){</w:t>
      </w:r>
    </w:p>
    <w:p w:rsidR="00D657D1" w:rsidRDefault="00D657D1" w:rsidP="00D657D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5032"/>
          <w:kern w:val="0"/>
          <w:szCs w:val="20"/>
        </w:rPr>
        <w:t>Toast</w:t>
      </w:r>
      <w:r>
        <w:rPr>
          <w:rFonts w:ascii="Courier New" w:hAnsi="Courier New" w:cs="Courier New"/>
          <w:color w:val="000000"/>
          <w:kern w:val="0"/>
          <w:szCs w:val="20"/>
        </w:rPr>
        <w:t xml:space="preserve"> toast = </w:t>
      </w:r>
      <w:r>
        <w:rPr>
          <w:rFonts w:ascii="Courier New" w:hAnsi="Courier New" w:cs="Courier New"/>
          <w:b/>
          <w:bCs/>
          <w:color w:val="005032"/>
          <w:kern w:val="0"/>
          <w:szCs w:val="20"/>
        </w:rPr>
        <w:t>Toast</w:t>
      </w:r>
      <w:r>
        <w:rPr>
          <w:rFonts w:ascii="Courier New" w:hAnsi="Courier New" w:cs="Courier New"/>
          <w:color w:val="000000"/>
          <w:kern w:val="0"/>
          <w:szCs w:val="20"/>
        </w:rPr>
        <w:t>.</w:t>
      </w:r>
      <w:r>
        <w:rPr>
          <w:rFonts w:ascii="Courier New" w:hAnsi="Courier New" w:cs="Courier New"/>
          <w:i/>
          <w:iCs/>
          <w:color w:val="000000"/>
          <w:kern w:val="0"/>
          <w:szCs w:val="20"/>
        </w:rPr>
        <w:t>makeText</w:t>
      </w:r>
      <w:r>
        <w:rPr>
          <w:rFonts w:ascii="Courier New" w:hAnsi="Courier New" w:cs="Courier New"/>
          <w:color w:val="000000"/>
          <w:kern w:val="0"/>
          <w:szCs w:val="20"/>
        </w:rPr>
        <w:t>(</w:t>
      </w:r>
      <w:r>
        <w:rPr>
          <w:rFonts w:ascii="Courier New" w:hAnsi="Courier New" w:cs="Courier New"/>
          <w:b/>
          <w:bCs/>
          <w:color w:val="005032"/>
          <w:kern w:val="0"/>
          <w:szCs w:val="20"/>
        </w:rPr>
        <w:t>centerGIS</w:t>
      </w:r>
      <w:r>
        <w:rPr>
          <w:rFonts w:ascii="Courier New" w:hAnsi="Courier New" w:cs="Courier New"/>
          <w:color w:val="000000"/>
          <w:kern w:val="0"/>
          <w:szCs w:val="20"/>
        </w:rPr>
        <w:t>.</w:t>
      </w:r>
      <w:r>
        <w:rPr>
          <w:rFonts w:ascii="Courier New" w:hAnsi="Courier New" w:cs="Courier New"/>
          <w:b/>
          <w:bCs/>
          <w:color w:val="7F0055"/>
          <w:kern w:val="0"/>
          <w:szCs w:val="20"/>
        </w:rPr>
        <w:t>this</w:t>
      </w:r>
      <w:r>
        <w:rPr>
          <w:rFonts w:ascii="Courier New" w:hAnsi="Courier New" w:cs="Courier New"/>
          <w:color w:val="000000"/>
          <w:kern w:val="0"/>
          <w:szCs w:val="20"/>
        </w:rPr>
        <w:t xml:space="preserve">, </w:t>
      </w:r>
      <w:r>
        <w:rPr>
          <w:rFonts w:ascii="Courier New" w:hAnsi="Courier New" w:cs="Courier New"/>
          <w:color w:val="2A00FF"/>
          <w:kern w:val="0"/>
          <w:szCs w:val="20"/>
        </w:rPr>
        <w:t>"</w:t>
      </w:r>
      <w:r>
        <w:rPr>
          <w:rFonts w:ascii="Courier New" w:hAnsi="Courier New" w:cs="Courier New"/>
          <w:color w:val="2A00FF"/>
          <w:kern w:val="0"/>
          <w:szCs w:val="20"/>
        </w:rPr>
        <w:t>검색결과가</w:t>
      </w:r>
      <w:r>
        <w:rPr>
          <w:rFonts w:ascii="Courier New" w:hAnsi="Courier New" w:cs="Courier New"/>
          <w:color w:val="2A00FF"/>
          <w:kern w:val="0"/>
          <w:szCs w:val="20"/>
        </w:rPr>
        <w:t xml:space="preserve"> </w:t>
      </w:r>
      <w:r>
        <w:rPr>
          <w:rFonts w:ascii="Courier New" w:hAnsi="Courier New" w:cs="Courier New"/>
          <w:color w:val="2A00FF"/>
          <w:kern w:val="0"/>
          <w:szCs w:val="20"/>
        </w:rPr>
        <w:t>없습니다</w:t>
      </w:r>
      <w:r>
        <w:rPr>
          <w:rFonts w:ascii="Courier New" w:hAnsi="Courier New" w:cs="Courier New"/>
          <w:color w:val="2A00FF"/>
          <w:kern w:val="0"/>
          <w:szCs w:val="20"/>
        </w:rPr>
        <w:t>."</w:t>
      </w:r>
      <w:r>
        <w:rPr>
          <w:rFonts w:ascii="Courier New" w:hAnsi="Courier New" w:cs="Courier New"/>
          <w:color w:val="000000"/>
          <w:kern w:val="0"/>
          <w:szCs w:val="20"/>
        </w:rPr>
        <w:t xml:space="preserve">, </w:t>
      </w:r>
      <w:r>
        <w:rPr>
          <w:rFonts w:ascii="Courier New" w:hAnsi="Courier New" w:cs="Courier New"/>
          <w:b/>
          <w:bCs/>
          <w:color w:val="005032"/>
          <w:kern w:val="0"/>
          <w:szCs w:val="20"/>
        </w:rPr>
        <w:t>Toast</w:t>
      </w:r>
      <w:r>
        <w:rPr>
          <w:rFonts w:ascii="Courier New" w:hAnsi="Courier New" w:cs="Courier New"/>
          <w:color w:val="000000"/>
          <w:kern w:val="0"/>
          <w:szCs w:val="20"/>
        </w:rPr>
        <w:t>.</w:t>
      </w:r>
      <w:r>
        <w:rPr>
          <w:rFonts w:ascii="Courier New" w:hAnsi="Courier New" w:cs="Courier New"/>
          <w:i/>
          <w:iCs/>
          <w:color w:val="0000C0"/>
          <w:kern w:val="0"/>
          <w:szCs w:val="20"/>
        </w:rPr>
        <w:t>LENGTH_SHORT</w:t>
      </w:r>
      <w:r>
        <w:rPr>
          <w:rFonts w:ascii="Courier New" w:hAnsi="Courier New" w:cs="Courier New"/>
          <w:color w:val="000000"/>
          <w:kern w:val="0"/>
          <w:szCs w:val="20"/>
        </w:rPr>
        <w:t>);</w:t>
      </w:r>
    </w:p>
    <w:p w:rsidR="00D657D1" w:rsidRDefault="00D657D1" w:rsidP="00D657D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 xml:space="preserve"> toast.</w:t>
      </w:r>
      <w:r>
        <w:rPr>
          <w:rFonts w:ascii="Courier New" w:hAnsi="Courier New" w:cs="Courier New"/>
          <w:b/>
          <w:bCs/>
          <w:color w:val="008080"/>
          <w:kern w:val="0"/>
          <w:szCs w:val="20"/>
        </w:rPr>
        <w:t>setGravity</w:t>
      </w:r>
      <w:r>
        <w:rPr>
          <w:rFonts w:ascii="Courier New" w:hAnsi="Courier New" w:cs="Courier New"/>
          <w:color w:val="000000"/>
          <w:kern w:val="0"/>
          <w:szCs w:val="20"/>
        </w:rPr>
        <w:t xml:space="preserve">( </w:t>
      </w:r>
      <w:r>
        <w:rPr>
          <w:rFonts w:ascii="Courier New" w:hAnsi="Courier New" w:cs="Courier New"/>
          <w:b/>
          <w:bCs/>
          <w:color w:val="005032"/>
          <w:kern w:val="0"/>
          <w:szCs w:val="20"/>
        </w:rPr>
        <w:t>Gravity</w:t>
      </w:r>
      <w:r>
        <w:rPr>
          <w:rFonts w:ascii="Courier New" w:hAnsi="Courier New" w:cs="Courier New"/>
          <w:color w:val="000000"/>
          <w:kern w:val="0"/>
          <w:szCs w:val="20"/>
        </w:rPr>
        <w:t>.</w:t>
      </w:r>
      <w:r>
        <w:rPr>
          <w:rFonts w:ascii="Courier New" w:hAnsi="Courier New" w:cs="Courier New"/>
          <w:i/>
          <w:iCs/>
          <w:color w:val="0000C0"/>
          <w:kern w:val="0"/>
          <w:szCs w:val="20"/>
        </w:rPr>
        <w:t>CENTER</w:t>
      </w:r>
      <w:r>
        <w:rPr>
          <w:rFonts w:ascii="Courier New" w:hAnsi="Courier New" w:cs="Courier New"/>
          <w:color w:val="000000"/>
          <w:kern w:val="0"/>
          <w:szCs w:val="20"/>
        </w:rPr>
        <w:t xml:space="preserve"> , 0, 0 );</w:t>
      </w:r>
    </w:p>
    <w:p w:rsidR="00D657D1" w:rsidRDefault="00D657D1" w:rsidP="00D657D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 xml:space="preserve"> toast.</w:t>
      </w:r>
      <w:r>
        <w:rPr>
          <w:rFonts w:ascii="Courier New" w:hAnsi="Courier New" w:cs="Courier New"/>
          <w:b/>
          <w:bCs/>
          <w:color w:val="008080"/>
          <w:kern w:val="0"/>
          <w:szCs w:val="20"/>
        </w:rPr>
        <w:t>show</w:t>
      </w:r>
      <w:r>
        <w:rPr>
          <w:rFonts w:ascii="Courier New" w:hAnsi="Courier New" w:cs="Courier New"/>
          <w:color w:val="000000"/>
          <w:kern w:val="0"/>
          <w:szCs w:val="20"/>
        </w:rPr>
        <w:t>();</w:t>
      </w:r>
    </w:p>
    <w:p w:rsidR="00D657D1" w:rsidRDefault="00D657D1" w:rsidP="00D657D1">
      <w:pPr>
        <w:rPr>
          <w:rFonts w:ascii="Courier New" w:hAnsi="Courier New" w:cs="Courier New"/>
          <w:color w:val="000000"/>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w:t>
      </w:r>
    </w:p>
    <w:p w:rsidR="00AC3671" w:rsidRDefault="00AC3671" w:rsidP="00D657D1">
      <w:pPr>
        <w:rPr>
          <w:rFonts w:ascii="Courier New" w:hAnsi="Courier New" w:cs="Courier New"/>
          <w:color w:val="000000"/>
          <w:kern w:val="0"/>
          <w:szCs w:val="20"/>
        </w:rPr>
      </w:pPr>
    </w:p>
    <w:p w:rsidR="00AC3671" w:rsidRDefault="00AC3671" w:rsidP="00D657D1">
      <w:pPr>
        <w:rPr>
          <w:rFonts w:ascii="Courier New" w:hAnsi="Courier New" w:cs="Courier New"/>
          <w:color w:val="000000"/>
          <w:kern w:val="0"/>
          <w:szCs w:val="20"/>
        </w:rPr>
      </w:pPr>
    </w:p>
    <w:p w:rsidR="00AC3671" w:rsidRDefault="00AC3671" w:rsidP="00D657D1">
      <w:pPr>
        <w:rPr>
          <w:rFonts w:ascii="Courier New" w:hAnsi="Courier New" w:cs="Courier New"/>
          <w:color w:val="000000"/>
          <w:kern w:val="0"/>
          <w:szCs w:val="20"/>
        </w:rPr>
      </w:pPr>
    </w:p>
    <w:p w:rsidR="00AC3671" w:rsidRDefault="00AC3671" w:rsidP="00D657D1">
      <w:pPr>
        <w:rPr>
          <w:rFonts w:ascii="Courier New" w:hAnsi="Courier New" w:cs="Courier New"/>
          <w:color w:val="000000"/>
          <w:kern w:val="0"/>
          <w:szCs w:val="20"/>
        </w:rPr>
      </w:pPr>
    </w:p>
    <w:p w:rsidR="00AC3671" w:rsidRDefault="00AC3671" w:rsidP="00D657D1">
      <w:pPr>
        <w:rPr>
          <w:rFonts w:ascii="Courier New" w:hAnsi="Courier New" w:cs="Courier New"/>
          <w:color w:val="000000"/>
          <w:kern w:val="0"/>
          <w:szCs w:val="20"/>
        </w:rPr>
      </w:pPr>
    </w:p>
    <w:p w:rsidR="00AC3671" w:rsidRDefault="00AC3671" w:rsidP="00D657D1">
      <w:pPr>
        <w:rPr>
          <w:rFonts w:ascii="Courier New" w:hAnsi="Courier New" w:cs="Courier New"/>
          <w:color w:val="000000"/>
          <w:kern w:val="0"/>
          <w:szCs w:val="20"/>
        </w:rPr>
      </w:pPr>
    </w:p>
    <w:p w:rsidR="00AC3671" w:rsidRDefault="00AC3671" w:rsidP="00D657D1">
      <w:pPr>
        <w:rPr>
          <w:rFonts w:ascii="Courier New" w:hAnsi="Courier New" w:cs="Courier New"/>
          <w:color w:val="000000"/>
          <w:kern w:val="0"/>
          <w:szCs w:val="20"/>
        </w:rPr>
      </w:pPr>
      <w:r>
        <w:rPr>
          <w:rFonts w:ascii="Courier New" w:hAnsi="Courier New" w:cs="Courier New" w:hint="eastAsia"/>
          <w:color w:val="000000"/>
          <w:kern w:val="0"/>
          <w:szCs w:val="20"/>
        </w:rPr>
        <w:t>인덴트</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쓰지않고</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탭이동후</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인자</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전달하기</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그쪽</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함수</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사용하기</w:t>
      </w:r>
    </w:p>
    <w:p w:rsidR="00AC3671" w:rsidRDefault="00AC3671" w:rsidP="00AC3671">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ab/>
      </w:r>
      <w:r>
        <w:rPr>
          <w:rFonts w:ascii="Courier New" w:hAnsi="Courier New" w:cs="Courier New"/>
          <w:color w:val="3F7F5F"/>
          <w:kern w:val="0"/>
          <w:szCs w:val="20"/>
        </w:rPr>
        <w:tab/>
        <w:t xml:space="preserve">Intent intent = new Intent( this, customFrame.class); </w:t>
      </w:r>
    </w:p>
    <w:p w:rsidR="00AC3671" w:rsidRDefault="00AC3671" w:rsidP="00AC3671">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ab/>
      </w:r>
      <w:r>
        <w:rPr>
          <w:rFonts w:ascii="Courier New" w:hAnsi="Courier New" w:cs="Courier New"/>
          <w:color w:val="3F7F5F"/>
          <w:kern w:val="0"/>
          <w:szCs w:val="20"/>
        </w:rPr>
        <w:tab/>
        <w:t>intent.putExtra("tabIndex", 2 );</w:t>
      </w:r>
    </w:p>
    <w:p w:rsidR="00AC3671" w:rsidRDefault="00AC3671" w:rsidP="00AC3671">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ab/>
      </w:r>
      <w:r>
        <w:rPr>
          <w:rFonts w:ascii="Courier New" w:hAnsi="Courier New" w:cs="Courier New"/>
          <w:color w:val="3F7F5F"/>
          <w:kern w:val="0"/>
          <w:szCs w:val="20"/>
        </w:rPr>
        <w:tab/>
        <w:t>startActivity(intent);</w:t>
      </w:r>
    </w:p>
    <w:p w:rsidR="00AC3671" w:rsidRDefault="00AC3671" w:rsidP="00AC367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5032"/>
          <w:kern w:val="0"/>
          <w:szCs w:val="20"/>
        </w:rPr>
        <w:t>KCustomTotal_DAO</w:t>
      </w:r>
      <w:r>
        <w:rPr>
          <w:rFonts w:ascii="Courier New" w:hAnsi="Courier New" w:cs="Courier New"/>
          <w:color w:val="000000"/>
          <w:kern w:val="0"/>
          <w:szCs w:val="20"/>
        </w:rPr>
        <w:t xml:space="preserve"> atpackage = (</w:t>
      </w:r>
      <w:r>
        <w:rPr>
          <w:rFonts w:ascii="Courier New" w:hAnsi="Courier New" w:cs="Courier New"/>
          <w:b/>
          <w:bCs/>
          <w:color w:val="005032"/>
          <w:kern w:val="0"/>
          <w:szCs w:val="20"/>
        </w:rPr>
        <w:t>KCustomTotal_DAO</w:t>
      </w:r>
      <w:r>
        <w:rPr>
          <w:rFonts w:ascii="Courier New" w:hAnsi="Courier New" w:cs="Courier New"/>
          <w:color w:val="000000"/>
          <w:kern w:val="0"/>
          <w:szCs w:val="20"/>
        </w:rPr>
        <w:t>)adapter.</w:t>
      </w:r>
      <w:r>
        <w:rPr>
          <w:rFonts w:ascii="Courier New" w:hAnsi="Courier New" w:cs="Courier New"/>
          <w:b/>
          <w:bCs/>
          <w:color w:val="008080"/>
          <w:kern w:val="0"/>
          <w:szCs w:val="20"/>
        </w:rPr>
        <w:t>getAdapter</w:t>
      </w:r>
      <w:r>
        <w:rPr>
          <w:rFonts w:ascii="Courier New" w:hAnsi="Courier New" w:cs="Courier New"/>
          <w:color w:val="000000"/>
          <w:kern w:val="0"/>
          <w:szCs w:val="20"/>
        </w:rPr>
        <w:t>().</w:t>
      </w:r>
      <w:r>
        <w:rPr>
          <w:rFonts w:ascii="Courier New" w:hAnsi="Courier New" w:cs="Courier New"/>
          <w:b/>
          <w:bCs/>
          <w:color w:val="008080"/>
          <w:kern w:val="0"/>
          <w:szCs w:val="20"/>
        </w:rPr>
        <w:t>getItem</w:t>
      </w:r>
      <w:r>
        <w:rPr>
          <w:rFonts w:ascii="Courier New" w:hAnsi="Courier New" w:cs="Courier New"/>
          <w:color w:val="000000"/>
          <w:kern w:val="0"/>
          <w:szCs w:val="20"/>
        </w:rPr>
        <w:t>(position);</w:t>
      </w:r>
    </w:p>
    <w:p w:rsidR="00AC3671" w:rsidRDefault="00AC3671" w:rsidP="00AC367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5032"/>
          <w:kern w:val="0"/>
          <w:szCs w:val="20"/>
        </w:rPr>
        <w:t>TabActivity</w:t>
      </w:r>
      <w:r>
        <w:rPr>
          <w:rFonts w:ascii="Courier New" w:hAnsi="Courier New" w:cs="Courier New"/>
          <w:color w:val="000000"/>
          <w:kern w:val="0"/>
          <w:szCs w:val="20"/>
        </w:rPr>
        <w:t xml:space="preserve"> p = (</w:t>
      </w:r>
      <w:r>
        <w:rPr>
          <w:rFonts w:ascii="Courier New" w:hAnsi="Courier New" w:cs="Courier New"/>
          <w:b/>
          <w:bCs/>
          <w:color w:val="005032"/>
          <w:kern w:val="0"/>
          <w:szCs w:val="20"/>
        </w:rPr>
        <w:t>TabActivity</w:t>
      </w:r>
      <w:r>
        <w:rPr>
          <w:rFonts w:ascii="Courier New" w:hAnsi="Courier New" w:cs="Courier New"/>
          <w:color w:val="000000"/>
          <w:kern w:val="0"/>
          <w:szCs w:val="20"/>
        </w:rPr>
        <w:t>)</w:t>
      </w:r>
      <w:r>
        <w:rPr>
          <w:rFonts w:ascii="Courier New" w:hAnsi="Courier New" w:cs="Courier New"/>
          <w:b/>
          <w:bCs/>
          <w:color w:val="008080"/>
          <w:kern w:val="0"/>
          <w:szCs w:val="20"/>
        </w:rPr>
        <w:t>getParent</w:t>
      </w:r>
      <w:r>
        <w:rPr>
          <w:rFonts w:ascii="Courier New" w:hAnsi="Courier New" w:cs="Courier New"/>
          <w:color w:val="000000"/>
          <w:kern w:val="0"/>
          <w:szCs w:val="20"/>
        </w:rPr>
        <w:t>();</w:t>
      </w:r>
    </w:p>
    <w:p w:rsidR="00AC3671" w:rsidRDefault="00AC3671" w:rsidP="00AC367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p.</w:t>
      </w:r>
      <w:r>
        <w:rPr>
          <w:rFonts w:ascii="Courier New" w:hAnsi="Courier New" w:cs="Courier New"/>
          <w:b/>
          <w:bCs/>
          <w:color w:val="008080"/>
          <w:kern w:val="0"/>
          <w:szCs w:val="20"/>
        </w:rPr>
        <w:t>getTabHost</w:t>
      </w:r>
      <w:r>
        <w:rPr>
          <w:rFonts w:ascii="Courier New" w:hAnsi="Courier New" w:cs="Courier New"/>
          <w:color w:val="000000"/>
          <w:kern w:val="0"/>
          <w:szCs w:val="20"/>
        </w:rPr>
        <w:t>().</w:t>
      </w:r>
      <w:r>
        <w:rPr>
          <w:rFonts w:ascii="Courier New" w:hAnsi="Courier New" w:cs="Courier New"/>
          <w:b/>
          <w:bCs/>
          <w:color w:val="008080"/>
          <w:kern w:val="0"/>
          <w:szCs w:val="20"/>
        </w:rPr>
        <w:t>setCurrentTab</w:t>
      </w:r>
      <w:r>
        <w:rPr>
          <w:rFonts w:ascii="Courier New" w:hAnsi="Courier New" w:cs="Courier New"/>
          <w:color w:val="000000"/>
          <w:kern w:val="0"/>
          <w:szCs w:val="20"/>
        </w:rPr>
        <w:t>(2);</w:t>
      </w:r>
    </w:p>
    <w:p w:rsidR="00AC3671" w:rsidRDefault="00AC3671" w:rsidP="00AC367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5032"/>
          <w:kern w:val="0"/>
          <w:szCs w:val="20"/>
        </w:rPr>
        <w:t>customMeas</w:t>
      </w:r>
      <w:r>
        <w:rPr>
          <w:rFonts w:ascii="Courier New" w:hAnsi="Courier New" w:cs="Courier New"/>
          <w:color w:val="000000"/>
          <w:kern w:val="0"/>
          <w:szCs w:val="20"/>
        </w:rPr>
        <w:t xml:space="preserve"> c = (</w:t>
      </w:r>
      <w:r>
        <w:rPr>
          <w:rFonts w:ascii="Courier New" w:hAnsi="Courier New" w:cs="Courier New"/>
          <w:b/>
          <w:bCs/>
          <w:color w:val="005032"/>
          <w:kern w:val="0"/>
          <w:szCs w:val="20"/>
        </w:rPr>
        <w:t>customMeas</w:t>
      </w:r>
      <w:r>
        <w:rPr>
          <w:rFonts w:ascii="Courier New" w:hAnsi="Courier New" w:cs="Courier New"/>
          <w:color w:val="000000"/>
          <w:kern w:val="0"/>
          <w:szCs w:val="20"/>
        </w:rPr>
        <w:t>) p.</w:t>
      </w:r>
      <w:r>
        <w:rPr>
          <w:rFonts w:ascii="Courier New" w:hAnsi="Courier New" w:cs="Courier New"/>
          <w:b/>
          <w:bCs/>
          <w:color w:val="000000"/>
          <w:kern w:val="0"/>
          <w:szCs w:val="20"/>
          <w:u w:val="single"/>
        </w:rPr>
        <w:t>getCurrentActivity</w:t>
      </w:r>
      <w:r>
        <w:rPr>
          <w:rFonts w:ascii="Courier New" w:hAnsi="Courier New" w:cs="Courier New"/>
          <w:color w:val="000000"/>
          <w:kern w:val="0"/>
          <w:szCs w:val="20"/>
        </w:rPr>
        <w:t>();</w:t>
      </w:r>
    </w:p>
    <w:p w:rsidR="00AC3671" w:rsidRDefault="00AC3671" w:rsidP="00AC3671">
      <w:pPr>
        <w:rPr>
          <w:rFonts w:ascii="Courier New" w:hAnsi="Courier New" w:cs="Courier New"/>
          <w:color w:val="000000"/>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c.</w:t>
      </w:r>
      <w:r>
        <w:rPr>
          <w:rFonts w:ascii="Courier New" w:hAnsi="Courier New" w:cs="Courier New"/>
          <w:b/>
          <w:bCs/>
          <w:color w:val="008080"/>
          <w:kern w:val="0"/>
          <w:szCs w:val="20"/>
        </w:rPr>
        <w:t>setSelectItem</w:t>
      </w:r>
      <w:r>
        <w:rPr>
          <w:rFonts w:ascii="Courier New" w:hAnsi="Courier New" w:cs="Courier New"/>
          <w:color w:val="000000"/>
          <w:kern w:val="0"/>
          <w:szCs w:val="20"/>
        </w:rPr>
        <w:t>(atpackage.</w:t>
      </w:r>
      <w:r>
        <w:rPr>
          <w:rFonts w:ascii="Courier New" w:hAnsi="Courier New" w:cs="Courier New"/>
          <w:b/>
          <w:bCs/>
          <w:color w:val="008080"/>
          <w:kern w:val="0"/>
          <w:szCs w:val="20"/>
          <w:highlight w:val="lightGray"/>
        </w:rPr>
        <w:t>getPackageCode</w:t>
      </w:r>
      <w:r>
        <w:rPr>
          <w:rFonts w:ascii="Courier New" w:hAnsi="Courier New" w:cs="Courier New"/>
          <w:color w:val="000000"/>
          <w:kern w:val="0"/>
          <w:szCs w:val="20"/>
        </w:rPr>
        <w:t>());</w:t>
      </w:r>
    </w:p>
    <w:p w:rsidR="008F1DF2" w:rsidRDefault="008F1DF2" w:rsidP="00AC3671">
      <w:pPr>
        <w:rPr>
          <w:rFonts w:ascii="Courier New" w:hAnsi="Courier New" w:cs="Courier New"/>
          <w:color w:val="000000"/>
          <w:kern w:val="0"/>
          <w:szCs w:val="20"/>
        </w:rPr>
      </w:pPr>
    </w:p>
    <w:p w:rsidR="008F1DF2" w:rsidRDefault="008F1DF2">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p w:rsidR="008F1DF2" w:rsidRDefault="008F1DF2" w:rsidP="00AC3671">
      <w:r>
        <w:rPr>
          <w:rFonts w:hint="eastAsia"/>
        </w:rPr>
        <w:lastRenderedPageBreak/>
        <w:t>탭체인지  할 때 이벤트 잡기</w:t>
      </w:r>
    </w:p>
    <w:p w:rsidR="008F1DF2" w:rsidRDefault="008F1DF2" w:rsidP="008F1DF2">
      <w:pPr>
        <w:pStyle w:val="HTML0"/>
        <w:rPr>
          <w:color w:val="000000"/>
        </w:rPr>
      </w:pPr>
      <w:r>
        <w:rPr>
          <w:rFonts w:hint="eastAsia"/>
          <w:color w:val="000000"/>
        </w:rPr>
        <w:t>package com.neodreamer.MyTab;</w:t>
      </w:r>
    </w:p>
    <w:p w:rsidR="008F1DF2" w:rsidRDefault="008F1DF2" w:rsidP="008F1DF2">
      <w:pPr>
        <w:pStyle w:val="HTML0"/>
        <w:rPr>
          <w:color w:val="000000"/>
        </w:rPr>
      </w:pPr>
    </w:p>
    <w:p w:rsidR="008F1DF2" w:rsidRDefault="008F1DF2" w:rsidP="008F1DF2">
      <w:pPr>
        <w:pStyle w:val="HTML0"/>
        <w:rPr>
          <w:color w:val="000000"/>
        </w:rPr>
      </w:pPr>
      <w:r>
        <w:rPr>
          <w:rFonts w:hint="eastAsia"/>
          <w:color w:val="000000"/>
        </w:rPr>
        <w:t xml:space="preserve">import android.app.TabActivity; </w:t>
      </w:r>
    </w:p>
    <w:p w:rsidR="008F1DF2" w:rsidRDefault="008F1DF2" w:rsidP="008F1DF2">
      <w:pPr>
        <w:pStyle w:val="HTML0"/>
        <w:rPr>
          <w:color w:val="000000"/>
        </w:rPr>
      </w:pPr>
      <w:r>
        <w:rPr>
          <w:rFonts w:hint="eastAsia"/>
          <w:color w:val="000000"/>
        </w:rPr>
        <w:t xml:space="preserve">import android.os.Bundle; </w:t>
      </w:r>
    </w:p>
    <w:p w:rsidR="008F1DF2" w:rsidRDefault="008F1DF2" w:rsidP="008F1DF2">
      <w:pPr>
        <w:pStyle w:val="HTML0"/>
        <w:rPr>
          <w:color w:val="000000"/>
        </w:rPr>
      </w:pPr>
      <w:r>
        <w:rPr>
          <w:rFonts w:hint="eastAsia"/>
          <w:color w:val="000000"/>
        </w:rPr>
        <w:t xml:space="preserve">import android.widget.TabHost; </w:t>
      </w:r>
    </w:p>
    <w:p w:rsidR="008F1DF2" w:rsidRDefault="008F1DF2" w:rsidP="008F1DF2">
      <w:pPr>
        <w:pStyle w:val="HTML0"/>
        <w:rPr>
          <w:color w:val="000000"/>
        </w:rPr>
      </w:pPr>
      <w:r>
        <w:rPr>
          <w:rFonts w:hint="eastAsia"/>
          <w:color w:val="000000"/>
        </w:rPr>
        <w:t>import android.widget.Toast;</w:t>
      </w:r>
    </w:p>
    <w:p w:rsidR="008F1DF2" w:rsidRDefault="008F1DF2" w:rsidP="008F1DF2">
      <w:pPr>
        <w:pStyle w:val="HTML0"/>
        <w:rPr>
          <w:color w:val="000000"/>
        </w:rPr>
      </w:pPr>
      <w:r>
        <w:rPr>
          <w:rFonts w:hint="eastAsia"/>
          <w:color w:val="000000"/>
        </w:rPr>
        <w:t>import android.widget.TabHost.OnTabChangeListener;</w:t>
      </w:r>
    </w:p>
    <w:p w:rsidR="008F1DF2" w:rsidRDefault="008F1DF2" w:rsidP="008F1DF2">
      <w:pPr>
        <w:pStyle w:val="HTML0"/>
        <w:rPr>
          <w:color w:val="000000"/>
        </w:rPr>
      </w:pPr>
      <w:r>
        <w:rPr>
          <w:rFonts w:hint="eastAsia"/>
          <w:color w:val="000000"/>
        </w:rPr>
        <w:t xml:space="preserve"> </w:t>
      </w:r>
    </w:p>
    <w:p w:rsidR="008F1DF2" w:rsidRDefault="008F1DF2" w:rsidP="008F1DF2">
      <w:pPr>
        <w:pStyle w:val="HTML0"/>
        <w:rPr>
          <w:color w:val="000000"/>
        </w:rPr>
      </w:pPr>
      <w:r>
        <w:rPr>
          <w:rFonts w:hint="eastAsia"/>
          <w:color w:val="000000"/>
        </w:rPr>
        <w:t xml:space="preserve">public class MyTab extends TabActivity implements OnTabChangeListener </w:t>
      </w:r>
    </w:p>
    <w:p w:rsidR="008F1DF2" w:rsidRDefault="008F1DF2" w:rsidP="008F1DF2">
      <w:pPr>
        <w:pStyle w:val="HTML0"/>
        <w:rPr>
          <w:color w:val="000000"/>
        </w:rPr>
      </w:pPr>
      <w:r>
        <w:rPr>
          <w:rFonts w:hint="eastAsia"/>
          <w:color w:val="000000"/>
        </w:rPr>
        <w:t xml:space="preserve">{ </w:t>
      </w:r>
    </w:p>
    <w:p w:rsidR="008F1DF2" w:rsidRDefault="008F1DF2" w:rsidP="008F1DF2">
      <w:pPr>
        <w:pStyle w:val="HTML0"/>
        <w:rPr>
          <w:color w:val="000000"/>
        </w:rPr>
      </w:pPr>
      <w:r>
        <w:rPr>
          <w:rFonts w:hint="eastAsia"/>
          <w:color w:val="000000"/>
        </w:rPr>
        <w:t xml:space="preserve">    /** Called when the activity is first created. */ </w:t>
      </w:r>
    </w:p>
    <w:p w:rsidR="008F1DF2" w:rsidRDefault="008F1DF2" w:rsidP="008F1DF2">
      <w:pPr>
        <w:pStyle w:val="HTML0"/>
        <w:rPr>
          <w:color w:val="000000"/>
        </w:rPr>
      </w:pPr>
      <w:r>
        <w:rPr>
          <w:rFonts w:hint="eastAsia"/>
          <w:color w:val="000000"/>
        </w:rPr>
        <w:t xml:space="preserve">    @Override </w:t>
      </w:r>
    </w:p>
    <w:p w:rsidR="008F1DF2" w:rsidRDefault="008F1DF2" w:rsidP="008F1DF2">
      <w:pPr>
        <w:pStyle w:val="HTML0"/>
        <w:rPr>
          <w:color w:val="000000"/>
        </w:rPr>
      </w:pPr>
      <w:r>
        <w:rPr>
          <w:rFonts w:hint="eastAsia"/>
          <w:color w:val="000000"/>
        </w:rPr>
        <w:t xml:space="preserve">    public void onCreate(Bundle savedInstanceState) </w:t>
      </w:r>
    </w:p>
    <w:p w:rsidR="008F1DF2" w:rsidRDefault="008F1DF2" w:rsidP="008F1DF2">
      <w:pPr>
        <w:pStyle w:val="HTML0"/>
        <w:rPr>
          <w:color w:val="000000"/>
        </w:rPr>
      </w:pPr>
      <w:r>
        <w:rPr>
          <w:rFonts w:hint="eastAsia"/>
          <w:color w:val="000000"/>
        </w:rPr>
        <w:t xml:space="preserve">    { </w:t>
      </w:r>
    </w:p>
    <w:p w:rsidR="008F1DF2" w:rsidRDefault="008F1DF2" w:rsidP="008F1DF2">
      <w:pPr>
        <w:pStyle w:val="HTML0"/>
        <w:rPr>
          <w:color w:val="000000"/>
        </w:rPr>
      </w:pPr>
      <w:r>
        <w:rPr>
          <w:rFonts w:hint="eastAsia"/>
          <w:color w:val="000000"/>
        </w:rPr>
        <w:t xml:space="preserve">        super.onCreate(savedInstanceState); </w:t>
      </w:r>
    </w:p>
    <w:p w:rsidR="008F1DF2" w:rsidRDefault="008F1DF2" w:rsidP="008F1DF2">
      <w:pPr>
        <w:pStyle w:val="HTML0"/>
        <w:rPr>
          <w:color w:val="000000"/>
        </w:rPr>
      </w:pPr>
      <w:r>
        <w:rPr>
          <w:rFonts w:hint="eastAsia"/>
          <w:color w:val="000000"/>
        </w:rPr>
        <w:t xml:space="preserve">        setContentView(R.layout.main); </w:t>
      </w:r>
    </w:p>
    <w:p w:rsidR="008F1DF2" w:rsidRDefault="008F1DF2" w:rsidP="008F1DF2">
      <w:pPr>
        <w:pStyle w:val="HTML0"/>
        <w:rPr>
          <w:color w:val="000000"/>
        </w:rPr>
      </w:pPr>
      <w:r>
        <w:rPr>
          <w:rFonts w:hint="eastAsia"/>
          <w:color w:val="000000"/>
        </w:rPr>
        <w:t xml:space="preserve">        </w:t>
      </w:r>
    </w:p>
    <w:p w:rsidR="008F1DF2" w:rsidRDefault="008F1DF2" w:rsidP="008F1DF2">
      <w:pPr>
        <w:pStyle w:val="HTML0"/>
        <w:rPr>
          <w:color w:val="000000"/>
        </w:rPr>
      </w:pPr>
      <w:r>
        <w:rPr>
          <w:rFonts w:hint="eastAsia"/>
          <w:color w:val="000000"/>
        </w:rPr>
        <w:t xml:space="preserve">        TabHost tabHost = getTabHost(); </w:t>
      </w:r>
    </w:p>
    <w:p w:rsidR="008F1DF2" w:rsidRDefault="008F1DF2" w:rsidP="008F1DF2">
      <w:pPr>
        <w:pStyle w:val="HTML0"/>
        <w:rPr>
          <w:color w:val="000000"/>
        </w:rPr>
      </w:pPr>
      <w:r>
        <w:rPr>
          <w:rFonts w:hint="eastAsia"/>
          <w:color w:val="000000"/>
        </w:rPr>
        <w:t xml:space="preserve">        </w:t>
      </w:r>
    </w:p>
    <w:p w:rsidR="008F1DF2" w:rsidRDefault="008F1DF2" w:rsidP="008F1DF2">
      <w:pPr>
        <w:pStyle w:val="HTML0"/>
        <w:rPr>
          <w:color w:val="000000"/>
        </w:rPr>
      </w:pPr>
      <w:r>
        <w:rPr>
          <w:rFonts w:hint="eastAsia"/>
          <w:color w:val="000000"/>
        </w:rPr>
        <w:t xml:space="preserve">        TabHost.TabSpec spec;</w:t>
      </w:r>
    </w:p>
    <w:p w:rsidR="008F1DF2" w:rsidRDefault="008F1DF2" w:rsidP="008F1DF2">
      <w:pPr>
        <w:pStyle w:val="HTML0"/>
        <w:rPr>
          <w:color w:val="000000"/>
        </w:rPr>
      </w:pPr>
      <w:r>
        <w:rPr>
          <w:rFonts w:hint="eastAsia"/>
          <w:color w:val="000000"/>
        </w:rPr>
        <w:t xml:space="preserve">        </w:t>
      </w:r>
    </w:p>
    <w:p w:rsidR="008F1DF2" w:rsidRDefault="008F1DF2" w:rsidP="008F1DF2">
      <w:pPr>
        <w:pStyle w:val="HTML0"/>
        <w:rPr>
          <w:color w:val="000000"/>
        </w:rPr>
      </w:pPr>
      <w:r>
        <w:rPr>
          <w:rFonts w:hint="eastAsia"/>
          <w:color w:val="000000"/>
        </w:rPr>
        <w:t xml:space="preserve">        // 첫 번째 탭</w:t>
      </w:r>
    </w:p>
    <w:p w:rsidR="008F1DF2" w:rsidRDefault="008F1DF2" w:rsidP="008F1DF2">
      <w:pPr>
        <w:pStyle w:val="HTML0"/>
        <w:rPr>
          <w:color w:val="000000"/>
        </w:rPr>
      </w:pPr>
      <w:r>
        <w:rPr>
          <w:rFonts w:hint="eastAsia"/>
          <w:color w:val="000000"/>
        </w:rPr>
        <w:t xml:space="preserve">        spec = tabHost.newTabSpec( "Tab 01" );</w:t>
      </w:r>
    </w:p>
    <w:p w:rsidR="008F1DF2" w:rsidRDefault="008F1DF2" w:rsidP="008F1DF2">
      <w:pPr>
        <w:pStyle w:val="HTML0"/>
        <w:rPr>
          <w:color w:val="000000"/>
        </w:rPr>
      </w:pPr>
      <w:r>
        <w:rPr>
          <w:rFonts w:hint="eastAsia"/>
          <w:color w:val="000000"/>
        </w:rPr>
        <w:t xml:space="preserve">        spec.setIndicator( "Tab 01", </w:t>
      </w:r>
    </w:p>
    <w:p w:rsidR="008F1DF2" w:rsidRDefault="008F1DF2" w:rsidP="008F1DF2">
      <w:pPr>
        <w:pStyle w:val="HTML0"/>
        <w:rPr>
          <w:color w:val="000000"/>
        </w:rPr>
      </w:pPr>
      <w:r>
        <w:rPr>
          <w:rFonts w:hint="eastAsia"/>
          <w:color w:val="000000"/>
        </w:rPr>
        <w:t xml:space="preserve">        </w:t>
      </w:r>
      <w:r>
        <w:rPr>
          <w:rFonts w:hint="eastAsia"/>
          <w:color w:val="000000"/>
        </w:rPr>
        <w:tab/>
      </w:r>
      <w:r>
        <w:rPr>
          <w:rFonts w:hint="eastAsia"/>
          <w:color w:val="000000"/>
        </w:rPr>
        <w:tab/>
        <w:t>getResources().getDrawable( R.drawable.icon ) );</w:t>
      </w:r>
    </w:p>
    <w:p w:rsidR="008F1DF2" w:rsidRDefault="008F1DF2" w:rsidP="008F1DF2">
      <w:pPr>
        <w:pStyle w:val="HTML0"/>
        <w:rPr>
          <w:color w:val="000000"/>
        </w:rPr>
      </w:pPr>
      <w:r>
        <w:rPr>
          <w:rFonts w:hint="eastAsia"/>
          <w:color w:val="000000"/>
        </w:rPr>
        <w:t xml:space="preserve">        spec.setContent( R.id.TabView1 );</w:t>
      </w:r>
    </w:p>
    <w:p w:rsidR="008F1DF2" w:rsidRDefault="008F1DF2" w:rsidP="008F1DF2">
      <w:pPr>
        <w:pStyle w:val="HTML0"/>
        <w:rPr>
          <w:color w:val="000000"/>
        </w:rPr>
      </w:pPr>
      <w:r>
        <w:rPr>
          <w:rFonts w:hint="eastAsia"/>
          <w:color w:val="000000"/>
        </w:rPr>
        <w:t xml:space="preserve">        tabHost.addTab( spec );</w:t>
      </w:r>
    </w:p>
    <w:p w:rsidR="008F1DF2" w:rsidRDefault="008F1DF2" w:rsidP="008F1DF2">
      <w:pPr>
        <w:pStyle w:val="HTML0"/>
        <w:rPr>
          <w:color w:val="000000"/>
        </w:rPr>
      </w:pPr>
      <w:r>
        <w:rPr>
          <w:rFonts w:hint="eastAsia"/>
          <w:color w:val="000000"/>
        </w:rPr>
        <w:t xml:space="preserve">        </w:t>
      </w:r>
    </w:p>
    <w:p w:rsidR="008F1DF2" w:rsidRDefault="008F1DF2" w:rsidP="008F1DF2">
      <w:pPr>
        <w:pStyle w:val="HTML0"/>
        <w:rPr>
          <w:color w:val="000000"/>
        </w:rPr>
      </w:pPr>
      <w:r>
        <w:rPr>
          <w:rFonts w:hint="eastAsia"/>
          <w:color w:val="000000"/>
        </w:rPr>
        <w:t xml:space="preserve">        // 두 번째 탭</w:t>
      </w:r>
    </w:p>
    <w:p w:rsidR="008F1DF2" w:rsidRDefault="008F1DF2" w:rsidP="008F1DF2">
      <w:pPr>
        <w:pStyle w:val="HTML0"/>
        <w:rPr>
          <w:color w:val="000000"/>
        </w:rPr>
      </w:pPr>
      <w:r>
        <w:rPr>
          <w:rFonts w:hint="eastAsia"/>
          <w:color w:val="000000"/>
        </w:rPr>
        <w:t xml:space="preserve">        spec = tabHost.newTabSpec( "Tab 02" );</w:t>
      </w:r>
    </w:p>
    <w:p w:rsidR="008F1DF2" w:rsidRDefault="008F1DF2" w:rsidP="008F1DF2">
      <w:pPr>
        <w:pStyle w:val="HTML0"/>
        <w:rPr>
          <w:color w:val="000000"/>
        </w:rPr>
      </w:pPr>
      <w:r>
        <w:rPr>
          <w:rFonts w:hint="eastAsia"/>
          <w:color w:val="000000"/>
        </w:rPr>
        <w:t xml:space="preserve">        spec.setIndicator( "Tab 02" );</w:t>
      </w:r>
    </w:p>
    <w:p w:rsidR="008F1DF2" w:rsidRDefault="008F1DF2" w:rsidP="008F1DF2">
      <w:pPr>
        <w:pStyle w:val="HTML0"/>
        <w:rPr>
          <w:color w:val="000000"/>
        </w:rPr>
      </w:pPr>
      <w:r>
        <w:rPr>
          <w:rFonts w:hint="eastAsia"/>
          <w:color w:val="000000"/>
        </w:rPr>
        <w:t xml:space="preserve">        spec.setContent( R.id.TabView2 );</w:t>
      </w:r>
    </w:p>
    <w:p w:rsidR="008F1DF2" w:rsidRDefault="008F1DF2" w:rsidP="008F1DF2">
      <w:pPr>
        <w:pStyle w:val="HTML0"/>
        <w:rPr>
          <w:color w:val="000000"/>
        </w:rPr>
      </w:pPr>
      <w:r>
        <w:rPr>
          <w:rFonts w:hint="eastAsia"/>
          <w:color w:val="000000"/>
        </w:rPr>
        <w:t xml:space="preserve">        tabHost.addTab( spec );</w:t>
      </w:r>
    </w:p>
    <w:p w:rsidR="008F1DF2" w:rsidRDefault="008F1DF2" w:rsidP="008F1DF2">
      <w:pPr>
        <w:pStyle w:val="HTML0"/>
        <w:rPr>
          <w:color w:val="000000"/>
        </w:rPr>
      </w:pPr>
      <w:r>
        <w:rPr>
          <w:rFonts w:hint="eastAsia"/>
          <w:color w:val="000000"/>
        </w:rPr>
        <w:t xml:space="preserve">        </w:t>
      </w:r>
    </w:p>
    <w:p w:rsidR="008F1DF2" w:rsidRDefault="008F1DF2" w:rsidP="008F1DF2">
      <w:pPr>
        <w:pStyle w:val="HTML0"/>
        <w:rPr>
          <w:color w:val="000000"/>
        </w:rPr>
      </w:pPr>
      <w:r>
        <w:rPr>
          <w:rFonts w:hint="eastAsia"/>
          <w:color w:val="000000"/>
        </w:rPr>
        <w:t xml:space="preserve">        // 세 번째 탭</w:t>
      </w:r>
    </w:p>
    <w:p w:rsidR="008F1DF2" w:rsidRDefault="008F1DF2" w:rsidP="008F1DF2">
      <w:pPr>
        <w:pStyle w:val="HTML0"/>
        <w:rPr>
          <w:color w:val="000000"/>
        </w:rPr>
      </w:pPr>
      <w:r>
        <w:rPr>
          <w:rFonts w:hint="eastAsia"/>
          <w:color w:val="000000"/>
        </w:rPr>
        <w:t xml:space="preserve">        spec = tabHost.newTabSpec( "Tab 03" );</w:t>
      </w:r>
    </w:p>
    <w:p w:rsidR="008F1DF2" w:rsidRDefault="008F1DF2" w:rsidP="008F1DF2">
      <w:pPr>
        <w:pStyle w:val="HTML0"/>
        <w:rPr>
          <w:color w:val="000000"/>
        </w:rPr>
      </w:pPr>
      <w:r>
        <w:rPr>
          <w:rFonts w:hint="eastAsia"/>
          <w:color w:val="000000"/>
        </w:rPr>
        <w:t xml:space="preserve">        spec.setIndicator( "Tab 03" );</w:t>
      </w:r>
    </w:p>
    <w:p w:rsidR="008F1DF2" w:rsidRDefault="008F1DF2" w:rsidP="008F1DF2">
      <w:pPr>
        <w:pStyle w:val="HTML0"/>
        <w:rPr>
          <w:color w:val="000000"/>
        </w:rPr>
      </w:pPr>
      <w:r>
        <w:rPr>
          <w:rFonts w:hint="eastAsia"/>
          <w:color w:val="000000"/>
        </w:rPr>
        <w:t xml:space="preserve">        spec.setContent( R.id.TabView3 );</w:t>
      </w:r>
    </w:p>
    <w:p w:rsidR="008F1DF2" w:rsidRDefault="008F1DF2" w:rsidP="008F1DF2">
      <w:pPr>
        <w:pStyle w:val="HTML0"/>
        <w:rPr>
          <w:color w:val="000000"/>
        </w:rPr>
      </w:pPr>
      <w:r>
        <w:rPr>
          <w:rFonts w:hint="eastAsia"/>
          <w:color w:val="000000"/>
        </w:rPr>
        <w:t xml:space="preserve">        tabHost.addTab( spec );</w:t>
      </w:r>
    </w:p>
    <w:p w:rsidR="008F1DF2" w:rsidRDefault="008F1DF2" w:rsidP="008F1DF2">
      <w:pPr>
        <w:pStyle w:val="HTML0"/>
        <w:rPr>
          <w:color w:val="000000"/>
        </w:rPr>
      </w:pPr>
      <w:r>
        <w:rPr>
          <w:rFonts w:hint="eastAsia"/>
          <w:color w:val="000000"/>
        </w:rPr>
        <w:t xml:space="preserve">        </w:t>
      </w:r>
    </w:p>
    <w:p w:rsidR="008F1DF2" w:rsidRDefault="008F1DF2" w:rsidP="008F1DF2">
      <w:pPr>
        <w:pStyle w:val="HTML0"/>
        <w:rPr>
          <w:color w:val="000000"/>
        </w:rPr>
      </w:pPr>
      <w:r>
        <w:rPr>
          <w:rFonts w:hint="eastAsia"/>
          <w:color w:val="000000"/>
        </w:rPr>
        <w:t xml:space="preserve">        tabHost.setCurrentTab( 0 );</w:t>
      </w:r>
    </w:p>
    <w:p w:rsidR="008F1DF2" w:rsidRDefault="008F1DF2" w:rsidP="008F1DF2">
      <w:pPr>
        <w:pStyle w:val="HTML0"/>
        <w:rPr>
          <w:color w:val="000000"/>
        </w:rPr>
      </w:pPr>
      <w:r>
        <w:rPr>
          <w:rFonts w:hint="eastAsia"/>
          <w:color w:val="000000"/>
        </w:rPr>
        <w:tab/>
      </w:r>
      <w:r>
        <w:rPr>
          <w:rFonts w:hint="eastAsia"/>
          <w:color w:val="000000"/>
        </w:rPr>
        <w:tab/>
      </w:r>
    </w:p>
    <w:p w:rsidR="008F1DF2" w:rsidRDefault="008F1DF2" w:rsidP="008F1DF2">
      <w:pPr>
        <w:pStyle w:val="HTML0"/>
        <w:rPr>
          <w:color w:val="000000"/>
        </w:rPr>
      </w:pPr>
      <w:r>
        <w:rPr>
          <w:rFonts w:hint="eastAsia"/>
          <w:color w:val="000000"/>
        </w:rPr>
        <w:lastRenderedPageBreak/>
        <w:tab/>
      </w:r>
      <w:r>
        <w:rPr>
          <w:rFonts w:hint="eastAsia"/>
          <w:color w:val="000000"/>
        </w:rPr>
        <w:tab/>
        <w:t>// Tab Change 이벤트 리스너 등록</w:t>
      </w:r>
    </w:p>
    <w:p w:rsidR="008F1DF2" w:rsidRDefault="008F1DF2" w:rsidP="008F1DF2">
      <w:pPr>
        <w:pStyle w:val="HTML0"/>
        <w:rPr>
          <w:color w:val="000000"/>
        </w:rPr>
      </w:pPr>
      <w:r>
        <w:rPr>
          <w:rFonts w:hint="eastAsia"/>
          <w:color w:val="000000"/>
        </w:rPr>
        <w:t xml:space="preserve">        tabHost.setOnTabChangedListener( this );</w:t>
      </w:r>
    </w:p>
    <w:p w:rsidR="008F1DF2" w:rsidRDefault="008F1DF2" w:rsidP="008F1DF2">
      <w:pPr>
        <w:pStyle w:val="HTML0"/>
        <w:rPr>
          <w:color w:val="000000"/>
        </w:rPr>
      </w:pPr>
      <w:r>
        <w:rPr>
          <w:rFonts w:hint="eastAsia"/>
          <w:color w:val="000000"/>
        </w:rPr>
        <w:t xml:space="preserve">    }</w:t>
      </w:r>
    </w:p>
    <w:p w:rsidR="008F1DF2" w:rsidRDefault="008F1DF2" w:rsidP="008F1DF2">
      <w:pPr>
        <w:pStyle w:val="HTML0"/>
        <w:rPr>
          <w:color w:val="000000"/>
        </w:rPr>
      </w:pPr>
    </w:p>
    <w:p w:rsidR="008F1DF2" w:rsidRDefault="008F1DF2" w:rsidP="008F1DF2">
      <w:pPr>
        <w:pStyle w:val="HTML0"/>
        <w:rPr>
          <w:color w:val="000000"/>
        </w:rPr>
      </w:pPr>
      <w:r>
        <w:rPr>
          <w:rFonts w:hint="eastAsia"/>
          <w:color w:val="000000"/>
        </w:rPr>
        <w:tab/>
        <w:t>@Override</w:t>
      </w:r>
    </w:p>
    <w:p w:rsidR="008F1DF2" w:rsidRDefault="008F1DF2" w:rsidP="008F1DF2">
      <w:pPr>
        <w:pStyle w:val="HTML0"/>
        <w:rPr>
          <w:color w:val="000000"/>
        </w:rPr>
      </w:pPr>
      <w:r>
        <w:rPr>
          <w:rFonts w:hint="eastAsia"/>
          <w:color w:val="000000"/>
        </w:rPr>
        <w:tab/>
        <w:t xml:space="preserve">public void onTabChanged(String tabId) </w:t>
      </w:r>
    </w:p>
    <w:p w:rsidR="008F1DF2" w:rsidRDefault="008F1DF2" w:rsidP="008F1DF2">
      <w:pPr>
        <w:pStyle w:val="HTML0"/>
        <w:rPr>
          <w:color w:val="000000"/>
        </w:rPr>
      </w:pPr>
      <w:r>
        <w:rPr>
          <w:rFonts w:hint="eastAsia"/>
          <w:color w:val="000000"/>
        </w:rPr>
        <w:tab/>
        <w:t>{</w:t>
      </w:r>
    </w:p>
    <w:p w:rsidR="008F1DF2" w:rsidRDefault="008F1DF2" w:rsidP="008F1DF2">
      <w:pPr>
        <w:pStyle w:val="HTML0"/>
        <w:rPr>
          <w:color w:val="000000"/>
        </w:rPr>
      </w:pPr>
      <w:r>
        <w:rPr>
          <w:rFonts w:hint="eastAsia"/>
          <w:color w:val="000000"/>
        </w:rPr>
        <w:tab/>
      </w:r>
      <w:r>
        <w:rPr>
          <w:rFonts w:hint="eastAsia"/>
          <w:color w:val="000000"/>
        </w:rPr>
        <w:tab/>
        <w:t>String strMsg;</w:t>
      </w:r>
    </w:p>
    <w:p w:rsidR="008F1DF2" w:rsidRDefault="008F1DF2" w:rsidP="008F1DF2">
      <w:pPr>
        <w:pStyle w:val="HTML0"/>
        <w:rPr>
          <w:color w:val="000000"/>
        </w:rPr>
      </w:pPr>
      <w:r>
        <w:rPr>
          <w:rFonts w:hint="eastAsia"/>
          <w:color w:val="000000"/>
        </w:rPr>
        <w:tab/>
      </w:r>
      <w:r>
        <w:rPr>
          <w:rFonts w:hint="eastAsia"/>
          <w:color w:val="000000"/>
        </w:rPr>
        <w:tab/>
        <w:t>strMsg = "onTabChanged : " + tabId;</w:t>
      </w:r>
    </w:p>
    <w:p w:rsidR="008F1DF2" w:rsidRDefault="008F1DF2" w:rsidP="008F1DF2">
      <w:pPr>
        <w:pStyle w:val="HTML0"/>
        <w:rPr>
          <w:color w:val="000000"/>
        </w:rPr>
      </w:pPr>
      <w:r>
        <w:rPr>
          <w:rFonts w:hint="eastAsia"/>
          <w:color w:val="000000"/>
        </w:rPr>
        <w:tab/>
      </w:r>
      <w:r>
        <w:rPr>
          <w:rFonts w:hint="eastAsia"/>
          <w:color w:val="000000"/>
        </w:rPr>
        <w:tab/>
        <w:t>Toast.makeText( this, strMsg, Toast.LENGTH_SHORT ).show();</w:t>
      </w:r>
    </w:p>
    <w:p w:rsidR="008F1DF2" w:rsidRDefault="008F1DF2" w:rsidP="008F1DF2">
      <w:pPr>
        <w:pStyle w:val="HTML0"/>
        <w:rPr>
          <w:color w:val="000000"/>
        </w:rPr>
      </w:pPr>
      <w:r>
        <w:rPr>
          <w:rFonts w:hint="eastAsia"/>
          <w:color w:val="000000"/>
        </w:rPr>
        <w:tab/>
        <w:t xml:space="preserve">} </w:t>
      </w:r>
    </w:p>
    <w:p w:rsidR="008F1DF2" w:rsidRDefault="008F1DF2" w:rsidP="008F1DF2">
      <w:pPr>
        <w:pStyle w:val="HTML0"/>
        <w:rPr>
          <w:color w:val="000000"/>
        </w:rPr>
      </w:pPr>
      <w:r>
        <w:rPr>
          <w:rFonts w:hint="eastAsia"/>
          <w:color w:val="000000"/>
        </w:rPr>
        <w:t xml:space="preserve">} </w:t>
      </w:r>
    </w:p>
    <w:p w:rsidR="008F1DF2" w:rsidRDefault="008F1DF2" w:rsidP="00AC3671"/>
    <w:p w:rsidR="008F1DF2" w:rsidRDefault="008F1DF2" w:rsidP="00AC3671"/>
    <w:p w:rsidR="008F1DF2" w:rsidRDefault="008F1DF2" w:rsidP="00AC3671">
      <w:r>
        <w:rPr>
          <w:rFonts w:hint="eastAsia"/>
        </w:rPr>
        <w:t>탭 리플래쉬</w:t>
      </w:r>
    </w:p>
    <w:tbl>
      <w:tblPr>
        <w:tblW w:w="5000" w:type="pct"/>
        <w:tblCellMar>
          <w:left w:w="0" w:type="dxa"/>
          <w:right w:w="0" w:type="dxa"/>
        </w:tblCellMar>
        <w:tblLook w:val="04A0"/>
      </w:tblPr>
      <w:tblGrid>
        <w:gridCol w:w="9141"/>
      </w:tblGrid>
      <w:tr w:rsidR="008F1DF2" w:rsidTr="008F1DF2">
        <w:trPr>
          <w:trHeight w:val="346"/>
        </w:trPr>
        <w:tc>
          <w:tcPr>
            <w:tcW w:w="0" w:type="auto"/>
            <w:shd w:val="clear" w:color="auto" w:fill="F8F8F9"/>
            <w:tcMar>
              <w:top w:w="0" w:type="dxa"/>
              <w:left w:w="115" w:type="dxa"/>
              <w:bottom w:w="0" w:type="dxa"/>
              <w:right w:w="0" w:type="dxa"/>
            </w:tcMar>
            <w:vAlign w:val="center"/>
            <w:hideMark/>
          </w:tcPr>
          <w:p w:rsidR="008F1DF2" w:rsidRDefault="008F1DF2">
            <w:pPr>
              <w:spacing w:line="184" w:lineRule="atLeast"/>
              <w:rPr>
                <w:rFonts w:ascii="gulim" w:eastAsia="굴림" w:hAnsi="gulim" w:cs="굴림" w:hint="eastAsia"/>
                <w:b/>
                <w:bCs/>
                <w:color w:val="000000"/>
                <w:sz w:val="15"/>
                <w:szCs w:val="15"/>
              </w:rPr>
            </w:pPr>
            <w:r>
              <w:rPr>
                <w:rFonts w:ascii="gulim" w:hAnsi="gulim"/>
                <w:b/>
                <w:bCs/>
                <w:color w:val="000000"/>
                <w:sz w:val="15"/>
                <w:szCs w:val="15"/>
              </w:rPr>
              <w:t>[</w:t>
            </w:r>
            <w:r>
              <w:rPr>
                <w:rFonts w:ascii="gulim" w:hAnsi="gulim"/>
                <w:b/>
                <w:bCs/>
                <w:color w:val="000000"/>
                <w:sz w:val="15"/>
                <w:szCs w:val="15"/>
              </w:rPr>
              <w:t>질문</w:t>
            </w:r>
            <w:r>
              <w:rPr>
                <w:rFonts w:ascii="gulim" w:hAnsi="gulim"/>
                <w:b/>
                <w:bCs/>
                <w:color w:val="000000"/>
                <w:sz w:val="15"/>
                <w:szCs w:val="15"/>
              </w:rPr>
              <w:t xml:space="preserve">] tabhost </w:t>
            </w:r>
            <w:r>
              <w:rPr>
                <w:rFonts w:ascii="gulim" w:hAnsi="gulim"/>
                <w:b/>
                <w:bCs/>
                <w:color w:val="000000"/>
                <w:sz w:val="15"/>
                <w:szCs w:val="15"/>
              </w:rPr>
              <w:t>에서</w:t>
            </w:r>
            <w:r>
              <w:rPr>
                <w:rFonts w:ascii="gulim" w:hAnsi="gulim"/>
                <w:b/>
                <w:bCs/>
                <w:color w:val="000000"/>
                <w:sz w:val="15"/>
                <w:szCs w:val="15"/>
              </w:rPr>
              <w:t xml:space="preserve"> </w:t>
            </w:r>
            <w:r>
              <w:rPr>
                <w:rFonts w:ascii="gulim" w:hAnsi="gulim"/>
                <w:b/>
                <w:bCs/>
                <w:color w:val="000000"/>
                <w:sz w:val="15"/>
                <w:szCs w:val="15"/>
              </w:rPr>
              <w:t>각각</w:t>
            </w:r>
            <w:r>
              <w:rPr>
                <w:rFonts w:ascii="gulim" w:hAnsi="gulim"/>
                <w:b/>
                <w:bCs/>
                <w:color w:val="000000"/>
                <w:sz w:val="15"/>
                <w:szCs w:val="15"/>
              </w:rPr>
              <w:t xml:space="preserve"> </w:t>
            </w:r>
            <w:r>
              <w:rPr>
                <w:rFonts w:ascii="gulim" w:hAnsi="gulim"/>
                <w:b/>
                <w:bCs/>
                <w:color w:val="000000"/>
                <w:sz w:val="15"/>
                <w:szCs w:val="15"/>
              </w:rPr>
              <w:t>탭을</w:t>
            </w:r>
            <w:r>
              <w:rPr>
                <w:rFonts w:ascii="gulim" w:hAnsi="gulim"/>
                <w:b/>
                <w:bCs/>
                <w:color w:val="000000"/>
                <w:sz w:val="15"/>
                <w:szCs w:val="15"/>
              </w:rPr>
              <w:t xml:space="preserve"> </w:t>
            </w:r>
            <w:r>
              <w:rPr>
                <w:rFonts w:ascii="gulim" w:hAnsi="gulim"/>
                <w:b/>
                <w:bCs/>
                <w:color w:val="000000"/>
                <w:sz w:val="15"/>
                <w:szCs w:val="15"/>
              </w:rPr>
              <w:t>눌렀을</w:t>
            </w:r>
            <w:r>
              <w:rPr>
                <w:rFonts w:ascii="gulim" w:hAnsi="gulim"/>
                <w:b/>
                <w:bCs/>
                <w:color w:val="000000"/>
                <w:sz w:val="15"/>
                <w:szCs w:val="15"/>
              </w:rPr>
              <w:t xml:space="preserve"> </w:t>
            </w:r>
            <w:r>
              <w:rPr>
                <w:rFonts w:ascii="gulim" w:hAnsi="gulim"/>
                <w:b/>
                <w:bCs/>
                <w:color w:val="000000"/>
                <w:sz w:val="15"/>
                <w:szCs w:val="15"/>
              </w:rPr>
              <w:t>경우의</w:t>
            </w:r>
            <w:r>
              <w:rPr>
                <w:rFonts w:ascii="gulim" w:hAnsi="gulim"/>
                <w:b/>
                <w:bCs/>
                <w:color w:val="000000"/>
                <w:sz w:val="15"/>
                <w:szCs w:val="15"/>
              </w:rPr>
              <w:t xml:space="preserve"> </w:t>
            </w:r>
            <w:r>
              <w:rPr>
                <w:rFonts w:ascii="gulim" w:hAnsi="gulim"/>
                <w:b/>
                <w:bCs/>
                <w:color w:val="000000"/>
                <w:sz w:val="15"/>
                <w:szCs w:val="15"/>
              </w:rPr>
              <w:t>리프레쉬를</w:t>
            </w:r>
            <w:r>
              <w:rPr>
                <w:rFonts w:ascii="gulim" w:hAnsi="gulim"/>
                <w:b/>
                <w:bCs/>
                <w:color w:val="000000"/>
                <w:sz w:val="15"/>
                <w:szCs w:val="15"/>
              </w:rPr>
              <w:t xml:space="preserve"> </w:t>
            </w:r>
            <w:r>
              <w:rPr>
                <w:rFonts w:ascii="gulim" w:hAnsi="gulim"/>
                <w:b/>
                <w:bCs/>
                <w:color w:val="000000"/>
                <w:sz w:val="15"/>
                <w:szCs w:val="15"/>
              </w:rPr>
              <w:t>하고</w:t>
            </w:r>
            <w:r>
              <w:rPr>
                <w:rFonts w:ascii="gulim" w:hAnsi="gulim"/>
                <w:b/>
                <w:bCs/>
                <w:color w:val="000000"/>
                <w:sz w:val="15"/>
                <w:szCs w:val="15"/>
              </w:rPr>
              <w:t xml:space="preserve"> </w:t>
            </w:r>
            <w:r>
              <w:rPr>
                <w:rFonts w:ascii="gulim" w:hAnsi="gulim"/>
                <w:b/>
                <w:bCs/>
                <w:color w:val="000000"/>
                <w:sz w:val="15"/>
                <w:szCs w:val="15"/>
              </w:rPr>
              <w:t>싶습니다</w:t>
            </w:r>
            <w:r>
              <w:rPr>
                <w:rFonts w:ascii="gulim" w:hAnsi="gulim"/>
                <w:b/>
                <w:bCs/>
                <w:color w:val="000000"/>
                <w:sz w:val="15"/>
                <w:szCs w:val="15"/>
              </w:rPr>
              <w:t>.</w:t>
            </w:r>
          </w:p>
        </w:tc>
      </w:tr>
      <w:tr w:rsidR="008F1DF2" w:rsidTr="008F1DF2">
        <w:trPr>
          <w:trHeight w:val="15"/>
        </w:trPr>
        <w:tc>
          <w:tcPr>
            <w:tcW w:w="0" w:type="auto"/>
            <w:shd w:val="clear" w:color="auto" w:fill="E7E7E7"/>
            <w:vAlign w:val="center"/>
            <w:hideMark/>
          </w:tcPr>
          <w:p w:rsidR="008F1DF2" w:rsidRDefault="008F1DF2">
            <w:pPr>
              <w:spacing w:line="184" w:lineRule="atLeast"/>
              <w:rPr>
                <w:rFonts w:ascii="gulim" w:eastAsia="굴림" w:hAnsi="gulim" w:cs="굴림" w:hint="eastAsia"/>
                <w:color w:val="000000"/>
                <w:sz w:val="2"/>
                <w:szCs w:val="14"/>
              </w:rPr>
            </w:pPr>
          </w:p>
        </w:tc>
      </w:tr>
      <w:tr w:rsidR="008F1DF2" w:rsidTr="008F1DF2">
        <w:trPr>
          <w:trHeight w:val="450"/>
        </w:trPr>
        <w:tc>
          <w:tcPr>
            <w:tcW w:w="0" w:type="auto"/>
            <w:tcMar>
              <w:top w:w="0" w:type="dxa"/>
              <w:left w:w="115" w:type="dxa"/>
              <w:bottom w:w="0" w:type="dxa"/>
              <w:right w:w="0" w:type="dxa"/>
            </w:tcMar>
            <w:vAlign w:val="center"/>
            <w:hideMark/>
          </w:tcPr>
          <w:p w:rsidR="008F1DF2" w:rsidRDefault="008F1DF2">
            <w:pPr>
              <w:spacing w:line="184" w:lineRule="atLeast"/>
              <w:rPr>
                <w:rFonts w:ascii="gulim" w:eastAsia="굴림" w:hAnsi="gulim" w:cs="굴림" w:hint="eastAsia"/>
                <w:color w:val="888888"/>
                <w:sz w:val="13"/>
                <w:szCs w:val="13"/>
              </w:rPr>
            </w:pPr>
            <w:r>
              <w:rPr>
                <w:rFonts w:ascii="gulim" w:hAnsi="gulim"/>
                <w:color w:val="888888"/>
                <w:sz w:val="13"/>
                <w:szCs w:val="13"/>
              </w:rPr>
              <w:t>글쓴이</w:t>
            </w:r>
            <w:r>
              <w:rPr>
                <w:rFonts w:ascii="gulim" w:hAnsi="gulim"/>
                <w:color w:val="888888"/>
                <w:sz w:val="13"/>
                <w:szCs w:val="13"/>
              </w:rPr>
              <w:t xml:space="preserve"> :</w:t>
            </w:r>
            <w:r>
              <w:rPr>
                <w:rStyle w:val="apple-converted-space"/>
                <w:rFonts w:ascii="gulim" w:hAnsi="gulim"/>
                <w:color w:val="888888"/>
                <w:sz w:val="13"/>
                <w:szCs w:val="13"/>
              </w:rPr>
              <w:t> </w:t>
            </w:r>
            <w:hyperlink r:id="rId44" w:tooltip="[rikal]리칼" w:history="1">
              <w:r>
                <w:rPr>
                  <w:rFonts w:ascii="gulim" w:hAnsi="gulim" w:hint="eastAsia"/>
                  <w:b/>
                  <w:bCs/>
                  <w:noProof/>
                  <w:color w:val="888888"/>
                  <w:sz w:val="14"/>
                  <w:szCs w:val="14"/>
                </w:rPr>
                <w:drawing>
                  <wp:inline distT="0" distB="0" distL="0" distR="0">
                    <wp:extent cx="205105" cy="205105"/>
                    <wp:effectExtent l="19050" t="0" r="4445" b="0"/>
                    <wp:docPr id="33" name="그림 1" descr="http://www.androidside.com/data/member/ri/rikal.gif">
                      <a:hlinkClick xmlns:a="http://schemas.openxmlformats.org/drawingml/2006/main" r:id="rId44" tooltip="&quot;[rikal]리칼&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ndroidside.com/data/member/ri/rikal.gif">
                              <a:hlinkClick r:id="rId44" tooltip="&quot;[rikal]리칼&quot;"/>
                            </pic:cNvPr>
                            <pic:cNvPicPr>
                              <a:picLocks noChangeAspect="1" noChangeArrowheads="1"/>
                            </pic:cNvPicPr>
                          </pic:nvPicPr>
                          <pic:blipFill>
                            <a:blip r:embed="rId45"/>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rStyle w:val="apple-converted-space"/>
                  <w:rFonts w:ascii="gulim" w:hAnsi="gulim"/>
                  <w:b/>
                  <w:bCs/>
                  <w:color w:val="888888"/>
                  <w:sz w:val="14"/>
                  <w:szCs w:val="14"/>
                </w:rPr>
                <w:t> </w:t>
              </w:r>
              <w:r>
                <w:rPr>
                  <w:rStyle w:val="member"/>
                  <w:rFonts w:ascii="gulim" w:hAnsi="gulim"/>
                  <w:b/>
                  <w:bCs/>
                  <w:color w:val="888888"/>
                  <w:sz w:val="14"/>
                  <w:szCs w:val="14"/>
                </w:rPr>
                <w:t>리칼</w:t>
              </w:r>
            </w:hyperlink>
            <w:r>
              <w:rPr>
                <w:rStyle w:val="apple-converted-space"/>
                <w:rFonts w:ascii="gulim" w:hAnsi="gulim"/>
                <w:color w:val="888888"/>
                <w:sz w:val="13"/>
                <w:szCs w:val="13"/>
              </w:rPr>
              <w:t> </w:t>
            </w:r>
            <w:r>
              <w:rPr>
                <w:rStyle w:val="iconlevel4"/>
                <w:rFonts w:ascii="gulim" w:hAnsi="gulim"/>
                <w:color w:val="888888"/>
                <w:sz w:val="12"/>
                <w:szCs w:val="12"/>
                <w:bdr w:val="single" w:sz="4" w:space="0" w:color="DDDDDD" w:frame="1"/>
              </w:rPr>
              <w:t>                 </w:t>
            </w:r>
            <w:r>
              <w:rPr>
                <w:rStyle w:val="apple-converted-space"/>
                <w:rFonts w:ascii="gulim" w:hAnsi="gulim"/>
                <w:color w:val="888888"/>
                <w:sz w:val="13"/>
                <w:szCs w:val="13"/>
              </w:rPr>
              <w:t> </w:t>
            </w:r>
            <w:r>
              <w:rPr>
                <w:rFonts w:ascii="gulim" w:hAnsi="gulim"/>
                <w:color w:val="888888"/>
                <w:sz w:val="13"/>
                <w:szCs w:val="13"/>
              </w:rPr>
              <w:t>날짜</w:t>
            </w:r>
            <w:r>
              <w:rPr>
                <w:rFonts w:ascii="gulim" w:hAnsi="gulim"/>
                <w:color w:val="888888"/>
                <w:sz w:val="13"/>
                <w:szCs w:val="13"/>
              </w:rPr>
              <w:t xml:space="preserve"> :</w:t>
            </w:r>
            <w:r>
              <w:rPr>
                <w:rStyle w:val="apple-converted-space"/>
                <w:rFonts w:ascii="gulim" w:hAnsi="gulim"/>
                <w:color w:val="888888"/>
                <w:sz w:val="13"/>
                <w:szCs w:val="13"/>
              </w:rPr>
              <w:t> </w:t>
            </w:r>
            <w:r>
              <w:rPr>
                <w:rStyle w:val="mwbasicviewdatetime"/>
                <w:rFonts w:ascii="gulim" w:hAnsi="gulim"/>
                <w:color w:val="888888"/>
                <w:sz w:val="13"/>
                <w:szCs w:val="13"/>
              </w:rPr>
              <w:t>2010-06-23 (</w:t>
            </w:r>
            <w:r>
              <w:rPr>
                <w:rStyle w:val="mwbasicviewdatetime"/>
                <w:rFonts w:ascii="gulim" w:hAnsi="gulim"/>
                <w:color w:val="888888"/>
                <w:sz w:val="13"/>
                <w:szCs w:val="13"/>
              </w:rPr>
              <w:t>수</w:t>
            </w:r>
            <w:r>
              <w:rPr>
                <w:rStyle w:val="mwbasicviewdatetime"/>
                <w:rFonts w:ascii="gulim" w:hAnsi="gulim"/>
                <w:color w:val="888888"/>
                <w:sz w:val="13"/>
                <w:szCs w:val="13"/>
              </w:rPr>
              <w:t>) 11:00</w:t>
            </w:r>
            <w:r>
              <w:rPr>
                <w:rStyle w:val="apple-converted-space"/>
                <w:rFonts w:ascii="gulim" w:hAnsi="gulim"/>
                <w:color w:val="888888"/>
                <w:sz w:val="13"/>
                <w:szCs w:val="13"/>
              </w:rPr>
              <w:t> </w:t>
            </w:r>
            <w:r>
              <w:rPr>
                <w:rFonts w:ascii="gulim" w:hAnsi="gulim"/>
                <w:color w:val="888888"/>
                <w:sz w:val="13"/>
                <w:szCs w:val="13"/>
              </w:rPr>
              <w:t>조회</w:t>
            </w:r>
            <w:r>
              <w:rPr>
                <w:rFonts w:ascii="gulim" w:hAnsi="gulim"/>
                <w:color w:val="888888"/>
                <w:sz w:val="13"/>
                <w:szCs w:val="13"/>
              </w:rPr>
              <w:t xml:space="preserve"> :</w:t>
            </w:r>
            <w:r>
              <w:rPr>
                <w:rStyle w:val="apple-converted-space"/>
                <w:rFonts w:ascii="gulim" w:hAnsi="gulim"/>
                <w:color w:val="888888"/>
                <w:sz w:val="13"/>
                <w:szCs w:val="13"/>
              </w:rPr>
              <w:t> </w:t>
            </w:r>
            <w:r>
              <w:rPr>
                <w:rStyle w:val="mwbasicviewhit"/>
                <w:rFonts w:ascii="gulim" w:hAnsi="gulim"/>
                <w:color w:val="888888"/>
                <w:sz w:val="13"/>
                <w:szCs w:val="13"/>
              </w:rPr>
              <w:t>263</w:t>
            </w:r>
            <w:r>
              <w:rPr>
                <w:rStyle w:val="apple-converted-space"/>
                <w:rFonts w:ascii="gulim" w:hAnsi="gulim"/>
                <w:color w:val="888888"/>
                <w:sz w:val="13"/>
                <w:szCs w:val="13"/>
              </w:rPr>
              <w:t> </w:t>
            </w:r>
            <w:r>
              <w:rPr>
                <w:rFonts w:ascii="gulim" w:hAnsi="gulim" w:hint="eastAsia"/>
                <w:noProof/>
                <w:color w:val="888888"/>
                <w:sz w:val="14"/>
                <w:szCs w:val="14"/>
              </w:rPr>
              <w:drawing>
                <wp:inline distT="0" distB="0" distL="0" distR="0">
                  <wp:extent cx="219710" cy="197485"/>
                  <wp:effectExtent l="19050" t="0" r="8890" b="0"/>
                  <wp:docPr id="32" name="그림 2" descr="http://www.androidside.com/skin/board/mw.basic/img/btn_singo2.gif">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ndroidside.com/skin/board/mw.basic/img/btn_singo2.gif">
                            <a:hlinkClick r:id="rId46"/>
                          </pic:cNvPr>
                          <pic:cNvPicPr>
                            <a:picLocks noChangeAspect="1" noChangeArrowheads="1"/>
                          </pic:cNvPicPr>
                        </pic:nvPicPr>
                        <pic:blipFill>
                          <a:blip r:embed="rId47"/>
                          <a:srcRect/>
                          <a:stretch>
                            <a:fillRect/>
                          </a:stretch>
                        </pic:blipFill>
                        <pic:spPr bwMode="auto">
                          <a:xfrm>
                            <a:off x="0" y="0"/>
                            <a:ext cx="219710" cy="197485"/>
                          </a:xfrm>
                          <a:prstGeom prst="rect">
                            <a:avLst/>
                          </a:prstGeom>
                          <a:noFill/>
                          <a:ln w="9525">
                            <a:noFill/>
                            <a:miter lim="800000"/>
                            <a:headEnd/>
                            <a:tailEnd/>
                          </a:ln>
                        </pic:spPr>
                      </pic:pic>
                    </a:graphicData>
                  </a:graphic>
                </wp:inline>
              </w:drawing>
            </w:r>
            <w:r>
              <w:rPr>
                <w:rStyle w:val="apple-converted-space"/>
                <w:rFonts w:ascii="gulim" w:hAnsi="gulim"/>
                <w:color w:val="888888"/>
                <w:sz w:val="13"/>
                <w:szCs w:val="13"/>
              </w:rPr>
              <w:t> </w:t>
            </w:r>
            <w:r>
              <w:rPr>
                <w:rFonts w:ascii="gulim" w:hAnsi="gulim" w:hint="eastAsia"/>
                <w:noProof/>
                <w:color w:val="000000"/>
                <w:sz w:val="14"/>
                <w:szCs w:val="14"/>
              </w:rPr>
              <w:drawing>
                <wp:inline distT="0" distB="0" distL="0" distR="0">
                  <wp:extent cx="219710" cy="197485"/>
                  <wp:effectExtent l="19050" t="0" r="8890" b="0"/>
                  <wp:docPr id="31" name="그림 3" descr="http://www.androidside.com/skin/board/mw.basic/img/btn_print.gif">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ndroidside.com/skin/board/mw.basic/img/btn_print.gif">
                            <a:hlinkClick r:id="rId48"/>
                          </pic:cNvPr>
                          <pic:cNvPicPr>
                            <a:picLocks noChangeAspect="1" noChangeArrowheads="1"/>
                          </pic:cNvPicPr>
                        </pic:nvPicPr>
                        <pic:blipFill>
                          <a:blip r:embed="rId49"/>
                          <a:srcRect/>
                          <a:stretch>
                            <a:fillRect/>
                          </a:stretch>
                        </pic:blipFill>
                        <pic:spPr bwMode="auto">
                          <a:xfrm>
                            <a:off x="0" y="0"/>
                            <a:ext cx="219710" cy="197485"/>
                          </a:xfrm>
                          <a:prstGeom prst="rect">
                            <a:avLst/>
                          </a:prstGeom>
                          <a:noFill/>
                          <a:ln w="9525">
                            <a:noFill/>
                            <a:miter lim="800000"/>
                            <a:headEnd/>
                            <a:tailEnd/>
                          </a:ln>
                        </pic:spPr>
                      </pic:pic>
                    </a:graphicData>
                  </a:graphic>
                </wp:inline>
              </w:drawing>
            </w:r>
          </w:p>
        </w:tc>
      </w:tr>
      <w:tr w:rsidR="008F1DF2" w:rsidTr="008F1DF2">
        <w:trPr>
          <w:trHeight w:val="15"/>
        </w:trPr>
        <w:tc>
          <w:tcPr>
            <w:tcW w:w="0" w:type="auto"/>
            <w:shd w:val="clear" w:color="auto" w:fill="E7E7E7"/>
            <w:vAlign w:val="center"/>
            <w:hideMark/>
          </w:tcPr>
          <w:p w:rsidR="008F1DF2" w:rsidRDefault="008F1DF2">
            <w:pPr>
              <w:spacing w:line="184" w:lineRule="atLeast"/>
              <w:rPr>
                <w:rFonts w:ascii="gulim" w:eastAsia="굴림" w:hAnsi="gulim" w:cs="굴림" w:hint="eastAsia"/>
                <w:color w:val="000000"/>
                <w:sz w:val="2"/>
                <w:szCs w:val="14"/>
              </w:rPr>
            </w:pPr>
          </w:p>
        </w:tc>
      </w:tr>
      <w:tr w:rsidR="008F1DF2" w:rsidTr="008F1DF2">
        <w:trPr>
          <w:trHeight w:val="450"/>
        </w:trPr>
        <w:tc>
          <w:tcPr>
            <w:tcW w:w="0" w:type="auto"/>
            <w:tcMar>
              <w:top w:w="0" w:type="dxa"/>
              <w:left w:w="115" w:type="dxa"/>
              <w:bottom w:w="0" w:type="dxa"/>
              <w:right w:w="0" w:type="dxa"/>
            </w:tcMar>
            <w:vAlign w:val="center"/>
            <w:hideMark/>
          </w:tcPr>
          <w:p w:rsidR="008F1DF2" w:rsidRDefault="008F1DF2">
            <w:pPr>
              <w:spacing w:line="184" w:lineRule="atLeast"/>
              <w:rPr>
                <w:rFonts w:ascii="gulim" w:eastAsia="굴림" w:hAnsi="gulim" w:cs="굴림" w:hint="eastAsia"/>
                <w:color w:val="888888"/>
                <w:sz w:val="13"/>
                <w:szCs w:val="13"/>
              </w:rPr>
            </w:pPr>
            <w:r>
              <w:rPr>
                <w:rFonts w:ascii="gulim" w:hAnsi="gulim"/>
                <w:color w:val="888888"/>
                <w:sz w:val="13"/>
                <w:szCs w:val="13"/>
              </w:rPr>
              <w:t>글주소</w:t>
            </w:r>
            <w:r>
              <w:rPr>
                <w:rFonts w:ascii="gulim" w:hAnsi="gulim"/>
                <w:color w:val="888888"/>
                <w:sz w:val="13"/>
                <w:szCs w:val="13"/>
              </w:rPr>
              <w:t xml:space="preserve"> :</w:t>
            </w:r>
            <w:r>
              <w:rPr>
                <w:rStyle w:val="apple-converted-space"/>
                <w:rFonts w:ascii="gulim" w:hAnsi="gulim"/>
                <w:color w:val="888888"/>
                <w:sz w:val="13"/>
                <w:szCs w:val="13"/>
              </w:rPr>
              <w:t> </w:t>
            </w:r>
            <w:r w:rsidR="00153F68">
              <w:rPr>
                <w:rFonts w:ascii="gulim" w:hAnsi="gulim" w:hint="eastAsia"/>
                <w:color w:val="888888"/>
                <w:sz w:val="13"/>
                <w:szCs w:val="13"/>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02pt;height:18pt" o:ole="">
                  <v:imagedata r:id="rId50" o:title=""/>
                </v:shape>
                <w:control r:id="rId51" w:name="DefaultOcxName" w:shapeid="_x0000_i1038"/>
              </w:object>
            </w:r>
          </w:p>
        </w:tc>
      </w:tr>
      <w:tr w:rsidR="008F1DF2" w:rsidTr="008F1DF2">
        <w:trPr>
          <w:trHeight w:val="1728"/>
        </w:trPr>
        <w:tc>
          <w:tcPr>
            <w:tcW w:w="0" w:type="auto"/>
            <w:tcBorders>
              <w:top w:val="single" w:sz="8" w:space="0" w:color="EFEFEF"/>
              <w:left w:val="single" w:sz="8" w:space="0" w:color="EFEFEF"/>
              <w:bottom w:val="single" w:sz="8" w:space="0" w:color="EFEFEF"/>
              <w:right w:val="single" w:sz="8" w:space="0" w:color="EFEFEF"/>
            </w:tcBorders>
            <w:shd w:val="clear" w:color="auto" w:fill="F8F8F9"/>
            <w:tcMar>
              <w:top w:w="115" w:type="dxa"/>
              <w:left w:w="115" w:type="dxa"/>
              <w:bottom w:w="115" w:type="dxa"/>
              <w:right w:w="115" w:type="dxa"/>
            </w:tcMar>
            <w:vAlign w:val="center"/>
            <w:hideMark/>
          </w:tcPr>
          <w:p w:rsidR="008F1DF2" w:rsidRDefault="008F1DF2" w:rsidP="008F1DF2">
            <w:pPr>
              <w:spacing w:line="230" w:lineRule="atLeast"/>
              <w:rPr>
                <w:rFonts w:ascii="gulim" w:hAnsi="gulim" w:hint="eastAsia"/>
                <w:color w:val="000000"/>
                <w:sz w:val="14"/>
                <w:szCs w:val="14"/>
              </w:rPr>
            </w:pPr>
            <w:r>
              <w:rPr>
                <w:rFonts w:ascii="gulim" w:hAnsi="gulim"/>
                <w:color w:val="000000"/>
                <w:sz w:val="14"/>
                <w:szCs w:val="14"/>
              </w:rPr>
              <w:t xml:space="preserve">tabhost </w:t>
            </w:r>
            <w:r>
              <w:rPr>
                <w:rFonts w:ascii="gulim" w:hAnsi="gulim"/>
                <w:color w:val="000000"/>
                <w:sz w:val="14"/>
                <w:szCs w:val="14"/>
              </w:rPr>
              <w:t>를</w:t>
            </w:r>
            <w:r>
              <w:rPr>
                <w:rFonts w:ascii="gulim" w:hAnsi="gulim"/>
                <w:color w:val="000000"/>
                <w:sz w:val="14"/>
                <w:szCs w:val="14"/>
              </w:rPr>
              <w:t xml:space="preserve"> </w:t>
            </w:r>
            <w:r>
              <w:rPr>
                <w:rFonts w:ascii="gulim" w:hAnsi="gulim"/>
                <w:color w:val="000000"/>
                <w:sz w:val="14"/>
                <w:szCs w:val="14"/>
              </w:rPr>
              <w:t>쓰고</w:t>
            </w:r>
            <w:r>
              <w:rPr>
                <w:rFonts w:ascii="gulim" w:hAnsi="gulim"/>
                <w:color w:val="000000"/>
                <w:sz w:val="14"/>
                <w:szCs w:val="14"/>
              </w:rPr>
              <w:t xml:space="preserve"> </w:t>
            </w:r>
            <w:r>
              <w:rPr>
                <w:rFonts w:ascii="gulim" w:hAnsi="gulim"/>
                <w:color w:val="000000"/>
                <w:sz w:val="14"/>
                <w:szCs w:val="14"/>
              </w:rPr>
              <w:t>있는데요</w:t>
            </w:r>
            <w:r>
              <w:rPr>
                <w:rFonts w:ascii="gulim" w:hAnsi="gulim"/>
                <w:color w:val="000000"/>
                <w:sz w:val="14"/>
                <w:szCs w:val="14"/>
              </w:rPr>
              <w:t xml:space="preserve">, </w:t>
            </w:r>
            <w:r>
              <w:rPr>
                <w:rFonts w:ascii="gulim" w:hAnsi="gulim"/>
                <w:color w:val="000000"/>
                <w:sz w:val="14"/>
                <w:szCs w:val="14"/>
              </w:rPr>
              <w:t>일단</w:t>
            </w:r>
            <w:r>
              <w:rPr>
                <w:rFonts w:ascii="gulim" w:hAnsi="gulim"/>
                <w:color w:val="000000"/>
                <w:sz w:val="14"/>
                <w:szCs w:val="14"/>
              </w:rPr>
              <w:t xml:space="preserve"> </w:t>
            </w:r>
            <w:r>
              <w:rPr>
                <w:rFonts w:ascii="gulim" w:hAnsi="gulim"/>
                <w:color w:val="000000"/>
                <w:sz w:val="14"/>
                <w:szCs w:val="14"/>
              </w:rPr>
              <w:t>만들어진</w:t>
            </w:r>
            <w:r>
              <w:rPr>
                <w:rFonts w:ascii="gulim" w:hAnsi="gulim"/>
                <w:color w:val="000000"/>
                <w:sz w:val="14"/>
                <w:szCs w:val="14"/>
              </w:rPr>
              <w:t xml:space="preserve"> tab</w:t>
            </w:r>
            <w:r>
              <w:rPr>
                <w:rFonts w:ascii="gulim" w:hAnsi="gulim"/>
                <w:color w:val="000000"/>
                <w:sz w:val="14"/>
                <w:szCs w:val="14"/>
              </w:rPr>
              <w:t>의</w:t>
            </w:r>
            <w:r>
              <w:rPr>
                <w:rFonts w:ascii="gulim" w:hAnsi="gulim"/>
                <w:color w:val="000000"/>
                <w:sz w:val="14"/>
                <w:szCs w:val="14"/>
              </w:rPr>
              <w:t xml:space="preserve"> content</w:t>
            </w:r>
            <w:r>
              <w:rPr>
                <w:rFonts w:ascii="gulim" w:hAnsi="gulim"/>
                <w:color w:val="000000"/>
                <w:sz w:val="14"/>
                <w:szCs w:val="14"/>
              </w:rPr>
              <w:t>만</w:t>
            </w:r>
            <w:r>
              <w:rPr>
                <w:rFonts w:ascii="gulim" w:hAnsi="gulim"/>
                <w:color w:val="000000"/>
                <w:sz w:val="14"/>
                <w:szCs w:val="14"/>
              </w:rPr>
              <w:t xml:space="preserve"> </w:t>
            </w:r>
            <w:r>
              <w:rPr>
                <w:rFonts w:ascii="gulim" w:hAnsi="gulim"/>
                <w:color w:val="000000"/>
                <w:sz w:val="14"/>
                <w:szCs w:val="14"/>
              </w:rPr>
              <w:t>새로고침</w:t>
            </w:r>
            <w:r>
              <w:rPr>
                <w:rFonts w:ascii="gulim" w:hAnsi="gulim"/>
                <w:color w:val="000000"/>
                <w:sz w:val="14"/>
                <w:szCs w:val="14"/>
              </w:rPr>
              <w:t>(</w:t>
            </w:r>
            <w:r>
              <w:rPr>
                <w:rFonts w:ascii="gulim" w:hAnsi="gulim"/>
                <w:color w:val="000000"/>
                <w:sz w:val="14"/>
                <w:szCs w:val="14"/>
              </w:rPr>
              <w:t>리프레쉬</w:t>
            </w:r>
            <w:r>
              <w:rPr>
                <w:rFonts w:ascii="gulim" w:hAnsi="gulim"/>
                <w:color w:val="000000"/>
                <w:sz w:val="14"/>
                <w:szCs w:val="14"/>
              </w:rPr>
              <w:t>)</w:t>
            </w:r>
            <w:r>
              <w:rPr>
                <w:rFonts w:ascii="gulim" w:hAnsi="gulim"/>
                <w:color w:val="000000"/>
                <w:sz w:val="14"/>
                <w:szCs w:val="14"/>
              </w:rPr>
              <w:t>하는</w:t>
            </w:r>
            <w:r>
              <w:rPr>
                <w:rFonts w:ascii="gulim" w:hAnsi="gulim"/>
                <w:color w:val="000000"/>
                <w:sz w:val="14"/>
                <w:szCs w:val="14"/>
              </w:rPr>
              <w:t xml:space="preserve"> </w:t>
            </w:r>
            <w:r>
              <w:rPr>
                <w:rFonts w:ascii="gulim" w:hAnsi="gulim"/>
                <w:color w:val="000000"/>
                <w:sz w:val="14"/>
                <w:szCs w:val="14"/>
              </w:rPr>
              <w:t>방법이</w:t>
            </w:r>
            <w:r>
              <w:rPr>
                <w:rFonts w:ascii="gulim" w:hAnsi="gulim"/>
                <w:color w:val="000000"/>
                <w:sz w:val="14"/>
                <w:szCs w:val="14"/>
              </w:rPr>
              <w:t xml:space="preserve"> </w:t>
            </w:r>
            <w:r>
              <w:rPr>
                <w:rFonts w:ascii="gulim" w:hAnsi="gulim"/>
                <w:color w:val="000000"/>
                <w:sz w:val="14"/>
                <w:szCs w:val="14"/>
              </w:rPr>
              <w:t>없나요</w:t>
            </w:r>
            <w:r>
              <w:rPr>
                <w:rFonts w:ascii="gulim" w:hAnsi="gulim"/>
                <w:color w:val="000000"/>
                <w:sz w:val="14"/>
                <w:szCs w:val="14"/>
              </w:rPr>
              <w:t>?</w:t>
            </w:r>
            <w:r>
              <w:rPr>
                <w:rFonts w:ascii="gulim" w:hAnsi="gulim"/>
                <w:color w:val="000000"/>
                <w:sz w:val="14"/>
                <w:szCs w:val="14"/>
              </w:rPr>
              <w:br/>
            </w:r>
            <w:r>
              <w:rPr>
                <w:rFonts w:ascii="gulim" w:hAnsi="gulim"/>
                <w:color w:val="000000"/>
                <w:sz w:val="14"/>
                <w:szCs w:val="14"/>
              </w:rPr>
              <w:br/>
            </w:r>
            <w:r>
              <w:rPr>
                <w:rFonts w:ascii="gulim" w:hAnsi="gulim"/>
                <w:color w:val="000000"/>
                <w:sz w:val="14"/>
                <w:szCs w:val="14"/>
              </w:rPr>
              <w:t>즉</w:t>
            </w:r>
            <w:r>
              <w:rPr>
                <w:rFonts w:ascii="gulim" w:hAnsi="gulim"/>
                <w:color w:val="000000"/>
                <w:sz w:val="14"/>
                <w:szCs w:val="14"/>
              </w:rPr>
              <w:t>,</w:t>
            </w:r>
            <w:r>
              <w:rPr>
                <w:rFonts w:ascii="gulim" w:hAnsi="gulim"/>
                <w:color w:val="000000"/>
                <w:sz w:val="14"/>
                <w:szCs w:val="14"/>
              </w:rPr>
              <w:br/>
            </w:r>
            <w:r>
              <w:rPr>
                <w:rFonts w:ascii="gulim" w:hAnsi="gulim"/>
                <w:color w:val="000000"/>
                <w:sz w:val="14"/>
                <w:szCs w:val="14"/>
              </w:rPr>
              <w:br/>
              <w:t>A  |  B  |  C</w:t>
            </w:r>
            <w:r>
              <w:rPr>
                <w:rFonts w:ascii="gulim" w:hAnsi="gulim"/>
                <w:color w:val="000000"/>
                <w:sz w:val="14"/>
                <w:szCs w:val="14"/>
              </w:rPr>
              <w:br/>
            </w:r>
            <w:r>
              <w:rPr>
                <w:rFonts w:ascii="gulim" w:hAnsi="gulim"/>
                <w:color w:val="000000"/>
                <w:sz w:val="14"/>
                <w:szCs w:val="14"/>
              </w:rPr>
              <w:t>ㅡㅡㅡㅡㅡ</w:t>
            </w:r>
            <w:r>
              <w:rPr>
                <w:rFonts w:ascii="gulim" w:hAnsi="gulim"/>
                <w:color w:val="000000"/>
                <w:sz w:val="14"/>
                <w:szCs w:val="14"/>
              </w:rPr>
              <w:br/>
            </w:r>
            <w:r>
              <w:rPr>
                <w:rFonts w:ascii="gulim" w:hAnsi="gulim"/>
                <w:color w:val="000000"/>
                <w:sz w:val="14"/>
                <w:szCs w:val="14"/>
              </w:rPr>
              <w:t>탭</w:t>
            </w:r>
            <w:r>
              <w:rPr>
                <w:rFonts w:ascii="gulim" w:hAnsi="gulim"/>
                <w:color w:val="000000"/>
                <w:sz w:val="14"/>
                <w:szCs w:val="14"/>
              </w:rPr>
              <w:t xml:space="preserve">   </w:t>
            </w:r>
            <w:r>
              <w:rPr>
                <w:rFonts w:ascii="gulim" w:hAnsi="gulim"/>
                <w:color w:val="000000"/>
                <w:sz w:val="14"/>
                <w:szCs w:val="14"/>
              </w:rPr>
              <w:t>내용</w:t>
            </w:r>
            <w:r>
              <w:rPr>
                <w:rFonts w:ascii="gulim" w:hAnsi="gulim"/>
                <w:color w:val="000000"/>
                <w:sz w:val="14"/>
                <w:szCs w:val="14"/>
              </w:rPr>
              <w:br/>
            </w:r>
            <w:r>
              <w:rPr>
                <w:rFonts w:ascii="gulim" w:hAnsi="gulim"/>
                <w:color w:val="000000"/>
                <w:sz w:val="14"/>
                <w:szCs w:val="14"/>
              </w:rPr>
              <w:br/>
            </w:r>
            <w:r>
              <w:rPr>
                <w:rFonts w:ascii="gulim" w:hAnsi="gulim"/>
                <w:color w:val="000000"/>
                <w:sz w:val="14"/>
                <w:szCs w:val="14"/>
              </w:rPr>
              <w:t>이렇게</w:t>
            </w:r>
            <w:r>
              <w:rPr>
                <w:rFonts w:ascii="gulim" w:hAnsi="gulim"/>
                <w:color w:val="000000"/>
                <w:sz w:val="14"/>
                <w:szCs w:val="14"/>
              </w:rPr>
              <w:t xml:space="preserve"> </w:t>
            </w:r>
            <w:r>
              <w:rPr>
                <w:rFonts w:ascii="gulim" w:hAnsi="gulim"/>
                <w:color w:val="000000"/>
                <w:sz w:val="14"/>
                <w:szCs w:val="14"/>
              </w:rPr>
              <w:t>탭이</w:t>
            </w:r>
            <w:r>
              <w:rPr>
                <w:rFonts w:ascii="gulim" w:hAnsi="gulim"/>
                <w:color w:val="000000"/>
                <w:sz w:val="14"/>
                <w:szCs w:val="14"/>
              </w:rPr>
              <w:t xml:space="preserve"> </w:t>
            </w:r>
            <w:r>
              <w:rPr>
                <w:rFonts w:ascii="gulim" w:hAnsi="gulim"/>
                <w:color w:val="000000"/>
                <w:sz w:val="14"/>
                <w:szCs w:val="14"/>
              </w:rPr>
              <w:t>만들어져</w:t>
            </w:r>
            <w:r>
              <w:rPr>
                <w:rFonts w:ascii="gulim" w:hAnsi="gulim"/>
                <w:color w:val="000000"/>
                <w:sz w:val="14"/>
                <w:szCs w:val="14"/>
              </w:rPr>
              <w:t xml:space="preserve"> </w:t>
            </w:r>
            <w:r>
              <w:rPr>
                <w:rFonts w:ascii="gulim" w:hAnsi="gulim"/>
                <w:color w:val="000000"/>
                <w:sz w:val="14"/>
                <w:szCs w:val="14"/>
              </w:rPr>
              <w:t>있다고</w:t>
            </w:r>
            <w:r>
              <w:rPr>
                <w:rFonts w:ascii="gulim" w:hAnsi="gulim"/>
                <w:color w:val="000000"/>
                <w:sz w:val="14"/>
                <w:szCs w:val="14"/>
              </w:rPr>
              <w:t xml:space="preserve"> </w:t>
            </w:r>
            <w:r>
              <w:rPr>
                <w:rFonts w:ascii="gulim" w:hAnsi="gulim"/>
                <w:color w:val="000000"/>
                <w:sz w:val="14"/>
                <w:szCs w:val="14"/>
              </w:rPr>
              <w:t>하면</w:t>
            </w:r>
            <w:r>
              <w:rPr>
                <w:rFonts w:ascii="gulim" w:hAnsi="gulim"/>
                <w:color w:val="000000"/>
                <w:sz w:val="14"/>
                <w:szCs w:val="14"/>
              </w:rPr>
              <w:t xml:space="preserve"> B </w:t>
            </w:r>
            <w:r>
              <w:rPr>
                <w:rFonts w:ascii="gulim" w:hAnsi="gulim"/>
                <w:color w:val="000000"/>
                <w:sz w:val="14"/>
                <w:szCs w:val="14"/>
              </w:rPr>
              <w:t>탭을</w:t>
            </w:r>
            <w:r>
              <w:rPr>
                <w:rFonts w:ascii="gulim" w:hAnsi="gulim"/>
                <w:color w:val="000000"/>
                <w:sz w:val="14"/>
                <w:szCs w:val="14"/>
              </w:rPr>
              <w:t xml:space="preserve"> </w:t>
            </w:r>
            <w:r>
              <w:rPr>
                <w:rFonts w:ascii="gulim" w:hAnsi="gulim"/>
                <w:color w:val="000000"/>
                <w:sz w:val="14"/>
                <w:szCs w:val="14"/>
              </w:rPr>
              <w:t>누르면</w:t>
            </w:r>
            <w:r>
              <w:rPr>
                <w:rFonts w:ascii="gulim" w:hAnsi="gulim"/>
                <w:color w:val="000000"/>
                <w:sz w:val="14"/>
                <w:szCs w:val="14"/>
              </w:rPr>
              <w:t xml:space="preserve"> B</w:t>
            </w:r>
            <w:r>
              <w:rPr>
                <w:rFonts w:ascii="gulim" w:hAnsi="gulim"/>
                <w:color w:val="000000"/>
                <w:sz w:val="14"/>
                <w:szCs w:val="14"/>
              </w:rPr>
              <w:t>에</w:t>
            </w:r>
            <w:r>
              <w:rPr>
                <w:rFonts w:ascii="gulim" w:hAnsi="gulim"/>
                <w:color w:val="000000"/>
                <w:sz w:val="14"/>
                <w:szCs w:val="14"/>
              </w:rPr>
              <w:t xml:space="preserve"> </w:t>
            </w:r>
            <w:r>
              <w:rPr>
                <w:rFonts w:ascii="gulim" w:hAnsi="gulim"/>
                <w:color w:val="000000"/>
                <w:sz w:val="14"/>
                <w:szCs w:val="14"/>
              </w:rPr>
              <w:t>세팅된</w:t>
            </w:r>
            <w:r>
              <w:rPr>
                <w:rFonts w:ascii="gulim" w:hAnsi="gulim"/>
                <w:color w:val="000000"/>
                <w:sz w:val="14"/>
                <w:szCs w:val="14"/>
              </w:rPr>
              <w:t xml:space="preserve"> content</w:t>
            </w:r>
            <w:r>
              <w:rPr>
                <w:rFonts w:ascii="gulim" w:hAnsi="gulim"/>
                <w:color w:val="000000"/>
                <w:sz w:val="14"/>
                <w:szCs w:val="14"/>
              </w:rPr>
              <w:t>가</w:t>
            </w:r>
            <w:r>
              <w:rPr>
                <w:rFonts w:ascii="gulim" w:hAnsi="gulim"/>
                <w:color w:val="000000"/>
                <w:sz w:val="14"/>
                <w:szCs w:val="14"/>
              </w:rPr>
              <w:t xml:space="preserve"> </w:t>
            </w:r>
            <w:r>
              <w:rPr>
                <w:rFonts w:ascii="gulim" w:hAnsi="gulim"/>
                <w:color w:val="000000"/>
                <w:sz w:val="14"/>
                <w:szCs w:val="14"/>
              </w:rPr>
              <w:t>보이잔아요</w:t>
            </w:r>
            <w:r>
              <w:rPr>
                <w:rFonts w:ascii="gulim" w:hAnsi="gulim"/>
                <w:color w:val="000000"/>
                <w:sz w:val="14"/>
                <w:szCs w:val="14"/>
              </w:rPr>
              <w:t xml:space="preserve">? </w:t>
            </w:r>
            <w:r>
              <w:rPr>
                <w:rFonts w:ascii="gulim" w:hAnsi="gulim"/>
                <w:color w:val="000000"/>
                <w:sz w:val="14"/>
                <w:szCs w:val="14"/>
              </w:rPr>
              <w:t>그런다음</w:t>
            </w:r>
            <w:r>
              <w:rPr>
                <w:rFonts w:ascii="gulim" w:hAnsi="gulim"/>
                <w:color w:val="000000"/>
                <w:sz w:val="14"/>
                <w:szCs w:val="14"/>
              </w:rPr>
              <w:t xml:space="preserve"> C </w:t>
            </w:r>
            <w:r>
              <w:rPr>
                <w:rFonts w:ascii="gulim" w:hAnsi="gulim"/>
                <w:color w:val="000000"/>
                <w:sz w:val="14"/>
                <w:szCs w:val="14"/>
              </w:rPr>
              <w:t>탭눌렀다가</w:t>
            </w:r>
            <w:r>
              <w:rPr>
                <w:rFonts w:ascii="gulim" w:hAnsi="gulim"/>
                <w:color w:val="000000"/>
                <w:sz w:val="14"/>
                <w:szCs w:val="14"/>
              </w:rPr>
              <w:br/>
            </w:r>
            <w:r>
              <w:rPr>
                <w:rFonts w:ascii="gulim" w:hAnsi="gulim"/>
                <w:color w:val="000000"/>
                <w:sz w:val="14"/>
                <w:szCs w:val="14"/>
              </w:rPr>
              <w:t>다시</w:t>
            </w:r>
            <w:r>
              <w:rPr>
                <w:rFonts w:ascii="gulim" w:hAnsi="gulim"/>
                <w:color w:val="000000"/>
                <w:sz w:val="14"/>
                <w:szCs w:val="14"/>
              </w:rPr>
              <w:t xml:space="preserve"> B </w:t>
            </w:r>
            <w:r>
              <w:rPr>
                <w:rFonts w:ascii="gulim" w:hAnsi="gulim"/>
                <w:color w:val="000000"/>
                <w:sz w:val="14"/>
                <w:szCs w:val="14"/>
              </w:rPr>
              <w:t>탭을</w:t>
            </w:r>
            <w:r>
              <w:rPr>
                <w:rFonts w:ascii="gulim" w:hAnsi="gulim"/>
                <w:color w:val="000000"/>
                <w:sz w:val="14"/>
                <w:szCs w:val="14"/>
              </w:rPr>
              <w:t xml:space="preserve"> </w:t>
            </w:r>
            <w:r>
              <w:rPr>
                <w:rFonts w:ascii="gulim" w:hAnsi="gulim"/>
                <w:color w:val="000000"/>
                <w:sz w:val="14"/>
                <w:szCs w:val="14"/>
              </w:rPr>
              <w:t>누르면</w:t>
            </w:r>
            <w:r>
              <w:rPr>
                <w:rFonts w:ascii="gulim" w:hAnsi="gulim"/>
                <w:color w:val="000000"/>
                <w:sz w:val="14"/>
                <w:szCs w:val="14"/>
              </w:rPr>
              <w:t xml:space="preserve"> B</w:t>
            </w:r>
            <w:r>
              <w:rPr>
                <w:rFonts w:ascii="gulim" w:hAnsi="gulim"/>
                <w:color w:val="000000"/>
                <w:sz w:val="14"/>
                <w:szCs w:val="14"/>
              </w:rPr>
              <w:t>탭에</w:t>
            </w:r>
            <w:r>
              <w:rPr>
                <w:rFonts w:ascii="gulim" w:hAnsi="gulim"/>
                <w:color w:val="000000"/>
                <w:sz w:val="14"/>
                <w:szCs w:val="14"/>
              </w:rPr>
              <w:t> </w:t>
            </w:r>
            <w:r>
              <w:rPr>
                <w:rFonts w:ascii="gulim" w:hAnsi="gulim"/>
                <w:color w:val="000000"/>
                <w:sz w:val="14"/>
                <w:szCs w:val="14"/>
              </w:rPr>
              <w:t>내용을</w:t>
            </w:r>
            <w:r>
              <w:rPr>
                <w:rFonts w:ascii="gulim" w:hAnsi="gulim"/>
                <w:color w:val="000000"/>
                <w:sz w:val="14"/>
                <w:szCs w:val="14"/>
              </w:rPr>
              <w:t xml:space="preserve"> </w:t>
            </w:r>
            <w:r>
              <w:rPr>
                <w:rFonts w:ascii="gulim" w:hAnsi="gulim"/>
                <w:color w:val="000000"/>
                <w:sz w:val="14"/>
                <w:szCs w:val="14"/>
              </w:rPr>
              <w:t>리프레쉬</w:t>
            </w:r>
            <w:r>
              <w:rPr>
                <w:rFonts w:ascii="gulim" w:hAnsi="gulim"/>
                <w:color w:val="000000"/>
                <w:sz w:val="14"/>
                <w:szCs w:val="14"/>
              </w:rPr>
              <w:t xml:space="preserve"> </w:t>
            </w:r>
            <w:r>
              <w:rPr>
                <w:rFonts w:ascii="gulim" w:hAnsi="gulim"/>
                <w:color w:val="000000"/>
                <w:sz w:val="14"/>
                <w:szCs w:val="14"/>
              </w:rPr>
              <w:t>해주려고</w:t>
            </w:r>
            <w:r>
              <w:rPr>
                <w:rFonts w:ascii="gulim" w:hAnsi="gulim"/>
                <w:color w:val="000000"/>
                <w:sz w:val="14"/>
                <w:szCs w:val="14"/>
              </w:rPr>
              <w:t xml:space="preserve"> </w:t>
            </w:r>
            <w:r>
              <w:rPr>
                <w:rFonts w:ascii="gulim" w:hAnsi="gulim"/>
                <w:color w:val="000000"/>
                <w:sz w:val="14"/>
                <w:szCs w:val="14"/>
              </w:rPr>
              <w:t>합니다</w:t>
            </w:r>
            <w:r>
              <w:rPr>
                <w:rFonts w:ascii="gulim" w:hAnsi="gulim"/>
                <w:color w:val="000000"/>
                <w:sz w:val="14"/>
                <w:szCs w:val="14"/>
              </w:rPr>
              <w:t xml:space="preserve">. </w:t>
            </w:r>
            <w:r>
              <w:rPr>
                <w:rFonts w:ascii="gulim" w:hAnsi="gulim"/>
                <w:color w:val="000000"/>
                <w:sz w:val="14"/>
                <w:szCs w:val="14"/>
              </w:rPr>
              <w:t>기존에는</w:t>
            </w:r>
            <w:r>
              <w:rPr>
                <w:rFonts w:ascii="gulim" w:hAnsi="gulim"/>
                <w:color w:val="000000"/>
                <w:sz w:val="14"/>
                <w:szCs w:val="14"/>
              </w:rPr>
              <w:t xml:space="preserve"> C</w:t>
            </w:r>
            <w:r>
              <w:rPr>
                <w:rFonts w:ascii="gulim" w:hAnsi="gulim"/>
                <w:color w:val="000000"/>
                <w:sz w:val="14"/>
                <w:szCs w:val="14"/>
              </w:rPr>
              <w:t>로</w:t>
            </w:r>
            <w:r>
              <w:rPr>
                <w:rFonts w:ascii="gulim" w:hAnsi="gulim"/>
                <w:color w:val="000000"/>
                <w:sz w:val="14"/>
                <w:szCs w:val="14"/>
              </w:rPr>
              <w:t xml:space="preserve"> </w:t>
            </w:r>
            <w:r>
              <w:rPr>
                <w:rFonts w:ascii="gulim" w:hAnsi="gulim"/>
                <w:color w:val="000000"/>
                <w:sz w:val="14"/>
                <w:szCs w:val="14"/>
              </w:rPr>
              <w:t>갔다가</w:t>
            </w:r>
            <w:r>
              <w:rPr>
                <w:rFonts w:ascii="gulim" w:hAnsi="gulim"/>
                <w:color w:val="000000"/>
                <w:sz w:val="14"/>
                <w:szCs w:val="14"/>
              </w:rPr>
              <w:t xml:space="preserve"> B</w:t>
            </w:r>
            <w:r>
              <w:rPr>
                <w:rFonts w:ascii="gulim" w:hAnsi="gulim"/>
                <w:color w:val="000000"/>
                <w:sz w:val="14"/>
                <w:szCs w:val="14"/>
              </w:rPr>
              <w:t>로</w:t>
            </w:r>
            <w:r>
              <w:rPr>
                <w:rFonts w:ascii="gulim" w:hAnsi="gulim"/>
                <w:color w:val="000000"/>
                <w:sz w:val="14"/>
                <w:szCs w:val="14"/>
              </w:rPr>
              <w:t xml:space="preserve"> </w:t>
            </w:r>
            <w:r>
              <w:rPr>
                <w:rFonts w:ascii="gulim" w:hAnsi="gulim"/>
                <w:color w:val="000000"/>
                <w:sz w:val="14"/>
                <w:szCs w:val="14"/>
              </w:rPr>
              <w:t>오면</w:t>
            </w:r>
            <w:r>
              <w:rPr>
                <w:rFonts w:ascii="gulim" w:hAnsi="gulim"/>
                <w:color w:val="000000"/>
                <w:sz w:val="14"/>
                <w:szCs w:val="14"/>
              </w:rPr>
              <w:t xml:space="preserve"> </w:t>
            </w:r>
            <w:r>
              <w:rPr>
                <w:rFonts w:ascii="gulim" w:hAnsi="gulim"/>
                <w:color w:val="000000"/>
                <w:sz w:val="14"/>
                <w:szCs w:val="14"/>
              </w:rPr>
              <w:t>기존</w:t>
            </w:r>
            <w:r>
              <w:rPr>
                <w:rFonts w:ascii="gulim" w:hAnsi="gulim"/>
                <w:color w:val="000000"/>
                <w:sz w:val="14"/>
                <w:szCs w:val="14"/>
              </w:rPr>
              <w:t xml:space="preserve"> </w:t>
            </w:r>
            <w:r>
              <w:rPr>
                <w:rFonts w:ascii="gulim" w:hAnsi="gulim"/>
                <w:color w:val="000000"/>
                <w:sz w:val="14"/>
                <w:szCs w:val="14"/>
              </w:rPr>
              <w:t>내용</w:t>
            </w:r>
            <w:r>
              <w:rPr>
                <w:rFonts w:ascii="gulim" w:hAnsi="gulim"/>
                <w:color w:val="000000"/>
                <w:sz w:val="14"/>
                <w:szCs w:val="14"/>
              </w:rPr>
              <w:t xml:space="preserve"> </w:t>
            </w:r>
            <w:r>
              <w:rPr>
                <w:rFonts w:ascii="gulim" w:hAnsi="gulim"/>
                <w:color w:val="000000"/>
                <w:sz w:val="14"/>
                <w:szCs w:val="14"/>
              </w:rPr>
              <w:t>그대로</w:t>
            </w:r>
            <w:r>
              <w:rPr>
                <w:rFonts w:ascii="gulim" w:hAnsi="gulim"/>
                <w:color w:val="000000"/>
                <w:sz w:val="14"/>
                <w:szCs w:val="14"/>
              </w:rPr>
              <w:br/>
            </w:r>
            <w:r>
              <w:rPr>
                <w:rFonts w:ascii="gulim" w:hAnsi="gulim"/>
                <w:color w:val="000000"/>
                <w:sz w:val="14"/>
                <w:szCs w:val="14"/>
              </w:rPr>
              <w:t>보이더군요</w:t>
            </w:r>
            <w:r>
              <w:rPr>
                <w:rFonts w:ascii="gulim" w:hAnsi="gulim"/>
                <w:color w:val="000000"/>
                <w:sz w:val="14"/>
                <w:szCs w:val="14"/>
              </w:rPr>
              <w:t xml:space="preserve">. </w:t>
            </w:r>
            <w:r>
              <w:rPr>
                <w:rFonts w:ascii="gulim" w:hAnsi="gulim"/>
                <w:color w:val="000000"/>
                <w:sz w:val="14"/>
                <w:szCs w:val="14"/>
              </w:rPr>
              <w:t>그런데</w:t>
            </w:r>
            <w:r>
              <w:rPr>
                <w:rFonts w:ascii="gulim" w:hAnsi="gulim"/>
                <w:color w:val="000000"/>
                <w:sz w:val="14"/>
                <w:szCs w:val="14"/>
              </w:rPr>
              <w:t xml:space="preserve"> </w:t>
            </w:r>
            <w:r>
              <w:rPr>
                <w:rFonts w:ascii="gulim" w:hAnsi="gulim"/>
                <w:color w:val="000000"/>
                <w:sz w:val="14"/>
                <w:szCs w:val="14"/>
              </w:rPr>
              <w:t>저는</w:t>
            </w:r>
            <w:r>
              <w:rPr>
                <w:rFonts w:ascii="gulim" w:hAnsi="gulim"/>
                <w:color w:val="000000"/>
                <w:sz w:val="14"/>
                <w:szCs w:val="14"/>
              </w:rPr>
              <w:t xml:space="preserve"> </w:t>
            </w:r>
            <w:r>
              <w:rPr>
                <w:rFonts w:ascii="gulim" w:hAnsi="gulim"/>
                <w:color w:val="000000"/>
                <w:sz w:val="14"/>
                <w:szCs w:val="14"/>
              </w:rPr>
              <w:t>다시</w:t>
            </w:r>
            <w:r>
              <w:rPr>
                <w:rFonts w:ascii="gulim" w:hAnsi="gulim"/>
                <w:color w:val="000000"/>
                <w:sz w:val="14"/>
                <w:szCs w:val="14"/>
              </w:rPr>
              <w:t xml:space="preserve"> </w:t>
            </w:r>
            <w:r>
              <w:rPr>
                <w:rFonts w:ascii="gulim" w:hAnsi="gulim"/>
                <w:color w:val="000000"/>
                <w:sz w:val="14"/>
                <w:szCs w:val="14"/>
              </w:rPr>
              <w:t>새로고침을</w:t>
            </w:r>
            <w:r>
              <w:rPr>
                <w:rFonts w:ascii="gulim" w:hAnsi="gulim"/>
                <w:color w:val="000000"/>
                <w:sz w:val="14"/>
                <w:szCs w:val="14"/>
              </w:rPr>
              <w:t xml:space="preserve"> </w:t>
            </w:r>
            <w:r>
              <w:rPr>
                <w:rFonts w:ascii="gulim" w:hAnsi="gulim"/>
                <w:color w:val="000000"/>
                <w:sz w:val="14"/>
                <w:szCs w:val="14"/>
              </w:rPr>
              <w:t>해주고</w:t>
            </w:r>
            <w:r>
              <w:rPr>
                <w:rFonts w:ascii="gulim" w:hAnsi="gulim"/>
                <w:color w:val="000000"/>
                <w:sz w:val="14"/>
                <w:szCs w:val="14"/>
              </w:rPr>
              <w:t xml:space="preserve"> </w:t>
            </w:r>
            <w:r>
              <w:rPr>
                <w:rFonts w:ascii="gulim" w:hAnsi="gulim"/>
                <w:color w:val="000000"/>
                <w:sz w:val="14"/>
                <w:szCs w:val="14"/>
              </w:rPr>
              <w:t>싶어요</w:t>
            </w:r>
            <w:r>
              <w:rPr>
                <w:rFonts w:ascii="gulim" w:hAnsi="gulim"/>
                <w:color w:val="000000"/>
                <w:sz w:val="14"/>
                <w:szCs w:val="14"/>
              </w:rPr>
              <w:t xml:space="preserve"> </w:t>
            </w:r>
            <w:r>
              <w:rPr>
                <w:rFonts w:ascii="gulim" w:hAnsi="gulim"/>
                <w:color w:val="000000"/>
                <w:sz w:val="14"/>
                <w:szCs w:val="14"/>
              </w:rPr>
              <w:t>ㅠㅠ그런데</w:t>
            </w:r>
            <w:r>
              <w:rPr>
                <w:rFonts w:ascii="gulim" w:hAnsi="gulim"/>
                <w:color w:val="000000"/>
                <w:sz w:val="14"/>
                <w:szCs w:val="14"/>
              </w:rPr>
              <w:t xml:space="preserve"> </w:t>
            </w:r>
            <w:r>
              <w:rPr>
                <w:rFonts w:ascii="gulim" w:hAnsi="gulim"/>
                <w:color w:val="000000"/>
                <w:sz w:val="14"/>
                <w:szCs w:val="14"/>
              </w:rPr>
              <w:t>방법을</w:t>
            </w:r>
            <w:r>
              <w:rPr>
                <w:rFonts w:ascii="gulim" w:hAnsi="gulim"/>
                <w:color w:val="000000"/>
                <w:sz w:val="14"/>
                <w:szCs w:val="14"/>
              </w:rPr>
              <w:t xml:space="preserve"> </w:t>
            </w:r>
            <w:r>
              <w:rPr>
                <w:rFonts w:ascii="gulim" w:hAnsi="gulim"/>
                <w:color w:val="000000"/>
                <w:sz w:val="14"/>
                <w:szCs w:val="14"/>
              </w:rPr>
              <w:t>도저히</w:t>
            </w:r>
            <w:r>
              <w:rPr>
                <w:rFonts w:ascii="gulim" w:hAnsi="gulim"/>
                <w:color w:val="000000"/>
                <w:sz w:val="14"/>
                <w:szCs w:val="14"/>
              </w:rPr>
              <w:t xml:space="preserve"> </w:t>
            </w:r>
            <w:r>
              <w:rPr>
                <w:rFonts w:ascii="gulim" w:hAnsi="gulim"/>
                <w:color w:val="000000"/>
                <w:sz w:val="14"/>
                <w:szCs w:val="14"/>
              </w:rPr>
              <w:t>못</w:t>
            </w:r>
            <w:r>
              <w:rPr>
                <w:rFonts w:ascii="gulim" w:hAnsi="gulim"/>
                <w:color w:val="000000"/>
                <w:sz w:val="14"/>
                <w:szCs w:val="14"/>
              </w:rPr>
              <w:t xml:space="preserve"> </w:t>
            </w:r>
            <w:r>
              <w:rPr>
                <w:rFonts w:ascii="gulim" w:hAnsi="gulim"/>
                <w:color w:val="000000"/>
                <w:sz w:val="14"/>
                <w:szCs w:val="14"/>
              </w:rPr>
              <w:t>찾겠네요</w:t>
            </w:r>
            <w:r>
              <w:rPr>
                <w:rFonts w:ascii="gulim" w:hAnsi="gulim"/>
                <w:color w:val="000000"/>
                <w:sz w:val="14"/>
                <w:szCs w:val="14"/>
              </w:rPr>
              <w:t xml:space="preserve">.. </w:t>
            </w:r>
            <w:r>
              <w:rPr>
                <w:rFonts w:ascii="gulim" w:hAnsi="gulim"/>
                <w:color w:val="000000"/>
                <w:sz w:val="14"/>
                <w:szCs w:val="14"/>
              </w:rPr>
              <w:t>고수님들</w:t>
            </w:r>
            <w:r>
              <w:rPr>
                <w:rFonts w:ascii="gulim" w:hAnsi="gulim"/>
                <w:color w:val="000000"/>
                <w:sz w:val="14"/>
                <w:szCs w:val="14"/>
              </w:rPr>
              <w:t xml:space="preserve"> </w:t>
            </w:r>
            <w:r>
              <w:rPr>
                <w:rFonts w:ascii="gulim" w:hAnsi="gulim"/>
                <w:color w:val="000000"/>
                <w:sz w:val="14"/>
                <w:szCs w:val="14"/>
              </w:rPr>
              <w:t>부탁드립니다</w:t>
            </w:r>
            <w:r>
              <w:rPr>
                <w:rFonts w:ascii="gulim" w:hAnsi="gulim"/>
                <w:color w:val="000000"/>
                <w:sz w:val="14"/>
                <w:szCs w:val="14"/>
              </w:rPr>
              <w:t>.</w:t>
            </w:r>
            <w:r>
              <w:rPr>
                <w:rFonts w:ascii="gulim" w:hAnsi="gulim"/>
                <w:color w:val="000000"/>
                <w:sz w:val="14"/>
                <w:szCs w:val="14"/>
              </w:rPr>
              <w:br/>
            </w:r>
            <w:r>
              <w:rPr>
                <w:rFonts w:ascii="gulim" w:hAnsi="gulim"/>
                <w:color w:val="000000"/>
                <w:sz w:val="14"/>
                <w:szCs w:val="14"/>
              </w:rPr>
              <w:br/>
            </w:r>
            <w:r>
              <w:rPr>
                <w:rFonts w:ascii="gulim" w:hAnsi="gulim"/>
                <w:color w:val="000000"/>
                <w:sz w:val="14"/>
                <w:szCs w:val="14"/>
              </w:rPr>
              <w:t>참고로</w:t>
            </w:r>
            <w:r>
              <w:rPr>
                <w:rFonts w:ascii="gulim" w:hAnsi="gulim"/>
                <w:color w:val="000000"/>
                <w:sz w:val="14"/>
                <w:szCs w:val="14"/>
              </w:rPr>
              <w:t xml:space="preserve"> </w:t>
            </w:r>
            <w:r>
              <w:rPr>
                <w:rFonts w:ascii="gulim" w:hAnsi="gulim"/>
                <w:color w:val="000000"/>
                <w:sz w:val="14"/>
                <w:szCs w:val="14"/>
              </w:rPr>
              <w:t>탭은</w:t>
            </w:r>
            <w:r>
              <w:rPr>
                <w:rFonts w:ascii="gulim" w:hAnsi="gulim"/>
                <w:color w:val="000000"/>
                <w:sz w:val="14"/>
                <w:szCs w:val="14"/>
              </w:rPr>
              <w:br/>
              <w:t>mTabHost.addTab(mTabHost.newTabSpec("modb_tab1").setIndicator("</w:t>
            </w:r>
            <w:r>
              <w:rPr>
                <w:rFonts w:ascii="gulim" w:hAnsi="gulim"/>
                <w:color w:val="000000"/>
                <w:sz w:val="14"/>
                <w:szCs w:val="14"/>
              </w:rPr>
              <w:t>홈</w:t>
            </w:r>
            <w:r>
              <w:rPr>
                <w:rFonts w:ascii="gulim" w:hAnsi="gulim"/>
                <w:color w:val="000000"/>
                <w:sz w:val="14"/>
                <w:szCs w:val="14"/>
              </w:rPr>
              <w:t>",getResources().getDrawable(R.drawable.icon2)).setContent(new Intent(this, Modb_Home.class)));</w:t>
            </w:r>
            <w:r>
              <w:rPr>
                <w:rFonts w:ascii="gulim" w:hAnsi="gulim"/>
                <w:color w:val="000000"/>
                <w:sz w:val="14"/>
                <w:szCs w:val="14"/>
              </w:rPr>
              <w:br/>
            </w:r>
            <w:r>
              <w:rPr>
                <w:rFonts w:ascii="gulim" w:hAnsi="gulim"/>
                <w:color w:val="000000"/>
                <w:sz w:val="14"/>
                <w:szCs w:val="14"/>
              </w:rPr>
              <w:br/>
            </w:r>
            <w:r>
              <w:rPr>
                <w:rFonts w:ascii="gulim" w:hAnsi="gulim"/>
                <w:color w:val="000000"/>
                <w:sz w:val="14"/>
                <w:szCs w:val="14"/>
              </w:rPr>
              <w:t>이렇게</w:t>
            </w:r>
            <w:r>
              <w:rPr>
                <w:rFonts w:ascii="gulim" w:hAnsi="gulim"/>
                <w:color w:val="000000"/>
                <w:sz w:val="14"/>
                <w:szCs w:val="14"/>
              </w:rPr>
              <w:t xml:space="preserve"> setContent</w:t>
            </w:r>
            <w:r>
              <w:rPr>
                <w:rFonts w:ascii="gulim" w:hAnsi="gulim"/>
                <w:color w:val="000000"/>
                <w:sz w:val="14"/>
                <w:szCs w:val="14"/>
              </w:rPr>
              <w:t>에서</w:t>
            </w:r>
            <w:r>
              <w:rPr>
                <w:rFonts w:ascii="gulim" w:hAnsi="gulim"/>
                <w:color w:val="000000"/>
                <w:sz w:val="14"/>
                <w:szCs w:val="14"/>
              </w:rPr>
              <w:t xml:space="preserve"> </w:t>
            </w:r>
            <w:r>
              <w:rPr>
                <w:rFonts w:ascii="gulim" w:hAnsi="gulim"/>
                <w:color w:val="000000"/>
                <w:sz w:val="14"/>
                <w:szCs w:val="14"/>
              </w:rPr>
              <w:t>인텐트로</w:t>
            </w:r>
            <w:r>
              <w:rPr>
                <w:rFonts w:ascii="gulim" w:hAnsi="gulim"/>
                <w:color w:val="000000"/>
                <w:sz w:val="14"/>
                <w:szCs w:val="14"/>
              </w:rPr>
              <w:t xml:space="preserve"> </w:t>
            </w:r>
            <w:r>
              <w:rPr>
                <w:rFonts w:ascii="gulim" w:hAnsi="gulim"/>
                <w:color w:val="000000"/>
                <w:sz w:val="14"/>
                <w:szCs w:val="14"/>
              </w:rPr>
              <w:t>넘겨주는데요</w:t>
            </w:r>
            <w:r>
              <w:rPr>
                <w:rFonts w:ascii="gulim" w:hAnsi="gulim"/>
                <w:color w:val="000000"/>
                <w:sz w:val="14"/>
                <w:szCs w:val="14"/>
              </w:rPr>
              <w:t>.</w:t>
            </w:r>
            <w:r>
              <w:rPr>
                <w:rStyle w:val="apple-converted-space"/>
                <w:rFonts w:ascii="gulim" w:hAnsi="gulim"/>
                <w:color w:val="000000"/>
                <w:sz w:val="14"/>
                <w:szCs w:val="14"/>
              </w:rPr>
              <w:t> </w:t>
            </w:r>
            <w:r>
              <w:rPr>
                <w:rFonts w:ascii="gulim" w:hAnsi="gulim"/>
                <w:color w:val="000000"/>
                <w:sz w:val="14"/>
                <w:szCs w:val="14"/>
              </w:rPr>
              <w:br/>
            </w:r>
            <w:r>
              <w:rPr>
                <w:rFonts w:ascii="gulim" w:hAnsi="gulim"/>
                <w:color w:val="000000"/>
                <w:sz w:val="14"/>
                <w:szCs w:val="14"/>
              </w:rPr>
              <w:br/>
            </w:r>
            <w:r>
              <w:rPr>
                <w:rFonts w:ascii="gulim" w:hAnsi="gulim"/>
                <w:color w:val="000000"/>
                <w:sz w:val="14"/>
                <w:szCs w:val="14"/>
              </w:rPr>
              <w:t>각각</w:t>
            </w:r>
            <w:r>
              <w:rPr>
                <w:rFonts w:ascii="gulim" w:hAnsi="gulim"/>
                <w:color w:val="000000"/>
                <w:sz w:val="14"/>
                <w:szCs w:val="14"/>
              </w:rPr>
              <w:t xml:space="preserve"> </w:t>
            </w:r>
            <w:r>
              <w:rPr>
                <w:rFonts w:ascii="gulim" w:hAnsi="gulim"/>
                <w:color w:val="000000"/>
                <w:sz w:val="14"/>
                <w:szCs w:val="14"/>
              </w:rPr>
              <w:t>터치했을경우의</w:t>
            </w:r>
            <w:r>
              <w:rPr>
                <w:rFonts w:ascii="gulim" w:hAnsi="gulim"/>
                <w:color w:val="000000"/>
                <w:sz w:val="14"/>
                <w:szCs w:val="14"/>
              </w:rPr>
              <w:t xml:space="preserve"> </w:t>
            </w:r>
            <w:r>
              <w:rPr>
                <w:rFonts w:ascii="gulim" w:hAnsi="gulim"/>
                <w:color w:val="000000"/>
                <w:sz w:val="14"/>
                <w:szCs w:val="14"/>
              </w:rPr>
              <w:t>이벤트는</w:t>
            </w:r>
            <w:r>
              <w:rPr>
                <w:rFonts w:ascii="gulim" w:hAnsi="gulim"/>
                <w:color w:val="000000"/>
                <w:sz w:val="14"/>
                <w:szCs w:val="14"/>
              </w:rPr>
              <w:t xml:space="preserve"> setOnTabChangedListener </w:t>
            </w:r>
            <w:r>
              <w:rPr>
                <w:rFonts w:ascii="gulim" w:hAnsi="gulim"/>
                <w:color w:val="000000"/>
                <w:sz w:val="14"/>
                <w:szCs w:val="14"/>
              </w:rPr>
              <w:t>이걸로</w:t>
            </w:r>
            <w:r>
              <w:rPr>
                <w:rFonts w:ascii="gulim" w:hAnsi="gulim"/>
                <w:color w:val="000000"/>
                <w:sz w:val="14"/>
                <w:szCs w:val="14"/>
              </w:rPr>
              <w:t xml:space="preserve"> </w:t>
            </w:r>
            <w:r>
              <w:rPr>
                <w:rFonts w:ascii="gulim" w:hAnsi="gulim"/>
                <w:color w:val="000000"/>
                <w:sz w:val="14"/>
                <w:szCs w:val="14"/>
              </w:rPr>
              <w:t>받아오는건</w:t>
            </w:r>
            <w:r>
              <w:rPr>
                <w:rFonts w:ascii="gulim" w:hAnsi="gulim"/>
                <w:color w:val="000000"/>
                <w:sz w:val="14"/>
                <w:szCs w:val="14"/>
              </w:rPr>
              <w:t xml:space="preserve"> </w:t>
            </w:r>
            <w:r>
              <w:rPr>
                <w:rFonts w:ascii="gulim" w:hAnsi="gulim"/>
                <w:color w:val="000000"/>
                <w:sz w:val="14"/>
                <w:szCs w:val="14"/>
              </w:rPr>
              <w:t>알겠거든여</w:t>
            </w:r>
            <w:r>
              <w:rPr>
                <w:rFonts w:ascii="gulim" w:hAnsi="gulim"/>
                <w:color w:val="000000"/>
                <w:sz w:val="14"/>
                <w:szCs w:val="14"/>
              </w:rPr>
              <w:t>..</w:t>
            </w:r>
            <w:r>
              <w:rPr>
                <w:rFonts w:ascii="gulim" w:hAnsi="gulim"/>
                <w:color w:val="000000"/>
                <w:sz w:val="14"/>
                <w:szCs w:val="14"/>
              </w:rPr>
              <w:br/>
            </w:r>
            <w:r>
              <w:rPr>
                <w:rFonts w:ascii="gulim" w:hAnsi="gulim"/>
                <w:color w:val="000000"/>
                <w:sz w:val="14"/>
                <w:szCs w:val="14"/>
              </w:rPr>
              <w:br/>
            </w:r>
            <w:r>
              <w:rPr>
                <w:rFonts w:ascii="gulim" w:hAnsi="gulim"/>
                <w:color w:val="000000"/>
                <w:sz w:val="14"/>
                <w:szCs w:val="14"/>
              </w:rPr>
              <w:t>근데</w:t>
            </w:r>
            <w:r>
              <w:rPr>
                <w:rFonts w:ascii="gulim" w:hAnsi="gulim"/>
                <w:color w:val="000000"/>
                <w:sz w:val="14"/>
                <w:szCs w:val="14"/>
              </w:rPr>
              <w:t xml:space="preserve"> </w:t>
            </w:r>
            <w:r>
              <w:rPr>
                <w:rFonts w:ascii="gulim" w:hAnsi="gulim"/>
                <w:color w:val="000000"/>
                <w:sz w:val="14"/>
                <w:szCs w:val="14"/>
              </w:rPr>
              <w:t>리프레쉬</w:t>
            </w:r>
            <w:r>
              <w:rPr>
                <w:rFonts w:ascii="gulim" w:hAnsi="gulim"/>
                <w:color w:val="000000"/>
                <w:sz w:val="14"/>
                <w:szCs w:val="14"/>
              </w:rPr>
              <w:t xml:space="preserve"> </w:t>
            </w:r>
            <w:r>
              <w:rPr>
                <w:rFonts w:ascii="gulim" w:hAnsi="gulim"/>
                <w:color w:val="000000"/>
                <w:sz w:val="14"/>
                <w:szCs w:val="14"/>
              </w:rPr>
              <w:t>하는법을</w:t>
            </w:r>
            <w:r>
              <w:rPr>
                <w:rFonts w:ascii="gulim" w:hAnsi="gulim"/>
                <w:color w:val="000000"/>
                <w:sz w:val="14"/>
                <w:szCs w:val="14"/>
              </w:rPr>
              <w:t xml:space="preserve"> </w:t>
            </w:r>
            <w:r>
              <w:rPr>
                <w:rFonts w:ascii="gulim" w:hAnsi="gulim"/>
                <w:color w:val="000000"/>
                <w:sz w:val="14"/>
                <w:szCs w:val="14"/>
              </w:rPr>
              <w:t>모르겠네요</w:t>
            </w:r>
            <w:r>
              <w:rPr>
                <w:rFonts w:ascii="gulim" w:hAnsi="gulim"/>
                <w:color w:val="000000"/>
                <w:sz w:val="14"/>
                <w:szCs w:val="14"/>
              </w:rPr>
              <w:t>..</w:t>
            </w:r>
            <w:r>
              <w:rPr>
                <w:rFonts w:ascii="gulim" w:hAnsi="gulim"/>
                <w:color w:val="000000"/>
                <w:sz w:val="14"/>
                <w:szCs w:val="14"/>
              </w:rPr>
              <w:br/>
            </w:r>
            <w:r>
              <w:rPr>
                <w:rFonts w:ascii="gulim" w:hAnsi="gulim"/>
                <w:color w:val="000000"/>
                <w:sz w:val="14"/>
                <w:szCs w:val="14"/>
              </w:rPr>
              <w:br/>
            </w:r>
            <w:r>
              <w:rPr>
                <w:rFonts w:ascii="gulim" w:hAnsi="gulim"/>
                <w:color w:val="000000"/>
                <w:sz w:val="14"/>
                <w:szCs w:val="14"/>
              </w:rPr>
              <w:t>부탁드려요</w:t>
            </w:r>
            <w:r>
              <w:rPr>
                <w:rFonts w:ascii="gulim" w:hAnsi="gulim"/>
                <w:color w:val="000000"/>
                <w:sz w:val="14"/>
                <w:szCs w:val="14"/>
              </w:rPr>
              <w:t>~</w:t>
            </w:r>
            <w:r>
              <w:rPr>
                <w:rFonts w:ascii="gulim" w:hAnsi="gulim"/>
                <w:color w:val="000000"/>
                <w:sz w:val="14"/>
                <w:szCs w:val="14"/>
              </w:rPr>
              <w:t>ㅠㅠ</w:t>
            </w:r>
          </w:p>
          <w:tbl>
            <w:tblPr>
              <w:tblW w:w="8640" w:type="dxa"/>
              <w:tblCellSpacing w:w="15" w:type="dxa"/>
              <w:tblCellMar>
                <w:left w:w="0" w:type="dxa"/>
                <w:right w:w="0" w:type="dxa"/>
              </w:tblCellMar>
              <w:tblLook w:val="04A0"/>
            </w:tblPr>
            <w:tblGrid>
              <w:gridCol w:w="2685"/>
              <w:gridCol w:w="30"/>
              <w:gridCol w:w="5925"/>
            </w:tblGrid>
            <w:tr w:rsidR="008F1DF2" w:rsidTr="008F1DF2">
              <w:trPr>
                <w:tblCellSpacing w:w="15" w:type="dxa"/>
              </w:trPr>
              <w:tc>
                <w:tcPr>
                  <w:tcW w:w="0" w:type="auto"/>
                  <w:vAlign w:val="center"/>
                  <w:hideMark/>
                </w:tcPr>
                <w:p w:rsidR="008F1DF2" w:rsidRDefault="008F1DF2">
                  <w:pPr>
                    <w:spacing w:line="184" w:lineRule="atLeast"/>
                    <w:jc w:val="center"/>
                    <w:rPr>
                      <w:rFonts w:ascii="gulim" w:eastAsia="굴림" w:hAnsi="gulim" w:cs="굴림" w:hint="eastAsia"/>
                      <w:color w:val="000000"/>
                      <w:sz w:val="14"/>
                      <w:szCs w:val="14"/>
                    </w:rPr>
                  </w:pPr>
                  <w:r>
                    <w:rPr>
                      <w:rFonts w:ascii="gulim" w:hAnsi="gulim" w:hint="eastAsia"/>
                      <w:noProof/>
                      <w:color w:val="000000"/>
                      <w:sz w:val="14"/>
                      <w:szCs w:val="14"/>
                    </w:rPr>
                    <w:drawing>
                      <wp:inline distT="0" distB="0" distL="0" distR="0">
                        <wp:extent cx="760730" cy="760730"/>
                        <wp:effectExtent l="0" t="0" r="0" b="0"/>
                        <wp:docPr id="30" name="그림 4" descr="http://www.androidside.com/skin/latest/saybox.display.img/img/noimage.gif">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androidside.com/skin/latest/saybox.display.img/img/noimage.gif">
                                  <a:hlinkClick r:id="rId52"/>
                                </pic:cNvPr>
                                <pic:cNvPicPr>
                                  <a:picLocks noChangeAspect="1" noChangeArrowheads="1"/>
                                </pic:cNvPicPr>
                              </pic:nvPicPr>
                              <pic:blipFill>
                                <a:blip r:embed="rId53"/>
                                <a:srcRect/>
                                <a:stretch>
                                  <a:fillRect/>
                                </a:stretch>
                              </pic:blipFill>
                              <pic:spPr bwMode="auto">
                                <a:xfrm>
                                  <a:off x="0" y="0"/>
                                  <a:ext cx="760730" cy="760730"/>
                                </a:xfrm>
                                <a:prstGeom prst="rect">
                                  <a:avLst/>
                                </a:prstGeom>
                                <a:noFill/>
                                <a:ln w="9525">
                                  <a:noFill/>
                                  <a:miter lim="800000"/>
                                  <a:headEnd/>
                                  <a:tailEnd/>
                                </a:ln>
                              </pic:spPr>
                            </pic:pic>
                          </a:graphicData>
                        </a:graphic>
                      </wp:inline>
                    </w:drawing>
                  </w:r>
                </w:p>
              </w:tc>
              <w:tc>
                <w:tcPr>
                  <w:tcW w:w="0" w:type="auto"/>
                  <w:gridSpan w:val="2"/>
                  <w:vAlign w:val="center"/>
                  <w:hideMark/>
                </w:tcPr>
                <w:p w:rsidR="008F1DF2" w:rsidRDefault="00153F68">
                  <w:pPr>
                    <w:spacing w:line="184" w:lineRule="atLeast"/>
                    <w:rPr>
                      <w:rFonts w:ascii="gulim" w:eastAsia="굴림" w:hAnsi="gulim" w:cs="굴림" w:hint="eastAsia"/>
                      <w:color w:val="000000"/>
                      <w:sz w:val="14"/>
                      <w:szCs w:val="14"/>
                    </w:rPr>
                  </w:pPr>
                  <w:hyperlink r:id="rId54" w:history="1">
                    <w:r w:rsidR="008F1DF2">
                      <w:rPr>
                        <w:rStyle w:val="a4"/>
                        <w:rFonts w:ascii="gulim" w:hAnsi="gulim"/>
                        <w:b/>
                        <w:bCs/>
                        <w:color w:val="FFFFFF"/>
                        <w:sz w:val="18"/>
                        <w:szCs w:val="18"/>
                      </w:rPr>
                      <w:t>[</w:t>
                    </w:r>
                    <w:r w:rsidR="008F1DF2">
                      <w:rPr>
                        <w:rStyle w:val="a4"/>
                        <w:rFonts w:ascii="gulim" w:hAnsi="gulim"/>
                        <w:b/>
                        <w:bCs/>
                        <w:color w:val="FFFFFF"/>
                        <w:sz w:val="18"/>
                        <w:szCs w:val="18"/>
                      </w:rPr>
                      <w:t>포인트경매</w:t>
                    </w:r>
                    <w:r w:rsidR="008F1DF2">
                      <w:rPr>
                        <w:rStyle w:val="a4"/>
                        <w:rFonts w:ascii="gulim" w:hAnsi="gulim"/>
                        <w:b/>
                        <w:bCs/>
                        <w:color w:val="FFFFFF"/>
                        <w:sz w:val="18"/>
                        <w:szCs w:val="18"/>
                      </w:rPr>
                      <w:t>] [</w:t>
                    </w:r>
                    <w:r w:rsidR="008F1DF2">
                      <w:rPr>
                        <w:rStyle w:val="a4"/>
                        <w:rFonts w:ascii="gulim" w:hAnsi="gulim"/>
                        <w:b/>
                        <w:bCs/>
                        <w:color w:val="FFFFFF"/>
                        <w:sz w:val="18"/>
                        <w:szCs w:val="18"/>
                      </w:rPr>
                      <w:t>신규가입자</w:t>
                    </w:r>
                    <w:r w:rsidR="008F1DF2">
                      <w:rPr>
                        <w:rStyle w:val="a4"/>
                        <w:rFonts w:ascii="gulim" w:hAnsi="gulim"/>
                        <w:b/>
                        <w:bCs/>
                        <w:color w:val="FFFFFF"/>
                        <w:sz w:val="18"/>
                        <w:szCs w:val="18"/>
                      </w:rPr>
                      <w:t xml:space="preserve"> 7770 </w:t>
                    </w:r>
                    <w:r w:rsidR="008F1DF2">
                      <w:rPr>
                        <w:rStyle w:val="a4"/>
                        <w:rFonts w:ascii="gulim" w:hAnsi="gulim"/>
                        <w:b/>
                        <w:bCs/>
                        <w:color w:val="FFFFFF"/>
                        <w:sz w:val="18"/>
                        <w:szCs w:val="18"/>
                      </w:rPr>
                      <w:t>이벤트</w:t>
                    </w:r>
                    <w:r w:rsidR="008F1DF2">
                      <w:rPr>
                        <w:rStyle w:val="a4"/>
                        <w:rFonts w:ascii="gulim" w:hAnsi="gulim"/>
                        <w:b/>
                        <w:bCs/>
                        <w:color w:val="FFFFFF"/>
                        <w:sz w:val="18"/>
                        <w:szCs w:val="18"/>
                      </w:rPr>
                      <w:t xml:space="preserve">] 3000 </w:t>
                    </w:r>
                    <w:r w:rsidR="008F1DF2">
                      <w:rPr>
                        <w:rStyle w:val="a4"/>
                        <w:rFonts w:ascii="gulim" w:hAnsi="gulim"/>
                        <w:b/>
                        <w:bCs/>
                        <w:color w:val="FFFFFF"/>
                        <w:sz w:val="18"/>
                        <w:szCs w:val="18"/>
                      </w:rPr>
                      <w:t>포인트</w:t>
                    </w:r>
                    <w:r w:rsidR="008F1DF2">
                      <w:rPr>
                        <w:rStyle w:val="a4"/>
                        <w:rFonts w:ascii="gulim" w:hAnsi="gulim"/>
                        <w:b/>
                        <w:bCs/>
                        <w:color w:val="FFFFFF"/>
                        <w:sz w:val="18"/>
                        <w:szCs w:val="18"/>
                      </w:rPr>
                      <w:t xml:space="preserve"> </w:t>
                    </w:r>
                    <w:r w:rsidR="008F1DF2">
                      <w:rPr>
                        <w:rStyle w:val="a4"/>
                        <w:rFonts w:ascii="gulim" w:hAnsi="gulim"/>
                        <w:b/>
                        <w:bCs/>
                        <w:color w:val="FFFFFF"/>
                        <w:sz w:val="18"/>
                        <w:szCs w:val="18"/>
                      </w:rPr>
                      <w:t>이하분들</w:t>
                    </w:r>
                    <w:r w:rsidR="008F1DF2">
                      <w:rPr>
                        <w:rStyle w:val="a4"/>
                        <w:rFonts w:ascii="gulim" w:hAnsi="gulim"/>
                        <w:b/>
                        <w:bCs/>
                        <w:color w:val="FFFFFF"/>
                        <w:sz w:val="18"/>
                        <w:szCs w:val="18"/>
                      </w:rPr>
                      <w:t>!</w:t>
                    </w:r>
                  </w:hyperlink>
                </w:p>
              </w:tc>
            </w:tr>
            <w:tr w:rsidR="008F1DF2" w:rsidTr="008F1DF2">
              <w:trPr>
                <w:tblCellSpacing w:w="15" w:type="dxa"/>
              </w:trPr>
              <w:tc>
                <w:tcPr>
                  <w:tcW w:w="0" w:type="auto"/>
                  <w:gridSpan w:val="2"/>
                  <w:vAlign w:val="center"/>
                  <w:hideMark/>
                </w:tcPr>
                <w:p w:rsidR="008F1DF2" w:rsidRDefault="008F1DF2">
                  <w:pPr>
                    <w:spacing w:line="184" w:lineRule="atLeast"/>
                    <w:jc w:val="center"/>
                    <w:rPr>
                      <w:rFonts w:ascii="gulim" w:eastAsia="굴림" w:hAnsi="gulim" w:cs="굴림" w:hint="eastAsia"/>
                      <w:color w:val="000000"/>
                      <w:sz w:val="14"/>
                      <w:szCs w:val="14"/>
                    </w:rPr>
                  </w:pPr>
                  <w:r>
                    <w:rPr>
                      <w:rFonts w:ascii="gulim" w:hAnsi="gulim" w:hint="eastAsia"/>
                      <w:noProof/>
                      <w:color w:val="000000"/>
                      <w:sz w:val="14"/>
                      <w:szCs w:val="14"/>
                    </w:rPr>
                    <w:lastRenderedPageBreak/>
                    <w:drawing>
                      <wp:inline distT="0" distB="0" distL="0" distR="0">
                        <wp:extent cx="1675130" cy="2092325"/>
                        <wp:effectExtent l="19050" t="0" r="1270" b="0"/>
                        <wp:docPr id="29" name="그림 5" descr="http://www.androidside.com/data/file/auction/562945091_hBG3Eu4M_8500209.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ndroidside.com/data/file/auction/562945091_hBG3Eu4M_8500209.jpg">
                                  <a:hlinkClick r:id="rId55"/>
                                </pic:cNvPr>
                                <pic:cNvPicPr>
                                  <a:picLocks noChangeAspect="1" noChangeArrowheads="1"/>
                                </pic:cNvPicPr>
                              </pic:nvPicPr>
                              <pic:blipFill>
                                <a:blip r:embed="rId56"/>
                                <a:srcRect/>
                                <a:stretch>
                                  <a:fillRect/>
                                </a:stretch>
                              </pic:blipFill>
                              <pic:spPr bwMode="auto">
                                <a:xfrm>
                                  <a:off x="0" y="0"/>
                                  <a:ext cx="1675130" cy="2092325"/>
                                </a:xfrm>
                                <a:prstGeom prst="rect">
                                  <a:avLst/>
                                </a:prstGeom>
                                <a:noFill/>
                                <a:ln w="9525">
                                  <a:noFill/>
                                  <a:miter lim="800000"/>
                                  <a:headEnd/>
                                  <a:tailEnd/>
                                </a:ln>
                              </pic:spPr>
                            </pic:pic>
                          </a:graphicData>
                        </a:graphic>
                      </wp:inline>
                    </w:drawing>
                  </w:r>
                </w:p>
              </w:tc>
              <w:tc>
                <w:tcPr>
                  <w:tcW w:w="0" w:type="auto"/>
                  <w:vAlign w:val="center"/>
                  <w:hideMark/>
                </w:tcPr>
                <w:p w:rsidR="008F1DF2" w:rsidRDefault="00153F68">
                  <w:pPr>
                    <w:spacing w:line="184" w:lineRule="atLeast"/>
                    <w:rPr>
                      <w:rFonts w:ascii="gulim" w:eastAsia="굴림" w:hAnsi="gulim" w:cs="굴림" w:hint="eastAsia"/>
                      <w:color w:val="000000"/>
                      <w:sz w:val="14"/>
                      <w:szCs w:val="14"/>
                    </w:rPr>
                  </w:pPr>
                  <w:hyperlink r:id="rId57" w:history="1">
                    <w:r w:rsidR="008F1DF2">
                      <w:rPr>
                        <w:rStyle w:val="a4"/>
                        <w:rFonts w:ascii="gulim" w:hAnsi="gulim"/>
                        <w:b/>
                        <w:bCs/>
                        <w:color w:val="FFFFFF"/>
                        <w:sz w:val="18"/>
                        <w:szCs w:val="18"/>
                      </w:rPr>
                      <w:t>[</w:t>
                    </w:r>
                    <w:r w:rsidR="008F1DF2">
                      <w:rPr>
                        <w:rStyle w:val="a4"/>
                        <w:rFonts w:ascii="gulim" w:hAnsi="gulim"/>
                        <w:b/>
                        <w:bCs/>
                        <w:color w:val="FFFFFF"/>
                        <w:sz w:val="18"/>
                        <w:szCs w:val="18"/>
                      </w:rPr>
                      <w:t>포인트경매</w:t>
                    </w:r>
                    <w:r w:rsidR="008F1DF2">
                      <w:rPr>
                        <w:rStyle w:val="a4"/>
                        <w:rFonts w:ascii="gulim" w:hAnsi="gulim"/>
                        <w:b/>
                        <w:bCs/>
                        <w:color w:val="FFFFFF"/>
                        <w:sz w:val="18"/>
                        <w:szCs w:val="18"/>
                      </w:rPr>
                      <w:t>] [</w:t>
                    </w:r>
                    <w:r w:rsidR="008F1DF2">
                      <w:rPr>
                        <w:rStyle w:val="a4"/>
                        <w:rFonts w:ascii="gulim" w:hAnsi="gulim"/>
                        <w:b/>
                        <w:bCs/>
                        <w:color w:val="FFFFFF"/>
                        <w:sz w:val="18"/>
                        <w:szCs w:val="18"/>
                      </w:rPr>
                      <w:t>서적</w:t>
                    </w:r>
                    <w:r w:rsidR="008F1DF2">
                      <w:rPr>
                        <w:rStyle w:val="a4"/>
                        <w:rFonts w:ascii="gulim" w:hAnsi="gulim"/>
                        <w:b/>
                        <w:bCs/>
                        <w:color w:val="FFFFFF"/>
                        <w:sz w:val="18"/>
                        <w:szCs w:val="18"/>
                      </w:rPr>
                      <w:t xml:space="preserve">] </w:t>
                    </w:r>
                    <w:r w:rsidR="008F1DF2">
                      <w:rPr>
                        <w:rStyle w:val="a4"/>
                        <w:rFonts w:ascii="gulim" w:hAnsi="gulim"/>
                        <w:b/>
                        <w:bCs/>
                        <w:color w:val="FFFFFF"/>
                        <w:sz w:val="18"/>
                        <w:szCs w:val="18"/>
                      </w:rPr>
                      <w:t>아이</w:t>
                    </w:r>
                    <w:r w:rsidR="008F1DF2">
                      <w:rPr>
                        <w:rStyle w:val="a4"/>
                        <w:rFonts w:ascii="gulim" w:hAnsi="gulim"/>
                        <w:b/>
                        <w:bCs/>
                        <w:color w:val="FFFFFF"/>
                        <w:sz w:val="18"/>
                        <w:szCs w:val="18"/>
                      </w:rPr>
                      <w:t xml:space="preserve"> </w:t>
                    </w:r>
                    <w:r w:rsidR="008F1DF2">
                      <w:rPr>
                        <w:rStyle w:val="a4"/>
                        <w:rFonts w:ascii="gulim" w:hAnsi="gulim"/>
                        <w:b/>
                        <w:bCs/>
                        <w:color w:val="FFFFFF"/>
                        <w:sz w:val="18"/>
                        <w:szCs w:val="18"/>
                      </w:rPr>
                      <w:t>러브</w:t>
                    </w:r>
                    <w:r w:rsidR="008F1DF2">
                      <w:rPr>
                        <w:rStyle w:val="a4"/>
                        <w:rFonts w:ascii="gulim" w:hAnsi="gulim"/>
                        <w:b/>
                        <w:bCs/>
                        <w:color w:val="FFFFFF"/>
                        <w:sz w:val="18"/>
                        <w:szCs w:val="18"/>
                      </w:rPr>
                      <w:t xml:space="preserve"> </w:t>
                    </w:r>
                    <w:r w:rsidR="008F1DF2">
                      <w:rPr>
                        <w:rStyle w:val="a4"/>
                        <w:rFonts w:ascii="gulim" w:hAnsi="gulim"/>
                        <w:b/>
                        <w:bCs/>
                        <w:color w:val="FFFFFF"/>
                        <w:sz w:val="18"/>
                        <w:szCs w:val="18"/>
                      </w:rPr>
                      <w:t>안드로이드</w:t>
                    </w:r>
                    <w:r w:rsidR="008F1DF2">
                      <w:rPr>
                        <w:rStyle w:val="a4"/>
                        <w:rFonts w:ascii="gulim" w:hAnsi="gulim"/>
                        <w:b/>
                        <w:bCs/>
                        <w:color w:val="FFFFFF"/>
                        <w:sz w:val="18"/>
                        <w:szCs w:val="18"/>
                      </w:rPr>
                      <w:t xml:space="preserve"> </w:t>
                    </w:r>
                    <w:r w:rsidR="008F1DF2">
                      <w:rPr>
                        <w:rStyle w:val="a4"/>
                        <w:rFonts w:ascii="gulim" w:hAnsi="gulim"/>
                        <w:b/>
                        <w:bCs/>
                        <w:color w:val="FFFFFF"/>
                        <w:sz w:val="18"/>
                        <w:szCs w:val="18"/>
                      </w:rPr>
                      <w:t>프로그래밍</w:t>
                    </w:r>
                    <w:r w:rsidR="008F1DF2">
                      <w:rPr>
                        <w:rStyle w:val="a4"/>
                        <w:rFonts w:ascii="gulim" w:hAnsi="gulim"/>
                        <w:b/>
                        <w:bCs/>
                        <w:color w:val="FFFFFF"/>
                        <w:sz w:val="18"/>
                        <w:szCs w:val="18"/>
                      </w:rPr>
                      <w:t xml:space="preserve"> 1</w:t>
                    </w:r>
                    <w:r w:rsidR="008F1DF2">
                      <w:rPr>
                        <w:rStyle w:val="a4"/>
                        <w:rFonts w:ascii="gulim" w:hAnsi="gulim"/>
                        <w:b/>
                        <w:bCs/>
                        <w:color w:val="FFFFFF"/>
                        <w:sz w:val="18"/>
                        <w:szCs w:val="18"/>
                      </w:rPr>
                      <w:t>권</w:t>
                    </w:r>
                    <w:r w:rsidR="008F1DF2">
                      <w:rPr>
                        <w:rStyle w:val="a4"/>
                        <w:rFonts w:ascii="gulim" w:hAnsi="gulim"/>
                        <w:b/>
                        <w:bCs/>
                        <w:color w:val="FFFFFF"/>
                        <w:sz w:val="18"/>
                        <w:szCs w:val="18"/>
                      </w:rPr>
                      <w:t xml:space="preserve"> - android</w:t>
                    </w:r>
                    <w:r w:rsidR="008F1DF2">
                      <w:rPr>
                        <w:rStyle w:val="a4"/>
                        <w:rFonts w:ascii="gulim" w:hAnsi="gulim"/>
                        <w:b/>
                        <w:bCs/>
                        <w:color w:val="FFFFFF"/>
                        <w:sz w:val="18"/>
                        <w:szCs w:val="18"/>
                      </w:rPr>
                      <w:t>초보자님이</w:t>
                    </w:r>
                    <w:r w:rsidR="008F1DF2">
                      <w:rPr>
                        <w:rStyle w:val="a4"/>
                        <w:rFonts w:ascii="gulim" w:hAnsi="gulim"/>
                        <w:b/>
                        <w:bCs/>
                        <w:color w:val="FFFFFF"/>
                        <w:sz w:val="18"/>
                        <w:szCs w:val="18"/>
                      </w:rPr>
                      <w:t xml:space="preserve"> </w:t>
                    </w:r>
                    <w:r w:rsidR="008F1DF2">
                      <w:rPr>
                        <w:rStyle w:val="a4"/>
                        <w:rFonts w:ascii="gulim" w:hAnsi="gulim"/>
                        <w:b/>
                        <w:bCs/>
                        <w:color w:val="FFFFFF"/>
                        <w:sz w:val="18"/>
                        <w:szCs w:val="18"/>
                      </w:rPr>
                      <w:t>양보한</w:t>
                    </w:r>
                    <w:r w:rsidR="008F1DF2">
                      <w:rPr>
                        <w:rStyle w:val="a4"/>
                        <w:rFonts w:ascii="gulim" w:hAnsi="gulim"/>
                        <w:b/>
                        <w:bCs/>
                        <w:color w:val="FFFFFF"/>
                        <w:sz w:val="18"/>
                        <w:szCs w:val="18"/>
                      </w:rPr>
                      <w:t xml:space="preserve"> </w:t>
                    </w:r>
                    <w:r w:rsidR="008F1DF2">
                      <w:rPr>
                        <w:rStyle w:val="a4"/>
                        <w:rFonts w:ascii="gulim" w:hAnsi="gulim"/>
                        <w:b/>
                        <w:bCs/>
                        <w:color w:val="FFFFFF"/>
                        <w:sz w:val="18"/>
                        <w:szCs w:val="18"/>
                      </w:rPr>
                      <w:t>책</w:t>
                    </w:r>
                  </w:hyperlink>
                </w:p>
              </w:tc>
            </w:tr>
          </w:tbl>
          <w:p w:rsidR="008F1DF2" w:rsidRDefault="008F1DF2" w:rsidP="008F1DF2">
            <w:pPr>
              <w:shd w:val="clear" w:color="auto" w:fill="262626"/>
              <w:spacing w:line="230" w:lineRule="atLeast"/>
              <w:rPr>
                <w:rFonts w:ascii="gulim" w:hAnsi="gulim" w:hint="eastAsia"/>
                <w:b/>
                <w:bCs/>
                <w:vanish/>
                <w:color w:val="99FF00"/>
                <w:sz w:val="14"/>
                <w:szCs w:val="14"/>
              </w:rPr>
            </w:pPr>
          </w:p>
          <w:tbl>
            <w:tblPr>
              <w:tblW w:w="8640" w:type="dxa"/>
              <w:tblCellSpacing w:w="15" w:type="dxa"/>
              <w:tblCellMar>
                <w:left w:w="0" w:type="dxa"/>
                <w:right w:w="0" w:type="dxa"/>
              </w:tblCellMar>
              <w:tblLook w:val="04A0"/>
            </w:tblPr>
            <w:tblGrid>
              <w:gridCol w:w="2609"/>
              <w:gridCol w:w="30"/>
              <w:gridCol w:w="6001"/>
            </w:tblGrid>
            <w:tr w:rsidR="008F1DF2" w:rsidTr="008F1DF2">
              <w:trPr>
                <w:tblCellSpacing w:w="15" w:type="dxa"/>
              </w:trPr>
              <w:tc>
                <w:tcPr>
                  <w:tcW w:w="0" w:type="auto"/>
                  <w:gridSpan w:val="2"/>
                  <w:vAlign w:val="center"/>
                  <w:hideMark/>
                </w:tcPr>
                <w:p w:rsidR="008F1DF2" w:rsidRDefault="008F1DF2">
                  <w:pPr>
                    <w:spacing w:line="184" w:lineRule="atLeast"/>
                    <w:jc w:val="center"/>
                    <w:rPr>
                      <w:rFonts w:ascii="gulim" w:eastAsia="굴림" w:hAnsi="gulim" w:cs="굴림" w:hint="eastAsia"/>
                      <w:color w:val="000000"/>
                      <w:sz w:val="14"/>
                      <w:szCs w:val="14"/>
                    </w:rPr>
                  </w:pPr>
                  <w:r>
                    <w:rPr>
                      <w:rFonts w:ascii="gulim" w:hAnsi="gulim" w:hint="eastAsia"/>
                      <w:noProof/>
                      <w:color w:val="000000"/>
                      <w:sz w:val="14"/>
                      <w:szCs w:val="14"/>
                    </w:rPr>
                    <w:drawing>
                      <wp:inline distT="0" distB="0" distL="0" distR="0">
                        <wp:extent cx="1609090" cy="2092325"/>
                        <wp:effectExtent l="19050" t="0" r="0" b="0"/>
                        <wp:docPr id="28" name="그림 6" descr="http://www.androidside.com/data/file/auction/2001076615_7Zcgb3Je_scjp.jp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ndroidside.com/data/file/auction/2001076615_7Zcgb3Je_scjp.jpg">
                                  <a:hlinkClick r:id="rId58"/>
                                </pic:cNvPr>
                                <pic:cNvPicPr>
                                  <a:picLocks noChangeAspect="1" noChangeArrowheads="1"/>
                                </pic:cNvPicPr>
                              </pic:nvPicPr>
                              <pic:blipFill>
                                <a:blip r:embed="rId59"/>
                                <a:srcRect/>
                                <a:stretch>
                                  <a:fillRect/>
                                </a:stretch>
                              </pic:blipFill>
                              <pic:spPr bwMode="auto">
                                <a:xfrm>
                                  <a:off x="0" y="0"/>
                                  <a:ext cx="1609090" cy="2092325"/>
                                </a:xfrm>
                                <a:prstGeom prst="rect">
                                  <a:avLst/>
                                </a:prstGeom>
                                <a:noFill/>
                                <a:ln w="9525">
                                  <a:noFill/>
                                  <a:miter lim="800000"/>
                                  <a:headEnd/>
                                  <a:tailEnd/>
                                </a:ln>
                              </pic:spPr>
                            </pic:pic>
                          </a:graphicData>
                        </a:graphic>
                      </wp:inline>
                    </w:drawing>
                  </w:r>
                </w:p>
              </w:tc>
              <w:tc>
                <w:tcPr>
                  <w:tcW w:w="0" w:type="auto"/>
                  <w:vAlign w:val="center"/>
                  <w:hideMark/>
                </w:tcPr>
                <w:p w:rsidR="008F1DF2" w:rsidRDefault="00153F68">
                  <w:pPr>
                    <w:spacing w:line="184" w:lineRule="atLeast"/>
                    <w:rPr>
                      <w:rFonts w:ascii="gulim" w:eastAsia="굴림" w:hAnsi="gulim" w:cs="굴림" w:hint="eastAsia"/>
                      <w:color w:val="000000"/>
                      <w:sz w:val="14"/>
                      <w:szCs w:val="14"/>
                    </w:rPr>
                  </w:pPr>
                  <w:hyperlink r:id="rId60" w:history="1">
                    <w:r w:rsidR="008F1DF2">
                      <w:rPr>
                        <w:rStyle w:val="a4"/>
                        <w:rFonts w:ascii="gulim" w:hAnsi="gulim"/>
                        <w:b/>
                        <w:bCs/>
                        <w:color w:val="FFFFFF"/>
                        <w:sz w:val="18"/>
                        <w:szCs w:val="18"/>
                      </w:rPr>
                      <w:t>[</w:t>
                    </w:r>
                    <w:r w:rsidR="008F1DF2">
                      <w:rPr>
                        <w:rStyle w:val="a4"/>
                        <w:rFonts w:ascii="gulim" w:hAnsi="gulim"/>
                        <w:b/>
                        <w:bCs/>
                        <w:color w:val="FFFFFF"/>
                        <w:sz w:val="18"/>
                        <w:szCs w:val="18"/>
                      </w:rPr>
                      <w:t>포인트경매</w:t>
                    </w:r>
                    <w:r w:rsidR="008F1DF2">
                      <w:rPr>
                        <w:rStyle w:val="a4"/>
                        <w:rFonts w:ascii="gulim" w:hAnsi="gulim"/>
                        <w:b/>
                        <w:bCs/>
                        <w:color w:val="FFFFFF"/>
                        <w:sz w:val="18"/>
                        <w:szCs w:val="18"/>
                      </w:rPr>
                      <w:t>] [</w:t>
                    </w:r>
                    <w:r w:rsidR="008F1DF2">
                      <w:rPr>
                        <w:rStyle w:val="a4"/>
                        <w:rFonts w:ascii="gulim" w:hAnsi="gulim"/>
                        <w:b/>
                        <w:bCs/>
                        <w:color w:val="FFFFFF"/>
                        <w:sz w:val="18"/>
                        <w:szCs w:val="18"/>
                      </w:rPr>
                      <w:t>서적</w:t>
                    </w:r>
                    <w:r w:rsidR="008F1DF2">
                      <w:rPr>
                        <w:rStyle w:val="a4"/>
                        <w:rFonts w:ascii="gulim" w:hAnsi="gulim"/>
                        <w:b/>
                        <w:bCs/>
                        <w:color w:val="FFFFFF"/>
                        <w:sz w:val="18"/>
                        <w:szCs w:val="18"/>
                      </w:rPr>
                      <w:t xml:space="preserve">] Speed SCJP 6.0: </w:t>
                    </w:r>
                    <w:r w:rsidR="008F1DF2">
                      <w:rPr>
                        <w:rStyle w:val="a4"/>
                        <w:rFonts w:ascii="gulim" w:hAnsi="gulim"/>
                        <w:b/>
                        <w:bCs/>
                        <w:color w:val="FFFFFF"/>
                        <w:sz w:val="18"/>
                        <w:szCs w:val="18"/>
                      </w:rPr>
                      <w:t>자바</w:t>
                    </w:r>
                    <w:r w:rsidR="008F1DF2">
                      <w:rPr>
                        <w:rStyle w:val="a4"/>
                        <w:rFonts w:ascii="gulim" w:hAnsi="gulim"/>
                        <w:b/>
                        <w:bCs/>
                        <w:color w:val="FFFFFF"/>
                        <w:sz w:val="18"/>
                        <w:szCs w:val="18"/>
                      </w:rPr>
                      <w:t xml:space="preserve"> </w:t>
                    </w:r>
                    <w:r w:rsidR="008F1DF2">
                      <w:rPr>
                        <w:rStyle w:val="a4"/>
                        <w:rFonts w:ascii="gulim" w:hAnsi="gulim"/>
                        <w:b/>
                        <w:bCs/>
                        <w:color w:val="FFFFFF"/>
                        <w:sz w:val="18"/>
                        <w:szCs w:val="18"/>
                      </w:rPr>
                      <w:t>기초부터</w:t>
                    </w:r>
                    <w:r w:rsidR="008F1DF2">
                      <w:rPr>
                        <w:rStyle w:val="a4"/>
                        <w:rFonts w:ascii="gulim" w:hAnsi="gulim"/>
                        <w:b/>
                        <w:bCs/>
                        <w:color w:val="FFFFFF"/>
                        <w:sz w:val="18"/>
                        <w:szCs w:val="18"/>
                      </w:rPr>
                      <w:t xml:space="preserve"> SCJP </w:t>
                    </w:r>
                    <w:r w:rsidR="008F1DF2">
                      <w:rPr>
                        <w:rStyle w:val="a4"/>
                        <w:rFonts w:ascii="gulim" w:hAnsi="gulim"/>
                        <w:b/>
                        <w:bCs/>
                        <w:color w:val="FFFFFF"/>
                        <w:sz w:val="18"/>
                        <w:szCs w:val="18"/>
                      </w:rPr>
                      <w:t>취득까지</w:t>
                    </w:r>
                    <w:r w:rsidR="008F1DF2">
                      <w:rPr>
                        <w:rStyle w:val="a4"/>
                        <w:rFonts w:ascii="gulim" w:hAnsi="gulim"/>
                        <w:b/>
                        <w:bCs/>
                        <w:color w:val="FFFFFF"/>
                        <w:sz w:val="18"/>
                        <w:szCs w:val="18"/>
                      </w:rPr>
                      <w:t xml:space="preserve"> 5/10</w:t>
                    </w:r>
                  </w:hyperlink>
                </w:p>
              </w:tc>
            </w:tr>
            <w:tr w:rsidR="008F1DF2" w:rsidTr="008F1DF2">
              <w:trPr>
                <w:tblCellSpacing w:w="15" w:type="dxa"/>
              </w:trPr>
              <w:tc>
                <w:tcPr>
                  <w:tcW w:w="0" w:type="auto"/>
                  <w:vAlign w:val="center"/>
                  <w:hideMark/>
                </w:tcPr>
                <w:p w:rsidR="008F1DF2" w:rsidRDefault="008F1DF2">
                  <w:pPr>
                    <w:spacing w:line="184" w:lineRule="atLeast"/>
                    <w:jc w:val="center"/>
                    <w:rPr>
                      <w:rFonts w:ascii="gulim" w:eastAsia="굴림" w:hAnsi="gulim" w:cs="굴림" w:hint="eastAsia"/>
                      <w:color w:val="000000"/>
                      <w:sz w:val="14"/>
                      <w:szCs w:val="14"/>
                    </w:rPr>
                  </w:pPr>
                  <w:r>
                    <w:rPr>
                      <w:rFonts w:ascii="gulim" w:hAnsi="gulim" w:hint="eastAsia"/>
                      <w:noProof/>
                      <w:color w:val="000000"/>
                      <w:sz w:val="14"/>
                      <w:szCs w:val="14"/>
                    </w:rPr>
                    <w:drawing>
                      <wp:inline distT="0" distB="0" distL="0" distR="0">
                        <wp:extent cx="1609090" cy="2092325"/>
                        <wp:effectExtent l="19050" t="0" r="0" b="0"/>
                        <wp:docPr id="27" name="그림 7" descr="http://www.androidside.com/data/file/auction/2001076615_xh6tfAk3_scjp.jp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ndroidside.com/data/file/auction/2001076615_xh6tfAk3_scjp.jpg">
                                  <a:hlinkClick r:id="rId61"/>
                                </pic:cNvPr>
                                <pic:cNvPicPr>
                                  <a:picLocks noChangeAspect="1" noChangeArrowheads="1"/>
                                </pic:cNvPicPr>
                              </pic:nvPicPr>
                              <pic:blipFill>
                                <a:blip r:embed="rId59"/>
                                <a:srcRect/>
                                <a:stretch>
                                  <a:fillRect/>
                                </a:stretch>
                              </pic:blipFill>
                              <pic:spPr bwMode="auto">
                                <a:xfrm>
                                  <a:off x="0" y="0"/>
                                  <a:ext cx="1609090" cy="2092325"/>
                                </a:xfrm>
                                <a:prstGeom prst="rect">
                                  <a:avLst/>
                                </a:prstGeom>
                                <a:noFill/>
                                <a:ln w="9525">
                                  <a:noFill/>
                                  <a:miter lim="800000"/>
                                  <a:headEnd/>
                                  <a:tailEnd/>
                                </a:ln>
                              </pic:spPr>
                            </pic:pic>
                          </a:graphicData>
                        </a:graphic>
                      </wp:inline>
                    </w:drawing>
                  </w:r>
                </w:p>
              </w:tc>
              <w:tc>
                <w:tcPr>
                  <w:tcW w:w="0" w:type="auto"/>
                  <w:gridSpan w:val="2"/>
                  <w:vAlign w:val="center"/>
                  <w:hideMark/>
                </w:tcPr>
                <w:p w:rsidR="008F1DF2" w:rsidRDefault="00153F68">
                  <w:pPr>
                    <w:spacing w:line="184" w:lineRule="atLeast"/>
                    <w:rPr>
                      <w:rFonts w:ascii="gulim" w:eastAsia="굴림" w:hAnsi="gulim" w:cs="굴림" w:hint="eastAsia"/>
                      <w:color w:val="000000"/>
                      <w:sz w:val="14"/>
                      <w:szCs w:val="14"/>
                    </w:rPr>
                  </w:pPr>
                  <w:hyperlink r:id="rId62" w:history="1">
                    <w:r w:rsidR="008F1DF2">
                      <w:rPr>
                        <w:rStyle w:val="a4"/>
                        <w:rFonts w:ascii="gulim" w:hAnsi="gulim"/>
                        <w:b/>
                        <w:bCs/>
                        <w:color w:val="FFFFFF"/>
                        <w:sz w:val="18"/>
                        <w:szCs w:val="18"/>
                      </w:rPr>
                      <w:t>[</w:t>
                    </w:r>
                    <w:r w:rsidR="008F1DF2">
                      <w:rPr>
                        <w:rStyle w:val="a4"/>
                        <w:rFonts w:ascii="gulim" w:hAnsi="gulim"/>
                        <w:b/>
                        <w:bCs/>
                        <w:color w:val="FFFFFF"/>
                        <w:sz w:val="18"/>
                        <w:szCs w:val="18"/>
                      </w:rPr>
                      <w:t>포인트경매</w:t>
                    </w:r>
                    <w:r w:rsidR="008F1DF2">
                      <w:rPr>
                        <w:rStyle w:val="a4"/>
                        <w:rFonts w:ascii="gulim" w:hAnsi="gulim"/>
                        <w:b/>
                        <w:bCs/>
                        <w:color w:val="FFFFFF"/>
                        <w:sz w:val="18"/>
                        <w:szCs w:val="18"/>
                      </w:rPr>
                      <w:t>] [</w:t>
                    </w:r>
                    <w:r w:rsidR="008F1DF2">
                      <w:rPr>
                        <w:rStyle w:val="a4"/>
                        <w:rFonts w:ascii="gulim" w:hAnsi="gulim"/>
                        <w:b/>
                        <w:bCs/>
                        <w:color w:val="FFFFFF"/>
                        <w:sz w:val="18"/>
                        <w:szCs w:val="18"/>
                      </w:rPr>
                      <w:t>서적</w:t>
                    </w:r>
                    <w:r w:rsidR="008F1DF2">
                      <w:rPr>
                        <w:rStyle w:val="a4"/>
                        <w:rFonts w:ascii="gulim" w:hAnsi="gulim"/>
                        <w:b/>
                        <w:bCs/>
                        <w:color w:val="FFFFFF"/>
                        <w:sz w:val="18"/>
                        <w:szCs w:val="18"/>
                      </w:rPr>
                      <w:t>-</w:t>
                    </w:r>
                    <w:r w:rsidR="008F1DF2">
                      <w:rPr>
                        <w:rStyle w:val="a4"/>
                        <w:rFonts w:ascii="gulim" w:hAnsi="gulim"/>
                        <w:b/>
                        <w:bCs/>
                        <w:color w:val="FFFFFF"/>
                        <w:sz w:val="18"/>
                        <w:szCs w:val="18"/>
                      </w:rPr>
                      <w:t>매너게임</w:t>
                    </w:r>
                    <w:r w:rsidR="008F1DF2">
                      <w:rPr>
                        <w:rStyle w:val="a4"/>
                        <w:rFonts w:ascii="gulim" w:hAnsi="gulim"/>
                        <w:b/>
                        <w:bCs/>
                        <w:color w:val="FFFFFF"/>
                        <w:sz w:val="18"/>
                        <w:szCs w:val="18"/>
                      </w:rPr>
                      <w:t xml:space="preserve">] Speed SCJP 6.0: </w:t>
                    </w:r>
                    <w:r w:rsidR="008F1DF2">
                      <w:rPr>
                        <w:rStyle w:val="a4"/>
                        <w:rFonts w:ascii="gulim" w:hAnsi="gulim"/>
                        <w:b/>
                        <w:bCs/>
                        <w:color w:val="FFFFFF"/>
                        <w:sz w:val="18"/>
                        <w:szCs w:val="18"/>
                      </w:rPr>
                      <w:t>자바</w:t>
                    </w:r>
                    <w:r w:rsidR="008F1DF2">
                      <w:rPr>
                        <w:rStyle w:val="a4"/>
                        <w:rFonts w:ascii="gulim" w:hAnsi="gulim"/>
                        <w:b/>
                        <w:bCs/>
                        <w:color w:val="FFFFFF"/>
                        <w:sz w:val="18"/>
                        <w:szCs w:val="18"/>
                      </w:rPr>
                      <w:t xml:space="preserve"> </w:t>
                    </w:r>
                    <w:r w:rsidR="008F1DF2">
                      <w:rPr>
                        <w:rStyle w:val="a4"/>
                        <w:rFonts w:ascii="gulim" w:hAnsi="gulim"/>
                        <w:b/>
                        <w:bCs/>
                        <w:color w:val="FFFFFF"/>
                        <w:sz w:val="18"/>
                        <w:szCs w:val="18"/>
                      </w:rPr>
                      <w:t>기초부터</w:t>
                    </w:r>
                    <w:r w:rsidR="008F1DF2">
                      <w:rPr>
                        <w:rStyle w:val="a4"/>
                        <w:rFonts w:ascii="gulim" w:hAnsi="gulim"/>
                        <w:b/>
                        <w:bCs/>
                        <w:color w:val="FFFFFF"/>
                        <w:sz w:val="18"/>
                        <w:szCs w:val="18"/>
                      </w:rPr>
                      <w:t xml:space="preserve"> SCJP </w:t>
                    </w:r>
                    <w:r w:rsidR="008F1DF2">
                      <w:rPr>
                        <w:rStyle w:val="a4"/>
                        <w:rFonts w:ascii="gulim" w:hAnsi="gulim"/>
                        <w:b/>
                        <w:bCs/>
                        <w:color w:val="FFFFFF"/>
                        <w:sz w:val="18"/>
                        <w:szCs w:val="18"/>
                      </w:rPr>
                      <w:t>취득까지</w:t>
                    </w:r>
                    <w:r w:rsidR="008F1DF2">
                      <w:rPr>
                        <w:rStyle w:val="a4"/>
                        <w:rFonts w:ascii="gulim" w:hAnsi="gulim"/>
                        <w:b/>
                        <w:bCs/>
                        <w:color w:val="FFFFFF"/>
                        <w:sz w:val="18"/>
                        <w:szCs w:val="18"/>
                      </w:rPr>
                      <w:t xml:space="preserve"> 5/10</w:t>
                    </w:r>
                  </w:hyperlink>
                </w:p>
              </w:tc>
            </w:tr>
          </w:tbl>
          <w:p w:rsidR="008F1DF2" w:rsidRDefault="008F1DF2" w:rsidP="008F1DF2">
            <w:pPr>
              <w:shd w:val="clear" w:color="auto" w:fill="262626"/>
              <w:spacing w:line="230" w:lineRule="atLeast"/>
              <w:rPr>
                <w:rFonts w:ascii="gulim" w:hAnsi="gulim" w:hint="eastAsia"/>
                <w:b/>
                <w:bCs/>
                <w:vanish/>
                <w:color w:val="99FF00"/>
                <w:sz w:val="14"/>
                <w:szCs w:val="14"/>
              </w:rPr>
            </w:pPr>
          </w:p>
          <w:tbl>
            <w:tblPr>
              <w:tblW w:w="8640" w:type="dxa"/>
              <w:tblCellSpacing w:w="15" w:type="dxa"/>
              <w:tblCellMar>
                <w:left w:w="0" w:type="dxa"/>
                <w:right w:w="0" w:type="dxa"/>
              </w:tblCellMar>
              <w:tblLook w:val="04A0"/>
            </w:tblPr>
            <w:tblGrid>
              <w:gridCol w:w="2655"/>
              <w:gridCol w:w="5985"/>
            </w:tblGrid>
            <w:tr w:rsidR="008F1DF2" w:rsidTr="008F1DF2">
              <w:trPr>
                <w:tblCellSpacing w:w="15" w:type="dxa"/>
              </w:trPr>
              <w:tc>
                <w:tcPr>
                  <w:tcW w:w="0" w:type="auto"/>
                  <w:vAlign w:val="center"/>
                  <w:hideMark/>
                </w:tcPr>
                <w:p w:rsidR="008F1DF2" w:rsidRDefault="008F1DF2">
                  <w:pPr>
                    <w:spacing w:line="184" w:lineRule="atLeast"/>
                    <w:jc w:val="center"/>
                    <w:rPr>
                      <w:rFonts w:ascii="gulim" w:eastAsia="굴림" w:hAnsi="gulim" w:cs="굴림" w:hint="eastAsia"/>
                      <w:color w:val="000000"/>
                      <w:sz w:val="14"/>
                      <w:szCs w:val="14"/>
                    </w:rPr>
                  </w:pPr>
                  <w:r>
                    <w:rPr>
                      <w:rFonts w:ascii="gulim" w:hAnsi="gulim" w:hint="eastAsia"/>
                      <w:noProof/>
                      <w:color w:val="000000"/>
                      <w:sz w:val="14"/>
                      <w:szCs w:val="14"/>
                    </w:rPr>
                    <w:drawing>
                      <wp:inline distT="0" distB="0" distL="0" distR="0">
                        <wp:extent cx="1609090" cy="2092325"/>
                        <wp:effectExtent l="19050" t="0" r="0" b="0"/>
                        <wp:docPr id="8" name="그림 8" descr="http://www.androidside.com/data/file/auction/2001076615_cBfWDdRu_scjp.jp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androidside.com/data/file/auction/2001076615_cBfWDdRu_scjp.jpg">
                                  <a:hlinkClick r:id="rId63"/>
                                </pic:cNvPr>
                                <pic:cNvPicPr>
                                  <a:picLocks noChangeAspect="1" noChangeArrowheads="1"/>
                                </pic:cNvPicPr>
                              </pic:nvPicPr>
                              <pic:blipFill>
                                <a:blip r:embed="rId59"/>
                                <a:srcRect/>
                                <a:stretch>
                                  <a:fillRect/>
                                </a:stretch>
                              </pic:blipFill>
                              <pic:spPr bwMode="auto">
                                <a:xfrm>
                                  <a:off x="0" y="0"/>
                                  <a:ext cx="1609090" cy="2092325"/>
                                </a:xfrm>
                                <a:prstGeom prst="rect">
                                  <a:avLst/>
                                </a:prstGeom>
                                <a:noFill/>
                                <a:ln w="9525">
                                  <a:noFill/>
                                  <a:miter lim="800000"/>
                                  <a:headEnd/>
                                  <a:tailEnd/>
                                </a:ln>
                              </pic:spPr>
                            </pic:pic>
                          </a:graphicData>
                        </a:graphic>
                      </wp:inline>
                    </w:drawing>
                  </w:r>
                </w:p>
              </w:tc>
              <w:tc>
                <w:tcPr>
                  <w:tcW w:w="0" w:type="auto"/>
                  <w:vAlign w:val="center"/>
                  <w:hideMark/>
                </w:tcPr>
                <w:p w:rsidR="008F1DF2" w:rsidRDefault="00153F68">
                  <w:pPr>
                    <w:spacing w:line="184" w:lineRule="atLeast"/>
                    <w:rPr>
                      <w:rFonts w:ascii="gulim" w:eastAsia="굴림" w:hAnsi="gulim" w:cs="굴림" w:hint="eastAsia"/>
                      <w:color w:val="000000"/>
                      <w:sz w:val="14"/>
                      <w:szCs w:val="14"/>
                    </w:rPr>
                  </w:pPr>
                  <w:hyperlink r:id="rId64" w:history="1">
                    <w:r w:rsidR="008F1DF2">
                      <w:rPr>
                        <w:rStyle w:val="a4"/>
                        <w:rFonts w:ascii="gulim" w:hAnsi="gulim"/>
                        <w:b/>
                        <w:bCs/>
                        <w:color w:val="FFFFFF"/>
                        <w:sz w:val="18"/>
                        <w:szCs w:val="18"/>
                      </w:rPr>
                      <w:t>[</w:t>
                    </w:r>
                    <w:r w:rsidR="008F1DF2">
                      <w:rPr>
                        <w:rStyle w:val="a4"/>
                        <w:rFonts w:ascii="gulim" w:hAnsi="gulim"/>
                        <w:b/>
                        <w:bCs/>
                        <w:color w:val="FFFFFF"/>
                        <w:sz w:val="18"/>
                        <w:szCs w:val="18"/>
                      </w:rPr>
                      <w:t>포인트경매</w:t>
                    </w:r>
                    <w:r w:rsidR="008F1DF2">
                      <w:rPr>
                        <w:rStyle w:val="a4"/>
                        <w:rFonts w:ascii="gulim" w:hAnsi="gulim"/>
                        <w:b/>
                        <w:bCs/>
                        <w:color w:val="FFFFFF"/>
                        <w:sz w:val="18"/>
                        <w:szCs w:val="18"/>
                      </w:rPr>
                      <w:t>] [</w:t>
                    </w:r>
                    <w:r w:rsidR="008F1DF2">
                      <w:rPr>
                        <w:rStyle w:val="a4"/>
                        <w:rFonts w:ascii="gulim" w:hAnsi="gulim"/>
                        <w:b/>
                        <w:bCs/>
                        <w:color w:val="FFFFFF"/>
                        <w:sz w:val="18"/>
                        <w:szCs w:val="18"/>
                      </w:rPr>
                      <w:t>서적</w:t>
                    </w:r>
                    <w:r w:rsidR="008F1DF2">
                      <w:rPr>
                        <w:rStyle w:val="a4"/>
                        <w:rFonts w:ascii="gulim" w:hAnsi="gulim"/>
                        <w:b/>
                        <w:bCs/>
                        <w:color w:val="FFFFFF"/>
                        <w:sz w:val="18"/>
                        <w:szCs w:val="18"/>
                      </w:rPr>
                      <w:t xml:space="preserve">] Speed SCJP 6.0: </w:t>
                    </w:r>
                    <w:r w:rsidR="008F1DF2">
                      <w:rPr>
                        <w:rStyle w:val="a4"/>
                        <w:rFonts w:ascii="gulim" w:hAnsi="gulim"/>
                        <w:b/>
                        <w:bCs/>
                        <w:color w:val="FFFFFF"/>
                        <w:sz w:val="18"/>
                        <w:szCs w:val="18"/>
                      </w:rPr>
                      <w:t>자바</w:t>
                    </w:r>
                    <w:r w:rsidR="008F1DF2">
                      <w:rPr>
                        <w:rStyle w:val="a4"/>
                        <w:rFonts w:ascii="gulim" w:hAnsi="gulim"/>
                        <w:b/>
                        <w:bCs/>
                        <w:color w:val="FFFFFF"/>
                        <w:sz w:val="18"/>
                        <w:szCs w:val="18"/>
                      </w:rPr>
                      <w:t xml:space="preserve"> </w:t>
                    </w:r>
                    <w:r w:rsidR="008F1DF2">
                      <w:rPr>
                        <w:rStyle w:val="a4"/>
                        <w:rFonts w:ascii="gulim" w:hAnsi="gulim"/>
                        <w:b/>
                        <w:bCs/>
                        <w:color w:val="FFFFFF"/>
                        <w:sz w:val="18"/>
                        <w:szCs w:val="18"/>
                      </w:rPr>
                      <w:t>기초부터</w:t>
                    </w:r>
                    <w:r w:rsidR="008F1DF2">
                      <w:rPr>
                        <w:rStyle w:val="a4"/>
                        <w:rFonts w:ascii="gulim" w:hAnsi="gulim"/>
                        <w:b/>
                        <w:bCs/>
                        <w:color w:val="FFFFFF"/>
                        <w:sz w:val="18"/>
                        <w:szCs w:val="18"/>
                      </w:rPr>
                      <w:t xml:space="preserve"> SCJP </w:t>
                    </w:r>
                    <w:r w:rsidR="008F1DF2">
                      <w:rPr>
                        <w:rStyle w:val="a4"/>
                        <w:rFonts w:ascii="gulim" w:hAnsi="gulim"/>
                        <w:b/>
                        <w:bCs/>
                        <w:color w:val="FFFFFF"/>
                        <w:sz w:val="18"/>
                        <w:szCs w:val="18"/>
                      </w:rPr>
                      <w:t>취득까지</w:t>
                    </w:r>
                    <w:r w:rsidR="008F1DF2">
                      <w:rPr>
                        <w:rStyle w:val="a4"/>
                        <w:rFonts w:ascii="gulim" w:hAnsi="gulim"/>
                        <w:b/>
                        <w:bCs/>
                        <w:color w:val="FFFFFF"/>
                        <w:sz w:val="18"/>
                        <w:szCs w:val="18"/>
                      </w:rPr>
                      <w:t xml:space="preserve"> 4/10</w:t>
                    </w:r>
                  </w:hyperlink>
                </w:p>
              </w:tc>
            </w:tr>
          </w:tbl>
          <w:p w:rsidR="008F1DF2" w:rsidRDefault="008F1DF2">
            <w:pPr>
              <w:shd w:val="clear" w:color="auto" w:fill="262626"/>
              <w:spacing w:line="230" w:lineRule="atLeast"/>
              <w:rPr>
                <w:rFonts w:ascii="gulim" w:eastAsia="굴림" w:hAnsi="gulim" w:cs="굴림" w:hint="eastAsia"/>
                <w:b/>
                <w:bCs/>
                <w:color w:val="99FF00"/>
                <w:sz w:val="14"/>
                <w:szCs w:val="14"/>
              </w:rPr>
            </w:pPr>
          </w:p>
        </w:tc>
      </w:tr>
      <w:tr w:rsidR="008F1DF2" w:rsidTr="008F1DF2">
        <w:tc>
          <w:tcPr>
            <w:tcW w:w="0" w:type="auto"/>
            <w:vAlign w:val="center"/>
            <w:hideMark/>
          </w:tcPr>
          <w:p w:rsidR="008F1DF2" w:rsidRDefault="008F1DF2" w:rsidP="008F1DF2">
            <w:pPr>
              <w:spacing w:line="184" w:lineRule="atLeast"/>
              <w:jc w:val="right"/>
              <w:rPr>
                <w:rFonts w:ascii="gulim" w:eastAsia="굴림" w:hAnsi="gulim" w:cs="굴림" w:hint="eastAsia"/>
                <w:color w:val="000000"/>
                <w:sz w:val="14"/>
                <w:szCs w:val="14"/>
              </w:rPr>
            </w:pPr>
            <w:r>
              <w:rPr>
                <w:rFonts w:ascii="gulim" w:hAnsi="gulim" w:hint="eastAsia"/>
                <w:noProof/>
                <w:color w:val="000000"/>
                <w:sz w:val="14"/>
                <w:szCs w:val="14"/>
              </w:rPr>
              <w:lastRenderedPageBreak/>
              <w:drawing>
                <wp:inline distT="0" distB="0" distL="0" distR="0">
                  <wp:extent cx="1141095" cy="205105"/>
                  <wp:effectExtent l="19050" t="0" r="1905" b="0"/>
                  <wp:docPr id="9" name="그림 9" descr="http://www.androidside.com/skin/board/mw.basic/img/on_me2day.gif">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androidside.com/skin/board/mw.basic/img/on_me2day.gif">
                            <a:hlinkClick r:id="rId65" tgtFrame="&quot;_blank&quot;"/>
                          </pic:cNvPr>
                          <pic:cNvPicPr>
                            <a:picLocks noChangeAspect="1" noChangeArrowheads="1"/>
                          </pic:cNvPicPr>
                        </pic:nvPicPr>
                        <pic:blipFill>
                          <a:blip r:embed="rId66"/>
                          <a:srcRect/>
                          <a:stretch>
                            <a:fillRect/>
                          </a:stretch>
                        </pic:blipFill>
                        <pic:spPr bwMode="auto">
                          <a:xfrm>
                            <a:off x="0" y="0"/>
                            <a:ext cx="1141095" cy="205105"/>
                          </a:xfrm>
                          <a:prstGeom prst="rect">
                            <a:avLst/>
                          </a:prstGeom>
                          <a:noFill/>
                          <a:ln w="9525">
                            <a:noFill/>
                            <a:miter lim="800000"/>
                            <a:headEnd/>
                            <a:tailEnd/>
                          </a:ln>
                        </pic:spPr>
                      </pic:pic>
                    </a:graphicData>
                  </a:graphic>
                </wp:inline>
              </w:drawing>
            </w:r>
            <w:r>
              <w:rPr>
                <w:rStyle w:val="apple-converted-space"/>
                <w:rFonts w:ascii="gulim" w:hAnsi="gulim"/>
                <w:color w:val="000000"/>
                <w:sz w:val="14"/>
                <w:szCs w:val="14"/>
              </w:rPr>
              <w:t> </w:t>
            </w:r>
            <w:r>
              <w:rPr>
                <w:rFonts w:ascii="gulim" w:hAnsi="gulim" w:hint="eastAsia"/>
                <w:noProof/>
                <w:color w:val="000000"/>
                <w:sz w:val="14"/>
                <w:szCs w:val="14"/>
              </w:rPr>
              <w:drawing>
                <wp:inline distT="0" distB="0" distL="0" distR="0">
                  <wp:extent cx="1141095" cy="205105"/>
                  <wp:effectExtent l="19050" t="0" r="1905" b="0"/>
                  <wp:docPr id="10" name="그림 10" descr="http://www.androidside.com/skin/board/mw.basic/img/on_twitter.gif">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androidside.com/skin/board/mw.basic/img/on_twitter.gif">
                            <a:hlinkClick r:id="rId67" tgtFrame="&quot;_blank&quot;"/>
                          </pic:cNvPr>
                          <pic:cNvPicPr>
                            <a:picLocks noChangeAspect="1" noChangeArrowheads="1"/>
                          </pic:cNvPicPr>
                        </pic:nvPicPr>
                        <pic:blipFill>
                          <a:blip r:embed="rId68"/>
                          <a:srcRect/>
                          <a:stretch>
                            <a:fillRect/>
                          </a:stretch>
                        </pic:blipFill>
                        <pic:spPr bwMode="auto">
                          <a:xfrm>
                            <a:off x="0" y="0"/>
                            <a:ext cx="1141095" cy="205105"/>
                          </a:xfrm>
                          <a:prstGeom prst="rect">
                            <a:avLst/>
                          </a:prstGeom>
                          <a:noFill/>
                          <a:ln w="9525">
                            <a:noFill/>
                            <a:miter lim="800000"/>
                            <a:headEnd/>
                            <a:tailEnd/>
                          </a:ln>
                        </pic:spPr>
                      </pic:pic>
                    </a:graphicData>
                  </a:graphic>
                </wp:inline>
              </w:drawing>
            </w:r>
          </w:p>
        </w:tc>
      </w:tr>
      <w:tr w:rsidR="008F1DF2" w:rsidTr="008F1DF2">
        <w:trPr>
          <w:trHeight w:val="115"/>
        </w:trPr>
        <w:tc>
          <w:tcPr>
            <w:tcW w:w="0" w:type="auto"/>
            <w:vAlign w:val="center"/>
            <w:hideMark/>
          </w:tcPr>
          <w:p w:rsidR="008F1DF2" w:rsidRDefault="00153F68" w:rsidP="00EC474B">
            <w:pPr>
              <w:pStyle w:val="3"/>
              <w:spacing w:before="230" w:line="115" w:lineRule="atLeast"/>
              <w:ind w:left="1000" w:hanging="400"/>
              <w:rPr>
                <w:rFonts w:ascii="gulim" w:hAnsi="gulim" w:hint="eastAsia"/>
                <w:color w:val="000000"/>
                <w:sz w:val="14"/>
                <w:szCs w:val="14"/>
              </w:rPr>
            </w:pPr>
            <w:hyperlink r:id="rId69" w:tooltip="[rikal]리칼" w:history="1">
              <w:r w:rsidR="008F1DF2">
                <w:rPr>
                  <w:rFonts w:ascii="gulim" w:hAnsi="gulim" w:hint="eastAsia"/>
                  <w:b/>
                  <w:bCs/>
                  <w:noProof/>
                  <w:color w:val="888888"/>
                  <w:sz w:val="13"/>
                  <w:szCs w:val="13"/>
                </w:rPr>
                <w:drawing>
                  <wp:inline distT="0" distB="0" distL="0" distR="0">
                    <wp:extent cx="205105" cy="205105"/>
                    <wp:effectExtent l="19050" t="0" r="4445" b="0"/>
                    <wp:docPr id="11" name="그림 11" descr="http://www.androidside.com/data/member/ri/rikal.gif">
                      <a:hlinkClick xmlns:a="http://schemas.openxmlformats.org/drawingml/2006/main" r:id="rId44" tooltip="&quot;[rikal]리칼&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androidside.com/data/member/ri/rikal.gif">
                              <a:hlinkClick r:id="rId44" tooltip="&quot;[rikal]리칼&quot;"/>
                            </pic:cNvPr>
                            <pic:cNvPicPr>
                              <a:picLocks noChangeAspect="1" noChangeArrowheads="1"/>
                            </pic:cNvPicPr>
                          </pic:nvPicPr>
                          <pic:blipFill>
                            <a:blip r:embed="rId45"/>
                            <a:srcRect/>
                            <a:stretch>
                              <a:fillRect/>
                            </a:stretch>
                          </pic:blipFill>
                          <pic:spPr bwMode="auto">
                            <a:xfrm>
                              <a:off x="0" y="0"/>
                              <a:ext cx="205105" cy="205105"/>
                            </a:xfrm>
                            <a:prstGeom prst="rect">
                              <a:avLst/>
                            </a:prstGeom>
                            <a:noFill/>
                            <a:ln w="9525">
                              <a:noFill/>
                              <a:miter lim="800000"/>
                              <a:headEnd/>
                              <a:tailEnd/>
                            </a:ln>
                          </pic:spPr>
                        </pic:pic>
                      </a:graphicData>
                    </a:graphic>
                  </wp:inline>
                </w:drawing>
              </w:r>
              <w:r w:rsidR="008F1DF2">
                <w:rPr>
                  <w:rStyle w:val="apple-converted-space"/>
                  <w:rFonts w:ascii="gulim" w:hAnsi="gulim"/>
                  <w:b/>
                  <w:bCs/>
                  <w:color w:val="888888"/>
                  <w:sz w:val="13"/>
                  <w:szCs w:val="13"/>
                </w:rPr>
                <w:t> </w:t>
              </w:r>
              <w:r w:rsidR="008F1DF2">
                <w:rPr>
                  <w:rStyle w:val="member"/>
                  <w:rFonts w:ascii="gulim" w:hAnsi="gulim"/>
                  <w:color w:val="888888"/>
                  <w:sz w:val="13"/>
                  <w:szCs w:val="13"/>
                </w:rPr>
                <w:t>리칼</w:t>
              </w:r>
            </w:hyperlink>
            <w:r w:rsidR="008F1DF2">
              <w:rPr>
                <w:rStyle w:val="apple-converted-space"/>
                <w:rFonts w:ascii="gulim" w:hAnsi="gulim"/>
                <w:color w:val="000000"/>
                <w:sz w:val="14"/>
                <w:szCs w:val="14"/>
              </w:rPr>
              <w:t> </w:t>
            </w:r>
            <w:r w:rsidR="008F1DF2">
              <w:rPr>
                <w:rFonts w:ascii="gulim" w:hAnsi="gulim"/>
                <w:color w:val="000000"/>
                <w:sz w:val="14"/>
                <w:szCs w:val="14"/>
              </w:rPr>
              <w:t>님의</w:t>
            </w:r>
            <w:r w:rsidR="008F1DF2">
              <w:rPr>
                <w:rFonts w:ascii="gulim" w:hAnsi="gulim"/>
                <w:color w:val="000000"/>
                <w:sz w:val="14"/>
                <w:szCs w:val="14"/>
              </w:rPr>
              <w:t xml:space="preserve"> </w:t>
            </w:r>
            <w:r w:rsidR="008F1DF2">
              <w:rPr>
                <w:rFonts w:ascii="gulim" w:hAnsi="gulim"/>
                <w:color w:val="000000"/>
                <w:sz w:val="14"/>
                <w:szCs w:val="14"/>
              </w:rPr>
              <w:t>개발</w:t>
            </w:r>
            <w:r w:rsidR="008F1DF2">
              <w:rPr>
                <w:rFonts w:ascii="gulim" w:hAnsi="gulim"/>
                <w:color w:val="000000"/>
                <w:sz w:val="14"/>
                <w:szCs w:val="14"/>
              </w:rPr>
              <w:t xml:space="preserve">Q&amp;A </w:t>
            </w:r>
            <w:r w:rsidR="008F1DF2">
              <w:rPr>
                <w:rFonts w:ascii="gulim" w:hAnsi="gulim"/>
                <w:color w:val="000000"/>
                <w:sz w:val="14"/>
                <w:szCs w:val="14"/>
              </w:rPr>
              <w:t>최신글</w:t>
            </w:r>
            <w:r w:rsidR="008F1DF2">
              <w:rPr>
                <w:rStyle w:val="apple-converted-space"/>
                <w:rFonts w:ascii="gulim" w:hAnsi="gulim"/>
                <w:color w:val="000000"/>
                <w:sz w:val="14"/>
                <w:szCs w:val="14"/>
              </w:rPr>
              <w:t> </w:t>
            </w:r>
            <w:hyperlink r:id="rId70" w:history="1">
              <w:r w:rsidR="008F1DF2">
                <w:rPr>
                  <w:rStyle w:val="a4"/>
                  <w:rFonts w:ascii="gulim" w:hAnsi="gulim"/>
                  <w:b/>
                  <w:bCs/>
                  <w:color w:val="888888"/>
                  <w:sz w:val="13"/>
                  <w:szCs w:val="13"/>
                </w:rPr>
                <w:t>[</w:t>
              </w:r>
              <w:r w:rsidR="008F1DF2">
                <w:rPr>
                  <w:rStyle w:val="a4"/>
                  <w:rFonts w:ascii="gulim" w:hAnsi="gulim"/>
                  <w:b/>
                  <w:bCs/>
                  <w:color w:val="888888"/>
                  <w:sz w:val="13"/>
                  <w:szCs w:val="13"/>
                </w:rPr>
                <w:t>더보기</w:t>
              </w:r>
              <w:r w:rsidR="008F1DF2">
                <w:rPr>
                  <w:rStyle w:val="a4"/>
                  <w:rFonts w:ascii="gulim" w:hAnsi="gulim"/>
                  <w:b/>
                  <w:bCs/>
                  <w:color w:val="888888"/>
                  <w:sz w:val="13"/>
                  <w:szCs w:val="13"/>
                </w:rPr>
                <w:t>]</w:t>
              </w:r>
            </w:hyperlink>
          </w:p>
        </w:tc>
      </w:tr>
      <w:tr w:rsidR="008F1DF2" w:rsidTr="008F1DF2">
        <w:trPr>
          <w:trHeight w:val="115"/>
        </w:trPr>
        <w:tc>
          <w:tcPr>
            <w:tcW w:w="0" w:type="auto"/>
            <w:tcBorders>
              <w:top w:val="single" w:sz="8" w:space="0" w:color="EFEFEF"/>
              <w:left w:val="single" w:sz="8" w:space="0" w:color="EFEFEF"/>
              <w:bottom w:val="single" w:sz="8" w:space="0" w:color="EFEFEF"/>
              <w:right w:val="single" w:sz="8" w:space="0" w:color="EFEFEF"/>
            </w:tcBorders>
            <w:shd w:val="clear" w:color="auto" w:fill="F8F8F9"/>
            <w:tcMar>
              <w:top w:w="115" w:type="dxa"/>
              <w:left w:w="115" w:type="dxa"/>
              <w:bottom w:w="115" w:type="dxa"/>
              <w:right w:w="115" w:type="dxa"/>
            </w:tcMar>
            <w:vAlign w:val="center"/>
            <w:hideMark/>
          </w:tcPr>
          <w:p w:rsidR="008F1DF2" w:rsidRDefault="00153F68" w:rsidP="008F1DF2">
            <w:pPr>
              <w:widowControl/>
              <w:numPr>
                <w:ilvl w:val="0"/>
                <w:numId w:val="1"/>
              </w:numPr>
              <w:autoSpaceDE/>
              <w:autoSpaceDN/>
              <w:spacing w:line="115" w:lineRule="atLeast"/>
              <w:ind w:left="0"/>
              <w:jc w:val="left"/>
              <w:rPr>
                <w:rFonts w:ascii="gulim" w:eastAsia="굴림" w:hAnsi="gulim" w:cs="굴림" w:hint="eastAsia"/>
                <w:color w:val="000000"/>
                <w:sz w:val="14"/>
                <w:szCs w:val="14"/>
              </w:rPr>
            </w:pPr>
            <w:hyperlink r:id="rId71" w:history="1">
              <w:r w:rsidR="008F1DF2">
                <w:rPr>
                  <w:rStyle w:val="a4"/>
                  <w:rFonts w:ascii="gulim" w:hAnsi="gulim"/>
                  <w:color w:val="000000"/>
                  <w:sz w:val="14"/>
                  <w:szCs w:val="14"/>
                </w:rPr>
                <w:t xml:space="preserve">[2010-07-14] </w:t>
              </w:r>
              <w:r w:rsidR="008F1DF2">
                <w:rPr>
                  <w:rStyle w:val="a4"/>
                  <w:rFonts w:ascii="gulim" w:hAnsi="gulim"/>
                  <w:color w:val="000000"/>
                  <w:sz w:val="14"/>
                  <w:szCs w:val="14"/>
                </w:rPr>
                <w:t>탭에</w:t>
              </w:r>
              <w:r w:rsidR="008F1DF2">
                <w:rPr>
                  <w:rStyle w:val="a4"/>
                  <w:rFonts w:ascii="gulim" w:hAnsi="gulim"/>
                  <w:color w:val="000000"/>
                  <w:sz w:val="14"/>
                  <w:szCs w:val="14"/>
                </w:rPr>
                <w:t xml:space="preserve"> </w:t>
              </w:r>
              <w:r w:rsidR="008F1DF2">
                <w:rPr>
                  <w:rStyle w:val="a4"/>
                  <w:rFonts w:ascii="gulim" w:hAnsi="gulim"/>
                  <w:color w:val="000000"/>
                  <w:sz w:val="14"/>
                  <w:szCs w:val="14"/>
                </w:rPr>
                <w:t>관한</w:t>
              </w:r>
              <w:r w:rsidR="008F1DF2">
                <w:rPr>
                  <w:rStyle w:val="a4"/>
                  <w:rFonts w:ascii="gulim" w:hAnsi="gulim"/>
                  <w:color w:val="000000"/>
                  <w:sz w:val="14"/>
                  <w:szCs w:val="14"/>
                </w:rPr>
                <w:t xml:space="preserve"> </w:t>
              </w:r>
              <w:r w:rsidR="008F1DF2">
                <w:rPr>
                  <w:rStyle w:val="a4"/>
                  <w:rFonts w:ascii="gulim" w:hAnsi="gulim"/>
                  <w:color w:val="000000"/>
                  <w:sz w:val="14"/>
                  <w:szCs w:val="14"/>
                </w:rPr>
                <w:t>질문입니다</w:t>
              </w:r>
              <w:r w:rsidR="008F1DF2">
                <w:rPr>
                  <w:rStyle w:val="a4"/>
                  <w:rFonts w:ascii="gulim" w:hAnsi="gulim"/>
                  <w:color w:val="000000"/>
                  <w:sz w:val="14"/>
                  <w:szCs w:val="14"/>
                </w:rPr>
                <w:t>.</w:t>
              </w:r>
            </w:hyperlink>
          </w:p>
        </w:tc>
      </w:tr>
    </w:tbl>
    <w:p w:rsidR="008F1DF2" w:rsidRDefault="008F1DF2" w:rsidP="008F1DF2">
      <w:pPr>
        <w:spacing w:line="184" w:lineRule="atLeast"/>
        <w:rPr>
          <w:rStyle w:val="apple-style-span"/>
          <w:rFonts w:ascii="gulim" w:hAnsi="gulim" w:hint="eastAsia"/>
          <w:color w:val="000000"/>
          <w:sz w:val="14"/>
          <w:szCs w:val="14"/>
        </w:rPr>
      </w:pPr>
    </w:p>
    <w:tbl>
      <w:tblPr>
        <w:tblW w:w="5000" w:type="pct"/>
        <w:tblCellMar>
          <w:left w:w="0" w:type="dxa"/>
          <w:right w:w="0" w:type="dxa"/>
        </w:tblCellMar>
        <w:tblLook w:val="04A0"/>
      </w:tblPr>
      <w:tblGrid>
        <w:gridCol w:w="6"/>
        <w:gridCol w:w="9020"/>
      </w:tblGrid>
      <w:tr w:rsidR="008F1DF2" w:rsidTr="008F1DF2">
        <w:tc>
          <w:tcPr>
            <w:tcW w:w="0" w:type="auto"/>
            <w:vAlign w:val="center"/>
            <w:hideMark/>
          </w:tcPr>
          <w:p w:rsidR="008F1DF2" w:rsidRDefault="008F1DF2">
            <w:pPr>
              <w:spacing w:line="184" w:lineRule="atLeast"/>
              <w:rPr>
                <w:rFonts w:ascii="gulim" w:eastAsia="굴림" w:hAnsi="gulim" w:cs="굴림" w:hint="eastAsia"/>
                <w:color w:val="000000"/>
                <w:sz w:val="14"/>
                <w:szCs w:val="14"/>
              </w:rPr>
            </w:pPr>
          </w:p>
        </w:tc>
        <w:tc>
          <w:tcPr>
            <w:tcW w:w="5000" w:type="pct"/>
            <w:vAlign w:val="center"/>
            <w:hideMark/>
          </w:tcPr>
          <w:tbl>
            <w:tblPr>
              <w:tblW w:w="5000" w:type="pct"/>
              <w:tblCellMar>
                <w:left w:w="0" w:type="dxa"/>
                <w:right w:w="0" w:type="dxa"/>
              </w:tblCellMar>
              <w:tblLook w:val="04A0"/>
            </w:tblPr>
            <w:tblGrid>
              <w:gridCol w:w="2608"/>
              <w:gridCol w:w="6412"/>
            </w:tblGrid>
            <w:tr w:rsidR="008F1DF2">
              <w:tc>
                <w:tcPr>
                  <w:tcW w:w="0" w:type="auto"/>
                  <w:vAlign w:val="center"/>
                  <w:hideMark/>
                </w:tcPr>
                <w:p w:rsidR="008F1DF2" w:rsidRDefault="008F1DF2">
                  <w:pPr>
                    <w:spacing w:line="184" w:lineRule="atLeast"/>
                    <w:rPr>
                      <w:rFonts w:ascii="gulim" w:eastAsia="굴림" w:hAnsi="gulim" w:cs="굴림" w:hint="eastAsia"/>
                      <w:color w:val="000000"/>
                      <w:sz w:val="14"/>
                      <w:szCs w:val="14"/>
                    </w:rPr>
                  </w:pPr>
                  <w:r>
                    <w:rPr>
                      <w:rFonts w:ascii="gulim" w:hAnsi="gulim" w:hint="eastAsia"/>
                      <w:b/>
                      <w:bCs/>
                      <w:noProof/>
                      <w:color w:val="888888"/>
                      <w:sz w:val="14"/>
                      <w:szCs w:val="14"/>
                    </w:rPr>
                    <w:drawing>
                      <wp:inline distT="0" distB="0" distL="0" distR="0">
                        <wp:extent cx="285115" cy="153670"/>
                        <wp:effectExtent l="19050" t="0" r="635" b="0"/>
                        <wp:docPr id="12" name="그림 12" descr="http://www.androidside.com/skin/board/mw.basic/img/icon_not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androidside.com/skin/board/mw.basic/img/icon_notice.gif"/>
                                <pic:cNvPicPr>
                                  <a:picLocks noChangeAspect="1" noChangeArrowheads="1"/>
                                </pic:cNvPicPr>
                              </pic:nvPicPr>
                              <pic:blipFill>
                                <a:blip r:embed="rId72"/>
                                <a:srcRect/>
                                <a:stretch>
                                  <a:fillRect/>
                                </a:stretch>
                              </pic:blipFill>
                              <pic:spPr bwMode="auto">
                                <a:xfrm>
                                  <a:off x="0" y="0"/>
                                  <a:ext cx="285115" cy="153670"/>
                                </a:xfrm>
                                <a:prstGeom prst="rect">
                                  <a:avLst/>
                                </a:prstGeom>
                                <a:noFill/>
                                <a:ln w="9525">
                                  <a:noFill/>
                                  <a:miter lim="800000"/>
                                  <a:headEnd/>
                                  <a:tailEnd/>
                                </a:ln>
                              </pic:spPr>
                            </pic:pic>
                          </a:graphicData>
                        </a:graphic>
                      </wp:inline>
                    </w:drawing>
                  </w:r>
                </w:p>
              </w:tc>
              <w:tc>
                <w:tcPr>
                  <w:tcW w:w="0" w:type="auto"/>
                  <w:vAlign w:val="center"/>
                  <w:hideMark/>
                </w:tcPr>
                <w:p w:rsidR="008F1DF2" w:rsidRDefault="008F1DF2">
                  <w:pPr>
                    <w:spacing w:line="184" w:lineRule="atLeast"/>
                    <w:jc w:val="right"/>
                    <w:rPr>
                      <w:rFonts w:ascii="gulim" w:eastAsia="굴림" w:hAnsi="gulim" w:cs="굴림" w:hint="eastAsia"/>
                      <w:color w:val="000000"/>
                      <w:sz w:val="14"/>
                      <w:szCs w:val="14"/>
                    </w:rPr>
                  </w:pPr>
                  <w:r>
                    <w:rPr>
                      <w:rStyle w:val="mwbasiccommentdatetime"/>
                      <w:rFonts w:ascii="gulim" w:hAnsi="gulim"/>
                      <w:color w:val="888888"/>
                      <w:sz w:val="13"/>
                      <w:szCs w:val="13"/>
                    </w:rPr>
                    <w:t>2010-06-23 (</w:t>
                  </w:r>
                  <w:r>
                    <w:rPr>
                      <w:rStyle w:val="mwbasiccommentdatetime"/>
                      <w:rFonts w:ascii="gulim" w:hAnsi="gulim"/>
                      <w:color w:val="888888"/>
                      <w:sz w:val="13"/>
                      <w:szCs w:val="13"/>
                    </w:rPr>
                    <w:t>수</w:t>
                  </w:r>
                  <w:r>
                    <w:rPr>
                      <w:rStyle w:val="mwbasiccommentdatetime"/>
                      <w:rFonts w:ascii="gulim" w:hAnsi="gulim"/>
                      <w:color w:val="888888"/>
                      <w:sz w:val="13"/>
                      <w:szCs w:val="13"/>
                    </w:rPr>
                    <w:t>) 11:00</w:t>
                  </w:r>
                </w:p>
              </w:tc>
            </w:tr>
          </w:tbl>
          <w:p w:rsidR="008F1DF2" w:rsidRDefault="008F1DF2">
            <w:pPr>
              <w:spacing w:line="184" w:lineRule="atLeast"/>
              <w:rPr>
                <w:rFonts w:ascii="gulim" w:hAnsi="gulim" w:hint="eastAsia"/>
                <w:vanish/>
                <w:color w:val="000000"/>
                <w:sz w:val="14"/>
                <w:szCs w:val="14"/>
              </w:rPr>
            </w:pPr>
          </w:p>
          <w:tbl>
            <w:tblPr>
              <w:tblW w:w="5000" w:type="pct"/>
              <w:tblBorders>
                <w:top w:val="single" w:sz="4" w:space="0" w:color="EFEFEF"/>
                <w:left w:val="single" w:sz="4" w:space="0" w:color="EFEFEF"/>
                <w:bottom w:val="single" w:sz="4" w:space="0" w:color="EFEFEF"/>
                <w:right w:val="single" w:sz="4" w:space="0" w:color="EFEFEF"/>
              </w:tblBorders>
              <w:shd w:val="clear" w:color="auto" w:fill="F8F8F9"/>
              <w:tblCellMar>
                <w:left w:w="0" w:type="dxa"/>
                <w:right w:w="0" w:type="dxa"/>
              </w:tblCellMar>
              <w:tblLook w:val="04A0"/>
            </w:tblPr>
            <w:tblGrid>
              <w:gridCol w:w="9010"/>
            </w:tblGrid>
            <w:tr w:rsidR="008F1DF2">
              <w:tc>
                <w:tcPr>
                  <w:tcW w:w="0" w:type="auto"/>
                  <w:shd w:val="clear" w:color="auto" w:fill="F8F8F9"/>
                  <w:tcMar>
                    <w:top w:w="115" w:type="dxa"/>
                    <w:left w:w="115" w:type="dxa"/>
                    <w:bottom w:w="115" w:type="dxa"/>
                    <w:right w:w="115" w:type="dxa"/>
                  </w:tcMar>
                  <w:vAlign w:val="center"/>
                  <w:hideMark/>
                </w:tcPr>
                <w:p w:rsidR="008F1DF2" w:rsidRDefault="008F1DF2" w:rsidP="008F1DF2">
                  <w:pPr>
                    <w:spacing w:line="184" w:lineRule="atLeast"/>
                    <w:rPr>
                      <w:rFonts w:ascii="gulim" w:eastAsia="굴림" w:hAnsi="gulim" w:cs="굴림" w:hint="eastAsia"/>
                      <w:color w:val="000000"/>
                      <w:sz w:val="14"/>
                      <w:szCs w:val="14"/>
                    </w:rPr>
                  </w:pPr>
                  <w:r>
                    <w:rPr>
                      <w:rFonts w:ascii="gulim" w:hAnsi="gulim" w:hint="eastAsia"/>
                      <w:noProof/>
                      <w:color w:val="000000"/>
                      <w:sz w:val="14"/>
                      <w:szCs w:val="14"/>
                    </w:rPr>
                    <w:drawing>
                      <wp:inline distT="0" distB="0" distL="0" distR="0">
                        <wp:extent cx="475615" cy="475615"/>
                        <wp:effectExtent l="19050" t="0" r="635" b="0"/>
                        <wp:docPr id="13" name="그림 13" descr="http://www.androidside.com/skin/board/mw.basic/mw.emoticon/em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androidside.com/skin/board/mw.basic/mw.emoticon/em74.gif"/>
                                <pic:cNvPicPr>
                                  <a:picLocks noChangeAspect="1" noChangeArrowheads="1"/>
                                </pic:cNvPicPr>
                              </pic:nvPicPr>
                              <pic:blipFill>
                                <a:blip r:embed="rId73"/>
                                <a:srcRect/>
                                <a:stretch>
                                  <a:fillRect/>
                                </a:stretch>
                              </pic:blipFill>
                              <pic:spPr bwMode="auto">
                                <a:xfrm>
                                  <a:off x="0" y="0"/>
                                  <a:ext cx="475615" cy="475615"/>
                                </a:xfrm>
                                <a:prstGeom prst="rect">
                                  <a:avLst/>
                                </a:prstGeom>
                                <a:noFill/>
                                <a:ln w="9525">
                                  <a:noFill/>
                                  <a:miter lim="800000"/>
                                  <a:headEnd/>
                                  <a:tailEnd/>
                                </a:ln>
                              </pic:spPr>
                            </pic:pic>
                          </a:graphicData>
                        </a:graphic>
                      </wp:inline>
                    </w:drawing>
                  </w:r>
                  <w:r>
                    <w:rPr>
                      <w:rStyle w:val="apple-converted-space"/>
                      <w:rFonts w:ascii="gulim" w:hAnsi="gulim"/>
                      <w:color w:val="000000"/>
                      <w:sz w:val="14"/>
                      <w:szCs w:val="14"/>
                    </w:rPr>
                    <w:t> </w:t>
                  </w:r>
                  <w:r>
                    <w:rPr>
                      <w:rFonts w:ascii="gulim" w:hAnsi="gulim"/>
                      <w:b/>
                      <w:bCs/>
                      <w:color w:val="0000FF"/>
                      <w:sz w:val="14"/>
                      <w:szCs w:val="14"/>
                    </w:rPr>
                    <w:t>그냥</w:t>
                  </w:r>
                  <w:r>
                    <w:rPr>
                      <w:rFonts w:ascii="gulim" w:hAnsi="gulim"/>
                      <w:b/>
                      <w:bCs/>
                      <w:color w:val="0000FF"/>
                      <w:sz w:val="14"/>
                      <w:szCs w:val="14"/>
                    </w:rPr>
                    <w:t xml:space="preserve"> </w:t>
                  </w:r>
                  <w:r>
                    <w:rPr>
                      <w:rFonts w:ascii="gulim" w:hAnsi="gulim"/>
                      <w:b/>
                      <w:bCs/>
                      <w:color w:val="0000FF"/>
                      <w:sz w:val="14"/>
                      <w:szCs w:val="14"/>
                    </w:rPr>
                    <w:t>가지</w:t>
                  </w:r>
                  <w:r>
                    <w:rPr>
                      <w:rFonts w:ascii="gulim" w:hAnsi="gulim"/>
                      <w:b/>
                      <w:bCs/>
                      <w:color w:val="0000FF"/>
                      <w:sz w:val="14"/>
                      <w:szCs w:val="14"/>
                    </w:rPr>
                    <w:t xml:space="preserve"> </w:t>
                  </w:r>
                  <w:r>
                    <w:rPr>
                      <w:rFonts w:ascii="gulim" w:hAnsi="gulim"/>
                      <w:b/>
                      <w:bCs/>
                      <w:color w:val="0000FF"/>
                      <w:sz w:val="14"/>
                      <w:szCs w:val="14"/>
                    </w:rPr>
                    <w:t>마세요</w:t>
                  </w:r>
                  <w:r>
                    <w:rPr>
                      <w:rFonts w:ascii="gulim" w:hAnsi="gulim"/>
                      <w:b/>
                      <w:bCs/>
                      <w:color w:val="0000FF"/>
                      <w:sz w:val="14"/>
                      <w:szCs w:val="14"/>
                    </w:rPr>
                    <w:t xml:space="preserve">!! </w:t>
                  </w:r>
                  <w:r>
                    <w:rPr>
                      <w:rFonts w:ascii="gulim" w:hAnsi="gulim"/>
                      <w:b/>
                      <w:bCs/>
                      <w:color w:val="0000FF"/>
                      <w:sz w:val="14"/>
                      <w:szCs w:val="14"/>
                    </w:rPr>
                    <w:t>글쓴이를</w:t>
                  </w:r>
                  <w:r>
                    <w:rPr>
                      <w:rFonts w:ascii="gulim" w:hAnsi="gulim"/>
                      <w:b/>
                      <w:bCs/>
                      <w:color w:val="0000FF"/>
                      <w:sz w:val="14"/>
                      <w:szCs w:val="14"/>
                    </w:rPr>
                    <w:t xml:space="preserve"> </w:t>
                  </w:r>
                  <w:r>
                    <w:rPr>
                      <w:rFonts w:ascii="gulim" w:hAnsi="gulim"/>
                      <w:b/>
                      <w:bCs/>
                      <w:color w:val="0000FF"/>
                      <w:sz w:val="14"/>
                      <w:szCs w:val="14"/>
                    </w:rPr>
                    <w:t>위해</w:t>
                  </w:r>
                  <w:r>
                    <w:rPr>
                      <w:rFonts w:ascii="gulim" w:hAnsi="gulim"/>
                      <w:b/>
                      <w:bCs/>
                      <w:color w:val="0000FF"/>
                      <w:sz w:val="14"/>
                      <w:szCs w:val="14"/>
                    </w:rPr>
                    <w:t xml:space="preserve"> </w:t>
                  </w:r>
                  <w:r>
                    <w:rPr>
                      <w:rFonts w:ascii="gulim" w:hAnsi="gulim"/>
                      <w:b/>
                      <w:bCs/>
                      <w:color w:val="0000FF"/>
                      <w:sz w:val="14"/>
                      <w:szCs w:val="14"/>
                    </w:rPr>
                    <w:t>댓글</w:t>
                  </w:r>
                  <w:r>
                    <w:rPr>
                      <w:rFonts w:ascii="gulim" w:hAnsi="gulim"/>
                      <w:b/>
                      <w:bCs/>
                      <w:color w:val="0000FF"/>
                      <w:sz w:val="14"/>
                      <w:szCs w:val="14"/>
                    </w:rPr>
                    <w:t xml:space="preserve"> </w:t>
                  </w:r>
                  <w:r>
                    <w:rPr>
                      <w:rFonts w:ascii="gulim" w:hAnsi="gulim"/>
                      <w:b/>
                      <w:bCs/>
                      <w:color w:val="0000FF"/>
                      <w:sz w:val="14"/>
                      <w:szCs w:val="14"/>
                    </w:rPr>
                    <w:t>하나</w:t>
                  </w:r>
                  <w:r>
                    <w:rPr>
                      <w:rFonts w:ascii="gulim" w:hAnsi="gulim"/>
                      <w:b/>
                      <w:bCs/>
                      <w:color w:val="0000FF"/>
                      <w:sz w:val="14"/>
                      <w:szCs w:val="14"/>
                    </w:rPr>
                    <w:t xml:space="preserve"> </w:t>
                  </w:r>
                  <w:r>
                    <w:rPr>
                      <w:rFonts w:ascii="gulim" w:hAnsi="gulim"/>
                      <w:b/>
                      <w:bCs/>
                      <w:color w:val="0000FF"/>
                      <w:sz w:val="14"/>
                      <w:szCs w:val="14"/>
                    </w:rPr>
                    <w:t>달아주세요</w:t>
                  </w:r>
                  <w:r>
                    <w:rPr>
                      <w:rFonts w:ascii="gulim" w:hAnsi="gulim"/>
                      <w:b/>
                      <w:bCs/>
                      <w:color w:val="0000FF"/>
                      <w:sz w:val="14"/>
                      <w:szCs w:val="14"/>
                    </w:rPr>
                    <w:t>.</w:t>
                  </w:r>
                </w:p>
              </w:tc>
            </w:tr>
          </w:tbl>
          <w:p w:rsidR="008F1DF2" w:rsidRDefault="008F1DF2">
            <w:pPr>
              <w:spacing w:line="184" w:lineRule="atLeast"/>
              <w:rPr>
                <w:rFonts w:ascii="gulim" w:eastAsia="굴림" w:hAnsi="gulim" w:cs="굴림" w:hint="eastAsia"/>
                <w:color w:val="000000"/>
                <w:sz w:val="14"/>
                <w:szCs w:val="14"/>
              </w:rPr>
            </w:pPr>
          </w:p>
        </w:tc>
      </w:tr>
    </w:tbl>
    <w:p w:rsidR="008F1DF2" w:rsidRDefault="008F1DF2" w:rsidP="008F1DF2">
      <w:pPr>
        <w:spacing w:line="184" w:lineRule="atLeast"/>
        <w:rPr>
          <w:rFonts w:ascii="gulim" w:hAnsi="gulim" w:hint="eastAsia"/>
          <w:color w:val="000000"/>
          <w:sz w:val="14"/>
          <w:szCs w:val="14"/>
        </w:rPr>
      </w:pPr>
      <w:bookmarkStart w:id="4" w:name="c_9031"/>
      <w:bookmarkEnd w:id="4"/>
    </w:p>
    <w:tbl>
      <w:tblPr>
        <w:tblW w:w="5000" w:type="pct"/>
        <w:tblCellMar>
          <w:left w:w="0" w:type="dxa"/>
          <w:right w:w="0" w:type="dxa"/>
        </w:tblCellMar>
        <w:tblLook w:val="04A0"/>
      </w:tblPr>
      <w:tblGrid>
        <w:gridCol w:w="6"/>
        <w:gridCol w:w="9020"/>
      </w:tblGrid>
      <w:tr w:rsidR="008F1DF2" w:rsidTr="008F1DF2">
        <w:trPr>
          <w:trHeight w:val="15"/>
        </w:trPr>
        <w:tc>
          <w:tcPr>
            <w:tcW w:w="0" w:type="auto"/>
            <w:vAlign w:val="center"/>
            <w:hideMark/>
          </w:tcPr>
          <w:p w:rsidR="008F1DF2" w:rsidRDefault="008F1DF2">
            <w:pPr>
              <w:spacing w:after="58" w:line="0" w:lineRule="auto"/>
              <w:rPr>
                <w:rFonts w:ascii="gulim" w:eastAsia="굴림" w:hAnsi="gulim" w:cs="굴림" w:hint="eastAsia"/>
                <w:color w:val="000000"/>
                <w:sz w:val="14"/>
                <w:szCs w:val="14"/>
              </w:rPr>
            </w:pPr>
          </w:p>
        </w:tc>
        <w:tc>
          <w:tcPr>
            <w:tcW w:w="5000" w:type="pct"/>
            <w:tcBorders>
              <w:top w:val="single" w:sz="4" w:space="0" w:color="DDDDDD"/>
            </w:tcBorders>
            <w:vAlign w:val="center"/>
            <w:hideMark/>
          </w:tcPr>
          <w:p w:rsidR="008F1DF2" w:rsidRDefault="008F1DF2">
            <w:pPr>
              <w:spacing w:after="58" w:line="184" w:lineRule="atLeast"/>
              <w:rPr>
                <w:rFonts w:ascii="gulim" w:eastAsia="굴림" w:hAnsi="gulim" w:cs="굴림" w:hint="eastAsia"/>
                <w:color w:val="000000"/>
                <w:sz w:val="2"/>
                <w:szCs w:val="14"/>
              </w:rPr>
            </w:pPr>
          </w:p>
        </w:tc>
      </w:tr>
    </w:tbl>
    <w:p w:rsidR="008F1DF2" w:rsidRDefault="008F1DF2" w:rsidP="008F1DF2">
      <w:pPr>
        <w:spacing w:line="184" w:lineRule="atLeast"/>
        <w:rPr>
          <w:rFonts w:ascii="gulim" w:hAnsi="gulim" w:hint="eastAsia"/>
          <w:vanish/>
          <w:color w:val="000000"/>
          <w:sz w:val="14"/>
          <w:szCs w:val="14"/>
        </w:rPr>
      </w:pPr>
    </w:p>
    <w:tbl>
      <w:tblPr>
        <w:tblW w:w="5000" w:type="pct"/>
        <w:tblCellMar>
          <w:left w:w="0" w:type="dxa"/>
          <w:right w:w="0" w:type="dxa"/>
        </w:tblCellMar>
        <w:tblLook w:val="04A0"/>
      </w:tblPr>
      <w:tblGrid>
        <w:gridCol w:w="6"/>
        <w:gridCol w:w="641"/>
        <w:gridCol w:w="6"/>
        <w:gridCol w:w="6"/>
        <w:gridCol w:w="8367"/>
      </w:tblGrid>
      <w:tr w:rsidR="008F1DF2" w:rsidTr="008F1DF2">
        <w:tc>
          <w:tcPr>
            <w:tcW w:w="0" w:type="auto"/>
            <w:vAlign w:val="center"/>
            <w:hideMark/>
          </w:tcPr>
          <w:p w:rsidR="008F1DF2" w:rsidRDefault="008F1DF2">
            <w:pPr>
              <w:spacing w:line="184" w:lineRule="atLeast"/>
              <w:rPr>
                <w:rFonts w:ascii="gulim" w:eastAsia="굴림" w:hAnsi="gulim" w:cs="굴림" w:hint="eastAsia"/>
                <w:color w:val="000000"/>
                <w:sz w:val="14"/>
                <w:szCs w:val="14"/>
              </w:rPr>
            </w:pPr>
          </w:p>
        </w:tc>
        <w:tc>
          <w:tcPr>
            <w:tcW w:w="0" w:type="auto"/>
            <w:hideMark/>
          </w:tcPr>
          <w:p w:rsidR="008F1DF2" w:rsidRDefault="008F1DF2">
            <w:pPr>
              <w:spacing w:line="184" w:lineRule="atLeast"/>
              <w:rPr>
                <w:rFonts w:ascii="gulim" w:hAnsi="gulim" w:hint="eastAsia"/>
                <w:color w:val="000000"/>
                <w:sz w:val="14"/>
                <w:szCs w:val="14"/>
              </w:rPr>
            </w:pPr>
            <w:r>
              <w:rPr>
                <w:rFonts w:ascii="gulim" w:hAnsi="gulim" w:hint="eastAsia"/>
                <w:noProof/>
                <w:color w:val="000000"/>
                <w:sz w:val="14"/>
                <w:szCs w:val="14"/>
              </w:rPr>
              <w:drawing>
                <wp:inline distT="0" distB="0" distL="0" distR="0">
                  <wp:extent cx="387985" cy="541020"/>
                  <wp:effectExtent l="19050" t="0" r="0" b="0"/>
                  <wp:docPr id="14" name="그림 14" descr="http://www.androidside.com/data/mw.basic.comment.image/rik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androidside.com/data/mw.basic.comment.image/rikal"/>
                          <pic:cNvPicPr>
                            <a:picLocks noChangeAspect="1" noChangeArrowheads="1"/>
                          </pic:cNvPicPr>
                        </pic:nvPicPr>
                        <pic:blipFill>
                          <a:blip r:embed="rId74"/>
                          <a:srcRect/>
                          <a:stretch>
                            <a:fillRect/>
                          </a:stretch>
                        </pic:blipFill>
                        <pic:spPr bwMode="auto">
                          <a:xfrm>
                            <a:off x="0" y="0"/>
                            <a:ext cx="387985" cy="541020"/>
                          </a:xfrm>
                          <a:prstGeom prst="rect">
                            <a:avLst/>
                          </a:prstGeom>
                          <a:noFill/>
                          <a:ln w="9525">
                            <a:noFill/>
                            <a:miter lim="800000"/>
                            <a:headEnd/>
                            <a:tailEnd/>
                          </a:ln>
                        </pic:spPr>
                      </pic:pic>
                    </a:graphicData>
                  </a:graphic>
                </wp:inline>
              </w:drawing>
            </w:r>
          </w:p>
          <w:p w:rsidR="008F1DF2" w:rsidRDefault="008F1DF2" w:rsidP="008F1DF2">
            <w:pPr>
              <w:spacing w:line="115" w:lineRule="atLeast"/>
              <w:rPr>
                <w:rFonts w:ascii="gulim" w:eastAsia="굴림" w:hAnsi="gulim" w:cs="굴림" w:hint="eastAsia"/>
                <w:color w:val="000000"/>
                <w:sz w:val="12"/>
                <w:szCs w:val="12"/>
              </w:rPr>
            </w:pPr>
            <w:r>
              <w:rPr>
                <w:rFonts w:ascii="gulim" w:hAnsi="gulim"/>
                <w:color w:val="000000"/>
                <w:sz w:val="12"/>
                <w:szCs w:val="12"/>
              </w:rPr>
              <w:t> </w:t>
            </w:r>
          </w:p>
        </w:tc>
        <w:tc>
          <w:tcPr>
            <w:tcW w:w="30" w:type="dxa"/>
            <w:shd w:val="clear" w:color="auto" w:fill="DEDEDE"/>
            <w:vAlign w:val="center"/>
            <w:hideMark/>
          </w:tcPr>
          <w:p w:rsidR="008F1DF2" w:rsidRDefault="008F1DF2">
            <w:pPr>
              <w:spacing w:line="184" w:lineRule="atLeast"/>
              <w:rPr>
                <w:rFonts w:ascii="gulim" w:eastAsia="굴림" w:hAnsi="gulim" w:cs="굴림" w:hint="eastAsia"/>
                <w:color w:val="000000"/>
                <w:sz w:val="14"/>
                <w:szCs w:val="14"/>
              </w:rPr>
            </w:pPr>
          </w:p>
        </w:tc>
        <w:tc>
          <w:tcPr>
            <w:tcW w:w="0" w:type="auto"/>
            <w:vAlign w:val="center"/>
            <w:hideMark/>
          </w:tcPr>
          <w:p w:rsidR="008F1DF2" w:rsidRDefault="008F1DF2">
            <w:pPr>
              <w:spacing w:line="184" w:lineRule="atLeast"/>
              <w:rPr>
                <w:rFonts w:ascii="gulim" w:eastAsia="굴림" w:hAnsi="gulim" w:cs="굴림" w:hint="eastAsia"/>
                <w:color w:val="000000"/>
                <w:sz w:val="14"/>
                <w:szCs w:val="14"/>
              </w:rPr>
            </w:pPr>
          </w:p>
        </w:tc>
        <w:tc>
          <w:tcPr>
            <w:tcW w:w="5000" w:type="pct"/>
            <w:hideMark/>
          </w:tcPr>
          <w:tbl>
            <w:tblPr>
              <w:tblW w:w="5000" w:type="pct"/>
              <w:tblCellMar>
                <w:left w:w="0" w:type="dxa"/>
                <w:right w:w="0" w:type="dxa"/>
              </w:tblCellMar>
              <w:tblLook w:val="04A0"/>
            </w:tblPr>
            <w:tblGrid>
              <w:gridCol w:w="6876"/>
              <w:gridCol w:w="1491"/>
            </w:tblGrid>
            <w:tr w:rsidR="008F1DF2">
              <w:tc>
                <w:tcPr>
                  <w:tcW w:w="0" w:type="auto"/>
                  <w:vAlign w:val="center"/>
                  <w:hideMark/>
                </w:tcPr>
                <w:p w:rsidR="008F1DF2" w:rsidRDefault="00153F68">
                  <w:pPr>
                    <w:spacing w:line="184" w:lineRule="atLeast"/>
                    <w:rPr>
                      <w:rFonts w:ascii="gulim" w:eastAsia="굴림" w:hAnsi="gulim" w:cs="굴림" w:hint="eastAsia"/>
                      <w:color w:val="000000"/>
                      <w:sz w:val="14"/>
                      <w:szCs w:val="14"/>
                    </w:rPr>
                  </w:pPr>
                  <w:hyperlink r:id="rId75" w:tooltip="[rikal]리칼" w:history="1">
                    <w:r w:rsidR="008F1DF2">
                      <w:rPr>
                        <w:rFonts w:ascii="gulim" w:hAnsi="gulim" w:hint="eastAsia"/>
                        <w:b/>
                        <w:bCs/>
                        <w:noProof/>
                        <w:color w:val="888888"/>
                        <w:sz w:val="13"/>
                        <w:szCs w:val="13"/>
                      </w:rPr>
                      <w:drawing>
                        <wp:inline distT="0" distB="0" distL="0" distR="0">
                          <wp:extent cx="205105" cy="205105"/>
                          <wp:effectExtent l="19050" t="0" r="4445" b="0"/>
                          <wp:docPr id="15" name="그림 15" descr="http://www.androidside.com/data/member/ri/rikal.gif">
                            <a:hlinkClick xmlns:a="http://schemas.openxmlformats.org/drawingml/2006/main" r:id="rId44" tooltip="&quot;[rikal]리칼&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androidside.com/data/member/ri/rikal.gif">
                                    <a:hlinkClick r:id="rId44" tooltip="&quot;[rikal]리칼&quot;"/>
                                  </pic:cNvPr>
                                  <pic:cNvPicPr>
                                    <a:picLocks noChangeAspect="1" noChangeArrowheads="1"/>
                                  </pic:cNvPicPr>
                                </pic:nvPicPr>
                                <pic:blipFill>
                                  <a:blip r:embed="rId45"/>
                                  <a:srcRect/>
                                  <a:stretch>
                                    <a:fillRect/>
                                  </a:stretch>
                                </pic:blipFill>
                                <pic:spPr bwMode="auto">
                                  <a:xfrm>
                                    <a:off x="0" y="0"/>
                                    <a:ext cx="205105" cy="205105"/>
                                  </a:xfrm>
                                  <a:prstGeom prst="rect">
                                    <a:avLst/>
                                  </a:prstGeom>
                                  <a:noFill/>
                                  <a:ln w="9525">
                                    <a:noFill/>
                                    <a:miter lim="800000"/>
                                    <a:headEnd/>
                                    <a:tailEnd/>
                                  </a:ln>
                                </pic:spPr>
                              </pic:pic>
                            </a:graphicData>
                          </a:graphic>
                        </wp:inline>
                      </w:drawing>
                    </w:r>
                    <w:r w:rsidR="008F1DF2">
                      <w:rPr>
                        <w:rStyle w:val="apple-converted-space"/>
                        <w:rFonts w:ascii="gulim" w:hAnsi="gulim"/>
                        <w:b/>
                        <w:bCs/>
                        <w:color w:val="888888"/>
                        <w:sz w:val="13"/>
                        <w:szCs w:val="13"/>
                      </w:rPr>
                      <w:t> </w:t>
                    </w:r>
                    <w:r w:rsidR="008F1DF2">
                      <w:rPr>
                        <w:rStyle w:val="member"/>
                        <w:rFonts w:ascii="gulim" w:hAnsi="gulim"/>
                        <w:b/>
                        <w:bCs/>
                        <w:color w:val="888888"/>
                        <w:sz w:val="13"/>
                        <w:szCs w:val="13"/>
                      </w:rPr>
                      <w:t>리칼</w:t>
                    </w:r>
                  </w:hyperlink>
                  <w:r w:rsidR="008F1DF2">
                    <w:rPr>
                      <w:rStyle w:val="apple-converted-space"/>
                      <w:rFonts w:ascii="gulim" w:hAnsi="gulim"/>
                      <w:color w:val="000000"/>
                      <w:sz w:val="14"/>
                      <w:szCs w:val="14"/>
                    </w:rPr>
                    <w:t> </w:t>
                  </w:r>
                  <w:r w:rsidR="008F1DF2">
                    <w:rPr>
                      <w:rFonts w:ascii="gulim" w:hAnsi="gulim" w:hint="eastAsia"/>
                      <w:noProof/>
                      <w:color w:val="000000"/>
                      <w:sz w:val="14"/>
                      <w:szCs w:val="14"/>
                    </w:rPr>
                    <w:drawing>
                      <wp:inline distT="0" distB="0" distL="0" distR="0">
                        <wp:extent cx="131445" cy="124460"/>
                        <wp:effectExtent l="19050" t="0" r="1905" b="0"/>
                        <wp:docPr id="16" name="그림 16" descr="http://www.androidside.com/skin/board/mw.basic/img/btn_singo.gif">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androidside.com/skin/board/mw.basic/img/btn_singo.gif">
                                  <a:hlinkClick r:id="rId76"/>
                                </pic:cNvPr>
                                <pic:cNvPicPr>
                                  <a:picLocks noChangeAspect="1" noChangeArrowheads="1"/>
                                </pic:cNvPicPr>
                              </pic:nvPicPr>
                              <pic:blipFill>
                                <a:blip r:embed="rId77"/>
                                <a:srcRect/>
                                <a:stretch>
                                  <a:fillRect/>
                                </a:stretch>
                              </pic:blipFill>
                              <pic:spPr bwMode="auto">
                                <a:xfrm>
                                  <a:off x="0" y="0"/>
                                  <a:ext cx="131445" cy="124460"/>
                                </a:xfrm>
                                <a:prstGeom prst="rect">
                                  <a:avLst/>
                                </a:prstGeom>
                                <a:noFill/>
                                <a:ln w="9525">
                                  <a:noFill/>
                                  <a:miter lim="800000"/>
                                  <a:headEnd/>
                                  <a:tailEnd/>
                                </a:ln>
                              </pic:spPr>
                            </pic:pic>
                          </a:graphicData>
                        </a:graphic>
                      </wp:inline>
                    </w:drawing>
                  </w:r>
                  <w:r w:rsidR="008F1DF2">
                    <w:rPr>
                      <w:rFonts w:ascii="gulim" w:hAnsi="gulim"/>
                      <w:color w:val="000000"/>
                      <w:sz w:val="14"/>
                      <w:szCs w:val="14"/>
                    </w:rPr>
                    <w:t xml:space="preserve"> </w:t>
                  </w:r>
                  <w:r w:rsidR="008F1DF2">
                    <w:rPr>
                      <w:rStyle w:val="mwbasiccommentdatetime"/>
                      <w:rFonts w:ascii="gulim" w:hAnsi="gulim"/>
                      <w:color w:val="888888"/>
                      <w:sz w:val="13"/>
                      <w:szCs w:val="13"/>
                    </w:rPr>
                    <w:t>2010-06-23 (</w:t>
                  </w:r>
                  <w:r w:rsidR="008F1DF2">
                    <w:rPr>
                      <w:rStyle w:val="mwbasiccommentdatetime"/>
                      <w:rFonts w:ascii="gulim" w:hAnsi="gulim"/>
                      <w:color w:val="888888"/>
                      <w:sz w:val="13"/>
                      <w:szCs w:val="13"/>
                    </w:rPr>
                    <w:t>수</w:t>
                  </w:r>
                  <w:r w:rsidR="008F1DF2">
                    <w:rPr>
                      <w:rStyle w:val="mwbasiccommentdatetime"/>
                      <w:rFonts w:ascii="gulim" w:hAnsi="gulim"/>
                      <w:color w:val="888888"/>
                      <w:sz w:val="13"/>
                      <w:szCs w:val="13"/>
                    </w:rPr>
                    <w:t>) 13:04</w:t>
                  </w:r>
                </w:p>
              </w:tc>
              <w:tc>
                <w:tcPr>
                  <w:tcW w:w="0" w:type="auto"/>
                  <w:tcMar>
                    <w:top w:w="0" w:type="dxa"/>
                    <w:left w:w="0" w:type="dxa"/>
                    <w:bottom w:w="0" w:type="dxa"/>
                    <w:right w:w="115" w:type="dxa"/>
                  </w:tcMar>
                  <w:vAlign w:val="center"/>
                  <w:hideMark/>
                </w:tcPr>
                <w:p w:rsidR="008F1DF2" w:rsidRDefault="008F1DF2">
                  <w:pPr>
                    <w:spacing w:line="184" w:lineRule="atLeast"/>
                    <w:jc w:val="right"/>
                    <w:rPr>
                      <w:rFonts w:ascii="gulim" w:eastAsia="굴림" w:hAnsi="gulim" w:cs="굴림" w:hint="eastAsia"/>
                      <w:color w:val="000000"/>
                      <w:sz w:val="14"/>
                      <w:szCs w:val="14"/>
                    </w:rPr>
                  </w:pPr>
                  <w:r>
                    <w:rPr>
                      <w:rStyle w:val="mwbasiccommentgood"/>
                      <w:rFonts w:ascii="dotum" w:hAnsi="dotum"/>
                      <w:color w:val="999999"/>
                      <w:sz w:val="13"/>
                      <w:szCs w:val="13"/>
                    </w:rPr>
                    <w:t>추천</w:t>
                  </w:r>
                  <w:r>
                    <w:rPr>
                      <w:rStyle w:val="apple-converted-space"/>
                      <w:rFonts w:ascii="dotum" w:hAnsi="dotum"/>
                      <w:color w:val="999999"/>
                      <w:sz w:val="13"/>
                      <w:szCs w:val="13"/>
                    </w:rPr>
                    <w:t> </w:t>
                  </w:r>
                  <w:r>
                    <w:rPr>
                      <w:rStyle w:val="mwbasiccommentgood"/>
                      <w:rFonts w:ascii="dotum" w:hAnsi="dotum"/>
                      <w:color w:val="999999"/>
                      <w:sz w:val="13"/>
                      <w:szCs w:val="13"/>
                    </w:rPr>
                    <w:t>0</w:t>
                  </w:r>
                </w:p>
              </w:tc>
            </w:tr>
          </w:tbl>
          <w:p w:rsidR="008F1DF2" w:rsidRDefault="008F1DF2">
            <w:pPr>
              <w:spacing w:line="184" w:lineRule="atLeast"/>
              <w:rPr>
                <w:rFonts w:ascii="gulim" w:hAnsi="gulim" w:hint="eastAsia"/>
                <w:vanish/>
                <w:color w:val="000000"/>
                <w:sz w:val="14"/>
                <w:szCs w:val="14"/>
              </w:rPr>
            </w:pPr>
          </w:p>
          <w:tbl>
            <w:tblPr>
              <w:tblW w:w="5000" w:type="pct"/>
              <w:tblCellMar>
                <w:left w:w="0" w:type="dxa"/>
                <w:right w:w="0" w:type="dxa"/>
              </w:tblCellMar>
              <w:tblLook w:val="04A0"/>
            </w:tblPr>
            <w:tblGrid>
              <w:gridCol w:w="8367"/>
            </w:tblGrid>
            <w:tr w:rsidR="008F1DF2">
              <w:tc>
                <w:tcPr>
                  <w:tcW w:w="0" w:type="auto"/>
                  <w:tcMar>
                    <w:top w:w="81" w:type="dxa"/>
                    <w:left w:w="81" w:type="dxa"/>
                    <w:bottom w:w="81" w:type="dxa"/>
                    <w:right w:w="81" w:type="dxa"/>
                  </w:tcMar>
                  <w:hideMark/>
                </w:tcPr>
                <w:p w:rsidR="008F1DF2" w:rsidRDefault="008F1DF2" w:rsidP="008F1DF2">
                  <w:pPr>
                    <w:spacing w:line="207" w:lineRule="atLeast"/>
                    <w:rPr>
                      <w:rFonts w:ascii="gulim" w:hAnsi="gulim" w:hint="eastAsia"/>
                      <w:color w:val="000000"/>
                      <w:sz w:val="14"/>
                      <w:szCs w:val="14"/>
                    </w:rPr>
                  </w:pPr>
                  <w:r>
                    <w:rPr>
                      <w:rFonts w:ascii="gulim" w:hAnsi="gulim"/>
                      <w:color w:val="000000"/>
                      <w:sz w:val="14"/>
                      <w:szCs w:val="14"/>
                    </w:rPr>
                    <w:t>host.setOnTabChangedListener(new OnTabChangeListener() {</w:t>
                  </w:r>
                </w:p>
                <w:p w:rsidR="008F1DF2" w:rsidRDefault="008F1DF2" w:rsidP="008F1DF2">
                  <w:pPr>
                    <w:spacing w:line="207" w:lineRule="atLeast"/>
                    <w:rPr>
                      <w:rFonts w:ascii="gulim" w:hAnsi="gulim" w:hint="eastAsia"/>
                      <w:color w:val="000000"/>
                      <w:sz w:val="14"/>
                      <w:szCs w:val="14"/>
                    </w:rPr>
                  </w:pPr>
                  <w:r>
                    <w:rPr>
                      <w:rFonts w:ascii="gulim" w:hAnsi="gulim"/>
                      <w:color w:val="000000"/>
                      <w:sz w:val="14"/>
                      <w:szCs w:val="14"/>
                    </w:rPr>
                    <w:t>@Override</w:t>
                  </w:r>
                </w:p>
                <w:p w:rsidR="008F1DF2" w:rsidRDefault="008F1DF2" w:rsidP="008F1DF2">
                  <w:pPr>
                    <w:spacing w:line="207" w:lineRule="atLeast"/>
                    <w:rPr>
                      <w:rFonts w:ascii="gulim" w:hAnsi="gulim" w:hint="eastAsia"/>
                      <w:color w:val="000000"/>
                      <w:sz w:val="14"/>
                      <w:szCs w:val="14"/>
                    </w:rPr>
                  </w:pPr>
                  <w:r>
                    <w:rPr>
                      <w:rFonts w:ascii="gulim" w:hAnsi="gulim"/>
                      <w:color w:val="000000"/>
                      <w:sz w:val="14"/>
                      <w:szCs w:val="14"/>
                    </w:rPr>
                    <w:t>public void onTabChanged(String tabId) {</w:t>
                  </w:r>
                </w:p>
                <w:p w:rsidR="008F1DF2" w:rsidRDefault="008F1DF2" w:rsidP="008F1DF2">
                  <w:pPr>
                    <w:spacing w:line="207" w:lineRule="atLeast"/>
                    <w:rPr>
                      <w:rFonts w:ascii="gulim" w:hAnsi="gulim" w:hint="eastAsia"/>
                      <w:color w:val="000000"/>
                      <w:sz w:val="14"/>
                      <w:szCs w:val="14"/>
                    </w:rPr>
                  </w:pPr>
                  <w:r>
                    <w:rPr>
                      <w:rFonts w:ascii="gulim" w:hAnsi="gulim"/>
                      <w:color w:val="000000"/>
                      <w:sz w:val="14"/>
                      <w:szCs w:val="14"/>
                    </w:rPr>
                    <w:t>((</w:t>
                  </w:r>
                  <w:r>
                    <w:rPr>
                      <w:rFonts w:ascii="gulim" w:hAnsi="gulim"/>
                      <w:color w:val="000000"/>
                      <w:sz w:val="14"/>
                      <w:szCs w:val="14"/>
                    </w:rPr>
                    <w:t>해당액티비티</w:t>
                  </w:r>
                  <w:r>
                    <w:rPr>
                      <w:rFonts w:ascii="gulim" w:hAnsi="gulim"/>
                      <w:color w:val="000000"/>
                      <w:sz w:val="14"/>
                      <w:szCs w:val="14"/>
                    </w:rPr>
                    <w:t>)getCurrentActivity()).</w:t>
                  </w:r>
                  <w:r>
                    <w:rPr>
                      <w:rFonts w:ascii="gulim" w:hAnsi="gulim"/>
                      <w:color w:val="000000"/>
                      <w:sz w:val="14"/>
                      <w:szCs w:val="14"/>
                    </w:rPr>
                    <w:t>불러올메소드</w:t>
                  </w:r>
                  <w:r>
                    <w:rPr>
                      <w:rFonts w:ascii="gulim" w:hAnsi="gulim"/>
                      <w:color w:val="000000"/>
                      <w:sz w:val="14"/>
                      <w:szCs w:val="14"/>
                    </w:rPr>
                    <w:t>();</w:t>
                  </w:r>
                </w:p>
                <w:p w:rsidR="008F1DF2" w:rsidRDefault="008F1DF2" w:rsidP="008F1DF2">
                  <w:pPr>
                    <w:spacing w:line="207" w:lineRule="atLeast"/>
                    <w:rPr>
                      <w:rFonts w:ascii="gulim" w:hAnsi="gulim" w:hint="eastAsia"/>
                      <w:color w:val="000000"/>
                      <w:sz w:val="14"/>
                      <w:szCs w:val="14"/>
                    </w:rPr>
                  </w:pPr>
                  <w:r>
                    <w:rPr>
                      <w:rFonts w:ascii="gulim" w:hAnsi="gulim"/>
                      <w:color w:val="000000"/>
                      <w:sz w:val="14"/>
                      <w:szCs w:val="14"/>
                    </w:rPr>
                    <w:t>}</w:t>
                  </w:r>
                </w:p>
                <w:p w:rsidR="008F1DF2" w:rsidRDefault="008F1DF2" w:rsidP="008F1DF2">
                  <w:pPr>
                    <w:spacing w:line="207" w:lineRule="atLeast"/>
                    <w:rPr>
                      <w:rFonts w:ascii="gulim" w:eastAsia="굴림" w:hAnsi="gulim" w:cs="굴림" w:hint="eastAsia"/>
                      <w:color w:val="000000"/>
                      <w:sz w:val="14"/>
                      <w:szCs w:val="14"/>
                    </w:rPr>
                  </w:pPr>
                  <w:r>
                    <w:rPr>
                      <w:rFonts w:ascii="gulim" w:hAnsi="gulim"/>
                      <w:color w:val="000000"/>
                      <w:sz w:val="14"/>
                      <w:szCs w:val="14"/>
                    </w:rPr>
                    <w:t>});</w:t>
                  </w:r>
                  <w:r>
                    <w:rPr>
                      <w:rFonts w:ascii="gulim" w:hAnsi="gulim"/>
                      <w:color w:val="000000"/>
                      <w:sz w:val="14"/>
                      <w:szCs w:val="14"/>
                    </w:rPr>
                    <w:br/>
                  </w:r>
                  <w:r>
                    <w:rPr>
                      <w:rFonts w:ascii="gulim" w:hAnsi="gulim"/>
                      <w:color w:val="000000"/>
                      <w:sz w:val="14"/>
                      <w:szCs w:val="14"/>
                    </w:rPr>
                    <w:br/>
                  </w:r>
                  <w:r>
                    <w:rPr>
                      <w:rFonts w:ascii="gulim" w:hAnsi="gulim"/>
                      <w:color w:val="000000"/>
                      <w:sz w:val="14"/>
                      <w:szCs w:val="14"/>
                    </w:rPr>
                    <w:t>이런형식으로</w:t>
                  </w:r>
                  <w:r>
                    <w:rPr>
                      <w:rFonts w:ascii="gulim" w:hAnsi="gulim"/>
                      <w:color w:val="000000"/>
                      <w:sz w:val="14"/>
                      <w:szCs w:val="14"/>
                    </w:rPr>
                    <w:t xml:space="preserve"> </w:t>
                  </w:r>
                  <w:r>
                    <w:rPr>
                      <w:rFonts w:ascii="gulim" w:hAnsi="gulim"/>
                      <w:color w:val="000000"/>
                      <w:sz w:val="14"/>
                      <w:szCs w:val="14"/>
                    </w:rPr>
                    <w:t>해결했습니다</w:t>
                  </w:r>
                  <w:r>
                    <w:rPr>
                      <w:rFonts w:ascii="gulim" w:hAnsi="gulim"/>
                      <w:color w:val="000000"/>
                      <w:sz w:val="14"/>
                      <w:szCs w:val="14"/>
                    </w:rPr>
                    <w:t xml:space="preserve">~ </w:t>
                  </w:r>
                  <w:r>
                    <w:rPr>
                      <w:rFonts w:ascii="gulim" w:hAnsi="gulim"/>
                      <w:color w:val="000000"/>
                      <w:sz w:val="14"/>
                      <w:szCs w:val="14"/>
                    </w:rPr>
                    <w:t>ㅋㅋㅋㅋㅋㅋㅋㅋㅋㅋ</w:t>
                  </w:r>
                </w:p>
              </w:tc>
            </w:tr>
          </w:tbl>
          <w:p w:rsidR="008F1DF2" w:rsidRDefault="008F1DF2">
            <w:pPr>
              <w:spacing w:line="184" w:lineRule="atLeast"/>
              <w:rPr>
                <w:rFonts w:ascii="gulim" w:eastAsia="굴림" w:hAnsi="gulim" w:cs="굴림" w:hint="eastAsia"/>
                <w:color w:val="000000"/>
                <w:sz w:val="14"/>
                <w:szCs w:val="14"/>
              </w:rPr>
            </w:pPr>
          </w:p>
        </w:tc>
      </w:tr>
      <w:tr w:rsidR="008F1DF2" w:rsidTr="008F1DF2">
        <w:trPr>
          <w:trHeight w:val="150"/>
        </w:trPr>
        <w:tc>
          <w:tcPr>
            <w:tcW w:w="0" w:type="auto"/>
            <w:gridSpan w:val="4"/>
            <w:vAlign w:val="center"/>
            <w:hideMark/>
          </w:tcPr>
          <w:p w:rsidR="008F1DF2" w:rsidRDefault="008F1DF2">
            <w:pPr>
              <w:spacing w:line="184" w:lineRule="atLeast"/>
              <w:rPr>
                <w:rFonts w:ascii="gulim" w:eastAsia="굴림" w:hAnsi="gulim" w:cs="굴림" w:hint="eastAsia"/>
                <w:color w:val="000000"/>
                <w:sz w:val="14"/>
                <w:szCs w:val="14"/>
              </w:rPr>
            </w:pPr>
          </w:p>
        </w:tc>
        <w:tc>
          <w:tcPr>
            <w:tcW w:w="0" w:type="auto"/>
            <w:vAlign w:val="center"/>
            <w:hideMark/>
          </w:tcPr>
          <w:p w:rsidR="008F1DF2" w:rsidRDefault="008F1DF2">
            <w:pPr>
              <w:rPr>
                <w:rFonts w:ascii="Times New Roman" w:eastAsia="Times New Roman" w:hAnsi="Times New Roman" w:cs="Times New Roman"/>
                <w:szCs w:val="20"/>
              </w:rPr>
            </w:pPr>
          </w:p>
        </w:tc>
      </w:tr>
    </w:tbl>
    <w:p w:rsidR="008F1DF2" w:rsidRDefault="008F1DF2" w:rsidP="008F1DF2">
      <w:pPr>
        <w:spacing w:line="184" w:lineRule="atLeast"/>
        <w:rPr>
          <w:rFonts w:ascii="gulim" w:hAnsi="gulim" w:hint="eastAsia"/>
          <w:vanish/>
          <w:color w:val="000000"/>
          <w:sz w:val="14"/>
          <w:szCs w:val="14"/>
        </w:rPr>
      </w:pPr>
      <w:bookmarkStart w:id="5" w:name="c_9035"/>
      <w:bookmarkEnd w:id="5"/>
    </w:p>
    <w:tbl>
      <w:tblPr>
        <w:tblW w:w="5000" w:type="pct"/>
        <w:tblCellMar>
          <w:left w:w="0" w:type="dxa"/>
          <w:right w:w="0" w:type="dxa"/>
        </w:tblCellMar>
        <w:tblLook w:val="04A0"/>
      </w:tblPr>
      <w:tblGrid>
        <w:gridCol w:w="6"/>
        <w:gridCol w:w="9020"/>
      </w:tblGrid>
      <w:tr w:rsidR="008F1DF2" w:rsidTr="008F1DF2">
        <w:trPr>
          <w:trHeight w:val="15"/>
        </w:trPr>
        <w:tc>
          <w:tcPr>
            <w:tcW w:w="0" w:type="auto"/>
            <w:vAlign w:val="center"/>
            <w:hideMark/>
          </w:tcPr>
          <w:p w:rsidR="008F1DF2" w:rsidRDefault="008F1DF2">
            <w:pPr>
              <w:spacing w:after="58" w:line="0" w:lineRule="auto"/>
              <w:rPr>
                <w:rFonts w:ascii="gulim" w:eastAsia="굴림" w:hAnsi="gulim" w:cs="굴림" w:hint="eastAsia"/>
                <w:color w:val="000000"/>
                <w:sz w:val="14"/>
                <w:szCs w:val="14"/>
              </w:rPr>
            </w:pPr>
          </w:p>
        </w:tc>
        <w:tc>
          <w:tcPr>
            <w:tcW w:w="5000" w:type="pct"/>
            <w:tcBorders>
              <w:top w:val="single" w:sz="4" w:space="0" w:color="DDDDDD"/>
            </w:tcBorders>
            <w:vAlign w:val="center"/>
            <w:hideMark/>
          </w:tcPr>
          <w:p w:rsidR="008F1DF2" w:rsidRDefault="008F1DF2">
            <w:pPr>
              <w:spacing w:after="58" w:line="184" w:lineRule="atLeast"/>
              <w:rPr>
                <w:rFonts w:ascii="gulim" w:eastAsia="굴림" w:hAnsi="gulim" w:cs="굴림" w:hint="eastAsia"/>
                <w:color w:val="000000"/>
                <w:sz w:val="2"/>
                <w:szCs w:val="14"/>
              </w:rPr>
            </w:pPr>
          </w:p>
        </w:tc>
      </w:tr>
    </w:tbl>
    <w:p w:rsidR="008F1DF2" w:rsidRDefault="008F1DF2" w:rsidP="008F1DF2">
      <w:pPr>
        <w:spacing w:line="184" w:lineRule="atLeast"/>
        <w:rPr>
          <w:rFonts w:ascii="gulim" w:hAnsi="gulim" w:hint="eastAsia"/>
          <w:vanish/>
          <w:color w:val="000000"/>
          <w:sz w:val="14"/>
          <w:szCs w:val="14"/>
        </w:rPr>
      </w:pPr>
    </w:p>
    <w:tbl>
      <w:tblPr>
        <w:tblW w:w="5000" w:type="pct"/>
        <w:tblCellMar>
          <w:left w:w="0" w:type="dxa"/>
          <w:right w:w="0" w:type="dxa"/>
        </w:tblCellMar>
        <w:tblLook w:val="04A0"/>
      </w:tblPr>
      <w:tblGrid>
        <w:gridCol w:w="6"/>
        <w:gridCol w:w="756"/>
        <w:gridCol w:w="6"/>
        <w:gridCol w:w="6"/>
        <w:gridCol w:w="8252"/>
      </w:tblGrid>
      <w:tr w:rsidR="008F1DF2" w:rsidTr="008F1DF2">
        <w:tc>
          <w:tcPr>
            <w:tcW w:w="0" w:type="auto"/>
            <w:vAlign w:val="center"/>
            <w:hideMark/>
          </w:tcPr>
          <w:p w:rsidR="008F1DF2" w:rsidRDefault="008F1DF2">
            <w:pPr>
              <w:spacing w:line="184" w:lineRule="atLeast"/>
              <w:rPr>
                <w:rFonts w:ascii="gulim" w:eastAsia="굴림" w:hAnsi="gulim" w:cs="굴림" w:hint="eastAsia"/>
                <w:color w:val="000000"/>
                <w:sz w:val="14"/>
                <w:szCs w:val="14"/>
              </w:rPr>
            </w:pPr>
          </w:p>
        </w:tc>
        <w:tc>
          <w:tcPr>
            <w:tcW w:w="0" w:type="auto"/>
            <w:hideMark/>
          </w:tcPr>
          <w:p w:rsidR="008F1DF2" w:rsidRDefault="008F1DF2">
            <w:pPr>
              <w:spacing w:line="184" w:lineRule="atLeast"/>
              <w:rPr>
                <w:rFonts w:ascii="gulim" w:hAnsi="gulim" w:hint="eastAsia"/>
                <w:color w:val="000000"/>
                <w:sz w:val="14"/>
                <w:szCs w:val="14"/>
              </w:rPr>
            </w:pPr>
            <w:r>
              <w:rPr>
                <w:rFonts w:ascii="gulim" w:hAnsi="gulim" w:hint="eastAsia"/>
                <w:noProof/>
                <w:color w:val="000000"/>
                <w:sz w:val="14"/>
                <w:szCs w:val="14"/>
              </w:rPr>
              <w:drawing>
                <wp:inline distT="0" distB="0" distL="0" distR="0">
                  <wp:extent cx="461010" cy="461010"/>
                  <wp:effectExtent l="19050" t="0" r="0" b="0"/>
                  <wp:docPr id="17" name="그림 17" descr="http://www.androidside.com/data/mw.basic.comment.image/j14458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androidside.com/data/mw.basic.comment.image/j14458ed"/>
                          <pic:cNvPicPr>
                            <a:picLocks noChangeAspect="1" noChangeArrowheads="1"/>
                          </pic:cNvPicPr>
                        </pic:nvPicPr>
                        <pic:blipFill>
                          <a:blip r:embed="rId78"/>
                          <a:srcRect/>
                          <a:stretch>
                            <a:fillRect/>
                          </a:stretch>
                        </pic:blipFill>
                        <pic:spPr bwMode="auto">
                          <a:xfrm>
                            <a:off x="0" y="0"/>
                            <a:ext cx="461010" cy="461010"/>
                          </a:xfrm>
                          <a:prstGeom prst="rect">
                            <a:avLst/>
                          </a:prstGeom>
                          <a:noFill/>
                          <a:ln w="9525">
                            <a:noFill/>
                            <a:miter lim="800000"/>
                            <a:headEnd/>
                            <a:tailEnd/>
                          </a:ln>
                        </pic:spPr>
                      </pic:pic>
                    </a:graphicData>
                  </a:graphic>
                </wp:inline>
              </w:drawing>
            </w:r>
          </w:p>
          <w:p w:rsidR="008F1DF2" w:rsidRDefault="008F1DF2" w:rsidP="008F1DF2">
            <w:pPr>
              <w:spacing w:line="115" w:lineRule="atLeast"/>
              <w:rPr>
                <w:rFonts w:ascii="gulim" w:eastAsia="굴림" w:hAnsi="gulim" w:cs="굴림" w:hint="eastAsia"/>
                <w:color w:val="000000"/>
                <w:sz w:val="12"/>
                <w:szCs w:val="12"/>
              </w:rPr>
            </w:pPr>
            <w:r>
              <w:rPr>
                <w:rFonts w:ascii="gulim" w:hAnsi="gulim"/>
                <w:color w:val="000000"/>
                <w:sz w:val="12"/>
                <w:szCs w:val="12"/>
              </w:rPr>
              <w:t> </w:t>
            </w:r>
          </w:p>
        </w:tc>
        <w:tc>
          <w:tcPr>
            <w:tcW w:w="30" w:type="dxa"/>
            <w:shd w:val="clear" w:color="auto" w:fill="DEDEDE"/>
            <w:vAlign w:val="center"/>
            <w:hideMark/>
          </w:tcPr>
          <w:p w:rsidR="008F1DF2" w:rsidRDefault="008F1DF2">
            <w:pPr>
              <w:spacing w:line="184" w:lineRule="atLeast"/>
              <w:rPr>
                <w:rFonts w:ascii="gulim" w:eastAsia="굴림" w:hAnsi="gulim" w:cs="굴림" w:hint="eastAsia"/>
                <w:color w:val="000000"/>
                <w:sz w:val="14"/>
                <w:szCs w:val="14"/>
              </w:rPr>
            </w:pPr>
          </w:p>
        </w:tc>
        <w:tc>
          <w:tcPr>
            <w:tcW w:w="0" w:type="auto"/>
            <w:vAlign w:val="center"/>
            <w:hideMark/>
          </w:tcPr>
          <w:p w:rsidR="008F1DF2" w:rsidRDefault="008F1DF2">
            <w:pPr>
              <w:spacing w:line="184" w:lineRule="atLeast"/>
              <w:rPr>
                <w:rFonts w:ascii="gulim" w:eastAsia="굴림" w:hAnsi="gulim" w:cs="굴림" w:hint="eastAsia"/>
                <w:color w:val="000000"/>
                <w:sz w:val="14"/>
                <w:szCs w:val="14"/>
              </w:rPr>
            </w:pPr>
          </w:p>
        </w:tc>
        <w:tc>
          <w:tcPr>
            <w:tcW w:w="5000" w:type="pct"/>
            <w:hideMark/>
          </w:tcPr>
          <w:tbl>
            <w:tblPr>
              <w:tblW w:w="5000" w:type="pct"/>
              <w:tblCellMar>
                <w:left w:w="0" w:type="dxa"/>
                <w:right w:w="0" w:type="dxa"/>
              </w:tblCellMar>
              <w:tblLook w:val="04A0"/>
            </w:tblPr>
            <w:tblGrid>
              <w:gridCol w:w="6549"/>
              <w:gridCol w:w="1703"/>
            </w:tblGrid>
            <w:tr w:rsidR="008F1DF2">
              <w:tc>
                <w:tcPr>
                  <w:tcW w:w="0" w:type="auto"/>
                  <w:vAlign w:val="center"/>
                  <w:hideMark/>
                </w:tcPr>
                <w:p w:rsidR="008F1DF2" w:rsidRDefault="00153F68">
                  <w:pPr>
                    <w:spacing w:line="184" w:lineRule="atLeast"/>
                    <w:rPr>
                      <w:rFonts w:ascii="gulim" w:eastAsia="굴림" w:hAnsi="gulim" w:cs="굴림" w:hint="eastAsia"/>
                      <w:color w:val="000000"/>
                      <w:sz w:val="14"/>
                      <w:szCs w:val="14"/>
                    </w:rPr>
                  </w:pPr>
                  <w:hyperlink r:id="rId79" w:tooltip="[j14458ed]Bobo" w:history="1">
                    <w:r w:rsidR="008F1DF2">
                      <w:rPr>
                        <w:rStyle w:val="member"/>
                        <w:rFonts w:ascii="gulim" w:hAnsi="gulim"/>
                        <w:b/>
                        <w:bCs/>
                        <w:color w:val="888888"/>
                        <w:sz w:val="13"/>
                        <w:szCs w:val="13"/>
                      </w:rPr>
                      <w:t>Bobo</w:t>
                    </w:r>
                  </w:hyperlink>
                  <w:r w:rsidR="008F1DF2">
                    <w:rPr>
                      <w:rStyle w:val="apple-converted-space"/>
                      <w:rFonts w:ascii="gulim" w:hAnsi="gulim"/>
                      <w:color w:val="000000"/>
                      <w:sz w:val="14"/>
                      <w:szCs w:val="14"/>
                    </w:rPr>
                    <w:t> </w:t>
                  </w:r>
                  <w:r w:rsidR="008F1DF2">
                    <w:rPr>
                      <w:rFonts w:ascii="gulim" w:hAnsi="gulim" w:hint="eastAsia"/>
                      <w:noProof/>
                      <w:color w:val="000000"/>
                      <w:sz w:val="14"/>
                      <w:szCs w:val="14"/>
                    </w:rPr>
                    <w:drawing>
                      <wp:inline distT="0" distB="0" distL="0" distR="0">
                        <wp:extent cx="131445" cy="124460"/>
                        <wp:effectExtent l="19050" t="0" r="1905" b="0"/>
                        <wp:docPr id="18" name="그림 18" descr="http://www.androidside.com/skin/board/mw.basic/img/btn_singo.gif">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androidside.com/skin/board/mw.basic/img/btn_singo.gif">
                                  <a:hlinkClick r:id="rId80"/>
                                </pic:cNvPr>
                                <pic:cNvPicPr>
                                  <a:picLocks noChangeAspect="1" noChangeArrowheads="1"/>
                                </pic:cNvPicPr>
                              </pic:nvPicPr>
                              <pic:blipFill>
                                <a:blip r:embed="rId77"/>
                                <a:srcRect/>
                                <a:stretch>
                                  <a:fillRect/>
                                </a:stretch>
                              </pic:blipFill>
                              <pic:spPr bwMode="auto">
                                <a:xfrm>
                                  <a:off x="0" y="0"/>
                                  <a:ext cx="131445" cy="124460"/>
                                </a:xfrm>
                                <a:prstGeom prst="rect">
                                  <a:avLst/>
                                </a:prstGeom>
                                <a:noFill/>
                                <a:ln w="9525">
                                  <a:noFill/>
                                  <a:miter lim="800000"/>
                                  <a:headEnd/>
                                  <a:tailEnd/>
                                </a:ln>
                              </pic:spPr>
                            </pic:pic>
                          </a:graphicData>
                        </a:graphic>
                      </wp:inline>
                    </w:drawing>
                  </w:r>
                  <w:r w:rsidR="008F1DF2">
                    <w:rPr>
                      <w:rFonts w:ascii="gulim" w:hAnsi="gulim"/>
                      <w:color w:val="000000"/>
                      <w:sz w:val="14"/>
                      <w:szCs w:val="14"/>
                    </w:rPr>
                    <w:t xml:space="preserve"> </w:t>
                  </w:r>
                  <w:r w:rsidR="008F1DF2">
                    <w:rPr>
                      <w:rStyle w:val="mwbasiccommentdatetime"/>
                      <w:rFonts w:ascii="gulim" w:hAnsi="gulim"/>
                      <w:color w:val="888888"/>
                      <w:sz w:val="13"/>
                      <w:szCs w:val="13"/>
                    </w:rPr>
                    <w:t>2010-06-23 (</w:t>
                  </w:r>
                  <w:r w:rsidR="008F1DF2">
                    <w:rPr>
                      <w:rStyle w:val="mwbasiccommentdatetime"/>
                      <w:rFonts w:ascii="gulim" w:hAnsi="gulim"/>
                      <w:color w:val="888888"/>
                      <w:sz w:val="13"/>
                      <w:szCs w:val="13"/>
                    </w:rPr>
                    <w:t>수</w:t>
                  </w:r>
                  <w:r w:rsidR="008F1DF2">
                    <w:rPr>
                      <w:rStyle w:val="mwbasiccommentdatetime"/>
                      <w:rFonts w:ascii="gulim" w:hAnsi="gulim"/>
                      <w:color w:val="888888"/>
                      <w:sz w:val="13"/>
                      <w:szCs w:val="13"/>
                    </w:rPr>
                    <w:t>) 13:20</w:t>
                  </w:r>
                </w:p>
              </w:tc>
              <w:tc>
                <w:tcPr>
                  <w:tcW w:w="0" w:type="auto"/>
                  <w:tcMar>
                    <w:top w:w="0" w:type="dxa"/>
                    <w:left w:w="0" w:type="dxa"/>
                    <w:bottom w:w="0" w:type="dxa"/>
                    <w:right w:w="115" w:type="dxa"/>
                  </w:tcMar>
                  <w:vAlign w:val="center"/>
                  <w:hideMark/>
                </w:tcPr>
                <w:p w:rsidR="008F1DF2" w:rsidRDefault="008F1DF2">
                  <w:pPr>
                    <w:spacing w:line="184" w:lineRule="atLeast"/>
                    <w:jc w:val="right"/>
                    <w:rPr>
                      <w:rFonts w:ascii="gulim" w:eastAsia="굴림" w:hAnsi="gulim" w:cs="굴림" w:hint="eastAsia"/>
                      <w:color w:val="000000"/>
                      <w:sz w:val="14"/>
                      <w:szCs w:val="14"/>
                    </w:rPr>
                  </w:pPr>
                  <w:r>
                    <w:rPr>
                      <w:rStyle w:val="mwbasiccommentgood"/>
                      <w:rFonts w:ascii="dotum" w:hAnsi="dotum"/>
                      <w:color w:val="999999"/>
                      <w:sz w:val="13"/>
                      <w:szCs w:val="13"/>
                    </w:rPr>
                    <w:t>추천</w:t>
                  </w:r>
                  <w:r>
                    <w:rPr>
                      <w:rStyle w:val="apple-converted-space"/>
                      <w:rFonts w:ascii="dotum" w:hAnsi="dotum"/>
                      <w:color w:val="999999"/>
                      <w:sz w:val="13"/>
                      <w:szCs w:val="13"/>
                    </w:rPr>
                    <w:t> </w:t>
                  </w:r>
                  <w:r>
                    <w:rPr>
                      <w:rStyle w:val="mwbasiccommentgood"/>
                      <w:rFonts w:ascii="dotum" w:hAnsi="dotum"/>
                      <w:color w:val="999999"/>
                      <w:sz w:val="13"/>
                      <w:szCs w:val="13"/>
                    </w:rPr>
                    <w:t>0</w:t>
                  </w:r>
                </w:p>
              </w:tc>
            </w:tr>
          </w:tbl>
          <w:p w:rsidR="008F1DF2" w:rsidRDefault="008F1DF2">
            <w:pPr>
              <w:spacing w:line="184" w:lineRule="atLeast"/>
              <w:rPr>
                <w:rFonts w:ascii="gulim" w:hAnsi="gulim" w:hint="eastAsia"/>
                <w:vanish/>
                <w:color w:val="000000"/>
                <w:sz w:val="14"/>
                <w:szCs w:val="14"/>
              </w:rPr>
            </w:pPr>
          </w:p>
          <w:tbl>
            <w:tblPr>
              <w:tblW w:w="5000" w:type="pct"/>
              <w:tblCellMar>
                <w:left w:w="0" w:type="dxa"/>
                <w:right w:w="0" w:type="dxa"/>
              </w:tblCellMar>
              <w:tblLook w:val="04A0"/>
            </w:tblPr>
            <w:tblGrid>
              <w:gridCol w:w="8252"/>
            </w:tblGrid>
            <w:tr w:rsidR="008F1DF2">
              <w:tc>
                <w:tcPr>
                  <w:tcW w:w="0" w:type="auto"/>
                  <w:tcMar>
                    <w:top w:w="81" w:type="dxa"/>
                    <w:left w:w="81" w:type="dxa"/>
                    <w:bottom w:w="81" w:type="dxa"/>
                    <w:right w:w="81" w:type="dxa"/>
                  </w:tcMar>
                  <w:hideMark/>
                </w:tcPr>
                <w:p w:rsidR="008F1DF2" w:rsidRDefault="008F1DF2" w:rsidP="008F1DF2">
                  <w:pPr>
                    <w:spacing w:line="207" w:lineRule="atLeast"/>
                    <w:rPr>
                      <w:rFonts w:ascii="gulim" w:hAnsi="gulim" w:hint="eastAsia"/>
                      <w:color w:val="000000"/>
                      <w:sz w:val="14"/>
                      <w:szCs w:val="14"/>
                    </w:rPr>
                  </w:pPr>
                  <w:r>
                    <w:rPr>
                      <w:rStyle w:val="apple-style-span"/>
                      <w:rFonts w:ascii="gulim" w:hAnsi="gulim"/>
                      <w:color w:val="000000"/>
                      <w:sz w:val="14"/>
                      <w:szCs w:val="14"/>
                    </w:rPr>
                    <w:t>mTabHost</w:t>
                  </w:r>
                </w:p>
                <w:p w:rsidR="008F1DF2" w:rsidRDefault="008F1DF2" w:rsidP="008F1DF2">
                  <w:pPr>
                    <w:spacing w:line="207" w:lineRule="atLeast"/>
                    <w:rPr>
                      <w:rFonts w:ascii="gulim" w:hAnsi="gulim" w:hint="eastAsia"/>
                      <w:color w:val="000000"/>
                      <w:sz w:val="14"/>
                      <w:szCs w:val="14"/>
                    </w:rPr>
                  </w:pPr>
                  <w:r>
                    <w:rPr>
                      <w:rStyle w:val="apple-tab-span"/>
                      <w:rFonts w:ascii="gulim" w:hAnsi="gulim"/>
                      <w:color w:val="000000"/>
                      <w:sz w:val="14"/>
                      <w:szCs w:val="14"/>
                    </w:rPr>
                    <w:tab/>
                  </w:r>
                  <w:r>
                    <w:rPr>
                      <w:rStyle w:val="apple-style-span"/>
                      <w:rFonts w:ascii="gulim" w:hAnsi="gulim"/>
                      <w:color w:val="000000"/>
                      <w:sz w:val="14"/>
                      <w:szCs w:val="14"/>
                    </w:rPr>
                    <w:t>.addTab(mTabHost.newTabSpec("modb_tab1")</w:t>
                  </w:r>
                </w:p>
                <w:p w:rsidR="008F1DF2" w:rsidRDefault="008F1DF2" w:rsidP="008F1DF2">
                  <w:pPr>
                    <w:spacing w:line="207" w:lineRule="atLeast"/>
                    <w:rPr>
                      <w:rFonts w:ascii="gulim" w:hAnsi="gulim" w:hint="eastAsia"/>
                      <w:color w:val="000000"/>
                      <w:sz w:val="14"/>
                      <w:szCs w:val="14"/>
                    </w:rPr>
                  </w:pPr>
                  <w:r>
                    <w:rPr>
                      <w:rStyle w:val="apple-tab-span"/>
                      <w:rFonts w:ascii="gulim" w:hAnsi="gulim"/>
                      <w:color w:val="000000"/>
                      <w:sz w:val="14"/>
                      <w:szCs w:val="14"/>
                    </w:rPr>
                    <w:tab/>
                  </w:r>
                  <w:r>
                    <w:rPr>
                      <w:rStyle w:val="apple-style-span"/>
                      <w:rFonts w:ascii="gulim" w:hAnsi="gulim"/>
                      <w:color w:val="000000"/>
                      <w:sz w:val="14"/>
                      <w:szCs w:val="14"/>
                    </w:rPr>
                    <w:t>.setIndicator("</w:t>
                  </w:r>
                  <w:r>
                    <w:rPr>
                      <w:rStyle w:val="apple-style-span"/>
                      <w:rFonts w:ascii="gulim" w:hAnsi="gulim"/>
                      <w:color w:val="000000"/>
                      <w:sz w:val="14"/>
                      <w:szCs w:val="14"/>
                    </w:rPr>
                    <w:t>홈</w:t>
                  </w:r>
                  <w:r>
                    <w:rPr>
                      <w:rStyle w:val="apple-style-span"/>
                      <w:rFonts w:ascii="gulim" w:hAnsi="gulim"/>
                      <w:color w:val="000000"/>
                      <w:sz w:val="14"/>
                      <w:szCs w:val="14"/>
                    </w:rPr>
                    <w:t>",getResources().getDrawable(R.drawable.icon2))</w:t>
                  </w:r>
                </w:p>
                <w:p w:rsidR="008F1DF2" w:rsidRDefault="008F1DF2" w:rsidP="008F1DF2">
                  <w:pPr>
                    <w:spacing w:line="207" w:lineRule="atLeast"/>
                    <w:rPr>
                      <w:rFonts w:ascii="gulim" w:hAnsi="gulim" w:hint="eastAsia"/>
                      <w:color w:val="000000"/>
                      <w:sz w:val="14"/>
                      <w:szCs w:val="14"/>
                    </w:rPr>
                  </w:pPr>
                  <w:r>
                    <w:rPr>
                      <w:rStyle w:val="apple-tab-span"/>
                      <w:rFonts w:ascii="gulim" w:hAnsi="gulim"/>
                      <w:color w:val="000000"/>
                      <w:sz w:val="14"/>
                      <w:szCs w:val="14"/>
                    </w:rPr>
                    <w:tab/>
                  </w:r>
                  <w:r>
                    <w:rPr>
                      <w:rStyle w:val="apple-style-span"/>
                      <w:rFonts w:ascii="gulim" w:hAnsi="gulim"/>
                      <w:color w:val="000000"/>
                      <w:sz w:val="14"/>
                      <w:szCs w:val="14"/>
                    </w:rPr>
                    <w:t>.setContent(new Intent(this, Modb_Home.class)</w:t>
                  </w:r>
                </w:p>
                <w:p w:rsidR="008F1DF2" w:rsidRDefault="008F1DF2" w:rsidP="008F1DF2">
                  <w:pPr>
                    <w:spacing w:line="207" w:lineRule="atLeast"/>
                    <w:rPr>
                      <w:rFonts w:ascii="gulim" w:eastAsia="굴림" w:hAnsi="gulim" w:cs="굴림" w:hint="eastAsia"/>
                      <w:color w:val="000000"/>
                      <w:sz w:val="14"/>
                      <w:szCs w:val="14"/>
                    </w:rPr>
                  </w:pPr>
                  <w:r>
                    <w:rPr>
                      <w:rStyle w:val="apple-tab-span"/>
                      <w:rFonts w:ascii="gulim" w:hAnsi="gulim"/>
                      <w:color w:val="000000"/>
                      <w:sz w:val="14"/>
                      <w:szCs w:val="14"/>
                    </w:rPr>
                    <w:tab/>
                  </w:r>
                  <w:r>
                    <w:rPr>
                      <w:rStyle w:val="apple-style-span"/>
                      <w:rFonts w:ascii="gulim" w:hAnsi="gulim"/>
                      <w:color w:val="000000"/>
                      <w:sz w:val="14"/>
                      <w:szCs w:val="14"/>
                    </w:rPr>
                    <w:t>.addFlags(Intent.FLAG_ACTIVITY_CLEAR_TOP)));</w:t>
                  </w:r>
                </w:p>
              </w:tc>
            </w:tr>
          </w:tbl>
          <w:p w:rsidR="008F1DF2" w:rsidRDefault="008F1DF2">
            <w:pPr>
              <w:spacing w:line="184" w:lineRule="atLeast"/>
              <w:rPr>
                <w:rFonts w:ascii="gulim" w:eastAsia="굴림" w:hAnsi="gulim" w:cs="굴림" w:hint="eastAsia"/>
                <w:color w:val="000000"/>
                <w:sz w:val="14"/>
                <w:szCs w:val="14"/>
              </w:rPr>
            </w:pPr>
          </w:p>
        </w:tc>
      </w:tr>
      <w:tr w:rsidR="008F1DF2" w:rsidTr="008F1DF2">
        <w:trPr>
          <w:trHeight w:val="150"/>
        </w:trPr>
        <w:tc>
          <w:tcPr>
            <w:tcW w:w="0" w:type="auto"/>
            <w:gridSpan w:val="4"/>
            <w:vAlign w:val="center"/>
            <w:hideMark/>
          </w:tcPr>
          <w:p w:rsidR="008F1DF2" w:rsidRDefault="008F1DF2">
            <w:pPr>
              <w:spacing w:line="184" w:lineRule="atLeast"/>
              <w:rPr>
                <w:rFonts w:ascii="gulim" w:eastAsia="굴림" w:hAnsi="gulim" w:cs="굴림" w:hint="eastAsia"/>
                <w:color w:val="000000"/>
                <w:sz w:val="14"/>
                <w:szCs w:val="14"/>
              </w:rPr>
            </w:pPr>
          </w:p>
        </w:tc>
        <w:tc>
          <w:tcPr>
            <w:tcW w:w="0" w:type="auto"/>
            <w:vAlign w:val="center"/>
            <w:hideMark/>
          </w:tcPr>
          <w:p w:rsidR="008F1DF2" w:rsidRDefault="008F1DF2">
            <w:pPr>
              <w:rPr>
                <w:rFonts w:ascii="Times New Roman" w:eastAsia="Times New Roman" w:hAnsi="Times New Roman" w:cs="Times New Roman"/>
                <w:szCs w:val="20"/>
              </w:rPr>
            </w:pPr>
          </w:p>
        </w:tc>
      </w:tr>
    </w:tbl>
    <w:p w:rsidR="008F1DF2" w:rsidRDefault="008F1DF2" w:rsidP="008F1DF2">
      <w:pPr>
        <w:spacing w:line="184" w:lineRule="atLeast"/>
        <w:rPr>
          <w:rFonts w:ascii="gulim" w:hAnsi="gulim" w:hint="eastAsia"/>
          <w:vanish/>
          <w:color w:val="000000"/>
          <w:sz w:val="14"/>
          <w:szCs w:val="14"/>
        </w:rPr>
      </w:pPr>
      <w:bookmarkStart w:id="6" w:name="c_9036"/>
      <w:bookmarkEnd w:id="6"/>
    </w:p>
    <w:tbl>
      <w:tblPr>
        <w:tblW w:w="5000" w:type="pct"/>
        <w:tblCellMar>
          <w:left w:w="0" w:type="dxa"/>
          <w:right w:w="0" w:type="dxa"/>
        </w:tblCellMar>
        <w:tblLook w:val="04A0"/>
      </w:tblPr>
      <w:tblGrid>
        <w:gridCol w:w="6"/>
        <w:gridCol w:w="9020"/>
      </w:tblGrid>
      <w:tr w:rsidR="008F1DF2" w:rsidTr="008F1DF2">
        <w:trPr>
          <w:trHeight w:val="15"/>
        </w:trPr>
        <w:tc>
          <w:tcPr>
            <w:tcW w:w="0" w:type="auto"/>
            <w:vAlign w:val="center"/>
            <w:hideMark/>
          </w:tcPr>
          <w:p w:rsidR="008F1DF2" w:rsidRDefault="008F1DF2">
            <w:pPr>
              <w:spacing w:after="58" w:line="0" w:lineRule="auto"/>
              <w:rPr>
                <w:rFonts w:ascii="gulim" w:eastAsia="굴림" w:hAnsi="gulim" w:cs="굴림" w:hint="eastAsia"/>
                <w:color w:val="000000"/>
                <w:sz w:val="14"/>
                <w:szCs w:val="14"/>
              </w:rPr>
            </w:pPr>
          </w:p>
        </w:tc>
        <w:tc>
          <w:tcPr>
            <w:tcW w:w="5000" w:type="pct"/>
            <w:tcBorders>
              <w:top w:val="single" w:sz="4" w:space="0" w:color="DDDDDD"/>
            </w:tcBorders>
            <w:vAlign w:val="center"/>
            <w:hideMark/>
          </w:tcPr>
          <w:p w:rsidR="008F1DF2" w:rsidRDefault="008F1DF2">
            <w:pPr>
              <w:spacing w:after="58" w:line="184" w:lineRule="atLeast"/>
              <w:rPr>
                <w:rFonts w:ascii="gulim" w:eastAsia="굴림" w:hAnsi="gulim" w:cs="굴림" w:hint="eastAsia"/>
                <w:color w:val="000000"/>
                <w:sz w:val="2"/>
                <w:szCs w:val="14"/>
              </w:rPr>
            </w:pPr>
          </w:p>
        </w:tc>
      </w:tr>
    </w:tbl>
    <w:p w:rsidR="008F1DF2" w:rsidRDefault="008F1DF2" w:rsidP="008F1DF2">
      <w:pPr>
        <w:spacing w:line="184" w:lineRule="atLeast"/>
        <w:rPr>
          <w:rFonts w:ascii="gulim" w:hAnsi="gulim" w:hint="eastAsia"/>
          <w:vanish/>
          <w:color w:val="000000"/>
          <w:sz w:val="14"/>
          <w:szCs w:val="14"/>
        </w:rPr>
      </w:pPr>
    </w:p>
    <w:tbl>
      <w:tblPr>
        <w:tblW w:w="5000" w:type="pct"/>
        <w:tblCellMar>
          <w:left w:w="0" w:type="dxa"/>
          <w:right w:w="0" w:type="dxa"/>
        </w:tblCellMar>
        <w:tblLook w:val="04A0"/>
      </w:tblPr>
      <w:tblGrid>
        <w:gridCol w:w="6"/>
        <w:gridCol w:w="756"/>
        <w:gridCol w:w="6"/>
        <w:gridCol w:w="6"/>
        <w:gridCol w:w="8252"/>
      </w:tblGrid>
      <w:tr w:rsidR="008F1DF2" w:rsidTr="008F1DF2">
        <w:tc>
          <w:tcPr>
            <w:tcW w:w="0" w:type="auto"/>
            <w:vAlign w:val="center"/>
            <w:hideMark/>
          </w:tcPr>
          <w:p w:rsidR="008F1DF2" w:rsidRDefault="008F1DF2">
            <w:pPr>
              <w:spacing w:line="184" w:lineRule="atLeast"/>
              <w:rPr>
                <w:rFonts w:ascii="gulim" w:eastAsia="굴림" w:hAnsi="gulim" w:cs="굴림" w:hint="eastAsia"/>
                <w:color w:val="000000"/>
                <w:sz w:val="14"/>
                <w:szCs w:val="14"/>
              </w:rPr>
            </w:pPr>
          </w:p>
        </w:tc>
        <w:tc>
          <w:tcPr>
            <w:tcW w:w="0" w:type="auto"/>
            <w:hideMark/>
          </w:tcPr>
          <w:p w:rsidR="008F1DF2" w:rsidRDefault="008F1DF2">
            <w:pPr>
              <w:spacing w:line="184" w:lineRule="atLeast"/>
              <w:rPr>
                <w:rFonts w:ascii="gulim" w:hAnsi="gulim" w:hint="eastAsia"/>
                <w:color w:val="000000"/>
                <w:sz w:val="14"/>
                <w:szCs w:val="14"/>
              </w:rPr>
            </w:pPr>
            <w:r>
              <w:rPr>
                <w:rFonts w:ascii="gulim" w:hAnsi="gulim" w:hint="eastAsia"/>
                <w:noProof/>
                <w:color w:val="000000"/>
                <w:sz w:val="14"/>
                <w:szCs w:val="14"/>
              </w:rPr>
              <w:drawing>
                <wp:inline distT="0" distB="0" distL="0" distR="0">
                  <wp:extent cx="461010" cy="461010"/>
                  <wp:effectExtent l="19050" t="0" r="0" b="0"/>
                  <wp:docPr id="19" name="그림 19" descr="http://www.androidside.com/data/mw.basic.comment.image/j14458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androidside.com/data/mw.basic.comment.image/j14458ed"/>
                          <pic:cNvPicPr>
                            <a:picLocks noChangeAspect="1" noChangeArrowheads="1"/>
                          </pic:cNvPicPr>
                        </pic:nvPicPr>
                        <pic:blipFill>
                          <a:blip r:embed="rId78"/>
                          <a:srcRect/>
                          <a:stretch>
                            <a:fillRect/>
                          </a:stretch>
                        </pic:blipFill>
                        <pic:spPr bwMode="auto">
                          <a:xfrm>
                            <a:off x="0" y="0"/>
                            <a:ext cx="461010" cy="461010"/>
                          </a:xfrm>
                          <a:prstGeom prst="rect">
                            <a:avLst/>
                          </a:prstGeom>
                          <a:noFill/>
                          <a:ln w="9525">
                            <a:noFill/>
                            <a:miter lim="800000"/>
                            <a:headEnd/>
                            <a:tailEnd/>
                          </a:ln>
                        </pic:spPr>
                      </pic:pic>
                    </a:graphicData>
                  </a:graphic>
                </wp:inline>
              </w:drawing>
            </w:r>
          </w:p>
          <w:p w:rsidR="008F1DF2" w:rsidRDefault="008F1DF2" w:rsidP="008F1DF2">
            <w:pPr>
              <w:spacing w:line="115" w:lineRule="atLeast"/>
              <w:rPr>
                <w:rFonts w:ascii="gulim" w:eastAsia="굴림" w:hAnsi="gulim" w:cs="굴림" w:hint="eastAsia"/>
                <w:color w:val="000000"/>
                <w:sz w:val="12"/>
                <w:szCs w:val="12"/>
              </w:rPr>
            </w:pPr>
            <w:r>
              <w:rPr>
                <w:rFonts w:ascii="gulim" w:hAnsi="gulim"/>
                <w:color w:val="000000"/>
                <w:sz w:val="12"/>
                <w:szCs w:val="12"/>
              </w:rPr>
              <w:t> </w:t>
            </w:r>
          </w:p>
        </w:tc>
        <w:tc>
          <w:tcPr>
            <w:tcW w:w="30" w:type="dxa"/>
            <w:shd w:val="clear" w:color="auto" w:fill="DEDEDE"/>
            <w:vAlign w:val="center"/>
            <w:hideMark/>
          </w:tcPr>
          <w:p w:rsidR="008F1DF2" w:rsidRDefault="008F1DF2">
            <w:pPr>
              <w:spacing w:line="184" w:lineRule="atLeast"/>
              <w:rPr>
                <w:rFonts w:ascii="gulim" w:eastAsia="굴림" w:hAnsi="gulim" w:cs="굴림" w:hint="eastAsia"/>
                <w:color w:val="000000"/>
                <w:sz w:val="14"/>
                <w:szCs w:val="14"/>
              </w:rPr>
            </w:pPr>
          </w:p>
        </w:tc>
        <w:tc>
          <w:tcPr>
            <w:tcW w:w="0" w:type="auto"/>
            <w:vAlign w:val="center"/>
            <w:hideMark/>
          </w:tcPr>
          <w:p w:rsidR="008F1DF2" w:rsidRDefault="008F1DF2">
            <w:pPr>
              <w:spacing w:line="184" w:lineRule="atLeast"/>
              <w:rPr>
                <w:rFonts w:ascii="gulim" w:eastAsia="굴림" w:hAnsi="gulim" w:cs="굴림" w:hint="eastAsia"/>
                <w:color w:val="000000"/>
                <w:sz w:val="14"/>
                <w:szCs w:val="14"/>
              </w:rPr>
            </w:pPr>
          </w:p>
        </w:tc>
        <w:tc>
          <w:tcPr>
            <w:tcW w:w="5000" w:type="pct"/>
            <w:hideMark/>
          </w:tcPr>
          <w:tbl>
            <w:tblPr>
              <w:tblW w:w="5000" w:type="pct"/>
              <w:tblCellMar>
                <w:left w:w="0" w:type="dxa"/>
                <w:right w:w="0" w:type="dxa"/>
              </w:tblCellMar>
              <w:tblLook w:val="04A0"/>
            </w:tblPr>
            <w:tblGrid>
              <w:gridCol w:w="6549"/>
              <w:gridCol w:w="1703"/>
            </w:tblGrid>
            <w:tr w:rsidR="008F1DF2">
              <w:tc>
                <w:tcPr>
                  <w:tcW w:w="0" w:type="auto"/>
                  <w:vAlign w:val="center"/>
                  <w:hideMark/>
                </w:tcPr>
                <w:p w:rsidR="008F1DF2" w:rsidRDefault="00153F68">
                  <w:pPr>
                    <w:spacing w:line="184" w:lineRule="atLeast"/>
                    <w:rPr>
                      <w:rFonts w:ascii="gulim" w:eastAsia="굴림" w:hAnsi="gulim" w:cs="굴림" w:hint="eastAsia"/>
                      <w:color w:val="000000"/>
                      <w:sz w:val="14"/>
                      <w:szCs w:val="14"/>
                    </w:rPr>
                  </w:pPr>
                  <w:hyperlink r:id="rId81" w:tooltip="[j14458ed]Bobo" w:history="1">
                    <w:r w:rsidR="008F1DF2">
                      <w:rPr>
                        <w:rStyle w:val="member"/>
                        <w:rFonts w:ascii="gulim" w:hAnsi="gulim"/>
                        <w:b/>
                        <w:bCs/>
                        <w:color w:val="888888"/>
                        <w:sz w:val="13"/>
                        <w:szCs w:val="13"/>
                      </w:rPr>
                      <w:t>Bobo</w:t>
                    </w:r>
                  </w:hyperlink>
                  <w:r w:rsidR="008F1DF2">
                    <w:rPr>
                      <w:rStyle w:val="apple-converted-space"/>
                      <w:rFonts w:ascii="gulim" w:hAnsi="gulim"/>
                      <w:color w:val="000000"/>
                      <w:sz w:val="14"/>
                      <w:szCs w:val="14"/>
                    </w:rPr>
                    <w:t> </w:t>
                  </w:r>
                  <w:r w:rsidR="008F1DF2">
                    <w:rPr>
                      <w:rFonts w:ascii="gulim" w:hAnsi="gulim" w:hint="eastAsia"/>
                      <w:noProof/>
                      <w:color w:val="000000"/>
                      <w:sz w:val="14"/>
                      <w:szCs w:val="14"/>
                    </w:rPr>
                    <w:drawing>
                      <wp:inline distT="0" distB="0" distL="0" distR="0">
                        <wp:extent cx="131445" cy="124460"/>
                        <wp:effectExtent l="19050" t="0" r="1905" b="0"/>
                        <wp:docPr id="20" name="그림 20" descr="http://www.androidside.com/skin/board/mw.basic/img/btn_singo.gif">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androidside.com/skin/board/mw.basic/img/btn_singo.gif">
                                  <a:hlinkClick r:id="rId82"/>
                                </pic:cNvPr>
                                <pic:cNvPicPr>
                                  <a:picLocks noChangeAspect="1" noChangeArrowheads="1"/>
                                </pic:cNvPicPr>
                              </pic:nvPicPr>
                              <pic:blipFill>
                                <a:blip r:embed="rId77"/>
                                <a:srcRect/>
                                <a:stretch>
                                  <a:fillRect/>
                                </a:stretch>
                              </pic:blipFill>
                              <pic:spPr bwMode="auto">
                                <a:xfrm>
                                  <a:off x="0" y="0"/>
                                  <a:ext cx="131445" cy="124460"/>
                                </a:xfrm>
                                <a:prstGeom prst="rect">
                                  <a:avLst/>
                                </a:prstGeom>
                                <a:noFill/>
                                <a:ln w="9525">
                                  <a:noFill/>
                                  <a:miter lim="800000"/>
                                  <a:headEnd/>
                                  <a:tailEnd/>
                                </a:ln>
                              </pic:spPr>
                            </pic:pic>
                          </a:graphicData>
                        </a:graphic>
                      </wp:inline>
                    </w:drawing>
                  </w:r>
                  <w:r w:rsidR="008F1DF2">
                    <w:rPr>
                      <w:rFonts w:ascii="gulim" w:hAnsi="gulim"/>
                      <w:color w:val="000000"/>
                      <w:sz w:val="14"/>
                      <w:szCs w:val="14"/>
                    </w:rPr>
                    <w:t xml:space="preserve"> </w:t>
                  </w:r>
                  <w:r w:rsidR="008F1DF2">
                    <w:rPr>
                      <w:rStyle w:val="mwbasiccommentdatetime"/>
                      <w:rFonts w:ascii="gulim" w:hAnsi="gulim"/>
                      <w:color w:val="888888"/>
                      <w:sz w:val="13"/>
                      <w:szCs w:val="13"/>
                    </w:rPr>
                    <w:t>2010-06-23 (</w:t>
                  </w:r>
                  <w:r w:rsidR="008F1DF2">
                    <w:rPr>
                      <w:rStyle w:val="mwbasiccommentdatetime"/>
                      <w:rFonts w:ascii="gulim" w:hAnsi="gulim"/>
                      <w:color w:val="888888"/>
                      <w:sz w:val="13"/>
                      <w:szCs w:val="13"/>
                    </w:rPr>
                    <w:t>수</w:t>
                  </w:r>
                  <w:r w:rsidR="008F1DF2">
                    <w:rPr>
                      <w:rStyle w:val="mwbasiccommentdatetime"/>
                      <w:rFonts w:ascii="gulim" w:hAnsi="gulim"/>
                      <w:color w:val="888888"/>
                      <w:sz w:val="13"/>
                      <w:szCs w:val="13"/>
                    </w:rPr>
                    <w:t>) 13:24</w:t>
                  </w:r>
                </w:p>
              </w:tc>
              <w:tc>
                <w:tcPr>
                  <w:tcW w:w="0" w:type="auto"/>
                  <w:tcMar>
                    <w:top w:w="0" w:type="dxa"/>
                    <w:left w:w="0" w:type="dxa"/>
                    <w:bottom w:w="0" w:type="dxa"/>
                    <w:right w:w="115" w:type="dxa"/>
                  </w:tcMar>
                  <w:vAlign w:val="center"/>
                  <w:hideMark/>
                </w:tcPr>
                <w:p w:rsidR="008F1DF2" w:rsidRDefault="008F1DF2">
                  <w:pPr>
                    <w:spacing w:line="184" w:lineRule="atLeast"/>
                    <w:jc w:val="right"/>
                    <w:rPr>
                      <w:rFonts w:ascii="gulim" w:eastAsia="굴림" w:hAnsi="gulim" w:cs="굴림" w:hint="eastAsia"/>
                      <w:color w:val="000000"/>
                      <w:sz w:val="14"/>
                      <w:szCs w:val="14"/>
                    </w:rPr>
                  </w:pPr>
                  <w:r>
                    <w:rPr>
                      <w:rStyle w:val="mwbasiccommentgood"/>
                      <w:rFonts w:ascii="dotum" w:hAnsi="dotum"/>
                      <w:color w:val="999999"/>
                      <w:sz w:val="13"/>
                      <w:szCs w:val="13"/>
                    </w:rPr>
                    <w:t>추천</w:t>
                  </w:r>
                  <w:r>
                    <w:rPr>
                      <w:rStyle w:val="apple-converted-space"/>
                      <w:rFonts w:ascii="dotum" w:hAnsi="dotum"/>
                      <w:color w:val="999999"/>
                      <w:sz w:val="13"/>
                      <w:szCs w:val="13"/>
                    </w:rPr>
                    <w:t> </w:t>
                  </w:r>
                  <w:r>
                    <w:rPr>
                      <w:rStyle w:val="mwbasiccommentgood"/>
                      <w:rFonts w:ascii="dotum" w:hAnsi="dotum"/>
                      <w:color w:val="999999"/>
                      <w:sz w:val="13"/>
                      <w:szCs w:val="13"/>
                    </w:rPr>
                    <w:t>0</w:t>
                  </w:r>
                </w:p>
              </w:tc>
            </w:tr>
          </w:tbl>
          <w:p w:rsidR="008F1DF2" w:rsidRDefault="008F1DF2">
            <w:pPr>
              <w:spacing w:line="184" w:lineRule="atLeast"/>
              <w:rPr>
                <w:rFonts w:ascii="gulim" w:hAnsi="gulim" w:hint="eastAsia"/>
                <w:vanish/>
                <w:color w:val="000000"/>
                <w:sz w:val="14"/>
                <w:szCs w:val="14"/>
              </w:rPr>
            </w:pPr>
          </w:p>
          <w:tbl>
            <w:tblPr>
              <w:tblW w:w="5000" w:type="pct"/>
              <w:tblCellMar>
                <w:left w:w="0" w:type="dxa"/>
                <w:right w:w="0" w:type="dxa"/>
              </w:tblCellMar>
              <w:tblLook w:val="04A0"/>
            </w:tblPr>
            <w:tblGrid>
              <w:gridCol w:w="8252"/>
            </w:tblGrid>
            <w:tr w:rsidR="008F1DF2">
              <w:tc>
                <w:tcPr>
                  <w:tcW w:w="0" w:type="auto"/>
                  <w:tcMar>
                    <w:top w:w="81" w:type="dxa"/>
                    <w:left w:w="81" w:type="dxa"/>
                    <w:bottom w:w="81" w:type="dxa"/>
                    <w:right w:w="81" w:type="dxa"/>
                  </w:tcMar>
                  <w:hideMark/>
                </w:tcPr>
                <w:p w:rsidR="008F1DF2" w:rsidRDefault="008F1DF2" w:rsidP="008F1DF2">
                  <w:pPr>
                    <w:spacing w:line="207" w:lineRule="atLeast"/>
                    <w:rPr>
                      <w:rFonts w:ascii="gulim" w:eastAsia="굴림" w:hAnsi="gulim" w:cs="굴림" w:hint="eastAsia"/>
                      <w:color w:val="000000"/>
                      <w:sz w:val="14"/>
                      <w:szCs w:val="14"/>
                    </w:rPr>
                  </w:pPr>
                  <w:r>
                    <w:rPr>
                      <w:rFonts w:ascii="gulim" w:hAnsi="gulim"/>
                      <w:color w:val="000000"/>
                      <w:sz w:val="14"/>
                      <w:szCs w:val="14"/>
                    </w:rPr>
                    <w:t>위에</w:t>
                  </w:r>
                  <w:r>
                    <w:rPr>
                      <w:rFonts w:ascii="gulim" w:hAnsi="gulim"/>
                      <w:color w:val="000000"/>
                      <w:sz w:val="14"/>
                      <w:szCs w:val="14"/>
                    </w:rPr>
                    <w:t xml:space="preserve"> </w:t>
                  </w:r>
                  <w:r>
                    <w:rPr>
                      <w:rFonts w:ascii="gulim" w:hAnsi="gulim"/>
                      <w:color w:val="000000"/>
                      <w:sz w:val="14"/>
                      <w:szCs w:val="14"/>
                    </w:rPr>
                    <w:t>방법은</w:t>
                  </w:r>
                  <w:r>
                    <w:rPr>
                      <w:rFonts w:ascii="gulim" w:hAnsi="gulim"/>
                      <w:color w:val="000000"/>
                      <w:sz w:val="14"/>
                      <w:szCs w:val="14"/>
                    </w:rPr>
                    <w:t xml:space="preserve"> </w:t>
                  </w:r>
                  <w:r>
                    <w:rPr>
                      <w:rFonts w:ascii="gulim" w:hAnsi="gulim"/>
                      <w:color w:val="000000"/>
                      <w:sz w:val="14"/>
                      <w:szCs w:val="14"/>
                    </w:rPr>
                    <w:t>어떤가요</w:t>
                  </w:r>
                  <w:r>
                    <w:rPr>
                      <w:rFonts w:ascii="gulim" w:hAnsi="gulim"/>
                      <w:color w:val="000000"/>
                      <w:sz w:val="14"/>
                      <w:szCs w:val="14"/>
                    </w:rPr>
                    <w:t>??</w:t>
                  </w:r>
                </w:p>
              </w:tc>
            </w:tr>
          </w:tbl>
          <w:p w:rsidR="008F1DF2" w:rsidRDefault="008F1DF2">
            <w:pPr>
              <w:spacing w:line="184" w:lineRule="atLeast"/>
              <w:rPr>
                <w:rFonts w:ascii="gulim" w:eastAsia="굴림" w:hAnsi="gulim" w:cs="굴림" w:hint="eastAsia"/>
                <w:color w:val="000000"/>
                <w:sz w:val="14"/>
                <w:szCs w:val="14"/>
              </w:rPr>
            </w:pPr>
          </w:p>
        </w:tc>
      </w:tr>
      <w:tr w:rsidR="008F1DF2" w:rsidTr="008F1DF2">
        <w:trPr>
          <w:trHeight w:val="150"/>
        </w:trPr>
        <w:tc>
          <w:tcPr>
            <w:tcW w:w="0" w:type="auto"/>
            <w:gridSpan w:val="4"/>
            <w:vAlign w:val="center"/>
            <w:hideMark/>
          </w:tcPr>
          <w:p w:rsidR="008F1DF2" w:rsidRDefault="008F1DF2">
            <w:pPr>
              <w:spacing w:line="184" w:lineRule="atLeast"/>
              <w:rPr>
                <w:rFonts w:ascii="gulim" w:eastAsia="굴림" w:hAnsi="gulim" w:cs="굴림" w:hint="eastAsia"/>
                <w:color w:val="000000"/>
                <w:sz w:val="14"/>
                <w:szCs w:val="14"/>
              </w:rPr>
            </w:pPr>
          </w:p>
        </w:tc>
        <w:tc>
          <w:tcPr>
            <w:tcW w:w="0" w:type="auto"/>
            <w:vAlign w:val="center"/>
            <w:hideMark/>
          </w:tcPr>
          <w:p w:rsidR="008F1DF2" w:rsidRDefault="008F1DF2">
            <w:pPr>
              <w:rPr>
                <w:rFonts w:ascii="Times New Roman" w:eastAsia="Times New Roman" w:hAnsi="Times New Roman" w:cs="Times New Roman"/>
                <w:szCs w:val="20"/>
              </w:rPr>
            </w:pPr>
          </w:p>
        </w:tc>
      </w:tr>
    </w:tbl>
    <w:p w:rsidR="008F1DF2" w:rsidRDefault="008F1DF2" w:rsidP="008F1DF2">
      <w:pPr>
        <w:spacing w:line="184" w:lineRule="atLeast"/>
        <w:rPr>
          <w:rFonts w:ascii="gulim" w:hAnsi="gulim" w:hint="eastAsia"/>
          <w:vanish/>
          <w:color w:val="000000"/>
          <w:sz w:val="14"/>
          <w:szCs w:val="14"/>
        </w:rPr>
      </w:pPr>
      <w:bookmarkStart w:id="7" w:name="c_9043"/>
      <w:bookmarkEnd w:id="7"/>
    </w:p>
    <w:tbl>
      <w:tblPr>
        <w:tblW w:w="5000" w:type="pct"/>
        <w:tblCellMar>
          <w:left w:w="0" w:type="dxa"/>
          <w:right w:w="0" w:type="dxa"/>
        </w:tblCellMar>
        <w:tblLook w:val="04A0"/>
      </w:tblPr>
      <w:tblGrid>
        <w:gridCol w:w="175"/>
        <w:gridCol w:w="8851"/>
      </w:tblGrid>
      <w:tr w:rsidR="008F1DF2" w:rsidTr="008F1DF2">
        <w:trPr>
          <w:trHeight w:val="15"/>
        </w:trPr>
        <w:tc>
          <w:tcPr>
            <w:tcW w:w="0" w:type="auto"/>
            <w:vAlign w:val="center"/>
            <w:hideMark/>
          </w:tcPr>
          <w:p w:rsidR="008F1DF2" w:rsidRDefault="008F1DF2">
            <w:pPr>
              <w:spacing w:after="58" w:line="0" w:lineRule="auto"/>
              <w:rPr>
                <w:rFonts w:ascii="gulim" w:eastAsia="굴림" w:hAnsi="gulim" w:cs="굴림" w:hint="eastAsia"/>
                <w:color w:val="000000"/>
                <w:sz w:val="14"/>
                <w:szCs w:val="14"/>
              </w:rPr>
            </w:pPr>
            <w:r>
              <w:rPr>
                <w:rFonts w:ascii="gulim" w:hAnsi="gulim"/>
                <w:color w:val="000000"/>
                <w:sz w:val="14"/>
                <w:szCs w:val="14"/>
              </w:rPr>
              <w:t>     </w:t>
            </w:r>
          </w:p>
        </w:tc>
        <w:tc>
          <w:tcPr>
            <w:tcW w:w="5000" w:type="pct"/>
            <w:tcBorders>
              <w:top w:val="single" w:sz="4" w:space="0" w:color="DDDDDD"/>
            </w:tcBorders>
            <w:vAlign w:val="center"/>
            <w:hideMark/>
          </w:tcPr>
          <w:p w:rsidR="008F1DF2" w:rsidRDefault="008F1DF2">
            <w:pPr>
              <w:spacing w:after="58" w:line="184" w:lineRule="atLeast"/>
              <w:rPr>
                <w:rFonts w:ascii="gulim" w:eastAsia="굴림" w:hAnsi="gulim" w:cs="굴림" w:hint="eastAsia"/>
                <w:color w:val="000000"/>
                <w:sz w:val="2"/>
                <w:szCs w:val="14"/>
              </w:rPr>
            </w:pPr>
          </w:p>
        </w:tc>
      </w:tr>
    </w:tbl>
    <w:p w:rsidR="008F1DF2" w:rsidRDefault="008F1DF2" w:rsidP="008F1DF2">
      <w:pPr>
        <w:spacing w:line="184" w:lineRule="atLeast"/>
        <w:rPr>
          <w:rFonts w:ascii="gulim" w:hAnsi="gulim" w:hint="eastAsia"/>
          <w:vanish/>
          <w:color w:val="000000"/>
          <w:sz w:val="14"/>
          <w:szCs w:val="14"/>
        </w:rPr>
      </w:pPr>
    </w:p>
    <w:tbl>
      <w:tblPr>
        <w:tblW w:w="5000" w:type="pct"/>
        <w:tblCellMar>
          <w:left w:w="0" w:type="dxa"/>
          <w:right w:w="0" w:type="dxa"/>
        </w:tblCellMar>
        <w:tblLook w:val="04A0"/>
      </w:tblPr>
      <w:tblGrid>
        <w:gridCol w:w="176"/>
        <w:gridCol w:w="641"/>
        <w:gridCol w:w="6"/>
        <w:gridCol w:w="6"/>
        <w:gridCol w:w="8197"/>
      </w:tblGrid>
      <w:tr w:rsidR="008F1DF2" w:rsidTr="008F1DF2">
        <w:tc>
          <w:tcPr>
            <w:tcW w:w="0" w:type="auto"/>
            <w:vAlign w:val="center"/>
            <w:hideMark/>
          </w:tcPr>
          <w:p w:rsidR="008F1DF2" w:rsidRDefault="008F1DF2">
            <w:pPr>
              <w:spacing w:line="184" w:lineRule="atLeast"/>
              <w:rPr>
                <w:rFonts w:ascii="gulim" w:eastAsia="굴림" w:hAnsi="gulim" w:cs="굴림" w:hint="eastAsia"/>
                <w:color w:val="000000"/>
                <w:sz w:val="14"/>
                <w:szCs w:val="14"/>
              </w:rPr>
            </w:pPr>
            <w:r>
              <w:rPr>
                <w:rFonts w:ascii="gulim" w:hAnsi="gulim"/>
                <w:color w:val="000000"/>
                <w:sz w:val="14"/>
                <w:szCs w:val="14"/>
              </w:rPr>
              <w:t>     </w:t>
            </w:r>
          </w:p>
        </w:tc>
        <w:tc>
          <w:tcPr>
            <w:tcW w:w="0" w:type="auto"/>
            <w:hideMark/>
          </w:tcPr>
          <w:p w:rsidR="008F1DF2" w:rsidRDefault="008F1DF2">
            <w:pPr>
              <w:spacing w:line="184" w:lineRule="atLeast"/>
              <w:rPr>
                <w:rFonts w:ascii="gulim" w:hAnsi="gulim" w:hint="eastAsia"/>
                <w:color w:val="000000"/>
                <w:sz w:val="14"/>
                <w:szCs w:val="14"/>
              </w:rPr>
            </w:pPr>
            <w:r>
              <w:rPr>
                <w:rFonts w:ascii="gulim" w:hAnsi="gulim" w:hint="eastAsia"/>
                <w:noProof/>
                <w:color w:val="000000"/>
                <w:sz w:val="14"/>
                <w:szCs w:val="14"/>
              </w:rPr>
              <w:drawing>
                <wp:inline distT="0" distB="0" distL="0" distR="0">
                  <wp:extent cx="387985" cy="541020"/>
                  <wp:effectExtent l="19050" t="0" r="0" b="0"/>
                  <wp:docPr id="21" name="그림 21" descr="http://www.androidside.com/data/mw.basic.comment.image/rik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androidside.com/data/mw.basic.comment.image/rikal"/>
                          <pic:cNvPicPr>
                            <a:picLocks noChangeAspect="1" noChangeArrowheads="1"/>
                          </pic:cNvPicPr>
                        </pic:nvPicPr>
                        <pic:blipFill>
                          <a:blip r:embed="rId74"/>
                          <a:srcRect/>
                          <a:stretch>
                            <a:fillRect/>
                          </a:stretch>
                        </pic:blipFill>
                        <pic:spPr bwMode="auto">
                          <a:xfrm>
                            <a:off x="0" y="0"/>
                            <a:ext cx="387985" cy="541020"/>
                          </a:xfrm>
                          <a:prstGeom prst="rect">
                            <a:avLst/>
                          </a:prstGeom>
                          <a:noFill/>
                          <a:ln w="9525">
                            <a:noFill/>
                            <a:miter lim="800000"/>
                            <a:headEnd/>
                            <a:tailEnd/>
                          </a:ln>
                        </pic:spPr>
                      </pic:pic>
                    </a:graphicData>
                  </a:graphic>
                </wp:inline>
              </w:drawing>
            </w:r>
          </w:p>
          <w:p w:rsidR="008F1DF2" w:rsidRDefault="008F1DF2" w:rsidP="008F1DF2">
            <w:pPr>
              <w:spacing w:line="115" w:lineRule="atLeast"/>
              <w:rPr>
                <w:rFonts w:ascii="gulim" w:eastAsia="굴림" w:hAnsi="gulim" w:cs="굴림" w:hint="eastAsia"/>
                <w:color w:val="000000"/>
                <w:sz w:val="12"/>
                <w:szCs w:val="12"/>
              </w:rPr>
            </w:pPr>
            <w:r>
              <w:rPr>
                <w:rFonts w:ascii="gulim" w:hAnsi="gulim"/>
                <w:color w:val="000000"/>
                <w:sz w:val="12"/>
                <w:szCs w:val="12"/>
              </w:rPr>
              <w:t> </w:t>
            </w:r>
          </w:p>
        </w:tc>
        <w:tc>
          <w:tcPr>
            <w:tcW w:w="30" w:type="dxa"/>
            <w:shd w:val="clear" w:color="auto" w:fill="DEDEDE"/>
            <w:vAlign w:val="center"/>
            <w:hideMark/>
          </w:tcPr>
          <w:p w:rsidR="008F1DF2" w:rsidRDefault="008F1DF2">
            <w:pPr>
              <w:spacing w:line="184" w:lineRule="atLeast"/>
              <w:rPr>
                <w:rFonts w:ascii="gulim" w:eastAsia="굴림" w:hAnsi="gulim" w:cs="굴림" w:hint="eastAsia"/>
                <w:color w:val="000000"/>
                <w:sz w:val="14"/>
                <w:szCs w:val="14"/>
              </w:rPr>
            </w:pPr>
          </w:p>
        </w:tc>
        <w:tc>
          <w:tcPr>
            <w:tcW w:w="0" w:type="auto"/>
            <w:vAlign w:val="center"/>
            <w:hideMark/>
          </w:tcPr>
          <w:p w:rsidR="008F1DF2" w:rsidRDefault="008F1DF2">
            <w:pPr>
              <w:spacing w:line="184" w:lineRule="atLeast"/>
              <w:rPr>
                <w:rFonts w:ascii="gulim" w:eastAsia="굴림" w:hAnsi="gulim" w:cs="굴림" w:hint="eastAsia"/>
                <w:color w:val="000000"/>
                <w:sz w:val="14"/>
                <w:szCs w:val="14"/>
              </w:rPr>
            </w:pPr>
          </w:p>
        </w:tc>
        <w:tc>
          <w:tcPr>
            <w:tcW w:w="5000" w:type="pct"/>
            <w:hideMark/>
          </w:tcPr>
          <w:tbl>
            <w:tblPr>
              <w:tblW w:w="5000" w:type="pct"/>
              <w:tblCellMar>
                <w:left w:w="0" w:type="dxa"/>
                <w:right w:w="0" w:type="dxa"/>
              </w:tblCellMar>
              <w:tblLook w:val="04A0"/>
            </w:tblPr>
            <w:tblGrid>
              <w:gridCol w:w="6737"/>
              <w:gridCol w:w="1460"/>
            </w:tblGrid>
            <w:tr w:rsidR="008F1DF2">
              <w:tc>
                <w:tcPr>
                  <w:tcW w:w="0" w:type="auto"/>
                  <w:vAlign w:val="center"/>
                  <w:hideMark/>
                </w:tcPr>
                <w:p w:rsidR="008F1DF2" w:rsidRDefault="00153F68">
                  <w:pPr>
                    <w:spacing w:line="184" w:lineRule="atLeast"/>
                    <w:rPr>
                      <w:rFonts w:ascii="gulim" w:eastAsia="굴림" w:hAnsi="gulim" w:cs="굴림" w:hint="eastAsia"/>
                      <w:color w:val="000000"/>
                      <w:sz w:val="14"/>
                      <w:szCs w:val="14"/>
                    </w:rPr>
                  </w:pPr>
                  <w:hyperlink r:id="rId83" w:tooltip="[rikal]리칼" w:history="1">
                    <w:r w:rsidR="008F1DF2">
                      <w:rPr>
                        <w:rFonts w:ascii="gulim" w:hAnsi="gulim" w:hint="eastAsia"/>
                        <w:b/>
                        <w:bCs/>
                        <w:noProof/>
                        <w:color w:val="888888"/>
                        <w:sz w:val="13"/>
                        <w:szCs w:val="13"/>
                      </w:rPr>
                      <w:drawing>
                        <wp:inline distT="0" distB="0" distL="0" distR="0">
                          <wp:extent cx="205105" cy="205105"/>
                          <wp:effectExtent l="19050" t="0" r="4445" b="0"/>
                          <wp:docPr id="22" name="그림 22" descr="http://www.androidside.com/data/member/ri/rikal.gif">
                            <a:hlinkClick xmlns:a="http://schemas.openxmlformats.org/drawingml/2006/main" r:id="rId79" tooltip="&quot;[rikal]리칼&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androidside.com/data/member/ri/rikal.gif">
                                    <a:hlinkClick r:id="rId79" tooltip="&quot;[rikal]리칼&quot;"/>
                                  </pic:cNvPr>
                                  <pic:cNvPicPr>
                                    <a:picLocks noChangeAspect="1" noChangeArrowheads="1"/>
                                  </pic:cNvPicPr>
                                </pic:nvPicPr>
                                <pic:blipFill>
                                  <a:blip r:embed="rId45"/>
                                  <a:srcRect/>
                                  <a:stretch>
                                    <a:fillRect/>
                                  </a:stretch>
                                </pic:blipFill>
                                <pic:spPr bwMode="auto">
                                  <a:xfrm>
                                    <a:off x="0" y="0"/>
                                    <a:ext cx="205105" cy="205105"/>
                                  </a:xfrm>
                                  <a:prstGeom prst="rect">
                                    <a:avLst/>
                                  </a:prstGeom>
                                  <a:noFill/>
                                  <a:ln w="9525">
                                    <a:noFill/>
                                    <a:miter lim="800000"/>
                                    <a:headEnd/>
                                    <a:tailEnd/>
                                  </a:ln>
                                </pic:spPr>
                              </pic:pic>
                            </a:graphicData>
                          </a:graphic>
                        </wp:inline>
                      </w:drawing>
                    </w:r>
                    <w:r w:rsidR="008F1DF2">
                      <w:rPr>
                        <w:rStyle w:val="apple-converted-space"/>
                        <w:rFonts w:ascii="gulim" w:hAnsi="gulim"/>
                        <w:b/>
                        <w:bCs/>
                        <w:color w:val="888888"/>
                        <w:sz w:val="13"/>
                        <w:szCs w:val="13"/>
                      </w:rPr>
                      <w:t> </w:t>
                    </w:r>
                    <w:r w:rsidR="008F1DF2">
                      <w:rPr>
                        <w:rStyle w:val="member"/>
                        <w:rFonts w:ascii="gulim" w:hAnsi="gulim"/>
                        <w:b/>
                        <w:bCs/>
                        <w:color w:val="888888"/>
                        <w:sz w:val="13"/>
                        <w:szCs w:val="13"/>
                      </w:rPr>
                      <w:t>리칼</w:t>
                    </w:r>
                  </w:hyperlink>
                  <w:r w:rsidR="008F1DF2">
                    <w:rPr>
                      <w:rStyle w:val="apple-converted-space"/>
                      <w:rFonts w:ascii="gulim" w:hAnsi="gulim"/>
                      <w:color w:val="000000"/>
                      <w:sz w:val="14"/>
                      <w:szCs w:val="14"/>
                    </w:rPr>
                    <w:t> </w:t>
                  </w:r>
                  <w:r w:rsidR="008F1DF2">
                    <w:rPr>
                      <w:rFonts w:ascii="gulim" w:hAnsi="gulim" w:hint="eastAsia"/>
                      <w:noProof/>
                      <w:color w:val="000000"/>
                      <w:sz w:val="14"/>
                      <w:szCs w:val="14"/>
                    </w:rPr>
                    <w:drawing>
                      <wp:inline distT="0" distB="0" distL="0" distR="0">
                        <wp:extent cx="131445" cy="124460"/>
                        <wp:effectExtent l="19050" t="0" r="1905" b="0"/>
                        <wp:docPr id="23" name="그림 23" descr="http://www.androidside.com/skin/board/mw.basic/img/btn_singo.gif">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androidside.com/skin/board/mw.basic/img/btn_singo.gif">
                                  <a:hlinkClick r:id="rId84"/>
                                </pic:cNvPr>
                                <pic:cNvPicPr>
                                  <a:picLocks noChangeAspect="1" noChangeArrowheads="1"/>
                                </pic:cNvPicPr>
                              </pic:nvPicPr>
                              <pic:blipFill>
                                <a:blip r:embed="rId77"/>
                                <a:srcRect/>
                                <a:stretch>
                                  <a:fillRect/>
                                </a:stretch>
                              </pic:blipFill>
                              <pic:spPr bwMode="auto">
                                <a:xfrm>
                                  <a:off x="0" y="0"/>
                                  <a:ext cx="131445" cy="124460"/>
                                </a:xfrm>
                                <a:prstGeom prst="rect">
                                  <a:avLst/>
                                </a:prstGeom>
                                <a:noFill/>
                                <a:ln w="9525">
                                  <a:noFill/>
                                  <a:miter lim="800000"/>
                                  <a:headEnd/>
                                  <a:tailEnd/>
                                </a:ln>
                              </pic:spPr>
                            </pic:pic>
                          </a:graphicData>
                        </a:graphic>
                      </wp:inline>
                    </w:drawing>
                  </w:r>
                  <w:r w:rsidR="008F1DF2">
                    <w:rPr>
                      <w:rFonts w:ascii="gulim" w:hAnsi="gulim"/>
                      <w:color w:val="000000"/>
                      <w:sz w:val="14"/>
                      <w:szCs w:val="14"/>
                    </w:rPr>
                    <w:t xml:space="preserve"> </w:t>
                  </w:r>
                  <w:r w:rsidR="008F1DF2">
                    <w:rPr>
                      <w:rStyle w:val="mwbasiccommentdatetime"/>
                      <w:rFonts w:ascii="gulim" w:hAnsi="gulim"/>
                      <w:color w:val="888888"/>
                      <w:sz w:val="13"/>
                      <w:szCs w:val="13"/>
                    </w:rPr>
                    <w:t>2010-06-23 (</w:t>
                  </w:r>
                  <w:r w:rsidR="008F1DF2">
                    <w:rPr>
                      <w:rStyle w:val="mwbasiccommentdatetime"/>
                      <w:rFonts w:ascii="gulim" w:hAnsi="gulim"/>
                      <w:color w:val="888888"/>
                      <w:sz w:val="13"/>
                      <w:szCs w:val="13"/>
                    </w:rPr>
                    <w:t>수</w:t>
                  </w:r>
                  <w:r w:rsidR="008F1DF2">
                    <w:rPr>
                      <w:rStyle w:val="mwbasiccommentdatetime"/>
                      <w:rFonts w:ascii="gulim" w:hAnsi="gulim"/>
                      <w:color w:val="888888"/>
                      <w:sz w:val="13"/>
                      <w:szCs w:val="13"/>
                    </w:rPr>
                    <w:t>) 15:15</w:t>
                  </w:r>
                </w:p>
              </w:tc>
              <w:tc>
                <w:tcPr>
                  <w:tcW w:w="0" w:type="auto"/>
                  <w:tcMar>
                    <w:top w:w="0" w:type="dxa"/>
                    <w:left w:w="0" w:type="dxa"/>
                    <w:bottom w:w="0" w:type="dxa"/>
                    <w:right w:w="115" w:type="dxa"/>
                  </w:tcMar>
                  <w:vAlign w:val="center"/>
                  <w:hideMark/>
                </w:tcPr>
                <w:p w:rsidR="008F1DF2" w:rsidRDefault="008F1DF2">
                  <w:pPr>
                    <w:spacing w:line="184" w:lineRule="atLeast"/>
                    <w:jc w:val="right"/>
                    <w:rPr>
                      <w:rFonts w:ascii="gulim" w:eastAsia="굴림" w:hAnsi="gulim" w:cs="굴림" w:hint="eastAsia"/>
                      <w:color w:val="000000"/>
                      <w:sz w:val="14"/>
                      <w:szCs w:val="14"/>
                    </w:rPr>
                  </w:pPr>
                  <w:r>
                    <w:rPr>
                      <w:rStyle w:val="mwbasiccommentgood"/>
                      <w:rFonts w:ascii="dotum" w:hAnsi="dotum"/>
                      <w:color w:val="999999"/>
                      <w:sz w:val="13"/>
                      <w:szCs w:val="13"/>
                    </w:rPr>
                    <w:t>추천</w:t>
                  </w:r>
                  <w:r>
                    <w:rPr>
                      <w:rStyle w:val="apple-converted-space"/>
                      <w:rFonts w:ascii="dotum" w:hAnsi="dotum"/>
                      <w:color w:val="999999"/>
                      <w:sz w:val="13"/>
                      <w:szCs w:val="13"/>
                    </w:rPr>
                    <w:t> </w:t>
                  </w:r>
                  <w:r>
                    <w:rPr>
                      <w:rStyle w:val="mwbasiccommentgood"/>
                      <w:rFonts w:ascii="dotum" w:hAnsi="dotum"/>
                      <w:color w:val="999999"/>
                      <w:sz w:val="13"/>
                      <w:szCs w:val="13"/>
                    </w:rPr>
                    <w:t>0</w:t>
                  </w:r>
                </w:p>
              </w:tc>
            </w:tr>
          </w:tbl>
          <w:p w:rsidR="008F1DF2" w:rsidRDefault="008F1DF2">
            <w:pPr>
              <w:spacing w:line="184" w:lineRule="atLeast"/>
              <w:rPr>
                <w:rFonts w:ascii="gulim" w:hAnsi="gulim" w:hint="eastAsia"/>
                <w:vanish/>
                <w:color w:val="000000"/>
                <w:sz w:val="14"/>
                <w:szCs w:val="14"/>
              </w:rPr>
            </w:pPr>
          </w:p>
          <w:tbl>
            <w:tblPr>
              <w:tblW w:w="5000" w:type="pct"/>
              <w:tblCellMar>
                <w:left w:w="0" w:type="dxa"/>
                <w:right w:w="0" w:type="dxa"/>
              </w:tblCellMar>
              <w:tblLook w:val="04A0"/>
            </w:tblPr>
            <w:tblGrid>
              <w:gridCol w:w="8197"/>
            </w:tblGrid>
            <w:tr w:rsidR="008F1DF2">
              <w:tc>
                <w:tcPr>
                  <w:tcW w:w="0" w:type="auto"/>
                  <w:tcMar>
                    <w:top w:w="81" w:type="dxa"/>
                    <w:left w:w="81" w:type="dxa"/>
                    <w:bottom w:w="81" w:type="dxa"/>
                    <w:right w:w="81" w:type="dxa"/>
                  </w:tcMar>
                  <w:hideMark/>
                </w:tcPr>
                <w:p w:rsidR="008F1DF2" w:rsidRDefault="008F1DF2" w:rsidP="008F1DF2">
                  <w:pPr>
                    <w:spacing w:line="207" w:lineRule="atLeast"/>
                    <w:rPr>
                      <w:rFonts w:ascii="gulim" w:eastAsia="굴림" w:hAnsi="gulim" w:cs="굴림" w:hint="eastAsia"/>
                      <w:color w:val="000000"/>
                      <w:sz w:val="14"/>
                      <w:szCs w:val="14"/>
                    </w:rPr>
                  </w:pPr>
                  <w:r>
                    <w:rPr>
                      <w:rFonts w:ascii="gulim" w:hAnsi="gulim"/>
                      <w:color w:val="000000"/>
                      <w:sz w:val="14"/>
                      <w:szCs w:val="14"/>
                    </w:rPr>
                    <w:t>오</w:t>
                  </w:r>
                  <w:r>
                    <w:rPr>
                      <w:rFonts w:ascii="gulim" w:hAnsi="gulim"/>
                      <w:color w:val="000000"/>
                      <w:sz w:val="14"/>
                      <w:szCs w:val="14"/>
                    </w:rPr>
                    <w:t xml:space="preserve"> </w:t>
                  </w:r>
                  <w:r>
                    <w:rPr>
                      <w:rFonts w:ascii="gulim" w:hAnsi="gulim"/>
                      <w:color w:val="000000"/>
                      <w:sz w:val="14"/>
                      <w:szCs w:val="14"/>
                    </w:rPr>
                    <w:t>보보님</w:t>
                  </w:r>
                  <w:r>
                    <w:rPr>
                      <w:rFonts w:ascii="gulim" w:hAnsi="gulim"/>
                      <w:color w:val="000000"/>
                      <w:sz w:val="14"/>
                      <w:szCs w:val="14"/>
                    </w:rPr>
                    <w:t xml:space="preserve"> </w:t>
                  </w:r>
                  <w:r>
                    <w:rPr>
                      <w:rFonts w:ascii="gulim" w:hAnsi="gulim"/>
                      <w:color w:val="000000"/>
                      <w:sz w:val="14"/>
                      <w:szCs w:val="14"/>
                    </w:rPr>
                    <w:t>감사합니다</w:t>
                  </w:r>
                  <w:r>
                    <w:rPr>
                      <w:rFonts w:ascii="gulim" w:hAnsi="gulim"/>
                      <w:color w:val="000000"/>
                      <w:sz w:val="14"/>
                      <w:szCs w:val="14"/>
                    </w:rPr>
                    <w:t xml:space="preserve">. </w:t>
                  </w:r>
                  <w:r>
                    <w:rPr>
                      <w:rFonts w:ascii="gulim" w:hAnsi="gulim"/>
                      <w:color w:val="000000"/>
                      <w:sz w:val="14"/>
                      <w:szCs w:val="14"/>
                    </w:rPr>
                    <w:t>저방법으로도</w:t>
                  </w:r>
                  <w:r>
                    <w:rPr>
                      <w:rFonts w:ascii="gulim" w:hAnsi="gulim"/>
                      <w:color w:val="000000"/>
                      <w:sz w:val="14"/>
                      <w:szCs w:val="14"/>
                    </w:rPr>
                    <w:t xml:space="preserve"> </w:t>
                  </w:r>
                  <w:r>
                    <w:rPr>
                      <w:rFonts w:ascii="gulim" w:hAnsi="gulim"/>
                      <w:color w:val="000000"/>
                      <w:sz w:val="14"/>
                      <w:szCs w:val="14"/>
                    </w:rPr>
                    <w:t>되네요</w:t>
                  </w:r>
                  <w:r>
                    <w:rPr>
                      <w:rFonts w:ascii="gulim" w:hAnsi="gulim"/>
                      <w:color w:val="000000"/>
                      <w:sz w:val="14"/>
                      <w:szCs w:val="14"/>
                    </w:rPr>
                    <w:t xml:space="preserve">!!! </w:t>
                  </w:r>
                  <w:r>
                    <w:rPr>
                      <w:rFonts w:ascii="gulim" w:hAnsi="gulim"/>
                      <w:color w:val="000000"/>
                      <w:sz w:val="14"/>
                      <w:szCs w:val="14"/>
                    </w:rPr>
                    <w:t>흠흠</w:t>
                  </w:r>
                  <w:r>
                    <w:rPr>
                      <w:rFonts w:ascii="gulim" w:hAnsi="gulim"/>
                      <w:color w:val="000000"/>
                      <w:sz w:val="14"/>
                      <w:szCs w:val="14"/>
                    </w:rPr>
                    <w:t xml:space="preserve"> </w:t>
                  </w:r>
                  <w:r>
                    <w:rPr>
                      <w:rFonts w:ascii="gulim" w:hAnsi="gulim"/>
                      <w:color w:val="000000"/>
                      <w:sz w:val="14"/>
                      <w:szCs w:val="14"/>
                    </w:rPr>
                    <w:t>역시</w:t>
                  </w:r>
                  <w:r>
                    <w:rPr>
                      <w:rFonts w:ascii="gulim" w:hAnsi="gulim"/>
                      <w:color w:val="000000"/>
                      <w:sz w:val="14"/>
                      <w:szCs w:val="14"/>
                    </w:rPr>
                    <w:t xml:space="preserve"> </w:t>
                  </w:r>
                  <w:r>
                    <w:rPr>
                      <w:rFonts w:ascii="gulim" w:hAnsi="gulim"/>
                      <w:color w:val="000000"/>
                      <w:sz w:val="14"/>
                      <w:szCs w:val="14"/>
                    </w:rPr>
                    <w:t>길이</w:t>
                  </w:r>
                  <w:r>
                    <w:rPr>
                      <w:rFonts w:ascii="gulim" w:hAnsi="gulim"/>
                      <w:color w:val="000000"/>
                      <w:sz w:val="14"/>
                      <w:szCs w:val="14"/>
                    </w:rPr>
                    <w:t xml:space="preserve"> </w:t>
                  </w:r>
                  <w:r>
                    <w:rPr>
                      <w:rFonts w:ascii="gulim" w:hAnsi="gulim"/>
                      <w:color w:val="000000"/>
                      <w:sz w:val="14"/>
                      <w:szCs w:val="14"/>
                    </w:rPr>
                    <w:t>많군요</w:t>
                  </w:r>
                  <w:r>
                    <w:rPr>
                      <w:rFonts w:ascii="gulim" w:hAnsi="gulim"/>
                      <w:color w:val="000000"/>
                      <w:sz w:val="14"/>
                      <w:szCs w:val="14"/>
                    </w:rPr>
                    <w:t xml:space="preserve"> </w:t>
                  </w:r>
                  <w:r>
                    <w:rPr>
                      <w:rFonts w:ascii="gulim" w:hAnsi="gulim"/>
                      <w:color w:val="000000"/>
                      <w:sz w:val="14"/>
                      <w:szCs w:val="14"/>
                    </w:rPr>
                    <w:t>ㅋㅋ</w:t>
                  </w:r>
                </w:p>
              </w:tc>
            </w:tr>
          </w:tbl>
          <w:p w:rsidR="008F1DF2" w:rsidRDefault="008F1DF2">
            <w:pPr>
              <w:spacing w:line="184" w:lineRule="atLeast"/>
              <w:rPr>
                <w:rFonts w:ascii="gulim" w:eastAsia="굴림" w:hAnsi="gulim" w:cs="굴림" w:hint="eastAsia"/>
                <w:color w:val="000000"/>
                <w:sz w:val="14"/>
                <w:szCs w:val="14"/>
              </w:rPr>
            </w:pPr>
          </w:p>
        </w:tc>
      </w:tr>
      <w:tr w:rsidR="008F1DF2" w:rsidTr="008F1DF2">
        <w:trPr>
          <w:trHeight w:val="150"/>
        </w:trPr>
        <w:tc>
          <w:tcPr>
            <w:tcW w:w="0" w:type="auto"/>
            <w:gridSpan w:val="4"/>
            <w:vAlign w:val="center"/>
            <w:hideMark/>
          </w:tcPr>
          <w:p w:rsidR="008F1DF2" w:rsidRDefault="008F1DF2">
            <w:pPr>
              <w:spacing w:line="184" w:lineRule="atLeast"/>
              <w:rPr>
                <w:rFonts w:ascii="gulim" w:eastAsia="굴림" w:hAnsi="gulim" w:cs="굴림" w:hint="eastAsia"/>
                <w:color w:val="000000"/>
                <w:sz w:val="14"/>
                <w:szCs w:val="14"/>
              </w:rPr>
            </w:pPr>
          </w:p>
        </w:tc>
        <w:tc>
          <w:tcPr>
            <w:tcW w:w="0" w:type="auto"/>
            <w:vAlign w:val="center"/>
            <w:hideMark/>
          </w:tcPr>
          <w:p w:rsidR="008F1DF2" w:rsidRDefault="008F1DF2">
            <w:pPr>
              <w:rPr>
                <w:rFonts w:ascii="Times New Roman" w:eastAsia="Times New Roman" w:hAnsi="Times New Roman" w:cs="Times New Roman"/>
                <w:szCs w:val="20"/>
              </w:rPr>
            </w:pPr>
          </w:p>
        </w:tc>
      </w:tr>
    </w:tbl>
    <w:p w:rsidR="008F1DF2" w:rsidRDefault="008F1DF2" w:rsidP="008F1DF2">
      <w:pPr>
        <w:spacing w:line="184" w:lineRule="atLeast"/>
        <w:rPr>
          <w:rFonts w:ascii="gulim" w:hAnsi="gulim" w:hint="eastAsia"/>
          <w:vanish/>
          <w:color w:val="000000"/>
          <w:sz w:val="14"/>
          <w:szCs w:val="14"/>
        </w:rPr>
      </w:pPr>
      <w:bookmarkStart w:id="8" w:name="c_9044"/>
      <w:bookmarkEnd w:id="8"/>
    </w:p>
    <w:tbl>
      <w:tblPr>
        <w:tblW w:w="5000" w:type="pct"/>
        <w:tblCellMar>
          <w:left w:w="0" w:type="dxa"/>
          <w:right w:w="0" w:type="dxa"/>
        </w:tblCellMar>
        <w:tblLook w:val="04A0"/>
      </w:tblPr>
      <w:tblGrid>
        <w:gridCol w:w="6"/>
        <w:gridCol w:w="9020"/>
      </w:tblGrid>
      <w:tr w:rsidR="008F1DF2" w:rsidTr="008F1DF2">
        <w:trPr>
          <w:trHeight w:val="15"/>
        </w:trPr>
        <w:tc>
          <w:tcPr>
            <w:tcW w:w="0" w:type="auto"/>
            <w:vAlign w:val="center"/>
            <w:hideMark/>
          </w:tcPr>
          <w:p w:rsidR="008F1DF2" w:rsidRDefault="008F1DF2">
            <w:pPr>
              <w:spacing w:after="58" w:line="0" w:lineRule="auto"/>
              <w:rPr>
                <w:rFonts w:ascii="gulim" w:eastAsia="굴림" w:hAnsi="gulim" w:cs="굴림" w:hint="eastAsia"/>
                <w:color w:val="000000"/>
                <w:sz w:val="14"/>
                <w:szCs w:val="14"/>
              </w:rPr>
            </w:pPr>
          </w:p>
        </w:tc>
        <w:tc>
          <w:tcPr>
            <w:tcW w:w="5000" w:type="pct"/>
            <w:tcBorders>
              <w:top w:val="single" w:sz="4" w:space="0" w:color="DDDDDD"/>
            </w:tcBorders>
            <w:vAlign w:val="center"/>
            <w:hideMark/>
          </w:tcPr>
          <w:p w:rsidR="008F1DF2" w:rsidRDefault="008F1DF2">
            <w:pPr>
              <w:spacing w:after="58" w:line="184" w:lineRule="atLeast"/>
              <w:rPr>
                <w:rFonts w:ascii="gulim" w:eastAsia="굴림" w:hAnsi="gulim" w:cs="굴림" w:hint="eastAsia"/>
                <w:color w:val="000000"/>
                <w:sz w:val="2"/>
                <w:szCs w:val="14"/>
              </w:rPr>
            </w:pPr>
          </w:p>
        </w:tc>
      </w:tr>
    </w:tbl>
    <w:p w:rsidR="008F1DF2" w:rsidRDefault="008F1DF2" w:rsidP="008F1DF2">
      <w:pPr>
        <w:spacing w:line="184" w:lineRule="atLeast"/>
        <w:rPr>
          <w:rFonts w:ascii="gulim" w:hAnsi="gulim" w:hint="eastAsia"/>
          <w:vanish/>
          <w:color w:val="000000"/>
          <w:sz w:val="14"/>
          <w:szCs w:val="14"/>
        </w:rPr>
      </w:pPr>
    </w:p>
    <w:tbl>
      <w:tblPr>
        <w:tblW w:w="5000" w:type="pct"/>
        <w:tblCellMar>
          <w:left w:w="0" w:type="dxa"/>
          <w:right w:w="0" w:type="dxa"/>
        </w:tblCellMar>
        <w:tblLook w:val="04A0"/>
      </w:tblPr>
      <w:tblGrid>
        <w:gridCol w:w="6"/>
        <w:gridCol w:w="641"/>
        <w:gridCol w:w="6"/>
        <w:gridCol w:w="6"/>
        <w:gridCol w:w="8367"/>
      </w:tblGrid>
      <w:tr w:rsidR="008F1DF2" w:rsidTr="008F1DF2">
        <w:tc>
          <w:tcPr>
            <w:tcW w:w="0" w:type="auto"/>
            <w:vAlign w:val="center"/>
            <w:hideMark/>
          </w:tcPr>
          <w:p w:rsidR="008F1DF2" w:rsidRDefault="008F1DF2">
            <w:pPr>
              <w:spacing w:line="184" w:lineRule="atLeast"/>
              <w:rPr>
                <w:rFonts w:ascii="gulim" w:eastAsia="굴림" w:hAnsi="gulim" w:cs="굴림" w:hint="eastAsia"/>
                <w:color w:val="000000"/>
                <w:sz w:val="14"/>
                <w:szCs w:val="14"/>
              </w:rPr>
            </w:pPr>
          </w:p>
        </w:tc>
        <w:tc>
          <w:tcPr>
            <w:tcW w:w="0" w:type="auto"/>
            <w:hideMark/>
          </w:tcPr>
          <w:p w:rsidR="008F1DF2" w:rsidRDefault="008F1DF2">
            <w:pPr>
              <w:spacing w:line="184" w:lineRule="atLeast"/>
              <w:rPr>
                <w:rFonts w:ascii="gulim" w:hAnsi="gulim" w:hint="eastAsia"/>
                <w:color w:val="000000"/>
                <w:sz w:val="14"/>
                <w:szCs w:val="14"/>
              </w:rPr>
            </w:pPr>
            <w:r>
              <w:rPr>
                <w:rFonts w:ascii="gulim" w:hAnsi="gulim" w:hint="eastAsia"/>
                <w:noProof/>
                <w:color w:val="000000"/>
                <w:sz w:val="14"/>
                <w:szCs w:val="14"/>
              </w:rPr>
              <w:drawing>
                <wp:inline distT="0" distB="0" distL="0" distR="0">
                  <wp:extent cx="387985" cy="541020"/>
                  <wp:effectExtent l="19050" t="0" r="0" b="0"/>
                  <wp:docPr id="24" name="그림 24" descr="http://www.androidside.com/data/mw.basic.comment.image/rik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androidside.com/data/mw.basic.comment.image/rikal"/>
                          <pic:cNvPicPr>
                            <a:picLocks noChangeAspect="1" noChangeArrowheads="1"/>
                          </pic:cNvPicPr>
                        </pic:nvPicPr>
                        <pic:blipFill>
                          <a:blip r:embed="rId74"/>
                          <a:srcRect/>
                          <a:stretch>
                            <a:fillRect/>
                          </a:stretch>
                        </pic:blipFill>
                        <pic:spPr bwMode="auto">
                          <a:xfrm>
                            <a:off x="0" y="0"/>
                            <a:ext cx="387985" cy="541020"/>
                          </a:xfrm>
                          <a:prstGeom prst="rect">
                            <a:avLst/>
                          </a:prstGeom>
                          <a:noFill/>
                          <a:ln w="9525">
                            <a:noFill/>
                            <a:miter lim="800000"/>
                            <a:headEnd/>
                            <a:tailEnd/>
                          </a:ln>
                        </pic:spPr>
                      </pic:pic>
                    </a:graphicData>
                  </a:graphic>
                </wp:inline>
              </w:drawing>
            </w:r>
          </w:p>
          <w:p w:rsidR="008F1DF2" w:rsidRDefault="008F1DF2" w:rsidP="008F1DF2">
            <w:pPr>
              <w:spacing w:line="115" w:lineRule="atLeast"/>
              <w:rPr>
                <w:rFonts w:ascii="gulim" w:eastAsia="굴림" w:hAnsi="gulim" w:cs="굴림" w:hint="eastAsia"/>
                <w:color w:val="000000"/>
                <w:sz w:val="12"/>
                <w:szCs w:val="12"/>
              </w:rPr>
            </w:pPr>
            <w:r>
              <w:rPr>
                <w:rFonts w:ascii="gulim" w:hAnsi="gulim"/>
                <w:color w:val="000000"/>
                <w:sz w:val="12"/>
                <w:szCs w:val="12"/>
              </w:rPr>
              <w:t> </w:t>
            </w:r>
          </w:p>
        </w:tc>
        <w:tc>
          <w:tcPr>
            <w:tcW w:w="30" w:type="dxa"/>
            <w:shd w:val="clear" w:color="auto" w:fill="DEDEDE"/>
            <w:vAlign w:val="center"/>
            <w:hideMark/>
          </w:tcPr>
          <w:p w:rsidR="008F1DF2" w:rsidRDefault="008F1DF2">
            <w:pPr>
              <w:spacing w:line="184" w:lineRule="atLeast"/>
              <w:rPr>
                <w:rFonts w:ascii="gulim" w:eastAsia="굴림" w:hAnsi="gulim" w:cs="굴림" w:hint="eastAsia"/>
                <w:color w:val="000000"/>
                <w:sz w:val="14"/>
                <w:szCs w:val="14"/>
              </w:rPr>
            </w:pPr>
          </w:p>
        </w:tc>
        <w:tc>
          <w:tcPr>
            <w:tcW w:w="0" w:type="auto"/>
            <w:vAlign w:val="center"/>
            <w:hideMark/>
          </w:tcPr>
          <w:p w:rsidR="008F1DF2" w:rsidRDefault="008F1DF2">
            <w:pPr>
              <w:spacing w:line="184" w:lineRule="atLeast"/>
              <w:rPr>
                <w:rFonts w:ascii="gulim" w:eastAsia="굴림" w:hAnsi="gulim" w:cs="굴림" w:hint="eastAsia"/>
                <w:color w:val="000000"/>
                <w:sz w:val="14"/>
                <w:szCs w:val="14"/>
              </w:rPr>
            </w:pPr>
          </w:p>
        </w:tc>
        <w:tc>
          <w:tcPr>
            <w:tcW w:w="5000" w:type="pct"/>
            <w:hideMark/>
          </w:tcPr>
          <w:tbl>
            <w:tblPr>
              <w:tblW w:w="5000" w:type="pct"/>
              <w:tblCellMar>
                <w:left w:w="0" w:type="dxa"/>
                <w:right w:w="0" w:type="dxa"/>
              </w:tblCellMar>
              <w:tblLook w:val="04A0"/>
            </w:tblPr>
            <w:tblGrid>
              <w:gridCol w:w="6876"/>
              <w:gridCol w:w="1491"/>
            </w:tblGrid>
            <w:tr w:rsidR="008F1DF2">
              <w:tc>
                <w:tcPr>
                  <w:tcW w:w="0" w:type="auto"/>
                  <w:vAlign w:val="center"/>
                  <w:hideMark/>
                </w:tcPr>
                <w:p w:rsidR="008F1DF2" w:rsidRDefault="00153F68">
                  <w:pPr>
                    <w:spacing w:line="184" w:lineRule="atLeast"/>
                    <w:rPr>
                      <w:rFonts w:ascii="gulim" w:eastAsia="굴림" w:hAnsi="gulim" w:cs="굴림" w:hint="eastAsia"/>
                      <w:color w:val="000000"/>
                      <w:sz w:val="14"/>
                      <w:szCs w:val="14"/>
                    </w:rPr>
                  </w:pPr>
                  <w:hyperlink r:id="rId85" w:tooltip="[rikal]리칼" w:history="1">
                    <w:r w:rsidR="008F1DF2">
                      <w:rPr>
                        <w:rFonts w:ascii="gulim" w:hAnsi="gulim" w:hint="eastAsia"/>
                        <w:b/>
                        <w:bCs/>
                        <w:noProof/>
                        <w:color w:val="888888"/>
                        <w:sz w:val="13"/>
                        <w:szCs w:val="13"/>
                      </w:rPr>
                      <w:drawing>
                        <wp:inline distT="0" distB="0" distL="0" distR="0">
                          <wp:extent cx="205105" cy="205105"/>
                          <wp:effectExtent l="19050" t="0" r="4445" b="0"/>
                          <wp:docPr id="25" name="그림 25" descr="http://www.androidside.com/data/member/ri/rikal.gif">
                            <a:hlinkClick xmlns:a="http://schemas.openxmlformats.org/drawingml/2006/main" r:id="rId79" tooltip="&quot;[rikal]리칼&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androidside.com/data/member/ri/rikal.gif">
                                    <a:hlinkClick r:id="rId79" tooltip="&quot;[rikal]리칼&quot;"/>
                                  </pic:cNvPr>
                                  <pic:cNvPicPr>
                                    <a:picLocks noChangeAspect="1" noChangeArrowheads="1"/>
                                  </pic:cNvPicPr>
                                </pic:nvPicPr>
                                <pic:blipFill>
                                  <a:blip r:embed="rId45"/>
                                  <a:srcRect/>
                                  <a:stretch>
                                    <a:fillRect/>
                                  </a:stretch>
                                </pic:blipFill>
                                <pic:spPr bwMode="auto">
                                  <a:xfrm>
                                    <a:off x="0" y="0"/>
                                    <a:ext cx="205105" cy="205105"/>
                                  </a:xfrm>
                                  <a:prstGeom prst="rect">
                                    <a:avLst/>
                                  </a:prstGeom>
                                  <a:noFill/>
                                  <a:ln w="9525">
                                    <a:noFill/>
                                    <a:miter lim="800000"/>
                                    <a:headEnd/>
                                    <a:tailEnd/>
                                  </a:ln>
                                </pic:spPr>
                              </pic:pic>
                            </a:graphicData>
                          </a:graphic>
                        </wp:inline>
                      </w:drawing>
                    </w:r>
                    <w:r w:rsidR="008F1DF2">
                      <w:rPr>
                        <w:rStyle w:val="apple-converted-space"/>
                        <w:rFonts w:ascii="gulim" w:hAnsi="gulim"/>
                        <w:b/>
                        <w:bCs/>
                        <w:color w:val="888888"/>
                        <w:sz w:val="13"/>
                        <w:szCs w:val="13"/>
                      </w:rPr>
                      <w:t> </w:t>
                    </w:r>
                    <w:r w:rsidR="008F1DF2">
                      <w:rPr>
                        <w:rStyle w:val="member"/>
                        <w:rFonts w:ascii="gulim" w:hAnsi="gulim"/>
                        <w:b/>
                        <w:bCs/>
                        <w:color w:val="888888"/>
                        <w:sz w:val="13"/>
                        <w:szCs w:val="13"/>
                      </w:rPr>
                      <w:t>리칼</w:t>
                    </w:r>
                  </w:hyperlink>
                  <w:r w:rsidR="008F1DF2">
                    <w:rPr>
                      <w:rStyle w:val="apple-converted-space"/>
                      <w:rFonts w:ascii="gulim" w:hAnsi="gulim"/>
                      <w:color w:val="000000"/>
                      <w:sz w:val="14"/>
                      <w:szCs w:val="14"/>
                    </w:rPr>
                    <w:t> </w:t>
                  </w:r>
                  <w:r w:rsidR="008F1DF2">
                    <w:rPr>
                      <w:rFonts w:ascii="gulim" w:hAnsi="gulim" w:hint="eastAsia"/>
                      <w:noProof/>
                      <w:color w:val="000000"/>
                      <w:sz w:val="14"/>
                      <w:szCs w:val="14"/>
                    </w:rPr>
                    <w:drawing>
                      <wp:inline distT="0" distB="0" distL="0" distR="0">
                        <wp:extent cx="131445" cy="124460"/>
                        <wp:effectExtent l="19050" t="0" r="1905" b="0"/>
                        <wp:docPr id="26" name="그림 26" descr="http://www.androidside.com/skin/board/mw.basic/img/btn_singo.gif">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androidside.com/skin/board/mw.basic/img/btn_singo.gif">
                                  <a:hlinkClick r:id="rId86"/>
                                </pic:cNvPr>
                                <pic:cNvPicPr>
                                  <a:picLocks noChangeAspect="1" noChangeArrowheads="1"/>
                                </pic:cNvPicPr>
                              </pic:nvPicPr>
                              <pic:blipFill>
                                <a:blip r:embed="rId77"/>
                                <a:srcRect/>
                                <a:stretch>
                                  <a:fillRect/>
                                </a:stretch>
                              </pic:blipFill>
                              <pic:spPr bwMode="auto">
                                <a:xfrm>
                                  <a:off x="0" y="0"/>
                                  <a:ext cx="131445" cy="124460"/>
                                </a:xfrm>
                                <a:prstGeom prst="rect">
                                  <a:avLst/>
                                </a:prstGeom>
                                <a:noFill/>
                                <a:ln w="9525">
                                  <a:noFill/>
                                  <a:miter lim="800000"/>
                                  <a:headEnd/>
                                  <a:tailEnd/>
                                </a:ln>
                              </pic:spPr>
                            </pic:pic>
                          </a:graphicData>
                        </a:graphic>
                      </wp:inline>
                    </w:drawing>
                  </w:r>
                  <w:r w:rsidR="008F1DF2">
                    <w:rPr>
                      <w:rFonts w:ascii="gulim" w:hAnsi="gulim"/>
                      <w:color w:val="000000"/>
                      <w:sz w:val="14"/>
                      <w:szCs w:val="14"/>
                    </w:rPr>
                    <w:t xml:space="preserve"> </w:t>
                  </w:r>
                  <w:r w:rsidR="008F1DF2">
                    <w:rPr>
                      <w:rStyle w:val="mwbasiccommentdatetime"/>
                      <w:rFonts w:ascii="gulim" w:hAnsi="gulim"/>
                      <w:color w:val="888888"/>
                      <w:sz w:val="13"/>
                      <w:szCs w:val="13"/>
                    </w:rPr>
                    <w:t>2010-06-23 (</w:t>
                  </w:r>
                  <w:r w:rsidR="008F1DF2">
                    <w:rPr>
                      <w:rStyle w:val="mwbasiccommentdatetime"/>
                      <w:rFonts w:ascii="gulim" w:hAnsi="gulim"/>
                      <w:color w:val="888888"/>
                      <w:sz w:val="13"/>
                      <w:szCs w:val="13"/>
                    </w:rPr>
                    <w:t>수</w:t>
                  </w:r>
                  <w:r w:rsidR="008F1DF2">
                    <w:rPr>
                      <w:rStyle w:val="mwbasiccommentdatetime"/>
                      <w:rFonts w:ascii="gulim" w:hAnsi="gulim"/>
                      <w:color w:val="888888"/>
                      <w:sz w:val="13"/>
                      <w:szCs w:val="13"/>
                    </w:rPr>
                    <w:t>) 15:16</w:t>
                  </w:r>
                </w:p>
              </w:tc>
              <w:tc>
                <w:tcPr>
                  <w:tcW w:w="0" w:type="auto"/>
                  <w:tcMar>
                    <w:top w:w="0" w:type="dxa"/>
                    <w:left w:w="0" w:type="dxa"/>
                    <w:bottom w:w="0" w:type="dxa"/>
                    <w:right w:w="115" w:type="dxa"/>
                  </w:tcMar>
                  <w:vAlign w:val="center"/>
                  <w:hideMark/>
                </w:tcPr>
                <w:p w:rsidR="008F1DF2" w:rsidRDefault="008F1DF2">
                  <w:pPr>
                    <w:spacing w:line="184" w:lineRule="atLeast"/>
                    <w:jc w:val="right"/>
                    <w:rPr>
                      <w:rFonts w:ascii="gulim" w:eastAsia="굴림" w:hAnsi="gulim" w:cs="굴림" w:hint="eastAsia"/>
                      <w:color w:val="000000"/>
                      <w:sz w:val="14"/>
                      <w:szCs w:val="14"/>
                    </w:rPr>
                  </w:pPr>
                  <w:r>
                    <w:rPr>
                      <w:rStyle w:val="mwbasiccommentgood"/>
                      <w:rFonts w:ascii="dotum" w:hAnsi="dotum"/>
                      <w:color w:val="999999"/>
                      <w:sz w:val="13"/>
                      <w:szCs w:val="13"/>
                    </w:rPr>
                    <w:t>추천</w:t>
                  </w:r>
                  <w:r>
                    <w:rPr>
                      <w:rStyle w:val="apple-converted-space"/>
                      <w:rFonts w:ascii="dotum" w:hAnsi="dotum"/>
                      <w:color w:val="999999"/>
                      <w:sz w:val="13"/>
                      <w:szCs w:val="13"/>
                    </w:rPr>
                    <w:t> </w:t>
                  </w:r>
                  <w:r>
                    <w:rPr>
                      <w:rStyle w:val="mwbasiccommentgood"/>
                      <w:rFonts w:ascii="dotum" w:hAnsi="dotum"/>
                      <w:color w:val="999999"/>
                      <w:sz w:val="13"/>
                      <w:szCs w:val="13"/>
                    </w:rPr>
                    <w:t>0</w:t>
                  </w:r>
                </w:p>
              </w:tc>
            </w:tr>
          </w:tbl>
          <w:p w:rsidR="008F1DF2" w:rsidRDefault="008F1DF2">
            <w:pPr>
              <w:spacing w:line="184" w:lineRule="atLeast"/>
              <w:rPr>
                <w:rFonts w:ascii="gulim" w:hAnsi="gulim" w:hint="eastAsia"/>
                <w:vanish/>
                <w:color w:val="000000"/>
                <w:sz w:val="14"/>
                <w:szCs w:val="14"/>
              </w:rPr>
            </w:pPr>
          </w:p>
          <w:tbl>
            <w:tblPr>
              <w:tblW w:w="5000" w:type="pct"/>
              <w:tblCellMar>
                <w:left w:w="0" w:type="dxa"/>
                <w:right w:w="0" w:type="dxa"/>
              </w:tblCellMar>
              <w:tblLook w:val="04A0"/>
            </w:tblPr>
            <w:tblGrid>
              <w:gridCol w:w="8367"/>
            </w:tblGrid>
            <w:tr w:rsidR="008F1DF2">
              <w:tc>
                <w:tcPr>
                  <w:tcW w:w="0" w:type="auto"/>
                  <w:tcMar>
                    <w:top w:w="81" w:type="dxa"/>
                    <w:left w:w="81" w:type="dxa"/>
                    <w:bottom w:w="81" w:type="dxa"/>
                    <w:right w:w="81" w:type="dxa"/>
                  </w:tcMar>
                  <w:hideMark/>
                </w:tcPr>
                <w:p w:rsidR="008F1DF2" w:rsidRDefault="008F1DF2" w:rsidP="008F1DF2">
                  <w:pPr>
                    <w:spacing w:line="207" w:lineRule="atLeast"/>
                    <w:rPr>
                      <w:rFonts w:ascii="gulim" w:eastAsia="굴림" w:hAnsi="gulim" w:cs="굴림" w:hint="eastAsia"/>
                      <w:color w:val="000000"/>
                      <w:sz w:val="14"/>
                      <w:szCs w:val="14"/>
                    </w:rPr>
                  </w:pPr>
                  <w:r>
                    <w:rPr>
                      <w:rStyle w:val="apple-style-span"/>
                      <w:rFonts w:ascii="gulim" w:hAnsi="gulim"/>
                      <w:color w:val="000000"/>
                      <w:sz w:val="14"/>
                      <w:szCs w:val="14"/>
                    </w:rPr>
                    <w:t>.addFlags(Intent.FLAG_ACTIVITY_CLEAR_TOP)));</w:t>
                  </w:r>
                </w:p>
              </w:tc>
            </w:tr>
          </w:tbl>
          <w:p w:rsidR="008F1DF2" w:rsidRDefault="008F1DF2">
            <w:pPr>
              <w:spacing w:line="184" w:lineRule="atLeast"/>
              <w:rPr>
                <w:rFonts w:ascii="gulim" w:eastAsia="굴림" w:hAnsi="gulim" w:cs="굴림" w:hint="eastAsia"/>
                <w:color w:val="000000"/>
                <w:sz w:val="14"/>
                <w:szCs w:val="14"/>
              </w:rPr>
            </w:pPr>
          </w:p>
        </w:tc>
      </w:tr>
    </w:tbl>
    <w:p w:rsidR="00EC474B" w:rsidRDefault="00EC474B" w:rsidP="00AC3671"/>
    <w:p w:rsidR="00EC474B" w:rsidRDefault="00EC474B">
      <w:pPr>
        <w:widowControl/>
        <w:wordWrap/>
        <w:autoSpaceDE/>
        <w:autoSpaceDN/>
        <w:jc w:val="left"/>
      </w:pPr>
      <w:r>
        <w:br w:type="page"/>
      </w:r>
    </w:p>
    <w:p w:rsidR="008F1DF2" w:rsidRDefault="00EC474B" w:rsidP="00AC3671">
      <w:r>
        <w:rPr>
          <w:rFonts w:hint="eastAsia"/>
        </w:rPr>
        <w:lastRenderedPageBreak/>
        <w:t>카메라 camera</w:t>
      </w:r>
    </w:p>
    <w:p w:rsidR="00EC474B" w:rsidRDefault="00EC474B" w:rsidP="00EC474B">
      <w:pPr>
        <w:pStyle w:val="2"/>
        <w:pBdr>
          <w:bottom w:val="single" w:sz="6" w:space="11" w:color="D0D0D0"/>
        </w:pBdr>
        <w:spacing w:before="0" w:beforeAutospacing="0" w:after="0" w:afterAutospacing="0" w:line="240" w:lineRule="atLeast"/>
        <w:rPr>
          <w:rFonts w:ascii="dotum" w:eastAsia="맑은 고딕" w:hAnsi="dotum" w:hint="eastAsia"/>
          <w:color w:val="5C5C5C"/>
          <w:sz w:val="18"/>
          <w:szCs w:val="18"/>
        </w:rPr>
      </w:pPr>
    </w:p>
    <w:p w:rsidR="00EC474B" w:rsidRDefault="00153F68" w:rsidP="00EC474B">
      <w:pPr>
        <w:pStyle w:val="2"/>
        <w:pBdr>
          <w:bottom w:val="single" w:sz="4" w:space="8" w:color="D0D0D0"/>
        </w:pBdr>
        <w:spacing w:before="0" w:beforeAutospacing="0" w:after="0" w:afterAutospacing="0" w:line="184" w:lineRule="atLeast"/>
        <w:rPr>
          <w:rFonts w:ascii="dotum" w:eastAsia="맑은 고딕" w:hAnsi="dotum" w:hint="eastAsia"/>
          <w:color w:val="5C5C5C"/>
          <w:sz w:val="14"/>
          <w:szCs w:val="14"/>
        </w:rPr>
      </w:pPr>
      <w:hyperlink r:id="rId87" w:history="1">
        <w:r w:rsidR="00EC474B">
          <w:rPr>
            <w:rStyle w:val="a4"/>
            <w:rFonts w:ascii="dotum" w:eastAsia="맑은 고딕" w:hAnsi="dotum"/>
            <w:color w:val="5C5C5C"/>
            <w:sz w:val="14"/>
            <w:szCs w:val="14"/>
            <w:u w:val="none"/>
            <w:bdr w:val="none" w:sz="0" w:space="0" w:color="auto" w:frame="1"/>
          </w:rPr>
          <w:t>카메라를</w:t>
        </w:r>
        <w:r w:rsidR="00EC474B">
          <w:rPr>
            <w:rStyle w:val="a4"/>
            <w:rFonts w:ascii="dotum" w:eastAsia="맑은 고딕" w:hAnsi="dotum"/>
            <w:color w:val="5C5C5C"/>
            <w:sz w:val="14"/>
            <w:szCs w:val="14"/>
            <w:u w:val="none"/>
            <w:bdr w:val="none" w:sz="0" w:space="0" w:color="auto" w:frame="1"/>
          </w:rPr>
          <w:t xml:space="preserve"> </w:t>
        </w:r>
        <w:r w:rsidR="00EC474B">
          <w:rPr>
            <w:rStyle w:val="a4"/>
            <w:rFonts w:ascii="dotum" w:eastAsia="맑은 고딕" w:hAnsi="dotum"/>
            <w:color w:val="5C5C5C"/>
            <w:sz w:val="14"/>
            <w:szCs w:val="14"/>
            <w:u w:val="none"/>
            <w:bdr w:val="none" w:sz="0" w:space="0" w:color="auto" w:frame="1"/>
          </w:rPr>
          <w:t>이용하자</w:t>
        </w:r>
        <w:r w:rsidR="00EC474B">
          <w:rPr>
            <w:rStyle w:val="a4"/>
            <w:rFonts w:ascii="dotum" w:eastAsia="맑은 고딕" w:hAnsi="dotum"/>
            <w:color w:val="5C5C5C"/>
            <w:sz w:val="14"/>
            <w:szCs w:val="14"/>
            <w:u w:val="none"/>
            <w:bdr w:val="none" w:sz="0" w:space="0" w:color="auto" w:frame="1"/>
          </w:rPr>
          <w:t>! - SurfaceView</w:t>
        </w:r>
        <w:r w:rsidR="00EC474B">
          <w:rPr>
            <w:rStyle w:val="a4"/>
            <w:rFonts w:ascii="dotum" w:eastAsia="맑은 고딕" w:hAnsi="dotum"/>
            <w:color w:val="5C5C5C"/>
            <w:sz w:val="14"/>
            <w:szCs w:val="14"/>
            <w:u w:val="none"/>
            <w:bdr w:val="none" w:sz="0" w:space="0" w:color="auto" w:frame="1"/>
          </w:rPr>
          <w:t>에</w:t>
        </w:r>
        <w:r w:rsidR="00EC474B">
          <w:rPr>
            <w:rStyle w:val="a4"/>
            <w:rFonts w:ascii="dotum" w:eastAsia="맑은 고딕" w:hAnsi="dotum"/>
            <w:color w:val="5C5C5C"/>
            <w:sz w:val="14"/>
            <w:szCs w:val="14"/>
            <w:u w:val="none"/>
            <w:bdr w:val="none" w:sz="0" w:space="0" w:color="auto" w:frame="1"/>
          </w:rPr>
          <w:t xml:space="preserve"> </w:t>
        </w:r>
        <w:r w:rsidR="00EC474B">
          <w:rPr>
            <w:rStyle w:val="a4"/>
            <w:rFonts w:ascii="dotum" w:eastAsia="맑은 고딕" w:hAnsi="dotum"/>
            <w:color w:val="5C5C5C"/>
            <w:sz w:val="14"/>
            <w:szCs w:val="14"/>
            <w:u w:val="none"/>
            <w:bdr w:val="none" w:sz="0" w:space="0" w:color="auto" w:frame="1"/>
          </w:rPr>
          <w:t>대한</w:t>
        </w:r>
        <w:r w:rsidR="00EC474B">
          <w:rPr>
            <w:rStyle w:val="a4"/>
            <w:rFonts w:ascii="dotum" w:eastAsia="맑은 고딕" w:hAnsi="dotum"/>
            <w:color w:val="5C5C5C"/>
            <w:sz w:val="14"/>
            <w:szCs w:val="14"/>
            <w:u w:val="none"/>
            <w:bdr w:val="none" w:sz="0" w:space="0" w:color="auto" w:frame="1"/>
          </w:rPr>
          <w:t xml:space="preserve"> </w:t>
        </w:r>
        <w:r w:rsidR="00EC474B">
          <w:rPr>
            <w:rStyle w:val="a4"/>
            <w:rFonts w:ascii="dotum" w:eastAsia="맑은 고딕" w:hAnsi="dotum"/>
            <w:color w:val="5C5C5C"/>
            <w:sz w:val="14"/>
            <w:szCs w:val="14"/>
            <w:u w:val="none"/>
            <w:bdr w:val="none" w:sz="0" w:space="0" w:color="auto" w:frame="1"/>
          </w:rPr>
          <w:t>이해</w:t>
        </w:r>
      </w:hyperlink>
    </w:p>
    <w:tbl>
      <w:tblPr>
        <w:tblW w:w="0" w:type="auto"/>
        <w:tblCellSpacing w:w="15" w:type="dxa"/>
        <w:tblCellMar>
          <w:left w:w="0" w:type="dxa"/>
          <w:right w:w="0" w:type="dxa"/>
        </w:tblCellMar>
        <w:tblLook w:val="04A0"/>
      </w:tblPr>
      <w:tblGrid>
        <w:gridCol w:w="51"/>
        <w:gridCol w:w="51"/>
      </w:tblGrid>
      <w:tr w:rsidR="00EC474B" w:rsidTr="00EC474B">
        <w:trPr>
          <w:tblCellSpacing w:w="15" w:type="dxa"/>
        </w:trPr>
        <w:tc>
          <w:tcPr>
            <w:tcW w:w="0" w:type="auto"/>
            <w:tcBorders>
              <w:top w:val="nil"/>
              <w:left w:val="nil"/>
              <w:bottom w:val="nil"/>
              <w:right w:val="nil"/>
            </w:tcBorders>
            <w:vAlign w:val="center"/>
            <w:hideMark/>
          </w:tcPr>
          <w:p w:rsidR="00EC474B" w:rsidRDefault="00EC474B">
            <w:pPr>
              <w:rPr>
                <w:rFonts w:ascii="맑은 고딕" w:eastAsia="맑은 고딕" w:hAnsi="맑은 고딕" w:cs="굴림"/>
                <w:sz w:val="24"/>
                <w:szCs w:val="24"/>
              </w:rPr>
            </w:pPr>
          </w:p>
        </w:tc>
        <w:tc>
          <w:tcPr>
            <w:tcW w:w="0" w:type="auto"/>
            <w:tcBorders>
              <w:top w:val="nil"/>
              <w:left w:val="nil"/>
              <w:bottom w:val="nil"/>
              <w:right w:val="nil"/>
            </w:tcBorders>
            <w:vAlign w:val="center"/>
            <w:hideMark/>
          </w:tcPr>
          <w:p w:rsidR="00EC474B" w:rsidRDefault="00EC474B">
            <w:pPr>
              <w:rPr>
                <w:rFonts w:ascii="맑은 고딕" w:eastAsia="맑은 고딕" w:hAnsi="맑은 고딕" w:cs="굴림"/>
                <w:sz w:val="24"/>
                <w:szCs w:val="24"/>
              </w:rPr>
            </w:pPr>
          </w:p>
        </w:tc>
      </w:tr>
    </w:tbl>
    <w:p w:rsidR="00EC474B" w:rsidRDefault="00EC474B" w:rsidP="00EC474B">
      <w:pPr>
        <w:rPr>
          <w:rFonts w:ascii="맑은 고딕" w:eastAsia="맑은 고딕" w:hAnsi="맑은 고딕"/>
          <w:color w:val="000000"/>
          <w:sz w:val="14"/>
          <w:szCs w:val="14"/>
        </w:rPr>
      </w:pPr>
    </w:p>
    <w:p w:rsidR="00EC474B" w:rsidRDefault="00EC474B" w:rsidP="00EC474B">
      <w:pPr>
        <w:shd w:val="clear" w:color="auto" w:fill="EEEEEE"/>
        <w:rPr>
          <w:rFonts w:ascii="맑은 고딕" w:eastAsia="맑은 고딕" w:hAnsi="맑은 고딕"/>
          <w:color w:val="8A8A8A"/>
          <w:sz w:val="14"/>
          <w:szCs w:val="14"/>
        </w:rPr>
      </w:pPr>
      <w:r>
        <w:rPr>
          <w:rStyle w:val="a8"/>
          <w:rFonts w:ascii="맑은 고딕" w:eastAsia="맑은 고딕" w:hAnsi="맑은 고딕" w:hint="eastAsia"/>
          <w:color w:val="8A8A8A"/>
          <w:sz w:val="14"/>
          <w:szCs w:val="14"/>
          <w:bdr w:val="none" w:sz="0" w:space="0" w:color="auto" w:frame="1"/>
        </w:rPr>
        <w:t>강좌 작성환경</w:t>
      </w:r>
    </w:p>
    <w:p w:rsidR="00EC474B" w:rsidRDefault="00EC474B" w:rsidP="00EC474B">
      <w:pPr>
        <w:shd w:val="clear" w:color="auto" w:fill="EEEEEE"/>
        <w:rPr>
          <w:rFonts w:ascii="맑은 고딕" w:eastAsia="맑은 고딕" w:hAnsi="맑은 고딕"/>
          <w:color w:val="8A8A8A"/>
          <w:sz w:val="14"/>
          <w:szCs w:val="14"/>
        </w:rPr>
      </w:pPr>
      <w:r>
        <w:rPr>
          <w:rFonts w:ascii="맑은 고딕" w:eastAsia="맑은 고딕" w:hAnsi="맑은 고딕" w:hint="eastAsia"/>
          <w:color w:val="8A8A8A"/>
          <w:sz w:val="14"/>
          <w:szCs w:val="14"/>
        </w:rPr>
        <w:t>SDK Version : Android SDK 1.6, release 2</w:t>
      </w:r>
      <w:r>
        <w:rPr>
          <w:rFonts w:ascii="맑은 고딕" w:eastAsia="맑은 고딕" w:hAnsi="맑은 고딕" w:hint="eastAsia"/>
          <w:color w:val="8A8A8A"/>
          <w:sz w:val="14"/>
          <w:szCs w:val="14"/>
        </w:rPr>
        <w:br/>
        <w:t>ADT Version : 0.9.5</w:t>
      </w:r>
      <w:r>
        <w:rPr>
          <w:rFonts w:ascii="맑은 고딕" w:eastAsia="맑은 고딕" w:hAnsi="맑은 고딕" w:hint="eastAsia"/>
          <w:color w:val="8A8A8A"/>
          <w:sz w:val="14"/>
          <w:szCs w:val="14"/>
        </w:rPr>
        <w:br/>
      </w:r>
    </w:p>
    <w:p w:rsidR="00EC474B" w:rsidRDefault="00EC474B" w:rsidP="00EC474B">
      <w:pPr>
        <w:shd w:val="clear" w:color="auto" w:fill="EEEEEE"/>
        <w:jc w:val="center"/>
        <w:rPr>
          <w:rFonts w:ascii="맑은 고딕" w:eastAsia="맑은 고딕" w:hAnsi="맑은 고딕"/>
          <w:color w:val="8A8A8A"/>
          <w:sz w:val="14"/>
          <w:szCs w:val="14"/>
        </w:rPr>
      </w:pPr>
      <w:r>
        <w:rPr>
          <w:rStyle w:val="a8"/>
          <w:rFonts w:ascii="맑은 고딕" w:eastAsia="맑은 고딕" w:hAnsi="맑은 고딕" w:hint="eastAsia"/>
          <w:color w:val="0686A8"/>
          <w:sz w:val="14"/>
          <w:szCs w:val="14"/>
          <w:bdr w:val="none" w:sz="0" w:space="0" w:color="auto" w:frame="1"/>
        </w:rPr>
        <w:t>추후 SDK업데이트로 인해 글의 내용과 최신 SDK 내용간 차이가 있을 수 있습니다.</w:t>
      </w:r>
    </w:p>
    <w:p w:rsidR="00EC474B" w:rsidRDefault="00EC474B" w:rsidP="00EC474B">
      <w:pPr>
        <w:jc w:val="left"/>
        <w:rPr>
          <w:rFonts w:ascii="맑은 고딕" w:eastAsia="맑은 고딕" w:hAnsi="맑은 고딕"/>
          <w:color w:val="8A8A8A"/>
          <w:sz w:val="14"/>
          <w:szCs w:val="14"/>
        </w:rPr>
      </w:pPr>
    </w:p>
    <w:p w:rsidR="00EC474B" w:rsidRDefault="00EC474B" w:rsidP="00EC474B">
      <w:pPr>
        <w:rPr>
          <w:rFonts w:ascii="맑은 고딕" w:eastAsia="맑은 고딕" w:hAnsi="맑은 고딕"/>
          <w:color w:val="8A8A8A"/>
          <w:sz w:val="14"/>
          <w:szCs w:val="14"/>
        </w:rPr>
      </w:pPr>
    </w:p>
    <w:p w:rsidR="00EC474B" w:rsidRDefault="00EC474B" w:rsidP="00EC474B">
      <w:pPr>
        <w:rPr>
          <w:rFonts w:ascii="맑은 고딕" w:eastAsia="맑은 고딕" w:hAnsi="맑은 고딕"/>
          <w:color w:val="8A8A8A"/>
          <w:sz w:val="14"/>
          <w:szCs w:val="14"/>
        </w:rPr>
      </w:pPr>
    </w:p>
    <w:p w:rsidR="00EC474B" w:rsidRDefault="00EC474B" w:rsidP="00EC474B">
      <w:pPr>
        <w:rPr>
          <w:rFonts w:ascii="dotum" w:eastAsia="맑은 고딕" w:hAnsi="dotum" w:hint="eastAsia"/>
          <w:color w:val="8A8A8A"/>
          <w:sz w:val="14"/>
          <w:szCs w:val="14"/>
        </w:rPr>
      </w:pPr>
      <w:r>
        <w:rPr>
          <w:rFonts w:ascii="dotum" w:eastAsia="맑은 고딕" w:hAnsi="dotum"/>
          <w:color w:val="8A8A8A"/>
          <w:sz w:val="14"/>
          <w:szCs w:val="14"/>
        </w:rPr>
        <w:t>카메라를</w:t>
      </w:r>
      <w:r>
        <w:rPr>
          <w:rFonts w:ascii="dotum" w:eastAsia="맑은 고딕" w:hAnsi="dotum"/>
          <w:color w:val="8A8A8A"/>
          <w:sz w:val="14"/>
          <w:szCs w:val="14"/>
        </w:rPr>
        <w:t xml:space="preserve"> </w:t>
      </w:r>
      <w:r>
        <w:rPr>
          <w:rFonts w:ascii="dotum" w:eastAsia="맑은 고딕" w:hAnsi="dotum"/>
          <w:color w:val="8A8A8A"/>
          <w:sz w:val="14"/>
          <w:szCs w:val="14"/>
        </w:rPr>
        <w:t>이용하는</w:t>
      </w:r>
      <w:r>
        <w:rPr>
          <w:rFonts w:ascii="dotum" w:eastAsia="맑은 고딕" w:hAnsi="dotum"/>
          <w:color w:val="8A8A8A"/>
          <w:sz w:val="14"/>
          <w:szCs w:val="14"/>
        </w:rPr>
        <w:t xml:space="preserve"> </w:t>
      </w:r>
      <w:r>
        <w:rPr>
          <w:rFonts w:ascii="dotum" w:eastAsia="맑은 고딕" w:hAnsi="dotum"/>
          <w:color w:val="8A8A8A"/>
          <w:sz w:val="14"/>
          <w:szCs w:val="14"/>
        </w:rPr>
        <w:t>것에</w:t>
      </w:r>
      <w:r>
        <w:rPr>
          <w:rFonts w:ascii="dotum" w:eastAsia="맑은 고딕" w:hAnsi="dotum"/>
          <w:color w:val="8A8A8A"/>
          <w:sz w:val="14"/>
          <w:szCs w:val="14"/>
        </w:rPr>
        <w:t xml:space="preserve"> </w:t>
      </w:r>
      <w:r>
        <w:rPr>
          <w:rFonts w:ascii="dotum" w:eastAsia="맑은 고딕" w:hAnsi="dotum"/>
          <w:color w:val="8A8A8A"/>
          <w:sz w:val="14"/>
          <w:szCs w:val="14"/>
        </w:rPr>
        <w:t>대해</w:t>
      </w:r>
      <w:r>
        <w:rPr>
          <w:rFonts w:ascii="dotum" w:eastAsia="맑은 고딕" w:hAnsi="dotum"/>
          <w:color w:val="8A8A8A"/>
          <w:sz w:val="14"/>
          <w:szCs w:val="14"/>
        </w:rPr>
        <w:t xml:space="preserve"> </w:t>
      </w:r>
      <w:r>
        <w:rPr>
          <w:rFonts w:ascii="dotum" w:eastAsia="맑은 고딕" w:hAnsi="dotum"/>
          <w:color w:val="8A8A8A"/>
          <w:sz w:val="14"/>
          <w:szCs w:val="14"/>
        </w:rPr>
        <w:t>알아보기</w:t>
      </w:r>
      <w:r>
        <w:rPr>
          <w:rFonts w:ascii="dotum" w:eastAsia="맑은 고딕" w:hAnsi="dotum"/>
          <w:color w:val="8A8A8A"/>
          <w:sz w:val="14"/>
          <w:szCs w:val="14"/>
        </w:rPr>
        <w:t xml:space="preserve"> </w:t>
      </w:r>
      <w:r>
        <w:rPr>
          <w:rFonts w:ascii="dotum" w:eastAsia="맑은 고딕" w:hAnsi="dotum"/>
          <w:color w:val="8A8A8A"/>
          <w:sz w:val="14"/>
          <w:szCs w:val="14"/>
        </w:rPr>
        <w:t>전에</w:t>
      </w:r>
      <w:r>
        <w:rPr>
          <w:rFonts w:ascii="dotum" w:eastAsia="맑은 고딕" w:hAnsi="dotum"/>
          <w:color w:val="8A8A8A"/>
          <w:sz w:val="14"/>
          <w:szCs w:val="14"/>
        </w:rPr>
        <w:t xml:space="preserve">, </w:t>
      </w:r>
      <w:r>
        <w:rPr>
          <w:rFonts w:ascii="dotum" w:eastAsia="맑은 고딕" w:hAnsi="dotum"/>
          <w:color w:val="8A8A8A"/>
          <w:sz w:val="14"/>
          <w:szCs w:val="14"/>
        </w:rPr>
        <w:t>카메라를</w:t>
      </w:r>
      <w:r>
        <w:rPr>
          <w:rFonts w:ascii="dotum" w:eastAsia="맑은 고딕" w:hAnsi="dotum"/>
          <w:color w:val="8A8A8A"/>
          <w:sz w:val="14"/>
          <w:szCs w:val="14"/>
        </w:rPr>
        <w:t xml:space="preserve"> </w:t>
      </w:r>
      <w:r>
        <w:rPr>
          <w:rFonts w:ascii="dotum" w:eastAsia="맑은 고딕" w:hAnsi="dotum"/>
          <w:color w:val="8A8A8A"/>
          <w:sz w:val="14"/>
          <w:szCs w:val="14"/>
        </w:rPr>
        <w:t>이용하면</w:t>
      </w:r>
      <w:r>
        <w:rPr>
          <w:rFonts w:ascii="dotum" w:eastAsia="맑은 고딕" w:hAnsi="dotum"/>
          <w:color w:val="8A8A8A"/>
          <w:sz w:val="14"/>
          <w:szCs w:val="14"/>
        </w:rPr>
        <w:t xml:space="preserve"> </w:t>
      </w:r>
      <w:r>
        <w:rPr>
          <w:rFonts w:ascii="dotum" w:eastAsia="맑은 고딕" w:hAnsi="dotum"/>
          <w:color w:val="8A8A8A"/>
          <w:sz w:val="14"/>
          <w:szCs w:val="14"/>
        </w:rPr>
        <w:t>필수로</w:t>
      </w:r>
      <w:r>
        <w:rPr>
          <w:rFonts w:ascii="dotum" w:eastAsia="맑은 고딕" w:hAnsi="dotum"/>
          <w:color w:val="8A8A8A"/>
          <w:sz w:val="14"/>
          <w:szCs w:val="14"/>
        </w:rPr>
        <w:t xml:space="preserve"> </w:t>
      </w:r>
      <w:r>
        <w:rPr>
          <w:rFonts w:ascii="dotum" w:eastAsia="맑은 고딕" w:hAnsi="dotum"/>
          <w:color w:val="8A8A8A"/>
          <w:sz w:val="14"/>
          <w:szCs w:val="14"/>
        </w:rPr>
        <w:t>사용하게</w:t>
      </w:r>
      <w:r>
        <w:rPr>
          <w:rFonts w:ascii="dotum" w:eastAsia="맑은 고딕" w:hAnsi="dotum"/>
          <w:color w:val="8A8A8A"/>
          <w:sz w:val="14"/>
          <w:szCs w:val="14"/>
        </w:rPr>
        <w:t xml:space="preserve"> </w:t>
      </w:r>
      <w:r>
        <w:rPr>
          <w:rFonts w:ascii="dotum" w:eastAsia="맑은 고딕" w:hAnsi="dotum"/>
          <w:color w:val="8A8A8A"/>
          <w:sz w:val="14"/>
          <w:szCs w:val="14"/>
        </w:rPr>
        <w:t>되는</w:t>
      </w:r>
      <w:r>
        <w:rPr>
          <w:rFonts w:ascii="dotum" w:eastAsia="맑은 고딕" w:hAnsi="dotum"/>
          <w:color w:val="8A8A8A"/>
          <w:sz w:val="14"/>
          <w:szCs w:val="14"/>
        </w:rPr>
        <w:t xml:space="preserve"> </w:t>
      </w:r>
      <w:r>
        <w:rPr>
          <w:rFonts w:ascii="dotum" w:eastAsia="맑은 고딕" w:hAnsi="dotum"/>
          <w:color w:val="8A8A8A"/>
          <w:sz w:val="14"/>
          <w:szCs w:val="14"/>
        </w:rPr>
        <w:t>카메라</w:t>
      </w:r>
      <w:r>
        <w:rPr>
          <w:rFonts w:ascii="dotum" w:eastAsia="맑은 고딕" w:hAnsi="dotum"/>
          <w:color w:val="8A8A8A"/>
          <w:sz w:val="14"/>
          <w:szCs w:val="14"/>
        </w:rPr>
        <w:t xml:space="preserve"> </w:t>
      </w:r>
      <w:r>
        <w:rPr>
          <w:rFonts w:ascii="dotum" w:eastAsia="맑은 고딕" w:hAnsi="dotum"/>
          <w:color w:val="8A8A8A"/>
          <w:sz w:val="14"/>
          <w:szCs w:val="14"/>
        </w:rPr>
        <w:t>프리뷰</w:t>
      </w:r>
      <w:r>
        <w:rPr>
          <w:rFonts w:ascii="dotum" w:eastAsia="맑은 고딕" w:hAnsi="dotum"/>
          <w:color w:val="8A8A8A"/>
          <w:sz w:val="14"/>
          <w:szCs w:val="14"/>
        </w:rPr>
        <w:t>(Preview)</w:t>
      </w:r>
      <w:r>
        <w:rPr>
          <w:rFonts w:ascii="dotum" w:eastAsia="맑은 고딕" w:hAnsi="dotum"/>
          <w:color w:val="8A8A8A"/>
          <w:sz w:val="14"/>
          <w:szCs w:val="14"/>
        </w:rPr>
        <w:t>를</w:t>
      </w:r>
      <w:r>
        <w:rPr>
          <w:rFonts w:ascii="dotum" w:eastAsia="맑은 고딕" w:hAnsi="dotum"/>
          <w:color w:val="8A8A8A"/>
          <w:sz w:val="14"/>
          <w:szCs w:val="14"/>
        </w:rPr>
        <w:t xml:space="preserve"> </w:t>
      </w:r>
      <w:r>
        <w:rPr>
          <w:rFonts w:ascii="dotum" w:eastAsia="맑은 고딕" w:hAnsi="dotum"/>
          <w:color w:val="8A8A8A"/>
          <w:sz w:val="14"/>
          <w:szCs w:val="14"/>
        </w:rPr>
        <w:t>표시할</w:t>
      </w:r>
      <w:r>
        <w:rPr>
          <w:rFonts w:ascii="dotum" w:eastAsia="맑은 고딕" w:hAnsi="dotum"/>
          <w:color w:val="8A8A8A"/>
          <w:sz w:val="14"/>
          <w:szCs w:val="14"/>
        </w:rPr>
        <w:t xml:space="preserve"> </w:t>
      </w:r>
      <w:r>
        <w:rPr>
          <w:rFonts w:ascii="dotum" w:eastAsia="맑은 고딕" w:hAnsi="dotum"/>
          <w:color w:val="8A8A8A"/>
          <w:sz w:val="14"/>
          <w:szCs w:val="14"/>
        </w:rPr>
        <w:t>때</w:t>
      </w:r>
      <w:r>
        <w:rPr>
          <w:rFonts w:ascii="dotum" w:eastAsia="맑은 고딕" w:hAnsi="dotum"/>
          <w:color w:val="8A8A8A"/>
          <w:sz w:val="14"/>
          <w:szCs w:val="14"/>
        </w:rPr>
        <w:t xml:space="preserve"> </w:t>
      </w:r>
      <w:r>
        <w:rPr>
          <w:rFonts w:ascii="dotum" w:eastAsia="맑은 고딕" w:hAnsi="dotum"/>
          <w:color w:val="8A8A8A"/>
          <w:sz w:val="14"/>
          <w:szCs w:val="14"/>
        </w:rPr>
        <w:t>사용하는</w:t>
      </w:r>
      <w:r>
        <w:rPr>
          <w:rFonts w:ascii="dotum" w:eastAsia="맑은 고딕" w:hAnsi="dotum"/>
          <w:color w:val="8A8A8A"/>
          <w:sz w:val="14"/>
          <w:szCs w:val="14"/>
        </w:rPr>
        <w:t xml:space="preserve"> View</w:t>
      </w:r>
      <w:r>
        <w:rPr>
          <w:rFonts w:ascii="dotum" w:eastAsia="맑은 고딕" w:hAnsi="dotum"/>
          <w:color w:val="8A8A8A"/>
          <w:sz w:val="14"/>
          <w:szCs w:val="14"/>
        </w:rPr>
        <w:t>인</w:t>
      </w:r>
      <w:r>
        <w:rPr>
          <w:rFonts w:ascii="dotum" w:eastAsia="맑은 고딕" w:hAnsi="dotum"/>
          <w:color w:val="8A8A8A"/>
          <w:sz w:val="14"/>
          <w:szCs w:val="14"/>
        </w:rPr>
        <w:t xml:space="preserve"> SurfaceView</w:t>
      </w:r>
      <w:r>
        <w:rPr>
          <w:rFonts w:ascii="dotum" w:eastAsia="맑은 고딕" w:hAnsi="dotum"/>
          <w:color w:val="8A8A8A"/>
          <w:sz w:val="14"/>
          <w:szCs w:val="14"/>
        </w:rPr>
        <w:t>에</w:t>
      </w:r>
      <w:r>
        <w:rPr>
          <w:rFonts w:ascii="dotum" w:eastAsia="맑은 고딕" w:hAnsi="dotum"/>
          <w:color w:val="8A8A8A"/>
          <w:sz w:val="14"/>
          <w:szCs w:val="14"/>
        </w:rPr>
        <w:t xml:space="preserve"> </w:t>
      </w:r>
      <w:r>
        <w:rPr>
          <w:rFonts w:ascii="dotum" w:eastAsia="맑은 고딕" w:hAnsi="dotum"/>
          <w:color w:val="8A8A8A"/>
          <w:sz w:val="14"/>
          <w:szCs w:val="14"/>
        </w:rPr>
        <w:t>대해</w:t>
      </w:r>
      <w:r>
        <w:rPr>
          <w:rFonts w:ascii="dotum" w:eastAsia="맑은 고딕" w:hAnsi="dotum"/>
          <w:color w:val="8A8A8A"/>
          <w:sz w:val="14"/>
          <w:szCs w:val="14"/>
        </w:rPr>
        <w:t xml:space="preserve"> </w:t>
      </w:r>
      <w:r>
        <w:rPr>
          <w:rFonts w:ascii="dotum" w:eastAsia="맑은 고딕" w:hAnsi="dotum"/>
          <w:color w:val="8A8A8A"/>
          <w:sz w:val="14"/>
          <w:szCs w:val="14"/>
        </w:rPr>
        <w:t>먼저</w:t>
      </w:r>
      <w:r>
        <w:rPr>
          <w:rFonts w:ascii="dotum" w:eastAsia="맑은 고딕" w:hAnsi="dotum"/>
          <w:color w:val="8A8A8A"/>
          <w:sz w:val="14"/>
          <w:szCs w:val="14"/>
        </w:rPr>
        <w:t xml:space="preserve"> </w:t>
      </w:r>
      <w:r>
        <w:rPr>
          <w:rFonts w:ascii="dotum" w:eastAsia="맑은 고딕" w:hAnsi="dotum"/>
          <w:color w:val="8A8A8A"/>
          <w:sz w:val="14"/>
          <w:szCs w:val="14"/>
        </w:rPr>
        <w:t>알아보도록</w:t>
      </w:r>
      <w:r>
        <w:rPr>
          <w:rFonts w:ascii="dotum" w:eastAsia="맑은 고딕" w:hAnsi="dotum"/>
          <w:color w:val="8A8A8A"/>
          <w:sz w:val="14"/>
          <w:szCs w:val="14"/>
        </w:rPr>
        <w:t xml:space="preserve"> </w:t>
      </w:r>
      <w:r>
        <w:rPr>
          <w:rFonts w:ascii="dotum" w:eastAsia="맑은 고딕" w:hAnsi="dotum"/>
          <w:color w:val="8A8A8A"/>
          <w:sz w:val="14"/>
          <w:szCs w:val="14"/>
        </w:rPr>
        <w:t>하겠습니다</w:t>
      </w:r>
      <w:r>
        <w:rPr>
          <w:rFonts w:ascii="dotum" w:eastAsia="맑은 고딕" w:hAnsi="dotum"/>
          <w:color w:val="8A8A8A"/>
          <w:sz w:val="14"/>
          <w:szCs w:val="14"/>
        </w:rPr>
        <w:t>.</w:t>
      </w:r>
    </w:p>
    <w:p w:rsidR="00EC474B" w:rsidRDefault="00EC474B" w:rsidP="00EC474B">
      <w:pPr>
        <w:rPr>
          <w:rFonts w:ascii="맑은 고딕" w:eastAsia="맑은 고딕" w:hAnsi="맑은 고딕"/>
          <w:color w:val="8A8A8A"/>
          <w:sz w:val="14"/>
          <w:szCs w:val="14"/>
        </w:rPr>
      </w:pPr>
    </w:p>
    <w:p w:rsidR="00EC474B" w:rsidRDefault="00EC474B" w:rsidP="00EC474B">
      <w:pPr>
        <w:shd w:val="clear" w:color="auto" w:fill="EEEEEE"/>
        <w:rPr>
          <w:rFonts w:ascii="맑은 고딕" w:eastAsia="맑은 고딕" w:hAnsi="맑은 고딕"/>
          <w:color w:val="8A8A8A"/>
          <w:sz w:val="14"/>
          <w:szCs w:val="14"/>
        </w:rPr>
      </w:pPr>
      <w:r>
        <w:rPr>
          <w:rFonts w:ascii="맑은 고딕" w:eastAsia="맑은 고딕" w:hAnsi="맑은 고딕" w:hint="eastAsia"/>
          <w:b/>
          <w:bCs/>
          <w:color w:val="8A8A8A"/>
          <w:sz w:val="14"/>
          <w:szCs w:val="14"/>
          <w:bdr w:val="none" w:sz="0" w:space="0" w:color="auto" w:frame="1"/>
        </w:rPr>
        <w:t>SurfaceView? 그게 뭐야?</w:t>
      </w:r>
    </w:p>
    <w:p w:rsidR="00EC474B" w:rsidRDefault="00EC474B" w:rsidP="00EC474B">
      <w:pPr>
        <w:rPr>
          <w:rFonts w:ascii="맑은 고딕" w:eastAsia="맑은 고딕" w:hAnsi="맑은 고딕"/>
          <w:color w:val="8A8A8A"/>
          <w:sz w:val="14"/>
          <w:szCs w:val="14"/>
        </w:rPr>
      </w:pPr>
    </w:p>
    <w:p w:rsidR="00EC474B" w:rsidRDefault="00EC474B" w:rsidP="00EC474B">
      <w:pPr>
        <w:rPr>
          <w:rFonts w:ascii="맑은 고딕" w:eastAsia="맑은 고딕" w:hAnsi="맑은 고딕"/>
          <w:color w:val="8A8A8A"/>
          <w:sz w:val="14"/>
          <w:szCs w:val="14"/>
        </w:rPr>
      </w:pPr>
      <w:r>
        <w:rPr>
          <w:rFonts w:ascii="맑은 고딕" w:eastAsia="맑은 고딕" w:hAnsi="맑은 고딕" w:hint="eastAsia"/>
          <w:color w:val="8A8A8A"/>
          <w:sz w:val="14"/>
          <w:szCs w:val="14"/>
        </w:rPr>
        <w:t>SufraceView라는 이름에서 알 수 있듯이, TextView, ImageView처럼 컨텐츠를 표시할 수 있는 View 중 하나입니다. 하지만 이 SurfaceView는 다른 View들과는 달리 직접 SurfaceView가 컨텐츠를 표시하지 않습니다. 이건 좀 나중에 알아보기로 하고, 왜 하필이면 SurfaceView를 쓰는 걸까요?</w:t>
      </w:r>
    </w:p>
    <w:p w:rsidR="00EC474B" w:rsidRDefault="00EC474B" w:rsidP="00EC474B">
      <w:pPr>
        <w:rPr>
          <w:rFonts w:ascii="맑은 고딕" w:eastAsia="맑은 고딕" w:hAnsi="맑은 고딕"/>
          <w:color w:val="8A8A8A"/>
          <w:sz w:val="14"/>
          <w:szCs w:val="14"/>
        </w:rPr>
      </w:pPr>
    </w:p>
    <w:p w:rsidR="00EC474B" w:rsidRDefault="00EC474B" w:rsidP="00EC474B">
      <w:pPr>
        <w:rPr>
          <w:rFonts w:ascii="맑은 고딕" w:eastAsia="맑은 고딕" w:hAnsi="맑은 고딕"/>
          <w:color w:val="8A8A8A"/>
          <w:sz w:val="14"/>
          <w:szCs w:val="14"/>
        </w:rPr>
      </w:pPr>
      <w:r>
        <w:rPr>
          <w:rFonts w:ascii="맑은 고딕" w:eastAsia="맑은 고딕" w:hAnsi="맑은 고딕" w:hint="eastAsia"/>
          <w:color w:val="8A8A8A"/>
          <w:sz w:val="14"/>
          <w:szCs w:val="14"/>
        </w:rPr>
        <w:t>일반적인 View는 화면에 뷰를 표시하는 연산과 기타 연산, 사용자와의 상호작용 처리 등이 모두 하나의 쓰레드에서 처리됩니다. 이것을 가장 잘 확인할 수 있는 예가 바로</w:t>
      </w:r>
      <w:r>
        <w:rPr>
          <w:rStyle w:val="apple-converted-space"/>
          <w:rFonts w:ascii="맑은 고딕" w:eastAsia="맑은 고딕" w:hAnsi="맑은 고딕" w:hint="eastAsia"/>
          <w:color w:val="8A8A8A"/>
          <w:sz w:val="14"/>
          <w:szCs w:val="14"/>
        </w:rPr>
        <w:t> </w:t>
      </w:r>
      <w:r>
        <w:rPr>
          <w:rFonts w:ascii="맑은 고딕" w:eastAsia="맑은 고딕" w:hAnsi="맑은 고딕" w:hint="eastAsia"/>
          <w:b/>
          <w:bCs/>
          <w:color w:val="8A8A8A"/>
          <w:sz w:val="14"/>
          <w:szCs w:val="14"/>
          <w:bdr w:val="none" w:sz="0" w:space="0" w:color="auto" w:frame="1"/>
        </w:rPr>
        <w:t>ANR(Application Not Responding)</w:t>
      </w:r>
      <w:r>
        <w:rPr>
          <w:rFonts w:ascii="맑은 고딕" w:eastAsia="맑은 고딕" w:hAnsi="맑은 고딕" w:hint="eastAsia"/>
          <w:color w:val="8A8A8A"/>
          <w:sz w:val="14"/>
          <w:szCs w:val="14"/>
        </w:rPr>
        <w:t>입니다. ANR은 어플리케이션이 5초 이상 동작을 멈췄을 때, 조금 더 자세히 말하자면 GUI업데이트가 5초이상 멈췄을 때 발생하는데, 실제로 가끔씩 몇몇 어플리케이션에서 연산이 늦어지면 GUI 업데이트가 늦어지며 ANR이 발생하는 것을 볼 수 있습니다. 즉, GUI 업데이트와 다른 연산이 같은 쓰레드 내에서 처리되기에 이런 현상이 발생하는것이죠.</w:t>
      </w:r>
    </w:p>
    <w:p w:rsidR="00EC474B" w:rsidRDefault="00EC474B" w:rsidP="00EC474B">
      <w:pPr>
        <w:rPr>
          <w:rFonts w:ascii="맑은 고딕" w:eastAsia="맑은 고딕" w:hAnsi="맑은 고딕"/>
          <w:color w:val="8A8A8A"/>
          <w:sz w:val="14"/>
          <w:szCs w:val="14"/>
        </w:rPr>
      </w:pPr>
    </w:p>
    <w:p w:rsidR="00EC474B" w:rsidRDefault="00EC474B" w:rsidP="00EC474B">
      <w:pPr>
        <w:rPr>
          <w:rFonts w:ascii="맑은 고딕" w:eastAsia="맑은 고딕" w:hAnsi="맑은 고딕"/>
          <w:color w:val="8A8A8A"/>
          <w:sz w:val="14"/>
          <w:szCs w:val="14"/>
        </w:rPr>
      </w:pPr>
      <w:r>
        <w:rPr>
          <w:rFonts w:ascii="맑은 고딕" w:eastAsia="맑은 고딕" w:hAnsi="맑은 고딕" w:hint="eastAsia"/>
          <w:color w:val="8A8A8A"/>
          <w:sz w:val="14"/>
          <w:szCs w:val="14"/>
        </w:rPr>
        <w:t>그런데, 우리가 처리해야할 것은 카메라 프리뷰, 즉 실시간으로 화상을 카메라로부터 받아서 1초에 몇십프레임 이상의 속도로 화면을 업데이트해야 하는 동작입니다. 그렇기에 만약 SurfaceView를 쓰지 않으면 뷰를 업데이트하는데 쓰레드의 자원을 모두 써서 어플리케이션의 정상적인 동작을 보장하기 어렵죠.</w:t>
      </w:r>
    </w:p>
    <w:p w:rsidR="00EC474B" w:rsidRDefault="00EC474B" w:rsidP="00EC474B">
      <w:pPr>
        <w:rPr>
          <w:rFonts w:ascii="맑은 고딕" w:eastAsia="맑은 고딕" w:hAnsi="맑은 고딕"/>
          <w:color w:val="8A8A8A"/>
          <w:sz w:val="14"/>
          <w:szCs w:val="14"/>
        </w:rPr>
      </w:pPr>
    </w:p>
    <w:p w:rsidR="00EC474B" w:rsidRDefault="00EC474B" w:rsidP="00EC474B">
      <w:pPr>
        <w:rPr>
          <w:rFonts w:ascii="맑은 고딕" w:eastAsia="맑은 고딕" w:hAnsi="맑은 고딕"/>
          <w:color w:val="8A8A8A"/>
          <w:sz w:val="14"/>
          <w:szCs w:val="14"/>
        </w:rPr>
      </w:pPr>
      <w:r>
        <w:rPr>
          <w:rFonts w:ascii="맑은 고딕" w:eastAsia="맑은 고딕" w:hAnsi="맑은 고딕" w:hint="eastAsia"/>
          <w:color w:val="8A8A8A"/>
          <w:sz w:val="14"/>
          <w:szCs w:val="14"/>
        </w:rPr>
        <w:t>그래서 등장한 것이 바로 SurfaceView입니다. SurfaceView는 화면 업데이트를 백그라운드 쓰레드로 수행하여 어플리케이션의 자원을 잠식하지 않고 원활하게 뷰를 업데이트해줍니다. 뿐만 아니라 SurfaceView는 OpenGL을 통한 가속이 지원되어 원활한 3D그래픽 표현도 가능합니다. (GLSurfaceView)</w:t>
      </w:r>
    </w:p>
    <w:p w:rsidR="00EC474B" w:rsidRDefault="00EC474B" w:rsidP="00EC474B">
      <w:pPr>
        <w:rPr>
          <w:rFonts w:ascii="맑은 고딕" w:eastAsia="맑은 고딕" w:hAnsi="맑은 고딕"/>
          <w:color w:val="8A8A8A"/>
          <w:sz w:val="14"/>
          <w:szCs w:val="14"/>
        </w:rPr>
      </w:pPr>
    </w:p>
    <w:p w:rsidR="00EC474B" w:rsidRDefault="00EC474B" w:rsidP="00EC474B">
      <w:pPr>
        <w:rPr>
          <w:rFonts w:ascii="맑은 고딕" w:eastAsia="맑은 고딕" w:hAnsi="맑은 고딕"/>
          <w:color w:val="8A8A8A"/>
          <w:sz w:val="14"/>
          <w:szCs w:val="14"/>
        </w:rPr>
      </w:pPr>
    </w:p>
    <w:p w:rsidR="00EC474B" w:rsidRDefault="00EC474B" w:rsidP="00EC474B">
      <w:pPr>
        <w:shd w:val="clear" w:color="auto" w:fill="EEEEEE"/>
        <w:rPr>
          <w:rFonts w:ascii="맑은 고딕" w:eastAsia="맑은 고딕" w:hAnsi="맑은 고딕"/>
          <w:color w:val="8A8A8A"/>
          <w:sz w:val="14"/>
          <w:szCs w:val="14"/>
        </w:rPr>
      </w:pPr>
      <w:r>
        <w:rPr>
          <w:rFonts w:ascii="맑은 고딕" w:eastAsia="맑은 고딕" w:hAnsi="맑은 고딕" w:hint="eastAsia"/>
          <w:b/>
          <w:bCs/>
          <w:color w:val="8A8A8A"/>
          <w:sz w:val="14"/>
          <w:szCs w:val="14"/>
          <w:bdr w:val="none" w:sz="0" w:space="0" w:color="auto" w:frame="1"/>
        </w:rPr>
        <w:t>SurfaceView의 구조</w:t>
      </w:r>
    </w:p>
    <w:p w:rsidR="00EC474B" w:rsidRDefault="00EC474B" w:rsidP="00EC474B">
      <w:pPr>
        <w:rPr>
          <w:rFonts w:ascii="맑은 고딕" w:eastAsia="맑은 고딕" w:hAnsi="맑은 고딕"/>
          <w:color w:val="8A8A8A"/>
          <w:sz w:val="14"/>
          <w:szCs w:val="14"/>
        </w:rPr>
      </w:pPr>
    </w:p>
    <w:p w:rsidR="00EC474B" w:rsidRDefault="00EC474B" w:rsidP="00EC474B">
      <w:pPr>
        <w:rPr>
          <w:rFonts w:ascii="맑은 고딕" w:eastAsia="맑은 고딕" w:hAnsi="맑은 고딕"/>
          <w:color w:val="8A8A8A"/>
          <w:sz w:val="14"/>
          <w:szCs w:val="14"/>
        </w:rPr>
      </w:pPr>
      <w:r>
        <w:rPr>
          <w:rFonts w:ascii="맑은 고딕" w:eastAsia="맑은 고딕" w:hAnsi="맑은 고딕" w:hint="eastAsia"/>
          <w:color w:val="8A8A8A"/>
          <w:sz w:val="14"/>
          <w:szCs w:val="14"/>
        </w:rPr>
        <w:t>ImageView나 TextView는 뷰 자체가 바로 컨텐츠를 표시하지만, SurfaceView는 조금 복잡한 구조를 가지고 있습니다.</w:t>
      </w:r>
    </w:p>
    <w:p w:rsidR="00EC474B" w:rsidRDefault="00EC474B" w:rsidP="00EC474B">
      <w:pPr>
        <w:rPr>
          <w:rFonts w:ascii="맑은 고딕" w:eastAsia="맑은 고딕" w:hAnsi="맑은 고딕"/>
          <w:color w:val="8A8A8A"/>
          <w:sz w:val="14"/>
          <w:szCs w:val="14"/>
        </w:rPr>
      </w:pPr>
      <w:r>
        <w:rPr>
          <w:rFonts w:ascii="맑은 고딕" w:eastAsia="맑은 고딕" w:hAnsi="맑은 고딕" w:hint="eastAsia"/>
          <w:color w:val="8A8A8A"/>
          <w:sz w:val="14"/>
          <w:szCs w:val="14"/>
        </w:rPr>
        <w:t>SurfaceView 자체는 하나의 "틀" 역할만 하고, 실제로 컨텐츠가 표시되는 곳은 SurfaceView 내의 Surface 객체입니다. </w:t>
      </w:r>
    </w:p>
    <w:p w:rsidR="00EC474B" w:rsidRDefault="00EC474B" w:rsidP="00EC474B">
      <w:pPr>
        <w:rPr>
          <w:rFonts w:ascii="맑은 고딕" w:eastAsia="맑은 고딕" w:hAnsi="맑은 고딕"/>
          <w:color w:val="8A8A8A"/>
          <w:sz w:val="14"/>
          <w:szCs w:val="14"/>
        </w:rPr>
      </w:pPr>
    </w:p>
    <w:p w:rsidR="00EC474B" w:rsidRDefault="00EC474B" w:rsidP="00EC474B">
      <w:pPr>
        <w:jc w:val="center"/>
        <w:rPr>
          <w:rFonts w:ascii="맑은 고딕" w:eastAsia="맑은 고딕" w:hAnsi="맑은 고딕"/>
          <w:color w:val="8A8A8A"/>
          <w:sz w:val="14"/>
          <w:szCs w:val="14"/>
        </w:rPr>
      </w:pPr>
      <w:r>
        <w:rPr>
          <w:rFonts w:ascii="맑은 고딕" w:eastAsia="맑은 고딕" w:hAnsi="맑은 고딕"/>
          <w:noProof/>
          <w:color w:val="8A8A8A"/>
          <w:sz w:val="14"/>
          <w:szCs w:val="14"/>
          <w:bdr w:val="none" w:sz="0" w:space="0" w:color="auto" w:frame="1"/>
        </w:rPr>
        <w:lastRenderedPageBreak/>
        <w:drawing>
          <wp:inline distT="0" distB="0" distL="0" distR="0">
            <wp:extent cx="4411345" cy="3028315"/>
            <wp:effectExtent l="19050" t="0" r="8255" b="0"/>
            <wp:docPr id="43" name="그림 25" descr="http://cfile25.uf.tistory.com/image/200318284B3378EF03EB28">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file25.uf.tistory.com/image/200318284B3378EF03EB28">
                      <a:hlinkClick r:id="rId88" tgtFrame="&quot;_blank&quot;"/>
                    </pic:cNvPr>
                    <pic:cNvPicPr>
                      <a:picLocks noChangeAspect="1" noChangeArrowheads="1"/>
                    </pic:cNvPicPr>
                  </pic:nvPicPr>
                  <pic:blipFill>
                    <a:blip r:embed="rId89"/>
                    <a:srcRect/>
                    <a:stretch>
                      <a:fillRect/>
                    </a:stretch>
                  </pic:blipFill>
                  <pic:spPr bwMode="auto">
                    <a:xfrm>
                      <a:off x="0" y="0"/>
                      <a:ext cx="4411345" cy="3028315"/>
                    </a:xfrm>
                    <a:prstGeom prst="rect">
                      <a:avLst/>
                    </a:prstGeom>
                    <a:noFill/>
                    <a:ln w="9525">
                      <a:noFill/>
                      <a:miter lim="800000"/>
                      <a:headEnd/>
                      <a:tailEnd/>
                    </a:ln>
                  </pic:spPr>
                </pic:pic>
              </a:graphicData>
            </a:graphic>
          </wp:inline>
        </w:drawing>
      </w:r>
    </w:p>
    <w:p w:rsidR="00EC474B" w:rsidRDefault="00EC474B" w:rsidP="00EC474B">
      <w:pPr>
        <w:jc w:val="left"/>
        <w:rPr>
          <w:rFonts w:ascii="맑은 고딕" w:eastAsia="맑은 고딕" w:hAnsi="맑은 고딕"/>
          <w:color w:val="8A8A8A"/>
          <w:sz w:val="14"/>
          <w:szCs w:val="14"/>
        </w:rPr>
      </w:pPr>
    </w:p>
    <w:p w:rsidR="00EC474B" w:rsidRDefault="00EC474B" w:rsidP="00EC474B">
      <w:pPr>
        <w:rPr>
          <w:rFonts w:ascii="맑은 고딕" w:eastAsia="맑은 고딕" w:hAnsi="맑은 고딕"/>
          <w:color w:val="8A8A8A"/>
          <w:sz w:val="14"/>
          <w:szCs w:val="14"/>
        </w:rPr>
      </w:pPr>
      <w:r>
        <w:rPr>
          <w:rFonts w:ascii="맑은 고딕" w:eastAsia="맑은 고딕" w:hAnsi="맑은 고딕" w:hint="eastAsia"/>
          <w:color w:val="8A8A8A"/>
          <w:sz w:val="14"/>
          <w:szCs w:val="14"/>
        </w:rPr>
        <w:t>위의 그림에서 알 수 있듯이, SurfaceHolder객체가 실제 Surface에 접근하여 화면을 처리해주는 구조를 가지고 있습니다. SurfaceHolder라는 이름 그대로, Surface 객체를 잡고(Hold) 관리해주는 것이라 보면 됩니다.</w:t>
      </w:r>
    </w:p>
    <w:p w:rsidR="00EC474B" w:rsidRDefault="00EC474B" w:rsidP="00EC474B">
      <w:pPr>
        <w:rPr>
          <w:rFonts w:ascii="맑은 고딕" w:eastAsia="맑은 고딕" w:hAnsi="맑은 고딕"/>
          <w:color w:val="8A8A8A"/>
          <w:sz w:val="14"/>
          <w:szCs w:val="14"/>
        </w:rPr>
      </w:pPr>
    </w:p>
    <w:p w:rsidR="00EC474B" w:rsidRDefault="00EC474B" w:rsidP="00EC474B">
      <w:pPr>
        <w:rPr>
          <w:rFonts w:ascii="맑은 고딕" w:eastAsia="맑은 고딕" w:hAnsi="맑은 고딕"/>
          <w:color w:val="8A8A8A"/>
          <w:sz w:val="14"/>
          <w:szCs w:val="14"/>
        </w:rPr>
      </w:pPr>
      <w:r>
        <w:rPr>
          <w:rFonts w:ascii="맑은 고딕" w:eastAsia="맑은 고딕" w:hAnsi="맑은 고딕" w:hint="eastAsia"/>
          <w:color w:val="8A8A8A"/>
          <w:sz w:val="14"/>
          <w:szCs w:val="14"/>
        </w:rPr>
        <w:t>그럼, 이제 본격적으로 코드를 보면서 진행해보도록 하겠습니다. 아래의 코드는 API Demos의 CameraPreview 코드입니다.</w:t>
      </w:r>
    </w:p>
    <w:p w:rsidR="00EC474B" w:rsidRDefault="00EC474B" w:rsidP="00EC474B">
      <w:pPr>
        <w:rPr>
          <w:rFonts w:ascii="맑은 고딕" w:eastAsia="맑은 고딕" w:hAnsi="맑은 고딕"/>
          <w:color w:val="8A8A8A"/>
          <w:sz w:val="14"/>
          <w:szCs w:val="14"/>
        </w:rPr>
      </w:pPr>
      <w:r>
        <w:rPr>
          <w:rFonts w:ascii="맑은 고딕" w:eastAsia="맑은 고딕" w:hAnsi="맑은 고딕" w:hint="eastAsia"/>
          <w:color w:val="8A8A8A"/>
          <w:sz w:val="14"/>
          <w:szCs w:val="14"/>
        </w:rPr>
        <w:t>우선 SurfaceView 부분부터 보도록 하겠습니다.</w:t>
      </w:r>
    </w:p>
    <w:p w:rsidR="00EC474B" w:rsidRDefault="00EC474B" w:rsidP="00EC474B">
      <w:pPr>
        <w:rPr>
          <w:rFonts w:ascii="맑은 고딕" w:eastAsia="맑은 고딕" w:hAnsi="맑은 고딕"/>
          <w:color w:val="8A8A8A"/>
          <w:sz w:val="14"/>
          <w:szCs w:val="14"/>
        </w:rPr>
      </w:pPr>
    </w:p>
    <w:p w:rsidR="00EC474B" w:rsidRDefault="00EC474B" w:rsidP="00EC474B">
      <w:pPr>
        <w:rPr>
          <w:rFonts w:ascii="맑은 고딕" w:eastAsia="맑은 고딕" w:hAnsi="맑은 고딕"/>
          <w:color w:val="8A8A8A"/>
          <w:sz w:val="14"/>
          <w:szCs w:val="14"/>
        </w:rPr>
      </w:pPr>
    </w:p>
    <w:p w:rsidR="00EC474B" w:rsidRDefault="00153F68" w:rsidP="00EC474B">
      <w:pPr>
        <w:rPr>
          <w:rFonts w:ascii="맑은 고딕" w:eastAsia="맑은 고딕" w:hAnsi="맑은 고딕"/>
          <w:color w:val="8A8A8A"/>
          <w:sz w:val="14"/>
          <w:szCs w:val="14"/>
        </w:rPr>
      </w:pPr>
      <w:hyperlink r:id="rId90" w:anchor="viewSource" w:tooltip="view source" w:history="1">
        <w:r w:rsidR="00EC474B">
          <w:rPr>
            <w:rStyle w:val="a4"/>
            <w:rFonts w:ascii="맑은 고딕" w:eastAsia="맑은 고딕" w:hAnsi="맑은 고딕" w:hint="eastAsia"/>
            <w:sz w:val="14"/>
            <w:szCs w:val="14"/>
            <w:bdr w:val="none" w:sz="0" w:space="0" w:color="auto" w:frame="1"/>
          </w:rPr>
          <w:t>view source</w:t>
        </w:r>
      </w:hyperlink>
      <w:hyperlink r:id="rId91" w:anchor="printSource" w:tooltip="print" w:history="1">
        <w:r w:rsidR="00EC474B">
          <w:rPr>
            <w:rStyle w:val="a4"/>
            <w:rFonts w:ascii="맑은 고딕" w:eastAsia="맑은 고딕" w:hAnsi="맑은 고딕" w:hint="eastAsia"/>
            <w:sz w:val="14"/>
            <w:szCs w:val="14"/>
            <w:bdr w:val="none" w:sz="0" w:space="0" w:color="auto" w:frame="1"/>
          </w:rPr>
          <w:t>print</w:t>
        </w:r>
      </w:hyperlink>
      <w:hyperlink r:id="rId92" w:anchor="about" w:tooltip="?" w:history="1">
        <w:r w:rsidR="00EC474B">
          <w:rPr>
            <w:rStyle w:val="a4"/>
            <w:rFonts w:ascii="맑은 고딕" w:eastAsia="맑은 고딕" w:hAnsi="맑은 고딕" w:hint="eastAsia"/>
            <w:sz w:val="14"/>
            <w:szCs w:val="14"/>
            <w:bdr w:val="none" w:sz="0" w:space="0" w:color="auto" w:frame="1"/>
          </w:rPr>
          <w:t>?</w:t>
        </w:r>
      </w:hyperlink>
    </w:p>
    <w:p w:rsidR="00EC474B" w:rsidRDefault="00EC474B" w:rsidP="00EC474B">
      <w:pPr>
        <w:rPr>
          <w:rFonts w:ascii="맑은 고딕" w:eastAsia="맑은 고딕" w:hAnsi="맑은 고딕"/>
          <w:color w:val="8A8A8A"/>
          <w:sz w:val="14"/>
          <w:szCs w:val="14"/>
        </w:rPr>
      </w:pPr>
      <w:r>
        <w:rPr>
          <w:rStyle w:val="HTML"/>
          <w:rFonts w:hint="eastAsia"/>
          <w:color w:val="8A8A8A"/>
        </w:rPr>
        <w:t>01.class</w:t>
      </w:r>
      <w:r>
        <w:rPr>
          <w:rStyle w:val="apple-converted-space"/>
          <w:rFonts w:ascii="맑은 고딕" w:eastAsia="맑은 고딕" w:hAnsi="맑은 고딕" w:hint="eastAsia"/>
          <w:color w:val="8A8A8A"/>
          <w:sz w:val="14"/>
          <w:szCs w:val="14"/>
        </w:rPr>
        <w:t> </w:t>
      </w:r>
      <w:r>
        <w:rPr>
          <w:rStyle w:val="HTML"/>
          <w:rFonts w:hint="eastAsia"/>
          <w:color w:val="8A8A8A"/>
        </w:rPr>
        <w:t>Preview</w:t>
      </w:r>
      <w:r>
        <w:rPr>
          <w:rStyle w:val="apple-converted-space"/>
          <w:rFonts w:ascii="굴림체" w:eastAsia="굴림체" w:hAnsi="굴림체" w:cs="굴림체" w:hint="eastAsia"/>
          <w:color w:val="8A8A8A"/>
        </w:rPr>
        <w:t> </w:t>
      </w:r>
      <w:r>
        <w:rPr>
          <w:rStyle w:val="HTML"/>
          <w:rFonts w:hint="eastAsia"/>
          <w:color w:val="8A8A8A"/>
        </w:rPr>
        <w:t>extends</w:t>
      </w:r>
      <w:r>
        <w:rPr>
          <w:rStyle w:val="apple-converted-space"/>
          <w:rFonts w:ascii="맑은 고딕" w:eastAsia="맑은 고딕" w:hAnsi="맑은 고딕" w:hint="eastAsia"/>
          <w:color w:val="8A8A8A"/>
          <w:sz w:val="14"/>
          <w:szCs w:val="14"/>
        </w:rPr>
        <w:t> </w:t>
      </w:r>
      <w:r>
        <w:rPr>
          <w:rStyle w:val="HTML"/>
          <w:rFonts w:hint="eastAsia"/>
          <w:color w:val="8A8A8A"/>
        </w:rPr>
        <w:t>SurfaceView</w:t>
      </w:r>
      <w:r>
        <w:rPr>
          <w:rStyle w:val="apple-converted-space"/>
          <w:rFonts w:ascii="굴림체" w:eastAsia="굴림체" w:hAnsi="굴림체" w:cs="굴림체" w:hint="eastAsia"/>
          <w:color w:val="8A8A8A"/>
        </w:rPr>
        <w:t> </w:t>
      </w:r>
      <w:r>
        <w:rPr>
          <w:rStyle w:val="HTML"/>
          <w:rFonts w:hint="eastAsia"/>
          <w:color w:val="8A8A8A"/>
        </w:rPr>
        <w:t>implements</w:t>
      </w:r>
      <w:r>
        <w:rPr>
          <w:rStyle w:val="apple-converted-space"/>
          <w:rFonts w:ascii="맑은 고딕" w:eastAsia="맑은 고딕" w:hAnsi="맑은 고딕" w:hint="eastAsia"/>
          <w:color w:val="8A8A8A"/>
          <w:sz w:val="14"/>
          <w:szCs w:val="14"/>
        </w:rPr>
        <w:t> </w:t>
      </w:r>
      <w:r>
        <w:rPr>
          <w:rStyle w:val="HTML"/>
          <w:rFonts w:hint="eastAsia"/>
          <w:color w:val="8A8A8A"/>
        </w:rPr>
        <w:t>SurfaceHolder.Callback {</w:t>
      </w:r>
    </w:p>
    <w:p w:rsidR="00EC474B" w:rsidRDefault="00EC474B" w:rsidP="00EC474B">
      <w:pPr>
        <w:rPr>
          <w:rFonts w:ascii="맑은 고딕" w:eastAsia="맑은 고딕" w:hAnsi="맑은 고딕"/>
          <w:color w:val="8A8A8A"/>
          <w:sz w:val="14"/>
          <w:szCs w:val="14"/>
        </w:rPr>
      </w:pPr>
      <w:r>
        <w:rPr>
          <w:rStyle w:val="HTML"/>
          <w:rFonts w:hint="eastAsia"/>
          <w:color w:val="8A8A8A"/>
        </w:rPr>
        <w:t>02.SurfaceHolder mHolder;</w:t>
      </w:r>
    </w:p>
    <w:p w:rsidR="00EC474B" w:rsidRDefault="00EC474B" w:rsidP="00EC474B">
      <w:pPr>
        <w:rPr>
          <w:rFonts w:ascii="맑은 고딕" w:eastAsia="맑은 고딕" w:hAnsi="맑은 고딕"/>
          <w:color w:val="8A8A8A"/>
          <w:sz w:val="14"/>
          <w:szCs w:val="14"/>
        </w:rPr>
      </w:pPr>
      <w:r>
        <w:rPr>
          <w:rStyle w:val="HTML"/>
          <w:rFonts w:hint="eastAsia"/>
          <w:color w:val="8A8A8A"/>
        </w:rPr>
        <w:t>03.</w:t>
      </w:r>
      <w:r>
        <w:rPr>
          <w:rStyle w:val="block"/>
          <w:rFonts w:ascii="맑은 고딕" w:eastAsia="맑은 고딕" w:hAnsi="맑은 고딕" w:hint="eastAsia"/>
          <w:color w:val="8A8A8A"/>
          <w:sz w:val="14"/>
          <w:szCs w:val="14"/>
        </w:rPr>
        <w:t> </w:t>
      </w:r>
    </w:p>
    <w:p w:rsidR="00EC474B" w:rsidRDefault="00EC474B" w:rsidP="00EC474B">
      <w:pPr>
        <w:rPr>
          <w:rFonts w:ascii="맑은 고딕" w:eastAsia="맑은 고딕" w:hAnsi="맑은 고딕"/>
          <w:color w:val="8A8A8A"/>
          <w:sz w:val="14"/>
          <w:szCs w:val="14"/>
        </w:rPr>
      </w:pPr>
      <w:r>
        <w:rPr>
          <w:rStyle w:val="HTML"/>
          <w:rFonts w:hint="eastAsia"/>
          <w:color w:val="8A8A8A"/>
        </w:rPr>
        <w:t>04.Preview(Context context) {</w:t>
      </w:r>
    </w:p>
    <w:p w:rsidR="00EC474B" w:rsidRDefault="00EC474B" w:rsidP="00EC474B">
      <w:pPr>
        <w:rPr>
          <w:rFonts w:ascii="맑은 고딕" w:eastAsia="맑은 고딕" w:hAnsi="맑은 고딕"/>
          <w:color w:val="8A8A8A"/>
          <w:sz w:val="14"/>
          <w:szCs w:val="14"/>
        </w:rPr>
      </w:pPr>
      <w:r>
        <w:rPr>
          <w:rStyle w:val="HTML"/>
          <w:rFonts w:hint="eastAsia"/>
          <w:color w:val="8A8A8A"/>
        </w:rPr>
        <w:t>05.super(context);</w:t>
      </w:r>
    </w:p>
    <w:p w:rsidR="00EC474B" w:rsidRDefault="00EC474B" w:rsidP="00EC474B">
      <w:pPr>
        <w:rPr>
          <w:rFonts w:ascii="맑은 고딕" w:eastAsia="맑은 고딕" w:hAnsi="맑은 고딕"/>
          <w:color w:val="8A8A8A"/>
          <w:sz w:val="14"/>
          <w:szCs w:val="14"/>
        </w:rPr>
      </w:pPr>
      <w:r>
        <w:rPr>
          <w:rStyle w:val="HTML"/>
          <w:rFonts w:hint="eastAsia"/>
          <w:color w:val="8A8A8A"/>
        </w:rPr>
        <w:t>06.</w:t>
      </w:r>
      <w:r>
        <w:rPr>
          <w:rStyle w:val="block"/>
          <w:rFonts w:ascii="맑은 고딕" w:eastAsia="맑은 고딕" w:hAnsi="맑은 고딕" w:hint="eastAsia"/>
          <w:color w:val="8A8A8A"/>
          <w:sz w:val="14"/>
          <w:szCs w:val="14"/>
        </w:rPr>
        <w:t> </w:t>
      </w:r>
    </w:p>
    <w:p w:rsidR="00EC474B" w:rsidRDefault="00EC474B" w:rsidP="00EC474B">
      <w:pPr>
        <w:rPr>
          <w:rFonts w:ascii="맑은 고딕" w:eastAsia="맑은 고딕" w:hAnsi="맑은 고딕"/>
          <w:color w:val="8A8A8A"/>
          <w:sz w:val="14"/>
          <w:szCs w:val="14"/>
        </w:rPr>
      </w:pPr>
      <w:r>
        <w:rPr>
          <w:rStyle w:val="HTML"/>
          <w:rFonts w:hint="eastAsia"/>
          <w:color w:val="8A8A8A"/>
        </w:rPr>
        <w:t>07.// SurfaceHolder.Callback을 설정함으로써 Surface가 생성/소멸되었음을</w:t>
      </w:r>
    </w:p>
    <w:p w:rsidR="00EC474B" w:rsidRDefault="00EC474B" w:rsidP="00EC474B">
      <w:pPr>
        <w:rPr>
          <w:rFonts w:ascii="맑은 고딕" w:eastAsia="맑은 고딕" w:hAnsi="맑은 고딕"/>
          <w:color w:val="8A8A8A"/>
          <w:sz w:val="14"/>
          <w:szCs w:val="14"/>
        </w:rPr>
      </w:pPr>
      <w:r>
        <w:rPr>
          <w:rStyle w:val="HTML"/>
          <w:rFonts w:hint="eastAsia"/>
          <w:color w:val="8A8A8A"/>
        </w:rPr>
        <w:t>08.// 알 수 있습니다.</w:t>
      </w:r>
    </w:p>
    <w:p w:rsidR="00EC474B" w:rsidRDefault="00EC474B" w:rsidP="00EC474B">
      <w:pPr>
        <w:rPr>
          <w:rFonts w:ascii="맑은 고딕" w:eastAsia="맑은 고딕" w:hAnsi="맑은 고딕"/>
          <w:color w:val="8A8A8A"/>
          <w:sz w:val="14"/>
          <w:szCs w:val="14"/>
        </w:rPr>
      </w:pPr>
      <w:r>
        <w:rPr>
          <w:rStyle w:val="HTML"/>
          <w:rFonts w:hint="eastAsia"/>
          <w:color w:val="8A8A8A"/>
        </w:rPr>
        <w:t>09.mHolder = getHolder();</w:t>
      </w:r>
    </w:p>
    <w:p w:rsidR="00EC474B" w:rsidRDefault="00EC474B" w:rsidP="00EC474B">
      <w:pPr>
        <w:rPr>
          <w:rFonts w:ascii="맑은 고딕" w:eastAsia="맑은 고딕" w:hAnsi="맑은 고딕"/>
          <w:color w:val="8A8A8A"/>
          <w:sz w:val="14"/>
          <w:szCs w:val="14"/>
        </w:rPr>
      </w:pPr>
      <w:r>
        <w:rPr>
          <w:rStyle w:val="HTML"/>
          <w:rFonts w:hint="eastAsia"/>
          <w:color w:val="8A8A8A"/>
        </w:rPr>
        <w:t>10.mHolder.addCallback(this);</w:t>
      </w:r>
    </w:p>
    <w:p w:rsidR="00EC474B" w:rsidRDefault="00EC474B" w:rsidP="00EC474B">
      <w:pPr>
        <w:rPr>
          <w:rFonts w:ascii="맑은 고딕" w:eastAsia="맑은 고딕" w:hAnsi="맑은 고딕"/>
          <w:color w:val="8A8A8A"/>
          <w:sz w:val="14"/>
          <w:szCs w:val="14"/>
        </w:rPr>
      </w:pPr>
      <w:r>
        <w:rPr>
          <w:rStyle w:val="HTML"/>
          <w:rFonts w:hint="eastAsia"/>
          <w:color w:val="8A8A8A"/>
        </w:rPr>
        <w:t>11.mHolder.setType(SurfaceHolder.SURFACE_TYPE_PUSH_BUFFERS);</w:t>
      </w:r>
    </w:p>
    <w:p w:rsidR="00EC474B" w:rsidRDefault="00EC474B" w:rsidP="00EC474B">
      <w:pPr>
        <w:rPr>
          <w:rFonts w:ascii="맑은 고딕" w:eastAsia="맑은 고딕" w:hAnsi="맑은 고딕"/>
          <w:color w:val="8A8A8A"/>
          <w:sz w:val="14"/>
          <w:szCs w:val="14"/>
        </w:rPr>
      </w:pPr>
      <w:r>
        <w:rPr>
          <w:rStyle w:val="HTML"/>
          <w:rFonts w:hint="eastAsia"/>
          <w:color w:val="8A8A8A"/>
        </w:rPr>
        <w:t>12.}</w:t>
      </w:r>
    </w:p>
    <w:p w:rsidR="00EC474B" w:rsidRDefault="00EC474B" w:rsidP="00EC474B">
      <w:pPr>
        <w:rPr>
          <w:rFonts w:ascii="맑은 고딕" w:eastAsia="맑은 고딕" w:hAnsi="맑은 고딕"/>
          <w:color w:val="8A8A8A"/>
          <w:sz w:val="14"/>
          <w:szCs w:val="14"/>
        </w:rPr>
      </w:pPr>
      <w:r>
        <w:rPr>
          <w:rStyle w:val="HTML"/>
          <w:rFonts w:hint="eastAsia"/>
          <w:color w:val="8A8A8A"/>
        </w:rPr>
        <w:t>13.</w:t>
      </w:r>
      <w:r>
        <w:rPr>
          <w:rStyle w:val="block"/>
          <w:rFonts w:ascii="맑은 고딕" w:eastAsia="맑은 고딕" w:hAnsi="맑은 고딕" w:hint="eastAsia"/>
          <w:color w:val="8A8A8A"/>
          <w:sz w:val="14"/>
          <w:szCs w:val="14"/>
        </w:rPr>
        <w:t> </w:t>
      </w:r>
    </w:p>
    <w:p w:rsidR="00EC474B" w:rsidRDefault="00EC474B" w:rsidP="00EC474B">
      <w:pPr>
        <w:rPr>
          <w:rFonts w:ascii="맑은 고딕" w:eastAsia="맑은 고딕" w:hAnsi="맑은 고딕"/>
          <w:color w:val="8A8A8A"/>
          <w:sz w:val="14"/>
          <w:szCs w:val="14"/>
        </w:rPr>
      </w:pPr>
      <w:r>
        <w:rPr>
          <w:rStyle w:val="HTML"/>
          <w:rFonts w:hint="eastAsia"/>
          <w:color w:val="8A8A8A"/>
        </w:rPr>
        <w:t>14.public</w:t>
      </w:r>
      <w:r>
        <w:rPr>
          <w:rStyle w:val="apple-converted-space"/>
          <w:rFonts w:ascii="맑은 고딕" w:eastAsia="맑은 고딕" w:hAnsi="맑은 고딕" w:hint="eastAsia"/>
          <w:color w:val="8A8A8A"/>
          <w:sz w:val="14"/>
          <w:szCs w:val="14"/>
        </w:rPr>
        <w:t> </w:t>
      </w:r>
      <w:r>
        <w:rPr>
          <w:rStyle w:val="HTML"/>
          <w:rFonts w:hint="eastAsia"/>
          <w:color w:val="8A8A8A"/>
        </w:rPr>
        <w:t>void</w:t>
      </w:r>
      <w:r>
        <w:rPr>
          <w:rStyle w:val="apple-converted-space"/>
          <w:rFonts w:ascii="맑은 고딕" w:eastAsia="맑은 고딕" w:hAnsi="맑은 고딕" w:hint="eastAsia"/>
          <w:color w:val="8A8A8A"/>
          <w:sz w:val="14"/>
          <w:szCs w:val="14"/>
        </w:rPr>
        <w:t> </w:t>
      </w:r>
      <w:r>
        <w:rPr>
          <w:rStyle w:val="HTML"/>
          <w:rFonts w:hint="eastAsia"/>
          <w:color w:val="8A8A8A"/>
        </w:rPr>
        <w:t>surfaceCreated(SurfaceHolder holder) {</w:t>
      </w:r>
    </w:p>
    <w:p w:rsidR="00EC474B" w:rsidRDefault="00EC474B" w:rsidP="00EC474B">
      <w:pPr>
        <w:rPr>
          <w:rFonts w:ascii="맑은 고딕" w:eastAsia="맑은 고딕" w:hAnsi="맑은 고딕"/>
          <w:color w:val="8A8A8A"/>
          <w:sz w:val="14"/>
          <w:szCs w:val="14"/>
        </w:rPr>
      </w:pPr>
      <w:r>
        <w:rPr>
          <w:rStyle w:val="HTML"/>
          <w:rFonts w:hint="eastAsia"/>
          <w:color w:val="8A8A8A"/>
        </w:rPr>
        <w:t>15.</w:t>
      </w:r>
      <w:r>
        <w:rPr>
          <w:rStyle w:val="block"/>
          <w:rFonts w:ascii="맑은 고딕" w:eastAsia="맑은 고딕" w:hAnsi="맑은 고딕" w:hint="eastAsia"/>
          <w:color w:val="8A8A8A"/>
          <w:sz w:val="14"/>
          <w:szCs w:val="14"/>
        </w:rPr>
        <w:t> </w:t>
      </w:r>
    </w:p>
    <w:p w:rsidR="00EC474B" w:rsidRDefault="00EC474B" w:rsidP="00EC474B">
      <w:pPr>
        <w:rPr>
          <w:rFonts w:ascii="맑은 고딕" w:eastAsia="맑은 고딕" w:hAnsi="맑은 고딕"/>
          <w:color w:val="8A8A8A"/>
          <w:sz w:val="14"/>
          <w:szCs w:val="14"/>
        </w:rPr>
      </w:pPr>
      <w:r>
        <w:rPr>
          <w:rStyle w:val="HTML"/>
          <w:rFonts w:hint="eastAsia"/>
          <w:color w:val="8A8A8A"/>
        </w:rPr>
        <w:t>16.}</w:t>
      </w:r>
    </w:p>
    <w:p w:rsidR="00EC474B" w:rsidRDefault="00EC474B" w:rsidP="00EC474B">
      <w:pPr>
        <w:rPr>
          <w:rFonts w:ascii="맑은 고딕" w:eastAsia="맑은 고딕" w:hAnsi="맑은 고딕"/>
          <w:color w:val="8A8A8A"/>
          <w:sz w:val="14"/>
          <w:szCs w:val="14"/>
        </w:rPr>
      </w:pPr>
      <w:r>
        <w:rPr>
          <w:rStyle w:val="HTML"/>
          <w:rFonts w:hint="eastAsia"/>
          <w:color w:val="8A8A8A"/>
        </w:rPr>
        <w:t>17.</w:t>
      </w:r>
      <w:r>
        <w:rPr>
          <w:rStyle w:val="block"/>
          <w:rFonts w:ascii="맑은 고딕" w:eastAsia="맑은 고딕" w:hAnsi="맑은 고딕" w:hint="eastAsia"/>
          <w:color w:val="8A8A8A"/>
          <w:sz w:val="14"/>
          <w:szCs w:val="14"/>
        </w:rPr>
        <w:t> </w:t>
      </w:r>
    </w:p>
    <w:p w:rsidR="00EC474B" w:rsidRDefault="00EC474B" w:rsidP="00EC474B">
      <w:pPr>
        <w:rPr>
          <w:rFonts w:ascii="맑은 고딕" w:eastAsia="맑은 고딕" w:hAnsi="맑은 고딕"/>
          <w:color w:val="8A8A8A"/>
          <w:sz w:val="14"/>
          <w:szCs w:val="14"/>
        </w:rPr>
      </w:pPr>
      <w:r>
        <w:rPr>
          <w:rStyle w:val="HTML"/>
          <w:rFonts w:hint="eastAsia"/>
          <w:color w:val="8A8A8A"/>
        </w:rPr>
        <w:t>18.public</w:t>
      </w:r>
      <w:r>
        <w:rPr>
          <w:rStyle w:val="apple-converted-space"/>
          <w:rFonts w:ascii="맑은 고딕" w:eastAsia="맑은 고딕" w:hAnsi="맑은 고딕" w:hint="eastAsia"/>
          <w:color w:val="8A8A8A"/>
          <w:sz w:val="14"/>
          <w:szCs w:val="14"/>
        </w:rPr>
        <w:t> </w:t>
      </w:r>
      <w:r>
        <w:rPr>
          <w:rStyle w:val="HTML"/>
          <w:rFonts w:hint="eastAsia"/>
          <w:color w:val="8A8A8A"/>
        </w:rPr>
        <w:t>void</w:t>
      </w:r>
      <w:r>
        <w:rPr>
          <w:rStyle w:val="apple-converted-space"/>
          <w:rFonts w:ascii="맑은 고딕" w:eastAsia="맑은 고딕" w:hAnsi="맑은 고딕" w:hint="eastAsia"/>
          <w:color w:val="8A8A8A"/>
          <w:sz w:val="14"/>
          <w:szCs w:val="14"/>
        </w:rPr>
        <w:t> </w:t>
      </w:r>
      <w:r>
        <w:rPr>
          <w:rStyle w:val="HTML"/>
          <w:rFonts w:hint="eastAsia"/>
          <w:color w:val="8A8A8A"/>
        </w:rPr>
        <w:t>surfaceDestroyed(SurfaceHolder holder) {</w:t>
      </w:r>
    </w:p>
    <w:p w:rsidR="00EC474B" w:rsidRDefault="00EC474B" w:rsidP="00EC474B">
      <w:pPr>
        <w:rPr>
          <w:rFonts w:ascii="맑은 고딕" w:eastAsia="맑은 고딕" w:hAnsi="맑은 고딕"/>
          <w:color w:val="8A8A8A"/>
          <w:sz w:val="14"/>
          <w:szCs w:val="14"/>
        </w:rPr>
      </w:pPr>
      <w:r>
        <w:rPr>
          <w:rStyle w:val="HTML"/>
          <w:rFonts w:hint="eastAsia"/>
          <w:color w:val="8A8A8A"/>
        </w:rPr>
        <w:t>19.</w:t>
      </w:r>
      <w:r>
        <w:rPr>
          <w:rStyle w:val="block"/>
          <w:rFonts w:ascii="맑은 고딕" w:eastAsia="맑은 고딕" w:hAnsi="맑은 고딕" w:hint="eastAsia"/>
          <w:color w:val="8A8A8A"/>
          <w:sz w:val="14"/>
          <w:szCs w:val="14"/>
        </w:rPr>
        <w:t> </w:t>
      </w:r>
    </w:p>
    <w:p w:rsidR="00EC474B" w:rsidRDefault="00EC474B" w:rsidP="00EC474B">
      <w:pPr>
        <w:rPr>
          <w:rFonts w:ascii="맑은 고딕" w:eastAsia="맑은 고딕" w:hAnsi="맑은 고딕"/>
          <w:color w:val="8A8A8A"/>
          <w:sz w:val="14"/>
          <w:szCs w:val="14"/>
        </w:rPr>
      </w:pPr>
      <w:r>
        <w:rPr>
          <w:rStyle w:val="HTML"/>
          <w:rFonts w:hint="eastAsia"/>
          <w:color w:val="8A8A8A"/>
        </w:rPr>
        <w:t>20.}</w:t>
      </w:r>
    </w:p>
    <w:p w:rsidR="00EC474B" w:rsidRDefault="00EC474B" w:rsidP="00EC474B">
      <w:pPr>
        <w:rPr>
          <w:rFonts w:ascii="맑은 고딕" w:eastAsia="맑은 고딕" w:hAnsi="맑은 고딕"/>
          <w:color w:val="8A8A8A"/>
          <w:sz w:val="14"/>
          <w:szCs w:val="14"/>
        </w:rPr>
      </w:pPr>
      <w:r>
        <w:rPr>
          <w:rStyle w:val="HTML"/>
          <w:rFonts w:hint="eastAsia"/>
          <w:color w:val="8A8A8A"/>
        </w:rPr>
        <w:t>21.</w:t>
      </w:r>
      <w:r>
        <w:rPr>
          <w:rStyle w:val="block"/>
          <w:rFonts w:ascii="맑은 고딕" w:eastAsia="맑은 고딕" w:hAnsi="맑은 고딕" w:hint="eastAsia"/>
          <w:color w:val="8A8A8A"/>
          <w:sz w:val="14"/>
          <w:szCs w:val="14"/>
        </w:rPr>
        <w:t> </w:t>
      </w:r>
    </w:p>
    <w:p w:rsidR="00EC474B" w:rsidRDefault="00EC474B" w:rsidP="00EC474B">
      <w:pPr>
        <w:rPr>
          <w:rFonts w:ascii="맑은 고딕" w:eastAsia="맑은 고딕" w:hAnsi="맑은 고딕"/>
          <w:color w:val="8A8A8A"/>
          <w:sz w:val="14"/>
          <w:szCs w:val="14"/>
        </w:rPr>
      </w:pPr>
      <w:r>
        <w:rPr>
          <w:rStyle w:val="HTML"/>
          <w:rFonts w:hint="eastAsia"/>
          <w:color w:val="8A8A8A"/>
        </w:rPr>
        <w:lastRenderedPageBreak/>
        <w:t>22.public</w:t>
      </w:r>
      <w:r>
        <w:rPr>
          <w:rStyle w:val="apple-converted-space"/>
          <w:rFonts w:ascii="맑은 고딕" w:eastAsia="맑은 고딕" w:hAnsi="맑은 고딕" w:hint="eastAsia"/>
          <w:color w:val="8A8A8A"/>
          <w:sz w:val="14"/>
          <w:szCs w:val="14"/>
        </w:rPr>
        <w:t> </w:t>
      </w:r>
      <w:r>
        <w:rPr>
          <w:rStyle w:val="HTML"/>
          <w:rFonts w:hint="eastAsia"/>
          <w:color w:val="8A8A8A"/>
        </w:rPr>
        <w:t>void</w:t>
      </w:r>
      <w:r>
        <w:rPr>
          <w:rStyle w:val="apple-converted-space"/>
          <w:rFonts w:ascii="맑은 고딕" w:eastAsia="맑은 고딕" w:hAnsi="맑은 고딕" w:hint="eastAsia"/>
          <w:color w:val="8A8A8A"/>
          <w:sz w:val="14"/>
          <w:szCs w:val="14"/>
        </w:rPr>
        <w:t> </w:t>
      </w:r>
      <w:r>
        <w:rPr>
          <w:rStyle w:val="HTML"/>
          <w:rFonts w:hint="eastAsia"/>
          <w:color w:val="8A8A8A"/>
        </w:rPr>
        <w:t>surfaceChanged(SurfaceHolder holder,</w:t>
      </w:r>
      <w:r>
        <w:rPr>
          <w:rStyle w:val="apple-converted-space"/>
          <w:rFonts w:ascii="굴림체" w:eastAsia="굴림체" w:hAnsi="굴림체" w:cs="굴림체" w:hint="eastAsia"/>
          <w:color w:val="8A8A8A"/>
        </w:rPr>
        <w:t> </w:t>
      </w:r>
      <w:r>
        <w:rPr>
          <w:rStyle w:val="HTML"/>
          <w:rFonts w:hint="eastAsia"/>
          <w:color w:val="8A8A8A"/>
        </w:rPr>
        <w:t>int</w:t>
      </w:r>
      <w:r>
        <w:rPr>
          <w:rStyle w:val="apple-converted-space"/>
          <w:rFonts w:ascii="맑은 고딕" w:eastAsia="맑은 고딕" w:hAnsi="맑은 고딕" w:hint="eastAsia"/>
          <w:color w:val="8A8A8A"/>
          <w:sz w:val="14"/>
          <w:szCs w:val="14"/>
        </w:rPr>
        <w:t> </w:t>
      </w:r>
      <w:r>
        <w:rPr>
          <w:rStyle w:val="HTML"/>
          <w:rFonts w:hint="eastAsia"/>
          <w:color w:val="8A8A8A"/>
        </w:rPr>
        <w:t>format,</w:t>
      </w:r>
      <w:r>
        <w:rPr>
          <w:rStyle w:val="apple-converted-space"/>
          <w:rFonts w:ascii="굴림체" w:eastAsia="굴림체" w:hAnsi="굴림체" w:cs="굴림체" w:hint="eastAsia"/>
          <w:color w:val="8A8A8A"/>
        </w:rPr>
        <w:t> </w:t>
      </w:r>
      <w:r>
        <w:rPr>
          <w:rStyle w:val="HTML"/>
          <w:rFonts w:hint="eastAsia"/>
          <w:color w:val="8A8A8A"/>
        </w:rPr>
        <w:t>int</w:t>
      </w:r>
      <w:r>
        <w:rPr>
          <w:rStyle w:val="apple-converted-space"/>
          <w:rFonts w:ascii="맑은 고딕" w:eastAsia="맑은 고딕" w:hAnsi="맑은 고딕" w:hint="eastAsia"/>
          <w:color w:val="8A8A8A"/>
          <w:sz w:val="14"/>
          <w:szCs w:val="14"/>
        </w:rPr>
        <w:t> </w:t>
      </w:r>
      <w:r>
        <w:rPr>
          <w:rStyle w:val="HTML"/>
          <w:rFonts w:hint="eastAsia"/>
          <w:color w:val="8A8A8A"/>
        </w:rPr>
        <w:t>w,</w:t>
      </w:r>
      <w:r>
        <w:rPr>
          <w:rStyle w:val="apple-converted-space"/>
          <w:rFonts w:ascii="굴림체" w:eastAsia="굴림체" w:hAnsi="굴림체" w:cs="굴림체" w:hint="eastAsia"/>
          <w:color w:val="8A8A8A"/>
        </w:rPr>
        <w:t> </w:t>
      </w:r>
      <w:r>
        <w:rPr>
          <w:rStyle w:val="HTML"/>
          <w:rFonts w:hint="eastAsia"/>
          <w:color w:val="8A8A8A"/>
        </w:rPr>
        <w:t>int</w:t>
      </w:r>
      <w:r>
        <w:rPr>
          <w:rStyle w:val="apple-converted-space"/>
          <w:rFonts w:ascii="맑은 고딕" w:eastAsia="맑은 고딕" w:hAnsi="맑은 고딕" w:hint="eastAsia"/>
          <w:color w:val="8A8A8A"/>
          <w:sz w:val="14"/>
          <w:szCs w:val="14"/>
        </w:rPr>
        <w:t> </w:t>
      </w:r>
      <w:r>
        <w:rPr>
          <w:rStyle w:val="HTML"/>
          <w:rFonts w:hint="eastAsia"/>
          <w:color w:val="8A8A8A"/>
        </w:rPr>
        <w:t>h) {</w:t>
      </w:r>
    </w:p>
    <w:p w:rsidR="00EC474B" w:rsidRDefault="00EC474B" w:rsidP="00EC474B">
      <w:pPr>
        <w:rPr>
          <w:rFonts w:ascii="맑은 고딕" w:eastAsia="맑은 고딕" w:hAnsi="맑은 고딕"/>
          <w:color w:val="8A8A8A"/>
          <w:sz w:val="14"/>
          <w:szCs w:val="14"/>
        </w:rPr>
      </w:pPr>
      <w:r>
        <w:rPr>
          <w:rStyle w:val="HTML"/>
          <w:rFonts w:hint="eastAsia"/>
          <w:color w:val="8A8A8A"/>
        </w:rPr>
        <w:t>23.</w:t>
      </w:r>
      <w:r>
        <w:rPr>
          <w:rStyle w:val="block"/>
          <w:rFonts w:ascii="맑은 고딕" w:eastAsia="맑은 고딕" w:hAnsi="맑은 고딕" w:hint="eastAsia"/>
          <w:color w:val="8A8A8A"/>
          <w:sz w:val="14"/>
          <w:szCs w:val="14"/>
        </w:rPr>
        <w:t> </w:t>
      </w:r>
    </w:p>
    <w:p w:rsidR="00EC474B" w:rsidRDefault="00EC474B" w:rsidP="00EC474B">
      <w:pPr>
        <w:rPr>
          <w:rFonts w:ascii="맑은 고딕" w:eastAsia="맑은 고딕" w:hAnsi="맑은 고딕"/>
          <w:color w:val="8A8A8A"/>
          <w:sz w:val="14"/>
          <w:szCs w:val="14"/>
        </w:rPr>
      </w:pPr>
      <w:r>
        <w:rPr>
          <w:rStyle w:val="HTML"/>
          <w:rFonts w:hint="eastAsia"/>
          <w:color w:val="8A8A8A"/>
        </w:rPr>
        <w:t>24.}</w:t>
      </w:r>
    </w:p>
    <w:p w:rsidR="00EC474B" w:rsidRDefault="00EC474B" w:rsidP="00EC474B">
      <w:pPr>
        <w:rPr>
          <w:rFonts w:ascii="맑은 고딕" w:eastAsia="맑은 고딕" w:hAnsi="맑은 고딕"/>
          <w:color w:val="8A8A8A"/>
          <w:sz w:val="14"/>
          <w:szCs w:val="14"/>
        </w:rPr>
      </w:pPr>
      <w:r>
        <w:rPr>
          <w:rStyle w:val="HTML"/>
          <w:rFonts w:hint="eastAsia"/>
          <w:color w:val="8A8A8A"/>
        </w:rPr>
        <w:t>25.</w:t>
      </w:r>
      <w:r>
        <w:rPr>
          <w:rStyle w:val="block"/>
          <w:rFonts w:ascii="맑은 고딕" w:eastAsia="맑은 고딕" w:hAnsi="맑은 고딕" w:hint="eastAsia"/>
          <w:color w:val="8A8A8A"/>
          <w:sz w:val="14"/>
          <w:szCs w:val="14"/>
        </w:rPr>
        <w:t> </w:t>
      </w:r>
    </w:p>
    <w:p w:rsidR="00EC474B" w:rsidRDefault="00EC474B" w:rsidP="00EC474B">
      <w:pPr>
        <w:rPr>
          <w:rFonts w:ascii="맑은 고딕" w:eastAsia="맑은 고딕" w:hAnsi="맑은 고딕"/>
          <w:color w:val="8A8A8A"/>
          <w:sz w:val="14"/>
          <w:szCs w:val="14"/>
        </w:rPr>
      </w:pPr>
      <w:r>
        <w:rPr>
          <w:rStyle w:val="HTML"/>
          <w:rFonts w:hint="eastAsia"/>
          <w:color w:val="8A8A8A"/>
        </w:rPr>
        <w:t>26.}</w:t>
      </w:r>
    </w:p>
    <w:p w:rsidR="00EC474B" w:rsidRDefault="00EC474B" w:rsidP="00EC474B">
      <w:pPr>
        <w:rPr>
          <w:rFonts w:ascii="맑은 고딕" w:eastAsia="맑은 고딕" w:hAnsi="맑은 고딕"/>
          <w:color w:val="8A8A8A"/>
          <w:sz w:val="14"/>
          <w:szCs w:val="14"/>
        </w:rPr>
      </w:pPr>
    </w:p>
    <w:p w:rsidR="00EC474B" w:rsidRDefault="00EC474B" w:rsidP="00EC474B">
      <w:pPr>
        <w:rPr>
          <w:rFonts w:ascii="맑은 고딕" w:eastAsia="맑은 고딕" w:hAnsi="맑은 고딕"/>
          <w:color w:val="8A8A8A"/>
          <w:sz w:val="14"/>
          <w:szCs w:val="14"/>
        </w:rPr>
      </w:pPr>
      <w:r>
        <w:rPr>
          <w:rFonts w:ascii="맑은 고딕" w:eastAsia="맑은 고딕" w:hAnsi="맑은 고딕" w:hint="eastAsia"/>
          <w:color w:val="8A8A8A"/>
          <w:sz w:val="14"/>
          <w:szCs w:val="14"/>
        </w:rPr>
        <w:t>SurfaceView를 사용하기 위해서는 SurfaceView 객체를 직접 사용하는 것이 아니라 SurfaceView를 상속하며, SurfaceHolder.Callback을 구현하는 클래스를 생성해야 합니다.  생성자 부분을 보도록 하죠.</w:t>
      </w:r>
    </w:p>
    <w:p w:rsidR="00EC474B" w:rsidRDefault="00EC474B" w:rsidP="00EC474B">
      <w:pPr>
        <w:rPr>
          <w:rFonts w:ascii="맑은 고딕" w:eastAsia="맑은 고딕" w:hAnsi="맑은 고딕"/>
          <w:color w:val="8A8A8A"/>
          <w:sz w:val="14"/>
          <w:szCs w:val="14"/>
        </w:rPr>
      </w:pPr>
    </w:p>
    <w:p w:rsidR="00EC474B" w:rsidRDefault="00153F68" w:rsidP="00EC474B">
      <w:pPr>
        <w:rPr>
          <w:rFonts w:ascii="맑은 고딕" w:eastAsia="맑은 고딕" w:hAnsi="맑은 고딕"/>
          <w:color w:val="8A8A8A"/>
          <w:sz w:val="14"/>
          <w:szCs w:val="14"/>
        </w:rPr>
      </w:pPr>
      <w:hyperlink r:id="rId93" w:anchor="viewSource" w:tooltip="view source" w:history="1">
        <w:r w:rsidR="00EC474B">
          <w:rPr>
            <w:rStyle w:val="a4"/>
            <w:rFonts w:ascii="맑은 고딕" w:eastAsia="맑은 고딕" w:hAnsi="맑은 고딕" w:hint="eastAsia"/>
            <w:sz w:val="14"/>
            <w:szCs w:val="14"/>
            <w:bdr w:val="none" w:sz="0" w:space="0" w:color="auto" w:frame="1"/>
          </w:rPr>
          <w:t>view source</w:t>
        </w:r>
      </w:hyperlink>
      <w:hyperlink r:id="rId94" w:anchor="printSource" w:tooltip="print" w:history="1">
        <w:r w:rsidR="00EC474B">
          <w:rPr>
            <w:rStyle w:val="a4"/>
            <w:rFonts w:ascii="맑은 고딕" w:eastAsia="맑은 고딕" w:hAnsi="맑은 고딕" w:hint="eastAsia"/>
            <w:sz w:val="14"/>
            <w:szCs w:val="14"/>
            <w:bdr w:val="none" w:sz="0" w:space="0" w:color="auto" w:frame="1"/>
          </w:rPr>
          <w:t>print</w:t>
        </w:r>
      </w:hyperlink>
      <w:hyperlink r:id="rId95" w:anchor="about" w:tooltip="?" w:history="1">
        <w:r w:rsidR="00EC474B">
          <w:rPr>
            <w:rStyle w:val="a4"/>
            <w:rFonts w:ascii="맑은 고딕" w:eastAsia="맑은 고딕" w:hAnsi="맑은 고딕" w:hint="eastAsia"/>
            <w:sz w:val="14"/>
            <w:szCs w:val="14"/>
            <w:bdr w:val="none" w:sz="0" w:space="0" w:color="auto" w:frame="1"/>
          </w:rPr>
          <w:t>?</w:t>
        </w:r>
      </w:hyperlink>
    </w:p>
    <w:p w:rsidR="00EC474B" w:rsidRDefault="00EC474B" w:rsidP="00EC474B">
      <w:pPr>
        <w:rPr>
          <w:rFonts w:ascii="맑은 고딕" w:eastAsia="맑은 고딕" w:hAnsi="맑은 고딕"/>
          <w:color w:val="8A8A8A"/>
          <w:sz w:val="14"/>
          <w:szCs w:val="14"/>
        </w:rPr>
      </w:pPr>
      <w:r>
        <w:rPr>
          <w:rStyle w:val="HTML"/>
          <w:rFonts w:hint="eastAsia"/>
          <w:color w:val="8A8A8A"/>
        </w:rPr>
        <w:t>01.class</w:t>
      </w:r>
      <w:r>
        <w:rPr>
          <w:rStyle w:val="apple-converted-space"/>
          <w:rFonts w:ascii="맑은 고딕" w:eastAsia="맑은 고딕" w:hAnsi="맑은 고딕" w:hint="eastAsia"/>
          <w:color w:val="8A8A8A"/>
          <w:sz w:val="14"/>
          <w:szCs w:val="14"/>
        </w:rPr>
        <w:t> </w:t>
      </w:r>
      <w:r>
        <w:rPr>
          <w:rStyle w:val="HTML"/>
          <w:rFonts w:hint="eastAsia"/>
          <w:color w:val="8A8A8A"/>
        </w:rPr>
        <w:t>Preview</w:t>
      </w:r>
      <w:r>
        <w:rPr>
          <w:rStyle w:val="apple-converted-space"/>
          <w:rFonts w:ascii="굴림체" w:eastAsia="굴림체" w:hAnsi="굴림체" w:cs="굴림체" w:hint="eastAsia"/>
          <w:color w:val="8A8A8A"/>
        </w:rPr>
        <w:t> </w:t>
      </w:r>
      <w:r>
        <w:rPr>
          <w:rStyle w:val="HTML"/>
          <w:rFonts w:hint="eastAsia"/>
          <w:color w:val="8A8A8A"/>
        </w:rPr>
        <w:t>extends</w:t>
      </w:r>
      <w:r>
        <w:rPr>
          <w:rStyle w:val="apple-converted-space"/>
          <w:rFonts w:ascii="맑은 고딕" w:eastAsia="맑은 고딕" w:hAnsi="맑은 고딕" w:hint="eastAsia"/>
          <w:color w:val="8A8A8A"/>
          <w:sz w:val="14"/>
          <w:szCs w:val="14"/>
        </w:rPr>
        <w:t> </w:t>
      </w:r>
      <w:r>
        <w:rPr>
          <w:rStyle w:val="HTML"/>
          <w:rFonts w:hint="eastAsia"/>
          <w:color w:val="8A8A8A"/>
        </w:rPr>
        <w:t>SurfaceView</w:t>
      </w:r>
      <w:r>
        <w:rPr>
          <w:rStyle w:val="apple-converted-space"/>
          <w:rFonts w:ascii="굴림체" w:eastAsia="굴림체" w:hAnsi="굴림체" w:cs="굴림체" w:hint="eastAsia"/>
          <w:color w:val="8A8A8A"/>
        </w:rPr>
        <w:t> </w:t>
      </w:r>
      <w:r>
        <w:rPr>
          <w:rStyle w:val="HTML"/>
          <w:rFonts w:hint="eastAsia"/>
          <w:color w:val="8A8A8A"/>
        </w:rPr>
        <w:t>implements</w:t>
      </w:r>
      <w:r>
        <w:rPr>
          <w:rStyle w:val="apple-converted-space"/>
          <w:rFonts w:ascii="맑은 고딕" w:eastAsia="맑은 고딕" w:hAnsi="맑은 고딕" w:hint="eastAsia"/>
          <w:color w:val="8A8A8A"/>
          <w:sz w:val="14"/>
          <w:szCs w:val="14"/>
        </w:rPr>
        <w:t> </w:t>
      </w:r>
      <w:r>
        <w:rPr>
          <w:rStyle w:val="HTML"/>
          <w:rFonts w:hint="eastAsia"/>
          <w:color w:val="8A8A8A"/>
        </w:rPr>
        <w:t>SurfaceHolder.Callback {</w:t>
      </w:r>
    </w:p>
    <w:p w:rsidR="00EC474B" w:rsidRDefault="00EC474B" w:rsidP="00EC474B">
      <w:pPr>
        <w:rPr>
          <w:rFonts w:ascii="맑은 고딕" w:eastAsia="맑은 고딕" w:hAnsi="맑은 고딕"/>
          <w:color w:val="8A8A8A"/>
          <w:sz w:val="14"/>
          <w:szCs w:val="14"/>
        </w:rPr>
      </w:pPr>
      <w:r>
        <w:rPr>
          <w:rStyle w:val="HTML"/>
          <w:rFonts w:hint="eastAsia"/>
          <w:color w:val="8A8A8A"/>
        </w:rPr>
        <w:t>02.SurfaceHolder mHolder;</w:t>
      </w:r>
      <w:r>
        <w:rPr>
          <w:rStyle w:val="apple-converted-space"/>
          <w:rFonts w:ascii="굴림체" w:eastAsia="굴림체" w:hAnsi="굴림체" w:cs="굴림체" w:hint="eastAsia"/>
          <w:color w:val="8A8A8A"/>
        </w:rPr>
        <w:t> </w:t>
      </w:r>
      <w:r>
        <w:rPr>
          <w:rStyle w:val="HTML"/>
          <w:rFonts w:hint="eastAsia"/>
          <w:color w:val="8A8A8A"/>
        </w:rPr>
        <w:t>// 1</w:t>
      </w:r>
    </w:p>
    <w:p w:rsidR="00EC474B" w:rsidRDefault="00EC474B" w:rsidP="00EC474B">
      <w:pPr>
        <w:rPr>
          <w:rFonts w:ascii="맑은 고딕" w:eastAsia="맑은 고딕" w:hAnsi="맑은 고딕"/>
          <w:color w:val="8A8A8A"/>
          <w:sz w:val="14"/>
          <w:szCs w:val="14"/>
        </w:rPr>
      </w:pPr>
      <w:r>
        <w:rPr>
          <w:rStyle w:val="HTML"/>
          <w:rFonts w:hint="eastAsia"/>
          <w:color w:val="8A8A8A"/>
        </w:rPr>
        <w:t>03.</w:t>
      </w:r>
      <w:r>
        <w:rPr>
          <w:rStyle w:val="block"/>
          <w:rFonts w:ascii="맑은 고딕" w:eastAsia="맑은 고딕" w:hAnsi="맑은 고딕" w:hint="eastAsia"/>
          <w:color w:val="8A8A8A"/>
          <w:sz w:val="14"/>
          <w:szCs w:val="14"/>
        </w:rPr>
        <w:t> </w:t>
      </w:r>
    </w:p>
    <w:p w:rsidR="00EC474B" w:rsidRDefault="00EC474B" w:rsidP="00EC474B">
      <w:pPr>
        <w:rPr>
          <w:rFonts w:ascii="맑은 고딕" w:eastAsia="맑은 고딕" w:hAnsi="맑은 고딕"/>
          <w:color w:val="8A8A8A"/>
          <w:sz w:val="14"/>
          <w:szCs w:val="14"/>
        </w:rPr>
      </w:pPr>
      <w:r>
        <w:rPr>
          <w:rStyle w:val="HTML"/>
          <w:rFonts w:hint="eastAsia"/>
          <w:color w:val="8A8A8A"/>
        </w:rPr>
        <w:t>04.Preview(Context context) {</w:t>
      </w:r>
    </w:p>
    <w:p w:rsidR="00EC474B" w:rsidRDefault="00EC474B" w:rsidP="00EC474B">
      <w:pPr>
        <w:rPr>
          <w:rFonts w:ascii="맑은 고딕" w:eastAsia="맑은 고딕" w:hAnsi="맑은 고딕"/>
          <w:color w:val="8A8A8A"/>
          <w:sz w:val="14"/>
          <w:szCs w:val="14"/>
        </w:rPr>
      </w:pPr>
      <w:r>
        <w:rPr>
          <w:rStyle w:val="HTML"/>
          <w:rFonts w:hint="eastAsia"/>
          <w:color w:val="8A8A8A"/>
        </w:rPr>
        <w:t>05.super(context);</w:t>
      </w:r>
    </w:p>
    <w:p w:rsidR="00EC474B" w:rsidRDefault="00EC474B" w:rsidP="00EC474B">
      <w:pPr>
        <w:rPr>
          <w:rFonts w:ascii="맑은 고딕" w:eastAsia="맑은 고딕" w:hAnsi="맑은 고딕"/>
          <w:color w:val="8A8A8A"/>
          <w:sz w:val="14"/>
          <w:szCs w:val="14"/>
        </w:rPr>
      </w:pPr>
      <w:r>
        <w:rPr>
          <w:rStyle w:val="HTML"/>
          <w:rFonts w:hint="eastAsia"/>
          <w:color w:val="8A8A8A"/>
        </w:rPr>
        <w:t>06.</w:t>
      </w:r>
      <w:r>
        <w:rPr>
          <w:rStyle w:val="block"/>
          <w:rFonts w:ascii="맑은 고딕" w:eastAsia="맑은 고딕" w:hAnsi="맑은 고딕" w:hint="eastAsia"/>
          <w:color w:val="8A8A8A"/>
          <w:sz w:val="14"/>
          <w:szCs w:val="14"/>
        </w:rPr>
        <w:t> </w:t>
      </w:r>
    </w:p>
    <w:p w:rsidR="00EC474B" w:rsidRDefault="00EC474B" w:rsidP="00EC474B">
      <w:pPr>
        <w:rPr>
          <w:rFonts w:ascii="맑은 고딕" w:eastAsia="맑은 고딕" w:hAnsi="맑은 고딕"/>
          <w:color w:val="8A8A8A"/>
          <w:sz w:val="14"/>
          <w:szCs w:val="14"/>
        </w:rPr>
      </w:pPr>
      <w:r>
        <w:rPr>
          <w:rStyle w:val="HTML"/>
          <w:rFonts w:hint="eastAsia"/>
          <w:color w:val="8A8A8A"/>
        </w:rPr>
        <w:t>07.// SurfaceHolder.Callback을 설정함으로써 Surface가 생성/소멸되었음을</w:t>
      </w:r>
    </w:p>
    <w:p w:rsidR="00EC474B" w:rsidRDefault="00EC474B" w:rsidP="00EC474B">
      <w:pPr>
        <w:rPr>
          <w:rFonts w:ascii="맑은 고딕" w:eastAsia="맑은 고딕" w:hAnsi="맑은 고딕"/>
          <w:color w:val="8A8A8A"/>
          <w:sz w:val="14"/>
          <w:szCs w:val="14"/>
        </w:rPr>
      </w:pPr>
      <w:r>
        <w:rPr>
          <w:rStyle w:val="HTML"/>
          <w:rFonts w:hint="eastAsia"/>
          <w:color w:val="8A8A8A"/>
        </w:rPr>
        <w:t>08.// 알 수 있습니다.</w:t>
      </w:r>
    </w:p>
    <w:p w:rsidR="00EC474B" w:rsidRDefault="00EC474B" w:rsidP="00EC474B">
      <w:pPr>
        <w:rPr>
          <w:rFonts w:ascii="맑은 고딕" w:eastAsia="맑은 고딕" w:hAnsi="맑은 고딕"/>
          <w:color w:val="8A8A8A"/>
          <w:sz w:val="14"/>
          <w:szCs w:val="14"/>
        </w:rPr>
      </w:pPr>
      <w:r>
        <w:rPr>
          <w:rStyle w:val="HTML"/>
          <w:rFonts w:hint="eastAsia"/>
          <w:color w:val="8A8A8A"/>
        </w:rPr>
        <w:t>09.mHolder = getHolder();</w:t>
      </w:r>
      <w:r>
        <w:rPr>
          <w:rStyle w:val="apple-converted-space"/>
          <w:rFonts w:ascii="굴림체" w:eastAsia="굴림체" w:hAnsi="굴림체" w:cs="굴림체" w:hint="eastAsia"/>
          <w:color w:val="8A8A8A"/>
        </w:rPr>
        <w:t> </w:t>
      </w:r>
      <w:r>
        <w:rPr>
          <w:rStyle w:val="HTML"/>
          <w:rFonts w:hint="eastAsia"/>
          <w:color w:val="8A8A8A"/>
        </w:rPr>
        <w:t>// 2</w:t>
      </w:r>
    </w:p>
    <w:p w:rsidR="00EC474B" w:rsidRDefault="00EC474B" w:rsidP="00EC474B">
      <w:pPr>
        <w:rPr>
          <w:rFonts w:ascii="맑은 고딕" w:eastAsia="맑은 고딕" w:hAnsi="맑은 고딕"/>
          <w:color w:val="8A8A8A"/>
          <w:sz w:val="14"/>
          <w:szCs w:val="14"/>
        </w:rPr>
      </w:pPr>
      <w:r>
        <w:rPr>
          <w:rStyle w:val="HTML"/>
          <w:rFonts w:hint="eastAsia"/>
          <w:color w:val="8A8A8A"/>
        </w:rPr>
        <w:t>10.mHolder.addCallback(this);</w:t>
      </w:r>
      <w:r>
        <w:rPr>
          <w:rStyle w:val="apple-converted-space"/>
          <w:rFonts w:ascii="굴림체" w:eastAsia="굴림체" w:hAnsi="굴림체" w:cs="굴림체" w:hint="eastAsia"/>
          <w:color w:val="8A8A8A"/>
        </w:rPr>
        <w:t> </w:t>
      </w:r>
      <w:r>
        <w:rPr>
          <w:rStyle w:val="HTML"/>
          <w:rFonts w:hint="eastAsia"/>
          <w:color w:val="8A8A8A"/>
        </w:rPr>
        <w:t>// 3</w:t>
      </w:r>
    </w:p>
    <w:p w:rsidR="00EC474B" w:rsidRDefault="00EC474B" w:rsidP="00EC474B">
      <w:pPr>
        <w:rPr>
          <w:rFonts w:ascii="맑은 고딕" w:eastAsia="맑은 고딕" w:hAnsi="맑은 고딕"/>
          <w:color w:val="8A8A8A"/>
          <w:sz w:val="14"/>
          <w:szCs w:val="14"/>
        </w:rPr>
      </w:pPr>
      <w:r>
        <w:rPr>
          <w:rStyle w:val="HTML"/>
          <w:rFonts w:hint="eastAsia"/>
          <w:color w:val="8A8A8A"/>
        </w:rPr>
        <w:t>11.mHolder.setType(SurfaceHolder.SURFACE_TYPE_PUSH_BUFFERS);</w:t>
      </w:r>
    </w:p>
    <w:p w:rsidR="00EC474B" w:rsidRDefault="00EC474B" w:rsidP="00EC474B">
      <w:pPr>
        <w:rPr>
          <w:rFonts w:ascii="맑은 고딕" w:eastAsia="맑은 고딕" w:hAnsi="맑은 고딕"/>
          <w:color w:val="8A8A8A"/>
          <w:sz w:val="14"/>
          <w:szCs w:val="14"/>
        </w:rPr>
      </w:pPr>
      <w:r>
        <w:rPr>
          <w:rStyle w:val="HTML"/>
          <w:rFonts w:hint="eastAsia"/>
          <w:color w:val="8A8A8A"/>
        </w:rPr>
        <w:t>12.}</w:t>
      </w:r>
    </w:p>
    <w:p w:rsidR="00EC474B" w:rsidRDefault="00EC474B" w:rsidP="00EC474B">
      <w:pPr>
        <w:rPr>
          <w:rFonts w:ascii="맑은 고딕" w:eastAsia="맑은 고딕" w:hAnsi="맑은 고딕"/>
          <w:color w:val="8A8A8A"/>
          <w:sz w:val="14"/>
          <w:szCs w:val="14"/>
        </w:rPr>
      </w:pPr>
    </w:p>
    <w:p w:rsidR="00EC474B" w:rsidRDefault="00EC474B" w:rsidP="00EC474B">
      <w:pPr>
        <w:rPr>
          <w:rFonts w:ascii="맑은 고딕" w:eastAsia="맑은 고딕" w:hAnsi="맑은 고딕"/>
          <w:color w:val="8A8A8A"/>
          <w:sz w:val="14"/>
          <w:szCs w:val="14"/>
        </w:rPr>
      </w:pPr>
      <w:r>
        <w:rPr>
          <w:rFonts w:ascii="맑은 고딕" w:eastAsia="맑은 고딕" w:hAnsi="맑은 고딕" w:hint="eastAsia"/>
          <w:color w:val="8A8A8A"/>
          <w:sz w:val="14"/>
          <w:szCs w:val="14"/>
        </w:rPr>
        <w:t>우선 클래스의 멤버로 SurfaceHolder 객체인 mHolder 객체를 가지고 있는 것을 확인할 수 있습니다. 이 객체를 통해 실제로 컨텐츠가 표시되는 영역인 Surface를 관리할 수 있습니다. (1)</w:t>
      </w:r>
    </w:p>
    <w:p w:rsidR="00EC474B" w:rsidRDefault="00EC474B" w:rsidP="00EC474B">
      <w:pPr>
        <w:rPr>
          <w:rFonts w:ascii="맑은 고딕" w:eastAsia="맑은 고딕" w:hAnsi="맑은 고딕"/>
          <w:color w:val="8A8A8A"/>
          <w:sz w:val="14"/>
          <w:szCs w:val="14"/>
        </w:rPr>
      </w:pPr>
    </w:p>
    <w:p w:rsidR="00EC474B" w:rsidRDefault="00EC474B" w:rsidP="00EC474B">
      <w:pPr>
        <w:rPr>
          <w:rFonts w:ascii="맑은 고딕" w:eastAsia="맑은 고딕" w:hAnsi="맑은 고딕"/>
          <w:color w:val="8A8A8A"/>
          <w:sz w:val="14"/>
          <w:szCs w:val="14"/>
        </w:rPr>
      </w:pPr>
      <w:r>
        <w:rPr>
          <w:rFonts w:ascii="맑은 고딕" w:eastAsia="맑은 고딕" w:hAnsi="맑은 고딕" w:hint="eastAsia"/>
          <w:color w:val="8A8A8A"/>
          <w:sz w:val="14"/>
          <w:szCs w:val="14"/>
        </w:rPr>
        <w:t>그 다음, mHolder에 getHolder()메소드를 통해 현재 SurfaceView의 SurfaceHolder 인스턴스를 연결해주고 있는 것을 확인할 수 있습니다. 이로서, mHolder객체를 통해 이 SurfaceView의 Surface에 접근할 수 있게 되었습니다. (2)</w:t>
      </w:r>
    </w:p>
    <w:p w:rsidR="00EC474B" w:rsidRDefault="00EC474B" w:rsidP="00EC474B">
      <w:pPr>
        <w:rPr>
          <w:rFonts w:ascii="맑은 고딕" w:eastAsia="맑은 고딕" w:hAnsi="맑은 고딕"/>
          <w:color w:val="8A8A8A"/>
          <w:sz w:val="14"/>
          <w:szCs w:val="14"/>
        </w:rPr>
      </w:pPr>
    </w:p>
    <w:p w:rsidR="00EC474B" w:rsidRDefault="00EC474B" w:rsidP="00EC474B">
      <w:pPr>
        <w:rPr>
          <w:rFonts w:ascii="맑은 고딕" w:eastAsia="맑은 고딕" w:hAnsi="맑은 고딕"/>
          <w:color w:val="8A8A8A"/>
          <w:sz w:val="14"/>
          <w:szCs w:val="14"/>
        </w:rPr>
      </w:pPr>
      <w:r>
        <w:rPr>
          <w:rFonts w:ascii="맑은 고딕" w:eastAsia="맑은 고딕" w:hAnsi="맑은 고딕" w:hint="eastAsia"/>
          <w:color w:val="8A8A8A"/>
          <w:sz w:val="14"/>
          <w:szCs w:val="14"/>
        </w:rPr>
        <w:t>다음은 콜백(Callback)을 설정하는 모습입니다. 이 과정은 SurfaceHolder와 SurfaceView를 연결시켜주는 과정입니다. 이로써 Surface가 변경됨을 SurfaceHolder(mHolder)를 거쳐 최종적으로 SurfaceView에서도 알 수 있게 되었습니다. (3)</w:t>
      </w:r>
    </w:p>
    <w:p w:rsidR="00EC474B" w:rsidRDefault="00EC474B" w:rsidP="00EC474B">
      <w:pPr>
        <w:rPr>
          <w:rFonts w:ascii="맑은 고딕" w:eastAsia="맑은 고딕" w:hAnsi="맑은 고딕"/>
          <w:color w:val="8A8A8A"/>
          <w:sz w:val="14"/>
          <w:szCs w:val="14"/>
        </w:rPr>
      </w:pPr>
    </w:p>
    <w:p w:rsidR="00EC474B" w:rsidRDefault="00EC474B" w:rsidP="00EC474B">
      <w:pPr>
        <w:rPr>
          <w:rFonts w:ascii="맑은 고딕" w:eastAsia="맑은 고딕" w:hAnsi="맑은 고딕"/>
          <w:color w:val="8A8A8A"/>
          <w:sz w:val="14"/>
          <w:szCs w:val="14"/>
        </w:rPr>
      </w:pPr>
      <w:r>
        <w:rPr>
          <w:rFonts w:ascii="맑은 고딕" w:eastAsia="맑은 고딕" w:hAnsi="맑은 고딕" w:hint="eastAsia"/>
          <w:color w:val="8A8A8A"/>
          <w:sz w:val="14"/>
          <w:szCs w:val="14"/>
        </w:rPr>
        <w:t>그 다음은 SurfaceView의 유형을 설정해주는데, 위의 옵션은 버퍼가 없이 화면을 표시할 때 사용합니다. 카메라 프리뷰는 별도의 버퍼가 없어도 되니 이 옵션을 사용합니다.</w:t>
      </w:r>
    </w:p>
    <w:p w:rsidR="00EC474B" w:rsidRDefault="00EC474B" w:rsidP="00EC474B">
      <w:pPr>
        <w:rPr>
          <w:rFonts w:ascii="맑은 고딕" w:eastAsia="맑은 고딕" w:hAnsi="맑은 고딕"/>
          <w:color w:val="8A8A8A"/>
          <w:sz w:val="14"/>
          <w:szCs w:val="14"/>
        </w:rPr>
      </w:pPr>
    </w:p>
    <w:p w:rsidR="00EC474B" w:rsidRDefault="00EC474B" w:rsidP="00EC474B">
      <w:pPr>
        <w:rPr>
          <w:rFonts w:ascii="맑은 고딕" w:eastAsia="맑은 고딕" w:hAnsi="맑은 고딕"/>
          <w:color w:val="8A8A8A"/>
          <w:sz w:val="14"/>
          <w:szCs w:val="14"/>
        </w:rPr>
      </w:pPr>
      <w:r>
        <w:rPr>
          <w:rFonts w:ascii="맑은 고딕" w:eastAsia="맑은 고딕" w:hAnsi="맑은 고딕" w:hint="eastAsia"/>
          <w:color w:val="8A8A8A"/>
          <w:sz w:val="14"/>
          <w:szCs w:val="14"/>
        </w:rPr>
        <w:t>그 다음으로 SurfaceView.Callback에서 구현하는 메소드들을 확인할 수 있습니다.</w:t>
      </w:r>
    </w:p>
    <w:p w:rsidR="00EC474B" w:rsidRDefault="00EC474B" w:rsidP="00EC474B">
      <w:pPr>
        <w:rPr>
          <w:rFonts w:ascii="맑은 고딕" w:eastAsia="맑은 고딕" w:hAnsi="맑은 고딕"/>
          <w:color w:val="8A8A8A"/>
          <w:sz w:val="14"/>
          <w:szCs w:val="14"/>
        </w:rPr>
      </w:pPr>
    </w:p>
    <w:p w:rsidR="00EC474B" w:rsidRDefault="00153F68" w:rsidP="00EC474B">
      <w:pPr>
        <w:rPr>
          <w:rFonts w:ascii="맑은 고딕" w:eastAsia="맑은 고딕" w:hAnsi="맑은 고딕"/>
          <w:color w:val="8A8A8A"/>
          <w:sz w:val="14"/>
          <w:szCs w:val="14"/>
        </w:rPr>
      </w:pPr>
      <w:hyperlink r:id="rId96" w:anchor="viewSource" w:tooltip="view source" w:history="1">
        <w:r w:rsidR="00EC474B">
          <w:rPr>
            <w:rStyle w:val="a4"/>
            <w:rFonts w:ascii="맑은 고딕" w:eastAsia="맑은 고딕" w:hAnsi="맑은 고딕" w:hint="eastAsia"/>
            <w:sz w:val="14"/>
            <w:szCs w:val="14"/>
            <w:bdr w:val="none" w:sz="0" w:space="0" w:color="auto" w:frame="1"/>
          </w:rPr>
          <w:t>view source</w:t>
        </w:r>
      </w:hyperlink>
      <w:hyperlink r:id="rId97" w:anchor="printSource" w:tooltip="print" w:history="1">
        <w:r w:rsidR="00EC474B">
          <w:rPr>
            <w:rStyle w:val="a4"/>
            <w:rFonts w:ascii="맑은 고딕" w:eastAsia="맑은 고딕" w:hAnsi="맑은 고딕" w:hint="eastAsia"/>
            <w:sz w:val="14"/>
            <w:szCs w:val="14"/>
            <w:bdr w:val="none" w:sz="0" w:space="0" w:color="auto" w:frame="1"/>
          </w:rPr>
          <w:t>print</w:t>
        </w:r>
      </w:hyperlink>
      <w:hyperlink r:id="rId98" w:anchor="about" w:tooltip="?" w:history="1">
        <w:r w:rsidR="00EC474B">
          <w:rPr>
            <w:rStyle w:val="a4"/>
            <w:rFonts w:ascii="맑은 고딕" w:eastAsia="맑은 고딕" w:hAnsi="맑은 고딕" w:hint="eastAsia"/>
            <w:sz w:val="14"/>
            <w:szCs w:val="14"/>
            <w:bdr w:val="none" w:sz="0" w:space="0" w:color="auto" w:frame="1"/>
          </w:rPr>
          <w:t>?</w:t>
        </w:r>
      </w:hyperlink>
    </w:p>
    <w:p w:rsidR="00EC474B" w:rsidRDefault="00EC474B" w:rsidP="00EC474B">
      <w:pPr>
        <w:rPr>
          <w:rFonts w:ascii="맑은 고딕" w:eastAsia="맑은 고딕" w:hAnsi="맑은 고딕"/>
          <w:color w:val="8A8A8A"/>
          <w:sz w:val="14"/>
          <w:szCs w:val="14"/>
        </w:rPr>
      </w:pPr>
      <w:r>
        <w:rPr>
          <w:rStyle w:val="HTML"/>
          <w:rFonts w:hint="eastAsia"/>
          <w:color w:val="8A8A8A"/>
        </w:rPr>
        <w:t>01.public</w:t>
      </w:r>
      <w:r>
        <w:rPr>
          <w:rStyle w:val="apple-converted-space"/>
          <w:rFonts w:ascii="맑은 고딕" w:eastAsia="맑은 고딕" w:hAnsi="맑은 고딕" w:hint="eastAsia"/>
          <w:color w:val="8A8A8A"/>
          <w:sz w:val="14"/>
          <w:szCs w:val="14"/>
        </w:rPr>
        <w:t> </w:t>
      </w:r>
      <w:r>
        <w:rPr>
          <w:rStyle w:val="HTML"/>
          <w:rFonts w:hint="eastAsia"/>
          <w:color w:val="8A8A8A"/>
        </w:rPr>
        <w:t>void</w:t>
      </w:r>
      <w:r>
        <w:rPr>
          <w:rStyle w:val="apple-converted-space"/>
          <w:rFonts w:ascii="맑은 고딕" w:eastAsia="맑은 고딕" w:hAnsi="맑은 고딕" w:hint="eastAsia"/>
          <w:color w:val="8A8A8A"/>
          <w:sz w:val="14"/>
          <w:szCs w:val="14"/>
        </w:rPr>
        <w:t> </w:t>
      </w:r>
      <w:r>
        <w:rPr>
          <w:rStyle w:val="HTML"/>
          <w:rFonts w:hint="eastAsia"/>
          <w:color w:val="8A8A8A"/>
        </w:rPr>
        <w:t>surfaceCreated(SurfaceHolder holder) {</w:t>
      </w:r>
    </w:p>
    <w:p w:rsidR="00EC474B" w:rsidRDefault="00EC474B" w:rsidP="00EC474B">
      <w:pPr>
        <w:rPr>
          <w:rFonts w:ascii="맑은 고딕" w:eastAsia="맑은 고딕" w:hAnsi="맑은 고딕"/>
          <w:color w:val="8A8A8A"/>
          <w:sz w:val="14"/>
          <w:szCs w:val="14"/>
        </w:rPr>
      </w:pPr>
      <w:r>
        <w:rPr>
          <w:rStyle w:val="HTML"/>
          <w:rFonts w:hint="eastAsia"/>
          <w:color w:val="8A8A8A"/>
        </w:rPr>
        <w:t>02.</w:t>
      </w:r>
      <w:r>
        <w:rPr>
          <w:rStyle w:val="block"/>
          <w:rFonts w:ascii="맑은 고딕" w:eastAsia="맑은 고딕" w:hAnsi="맑은 고딕" w:hint="eastAsia"/>
          <w:color w:val="8A8A8A"/>
          <w:sz w:val="14"/>
          <w:szCs w:val="14"/>
        </w:rPr>
        <w:t> </w:t>
      </w:r>
    </w:p>
    <w:p w:rsidR="00EC474B" w:rsidRDefault="00EC474B" w:rsidP="00EC474B">
      <w:pPr>
        <w:rPr>
          <w:rFonts w:ascii="맑은 고딕" w:eastAsia="맑은 고딕" w:hAnsi="맑은 고딕"/>
          <w:color w:val="8A8A8A"/>
          <w:sz w:val="14"/>
          <w:szCs w:val="14"/>
        </w:rPr>
      </w:pPr>
      <w:r>
        <w:rPr>
          <w:rStyle w:val="HTML"/>
          <w:rFonts w:hint="eastAsia"/>
          <w:color w:val="8A8A8A"/>
        </w:rPr>
        <w:t>03.}</w:t>
      </w:r>
    </w:p>
    <w:p w:rsidR="00EC474B" w:rsidRDefault="00EC474B" w:rsidP="00EC474B">
      <w:pPr>
        <w:rPr>
          <w:rFonts w:ascii="맑은 고딕" w:eastAsia="맑은 고딕" w:hAnsi="맑은 고딕"/>
          <w:color w:val="8A8A8A"/>
          <w:sz w:val="14"/>
          <w:szCs w:val="14"/>
        </w:rPr>
      </w:pPr>
      <w:r>
        <w:rPr>
          <w:rStyle w:val="HTML"/>
          <w:rFonts w:hint="eastAsia"/>
          <w:color w:val="8A8A8A"/>
        </w:rPr>
        <w:t>04.</w:t>
      </w:r>
      <w:r>
        <w:rPr>
          <w:rStyle w:val="block"/>
          <w:rFonts w:ascii="맑은 고딕" w:eastAsia="맑은 고딕" w:hAnsi="맑은 고딕" w:hint="eastAsia"/>
          <w:color w:val="8A8A8A"/>
          <w:sz w:val="14"/>
          <w:szCs w:val="14"/>
        </w:rPr>
        <w:t> </w:t>
      </w:r>
    </w:p>
    <w:p w:rsidR="00EC474B" w:rsidRDefault="00EC474B" w:rsidP="00EC474B">
      <w:pPr>
        <w:rPr>
          <w:rFonts w:ascii="맑은 고딕" w:eastAsia="맑은 고딕" w:hAnsi="맑은 고딕"/>
          <w:color w:val="8A8A8A"/>
          <w:sz w:val="14"/>
          <w:szCs w:val="14"/>
        </w:rPr>
      </w:pPr>
      <w:r>
        <w:rPr>
          <w:rStyle w:val="HTML"/>
          <w:rFonts w:hint="eastAsia"/>
          <w:color w:val="8A8A8A"/>
        </w:rPr>
        <w:t>05.public</w:t>
      </w:r>
      <w:r>
        <w:rPr>
          <w:rStyle w:val="apple-converted-space"/>
          <w:rFonts w:ascii="맑은 고딕" w:eastAsia="맑은 고딕" w:hAnsi="맑은 고딕" w:hint="eastAsia"/>
          <w:color w:val="8A8A8A"/>
          <w:sz w:val="14"/>
          <w:szCs w:val="14"/>
        </w:rPr>
        <w:t> </w:t>
      </w:r>
      <w:r>
        <w:rPr>
          <w:rStyle w:val="HTML"/>
          <w:rFonts w:hint="eastAsia"/>
          <w:color w:val="8A8A8A"/>
        </w:rPr>
        <w:t>void</w:t>
      </w:r>
      <w:r>
        <w:rPr>
          <w:rStyle w:val="apple-converted-space"/>
          <w:rFonts w:ascii="맑은 고딕" w:eastAsia="맑은 고딕" w:hAnsi="맑은 고딕" w:hint="eastAsia"/>
          <w:color w:val="8A8A8A"/>
          <w:sz w:val="14"/>
          <w:szCs w:val="14"/>
        </w:rPr>
        <w:t> </w:t>
      </w:r>
      <w:r>
        <w:rPr>
          <w:rStyle w:val="HTML"/>
          <w:rFonts w:hint="eastAsia"/>
          <w:color w:val="8A8A8A"/>
        </w:rPr>
        <w:t>surfaceDestroyed(SurfaceHolder holder) {</w:t>
      </w:r>
    </w:p>
    <w:p w:rsidR="00EC474B" w:rsidRDefault="00EC474B" w:rsidP="00EC474B">
      <w:pPr>
        <w:rPr>
          <w:rFonts w:ascii="맑은 고딕" w:eastAsia="맑은 고딕" w:hAnsi="맑은 고딕"/>
          <w:color w:val="8A8A8A"/>
          <w:sz w:val="14"/>
          <w:szCs w:val="14"/>
        </w:rPr>
      </w:pPr>
      <w:r>
        <w:rPr>
          <w:rStyle w:val="HTML"/>
          <w:rFonts w:hint="eastAsia"/>
          <w:color w:val="8A8A8A"/>
        </w:rPr>
        <w:t>06.</w:t>
      </w:r>
      <w:r>
        <w:rPr>
          <w:rStyle w:val="block"/>
          <w:rFonts w:ascii="맑은 고딕" w:eastAsia="맑은 고딕" w:hAnsi="맑은 고딕" w:hint="eastAsia"/>
          <w:color w:val="8A8A8A"/>
          <w:sz w:val="14"/>
          <w:szCs w:val="14"/>
        </w:rPr>
        <w:t> </w:t>
      </w:r>
    </w:p>
    <w:p w:rsidR="00EC474B" w:rsidRDefault="00EC474B" w:rsidP="00EC474B">
      <w:pPr>
        <w:rPr>
          <w:rFonts w:ascii="맑은 고딕" w:eastAsia="맑은 고딕" w:hAnsi="맑은 고딕"/>
          <w:color w:val="8A8A8A"/>
          <w:sz w:val="14"/>
          <w:szCs w:val="14"/>
        </w:rPr>
      </w:pPr>
      <w:r>
        <w:rPr>
          <w:rStyle w:val="HTML"/>
          <w:rFonts w:hint="eastAsia"/>
          <w:color w:val="8A8A8A"/>
        </w:rPr>
        <w:t>07.}</w:t>
      </w:r>
    </w:p>
    <w:p w:rsidR="00EC474B" w:rsidRDefault="00EC474B" w:rsidP="00EC474B">
      <w:pPr>
        <w:rPr>
          <w:rFonts w:ascii="맑은 고딕" w:eastAsia="맑은 고딕" w:hAnsi="맑은 고딕"/>
          <w:color w:val="8A8A8A"/>
          <w:sz w:val="14"/>
          <w:szCs w:val="14"/>
        </w:rPr>
      </w:pPr>
      <w:r>
        <w:rPr>
          <w:rStyle w:val="HTML"/>
          <w:rFonts w:hint="eastAsia"/>
          <w:color w:val="8A8A8A"/>
        </w:rPr>
        <w:t>08.</w:t>
      </w:r>
      <w:r>
        <w:rPr>
          <w:rStyle w:val="block"/>
          <w:rFonts w:ascii="맑은 고딕" w:eastAsia="맑은 고딕" w:hAnsi="맑은 고딕" w:hint="eastAsia"/>
          <w:color w:val="8A8A8A"/>
          <w:sz w:val="14"/>
          <w:szCs w:val="14"/>
        </w:rPr>
        <w:t> </w:t>
      </w:r>
    </w:p>
    <w:p w:rsidR="00EC474B" w:rsidRDefault="00EC474B" w:rsidP="00EC474B">
      <w:pPr>
        <w:rPr>
          <w:rFonts w:ascii="맑은 고딕" w:eastAsia="맑은 고딕" w:hAnsi="맑은 고딕"/>
          <w:color w:val="8A8A8A"/>
          <w:sz w:val="14"/>
          <w:szCs w:val="14"/>
        </w:rPr>
      </w:pPr>
      <w:r>
        <w:rPr>
          <w:rStyle w:val="HTML"/>
          <w:rFonts w:hint="eastAsia"/>
          <w:color w:val="8A8A8A"/>
        </w:rPr>
        <w:t>09.public</w:t>
      </w:r>
      <w:r>
        <w:rPr>
          <w:rStyle w:val="apple-converted-space"/>
          <w:rFonts w:ascii="맑은 고딕" w:eastAsia="맑은 고딕" w:hAnsi="맑은 고딕" w:hint="eastAsia"/>
          <w:color w:val="8A8A8A"/>
          <w:sz w:val="14"/>
          <w:szCs w:val="14"/>
        </w:rPr>
        <w:t> </w:t>
      </w:r>
      <w:r>
        <w:rPr>
          <w:rStyle w:val="HTML"/>
          <w:rFonts w:hint="eastAsia"/>
          <w:color w:val="8A8A8A"/>
        </w:rPr>
        <w:t>void</w:t>
      </w:r>
      <w:r>
        <w:rPr>
          <w:rStyle w:val="apple-converted-space"/>
          <w:rFonts w:ascii="맑은 고딕" w:eastAsia="맑은 고딕" w:hAnsi="맑은 고딕" w:hint="eastAsia"/>
          <w:color w:val="8A8A8A"/>
          <w:sz w:val="14"/>
          <w:szCs w:val="14"/>
        </w:rPr>
        <w:t> </w:t>
      </w:r>
      <w:r>
        <w:rPr>
          <w:rStyle w:val="HTML"/>
          <w:rFonts w:hint="eastAsia"/>
          <w:color w:val="8A8A8A"/>
        </w:rPr>
        <w:t>surfaceChanged(SurfaceHolder holder,</w:t>
      </w:r>
      <w:r>
        <w:rPr>
          <w:rStyle w:val="apple-converted-space"/>
          <w:rFonts w:ascii="굴림체" w:eastAsia="굴림체" w:hAnsi="굴림체" w:cs="굴림체" w:hint="eastAsia"/>
          <w:color w:val="8A8A8A"/>
        </w:rPr>
        <w:t> </w:t>
      </w:r>
      <w:r>
        <w:rPr>
          <w:rStyle w:val="HTML"/>
          <w:rFonts w:hint="eastAsia"/>
          <w:color w:val="8A8A8A"/>
        </w:rPr>
        <w:t>int</w:t>
      </w:r>
      <w:r>
        <w:rPr>
          <w:rStyle w:val="apple-converted-space"/>
          <w:rFonts w:ascii="맑은 고딕" w:eastAsia="맑은 고딕" w:hAnsi="맑은 고딕" w:hint="eastAsia"/>
          <w:color w:val="8A8A8A"/>
          <w:sz w:val="14"/>
          <w:szCs w:val="14"/>
        </w:rPr>
        <w:t> </w:t>
      </w:r>
      <w:r>
        <w:rPr>
          <w:rStyle w:val="HTML"/>
          <w:rFonts w:hint="eastAsia"/>
          <w:color w:val="8A8A8A"/>
        </w:rPr>
        <w:t>format,</w:t>
      </w:r>
      <w:r>
        <w:rPr>
          <w:rStyle w:val="apple-converted-space"/>
          <w:rFonts w:ascii="굴림체" w:eastAsia="굴림체" w:hAnsi="굴림체" w:cs="굴림체" w:hint="eastAsia"/>
          <w:color w:val="8A8A8A"/>
        </w:rPr>
        <w:t> </w:t>
      </w:r>
      <w:r>
        <w:rPr>
          <w:rStyle w:val="HTML"/>
          <w:rFonts w:hint="eastAsia"/>
          <w:color w:val="8A8A8A"/>
        </w:rPr>
        <w:t>int</w:t>
      </w:r>
      <w:r>
        <w:rPr>
          <w:rStyle w:val="apple-converted-space"/>
          <w:rFonts w:ascii="맑은 고딕" w:eastAsia="맑은 고딕" w:hAnsi="맑은 고딕" w:hint="eastAsia"/>
          <w:color w:val="8A8A8A"/>
          <w:sz w:val="14"/>
          <w:szCs w:val="14"/>
        </w:rPr>
        <w:t> </w:t>
      </w:r>
      <w:r>
        <w:rPr>
          <w:rStyle w:val="HTML"/>
          <w:rFonts w:hint="eastAsia"/>
          <w:color w:val="8A8A8A"/>
        </w:rPr>
        <w:t>w,</w:t>
      </w:r>
      <w:r>
        <w:rPr>
          <w:rStyle w:val="apple-converted-space"/>
          <w:rFonts w:ascii="굴림체" w:eastAsia="굴림체" w:hAnsi="굴림체" w:cs="굴림체" w:hint="eastAsia"/>
          <w:color w:val="8A8A8A"/>
        </w:rPr>
        <w:t> </w:t>
      </w:r>
      <w:r>
        <w:rPr>
          <w:rStyle w:val="HTML"/>
          <w:rFonts w:hint="eastAsia"/>
          <w:color w:val="8A8A8A"/>
        </w:rPr>
        <w:t>int</w:t>
      </w:r>
      <w:r>
        <w:rPr>
          <w:rStyle w:val="apple-converted-space"/>
          <w:rFonts w:ascii="맑은 고딕" w:eastAsia="맑은 고딕" w:hAnsi="맑은 고딕" w:hint="eastAsia"/>
          <w:color w:val="8A8A8A"/>
          <w:sz w:val="14"/>
          <w:szCs w:val="14"/>
        </w:rPr>
        <w:t> </w:t>
      </w:r>
      <w:r>
        <w:rPr>
          <w:rStyle w:val="HTML"/>
          <w:rFonts w:hint="eastAsia"/>
          <w:color w:val="8A8A8A"/>
        </w:rPr>
        <w:t xml:space="preserve">h) </w:t>
      </w:r>
      <w:r>
        <w:rPr>
          <w:rStyle w:val="HTML"/>
          <w:rFonts w:hint="eastAsia"/>
          <w:color w:val="8A8A8A"/>
        </w:rPr>
        <w:lastRenderedPageBreak/>
        <w:t>{</w:t>
      </w:r>
    </w:p>
    <w:p w:rsidR="00EC474B" w:rsidRDefault="00EC474B" w:rsidP="00EC474B">
      <w:pPr>
        <w:rPr>
          <w:rFonts w:ascii="맑은 고딕" w:eastAsia="맑은 고딕" w:hAnsi="맑은 고딕"/>
          <w:color w:val="8A8A8A"/>
          <w:sz w:val="14"/>
          <w:szCs w:val="14"/>
        </w:rPr>
      </w:pPr>
      <w:r>
        <w:rPr>
          <w:rStyle w:val="HTML"/>
          <w:rFonts w:hint="eastAsia"/>
          <w:color w:val="8A8A8A"/>
        </w:rPr>
        <w:t>10.</w:t>
      </w:r>
      <w:r>
        <w:rPr>
          <w:rStyle w:val="block"/>
          <w:rFonts w:ascii="맑은 고딕" w:eastAsia="맑은 고딕" w:hAnsi="맑은 고딕" w:hint="eastAsia"/>
          <w:color w:val="8A8A8A"/>
          <w:sz w:val="14"/>
          <w:szCs w:val="14"/>
        </w:rPr>
        <w:t> </w:t>
      </w:r>
    </w:p>
    <w:p w:rsidR="00EC474B" w:rsidRDefault="00EC474B" w:rsidP="00EC474B">
      <w:pPr>
        <w:rPr>
          <w:rFonts w:ascii="맑은 고딕" w:eastAsia="맑은 고딕" w:hAnsi="맑은 고딕"/>
          <w:color w:val="8A8A8A"/>
          <w:sz w:val="14"/>
          <w:szCs w:val="14"/>
        </w:rPr>
      </w:pPr>
      <w:r>
        <w:rPr>
          <w:rStyle w:val="HTML"/>
          <w:rFonts w:hint="eastAsia"/>
          <w:color w:val="8A8A8A"/>
        </w:rPr>
        <w:t>11.}</w:t>
      </w:r>
    </w:p>
    <w:p w:rsidR="00EC474B" w:rsidRDefault="00EC474B" w:rsidP="00EC474B">
      <w:pPr>
        <w:rPr>
          <w:rFonts w:ascii="맑은 고딕" w:eastAsia="맑은 고딕" w:hAnsi="맑은 고딕"/>
          <w:color w:val="8A8A8A"/>
          <w:sz w:val="14"/>
          <w:szCs w:val="14"/>
        </w:rPr>
      </w:pPr>
      <w:r>
        <w:rPr>
          <w:rStyle w:val="HTML"/>
          <w:rFonts w:hint="eastAsia"/>
          <w:color w:val="8A8A8A"/>
        </w:rPr>
        <w:t>12.</w:t>
      </w:r>
      <w:r>
        <w:rPr>
          <w:rStyle w:val="block"/>
          <w:rFonts w:ascii="맑은 고딕" w:eastAsia="맑은 고딕" w:hAnsi="맑은 고딕" w:hint="eastAsia"/>
          <w:color w:val="8A8A8A"/>
          <w:sz w:val="14"/>
          <w:szCs w:val="14"/>
        </w:rPr>
        <w:t> </w:t>
      </w:r>
    </w:p>
    <w:p w:rsidR="00EC474B" w:rsidRDefault="00EC474B" w:rsidP="00EC474B">
      <w:pPr>
        <w:rPr>
          <w:rFonts w:ascii="맑은 고딕" w:eastAsia="맑은 고딕" w:hAnsi="맑은 고딕"/>
          <w:color w:val="8A8A8A"/>
          <w:sz w:val="14"/>
          <w:szCs w:val="14"/>
        </w:rPr>
      </w:pPr>
      <w:r>
        <w:rPr>
          <w:rStyle w:val="HTML"/>
          <w:rFonts w:hint="eastAsia"/>
          <w:color w:val="8A8A8A"/>
        </w:rPr>
        <w:t>13.}</w:t>
      </w:r>
    </w:p>
    <w:p w:rsidR="00EC474B" w:rsidRDefault="00EC474B" w:rsidP="00EC474B">
      <w:pPr>
        <w:rPr>
          <w:rFonts w:ascii="맑은 고딕" w:eastAsia="맑은 고딕" w:hAnsi="맑은 고딕"/>
          <w:color w:val="8A8A8A"/>
          <w:sz w:val="14"/>
          <w:szCs w:val="14"/>
        </w:rPr>
      </w:pPr>
    </w:p>
    <w:p w:rsidR="00EC474B" w:rsidRDefault="00EC474B" w:rsidP="00EC474B">
      <w:pPr>
        <w:rPr>
          <w:rFonts w:ascii="맑은 고딕" w:eastAsia="맑은 고딕" w:hAnsi="맑은 고딕"/>
          <w:color w:val="8A8A8A"/>
          <w:sz w:val="14"/>
          <w:szCs w:val="14"/>
        </w:rPr>
      </w:pPr>
      <w:r>
        <w:rPr>
          <w:rFonts w:ascii="맑은 고딕" w:eastAsia="맑은 고딕" w:hAnsi="맑은 고딕" w:hint="eastAsia"/>
          <w:color w:val="8A8A8A"/>
          <w:sz w:val="14"/>
          <w:szCs w:val="14"/>
        </w:rPr>
        <w:t>위의 메소드들은 마치 액티비티의 생애주기와 비슷한 형태를 하고 있습니다. 실제로, SurfaceView 자체가 3D 그래픽 등 자원을 많이 사용하기에 사용하지 않을 때 (화면에서 보이지 않을 때) 적절한 처리를 하는 것이 매우 중요하므로 위의 메소드에서 그 작업을 처리해주게 됩니다.</w:t>
      </w:r>
    </w:p>
    <w:p w:rsidR="00EC474B" w:rsidRDefault="00EC474B" w:rsidP="00EC474B">
      <w:pPr>
        <w:rPr>
          <w:rFonts w:ascii="맑은 고딕" w:eastAsia="맑은 고딕" w:hAnsi="맑은 고딕"/>
          <w:color w:val="8A8A8A"/>
          <w:sz w:val="14"/>
          <w:szCs w:val="14"/>
        </w:rPr>
      </w:pPr>
    </w:p>
    <w:p w:rsidR="00EC474B" w:rsidRDefault="00EC474B" w:rsidP="00EC474B">
      <w:pPr>
        <w:rPr>
          <w:rFonts w:ascii="맑은 고딕" w:eastAsia="맑은 고딕" w:hAnsi="맑은 고딕"/>
          <w:color w:val="8A8A8A"/>
          <w:sz w:val="14"/>
          <w:szCs w:val="14"/>
        </w:rPr>
      </w:pPr>
      <w:r>
        <w:rPr>
          <w:rFonts w:ascii="맑은 고딕" w:eastAsia="맑은 고딕" w:hAnsi="맑은 고딕" w:hint="eastAsia"/>
          <w:color w:val="8A8A8A"/>
          <w:sz w:val="14"/>
          <w:szCs w:val="14"/>
        </w:rPr>
        <w:t>그럼 여기까지 SufraceView에 대한 기본적인 것들에 대해 알아보았으니 다음 글에서는 실제로 Camera 객체를 얻어와 Preview를 표시하는 것까지 알아보도록 하겠습니다. :)</w:t>
      </w:r>
    </w:p>
    <w:p w:rsidR="00EC474B" w:rsidRPr="006876F5" w:rsidRDefault="00EC474B" w:rsidP="00EC474B">
      <w:pPr>
        <w:pStyle w:val="2"/>
        <w:pBdr>
          <w:bottom w:val="single" w:sz="6" w:space="11" w:color="D0D0D0"/>
        </w:pBdr>
        <w:spacing w:before="0" w:beforeAutospacing="0" w:after="0" w:afterAutospacing="0" w:line="240" w:lineRule="atLeast"/>
        <w:rPr>
          <w:rFonts w:ascii="dotum" w:eastAsia="맑은 고딕" w:hAnsi="dotum" w:hint="eastAsia"/>
          <w:color w:val="5C5C5C"/>
          <w:sz w:val="18"/>
          <w:szCs w:val="18"/>
        </w:rPr>
      </w:pPr>
    </w:p>
    <w:p w:rsidR="00EC474B" w:rsidRDefault="00EC474B" w:rsidP="00EC474B">
      <w:pPr>
        <w:pStyle w:val="2"/>
        <w:pBdr>
          <w:bottom w:val="single" w:sz="6" w:space="11" w:color="D0D0D0"/>
        </w:pBdr>
        <w:spacing w:before="0" w:beforeAutospacing="0" w:after="0" w:afterAutospacing="0" w:line="240" w:lineRule="atLeast"/>
        <w:rPr>
          <w:rFonts w:ascii="dotum" w:eastAsia="맑은 고딕" w:hAnsi="dotum" w:hint="eastAsia"/>
          <w:color w:val="5C5C5C"/>
          <w:sz w:val="18"/>
          <w:szCs w:val="18"/>
        </w:rPr>
      </w:pPr>
    </w:p>
    <w:p w:rsidR="00EC474B" w:rsidRDefault="00EC474B" w:rsidP="00EC474B">
      <w:pPr>
        <w:pStyle w:val="2"/>
        <w:pBdr>
          <w:bottom w:val="single" w:sz="6" w:space="11" w:color="D0D0D0"/>
        </w:pBdr>
        <w:spacing w:before="0" w:beforeAutospacing="0" w:after="0" w:afterAutospacing="0" w:line="240" w:lineRule="atLeast"/>
        <w:rPr>
          <w:rFonts w:ascii="dotum" w:eastAsia="맑은 고딕" w:hAnsi="dotum" w:hint="eastAsia"/>
          <w:color w:val="5C5C5C"/>
          <w:sz w:val="18"/>
          <w:szCs w:val="18"/>
        </w:rPr>
      </w:pPr>
    </w:p>
    <w:p w:rsidR="00EC474B" w:rsidRDefault="00EC474B" w:rsidP="00EC474B">
      <w:pPr>
        <w:pStyle w:val="2"/>
        <w:pBdr>
          <w:bottom w:val="single" w:sz="6" w:space="11" w:color="D0D0D0"/>
        </w:pBdr>
        <w:spacing w:before="0" w:beforeAutospacing="0" w:after="0" w:afterAutospacing="0" w:line="240" w:lineRule="atLeast"/>
        <w:rPr>
          <w:rFonts w:ascii="dotum" w:eastAsia="맑은 고딕" w:hAnsi="dotum" w:hint="eastAsia"/>
          <w:color w:val="5C5C5C"/>
          <w:sz w:val="18"/>
          <w:szCs w:val="18"/>
        </w:rPr>
      </w:pPr>
    </w:p>
    <w:p w:rsidR="00EC474B" w:rsidRDefault="00153F68" w:rsidP="00EC474B">
      <w:pPr>
        <w:pStyle w:val="2"/>
        <w:pBdr>
          <w:bottom w:val="single" w:sz="6" w:space="11" w:color="D0D0D0"/>
        </w:pBdr>
        <w:spacing w:before="0" w:beforeAutospacing="0" w:after="0" w:afterAutospacing="0" w:line="240" w:lineRule="atLeast"/>
        <w:rPr>
          <w:rFonts w:ascii="dotum" w:eastAsia="맑은 고딕" w:hAnsi="dotum" w:hint="eastAsia"/>
          <w:color w:val="5C5C5C"/>
          <w:sz w:val="18"/>
          <w:szCs w:val="18"/>
        </w:rPr>
      </w:pPr>
      <w:hyperlink r:id="rId99" w:history="1">
        <w:r w:rsidR="00EC474B">
          <w:rPr>
            <w:rStyle w:val="a4"/>
            <w:rFonts w:ascii="dotum" w:eastAsia="맑은 고딕" w:hAnsi="dotum"/>
            <w:color w:val="5C5C5C"/>
            <w:sz w:val="18"/>
            <w:szCs w:val="18"/>
            <w:u w:val="none"/>
            <w:bdr w:val="none" w:sz="0" w:space="0" w:color="auto" w:frame="1"/>
          </w:rPr>
          <w:t>카메라를</w:t>
        </w:r>
        <w:r w:rsidR="00EC474B">
          <w:rPr>
            <w:rStyle w:val="a4"/>
            <w:rFonts w:ascii="dotum" w:eastAsia="맑은 고딕" w:hAnsi="dotum"/>
            <w:color w:val="5C5C5C"/>
            <w:sz w:val="18"/>
            <w:szCs w:val="18"/>
            <w:u w:val="none"/>
            <w:bdr w:val="none" w:sz="0" w:space="0" w:color="auto" w:frame="1"/>
          </w:rPr>
          <w:t xml:space="preserve"> </w:t>
        </w:r>
        <w:r w:rsidR="00EC474B">
          <w:rPr>
            <w:rStyle w:val="a4"/>
            <w:rFonts w:ascii="dotum" w:eastAsia="맑은 고딕" w:hAnsi="dotum"/>
            <w:color w:val="5C5C5C"/>
            <w:sz w:val="18"/>
            <w:szCs w:val="18"/>
            <w:u w:val="none"/>
            <w:bdr w:val="none" w:sz="0" w:space="0" w:color="auto" w:frame="1"/>
          </w:rPr>
          <w:t>이용하자</w:t>
        </w:r>
        <w:r w:rsidR="00EC474B">
          <w:rPr>
            <w:rStyle w:val="a4"/>
            <w:rFonts w:ascii="dotum" w:eastAsia="맑은 고딕" w:hAnsi="dotum"/>
            <w:color w:val="5C5C5C"/>
            <w:sz w:val="18"/>
            <w:szCs w:val="18"/>
            <w:u w:val="none"/>
            <w:bdr w:val="none" w:sz="0" w:space="0" w:color="auto" w:frame="1"/>
          </w:rPr>
          <w:t xml:space="preserve">! - </w:t>
        </w:r>
        <w:r w:rsidR="00EC474B">
          <w:rPr>
            <w:rStyle w:val="a4"/>
            <w:rFonts w:ascii="dotum" w:eastAsia="맑은 고딕" w:hAnsi="dotum"/>
            <w:color w:val="5C5C5C"/>
            <w:sz w:val="18"/>
            <w:szCs w:val="18"/>
            <w:u w:val="none"/>
            <w:bdr w:val="none" w:sz="0" w:space="0" w:color="auto" w:frame="1"/>
          </w:rPr>
          <w:t>카메라</w:t>
        </w:r>
        <w:r w:rsidR="00EC474B">
          <w:rPr>
            <w:rStyle w:val="a4"/>
            <w:rFonts w:ascii="dotum" w:eastAsia="맑은 고딕" w:hAnsi="dotum"/>
            <w:color w:val="5C5C5C"/>
            <w:sz w:val="18"/>
            <w:szCs w:val="18"/>
            <w:u w:val="none"/>
            <w:bdr w:val="none" w:sz="0" w:space="0" w:color="auto" w:frame="1"/>
          </w:rPr>
          <w:t xml:space="preserve"> </w:t>
        </w:r>
        <w:r w:rsidR="00EC474B">
          <w:rPr>
            <w:rStyle w:val="a4"/>
            <w:rFonts w:ascii="dotum" w:eastAsia="맑은 고딕" w:hAnsi="dotum"/>
            <w:color w:val="5C5C5C"/>
            <w:sz w:val="18"/>
            <w:szCs w:val="18"/>
            <w:u w:val="none"/>
            <w:bdr w:val="none" w:sz="0" w:space="0" w:color="auto" w:frame="1"/>
          </w:rPr>
          <w:t>프리뷰</w:t>
        </w:r>
        <w:r w:rsidR="00EC474B">
          <w:rPr>
            <w:rStyle w:val="a4"/>
            <w:rFonts w:ascii="dotum" w:eastAsia="맑은 고딕" w:hAnsi="dotum"/>
            <w:color w:val="5C5C5C"/>
            <w:sz w:val="18"/>
            <w:szCs w:val="18"/>
            <w:u w:val="none"/>
            <w:bdr w:val="none" w:sz="0" w:space="0" w:color="auto" w:frame="1"/>
          </w:rPr>
          <w:t xml:space="preserve"> </w:t>
        </w:r>
        <w:r w:rsidR="00EC474B">
          <w:rPr>
            <w:rStyle w:val="a4"/>
            <w:rFonts w:ascii="dotum" w:eastAsia="맑은 고딕" w:hAnsi="dotum"/>
            <w:color w:val="5C5C5C"/>
            <w:sz w:val="18"/>
            <w:szCs w:val="18"/>
            <w:u w:val="none"/>
            <w:bdr w:val="none" w:sz="0" w:space="0" w:color="auto" w:frame="1"/>
          </w:rPr>
          <w:t>띄우기</w:t>
        </w:r>
      </w:hyperlink>
    </w:p>
    <w:tbl>
      <w:tblPr>
        <w:tblW w:w="0" w:type="auto"/>
        <w:tblCellSpacing w:w="15" w:type="dxa"/>
        <w:tblCellMar>
          <w:left w:w="0" w:type="dxa"/>
          <w:right w:w="0" w:type="dxa"/>
        </w:tblCellMar>
        <w:tblLook w:val="04A0"/>
      </w:tblPr>
      <w:tblGrid>
        <w:gridCol w:w="51"/>
        <w:gridCol w:w="51"/>
      </w:tblGrid>
      <w:tr w:rsidR="00EC474B" w:rsidTr="00EC474B">
        <w:trPr>
          <w:tblCellSpacing w:w="15" w:type="dxa"/>
        </w:trPr>
        <w:tc>
          <w:tcPr>
            <w:tcW w:w="0" w:type="auto"/>
            <w:tcBorders>
              <w:top w:val="nil"/>
              <w:left w:val="nil"/>
              <w:bottom w:val="nil"/>
              <w:right w:val="nil"/>
            </w:tcBorders>
            <w:vAlign w:val="center"/>
            <w:hideMark/>
          </w:tcPr>
          <w:p w:rsidR="00EC474B" w:rsidRDefault="00EC474B">
            <w:pPr>
              <w:rPr>
                <w:rFonts w:ascii="맑은 고딕" w:eastAsia="맑은 고딕" w:hAnsi="맑은 고딕" w:cs="굴림"/>
                <w:sz w:val="24"/>
                <w:szCs w:val="24"/>
              </w:rPr>
            </w:pPr>
          </w:p>
        </w:tc>
        <w:tc>
          <w:tcPr>
            <w:tcW w:w="0" w:type="auto"/>
            <w:tcBorders>
              <w:top w:val="nil"/>
              <w:left w:val="nil"/>
              <w:bottom w:val="nil"/>
              <w:right w:val="nil"/>
            </w:tcBorders>
            <w:vAlign w:val="center"/>
            <w:hideMark/>
          </w:tcPr>
          <w:p w:rsidR="00EC474B" w:rsidRDefault="00EC474B">
            <w:pPr>
              <w:rPr>
                <w:rFonts w:ascii="맑은 고딕" w:eastAsia="맑은 고딕" w:hAnsi="맑은 고딕" w:cs="굴림"/>
                <w:sz w:val="24"/>
                <w:szCs w:val="24"/>
              </w:rPr>
            </w:pPr>
          </w:p>
        </w:tc>
      </w:tr>
    </w:tbl>
    <w:p w:rsidR="00EC474B" w:rsidRDefault="00EC474B" w:rsidP="00EC474B">
      <w:pPr>
        <w:rPr>
          <w:rFonts w:ascii="맑은 고딕" w:eastAsia="맑은 고딕" w:hAnsi="맑은 고딕"/>
          <w:color w:val="000000"/>
          <w:sz w:val="18"/>
          <w:szCs w:val="18"/>
        </w:rPr>
      </w:pPr>
    </w:p>
    <w:p w:rsidR="00EC474B" w:rsidRDefault="00EC474B" w:rsidP="00EC474B">
      <w:pPr>
        <w:shd w:val="clear" w:color="auto" w:fill="EEEEEE"/>
        <w:rPr>
          <w:rFonts w:ascii="맑은 고딕" w:eastAsia="맑은 고딕" w:hAnsi="맑은 고딕"/>
          <w:color w:val="8A8A8A"/>
          <w:sz w:val="18"/>
          <w:szCs w:val="18"/>
        </w:rPr>
      </w:pPr>
      <w:r>
        <w:rPr>
          <w:rStyle w:val="a8"/>
          <w:rFonts w:ascii="맑은 고딕" w:eastAsia="맑은 고딕" w:hAnsi="맑은 고딕" w:hint="eastAsia"/>
          <w:color w:val="8A8A8A"/>
          <w:sz w:val="18"/>
          <w:szCs w:val="18"/>
          <w:bdr w:val="none" w:sz="0" w:space="0" w:color="auto" w:frame="1"/>
        </w:rPr>
        <w:t>강좌 작성환경</w:t>
      </w:r>
    </w:p>
    <w:p w:rsidR="00EC474B" w:rsidRDefault="00EC474B" w:rsidP="00EC474B">
      <w:pPr>
        <w:shd w:val="clear" w:color="auto" w:fill="EEEEEE"/>
        <w:rPr>
          <w:rFonts w:ascii="맑은 고딕" w:eastAsia="맑은 고딕" w:hAnsi="맑은 고딕"/>
          <w:color w:val="8A8A8A"/>
          <w:sz w:val="18"/>
          <w:szCs w:val="18"/>
        </w:rPr>
      </w:pPr>
      <w:r>
        <w:rPr>
          <w:rFonts w:ascii="맑은 고딕" w:eastAsia="맑은 고딕" w:hAnsi="맑은 고딕" w:hint="eastAsia"/>
          <w:color w:val="8A8A8A"/>
          <w:sz w:val="18"/>
          <w:szCs w:val="18"/>
        </w:rPr>
        <w:t>SDK Version : Android SDK 1.6, release 2</w:t>
      </w:r>
      <w:r>
        <w:rPr>
          <w:rFonts w:ascii="맑은 고딕" w:eastAsia="맑은 고딕" w:hAnsi="맑은 고딕" w:hint="eastAsia"/>
          <w:color w:val="8A8A8A"/>
          <w:sz w:val="18"/>
          <w:szCs w:val="18"/>
        </w:rPr>
        <w:br/>
        <w:t>ADT Version : 0.9.5</w:t>
      </w:r>
      <w:r>
        <w:rPr>
          <w:rFonts w:ascii="맑은 고딕" w:eastAsia="맑은 고딕" w:hAnsi="맑은 고딕" w:hint="eastAsia"/>
          <w:color w:val="8A8A8A"/>
          <w:sz w:val="18"/>
          <w:szCs w:val="18"/>
        </w:rPr>
        <w:br/>
      </w:r>
    </w:p>
    <w:p w:rsidR="00EC474B" w:rsidRDefault="00EC474B" w:rsidP="00EC474B">
      <w:pPr>
        <w:shd w:val="clear" w:color="auto" w:fill="EEEEEE"/>
        <w:jc w:val="center"/>
        <w:rPr>
          <w:rFonts w:ascii="맑은 고딕" w:eastAsia="맑은 고딕" w:hAnsi="맑은 고딕"/>
          <w:color w:val="8A8A8A"/>
          <w:sz w:val="18"/>
          <w:szCs w:val="18"/>
        </w:rPr>
      </w:pPr>
      <w:r>
        <w:rPr>
          <w:rStyle w:val="a8"/>
          <w:rFonts w:ascii="맑은 고딕" w:eastAsia="맑은 고딕" w:hAnsi="맑은 고딕" w:hint="eastAsia"/>
          <w:color w:val="0686A8"/>
          <w:sz w:val="18"/>
          <w:szCs w:val="18"/>
          <w:bdr w:val="none" w:sz="0" w:space="0" w:color="auto" w:frame="1"/>
        </w:rPr>
        <w:t>추후 SDK업데이트로 인해 글의 내용과 최신 SDK 내용간 차이가 있을 수 있습니다.</w:t>
      </w:r>
    </w:p>
    <w:p w:rsidR="00EC474B" w:rsidRDefault="00EC474B" w:rsidP="00EC474B">
      <w:pPr>
        <w:jc w:val="left"/>
        <w:rPr>
          <w:rFonts w:ascii="맑은 고딕" w:eastAsia="맑은 고딕" w:hAnsi="맑은 고딕"/>
          <w:color w:val="8A8A8A"/>
          <w:sz w:val="18"/>
          <w:szCs w:val="18"/>
        </w:rPr>
      </w:pPr>
    </w:p>
    <w:p w:rsidR="00EC474B" w:rsidRDefault="00EC474B" w:rsidP="00EC474B">
      <w:pPr>
        <w:rPr>
          <w:rFonts w:ascii="dotum" w:eastAsia="맑은 고딕" w:hAnsi="dotum" w:hint="eastAsia"/>
          <w:color w:val="8A8A8A"/>
          <w:sz w:val="18"/>
          <w:szCs w:val="18"/>
        </w:rPr>
      </w:pPr>
      <w:r>
        <w:rPr>
          <w:rFonts w:ascii="dotum" w:eastAsia="맑은 고딕" w:hAnsi="dotum"/>
          <w:color w:val="8A8A8A"/>
          <w:sz w:val="18"/>
          <w:szCs w:val="18"/>
        </w:rPr>
        <w:t>지난</w:t>
      </w:r>
      <w:r>
        <w:rPr>
          <w:rFonts w:ascii="dotum" w:eastAsia="맑은 고딕" w:hAnsi="dotum"/>
          <w:color w:val="8A8A8A"/>
          <w:sz w:val="18"/>
          <w:szCs w:val="18"/>
        </w:rPr>
        <w:t xml:space="preserve"> </w:t>
      </w:r>
      <w:r>
        <w:rPr>
          <w:rFonts w:ascii="dotum" w:eastAsia="맑은 고딕" w:hAnsi="dotum"/>
          <w:color w:val="8A8A8A"/>
          <w:sz w:val="18"/>
          <w:szCs w:val="18"/>
        </w:rPr>
        <w:t>글에</w:t>
      </w:r>
      <w:r>
        <w:rPr>
          <w:rFonts w:ascii="dotum" w:eastAsia="맑은 고딕" w:hAnsi="dotum"/>
          <w:color w:val="8A8A8A"/>
          <w:sz w:val="18"/>
          <w:szCs w:val="18"/>
        </w:rPr>
        <w:t xml:space="preserve"> </w:t>
      </w:r>
      <w:r>
        <w:rPr>
          <w:rFonts w:ascii="dotum" w:eastAsia="맑은 고딕" w:hAnsi="dotum"/>
          <w:color w:val="8A8A8A"/>
          <w:sz w:val="18"/>
          <w:szCs w:val="18"/>
        </w:rPr>
        <w:t>이어서</w:t>
      </w:r>
      <w:r>
        <w:rPr>
          <w:rFonts w:ascii="dotum" w:eastAsia="맑은 고딕" w:hAnsi="dotum"/>
          <w:color w:val="8A8A8A"/>
          <w:sz w:val="18"/>
          <w:szCs w:val="18"/>
        </w:rPr>
        <w:t xml:space="preserve"> </w:t>
      </w:r>
      <w:r>
        <w:rPr>
          <w:rFonts w:ascii="dotum" w:eastAsia="맑은 고딕" w:hAnsi="dotum"/>
          <w:color w:val="8A8A8A"/>
          <w:sz w:val="18"/>
          <w:szCs w:val="18"/>
        </w:rPr>
        <w:t>이번</w:t>
      </w:r>
      <w:r>
        <w:rPr>
          <w:rFonts w:ascii="dotum" w:eastAsia="맑은 고딕" w:hAnsi="dotum"/>
          <w:color w:val="8A8A8A"/>
          <w:sz w:val="18"/>
          <w:szCs w:val="18"/>
        </w:rPr>
        <w:t xml:space="preserve"> </w:t>
      </w:r>
      <w:r>
        <w:rPr>
          <w:rFonts w:ascii="dotum" w:eastAsia="맑은 고딕" w:hAnsi="dotum"/>
          <w:color w:val="8A8A8A"/>
          <w:sz w:val="18"/>
          <w:szCs w:val="18"/>
        </w:rPr>
        <w:t>글에서는</w:t>
      </w:r>
      <w:r>
        <w:rPr>
          <w:rFonts w:ascii="dotum" w:eastAsia="맑은 고딕" w:hAnsi="dotum"/>
          <w:color w:val="8A8A8A"/>
          <w:sz w:val="18"/>
          <w:szCs w:val="18"/>
        </w:rPr>
        <w:t xml:space="preserve"> </w:t>
      </w:r>
      <w:r>
        <w:rPr>
          <w:rFonts w:ascii="dotum" w:eastAsia="맑은 고딕" w:hAnsi="dotum"/>
          <w:color w:val="8A8A8A"/>
          <w:sz w:val="18"/>
          <w:szCs w:val="18"/>
        </w:rPr>
        <w:t>카메라</w:t>
      </w:r>
      <w:r>
        <w:rPr>
          <w:rFonts w:ascii="dotum" w:eastAsia="맑은 고딕" w:hAnsi="dotum"/>
          <w:color w:val="8A8A8A"/>
          <w:sz w:val="18"/>
          <w:szCs w:val="18"/>
        </w:rPr>
        <w:t xml:space="preserve"> </w:t>
      </w:r>
      <w:r>
        <w:rPr>
          <w:rFonts w:ascii="dotum" w:eastAsia="맑은 고딕" w:hAnsi="dotum"/>
          <w:color w:val="8A8A8A"/>
          <w:sz w:val="18"/>
          <w:szCs w:val="18"/>
        </w:rPr>
        <w:t>프리뷰를</w:t>
      </w:r>
      <w:r>
        <w:rPr>
          <w:rFonts w:ascii="dotum" w:eastAsia="맑은 고딕" w:hAnsi="dotum"/>
          <w:color w:val="8A8A8A"/>
          <w:sz w:val="18"/>
          <w:szCs w:val="18"/>
        </w:rPr>
        <w:t xml:space="preserve"> SurfaceView</w:t>
      </w:r>
      <w:r>
        <w:rPr>
          <w:rFonts w:ascii="dotum" w:eastAsia="맑은 고딕" w:hAnsi="dotum"/>
          <w:color w:val="8A8A8A"/>
          <w:sz w:val="18"/>
          <w:szCs w:val="18"/>
        </w:rPr>
        <w:t>에</w:t>
      </w:r>
      <w:r>
        <w:rPr>
          <w:rFonts w:ascii="dotum" w:eastAsia="맑은 고딕" w:hAnsi="dotum"/>
          <w:color w:val="8A8A8A"/>
          <w:sz w:val="18"/>
          <w:szCs w:val="18"/>
        </w:rPr>
        <w:t xml:space="preserve"> </w:t>
      </w:r>
      <w:r>
        <w:rPr>
          <w:rFonts w:ascii="dotum" w:eastAsia="맑은 고딕" w:hAnsi="dotum"/>
          <w:color w:val="8A8A8A"/>
          <w:sz w:val="18"/>
          <w:szCs w:val="18"/>
        </w:rPr>
        <w:t>표시하는</w:t>
      </w:r>
      <w:r>
        <w:rPr>
          <w:rFonts w:ascii="dotum" w:eastAsia="맑은 고딕" w:hAnsi="dotum"/>
          <w:color w:val="8A8A8A"/>
          <w:sz w:val="18"/>
          <w:szCs w:val="18"/>
        </w:rPr>
        <w:t xml:space="preserve"> </w:t>
      </w:r>
      <w:r>
        <w:rPr>
          <w:rFonts w:ascii="dotum" w:eastAsia="맑은 고딕" w:hAnsi="dotum"/>
          <w:color w:val="8A8A8A"/>
          <w:sz w:val="18"/>
          <w:szCs w:val="18"/>
        </w:rPr>
        <w:t>방법에</w:t>
      </w:r>
      <w:r>
        <w:rPr>
          <w:rFonts w:ascii="dotum" w:eastAsia="맑은 고딕" w:hAnsi="dotum"/>
          <w:color w:val="8A8A8A"/>
          <w:sz w:val="18"/>
          <w:szCs w:val="18"/>
        </w:rPr>
        <w:t xml:space="preserve"> </w:t>
      </w:r>
      <w:r>
        <w:rPr>
          <w:rFonts w:ascii="dotum" w:eastAsia="맑은 고딕" w:hAnsi="dotum"/>
          <w:color w:val="8A8A8A"/>
          <w:sz w:val="18"/>
          <w:szCs w:val="18"/>
        </w:rPr>
        <w:t>대해</w:t>
      </w:r>
      <w:r>
        <w:rPr>
          <w:rFonts w:ascii="dotum" w:eastAsia="맑은 고딕" w:hAnsi="dotum"/>
          <w:color w:val="8A8A8A"/>
          <w:sz w:val="18"/>
          <w:szCs w:val="18"/>
        </w:rPr>
        <w:t xml:space="preserve"> </w:t>
      </w:r>
      <w:r>
        <w:rPr>
          <w:rFonts w:ascii="dotum" w:eastAsia="맑은 고딕" w:hAnsi="dotum"/>
          <w:color w:val="8A8A8A"/>
          <w:sz w:val="18"/>
          <w:szCs w:val="18"/>
        </w:rPr>
        <w:t>알아보도록</w:t>
      </w:r>
      <w:r>
        <w:rPr>
          <w:rFonts w:ascii="dotum" w:eastAsia="맑은 고딕" w:hAnsi="dotum"/>
          <w:color w:val="8A8A8A"/>
          <w:sz w:val="18"/>
          <w:szCs w:val="18"/>
        </w:rPr>
        <w:t xml:space="preserve"> </w:t>
      </w:r>
      <w:r>
        <w:rPr>
          <w:rFonts w:ascii="dotum" w:eastAsia="맑은 고딕" w:hAnsi="dotum"/>
          <w:color w:val="8A8A8A"/>
          <w:sz w:val="18"/>
          <w:szCs w:val="18"/>
        </w:rPr>
        <w:t>하겠습니다</w:t>
      </w:r>
      <w:r>
        <w:rPr>
          <w:rFonts w:ascii="dotum" w:eastAsia="맑은 고딕" w:hAnsi="dotum"/>
          <w:color w:val="8A8A8A"/>
          <w:sz w:val="18"/>
          <w:szCs w:val="18"/>
        </w:rPr>
        <w:t>.</w:t>
      </w: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카메라 프리뷰 화면이 우리가 만든 SurfaceView에 표시되어야 하므로, SurfaceView를 완전하게 구현해 주어야 합니다.</w:t>
      </w: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아래는 우리가 만든 SurfaceView를 상속한 클래스, Preview 클래스의 전체 코드입니다.</w:t>
      </w:r>
    </w:p>
    <w:p w:rsidR="00EC474B" w:rsidRDefault="00EC474B" w:rsidP="00EC474B">
      <w:pPr>
        <w:rPr>
          <w:rFonts w:ascii="맑은 고딕" w:eastAsia="맑은 고딕" w:hAnsi="맑은 고딕"/>
          <w:color w:val="8A8A8A"/>
          <w:sz w:val="18"/>
          <w:szCs w:val="18"/>
        </w:rPr>
      </w:pPr>
    </w:p>
    <w:p w:rsidR="00EC474B" w:rsidRDefault="00EC474B" w:rsidP="00EC474B">
      <w:pPr>
        <w:rPr>
          <w:rFonts w:ascii="맑은 고딕" w:eastAsia="맑은 고딕" w:hAnsi="맑은 고딕"/>
          <w:color w:val="8A8A8A"/>
          <w:sz w:val="18"/>
          <w:szCs w:val="18"/>
        </w:rPr>
      </w:pPr>
    </w:p>
    <w:p w:rsidR="00EC474B" w:rsidRDefault="00153F68" w:rsidP="00EC474B">
      <w:pPr>
        <w:rPr>
          <w:rFonts w:ascii="dotum" w:eastAsia="맑은 고딕" w:hAnsi="dotum" w:hint="eastAsia"/>
          <w:color w:val="8A8A8A"/>
          <w:sz w:val="18"/>
          <w:szCs w:val="18"/>
        </w:rPr>
      </w:pPr>
      <w:hyperlink r:id="rId100" w:anchor="viewSource" w:tooltip="view source" w:history="1">
        <w:r w:rsidR="00EC474B">
          <w:rPr>
            <w:rStyle w:val="a4"/>
            <w:rFonts w:ascii="맑은 고딕" w:eastAsia="맑은 고딕" w:hAnsi="맑은 고딕" w:hint="eastAsia"/>
            <w:sz w:val="18"/>
            <w:szCs w:val="18"/>
            <w:bdr w:val="none" w:sz="0" w:space="0" w:color="auto" w:frame="1"/>
          </w:rPr>
          <w:t>view source</w:t>
        </w:r>
      </w:hyperlink>
      <w:hyperlink r:id="rId101" w:anchor="printSource" w:tooltip="print" w:history="1">
        <w:r w:rsidR="00EC474B">
          <w:rPr>
            <w:rStyle w:val="a4"/>
            <w:rFonts w:ascii="맑은 고딕" w:eastAsia="맑은 고딕" w:hAnsi="맑은 고딕" w:hint="eastAsia"/>
            <w:sz w:val="18"/>
            <w:szCs w:val="18"/>
            <w:bdr w:val="none" w:sz="0" w:space="0" w:color="auto" w:frame="1"/>
          </w:rPr>
          <w:t>print</w:t>
        </w:r>
      </w:hyperlink>
      <w:hyperlink r:id="rId102" w:anchor="about" w:tooltip="?" w:history="1">
        <w:r w:rsidR="00EC474B">
          <w:rPr>
            <w:rStyle w:val="a4"/>
            <w:rFonts w:ascii="맑은 고딕" w:eastAsia="맑은 고딕" w:hAnsi="맑은 고딕" w:hint="eastAsia"/>
            <w:sz w:val="18"/>
            <w:szCs w:val="18"/>
            <w:bdr w:val="none" w:sz="0" w:space="0" w:color="auto" w:frame="1"/>
          </w:rPr>
          <w:t>?</w:t>
        </w:r>
      </w:hyperlink>
    </w:p>
    <w:p w:rsidR="00EC474B" w:rsidRDefault="00EC474B" w:rsidP="00EC474B">
      <w:pPr>
        <w:rPr>
          <w:rFonts w:ascii="dotum" w:eastAsia="맑은 고딕" w:hAnsi="dotum" w:hint="eastAsia"/>
          <w:color w:val="8A8A8A"/>
          <w:sz w:val="18"/>
          <w:szCs w:val="18"/>
        </w:rPr>
      </w:pPr>
      <w:r>
        <w:rPr>
          <w:rStyle w:val="HTML"/>
          <w:color w:val="8A8A8A"/>
        </w:rPr>
        <w:t>01.class</w:t>
      </w:r>
      <w:r>
        <w:rPr>
          <w:rStyle w:val="apple-converted-space"/>
          <w:rFonts w:ascii="dotum" w:eastAsia="맑은 고딕" w:hAnsi="dotum"/>
          <w:color w:val="8A8A8A"/>
          <w:sz w:val="18"/>
          <w:szCs w:val="18"/>
        </w:rPr>
        <w:t> </w:t>
      </w:r>
      <w:r>
        <w:rPr>
          <w:rStyle w:val="HTML"/>
          <w:color w:val="8A8A8A"/>
        </w:rPr>
        <w:t>Preview</w:t>
      </w:r>
      <w:r>
        <w:rPr>
          <w:rStyle w:val="apple-converted-space"/>
          <w:color w:val="8A8A8A"/>
        </w:rPr>
        <w:t> </w:t>
      </w:r>
      <w:r>
        <w:rPr>
          <w:rStyle w:val="HTML"/>
          <w:color w:val="8A8A8A"/>
        </w:rPr>
        <w:t>extends</w:t>
      </w:r>
      <w:r>
        <w:rPr>
          <w:rStyle w:val="apple-converted-space"/>
          <w:rFonts w:ascii="dotum" w:eastAsia="맑은 고딕" w:hAnsi="dotum"/>
          <w:color w:val="8A8A8A"/>
          <w:sz w:val="18"/>
          <w:szCs w:val="18"/>
        </w:rPr>
        <w:t> </w:t>
      </w:r>
      <w:r>
        <w:rPr>
          <w:rStyle w:val="HTML"/>
          <w:color w:val="8A8A8A"/>
        </w:rPr>
        <w:t>SurfaceView</w:t>
      </w:r>
      <w:r>
        <w:rPr>
          <w:rStyle w:val="apple-converted-space"/>
          <w:color w:val="8A8A8A"/>
        </w:rPr>
        <w:t> </w:t>
      </w:r>
      <w:r>
        <w:rPr>
          <w:rStyle w:val="HTML"/>
          <w:color w:val="8A8A8A"/>
        </w:rPr>
        <w:t>implements</w:t>
      </w:r>
      <w:r>
        <w:rPr>
          <w:rStyle w:val="apple-converted-space"/>
          <w:rFonts w:ascii="dotum" w:eastAsia="맑은 고딕" w:hAnsi="dotum"/>
          <w:color w:val="8A8A8A"/>
          <w:sz w:val="18"/>
          <w:szCs w:val="18"/>
        </w:rPr>
        <w:t> </w:t>
      </w:r>
      <w:r>
        <w:rPr>
          <w:rStyle w:val="HTML"/>
          <w:color w:val="8A8A8A"/>
        </w:rPr>
        <w:t>SurfaceHolder.Callback {</w:t>
      </w:r>
    </w:p>
    <w:p w:rsidR="00EC474B" w:rsidRDefault="00EC474B" w:rsidP="00EC474B">
      <w:pPr>
        <w:rPr>
          <w:rFonts w:ascii="dotum" w:eastAsia="맑은 고딕" w:hAnsi="dotum" w:hint="eastAsia"/>
          <w:color w:val="8A8A8A"/>
          <w:sz w:val="18"/>
          <w:szCs w:val="18"/>
        </w:rPr>
      </w:pPr>
      <w:r>
        <w:rPr>
          <w:rStyle w:val="HTML"/>
          <w:color w:val="8A8A8A"/>
        </w:rPr>
        <w:t>02.SurfaceHolder mHolder;</w:t>
      </w:r>
    </w:p>
    <w:p w:rsidR="00EC474B" w:rsidRDefault="00EC474B" w:rsidP="00EC474B">
      <w:pPr>
        <w:rPr>
          <w:rFonts w:ascii="dotum" w:eastAsia="맑은 고딕" w:hAnsi="dotum" w:hint="eastAsia"/>
          <w:color w:val="8A8A8A"/>
          <w:sz w:val="18"/>
          <w:szCs w:val="18"/>
        </w:rPr>
      </w:pPr>
      <w:r>
        <w:rPr>
          <w:rStyle w:val="HTML"/>
          <w:color w:val="8A8A8A"/>
        </w:rPr>
        <w:t>03.Camera mCamera;</w:t>
      </w:r>
    </w:p>
    <w:p w:rsidR="00EC474B" w:rsidRDefault="00EC474B" w:rsidP="00EC474B">
      <w:pPr>
        <w:rPr>
          <w:rFonts w:ascii="dotum" w:eastAsia="맑은 고딕" w:hAnsi="dotum" w:hint="eastAsia"/>
          <w:color w:val="8A8A8A"/>
          <w:sz w:val="18"/>
          <w:szCs w:val="18"/>
        </w:rPr>
      </w:pPr>
      <w:r>
        <w:rPr>
          <w:rStyle w:val="HTML"/>
          <w:color w:val="8A8A8A"/>
        </w:rPr>
        <w:t>04.</w:t>
      </w:r>
      <w:r>
        <w:rPr>
          <w:rStyle w:val="block"/>
          <w:rFonts w:ascii="dotum" w:eastAsia="맑은 고딕" w:hAnsi="dotum"/>
          <w:color w:val="8A8A8A"/>
          <w:sz w:val="18"/>
          <w:szCs w:val="18"/>
        </w:rPr>
        <w:t> </w:t>
      </w:r>
    </w:p>
    <w:p w:rsidR="00EC474B" w:rsidRDefault="00EC474B" w:rsidP="00EC474B">
      <w:pPr>
        <w:rPr>
          <w:rFonts w:ascii="dotum" w:eastAsia="맑은 고딕" w:hAnsi="dotum" w:hint="eastAsia"/>
          <w:color w:val="8A8A8A"/>
          <w:sz w:val="18"/>
          <w:szCs w:val="18"/>
        </w:rPr>
      </w:pPr>
      <w:r>
        <w:rPr>
          <w:rStyle w:val="HTML"/>
          <w:color w:val="8A8A8A"/>
        </w:rPr>
        <w:t>05.Preview(Context context) {</w:t>
      </w:r>
    </w:p>
    <w:p w:rsidR="00EC474B" w:rsidRDefault="00EC474B" w:rsidP="00EC474B">
      <w:pPr>
        <w:rPr>
          <w:rFonts w:ascii="dotum" w:eastAsia="맑은 고딕" w:hAnsi="dotum" w:hint="eastAsia"/>
          <w:color w:val="8A8A8A"/>
          <w:sz w:val="18"/>
          <w:szCs w:val="18"/>
        </w:rPr>
      </w:pPr>
      <w:r>
        <w:rPr>
          <w:rStyle w:val="HTML"/>
          <w:color w:val="8A8A8A"/>
        </w:rPr>
        <w:t>06.super(context);</w:t>
      </w:r>
    </w:p>
    <w:p w:rsidR="00EC474B" w:rsidRDefault="00EC474B" w:rsidP="00EC474B">
      <w:pPr>
        <w:rPr>
          <w:rFonts w:ascii="dotum" w:eastAsia="맑은 고딕" w:hAnsi="dotum" w:hint="eastAsia"/>
          <w:color w:val="8A8A8A"/>
          <w:sz w:val="18"/>
          <w:szCs w:val="18"/>
        </w:rPr>
      </w:pPr>
      <w:r>
        <w:rPr>
          <w:rStyle w:val="HTML"/>
          <w:color w:val="8A8A8A"/>
        </w:rPr>
        <w:t>07.</w:t>
      </w:r>
      <w:r>
        <w:rPr>
          <w:rStyle w:val="block"/>
          <w:rFonts w:ascii="dotum" w:eastAsia="맑은 고딕" w:hAnsi="dotum"/>
          <w:color w:val="8A8A8A"/>
          <w:sz w:val="18"/>
          <w:szCs w:val="18"/>
        </w:rPr>
        <w:t> </w:t>
      </w:r>
    </w:p>
    <w:p w:rsidR="00EC474B" w:rsidRDefault="00EC474B" w:rsidP="00EC474B">
      <w:pPr>
        <w:rPr>
          <w:rFonts w:ascii="dotum" w:eastAsia="맑은 고딕" w:hAnsi="dotum" w:hint="eastAsia"/>
          <w:color w:val="8A8A8A"/>
          <w:sz w:val="18"/>
          <w:szCs w:val="18"/>
        </w:rPr>
      </w:pPr>
      <w:r>
        <w:rPr>
          <w:rStyle w:val="HTML"/>
          <w:color w:val="8A8A8A"/>
        </w:rPr>
        <w:t>08.// SurfaceHolder.Callback을 설정함으로써 Surface가 생성/소멸되었음을</w:t>
      </w:r>
    </w:p>
    <w:p w:rsidR="00EC474B" w:rsidRDefault="00EC474B" w:rsidP="00EC474B">
      <w:pPr>
        <w:rPr>
          <w:rFonts w:ascii="dotum" w:eastAsia="맑은 고딕" w:hAnsi="dotum" w:hint="eastAsia"/>
          <w:color w:val="8A8A8A"/>
          <w:sz w:val="18"/>
          <w:szCs w:val="18"/>
        </w:rPr>
      </w:pPr>
      <w:r>
        <w:rPr>
          <w:rStyle w:val="HTML"/>
          <w:color w:val="8A8A8A"/>
        </w:rPr>
        <w:t>09.// 알 수 있습니다.</w:t>
      </w:r>
    </w:p>
    <w:p w:rsidR="00EC474B" w:rsidRDefault="00EC474B" w:rsidP="00EC474B">
      <w:pPr>
        <w:rPr>
          <w:rFonts w:ascii="dotum" w:eastAsia="맑은 고딕" w:hAnsi="dotum" w:hint="eastAsia"/>
          <w:color w:val="8A8A8A"/>
          <w:sz w:val="18"/>
          <w:szCs w:val="18"/>
        </w:rPr>
      </w:pPr>
      <w:r>
        <w:rPr>
          <w:rStyle w:val="HTML"/>
          <w:color w:val="8A8A8A"/>
        </w:rPr>
        <w:t>10.mHolder = getHolder();</w:t>
      </w:r>
    </w:p>
    <w:p w:rsidR="00EC474B" w:rsidRDefault="00EC474B" w:rsidP="00EC474B">
      <w:pPr>
        <w:rPr>
          <w:rFonts w:ascii="dotum" w:eastAsia="맑은 고딕" w:hAnsi="dotum" w:hint="eastAsia"/>
          <w:color w:val="8A8A8A"/>
          <w:sz w:val="18"/>
          <w:szCs w:val="18"/>
        </w:rPr>
      </w:pPr>
      <w:r>
        <w:rPr>
          <w:rStyle w:val="HTML"/>
          <w:color w:val="8A8A8A"/>
        </w:rPr>
        <w:t>11.mHolder.addCallback(this);</w:t>
      </w:r>
    </w:p>
    <w:p w:rsidR="00EC474B" w:rsidRDefault="00EC474B" w:rsidP="00EC474B">
      <w:pPr>
        <w:rPr>
          <w:rFonts w:ascii="dotum" w:eastAsia="맑은 고딕" w:hAnsi="dotum" w:hint="eastAsia"/>
          <w:color w:val="8A8A8A"/>
          <w:sz w:val="18"/>
          <w:szCs w:val="18"/>
        </w:rPr>
      </w:pPr>
      <w:r>
        <w:rPr>
          <w:rStyle w:val="HTML"/>
          <w:color w:val="8A8A8A"/>
        </w:rPr>
        <w:t>12.mHolder.setType(SurfaceHolder.SURFACE_TYPE_PUSH_BUFFERS);</w:t>
      </w:r>
    </w:p>
    <w:p w:rsidR="00EC474B" w:rsidRDefault="00EC474B" w:rsidP="00EC474B">
      <w:pPr>
        <w:rPr>
          <w:rFonts w:ascii="dotum" w:eastAsia="맑은 고딕" w:hAnsi="dotum" w:hint="eastAsia"/>
          <w:color w:val="8A8A8A"/>
          <w:sz w:val="18"/>
          <w:szCs w:val="18"/>
        </w:rPr>
      </w:pPr>
      <w:r>
        <w:rPr>
          <w:rStyle w:val="HTML"/>
          <w:color w:val="8A8A8A"/>
        </w:rPr>
        <w:t>13.}</w:t>
      </w:r>
    </w:p>
    <w:p w:rsidR="00EC474B" w:rsidRDefault="00EC474B" w:rsidP="00EC474B">
      <w:pPr>
        <w:rPr>
          <w:rFonts w:ascii="dotum" w:eastAsia="맑은 고딕" w:hAnsi="dotum" w:hint="eastAsia"/>
          <w:color w:val="8A8A8A"/>
          <w:sz w:val="18"/>
          <w:szCs w:val="18"/>
        </w:rPr>
      </w:pPr>
      <w:r>
        <w:rPr>
          <w:rStyle w:val="HTML"/>
          <w:color w:val="8A8A8A"/>
        </w:rPr>
        <w:lastRenderedPageBreak/>
        <w:t>14.</w:t>
      </w:r>
      <w:r>
        <w:rPr>
          <w:rStyle w:val="block"/>
          <w:rFonts w:ascii="dotum" w:eastAsia="맑은 고딕" w:hAnsi="dotum"/>
          <w:color w:val="8A8A8A"/>
          <w:sz w:val="18"/>
          <w:szCs w:val="18"/>
        </w:rPr>
        <w:t> </w:t>
      </w:r>
    </w:p>
    <w:p w:rsidR="00EC474B" w:rsidRDefault="00EC474B" w:rsidP="00EC474B">
      <w:pPr>
        <w:rPr>
          <w:rFonts w:ascii="dotum" w:eastAsia="맑은 고딕" w:hAnsi="dotum" w:hint="eastAsia"/>
          <w:color w:val="8A8A8A"/>
          <w:sz w:val="18"/>
          <w:szCs w:val="18"/>
        </w:rPr>
      </w:pPr>
      <w:r>
        <w:rPr>
          <w:rStyle w:val="HTML"/>
          <w:color w:val="8A8A8A"/>
        </w:rPr>
        <w:t>15.public</w:t>
      </w:r>
      <w:r>
        <w:rPr>
          <w:rStyle w:val="apple-converted-space"/>
          <w:rFonts w:ascii="dotum" w:eastAsia="맑은 고딕" w:hAnsi="dotum"/>
          <w:color w:val="8A8A8A"/>
          <w:sz w:val="18"/>
          <w:szCs w:val="18"/>
        </w:rPr>
        <w:t> </w:t>
      </w:r>
      <w:r>
        <w:rPr>
          <w:rStyle w:val="HTML"/>
          <w:color w:val="8A8A8A"/>
        </w:rPr>
        <w:t>void</w:t>
      </w:r>
      <w:r>
        <w:rPr>
          <w:rStyle w:val="apple-converted-space"/>
          <w:rFonts w:ascii="dotum" w:eastAsia="맑은 고딕" w:hAnsi="dotum"/>
          <w:color w:val="8A8A8A"/>
          <w:sz w:val="18"/>
          <w:szCs w:val="18"/>
        </w:rPr>
        <w:t> </w:t>
      </w:r>
      <w:r>
        <w:rPr>
          <w:rStyle w:val="HTML"/>
          <w:color w:val="8A8A8A"/>
        </w:rPr>
        <w:t>surfaceCreated(SurfaceHolder holder) {</w:t>
      </w:r>
    </w:p>
    <w:p w:rsidR="00EC474B" w:rsidRDefault="00EC474B" w:rsidP="00EC474B">
      <w:pPr>
        <w:rPr>
          <w:rFonts w:ascii="dotum" w:eastAsia="맑은 고딕" w:hAnsi="dotum" w:hint="eastAsia"/>
          <w:color w:val="8A8A8A"/>
          <w:sz w:val="18"/>
          <w:szCs w:val="18"/>
        </w:rPr>
      </w:pPr>
      <w:r>
        <w:rPr>
          <w:rStyle w:val="HTML"/>
          <w:color w:val="8A8A8A"/>
        </w:rPr>
        <w:t>16.// Surface가 생성되었다면, 카메라의 인스턴스를 받아온 후 카메라의</w:t>
      </w:r>
    </w:p>
    <w:p w:rsidR="00EC474B" w:rsidRDefault="00EC474B" w:rsidP="00EC474B">
      <w:pPr>
        <w:rPr>
          <w:rFonts w:ascii="dotum" w:eastAsia="맑은 고딕" w:hAnsi="dotum" w:hint="eastAsia"/>
          <w:color w:val="8A8A8A"/>
          <w:sz w:val="18"/>
          <w:szCs w:val="18"/>
        </w:rPr>
      </w:pPr>
      <w:r>
        <w:rPr>
          <w:rStyle w:val="HTML"/>
          <w:color w:val="8A8A8A"/>
        </w:rPr>
        <w:t>17.// Preview 를 표시할 위치를 설정합니다.</w:t>
      </w:r>
    </w:p>
    <w:p w:rsidR="00EC474B" w:rsidRDefault="00EC474B" w:rsidP="00EC474B">
      <w:pPr>
        <w:rPr>
          <w:rFonts w:ascii="dotum" w:eastAsia="맑은 고딕" w:hAnsi="dotum" w:hint="eastAsia"/>
          <w:color w:val="8A8A8A"/>
          <w:sz w:val="18"/>
          <w:szCs w:val="18"/>
        </w:rPr>
      </w:pPr>
      <w:r>
        <w:rPr>
          <w:rStyle w:val="HTML"/>
          <w:color w:val="8A8A8A"/>
        </w:rPr>
        <w:t>18.mCamera = Camera.open();</w:t>
      </w:r>
    </w:p>
    <w:p w:rsidR="00EC474B" w:rsidRDefault="00EC474B" w:rsidP="00EC474B">
      <w:pPr>
        <w:rPr>
          <w:rFonts w:ascii="dotum" w:eastAsia="맑은 고딕" w:hAnsi="dotum" w:hint="eastAsia"/>
          <w:color w:val="8A8A8A"/>
          <w:sz w:val="18"/>
          <w:szCs w:val="18"/>
        </w:rPr>
      </w:pPr>
      <w:r>
        <w:rPr>
          <w:rStyle w:val="HTML"/>
          <w:color w:val="8A8A8A"/>
        </w:rPr>
        <w:t>19.try</w:t>
      </w:r>
      <w:r>
        <w:rPr>
          <w:rStyle w:val="apple-converted-space"/>
          <w:rFonts w:ascii="dotum" w:eastAsia="맑은 고딕" w:hAnsi="dotum"/>
          <w:color w:val="8A8A8A"/>
          <w:sz w:val="18"/>
          <w:szCs w:val="18"/>
        </w:rPr>
        <w:t> </w:t>
      </w:r>
      <w:r>
        <w:rPr>
          <w:rStyle w:val="HTML"/>
          <w:color w:val="8A8A8A"/>
        </w:rPr>
        <w:t>{</w:t>
      </w:r>
    </w:p>
    <w:p w:rsidR="00EC474B" w:rsidRDefault="00EC474B" w:rsidP="00EC474B">
      <w:pPr>
        <w:rPr>
          <w:rFonts w:ascii="dotum" w:eastAsia="맑은 고딕" w:hAnsi="dotum" w:hint="eastAsia"/>
          <w:color w:val="8A8A8A"/>
          <w:sz w:val="18"/>
          <w:szCs w:val="18"/>
        </w:rPr>
      </w:pPr>
      <w:r>
        <w:rPr>
          <w:rStyle w:val="HTML"/>
          <w:color w:val="8A8A8A"/>
        </w:rPr>
        <w:t>20.mCamera.setPreviewDisplay(holder);</w:t>
      </w:r>
    </w:p>
    <w:p w:rsidR="00EC474B" w:rsidRDefault="00EC474B" w:rsidP="00EC474B">
      <w:pPr>
        <w:rPr>
          <w:rFonts w:ascii="dotum" w:eastAsia="맑은 고딕" w:hAnsi="dotum" w:hint="eastAsia"/>
          <w:color w:val="8A8A8A"/>
          <w:sz w:val="18"/>
          <w:szCs w:val="18"/>
        </w:rPr>
      </w:pPr>
      <w:r>
        <w:rPr>
          <w:rStyle w:val="HTML"/>
          <w:color w:val="8A8A8A"/>
        </w:rPr>
        <w:t>21.}</w:t>
      </w:r>
      <w:r>
        <w:rPr>
          <w:rStyle w:val="apple-converted-space"/>
          <w:color w:val="8A8A8A"/>
        </w:rPr>
        <w:t> </w:t>
      </w:r>
      <w:r>
        <w:rPr>
          <w:rStyle w:val="HTML"/>
          <w:color w:val="8A8A8A"/>
        </w:rPr>
        <w:t>catch</w:t>
      </w:r>
      <w:r>
        <w:rPr>
          <w:rStyle w:val="apple-converted-space"/>
          <w:rFonts w:ascii="dotum" w:eastAsia="맑은 고딕" w:hAnsi="dotum"/>
          <w:color w:val="8A8A8A"/>
          <w:sz w:val="18"/>
          <w:szCs w:val="18"/>
        </w:rPr>
        <w:t> </w:t>
      </w:r>
      <w:r>
        <w:rPr>
          <w:rStyle w:val="HTML"/>
          <w:color w:val="8A8A8A"/>
        </w:rPr>
        <w:t>(IOException exception) {</w:t>
      </w:r>
    </w:p>
    <w:p w:rsidR="00EC474B" w:rsidRDefault="00EC474B" w:rsidP="00EC474B">
      <w:pPr>
        <w:rPr>
          <w:rFonts w:ascii="dotum" w:eastAsia="맑은 고딕" w:hAnsi="dotum" w:hint="eastAsia"/>
          <w:color w:val="8A8A8A"/>
          <w:sz w:val="18"/>
          <w:szCs w:val="18"/>
        </w:rPr>
      </w:pPr>
      <w:r>
        <w:rPr>
          <w:rStyle w:val="HTML"/>
          <w:color w:val="8A8A8A"/>
        </w:rPr>
        <w:t>22.mCamera.release();</w:t>
      </w:r>
    </w:p>
    <w:p w:rsidR="00EC474B" w:rsidRDefault="00EC474B" w:rsidP="00EC474B">
      <w:pPr>
        <w:rPr>
          <w:rFonts w:ascii="dotum" w:eastAsia="맑은 고딕" w:hAnsi="dotum" w:hint="eastAsia"/>
          <w:color w:val="8A8A8A"/>
          <w:sz w:val="18"/>
          <w:szCs w:val="18"/>
        </w:rPr>
      </w:pPr>
      <w:r>
        <w:rPr>
          <w:rStyle w:val="HTML"/>
          <w:color w:val="8A8A8A"/>
        </w:rPr>
        <w:t>23.mCamera =</w:t>
      </w:r>
      <w:r>
        <w:rPr>
          <w:rStyle w:val="apple-converted-space"/>
          <w:color w:val="8A8A8A"/>
        </w:rPr>
        <w:t> </w:t>
      </w:r>
      <w:r>
        <w:rPr>
          <w:rStyle w:val="HTML"/>
          <w:color w:val="8A8A8A"/>
        </w:rPr>
        <w:t>null;</w:t>
      </w:r>
    </w:p>
    <w:p w:rsidR="00EC474B" w:rsidRDefault="00EC474B" w:rsidP="00EC474B">
      <w:pPr>
        <w:rPr>
          <w:rFonts w:ascii="dotum" w:eastAsia="맑은 고딕" w:hAnsi="dotum" w:hint="eastAsia"/>
          <w:color w:val="8A8A8A"/>
          <w:sz w:val="18"/>
          <w:szCs w:val="18"/>
        </w:rPr>
      </w:pPr>
      <w:r>
        <w:rPr>
          <w:rStyle w:val="HTML"/>
          <w:color w:val="8A8A8A"/>
        </w:rPr>
        <w:t>24.// TODO: add more exception handling logic here</w:t>
      </w:r>
    </w:p>
    <w:p w:rsidR="00EC474B" w:rsidRDefault="00EC474B" w:rsidP="00EC474B">
      <w:pPr>
        <w:rPr>
          <w:rFonts w:ascii="dotum" w:eastAsia="맑은 고딕" w:hAnsi="dotum" w:hint="eastAsia"/>
          <w:color w:val="8A8A8A"/>
          <w:sz w:val="18"/>
          <w:szCs w:val="18"/>
        </w:rPr>
      </w:pPr>
      <w:r>
        <w:rPr>
          <w:rStyle w:val="HTML"/>
          <w:color w:val="8A8A8A"/>
        </w:rPr>
        <w:t>25.}</w:t>
      </w:r>
    </w:p>
    <w:p w:rsidR="00EC474B" w:rsidRDefault="00EC474B" w:rsidP="00EC474B">
      <w:pPr>
        <w:rPr>
          <w:rFonts w:ascii="dotum" w:eastAsia="맑은 고딕" w:hAnsi="dotum" w:hint="eastAsia"/>
          <w:color w:val="8A8A8A"/>
          <w:sz w:val="18"/>
          <w:szCs w:val="18"/>
        </w:rPr>
      </w:pPr>
      <w:r>
        <w:rPr>
          <w:rStyle w:val="HTML"/>
          <w:color w:val="8A8A8A"/>
        </w:rPr>
        <w:t>26.}</w:t>
      </w:r>
    </w:p>
    <w:p w:rsidR="00EC474B" w:rsidRDefault="00EC474B" w:rsidP="00EC474B">
      <w:pPr>
        <w:rPr>
          <w:rFonts w:ascii="dotum" w:eastAsia="맑은 고딕" w:hAnsi="dotum" w:hint="eastAsia"/>
          <w:color w:val="8A8A8A"/>
          <w:sz w:val="18"/>
          <w:szCs w:val="18"/>
        </w:rPr>
      </w:pPr>
      <w:r>
        <w:rPr>
          <w:rStyle w:val="HTML"/>
          <w:color w:val="8A8A8A"/>
        </w:rPr>
        <w:t>27.</w:t>
      </w:r>
      <w:r>
        <w:rPr>
          <w:rStyle w:val="block"/>
          <w:rFonts w:ascii="dotum" w:eastAsia="맑은 고딕" w:hAnsi="dotum"/>
          <w:color w:val="8A8A8A"/>
          <w:sz w:val="18"/>
          <w:szCs w:val="18"/>
        </w:rPr>
        <w:t> </w:t>
      </w:r>
    </w:p>
    <w:p w:rsidR="00EC474B" w:rsidRDefault="00EC474B" w:rsidP="00EC474B">
      <w:pPr>
        <w:rPr>
          <w:rFonts w:ascii="dotum" w:eastAsia="맑은 고딕" w:hAnsi="dotum" w:hint="eastAsia"/>
          <w:color w:val="8A8A8A"/>
          <w:sz w:val="18"/>
          <w:szCs w:val="18"/>
        </w:rPr>
      </w:pPr>
      <w:r>
        <w:rPr>
          <w:rStyle w:val="HTML"/>
          <w:color w:val="8A8A8A"/>
        </w:rPr>
        <w:t>28.public</w:t>
      </w:r>
      <w:r>
        <w:rPr>
          <w:rStyle w:val="apple-converted-space"/>
          <w:rFonts w:ascii="dotum" w:eastAsia="맑은 고딕" w:hAnsi="dotum"/>
          <w:color w:val="8A8A8A"/>
          <w:sz w:val="18"/>
          <w:szCs w:val="18"/>
        </w:rPr>
        <w:t> </w:t>
      </w:r>
      <w:r>
        <w:rPr>
          <w:rStyle w:val="HTML"/>
          <w:color w:val="8A8A8A"/>
        </w:rPr>
        <w:t>void</w:t>
      </w:r>
      <w:r>
        <w:rPr>
          <w:rStyle w:val="apple-converted-space"/>
          <w:rFonts w:ascii="dotum" w:eastAsia="맑은 고딕" w:hAnsi="dotum"/>
          <w:color w:val="8A8A8A"/>
          <w:sz w:val="18"/>
          <w:szCs w:val="18"/>
        </w:rPr>
        <w:t> </w:t>
      </w:r>
      <w:r>
        <w:rPr>
          <w:rStyle w:val="HTML"/>
          <w:color w:val="8A8A8A"/>
        </w:rPr>
        <w:t>surfaceDestroyed(SurfaceHolder holder) {</w:t>
      </w:r>
    </w:p>
    <w:p w:rsidR="00EC474B" w:rsidRDefault="00EC474B" w:rsidP="00EC474B">
      <w:pPr>
        <w:rPr>
          <w:rFonts w:ascii="dotum" w:eastAsia="맑은 고딕" w:hAnsi="dotum" w:hint="eastAsia"/>
          <w:color w:val="8A8A8A"/>
          <w:sz w:val="18"/>
          <w:szCs w:val="18"/>
        </w:rPr>
      </w:pPr>
      <w:r>
        <w:rPr>
          <w:rStyle w:val="HTML"/>
          <w:color w:val="8A8A8A"/>
        </w:rPr>
        <w:t>29.// 다른 화면으로 돌아가면, Surface가 소멸됩니다. 따라서 카메라의 Preview도</w:t>
      </w:r>
    </w:p>
    <w:p w:rsidR="00EC474B" w:rsidRDefault="00EC474B" w:rsidP="00EC474B">
      <w:pPr>
        <w:rPr>
          <w:rFonts w:ascii="dotum" w:eastAsia="맑은 고딕" w:hAnsi="dotum" w:hint="eastAsia"/>
          <w:color w:val="8A8A8A"/>
          <w:sz w:val="18"/>
          <w:szCs w:val="18"/>
        </w:rPr>
      </w:pPr>
      <w:r>
        <w:rPr>
          <w:rStyle w:val="HTML"/>
          <w:color w:val="8A8A8A"/>
        </w:rPr>
        <w:t>30.// 중지해야 합니다. 카메라는 공유할 수 있는 자원이 아니기에, 사용하지 않을</w:t>
      </w:r>
    </w:p>
    <w:p w:rsidR="00EC474B" w:rsidRDefault="00EC474B" w:rsidP="00EC474B">
      <w:pPr>
        <w:rPr>
          <w:rFonts w:ascii="dotum" w:eastAsia="맑은 고딕" w:hAnsi="dotum" w:hint="eastAsia"/>
          <w:color w:val="8A8A8A"/>
          <w:sz w:val="18"/>
          <w:szCs w:val="18"/>
        </w:rPr>
      </w:pPr>
      <w:r>
        <w:rPr>
          <w:rStyle w:val="HTML"/>
          <w:color w:val="8A8A8A"/>
        </w:rPr>
        <w:t>31.// 경우 -액티비티가 일시정지 상태가 된 경우 등 - 자원을 반환해야합니다.</w:t>
      </w:r>
    </w:p>
    <w:p w:rsidR="00EC474B" w:rsidRDefault="00EC474B" w:rsidP="00EC474B">
      <w:pPr>
        <w:rPr>
          <w:rFonts w:ascii="dotum" w:eastAsia="맑은 고딕" w:hAnsi="dotum" w:hint="eastAsia"/>
          <w:color w:val="8A8A8A"/>
          <w:sz w:val="18"/>
          <w:szCs w:val="18"/>
        </w:rPr>
      </w:pPr>
      <w:r>
        <w:rPr>
          <w:rStyle w:val="HTML"/>
          <w:color w:val="8A8A8A"/>
        </w:rPr>
        <w:t>32.mCamera.stopPreview();</w:t>
      </w:r>
    </w:p>
    <w:p w:rsidR="00EC474B" w:rsidRDefault="00EC474B" w:rsidP="00EC474B">
      <w:pPr>
        <w:rPr>
          <w:rFonts w:ascii="dotum" w:eastAsia="맑은 고딕" w:hAnsi="dotum" w:hint="eastAsia"/>
          <w:color w:val="8A8A8A"/>
          <w:sz w:val="18"/>
          <w:szCs w:val="18"/>
        </w:rPr>
      </w:pPr>
      <w:r>
        <w:rPr>
          <w:rStyle w:val="HTML"/>
          <w:color w:val="8A8A8A"/>
        </w:rPr>
        <w:t>33.mCamera =</w:t>
      </w:r>
      <w:r>
        <w:rPr>
          <w:rStyle w:val="apple-converted-space"/>
          <w:color w:val="8A8A8A"/>
        </w:rPr>
        <w:t> </w:t>
      </w:r>
      <w:r>
        <w:rPr>
          <w:rStyle w:val="HTML"/>
          <w:color w:val="8A8A8A"/>
        </w:rPr>
        <w:t>null;</w:t>
      </w:r>
    </w:p>
    <w:p w:rsidR="00EC474B" w:rsidRDefault="00EC474B" w:rsidP="00EC474B">
      <w:pPr>
        <w:rPr>
          <w:rFonts w:ascii="dotum" w:eastAsia="맑은 고딕" w:hAnsi="dotum" w:hint="eastAsia"/>
          <w:color w:val="8A8A8A"/>
          <w:sz w:val="18"/>
          <w:szCs w:val="18"/>
        </w:rPr>
      </w:pPr>
      <w:r>
        <w:rPr>
          <w:rStyle w:val="HTML"/>
          <w:color w:val="8A8A8A"/>
        </w:rPr>
        <w:t>34.}</w:t>
      </w:r>
    </w:p>
    <w:p w:rsidR="00EC474B" w:rsidRDefault="00EC474B" w:rsidP="00EC474B">
      <w:pPr>
        <w:rPr>
          <w:rFonts w:ascii="dotum" w:eastAsia="맑은 고딕" w:hAnsi="dotum" w:hint="eastAsia"/>
          <w:color w:val="8A8A8A"/>
          <w:sz w:val="18"/>
          <w:szCs w:val="18"/>
        </w:rPr>
      </w:pPr>
      <w:r>
        <w:rPr>
          <w:rStyle w:val="HTML"/>
          <w:color w:val="8A8A8A"/>
        </w:rPr>
        <w:t>35.</w:t>
      </w:r>
      <w:r>
        <w:rPr>
          <w:rStyle w:val="block"/>
          <w:rFonts w:ascii="dotum" w:eastAsia="맑은 고딕" w:hAnsi="dotum"/>
          <w:color w:val="8A8A8A"/>
          <w:sz w:val="18"/>
          <w:szCs w:val="18"/>
        </w:rPr>
        <w:t> </w:t>
      </w:r>
    </w:p>
    <w:p w:rsidR="00EC474B" w:rsidRDefault="00EC474B" w:rsidP="00EC474B">
      <w:pPr>
        <w:rPr>
          <w:rFonts w:ascii="dotum" w:eastAsia="맑은 고딕" w:hAnsi="dotum" w:hint="eastAsia"/>
          <w:color w:val="8A8A8A"/>
          <w:sz w:val="18"/>
          <w:szCs w:val="18"/>
        </w:rPr>
      </w:pPr>
      <w:r>
        <w:rPr>
          <w:rStyle w:val="HTML"/>
          <w:color w:val="8A8A8A"/>
        </w:rPr>
        <w:t>36.public</w:t>
      </w:r>
      <w:r>
        <w:rPr>
          <w:rStyle w:val="apple-converted-space"/>
          <w:rFonts w:ascii="dotum" w:eastAsia="맑은 고딕" w:hAnsi="dotum"/>
          <w:color w:val="8A8A8A"/>
          <w:sz w:val="18"/>
          <w:szCs w:val="18"/>
        </w:rPr>
        <w:t> </w:t>
      </w:r>
      <w:r>
        <w:rPr>
          <w:rStyle w:val="HTML"/>
          <w:color w:val="8A8A8A"/>
        </w:rPr>
        <w:t>void</w:t>
      </w:r>
      <w:r>
        <w:rPr>
          <w:rStyle w:val="apple-converted-space"/>
          <w:rFonts w:ascii="dotum" w:eastAsia="맑은 고딕" w:hAnsi="dotum"/>
          <w:color w:val="8A8A8A"/>
          <w:sz w:val="18"/>
          <w:szCs w:val="18"/>
        </w:rPr>
        <w:t> </w:t>
      </w:r>
      <w:r>
        <w:rPr>
          <w:rStyle w:val="HTML"/>
          <w:color w:val="8A8A8A"/>
        </w:rPr>
        <w:t>surfaceChanged(SurfaceHolder holder,</w:t>
      </w:r>
      <w:r>
        <w:rPr>
          <w:rStyle w:val="apple-converted-space"/>
          <w:color w:val="8A8A8A"/>
        </w:rPr>
        <w:t> </w:t>
      </w:r>
      <w:r>
        <w:rPr>
          <w:rStyle w:val="HTML"/>
          <w:color w:val="8A8A8A"/>
        </w:rPr>
        <w:t>int</w:t>
      </w:r>
      <w:r>
        <w:rPr>
          <w:rStyle w:val="apple-converted-space"/>
          <w:rFonts w:ascii="dotum" w:eastAsia="맑은 고딕" w:hAnsi="dotum"/>
          <w:color w:val="8A8A8A"/>
          <w:sz w:val="18"/>
          <w:szCs w:val="18"/>
        </w:rPr>
        <w:t> </w:t>
      </w:r>
      <w:r>
        <w:rPr>
          <w:rStyle w:val="HTML"/>
          <w:color w:val="8A8A8A"/>
        </w:rPr>
        <w:t>format,</w:t>
      </w:r>
      <w:r>
        <w:rPr>
          <w:rStyle w:val="apple-converted-space"/>
          <w:color w:val="8A8A8A"/>
        </w:rPr>
        <w:t> </w:t>
      </w:r>
      <w:r>
        <w:rPr>
          <w:rStyle w:val="HTML"/>
          <w:color w:val="8A8A8A"/>
        </w:rPr>
        <w:t>int</w:t>
      </w:r>
      <w:r>
        <w:rPr>
          <w:rStyle w:val="apple-converted-space"/>
          <w:rFonts w:ascii="dotum" w:eastAsia="맑은 고딕" w:hAnsi="dotum"/>
          <w:color w:val="8A8A8A"/>
          <w:sz w:val="18"/>
          <w:szCs w:val="18"/>
        </w:rPr>
        <w:t> </w:t>
      </w:r>
      <w:r>
        <w:rPr>
          <w:rStyle w:val="HTML"/>
          <w:color w:val="8A8A8A"/>
        </w:rPr>
        <w:t>w,</w:t>
      </w:r>
      <w:r>
        <w:rPr>
          <w:rStyle w:val="apple-converted-space"/>
          <w:color w:val="8A8A8A"/>
        </w:rPr>
        <w:t> </w:t>
      </w:r>
      <w:r>
        <w:rPr>
          <w:rStyle w:val="HTML"/>
          <w:color w:val="8A8A8A"/>
        </w:rPr>
        <w:t>int</w:t>
      </w:r>
      <w:r>
        <w:rPr>
          <w:rStyle w:val="apple-converted-space"/>
          <w:rFonts w:ascii="dotum" w:eastAsia="맑은 고딕" w:hAnsi="dotum"/>
          <w:color w:val="8A8A8A"/>
          <w:sz w:val="18"/>
          <w:szCs w:val="18"/>
        </w:rPr>
        <w:t> </w:t>
      </w:r>
      <w:r>
        <w:rPr>
          <w:rStyle w:val="HTML"/>
          <w:color w:val="8A8A8A"/>
        </w:rPr>
        <w:t>h) {</w:t>
      </w:r>
    </w:p>
    <w:p w:rsidR="00EC474B" w:rsidRDefault="00EC474B" w:rsidP="00EC474B">
      <w:pPr>
        <w:rPr>
          <w:rFonts w:ascii="dotum" w:eastAsia="맑은 고딕" w:hAnsi="dotum" w:hint="eastAsia"/>
          <w:color w:val="8A8A8A"/>
          <w:sz w:val="18"/>
          <w:szCs w:val="18"/>
        </w:rPr>
      </w:pPr>
      <w:r>
        <w:rPr>
          <w:rStyle w:val="HTML"/>
          <w:color w:val="8A8A8A"/>
        </w:rPr>
        <w:t>37.// 표시할 영역의 크기를 알았으므로 해당 크기로 Preview를 시작합니다.</w:t>
      </w:r>
    </w:p>
    <w:p w:rsidR="00EC474B" w:rsidRDefault="00EC474B" w:rsidP="00EC474B">
      <w:pPr>
        <w:rPr>
          <w:rFonts w:ascii="dotum" w:eastAsia="맑은 고딕" w:hAnsi="dotum" w:hint="eastAsia"/>
          <w:color w:val="8A8A8A"/>
          <w:sz w:val="18"/>
          <w:szCs w:val="18"/>
        </w:rPr>
      </w:pPr>
      <w:r>
        <w:rPr>
          <w:rStyle w:val="HTML"/>
          <w:color w:val="8A8A8A"/>
        </w:rPr>
        <w:t>38.Camera.Parameters parameters = mCamera.getParameters();</w:t>
      </w:r>
    </w:p>
    <w:p w:rsidR="00EC474B" w:rsidRDefault="00EC474B" w:rsidP="00EC474B">
      <w:pPr>
        <w:rPr>
          <w:rFonts w:ascii="dotum" w:eastAsia="맑은 고딕" w:hAnsi="dotum" w:hint="eastAsia"/>
          <w:color w:val="8A8A8A"/>
          <w:sz w:val="18"/>
          <w:szCs w:val="18"/>
        </w:rPr>
      </w:pPr>
      <w:r>
        <w:rPr>
          <w:rStyle w:val="HTML"/>
          <w:color w:val="8A8A8A"/>
        </w:rPr>
        <w:t>39.parameters.setPreviewSize(w, h);</w:t>
      </w:r>
    </w:p>
    <w:p w:rsidR="00EC474B" w:rsidRDefault="00EC474B" w:rsidP="00EC474B">
      <w:pPr>
        <w:rPr>
          <w:rFonts w:ascii="dotum" w:eastAsia="맑은 고딕" w:hAnsi="dotum" w:hint="eastAsia"/>
          <w:color w:val="8A8A8A"/>
          <w:sz w:val="18"/>
          <w:szCs w:val="18"/>
        </w:rPr>
      </w:pPr>
      <w:r>
        <w:rPr>
          <w:rStyle w:val="HTML"/>
          <w:color w:val="8A8A8A"/>
        </w:rPr>
        <w:t>40.mCamera.setParameters(parameters);</w:t>
      </w:r>
    </w:p>
    <w:p w:rsidR="00EC474B" w:rsidRDefault="00EC474B" w:rsidP="00EC474B">
      <w:pPr>
        <w:rPr>
          <w:rFonts w:ascii="dotum" w:eastAsia="맑은 고딕" w:hAnsi="dotum" w:hint="eastAsia"/>
          <w:color w:val="8A8A8A"/>
          <w:sz w:val="18"/>
          <w:szCs w:val="18"/>
        </w:rPr>
      </w:pPr>
      <w:r>
        <w:rPr>
          <w:rStyle w:val="HTML"/>
          <w:color w:val="8A8A8A"/>
        </w:rPr>
        <w:t>41.mCamera.startPreview();</w:t>
      </w:r>
    </w:p>
    <w:p w:rsidR="00EC474B" w:rsidRDefault="00EC474B" w:rsidP="00EC474B">
      <w:pPr>
        <w:rPr>
          <w:rFonts w:ascii="dotum" w:eastAsia="맑은 고딕" w:hAnsi="dotum" w:hint="eastAsia"/>
          <w:color w:val="8A8A8A"/>
          <w:sz w:val="18"/>
          <w:szCs w:val="18"/>
        </w:rPr>
      </w:pPr>
      <w:r>
        <w:rPr>
          <w:rStyle w:val="HTML"/>
          <w:color w:val="8A8A8A"/>
        </w:rPr>
        <w:t>42.}</w:t>
      </w:r>
    </w:p>
    <w:p w:rsidR="00EC474B" w:rsidRDefault="00EC474B" w:rsidP="00EC474B">
      <w:pPr>
        <w:rPr>
          <w:rFonts w:ascii="dotum" w:eastAsia="맑은 고딕" w:hAnsi="dotum" w:hint="eastAsia"/>
          <w:color w:val="8A8A8A"/>
          <w:sz w:val="18"/>
          <w:szCs w:val="18"/>
        </w:rPr>
      </w:pPr>
      <w:r>
        <w:rPr>
          <w:rStyle w:val="HTML"/>
          <w:color w:val="8A8A8A"/>
        </w:rPr>
        <w:t>43.</w:t>
      </w:r>
      <w:r>
        <w:rPr>
          <w:rStyle w:val="block"/>
          <w:rFonts w:ascii="dotum" w:eastAsia="맑은 고딕" w:hAnsi="dotum"/>
          <w:color w:val="8A8A8A"/>
          <w:sz w:val="18"/>
          <w:szCs w:val="18"/>
        </w:rPr>
        <w:t> </w:t>
      </w:r>
    </w:p>
    <w:p w:rsidR="00EC474B" w:rsidRDefault="00EC474B" w:rsidP="00EC474B">
      <w:pPr>
        <w:rPr>
          <w:rFonts w:ascii="dotum" w:eastAsia="맑은 고딕" w:hAnsi="dotum" w:hint="eastAsia"/>
          <w:color w:val="8A8A8A"/>
          <w:sz w:val="18"/>
          <w:szCs w:val="18"/>
        </w:rPr>
      </w:pPr>
      <w:r>
        <w:rPr>
          <w:rStyle w:val="HTML"/>
          <w:color w:val="8A8A8A"/>
        </w:rPr>
        <w:t>44.}</w:t>
      </w:r>
    </w:p>
    <w:p w:rsidR="00EC474B" w:rsidRDefault="00EC474B" w:rsidP="00EC474B">
      <w:pPr>
        <w:rPr>
          <w:rFonts w:ascii="맑은 고딕" w:eastAsia="맑은 고딕" w:hAnsi="맑은 고딕"/>
          <w:color w:val="8A8A8A"/>
          <w:sz w:val="18"/>
          <w:szCs w:val="18"/>
        </w:rPr>
      </w:pP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이전 글에서는 아직 surfaceCreated, surfaceDestroyed, surfaceChanged 메소드가 구현되어있지 않았는데, 여기에서 이 메소드들까지 구현되어 있는 것을 확인할 수 있습니다. 하나하나씩 차근차근 살펴보도록 하겠습니다.</w:t>
      </w:r>
    </w:p>
    <w:p w:rsidR="00EC474B" w:rsidRDefault="00EC474B" w:rsidP="00EC474B">
      <w:pPr>
        <w:rPr>
          <w:rFonts w:ascii="맑은 고딕" w:eastAsia="맑은 고딕" w:hAnsi="맑은 고딕"/>
          <w:color w:val="8A8A8A"/>
          <w:sz w:val="18"/>
          <w:szCs w:val="18"/>
        </w:rPr>
      </w:pPr>
    </w:p>
    <w:p w:rsidR="00EC474B" w:rsidRDefault="00153F68" w:rsidP="00EC474B">
      <w:pPr>
        <w:rPr>
          <w:rFonts w:ascii="맑은 고딕" w:eastAsia="맑은 고딕" w:hAnsi="맑은 고딕"/>
          <w:color w:val="8A8A8A"/>
          <w:sz w:val="18"/>
          <w:szCs w:val="18"/>
        </w:rPr>
      </w:pPr>
      <w:hyperlink r:id="rId103" w:anchor="viewSource" w:tooltip="view source" w:history="1">
        <w:r w:rsidR="00EC474B">
          <w:rPr>
            <w:rStyle w:val="a4"/>
            <w:rFonts w:ascii="맑은 고딕" w:eastAsia="맑은 고딕" w:hAnsi="맑은 고딕" w:hint="eastAsia"/>
            <w:sz w:val="18"/>
            <w:szCs w:val="18"/>
            <w:bdr w:val="none" w:sz="0" w:space="0" w:color="auto" w:frame="1"/>
          </w:rPr>
          <w:t>view source</w:t>
        </w:r>
      </w:hyperlink>
      <w:hyperlink r:id="rId104" w:anchor="printSource" w:tooltip="print" w:history="1">
        <w:r w:rsidR="00EC474B">
          <w:rPr>
            <w:rStyle w:val="a4"/>
            <w:rFonts w:ascii="맑은 고딕" w:eastAsia="맑은 고딕" w:hAnsi="맑은 고딕" w:hint="eastAsia"/>
            <w:sz w:val="18"/>
            <w:szCs w:val="18"/>
            <w:bdr w:val="none" w:sz="0" w:space="0" w:color="auto" w:frame="1"/>
          </w:rPr>
          <w:t>print</w:t>
        </w:r>
      </w:hyperlink>
      <w:hyperlink r:id="rId105" w:anchor="about" w:tooltip="?" w:history="1">
        <w:r w:rsidR="00EC474B">
          <w:rPr>
            <w:rStyle w:val="a4"/>
            <w:rFonts w:ascii="맑은 고딕" w:eastAsia="맑은 고딕" w:hAnsi="맑은 고딕" w:hint="eastAsia"/>
            <w:sz w:val="18"/>
            <w:szCs w:val="18"/>
            <w:bdr w:val="none" w:sz="0" w:space="0" w:color="auto" w:frame="1"/>
          </w:rPr>
          <w:t>?</w:t>
        </w:r>
      </w:hyperlink>
    </w:p>
    <w:p w:rsidR="00EC474B" w:rsidRDefault="00EC474B" w:rsidP="00EC474B">
      <w:pPr>
        <w:rPr>
          <w:rFonts w:ascii="맑은 고딕" w:eastAsia="맑은 고딕" w:hAnsi="맑은 고딕"/>
          <w:color w:val="8A8A8A"/>
          <w:sz w:val="18"/>
          <w:szCs w:val="18"/>
        </w:rPr>
      </w:pPr>
      <w:r>
        <w:rPr>
          <w:rStyle w:val="HTML"/>
          <w:rFonts w:hint="eastAsia"/>
          <w:color w:val="8A8A8A"/>
        </w:rPr>
        <w:t>1.class</w:t>
      </w:r>
      <w:r>
        <w:rPr>
          <w:rStyle w:val="apple-converted-space"/>
          <w:rFonts w:ascii="맑은 고딕" w:eastAsia="맑은 고딕" w:hAnsi="맑은 고딕" w:hint="eastAsia"/>
          <w:color w:val="8A8A8A"/>
          <w:sz w:val="18"/>
          <w:szCs w:val="18"/>
        </w:rPr>
        <w:t> </w:t>
      </w:r>
      <w:r>
        <w:rPr>
          <w:rStyle w:val="HTML"/>
          <w:rFonts w:hint="eastAsia"/>
          <w:color w:val="8A8A8A"/>
        </w:rPr>
        <w:t>Preview</w:t>
      </w:r>
      <w:r>
        <w:rPr>
          <w:rStyle w:val="apple-converted-space"/>
          <w:rFonts w:hint="eastAsia"/>
          <w:color w:val="8A8A8A"/>
        </w:rPr>
        <w:t> </w:t>
      </w:r>
      <w:r>
        <w:rPr>
          <w:rStyle w:val="HTML"/>
          <w:rFonts w:hint="eastAsia"/>
          <w:color w:val="8A8A8A"/>
        </w:rPr>
        <w:t>extends</w:t>
      </w:r>
      <w:r>
        <w:rPr>
          <w:rStyle w:val="apple-converted-space"/>
          <w:rFonts w:ascii="맑은 고딕" w:eastAsia="맑은 고딕" w:hAnsi="맑은 고딕" w:hint="eastAsia"/>
          <w:color w:val="8A8A8A"/>
          <w:sz w:val="18"/>
          <w:szCs w:val="18"/>
        </w:rPr>
        <w:t> </w:t>
      </w:r>
      <w:r>
        <w:rPr>
          <w:rStyle w:val="HTML"/>
          <w:rFonts w:hint="eastAsia"/>
          <w:color w:val="8A8A8A"/>
        </w:rPr>
        <w:t>SurfaceView</w:t>
      </w:r>
      <w:r>
        <w:rPr>
          <w:rStyle w:val="apple-converted-space"/>
          <w:rFonts w:hint="eastAsia"/>
          <w:color w:val="8A8A8A"/>
        </w:rPr>
        <w:t> </w:t>
      </w:r>
      <w:r>
        <w:rPr>
          <w:rStyle w:val="HTML"/>
          <w:rFonts w:hint="eastAsia"/>
          <w:color w:val="8A8A8A"/>
        </w:rPr>
        <w:t>implements</w:t>
      </w:r>
      <w:r>
        <w:rPr>
          <w:rStyle w:val="apple-converted-space"/>
          <w:rFonts w:ascii="맑은 고딕" w:eastAsia="맑은 고딕" w:hAnsi="맑은 고딕" w:hint="eastAsia"/>
          <w:color w:val="8A8A8A"/>
          <w:sz w:val="18"/>
          <w:szCs w:val="18"/>
        </w:rPr>
        <w:t> </w:t>
      </w:r>
      <w:r>
        <w:rPr>
          <w:rStyle w:val="HTML"/>
          <w:rFonts w:hint="eastAsia"/>
          <w:color w:val="8A8A8A"/>
        </w:rPr>
        <w:t>SurfaceHolder.Callback {</w:t>
      </w:r>
    </w:p>
    <w:p w:rsidR="00EC474B" w:rsidRDefault="00EC474B" w:rsidP="00EC474B">
      <w:pPr>
        <w:rPr>
          <w:rFonts w:ascii="맑은 고딕" w:eastAsia="맑은 고딕" w:hAnsi="맑은 고딕"/>
          <w:color w:val="8A8A8A"/>
          <w:sz w:val="18"/>
          <w:szCs w:val="18"/>
        </w:rPr>
      </w:pPr>
      <w:r>
        <w:rPr>
          <w:rStyle w:val="HTML"/>
          <w:rFonts w:hint="eastAsia"/>
          <w:color w:val="8A8A8A"/>
        </w:rPr>
        <w:t>2.SurfaceHolder mHolder;</w:t>
      </w:r>
    </w:p>
    <w:p w:rsidR="00EC474B" w:rsidRDefault="00EC474B" w:rsidP="00EC474B">
      <w:pPr>
        <w:rPr>
          <w:rFonts w:ascii="맑은 고딕" w:eastAsia="맑은 고딕" w:hAnsi="맑은 고딕"/>
          <w:color w:val="8A8A8A"/>
          <w:sz w:val="18"/>
          <w:szCs w:val="18"/>
        </w:rPr>
      </w:pPr>
      <w:r>
        <w:rPr>
          <w:rStyle w:val="HTML"/>
          <w:rFonts w:hint="eastAsia"/>
          <w:color w:val="8A8A8A"/>
        </w:rPr>
        <w:t>3.Camera mCamera;</w:t>
      </w:r>
      <w:r>
        <w:rPr>
          <w:rStyle w:val="apple-converted-space"/>
          <w:rFonts w:hint="eastAsia"/>
          <w:color w:val="8A8A8A"/>
        </w:rPr>
        <w:t> </w:t>
      </w:r>
      <w:r>
        <w:rPr>
          <w:rStyle w:val="HTML"/>
          <w:rFonts w:hint="eastAsia"/>
          <w:color w:val="8A8A8A"/>
        </w:rPr>
        <w:t>// Camera객체 추가</w:t>
      </w:r>
    </w:p>
    <w:p w:rsidR="00EC474B" w:rsidRDefault="00EC474B" w:rsidP="00EC474B">
      <w:pPr>
        <w:rPr>
          <w:rFonts w:ascii="맑은 고딕" w:eastAsia="맑은 고딕" w:hAnsi="맑은 고딕"/>
          <w:color w:val="8A8A8A"/>
          <w:sz w:val="18"/>
          <w:szCs w:val="18"/>
        </w:rPr>
      </w:pP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lastRenderedPageBreak/>
        <w:t>우선, SurfaceView에 카메라에서 받은 영상을 표시하기 위해 Camera객체가 추가된 것을 확인할 수 있습니다.</w:t>
      </w:r>
    </w:p>
    <w:p w:rsidR="00EC474B" w:rsidRDefault="00EC474B" w:rsidP="00EC474B">
      <w:pPr>
        <w:rPr>
          <w:rFonts w:ascii="맑은 고딕" w:eastAsia="맑은 고딕" w:hAnsi="맑은 고딕"/>
          <w:color w:val="8A8A8A"/>
          <w:sz w:val="18"/>
          <w:szCs w:val="18"/>
        </w:rPr>
      </w:pPr>
    </w:p>
    <w:p w:rsidR="00EC474B" w:rsidRDefault="00153F68" w:rsidP="00EC474B">
      <w:pPr>
        <w:rPr>
          <w:rFonts w:ascii="맑은 고딕" w:eastAsia="맑은 고딕" w:hAnsi="맑은 고딕"/>
          <w:color w:val="8A8A8A"/>
          <w:sz w:val="18"/>
          <w:szCs w:val="18"/>
        </w:rPr>
      </w:pPr>
      <w:hyperlink r:id="rId106" w:anchor="viewSource" w:tooltip="view source" w:history="1">
        <w:r w:rsidR="00EC474B">
          <w:rPr>
            <w:rStyle w:val="a4"/>
            <w:rFonts w:ascii="맑은 고딕" w:eastAsia="맑은 고딕" w:hAnsi="맑은 고딕" w:hint="eastAsia"/>
            <w:sz w:val="18"/>
            <w:szCs w:val="18"/>
            <w:bdr w:val="none" w:sz="0" w:space="0" w:color="auto" w:frame="1"/>
          </w:rPr>
          <w:t>view source</w:t>
        </w:r>
      </w:hyperlink>
      <w:hyperlink r:id="rId107" w:anchor="printSource" w:tooltip="print" w:history="1">
        <w:r w:rsidR="00EC474B">
          <w:rPr>
            <w:rStyle w:val="a4"/>
            <w:rFonts w:ascii="맑은 고딕" w:eastAsia="맑은 고딕" w:hAnsi="맑은 고딕" w:hint="eastAsia"/>
            <w:sz w:val="18"/>
            <w:szCs w:val="18"/>
            <w:bdr w:val="none" w:sz="0" w:space="0" w:color="auto" w:frame="1"/>
          </w:rPr>
          <w:t>print</w:t>
        </w:r>
      </w:hyperlink>
      <w:hyperlink r:id="rId108" w:anchor="about" w:tooltip="?" w:history="1">
        <w:r w:rsidR="00EC474B">
          <w:rPr>
            <w:rStyle w:val="a4"/>
            <w:rFonts w:ascii="맑은 고딕" w:eastAsia="맑은 고딕" w:hAnsi="맑은 고딕" w:hint="eastAsia"/>
            <w:sz w:val="18"/>
            <w:szCs w:val="18"/>
            <w:bdr w:val="none" w:sz="0" w:space="0" w:color="auto" w:frame="1"/>
          </w:rPr>
          <w:t>?</w:t>
        </w:r>
      </w:hyperlink>
    </w:p>
    <w:p w:rsidR="00EC474B" w:rsidRDefault="00EC474B" w:rsidP="00EC474B">
      <w:pPr>
        <w:rPr>
          <w:rFonts w:ascii="맑은 고딕" w:eastAsia="맑은 고딕" w:hAnsi="맑은 고딕"/>
          <w:color w:val="8A8A8A"/>
          <w:sz w:val="18"/>
          <w:szCs w:val="18"/>
        </w:rPr>
      </w:pPr>
      <w:r>
        <w:rPr>
          <w:rStyle w:val="HTML"/>
          <w:rFonts w:hint="eastAsia"/>
          <w:color w:val="8A8A8A"/>
        </w:rPr>
        <w:t>01.public</w:t>
      </w:r>
      <w:r>
        <w:rPr>
          <w:rStyle w:val="apple-converted-space"/>
          <w:rFonts w:ascii="맑은 고딕" w:eastAsia="맑은 고딕" w:hAnsi="맑은 고딕" w:hint="eastAsia"/>
          <w:color w:val="8A8A8A"/>
          <w:sz w:val="18"/>
          <w:szCs w:val="18"/>
        </w:rPr>
        <w:t> </w:t>
      </w:r>
      <w:r>
        <w:rPr>
          <w:rStyle w:val="HTML"/>
          <w:rFonts w:hint="eastAsia"/>
          <w:color w:val="8A8A8A"/>
        </w:rPr>
        <w:t>void</w:t>
      </w:r>
      <w:r>
        <w:rPr>
          <w:rStyle w:val="apple-converted-space"/>
          <w:rFonts w:ascii="맑은 고딕" w:eastAsia="맑은 고딕" w:hAnsi="맑은 고딕" w:hint="eastAsia"/>
          <w:color w:val="8A8A8A"/>
          <w:sz w:val="18"/>
          <w:szCs w:val="18"/>
        </w:rPr>
        <w:t> </w:t>
      </w:r>
      <w:r>
        <w:rPr>
          <w:rStyle w:val="HTML"/>
          <w:rFonts w:hint="eastAsia"/>
          <w:color w:val="8A8A8A"/>
        </w:rPr>
        <w:t>surfaceCreated(SurfaceHolder holder) {</w:t>
      </w:r>
    </w:p>
    <w:p w:rsidR="00EC474B" w:rsidRDefault="00EC474B" w:rsidP="00EC474B">
      <w:pPr>
        <w:rPr>
          <w:rFonts w:ascii="맑은 고딕" w:eastAsia="맑은 고딕" w:hAnsi="맑은 고딕"/>
          <w:color w:val="8A8A8A"/>
          <w:sz w:val="18"/>
          <w:szCs w:val="18"/>
        </w:rPr>
      </w:pPr>
      <w:r>
        <w:rPr>
          <w:rStyle w:val="HTML"/>
          <w:rFonts w:hint="eastAsia"/>
          <w:color w:val="8A8A8A"/>
        </w:rPr>
        <w:t>02.// Surface가 생성되었다면, 카메라의 인스턴스를 받아온 후 카메라의</w:t>
      </w:r>
    </w:p>
    <w:p w:rsidR="00EC474B" w:rsidRDefault="00EC474B" w:rsidP="00EC474B">
      <w:pPr>
        <w:rPr>
          <w:rFonts w:ascii="맑은 고딕" w:eastAsia="맑은 고딕" w:hAnsi="맑은 고딕"/>
          <w:color w:val="8A8A8A"/>
          <w:sz w:val="18"/>
          <w:szCs w:val="18"/>
        </w:rPr>
      </w:pPr>
      <w:r>
        <w:rPr>
          <w:rStyle w:val="HTML"/>
          <w:rFonts w:hint="eastAsia"/>
          <w:color w:val="8A8A8A"/>
        </w:rPr>
        <w:t>03.// Preview 를 표시할 위치를 설정합니다.</w:t>
      </w:r>
    </w:p>
    <w:p w:rsidR="00EC474B" w:rsidRDefault="00EC474B" w:rsidP="00EC474B">
      <w:pPr>
        <w:rPr>
          <w:rFonts w:ascii="맑은 고딕" w:eastAsia="맑은 고딕" w:hAnsi="맑은 고딕"/>
          <w:color w:val="8A8A8A"/>
          <w:sz w:val="18"/>
          <w:szCs w:val="18"/>
        </w:rPr>
      </w:pPr>
      <w:r>
        <w:rPr>
          <w:rStyle w:val="HTML"/>
          <w:rFonts w:hint="eastAsia"/>
          <w:color w:val="8A8A8A"/>
        </w:rPr>
        <w:t>04.mCamera = Camera.open();</w:t>
      </w:r>
    </w:p>
    <w:p w:rsidR="00EC474B" w:rsidRDefault="00EC474B" w:rsidP="00EC474B">
      <w:pPr>
        <w:rPr>
          <w:rFonts w:ascii="맑은 고딕" w:eastAsia="맑은 고딕" w:hAnsi="맑은 고딕"/>
          <w:color w:val="8A8A8A"/>
          <w:sz w:val="18"/>
          <w:szCs w:val="18"/>
        </w:rPr>
      </w:pPr>
      <w:r>
        <w:rPr>
          <w:rStyle w:val="HTML"/>
          <w:rFonts w:hint="eastAsia"/>
          <w:color w:val="8A8A8A"/>
        </w:rPr>
        <w:t>05.try</w:t>
      </w:r>
      <w:r>
        <w:rPr>
          <w:rStyle w:val="apple-converted-space"/>
          <w:rFonts w:ascii="맑은 고딕" w:eastAsia="맑은 고딕" w:hAnsi="맑은 고딕" w:hint="eastAsia"/>
          <w:color w:val="8A8A8A"/>
          <w:sz w:val="18"/>
          <w:szCs w:val="18"/>
        </w:rPr>
        <w:t> </w:t>
      </w:r>
      <w:r>
        <w:rPr>
          <w:rStyle w:val="HTML"/>
          <w:rFonts w:hint="eastAsia"/>
          <w:color w:val="8A8A8A"/>
        </w:rPr>
        <w:t>{</w:t>
      </w:r>
    </w:p>
    <w:p w:rsidR="00EC474B" w:rsidRDefault="00EC474B" w:rsidP="00EC474B">
      <w:pPr>
        <w:rPr>
          <w:rFonts w:ascii="맑은 고딕" w:eastAsia="맑은 고딕" w:hAnsi="맑은 고딕"/>
          <w:color w:val="8A8A8A"/>
          <w:sz w:val="18"/>
          <w:szCs w:val="18"/>
        </w:rPr>
      </w:pPr>
      <w:r>
        <w:rPr>
          <w:rStyle w:val="HTML"/>
          <w:rFonts w:hint="eastAsia"/>
          <w:color w:val="8A8A8A"/>
        </w:rPr>
        <w:t>06.mCamera.setPreviewDisplay(holder);</w:t>
      </w:r>
    </w:p>
    <w:p w:rsidR="00EC474B" w:rsidRDefault="00EC474B" w:rsidP="00EC474B">
      <w:pPr>
        <w:rPr>
          <w:rFonts w:ascii="맑은 고딕" w:eastAsia="맑은 고딕" w:hAnsi="맑은 고딕"/>
          <w:color w:val="8A8A8A"/>
          <w:sz w:val="18"/>
          <w:szCs w:val="18"/>
        </w:rPr>
      </w:pPr>
      <w:r>
        <w:rPr>
          <w:rStyle w:val="HTML"/>
          <w:rFonts w:hint="eastAsia"/>
          <w:color w:val="8A8A8A"/>
        </w:rPr>
        <w:t>07.}</w:t>
      </w:r>
      <w:r>
        <w:rPr>
          <w:rStyle w:val="apple-converted-space"/>
          <w:rFonts w:hint="eastAsia"/>
          <w:color w:val="8A8A8A"/>
        </w:rPr>
        <w:t> </w:t>
      </w:r>
      <w:r>
        <w:rPr>
          <w:rStyle w:val="HTML"/>
          <w:rFonts w:hint="eastAsia"/>
          <w:color w:val="8A8A8A"/>
        </w:rPr>
        <w:t>catch</w:t>
      </w:r>
      <w:r>
        <w:rPr>
          <w:rStyle w:val="apple-converted-space"/>
          <w:rFonts w:ascii="맑은 고딕" w:eastAsia="맑은 고딕" w:hAnsi="맑은 고딕" w:hint="eastAsia"/>
          <w:color w:val="8A8A8A"/>
          <w:sz w:val="18"/>
          <w:szCs w:val="18"/>
        </w:rPr>
        <w:t> </w:t>
      </w:r>
      <w:r>
        <w:rPr>
          <w:rStyle w:val="HTML"/>
          <w:rFonts w:hint="eastAsia"/>
          <w:color w:val="8A8A8A"/>
        </w:rPr>
        <w:t>(IOException exception) {</w:t>
      </w:r>
    </w:p>
    <w:p w:rsidR="00EC474B" w:rsidRDefault="00EC474B" w:rsidP="00EC474B">
      <w:pPr>
        <w:rPr>
          <w:rFonts w:ascii="맑은 고딕" w:eastAsia="맑은 고딕" w:hAnsi="맑은 고딕"/>
          <w:color w:val="8A8A8A"/>
          <w:sz w:val="18"/>
          <w:szCs w:val="18"/>
        </w:rPr>
      </w:pPr>
      <w:r>
        <w:rPr>
          <w:rStyle w:val="HTML"/>
          <w:rFonts w:hint="eastAsia"/>
          <w:color w:val="8A8A8A"/>
        </w:rPr>
        <w:t>08.mCamera.release();</w:t>
      </w:r>
    </w:p>
    <w:p w:rsidR="00EC474B" w:rsidRDefault="00EC474B" w:rsidP="00EC474B">
      <w:pPr>
        <w:rPr>
          <w:rFonts w:ascii="맑은 고딕" w:eastAsia="맑은 고딕" w:hAnsi="맑은 고딕"/>
          <w:color w:val="8A8A8A"/>
          <w:sz w:val="18"/>
          <w:szCs w:val="18"/>
        </w:rPr>
      </w:pPr>
      <w:r>
        <w:rPr>
          <w:rStyle w:val="HTML"/>
          <w:rFonts w:hint="eastAsia"/>
          <w:color w:val="8A8A8A"/>
        </w:rPr>
        <w:t>09.mCamera =</w:t>
      </w:r>
      <w:r>
        <w:rPr>
          <w:rStyle w:val="apple-converted-space"/>
          <w:rFonts w:hint="eastAsia"/>
          <w:color w:val="8A8A8A"/>
        </w:rPr>
        <w:t> </w:t>
      </w:r>
      <w:r>
        <w:rPr>
          <w:rStyle w:val="HTML"/>
          <w:rFonts w:hint="eastAsia"/>
          <w:color w:val="8A8A8A"/>
        </w:rPr>
        <w:t>null;</w:t>
      </w:r>
    </w:p>
    <w:p w:rsidR="00EC474B" w:rsidRDefault="00EC474B" w:rsidP="00EC474B">
      <w:pPr>
        <w:rPr>
          <w:rFonts w:ascii="맑은 고딕" w:eastAsia="맑은 고딕" w:hAnsi="맑은 고딕"/>
          <w:color w:val="8A8A8A"/>
          <w:sz w:val="18"/>
          <w:szCs w:val="18"/>
        </w:rPr>
      </w:pPr>
      <w:r>
        <w:rPr>
          <w:rStyle w:val="HTML"/>
          <w:rFonts w:hint="eastAsia"/>
          <w:color w:val="8A8A8A"/>
        </w:rPr>
        <w:t>10.// TODO: add more exception handling logic here</w:t>
      </w:r>
    </w:p>
    <w:p w:rsidR="00EC474B" w:rsidRDefault="00EC474B" w:rsidP="00EC474B">
      <w:pPr>
        <w:rPr>
          <w:rFonts w:ascii="맑은 고딕" w:eastAsia="맑은 고딕" w:hAnsi="맑은 고딕"/>
          <w:color w:val="8A8A8A"/>
          <w:sz w:val="18"/>
          <w:szCs w:val="18"/>
        </w:rPr>
      </w:pPr>
      <w:r>
        <w:rPr>
          <w:rStyle w:val="HTML"/>
          <w:rFonts w:hint="eastAsia"/>
          <w:color w:val="8A8A8A"/>
        </w:rPr>
        <w:t>11.}</w:t>
      </w:r>
    </w:p>
    <w:p w:rsidR="00EC474B" w:rsidRDefault="00EC474B" w:rsidP="00EC474B">
      <w:pPr>
        <w:rPr>
          <w:rFonts w:ascii="맑은 고딕" w:eastAsia="맑은 고딕" w:hAnsi="맑은 고딕"/>
          <w:color w:val="8A8A8A"/>
          <w:sz w:val="18"/>
          <w:szCs w:val="18"/>
        </w:rPr>
      </w:pPr>
      <w:r>
        <w:rPr>
          <w:rStyle w:val="HTML"/>
          <w:rFonts w:hint="eastAsia"/>
          <w:color w:val="8A8A8A"/>
        </w:rPr>
        <w:t>12.}</w:t>
      </w: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그 다음, surfaceCreated 메소드의 구현부입니다.</w:t>
      </w: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마치 액티비티의 생애주기 메소드 중 하나인 onCreate(Bundle)의 형태와 유사합니다. 이 메소드를 구현함으로써 SurfaceView가 생성되었을 때, 즉 "화면에 표시" 될 때 해야 할 동작을 처리할 수 있습니다.</w:t>
      </w:r>
    </w:p>
    <w:p w:rsidR="00EC474B" w:rsidRDefault="00EC474B" w:rsidP="00EC474B">
      <w:pPr>
        <w:rPr>
          <w:rFonts w:ascii="맑은 고딕" w:eastAsia="맑은 고딕" w:hAnsi="맑은 고딕"/>
          <w:color w:val="8A8A8A"/>
          <w:sz w:val="18"/>
          <w:szCs w:val="18"/>
        </w:rPr>
      </w:pP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여기에서는 카메라 객체를 받아와 카메라로부터 영상을 받을 수 있도록 초기화해주는 동작을 수행하고 있습니다. (Camera.open()) 그 다음, setPreviewDisplay(holder)메소드를 통해 카메라로부터 받은 프리뷰 영상을 어디에 표시해줄지 지정하고 있습니다.</w:t>
      </w:r>
    </w:p>
    <w:p w:rsidR="00EC474B" w:rsidRDefault="00EC474B" w:rsidP="00EC474B">
      <w:pPr>
        <w:rPr>
          <w:rFonts w:ascii="맑은 고딕" w:eastAsia="맑은 고딕" w:hAnsi="맑은 고딕"/>
          <w:color w:val="8A8A8A"/>
          <w:sz w:val="18"/>
          <w:szCs w:val="18"/>
        </w:rPr>
      </w:pP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앞의 글에서 SurfaceView는 SurfaceView 자체가 내용을 표시하는 것이 아니라 내부의 SurfaceHolder를 통해 최종적으로는 Surface라는 객체 위에 그 내용을 표시한다고 하였는데, 위의 경우는 아래와 같이 카메라의 영상이 처리된다고 볼 수 있습니다.</w:t>
      </w:r>
    </w:p>
    <w:p w:rsidR="00EC474B" w:rsidRDefault="00EC474B" w:rsidP="00EC474B">
      <w:pPr>
        <w:rPr>
          <w:rFonts w:ascii="맑은 고딕" w:eastAsia="맑은 고딕" w:hAnsi="맑은 고딕"/>
          <w:color w:val="8A8A8A"/>
          <w:sz w:val="18"/>
          <w:szCs w:val="18"/>
        </w:rPr>
      </w:pPr>
    </w:p>
    <w:p w:rsidR="00EC474B" w:rsidRDefault="00EC474B" w:rsidP="00EC474B">
      <w:pPr>
        <w:jc w:val="center"/>
        <w:rPr>
          <w:rFonts w:ascii="맑은 고딕" w:eastAsia="맑은 고딕" w:hAnsi="맑은 고딕"/>
          <w:color w:val="8A8A8A"/>
          <w:sz w:val="18"/>
          <w:szCs w:val="18"/>
        </w:rPr>
      </w:pPr>
      <w:r>
        <w:rPr>
          <w:rFonts w:ascii="맑은 고딕" w:eastAsia="맑은 고딕" w:hAnsi="맑은 고딕"/>
          <w:noProof/>
          <w:color w:val="8A8A8A"/>
          <w:sz w:val="18"/>
          <w:szCs w:val="18"/>
          <w:bdr w:val="none" w:sz="0" w:space="0" w:color="auto" w:frame="1"/>
        </w:rPr>
        <w:lastRenderedPageBreak/>
        <w:drawing>
          <wp:inline distT="0" distB="0" distL="0" distR="0">
            <wp:extent cx="4800600" cy="4067175"/>
            <wp:effectExtent l="19050" t="0" r="0" b="0"/>
            <wp:docPr id="42" name="그림 7" descr="http://cfile1.uf.tistory.com/image/155002104B37FA3248877D">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file1.uf.tistory.com/image/155002104B37FA3248877D">
                      <a:hlinkClick r:id="rId109" tgtFrame="&quot;_blank&quot;"/>
                    </pic:cNvPr>
                    <pic:cNvPicPr>
                      <a:picLocks noChangeAspect="1" noChangeArrowheads="1"/>
                    </pic:cNvPicPr>
                  </pic:nvPicPr>
                  <pic:blipFill>
                    <a:blip r:embed="rId110"/>
                    <a:srcRect/>
                    <a:stretch>
                      <a:fillRect/>
                    </a:stretch>
                  </pic:blipFill>
                  <pic:spPr bwMode="auto">
                    <a:xfrm>
                      <a:off x="0" y="0"/>
                      <a:ext cx="4800600" cy="4067175"/>
                    </a:xfrm>
                    <a:prstGeom prst="rect">
                      <a:avLst/>
                    </a:prstGeom>
                    <a:noFill/>
                    <a:ln w="9525">
                      <a:noFill/>
                      <a:miter lim="800000"/>
                      <a:headEnd/>
                      <a:tailEnd/>
                    </a:ln>
                  </pic:spPr>
                </pic:pic>
              </a:graphicData>
            </a:graphic>
          </wp:inline>
        </w:drawing>
      </w:r>
    </w:p>
    <w:p w:rsidR="00EC474B" w:rsidRDefault="00EC474B" w:rsidP="00EC474B">
      <w:pPr>
        <w:jc w:val="left"/>
        <w:rPr>
          <w:rFonts w:ascii="맑은 고딕" w:eastAsia="맑은 고딕" w:hAnsi="맑은 고딕"/>
          <w:color w:val="8A8A8A"/>
          <w:sz w:val="18"/>
          <w:szCs w:val="18"/>
        </w:rPr>
      </w:pP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그 다음을 한번 보도록 하죠. 예외처리 부분이군요.</w:t>
      </w:r>
    </w:p>
    <w:p w:rsidR="00EC474B" w:rsidRDefault="00EC474B" w:rsidP="00EC474B">
      <w:pPr>
        <w:rPr>
          <w:rFonts w:ascii="맑은 고딕" w:eastAsia="맑은 고딕" w:hAnsi="맑은 고딕"/>
          <w:color w:val="8A8A8A"/>
          <w:sz w:val="18"/>
          <w:szCs w:val="18"/>
        </w:rPr>
      </w:pPr>
    </w:p>
    <w:p w:rsidR="00EC474B" w:rsidRDefault="00153F68" w:rsidP="00EC474B">
      <w:pPr>
        <w:rPr>
          <w:rFonts w:ascii="맑은 고딕" w:eastAsia="맑은 고딕" w:hAnsi="맑은 고딕"/>
          <w:color w:val="8A8A8A"/>
          <w:sz w:val="18"/>
          <w:szCs w:val="18"/>
        </w:rPr>
      </w:pPr>
      <w:hyperlink r:id="rId111" w:anchor="viewSource" w:tooltip="view source" w:history="1">
        <w:r w:rsidR="00EC474B">
          <w:rPr>
            <w:rStyle w:val="a4"/>
            <w:rFonts w:ascii="맑은 고딕" w:eastAsia="맑은 고딕" w:hAnsi="맑은 고딕" w:hint="eastAsia"/>
            <w:sz w:val="18"/>
            <w:szCs w:val="18"/>
            <w:bdr w:val="none" w:sz="0" w:space="0" w:color="auto" w:frame="1"/>
          </w:rPr>
          <w:t>view source</w:t>
        </w:r>
      </w:hyperlink>
      <w:hyperlink r:id="rId112" w:anchor="printSource" w:tooltip="print" w:history="1">
        <w:r w:rsidR="00EC474B">
          <w:rPr>
            <w:rStyle w:val="a4"/>
            <w:rFonts w:ascii="맑은 고딕" w:eastAsia="맑은 고딕" w:hAnsi="맑은 고딕" w:hint="eastAsia"/>
            <w:sz w:val="18"/>
            <w:szCs w:val="18"/>
            <w:bdr w:val="none" w:sz="0" w:space="0" w:color="auto" w:frame="1"/>
          </w:rPr>
          <w:t>print</w:t>
        </w:r>
      </w:hyperlink>
      <w:hyperlink r:id="rId113" w:anchor="about" w:tooltip="?" w:history="1">
        <w:r w:rsidR="00EC474B">
          <w:rPr>
            <w:rStyle w:val="a4"/>
            <w:rFonts w:ascii="맑은 고딕" w:eastAsia="맑은 고딕" w:hAnsi="맑은 고딕" w:hint="eastAsia"/>
            <w:sz w:val="18"/>
            <w:szCs w:val="18"/>
            <w:bdr w:val="none" w:sz="0" w:space="0" w:color="auto" w:frame="1"/>
          </w:rPr>
          <w:t>?</w:t>
        </w:r>
      </w:hyperlink>
    </w:p>
    <w:p w:rsidR="00EC474B" w:rsidRDefault="00EC474B" w:rsidP="00EC474B">
      <w:pPr>
        <w:rPr>
          <w:rFonts w:ascii="맑은 고딕" w:eastAsia="맑은 고딕" w:hAnsi="맑은 고딕"/>
          <w:color w:val="8A8A8A"/>
          <w:sz w:val="18"/>
          <w:szCs w:val="18"/>
        </w:rPr>
      </w:pPr>
      <w:r>
        <w:rPr>
          <w:rStyle w:val="HTML"/>
          <w:rFonts w:hint="eastAsia"/>
          <w:color w:val="8A8A8A"/>
        </w:rPr>
        <w:t>1.}</w:t>
      </w:r>
      <w:r>
        <w:rPr>
          <w:rStyle w:val="apple-converted-space"/>
          <w:rFonts w:hint="eastAsia"/>
          <w:color w:val="8A8A8A"/>
        </w:rPr>
        <w:t> </w:t>
      </w:r>
      <w:r>
        <w:rPr>
          <w:rStyle w:val="HTML"/>
          <w:rFonts w:hint="eastAsia"/>
          <w:color w:val="8A8A8A"/>
        </w:rPr>
        <w:t>catch</w:t>
      </w:r>
      <w:r>
        <w:rPr>
          <w:rStyle w:val="apple-converted-space"/>
          <w:rFonts w:ascii="맑은 고딕" w:eastAsia="맑은 고딕" w:hAnsi="맑은 고딕" w:hint="eastAsia"/>
          <w:color w:val="8A8A8A"/>
          <w:sz w:val="18"/>
          <w:szCs w:val="18"/>
        </w:rPr>
        <w:t> </w:t>
      </w:r>
      <w:r>
        <w:rPr>
          <w:rStyle w:val="HTML"/>
          <w:rFonts w:hint="eastAsia"/>
          <w:color w:val="8A8A8A"/>
        </w:rPr>
        <w:t>(IOException exception) {</w:t>
      </w:r>
    </w:p>
    <w:p w:rsidR="00EC474B" w:rsidRDefault="00EC474B" w:rsidP="00EC474B">
      <w:pPr>
        <w:rPr>
          <w:rFonts w:ascii="맑은 고딕" w:eastAsia="맑은 고딕" w:hAnsi="맑은 고딕"/>
          <w:color w:val="8A8A8A"/>
          <w:sz w:val="18"/>
          <w:szCs w:val="18"/>
        </w:rPr>
      </w:pPr>
      <w:r>
        <w:rPr>
          <w:rStyle w:val="HTML"/>
          <w:rFonts w:hint="eastAsia"/>
          <w:color w:val="8A8A8A"/>
        </w:rPr>
        <w:t>2.mCamera.release();</w:t>
      </w:r>
    </w:p>
    <w:p w:rsidR="00EC474B" w:rsidRDefault="00EC474B" w:rsidP="00EC474B">
      <w:pPr>
        <w:rPr>
          <w:rFonts w:ascii="맑은 고딕" w:eastAsia="맑은 고딕" w:hAnsi="맑은 고딕"/>
          <w:color w:val="8A8A8A"/>
          <w:sz w:val="18"/>
          <w:szCs w:val="18"/>
        </w:rPr>
      </w:pPr>
      <w:r>
        <w:rPr>
          <w:rStyle w:val="HTML"/>
          <w:rFonts w:hint="eastAsia"/>
          <w:color w:val="8A8A8A"/>
        </w:rPr>
        <w:t>3.mCamera =</w:t>
      </w:r>
      <w:r>
        <w:rPr>
          <w:rStyle w:val="apple-converted-space"/>
          <w:rFonts w:hint="eastAsia"/>
          <w:color w:val="8A8A8A"/>
        </w:rPr>
        <w:t> </w:t>
      </w:r>
      <w:r>
        <w:rPr>
          <w:rStyle w:val="HTML"/>
          <w:rFonts w:hint="eastAsia"/>
          <w:color w:val="8A8A8A"/>
        </w:rPr>
        <w:t>null;</w:t>
      </w:r>
    </w:p>
    <w:p w:rsidR="00EC474B" w:rsidRDefault="00EC474B" w:rsidP="00EC474B">
      <w:pPr>
        <w:rPr>
          <w:rFonts w:ascii="맑은 고딕" w:eastAsia="맑은 고딕" w:hAnsi="맑은 고딕"/>
          <w:color w:val="8A8A8A"/>
          <w:sz w:val="18"/>
          <w:szCs w:val="18"/>
        </w:rPr>
      </w:pPr>
      <w:r>
        <w:rPr>
          <w:rStyle w:val="HTML"/>
          <w:rFonts w:hint="eastAsia"/>
          <w:color w:val="8A8A8A"/>
        </w:rPr>
        <w:t>4.// TODO: add more exception handling logic here</w:t>
      </w:r>
    </w:p>
    <w:p w:rsidR="00EC474B" w:rsidRDefault="00EC474B" w:rsidP="00EC474B">
      <w:pPr>
        <w:rPr>
          <w:rFonts w:ascii="맑은 고딕" w:eastAsia="맑은 고딕" w:hAnsi="맑은 고딕"/>
          <w:color w:val="8A8A8A"/>
          <w:sz w:val="18"/>
          <w:szCs w:val="18"/>
        </w:rPr>
      </w:pPr>
      <w:r>
        <w:rPr>
          <w:rStyle w:val="HTML"/>
          <w:rFonts w:hint="eastAsia"/>
          <w:color w:val="8A8A8A"/>
        </w:rPr>
        <w:t>5.}</w:t>
      </w:r>
    </w:p>
    <w:p w:rsidR="00EC474B" w:rsidRDefault="00EC474B" w:rsidP="00EC474B">
      <w:pPr>
        <w:rPr>
          <w:rFonts w:ascii="맑은 고딕" w:eastAsia="맑은 고딕" w:hAnsi="맑은 고딕"/>
          <w:color w:val="8A8A8A"/>
          <w:sz w:val="18"/>
          <w:szCs w:val="18"/>
        </w:rPr>
      </w:pP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오류가 발생해서 프리뷰 화면을 제데로 표시하지 못했다면, release() 메소드를 사용하여 카메라의 자원을 다시 반환하는 것을 확인할 수 있습니다. 카메라는 여러 곳에서 공유할 수 있는 자원이 아니기에 카메라 객체의 사용이 끝났다면 위와 같이 release() 메소드를 사용하여 자원을 반환해야 합니다. 그렇지 않으면 다른 문제가 발생할 수 있습니다. :(</w:t>
      </w:r>
    </w:p>
    <w:p w:rsidR="00EC474B" w:rsidRDefault="00EC474B" w:rsidP="00EC474B">
      <w:pPr>
        <w:rPr>
          <w:rFonts w:ascii="맑은 고딕" w:eastAsia="맑은 고딕" w:hAnsi="맑은 고딕"/>
          <w:color w:val="8A8A8A"/>
          <w:sz w:val="18"/>
          <w:szCs w:val="18"/>
        </w:rPr>
      </w:pPr>
    </w:p>
    <w:p w:rsidR="00EC474B" w:rsidRDefault="00153F68" w:rsidP="00EC474B">
      <w:pPr>
        <w:rPr>
          <w:rFonts w:ascii="맑은 고딕" w:eastAsia="맑은 고딕" w:hAnsi="맑은 고딕"/>
          <w:color w:val="8A8A8A"/>
          <w:sz w:val="18"/>
          <w:szCs w:val="18"/>
        </w:rPr>
      </w:pPr>
      <w:hyperlink r:id="rId114" w:anchor="viewSource" w:tooltip="view source" w:history="1">
        <w:r w:rsidR="00EC474B">
          <w:rPr>
            <w:rStyle w:val="a4"/>
            <w:rFonts w:ascii="맑은 고딕" w:eastAsia="맑은 고딕" w:hAnsi="맑은 고딕" w:hint="eastAsia"/>
            <w:sz w:val="18"/>
            <w:szCs w:val="18"/>
            <w:bdr w:val="none" w:sz="0" w:space="0" w:color="auto" w:frame="1"/>
          </w:rPr>
          <w:t>view source</w:t>
        </w:r>
      </w:hyperlink>
      <w:hyperlink r:id="rId115" w:anchor="printSource" w:tooltip="print" w:history="1">
        <w:r w:rsidR="00EC474B">
          <w:rPr>
            <w:rStyle w:val="a4"/>
            <w:rFonts w:ascii="맑은 고딕" w:eastAsia="맑은 고딕" w:hAnsi="맑은 고딕" w:hint="eastAsia"/>
            <w:sz w:val="18"/>
            <w:szCs w:val="18"/>
            <w:bdr w:val="none" w:sz="0" w:space="0" w:color="auto" w:frame="1"/>
          </w:rPr>
          <w:t>print</w:t>
        </w:r>
      </w:hyperlink>
      <w:hyperlink r:id="rId116" w:anchor="about" w:tooltip="?" w:history="1">
        <w:r w:rsidR="00EC474B">
          <w:rPr>
            <w:rStyle w:val="a4"/>
            <w:rFonts w:ascii="맑은 고딕" w:eastAsia="맑은 고딕" w:hAnsi="맑은 고딕" w:hint="eastAsia"/>
            <w:sz w:val="18"/>
            <w:szCs w:val="18"/>
            <w:bdr w:val="none" w:sz="0" w:space="0" w:color="auto" w:frame="1"/>
          </w:rPr>
          <w:t>?</w:t>
        </w:r>
      </w:hyperlink>
    </w:p>
    <w:p w:rsidR="00EC474B" w:rsidRDefault="00EC474B" w:rsidP="00EC474B">
      <w:pPr>
        <w:rPr>
          <w:rFonts w:ascii="맑은 고딕" w:eastAsia="맑은 고딕" w:hAnsi="맑은 고딕"/>
          <w:color w:val="8A8A8A"/>
          <w:sz w:val="18"/>
          <w:szCs w:val="18"/>
        </w:rPr>
      </w:pPr>
      <w:r>
        <w:rPr>
          <w:rStyle w:val="HTML"/>
          <w:rFonts w:hint="eastAsia"/>
          <w:color w:val="8A8A8A"/>
        </w:rPr>
        <w:t>1.public</w:t>
      </w:r>
      <w:r>
        <w:rPr>
          <w:rStyle w:val="apple-converted-space"/>
          <w:rFonts w:ascii="맑은 고딕" w:eastAsia="맑은 고딕" w:hAnsi="맑은 고딕" w:hint="eastAsia"/>
          <w:color w:val="8A8A8A"/>
          <w:sz w:val="18"/>
          <w:szCs w:val="18"/>
        </w:rPr>
        <w:t> </w:t>
      </w:r>
      <w:r>
        <w:rPr>
          <w:rStyle w:val="HTML"/>
          <w:rFonts w:hint="eastAsia"/>
          <w:color w:val="8A8A8A"/>
        </w:rPr>
        <w:t>void</w:t>
      </w:r>
      <w:r>
        <w:rPr>
          <w:rStyle w:val="apple-converted-space"/>
          <w:rFonts w:ascii="맑은 고딕" w:eastAsia="맑은 고딕" w:hAnsi="맑은 고딕" w:hint="eastAsia"/>
          <w:color w:val="8A8A8A"/>
          <w:sz w:val="18"/>
          <w:szCs w:val="18"/>
        </w:rPr>
        <w:t> </w:t>
      </w:r>
      <w:r>
        <w:rPr>
          <w:rStyle w:val="HTML"/>
          <w:rFonts w:hint="eastAsia"/>
          <w:color w:val="8A8A8A"/>
        </w:rPr>
        <w:t>surfaceDestroyed(SurfaceHolder holder) {</w:t>
      </w:r>
    </w:p>
    <w:p w:rsidR="00EC474B" w:rsidRDefault="00EC474B" w:rsidP="00EC474B">
      <w:pPr>
        <w:rPr>
          <w:rFonts w:ascii="맑은 고딕" w:eastAsia="맑은 고딕" w:hAnsi="맑은 고딕"/>
          <w:color w:val="8A8A8A"/>
          <w:sz w:val="18"/>
          <w:szCs w:val="18"/>
        </w:rPr>
      </w:pPr>
      <w:r>
        <w:rPr>
          <w:rStyle w:val="HTML"/>
          <w:rFonts w:hint="eastAsia"/>
          <w:color w:val="8A8A8A"/>
        </w:rPr>
        <w:t>2.// 다른 화면으로 돌아가면, Surface가 소멸됩니다. 따라서 카메라의 Preview도</w:t>
      </w:r>
    </w:p>
    <w:p w:rsidR="00EC474B" w:rsidRDefault="00EC474B" w:rsidP="00EC474B">
      <w:pPr>
        <w:rPr>
          <w:rFonts w:ascii="맑은 고딕" w:eastAsia="맑은 고딕" w:hAnsi="맑은 고딕"/>
          <w:color w:val="8A8A8A"/>
          <w:sz w:val="18"/>
          <w:szCs w:val="18"/>
        </w:rPr>
      </w:pPr>
      <w:r>
        <w:rPr>
          <w:rStyle w:val="HTML"/>
          <w:rFonts w:hint="eastAsia"/>
          <w:color w:val="8A8A8A"/>
        </w:rPr>
        <w:t>3.// 중지해야 합니다. 카메라는 공유할 수 있는 자원이 아니기에, 사용하지 않을</w:t>
      </w:r>
    </w:p>
    <w:p w:rsidR="00EC474B" w:rsidRDefault="00EC474B" w:rsidP="00EC474B">
      <w:pPr>
        <w:rPr>
          <w:rFonts w:ascii="맑은 고딕" w:eastAsia="맑은 고딕" w:hAnsi="맑은 고딕"/>
          <w:color w:val="8A8A8A"/>
          <w:sz w:val="18"/>
          <w:szCs w:val="18"/>
        </w:rPr>
      </w:pPr>
      <w:r>
        <w:rPr>
          <w:rStyle w:val="HTML"/>
          <w:rFonts w:hint="eastAsia"/>
          <w:color w:val="8A8A8A"/>
        </w:rPr>
        <w:t>4.// 경우 -액티비티가 일시정지 상태가 된 경우 등 - 자원을 반환해야합니다.</w:t>
      </w:r>
    </w:p>
    <w:p w:rsidR="00EC474B" w:rsidRDefault="00EC474B" w:rsidP="00EC474B">
      <w:pPr>
        <w:rPr>
          <w:rFonts w:ascii="맑은 고딕" w:eastAsia="맑은 고딕" w:hAnsi="맑은 고딕"/>
          <w:color w:val="8A8A8A"/>
          <w:sz w:val="18"/>
          <w:szCs w:val="18"/>
        </w:rPr>
      </w:pPr>
      <w:r>
        <w:rPr>
          <w:rStyle w:val="HTML"/>
          <w:rFonts w:hint="eastAsia"/>
          <w:color w:val="8A8A8A"/>
        </w:rPr>
        <w:t>5.mCamera.stopPreview();</w:t>
      </w:r>
    </w:p>
    <w:p w:rsidR="00EC474B" w:rsidRDefault="00EC474B" w:rsidP="00EC474B">
      <w:pPr>
        <w:rPr>
          <w:rFonts w:ascii="맑은 고딕" w:eastAsia="맑은 고딕" w:hAnsi="맑은 고딕"/>
          <w:color w:val="8A8A8A"/>
          <w:sz w:val="18"/>
          <w:szCs w:val="18"/>
        </w:rPr>
      </w:pPr>
      <w:r>
        <w:rPr>
          <w:rStyle w:val="HTML"/>
          <w:rFonts w:hint="eastAsia"/>
          <w:color w:val="8A8A8A"/>
        </w:rPr>
        <w:lastRenderedPageBreak/>
        <w:t>6.mCamera =</w:t>
      </w:r>
      <w:r>
        <w:rPr>
          <w:rStyle w:val="apple-converted-space"/>
          <w:rFonts w:hint="eastAsia"/>
          <w:color w:val="8A8A8A"/>
        </w:rPr>
        <w:t> </w:t>
      </w:r>
      <w:r>
        <w:rPr>
          <w:rStyle w:val="HTML"/>
          <w:rFonts w:hint="eastAsia"/>
          <w:color w:val="8A8A8A"/>
        </w:rPr>
        <w:t>null;</w:t>
      </w:r>
    </w:p>
    <w:p w:rsidR="00EC474B" w:rsidRDefault="00EC474B" w:rsidP="00EC474B">
      <w:pPr>
        <w:rPr>
          <w:rFonts w:ascii="맑은 고딕" w:eastAsia="맑은 고딕" w:hAnsi="맑은 고딕"/>
          <w:color w:val="8A8A8A"/>
          <w:sz w:val="18"/>
          <w:szCs w:val="18"/>
        </w:rPr>
      </w:pPr>
      <w:r>
        <w:rPr>
          <w:rStyle w:val="HTML"/>
          <w:rFonts w:hint="eastAsia"/>
          <w:color w:val="8A8A8A"/>
        </w:rPr>
        <w:t>7.}</w:t>
      </w:r>
    </w:p>
    <w:p w:rsidR="00EC474B" w:rsidRDefault="00EC474B" w:rsidP="00EC474B">
      <w:pPr>
        <w:rPr>
          <w:rFonts w:ascii="맑은 고딕" w:eastAsia="맑은 고딕" w:hAnsi="맑은 고딕"/>
          <w:color w:val="8A8A8A"/>
          <w:sz w:val="18"/>
          <w:szCs w:val="18"/>
        </w:rPr>
      </w:pP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그 다음, surfaceDestroyed 메소드 구현부입니다. 이 메소드는 SurfaceView가 더이상 화면에 표시되지 않을 때 호출됩니다. 일반적인 View는 액티비티가 일시정지 상태가 된 경우에도 계속 화면에 그 내용을 표시하지만, SurfaceVIew의 경우 표시하는 내용이 다른 뷰에 비해 복잡하기에 굳이 액티비티가 비활성 상태일때 그 내용을 표시할 이유가 없겠죠. </w:t>
      </w:r>
    </w:p>
    <w:p w:rsidR="00EC474B" w:rsidRDefault="00EC474B" w:rsidP="00EC474B">
      <w:pPr>
        <w:rPr>
          <w:rFonts w:ascii="맑은 고딕" w:eastAsia="맑은 고딕" w:hAnsi="맑은 고딕"/>
          <w:color w:val="8A8A8A"/>
          <w:sz w:val="18"/>
          <w:szCs w:val="18"/>
        </w:rPr>
      </w:pP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따라서, stopPreview() 메소드를 사용하여 카메라의 프리뷰 영상을 표시하는 것을 중단하고, 카메라 객체를 소멸시킵니다.</w:t>
      </w:r>
    </w:p>
    <w:p w:rsidR="00EC474B" w:rsidRDefault="00EC474B" w:rsidP="00EC474B">
      <w:pPr>
        <w:rPr>
          <w:rFonts w:ascii="맑은 고딕" w:eastAsia="맑은 고딕" w:hAnsi="맑은 고딕"/>
          <w:color w:val="8A8A8A"/>
          <w:sz w:val="18"/>
          <w:szCs w:val="18"/>
        </w:rPr>
      </w:pPr>
    </w:p>
    <w:p w:rsidR="00EC474B" w:rsidRDefault="00153F68" w:rsidP="00EC474B">
      <w:pPr>
        <w:rPr>
          <w:rFonts w:ascii="맑은 고딕" w:eastAsia="맑은 고딕" w:hAnsi="맑은 고딕"/>
          <w:color w:val="8A8A8A"/>
          <w:sz w:val="18"/>
          <w:szCs w:val="18"/>
        </w:rPr>
      </w:pPr>
      <w:hyperlink r:id="rId117" w:anchor="viewSource" w:tooltip="view source" w:history="1">
        <w:r w:rsidR="00EC474B">
          <w:rPr>
            <w:rStyle w:val="a4"/>
            <w:rFonts w:ascii="맑은 고딕" w:eastAsia="맑은 고딕" w:hAnsi="맑은 고딕" w:hint="eastAsia"/>
            <w:sz w:val="18"/>
            <w:szCs w:val="18"/>
            <w:bdr w:val="none" w:sz="0" w:space="0" w:color="auto" w:frame="1"/>
          </w:rPr>
          <w:t>view source</w:t>
        </w:r>
      </w:hyperlink>
      <w:hyperlink r:id="rId118" w:anchor="printSource" w:tooltip="print" w:history="1">
        <w:r w:rsidR="00EC474B">
          <w:rPr>
            <w:rStyle w:val="a4"/>
            <w:rFonts w:ascii="맑은 고딕" w:eastAsia="맑은 고딕" w:hAnsi="맑은 고딕" w:hint="eastAsia"/>
            <w:sz w:val="18"/>
            <w:szCs w:val="18"/>
            <w:bdr w:val="none" w:sz="0" w:space="0" w:color="auto" w:frame="1"/>
          </w:rPr>
          <w:t>print</w:t>
        </w:r>
      </w:hyperlink>
      <w:hyperlink r:id="rId119" w:anchor="about" w:tooltip="?" w:history="1">
        <w:r w:rsidR="00EC474B">
          <w:rPr>
            <w:rStyle w:val="a4"/>
            <w:rFonts w:ascii="맑은 고딕" w:eastAsia="맑은 고딕" w:hAnsi="맑은 고딕" w:hint="eastAsia"/>
            <w:sz w:val="18"/>
            <w:szCs w:val="18"/>
            <w:bdr w:val="none" w:sz="0" w:space="0" w:color="auto" w:frame="1"/>
          </w:rPr>
          <w:t>?</w:t>
        </w:r>
      </w:hyperlink>
    </w:p>
    <w:p w:rsidR="00EC474B" w:rsidRDefault="00EC474B" w:rsidP="00EC474B">
      <w:pPr>
        <w:rPr>
          <w:rFonts w:ascii="맑은 고딕" w:eastAsia="맑은 고딕" w:hAnsi="맑은 고딕"/>
          <w:color w:val="8A8A8A"/>
          <w:sz w:val="18"/>
          <w:szCs w:val="18"/>
        </w:rPr>
      </w:pPr>
      <w:r>
        <w:rPr>
          <w:rStyle w:val="HTML"/>
          <w:rFonts w:hint="eastAsia"/>
          <w:color w:val="8A8A8A"/>
        </w:rPr>
        <w:t>1.public</w:t>
      </w:r>
      <w:r>
        <w:rPr>
          <w:rStyle w:val="apple-converted-space"/>
          <w:rFonts w:ascii="맑은 고딕" w:eastAsia="맑은 고딕" w:hAnsi="맑은 고딕" w:hint="eastAsia"/>
          <w:color w:val="8A8A8A"/>
          <w:sz w:val="18"/>
          <w:szCs w:val="18"/>
        </w:rPr>
        <w:t> </w:t>
      </w:r>
      <w:r>
        <w:rPr>
          <w:rStyle w:val="HTML"/>
          <w:rFonts w:hint="eastAsia"/>
          <w:color w:val="8A8A8A"/>
        </w:rPr>
        <w:t>void</w:t>
      </w:r>
      <w:r>
        <w:rPr>
          <w:rStyle w:val="apple-converted-space"/>
          <w:rFonts w:ascii="맑은 고딕" w:eastAsia="맑은 고딕" w:hAnsi="맑은 고딕" w:hint="eastAsia"/>
          <w:color w:val="8A8A8A"/>
          <w:sz w:val="18"/>
          <w:szCs w:val="18"/>
        </w:rPr>
        <w:t> </w:t>
      </w:r>
      <w:r>
        <w:rPr>
          <w:rStyle w:val="HTML"/>
          <w:rFonts w:hint="eastAsia"/>
          <w:color w:val="8A8A8A"/>
        </w:rPr>
        <w:t>surfaceChanged(SurfaceHolder holder,</w:t>
      </w:r>
      <w:r>
        <w:rPr>
          <w:rStyle w:val="apple-converted-space"/>
          <w:rFonts w:hint="eastAsia"/>
          <w:color w:val="8A8A8A"/>
        </w:rPr>
        <w:t> </w:t>
      </w:r>
      <w:r>
        <w:rPr>
          <w:rStyle w:val="HTML"/>
          <w:rFonts w:hint="eastAsia"/>
          <w:color w:val="8A8A8A"/>
        </w:rPr>
        <w:t>int</w:t>
      </w:r>
      <w:r>
        <w:rPr>
          <w:rStyle w:val="apple-converted-space"/>
          <w:rFonts w:ascii="맑은 고딕" w:eastAsia="맑은 고딕" w:hAnsi="맑은 고딕" w:hint="eastAsia"/>
          <w:color w:val="8A8A8A"/>
          <w:sz w:val="18"/>
          <w:szCs w:val="18"/>
        </w:rPr>
        <w:t> </w:t>
      </w:r>
      <w:r>
        <w:rPr>
          <w:rStyle w:val="HTML"/>
          <w:rFonts w:hint="eastAsia"/>
          <w:color w:val="8A8A8A"/>
        </w:rPr>
        <w:t>format,</w:t>
      </w:r>
      <w:r>
        <w:rPr>
          <w:rStyle w:val="apple-converted-space"/>
          <w:rFonts w:hint="eastAsia"/>
          <w:color w:val="8A8A8A"/>
        </w:rPr>
        <w:t> </w:t>
      </w:r>
      <w:r>
        <w:rPr>
          <w:rStyle w:val="HTML"/>
          <w:rFonts w:hint="eastAsia"/>
          <w:color w:val="8A8A8A"/>
        </w:rPr>
        <w:t>int</w:t>
      </w:r>
      <w:r>
        <w:rPr>
          <w:rStyle w:val="apple-converted-space"/>
          <w:rFonts w:ascii="맑은 고딕" w:eastAsia="맑은 고딕" w:hAnsi="맑은 고딕" w:hint="eastAsia"/>
          <w:color w:val="8A8A8A"/>
          <w:sz w:val="18"/>
          <w:szCs w:val="18"/>
        </w:rPr>
        <w:t> </w:t>
      </w:r>
      <w:r>
        <w:rPr>
          <w:rStyle w:val="HTML"/>
          <w:rFonts w:hint="eastAsia"/>
          <w:color w:val="8A8A8A"/>
        </w:rPr>
        <w:t>w,</w:t>
      </w:r>
      <w:r>
        <w:rPr>
          <w:rStyle w:val="apple-converted-space"/>
          <w:rFonts w:hint="eastAsia"/>
          <w:color w:val="8A8A8A"/>
        </w:rPr>
        <w:t> </w:t>
      </w:r>
      <w:r>
        <w:rPr>
          <w:rStyle w:val="HTML"/>
          <w:rFonts w:hint="eastAsia"/>
          <w:color w:val="8A8A8A"/>
        </w:rPr>
        <w:t>int</w:t>
      </w:r>
      <w:r>
        <w:rPr>
          <w:rStyle w:val="apple-converted-space"/>
          <w:rFonts w:ascii="맑은 고딕" w:eastAsia="맑은 고딕" w:hAnsi="맑은 고딕" w:hint="eastAsia"/>
          <w:color w:val="8A8A8A"/>
          <w:sz w:val="18"/>
          <w:szCs w:val="18"/>
        </w:rPr>
        <w:t> </w:t>
      </w:r>
      <w:r>
        <w:rPr>
          <w:rStyle w:val="HTML"/>
          <w:rFonts w:hint="eastAsia"/>
          <w:color w:val="8A8A8A"/>
        </w:rPr>
        <w:t>h) {</w:t>
      </w:r>
    </w:p>
    <w:p w:rsidR="00EC474B" w:rsidRDefault="00EC474B" w:rsidP="00EC474B">
      <w:pPr>
        <w:rPr>
          <w:rFonts w:ascii="맑은 고딕" w:eastAsia="맑은 고딕" w:hAnsi="맑은 고딕"/>
          <w:color w:val="8A8A8A"/>
          <w:sz w:val="18"/>
          <w:szCs w:val="18"/>
        </w:rPr>
      </w:pPr>
      <w:r>
        <w:rPr>
          <w:rStyle w:val="HTML"/>
          <w:rFonts w:hint="eastAsia"/>
          <w:color w:val="8A8A8A"/>
        </w:rPr>
        <w:t>2.// 표시할 영역의 크기를 알았으므로 해당 크기로 Preview를 시작합니다.</w:t>
      </w:r>
    </w:p>
    <w:p w:rsidR="00EC474B" w:rsidRDefault="00EC474B" w:rsidP="00EC474B">
      <w:pPr>
        <w:rPr>
          <w:rFonts w:ascii="맑은 고딕" w:eastAsia="맑은 고딕" w:hAnsi="맑은 고딕"/>
          <w:color w:val="8A8A8A"/>
          <w:sz w:val="18"/>
          <w:szCs w:val="18"/>
        </w:rPr>
      </w:pPr>
      <w:r>
        <w:rPr>
          <w:rStyle w:val="HTML"/>
          <w:rFonts w:hint="eastAsia"/>
          <w:color w:val="8A8A8A"/>
        </w:rPr>
        <w:t>3.Camera.Parameters parameters = mCamera.getParameters();</w:t>
      </w:r>
      <w:r>
        <w:rPr>
          <w:rStyle w:val="apple-converted-space"/>
          <w:rFonts w:hint="eastAsia"/>
          <w:color w:val="8A8A8A"/>
        </w:rPr>
        <w:t> </w:t>
      </w:r>
      <w:r>
        <w:rPr>
          <w:rStyle w:val="HTML"/>
          <w:rFonts w:hint="eastAsia"/>
          <w:color w:val="8A8A8A"/>
        </w:rPr>
        <w:t>// (1)</w:t>
      </w:r>
    </w:p>
    <w:p w:rsidR="00EC474B" w:rsidRDefault="00EC474B" w:rsidP="00EC474B">
      <w:pPr>
        <w:rPr>
          <w:rFonts w:ascii="맑은 고딕" w:eastAsia="맑은 고딕" w:hAnsi="맑은 고딕"/>
          <w:color w:val="8A8A8A"/>
          <w:sz w:val="18"/>
          <w:szCs w:val="18"/>
        </w:rPr>
      </w:pPr>
      <w:r>
        <w:rPr>
          <w:rStyle w:val="HTML"/>
          <w:rFonts w:hint="eastAsia"/>
          <w:color w:val="8A8A8A"/>
        </w:rPr>
        <w:t>4.parameters.setPreviewSize(w, h);</w:t>
      </w:r>
      <w:r>
        <w:rPr>
          <w:rStyle w:val="apple-converted-space"/>
          <w:rFonts w:hint="eastAsia"/>
          <w:color w:val="8A8A8A"/>
        </w:rPr>
        <w:t> </w:t>
      </w:r>
      <w:r>
        <w:rPr>
          <w:rStyle w:val="HTML"/>
          <w:rFonts w:hint="eastAsia"/>
          <w:color w:val="8A8A8A"/>
        </w:rPr>
        <w:t>// (2)</w:t>
      </w:r>
    </w:p>
    <w:p w:rsidR="00EC474B" w:rsidRDefault="00EC474B" w:rsidP="00EC474B">
      <w:pPr>
        <w:rPr>
          <w:rFonts w:ascii="맑은 고딕" w:eastAsia="맑은 고딕" w:hAnsi="맑은 고딕"/>
          <w:color w:val="8A8A8A"/>
          <w:sz w:val="18"/>
          <w:szCs w:val="18"/>
        </w:rPr>
      </w:pPr>
      <w:r>
        <w:rPr>
          <w:rStyle w:val="HTML"/>
          <w:rFonts w:hint="eastAsia"/>
          <w:color w:val="8A8A8A"/>
        </w:rPr>
        <w:t>5.mCamera.setParameters(parameters);</w:t>
      </w:r>
      <w:r>
        <w:rPr>
          <w:rStyle w:val="apple-converted-space"/>
          <w:rFonts w:hint="eastAsia"/>
          <w:color w:val="8A8A8A"/>
        </w:rPr>
        <w:t> </w:t>
      </w:r>
      <w:r>
        <w:rPr>
          <w:rStyle w:val="HTML"/>
          <w:rFonts w:hint="eastAsia"/>
          <w:color w:val="8A8A8A"/>
        </w:rPr>
        <w:t>// (3)</w:t>
      </w:r>
    </w:p>
    <w:p w:rsidR="00EC474B" w:rsidRDefault="00EC474B" w:rsidP="00EC474B">
      <w:pPr>
        <w:rPr>
          <w:rFonts w:ascii="맑은 고딕" w:eastAsia="맑은 고딕" w:hAnsi="맑은 고딕"/>
          <w:color w:val="8A8A8A"/>
          <w:sz w:val="18"/>
          <w:szCs w:val="18"/>
        </w:rPr>
      </w:pPr>
      <w:r>
        <w:rPr>
          <w:rStyle w:val="HTML"/>
          <w:rFonts w:hint="eastAsia"/>
          <w:color w:val="8A8A8A"/>
        </w:rPr>
        <w:t>6.mCamera.startPreview();</w:t>
      </w:r>
    </w:p>
    <w:p w:rsidR="00EC474B" w:rsidRDefault="00EC474B" w:rsidP="00EC474B">
      <w:pPr>
        <w:rPr>
          <w:rFonts w:ascii="맑은 고딕" w:eastAsia="맑은 고딕" w:hAnsi="맑은 고딕"/>
          <w:color w:val="8A8A8A"/>
          <w:sz w:val="18"/>
          <w:szCs w:val="18"/>
        </w:rPr>
      </w:pPr>
      <w:r>
        <w:rPr>
          <w:rStyle w:val="HTML"/>
          <w:rFonts w:hint="eastAsia"/>
          <w:color w:val="8A8A8A"/>
        </w:rPr>
        <w:t>7.}</w:t>
      </w:r>
    </w:p>
    <w:p w:rsidR="00EC474B" w:rsidRDefault="00EC474B" w:rsidP="00EC474B">
      <w:pPr>
        <w:rPr>
          <w:rFonts w:ascii="맑은 고딕" w:eastAsia="맑은 고딕" w:hAnsi="맑은 고딕"/>
          <w:color w:val="8A8A8A"/>
          <w:sz w:val="18"/>
          <w:szCs w:val="18"/>
        </w:rPr>
      </w:pP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다음은 surfaceChanged메소드입니다. 이 메소드는 surfaceCreated()메소드 호출 이후에 호출되는 메소드로, Surface의 크기에 따라 실질적으로 어떻게 내용을 표시할지를 처리해주는 메소드입니다.</w:t>
      </w:r>
    </w:p>
    <w:p w:rsidR="00EC474B" w:rsidRDefault="00EC474B" w:rsidP="00EC474B">
      <w:pPr>
        <w:rPr>
          <w:rFonts w:ascii="맑은 고딕" w:eastAsia="맑은 고딕" w:hAnsi="맑은 고딕"/>
          <w:color w:val="8A8A8A"/>
          <w:sz w:val="18"/>
          <w:szCs w:val="18"/>
        </w:rPr>
      </w:pP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여기에서는 카메라의 여러 설정값들을 담고 있는 parameters를 받아온 후(1), 프리뷰의 크기를 지정합니다.(2) 그 후, setParameters()에 방금 카메라 프리뷰 크기를 수정한 parameter 객체를 인자로 넘겨줌으로써 카메라 객체에서 프리뷰 영상을 표시할 영역의 크기를 설정해주게 됩니다. (3)</w:t>
      </w:r>
    </w:p>
    <w:p w:rsidR="00EC474B" w:rsidRDefault="00EC474B" w:rsidP="00EC474B">
      <w:pPr>
        <w:rPr>
          <w:rFonts w:ascii="맑은 고딕" w:eastAsia="맑은 고딕" w:hAnsi="맑은 고딕"/>
          <w:color w:val="8A8A8A"/>
          <w:sz w:val="18"/>
          <w:szCs w:val="18"/>
        </w:rPr>
      </w:pP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이 과정이 모두 끝났다면, startPreview() 메소드를 통해 최종적으로 카메라 프리뷰 영상을 표시해주게 됩니다.</w:t>
      </w:r>
    </w:p>
    <w:p w:rsidR="00EC474B" w:rsidRDefault="00EC474B" w:rsidP="00EC474B">
      <w:pPr>
        <w:rPr>
          <w:rFonts w:ascii="맑은 고딕" w:eastAsia="맑은 고딕" w:hAnsi="맑은 고딕"/>
          <w:color w:val="8A8A8A"/>
          <w:sz w:val="18"/>
          <w:szCs w:val="18"/>
        </w:rPr>
      </w:pP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여기까지 해서 SurfaceView 부분의 구현이 모두 끝났습니다. 실질적으로 카메라의 영상을 처리하는 부분은 여기에서 끝났으므로, 남은 것들은 액티비티를 구성하고, 이 뷰의 객체를 생성한 후 액티비티의 화면으로 표시해주는 과정이 남았습니다. </w:t>
      </w: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액티비티 구현을 보도록 하죠.</w:t>
      </w:r>
    </w:p>
    <w:p w:rsidR="00EC474B" w:rsidRDefault="00EC474B" w:rsidP="00EC474B">
      <w:pPr>
        <w:rPr>
          <w:rFonts w:ascii="맑은 고딕" w:eastAsia="맑은 고딕" w:hAnsi="맑은 고딕"/>
          <w:color w:val="8A8A8A"/>
          <w:sz w:val="18"/>
          <w:szCs w:val="18"/>
        </w:rPr>
      </w:pPr>
    </w:p>
    <w:p w:rsidR="00EC474B" w:rsidRDefault="00153F68" w:rsidP="00EC474B">
      <w:pPr>
        <w:rPr>
          <w:rFonts w:ascii="맑은 고딕" w:eastAsia="맑은 고딕" w:hAnsi="맑은 고딕"/>
          <w:color w:val="8A8A8A"/>
          <w:sz w:val="18"/>
          <w:szCs w:val="18"/>
        </w:rPr>
      </w:pPr>
      <w:hyperlink r:id="rId120" w:anchor="viewSource" w:tooltip="view source" w:history="1">
        <w:r w:rsidR="00EC474B">
          <w:rPr>
            <w:rStyle w:val="a4"/>
            <w:rFonts w:ascii="맑은 고딕" w:eastAsia="맑은 고딕" w:hAnsi="맑은 고딕" w:hint="eastAsia"/>
            <w:sz w:val="18"/>
            <w:szCs w:val="18"/>
            <w:bdr w:val="none" w:sz="0" w:space="0" w:color="auto" w:frame="1"/>
          </w:rPr>
          <w:t>view source</w:t>
        </w:r>
      </w:hyperlink>
      <w:hyperlink r:id="rId121" w:anchor="printSource" w:tooltip="print" w:history="1">
        <w:r w:rsidR="00EC474B">
          <w:rPr>
            <w:rStyle w:val="a4"/>
            <w:rFonts w:ascii="맑은 고딕" w:eastAsia="맑은 고딕" w:hAnsi="맑은 고딕" w:hint="eastAsia"/>
            <w:sz w:val="18"/>
            <w:szCs w:val="18"/>
            <w:bdr w:val="none" w:sz="0" w:space="0" w:color="auto" w:frame="1"/>
          </w:rPr>
          <w:t>print</w:t>
        </w:r>
      </w:hyperlink>
      <w:hyperlink r:id="rId122" w:anchor="about" w:tooltip="?" w:history="1">
        <w:r w:rsidR="00EC474B">
          <w:rPr>
            <w:rStyle w:val="a4"/>
            <w:rFonts w:ascii="맑은 고딕" w:eastAsia="맑은 고딕" w:hAnsi="맑은 고딕" w:hint="eastAsia"/>
            <w:sz w:val="18"/>
            <w:szCs w:val="18"/>
            <w:bdr w:val="none" w:sz="0" w:space="0" w:color="auto" w:frame="1"/>
          </w:rPr>
          <w:t>?</w:t>
        </w:r>
      </w:hyperlink>
    </w:p>
    <w:p w:rsidR="00EC474B" w:rsidRDefault="00EC474B" w:rsidP="00EC474B">
      <w:pPr>
        <w:rPr>
          <w:rFonts w:ascii="맑은 고딕" w:eastAsia="맑은 고딕" w:hAnsi="맑은 고딕"/>
          <w:color w:val="8A8A8A"/>
          <w:sz w:val="18"/>
          <w:szCs w:val="18"/>
        </w:rPr>
      </w:pPr>
      <w:r>
        <w:rPr>
          <w:rStyle w:val="HTML"/>
          <w:rFonts w:hint="eastAsia"/>
          <w:color w:val="8A8A8A"/>
        </w:rPr>
        <w:t>01.public</w:t>
      </w:r>
      <w:r>
        <w:rPr>
          <w:rStyle w:val="apple-converted-space"/>
          <w:rFonts w:ascii="맑은 고딕" w:eastAsia="맑은 고딕" w:hAnsi="맑은 고딕" w:hint="eastAsia"/>
          <w:color w:val="8A8A8A"/>
          <w:sz w:val="18"/>
          <w:szCs w:val="18"/>
        </w:rPr>
        <w:t> </w:t>
      </w:r>
      <w:r>
        <w:rPr>
          <w:rStyle w:val="HTML"/>
          <w:rFonts w:hint="eastAsia"/>
          <w:color w:val="8A8A8A"/>
        </w:rPr>
        <w:t>class</w:t>
      </w:r>
      <w:r>
        <w:rPr>
          <w:rStyle w:val="apple-converted-space"/>
          <w:rFonts w:ascii="맑은 고딕" w:eastAsia="맑은 고딕" w:hAnsi="맑은 고딕" w:hint="eastAsia"/>
          <w:color w:val="8A8A8A"/>
          <w:sz w:val="18"/>
          <w:szCs w:val="18"/>
        </w:rPr>
        <w:t> </w:t>
      </w:r>
      <w:r>
        <w:rPr>
          <w:rStyle w:val="HTML"/>
          <w:rFonts w:hint="eastAsia"/>
          <w:color w:val="8A8A8A"/>
        </w:rPr>
        <w:t>CameraPreview</w:t>
      </w:r>
      <w:r>
        <w:rPr>
          <w:rStyle w:val="apple-converted-space"/>
          <w:rFonts w:hint="eastAsia"/>
          <w:color w:val="8A8A8A"/>
        </w:rPr>
        <w:t> </w:t>
      </w:r>
      <w:r>
        <w:rPr>
          <w:rStyle w:val="HTML"/>
          <w:rFonts w:hint="eastAsia"/>
          <w:color w:val="8A8A8A"/>
        </w:rPr>
        <w:t>extends</w:t>
      </w:r>
      <w:r>
        <w:rPr>
          <w:rStyle w:val="apple-converted-space"/>
          <w:rFonts w:ascii="맑은 고딕" w:eastAsia="맑은 고딕" w:hAnsi="맑은 고딕" w:hint="eastAsia"/>
          <w:color w:val="8A8A8A"/>
          <w:sz w:val="18"/>
          <w:szCs w:val="18"/>
        </w:rPr>
        <w:t> </w:t>
      </w:r>
      <w:r>
        <w:rPr>
          <w:rStyle w:val="HTML"/>
          <w:rFonts w:hint="eastAsia"/>
          <w:color w:val="8A8A8A"/>
        </w:rPr>
        <w:t>Activity {   </w:t>
      </w:r>
    </w:p>
    <w:p w:rsidR="00EC474B" w:rsidRDefault="00EC474B" w:rsidP="00EC474B">
      <w:pPr>
        <w:rPr>
          <w:rFonts w:ascii="맑은 고딕" w:eastAsia="맑은 고딕" w:hAnsi="맑은 고딕"/>
          <w:color w:val="8A8A8A"/>
          <w:sz w:val="18"/>
          <w:szCs w:val="18"/>
        </w:rPr>
      </w:pPr>
      <w:r>
        <w:rPr>
          <w:rStyle w:val="HTML"/>
          <w:rFonts w:hint="eastAsia"/>
          <w:color w:val="8A8A8A"/>
        </w:rPr>
        <w:t>02.private</w:t>
      </w:r>
      <w:r>
        <w:rPr>
          <w:rStyle w:val="apple-converted-space"/>
          <w:rFonts w:ascii="맑은 고딕" w:eastAsia="맑은 고딕" w:hAnsi="맑은 고딕" w:hint="eastAsia"/>
          <w:color w:val="8A8A8A"/>
          <w:sz w:val="18"/>
          <w:szCs w:val="18"/>
        </w:rPr>
        <w:t> </w:t>
      </w:r>
      <w:r>
        <w:rPr>
          <w:rStyle w:val="HTML"/>
          <w:rFonts w:hint="eastAsia"/>
          <w:color w:val="8A8A8A"/>
        </w:rPr>
        <w:t>Preview mPreview;</w:t>
      </w:r>
    </w:p>
    <w:p w:rsidR="00EC474B" w:rsidRDefault="00EC474B" w:rsidP="00EC474B">
      <w:pPr>
        <w:rPr>
          <w:rFonts w:ascii="맑은 고딕" w:eastAsia="맑은 고딕" w:hAnsi="맑은 고딕"/>
          <w:color w:val="8A8A8A"/>
          <w:sz w:val="18"/>
          <w:szCs w:val="18"/>
        </w:rPr>
      </w:pPr>
      <w:r>
        <w:rPr>
          <w:rStyle w:val="HTML"/>
          <w:rFonts w:hint="eastAsia"/>
          <w:color w:val="8A8A8A"/>
        </w:rPr>
        <w:t>03.</w:t>
      </w:r>
      <w:r>
        <w:rPr>
          <w:rStyle w:val="block"/>
          <w:rFonts w:ascii="맑은 고딕" w:eastAsia="맑은 고딕" w:hAnsi="맑은 고딕" w:hint="eastAsia"/>
          <w:color w:val="8A8A8A"/>
          <w:sz w:val="18"/>
          <w:szCs w:val="18"/>
        </w:rPr>
        <w:t> </w:t>
      </w:r>
    </w:p>
    <w:p w:rsidR="00EC474B" w:rsidRDefault="00EC474B" w:rsidP="00EC474B">
      <w:pPr>
        <w:rPr>
          <w:rFonts w:ascii="맑은 고딕" w:eastAsia="맑은 고딕" w:hAnsi="맑은 고딕"/>
          <w:color w:val="8A8A8A"/>
          <w:sz w:val="18"/>
          <w:szCs w:val="18"/>
        </w:rPr>
      </w:pPr>
      <w:r>
        <w:rPr>
          <w:rStyle w:val="HTML"/>
          <w:rFonts w:hint="eastAsia"/>
          <w:color w:val="8A8A8A"/>
        </w:rPr>
        <w:t>04.@Override</w:t>
      </w:r>
    </w:p>
    <w:p w:rsidR="00EC474B" w:rsidRDefault="00EC474B" w:rsidP="00EC474B">
      <w:pPr>
        <w:rPr>
          <w:rFonts w:ascii="맑은 고딕" w:eastAsia="맑은 고딕" w:hAnsi="맑은 고딕"/>
          <w:color w:val="8A8A8A"/>
          <w:sz w:val="18"/>
          <w:szCs w:val="18"/>
        </w:rPr>
      </w:pPr>
      <w:r>
        <w:rPr>
          <w:rStyle w:val="HTML"/>
          <w:rFonts w:hint="eastAsia"/>
          <w:color w:val="8A8A8A"/>
        </w:rPr>
        <w:t>05.protected</w:t>
      </w:r>
      <w:r>
        <w:rPr>
          <w:rStyle w:val="apple-converted-space"/>
          <w:rFonts w:ascii="맑은 고딕" w:eastAsia="맑은 고딕" w:hAnsi="맑은 고딕" w:hint="eastAsia"/>
          <w:color w:val="8A8A8A"/>
          <w:sz w:val="18"/>
          <w:szCs w:val="18"/>
        </w:rPr>
        <w:t> </w:t>
      </w:r>
      <w:r>
        <w:rPr>
          <w:rStyle w:val="HTML"/>
          <w:rFonts w:hint="eastAsia"/>
          <w:color w:val="8A8A8A"/>
        </w:rPr>
        <w:t>void</w:t>
      </w:r>
      <w:r>
        <w:rPr>
          <w:rStyle w:val="apple-converted-space"/>
          <w:rFonts w:ascii="맑은 고딕" w:eastAsia="맑은 고딕" w:hAnsi="맑은 고딕" w:hint="eastAsia"/>
          <w:color w:val="8A8A8A"/>
          <w:sz w:val="18"/>
          <w:szCs w:val="18"/>
        </w:rPr>
        <w:t> </w:t>
      </w:r>
      <w:r>
        <w:rPr>
          <w:rStyle w:val="HTML"/>
          <w:rFonts w:hint="eastAsia"/>
          <w:color w:val="8A8A8A"/>
        </w:rPr>
        <w:t>onCreate(Bundle savedInstanceState) {</w:t>
      </w:r>
    </w:p>
    <w:p w:rsidR="00EC474B" w:rsidRDefault="00EC474B" w:rsidP="00EC474B">
      <w:pPr>
        <w:rPr>
          <w:rFonts w:ascii="맑은 고딕" w:eastAsia="맑은 고딕" w:hAnsi="맑은 고딕"/>
          <w:color w:val="8A8A8A"/>
          <w:sz w:val="18"/>
          <w:szCs w:val="18"/>
        </w:rPr>
      </w:pPr>
      <w:r>
        <w:rPr>
          <w:rStyle w:val="HTML"/>
          <w:rFonts w:hint="eastAsia"/>
          <w:color w:val="8A8A8A"/>
        </w:rPr>
        <w:t>06.super.onCreate(savedInstanceState);</w:t>
      </w:r>
    </w:p>
    <w:p w:rsidR="00EC474B" w:rsidRDefault="00EC474B" w:rsidP="00EC474B">
      <w:pPr>
        <w:rPr>
          <w:rFonts w:ascii="맑은 고딕" w:eastAsia="맑은 고딕" w:hAnsi="맑은 고딕"/>
          <w:color w:val="8A8A8A"/>
          <w:sz w:val="18"/>
          <w:szCs w:val="18"/>
        </w:rPr>
      </w:pPr>
      <w:r>
        <w:rPr>
          <w:rStyle w:val="HTML"/>
          <w:rFonts w:hint="eastAsia"/>
          <w:color w:val="8A8A8A"/>
        </w:rPr>
        <w:t>07.</w:t>
      </w:r>
      <w:r>
        <w:rPr>
          <w:rStyle w:val="block"/>
          <w:rFonts w:ascii="맑은 고딕" w:eastAsia="맑은 고딕" w:hAnsi="맑은 고딕" w:hint="eastAsia"/>
          <w:color w:val="8A8A8A"/>
          <w:sz w:val="18"/>
          <w:szCs w:val="18"/>
        </w:rPr>
        <w:t> </w:t>
      </w:r>
    </w:p>
    <w:p w:rsidR="00EC474B" w:rsidRDefault="00EC474B" w:rsidP="00EC474B">
      <w:pPr>
        <w:rPr>
          <w:rFonts w:ascii="맑은 고딕" w:eastAsia="맑은 고딕" w:hAnsi="맑은 고딕"/>
          <w:color w:val="8A8A8A"/>
          <w:sz w:val="18"/>
          <w:szCs w:val="18"/>
        </w:rPr>
      </w:pPr>
      <w:r>
        <w:rPr>
          <w:rStyle w:val="HTML"/>
          <w:rFonts w:hint="eastAsia"/>
          <w:color w:val="8A8A8A"/>
        </w:rPr>
        <w:lastRenderedPageBreak/>
        <w:t>08.// Hide the window title.</w:t>
      </w:r>
    </w:p>
    <w:p w:rsidR="00EC474B" w:rsidRDefault="00EC474B" w:rsidP="00EC474B">
      <w:pPr>
        <w:rPr>
          <w:rFonts w:ascii="맑은 고딕" w:eastAsia="맑은 고딕" w:hAnsi="맑은 고딕"/>
          <w:color w:val="8A8A8A"/>
          <w:sz w:val="18"/>
          <w:szCs w:val="18"/>
        </w:rPr>
      </w:pPr>
      <w:r>
        <w:rPr>
          <w:rStyle w:val="HTML"/>
          <w:rFonts w:hint="eastAsia"/>
          <w:color w:val="8A8A8A"/>
        </w:rPr>
        <w:t>09.requestWindowFeature(Window.FEATURE_NO_TITLE);</w:t>
      </w:r>
    </w:p>
    <w:p w:rsidR="00EC474B" w:rsidRDefault="00EC474B" w:rsidP="00EC474B">
      <w:pPr>
        <w:rPr>
          <w:rFonts w:ascii="맑은 고딕" w:eastAsia="맑은 고딕" w:hAnsi="맑은 고딕"/>
          <w:color w:val="8A8A8A"/>
          <w:sz w:val="18"/>
          <w:szCs w:val="18"/>
        </w:rPr>
      </w:pPr>
      <w:r>
        <w:rPr>
          <w:rStyle w:val="HTML"/>
          <w:rFonts w:hint="eastAsia"/>
          <w:color w:val="8A8A8A"/>
        </w:rPr>
        <w:t>10.</w:t>
      </w:r>
      <w:r>
        <w:rPr>
          <w:rStyle w:val="block"/>
          <w:rFonts w:ascii="맑은 고딕" w:eastAsia="맑은 고딕" w:hAnsi="맑은 고딕" w:hint="eastAsia"/>
          <w:color w:val="8A8A8A"/>
          <w:sz w:val="18"/>
          <w:szCs w:val="18"/>
        </w:rPr>
        <w:t> </w:t>
      </w:r>
    </w:p>
    <w:p w:rsidR="00EC474B" w:rsidRDefault="00EC474B" w:rsidP="00EC474B">
      <w:pPr>
        <w:rPr>
          <w:rFonts w:ascii="맑은 고딕" w:eastAsia="맑은 고딕" w:hAnsi="맑은 고딕"/>
          <w:color w:val="8A8A8A"/>
          <w:sz w:val="18"/>
          <w:szCs w:val="18"/>
        </w:rPr>
      </w:pPr>
      <w:r>
        <w:rPr>
          <w:rStyle w:val="HTML"/>
          <w:rFonts w:hint="eastAsia"/>
          <w:color w:val="8A8A8A"/>
        </w:rPr>
        <w:t>11.// Create our Preview view and set it as the content of our activity.</w:t>
      </w:r>
    </w:p>
    <w:p w:rsidR="00EC474B" w:rsidRDefault="00EC474B" w:rsidP="00EC474B">
      <w:pPr>
        <w:rPr>
          <w:rFonts w:ascii="맑은 고딕" w:eastAsia="맑은 고딕" w:hAnsi="맑은 고딕"/>
          <w:color w:val="8A8A8A"/>
          <w:sz w:val="18"/>
          <w:szCs w:val="18"/>
        </w:rPr>
      </w:pPr>
      <w:r>
        <w:rPr>
          <w:rStyle w:val="HTML"/>
          <w:rFonts w:hint="eastAsia"/>
          <w:color w:val="8A8A8A"/>
        </w:rPr>
        <w:t>12.mPreview =</w:t>
      </w:r>
      <w:r>
        <w:rPr>
          <w:rStyle w:val="apple-converted-space"/>
          <w:rFonts w:hint="eastAsia"/>
          <w:color w:val="8A8A8A"/>
        </w:rPr>
        <w:t> </w:t>
      </w:r>
      <w:r>
        <w:rPr>
          <w:rStyle w:val="HTML"/>
          <w:rFonts w:hint="eastAsia"/>
          <w:color w:val="8A8A8A"/>
        </w:rPr>
        <w:t>new</w:t>
      </w:r>
      <w:r>
        <w:rPr>
          <w:rStyle w:val="apple-converted-space"/>
          <w:rFonts w:ascii="맑은 고딕" w:eastAsia="맑은 고딕" w:hAnsi="맑은 고딕" w:hint="eastAsia"/>
          <w:color w:val="8A8A8A"/>
          <w:sz w:val="18"/>
          <w:szCs w:val="18"/>
        </w:rPr>
        <w:t> </w:t>
      </w:r>
      <w:r>
        <w:rPr>
          <w:rStyle w:val="HTML"/>
          <w:rFonts w:hint="eastAsia"/>
          <w:color w:val="8A8A8A"/>
        </w:rPr>
        <w:t>Preview(this);</w:t>
      </w:r>
    </w:p>
    <w:p w:rsidR="00EC474B" w:rsidRDefault="00EC474B" w:rsidP="00EC474B">
      <w:pPr>
        <w:rPr>
          <w:rFonts w:ascii="맑은 고딕" w:eastAsia="맑은 고딕" w:hAnsi="맑은 고딕"/>
          <w:color w:val="8A8A8A"/>
          <w:sz w:val="18"/>
          <w:szCs w:val="18"/>
        </w:rPr>
      </w:pPr>
      <w:r>
        <w:rPr>
          <w:rStyle w:val="HTML"/>
          <w:rFonts w:hint="eastAsia"/>
          <w:color w:val="8A8A8A"/>
        </w:rPr>
        <w:t>13.setContentView(mPreview);</w:t>
      </w:r>
    </w:p>
    <w:p w:rsidR="00EC474B" w:rsidRDefault="00EC474B" w:rsidP="00EC474B">
      <w:pPr>
        <w:rPr>
          <w:rFonts w:ascii="맑은 고딕" w:eastAsia="맑은 고딕" w:hAnsi="맑은 고딕"/>
          <w:color w:val="8A8A8A"/>
          <w:sz w:val="18"/>
          <w:szCs w:val="18"/>
        </w:rPr>
      </w:pPr>
      <w:r>
        <w:rPr>
          <w:rStyle w:val="HTML"/>
          <w:rFonts w:hint="eastAsia"/>
          <w:color w:val="8A8A8A"/>
        </w:rPr>
        <w:t>14.}</w:t>
      </w:r>
    </w:p>
    <w:p w:rsidR="00EC474B" w:rsidRDefault="00EC474B" w:rsidP="00EC474B">
      <w:pPr>
        <w:rPr>
          <w:rFonts w:ascii="맑은 고딕" w:eastAsia="맑은 고딕" w:hAnsi="맑은 고딕"/>
          <w:color w:val="8A8A8A"/>
          <w:sz w:val="18"/>
          <w:szCs w:val="18"/>
        </w:rPr>
      </w:pPr>
      <w:r>
        <w:rPr>
          <w:rStyle w:val="HTML"/>
          <w:rFonts w:hint="eastAsia"/>
          <w:color w:val="8A8A8A"/>
        </w:rPr>
        <w:t>15.</w:t>
      </w:r>
      <w:r>
        <w:rPr>
          <w:rStyle w:val="block"/>
          <w:rFonts w:ascii="맑은 고딕" w:eastAsia="맑은 고딕" w:hAnsi="맑은 고딕" w:hint="eastAsia"/>
          <w:color w:val="8A8A8A"/>
          <w:sz w:val="18"/>
          <w:szCs w:val="18"/>
        </w:rPr>
        <w:t> </w:t>
      </w:r>
    </w:p>
    <w:p w:rsidR="00EC474B" w:rsidRDefault="00EC474B" w:rsidP="00EC474B">
      <w:pPr>
        <w:rPr>
          <w:rFonts w:ascii="맑은 고딕" w:eastAsia="맑은 고딕" w:hAnsi="맑은 고딕"/>
          <w:color w:val="8A8A8A"/>
          <w:sz w:val="18"/>
          <w:szCs w:val="18"/>
        </w:rPr>
      </w:pPr>
      <w:r>
        <w:rPr>
          <w:rStyle w:val="HTML"/>
          <w:rFonts w:hint="eastAsia"/>
          <w:color w:val="8A8A8A"/>
        </w:rPr>
        <w:t>16.}</w:t>
      </w: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다른 특이한 것들은 별로 없고, 액티비티의 이름을 표시해주는 타이틀바를 표시하지 않기 위해 </w:t>
      </w:r>
      <w:r>
        <w:rPr>
          <w:rStyle w:val="apple-style-span"/>
          <w:rFonts w:ascii="Courier New" w:eastAsia="맑은 고딕" w:hAnsi="Courier New" w:cs="Courier New"/>
          <w:color w:val="8A8A8A"/>
          <w:sz w:val="18"/>
          <w:szCs w:val="18"/>
          <w:bdr w:val="none" w:sz="0" w:space="0" w:color="auto" w:frame="1"/>
        </w:rPr>
        <w:t xml:space="preserve">requestWindowFeature(Window.FEATURE_NO_TITLE) </w:t>
      </w:r>
      <w:r>
        <w:rPr>
          <w:rStyle w:val="apple-style-span"/>
          <w:rFonts w:ascii="Courier New" w:eastAsia="맑은 고딕" w:hAnsi="Courier New" w:cs="Courier New"/>
          <w:color w:val="8A8A8A"/>
          <w:sz w:val="18"/>
          <w:szCs w:val="18"/>
          <w:bdr w:val="none" w:sz="0" w:space="0" w:color="auto" w:frame="1"/>
        </w:rPr>
        <w:t>를</w:t>
      </w:r>
      <w:r>
        <w:rPr>
          <w:rStyle w:val="apple-style-span"/>
          <w:rFonts w:ascii="Courier New" w:eastAsia="맑은 고딕" w:hAnsi="Courier New" w:cs="Courier New"/>
          <w:color w:val="8A8A8A"/>
          <w:sz w:val="18"/>
          <w:szCs w:val="18"/>
          <w:bdr w:val="none" w:sz="0" w:space="0" w:color="auto" w:frame="1"/>
        </w:rPr>
        <w:t xml:space="preserve"> </w:t>
      </w:r>
      <w:r>
        <w:rPr>
          <w:rStyle w:val="apple-style-span"/>
          <w:rFonts w:ascii="Courier New" w:eastAsia="맑은 고딕" w:hAnsi="Courier New" w:cs="Courier New"/>
          <w:color w:val="8A8A8A"/>
          <w:sz w:val="18"/>
          <w:szCs w:val="18"/>
          <w:bdr w:val="none" w:sz="0" w:space="0" w:color="auto" w:frame="1"/>
        </w:rPr>
        <w:t>사용하는</w:t>
      </w:r>
      <w:r>
        <w:rPr>
          <w:rStyle w:val="apple-style-span"/>
          <w:rFonts w:ascii="Courier New" w:eastAsia="맑은 고딕" w:hAnsi="Courier New" w:cs="Courier New"/>
          <w:color w:val="8A8A8A"/>
          <w:sz w:val="18"/>
          <w:szCs w:val="18"/>
          <w:bdr w:val="none" w:sz="0" w:space="0" w:color="auto" w:frame="1"/>
        </w:rPr>
        <w:t xml:space="preserve"> </w:t>
      </w:r>
      <w:r>
        <w:rPr>
          <w:rStyle w:val="apple-style-span"/>
          <w:rFonts w:ascii="Courier New" w:eastAsia="맑은 고딕" w:hAnsi="Courier New" w:cs="Courier New"/>
          <w:color w:val="8A8A8A"/>
          <w:sz w:val="18"/>
          <w:szCs w:val="18"/>
          <w:bdr w:val="none" w:sz="0" w:space="0" w:color="auto" w:frame="1"/>
        </w:rPr>
        <w:t>것을</w:t>
      </w:r>
      <w:r>
        <w:rPr>
          <w:rStyle w:val="apple-style-span"/>
          <w:rFonts w:ascii="Courier New" w:eastAsia="맑은 고딕" w:hAnsi="Courier New" w:cs="Courier New"/>
          <w:color w:val="8A8A8A"/>
          <w:sz w:val="18"/>
          <w:szCs w:val="18"/>
          <w:bdr w:val="none" w:sz="0" w:space="0" w:color="auto" w:frame="1"/>
        </w:rPr>
        <w:t xml:space="preserve"> </w:t>
      </w:r>
      <w:r>
        <w:rPr>
          <w:rStyle w:val="apple-style-span"/>
          <w:rFonts w:ascii="Courier New" w:eastAsia="맑은 고딕" w:hAnsi="Courier New" w:cs="Courier New"/>
          <w:color w:val="8A8A8A"/>
          <w:sz w:val="18"/>
          <w:szCs w:val="18"/>
          <w:bdr w:val="none" w:sz="0" w:space="0" w:color="auto" w:frame="1"/>
        </w:rPr>
        <w:t>확인할</w:t>
      </w:r>
      <w:r>
        <w:rPr>
          <w:rStyle w:val="apple-style-span"/>
          <w:rFonts w:ascii="Courier New" w:eastAsia="맑은 고딕" w:hAnsi="Courier New" w:cs="Courier New"/>
          <w:color w:val="8A8A8A"/>
          <w:sz w:val="18"/>
          <w:szCs w:val="18"/>
          <w:bdr w:val="none" w:sz="0" w:space="0" w:color="auto" w:frame="1"/>
        </w:rPr>
        <w:t xml:space="preserve"> </w:t>
      </w:r>
      <w:r>
        <w:rPr>
          <w:rStyle w:val="apple-style-span"/>
          <w:rFonts w:ascii="Courier New" w:eastAsia="맑은 고딕" w:hAnsi="Courier New" w:cs="Courier New"/>
          <w:color w:val="8A8A8A"/>
          <w:sz w:val="18"/>
          <w:szCs w:val="18"/>
          <w:bdr w:val="none" w:sz="0" w:space="0" w:color="auto" w:frame="1"/>
        </w:rPr>
        <w:t>수</w:t>
      </w:r>
      <w:r>
        <w:rPr>
          <w:rStyle w:val="apple-style-span"/>
          <w:rFonts w:ascii="Courier New" w:eastAsia="맑은 고딕" w:hAnsi="Courier New" w:cs="Courier New"/>
          <w:color w:val="8A8A8A"/>
          <w:sz w:val="18"/>
          <w:szCs w:val="18"/>
          <w:bdr w:val="none" w:sz="0" w:space="0" w:color="auto" w:frame="1"/>
        </w:rPr>
        <w:t xml:space="preserve"> </w:t>
      </w:r>
      <w:r>
        <w:rPr>
          <w:rStyle w:val="apple-style-span"/>
          <w:rFonts w:ascii="Courier New" w:eastAsia="맑은 고딕" w:hAnsi="Courier New" w:cs="Courier New"/>
          <w:color w:val="8A8A8A"/>
          <w:sz w:val="18"/>
          <w:szCs w:val="18"/>
          <w:bdr w:val="none" w:sz="0" w:space="0" w:color="auto" w:frame="1"/>
        </w:rPr>
        <w:t>있습니다</w:t>
      </w:r>
      <w:r>
        <w:rPr>
          <w:rStyle w:val="apple-style-span"/>
          <w:rFonts w:ascii="Courier New" w:eastAsia="맑은 고딕" w:hAnsi="Courier New" w:cs="Courier New"/>
          <w:color w:val="8A8A8A"/>
          <w:sz w:val="18"/>
          <w:szCs w:val="18"/>
          <w:bdr w:val="none" w:sz="0" w:space="0" w:color="auto" w:frame="1"/>
        </w:rPr>
        <w:t>.</w:t>
      </w:r>
    </w:p>
    <w:p w:rsidR="00EC474B" w:rsidRDefault="00EC474B" w:rsidP="00EC474B">
      <w:pPr>
        <w:rPr>
          <w:rStyle w:val="apple-style-span"/>
          <w:rFonts w:ascii="맑은 고딕" w:eastAsia="맑은 고딕" w:hAnsi="맑은 고딕" w:cs="Courier New"/>
          <w:color w:val="8A8A8A"/>
          <w:sz w:val="18"/>
          <w:szCs w:val="18"/>
          <w:bdr w:val="none" w:sz="0" w:space="0" w:color="auto" w:frame="1"/>
        </w:rPr>
      </w:pPr>
      <w:r>
        <w:rPr>
          <w:rFonts w:ascii="맑은 고딕" w:eastAsia="맑은 고딕" w:hAnsi="맑은 고딕" w:cs="Courier New" w:hint="eastAsia"/>
          <w:color w:val="8A8A8A"/>
          <w:sz w:val="18"/>
          <w:szCs w:val="18"/>
          <w:bdr w:val="none" w:sz="0" w:space="0" w:color="auto" w:frame="1"/>
        </w:rPr>
        <w:br/>
      </w:r>
    </w:p>
    <w:p w:rsidR="00EC474B" w:rsidRDefault="00EC474B" w:rsidP="00EC474B">
      <w:pPr>
        <w:rPr>
          <w:rFonts w:ascii="맑은 고딕" w:eastAsia="맑은 고딕" w:hAnsi="맑은 고딕"/>
          <w:color w:val="8A8A8A"/>
          <w:sz w:val="18"/>
          <w:szCs w:val="18"/>
        </w:rPr>
      </w:pPr>
      <w:r>
        <w:rPr>
          <w:rStyle w:val="apple-style-span"/>
          <w:rFonts w:ascii="맑은 고딕" w:eastAsia="맑은 고딕" w:hAnsi="맑은 고딕" w:cs="Courier New" w:hint="eastAsia"/>
          <w:color w:val="8A8A8A"/>
          <w:sz w:val="18"/>
          <w:szCs w:val="18"/>
          <w:bdr w:val="none" w:sz="0" w:space="0" w:color="auto" w:frame="1"/>
        </w:rPr>
        <w:t>자 이제 거의 다 끝났습니다. 카메라를 사용하기 위해서는 권한이 필요하므로, 메니페스트 파일에 권한을 추가합니다.</w:t>
      </w:r>
    </w:p>
    <w:p w:rsidR="00EC474B" w:rsidRDefault="00EC474B" w:rsidP="00EC474B">
      <w:pPr>
        <w:rPr>
          <w:rStyle w:val="apple-style-span"/>
          <w:rFonts w:ascii="맑은 고딕" w:eastAsia="맑은 고딕" w:hAnsi="맑은 고딕" w:cs="Courier New"/>
          <w:color w:val="8A8A8A"/>
          <w:sz w:val="18"/>
          <w:szCs w:val="18"/>
          <w:bdr w:val="none" w:sz="0" w:space="0" w:color="auto" w:frame="1"/>
        </w:rPr>
      </w:pPr>
      <w:r>
        <w:rPr>
          <w:rFonts w:ascii="맑은 고딕" w:eastAsia="맑은 고딕" w:hAnsi="맑은 고딕" w:cs="Courier New" w:hint="eastAsia"/>
          <w:color w:val="8A8A8A"/>
          <w:sz w:val="18"/>
          <w:szCs w:val="18"/>
          <w:bdr w:val="none" w:sz="0" w:space="0" w:color="auto" w:frame="1"/>
        </w:rPr>
        <w:br/>
      </w:r>
    </w:p>
    <w:p w:rsidR="00EC474B" w:rsidRDefault="00EC474B" w:rsidP="00EC474B">
      <w:pPr>
        <w:jc w:val="center"/>
        <w:rPr>
          <w:rFonts w:ascii="맑은 고딕" w:eastAsia="맑은 고딕" w:hAnsi="맑은 고딕" w:cs="Courier New"/>
          <w:color w:val="8A8A8A"/>
          <w:sz w:val="18"/>
          <w:szCs w:val="18"/>
          <w:bdr w:val="none" w:sz="0" w:space="0" w:color="auto" w:frame="1"/>
        </w:rPr>
      </w:pPr>
      <w:r>
        <w:rPr>
          <w:rFonts w:ascii="맑은 고딕" w:eastAsia="맑은 고딕" w:hAnsi="맑은 고딕" w:cs="Courier New"/>
          <w:noProof/>
          <w:color w:val="8A8A8A"/>
          <w:sz w:val="18"/>
          <w:szCs w:val="18"/>
          <w:bdr w:val="none" w:sz="0" w:space="0" w:color="auto" w:frame="1"/>
        </w:rPr>
        <w:drawing>
          <wp:inline distT="0" distB="0" distL="0" distR="0">
            <wp:extent cx="3543300" cy="2000250"/>
            <wp:effectExtent l="19050" t="0" r="0" b="0"/>
            <wp:docPr id="41" name="그림 8" descr="http://cfile23.uf.tistory.com/image/16200F034B38042E829C55">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file23.uf.tistory.com/image/16200F034B38042E829C55">
                      <a:hlinkClick r:id="rId123" tgtFrame="&quot;_blank&quot;"/>
                    </pic:cNvPr>
                    <pic:cNvPicPr>
                      <a:picLocks noChangeAspect="1" noChangeArrowheads="1"/>
                    </pic:cNvPicPr>
                  </pic:nvPicPr>
                  <pic:blipFill>
                    <a:blip r:embed="rId124"/>
                    <a:srcRect/>
                    <a:stretch>
                      <a:fillRect/>
                    </a:stretch>
                  </pic:blipFill>
                  <pic:spPr bwMode="auto">
                    <a:xfrm>
                      <a:off x="0" y="0"/>
                      <a:ext cx="3543300" cy="2000250"/>
                    </a:xfrm>
                    <a:prstGeom prst="rect">
                      <a:avLst/>
                    </a:prstGeom>
                    <a:noFill/>
                    <a:ln w="9525">
                      <a:noFill/>
                      <a:miter lim="800000"/>
                      <a:headEnd/>
                      <a:tailEnd/>
                    </a:ln>
                  </pic:spPr>
                </pic:pic>
              </a:graphicData>
            </a:graphic>
          </wp:inline>
        </w:drawing>
      </w:r>
    </w:p>
    <w:p w:rsidR="00EC474B" w:rsidRDefault="00EC474B" w:rsidP="00EC474B">
      <w:pPr>
        <w:rPr>
          <w:rStyle w:val="apple-style-span"/>
          <w:rFonts w:ascii="맑은 고딕" w:eastAsia="맑은 고딕" w:hAnsi="맑은 고딕" w:cs="Courier New"/>
          <w:color w:val="8A8A8A"/>
          <w:sz w:val="18"/>
          <w:szCs w:val="18"/>
          <w:bdr w:val="none" w:sz="0" w:space="0" w:color="auto" w:frame="1"/>
        </w:rPr>
      </w:pPr>
      <w:r>
        <w:rPr>
          <w:rFonts w:ascii="맑은 고딕" w:eastAsia="맑은 고딕" w:hAnsi="맑은 고딕" w:cs="Courier New" w:hint="eastAsia"/>
          <w:color w:val="8A8A8A"/>
          <w:sz w:val="18"/>
          <w:szCs w:val="18"/>
          <w:bdr w:val="none" w:sz="0" w:space="0" w:color="auto" w:frame="1"/>
        </w:rPr>
        <w:br/>
      </w:r>
    </w:p>
    <w:p w:rsidR="00EC474B" w:rsidRDefault="00EC474B" w:rsidP="00EC474B">
      <w:pPr>
        <w:jc w:val="left"/>
        <w:rPr>
          <w:rFonts w:ascii="맑은 고딕" w:eastAsia="맑은 고딕" w:hAnsi="맑은 고딕" w:cs="굴림"/>
          <w:color w:val="8A8A8A"/>
          <w:sz w:val="18"/>
          <w:szCs w:val="18"/>
        </w:rPr>
      </w:pPr>
      <w:r>
        <w:rPr>
          <w:rStyle w:val="apple-style-span"/>
          <w:rFonts w:ascii="맑은 고딕" w:eastAsia="맑은 고딕" w:hAnsi="맑은 고딕" w:cs="Courier New" w:hint="eastAsia"/>
          <w:color w:val="8A8A8A"/>
          <w:sz w:val="18"/>
          <w:szCs w:val="18"/>
          <w:bdr w:val="none" w:sz="0" w:space="0" w:color="auto" w:frame="1"/>
        </w:rPr>
        <w:t>위와 같이 메니페스트 파일의 Permission 탭으로 이동한 후, Add..버튼을 누릅니다.</w:t>
      </w:r>
    </w:p>
    <w:p w:rsidR="00EC474B" w:rsidRDefault="00EC474B" w:rsidP="00EC474B">
      <w:pPr>
        <w:rPr>
          <w:rStyle w:val="apple-style-span"/>
          <w:rFonts w:ascii="맑은 고딕" w:eastAsia="맑은 고딕" w:hAnsi="맑은 고딕" w:cs="Courier New"/>
          <w:color w:val="8A8A8A"/>
          <w:sz w:val="18"/>
          <w:szCs w:val="18"/>
          <w:bdr w:val="none" w:sz="0" w:space="0" w:color="auto" w:frame="1"/>
        </w:rPr>
      </w:pPr>
      <w:r>
        <w:rPr>
          <w:rFonts w:ascii="맑은 고딕" w:eastAsia="맑은 고딕" w:hAnsi="맑은 고딕" w:cs="Courier New" w:hint="eastAsia"/>
          <w:color w:val="8A8A8A"/>
          <w:sz w:val="18"/>
          <w:szCs w:val="18"/>
          <w:bdr w:val="none" w:sz="0" w:space="0" w:color="auto" w:frame="1"/>
        </w:rPr>
        <w:br/>
      </w:r>
    </w:p>
    <w:p w:rsidR="00EC474B" w:rsidRDefault="00EC474B" w:rsidP="00EC474B">
      <w:pPr>
        <w:jc w:val="center"/>
        <w:rPr>
          <w:rFonts w:ascii="맑은 고딕" w:eastAsia="맑은 고딕" w:hAnsi="맑은 고딕" w:cs="Courier New"/>
          <w:color w:val="8A8A8A"/>
          <w:sz w:val="18"/>
          <w:szCs w:val="18"/>
          <w:bdr w:val="none" w:sz="0" w:space="0" w:color="auto" w:frame="1"/>
        </w:rPr>
      </w:pPr>
      <w:r>
        <w:rPr>
          <w:rFonts w:ascii="맑은 고딕" w:eastAsia="맑은 고딕" w:hAnsi="맑은 고딕" w:cs="Courier New"/>
          <w:noProof/>
          <w:color w:val="8A8A8A"/>
          <w:sz w:val="18"/>
          <w:szCs w:val="18"/>
          <w:bdr w:val="none" w:sz="0" w:space="0" w:color="auto" w:frame="1"/>
        </w:rPr>
        <w:lastRenderedPageBreak/>
        <w:drawing>
          <wp:inline distT="0" distB="0" distL="0" distR="0">
            <wp:extent cx="3714750" cy="4095750"/>
            <wp:effectExtent l="19050" t="0" r="0" b="0"/>
            <wp:docPr id="40" name="그림 9" descr="http://cfile24.uf.tistory.com/image/18200F034B38042F83FCD1">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file24.uf.tistory.com/image/18200F034B38042F83FCD1">
                      <a:hlinkClick r:id="rId125" tgtFrame="&quot;_blank&quot;"/>
                    </pic:cNvPr>
                    <pic:cNvPicPr>
                      <a:picLocks noChangeAspect="1" noChangeArrowheads="1"/>
                    </pic:cNvPicPr>
                  </pic:nvPicPr>
                  <pic:blipFill>
                    <a:blip r:embed="rId126"/>
                    <a:srcRect/>
                    <a:stretch>
                      <a:fillRect/>
                    </a:stretch>
                  </pic:blipFill>
                  <pic:spPr bwMode="auto">
                    <a:xfrm>
                      <a:off x="0" y="0"/>
                      <a:ext cx="3714750" cy="4095750"/>
                    </a:xfrm>
                    <a:prstGeom prst="rect">
                      <a:avLst/>
                    </a:prstGeom>
                    <a:noFill/>
                    <a:ln w="9525">
                      <a:noFill/>
                      <a:miter lim="800000"/>
                      <a:headEnd/>
                      <a:tailEnd/>
                    </a:ln>
                  </pic:spPr>
                </pic:pic>
              </a:graphicData>
            </a:graphic>
          </wp:inline>
        </w:drawing>
      </w:r>
    </w:p>
    <w:p w:rsidR="00EC474B" w:rsidRDefault="00EC474B" w:rsidP="00EC474B">
      <w:pPr>
        <w:rPr>
          <w:rStyle w:val="apple-style-span"/>
          <w:rFonts w:ascii="맑은 고딕" w:eastAsia="맑은 고딕" w:hAnsi="맑은 고딕" w:cs="Courier New"/>
          <w:color w:val="8A8A8A"/>
          <w:sz w:val="18"/>
          <w:szCs w:val="18"/>
          <w:bdr w:val="none" w:sz="0" w:space="0" w:color="auto" w:frame="1"/>
        </w:rPr>
      </w:pPr>
      <w:r>
        <w:rPr>
          <w:rFonts w:ascii="맑은 고딕" w:eastAsia="맑은 고딕" w:hAnsi="맑은 고딕" w:cs="Courier New" w:hint="eastAsia"/>
          <w:color w:val="8A8A8A"/>
          <w:sz w:val="18"/>
          <w:szCs w:val="18"/>
          <w:bdr w:val="none" w:sz="0" w:space="0" w:color="auto" w:frame="1"/>
        </w:rPr>
        <w:br/>
      </w:r>
    </w:p>
    <w:p w:rsidR="00EC474B" w:rsidRDefault="00EC474B" w:rsidP="00EC474B">
      <w:pPr>
        <w:jc w:val="left"/>
        <w:rPr>
          <w:rFonts w:ascii="맑은 고딕" w:eastAsia="맑은 고딕" w:hAnsi="맑은 고딕" w:cs="굴림"/>
          <w:color w:val="8A8A8A"/>
          <w:sz w:val="18"/>
          <w:szCs w:val="18"/>
        </w:rPr>
      </w:pPr>
      <w:r>
        <w:rPr>
          <w:rStyle w:val="apple-style-span"/>
          <w:rFonts w:ascii="맑은 고딕" w:eastAsia="맑은 고딕" w:hAnsi="맑은 고딕" w:cs="Courier New" w:hint="eastAsia"/>
          <w:color w:val="8A8A8A"/>
          <w:sz w:val="18"/>
          <w:szCs w:val="18"/>
          <w:bdr w:val="none" w:sz="0" w:space="0" w:color="auto" w:frame="1"/>
        </w:rPr>
        <w:t>Uses Permission을 선택한 후, OK 버튼을 클릭합니다.</w:t>
      </w:r>
    </w:p>
    <w:p w:rsidR="00EC474B" w:rsidRDefault="00EC474B" w:rsidP="00EC474B">
      <w:pPr>
        <w:rPr>
          <w:rStyle w:val="apple-style-span"/>
          <w:rFonts w:ascii="맑은 고딕" w:eastAsia="맑은 고딕" w:hAnsi="맑은 고딕" w:cs="Courier New"/>
          <w:color w:val="8A8A8A"/>
          <w:sz w:val="18"/>
          <w:szCs w:val="18"/>
          <w:bdr w:val="none" w:sz="0" w:space="0" w:color="auto" w:frame="1"/>
        </w:rPr>
      </w:pPr>
      <w:r>
        <w:rPr>
          <w:rFonts w:ascii="맑은 고딕" w:eastAsia="맑은 고딕" w:hAnsi="맑은 고딕" w:cs="Courier New" w:hint="eastAsia"/>
          <w:color w:val="8A8A8A"/>
          <w:sz w:val="18"/>
          <w:szCs w:val="18"/>
          <w:bdr w:val="none" w:sz="0" w:space="0" w:color="auto" w:frame="1"/>
        </w:rPr>
        <w:br/>
      </w:r>
    </w:p>
    <w:p w:rsidR="00EC474B" w:rsidRDefault="00EC474B" w:rsidP="00EC474B">
      <w:pPr>
        <w:jc w:val="center"/>
        <w:rPr>
          <w:rFonts w:ascii="맑은 고딕" w:eastAsia="맑은 고딕" w:hAnsi="맑은 고딕" w:cs="Courier New"/>
          <w:color w:val="8A8A8A"/>
          <w:sz w:val="18"/>
          <w:szCs w:val="18"/>
          <w:bdr w:val="none" w:sz="0" w:space="0" w:color="auto" w:frame="1"/>
        </w:rPr>
      </w:pPr>
      <w:r>
        <w:rPr>
          <w:rFonts w:ascii="맑은 고딕" w:eastAsia="맑은 고딕" w:hAnsi="맑은 고딕" w:cs="Courier New"/>
          <w:noProof/>
          <w:color w:val="8A8A8A"/>
          <w:sz w:val="18"/>
          <w:szCs w:val="18"/>
          <w:bdr w:val="none" w:sz="0" w:space="0" w:color="auto" w:frame="1"/>
        </w:rPr>
        <w:drawing>
          <wp:inline distT="0" distB="0" distL="0" distR="0">
            <wp:extent cx="3438525" cy="1914525"/>
            <wp:effectExtent l="19050" t="0" r="9525" b="0"/>
            <wp:docPr id="39" name="그림 10" descr="http://cfile3.uf.tistory.com/image/19200F034B38042F8424F0">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file3.uf.tistory.com/image/19200F034B38042F8424F0">
                      <a:hlinkClick r:id="rId127" tgtFrame="&quot;_blank&quot;"/>
                    </pic:cNvPr>
                    <pic:cNvPicPr>
                      <a:picLocks noChangeAspect="1" noChangeArrowheads="1"/>
                    </pic:cNvPicPr>
                  </pic:nvPicPr>
                  <pic:blipFill>
                    <a:blip r:embed="rId128"/>
                    <a:srcRect/>
                    <a:stretch>
                      <a:fillRect/>
                    </a:stretch>
                  </pic:blipFill>
                  <pic:spPr bwMode="auto">
                    <a:xfrm>
                      <a:off x="0" y="0"/>
                      <a:ext cx="3438525" cy="1914525"/>
                    </a:xfrm>
                    <a:prstGeom prst="rect">
                      <a:avLst/>
                    </a:prstGeom>
                    <a:noFill/>
                    <a:ln w="9525">
                      <a:noFill/>
                      <a:miter lim="800000"/>
                      <a:headEnd/>
                      <a:tailEnd/>
                    </a:ln>
                  </pic:spPr>
                </pic:pic>
              </a:graphicData>
            </a:graphic>
          </wp:inline>
        </w:drawing>
      </w:r>
    </w:p>
    <w:p w:rsidR="00EC474B" w:rsidRDefault="00EC474B" w:rsidP="00EC474B">
      <w:pPr>
        <w:rPr>
          <w:rStyle w:val="apple-style-span"/>
          <w:rFonts w:ascii="맑은 고딕" w:eastAsia="맑은 고딕" w:hAnsi="맑은 고딕" w:cs="Courier New"/>
          <w:color w:val="8A8A8A"/>
          <w:sz w:val="18"/>
          <w:szCs w:val="18"/>
          <w:bdr w:val="none" w:sz="0" w:space="0" w:color="auto" w:frame="1"/>
        </w:rPr>
      </w:pPr>
      <w:r>
        <w:rPr>
          <w:rFonts w:ascii="맑은 고딕" w:eastAsia="맑은 고딕" w:hAnsi="맑은 고딕" w:cs="Courier New" w:hint="eastAsia"/>
          <w:color w:val="8A8A8A"/>
          <w:sz w:val="18"/>
          <w:szCs w:val="18"/>
          <w:bdr w:val="none" w:sz="0" w:space="0" w:color="auto" w:frame="1"/>
        </w:rPr>
        <w:br/>
      </w:r>
    </w:p>
    <w:p w:rsidR="00EC474B" w:rsidRDefault="00EC474B" w:rsidP="00EC474B">
      <w:pPr>
        <w:jc w:val="left"/>
        <w:rPr>
          <w:rFonts w:ascii="맑은 고딕" w:eastAsia="맑은 고딕" w:hAnsi="맑은 고딕" w:cs="굴림"/>
          <w:color w:val="8A8A8A"/>
          <w:sz w:val="18"/>
          <w:szCs w:val="18"/>
        </w:rPr>
      </w:pPr>
      <w:r>
        <w:rPr>
          <w:rFonts w:ascii="맑은 고딕" w:eastAsia="맑은 고딕" w:hAnsi="맑은 고딕" w:hint="eastAsia"/>
          <w:color w:val="8A8A8A"/>
          <w:sz w:val="18"/>
          <w:szCs w:val="18"/>
        </w:rPr>
        <w:t>새로 Uses Permission 항목에 카메라 사용 권한인 android.permission.CAMERA 를 선택해주면 권한 추가가 완료됩니다.</w:t>
      </w:r>
    </w:p>
    <w:p w:rsidR="00EC474B" w:rsidRDefault="00EC474B" w:rsidP="00EC474B">
      <w:pPr>
        <w:rPr>
          <w:rFonts w:ascii="맑은 고딕" w:eastAsia="맑은 고딕" w:hAnsi="맑은 고딕"/>
          <w:color w:val="8A8A8A"/>
          <w:sz w:val="18"/>
          <w:szCs w:val="18"/>
        </w:rPr>
      </w:pP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그리고, 메니페스트 파일을 열어 수동으로 &lt;uses-feature android:name="android.hardware.camera"/&gt; 를 추가합니다.</w:t>
      </w:r>
    </w:p>
    <w:p w:rsidR="00EC474B" w:rsidRDefault="00EC474B" w:rsidP="00EC474B">
      <w:pPr>
        <w:rPr>
          <w:rFonts w:ascii="맑은 고딕" w:eastAsia="맑은 고딕" w:hAnsi="맑은 고딕"/>
          <w:color w:val="8A8A8A"/>
          <w:sz w:val="18"/>
          <w:szCs w:val="18"/>
        </w:rPr>
      </w:pPr>
    </w:p>
    <w:p w:rsidR="00EC474B" w:rsidRDefault="00EC474B" w:rsidP="00EC474B">
      <w:pPr>
        <w:jc w:val="center"/>
        <w:rPr>
          <w:rFonts w:ascii="맑은 고딕" w:eastAsia="맑은 고딕" w:hAnsi="맑은 고딕"/>
          <w:color w:val="8A8A8A"/>
          <w:sz w:val="18"/>
          <w:szCs w:val="18"/>
        </w:rPr>
      </w:pPr>
      <w:r>
        <w:rPr>
          <w:rFonts w:ascii="맑은 고딕" w:eastAsia="맑은 고딕" w:hAnsi="맑은 고딕"/>
          <w:noProof/>
          <w:color w:val="8A8A8A"/>
          <w:sz w:val="18"/>
          <w:szCs w:val="18"/>
          <w:bdr w:val="none" w:sz="0" w:space="0" w:color="auto" w:frame="1"/>
        </w:rPr>
        <w:lastRenderedPageBreak/>
        <w:drawing>
          <wp:inline distT="0" distB="0" distL="0" distR="0">
            <wp:extent cx="4762500" cy="1285875"/>
            <wp:effectExtent l="19050" t="0" r="0" b="0"/>
            <wp:docPr id="38" name="그림 11" descr="http://cfile2.uf.tistory.com/image/17759E164B3804CA975C50">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file2.uf.tistory.com/image/17759E164B3804CA975C50">
                      <a:hlinkClick r:id="rId129" tgtFrame="&quot;_blank&quot;"/>
                    </pic:cNvPr>
                    <pic:cNvPicPr>
                      <a:picLocks noChangeAspect="1" noChangeArrowheads="1"/>
                    </pic:cNvPicPr>
                  </pic:nvPicPr>
                  <pic:blipFill>
                    <a:blip r:embed="rId130"/>
                    <a:srcRect/>
                    <a:stretch>
                      <a:fillRect/>
                    </a:stretch>
                  </pic:blipFill>
                  <pic:spPr bwMode="auto">
                    <a:xfrm>
                      <a:off x="0" y="0"/>
                      <a:ext cx="4762500" cy="1285875"/>
                    </a:xfrm>
                    <a:prstGeom prst="rect">
                      <a:avLst/>
                    </a:prstGeom>
                    <a:noFill/>
                    <a:ln w="9525">
                      <a:noFill/>
                      <a:miter lim="800000"/>
                      <a:headEnd/>
                      <a:tailEnd/>
                    </a:ln>
                  </pic:spPr>
                </pic:pic>
              </a:graphicData>
            </a:graphic>
          </wp:inline>
        </w:drawing>
      </w:r>
    </w:p>
    <w:p w:rsidR="00EC474B" w:rsidRDefault="00EC474B" w:rsidP="00EC474B">
      <w:pPr>
        <w:jc w:val="left"/>
        <w:rPr>
          <w:rFonts w:ascii="맑은 고딕" w:eastAsia="맑은 고딕" w:hAnsi="맑은 고딕"/>
          <w:color w:val="8A8A8A"/>
          <w:sz w:val="18"/>
          <w:szCs w:val="18"/>
        </w:rPr>
      </w:pPr>
      <w:r>
        <w:rPr>
          <w:rFonts w:ascii="맑은 고딕" w:eastAsia="맑은 고딕" w:hAnsi="맑은 고딕" w:hint="eastAsia"/>
          <w:color w:val="8A8A8A"/>
          <w:sz w:val="18"/>
          <w:szCs w:val="18"/>
        </w:rPr>
        <w:t> </w:t>
      </w: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이 기능은 SDK버전을 선언하는 것과 비슷하게 카메라가 없는 장치에서는 아예 어플리케이션이 설치가 되지 않도록 하는 옵션입니다. 안드로이드를 사용하는 장치가 한두가지가 아니므로 이런 식으로 각 장치의 특성에 맞도록 적절히 조치를 해 주는 것이죠.</w:t>
      </w:r>
    </w:p>
    <w:p w:rsidR="00EC474B" w:rsidRDefault="00EC474B" w:rsidP="00EC474B">
      <w:pPr>
        <w:rPr>
          <w:rFonts w:ascii="맑은 고딕" w:eastAsia="맑은 고딕" w:hAnsi="맑은 고딕"/>
          <w:color w:val="8A8A8A"/>
          <w:sz w:val="18"/>
          <w:szCs w:val="18"/>
        </w:rPr>
      </w:pP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마지막으로, 액티비티를 landscape 모드로 표시하기 위해 메니페스트 파일을 열어 Application 탭으로 간후,</w:t>
      </w:r>
    </w:p>
    <w:p w:rsidR="00EC474B" w:rsidRDefault="00EC474B" w:rsidP="00EC474B">
      <w:pPr>
        <w:rPr>
          <w:rFonts w:ascii="맑은 고딕" w:eastAsia="맑은 고딕" w:hAnsi="맑은 고딕"/>
          <w:color w:val="8A8A8A"/>
          <w:sz w:val="18"/>
          <w:szCs w:val="18"/>
        </w:rPr>
      </w:pPr>
    </w:p>
    <w:p w:rsidR="00EC474B" w:rsidRDefault="00EC474B" w:rsidP="00EC474B">
      <w:pPr>
        <w:jc w:val="center"/>
        <w:rPr>
          <w:rFonts w:ascii="맑은 고딕" w:eastAsia="맑은 고딕" w:hAnsi="맑은 고딕"/>
          <w:color w:val="8A8A8A"/>
          <w:sz w:val="18"/>
          <w:szCs w:val="18"/>
        </w:rPr>
      </w:pPr>
      <w:r>
        <w:rPr>
          <w:rFonts w:ascii="맑은 고딕" w:eastAsia="맑은 고딕" w:hAnsi="맑은 고딕"/>
          <w:noProof/>
          <w:color w:val="8A8A8A"/>
          <w:sz w:val="18"/>
          <w:szCs w:val="18"/>
          <w:bdr w:val="none" w:sz="0" w:space="0" w:color="auto" w:frame="1"/>
        </w:rPr>
        <w:drawing>
          <wp:inline distT="0" distB="0" distL="0" distR="0">
            <wp:extent cx="6505575" cy="1514475"/>
            <wp:effectExtent l="19050" t="0" r="9525" b="0"/>
            <wp:docPr id="37" name="그림 12" descr="http://cfile30.uf.tistory.com/image/177407264B3806EB5CB60C">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file30.uf.tistory.com/image/177407264B3806EB5CB60C">
                      <a:hlinkClick r:id="rId131" tgtFrame="&quot;_blank&quot;"/>
                    </pic:cNvPr>
                    <pic:cNvPicPr>
                      <a:picLocks noChangeAspect="1" noChangeArrowheads="1"/>
                    </pic:cNvPicPr>
                  </pic:nvPicPr>
                  <pic:blipFill>
                    <a:blip r:embed="rId132"/>
                    <a:srcRect/>
                    <a:stretch>
                      <a:fillRect/>
                    </a:stretch>
                  </pic:blipFill>
                  <pic:spPr bwMode="auto">
                    <a:xfrm>
                      <a:off x="0" y="0"/>
                      <a:ext cx="6505575" cy="1514475"/>
                    </a:xfrm>
                    <a:prstGeom prst="rect">
                      <a:avLst/>
                    </a:prstGeom>
                    <a:noFill/>
                    <a:ln w="9525">
                      <a:noFill/>
                      <a:miter lim="800000"/>
                      <a:headEnd/>
                      <a:tailEnd/>
                    </a:ln>
                  </pic:spPr>
                </pic:pic>
              </a:graphicData>
            </a:graphic>
          </wp:inline>
        </w:drawing>
      </w:r>
    </w:p>
    <w:p w:rsidR="00EC474B" w:rsidRDefault="00EC474B" w:rsidP="00EC474B">
      <w:pPr>
        <w:jc w:val="left"/>
        <w:rPr>
          <w:rFonts w:ascii="맑은 고딕" w:eastAsia="맑은 고딕" w:hAnsi="맑은 고딕"/>
          <w:color w:val="8A8A8A"/>
          <w:sz w:val="18"/>
          <w:szCs w:val="18"/>
        </w:rPr>
      </w:pP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Screen orientation을 landscape로 바꾸어줍니다. 이렇게 하면 이 액티비티는 항상 landscape 모드로 표시되게 됩니다.</w:t>
      </w:r>
    </w:p>
    <w:p w:rsidR="00EC474B" w:rsidRDefault="00EC474B" w:rsidP="00EC474B">
      <w:pPr>
        <w:rPr>
          <w:rFonts w:ascii="맑은 고딕" w:eastAsia="맑은 고딕" w:hAnsi="맑은 고딕"/>
          <w:color w:val="8A8A8A"/>
          <w:sz w:val="18"/>
          <w:szCs w:val="18"/>
        </w:rPr>
      </w:pPr>
    </w:p>
    <w:p w:rsidR="00EC474B" w:rsidRDefault="00EC474B" w:rsidP="00EC474B">
      <w:pPr>
        <w:jc w:val="center"/>
        <w:rPr>
          <w:rFonts w:ascii="맑은 고딕" w:eastAsia="맑은 고딕" w:hAnsi="맑은 고딕"/>
          <w:color w:val="8A8A8A"/>
          <w:sz w:val="18"/>
          <w:szCs w:val="18"/>
        </w:rPr>
      </w:pPr>
      <w:r>
        <w:rPr>
          <w:rFonts w:ascii="맑은 고딕" w:eastAsia="맑은 고딕" w:hAnsi="맑은 고딕"/>
          <w:noProof/>
          <w:color w:val="8A8A8A"/>
          <w:sz w:val="18"/>
          <w:szCs w:val="18"/>
          <w:bdr w:val="none" w:sz="0" w:space="0" w:color="auto" w:frame="1"/>
        </w:rPr>
        <w:drawing>
          <wp:inline distT="0" distB="0" distL="0" distR="0">
            <wp:extent cx="3133725" cy="1114425"/>
            <wp:effectExtent l="19050" t="0" r="9525" b="0"/>
            <wp:docPr id="36" name="그림 13" descr="http://cfile8.uf.tistory.com/image/187407264B3806EB5DB2D5">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8.uf.tistory.com/image/187407264B3806EB5DB2D5">
                      <a:hlinkClick r:id="rId133" tgtFrame="&quot;_blank&quot;"/>
                    </pic:cNvPr>
                    <pic:cNvPicPr>
                      <a:picLocks noChangeAspect="1" noChangeArrowheads="1"/>
                    </pic:cNvPicPr>
                  </pic:nvPicPr>
                  <pic:blipFill>
                    <a:blip r:embed="rId134"/>
                    <a:srcRect/>
                    <a:stretch>
                      <a:fillRect/>
                    </a:stretch>
                  </pic:blipFill>
                  <pic:spPr bwMode="auto">
                    <a:xfrm>
                      <a:off x="0" y="0"/>
                      <a:ext cx="3133725" cy="1114425"/>
                    </a:xfrm>
                    <a:prstGeom prst="rect">
                      <a:avLst/>
                    </a:prstGeom>
                    <a:noFill/>
                    <a:ln w="9525">
                      <a:noFill/>
                      <a:miter lim="800000"/>
                      <a:headEnd/>
                      <a:tailEnd/>
                    </a:ln>
                  </pic:spPr>
                </pic:pic>
              </a:graphicData>
            </a:graphic>
          </wp:inline>
        </w:drawing>
      </w:r>
    </w:p>
    <w:p w:rsidR="00EC474B" w:rsidRDefault="00EC474B" w:rsidP="00EC474B">
      <w:pPr>
        <w:jc w:val="left"/>
        <w:rPr>
          <w:rFonts w:ascii="맑은 고딕" w:eastAsia="맑은 고딕" w:hAnsi="맑은 고딕"/>
          <w:color w:val="8A8A8A"/>
          <w:sz w:val="18"/>
          <w:szCs w:val="18"/>
        </w:rPr>
      </w:pP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이 과정이 모두 끝났다면, 어플리케이션을 실행시켜봅시다. 카메라 미리보기가 잘 표시되는 것을 확인할 수 있습니다 :)</w:t>
      </w:r>
    </w:p>
    <w:p w:rsidR="00EC474B" w:rsidRDefault="00EC474B" w:rsidP="00EC474B">
      <w:pPr>
        <w:rPr>
          <w:rFonts w:ascii="맑은 고딕" w:eastAsia="맑은 고딕" w:hAnsi="맑은 고딕"/>
          <w:color w:val="8A8A8A"/>
          <w:sz w:val="18"/>
          <w:szCs w:val="18"/>
        </w:rPr>
      </w:pPr>
    </w:p>
    <w:p w:rsidR="00EC474B" w:rsidRDefault="00EC474B" w:rsidP="00EC474B">
      <w:pPr>
        <w:jc w:val="center"/>
        <w:rPr>
          <w:rFonts w:ascii="맑은 고딕" w:eastAsia="맑은 고딕" w:hAnsi="맑은 고딕"/>
          <w:color w:val="8A8A8A"/>
          <w:sz w:val="18"/>
          <w:szCs w:val="18"/>
        </w:rPr>
      </w:pPr>
      <w:r>
        <w:rPr>
          <w:rFonts w:ascii="맑은 고딕" w:eastAsia="맑은 고딕" w:hAnsi="맑은 고딕"/>
          <w:noProof/>
          <w:color w:val="8A8A8A"/>
          <w:sz w:val="18"/>
          <w:szCs w:val="18"/>
          <w:bdr w:val="none" w:sz="0" w:space="0" w:color="auto" w:frame="1"/>
        </w:rPr>
        <w:lastRenderedPageBreak/>
        <w:drawing>
          <wp:inline distT="0" distB="0" distL="0" distR="0">
            <wp:extent cx="4572000" cy="3048000"/>
            <wp:effectExtent l="19050" t="0" r="0" b="0"/>
            <wp:docPr id="35" name="그림 14" descr="http://cfile4.uf.tistory.com/image/1658F6274B380762AF5064">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cfile4.uf.tistory.com/image/1658F6274B380762AF5064">
                      <a:hlinkClick r:id="rId135" tgtFrame="&quot;_blank&quot;"/>
                    </pic:cNvPr>
                    <pic:cNvPicPr>
                      <a:picLocks noChangeAspect="1" noChangeArrowheads="1"/>
                    </pic:cNvPicPr>
                  </pic:nvPicPr>
                  <pic:blipFill>
                    <a:blip r:embed="rId136"/>
                    <a:srcRect/>
                    <a:stretch>
                      <a:fillRect/>
                    </a:stretch>
                  </pic:blipFill>
                  <pic:spPr bwMode="auto">
                    <a:xfrm>
                      <a:off x="0" y="0"/>
                      <a:ext cx="4572000" cy="3048000"/>
                    </a:xfrm>
                    <a:prstGeom prst="rect">
                      <a:avLst/>
                    </a:prstGeom>
                    <a:noFill/>
                    <a:ln w="9525">
                      <a:noFill/>
                      <a:miter lim="800000"/>
                      <a:headEnd/>
                      <a:tailEnd/>
                    </a:ln>
                  </pic:spPr>
                </pic:pic>
              </a:graphicData>
            </a:graphic>
          </wp:inline>
        </w:drawing>
      </w:r>
    </w:p>
    <w:p w:rsidR="00EC474B" w:rsidRDefault="00EC474B" w:rsidP="00EC474B">
      <w:pPr>
        <w:jc w:val="left"/>
        <w:rPr>
          <w:rFonts w:ascii="맑은 고딕" w:eastAsia="맑은 고딕" w:hAnsi="맑은 고딕"/>
          <w:color w:val="8A8A8A"/>
          <w:sz w:val="18"/>
          <w:szCs w:val="18"/>
        </w:rPr>
      </w:pPr>
      <w:r>
        <w:rPr>
          <w:rFonts w:ascii="맑은 고딕" w:eastAsia="맑은 고딕" w:hAnsi="맑은 고딕" w:hint="eastAsia"/>
          <w:color w:val="8A8A8A"/>
          <w:sz w:val="18"/>
          <w:szCs w:val="18"/>
        </w:rPr>
        <w:br/>
      </w:r>
    </w:p>
    <w:p w:rsidR="00EC474B" w:rsidRDefault="00EC474B" w:rsidP="00EC474B">
      <w:pPr>
        <w:rPr>
          <w:rFonts w:ascii="맑은 고딕" w:eastAsia="맑은 고딕" w:hAnsi="맑은 고딕"/>
          <w:color w:val="8A8A8A"/>
          <w:sz w:val="18"/>
          <w:szCs w:val="18"/>
        </w:rPr>
      </w:pPr>
      <w:r>
        <w:rPr>
          <w:rFonts w:ascii="맑은 고딕" w:eastAsia="맑은 고딕" w:hAnsi="맑은 고딕" w:hint="eastAsia"/>
          <w:color w:val="8A8A8A"/>
          <w:sz w:val="18"/>
          <w:szCs w:val="18"/>
        </w:rPr>
        <w:t>소스파일 첨부합니다.</w:t>
      </w:r>
    </w:p>
    <w:p w:rsidR="00EC474B" w:rsidRDefault="00EC474B" w:rsidP="00EC474B">
      <w:pPr>
        <w:rPr>
          <w:rFonts w:ascii="맑은 고딕" w:eastAsia="맑은 고딕" w:hAnsi="맑은 고딕"/>
          <w:color w:val="8A8A8A"/>
          <w:sz w:val="18"/>
          <w:szCs w:val="18"/>
        </w:rPr>
      </w:pPr>
    </w:p>
    <w:p w:rsidR="00EC474B" w:rsidRDefault="00153F68" w:rsidP="00EC474B">
      <w:pPr>
        <w:jc w:val="center"/>
        <w:rPr>
          <w:rFonts w:ascii="맑은 고딕" w:eastAsia="맑은 고딕" w:hAnsi="맑은 고딕"/>
          <w:color w:val="8A8A8A"/>
          <w:sz w:val="18"/>
          <w:szCs w:val="18"/>
        </w:rPr>
      </w:pPr>
      <w:hyperlink r:id="rId137" w:history="1">
        <w:r w:rsidR="00EC474B">
          <w:rPr>
            <w:rFonts w:ascii="맑은 고딕" w:eastAsia="맑은 고딕" w:hAnsi="맑은 고딕"/>
            <w:noProof/>
            <w:color w:val="8A8A8A"/>
            <w:sz w:val="18"/>
            <w:szCs w:val="18"/>
            <w:bdr w:val="none" w:sz="0" w:space="0" w:color="auto" w:frame="1"/>
          </w:rPr>
          <w:drawing>
            <wp:inline distT="0" distB="0" distL="0" distR="0">
              <wp:extent cx="152400" cy="152400"/>
              <wp:effectExtent l="19050" t="0" r="0" b="0"/>
              <wp:docPr id="34" name="그림 15" descr="http://cfs.tistory.com/blog/image/extension/zip.gif">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fs.tistory.com/blog/image/extension/zip.gif">
                        <a:hlinkClick r:id="rId137"/>
                      </pic:cNvPr>
                      <pic:cNvPicPr>
                        <a:picLocks noChangeAspect="1" noChangeArrowheads="1"/>
                      </pic:cNvPicPr>
                    </pic:nvPicPr>
                    <pic:blipFill>
                      <a:blip r:embed="rId138"/>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EC474B">
          <w:rPr>
            <w:rStyle w:val="apple-converted-space"/>
            <w:rFonts w:ascii="맑은 고딕" w:eastAsia="맑은 고딕" w:hAnsi="맑은 고딕" w:hint="eastAsia"/>
            <w:color w:val="8A8A8A"/>
            <w:sz w:val="18"/>
            <w:szCs w:val="18"/>
            <w:u w:val="single"/>
            <w:bdr w:val="none" w:sz="0" w:space="0" w:color="auto" w:frame="1"/>
          </w:rPr>
          <w:t> </w:t>
        </w:r>
        <w:r w:rsidR="00EC474B">
          <w:rPr>
            <w:rStyle w:val="a4"/>
            <w:rFonts w:ascii="맑은 고딕" w:eastAsia="맑은 고딕" w:hAnsi="맑은 고딕" w:hint="eastAsia"/>
            <w:color w:val="8A8A8A"/>
            <w:sz w:val="18"/>
            <w:szCs w:val="18"/>
            <w:bdr w:val="none" w:sz="0" w:space="0" w:color="auto" w:frame="1"/>
          </w:rPr>
          <w:t>CameraPreview.zip</w:t>
        </w:r>
      </w:hyperlink>
    </w:p>
    <w:p w:rsidR="006876F5" w:rsidRDefault="00153F68" w:rsidP="00AC3671">
      <w:hyperlink r:id="rId139" w:history="1">
        <w:r w:rsidR="00EC474B">
          <w:rPr>
            <w:rStyle w:val="a4"/>
          </w:rPr>
          <w:t>http://androidhuman.tistory.com/entry/카메라를-이용하자-카메라-프리뷰-띄우기</w:t>
        </w:r>
      </w:hyperlink>
    </w:p>
    <w:p w:rsidR="006876F5" w:rsidRDefault="006876F5">
      <w:pPr>
        <w:widowControl/>
        <w:wordWrap/>
        <w:autoSpaceDE/>
        <w:autoSpaceDN/>
        <w:jc w:val="left"/>
      </w:pPr>
      <w:r>
        <w:br w:type="page"/>
      </w:r>
    </w:p>
    <w:p w:rsidR="00EC474B" w:rsidRDefault="006876F5" w:rsidP="00AC3671">
      <w:r>
        <w:lastRenderedPageBreak/>
        <w:t>안드로이드</w:t>
      </w:r>
      <w:r>
        <w:rPr>
          <w:rFonts w:hint="eastAsia"/>
        </w:rPr>
        <w:t xml:space="preserve"> 타이틀 없에기</w:t>
      </w:r>
    </w:p>
    <w:p w:rsidR="006876F5" w:rsidRPr="006876F5" w:rsidRDefault="006876F5" w:rsidP="006876F5">
      <w:pPr>
        <w:widowControl/>
        <w:wordWrap/>
        <w:autoSpaceDE/>
        <w:autoSpaceDN/>
        <w:spacing w:line="150" w:lineRule="atLeast"/>
        <w:jc w:val="left"/>
        <w:rPr>
          <w:rFonts w:ascii="Consolas" w:eastAsia="맑은 고딕" w:hAnsi="Consolas" w:cs="굴림"/>
          <w:color w:val="8A8A8A"/>
          <w:kern w:val="0"/>
          <w:sz w:val="14"/>
          <w:szCs w:val="14"/>
        </w:rPr>
      </w:pPr>
      <w:r w:rsidRPr="006876F5">
        <w:rPr>
          <w:rFonts w:ascii="Consolas" w:eastAsia="맑은 고딕" w:hAnsi="Consolas" w:cs="굴림"/>
          <w:color w:val="8A8A8A"/>
          <w:kern w:val="0"/>
          <w:sz w:val="14"/>
        </w:rPr>
        <w:t> </w:t>
      </w:r>
    </w:p>
    <w:p w:rsidR="006876F5" w:rsidRPr="006876F5" w:rsidRDefault="006876F5" w:rsidP="006876F5">
      <w:pPr>
        <w:widowControl/>
        <w:wordWrap/>
        <w:autoSpaceDE/>
        <w:autoSpaceDN/>
        <w:spacing w:line="150" w:lineRule="atLeast"/>
        <w:jc w:val="left"/>
        <w:rPr>
          <w:rFonts w:ascii="Consolas" w:eastAsia="맑은 고딕" w:hAnsi="Consolas" w:cs="굴림"/>
          <w:color w:val="8A8A8A"/>
          <w:kern w:val="0"/>
          <w:sz w:val="14"/>
          <w:szCs w:val="14"/>
        </w:rPr>
      </w:pPr>
      <w:r w:rsidRPr="006876F5">
        <w:rPr>
          <w:rFonts w:ascii="굴림체" w:eastAsia="굴림체" w:hAnsi="굴림체" w:cs="굴림체"/>
          <w:color w:val="8A8A8A"/>
          <w:kern w:val="0"/>
          <w:sz w:val="24"/>
        </w:rPr>
        <w:t>08.// Hide the window title.</w:t>
      </w:r>
    </w:p>
    <w:p w:rsidR="006876F5" w:rsidRPr="006876F5" w:rsidRDefault="006876F5" w:rsidP="006876F5">
      <w:pPr>
        <w:widowControl/>
        <w:wordWrap/>
        <w:autoSpaceDE/>
        <w:autoSpaceDN/>
        <w:spacing w:line="150" w:lineRule="atLeast"/>
        <w:jc w:val="left"/>
        <w:rPr>
          <w:rFonts w:ascii="Consolas" w:eastAsia="맑은 고딕" w:hAnsi="Consolas" w:cs="굴림"/>
          <w:color w:val="8A8A8A"/>
          <w:kern w:val="0"/>
          <w:sz w:val="14"/>
          <w:szCs w:val="14"/>
        </w:rPr>
      </w:pPr>
      <w:r w:rsidRPr="006876F5">
        <w:rPr>
          <w:rFonts w:ascii="굴림체" w:eastAsia="굴림체" w:hAnsi="굴림체" w:cs="굴림체"/>
          <w:color w:val="8A8A8A"/>
          <w:kern w:val="0"/>
          <w:sz w:val="24"/>
        </w:rPr>
        <w:t>09.requestWindowFeature(Window.FEATURE_NO_TITLE);</w:t>
      </w:r>
    </w:p>
    <w:p w:rsidR="006876F5" w:rsidRDefault="006876F5" w:rsidP="00AC3671"/>
    <w:p w:rsidR="009E3009" w:rsidRDefault="009E3009" w:rsidP="00AC3671">
      <w:r>
        <w:t>안드로이드</w:t>
      </w:r>
      <w:r>
        <w:rPr>
          <w:rFonts w:hint="eastAsia"/>
        </w:rPr>
        <w:t xml:space="preserve"> activity 화면 전환 막기  </w:t>
      </w:r>
    </w:p>
    <w:p w:rsidR="009E3009" w:rsidRDefault="009E3009" w:rsidP="00AC3671">
      <w:pPr>
        <w:rPr>
          <w:rFonts w:ascii="Courier New" w:hAnsi="Courier New" w:cs="Courier New"/>
          <w:color w:val="008080"/>
          <w:kern w:val="0"/>
          <w:szCs w:val="20"/>
        </w:rPr>
      </w:pPr>
      <w:r>
        <w:rPr>
          <w:rFonts w:ascii="Courier New" w:hAnsi="Courier New" w:cs="Courier New"/>
          <w:color w:val="008080"/>
          <w:kern w:val="0"/>
          <w:szCs w:val="20"/>
          <w:highlight w:val="cyan"/>
        </w:rPr>
        <w:t>&lt;</w:t>
      </w:r>
      <w:r>
        <w:rPr>
          <w:rFonts w:ascii="Courier New" w:hAnsi="Courier New" w:cs="Courier New"/>
          <w:color w:val="3F7F7F"/>
          <w:kern w:val="0"/>
          <w:szCs w:val="20"/>
          <w:highlight w:val="cyan"/>
        </w:rPr>
        <w:t>activity</w:t>
      </w:r>
      <w:r>
        <w:rPr>
          <w:rFonts w:ascii="Courier New" w:hAnsi="Courier New" w:cs="Courier New"/>
          <w:kern w:val="0"/>
          <w:szCs w:val="20"/>
          <w:highlight w:val="cyan"/>
        </w:rPr>
        <w:t xml:space="preserve"> </w:t>
      </w:r>
      <w:r>
        <w:rPr>
          <w:rFonts w:ascii="Courier New" w:hAnsi="Courier New" w:cs="Courier New"/>
          <w:color w:val="7F007F"/>
          <w:kern w:val="0"/>
          <w:szCs w:val="20"/>
          <w:highlight w:val="cyan"/>
        </w:rPr>
        <w:t>android:name</w:t>
      </w:r>
      <w:r>
        <w:rPr>
          <w:rFonts w:ascii="Courier New" w:hAnsi="Courier New" w:cs="Courier New"/>
          <w:color w:val="000000"/>
          <w:kern w:val="0"/>
          <w:szCs w:val="20"/>
          <w:highlight w:val="cyan"/>
        </w:rPr>
        <w:t>=</w:t>
      </w:r>
      <w:r>
        <w:rPr>
          <w:rFonts w:ascii="Courier New" w:hAnsi="Courier New" w:cs="Courier New"/>
          <w:i/>
          <w:iCs/>
          <w:color w:val="2A00FF"/>
          <w:kern w:val="0"/>
          <w:szCs w:val="20"/>
          <w:highlight w:val="cyan"/>
        </w:rPr>
        <w:t>".activity.custom.customAlarm"</w:t>
      </w:r>
      <w:r>
        <w:rPr>
          <w:rFonts w:ascii="Courier New" w:hAnsi="Courier New" w:cs="Courier New"/>
          <w:kern w:val="0"/>
          <w:szCs w:val="20"/>
          <w:highlight w:val="cyan"/>
        </w:rPr>
        <w:tab/>
      </w:r>
      <w:r>
        <w:rPr>
          <w:rFonts w:ascii="Courier New" w:hAnsi="Courier New" w:cs="Courier New"/>
          <w:kern w:val="0"/>
          <w:szCs w:val="20"/>
          <w:highlight w:val="cyan"/>
        </w:rPr>
        <w:tab/>
      </w:r>
      <w:r w:rsidRPr="00555160">
        <w:rPr>
          <w:rFonts w:ascii="Courier New" w:hAnsi="Courier New" w:cs="Courier New"/>
          <w:b/>
          <w:color w:val="7F007F"/>
          <w:kern w:val="0"/>
          <w:szCs w:val="20"/>
          <w:highlight w:val="cyan"/>
        </w:rPr>
        <w:t>android:screenOrientation</w:t>
      </w:r>
      <w:r w:rsidRPr="00555160">
        <w:rPr>
          <w:rFonts w:ascii="Courier New" w:hAnsi="Courier New" w:cs="Courier New"/>
          <w:b/>
          <w:color w:val="000000"/>
          <w:kern w:val="0"/>
          <w:szCs w:val="20"/>
          <w:highlight w:val="cyan"/>
        </w:rPr>
        <w:t>=</w:t>
      </w:r>
      <w:r w:rsidRPr="00555160">
        <w:rPr>
          <w:rFonts w:ascii="Courier New" w:hAnsi="Courier New" w:cs="Courier New"/>
          <w:b/>
          <w:i/>
          <w:iCs/>
          <w:color w:val="2A00FF"/>
          <w:kern w:val="0"/>
          <w:szCs w:val="20"/>
          <w:highlight w:val="cyan"/>
        </w:rPr>
        <w:t>"portrait"</w:t>
      </w:r>
      <w:r>
        <w:rPr>
          <w:rFonts w:ascii="Courier New" w:hAnsi="Courier New" w:cs="Courier New"/>
          <w:kern w:val="0"/>
          <w:szCs w:val="20"/>
          <w:highlight w:val="cyan"/>
        </w:rPr>
        <w:t xml:space="preserve">     </w:t>
      </w:r>
      <w:r>
        <w:rPr>
          <w:rFonts w:ascii="Courier New" w:hAnsi="Courier New" w:cs="Courier New"/>
          <w:color w:val="7F007F"/>
          <w:kern w:val="0"/>
          <w:szCs w:val="20"/>
          <w:highlight w:val="cyan"/>
        </w:rPr>
        <w:t>android:windowSoftInputMode</w:t>
      </w:r>
      <w:r>
        <w:rPr>
          <w:rFonts w:ascii="Courier New" w:hAnsi="Courier New" w:cs="Courier New"/>
          <w:color w:val="000000"/>
          <w:kern w:val="0"/>
          <w:szCs w:val="20"/>
          <w:highlight w:val="cyan"/>
        </w:rPr>
        <w:t>=</w:t>
      </w:r>
      <w:r>
        <w:rPr>
          <w:rFonts w:ascii="Courier New" w:hAnsi="Courier New" w:cs="Courier New"/>
          <w:i/>
          <w:iCs/>
          <w:color w:val="2A00FF"/>
          <w:kern w:val="0"/>
          <w:szCs w:val="20"/>
          <w:highlight w:val="cyan"/>
        </w:rPr>
        <w:t>"stateAlwaysHidden"</w:t>
      </w:r>
      <w:r>
        <w:rPr>
          <w:rFonts w:ascii="Courier New" w:hAnsi="Courier New" w:cs="Courier New"/>
          <w:color w:val="008080"/>
          <w:kern w:val="0"/>
          <w:szCs w:val="20"/>
          <w:highlight w:val="cyan"/>
        </w:rPr>
        <w:t>/&gt;</w:t>
      </w:r>
    </w:p>
    <w:p w:rsidR="001719C9" w:rsidRDefault="001719C9" w:rsidP="00AC3671">
      <w:pPr>
        <w:rPr>
          <w:rFonts w:ascii="Courier New" w:hAnsi="Courier New" w:cs="Courier New"/>
          <w:b/>
          <w:color w:val="7F007F"/>
          <w:kern w:val="0"/>
          <w:szCs w:val="20"/>
          <w:highlight w:val="cyan"/>
        </w:rPr>
      </w:pPr>
      <w:r>
        <w:rPr>
          <w:rFonts w:ascii="Courier New" w:hAnsi="Courier New" w:cs="Courier New" w:hint="eastAsia"/>
          <w:b/>
          <w:color w:val="7F007F"/>
          <w:kern w:val="0"/>
          <w:szCs w:val="20"/>
          <w:highlight w:val="cyan"/>
        </w:rPr>
        <w:t>또는</w:t>
      </w:r>
    </w:p>
    <w:p w:rsidR="001719C9" w:rsidRDefault="001719C9" w:rsidP="00AC3671">
      <w:pPr>
        <w:rPr>
          <w:rFonts w:ascii="Courier New" w:hAnsi="Courier New" w:cs="Courier New"/>
          <w:b/>
          <w:i/>
          <w:iCs/>
          <w:color w:val="2A00FF"/>
          <w:kern w:val="0"/>
          <w:szCs w:val="20"/>
        </w:rPr>
      </w:pPr>
      <w:r w:rsidRPr="001719C9">
        <w:rPr>
          <w:rFonts w:ascii="Courier New" w:hAnsi="Courier New" w:cs="Courier New"/>
          <w:b/>
          <w:color w:val="7F007F"/>
          <w:kern w:val="0"/>
          <w:szCs w:val="20"/>
          <w:highlight w:val="cyan"/>
        </w:rPr>
        <w:t>android:screenOrientation</w:t>
      </w:r>
      <w:r w:rsidRPr="001719C9">
        <w:rPr>
          <w:rFonts w:ascii="Courier New" w:hAnsi="Courier New" w:cs="Courier New"/>
          <w:b/>
          <w:color w:val="000000"/>
          <w:kern w:val="0"/>
          <w:szCs w:val="20"/>
          <w:highlight w:val="cyan"/>
        </w:rPr>
        <w:t>=</w:t>
      </w:r>
      <w:r w:rsidRPr="001719C9">
        <w:rPr>
          <w:rFonts w:ascii="Courier New" w:hAnsi="Courier New" w:cs="Courier New"/>
          <w:b/>
          <w:i/>
          <w:iCs/>
          <w:color w:val="2A00FF"/>
          <w:kern w:val="0"/>
          <w:szCs w:val="20"/>
          <w:highlight w:val="cyan"/>
        </w:rPr>
        <w:t>"landscape"</w:t>
      </w:r>
    </w:p>
    <w:p w:rsidR="00877465" w:rsidRDefault="00153F68" w:rsidP="009D446F">
      <w:pPr>
        <w:pStyle w:val="4"/>
        <w:ind w:left="1200" w:hanging="400"/>
        <w:rPr>
          <w:rFonts w:ascii="돋움" w:eastAsia="돋움" w:hAnsi="돋움"/>
          <w:color w:val="000000"/>
          <w:sz w:val="21"/>
          <w:szCs w:val="21"/>
        </w:rPr>
      </w:pPr>
      <w:hyperlink r:id="rId140" w:history="1">
        <w:r w:rsidR="00877465">
          <w:rPr>
            <w:rStyle w:val="a4"/>
            <w:rFonts w:ascii="돋움" w:eastAsia="돋움" w:hAnsi="돋움" w:hint="eastAsia"/>
            <w:color w:val="000000"/>
            <w:sz w:val="21"/>
            <w:szCs w:val="21"/>
            <w:u w:val="none"/>
          </w:rPr>
          <w:t>전체화면 사용하기 (Status bar, Title bar 숨기기)</w:t>
        </w:r>
      </w:hyperlink>
    </w:p>
    <w:p w:rsidR="00877465" w:rsidRDefault="00877465" w:rsidP="00877465">
      <w:pPr>
        <w:rPr>
          <w:rFonts w:ascii="돋움" w:eastAsia="돋움" w:hAnsi="돋움"/>
          <w:color w:val="3074A5"/>
          <w:sz w:val="14"/>
          <w:szCs w:val="14"/>
        </w:rPr>
      </w:pPr>
      <w:r>
        <w:rPr>
          <w:rFonts w:ascii="돋움" w:eastAsia="돋움" w:hAnsi="돋움"/>
          <w:noProof/>
          <w:color w:val="3074A5"/>
          <w:sz w:val="14"/>
          <w:szCs w:val="14"/>
        </w:rPr>
        <w:drawing>
          <wp:inline distT="0" distB="0" distL="0" distR="0">
            <wp:extent cx="190500" cy="190500"/>
            <wp:effectExtent l="19050" t="0" r="0" b="0"/>
            <wp:docPr id="44" name="그림 27" descr="id: 회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d: 회색"/>
                    <pic:cNvPicPr>
                      <a:picLocks noChangeAspect="1" noChangeArrowheads="1"/>
                    </pic:cNvPicPr>
                  </pic:nvPicPr>
                  <pic:blipFill>
                    <a:blip r:embed="rId141"/>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rStyle w:val="member75"/>
          <w:rFonts w:ascii="돋움" w:eastAsia="돋움" w:hAnsi="돋움" w:hint="eastAsia"/>
          <w:color w:val="3074A5"/>
          <w:sz w:val="14"/>
          <w:szCs w:val="14"/>
        </w:rPr>
        <w:t>회색</w:t>
      </w:r>
    </w:p>
    <w:p w:rsidR="00877465" w:rsidRDefault="00153F68" w:rsidP="00877465">
      <w:pPr>
        <w:spacing w:line="196" w:lineRule="atLeast"/>
        <w:rPr>
          <w:rFonts w:ascii="Tahoma" w:eastAsia="돋움" w:hAnsi="Tahoma" w:cs="Tahoma"/>
          <w:color w:val="444444"/>
          <w:sz w:val="13"/>
          <w:szCs w:val="13"/>
        </w:rPr>
      </w:pPr>
      <w:hyperlink r:id="rId142" w:history="1">
        <w:r w:rsidR="00877465">
          <w:rPr>
            <w:rStyle w:val="a4"/>
            <w:rFonts w:ascii="Tahoma" w:eastAsia="돋움" w:hAnsi="Tahoma" w:cs="Tahoma"/>
            <w:color w:val="BBBBBB"/>
            <w:sz w:val="13"/>
            <w:szCs w:val="13"/>
            <w:u w:val="none"/>
          </w:rPr>
          <w:t>http://www.androidpub.com/4710</w:t>
        </w:r>
      </w:hyperlink>
    </w:p>
    <w:p w:rsidR="00877465" w:rsidRDefault="00877465" w:rsidP="00877465">
      <w:pPr>
        <w:spacing w:line="196" w:lineRule="atLeast"/>
        <w:rPr>
          <w:rFonts w:ascii="Tahoma" w:eastAsia="돋움" w:hAnsi="Tahoma" w:cs="Tahoma"/>
          <w:color w:val="444444"/>
          <w:sz w:val="13"/>
          <w:szCs w:val="13"/>
        </w:rPr>
      </w:pPr>
      <w:r>
        <w:rPr>
          <w:rStyle w:val="a8"/>
          <w:rFonts w:ascii="Tahoma" w:eastAsia="돋움" w:hAnsi="Tahoma" w:cs="Tahoma"/>
          <w:color w:val="444444"/>
          <w:sz w:val="13"/>
          <w:szCs w:val="13"/>
        </w:rPr>
        <w:t>2009.02.13</w:t>
      </w:r>
      <w:r>
        <w:rPr>
          <w:rStyle w:val="apple-converted-space"/>
          <w:rFonts w:ascii="Tahoma" w:eastAsia="돋움" w:hAnsi="Tahoma" w:cs="Tahoma"/>
          <w:color w:val="444444"/>
          <w:sz w:val="13"/>
          <w:szCs w:val="13"/>
        </w:rPr>
        <w:t> </w:t>
      </w:r>
      <w:r>
        <w:rPr>
          <w:rFonts w:ascii="Tahoma" w:eastAsia="돋움" w:hAnsi="Tahoma" w:cs="Tahoma"/>
          <w:color w:val="444444"/>
          <w:sz w:val="13"/>
          <w:szCs w:val="13"/>
        </w:rPr>
        <w:t>16:24:36</w:t>
      </w:r>
    </w:p>
    <w:p w:rsidR="00877465" w:rsidRDefault="00877465" w:rsidP="00877465">
      <w:pPr>
        <w:spacing w:line="196" w:lineRule="atLeast"/>
        <w:rPr>
          <w:rFonts w:ascii="Tahoma" w:eastAsia="돋움" w:hAnsi="Tahoma" w:cs="Tahoma"/>
          <w:color w:val="4A3FD7"/>
          <w:sz w:val="13"/>
          <w:szCs w:val="13"/>
        </w:rPr>
      </w:pPr>
      <w:r>
        <w:rPr>
          <w:rFonts w:ascii="Tahoma" w:eastAsia="돋움" w:hAnsi="Tahoma" w:cs="Tahoma"/>
          <w:color w:val="4A3FD7"/>
          <w:sz w:val="13"/>
          <w:szCs w:val="13"/>
        </w:rPr>
        <w:t>6107</w:t>
      </w:r>
    </w:p>
    <w:p w:rsidR="00877465" w:rsidRDefault="00153F68" w:rsidP="00877465">
      <w:pPr>
        <w:spacing w:line="196" w:lineRule="atLeast"/>
        <w:rPr>
          <w:rFonts w:ascii="Tahoma" w:eastAsia="돋움" w:hAnsi="Tahoma" w:cs="Tahoma"/>
          <w:color w:val="444444"/>
          <w:sz w:val="13"/>
          <w:szCs w:val="13"/>
        </w:rPr>
      </w:pPr>
      <w:hyperlink r:id="rId143" w:history="1">
        <w:r w:rsidR="00877465">
          <w:rPr>
            <w:rStyle w:val="a4"/>
            <w:rFonts w:ascii="Tahoma" w:eastAsia="돋움" w:hAnsi="Tahoma" w:cs="Tahoma"/>
            <w:b/>
            <w:bCs/>
            <w:color w:val="555555"/>
            <w:sz w:val="13"/>
            <w:szCs w:val="13"/>
            <w:u w:val="none"/>
          </w:rPr>
          <w:t>앱개발</w:t>
        </w:r>
      </w:hyperlink>
    </w:p>
    <w:p w:rsidR="00877465" w:rsidRDefault="00877465" w:rsidP="00877465">
      <w:pPr>
        <w:spacing w:after="240"/>
        <w:rPr>
          <w:rFonts w:ascii="돋움" w:eastAsia="돋움" w:hAnsi="돋움" w:cs="굴림"/>
          <w:color w:val="000000"/>
          <w:sz w:val="14"/>
          <w:szCs w:val="14"/>
        </w:rPr>
      </w:pPr>
      <w:r>
        <w:rPr>
          <w:rFonts w:ascii="돋움" w:eastAsia="돋움" w:hAnsi="돋움" w:hint="eastAsia"/>
          <w:color w:val="000000"/>
          <w:sz w:val="14"/>
          <w:szCs w:val="14"/>
        </w:rPr>
        <w:t>안드로이드에서 전체화면을 사용하기 위해서는 상태바(Status Bar)와 타이틀바(Title Bar)를 숨겨야 합니다. 숨기는 방법은 여러가지가 존재하는데 그 중 몇가지 방법을 정리하도록 하겠습니다.</w:t>
      </w:r>
      <w:r>
        <w:rPr>
          <w:rFonts w:ascii="돋움" w:eastAsia="돋움" w:hAnsi="돋움" w:hint="eastAsia"/>
          <w:color w:val="000000"/>
          <w:sz w:val="14"/>
          <w:szCs w:val="14"/>
        </w:rPr>
        <w:br/>
      </w:r>
      <w:r>
        <w:rPr>
          <w:rFonts w:ascii="돋움" w:eastAsia="돋움" w:hAnsi="돋움" w:hint="eastAsia"/>
          <w:color w:val="000000"/>
          <w:sz w:val="14"/>
          <w:szCs w:val="14"/>
        </w:rPr>
        <w:br/>
        <w:t>1. 미리 정의된 Theme 사용하기</w:t>
      </w:r>
    </w:p>
    <w:p w:rsidR="00877465" w:rsidRDefault="00877465" w:rsidP="00877465">
      <w:pPr>
        <w:rPr>
          <w:rFonts w:ascii="돋움" w:eastAsia="돋움" w:hAnsi="돋움"/>
          <w:color w:val="000000"/>
          <w:sz w:val="14"/>
          <w:szCs w:val="14"/>
        </w:rPr>
      </w:pPr>
      <w:r>
        <w:rPr>
          <w:rStyle w:val="HTML"/>
          <w:rFonts w:hint="eastAsia"/>
          <w:color w:val="000000"/>
        </w:rPr>
        <w:t>1.&lt;activity</w:t>
      </w:r>
      <w:r>
        <w:rPr>
          <w:rStyle w:val="apple-converted-space"/>
          <w:rFonts w:ascii="돋움" w:eastAsia="돋움" w:hAnsi="돋움" w:hint="eastAsia"/>
          <w:color w:val="000000"/>
          <w:sz w:val="14"/>
          <w:szCs w:val="14"/>
        </w:rPr>
        <w:t> </w:t>
      </w:r>
      <w:r>
        <w:rPr>
          <w:rStyle w:val="HTML"/>
          <w:rFonts w:hint="eastAsia"/>
          <w:color w:val="000000"/>
        </w:rPr>
        <w:t>android:name=".MyActivity"</w:t>
      </w:r>
    </w:p>
    <w:p w:rsidR="00877465" w:rsidRDefault="00877465" w:rsidP="00877465">
      <w:pPr>
        <w:rPr>
          <w:rFonts w:ascii="돋움" w:eastAsia="돋움" w:hAnsi="돋움"/>
          <w:color w:val="000000"/>
          <w:sz w:val="14"/>
          <w:szCs w:val="14"/>
        </w:rPr>
      </w:pPr>
      <w:r>
        <w:rPr>
          <w:rStyle w:val="HTML"/>
          <w:rFonts w:hint="eastAsia"/>
          <w:color w:val="000000"/>
        </w:rPr>
        <w:t>2.android:theme="@android:style/Theme.NoTitleBar.Fullscreen"</w:t>
      </w:r>
      <w:r>
        <w:rPr>
          <w:rStyle w:val="block"/>
          <w:rFonts w:ascii="돋움" w:eastAsia="돋움" w:hAnsi="돋움" w:hint="eastAsia"/>
          <w:color w:val="000000"/>
          <w:sz w:val="14"/>
          <w:szCs w:val="14"/>
        </w:rPr>
        <w:t> </w:t>
      </w:r>
      <w:r>
        <w:rPr>
          <w:rStyle w:val="apple-converted-space"/>
          <w:rFonts w:ascii="돋움" w:eastAsia="돋움" w:hAnsi="돋움" w:hint="eastAsia"/>
          <w:color w:val="000000"/>
          <w:sz w:val="14"/>
          <w:szCs w:val="14"/>
        </w:rPr>
        <w:t> </w:t>
      </w:r>
      <w:r>
        <w:rPr>
          <w:rStyle w:val="HTML"/>
          <w:rFonts w:hint="eastAsia"/>
          <w:color w:val="000000"/>
        </w:rPr>
        <w:t>&gt;</w:t>
      </w:r>
    </w:p>
    <w:p w:rsidR="00877465" w:rsidRDefault="00877465" w:rsidP="00877465">
      <w:pPr>
        <w:spacing w:after="240"/>
        <w:rPr>
          <w:rFonts w:ascii="돋움" w:eastAsia="돋움" w:hAnsi="돋움"/>
          <w:color w:val="000000"/>
          <w:sz w:val="14"/>
          <w:szCs w:val="14"/>
        </w:rPr>
      </w:pPr>
      <w:r>
        <w:rPr>
          <w:rFonts w:ascii="돋움" w:eastAsia="돋움" w:hAnsi="돋움" w:hint="eastAsia"/>
          <w:color w:val="000000"/>
          <w:sz w:val="14"/>
          <w:szCs w:val="14"/>
        </w:rPr>
        <w:t>AndroidManifest.xml 에서 Activity의 Theme를 위와 같이 설정해주면 Status Bar와 Title Bar가 모두 없는 상태가 됩니다.</w:t>
      </w:r>
      <w:r>
        <w:rPr>
          <w:rStyle w:val="apple-converted-space"/>
          <w:rFonts w:ascii="돋움" w:eastAsia="돋움" w:hAnsi="돋움" w:hint="eastAsia"/>
          <w:color w:val="000000"/>
          <w:sz w:val="14"/>
          <w:szCs w:val="14"/>
        </w:rPr>
        <w:t> </w:t>
      </w:r>
    </w:p>
    <w:p w:rsidR="00877465" w:rsidRDefault="00877465" w:rsidP="00877465">
      <w:pPr>
        <w:rPr>
          <w:rFonts w:ascii="돋움" w:eastAsia="돋움" w:hAnsi="돋움"/>
          <w:color w:val="000000"/>
          <w:sz w:val="14"/>
          <w:szCs w:val="14"/>
        </w:rPr>
      </w:pPr>
      <w:r>
        <w:rPr>
          <w:rStyle w:val="HTML"/>
          <w:rFonts w:hint="eastAsia"/>
          <w:color w:val="000000"/>
        </w:rPr>
        <w:t>1.&lt;activity</w:t>
      </w:r>
      <w:r>
        <w:rPr>
          <w:rStyle w:val="apple-converted-space"/>
          <w:rFonts w:ascii="돋움" w:eastAsia="돋움" w:hAnsi="돋움" w:hint="eastAsia"/>
          <w:color w:val="000000"/>
          <w:sz w:val="14"/>
          <w:szCs w:val="14"/>
        </w:rPr>
        <w:t> </w:t>
      </w:r>
      <w:r>
        <w:rPr>
          <w:rStyle w:val="HTML"/>
          <w:rFonts w:hint="eastAsia"/>
          <w:color w:val="000000"/>
        </w:rPr>
        <w:t>android:name=".MyActivity"</w:t>
      </w:r>
    </w:p>
    <w:p w:rsidR="00877465" w:rsidRDefault="00877465" w:rsidP="00877465">
      <w:pPr>
        <w:rPr>
          <w:rFonts w:ascii="돋움" w:eastAsia="돋움" w:hAnsi="돋움"/>
          <w:color w:val="000000"/>
          <w:sz w:val="14"/>
          <w:szCs w:val="14"/>
        </w:rPr>
      </w:pPr>
      <w:r>
        <w:rPr>
          <w:rStyle w:val="HTML"/>
          <w:rFonts w:hint="eastAsia"/>
          <w:color w:val="000000"/>
        </w:rPr>
        <w:t>2.android:theme="@android:style/Theme.NoTitleBar"</w:t>
      </w:r>
      <w:r>
        <w:rPr>
          <w:rStyle w:val="block"/>
          <w:rFonts w:ascii="돋움" w:eastAsia="돋움" w:hAnsi="돋움" w:hint="eastAsia"/>
          <w:color w:val="000000"/>
          <w:sz w:val="14"/>
          <w:szCs w:val="14"/>
        </w:rPr>
        <w:t> </w:t>
      </w:r>
      <w:r>
        <w:rPr>
          <w:rStyle w:val="apple-converted-space"/>
          <w:rFonts w:ascii="돋움" w:eastAsia="돋움" w:hAnsi="돋움" w:hint="eastAsia"/>
          <w:color w:val="000000"/>
          <w:sz w:val="14"/>
          <w:szCs w:val="14"/>
        </w:rPr>
        <w:t> </w:t>
      </w:r>
      <w:r>
        <w:rPr>
          <w:rStyle w:val="HTML"/>
          <w:rFonts w:hint="eastAsia"/>
          <w:color w:val="000000"/>
        </w:rPr>
        <w:t>&gt;</w:t>
      </w:r>
    </w:p>
    <w:p w:rsidR="00877465" w:rsidRDefault="00877465" w:rsidP="00877465">
      <w:pPr>
        <w:spacing w:after="240"/>
        <w:rPr>
          <w:rFonts w:ascii="돋움" w:eastAsia="돋움" w:hAnsi="돋움"/>
          <w:color w:val="000000"/>
          <w:sz w:val="14"/>
          <w:szCs w:val="14"/>
        </w:rPr>
      </w:pPr>
      <w:r>
        <w:rPr>
          <w:rFonts w:ascii="돋움" w:eastAsia="돋움" w:hAnsi="돋움" w:hint="eastAsia"/>
          <w:color w:val="000000"/>
          <w:sz w:val="14"/>
          <w:szCs w:val="14"/>
        </w:rPr>
        <w:t>이렇게만 한다면 TitleBar만 없는 상태가 됩니다.</w:t>
      </w:r>
      <w:r>
        <w:rPr>
          <w:rFonts w:ascii="돋움" w:eastAsia="돋움" w:hAnsi="돋움" w:hint="eastAsia"/>
          <w:color w:val="000000"/>
          <w:sz w:val="14"/>
          <w:szCs w:val="14"/>
        </w:rPr>
        <w:br/>
      </w:r>
      <w:r>
        <w:rPr>
          <w:rFonts w:ascii="돋움" w:eastAsia="돋움" w:hAnsi="돋움" w:hint="eastAsia"/>
          <w:color w:val="000000"/>
          <w:sz w:val="14"/>
          <w:szCs w:val="14"/>
        </w:rPr>
        <w:br/>
        <w:t>2. 내가 정의한 Theme 에서 설정하기</w:t>
      </w:r>
    </w:p>
    <w:p w:rsidR="00877465" w:rsidRDefault="00877465" w:rsidP="00877465">
      <w:pPr>
        <w:rPr>
          <w:rFonts w:ascii="돋움" w:eastAsia="돋움" w:hAnsi="돋움"/>
          <w:color w:val="000000"/>
          <w:sz w:val="14"/>
          <w:szCs w:val="14"/>
        </w:rPr>
      </w:pPr>
      <w:r>
        <w:rPr>
          <w:rStyle w:val="HTML"/>
          <w:rFonts w:hint="eastAsia"/>
          <w:color w:val="000000"/>
        </w:rPr>
        <w:t>1.&lt;item</w:t>
      </w:r>
      <w:r>
        <w:rPr>
          <w:rStyle w:val="apple-converted-space"/>
          <w:rFonts w:ascii="돋움" w:eastAsia="돋움" w:hAnsi="돋움" w:hint="eastAsia"/>
          <w:color w:val="000000"/>
          <w:sz w:val="14"/>
          <w:szCs w:val="14"/>
        </w:rPr>
        <w:t> </w:t>
      </w:r>
      <w:r>
        <w:rPr>
          <w:rStyle w:val="HTML"/>
          <w:rFonts w:hint="eastAsia"/>
          <w:color w:val="000000"/>
        </w:rPr>
        <w:t>name="windowNoTitle"&gt;true&lt;/item&gt;</w:t>
      </w:r>
    </w:p>
    <w:p w:rsidR="00877465" w:rsidRDefault="00877465" w:rsidP="00877465">
      <w:pPr>
        <w:spacing w:after="240"/>
        <w:rPr>
          <w:rFonts w:ascii="돋움" w:eastAsia="돋움" w:hAnsi="돋움"/>
          <w:color w:val="000000"/>
          <w:sz w:val="14"/>
          <w:szCs w:val="14"/>
        </w:rPr>
      </w:pPr>
      <w:r>
        <w:rPr>
          <w:rFonts w:ascii="돋움" w:eastAsia="돋움" w:hAnsi="돋움" w:hint="eastAsia"/>
          <w:color w:val="000000"/>
          <w:sz w:val="14"/>
          <w:szCs w:val="14"/>
        </w:rPr>
        <w:t>Title Bar만 없는 상태로 만들기</w:t>
      </w:r>
    </w:p>
    <w:p w:rsidR="00877465" w:rsidRDefault="00877465" w:rsidP="00877465">
      <w:pPr>
        <w:rPr>
          <w:rFonts w:ascii="돋움" w:eastAsia="돋움" w:hAnsi="돋움"/>
          <w:color w:val="000000"/>
          <w:sz w:val="14"/>
          <w:szCs w:val="14"/>
        </w:rPr>
      </w:pPr>
      <w:r>
        <w:rPr>
          <w:rStyle w:val="HTML"/>
          <w:rFonts w:hint="eastAsia"/>
          <w:color w:val="000000"/>
        </w:rPr>
        <w:t>1.&lt;item</w:t>
      </w:r>
      <w:r>
        <w:rPr>
          <w:rStyle w:val="apple-converted-space"/>
          <w:rFonts w:ascii="돋움" w:eastAsia="돋움" w:hAnsi="돋움" w:hint="eastAsia"/>
          <w:color w:val="000000"/>
          <w:sz w:val="14"/>
          <w:szCs w:val="14"/>
        </w:rPr>
        <w:t> </w:t>
      </w:r>
      <w:r>
        <w:rPr>
          <w:rStyle w:val="HTML"/>
          <w:rFonts w:hint="eastAsia"/>
          <w:color w:val="000000"/>
        </w:rPr>
        <w:t>name="windowFullscreen"&gt;true&lt;/item&gt;</w:t>
      </w:r>
    </w:p>
    <w:p w:rsidR="00877465" w:rsidRDefault="00877465" w:rsidP="00877465">
      <w:pPr>
        <w:spacing w:after="240"/>
        <w:rPr>
          <w:rFonts w:ascii="돋움" w:eastAsia="돋움" w:hAnsi="돋움"/>
          <w:color w:val="000000"/>
          <w:sz w:val="14"/>
          <w:szCs w:val="14"/>
        </w:rPr>
      </w:pPr>
      <w:r>
        <w:rPr>
          <w:rFonts w:ascii="돋움" w:eastAsia="돋움" w:hAnsi="돋움" w:hint="eastAsia"/>
          <w:color w:val="000000"/>
          <w:sz w:val="14"/>
          <w:szCs w:val="14"/>
        </w:rPr>
        <w:t>Status Bar와 Title Bar 모두 없는 상태 만들기</w:t>
      </w:r>
      <w:r>
        <w:rPr>
          <w:rFonts w:ascii="돋움" w:eastAsia="돋움" w:hAnsi="돋움" w:hint="eastAsia"/>
          <w:color w:val="000000"/>
          <w:sz w:val="14"/>
          <w:szCs w:val="14"/>
        </w:rPr>
        <w:br/>
      </w:r>
      <w:r>
        <w:rPr>
          <w:rFonts w:ascii="돋움" w:eastAsia="돋움" w:hAnsi="돋움" w:hint="eastAsia"/>
          <w:color w:val="000000"/>
          <w:sz w:val="14"/>
          <w:szCs w:val="14"/>
        </w:rPr>
        <w:br/>
        <w:t>3. Java Code에서 설정하기</w:t>
      </w:r>
    </w:p>
    <w:p w:rsidR="00877465" w:rsidRDefault="00877465" w:rsidP="00877465">
      <w:pPr>
        <w:rPr>
          <w:rFonts w:ascii="돋움" w:eastAsia="돋움" w:hAnsi="돋움"/>
          <w:color w:val="000000"/>
          <w:sz w:val="14"/>
          <w:szCs w:val="14"/>
        </w:rPr>
      </w:pPr>
      <w:r>
        <w:rPr>
          <w:rStyle w:val="HTML"/>
          <w:rFonts w:hint="eastAsia"/>
          <w:color w:val="000000"/>
        </w:rPr>
        <w:t>1.requestWindowFeature(Window.FEATURE_NO_TITLE);</w:t>
      </w:r>
    </w:p>
    <w:p w:rsidR="00877465" w:rsidRDefault="00877465" w:rsidP="00877465">
      <w:pPr>
        <w:spacing w:after="240"/>
        <w:rPr>
          <w:rFonts w:ascii="돋움" w:eastAsia="돋움" w:hAnsi="돋움"/>
          <w:color w:val="000000"/>
          <w:sz w:val="14"/>
          <w:szCs w:val="14"/>
        </w:rPr>
      </w:pPr>
      <w:r>
        <w:rPr>
          <w:rFonts w:ascii="돋움" w:eastAsia="돋움" w:hAnsi="돋움" w:hint="eastAsia"/>
          <w:color w:val="000000"/>
          <w:sz w:val="14"/>
          <w:szCs w:val="14"/>
        </w:rPr>
        <w:t>Title Bar 없는 상태로 만들기</w:t>
      </w:r>
    </w:p>
    <w:p w:rsidR="00877465" w:rsidRDefault="00877465" w:rsidP="00877465">
      <w:pPr>
        <w:rPr>
          <w:rFonts w:ascii="돋움" w:eastAsia="돋움" w:hAnsi="돋움"/>
          <w:color w:val="000000"/>
          <w:sz w:val="14"/>
          <w:szCs w:val="14"/>
        </w:rPr>
      </w:pPr>
      <w:r>
        <w:rPr>
          <w:rStyle w:val="HTML"/>
          <w:rFonts w:hint="eastAsia"/>
          <w:color w:val="000000"/>
        </w:rPr>
        <w:t>1.getWindow().setFlags(WindowManager.LayoutParams.FLAG_FULLSCREEN,</w:t>
      </w:r>
    </w:p>
    <w:p w:rsidR="00877465" w:rsidRDefault="00877465" w:rsidP="00877465">
      <w:pPr>
        <w:rPr>
          <w:rFonts w:ascii="돋움" w:eastAsia="돋움" w:hAnsi="돋움"/>
          <w:color w:val="000000"/>
          <w:sz w:val="14"/>
          <w:szCs w:val="14"/>
        </w:rPr>
      </w:pPr>
      <w:r>
        <w:rPr>
          <w:rStyle w:val="HTML"/>
          <w:rFonts w:hint="eastAsia"/>
          <w:color w:val="000000"/>
        </w:rPr>
        <w:t>2.WindowManager.LayoutParams.FLAG_FULLSCREEN);</w:t>
      </w:r>
    </w:p>
    <w:p w:rsidR="00877465" w:rsidRDefault="00877465" w:rsidP="00877465">
      <w:pPr>
        <w:rPr>
          <w:rFonts w:ascii="돋움" w:eastAsia="돋움" w:hAnsi="돋움"/>
          <w:color w:val="000000"/>
          <w:sz w:val="14"/>
          <w:szCs w:val="14"/>
        </w:rPr>
      </w:pPr>
      <w:r>
        <w:rPr>
          <w:rFonts w:ascii="돋움" w:eastAsia="돋움" w:hAnsi="돋움" w:hint="eastAsia"/>
          <w:color w:val="000000"/>
          <w:sz w:val="14"/>
          <w:szCs w:val="14"/>
        </w:rPr>
        <w:t>Status Bar 없는 상태로 만들기. Theme 설정과 다른 것은 Fullscreen Flag를 주더라도 Title Bar는 남아있습니다.</w:t>
      </w:r>
      <w:r>
        <w:rPr>
          <w:rStyle w:val="apple-converted-space"/>
          <w:rFonts w:ascii="돋움" w:eastAsia="돋움" w:hAnsi="돋움" w:hint="eastAsia"/>
          <w:color w:val="000000"/>
          <w:sz w:val="14"/>
          <w:szCs w:val="14"/>
        </w:rPr>
        <w:t> </w:t>
      </w:r>
    </w:p>
    <w:p w:rsidR="00F9028F" w:rsidRDefault="00153F68" w:rsidP="00AC3671">
      <w:hyperlink r:id="rId144" w:history="1">
        <w:r w:rsidR="00877465">
          <w:rPr>
            <w:rStyle w:val="a4"/>
          </w:rPr>
          <w:t>http://www.androidpub.com/4710</w:t>
        </w:r>
      </w:hyperlink>
    </w:p>
    <w:p w:rsidR="00F9028F" w:rsidRDefault="00F9028F">
      <w:pPr>
        <w:widowControl/>
        <w:wordWrap/>
        <w:autoSpaceDE/>
        <w:autoSpaceDN/>
        <w:jc w:val="left"/>
      </w:pPr>
      <w:r>
        <w:br w:type="page"/>
      </w:r>
    </w:p>
    <w:p w:rsidR="00877465" w:rsidRDefault="00F9028F" w:rsidP="00AC3671">
      <w:pPr>
        <w:rPr>
          <w:b/>
        </w:rPr>
      </w:pPr>
      <w:r>
        <w:rPr>
          <w:b/>
        </w:rPr>
        <w:lastRenderedPageBreak/>
        <w:t>장비의</w:t>
      </w:r>
      <w:r>
        <w:rPr>
          <w:rFonts w:hint="eastAsia"/>
          <w:b/>
        </w:rPr>
        <w:t xml:space="preserve"> 핸드폰의 직접적인 해상도 얻어오기</w:t>
      </w:r>
    </w:p>
    <w:tbl>
      <w:tblPr>
        <w:tblW w:w="5000" w:type="pct"/>
        <w:tblCellMar>
          <w:left w:w="0" w:type="dxa"/>
          <w:right w:w="0" w:type="dxa"/>
        </w:tblCellMar>
        <w:tblLook w:val="04A0"/>
      </w:tblPr>
      <w:tblGrid>
        <w:gridCol w:w="9141"/>
      </w:tblGrid>
      <w:tr w:rsidR="00F9028F" w:rsidTr="00F9028F">
        <w:trPr>
          <w:trHeight w:val="346"/>
        </w:trPr>
        <w:tc>
          <w:tcPr>
            <w:tcW w:w="0" w:type="auto"/>
            <w:shd w:val="clear" w:color="auto" w:fill="F8F8F9"/>
            <w:tcMar>
              <w:top w:w="0" w:type="dxa"/>
              <w:left w:w="115" w:type="dxa"/>
              <w:bottom w:w="0" w:type="dxa"/>
              <w:right w:w="0" w:type="dxa"/>
            </w:tcMar>
            <w:vAlign w:val="center"/>
            <w:hideMark/>
          </w:tcPr>
          <w:p w:rsidR="00F9028F" w:rsidRDefault="00F9028F">
            <w:pPr>
              <w:spacing w:line="184" w:lineRule="atLeast"/>
              <w:rPr>
                <w:rFonts w:ascii="gulim" w:eastAsia="굴림" w:hAnsi="gulim" w:cs="굴림" w:hint="eastAsia"/>
                <w:b/>
                <w:bCs/>
                <w:color w:val="000000"/>
                <w:sz w:val="15"/>
                <w:szCs w:val="15"/>
              </w:rPr>
            </w:pPr>
            <w:r>
              <w:rPr>
                <w:rFonts w:ascii="gulim" w:hAnsi="gulim"/>
                <w:b/>
                <w:bCs/>
                <w:color w:val="000000"/>
                <w:sz w:val="15"/>
                <w:szCs w:val="15"/>
              </w:rPr>
              <w:t>[</w:t>
            </w:r>
            <w:r>
              <w:rPr>
                <w:rFonts w:ascii="gulim" w:hAnsi="gulim"/>
                <w:b/>
                <w:bCs/>
                <w:color w:val="000000"/>
                <w:sz w:val="15"/>
                <w:szCs w:val="15"/>
              </w:rPr>
              <w:t>질문</w:t>
            </w:r>
            <w:r>
              <w:rPr>
                <w:rFonts w:ascii="gulim" w:hAnsi="gulim"/>
                <w:b/>
                <w:bCs/>
                <w:color w:val="000000"/>
                <w:sz w:val="15"/>
                <w:szCs w:val="15"/>
              </w:rPr>
              <w:t xml:space="preserve">] </w:t>
            </w:r>
            <w:r>
              <w:rPr>
                <w:rFonts w:ascii="gulim" w:hAnsi="gulim"/>
                <w:b/>
                <w:bCs/>
                <w:color w:val="000000"/>
                <w:sz w:val="15"/>
                <w:szCs w:val="15"/>
              </w:rPr>
              <w:t>안드로이드</w:t>
            </w:r>
            <w:r>
              <w:rPr>
                <w:rFonts w:ascii="gulim" w:hAnsi="gulim"/>
                <w:b/>
                <w:bCs/>
                <w:color w:val="000000"/>
                <w:sz w:val="15"/>
                <w:szCs w:val="15"/>
              </w:rPr>
              <w:t xml:space="preserve"> Screen size </w:t>
            </w:r>
            <w:r>
              <w:rPr>
                <w:rFonts w:ascii="gulim" w:hAnsi="gulim"/>
                <w:b/>
                <w:bCs/>
                <w:color w:val="000000"/>
                <w:sz w:val="15"/>
                <w:szCs w:val="15"/>
              </w:rPr>
              <w:t>불러오는</w:t>
            </w:r>
            <w:r>
              <w:rPr>
                <w:rFonts w:ascii="gulim" w:hAnsi="gulim"/>
                <w:b/>
                <w:bCs/>
                <w:color w:val="000000"/>
                <w:sz w:val="15"/>
                <w:szCs w:val="15"/>
              </w:rPr>
              <w:t xml:space="preserve"> </w:t>
            </w:r>
            <w:r>
              <w:rPr>
                <w:rFonts w:ascii="gulim" w:hAnsi="gulim"/>
                <w:b/>
                <w:bCs/>
                <w:color w:val="000000"/>
                <w:sz w:val="15"/>
                <w:szCs w:val="15"/>
              </w:rPr>
              <w:t>게</w:t>
            </w:r>
            <w:r>
              <w:rPr>
                <w:rFonts w:ascii="gulim" w:hAnsi="gulim"/>
                <w:b/>
                <w:bCs/>
                <w:color w:val="000000"/>
                <w:sz w:val="15"/>
                <w:szCs w:val="15"/>
              </w:rPr>
              <w:t xml:space="preserve"> </w:t>
            </w:r>
            <w:r>
              <w:rPr>
                <w:rFonts w:ascii="gulim" w:hAnsi="gulim"/>
                <w:b/>
                <w:bCs/>
                <w:color w:val="000000"/>
                <w:sz w:val="15"/>
                <w:szCs w:val="15"/>
              </w:rPr>
              <w:t>있는지요</w:t>
            </w:r>
            <w:r>
              <w:rPr>
                <w:rFonts w:ascii="gulim" w:hAnsi="gulim"/>
                <w:b/>
                <w:bCs/>
                <w:color w:val="000000"/>
                <w:sz w:val="15"/>
                <w:szCs w:val="15"/>
              </w:rPr>
              <w:t xml:space="preserve">? </w:t>
            </w:r>
            <w:r>
              <w:rPr>
                <w:rFonts w:ascii="gulim" w:hAnsi="gulim"/>
                <w:b/>
                <w:bCs/>
                <w:color w:val="000000"/>
                <w:sz w:val="15"/>
                <w:szCs w:val="15"/>
              </w:rPr>
              <w:t>실</w:t>
            </w:r>
            <w:r>
              <w:rPr>
                <w:rFonts w:ascii="gulim" w:hAnsi="gulim"/>
                <w:b/>
                <w:bCs/>
                <w:color w:val="000000"/>
                <w:sz w:val="15"/>
                <w:szCs w:val="15"/>
              </w:rPr>
              <w:t xml:space="preserve"> </w:t>
            </w:r>
            <w:r>
              <w:rPr>
                <w:rFonts w:ascii="gulim" w:hAnsi="gulim"/>
                <w:b/>
                <w:bCs/>
                <w:color w:val="000000"/>
                <w:sz w:val="15"/>
                <w:szCs w:val="15"/>
              </w:rPr>
              <w:t>사이즈</w:t>
            </w:r>
            <w:r>
              <w:rPr>
                <w:rFonts w:ascii="gulim" w:hAnsi="gulim"/>
                <w:b/>
                <w:bCs/>
                <w:color w:val="000000"/>
                <w:sz w:val="15"/>
                <w:szCs w:val="15"/>
              </w:rPr>
              <w:t xml:space="preserve"> </w:t>
            </w:r>
            <w:r>
              <w:rPr>
                <w:rFonts w:ascii="gulim" w:hAnsi="gulim"/>
                <w:b/>
                <w:bCs/>
                <w:color w:val="000000"/>
                <w:sz w:val="15"/>
                <w:szCs w:val="15"/>
              </w:rPr>
              <w:t>터치와</w:t>
            </w:r>
            <w:r>
              <w:rPr>
                <w:rFonts w:ascii="gulim" w:hAnsi="gulim"/>
                <w:b/>
                <w:bCs/>
                <w:color w:val="000000"/>
                <w:sz w:val="15"/>
                <w:szCs w:val="15"/>
              </w:rPr>
              <w:t xml:space="preserve"> </w:t>
            </w:r>
            <w:r>
              <w:rPr>
                <w:rFonts w:ascii="gulim" w:hAnsi="gulim"/>
                <w:b/>
                <w:bCs/>
                <w:color w:val="000000"/>
                <w:sz w:val="15"/>
                <w:szCs w:val="15"/>
              </w:rPr>
              <w:t>같이</w:t>
            </w:r>
            <w:r>
              <w:rPr>
                <w:rFonts w:ascii="gulim" w:hAnsi="gulim"/>
                <w:b/>
                <w:bCs/>
                <w:color w:val="000000"/>
                <w:sz w:val="15"/>
                <w:szCs w:val="15"/>
              </w:rPr>
              <w:t xml:space="preserve"> </w:t>
            </w:r>
            <w:r>
              <w:rPr>
                <w:rFonts w:ascii="gulim" w:hAnsi="gulim"/>
                <w:b/>
                <w:bCs/>
                <w:color w:val="000000"/>
                <w:sz w:val="15"/>
                <w:szCs w:val="15"/>
              </w:rPr>
              <w:t>픽셀</w:t>
            </w:r>
            <w:r>
              <w:rPr>
                <w:rFonts w:ascii="gulim" w:hAnsi="gulim"/>
                <w:b/>
                <w:bCs/>
                <w:color w:val="000000"/>
                <w:sz w:val="15"/>
                <w:szCs w:val="15"/>
              </w:rPr>
              <w:t xml:space="preserve"> </w:t>
            </w:r>
            <w:r>
              <w:rPr>
                <w:rFonts w:ascii="gulim" w:hAnsi="gulim"/>
                <w:b/>
                <w:bCs/>
                <w:color w:val="000000"/>
                <w:sz w:val="15"/>
                <w:szCs w:val="15"/>
              </w:rPr>
              <w:t>로</w:t>
            </w:r>
            <w:r>
              <w:rPr>
                <w:rFonts w:ascii="gulim" w:hAnsi="gulim"/>
                <w:b/>
                <w:bCs/>
                <w:color w:val="000000"/>
                <w:sz w:val="15"/>
                <w:szCs w:val="15"/>
              </w:rPr>
              <w:t>...800*480</w:t>
            </w:r>
          </w:p>
        </w:tc>
      </w:tr>
      <w:tr w:rsidR="00F9028F" w:rsidTr="00F9028F">
        <w:trPr>
          <w:trHeight w:val="15"/>
        </w:trPr>
        <w:tc>
          <w:tcPr>
            <w:tcW w:w="0" w:type="auto"/>
            <w:shd w:val="clear" w:color="auto" w:fill="E7E7E7"/>
            <w:vAlign w:val="center"/>
            <w:hideMark/>
          </w:tcPr>
          <w:p w:rsidR="00F9028F" w:rsidRDefault="00F9028F">
            <w:pPr>
              <w:spacing w:line="184" w:lineRule="atLeast"/>
              <w:rPr>
                <w:rFonts w:ascii="gulim" w:eastAsia="굴림" w:hAnsi="gulim" w:cs="굴림" w:hint="eastAsia"/>
                <w:color w:val="000000"/>
                <w:sz w:val="2"/>
                <w:szCs w:val="14"/>
              </w:rPr>
            </w:pPr>
          </w:p>
        </w:tc>
      </w:tr>
      <w:tr w:rsidR="00F9028F" w:rsidTr="00F9028F">
        <w:trPr>
          <w:trHeight w:val="450"/>
        </w:trPr>
        <w:tc>
          <w:tcPr>
            <w:tcW w:w="0" w:type="auto"/>
            <w:tcMar>
              <w:top w:w="0" w:type="dxa"/>
              <w:left w:w="115" w:type="dxa"/>
              <w:bottom w:w="0" w:type="dxa"/>
              <w:right w:w="0" w:type="dxa"/>
            </w:tcMar>
            <w:vAlign w:val="center"/>
            <w:hideMark/>
          </w:tcPr>
          <w:p w:rsidR="00F9028F" w:rsidRDefault="00F9028F">
            <w:pPr>
              <w:spacing w:line="184" w:lineRule="atLeast"/>
              <w:rPr>
                <w:rFonts w:ascii="gulim" w:eastAsia="굴림" w:hAnsi="gulim" w:cs="굴림" w:hint="eastAsia"/>
                <w:color w:val="888888"/>
                <w:sz w:val="13"/>
                <w:szCs w:val="13"/>
              </w:rPr>
            </w:pPr>
            <w:r>
              <w:rPr>
                <w:rFonts w:ascii="gulim" w:hAnsi="gulim"/>
                <w:color w:val="888888"/>
                <w:sz w:val="13"/>
                <w:szCs w:val="13"/>
              </w:rPr>
              <w:t>글쓴이</w:t>
            </w:r>
            <w:r>
              <w:rPr>
                <w:rFonts w:ascii="gulim" w:hAnsi="gulim"/>
                <w:color w:val="888888"/>
                <w:sz w:val="13"/>
                <w:szCs w:val="13"/>
              </w:rPr>
              <w:t xml:space="preserve"> :</w:t>
            </w:r>
            <w:r>
              <w:rPr>
                <w:rStyle w:val="apple-converted-space"/>
                <w:rFonts w:ascii="gulim" w:hAnsi="gulim"/>
                <w:color w:val="888888"/>
                <w:sz w:val="13"/>
                <w:szCs w:val="13"/>
              </w:rPr>
              <w:t> </w:t>
            </w:r>
            <w:hyperlink r:id="rId145" w:tooltip="[kimsunkyo]시커먼스" w:history="1">
              <w:r>
                <w:rPr>
                  <w:rStyle w:val="member"/>
                  <w:rFonts w:ascii="gulim" w:hAnsi="gulim"/>
                  <w:b/>
                  <w:bCs/>
                  <w:color w:val="888888"/>
                  <w:sz w:val="14"/>
                  <w:szCs w:val="14"/>
                </w:rPr>
                <w:t>시커먼스</w:t>
              </w:r>
            </w:hyperlink>
            <w:r>
              <w:rPr>
                <w:rStyle w:val="apple-converted-space"/>
                <w:rFonts w:ascii="gulim" w:hAnsi="gulim"/>
                <w:color w:val="888888"/>
                <w:sz w:val="13"/>
                <w:szCs w:val="13"/>
              </w:rPr>
              <w:t> </w:t>
            </w:r>
            <w:r>
              <w:rPr>
                <w:rStyle w:val="iconlevel2"/>
                <w:rFonts w:ascii="gulim" w:hAnsi="gulim"/>
                <w:color w:val="888888"/>
                <w:sz w:val="12"/>
                <w:szCs w:val="12"/>
                <w:bdr w:val="single" w:sz="4" w:space="0" w:color="DDDDDD" w:frame="1"/>
              </w:rPr>
              <w:t>                 </w:t>
            </w:r>
            <w:r>
              <w:rPr>
                <w:rStyle w:val="apple-converted-space"/>
                <w:rFonts w:ascii="gulim" w:hAnsi="gulim"/>
                <w:color w:val="888888"/>
                <w:sz w:val="13"/>
                <w:szCs w:val="13"/>
              </w:rPr>
              <w:t> </w:t>
            </w:r>
            <w:r>
              <w:rPr>
                <w:rFonts w:ascii="gulim" w:hAnsi="gulim"/>
                <w:color w:val="888888"/>
                <w:sz w:val="13"/>
                <w:szCs w:val="13"/>
              </w:rPr>
              <w:t>날짜</w:t>
            </w:r>
            <w:r>
              <w:rPr>
                <w:rFonts w:ascii="gulim" w:hAnsi="gulim"/>
                <w:color w:val="888888"/>
                <w:sz w:val="13"/>
                <w:szCs w:val="13"/>
              </w:rPr>
              <w:t xml:space="preserve"> :</w:t>
            </w:r>
            <w:r>
              <w:rPr>
                <w:rStyle w:val="apple-converted-space"/>
                <w:rFonts w:ascii="gulim" w:hAnsi="gulim"/>
                <w:color w:val="888888"/>
                <w:sz w:val="13"/>
                <w:szCs w:val="13"/>
              </w:rPr>
              <w:t> </w:t>
            </w:r>
            <w:r>
              <w:rPr>
                <w:rStyle w:val="mwbasicviewdatetime"/>
                <w:rFonts w:ascii="gulim" w:hAnsi="gulim"/>
                <w:color w:val="888888"/>
                <w:sz w:val="13"/>
                <w:szCs w:val="13"/>
              </w:rPr>
              <w:t>2010-07-28 (</w:t>
            </w:r>
            <w:r>
              <w:rPr>
                <w:rStyle w:val="mwbasicviewdatetime"/>
                <w:rFonts w:ascii="gulim" w:hAnsi="gulim"/>
                <w:color w:val="888888"/>
                <w:sz w:val="13"/>
                <w:szCs w:val="13"/>
              </w:rPr>
              <w:t>수</w:t>
            </w:r>
            <w:r>
              <w:rPr>
                <w:rStyle w:val="mwbasicviewdatetime"/>
                <w:rFonts w:ascii="gulim" w:hAnsi="gulim"/>
                <w:color w:val="888888"/>
                <w:sz w:val="13"/>
                <w:szCs w:val="13"/>
              </w:rPr>
              <w:t>) 16:33</w:t>
            </w:r>
            <w:r>
              <w:rPr>
                <w:rStyle w:val="apple-converted-space"/>
                <w:rFonts w:ascii="gulim" w:hAnsi="gulim"/>
                <w:color w:val="888888"/>
                <w:sz w:val="13"/>
                <w:szCs w:val="13"/>
              </w:rPr>
              <w:t> </w:t>
            </w:r>
            <w:r>
              <w:rPr>
                <w:rFonts w:ascii="gulim" w:hAnsi="gulim"/>
                <w:color w:val="888888"/>
                <w:sz w:val="13"/>
                <w:szCs w:val="13"/>
              </w:rPr>
              <w:t>조회</w:t>
            </w:r>
            <w:r>
              <w:rPr>
                <w:rFonts w:ascii="gulim" w:hAnsi="gulim"/>
                <w:color w:val="888888"/>
                <w:sz w:val="13"/>
                <w:szCs w:val="13"/>
              </w:rPr>
              <w:t xml:space="preserve"> :</w:t>
            </w:r>
            <w:r>
              <w:rPr>
                <w:rStyle w:val="apple-converted-space"/>
                <w:rFonts w:ascii="gulim" w:hAnsi="gulim"/>
                <w:color w:val="888888"/>
                <w:sz w:val="13"/>
                <w:szCs w:val="13"/>
              </w:rPr>
              <w:t> </w:t>
            </w:r>
            <w:r>
              <w:rPr>
                <w:rStyle w:val="mwbasicviewhit"/>
                <w:rFonts w:ascii="gulim" w:hAnsi="gulim"/>
                <w:color w:val="888888"/>
                <w:sz w:val="13"/>
                <w:szCs w:val="13"/>
              </w:rPr>
              <w:t>295</w:t>
            </w:r>
            <w:r>
              <w:rPr>
                <w:rStyle w:val="apple-converted-space"/>
                <w:rFonts w:ascii="gulim" w:hAnsi="gulim"/>
                <w:color w:val="888888"/>
                <w:sz w:val="13"/>
                <w:szCs w:val="13"/>
              </w:rPr>
              <w:t> </w:t>
            </w:r>
            <w:r>
              <w:rPr>
                <w:rFonts w:ascii="gulim" w:hAnsi="gulim" w:hint="eastAsia"/>
                <w:noProof/>
                <w:color w:val="000000"/>
                <w:sz w:val="14"/>
                <w:szCs w:val="14"/>
              </w:rPr>
              <w:drawing>
                <wp:inline distT="0" distB="0" distL="0" distR="0">
                  <wp:extent cx="219710" cy="197485"/>
                  <wp:effectExtent l="19050" t="0" r="8890" b="0"/>
                  <wp:docPr id="58" name="그림 29" descr="http://www.androidside.com/skin/board/mw.basic/img/btn_singo2.gif">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androidside.com/skin/board/mw.basic/img/btn_singo2.gif">
                            <a:hlinkClick r:id="rId146"/>
                          </pic:cNvPr>
                          <pic:cNvPicPr>
                            <a:picLocks noChangeAspect="1" noChangeArrowheads="1"/>
                          </pic:cNvPicPr>
                        </pic:nvPicPr>
                        <pic:blipFill>
                          <a:blip r:embed="rId47"/>
                          <a:srcRect/>
                          <a:stretch>
                            <a:fillRect/>
                          </a:stretch>
                        </pic:blipFill>
                        <pic:spPr bwMode="auto">
                          <a:xfrm>
                            <a:off x="0" y="0"/>
                            <a:ext cx="219710" cy="197485"/>
                          </a:xfrm>
                          <a:prstGeom prst="rect">
                            <a:avLst/>
                          </a:prstGeom>
                          <a:noFill/>
                          <a:ln w="9525">
                            <a:noFill/>
                            <a:miter lim="800000"/>
                            <a:headEnd/>
                            <a:tailEnd/>
                          </a:ln>
                        </pic:spPr>
                      </pic:pic>
                    </a:graphicData>
                  </a:graphic>
                </wp:inline>
              </w:drawing>
            </w:r>
            <w:r>
              <w:rPr>
                <w:rStyle w:val="apple-converted-space"/>
                <w:rFonts w:ascii="gulim" w:hAnsi="gulim"/>
                <w:color w:val="888888"/>
                <w:sz w:val="13"/>
                <w:szCs w:val="13"/>
              </w:rPr>
              <w:t> </w:t>
            </w:r>
            <w:r>
              <w:rPr>
                <w:rFonts w:ascii="gulim" w:hAnsi="gulim" w:hint="eastAsia"/>
                <w:noProof/>
                <w:color w:val="000000"/>
                <w:sz w:val="14"/>
                <w:szCs w:val="14"/>
              </w:rPr>
              <w:drawing>
                <wp:inline distT="0" distB="0" distL="0" distR="0">
                  <wp:extent cx="219710" cy="197485"/>
                  <wp:effectExtent l="19050" t="0" r="8890" b="0"/>
                  <wp:docPr id="57" name="그림 30" descr="http://www.androidside.com/skin/board/mw.basic/img/btn_print.gif">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androidside.com/skin/board/mw.basic/img/btn_print.gif">
                            <a:hlinkClick r:id="rId48"/>
                          </pic:cNvPr>
                          <pic:cNvPicPr>
                            <a:picLocks noChangeAspect="1" noChangeArrowheads="1"/>
                          </pic:cNvPicPr>
                        </pic:nvPicPr>
                        <pic:blipFill>
                          <a:blip r:embed="rId49"/>
                          <a:srcRect/>
                          <a:stretch>
                            <a:fillRect/>
                          </a:stretch>
                        </pic:blipFill>
                        <pic:spPr bwMode="auto">
                          <a:xfrm>
                            <a:off x="0" y="0"/>
                            <a:ext cx="219710" cy="197485"/>
                          </a:xfrm>
                          <a:prstGeom prst="rect">
                            <a:avLst/>
                          </a:prstGeom>
                          <a:noFill/>
                          <a:ln w="9525">
                            <a:noFill/>
                            <a:miter lim="800000"/>
                            <a:headEnd/>
                            <a:tailEnd/>
                          </a:ln>
                        </pic:spPr>
                      </pic:pic>
                    </a:graphicData>
                  </a:graphic>
                </wp:inline>
              </w:drawing>
            </w:r>
          </w:p>
        </w:tc>
      </w:tr>
      <w:tr w:rsidR="00F9028F" w:rsidTr="00F9028F">
        <w:trPr>
          <w:trHeight w:val="15"/>
        </w:trPr>
        <w:tc>
          <w:tcPr>
            <w:tcW w:w="0" w:type="auto"/>
            <w:shd w:val="clear" w:color="auto" w:fill="E7E7E7"/>
            <w:vAlign w:val="center"/>
            <w:hideMark/>
          </w:tcPr>
          <w:p w:rsidR="00F9028F" w:rsidRDefault="00F9028F">
            <w:pPr>
              <w:spacing w:line="184" w:lineRule="atLeast"/>
              <w:rPr>
                <w:rFonts w:ascii="gulim" w:eastAsia="굴림" w:hAnsi="gulim" w:cs="굴림" w:hint="eastAsia"/>
                <w:color w:val="000000"/>
                <w:sz w:val="2"/>
                <w:szCs w:val="14"/>
              </w:rPr>
            </w:pPr>
          </w:p>
        </w:tc>
      </w:tr>
      <w:tr w:rsidR="00F9028F" w:rsidTr="00F9028F">
        <w:trPr>
          <w:trHeight w:val="450"/>
        </w:trPr>
        <w:tc>
          <w:tcPr>
            <w:tcW w:w="0" w:type="auto"/>
            <w:tcMar>
              <w:top w:w="0" w:type="dxa"/>
              <w:left w:w="115" w:type="dxa"/>
              <w:bottom w:w="0" w:type="dxa"/>
              <w:right w:w="0" w:type="dxa"/>
            </w:tcMar>
            <w:vAlign w:val="center"/>
            <w:hideMark/>
          </w:tcPr>
          <w:p w:rsidR="00F9028F" w:rsidRDefault="00F9028F">
            <w:pPr>
              <w:spacing w:line="184" w:lineRule="atLeast"/>
              <w:rPr>
                <w:rFonts w:ascii="gulim" w:eastAsia="굴림" w:hAnsi="gulim" w:cs="굴림" w:hint="eastAsia"/>
                <w:color w:val="888888"/>
                <w:sz w:val="13"/>
                <w:szCs w:val="13"/>
              </w:rPr>
            </w:pPr>
            <w:r>
              <w:rPr>
                <w:rFonts w:ascii="gulim" w:hAnsi="gulim"/>
                <w:color w:val="888888"/>
                <w:sz w:val="13"/>
                <w:szCs w:val="13"/>
              </w:rPr>
              <w:t>글주소</w:t>
            </w:r>
            <w:r>
              <w:rPr>
                <w:rFonts w:ascii="gulim" w:hAnsi="gulim"/>
                <w:color w:val="888888"/>
                <w:sz w:val="13"/>
                <w:szCs w:val="13"/>
              </w:rPr>
              <w:t xml:space="preserve"> :</w:t>
            </w:r>
            <w:r>
              <w:rPr>
                <w:rStyle w:val="apple-converted-space"/>
                <w:rFonts w:ascii="gulim" w:hAnsi="gulim"/>
                <w:color w:val="888888"/>
                <w:sz w:val="13"/>
                <w:szCs w:val="13"/>
              </w:rPr>
              <w:t> </w:t>
            </w:r>
            <w:r w:rsidR="00153F68">
              <w:rPr>
                <w:rFonts w:ascii="gulim" w:hAnsi="gulim" w:hint="eastAsia"/>
                <w:color w:val="888888"/>
                <w:sz w:val="13"/>
                <w:szCs w:val="13"/>
              </w:rPr>
              <w:object w:dxaOrig="225" w:dyaOrig="225">
                <v:shape id="_x0000_i1042" type="#_x0000_t75" style="width:102pt;height:18pt" o:ole="">
                  <v:imagedata r:id="rId147" o:title=""/>
                </v:shape>
                <w:control r:id="rId148" w:name="DefaultOcxName1" w:shapeid="_x0000_i1042"/>
              </w:object>
            </w:r>
          </w:p>
        </w:tc>
      </w:tr>
      <w:tr w:rsidR="00F9028F" w:rsidTr="00F9028F">
        <w:trPr>
          <w:trHeight w:val="1728"/>
        </w:trPr>
        <w:tc>
          <w:tcPr>
            <w:tcW w:w="0" w:type="auto"/>
            <w:tcBorders>
              <w:top w:val="single" w:sz="8" w:space="0" w:color="EFEFEF"/>
              <w:left w:val="single" w:sz="8" w:space="0" w:color="EFEFEF"/>
              <w:bottom w:val="single" w:sz="8" w:space="0" w:color="EFEFEF"/>
              <w:right w:val="single" w:sz="8" w:space="0" w:color="EFEFEF"/>
            </w:tcBorders>
            <w:shd w:val="clear" w:color="auto" w:fill="F8F8F9"/>
            <w:tcMar>
              <w:top w:w="115" w:type="dxa"/>
              <w:left w:w="115" w:type="dxa"/>
              <w:bottom w:w="115" w:type="dxa"/>
              <w:right w:w="115" w:type="dxa"/>
            </w:tcMar>
            <w:vAlign w:val="center"/>
            <w:hideMark/>
          </w:tcPr>
          <w:p w:rsidR="00F9028F" w:rsidRDefault="00F9028F" w:rsidP="00F9028F">
            <w:pPr>
              <w:spacing w:line="230" w:lineRule="atLeast"/>
              <w:rPr>
                <w:rFonts w:ascii="gulim" w:eastAsia="굴림" w:hAnsi="gulim" w:cs="굴림" w:hint="eastAsia"/>
                <w:color w:val="000000"/>
                <w:sz w:val="14"/>
                <w:szCs w:val="14"/>
              </w:rPr>
            </w:pPr>
            <w:r>
              <w:rPr>
                <w:rFonts w:ascii="gulim" w:hAnsi="gulim"/>
                <w:color w:val="000000"/>
                <w:sz w:val="14"/>
                <w:szCs w:val="14"/>
              </w:rPr>
              <w:t>int displayWidth = displayWidth.getWidth();</w:t>
            </w:r>
            <w:r>
              <w:rPr>
                <w:rFonts w:ascii="gulim" w:hAnsi="gulim"/>
                <w:color w:val="000000"/>
                <w:sz w:val="14"/>
                <w:szCs w:val="14"/>
              </w:rPr>
              <w:br/>
            </w:r>
            <w:r>
              <w:rPr>
                <w:rFonts w:ascii="gulim" w:hAnsi="gulim"/>
                <w:color w:val="000000"/>
                <w:sz w:val="14"/>
                <w:szCs w:val="14"/>
              </w:rPr>
              <w:br/>
            </w:r>
            <w:r>
              <w:rPr>
                <w:rFonts w:ascii="gulim" w:hAnsi="gulim"/>
                <w:color w:val="000000"/>
                <w:sz w:val="14"/>
                <w:szCs w:val="14"/>
              </w:rPr>
              <w:t>이건가</w:t>
            </w:r>
            <w:r>
              <w:rPr>
                <w:rFonts w:ascii="gulim" w:hAnsi="gulim"/>
                <w:color w:val="000000"/>
                <w:sz w:val="14"/>
                <w:szCs w:val="14"/>
              </w:rPr>
              <w:t>...</w:t>
            </w:r>
            <w:r>
              <w:rPr>
                <w:rFonts w:ascii="gulim" w:hAnsi="gulim"/>
                <w:color w:val="000000"/>
                <w:sz w:val="14"/>
                <w:szCs w:val="14"/>
              </w:rPr>
              <w:t>아마</w:t>
            </w:r>
            <w:r>
              <w:rPr>
                <w:rFonts w:ascii="gulim" w:hAnsi="gulim"/>
                <w:color w:val="000000"/>
                <w:sz w:val="14"/>
                <w:szCs w:val="14"/>
              </w:rPr>
              <w:t xml:space="preserve"> </w:t>
            </w:r>
            <w:r>
              <w:rPr>
                <w:rFonts w:ascii="gulim" w:hAnsi="gulim"/>
                <w:color w:val="000000"/>
                <w:sz w:val="14"/>
                <w:szCs w:val="14"/>
              </w:rPr>
              <w:t>이게</w:t>
            </w:r>
            <w:r>
              <w:rPr>
                <w:rFonts w:ascii="gulim" w:hAnsi="gulim"/>
                <w:color w:val="000000"/>
                <w:sz w:val="14"/>
                <w:szCs w:val="14"/>
              </w:rPr>
              <w:t>dpi</w:t>
            </w:r>
            <w:r>
              <w:rPr>
                <w:rFonts w:ascii="gulim" w:hAnsi="gulim"/>
                <w:color w:val="000000"/>
                <w:sz w:val="14"/>
                <w:szCs w:val="14"/>
              </w:rPr>
              <w:t>로</w:t>
            </w:r>
            <w:r>
              <w:rPr>
                <w:rFonts w:ascii="gulim" w:hAnsi="gulim"/>
                <w:color w:val="000000"/>
                <w:sz w:val="14"/>
                <w:szCs w:val="14"/>
              </w:rPr>
              <w:t xml:space="preserve"> </w:t>
            </w:r>
            <w:r>
              <w:rPr>
                <w:rFonts w:ascii="gulim" w:hAnsi="gulim"/>
                <w:color w:val="000000"/>
                <w:sz w:val="14"/>
                <w:szCs w:val="14"/>
              </w:rPr>
              <w:t>되는거</w:t>
            </w:r>
            <w:r>
              <w:rPr>
                <w:rFonts w:ascii="gulim" w:hAnsi="gulim"/>
                <w:color w:val="000000"/>
                <w:sz w:val="14"/>
                <w:szCs w:val="14"/>
              </w:rPr>
              <w:t xml:space="preserve"> </w:t>
            </w:r>
            <w:r>
              <w:rPr>
                <w:rFonts w:ascii="gulim" w:hAnsi="gulim"/>
                <w:color w:val="000000"/>
                <w:sz w:val="14"/>
                <w:szCs w:val="14"/>
              </w:rPr>
              <w:t>같은데</w:t>
            </w:r>
            <w:r>
              <w:rPr>
                <w:rFonts w:ascii="gulim" w:hAnsi="gulim"/>
                <w:color w:val="000000"/>
                <w:sz w:val="14"/>
                <w:szCs w:val="14"/>
              </w:rPr>
              <w:t>...</w:t>
            </w:r>
            <w:r>
              <w:rPr>
                <w:rFonts w:ascii="gulim" w:hAnsi="gulim"/>
                <w:color w:val="000000"/>
                <w:sz w:val="14"/>
                <w:szCs w:val="14"/>
              </w:rPr>
              <w:t>그</w:t>
            </w:r>
            <w:r>
              <w:rPr>
                <w:rFonts w:ascii="gulim" w:hAnsi="gulim"/>
                <w:color w:val="000000"/>
                <w:sz w:val="14"/>
                <w:szCs w:val="14"/>
              </w:rPr>
              <w:t xml:space="preserve"> </w:t>
            </w:r>
            <w:r>
              <w:rPr>
                <w:rFonts w:ascii="gulim" w:hAnsi="gulim"/>
                <w:color w:val="000000"/>
                <w:sz w:val="14"/>
                <w:szCs w:val="14"/>
              </w:rPr>
              <w:t>사이즈에</w:t>
            </w:r>
            <w:r>
              <w:rPr>
                <w:rFonts w:ascii="gulim" w:hAnsi="gulim"/>
                <w:color w:val="000000"/>
                <w:sz w:val="14"/>
                <w:szCs w:val="14"/>
              </w:rPr>
              <w:t xml:space="preserve"> </w:t>
            </w:r>
            <w:r>
              <w:rPr>
                <w:rFonts w:ascii="gulim" w:hAnsi="gulim"/>
                <w:color w:val="000000"/>
                <w:sz w:val="14"/>
                <w:szCs w:val="14"/>
              </w:rPr>
              <w:t>맞게끔</w:t>
            </w:r>
            <w:r>
              <w:rPr>
                <w:rFonts w:ascii="gulim" w:hAnsi="gulim"/>
                <w:color w:val="000000"/>
                <w:sz w:val="14"/>
                <w:szCs w:val="14"/>
              </w:rPr>
              <w:t xml:space="preserve"> </w:t>
            </w:r>
            <w:r>
              <w:rPr>
                <w:rFonts w:ascii="gulim" w:hAnsi="gulim"/>
                <w:color w:val="000000"/>
                <w:sz w:val="14"/>
                <w:szCs w:val="14"/>
              </w:rPr>
              <w:t>값은</w:t>
            </w:r>
            <w:r>
              <w:rPr>
                <w:rFonts w:ascii="gulim" w:hAnsi="gulim"/>
                <w:color w:val="000000"/>
                <w:sz w:val="14"/>
                <w:szCs w:val="14"/>
              </w:rPr>
              <w:t xml:space="preserve"> </w:t>
            </w:r>
            <w:r>
              <w:rPr>
                <w:rFonts w:ascii="gulim" w:hAnsi="gulim"/>
                <w:color w:val="000000"/>
                <w:sz w:val="14"/>
                <w:szCs w:val="14"/>
              </w:rPr>
              <w:t>가져</w:t>
            </w:r>
            <w:r>
              <w:rPr>
                <w:rFonts w:ascii="gulim" w:hAnsi="gulim"/>
                <w:color w:val="000000"/>
                <w:sz w:val="14"/>
                <w:szCs w:val="14"/>
              </w:rPr>
              <w:t xml:space="preserve"> </w:t>
            </w:r>
            <w:r>
              <w:rPr>
                <w:rFonts w:ascii="gulim" w:hAnsi="gulim"/>
                <w:color w:val="000000"/>
                <w:sz w:val="14"/>
                <w:szCs w:val="14"/>
              </w:rPr>
              <w:t>올수</w:t>
            </w:r>
            <w:r>
              <w:rPr>
                <w:rFonts w:ascii="gulim" w:hAnsi="gulim"/>
                <w:color w:val="000000"/>
                <w:sz w:val="14"/>
                <w:szCs w:val="14"/>
              </w:rPr>
              <w:t xml:space="preserve"> </w:t>
            </w:r>
            <w:r>
              <w:rPr>
                <w:rFonts w:ascii="gulim" w:hAnsi="gulim"/>
                <w:color w:val="000000"/>
                <w:sz w:val="14"/>
                <w:szCs w:val="14"/>
              </w:rPr>
              <w:t>있는지요</w:t>
            </w:r>
            <w:r>
              <w:rPr>
                <w:rFonts w:ascii="gulim" w:hAnsi="gulim"/>
                <w:color w:val="000000"/>
                <w:sz w:val="14"/>
                <w:szCs w:val="14"/>
              </w:rPr>
              <w:t>?</w:t>
            </w:r>
            <w:r>
              <w:rPr>
                <w:rFonts w:ascii="gulim" w:hAnsi="gulim"/>
                <w:color w:val="000000"/>
                <w:sz w:val="14"/>
                <w:szCs w:val="14"/>
              </w:rPr>
              <w:br/>
            </w:r>
            <w:r>
              <w:rPr>
                <w:rFonts w:ascii="gulim" w:hAnsi="gulim"/>
                <w:color w:val="000000"/>
                <w:sz w:val="14"/>
                <w:szCs w:val="14"/>
              </w:rPr>
              <w:br/>
            </w:r>
            <w:r>
              <w:rPr>
                <w:rFonts w:ascii="gulim" w:hAnsi="gulim"/>
                <w:color w:val="000000"/>
                <w:sz w:val="14"/>
                <w:szCs w:val="14"/>
              </w:rPr>
              <w:t>휴대폰</w:t>
            </w:r>
            <w:r>
              <w:rPr>
                <w:rFonts w:ascii="gulim" w:hAnsi="gulim"/>
                <w:color w:val="000000"/>
                <w:sz w:val="14"/>
                <w:szCs w:val="14"/>
              </w:rPr>
              <w:t xml:space="preserve"> </w:t>
            </w:r>
            <w:r>
              <w:rPr>
                <w:rFonts w:ascii="gulim" w:hAnsi="gulim"/>
                <w:color w:val="000000"/>
                <w:sz w:val="14"/>
                <w:szCs w:val="14"/>
              </w:rPr>
              <w:t>마다</w:t>
            </w:r>
            <w:r>
              <w:rPr>
                <w:rFonts w:ascii="gulim" w:hAnsi="gulim"/>
                <w:color w:val="000000"/>
                <w:sz w:val="14"/>
                <w:szCs w:val="14"/>
              </w:rPr>
              <w:t xml:space="preserve"> </w:t>
            </w:r>
            <w:r>
              <w:rPr>
                <w:rFonts w:ascii="gulim" w:hAnsi="gulim"/>
                <w:color w:val="000000"/>
                <w:sz w:val="14"/>
                <w:szCs w:val="14"/>
              </w:rPr>
              <w:t>해상도가</w:t>
            </w:r>
            <w:r>
              <w:rPr>
                <w:rFonts w:ascii="gulim" w:hAnsi="gulim"/>
                <w:color w:val="000000"/>
                <w:sz w:val="14"/>
                <w:szCs w:val="14"/>
              </w:rPr>
              <w:t xml:space="preserve"> </w:t>
            </w:r>
            <w:r>
              <w:rPr>
                <w:rFonts w:ascii="gulim" w:hAnsi="gulim"/>
                <w:color w:val="000000"/>
                <w:sz w:val="14"/>
                <w:szCs w:val="14"/>
              </w:rPr>
              <w:t>다른데</w:t>
            </w:r>
            <w:r>
              <w:rPr>
                <w:rFonts w:ascii="gulim" w:hAnsi="gulim"/>
                <w:color w:val="000000"/>
                <w:sz w:val="14"/>
                <w:szCs w:val="14"/>
              </w:rPr>
              <w:t xml:space="preserve">.. </w:t>
            </w:r>
            <w:r>
              <w:rPr>
                <w:rFonts w:ascii="gulim" w:hAnsi="gulim"/>
                <w:color w:val="000000"/>
                <w:sz w:val="14"/>
                <w:szCs w:val="14"/>
              </w:rPr>
              <w:t>불러</w:t>
            </w:r>
            <w:r>
              <w:rPr>
                <w:rFonts w:ascii="gulim" w:hAnsi="gulim"/>
                <w:color w:val="000000"/>
                <w:sz w:val="14"/>
                <w:szCs w:val="14"/>
              </w:rPr>
              <w:t xml:space="preserve"> </w:t>
            </w:r>
            <w:r>
              <w:rPr>
                <w:rFonts w:ascii="gulim" w:hAnsi="gulim"/>
                <w:color w:val="000000"/>
                <w:sz w:val="14"/>
                <w:szCs w:val="14"/>
              </w:rPr>
              <w:t>들이는</w:t>
            </w:r>
            <w:r>
              <w:rPr>
                <w:rFonts w:ascii="gulim" w:hAnsi="gulim"/>
                <w:color w:val="000000"/>
                <w:sz w:val="14"/>
                <w:szCs w:val="14"/>
              </w:rPr>
              <w:t xml:space="preserve"> </w:t>
            </w:r>
            <w:r>
              <w:rPr>
                <w:rFonts w:ascii="gulim" w:hAnsi="gulim"/>
                <w:color w:val="000000"/>
                <w:sz w:val="14"/>
                <w:szCs w:val="14"/>
              </w:rPr>
              <w:t>값도</w:t>
            </w:r>
            <w:r>
              <w:rPr>
                <w:rFonts w:ascii="gulim" w:hAnsi="gulim"/>
                <w:color w:val="000000"/>
                <w:sz w:val="14"/>
                <w:szCs w:val="14"/>
              </w:rPr>
              <w:t xml:space="preserve"> </w:t>
            </w:r>
            <w:r>
              <w:rPr>
                <w:rFonts w:ascii="gulim" w:hAnsi="gulim"/>
                <w:color w:val="000000"/>
                <w:sz w:val="14"/>
                <w:szCs w:val="14"/>
              </w:rPr>
              <w:t>달라</w:t>
            </w:r>
            <w:r>
              <w:rPr>
                <w:rFonts w:ascii="gulim" w:hAnsi="gulim"/>
                <w:color w:val="000000"/>
                <w:sz w:val="14"/>
                <w:szCs w:val="14"/>
              </w:rPr>
              <w:t xml:space="preserve"> </w:t>
            </w:r>
            <w:r>
              <w:rPr>
                <w:rFonts w:ascii="gulim" w:hAnsi="gulim"/>
                <w:color w:val="000000"/>
                <w:sz w:val="14"/>
                <w:szCs w:val="14"/>
              </w:rPr>
              <w:t>져야해서</w:t>
            </w:r>
            <w:r>
              <w:rPr>
                <w:rFonts w:ascii="gulim" w:hAnsi="gulim"/>
                <w:color w:val="000000"/>
                <w:sz w:val="14"/>
                <w:szCs w:val="14"/>
              </w:rPr>
              <w:t>...</w:t>
            </w:r>
            <w:r>
              <w:rPr>
                <w:rFonts w:ascii="gulim" w:hAnsi="gulim"/>
                <w:color w:val="000000"/>
                <w:sz w:val="14"/>
                <w:szCs w:val="14"/>
              </w:rPr>
              <w:t>음</w:t>
            </w:r>
          </w:p>
        </w:tc>
      </w:tr>
      <w:tr w:rsidR="00F9028F" w:rsidTr="00F9028F">
        <w:tc>
          <w:tcPr>
            <w:tcW w:w="0" w:type="auto"/>
            <w:vAlign w:val="center"/>
            <w:hideMark/>
          </w:tcPr>
          <w:p w:rsidR="00F9028F" w:rsidRDefault="00F9028F" w:rsidP="00F9028F">
            <w:pPr>
              <w:spacing w:line="184" w:lineRule="atLeast"/>
              <w:jc w:val="right"/>
              <w:rPr>
                <w:rFonts w:ascii="gulim" w:eastAsia="굴림" w:hAnsi="gulim" w:cs="굴림" w:hint="eastAsia"/>
                <w:color w:val="000000"/>
                <w:sz w:val="14"/>
                <w:szCs w:val="14"/>
              </w:rPr>
            </w:pPr>
            <w:r>
              <w:rPr>
                <w:rFonts w:ascii="gulim" w:hAnsi="gulim" w:hint="eastAsia"/>
                <w:noProof/>
                <w:color w:val="000000"/>
                <w:sz w:val="14"/>
                <w:szCs w:val="14"/>
              </w:rPr>
              <w:drawing>
                <wp:inline distT="0" distB="0" distL="0" distR="0">
                  <wp:extent cx="1141095" cy="205105"/>
                  <wp:effectExtent l="19050" t="0" r="1905" b="0"/>
                  <wp:docPr id="56" name="그림 31" descr="http://www.androidside.com/skin/board/mw.basic/img/on_me2day.gif">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androidside.com/skin/board/mw.basic/img/on_me2day.gif">
                            <a:hlinkClick r:id="rId149" tgtFrame="&quot;_blank&quot;"/>
                          </pic:cNvPr>
                          <pic:cNvPicPr>
                            <a:picLocks noChangeAspect="1" noChangeArrowheads="1"/>
                          </pic:cNvPicPr>
                        </pic:nvPicPr>
                        <pic:blipFill>
                          <a:blip r:embed="rId66"/>
                          <a:srcRect/>
                          <a:stretch>
                            <a:fillRect/>
                          </a:stretch>
                        </pic:blipFill>
                        <pic:spPr bwMode="auto">
                          <a:xfrm>
                            <a:off x="0" y="0"/>
                            <a:ext cx="1141095" cy="205105"/>
                          </a:xfrm>
                          <a:prstGeom prst="rect">
                            <a:avLst/>
                          </a:prstGeom>
                          <a:noFill/>
                          <a:ln w="9525">
                            <a:noFill/>
                            <a:miter lim="800000"/>
                            <a:headEnd/>
                            <a:tailEnd/>
                          </a:ln>
                        </pic:spPr>
                      </pic:pic>
                    </a:graphicData>
                  </a:graphic>
                </wp:inline>
              </w:drawing>
            </w:r>
            <w:r>
              <w:rPr>
                <w:rStyle w:val="apple-converted-space"/>
                <w:rFonts w:ascii="gulim" w:hAnsi="gulim"/>
                <w:color w:val="000000"/>
                <w:sz w:val="14"/>
                <w:szCs w:val="14"/>
              </w:rPr>
              <w:t> </w:t>
            </w:r>
            <w:r>
              <w:rPr>
                <w:rFonts w:ascii="gulim" w:hAnsi="gulim" w:hint="eastAsia"/>
                <w:noProof/>
                <w:color w:val="000000"/>
                <w:sz w:val="14"/>
                <w:szCs w:val="14"/>
              </w:rPr>
              <w:drawing>
                <wp:inline distT="0" distB="0" distL="0" distR="0">
                  <wp:extent cx="1141095" cy="205105"/>
                  <wp:effectExtent l="19050" t="0" r="1905" b="0"/>
                  <wp:docPr id="55" name="그림 32" descr="http://www.androidside.com/skin/board/mw.basic/img/on_twitter.gif">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androidside.com/skin/board/mw.basic/img/on_twitter.gif">
                            <a:hlinkClick r:id="rId150" tgtFrame="&quot;_blank&quot;"/>
                          </pic:cNvPr>
                          <pic:cNvPicPr>
                            <a:picLocks noChangeAspect="1" noChangeArrowheads="1"/>
                          </pic:cNvPicPr>
                        </pic:nvPicPr>
                        <pic:blipFill>
                          <a:blip r:embed="rId68"/>
                          <a:srcRect/>
                          <a:stretch>
                            <a:fillRect/>
                          </a:stretch>
                        </pic:blipFill>
                        <pic:spPr bwMode="auto">
                          <a:xfrm>
                            <a:off x="0" y="0"/>
                            <a:ext cx="1141095" cy="205105"/>
                          </a:xfrm>
                          <a:prstGeom prst="rect">
                            <a:avLst/>
                          </a:prstGeom>
                          <a:noFill/>
                          <a:ln w="9525">
                            <a:noFill/>
                            <a:miter lim="800000"/>
                            <a:headEnd/>
                            <a:tailEnd/>
                          </a:ln>
                        </pic:spPr>
                      </pic:pic>
                    </a:graphicData>
                  </a:graphic>
                </wp:inline>
              </w:drawing>
            </w:r>
          </w:p>
        </w:tc>
      </w:tr>
      <w:tr w:rsidR="00F9028F" w:rsidTr="00F9028F">
        <w:trPr>
          <w:trHeight w:val="115"/>
        </w:trPr>
        <w:tc>
          <w:tcPr>
            <w:tcW w:w="0" w:type="auto"/>
            <w:vAlign w:val="center"/>
            <w:hideMark/>
          </w:tcPr>
          <w:p w:rsidR="00F9028F" w:rsidRDefault="00153F68" w:rsidP="009D446F">
            <w:pPr>
              <w:pStyle w:val="3"/>
              <w:spacing w:before="230" w:line="115" w:lineRule="atLeast"/>
              <w:ind w:left="1000" w:hanging="400"/>
              <w:rPr>
                <w:rFonts w:ascii="gulim" w:hAnsi="gulim" w:hint="eastAsia"/>
                <w:color w:val="000000"/>
                <w:sz w:val="14"/>
                <w:szCs w:val="14"/>
              </w:rPr>
            </w:pPr>
            <w:hyperlink r:id="rId151" w:tooltip="[kimsunkyo]시커먼스" w:history="1">
              <w:r w:rsidR="00F9028F">
                <w:rPr>
                  <w:rStyle w:val="member"/>
                  <w:rFonts w:ascii="gulim" w:hAnsi="gulim"/>
                  <w:color w:val="888888"/>
                  <w:sz w:val="13"/>
                  <w:szCs w:val="13"/>
                </w:rPr>
                <w:t>시커먼스</w:t>
              </w:r>
            </w:hyperlink>
            <w:r w:rsidR="00F9028F">
              <w:rPr>
                <w:rStyle w:val="apple-converted-space"/>
                <w:rFonts w:ascii="gulim" w:hAnsi="gulim"/>
                <w:color w:val="000000"/>
                <w:sz w:val="14"/>
                <w:szCs w:val="14"/>
              </w:rPr>
              <w:t> </w:t>
            </w:r>
            <w:r w:rsidR="00F9028F">
              <w:rPr>
                <w:rFonts w:ascii="gulim" w:hAnsi="gulim"/>
                <w:color w:val="000000"/>
                <w:sz w:val="14"/>
                <w:szCs w:val="14"/>
              </w:rPr>
              <w:t>님의</w:t>
            </w:r>
            <w:r w:rsidR="00F9028F">
              <w:rPr>
                <w:rFonts w:ascii="gulim" w:hAnsi="gulim"/>
                <w:color w:val="000000"/>
                <w:sz w:val="14"/>
                <w:szCs w:val="14"/>
              </w:rPr>
              <w:t xml:space="preserve"> </w:t>
            </w:r>
            <w:r w:rsidR="00F9028F">
              <w:rPr>
                <w:rFonts w:ascii="gulim" w:hAnsi="gulim"/>
                <w:color w:val="000000"/>
                <w:sz w:val="14"/>
                <w:szCs w:val="14"/>
              </w:rPr>
              <w:t>개발</w:t>
            </w:r>
            <w:r w:rsidR="00F9028F">
              <w:rPr>
                <w:rFonts w:ascii="gulim" w:hAnsi="gulim"/>
                <w:color w:val="000000"/>
                <w:sz w:val="14"/>
                <w:szCs w:val="14"/>
              </w:rPr>
              <w:t xml:space="preserve">Q&amp;A </w:t>
            </w:r>
            <w:r w:rsidR="00F9028F">
              <w:rPr>
                <w:rFonts w:ascii="gulim" w:hAnsi="gulim"/>
                <w:color w:val="000000"/>
                <w:sz w:val="14"/>
                <w:szCs w:val="14"/>
              </w:rPr>
              <w:t>최신글</w:t>
            </w:r>
            <w:r w:rsidR="00F9028F">
              <w:rPr>
                <w:rStyle w:val="apple-converted-space"/>
                <w:rFonts w:ascii="gulim" w:hAnsi="gulim"/>
                <w:color w:val="000000"/>
                <w:sz w:val="14"/>
                <w:szCs w:val="14"/>
              </w:rPr>
              <w:t> </w:t>
            </w:r>
            <w:hyperlink r:id="rId152" w:history="1">
              <w:r w:rsidR="00F9028F">
                <w:rPr>
                  <w:rStyle w:val="a4"/>
                  <w:rFonts w:ascii="gulim" w:hAnsi="gulim"/>
                  <w:b/>
                  <w:bCs/>
                  <w:color w:val="888888"/>
                  <w:sz w:val="13"/>
                  <w:szCs w:val="13"/>
                </w:rPr>
                <w:t>[</w:t>
              </w:r>
              <w:r w:rsidR="00F9028F">
                <w:rPr>
                  <w:rStyle w:val="a4"/>
                  <w:rFonts w:ascii="gulim" w:hAnsi="gulim"/>
                  <w:b/>
                  <w:bCs/>
                  <w:color w:val="888888"/>
                  <w:sz w:val="13"/>
                  <w:szCs w:val="13"/>
                </w:rPr>
                <w:t>더보기</w:t>
              </w:r>
              <w:r w:rsidR="00F9028F">
                <w:rPr>
                  <w:rStyle w:val="a4"/>
                  <w:rFonts w:ascii="gulim" w:hAnsi="gulim"/>
                  <w:b/>
                  <w:bCs/>
                  <w:color w:val="888888"/>
                  <w:sz w:val="13"/>
                  <w:szCs w:val="13"/>
                </w:rPr>
                <w:t>]</w:t>
              </w:r>
            </w:hyperlink>
          </w:p>
        </w:tc>
      </w:tr>
      <w:tr w:rsidR="00F9028F" w:rsidTr="00F9028F">
        <w:trPr>
          <w:trHeight w:val="115"/>
        </w:trPr>
        <w:tc>
          <w:tcPr>
            <w:tcW w:w="0" w:type="auto"/>
            <w:tcBorders>
              <w:top w:val="single" w:sz="8" w:space="0" w:color="EFEFEF"/>
              <w:left w:val="single" w:sz="8" w:space="0" w:color="EFEFEF"/>
              <w:bottom w:val="single" w:sz="8" w:space="0" w:color="EFEFEF"/>
              <w:right w:val="single" w:sz="8" w:space="0" w:color="EFEFEF"/>
            </w:tcBorders>
            <w:shd w:val="clear" w:color="auto" w:fill="F8F8F9"/>
            <w:tcMar>
              <w:top w:w="115" w:type="dxa"/>
              <w:left w:w="115" w:type="dxa"/>
              <w:bottom w:w="115" w:type="dxa"/>
              <w:right w:w="115" w:type="dxa"/>
            </w:tcMar>
            <w:vAlign w:val="center"/>
            <w:hideMark/>
          </w:tcPr>
          <w:p w:rsidR="00F9028F" w:rsidRDefault="00153F68" w:rsidP="00F9028F">
            <w:pPr>
              <w:widowControl/>
              <w:numPr>
                <w:ilvl w:val="0"/>
                <w:numId w:val="2"/>
              </w:numPr>
              <w:autoSpaceDE/>
              <w:autoSpaceDN/>
              <w:spacing w:line="230" w:lineRule="atLeast"/>
              <w:ind w:left="0"/>
              <w:jc w:val="left"/>
              <w:rPr>
                <w:rFonts w:ascii="gulim" w:hAnsi="gulim" w:hint="eastAsia"/>
                <w:color w:val="000000"/>
                <w:sz w:val="14"/>
                <w:szCs w:val="14"/>
              </w:rPr>
            </w:pPr>
            <w:hyperlink r:id="rId153" w:history="1">
              <w:r w:rsidR="00F9028F">
                <w:rPr>
                  <w:rStyle w:val="a4"/>
                  <w:rFonts w:ascii="gulim" w:hAnsi="gulim"/>
                  <w:color w:val="000000"/>
                  <w:sz w:val="14"/>
                  <w:szCs w:val="14"/>
                </w:rPr>
                <w:t>[2010-08-04] TXT</w:t>
              </w:r>
              <w:r w:rsidR="00F9028F">
                <w:rPr>
                  <w:rStyle w:val="a4"/>
                  <w:rFonts w:ascii="gulim" w:hAnsi="gulim"/>
                  <w:color w:val="000000"/>
                  <w:sz w:val="14"/>
                  <w:szCs w:val="14"/>
                </w:rPr>
                <w:t>파일을</w:t>
              </w:r>
              <w:r w:rsidR="00F9028F">
                <w:rPr>
                  <w:rStyle w:val="a4"/>
                  <w:rFonts w:ascii="gulim" w:hAnsi="gulim"/>
                  <w:color w:val="000000"/>
                  <w:sz w:val="14"/>
                  <w:szCs w:val="14"/>
                </w:rPr>
                <w:t xml:space="preserve"> </w:t>
              </w:r>
              <w:r w:rsidR="00F9028F">
                <w:rPr>
                  <w:rStyle w:val="a4"/>
                  <w:rFonts w:ascii="gulim" w:hAnsi="gulim"/>
                  <w:color w:val="000000"/>
                  <w:sz w:val="14"/>
                  <w:szCs w:val="14"/>
                </w:rPr>
                <w:t>읽고</w:t>
              </w:r>
              <w:r w:rsidR="00F9028F">
                <w:rPr>
                  <w:rStyle w:val="a4"/>
                  <w:rFonts w:ascii="gulim" w:hAnsi="gulim"/>
                  <w:color w:val="000000"/>
                  <w:sz w:val="14"/>
                  <w:szCs w:val="14"/>
                </w:rPr>
                <w:t xml:space="preserve"> READ_FILE_PATH </w:t>
              </w:r>
              <w:r w:rsidR="00F9028F">
                <w:rPr>
                  <w:rStyle w:val="a4"/>
                  <w:rFonts w:ascii="gulim" w:hAnsi="gulim"/>
                  <w:color w:val="000000"/>
                  <w:sz w:val="14"/>
                  <w:szCs w:val="14"/>
                </w:rPr>
                <w:t>패치로</w:t>
              </w:r>
              <w:r w:rsidR="00F9028F">
                <w:rPr>
                  <w:rStyle w:val="a4"/>
                  <w:rFonts w:ascii="gulim" w:hAnsi="gulim"/>
                  <w:color w:val="000000"/>
                  <w:sz w:val="14"/>
                  <w:szCs w:val="14"/>
                </w:rPr>
                <w:t xml:space="preserve"> </w:t>
              </w:r>
              <w:r w:rsidR="00F9028F">
                <w:rPr>
                  <w:rStyle w:val="a4"/>
                  <w:rFonts w:ascii="gulim" w:hAnsi="gulim"/>
                  <w:color w:val="000000"/>
                  <w:sz w:val="14"/>
                  <w:szCs w:val="14"/>
                </w:rPr>
                <w:t>에뮬레이터</w:t>
              </w:r>
              <w:r w:rsidR="00F9028F">
                <w:rPr>
                  <w:rStyle w:val="a4"/>
                  <w:rFonts w:ascii="gulim" w:hAnsi="gulim"/>
                  <w:color w:val="000000"/>
                  <w:sz w:val="14"/>
                  <w:szCs w:val="14"/>
                </w:rPr>
                <w:t xml:space="preserve"> data/data/file</w:t>
              </w:r>
              <w:r w:rsidR="00F9028F">
                <w:rPr>
                  <w:rStyle w:val="a4"/>
                  <w:rFonts w:ascii="gulim" w:hAnsi="gulim"/>
                  <w:color w:val="000000"/>
                  <w:sz w:val="14"/>
                  <w:szCs w:val="14"/>
                </w:rPr>
                <w:t>에</w:t>
              </w:r>
              <w:r w:rsidR="00F9028F">
                <w:rPr>
                  <w:rStyle w:val="a4"/>
                  <w:rFonts w:ascii="gulim" w:hAnsi="gulim"/>
                  <w:color w:val="000000"/>
                  <w:sz w:val="14"/>
                  <w:szCs w:val="14"/>
                </w:rPr>
                <w:t xml:space="preserve"> </w:t>
              </w:r>
              <w:r w:rsidR="00F9028F">
                <w:rPr>
                  <w:rStyle w:val="a4"/>
                  <w:rFonts w:ascii="gulim" w:hAnsi="gulim"/>
                  <w:color w:val="000000"/>
                  <w:sz w:val="14"/>
                  <w:szCs w:val="14"/>
                </w:rPr>
                <w:t>넣어놨습니다</w:t>
              </w:r>
              <w:r w:rsidR="00F9028F">
                <w:rPr>
                  <w:rStyle w:val="a4"/>
                  <w:rFonts w:ascii="gulim" w:hAnsi="gulim"/>
                  <w:color w:val="000000"/>
                  <w:sz w:val="14"/>
                  <w:szCs w:val="14"/>
                </w:rPr>
                <w:t>.</w:t>
              </w:r>
              <w:r w:rsidR="00F9028F">
                <w:rPr>
                  <w:rStyle w:val="apple-converted-space"/>
                  <w:rFonts w:ascii="gulim" w:hAnsi="gulim"/>
                  <w:color w:val="000000"/>
                  <w:sz w:val="14"/>
                  <w:szCs w:val="14"/>
                </w:rPr>
                <w:t> </w:t>
              </w:r>
              <w:r w:rsidR="00F9028F">
                <w:rPr>
                  <w:rStyle w:val="comment"/>
                  <w:rFonts w:ascii="dotum" w:hAnsi="dotum"/>
                  <w:color w:val="FF6600"/>
                  <w:sz w:val="13"/>
                  <w:szCs w:val="13"/>
                </w:rPr>
                <w:t>+3</w:t>
              </w:r>
            </w:hyperlink>
          </w:p>
          <w:p w:rsidR="00F9028F" w:rsidRDefault="00153F68" w:rsidP="00F9028F">
            <w:pPr>
              <w:widowControl/>
              <w:numPr>
                <w:ilvl w:val="0"/>
                <w:numId w:val="2"/>
              </w:numPr>
              <w:autoSpaceDE/>
              <w:autoSpaceDN/>
              <w:spacing w:line="230" w:lineRule="atLeast"/>
              <w:ind w:left="0"/>
              <w:jc w:val="left"/>
              <w:rPr>
                <w:rFonts w:ascii="gulim" w:hAnsi="gulim" w:hint="eastAsia"/>
                <w:color w:val="000000"/>
                <w:sz w:val="14"/>
                <w:szCs w:val="14"/>
              </w:rPr>
            </w:pPr>
            <w:hyperlink r:id="rId154" w:history="1">
              <w:r w:rsidR="00F9028F">
                <w:rPr>
                  <w:rStyle w:val="a4"/>
                  <w:rFonts w:ascii="gulim" w:hAnsi="gulim"/>
                  <w:color w:val="000000"/>
                  <w:sz w:val="14"/>
                  <w:szCs w:val="14"/>
                </w:rPr>
                <w:t>[2010-07-30] TXT</w:t>
              </w:r>
              <w:r w:rsidR="00F9028F">
                <w:rPr>
                  <w:rStyle w:val="a4"/>
                  <w:rFonts w:ascii="gulim" w:hAnsi="gulim"/>
                  <w:color w:val="000000"/>
                  <w:sz w:val="14"/>
                  <w:szCs w:val="14"/>
                </w:rPr>
                <w:t>파일을</w:t>
              </w:r>
              <w:r w:rsidR="00F9028F">
                <w:rPr>
                  <w:rStyle w:val="a4"/>
                  <w:rFonts w:ascii="gulim" w:hAnsi="gulim"/>
                  <w:color w:val="000000"/>
                  <w:sz w:val="14"/>
                  <w:szCs w:val="14"/>
                </w:rPr>
                <w:t xml:space="preserve"> </w:t>
              </w:r>
              <w:r w:rsidR="00F9028F">
                <w:rPr>
                  <w:rStyle w:val="a4"/>
                  <w:rFonts w:ascii="gulim" w:hAnsi="gulim"/>
                  <w:color w:val="000000"/>
                  <w:sz w:val="14"/>
                  <w:szCs w:val="14"/>
                </w:rPr>
                <w:t>읽어와서</w:t>
              </w:r>
              <w:r w:rsidR="00F9028F">
                <w:rPr>
                  <w:rStyle w:val="a4"/>
                  <w:rFonts w:ascii="gulim" w:hAnsi="gulim"/>
                  <w:color w:val="000000"/>
                  <w:sz w:val="14"/>
                  <w:szCs w:val="14"/>
                </w:rPr>
                <w:t xml:space="preserve"> </w:t>
              </w:r>
              <w:r w:rsidR="00F9028F">
                <w:rPr>
                  <w:rStyle w:val="a4"/>
                  <w:rFonts w:ascii="gulim" w:hAnsi="gulim"/>
                  <w:color w:val="000000"/>
                  <w:sz w:val="14"/>
                  <w:szCs w:val="14"/>
                </w:rPr>
                <w:t>안드로이드</w:t>
              </w:r>
              <w:r w:rsidR="00F9028F">
                <w:rPr>
                  <w:rStyle w:val="a4"/>
                  <w:rFonts w:ascii="gulim" w:hAnsi="gulim"/>
                  <w:color w:val="000000"/>
                  <w:sz w:val="14"/>
                  <w:szCs w:val="14"/>
                </w:rPr>
                <w:t xml:space="preserve"> View</w:t>
              </w:r>
              <w:r w:rsidR="00F9028F">
                <w:rPr>
                  <w:rStyle w:val="a4"/>
                  <w:rFonts w:ascii="gulim" w:hAnsi="gulim"/>
                  <w:color w:val="000000"/>
                  <w:sz w:val="14"/>
                  <w:szCs w:val="14"/>
                </w:rPr>
                <w:t>에서</w:t>
              </w:r>
              <w:r w:rsidR="00F9028F">
                <w:rPr>
                  <w:rStyle w:val="a4"/>
                  <w:rFonts w:ascii="gulim" w:hAnsi="gulim"/>
                  <w:color w:val="000000"/>
                  <w:sz w:val="14"/>
                  <w:szCs w:val="14"/>
                </w:rPr>
                <w:t xml:space="preserve"> </w:t>
              </w:r>
              <w:r w:rsidR="00F9028F">
                <w:rPr>
                  <w:rStyle w:val="a4"/>
                  <w:rFonts w:ascii="gulim" w:hAnsi="gulim"/>
                  <w:color w:val="000000"/>
                  <w:sz w:val="14"/>
                  <w:szCs w:val="14"/>
                </w:rPr>
                <w:t>쓸려고하는데</w:t>
              </w:r>
              <w:r w:rsidR="00F9028F">
                <w:rPr>
                  <w:rStyle w:val="a4"/>
                  <w:rFonts w:ascii="gulim" w:hAnsi="gulim"/>
                  <w:color w:val="000000"/>
                  <w:sz w:val="14"/>
                  <w:szCs w:val="14"/>
                </w:rPr>
                <w:t xml:space="preserve"> for</w:t>
              </w:r>
              <w:r w:rsidR="00F9028F">
                <w:rPr>
                  <w:rStyle w:val="a4"/>
                  <w:rFonts w:ascii="gulim" w:hAnsi="gulim"/>
                  <w:color w:val="000000"/>
                  <w:sz w:val="14"/>
                  <w:szCs w:val="14"/>
                </w:rPr>
                <w:t>문이랑</w:t>
              </w:r>
              <w:r w:rsidR="00F9028F">
                <w:rPr>
                  <w:rStyle w:val="a4"/>
                  <w:rFonts w:ascii="gulim" w:hAnsi="gulim"/>
                  <w:color w:val="000000"/>
                  <w:sz w:val="14"/>
                  <w:szCs w:val="14"/>
                </w:rPr>
                <w:t xml:space="preserve"> length</w:t>
              </w:r>
              <w:r w:rsidR="00F9028F">
                <w:rPr>
                  <w:rStyle w:val="a4"/>
                  <w:rFonts w:ascii="gulim" w:hAnsi="gulim"/>
                  <w:color w:val="000000"/>
                  <w:sz w:val="14"/>
                  <w:szCs w:val="14"/>
                </w:rPr>
                <w:t>만</w:t>
              </w:r>
              <w:r w:rsidR="00F9028F">
                <w:rPr>
                  <w:rStyle w:val="a4"/>
                  <w:rFonts w:ascii="gulim" w:hAnsi="gulim"/>
                  <w:color w:val="000000"/>
                  <w:sz w:val="14"/>
                  <w:szCs w:val="14"/>
                </w:rPr>
                <w:t xml:space="preserve"> </w:t>
              </w:r>
              <w:r w:rsidR="00F9028F">
                <w:rPr>
                  <w:rStyle w:val="a4"/>
                  <w:rFonts w:ascii="gulim" w:hAnsi="gulim"/>
                  <w:color w:val="000000"/>
                  <w:sz w:val="14"/>
                  <w:szCs w:val="14"/>
                </w:rPr>
                <w:t>넣으면</w:t>
              </w:r>
              <w:r w:rsidR="00F9028F">
                <w:rPr>
                  <w:rStyle w:val="a4"/>
                  <w:rFonts w:ascii="gulim" w:hAnsi="gulim"/>
                  <w:color w:val="000000"/>
                  <w:sz w:val="14"/>
                  <w:szCs w:val="14"/>
                </w:rPr>
                <w:t xml:space="preserve"> </w:t>
              </w:r>
              <w:r w:rsidR="00F9028F">
                <w:rPr>
                  <w:rStyle w:val="a4"/>
                  <w:rFonts w:ascii="gulim" w:hAnsi="gulim"/>
                  <w:color w:val="000000"/>
                  <w:sz w:val="14"/>
                  <w:szCs w:val="14"/>
                </w:rPr>
                <w:t>화면에서</w:t>
              </w:r>
              <w:r w:rsidR="00F9028F">
                <w:rPr>
                  <w:rStyle w:val="a4"/>
                  <w:rFonts w:ascii="gulim" w:hAnsi="gulim"/>
                  <w:color w:val="000000"/>
                  <w:sz w:val="14"/>
                  <w:szCs w:val="14"/>
                </w:rPr>
                <w:t xml:space="preserve"> </w:t>
              </w:r>
              <w:r w:rsidR="00F9028F">
                <w:rPr>
                  <w:rStyle w:val="a4"/>
                  <w:rFonts w:ascii="gulim" w:hAnsi="gulim"/>
                  <w:color w:val="000000"/>
                  <w:sz w:val="14"/>
                  <w:szCs w:val="14"/>
                </w:rPr>
                <w:t>사라지는데</w:t>
              </w:r>
              <w:r w:rsidR="00F9028F">
                <w:rPr>
                  <w:rStyle w:val="a4"/>
                  <w:rFonts w:ascii="gulim" w:hAnsi="gulim"/>
                  <w:color w:val="000000"/>
                  <w:sz w:val="14"/>
                  <w:szCs w:val="14"/>
                </w:rPr>
                <w:t>;;</w:t>
              </w:r>
            </w:hyperlink>
          </w:p>
          <w:p w:rsidR="00F9028F" w:rsidRDefault="00153F68" w:rsidP="00F9028F">
            <w:pPr>
              <w:widowControl/>
              <w:numPr>
                <w:ilvl w:val="0"/>
                <w:numId w:val="2"/>
              </w:numPr>
              <w:autoSpaceDE/>
              <w:autoSpaceDN/>
              <w:spacing w:line="230" w:lineRule="atLeast"/>
              <w:ind w:left="0"/>
              <w:jc w:val="left"/>
              <w:rPr>
                <w:rFonts w:ascii="gulim" w:hAnsi="gulim" w:hint="eastAsia"/>
                <w:color w:val="000000"/>
                <w:sz w:val="14"/>
                <w:szCs w:val="14"/>
              </w:rPr>
            </w:pPr>
            <w:hyperlink r:id="rId155" w:history="1">
              <w:r w:rsidR="00F9028F">
                <w:rPr>
                  <w:rStyle w:val="a4"/>
                  <w:rFonts w:ascii="gulim" w:hAnsi="gulim"/>
                  <w:color w:val="000000"/>
                  <w:sz w:val="14"/>
                  <w:szCs w:val="14"/>
                </w:rPr>
                <w:t>[2010-07-30] java map</w:t>
              </w:r>
              <w:r w:rsidR="00F9028F">
                <w:rPr>
                  <w:rStyle w:val="a4"/>
                  <w:rFonts w:ascii="gulim" w:hAnsi="gulim"/>
                  <w:color w:val="000000"/>
                  <w:sz w:val="14"/>
                  <w:szCs w:val="14"/>
                </w:rPr>
                <w:t>이용한</w:t>
              </w:r>
              <w:r w:rsidR="00F9028F">
                <w:rPr>
                  <w:rStyle w:val="a4"/>
                  <w:rFonts w:ascii="gulim" w:hAnsi="gulim"/>
                  <w:color w:val="000000"/>
                  <w:sz w:val="14"/>
                  <w:szCs w:val="14"/>
                </w:rPr>
                <w:t xml:space="preserve"> </w:t>
              </w:r>
              <w:r w:rsidR="00F9028F">
                <w:rPr>
                  <w:rStyle w:val="a4"/>
                  <w:rFonts w:ascii="gulim" w:hAnsi="gulim"/>
                  <w:color w:val="000000"/>
                  <w:sz w:val="14"/>
                  <w:szCs w:val="14"/>
                </w:rPr>
                <w:t>파일</w:t>
              </w:r>
              <w:r w:rsidR="00F9028F">
                <w:rPr>
                  <w:rStyle w:val="a4"/>
                  <w:rFonts w:ascii="gulim" w:hAnsi="gulim"/>
                  <w:color w:val="000000"/>
                  <w:sz w:val="14"/>
                  <w:szCs w:val="14"/>
                </w:rPr>
                <w:t xml:space="preserve"> </w:t>
              </w:r>
              <w:r w:rsidR="00F9028F">
                <w:rPr>
                  <w:rStyle w:val="a4"/>
                  <w:rFonts w:ascii="gulim" w:hAnsi="gulim"/>
                  <w:color w:val="000000"/>
                  <w:sz w:val="14"/>
                  <w:szCs w:val="14"/>
                </w:rPr>
                <w:t>불러와서</w:t>
              </w:r>
              <w:r w:rsidR="00F9028F">
                <w:rPr>
                  <w:rStyle w:val="a4"/>
                  <w:rFonts w:ascii="gulim" w:hAnsi="gulim"/>
                  <w:color w:val="000000"/>
                  <w:sz w:val="14"/>
                  <w:szCs w:val="14"/>
                </w:rPr>
                <w:t xml:space="preserve"> </w:t>
              </w:r>
              <w:r w:rsidR="00F9028F">
                <w:rPr>
                  <w:rStyle w:val="a4"/>
                  <w:rFonts w:ascii="gulim" w:hAnsi="gulim"/>
                  <w:color w:val="000000"/>
                  <w:sz w:val="14"/>
                  <w:szCs w:val="14"/>
                </w:rPr>
                <w:t>실수를</w:t>
              </w:r>
              <w:r w:rsidR="00F9028F">
                <w:rPr>
                  <w:rStyle w:val="a4"/>
                  <w:rFonts w:ascii="gulim" w:hAnsi="gulim"/>
                  <w:color w:val="000000"/>
                  <w:sz w:val="14"/>
                  <w:szCs w:val="14"/>
                </w:rPr>
                <w:t xml:space="preserve"> </w:t>
              </w:r>
              <w:r w:rsidR="00F9028F">
                <w:rPr>
                  <w:rStyle w:val="a4"/>
                  <w:rFonts w:ascii="gulim" w:hAnsi="gulim"/>
                  <w:color w:val="000000"/>
                  <w:sz w:val="14"/>
                  <w:szCs w:val="14"/>
                </w:rPr>
                <w:t>정수를</w:t>
              </w:r>
              <w:r w:rsidR="00F9028F">
                <w:rPr>
                  <w:rStyle w:val="a4"/>
                  <w:rFonts w:ascii="gulim" w:hAnsi="gulim"/>
                  <w:color w:val="000000"/>
                  <w:sz w:val="14"/>
                  <w:szCs w:val="14"/>
                </w:rPr>
                <w:t xml:space="preserve"> </w:t>
              </w:r>
              <w:r w:rsidR="00F9028F">
                <w:rPr>
                  <w:rStyle w:val="a4"/>
                  <w:rFonts w:ascii="gulim" w:hAnsi="gulim"/>
                  <w:color w:val="000000"/>
                  <w:sz w:val="14"/>
                  <w:szCs w:val="14"/>
                </w:rPr>
                <w:t>바꾸는</w:t>
              </w:r>
              <w:r w:rsidR="00F9028F">
                <w:rPr>
                  <w:rStyle w:val="a4"/>
                  <w:rFonts w:ascii="gulim" w:hAnsi="gulim"/>
                  <w:color w:val="000000"/>
                  <w:sz w:val="14"/>
                  <w:szCs w:val="14"/>
                </w:rPr>
                <w:t xml:space="preserve"> </w:t>
              </w:r>
              <w:r w:rsidR="00F9028F">
                <w:rPr>
                  <w:rStyle w:val="a4"/>
                  <w:rFonts w:ascii="gulim" w:hAnsi="gulim"/>
                  <w:color w:val="000000"/>
                  <w:sz w:val="14"/>
                  <w:szCs w:val="14"/>
                </w:rPr>
                <w:t>클래스입니다</w:t>
              </w:r>
              <w:r w:rsidR="00F9028F">
                <w:rPr>
                  <w:rStyle w:val="a4"/>
                  <w:rFonts w:ascii="gulim" w:hAnsi="gulim"/>
                  <w:color w:val="000000"/>
                  <w:sz w:val="14"/>
                  <w:szCs w:val="14"/>
                </w:rPr>
                <w:t>.</w:t>
              </w:r>
              <w:r w:rsidR="00F9028F">
                <w:rPr>
                  <w:rStyle w:val="apple-converted-space"/>
                  <w:rFonts w:ascii="gulim" w:hAnsi="gulim"/>
                  <w:color w:val="000000"/>
                  <w:sz w:val="14"/>
                  <w:szCs w:val="14"/>
                </w:rPr>
                <w:t> </w:t>
              </w:r>
              <w:r w:rsidR="00F9028F">
                <w:rPr>
                  <w:rStyle w:val="comment"/>
                  <w:rFonts w:ascii="dotum" w:hAnsi="dotum"/>
                  <w:color w:val="FF6600"/>
                  <w:sz w:val="13"/>
                  <w:szCs w:val="13"/>
                </w:rPr>
                <w:t>+1</w:t>
              </w:r>
            </w:hyperlink>
          </w:p>
          <w:p w:rsidR="00F9028F" w:rsidRDefault="00153F68" w:rsidP="00F9028F">
            <w:pPr>
              <w:widowControl/>
              <w:numPr>
                <w:ilvl w:val="0"/>
                <w:numId w:val="2"/>
              </w:numPr>
              <w:autoSpaceDE/>
              <w:autoSpaceDN/>
              <w:spacing w:line="230" w:lineRule="atLeast"/>
              <w:ind w:left="0"/>
              <w:jc w:val="left"/>
              <w:rPr>
                <w:rFonts w:ascii="gulim" w:hAnsi="gulim" w:hint="eastAsia"/>
                <w:color w:val="000000"/>
                <w:sz w:val="14"/>
                <w:szCs w:val="14"/>
              </w:rPr>
            </w:pPr>
            <w:hyperlink r:id="rId156" w:history="1">
              <w:r w:rsidR="00F9028F">
                <w:rPr>
                  <w:rStyle w:val="a4"/>
                  <w:rFonts w:ascii="gulim" w:hAnsi="gulim"/>
                  <w:color w:val="000000"/>
                  <w:sz w:val="14"/>
                  <w:szCs w:val="14"/>
                </w:rPr>
                <w:t xml:space="preserve">[2010-07-29] </w:t>
              </w:r>
              <w:r w:rsidR="00F9028F">
                <w:rPr>
                  <w:rStyle w:val="a4"/>
                  <w:rFonts w:ascii="gulim" w:hAnsi="gulim"/>
                  <w:color w:val="000000"/>
                  <w:sz w:val="14"/>
                  <w:szCs w:val="14"/>
                </w:rPr>
                <w:t>안드로이드에서</w:t>
              </w:r>
              <w:r w:rsidR="00F9028F">
                <w:rPr>
                  <w:rStyle w:val="a4"/>
                  <w:rFonts w:ascii="gulim" w:hAnsi="gulim"/>
                  <w:color w:val="000000"/>
                  <w:sz w:val="14"/>
                  <w:szCs w:val="14"/>
                </w:rPr>
                <w:t xml:space="preserve"> </w:t>
              </w:r>
              <w:r w:rsidR="00F9028F">
                <w:rPr>
                  <w:rStyle w:val="a4"/>
                  <w:rFonts w:ascii="gulim" w:hAnsi="gulim"/>
                  <w:color w:val="000000"/>
                  <w:sz w:val="14"/>
                  <w:szCs w:val="14"/>
                </w:rPr>
                <w:t>컬러</w:t>
              </w:r>
              <w:r w:rsidR="00F9028F">
                <w:rPr>
                  <w:rStyle w:val="a4"/>
                  <w:rFonts w:ascii="gulim" w:hAnsi="gulim"/>
                  <w:color w:val="000000"/>
                  <w:sz w:val="14"/>
                  <w:szCs w:val="14"/>
                </w:rPr>
                <w:t xml:space="preserve"> </w:t>
              </w:r>
              <w:r w:rsidR="00F9028F">
                <w:rPr>
                  <w:rStyle w:val="a4"/>
                  <w:rFonts w:ascii="gulim" w:hAnsi="gulim"/>
                  <w:color w:val="000000"/>
                  <w:sz w:val="14"/>
                  <w:szCs w:val="14"/>
                </w:rPr>
                <w:t>지정</w:t>
              </w:r>
              <w:r w:rsidR="00F9028F">
                <w:rPr>
                  <w:rStyle w:val="a4"/>
                  <w:rFonts w:ascii="gulim" w:hAnsi="gulim"/>
                  <w:color w:val="000000"/>
                  <w:sz w:val="14"/>
                  <w:szCs w:val="14"/>
                </w:rPr>
                <w:t xml:space="preserve"> </w:t>
              </w:r>
              <w:r w:rsidR="00F9028F">
                <w:rPr>
                  <w:rStyle w:val="a4"/>
                  <w:rFonts w:ascii="gulim" w:hAnsi="gulim"/>
                  <w:color w:val="000000"/>
                  <w:sz w:val="14"/>
                  <w:szCs w:val="14"/>
                </w:rPr>
                <w:t>자바</w:t>
              </w:r>
              <w:r w:rsidR="00F9028F">
                <w:rPr>
                  <w:rStyle w:val="a4"/>
                  <w:rFonts w:ascii="gulim" w:hAnsi="gulim"/>
                  <w:color w:val="000000"/>
                  <w:sz w:val="14"/>
                  <w:szCs w:val="14"/>
                </w:rPr>
                <w:t xml:space="preserve"> </w:t>
              </w:r>
              <w:r w:rsidR="00F9028F">
                <w:rPr>
                  <w:rStyle w:val="a4"/>
                  <w:rFonts w:ascii="gulim" w:hAnsi="gulim"/>
                  <w:color w:val="000000"/>
                  <w:sz w:val="14"/>
                  <w:szCs w:val="14"/>
                </w:rPr>
                <w:t>처럼</w:t>
              </w:r>
              <w:r w:rsidR="00F9028F">
                <w:rPr>
                  <w:rStyle w:val="a4"/>
                  <w:rFonts w:ascii="gulim" w:hAnsi="gulim"/>
                  <w:color w:val="000000"/>
                  <w:sz w:val="14"/>
                  <w:szCs w:val="14"/>
                </w:rPr>
                <w:t xml:space="preserve"> </w:t>
              </w:r>
              <w:r w:rsidR="00F9028F">
                <w:rPr>
                  <w:rStyle w:val="a4"/>
                  <w:rFonts w:ascii="gulim" w:hAnsi="gulim"/>
                  <w:color w:val="000000"/>
                  <w:sz w:val="14"/>
                  <w:szCs w:val="14"/>
                </w:rPr>
                <w:t>못하나요</w:t>
              </w:r>
              <w:r w:rsidR="00F9028F">
                <w:rPr>
                  <w:rStyle w:val="a4"/>
                  <w:rFonts w:ascii="gulim" w:hAnsi="gulim"/>
                  <w:color w:val="000000"/>
                  <w:sz w:val="14"/>
                  <w:szCs w:val="14"/>
                </w:rPr>
                <w:t>?</w:t>
              </w:r>
            </w:hyperlink>
          </w:p>
          <w:p w:rsidR="00F9028F" w:rsidRDefault="00153F68" w:rsidP="00F9028F">
            <w:pPr>
              <w:widowControl/>
              <w:numPr>
                <w:ilvl w:val="0"/>
                <w:numId w:val="2"/>
              </w:numPr>
              <w:autoSpaceDE/>
              <w:autoSpaceDN/>
              <w:spacing w:line="230" w:lineRule="atLeast"/>
              <w:ind w:left="0"/>
              <w:jc w:val="left"/>
              <w:rPr>
                <w:rFonts w:ascii="gulim" w:hAnsi="gulim" w:hint="eastAsia"/>
                <w:color w:val="000000"/>
                <w:sz w:val="14"/>
                <w:szCs w:val="14"/>
              </w:rPr>
            </w:pPr>
            <w:hyperlink r:id="rId157" w:history="1">
              <w:r w:rsidR="00F9028F">
                <w:rPr>
                  <w:rStyle w:val="a4"/>
                  <w:rFonts w:ascii="gulim" w:hAnsi="gulim"/>
                  <w:color w:val="000000"/>
                  <w:sz w:val="14"/>
                  <w:szCs w:val="14"/>
                </w:rPr>
                <w:t xml:space="preserve">[2010-07-29] </w:t>
              </w:r>
              <w:r w:rsidR="00F9028F">
                <w:rPr>
                  <w:rStyle w:val="a4"/>
                  <w:rFonts w:ascii="gulim" w:hAnsi="gulim"/>
                  <w:color w:val="000000"/>
                  <w:sz w:val="14"/>
                  <w:szCs w:val="14"/>
                </w:rPr>
                <w:t>자바에서</w:t>
              </w:r>
              <w:r w:rsidR="00F9028F">
                <w:rPr>
                  <w:rStyle w:val="a4"/>
                  <w:rFonts w:ascii="gulim" w:hAnsi="gulim"/>
                  <w:color w:val="000000"/>
                  <w:sz w:val="14"/>
                  <w:szCs w:val="14"/>
                </w:rPr>
                <w:t xml:space="preserve"> Rectalge </w:t>
              </w:r>
              <w:r w:rsidR="00F9028F">
                <w:rPr>
                  <w:rStyle w:val="a4"/>
                  <w:rFonts w:ascii="gulim" w:hAnsi="gulim"/>
                  <w:color w:val="000000"/>
                  <w:sz w:val="14"/>
                  <w:szCs w:val="14"/>
                </w:rPr>
                <w:t>하고</w:t>
              </w:r>
              <w:r w:rsidR="00F9028F">
                <w:rPr>
                  <w:rStyle w:val="a4"/>
                  <w:rFonts w:ascii="gulim" w:hAnsi="gulim"/>
                  <w:color w:val="000000"/>
                  <w:sz w:val="14"/>
                  <w:szCs w:val="14"/>
                </w:rPr>
                <w:t xml:space="preserve"> </w:t>
              </w:r>
              <w:r w:rsidR="00F9028F">
                <w:rPr>
                  <w:rStyle w:val="a4"/>
                  <w:rFonts w:ascii="gulim" w:hAnsi="gulim"/>
                  <w:color w:val="000000"/>
                  <w:sz w:val="14"/>
                  <w:szCs w:val="14"/>
                </w:rPr>
                <w:t>안드로이드</w:t>
              </w:r>
              <w:r w:rsidR="00F9028F">
                <w:rPr>
                  <w:rStyle w:val="a4"/>
                  <w:rFonts w:ascii="gulim" w:hAnsi="gulim"/>
                  <w:color w:val="000000"/>
                  <w:sz w:val="14"/>
                  <w:szCs w:val="14"/>
                </w:rPr>
                <w:t xml:space="preserve"> RectF </w:t>
              </w:r>
              <w:r w:rsidR="00F9028F">
                <w:rPr>
                  <w:rStyle w:val="a4"/>
                  <w:rFonts w:ascii="gulim" w:hAnsi="gulim"/>
                  <w:color w:val="000000"/>
                  <w:sz w:val="14"/>
                  <w:szCs w:val="14"/>
                </w:rPr>
                <w:t>가</w:t>
              </w:r>
              <w:r w:rsidR="00F9028F">
                <w:rPr>
                  <w:rStyle w:val="a4"/>
                  <w:rFonts w:ascii="gulim" w:hAnsi="gulim"/>
                  <w:color w:val="000000"/>
                  <w:sz w:val="14"/>
                  <w:szCs w:val="14"/>
                </w:rPr>
                <w:t xml:space="preserve"> </w:t>
              </w:r>
              <w:r w:rsidR="00F9028F">
                <w:rPr>
                  <w:rStyle w:val="a4"/>
                  <w:rFonts w:ascii="gulim" w:hAnsi="gulim"/>
                  <w:color w:val="000000"/>
                  <w:sz w:val="14"/>
                  <w:szCs w:val="14"/>
                </w:rPr>
                <w:t>있는데</w:t>
              </w:r>
              <w:r w:rsidR="00F9028F">
                <w:rPr>
                  <w:rStyle w:val="a4"/>
                  <w:rFonts w:ascii="gulim" w:hAnsi="gulim"/>
                  <w:color w:val="000000"/>
                  <w:sz w:val="14"/>
                  <w:szCs w:val="14"/>
                </w:rPr>
                <w:t xml:space="preserve"> </w:t>
              </w:r>
              <w:r w:rsidR="00F9028F">
                <w:rPr>
                  <w:rStyle w:val="a4"/>
                  <w:rFonts w:ascii="gulim" w:hAnsi="gulim"/>
                  <w:color w:val="000000"/>
                  <w:sz w:val="14"/>
                  <w:szCs w:val="14"/>
                </w:rPr>
                <w:t>서로</w:t>
              </w:r>
              <w:r w:rsidR="00F9028F">
                <w:rPr>
                  <w:rStyle w:val="a4"/>
                  <w:rFonts w:ascii="gulim" w:hAnsi="gulim"/>
                  <w:color w:val="000000"/>
                  <w:sz w:val="14"/>
                  <w:szCs w:val="14"/>
                </w:rPr>
                <w:t xml:space="preserve"> </w:t>
              </w:r>
              <w:r w:rsidR="00F9028F">
                <w:rPr>
                  <w:rStyle w:val="a4"/>
                  <w:rFonts w:ascii="gulim" w:hAnsi="gulim"/>
                  <w:color w:val="000000"/>
                  <w:sz w:val="14"/>
                  <w:szCs w:val="14"/>
                </w:rPr>
                <w:t>위치가</w:t>
              </w:r>
              <w:r w:rsidR="00F9028F">
                <w:rPr>
                  <w:rStyle w:val="a4"/>
                  <w:rFonts w:ascii="gulim" w:hAnsi="gulim"/>
                  <w:color w:val="000000"/>
                  <w:sz w:val="14"/>
                  <w:szCs w:val="14"/>
                </w:rPr>
                <w:t xml:space="preserve"> </w:t>
              </w:r>
              <w:r w:rsidR="00F9028F">
                <w:rPr>
                  <w:rStyle w:val="a4"/>
                  <w:rFonts w:ascii="gulim" w:hAnsi="gulim"/>
                  <w:color w:val="000000"/>
                  <w:sz w:val="14"/>
                  <w:szCs w:val="14"/>
                </w:rPr>
                <w:t>이떻게</w:t>
              </w:r>
              <w:r w:rsidR="00F9028F">
                <w:rPr>
                  <w:rStyle w:val="a4"/>
                  <w:rFonts w:ascii="gulim" w:hAnsi="gulim"/>
                  <w:color w:val="000000"/>
                  <w:sz w:val="14"/>
                  <w:szCs w:val="14"/>
                </w:rPr>
                <w:t xml:space="preserve"> </w:t>
              </w:r>
              <w:r w:rsidR="00F9028F">
                <w:rPr>
                  <w:rStyle w:val="a4"/>
                  <w:rFonts w:ascii="gulim" w:hAnsi="gulim"/>
                  <w:color w:val="000000"/>
                  <w:sz w:val="14"/>
                  <w:szCs w:val="14"/>
                </w:rPr>
                <w:t>되는지요</w:t>
              </w:r>
              <w:r w:rsidR="00F9028F">
                <w:rPr>
                  <w:rStyle w:val="a4"/>
                  <w:rFonts w:ascii="gulim" w:hAnsi="gulim"/>
                  <w:color w:val="000000"/>
                  <w:sz w:val="14"/>
                  <w:szCs w:val="14"/>
                </w:rPr>
                <w:t>?</w:t>
              </w:r>
              <w:r w:rsidR="00F9028F">
                <w:rPr>
                  <w:rStyle w:val="apple-converted-space"/>
                  <w:rFonts w:ascii="gulim" w:hAnsi="gulim"/>
                  <w:color w:val="000000"/>
                  <w:sz w:val="14"/>
                  <w:szCs w:val="14"/>
                </w:rPr>
                <w:t> </w:t>
              </w:r>
              <w:r w:rsidR="00F9028F">
                <w:rPr>
                  <w:rStyle w:val="comment"/>
                  <w:rFonts w:ascii="dotum" w:hAnsi="dotum"/>
                  <w:color w:val="FF6600"/>
                  <w:sz w:val="13"/>
                  <w:szCs w:val="13"/>
                </w:rPr>
                <w:t>+2</w:t>
              </w:r>
            </w:hyperlink>
          </w:p>
          <w:p w:rsidR="00F9028F" w:rsidRDefault="00153F68" w:rsidP="00F9028F">
            <w:pPr>
              <w:widowControl/>
              <w:numPr>
                <w:ilvl w:val="0"/>
                <w:numId w:val="2"/>
              </w:numPr>
              <w:autoSpaceDE/>
              <w:autoSpaceDN/>
              <w:spacing w:line="230" w:lineRule="atLeast"/>
              <w:ind w:left="0"/>
              <w:jc w:val="left"/>
              <w:rPr>
                <w:rFonts w:ascii="gulim" w:hAnsi="gulim" w:hint="eastAsia"/>
                <w:color w:val="000000"/>
                <w:sz w:val="14"/>
                <w:szCs w:val="14"/>
              </w:rPr>
            </w:pPr>
            <w:hyperlink r:id="rId158" w:history="1">
              <w:r w:rsidR="00F9028F">
                <w:rPr>
                  <w:rStyle w:val="a4"/>
                  <w:rFonts w:ascii="gulim" w:hAnsi="gulim"/>
                  <w:color w:val="000000"/>
                  <w:sz w:val="14"/>
                  <w:szCs w:val="14"/>
                </w:rPr>
                <w:t xml:space="preserve">[2010-07-29] </w:t>
              </w:r>
              <w:r w:rsidR="00F9028F">
                <w:rPr>
                  <w:rStyle w:val="a4"/>
                  <w:rFonts w:ascii="gulim" w:hAnsi="gulim"/>
                  <w:color w:val="000000"/>
                  <w:sz w:val="14"/>
                  <w:szCs w:val="14"/>
                </w:rPr>
                <w:t>안드로이드</w:t>
              </w:r>
              <w:r w:rsidR="00F9028F">
                <w:rPr>
                  <w:rStyle w:val="a4"/>
                  <w:rFonts w:ascii="gulim" w:hAnsi="gulim"/>
                  <w:color w:val="000000"/>
                  <w:sz w:val="14"/>
                  <w:szCs w:val="14"/>
                </w:rPr>
                <w:t xml:space="preserve"> Debug </w:t>
              </w:r>
              <w:r w:rsidR="00F9028F">
                <w:rPr>
                  <w:rStyle w:val="a4"/>
                  <w:rFonts w:ascii="gulim" w:hAnsi="gulim"/>
                  <w:color w:val="000000"/>
                  <w:sz w:val="14"/>
                  <w:szCs w:val="14"/>
                </w:rPr>
                <w:t>하는</w:t>
              </w:r>
              <w:r w:rsidR="00F9028F">
                <w:rPr>
                  <w:rStyle w:val="a4"/>
                  <w:rFonts w:ascii="gulim" w:hAnsi="gulim"/>
                  <w:color w:val="000000"/>
                  <w:sz w:val="14"/>
                  <w:szCs w:val="14"/>
                </w:rPr>
                <w:t xml:space="preserve"> </w:t>
              </w:r>
              <w:r w:rsidR="00F9028F">
                <w:rPr>
                  <w:rStyle w:val="a4"/>
                  <w:rFonts w:ascii="gulim" w:hAnsi="gulim"/>
                  <w:color w:val="000000"/>
                  <w:sz w:val="14"/>
                  <w:szCs w:val="14"/>
                </w:rPr>
                <w:t>법좀</w:t>
              </w:r>
              <w:r w:rsidR="00F9028F">
                <w:rPr>
                  <w:rStyle w:val="a4"/>
                  <w:rFonts w:ascii="gulim" w:hAnsi="gulim"/>
                  <w:color w:val="000000"/>
                  <w:sz w:val="14"/>
                  <w:szCs w:val="14"/>
                </w:rPr>
                <w:t xml:space="preserve"> </w:t>
              </w:r>
              <w:r w:rsidR="00F9028F">
                <w:rPr>
                  <w:rStyle w:val="a4"/>
                  <w:rFonts w:ascii="gulim" w:hAnsi="gulim"/>
                  <w:color w:val="000000"/>
                  <w:sz w:val="14"/>
                  <w:szCs w:val="14"/>
                </w:rPr>
                <w:t>가르쳐</w:t>
              </w:r>
              <w:r w:rsidR="00F9028F">
                <w:rPr>
                  <w:rStyle w:val="a4"/>
                  <w:rFonts w:ascii="gulim" w:hAnsi="gulim"/>
                  <w:color w:val="000000"/>
                  <w:sz w:val="14"/>
                  <w:szCs w:val="14"/>
                </w:rPr>
                <w:t xml:space="preserve"> </w:t>
              </w:r>
              <w:r w:rsidR="00F9028F">
                <w:rPr>
                  <w:rStyle w:val="a4"/>
                  <w:rFonts w:ascii="gulim" w:hAnsi="gulim"/>
                  <w:color w:val="000000"/>
                  <w:sz w:val="14"/>
                  <w:szCs w:val="14"/>
                </w:rPr>
                <w:t>주세요</w:t>
              </w:r>
              <w:r w:rsidR="00F9028F">
                <w:rPr>
                  <w:rStyle w:val="a4"/>
                  <w:rFonts w:ascii="gulim" w:hAnsi="gulim"/>
                  <w:color w:val="000000"/>
                  <w:sz w:val="14"/>
                  <w:szCs w:val="14"/>
                </w:rPr>
                <w:t xml:space="preserve">. </w:t>
              </w:r>
              <w:r w:rsidR="00F9028F">
                <w:rPr>
                  <w:rStyle w:val="a4"/>
                  <w:rFonts w:ascii="gulim" w:hAnsi="gulim"/>
                  <w:color w:val="000000"/>
                  <w:sz w:val="14"/>
                  <w:szCs w:val="14"/>
                </w:rPr>
                <w:t>값이</w:t>
              </w:r>
              <w:r w:rsidR="00F9028F">
                <w:rPr>
                  <w:rStyle w:val="a4"/>
                  <w:rFonts w:ascii="gulim" w:hAnsi="gulim"/>
                  <w:color w:val="000000"/>
                  <w:sz w:val="14"/>
                  <w:szCs w:val="14"/>
                </w:rPr>
                <w:t xml:space="preserve"> </w:t>
              </w:r>
              <w:r w:rsidR="00F9028F">
                <w:rPr>
                  <w:rStyle w:val="a4"/>
                  <w:rFonts w:ascii="gulim" w:hAnsi="gulim"/>
                  <w:color w:val="000000"/>
                  <w:sz w:val="14"/>
                  <w:szCs w:val="14"/>
                </w:rPr>
                <w:t>되는지</w:t>
              </w:r>
              <w:r w:rsidR="00F9028F">
                <w:rPr>
                  <w:rStyle w:val="a4"/>
                  <w:rFonts w:ascii="gulim" w:hAnsi="gulim"/>
                  <w:color w:val="000000"/>
                  <w:sz w:val="14"/>
                  <w:szCs w:val="14"/>
                </w:rPr>
                <w:t xml:space="preserve"> </w:t>
              </w:r>
              <w:r w:rsidR="00F9028F">
                <w:rPr>
                  <w:rStyle w:val="a4"/>
                  <w:rFonts w:ascii="gulim" w:hAnsi="gulim"/>
                  <w:color w:val="000000"/>
                  <w:sz w:val="14"/>
                  <w:szCs w:val="14"/>
                </w:rPr>
                <w:t>안되는지</w:t>
              </w:r>
              <w:r w:rsidR="00F9028F">
                <w:rPr>
                  <w:rStyle w:val="a4"/>
                  <w:rFonts w:ascii="gulim" w:hAnsi="gulim"/>
                  <w:color w:val="000000"/>
                  <w:sz w:val="14"/>
                  <w:szCs w:val="14"/>
                </w:rPr>
                <w:t xml:space="preserve"> </w:t>
              </w:r>
              <w:r w:rsidR="00F9028F">
                <w:rPr>
                  <w:rStyle w:val="a4"/>
                  <w:rFonts w:ascii="gulim" w:hAnsi="gulim"/>
                  <w:color w:val="000000"/>
                  <w:sz w:val="14"/>
                  <w:szCs w:val="14"/>
                </w:rPr>
                <w:t>한눈에</w:t>
              </w:r>
              <w:r w:rsidR="00F9028F">
                <w:rPr>
                  <w:rStyle w:val="a4"/>
                  <w:rFonts w:ascii="gulim" w:hAnsi="gulim"/>
                  <w:color w:val="000000"/>
                  <w:sz w:val="14"/>
                  <w:szCs w:val="14"/>
                </w:rPr>
                <w:t xml:space="preserve"> </w:t>
              </w:r>
              <w:r w:rsidR="00F9028F">
                <w:rPr>
                  <w:rStyle w:val="a4"/>
                  <w:rFonts w:ascii="gulim" w:hAnsi="gulim"/>
                  <w:color w:val="000000"/>
                  <w:sz w:val="14"/>
                  <w:szCs w:val="14"/>
                </w:rPr>
                <w:t>알아</w:t>
              </w:r>
              <w:r w:rsidR="00F9028F">
                <w:rPr>
                  <w:rStyle w:val="a4"/>
                  <w:rFonts w:ascii="gulim" w:hAnsi="gulim"/>
                  <w:color w:val="000000"/>
                  <w:sz w:val="14"/>
                  <w:szCs w:val="14"/>
                </w:rPr>
                <w:t xml:space="preserve"> </w:t>
              </w:r>
              <w:r w:rsidR="00F9028F">
                <w:rPr>
                  <w:rStyle w:val="a4"/>
                  <w:rFonts w:ascii="gulim" w:hAnsi="gulim"/>
                  <w:color w:val="000000"/>
                  <w:sz w:val="14"/>
                  <w:szCs w:val="14"/>
                </w:rPr>
                <w:t>볼수</w:t>
              </w:r>
              <w:r w:rsidR="00F9028F">
                <w:rPr>
                  <w:rStyle w:val="a4"/>
                  <w:rFonts w:ascii="gulim" w:hAnsi="gulim"/>
                  <w:color w:val="000000"/>
                  <w:sz w:val="14"/>
                  <w:szCs w:val="14"/>
                </w:rPr>
                <w:t xml:space="preserve"> </w:t>
              </w:r>
              <w:r w:rsidR="00F9028F">
                <w:rPr>
                  <w:rStyle w:val="a4"/>
                  <w:rFonts w:ascii="gulim" w:hAnsi="gulim"/>
                  <w:color w:val="000000"/>
                  <w:sz w:val="14"/>
                  <w:szCs w:val="14"/>
                </w:rPr>
                <w:t>있는</w:t>
              </w:r>
              <w:r w:rsidR="00F9028F">
                <w:rPr>
                  <w:rStyle w:val="a4"/>
                  <w:rFonts w:ascii="gulim" w:hAnsi="gulim"/>
                  <w:color w:val="000000"/>
                  <w:sz w:val="14"/>
                  <w:szCs w:val="14"/>
                </w:rPr>
                <w:t>..</w:t>
              </w:r>
              <w:r w:rsidR="00F9028F">
                <w:rPr>
                  <w:rStyle w:val="apple-converted-space"/>
                  <w:rFonts w:ascii="gulim" w:hAnsi="gulim"/>
                  <w:color w:val="000000"/>
                  <w:sz w:val="14"/>
                  <w:szCs w:val="14"/>
                </w:rPr>
                <w:t> </w:t>
              </w:r>
              <w:r w:rsidR="00F9028F">
                <w:rPr>
                  <w:rStyle w:val="comment"/>
                  <w:rFonts w:ascii="dotum" w:hAnsi="dotum"/>
                  <w:color w:val="FF6600"/>
                  <w:sz w:val="13"/>
                  <w:szCs w:val="13"/>
                </w:rPr>
                <w:t>+2</w:t>
              </w:r>
            </w:hyperlink>
          </w:p>
          <w:p w:rsidR="00F9028F" w:rsidRDefault="00153F68" w:rsidP="00F9028F">
            <w:pPr>
              <w:widowControl/>
              <w:numPr>
                <w:ilvl w:val="0"/>
                <w:numId w:val="2"/>
              </w:numPr>
              <w:autoSpaceDE/>
              <w:autoSpaceDN/>
              <w:spacing w:line="230" w:lineRule="atLeast"/>
              <w:ind w:left="0"/>
              <w:jc w:val="left"/>
              <w:rPr>
                <w:rFonts w:ascii="gulim" w:hAnsi="gulim" w:hint="eastAsia"/>
                <w:color w:val="000000"/>
                <w:sz w:val="14"/>
                <w:szCs w:val="14"/>
              </w:rPr>
            </w:pPr>
            <w:hyperlink r:id="rId159" w:history="1">
              <w:r w:rsidR="00F9028F">
                <w:rPr>
                  <w:rStyle w:val="a4"/>
                  <w:rFonts w:ascii="gulim" w:hAnsi="gulim"/>
                  <w:color w:val="000000"/>
                  <w:sz w:val="14"/>
                  <w:szCs w:val="14"/>
                </w:rPr>
                <w:t>[2010-07-28] JAVA</w:t>
              </w:r>
              <w:r w:rsidR="00F9028F">
                <w:rPr>
                  <w:rStyle w:val="a4"/>
                  <w:rFonts w:ascii="gulim" w:hAnsi="gulim"/>
                  <w:color w:val="000000"/>
                  <w:sz w:val="14"/>
                  <w:szCs w:val="14"/>
                </w:rPr>
                <w:t>에서</w:t>
              </w:r>
              <w:r w:rsidR="00F9028F">
                <w:rPr>
                  <w:rStyle w:val="a4"/>
                  <w:rFonts w:ascii="gulim" w:hAnsi="gulim"/>
                  <w:color w:val="000000"/>
                  <w:sz w:val="14"/>
                  <w:szCs w:val="14"/>
                </w:rPr>
                <w:t xml:space="preserve"> </w:t>
              </w:r>
              <w:r w:rsidR="00F9028F">
                <w:rPr>
                  <w:rStyle w:val="a4"/>
                  <w:rFonts w:ascii="gulim" w:hAnsi="gulim"/>
                  <w:color w:val="000000"/>
                  <w:sz w:val="14"/>
                  <w:szCs w:val="14"/>
                </w:rPr>
                <w:t>메서드</w:t>
              </w:r>
              <w:r w:rsidR="00F9028F">
                <w:rPr>
                  <w:rStyle w:val="a4"/>
                  <w:rFonts w:ascii="gulim" w:hAnsi="gulim"/>
                  <w:color w:val="000000"/>
                  <w:sz w:val="14"/>
                  <w:szCs w:val="14"/>
                </w:rPr>
                <w:t xml:space="preserve"> return</w:t>
              </w:r>
              <w:r w:rsidR="00F9028F">
                <w:rPr>
                  <w:rStyle w:val="a4"/>
                  <w:rFonts w:ascii="gulim" w:hAnsi="gulim"/>
                  <w:color w:val="000000"/>
                  <w:sz w:val="14"/>
                  <w:szCs w:val="14"/>
                </w:rPr>
                <w:t>값</w:t>
              </w:r>
              <w:r w:rsidR="00F9028F">
                <w:rPr>
                  <w:rStyle w:val="a4"/>
                  <w:rFonts w:ascii="gulim" w:hAnsi="gulim"/>
                  <w:color w:val="000000"/>
                  <w:sz w:val="14"/>
                  <w:szCs w:val="14"/>
                </w:rPr>
                <w:t xml:space="preserve"> </w:t>
              </w:r>
              <w:r w:rsidR="00F9028F">
                <w:rPr>
                  <w:rStyle w:val="a4"/>
                  <w:rFonts w:ascii="gulim" w:hAnsi="gulim"/>
                  <w:color w:val="000000"/>
                  <w:sz w:val="14"/>
                  <w:szCs w:val="14"/>
                </w:rPr>
                <w:t>어떻게</w:t>
              </w:r>
              <w:r w:rsidR="00F9028F">
                <w:rPr>
                  <w:rStyle w:val="a4"/>
                  <w:rFonts w:ascii="gulim" w:hAnsi="gulim"/>
                  <w:color w:val="000000"/>
                  <w:sz w:val="14"/>
                  <w:szCs w:val="14"/>
                </w:rPr>
                <w:t xml:space="preserve"> </w:t>
              </w:r>
              <w:r w:rsidR="00F9028F">
                <w:rPr>
                  <w:rStyle w:val="a4"/>
                  <w:rFonts w:ascii="gulim" w:hAnsi="gulim"/>
                  <w:color w:val="000000"/>
                  <w:sz w:val="14"/>
                  <w:szCs w:val="14"/>
                </w:rPr>
                <w:t>주나요</w:t>
              </w:r>
              <w:r w:rsidR="00F9028F">
                <w:rPr>
                  <w:rStyle w:val="a4"/>
                  <w:rFonts w:ascii="gulim" w:hAnsi="gulim"/>
                  <w:color w:val="000000"/>
                  <w:sz w:val="14"/>
                  <w:szCs w:val="14"/>
                </w:rPr>
                <w:t>?</w:t>
              </w:r>
              <w:r w:rsidR="00F9028F">
                <w:rPr>
                  <w:rStyle w:val="apple-converted-space"/>
                  <w:rFonts w:ascii="gulim" w:hAnsi="gulim"/>
                  <w:color w:val="000000"/>
                  <w:sz w:val="14"/>
                  <w:szCs w:val="14"/>
                </w:rPr>
                <w:t> </w:t>
              </w:r>
              <w:r w:rsidR="00F9028F">
                <w:rPr>
                  <w:rStyle w:val="comment"/>
                  <w:rFonts w:ascii="dotum" w:hAnsi="dotum"/>
                  <w:color w:val="FF6600"/>
                  <w:sz w:val="13"/>
                  <w:szCs w:val="13"/>
                </w:rPr>
                <w:t>+6</w:t>
              </w:r>
            </w:hyperlink>
          </w:p>
          <w:p w:rsidR="00F9028F" w:rsidRDefault="00153F68" w:rsidP="00F9028F">
            <w:pPr>
              <w:widowControl/>
              <w:numPr>
                <w:ilvl w:val="0"/>
                <w:numId w:val="2"/>
              </w:numPr>
              <w:autoSpaceDE/>
              <w:autoSpaceDN/>
              <w:spacing w:line="230" w:lineRule="atLeast"/>
              <w:ind w:left="0"/>
              <w:jc w:val="left"/>
              <w:rPr>
                <w:rFonts w:ascii="gulim" w:hAnsi="gulim" w:hint="eastAsia"/>
                <w:color w:val="000000"/>
                <w:sz w:val="14"/>
                <w:szCs w:val="14"/>
              </w:rPr>
            </w:pPr>
            <w:hyperlink r:id="rId160" w:history="1">
              <w:r w:rsidR="00F9028F">
                <w:rPr>
                  <w:rStyle w:val="a4"/>
                  <w:rFonts w:ascii="gulim" w:hAnsi="gulim"/>
                  <w:color w:val="000000"/>
                  <w:sz w:val="14"/>
                  <w:szCs w:val="14"/>
                </w:rPr>
                <w:t xml:space="preserve">[2010-07-27] </w:t>
              </w:r>
              <w:r w:rsidR="00F9028F">
                <w:rPr>
                  <w:rStyle w:val="a4"/>
                  <w:rFonts w:ascii="gulim" w:hAnsi="gulim"/>
                  <w:color w:val="000000"/>
                  <w:sz w:val="14"/>
                  <w:szCs w:val="14"/>
                </w:rPr>
                <w:t>기존</w:t>
              </w:r>
              <w:r w:rsidR="00F9028F">
                <w:rPr>
                  <w:rStyle w:val="a4"/>
                  <w:rFonts w:ascii="gulim" w:hAnsi="gulim"/>
                  <w:color w:val="000000"/>
                  <w:sz w:val="14"/>
                  <w:szCs w:val="14"/>
                </w:rPr>
                <w:t xml:space="preserve"> Canvas</w:t>
              </w:r>
              <w:r w:rsidR="00F9028F">
                <w:rPr>
                  <w:rStyle w:val="a4"/>
                  <w:rFonts w:ascii="gulim" w:hAnsi="gulim"/>
                  <w:color w:val="000000"/>
                  <w:sz w:val="14"/>
                  <w:szCs w:val="14"/>
                </w:rPr>
                <w:t>로</w:t>
              </w:r>
              <w:r w:rsidR="00F9028F">
                <w:rPr>
                  <w:rStyle w:val="a4"/>
                  <w:rFonts w:ascii="gulim" w:hAnsi="gulim"/>
                  <w:color w:val="000000"/>
                  <w:sz w:val="14"/>
                  <w:szCs w:val="14"/>
                </w:rPr>
                <w:t xml:space="preserve"> </w:t>
              </w:r>
              <w:r w:rsidR="00F9028F">
                <w:rPr>
                  <w:rStyle w:val="a4"/>
                  <w:rFonts w:ascii="gulim" w:hAnsi="gulim"/>
                  <w:color w:val="000000"/>
                  <w:sz w:val="14"/>
                  <w:szCs w:val="14"/>
                </w:rPr>
                <w:t>그리는</w:t>
              </w:r>
              <w:r w:rsidR="00F9028F">
                <w:rPr>
                  <w:rStyle w:val="a4"/>
                  <w:rFonts w:ascii="gulim" w:hAnsi="gulim"/>
                  <w:color w:val="000000"/>
                  <w:sz w:val="14"/>
                  <w:szCs w:val="14"/>
                </w:rPr>
                <w:t xml:space="preserve"> </w:t>
              </w:r>
              <w:r w:rsidR="00F9028F">
                <w:rPr>
                  <w:rStyle w:val="a4"/>
                  <w:rFonts w:ascii="gulim" w:hAnsi="gulim"/>
                  <w:color w:val="000000"/>
                  <w:sz w:val="14"/>
                  <w:szCs w:val="14"/>
                </w:rPr>
                <w:t>그림이나</w:t>
              </w:r>
              <w:r w:rsidR="00F9028F">
                <w:rPr>
                  <w:rStyle w:val="a4"/>
                  <w:rFonts w:ascii="gulim" w:hAnsi="gulim"/>
                  <w:color w:val="000000"/>
                  <w:sz w:val="14"/>
                  <w:szCs w:val="14"/>
                </w:rPr>
                <w:t xml:space="preserve">, </w:t>
              </w:r>
              <w:r w:rsidR="00F9028F">
                <w:rPr>
                  <w:rStyle w:val="a4"/>
                  <w:rFonts w:ascii="gulim" w:hAnsi="gulim"/>
                  <w:color w:val="000000"/>
                  <w:sz w:val="14"/>
                  <w:szCs w:val="14"/>
                </w:rPr>
                <w:t>차트를</w:t>
              </w:r>
              <w:r w:rsidR="00F9028F">
                <w:rPr>
                  <w:rStyle w:val="a4"/>
                  <w:rFonts w:ascii="gulim" w:hAnsi="gulim"/>
                  <w:color w:val="000000"/>
                  <w:sz w:val="14"/>
                  <w:szCs w:val="14"/>
                </w:rPr>
                <w:t xml:space="preserve"> surfaceView</w:t>
              </w:r>
              <w:r w:rsidR="00F9028F">
                <w:rPr>
                  <w:rStyle w:val="a4"/>
                  <w:rFonts w:ascii="gulim" w:hAnsi="gulim"/>
                  <w:color w:val="000000"/>
                  <w:sz w:val="14"/>
                  <w:szCs w:val="14"/>
                </w:rPr>
                <w:t>로</w:t>
              </w:r>
              <w:r w:rsidR="00F9028F">
                <w:rPr>
                  <w:rStyle w:val="a4"/>
                  <w:rFonts w:ascii="gulim" w:hAnsi="gulim"/>
                  <w:color w:val="000000"/>
                  <w:sz w:val="14"/>
                  <w:szCs w:val="14"/>
                </w:rPr>
                <w:t xml:space="preserve"> </w:t>
              </w:r>
              <w:r w:rsidR="00F9028F">
                <w:rPr>
                  <w:rStyle w:val="a4"/>
                  <w:rFonts w:ascii="gulim" w:hAnsi="gulim"/>
                  <w:color w:val="000000"/>
                  <w:sz w:val="14"/>
                  <w:szCs w:val="14"/>
                </w:rPr>
                <w:t>표현할려면</w:t>
              </w:r>
              <w:r w:rsidR="00F9028F">
                <w:rPr>
                  <w:rStyle w:val="a4"/>
                  <w:rFonts w:ascii="gulim" w:hAnsi="gulim"/>
                  <w:color w:val="000000"/>
                  <w:sz w:val="14"/>
                  <w:szCs w:val="14"/>
                </w:rPr>
                <w:t xml:space="preserve"> </w:t>
              </w:r>
              <w:r w:rsidR="00F9028F">
                <w:rPr>
                  <w:rStyle w:val="a4"/>
                  <w:rFonts w:ascii="gulim" w:hAnsi="gulim"/>
                  <w:color w:val="000000"/>
                  <w:sz w:val="14"/>
                  <w:szCs w:val="14"/>
                </w:rPr>
                <w:t>어떻게</w:t>
              </w:r>
              <w:r w:rsidR="00F9028F">
                <w:rPr>
                  <w:rStyle w:val="a4"/>
                  <w:rFonts w:ascii="gulim" w:hAnsi="gulim"/>
                  <w:color w:val="000000"/>
                  <w:sz w:val="14"/>
                  <w:szCs w:val="14"/>
                </w:rPr>
                <w:t xml:space="preserve"> </w:t>
              </w:r>
              <w:r w:rsidR="00F9028F">
                <w:rPr>
                  <w:rStyle w:val="a4"/>
                  <w:rFonts w:ascii="gulim" w:hAnsi="gulim"/>
                  <w:color w:val="000000"/>
                  <w:sz w:val="14"/>
                  <w:szCs w:val="14"/>
                </w:rPr>
                <w:t>해줘야하나요</w:t>
              </w:r>
              <w:r w:rsidR="00F9028F">
                <w:rPr>
                  <w:rStyle w:val="a4"/>
                  <w:rFonts w:ascii="gulim" w:hAnsi="gulim"/>
                  <w:color w:val="000000"/>
                  <w:sz w:val="14"/>
                  <w:szCs w:val="14"/>
                </w:rPr>
                <w:t>?</w:t>
              </w:r>
              <w:r w:rsidR="00F9028F">
                <w:rPr>
                  <w:rStyle w:val="apple-converted-space"/>
                  <w:rFonts w:ascii="gulim" w:hAnsi="gulim"/>
                  <w:color w:val="000000"/>
                  <w:sz w:val="14"/>
                  <w:szCs w:val="14"/>
                </w:rPr>
                <w:t> </w:t>
              </w:r>
              <w:r w:rsidR="00F9028F">
                <w:rPr>
                  <w:rStyle w:val="comment"/>
                  <w:rFonts w:ascii="dotum" w:hAnsi="dotum"/>
                  <w:color w:val="FF6600"/>
                  <w:sz w:val="13"/>
                  <w:szCs w:val="13"/>
                </w:rPr>
                <w:t>+3</w:t>
              </w:r>
            </w:hyperlink>
          </w:p>
          <w:p w:rsidR="00F9028F" w:rsidRDefault="00153F68" w:rsidP="00F9028F">
            <w:pPr>
              <w:widowControl/>
              <w:numPr>
                <w:ilvl w:val="0"/>
                <w:numId w:val="2"/>
              </w:numPr>
              <w:autoSpaceDE/>
              <w:autoSpaceDN/>
              <w:spacing w:line="230" w:lineRule="atLeast"/>
              <w:ind w:left="0"/>
              <w:jc w:val="left"/>
              <w:rPr>
                <w:rFonts w:ascii="gulim" w:hAnsi="gulim" w:hint="eastAsia"/>
                <w:color w:val="000000"/>
                <w:sz w:val="14"/>
                <w:szCs w:val="14"/>
              </w:rPr>
            </w:pPr>
            <w:hyperlink r:id="rId161" w:history="1">
              <w:r w:rsidR="00F9028F">
                <w:rPr>
                  <w:rStyle w:val="a4"/>
                  <w:rFonts w:ascii="gulim" w:hAnsi="gulim"/>
                  <w:color w:val="000000"/>
                  <w:sz w:val="14"/>
                  <w:szCs w:val="14"/>
                </w:rPr>
                <w:t xml:space="preserve">[2010-07-27] </w:t>
              </w:r>
              <w:r w:rsidR="00F9028F">
                <w:rPr>
                  <w:rStyle w:val="a4"/>
                  <w:rFonts w:ascii="gulim" w:hAnsi="gulim"/>
                  <w:color w:val="000000"/>
                  <w:sz w:val="14"/>
                  <w:szCs w:val="14"/>
                </w:rPr>
                <w:t>자바</w:t>
              </w:r>
              <w:r w:rsidR="00F9028F">
                <w:rPr>
                  <w:rStyle w:val="a4"/>
                  <w:rFonts w:ascii="gulim" w:hAnsi="gulim"/>
                  <w:color w:val="000000"/>
                  <w:sz w:val="14"/>
                  <w:szCs w:val="14"/>
                </w:rPr>
                <w:t xml:space="preserve"> </w:t>
              </w:r>
              <w:r w:rsidR="00F9028F">
                <w:rPr>
                  <w:rStyle w:val="a4"/>
                  <w:rFonts w:ascii="gulim" w:hAnsi="gulim"/>
                  <w:color w:val="000000"/>
                  <w:sz w:val="14"/>
                  <w:szCs w:val="14"/>
                </w:rPr>
                <w:t>배열</w:t>
              </w:r>
              <w:r w:rsidR="00F9028F">
                <w:rPr>
                  <w:rStyle w:val="a4"/>
                  <w:rFonts w:ascii="gulim" w:hAnsi="gulim"/>
                  <w:color w:val="000000"/>
                  <w:sz w:val="14"/>
                  <w:szCs w:val="14"/>
                </w:rPr>
                <w:t xml:space="preserve"> </w:t>
              </w:r>
              <w:r w:rsidR="00F9028F">
                <w:rPr>
                  <w:rStyle w:val="a4"/>
                  <w:rFonts w:ascii="gulim" w:hAnsi="gulim"/>
                  <w:color w:val="000000"/>
                  <w:sz w:val="14"/>
                  <w:szCs w:val="14"/>
                </w:rPr>
                <w:t>불러와서</w:t>
              </w:r>
              <w:r w:rsidR="00F9028F">
                <w:rPr>
                  <w:rStyle w:val="a4"/>
                  <w:rFonts w:ascii="gulim" w:hAnsi="gulim"/>
                  <w:color w:val="000000"/>
                  <w:sz w:val="14"/>
                  <w:szCs w:val="14"/>
                </w:rPr>
                <w:t xml:space="preserve"> </w:t>
              </w:r>
              <w:r w:rsidR="00F9028F">
                <w:rPr>
                  <w:rStyle w:val="a4"/>
                  <w:rFonts w:ascii="gulim" w:hAnsi="gulim"/>
                  <w:color w:val="000000"/>
                  <w:sz w:val="14"/>
                  <w:szCs w:val="14"/>
                </w:rPr>
                <w:t>하나씩</w:t>
              </w:r>
              <w:r w:rsidR="00F9028F">
                <w:rPr>
                  <w:rStyle w:val="a4"/>
                  <w:rFonts w:ascii="gulim" w:hAnsi="gulim"/>
                  <w:color w:val="000000"/>
                  <w:sz w:val="14"/>
                  <w:szCs w:val="14"/>
                </w:rPr>
                <w:t xml:space="preserve"> </w:t>
              </w:r>
              <w:r w:rsidR="00F9028F">
                <w:rPr>
                  <w:rStyle w:val="a4"/>
                  <w:rFonts w:ascii="gulim" w:hAnsi="gulim"/>
                  <w:color w:val="000000"/>
                  <w:sz w:val="14"/>
                  <w:szCs w:val="14"/>
                </w:rPr>
                <w:t>배열에</w:t>
              </w:r>
              <w:r w:rsidR="00F9028F">
                <w:rPr>
                  <w:rStyle w:val="a4"/>
                  <w:rFonts w:ascii="gulim" w:hAnsi="gulim"/>
                  <w:color w:val="000000"/>
                  <w:sz w:val="14"/>
                  <w:szCs w:val="14"/>
                </w:rPr>
                <w:t xml:space="preserve"> </w:t>
              </w:r>
              <w:r w:rsidR="00F9028F">
                <w:rPr>
                  <w:rStyle w:val="a4"/>
                  <w:rFonts w:ascii="gulim" w:hAnsi="gulim"/>
                  <w:color w:val="000000"/>
                  <w:sz w:val="14"/>
                  <w:szCs w:val="14"/>
                </w:rPr>
                <w:t>저장할려고하는데</w:t>
              </w:r>
              <w:r w:rsidR="00F9028F">
                <w:rPr>
                  <w:rStyle w:val="a4"/>
                  <w:rFonts w:ascii="gulim" w:hAnsi="gulim"/>
                  <w:color w:val="000000"/>
                  <w:sz w:val="14"/>
                  <w:szCs w:val="14"/>
                </w:rPr>
                <w:t xml:space="preserve"> </w:t>
              </w:r>
              <w:r w:rsidR="00F9028F">
                <w:rPr>
                  <w:rStyle w:val="a4"/>
                  <w:rFonts w:ascii="gulim" w:hAnsi="gulim"/>
                  <w:color w:val="000000"/>
                  <w:sz w:val="14"/>
                  <w:szCs w:val="14"/>
                </w:rPr>
                <w:t>잘</w:t>
              </w:r>
              <w:r w:rsidR="00F9028F">
                <w:rPr>
                  <w:rStyle w:val="a4"/>
                  <w:rFonts w:ascii="gulim" w:hAnsi="gulim"/>
                  <w:color w:val="000000"/>
                  <w:sz w:val="14"/>
                  <w:szCs w:val="14"/>
                </w:rPr>
                <w:t xml:space="preserve"> </w:t>
              </w:r>
              <w:r w:rsidR="00F9028F">
                <w:rPr>
                  <w:rStyle w:val="a4"/>
                  <w:rFonts w:ascii="gulim" w:hAnsi="gulim"/>
                  <w:color w:val="000000"/>
                  <w:sz w:val="14"/>
                  <w:szCs w:val="14"/>
                </w:rPr>
                <w:t>모르겠습니다</w:t>
              </w:r>
              <w:r w:rsidR="00F9028F">
                <w:rPr>
                  <w:rStyle w:val="a4"/>
                  <w:rFonts w:ascii="gulim" w:hAnsi="gulim"/>
                  <w:color w:val="000000"/>
                  <w:sz w:val="14"/>
                  <w:szCs w:val="14"/>
                </w:rPr>
                <w:t>.</w:t>
              </w:r>
              <w:r w:rsidR="00F9028F">
                <w:rPr>
                  <w:rStyle w:val="apple-converted-space"/>
                  <w:rFonts w:ascii="gulim" w:hAnsi="gulim"/>
                  <w:color w:val="000000"/>
                  <w:sz w:val="14"/>
                  <w:szCs w:val="14"/>
                </w:rPr>
                <w:t> </w:t>
              </w:r>
              <w:r w:rsidR="00F9028F">
                <w:rPr>
                  <w:rStyle w:val="comment"/>
                  <w:rFonts w:ascii="dotum" w:hAnsi="dotum"/>
                  <w:color w:val="FF6600"/>
                  <w:sz w:val="13"/>
                  <w:szCs w:val="13"/>
                </w:rPr>
                <w:t>+2</w:t>
              </w:r>
            </w:hyperlink>
          </w:p>
          <w:p w:rsidR="00F9028F" w:rsidRDefault="00153F68" w:rsidP="00F9028F">
            <w:pPr>
              <w:widowControl/>
              <w:numPr>
                <w:ilvl w:val="0"/>
                <w:numId w:val="2"/>
              </w:numPr>
              <w:autoSpaceDE/>
              <w:autoSpaceDN/>
              <w:spacing w:line="115" w:lineRule="atLeast"/>
              <w:ind w:left="0"/>
              <w:jc w:val="left"/>
              <w:rPr>
                <w:rFonts w:ascii="gulim" w:eastAsia="굴림" w:hAnsi="gulim" w:cs="굴림" w:hint="eastAsia"/>
                <w:color w:val="000000"/>
                <w:sz w:val="14"/>
                <w:szCs w:val="14"/>
              </w:rPr>
            </w:pPr>
            <w:hyperlink r:id="rId162" w:history="1">
              <w:r w:rsidR="00F9028F">
                <w:rPr>
                  <w:rStyle w:val="a4"/>
                  <w:rFonts w:ascii="gulim" w:hAnsi="gulim"/>
                  <w:color w:val="000000"/>
                  <w:sz w:val="14"/>
                  <w:szCs w:val="14"/>
                </w:rPr>
                <w:t xml:space="preserve">[2010-07-26] </w:t>
              </w:r>
              <w:r w:rsidR="00F9028F">
                <w:rPr>
                  <w:rStyle w:val="a4"/>
                  <w:rFonts w:ascii="gulim" w:hAnsi="gulim"/>
                  <w:color w:val="000000"/>
                  <w:sz w:val="14"/>
                  <w:szCs w:val="14"/>
                </w:rPr>
                <w:t>자바</w:t>
              </w:r>
              <w:r w:rsidR="00F9028F">
                <w:rPr>
                  <w:rStyle w:val="a4"/>
                  <w:rFonts w:ascii="gulim" w:hAnsi="gulim"/>
                  <w:color w:val="000000"/>
                  <w:sz w:val="14"/>
                  <w:szCs w:val="14"/>
                </w:rPr>
                <w:t xml:space="preserve"> txt</w:t>
              </w:r>
              <w:r w:rsidR="00F9028F">
                <w:rPr>
                  <w:rStyle w:val="a4"/>
                  <w:rFonts w:ascii="gulim" w:hAnsi="gulim"/>
                  <w:color w:val="000000"/>
                  <w:sz w:val="14"/>
                  <w:szCs w:val="14"/>
                </w:rPr>
                <w:t>파일</w:t>
              </w:r>
              <w:r w:rsidR="00F9028F">
                <w:rPr>
                  <w:rStyle w:val="a4"/>
                  <w:rFonts w:ascii="gulim" w:hAnsi="gulim"/>
                  <w:color w:val="000000"/>
                  <w:sz w:val="14"/>
                  <w:szCs w:val="14"/>
                </w:rPr>
                <w:t xml:space="preserve"> </w:t>
              </w:r>
              <w:r w:rsidR="00F9028F">
                <w:rPr>
                  <w:rStyle w:val="a4"/>
                  <w:rFonts w:ascii="gulim" w:hAnsi="gulim"/>
                  <w:color w:val="000000"/>
                  <w:sz w:val="14"/>
                  <w:szCs w:val="14"/>
                </w:rPr>
                <w:t>불러와서</w:t>
              </w:r>
              <w:r w:rsidR="00F9028F">
                <w:rPr>
                  <w:rStyle w:val="a4"/>
                  <w:rFonts w:ascii="gulim" w:hAnsi="gulim"/>
                  <w:color w:val="000000"/>
                  <w:sz w:val="14"/>
                  <w:szCs w:val="14"/>
                </w:rPr>
                <w:t xml:space="preserve"> </w:t>
              </w:r>
              <w:r w:rsidR="00F9028F">
                <w:rPr>
                  <w:rStyle w:val="a4"/>
                  <w:rFonts w:ascii="gulim" w:hAnsi="gulim"/>
                  <w:color w:val="000000"/>
                  <w:sz w:val="14"/>
                  <w:szCs w:val="14"/>
                </w:rPr>
                <w:t>값</w:t>
              </w:r>
              <w:r w:rsidR="00F9028F">
                <w:rPr>
                  <w:rStyle w:val="a4"/>
                  <w:rFonts w:ascii="gulim" w:hAnsi="gulim"/>
                  <w:color w:val="000000"/>
                  <w:sz w:val="14"/>
                  <w:szCs w:val="14"/>
                </w:rPr>
                <w:t xml:space="preserve"> </w:t>
              </w:r>
              <w:r w:rsidR="00F9028F">
                <w:rPr>
                  <w:rStyle w:val="a4"/>
                  <w:rFonts w:ascii="gulim" w:hAnsi="gulim"/>
                  <w:color w:val="000000"/>
                  <w:sz w:val="14"/>
                  <w:szCs w:val="14"/>
                </w:rPr>
                <w:t>읽어서</w:t>
              </w:r>
              <w:r w:rsidR="00F9028F">
                <w:rPr>
                  <w:rStyle w:val="a4"/>
                  <w:rFonts w:ascii="gulim" w:hAnsi="gulim"/>
                  <w:color w:val="000000"/>
                  <w:sz w:val="14"/>
                  <w:szCs w:val="14"/>
                </w:rPr>
                <w:t xml:space="preserve"> </w:t>
              </w:r>
              <w:r w:rsidR="00F9028F">
                <w:rPr>
                  <w:rStyle w:val="a4"/>
                  <w:rFonts w:ascii="gulim" w:hAnsi="gulim"/>
                  <w:color w:val="000000"/>
                  <w:sz w:val="14"/>
                  <w:szCs w:val="14"/>
                </w:rPr>
                <w:t>인트형까지</w:t>
              </w:r>
              <w:r w:rsidR="00F9028F">
                <w:rPr>
                  <w:rStyle w:val="a4"/>
                  <w:rFonts w:ascii="gulim" w:hAnsi="gulim"/>
                  <w:color w:val="000000"/>
                  <w:sz w:val="14"/>
                  <w:szCs w:val="14"/>
                </w:rPr>
                <w:t xml:space="preserve"> </w:t>
              </w:r>
              <w:r w:rsidR="00F9028F">
                <w:rPr>
                  <w:rStyle w:val="a4"/>
                  <w:rFonts w:ascii="gulim" w:hAnsi="gulim"/>
                  <w:color w:val="000000"/>
                  <w:sz w:val="14"/>
                  <w:szCs w:val="14"/>
                </w:rPr>
                <w:t>변환하였습니다</w:t>
              </w:r>
              <w:r w:rsidR="00F9028F">
                <w:rPr>
                  <w:rStyle w:val="a4"/>
                  <w:rFonts w:ascii="gulim" w:hAnsi="gulim"/>
                  <w:color w:val="000000"/>
                  <w:sz w:val="14"/>
                  <w:szCs w:val="14"/>
                </w:rPr>
                <w:t xml:space="preserve">. </w:t>
              </w:r>
              <w:r w:rsidR="00F9028F">
                <w:rPr>
                  <w:rStyle w:val="a4"/>
                  <w:rFonts w:ascii="gulim" w:hAnsi="gulim"/>
                  <w:color w:val="000000"/>
                  <w:sz w:val="14"/>
                  <w:szCs w:val="14"/>
                </w:rPr>
                <w:t>여기서</w:t>
              </w:r>
              <w:r w:rsidR="00F9028F">
                <w:rPr>
                  <w:rStyle w:val="a4"/>
                  <w:rFonts w:ascii="gulim" w:hAnsi="gulim"/>
                  <w:color w:val="000000"/>
                  <w:sz w:val="14"/>
                  <w:szCs w:val="14"/>
                </w:rPr>
                <w:t xml:space="preserve">..String </w:t>
              </w:r>
              <w:r w:rsidR="00F9028F">
                <w:rPr>
                  <w:rStyle w:val="a4"/>
                  <w:rFonts w:ascii="gulim" w:hAnsi="gulim"/>
                  <w:color w:val="000000"/>
                  <w:sz w:val="14"/>
                  <w:szCs w:val="14"/>
                </w:rPr>
                <w:t>배열로</w:t>
              </w:r>
              <w:r w:rsidR="00F9028F">
                <w:rPr>
                  <w:rStyle w:val="a4"/>
                  <w:rFonts w:ascii="gulim" w:hAnsi="gulim"/>
                  <w:color w:val="000000"/>
                  <w:sz w:val="14"/>
                  <w:szCs w:val="14"/>
                </w:rPr>
                <w:t xml:space="preserve"> </w:t>
              </w:r>
              <w:r w:rsidR="00F9028F">
                <w:rPr>
                  <w:rStyle w:val="a4"/>
                  <w:rFonts w:ascii="gulim" w:hAnsi="gulim"/>
                  <w:color w:val="000000"/>
                  <w:sz w:val="14"/>
                  <w:szCs w:val="14"/>
                </w:rPr>
                <w:t>쓸려고</w:t>
              </w:r>
              <w:r w:rsidR="00F9028F">
                <w:rPr>
                  <w:rStyle w:val="a4"/>
                  <w:rFonts w:ascii="gulim" w:hAnsi="gulim"/>
                  <w:color w:val="000000"/>
                  <w:sz w:val="14"/>
                  <w:szCs w:val="14"/>
                </w:rPr>
                <w:t xml:space="preserve"> </w:t>
              </w:r>
              <w:r w:rsidR="00F9028F">
                <w:rPr>
                  <w:rStyle w:val="a4"/>
                  <w:rFonts w:ascii="gulim" w:hAnsi="gulim"/>
                  <w:color w:val="000000"/>
                  <w:sz w:val="14"/>
                  <w:szCs w:val="14"/>
                </w:rPr>
                <w:t>그러는데</w:t>
              </w:r>
              <w:r w:rsidR="00F9028F">
                <w:rPr>
                  <w:rStyle w:val="a4"/>
                  <w:rFonts w:ascii="gulim" w:hAnsi="gulim"/>
                  <w:color w:val="000000"/>
                  <w:sz w:val="14"/>
                  <w:szCs w:val="14"/>
                </w:rPr>
                <w:t>..</w:t>
              </w:r>
              <w:r w:rsidR="00F9028F">
                <w:rPr>
                  <w:rStyle w:val="apple-converted-space"/>
                  <w:rFonts w:ascii="gulim" w:hAnsi="gulim"/>
                  <w:color w:val="000000"/>
                  <w:sz w:val="14"/>
                  <w:szCs w:val="14"/>
                </w:rPr>
                <w:t> </w:t>
              </w:r>
              <w:r w:rsidR="00F9028F">
                <w:rPr>
                  <w:rStyle w:val="comment"/>
                  <w:rFonts w:ascii="dotum" w:hAnsi="dotum"/>
                  <w:color w:val="FF6600"/>
                  <w:sz w:val="13"/>
                  <w:szCs w:val="13"/>
                </w:rPr>
                <w:t>+1</w:t>
              </w:r>
            </w:hyperlink>
          </w:p>
        </w:tc>
      </w:tr>
    </w:tbl>
    <w:p w:rsidR="00F9028F" w:rsidRDefault="00F9028F" w:rsidP="00F9028F">
      <w:pPr>
        <w:spacing w:line="184" w:lineRule="atLeast"/>
        <w:rPr>
          <w:rStyle w:val="apple-style-span"/>
          <w:rFonts w:ascii="gulim" w:hAnsi="gulim" w:hint="eastAsia"/>
          <w:color w:val="000000"/>
          <w:sz w:val="14"/>
          <w:szCs w:val="14"/>
        </w:rPr>
      </w:pPr>
    </w:p>
    <w:tbl>
      <w:tblPr>
        <w:tblW w:w="5000" w:type="pct"/>
        <w:tblCellMar>
          <w:left w:w="0" w:type="dxa"/>
          <w:right w:w="0" w:type="dxa"/>
        </w:tblCellMar>
        <w:tblLook w:val="04A0"/>
      </w:tblPr>
      <w:tblGrid>
        <w:gridCol w:w="6"/>
        <w:gridCol w:w="9020"/>
      </w:tblGrid>
      <w:tr w:rsidR="00F9028F" w:rsidTr="00F9028F">
        <w:tc>
          <w:tcPr>
            <w:tcW w:w="0" w:type="auto"/>
            <w:vAlign w:val="center"/>
            <w:hideMark/>
          </w:tcPr>
          <w:p w:rsidR="00F9028F" w:rsidRDefault="00F9028F">
            <w:pPr>
              <w:spacing w:line="184" w:lineRule="atLeast"/>
              <w:rPr>
                <w:rFonts w:ascii="gulim" w:eastAsia="굴림" w:hAnsi="gulim" w:cs="굴림" w:hint="eastAsia"/>
                <w:color w:val="000000"/>
                <w:sz w:val="14"/>
                <w:szCs w:val="14"/>
              </w:rPr>
            </w:pPr>
          </w:p>
        </w:tc>
        <w:tc>
          <w:tcPr>
            <w:tcW w:w="5000" w:type="pct"/>
            <w:vAlign w:val="center"/>
            <w:hideMark/>
          </w:tcPr>
          <w:tbl>
            <w:tblPr>
              <w:tblW w:w="5000" w:type="pct"/>
              <w:tblCellMar>
                <w:left w:w="0" w:type="dxa"/>
                <w:right w:w="0" w:type="dxa"/>
              </w:tblCellMar>
              <w:tblLook w:val="04A0"/>
            </w:tblPr>
            <w:tblGrid>
              <w:gridCol w:w="2600"/>
              <w:gridCol w:w="6420"/>
            </w:tblGrid>
            <w:tr w:rsidR="00F9028F">
              <w:tc>
                <w:tcPr>
                  <w:tcW w:w="0" w:type="auto"/>
                  <w:vAlign w:val="center"/>
                  <w:hideMark/>
                </w:tcPr>
                <w:p w:rsidR="00F9028F" w:rsidRDefault="00F9028F">
                  <w:pPr>
                    <w:spacing w:line="184" w:lineRule="atLeast"/>
                    <w:rPr>
                      <w:rFonts w:ascii="gulim" w:eastAsia="굴림" w:hAnsi="gulim" w:cs="굴림" w:hint="eastAsia"/>
                      <w:color w:val="000000"/>
                      <w:sz w:val="14"/>
                      <w:szCs w:val="14"/>
                    </w:rPr>
                  </w:pPr>
                  <w:r>
                    <w:rPr>
                      <w:rFonts w:ascii="gulim" w:hAnsi="gulim" w:hint="eastAsia"/>
                      <w:b/>
                      <w:bCs/>
                      <w:noProof/>
                      <w:color w:val="888888"/>
                      <w:sz w:val="14"/>
                      <w:szCs w:val="14"/>
                    </w:rPr>
                    <w:drawing>
                      <wp:inline distT="0" distB="0" distL="0" distR="0">
                        <wp:extent cx="285115" cy="153670"/>
                        <wp:effectExtent l="19050" t="0" r="635" b="0"/>
                        <wp:docPr id="54" name="그림 33" descr="http://www.androidside.com/skin/board/mw.basic/img/icon_noti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androidside.com/skin/board/mw.basic/img/icon_notice.gif"/>
                                <pic:cNvPicPr>
                                  <a:picLocks noChangeAspect="1" noChangeArrowheads="1"/>
                                </pic:cNvPicPr>
                              </pic:nvPicPr>
                              <pic:blipFill>
                                <a:blip r:embed="rId72"/>
                                <a:srcRect/>
                                <a:stretch>
                                  <a:fillRect/>
                                </a:stretch>
                              </pic:blipFill>
                              <pic:spPr bwMode="auto">
                                <a:xfrm>
                                  <a:off x="0" y="0"/>
                                  <a:ext cx="285115" cy="153670"/>
                                </a:xfrm>
                                <a:prstGeom prst="rect">
                                  <a:avLst/>
                                </a:prstGeom>
                                <a:noFill/>
                                <a:ln w="9525">
                                  <a:noFill/>
                                  <a:miter lim="800000"/>
                                  <a:headEnd/>
                                  <a:tailEnd/>
                                </a:ln>
                              </pic:spPr>
                            </pic:pic>
                          </a:graphicData>
                        </a:graphic>
                      </wp:inline>
                    </w:drawing>
                  </w:r>
                </w:p>
              </w:tc>
              <w:tc>
                <w:tcPr>
                  <w:tcW w:w="0" w:type="auto"/>
                  <w:vAlign w:val="center"/>
                  <w:hideMark/>
                </w:tcPr>
                <w:p w:rsidR="00F9028F" w:rsidRDefault="00F9028F">
                  <w:pPr>
                    <w:spacing w:line="184" w:lineRule="atLeast"/>
                    <w:jc w:val="right"/>
                    <w:rPr>
                      <w:rFonts w:ascii="gulim" w:eastAsia="굴림" w:hAnsi="gulim" w:cs="굴림" w:hint="eastAsia"/>
                      <w:color w:val="000000"/>
                      <w:sz w:val="14"/>
                      <w:szCs w:val="14"/>
                    </w:rPr>
                  </w:pPr>
                  <w:r>
                    <w:rPr>
                      <w:rStyle w:val="mwbasiccommentdatetime"/>
                      <w:rFonts w:ascii="gulim" w:hAnsi="gulim"/>
                      <w:color w:val="888888"/>
                      <w:sz w:val="13"/>
                      <w:szCs w:val="13"/>
                    </w:rPr>
                    <w:t>2010-07-28 (</w:t>
                  </w:r>
                  <w:r>
                    <w:rPr>
                      <w:rStyle w:val="mwbasiccommentdatetime"/>
                      <w:rFonts w:ascii="gulim" w:hAnsi="gulim"/>
                      <w:color w:val="888888"/>
                      <w:sz w:val="13"/>
                      <w:szCs w:val="13"/>
                    </w:rPr>
                    <w:t>수</w:t>
                  </w:r>
                  <w:r>
                    <w:rPr>
                      <w:rStyle w:val="mwbasiccommentdatetime"/>
                      <w:rFonts w:ascii="gulim" w:hAnsi="gulim"/>
                      <w:color w:val="888888"/>
                      <w:sz w:val="13"/>
                      <w:szCs w:val="13"/>
                    </w:rPr>
                    <w:t>) 16:33</w:t>
                  </w:r>
                </w:p>
              </w:tc>
            </w:tr>
          </w:tbl>
          <w:p w:rsidR="00F9028F" w:rsidRDefault="00F9028F">
            <w:pPr>
              <w:spacing w:line="184" w:lineRule="atLeast"/>
              <w:rPr>
                <w:rFonts w:ascii="gulim" w:hAnsi="gulim" w:hint="eastAsia"/>
                <w:vanish/>
                <w:color w:val="000000"/>
                <w:sz w:val="14"/>
                <w:szCs w:val="14"/>
              </w:rPr>
            </w:pPr>
          </w:p>
          <w:tbl>
            <w:tblPr>
              <w:tblW w:w="5000" w:type="pct"/>
              <w:tblBorders>
                <w:top w:val="single" w:sz="4" w:space="0" w:color="EFEFEF"/>
                <w:left w:val="single" w:sz="4" w:space="0" w:color="EFEFEF"/>
                <w:bottom w:val="single" w:sz="4" w:space="0" w:color="EFEFEF"/>
                <w:right w:val="single" w:sz="4" w:space="0" w:color="EFEFEF"/>
              </w:tblBorders>
              <w:shd w:val="clear" w:color="auto" w:fill="F8F8F9"/>
              <w:tblCellMar>
                <w:left w:w="0" w:type="dxa"/>
                <w:right w:w="0" w:type="dxa"/>
              </w:tblCellMar>
              <w:tblLook w:val="04A0"/>
            </w:tblPr>
            <w:tblGrid>
              <w:gridCol w:w="9010"/>
            </w:tblGrid>
            <w:tr w:rsidR="00F9028F">
              <w:tc>
                <w:tcPr>
                  <w:tcW w:w="0" w:type="auto"/>
                  <w:shd w:val="clear" w:color="auto" w:fill="F8F8F9"/>
                  <w:tcMar>
                    <w:top w:w="115" w:type="dxa"/>
                    <w:left w:w="115" w:type="dxa"/>
                    <w:bottom w:w="115" w:type="dxa"/>
                    <w:right w:w="115" w:type="dxa"/>
                  </w:tcMar>
                  <w:vAlign w:val="center"/>
                  <w:hideMark/>
                </w:tcPr>
                <w:p w:rsidR="00F9028F" w:rsidRDefault="00F9028F" w:rsidP="00F9028F">
                  <w:pPr>
                    <w:spacing w:line="184" w:lineRule="atLeast"/>
                    <w:rPr>
                      <w:rFonts w:ascii="gulim" w:eastAsia="굴림" w:hAnsi="gulim" w:cs="굴림" w:hint="eastAsia"/>
                      <w:color w:val="000000"/>
                      <w:sz w:val="14"/>
                      <w:szCs w:val="14"/>
                    </w:rPr>
                  </w:pPr>
                  <w:r>
                    <w:rPr>
                      <w:rFonts w:ascii="gulim" w:hAnsi="gulim" w:hint="eastAsia"/>
                      <w:noProof/>
                      <w:color w:val="000000"/>
                      <w:sz w:val="14"/>
                      <w:szCs w:val="14"/>
                    </w:rPr>
                    <w:drawing>
                      <wp:inline distT="0" distB="0" distL="0" distR="0">
                        <wp:extent cx="475615" cy="475615"/>
                        <wp:effectExtent l="19050" t="0" r="635" b="0"/>
                        <wp:docPr id="53" name="그림 34" descr="http://www.androidside.com/skin/board/mw.basic/mw.emoticon/em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androidside.com/skin/board/mw.basic/mw.emoticon/em74.gif"/>
                                <pic:cNvPicPr>
                                  <a:picLocks noChangeAspect="1" noChangeArrowheads="1"/>
                                </pic:cNvPicPr>
                              </pic:nvPicPr>
                              <pic:blipFill>
                                <a:blip r:embed="rId73"/>
                                <a:srcRect/>
                                <a:stretch>
                                  <a:fillRect/>
                                </a:stretch>
                              </pic:blipFill>
                              <pic:spPr bwMode="auto">
                                <a:xfrm>
                                  <a:off x="0" y="0"/>
                                  <a:ext cx="475615" cy="475615"/>
                                </a:xfrm>
                                <a:prstGeom prst="rect">
                                  <a:avLst/>
                                </a:prstGeom>
                                <a:noFill/>
                                <a:ln w="9525">
                                  <a:noFill/>
                                  <a:miter lim="800000"/>
                                  <a:headEnd/>
                                  <a:tailEnd/>
                                </a:ln>
                              </pic:spPr>
                            </pic:pic>
                          </a:graphicData>
                        </a:graphic>
                      </wp:inline>
                    </w:drawing>
                  </w:r>
                  <w:r>
                    <w:rPr>
                      <w:rStyle w:val="apple-converted-space"/>
                      <w:rFonts w:ascii="gulim" w:hAnsi="gulim"/>
                      <w:color w:val="000000"/>
                      <w:sz w:val="14"/>
                      <w:szCs w:val="14"/>
                    </w:rPr>
                    <w:t> </w:t>
                  </w:r>
                  <w:r>
                    <w:rPr>
                      <w:rFonts w:ascii="gulim" w:hAnsi="gulim"/>
                      <w:b/>
                      <w:bCs/>
                      <w:color w:val="0000FF"/>
                      <w:sz w:val="14"/>
                      <w:szCs w:val="14"/>
                    </w:rPr>
                    <w:t>그냥</w:t>
                  </w:r>
                  <w:r>
                    <w:rPr>
                      <w:rFonts w:ascii="gulim" w:hAnsi="gulim"/>
                      <w:b/>
                      <w:bCs/>
                      <w:color w:val="0000FF"/>
                      <w:sz w:val="14"/>
                      <w:szCs w:val="14"/>
                    </w:rPr>
                    <w:t xml:space="preserve"> </w:t>
                  </w:r>
                  <w:r>
                    <w:rPr>
                      <w:rFonts w:ascii="gulim" w:hAnsi="gulim"/>
                      <w:b/>
                      <w:bCs/>
                      <w:color w:val="0000FF"/>
                      <w:sz w:val="14"/>
                      <w:szCs w:val="14"/>
                    </w:rPr>
                    <w:t>가지</w:t>
                  </w:r>
                  <w:r>
                    <w:rPr>
                      <w:rFonts w:ascii="gulim" w:hAnsi="gulim"/>
                      <w:b/>
                      <w:bCs/>
                      <w:color w:val="0000FF"/>
                      <w:sz w:val="14"/>
                      <w:szCs w:val="14"/>
                    </w:rPr>
                    <w:t xml:space="preserve"> </w:t>
                  </w:r>
                  <w:r>
                    <w:rPr>
                      <w:rFonts w:ascii="gulim" w:hAnsi="gulim"/>
                      <w:b/>
                      <w:bCs/>
                      <w:color w:val="0000FF"/>
                      <w:sz w:val="14"/>
                      <w:szCs w:val="14"/>
                    </w:rPr>
                    <w:t>마세요</w:t>
                  </w:r>
                  <w:r>
                    <w:rPr>
                      <w:rFonts w:ascii="gulim" w:hAnsi="gulim"/>
                      <w:b/>
                      <w:bCs/>
                      <w:color w:val="0000FF"/>
                      <w:sz w:val="14"/>
                      <w:szCs w:val="14"/>
                    </w:rPr>
                    <w:t xml:space="preserve">!! </w:t>
                  </w:r>
                  <w:r>
                    <w:rPr>
                      <w:rFonts w:ascii="gulim" w:hAnsi="gulim"/>
                      <w:b/>
                      <w:bCs/>
                      <w:color w:val="0000FF"/>
                      <w:sz w:val="14"/>
                      <w:szCs w:val="14"/>
                    </w:rPr>
                    <w:t>글쓴이를</w:t>
                  </w:r>
                  <w:r>
                    <w:rPr>
                      <w:rFonts w:ascii="gulim" w:hAnsi="gulim"/>
                      <w:b/>
                      <w:bCs/>
                      <w:color w:val="0000FF"/>
                      <w:sz w:val="14"/>
                      <w:szCs w:val="14"/>
                    </w:rPr>
                    <w:t xml:space="preserve"> </w:t>
                  </w:r>
                  <w:r>
                    <w:rPr>
                      <w:rFonts w:ascii="gulim" w:hAnsi="gulim"/>
                      <w:b/>
                      <w:bCs/>
                      <w:color w:val="0000FF"/>
                      <w:sz w:val="14"/>
                      <w:szCs w:val="14"/>
                    </w:rPr>
                    <w:t>위해</w:t>
                  </w:r>
                  <w:r>
                    <w:rPr>
                      <w:rFonts w:ascii="gulim" w:hAnsi="gulim"/>
                      <w:b/>
                      <w:bCs/>
                      <w:color w:val="0000FF"/>
                      <w:sz w:val="14"/>
                      <w:szCs w:val="14"/>
                    </w:rPr>
                    <w:t xml:space="preserve"> </w:t>
                  </w:r>
                  <w:r>
                    <w:rPr>
                      <w:rFonts w:ascii="gulim" w:hAnsi="gulim"/>
                      <w:b/>
                      <w:bCs/>
                      <w:color w:val="0000FF"/>
                      <w:sz w:val="14"/>
                      <w:szCs w:val="14"/>
                    </w:rPr>
                    <w:t>댓글</w:t>
                  </w:r>
                  <w:r>
                    <w:rPr>
                      <w:rFonts w:ascii="gulim" w:hAnsi="gulim"/>
                      <w:b/>
                      <w:bCs/>
                      <w:color w:val="0000FF"/>
                      <w:sz w:val="14"/>
                      <w:szCs w:val="14"/>
                    </w:rPr>
                    <w:t xml:space="preserve"> </w:t>
                  </w:r>
                  <w:r>
                    <w:rPr>
                      <w:rFonts w:ascii="gulim" w:hAnsi="gulim"/>
                      <w:b/>
                      <w:bCs/>
                      <w:color w:val="0000FF"/>
                      <w:sz w:val="14"/>
                      <w:szCs w:val="14"/>
                    </w:rPr>
                    <w:t>하나</w:t>
                  </w:r>
                  <w:r>
                    <w:rPr>
                      <w:rFonts w:ascii="gulim" w:hAnsi="gulim"/>
                      <w:b/>
                      <w:bCs/>
                      <w:color w:val="0000FF"/>
                      <w:sz w:val="14"/>
                      <w:szCs w:val="14"/>
                    </w:rPr>
                    <w:t xml:space="preserve"> </w:t>
                  </w:r>
                  <w:r>
                    <w:rPr>
                      <w:rFonts w:ascii="gulim" w:hAnsi="gulim"/>
                      <w:b/>
                      <w:bCs/>
                      <w:color w:val="0000FF"/>
                      <w:sz w:val="14"/>
                      <w:szCs w:val="14"/>
                    </w:rPr>
                    <w:t>달아주세요</w:t>
                  </w:r>
                  <w:r>
                    <w:rPr>
                      <w:rFonts w:ascii="gulim" w:hAnsi="gulim"/>
                      <w:b/>
                      <w:bCs/>
                      <w:color w:val="0000FF"/>
                      <w:sz w:val="14"/>
                      <w:szCs w:val="14"/>
                    </w:rPr>
                    <w:t>.</w:t>
                  </w:r>
                </w:p>
              </w:tc>
            </w:tr>
          </w:tbl>
          <w:p w:rsidR="00F9028F" w:rsidRDefault="00F9028F">
            <w:pPr>
              <w:spacing w:line="184" w:lineRule="atLeast"/>
              <w:rPr>
                <w:rFonts w:ascii="gulim" w:eastAsia="굴림" w:hAnsi="gulim" w:cs="굴림" w:hint="eastAsia"/>
                <w:color w:val="000000"/>
                <w:sz w:val="14"/>
                <w:szCs w:val="14"/>
              </w:rPr>
            </w:pPr>
          </w:p>
        </w:tc>
      </w:tr>
    </w:tbl>
    <w:p w:rsidR="00F9028F" w:rsidRDefault="00F9028F" w:rsidP="00F9028F">
      <w:pPr>
        <w:spacing w:line="184" w:lineRule="atLeast"/>
        <w:rPr>
          <w:rFonts w:ascii="gulim" w:hAnsi="gulim" w:hint="eastAsia"/>
          <w:color w:val="000000"/>
          <w:sz w:val="14"/>
          <w:szCs w:val="14"/>
        </w:rPr>
      </w:pPr>
      <w:r>
        <w:rPr>
          <w:rFonts w:ascii="gulim" w:hAnsi="gulim"/>
          <w:color w:val="000000"/>
          <w:sz w:val="14"/>
          <w:szCs w:val="14"/>
        </w:rPr>
        <w:br/>
      </w:r>
      <w:bookmarkStart w:id="9" w:name="cs"/>
      <w:bookmarkStart w:id="10" w:name="c_12057"/>
      <w:bookmarkEnd w:id="9"/>
      <w:bookmarkEnd w:id="10"/>
    </w:p>
    <w:tbl>
      <w:tblPr>
        <w:tblW w:w="5000" w:type="pct"/>
        <w:tblCellMar>
          <w:left w:w="0" w:type="dxa"/>
          <w:right w:w="0" w:type="dxa"/>
        </w:tblCellMar>
        <w:tblLook w:val="04A0"/>
      </w:tblPr>
      <w:tblGrid>
        <w:gridCol w:w="6"/>
        <w:gridCol w:w="9020"/>
      </w:tblGrid>
      <w:tr w:rsidR="00F9028F" w:rsidTr="00F9028F">
        <w:trPr>
          <w:trHeight w:val="15"/>
        </w:trPr>
        <w:tc>
          <w:tcPr>
            <w:tcW w:w="0" w:type="auto"/>
            <w:vAlign w:val="center"/>
            <w:hideMark/>
          </w:tcPr>
          <w:p w:rsidR="00F9028F" w:rsidRDefault="00F9028F">
            <w:pPr>
              <w:spacing w:after="58" w:line="0" w:lineRule="auto"/>
              <w:rPr>
                <w:rFonts w:ascii="gulim" w:eastAsia="굴림" w:hAnsi="gulim" w:cs="굴림" w:hint="eastAsia"/>
                <w:color w:val="000000"/>
                <w:sz w:val="14"/>
                <w:szCs w:val="14"/>
              </w:rPr>
            </w:pPr>
          </w:p>
        </w:tc>
        <w:tc>
          <w:tcPr>
            <w:tcW w:w="5000" w:type="pct"/>
            <w:tcBorders>
              <w:top w:val="single" w:sz="4" w:space="0" w:color="DDDDDD"/>
            </w:tcBorders>
            <w:vAlign w:val="center"/>
            <w:hideMark/>
          </w:tcPr>
          <w:p w:rsidR="00F9028F" w:rsidRDefault="00F9028F">
            <w:pPr>
              <w:spacing w:after="58" w:line="184" w:lineRule="atLeast"/>
              <w:rPr>
                <w:rFonts w:ascii="gulim" w:eastAsia="굴림" w:hAnsi="gulim" w:cs="굴림" w:hint="eastAsia"/>
                <w:color w:val="000000"/>
                <w:sz w:val="2"/>
                <w:szCs w:val="14"/>
              </w:rPr>
            </w:pPr>
          </w:p>
        </w:tc>
      </w:tr>
    </w:tbl>
    <w:p w:rsidR="00F9028F" w:rsidRDefault="00F9028F" w:rsidP="00F9028F">
      <w:pPr>
        <w:spacing w:line="184" w:lineRule="atLeast"/>
        <w:rPr>
          <w:rFonts w:ascii="gulim" w:hAnsi="gulim" w:hint="eastAsia"/>
          <w:vanish/>
          <w:color w:val="000000"/>
          <w:sz w:val="14"/>
          <w:szCs w:val="14"/>
        </w:rPr>
      </w:pPr>
    </w:p>
    <w:tbl>
      <w:tblPr>
        <w:tblW w:w="5000" w:type="pct"/>
        <w:tblCellMar>
          <w:left w:w="0" w:type="dxa"/>
          <w:right w:w="0" w:type="dxa"/>
        </w:tblCellMar>
        <w:tblLook w:val="04A0"/>
      </w:tblPr>
      <w:tblGrid>
        <w:gridCol w:w="6"/>
        <w:gridCol w:w="690"/>
        <w:gridCol w:w="6"/>
        <w:gridCol w:w="6"/>
        <w:gridCol w:w="8318"/>
      </w:tblGrid>
      <w:tr w:rsidR="00F9028F" w:rsidTr="00F9028F">
        <w:tc>
          <w:tcPr>
            <w:tcW w:w="0" w:type="auto"/>
            <w:vAlign w:val="center"/>
            <w:hideMark/>
          </w:tcPr>
          <w:p w:rsidR="00F9028F" w:rsidRDefault="00F9028F">
            <w:pPr>
              <w:spacing w:line="184" w:lineRule="atLeast"/>
              <w:rPr>
                <w:rFonts w:ascii="gulim" w:eastAsia="굴림" w:hAnsi="gulim" w:cs="굴림" w:hint="eastAsia"/>
                <w:color w:val="000000"/>
                <w:sz w:val="14"/>
                <w:szCs w:val="14"/>
              </w:rPr>
            </w:pPr>
          </w:p>
        </w:tc>
        <w:tc>
          <w:tcPr>
            <w:tcW w:w="0" w:type="auto"/>
            <w:hideMark/>
          </w:tcPr>
          <w:p w:rsidR="00F9028F" w:rsidRDefault="00F9028F">
            <w:pPr>
              <w:spacing w:line="184" w:lineRule="atLeast"/>
              <w:rPr>
                <w:rFonts w:ascii="gulim" w:hAnsi="gulim" w:hint="eastAsia"/>
                <w:color w:val="000000"/>
                <w:sz w:val="14"/>
                <w:szCs w:val="14"/>
              </w:rPr>
            </w:pPr>
            <w:r>
              <w:rPr>
                <w:rFonts w:ascii="gulim" w:hAnsi="gulim" w:hint="eastAsia"/>
                <w:noProof/>
                <w:color w:val="000000"/>
                <w:sz w:val="14"/>
                <w:szCs w:val="14"/>
              </w:rPr>
              <w:drawing>
                <wp:inline distT="0" distB="0" distL="0" distR="0">
                  <wp:extent cx="409575" cy="548640"/>
                  <wp:effectExtent l="19050" t="0" r="9525" b="0"/>
                  <wp:docPr id="52" name="그림 35" descr="http://www.androidside.com/data/mw.basic.comment.image/ddo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androidside.com/data/mw.basic.comment.image/ddotle"/>
                          <pic:cNvPicPr>
                            <a:picLocks noChangeAspect="1" noChangeArrowheads="1"/>
                          </pic:cNvPicPr>
                        </pic:nvPicPr>
                        <pic:blipFill>
                          <a:blip r:embed="rId163"/>
                          <a:srcRect/>
                          <a:stretch>
                            <a:fillRect/>
                          </a:stretch>
                        </pic:blipFill>
                        <pic:spPr bwMode="auto">
                          <a:xfrm>
                            <a:off x="0" y="0"/>
                            <a:ext cx="409575" cy="548640"/>
                          </a:xfrm>
                          <a:prstGeom prst="rect">
                            <a:avLst/>
                          </a:prstGeom>
                          <a:noFill/>
                          <a:ln w="9525">
                            <a:noFill/>
                            <a:miter lim="800000"/>
                            <a:headEnd/>
                            <a:tailEnd/>
                          </a:ln>
                        </pic:spPr>
                      </pic:pic>
                    </a:graphicData>
                  </a:graphic>
                </wp:inline>
              </w:drawing>
            </w:r>
          </w:p>
          <w:p w:rsidR="00F9028F" w:rsidRDefault="00F9028F" w:rsidP="00F9028F">
            <w:pPr>
              <w:spacing w:line="115" w:lineRule="atLeast"/>
              <w:rPr>
                <w:rFonts w:ascii="gulim" w:hAnsi="gulim" w:hint="eastAsia"/>
                <w:color w:val="000000"/>
                <w:sz w:val="12"/>
                <w:szCs w:val="12"/>
              </w:rPr>
            </w:pPr>
            <w:r>
              <w:rPr>
                <w:rFonts w:ascii="gulim" w:hAnsi="gulim"/>
                <w:color w:val="000000"/>
                <w:sz w:val="12"/>
                <w:szCs w:val="12"/>
              </w:rPr>
              <w:t> </w:t>
            </w:r>
          </w:p>
          <w:p w:rsidR="00F9028F" w:rsidRDefault="00F9028F" w:rsidP="00F9028F">
            <w:pPr>
              <w:spacing w:line="12" w:lineRule="atLeast"/>
              <w:rPr>
                <w:rFonts w:ascii="gulim" w:eastAsia="굴림" w:hAnsi="gulim" w:cs="굴림" w:hint="eastAsia"/>
                <w:color w:val="000000"/>
                <w:sz w:val="2"/>
                <w:szCs w:val="2"/>
              </w:rPr>
            </w:pPr>
            <w:r>
              <w:rPr>
                <w:rFonts w:ascii="gulim" w:hAnsi="gulim"/>
                <w:color w:val="000000"/>
                <w:sz w:val="2"/>
                <w:szCs w:val="2"/>
              </w:rPr>
              <w:t> </w:t>
            </w:r>
          </w:p>
        </w:tc>
        <w:tc>
          <w:tcPr>
            <w:tcW w:w="30" w:type="dxa"/>
            <w:shd w:val="clear" w:color="auto" w:fill="DEDEDE"/>
            <w:vAlign w:val="center"/>
            <w:hideMark/>
          </w:tcPr>
          <w:p w:rsidR="00F9028F" w:rsidRDefault="00F9028F">
            <w:pPr>
              <w:spacing w:line="184" w:lineRule="atLeast"/>
              <w:rPr>
                <w:rFonts w:ascii="gulim" w:eastAsia="굴림" w:hAnsi="gulim" w:cs="굴림" w:hint="eastAsia"/>
                <w:color w:val="000000"/>
                <w:sz w:val="14"/>
                <w:szCs w:val="14"/>
              </w:rPr>
            </w:pPr>
          </w:p>
        </w:tc>
        <w:tc>
          <w:tcPr>
            <w:tcW w:w="0" w:type="auto"/>
            <w:vAlign w:val="center"/>
            <w:hideMark/>
          </w:tcPr>
          <w:p w:rsidR="00F9028F" w:rsidRDefault="00F9028F">
            <w:pPr>
              <w:spacing w:line="184" w:lineRule="atLeast"/>
              <w:rPr>
                <w:rFonts w:ascii="gulim" w:eastAsia="굴림" w:hAnsi="gulim" w:cs="굴림" w:hint="eastAsia"/>
                <w:color w:val="000000"/>
                <w:sz w:val="14"/>
                <w:szCs w:val="14"/>
              </w:rPr>
            </w:pPr>
          </w:p>
        </w:tc>
        <w:tc>
          <w:tcPr>
            <w:tcW w:w="5000" w:type="pct"/>
            <w:hideMark/>
          </w:tcPr>
          <w:tbl>
            <w:tblPr>
              <w:tblW w:w="5000" w:type="pct"/>
              <w:tblCellMar>
                <w:left w:w="0" w:type="dxa"/>
                <w:right w:w="0" w:type="dxa"/>
              </w:tblCellMar>
              <w:tblLook w:val="04A0"/>
            </w:tblPr>
            <w:tblGrid>
              <w:gridCol w:w="6579"/>
              <w:gridCol w:w="1739"/>
            </w:tblGrid>
            <w:tr w:rsidR="00F9028F">
              <w:tc>
                <w:tcPr>
                  <w:tcW w:w="0" w:type="auto"/>
                  <w:vAlign w:val="center"/>
                  <w:hideMark/>
                </w:tcPr>
                <w:p w:rsidR="00F9028F" w:rsidRDefault="00153F68">
                  <w:pPr>
                    <w:spacing w:line="184" w:lineRule="atLeast"/>
                    <w:rPr>
                      <w:rFonts w:ascii="gulim" w:eastAsia="굴림" w:hAnsi="gulim" w:cs="굴림" w:hint="eastAsia"/>
                      <w:color w:val="000000"/>
                      <w:sz w:val="14"/>
                      <w:szCs w:val="14"/>
                    </w:rPr>
                  </w:pPr>
                  <w:hyperlink r:id="rId164" w:tooltip="[ddotle]또틀" w:history="1">
                    <w:r w:rsidR="00F9028F">
                      <w:rPr>
                        <w:rStyle w:val="member"/>
                        <w:rFonts w:ascii="gulim" w:hAnsi="gulim"/>
                        <w:b/>
                        <w:bCs/>
                        <w:color w:val="888888"/>
                        <w:sz w:val="13"/>
                        <w:szCs w:val="13"/>
                      </w:rPr>
                      <w:t>또틀</w:t>
                    </w:r>
                  </w:hyperlink>
                  <w:r w:rsidR="00F9028F">
                    <w:rPr>
                      <w:rStyle w:val="apple-converted-space"/>
                      <w:rFonts w:ascii="gulim" w:hAnsi="gulim"/>
                      <w:color w:val="000000"/>
                      <w:sz w:val="14"/>
                      <w:szCs w:val="14"/>
                    </w:rPr>
                    <w:t> </w:t>
                  </w:r>
                  <w:r w:rsidR="00F9028F">
                    <w:rPr>
                      <w:rFonts w:ascii="gulim" w:hAnsi="gulim" w:hint="eastAsia"/>
                      <w:noProof/>
                      <w:color w:val="000000"/>
                      <w:sz w:val="14"/>
                      <w:szCs w:val="14"/>
                    </w:rPr>
                    <w:drawing>
                      <wp:inline distT="0" distB="0" distL="0" distR="0">
                        <wp:extent cx="131445" cy="124460"/>
                        <wp:effectExtent l="19050" t="0" r="1905" b="0"/>
                        <wp:docPr id="51" name="그림 36" descr="http://www.androidside.com/skin/board/mw.basic/img/btn_singo.gif">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androidside.com/skin/board/mw.basic/img/btn_singo.gif">
                                  <a:hlinkClick r:id="rId165"/>
                                </pic:cNvPr>
                                <pic:cNvPicPr>
                                  <a:picLocks noChangeAspect="1" noChangeArrowheads="1"/>
                                </pic:cNvPicPr>
                              </pic:nvPicPr>
                              <pic:blipFill>
                                <a:blip r:embed="rId77"/>
                                <a:srcRect/>
                                <a:stretch>
                                  <a:fillRect/>
                                </a:stretch>
                              </pic:blipFill>
                              <pic:spPr bwMode="auto">
                                <a:xfrm>
                                  <a:off x="0" y="0"/>
                                  <a:ext cx="131445" cy="124460"/>
                                </a:xfrm>
                                <a:prstGeom prst="rect">
                                  <a:avLst/>
                                </a:prstGeom>
                                <a:noFill/>
                                <a:ln w="9525">
                                  <a:noFill/>
                                  <a:miter lim="800000"/>
                                  <a:headEnd/>
                                  <a:tailEnd/>
                                </a:ln>
                              </pic:spPr>
                            </pic:pic>
                          </a:graphicData>
                        </a:graphic>
                      </wp:inline>
                    </w:drawing>
                  </w:r>
                  <w:r w:rsidR="00F9028F">
                    <w:rPr>
                      <w:rFonts w:ascii="gulim" w:hAnsi="gulim"/>
                      <w:color w:val="000000"/>
                      <w:sz w:val="14"/>
                      <w:szCs w:val="14"/>
                    </w:rPr>
                    <w:t xml:space="preserve"> </w:t>
                  </w:r>
                  <w:r w:rsidR="00F9028F">
                    <w:rPr>
                      <w:rStyle w:val="mwbasiccommentdatetime"/>
                      <w:rFonts w:ascii="gulim" w:hAnsi="gulim"/>
                      <w:color w:val="888888"/>
                      <w:sz w:val="13"/>
                      <w:szCs w:val="13"/>
                    </w:rPr>
                    <w:t>2010-07-28 (</w:t>
                  </w:r>
                  <w:r w:rsidR="00F9028F">
                    <w:rPr>
                      <w:rStyle w:val="mwbasiccommentdatetime"/>
                      <w:rFonts w:ascii="gulim" w:hAnsi="gulim"/>
                      <w:color w:val="888888"/>
                      <w:sz w:val="13"/>
                      <w:szCs w:val="13"/>
                    </w:rPr>
                    <w:t>수</w:t>
                  </w:r>
                  <w:r w:rsidR="00F9028F">
                    <w:rPr>
                      <w:rStyle w:val="mwbasiccommentdatetime"/>
                      <w:rFonts w:ascii="gulim" w:hAnsi="gulim"/>
                      <w:color w:val="888888"/>
                      <w:sz w:val="13"/>
                      <w:szCs w:val="13"/>
                    </w:rPr>
                    <w:t>) 17:16</w:t>
                  </w:r>
                </w:p>
              </w:tc>
              <w:tc>
                <w:tcPr>
                  <w:tcW w:w="0" w:type="auto"/>
                  <w:tcMar>
                    <w:top w:w="0" w:type="dxa"/>
                    <w:left w:w="0" w:type="dxa"/>
                    <w:bottom w:w="0" w:type="dxa"/>
                    <w:right w:w="115" w:type="dxa"/>
                  </w:tcMar>
                  <w:vAlign w:val="center"/>
                  <w:hideMark/>
                </w:tcPr>
                <w:p w:rsidR="00F9028F" w:rsidRDefault="00F9028F">
                  <w:pPr>
                    <w:spacing w:line="184" w:lineRule="atLeast"/>
                    <w:jc w:val="right"/>
                    <w:rPr>
                      <w:rFonts w:ascii="gulim" w:eastAsia="굴림" w:hAnsi="gulim" w:cs="굴림" w:hint="eastAsia"/>
                      <w:color w:val="000000"/>
                      <w:sz w:val="14"/>
                      <w:szCs w:val="14"/>
                    </w:rPr>
                  </w:pPr>
                  <w:r>
                    <w:rPr>
                      <w:rStyle w:val="mwbasiccommentgood"/>
                      <w:rFonts w:ascii="dotum" w:hAnsi="dotum"/>
                      <w:color w:val="999999"/>
                      <w:sz w:val="13"/>
                      <w:szCs w:val="13"/>
                    </w:rPr>
                    <w:t>추천</w:t>
                  </w:r>
                  <w:r>
                    <w:rPr>
                      <w:rStyle w:val="apple-converted-space"/>
                      <w:rFonts w:ascii="dotum" w:hAnsi="dotum"/>
                      <w:color w:val="999999"/>
                      <w:sz w:val="13"/>
                      <w:szCs w:val="13"/>
                    </w:rPr>
                    <w:t> </w:t>
                  </w:r>
                  <w:r>
                    <w:rPr>
                      <w:rStyle w:val="mwbasiccommentgood"/>
                      <w:rFonts w:ascii="dotum" w:hAnsi="dotum"/>
                      <w:color w:val="999999"/>
                      <w:sz w:val="13"/>
                      <w:szCs w:val="13"/>
                    </w:rPr>
                    <w:t>0</w:t>
                  </w:r>
                </w:p>
              </w:tc>
            </w:tr>
          </w:tbl>
          <w:p w:rsidR="00F9028F" w:rsidRDefault="00F9028F">
            <w:pPr>
              <w:spacing w:line="184" w:lineRule="atLeast"/>
              <w:rPr>
                <w:rFonts w:ascii="gulim" w:hAnsi="gulim" w:hint="eastAsia"/>
                <w:vanish/>
                <w:color w:val="000000"/>
                <w:sz w:val="14"/>
                <w:szCs w:val="14"/>
              </w:rPr>
            </w:pPr>
          </w:p>
          <w:tbl>
            <w:tblPr>
              <w:tblW w:w="5000" w:type="pct"/>
              <w:tblCellMar>
                <w:left w:w="0" w:type="dxa"/>
                <w:right w:w="0" w:type="dxa"/>
              </w:tblCellMar>
              <w:tblLook w:val="04A0"/>
            </w:tblPr>
            <w:tblGrid>
              <w:gridCol w:w="8318"/>
            </w:tblGrid>
            <w:tr w:rsidR="00F9028F">
              <w:tc>
                <w:tcPr>
                  <w:tcW w:w="0" w:type="auto"/>
                  <w:tcMar>
                    <w:top w:w="81" w:type="dxa"/>
                    <w:left w:w="81" w:type="dxa"/>
                    <w:bottom w:w="81" w:type="dxa"/>
                    <w:right w:w="81" w:type="dxa"/>
                  </w:tcMar>
                  <w:hideMark/>
                </w:tcPr>
                <w:p w:rsidR="00F9028F" w:rsidRDefault="00F9028F" w:rsidP="00F9028F">
                  <w:pPr>
                    <w:spacing w:after="240" w:line="207" w:lineRule="atLeast"/>
                    <w:rPr>
                      <w:rFonts w:ascii="gulim" w:hAnsi="gulim" w:hint="eastAsia"/>
                      <w:color w:val="000000"/>
                      <w:sz w:val="14"/>
                      <w:szCs w:val="14"/>
                    </w:rPr>
                  </w:pPr>
                  <w:r>
                    <w:rPr>
                      <w:rFonts w:ascii="gulim" w:hAnsi="gulim"/>
                      <w:color w:val="000000"/>
                      <w:sz w:val="14"/>
                      <w:szCs w:val="14"/>
                    </w:rPr>
                    <w:t>저도</w:t>
                  </w:r>
                  <w:r>
                    <w:rPr>
                      <w:rFonts w:ascii="gulim" w:hAnsi="gulim"/>
                      <w:color w:val="000000"/>
                      <w:sz w:val="14"/>
                      <w:szCs w:val="14"/>
                    </w:rPr>
                    <w:t xml:space="preserve"> </w:t>
                  </w:r>
                  <w:r>
                    <w:rPr>
                      <w:rFonts w:ascii="gulim" w:hAnsi="gulim"/>
                      <w:color w:val="000000"/>
                      <w:sz w:val="14"/>
                      <w:szCs w:val="14"/>
                    </w:rPr>
                    <w:t>그쪽</w:t>
                  </w:r>
                  <w:r>
                    <w:rPr>
                      <w:rFonts w:ascii="gulim" w:hAnsi="gulim"/>
                      <w:color w:val="000000"/>
                      <w:sz w:val="14"/>
                      <w:szCs w:val="14"/>
                    </w:rPr>
                    <w:t xml:space="preserve"> </w:t>
                  </w:r>
                  <w:r>
                    <w:rPr>
                      <w:rFonts w:ascii="gulim" w:hAnsi="gulim"/>
                      <w:color w:val="000000"/>
                      <w:sz w:val="14"/>
                      <w:szCs w:val="14"/>
                    </w:rPr>
                    <w:t>부분을</w:t>
                  </w:r>
                  <w:r>
                    <w:rPr>
                      <w:rFonts w:ascii="gulim" w:hAnsi="gulim"/>
                      <w:color w:val="000000"/>
                      <w:sz w:val="14"/>
                      <w:szCs w:val="14"/>
                    </w:rPr>
                    <w:t xml:space="preserve"> </w:t>
                  </w:r>
                  <w:r>
                    <w:rPr>
                      <w:rFonts w:ascii="gulim" w:hAnsi="gulim"/>
                      <w:color w:val="000000"/>
                      <w:sz w:val="14"/>
                      <w:szCs w:val="14"/>
                    </w:rPr>
                    <w:t>여기저기</w:t>
                  </w:r>
                  <w:r>
                    <w:rPr>
                      <w:rFonts w:ascii="gulim" w:hAnsi="gulim"/>
                      <w:color w:val="000000"/>
                      <w:sz w:val="14"/>
                      <w:szCs w:val="14"/>
                    </w:rPr>
                    <w:t xml:space="preserve"> </w:t>
                  </w:r>
                  <w:r>
                    <w:rPr>
                      <w:rFonts w:ascii="gulim" w:hAnsi="gulim"/>
                      <w:color w:val="000000"/>
                      <w:sz w:val="14"/>
                      <w:szCs w:val="14"/>
                    </w:rPr>
                    <w:t>찾아서</w:t>
                  </w:r>
                  <w:r>
                    <w:rPr>
                      <w:rFonts w:ascii="gulim" w:hAnsi="gulim"/>
                      <w:color w:val="000000"/>
                      <w:sz w:val="14"/>
                      <w:szCs w:val="14"/>
                    </w:rPr>
                    <w:t xml:space="preserve"> </w:t>
                  </w:r>
                  <w:r>
                    <w:rPr>
                      <w:rFonts w:ascii="gulim" w:hAnsi="gulim"/>
                      <w:color w:val="000000"/>
                      <w:sz w:val="14"/>
                      <w:szCs w:val="14"/>
                    </w:rPr>
                    <w:t>해봤는데</w:t>
                  </w:r>
                  <w:r>
                    <w:rPr>
                      <w:rFonts w:ascii="gulim" w:hAnsi="gulim"/>
                      <w:color w:val="000000"/>
                      <w:sz w:val="14"/>
                      <w:szCs w:val="14"/>
                    </w:rPr>
                    <w:t xml:space="preserve"> </w:t>
                  </w:r>
                  <w:r>
                    <w:rPr>
                      <w:rFonts w:ascii="gulim" w:hAnsi="gulim"/>
                      <w:color w:val="000000"/>
                      <w:sz w:val="14"/>
                      <w:szCs w:val="14"/>
                    </w:rPr>
                    <w:t>헤맸어요</w:t>
                  </w:r>
                  <w:r>
                    <w:rPr>
                      <w:rFonts w:ascii="gulim" w:hAnsi="gulim"/>
                      <w:color w:val="000000"/>
                      <w:sz w:val="14"/>
                      <w:szCs w:val="14"/>
                    </w:rPr>
                    <w:t>...</w:t>
                  </w:r>
                  <w:r>
                    <w:rPr>
                      <w:rStyle w:val="apple-converted-space"/>
                      <w:rFonts w:ascii="gulim" w:hAnsi="gulim"/>
                      <w:color w:val="000000"/>
                      <w:sz w:val="14"/>
                      <w:szCs w:val="14"/>
                    </w:rPr>
                    <w:t> </w:t>
                  </w:r>
                  <w:r>
                    <w:rPr>
                      <w:rFonts w:ascii="gulim" w:hAnsi="gulim"/>
                      <w:color w:val="000000"/>
                      <w:sz w:val="14"/>
                      <w:szCs w:val="14"/>
                    </w:rPr>
                    <w:br/>
                  </w:r>
                  <w:r>
                    <w:rPr>
                      <w:rFonts w:ascii="gulim" w:hAnsi="gulim"/>
                      <w:color w:val="000000"/>
                      <w:sz w:val="14"/>
                      <w:szCs w:val="14"/>
                    </w:rPr>
                    <w:t>저</w:t>
                  </w:r>
                  <w:r>
                    <w:rPr>
                      <w:rFonts w:ascii="gulim" w:hAnsi="gulim"/>
                      <w:color w:val="000000"/>
                      <w:sz w:val="14"/>
                      <w:szCs w:val="14"/>
                    </w:rPr>
                    <w:t xml:space="preserve"> </w:t>
                  </w:r>
                  <w:r>
                    <w:rPr>
                      <w:rFonts w:ascii="gulim" w:hAnsi="gulim"/>
                      <w:color w:val="000000"/>
                      <w:sz w:val="14"/>
                      <w:szCs w:val="14"/>
                    </w:rPr>
                    <w:t>같은</w:t>
                  </w:r>
                  <w:r>
                    <w:rPr>
                      <w:rFonts w:ascii="gulim" w:hAnsi="gulim"/>
                      <w:color w:val="000000"/>
                      <w:sz w:val="14"/>
                      <w:szCs w:val="14"/>
                    </w:rPr>
                    <w:t xml:space="preserve"> </w:t>
                  </w:r>
                  <w:r>
                    <w:rPr>
                      <w:rFonts w:ascii="gulim" w:hAnsi="gulim"/>
                      <w:color w:val="000000"/>
                      <w:sz w:val="14"/>
                      <w:szCs w:val="14"/>
                    </w:rPr>
                    <w:t>경우는</w:t>
                  </w:r>
                  <w:r>
                    <w:rPr>
                      <w:rFonts w:ascii="gulim" w:hAnsi="gulim"/>
                      <w:color w:val="000000"/>
                      <w:sz w:val="14"/>
                      <w:szCs w:val="14"/>
                    </w:rPr>
                    <w:t xml:space="preserve"> </w:t>
                  </w:r>
                  <w:r>
                    <w:rPr>
                      <w:rFonts w:ascii="gulim" w:hAnsi="gulim"/>
                      <w:color w:val="000000"/>
                      <w:sz w:val="14"/>
                      <w:szCs w:val="14"/>
                    </w:rPr>
                    <w:t>그냥</w:t>
                  </w:r>
                  <w:r>
                    <w:rPr>
                      <w:rFonts w:ascii="gulim" w:hAnsi="gulim"/>
                      <w:color w:val="000000"/>
                      <w:sz w:val="14"/>
                      <w:szCs w:val="14"/>
                    </w:rPr>
                    <w:t xml:space="preserve"> </w:t>
                  </w:r>
                  <w:r>
                    <w:rPr>
                      <w:rFonts w:ascii="gulim" w:hAnsi="gulim"/>
                      <w:color w:val="000000"/>
                      <w:sz w:val="14"/>
                      <w:szCs w:val="14"/>
                    </w:rPr>
                    <w:t>스케일</w:t>
                  </w:r>
                  <w:r>
                    <w:rPr>
                      <w:rFonts w:ascii="gulim" w:hAnsi="gulim"/>
                      <w:color w:val="000000"/>
                      <w:sz w:val="14"/>
                      <w:szCs w:val="14"/>
                    </w:rPr>
                    <w:t xml:space="preserve"> </w:t>
                  </w:r>
                  <w:r>
                    <w:rPr>
                      <w:rFonts w:ascii="gulim" w:hAnsi="gulim"/>
                      <w:color w:val="000000"/>
                      <w:sz w:val="14"/>
                      <w:szCs w:val="14"/>
                    </w:rPr>
                    <w:t>비율로</w:t>
                  </w:r>
                  <w:r>
                    <w:rPr>
                      <w:rFonts w:ascii="gulim" w:hAnsi="gulim"/>
                      <w:color w:val="000000"/>
                      <w:sz w:val="14"/>
                      <w:szCs w:val="14"/>
                    </w:rPr>
                    <w:t xml:space="preserve"> </w:t>
                  </w:r>
                  <w:r>
                    <w:rPr>
                      <w:rFonts w:ascii="gulim" w:hAnsi="gulim"/>
                      <w:color w:val="000000"/>
                      <w:sz w:val="14"/>
                      <w:szCs w:val="14"/>
                    </w:rPr>
                    <w:t>불러와서</w:t>
                  </w:r>
                  <w:r>
                    <w:rPr>
                      <w:rFonts w:ascii="gulim" w:hAnsi="gulim"/>
                      <w:color w:val="000000"/>
                      <w:sz w:val="14"/>
                      <w:szCs w:val="14"/>
                    </w:rPr>
                    <w:t xml:space="preserve"> </w:t>
                  </w:r>
                  <w:r>
                    <w:rPr>
                      <w:rFonts w:ascii="gulim" w:hAnsi="gulim"/>
                      <w:color w:val="000000"/>
                      <w:sz w:val="14"/>
                      <w:szCs w:val="14"/>
                    </w:rPr>
                    <w:t>처리했습니다만</w:t>
                  </w:r>
                  <w:r>
                    <w:rPr>
                      <w:rFonts w:ascii="gulim" w:hAnsi="gulim"/>
                      <w:color w:val="000000"/>
                      <w:sz w:val="14"/>
                      <w:szCs w:val="14"/>
                    </w:rPr>
                    <w:t>..</w:t>
                  </w:r>
                  <w:r>
                    <w:rPr>
                      <w:rStyle w:val="apple-converted-space"/>
                      <w:rFonts w:ascii="gulim" w:hAnsi="gulim"/>
                      <w:color w:val="000000"/>
                      <w:sz w:val="14"/>
                      <w:szCs w:val="14"/>
                    </w:rPr>
                    <w:t> </w:t>
                  </w:r>
                </w:p>
                <w:tbl>
                  <w:tblPr>
                    <w:tblW w:w="0" w:type="auto"/>
                    <w:tblCellSpacing w:w="15" w:type="dxa"/>
                    <w:tblCellMar>
                      <w:top w:w="15" w:type="dxa"/>
                      <w:left w:w="15" w:type="dxa"/>
                      <w:bottom w:w="15" w:type="dxa"/>
                      <w:right w:w="15" w:type="dxa"/>
                    </w:tblCellMar>
                    <w:tblLook w:val="04A0"/>
                  </w:tblPr>
                  <w:tblGrid>
                    <w:gridCol w:w="447"/>
                    <w:gridCol w:w="7664"/>
                    <w:gridCol w:w="45"/>
                  </w:tblGrid>
                  <w:tr w:rsidR="00F9028F" w:rsidTr="00F9028F">
                    <w:trPr>
                      <w:tblCellSpacing w:w="15" w:type="dxa"/>
                    </w:trPr>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01</w:t>
                        </w:r>
                      </w:p>
                    </w:tc>
                    <w:tc>
                      <w:tcPr>
                        <w:tcW w:w="0" w:type="auto"/>
                        <w:gridSpan w:val="2"/>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final float scale = getContext().getResources().getDisplayMetrics().density;</w:t>
                        </w:r>
                      </w:p>
                    </w:tc>
                  </w:tr>
                  <w:tr w:rsidR="00F9028F" w:rsidTr="00F9028F">
                    <w:trPr>
                      <w:gridAfter w:val="1"/>
                      <w:tblCellSpacing w:w="15" w:type="dxa"/>
                    </w:trPr>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02</w:t>
                        </w:r>
                      </w:p>
                    </w:tc>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Fonts w:ascii="gulim" w:hAnsi="gulim"/>
                            <w:color w:val="000000"/>
                            <w:sz w:val="14"/>
                            <w:szCs w:val="14"/>
                          </w:rPr>
                          <w:t> </w:t>
                        </w:r>
                      </w:p>
                    </w:tc>
                  </w:tr>
                </w:tbl>
                <w:p w:rsidR="00F9028F" w:rsidRDefault="00F9028F" w:rsidP="00F9028F">
                  <w:pPr>
                    <w:spacing w:line="207" w:lineRule="atLeast"/>
                    <w:rPr>
                      <w:rFonts w:ascii="gulim" w:hAnsi="gulim" w:hint="eastAsia"/>
                      <w:vanish/>
                      <w:color w:val="000000"/>
                      <w:sz w:val="14"/>
                      <w:szCs w:val="14"/>
                    </w:rPr>
                  </w:pPr>
                </w:p>
                <w:tbl>
                  <w:tblPr>
                    <w:tblW w:w="0" w:type="auto"/>
                    <w:tblCellSpacing w:w="15" w:type="dxa"/>
                    <w:tblCellMar>
                      <w:top w:w="15" w:type="dxa"/>
                      <w:left w:w="15" w:type="dxa"/>
                      <w:bottom w:w="15" w:type="dxa"/>
                      <w:right w:w="15" w:type="dxa"/>
                    </w:tblCellMar>
                    <w:tblLook w:val="04A0"/>
                  </w:tblPr>
                  <w:tblGrid>
                    <w:gridCol w:w="447"/>
                    <w:gridCol w:w="7664"/>
                    <w:gridCol w:w="45"/>
                  </w:tblGrid>
                  <w:tr w:rsidR="00F9028F" w:rsidTr="00F9028F">
                    <w:trPr>
                      <w:gridAfter w:val="1"/>
                      <w:tblCellSpacing w:w="15" w:type="dxa"/>
                    </w:trPr>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03</w:t>
                        </w:r>
                      </w:p>
                    </w:tc>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 스케일 곱해서 처리</w:t>
                        </w:r>
                      </w:p>
                    </w:tc>
                  </w:tr>
                  <w:tr w:rsidR="00F9028F" w:rsidTr="00F9028F">
                    <w:trPr>
                      <w:tblCellSpacing w:w="15" w:type="dxa"/>
                    </w:trPr>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04</w:t>
                        </w:r>
                      </w:p>
                    </w:tc>
                    <w:tc>
                      <w:tcPr>
                        <w:tcW w:w="0" w:type="auto"/>
                        <w:gridSpan w:val="2"/>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canvas.drawLine(StartX * scale, StartY * scale, StopX * scale, StopY * scale, pnt);</w:t>
                        </w:r>
                      </w:p>
                    </w:tc>
                  </w:tr>
                </w:tbl>
                <w:p w:rsidR="00F9028F" w:rsidRDefault="00F9028F" w:rsidP="00F9028F">
                  <w:pPr>
                    <w:spacing w:line="207" w:lineRule="atLeast"/>
                    <w:rPr>
                      <w:rFonts w:ascii="gulim" w:hAnsi="gulim" w:hint="eastAsia"/>
                      <w:vanish/>
                      <w:color w:val="000000"/>
                      <w:sz w:val="14"/>
                      <w:szCs w:val="14"/>
                    </w:rPr>
                  </w:pPr>
                </w:p>
                <w:tbl>
                  <w:tblPr>
                    <w:tblW w:w="0" w:type="auto"/>
                    <w:tblCellSpacing w:w="15" w:type="dxa"/>
                    <w:tblCellMar>
                      <w:top w:w="15" w:type="dxa"/>
                      <w:left w:w="15" w:type="dxa"/>
                      <w:bottom w:w="15" w:type="dxa"/>
                      <w:right w:w="15" w:type="dxa"/>
                    </w:tblCellMar>
                    <w:tblLook w:val="04A0"/>
                  </w:tblPr>
                  <w:tblGrid>
                    <w:gridCol w:w="447"/>
                    <w:gridCol w:w="1962"/>
                    <w:gridCol w:w="45"/>
                  </w:tblGrid>
                  <w:tr w:rsidR="00F9028F" w:rsidTr="00F9028F">
                    <w:trPr>
                      <w:gridAfter w:val="1"/>
                      <w:tblCellSpacing w:w="15" w:type="dxa"/>
                    </w:trPr>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05</w:t>
                        </w:r>
                      </w:p>
                    </w:tc>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Fonts w:ascii="gulim" w:hAnsi="gulim"/>
                            <w:color w:val="000000"/>
                            <w:sz w:val="14"/>
                            <w:szCs w:val="14"/>
                          </w:rPr>
                          <w:t> </w:t>
                        </w:r>
                      </w:p>
                    </w:tc>
                  </w:tr>
                  <w:tr w:rsidR="00F9028F" w:rsidTr="00F9028F">
                    <w:trPr>
                      <w:tblCellSpacing w:w="15" w:type="dxa"/>
                    </w:trPr>
                    <w:tc>
                      <w:tcPr>
                        <w:tcW w:w="0" w:type="auto"/>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lastRenderedPageBreak/>
                          <w:t>06</w:t>
                        </w:r>
                      </w:p>
                    </w:tc>
                    <w:tc>
                      <w:tcPr>
                        <w:tcW w:w="0" w:type="auto"/>
                        <w:gridSpan w:val="2"/>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 // 터치 이벤트</w:t>
                        </w:r>
                      </w:p>
                    </w:tc>
                  </w:tr>
                </w:tbl>
                <w:p w:rsidR="00F9028F" w:rsidRDefault="00F9028F" w:rsidP="009D446F">
                  <w:pPr>
                    <w:rPr>
                      <w:rFonts w:ascii="gulim" w:hAnsi="gulim" w:hint="eastAsia"/>
                      <w:vanish/>
                      <w:color w:val="000000"/>
                      <w:sz w:val="14"/>
                      <w:szCs w:val="14"/>
                    </w:rPr>
                  </w:pPr>
                </w:p>
                <w:tbl>
                  <w:tblPr>
                    <w:tblW w:w="0" w:type="auto"/>
                    <w:tblCellSpacing w:w="15" w:type="dxa"/>
                    <w:tblCellMar>
                      <w:top w:w="15" w:type="dxa"/>
                      <w:left w:w="15" w:type="dxa"/>
                      <w:bottom w:w="15" w:type="dxa"/>
                      <w:right w:w="15" w:type="dxa"/>
                    </w:tblCellMar>
                    <w:tblLook w:val="04A0"/>
                  </w:tblPr>
                  <w:tblGrid>
                    <w:gridCol w:w="447"/>
                    <w:gridCol w:w="6077"/>
                    <w:gridCol w:w="45"/>
                  </w:tblGrid>
                  <w:tr w:rsidR="00F9028F" w:rsidTr="00F9028F">
                    <w:trPr>
                      <w:tblCellSpacing w:w="15" w:type="dxa"/>
                    </w:trPr>
                    <w:tc>
                      <w:tcPr>
                        <w:tcW w:w="0" w:type="auto"/>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07</w:t>
                        </w:r>
                      </w:p>
                    </w:tc>
                    <w:tc>
                      <w:tcPr>
                        <w:tcW w:w="0" w:type="auto"/>
                        <w:gridSpan w:val="2"/>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    public</w:t>
                        </w:r>
                        <w:r>
                          <w:rPr>
                            <w:rStyle w:val="apple-converted-space"/>
                            <w:rFonts w:ascii="gulim" w:hAnsi="gulim"/>
                            <w:color w:val="000000"/>
                            <w:sz w:val="14"/>
                            <w:szCs w:val="14"/>
                          </w:rPr>
                          <w:t> </w:t>
                        </w:r>
                        <w:r>
                          <w:rPr>
                            <w:rStyle w:val="HTML"/>
                            <w:color w:val="000000"/>
                          </w:rPr>
                          <w:t>boolean onTouchEvent(MotionEvent event)</w:t>
                        </w:r>
                      </w:p>
                    </w:tc>
                  </w:tr>
                  <w:tr w:rsidR="00F9028F" w:rsidTr="00F9028F">
                    <w:trPr>
                      <w:gridAfter w:val="1"/>
                      <w:tblCellSpacing w:w="15" w:type="dxa"/>
                    </w:trPr>
                    <w:tc>
                      <w:tcPr>
                        <w:tcW w:w="0" w:type="auto"/>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08</w:t>
                        </w:r>
                      </w:p>
                    </w:tc>
                    <w:tc>
                      <w:tcPr>
                        <w:tcW w:w="0" w:type="auto"/>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    {</w:t>
                        </w:r>
                      </w:p>
                    </w:tc>
                  </w:tr>
                </w:tbl>
                <w:p w:rsidR="00F9028F" w:rsidRDefault="00F9028F" w:rsidP="009D446F">
                  <w:pPr>
                    <w:rPr>
                      <w:rFonts w:ascii="gulim" w:hAnsi="gulim" w:hint="eastAsia"/>
                      <w:vanish/>
                      <w:color w:val="000000"/>
                      <w:sz w:val="14"/>
                      <w:szCs w:val="14"/>
                    </w:rPr>
                  </w:pPr>
                </w:p>
                <w:tbl>
                  <w:tblPr>
                    <w:tblW w:w="0" w:type="auto"/>
                    <w:tblCellSpacing w:w="15" w:type="dxa"/>
                    <w:tblCellMar>
                      <w:top w:w="15" w:type="dxa"/>
                      <w:left w:w="15" w:type="dxa"/>
                      <w:bottom w:w="15" w:type="dxa"/>
                      <w:right w:w="15" w:type="dxa"/>
                    </w:tblCellMar>
                    <w:tblLook w:val="04A0"/>
                  </w:tblPr>
                  <w:tblGrid>
                    <w:gridCol w:w="447"/>
                    <w:gridCol w:w="6557"/>
                    <w:gridCol w:w="45"/>
                  </w:tblGrid>
                  <w:tr w:rsidR="00F9028F" w:rsidTr="00F9028F">
                    <w:trPr>
                      <w:tblCellSpacing w:w="15" w:type="dxa"/>
                    </w:trPr>
                    <w:tc>
                      <w:tcPr>
                        <w:tcW w:w="0" w:type="auto"/>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09</w:t>
                        </w:r>
                      </w:p>
                    </w:tc>
                    <w:tc>
                      <w:tcPr>
                        <w:tcW w:w="0" w:type="auto"/>
                        <w:gridSpan w:val="2"/>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     if</w:t>
                        </w:r>
                        <w:r>
                          <w:rPr>
                            <w:rStyle w:val="apple-converted-space"/>
                            <w:rFonts w:ascii="gulim" w:hAnsi="gulim"/>
                            <w:color w:val="000000"/>
                            <w:sz w:val="14"/>
                            <w:szCs w:val="14"/>
                          </w:rPr>
                          <w:t> </w:t>
                        </w:r>
                        <w:r>
                          <w:rPr>
                            <w:rStyle w:val="HTML"/>
                            <w:color w:val="000000"/>
                          </w:rPr>
                          <w:t>(event.getAction() == MotionEvent.ACTION_DOWN)</w:t>
                        </w:r>
                      </w:p>
                    </w:tc>
                  </w:tr>
                  <w:tr w:rsidR="00F9028F" w:rsidTr="00F9028F">
                    <w:trPr>
                      <w:gridAfter w:val="1"/>
                      <w:tblCellSpacing w:w="15" w:type="dxa"/>
                    </w:trPr>
                    <w:tc>
                      <w:tcPr>
                        <w:tcW w:w="0" w:type="auto"/>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10</w:t>
                        </w:r>
                      </w:p>
                    </w:tc>
                    <w:tc>
                      <w:tcPr>
                        <w:tcW w:w="0" w:type="auto"/>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     {</w:t>
                        </w:r>
                      </w:p>
                    </w:tc>
                  </w:tr>
                </w:tbl>
                <w:p w:rsidR="00F9028F" w:rsidRDefault="00F9028F" w:rsidP="009D446F">
                  <w:pPr>
                    <w:rPr>
                      <w:rFonts w:ascii="gulim" w:hAnsi="gulim" w:hint="eastAsia"/>
                      <w:vanish/>
                      <w:color w:val="000000"/>
                      <w:sz w:val="14"/>
                      <w:szCs w:val="14"/>
                    </w:rPr>
                  </w:pPr>
                </w:p>
                <w:tbl>
                  <w:tblPr>
                    <w:tblW w:w="0" w:type="auto"/>
                    <w:tblCellSpacing w:w="15" w:type="dxa"/>
                    <w:tblCellMar>
                      <w:top w:w="15" w:type="dxa"/>
                      <w:left w:w="15" w:type="dxa"/>
                      <w:bottom w:w="15" w:type="dxa"/>
                      <w:right w:w="15" w:type="dxa"/>
                    </w:tblCellMar>
                    <w:tblLook w:val="04A0"/>
                  </w:tblPr>
                  <w:tblGrid>
                    <w:gridCol w:w="447"/>
                    <w:gridCol w:w="2322"/>
                    <w:gridCol w:w="45"/>
                  </w:tblGrid>
                  <w:tr w:rsidR="00F9028F" w:rsidTr="00F9028F">
                    <w:trPr>
                      <w:tblCellSpacing w:w="15" w:type="dxa"/>
                    </w:trPr>
                    <w:tc>
                      <w:tcPr>
                        <w:tcW w:w="0" w:type="auto"/>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11</w:t>
                        </w:r>
                      </w:p>
                    </w:tc>
                    <w:tc>
                      <w:tcPr>
                        <w:tcW w:w="0" w:type="auto"/>
                        <w:gridSpan w:val="2"/>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      // 선택 위치</w:t>
                        </w:r>
                      </w:p>
                    </w:tc>
                  </w:tr>
                  <w:tr w:rsidR="00F9028F" w:rsidTr="00F9028F">
                    <w:trPr>
                      <w:gridAfter w:val="1"/>
                      <w:tblCellSpacing w:w="15" w:type="dxa"/>
                    </w:trPr>
                    <w:tc>
                      <w:tcPr>
                        <w:tcW w:w="0" w:type="auto"/>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12</w:t>
                        </w:r>
                      </w:p>
                    </w:tc>
                    <w:tc>
                      <w:tcPr>
                        <w:tcW w:w="0" w:type="auto"/>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      int selX;</w:t>
                        </w:r>
                      </w:p>
                    </w:tc>
                  </w:tr>
                </w:tbl>
                <w:p w:rsidR="00F9028F" w:rsidRDefault="00F9028F" w:rsidP="009D446F">
                  <w:pPr>
                    <w:rPr>
                      <w:rFonts w:ascii="gulim" w:hAnsi="gulim" w:hint="eastAsia"/>
                      <w:vanish/>
                      <w:color w:val="000000"/>
                      <w:sz w:val="14"/>
                      <w:szCs w:val="14"/>
                    </w:rPr>
                  </w:pPr>
                </w:p>
                <w:tbl>
                  <w:tblPr>
                    <w:tblW w:w="0" w:type="auto"/>
                    <w:tblCellSpacing w:w="15" w:type="dxa"/>
                    <w:tblCellMar>
                      <w:top w:w="15" w:type="dxa"/>
                      <w:left w:w="15" w:type="dxa"/>
                      <w:bottom w:w="15" w:type="dxa"/>
                      <w:right w:w="15" w:type="dxa"/>
                    </w:tblCellMar>
                    <w:tblLook w:val="04A0"/>
                  </w:tblPr>
                  <w:tblGrid>
                    <w:gridCol w:w="447"/>
                    <w:gridCol w:w="3882"/>
                    <w:gridCol w:w="45"/>
                  </w:tblGrid>
                  <w:tr w:rsidR="00F9028F" w:rsidTr="00F9028F">
                    <w:trPr>
                      <w:gridAfter w:val="1"/>
                      <w:tblCellSpacing w:w="15" w:type="dxa"/>
                    </w:trPr>
                    <w:tc>
                      <w:tcPr>
                        <w:tcW w:w="0" w:type="auto"/>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13</w:t>
                        </w:r>
                      </w:p>
                    </w:tc>
                    <w:tc>
                      <w:tcPr>
                        <w:tcW w:w="0" w:type="auto"/>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      int selY;</w:t>
                        </w:r>
                      </w:p>
                    </w:tc>
                  </w:tr>
                  <w:tr w:rsidR="00F9028F" w:rsidTr="00F9028F">
                    <w:trPr>
                      <w:tblCellSpacing w:w="15" w:type="dxa"/>
                    </w:trPr>
                    <w:tc>
                      <w:tcPr>
                        <w:tcW w:w="0" w:type="auto"/>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14</w:t>
                        </w:r>
                      </w:p>
                    </w:tc>
                    <w:tc>
                      <w:tcPr>
                        <w:tcW w:w="0" w:type="auto"/>
                        <w:gridSpan w:val="2"/>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      selX = (int)event.getX();</w:t>
                        </w:r>
                      </w:p>
                    </w:tc>
                  </w:tr>
                </w:tbl>
                <w:p w:rsidR="00F9028F" w:rsidRDefault="00F9028F" w:rsidP="009D446F">
                  <w:pPr>
                    <w:rPr>
                      <w:rFonts w:ascii="gulim" w:hAnsi="gulim" w:hint="eastAsia"/>
                      <w:vanish/>
                      <w:color w:val="000000"/>
                      <w:sz w:val="14"/>
                      <w:szCs w:val="14"/>
                    </w:rPr>
                  </w:pPr>
                </w:p>
                <w:tbl>
                  <w:tblPr>
                    <w:tblW w:w="0" w:type="auto"/>
                    <w:tblCellSpacing w:w="15" w:type="dxa"/>
                    <w:tblCellMar>
                      <w:top w:w="15" w:type="dxa"/>
                      <w:left w:w="15" w:type="dxa"/>
                      <w:bottom w:w="15" w:type="dxa"/>
                      <w:right w:w="15" w:type="dxa"/>
                    </w:tblCellMar>
                    <w:tblLook w:val="04A0"/>
                  </w:tblPr>
                  <w:tblGrid>
                    <w:gridCol w:w="447"/>
                    <w:gridCol w:w="3882"/>
                    <w:gridCol w:w="45"/>
                  </w:tblGrid>
                  <w:tr w:rsidR="00F9028F" w:rsidTr="00F9028F">
                    <w:trPr>
                      <w:tblCellSpacing w:w="15" w:type="dxa"/>
                    </w:trPr>
                    <w:tc>
                      <w:tcPr>
                        <w:tcW w:w="0" w:type="auto"/>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15</w:t>
                        </w:r>
                      </w:p>
                    </w:tc>
                    <w:tc>
                      <w:tcPr>
                        <w:tcW w:w="0" w:type="auto"/>
                        <w:gridSpan w:val="2"/>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      selY = (int)event.getY();</w:t>
                        </w:r>
                      </w:p>
                    </w:tc>
                  </w:tr>
                  <w:tr w:rsidR="00F9028F" w:rsidTr="00F9028F">
                    <w:trPr>
                      <w:gridAfter w:val="1"/>
                      <w:tblCellSpacing w:w="15" w:type="dxa"/>
                    </w:trPr>
                    <w:tc>
                      <w:tcPr>
                        <w:tcW w:w="0" w:type="auto"/>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16</w:t>
                        </w:r>
                      </w:p>
                    </w:tc>
                    <w:tc>
                      <w:tcPr>
                        <w:tcW w:w="0" w:type="auto"/>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      </w:t>
                        </w:r>
                        <w:r>
                          <w:rPr>
                            <w:rFonts w:ascii="gulim" w:hAnsi="gulim"/>
                            <w:color w:val="000000"/>
                            <w:sz w:val="14"/>
                            <w:szCs w:val="14"/>
                          </w:rPr>
                          <w:t> </w:t>
                        </w:r>
                      </w:p>
                    </w:tc>
                  </w:tr>
                </w:tbl>
                <w:p w:rsidR="00F9028F" w:rsidRDefault="00F9028F" w:rsidP="009D446F">
                  <w:pPr>
                    <w:rPr>
                      <w:rFonts w:ascii="gulim" w:hAnsi="gulim" w:hint="eastAsia"/>
                      <w:vanish/>
                      <w:color w:val="000000"/>
                      <w:sz w:val="14"/>
                      <w:szCs w:val="14"/>
                    </w:rPr>
                  </w:pPr>
                </w:p>
                <w:tbl>
                  <w:tblPr>
                    <w:tblW w:w="0" w:type="auto"/>
                    <w:tblCellSpacing w:w="15" w:type="dxa"/>
                    <w:tblCellMar>
                      <w:top w:w="15" w:type="dxa"/>
                      <w:left w:w="15" w:type="dxa"/>
                      <w:bottom w:w="15" w:type="dxa"/>
                      <w:right w:w="15" w:type="dxa"/>
                    </w:tblCellMar>
                    <w:tblLook w:val="04A0"/>
                  </w:tblPr>
                  <w:tblGrid>
                    <w:gridCol w:w="447"/>
                    <w:gridCol w:w="7664"/>
                    <w:gridCol w:w="45"/>
                  </w:tblGrid>
                  <w:tr w:rsidR="00F9028F" w:rsidTr="00F9028F">
                    <w:trPr>
                      <w:tblCellSpacing w:w="15" w:type="dxa"/>
                    </w:trPr>
                    <w:tc>
                      <w:tcPr>
                        <w:tcW w:w="0" w:type="auto"/>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17</w:t>
                        </w:r>
                      </w:p>
                    </w:tc>
                    <w:tc>
                      <w:tcPr>
                        <w:tcW w:w="0" w:type="auto"/>
                        <w:gridSpan w:val="2"/>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      if</w:t>
                        </w:r>
                        <w:r>
                          <w:rPr>
                            <w:rStyle w:val="apple-converted-space"/>
                            <w:rFonts w:ascii="gulim" w:hAnsi="gulim"/>
                            <w:color w:val="000000"/>
                            <w:sz w:val="14"/>
                            <w:szCs w:val="14"/>
                          </w:rPr>
                          <w:t> </w:t>
                        </w:r>
                        <w:r>
                          <w:rPr>
                            <w:rStyle w:val="HTML"/>
                            <w:color w:val="000000"/>
                          </w:rPr>
                          <w:t>(selY &gt;= (int) (20 * scale) &amp;&amp; selY &lt;= (int) (60 * scale))</w:t>
                        </w:r>
                      </w:p>
                    </w:tc>
                  </w:tr>
                  <w:tr w:rsidR="00F9028F" w:rsidTr="00F9028F">
                    <w:trPr>
                      <w:gridAfter w:val="1"/>
                      <w:tblCellSpacing w:w="15" w:type="dxa"/>
                    </w:trPr>
                    <w:tc>
                      <w:tcPr>
                        <w:tcW w:w="0" w:type="auto"/>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18</w:t>
                        </w:r>
                      </w:p>
                    </w:tc>
                    <w:tc>
                      <w:tcPr>
                        <w:tcW w:w="0" w:type="auto"/>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      {</w:t>
                        </w:r>
                      </w:p>
                    </w:tc>
                  </w:tr>
                </w:tbl>
                <w:p w:rsidR="00F9028F" w:rsidRDefault="00F9028F" w:rsidP="009D446F">
                  <w:pPr>
                    <w:rPr>
                      <w:rFonts w:ascii="gulim" w:hAnsi="gulim" w:hint="eastAsia"/>
                      <w:vanish/>
                      <w:color w:val="000000"/>
                      <w:sz w:val="14"/>
                      <w:szCs w:val="14"/>
                    </w:rPr>
                  </w:pPr>
                </w:p>
                <w:tbl>
                  <w:tblPr>
                    <w:tblW w:w="0" w:type="auto"/>
                    <w:tblCellSpacing w:w="15" w:type="dxa"/>
                    <w:tblCellMar>
                      <w:top w:w="15" w:type="dxa"/>
                      <w:left w:w="15" w:type="dxa"/>
                      <w:bottom w:w="15" w:type="dxa"/>
                      <w:right w:w="15" w:type="dxa"/>
                    </w:tblCellMar>
                    <w:tblLook w:val="04A0"/>
                  </w:tblPr>
                  <w:tblGrid>
                    <w:gridCol w:w="447"/>
                    <w:gridCol w:w="2007"/>
                  </w:tblGrid>
                  <w:tr w:rsidR="00F9028F" w:rsidTr="00F9028F">
                    <w:trPr>
                      <w:tblCellSpacing w:w="15" w:type="dxa"/>
                    </w:trPr>
                    <w:tc>
                      <w:tcPr>
                        <w:tcW w:w="0" w:type="auto"/>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19</w:t>
                        </w:r>
                      </w:p>
                    </w:tc>
                    <w:tc>
                      <w:tcPr>
                        <w:tcW w:w="0" w:type="auto"/>
                        <w:tcMar>
                          <w:top w:w="81" w:type="dxa"/>
                          <w:left w:w="81" w:type="dxa"/>
                          <w:bottom w:w="81" w:type="dxa"/>
                          <w:right w:w="81" w:type="dxa"/>
                        </w:tcMar>
                        <w:vAlign w:val="center"/>
                        <w:hideMark/>
                      </w:tcPr>
                      <w:p w:rsidR="00F9028F" w:rsidRDefault="00F9028F" w:rsidP="009D446F">
                        <w:pPr>
                          <w:rPr>
                            <w:rFonts w:ascii="gulim" w:eastAsia="굴림" w:hAnsi="gulim" w:cs="굴림" w:hint="eastAsia"/>
                            <w:color w:val="000000"/>
                            <w:sz w:val="14"/>
                            <w:szCs w:val="14"/>
                          </w:rPr>
                        </w:pPr>
                        <w:r>
                          <w:rPr>
                            <w:rStyle w:val="HTML"/>
                            <w:color w:val="000000"/>
                          </w:rPr>
                          <w:t>// ... 생략 ...</w:t>
                        </w:r>
                      </w:p>
                    </w:tc>
                  </w:tr>
                </w:tbl>
                <w:p w:rsidR="00F9028F" w:rsidRDefault="00F9028F" w:rsidP="00F9028F">
                  <w:pPr>
                    <w:spacing w:line="207" w:lineRule="atLeast"/>
                    <w:rPr>
                      <w:rFonts w:ascii="gulim" w:hAnsi="gulim" w:hint="eastAsia"/>
                      <w:color w:val="000000"/>
                      <w:sz w:val="14"/>
                      <w:szCs w:val="14"/>
                    </w:rPr>
                  </w:pPr>
                  <w:r>
                    <w:rPr>
                      <w:rFonts w:ascii="gulim" w:hAnsi="gulim"/>
                      <w:color w:val="000000"/>
                      <w:sz w:val="14"/>
                      <w:szCs w:val="14"/>
                    </w:rPr>
                    <w:br/>
                  </w:r>
                  <w:r>
                    <w:rPr>
                      <w:rFonts w:ascii="gulim" w:hAnsi="gulim"/>
                      <w:color w:val="000000"/>
                      <w:sz w:val="14"/>
                      <w:szCs w:val="14"/>
                    </w:rPr>
                    <w:br/>
                  </w:r>
                  <w:r>
                    <w:rPr>
                      <w:rFonts w:ascii="gulim" w:hAnsi="gulim"/>
                      <w:color w:val="000000"/>
                      <w:sz w:val="14"/>
                      <w:szCs w:val="14"/>
                    </w:rPr>
                    <w:t>정확히</w:t>
                  </w:r>
                  <w:r>
                    <w:rPr>
                      <w:rFonts w:ascii="gulim" w:hAnsi="gulim"/>
                      <w:color w:val="000000"/>
                      <w:sz w:val="14"/>
                      <w:szCs w:val="14"/>
                    </w:rPr>
                    <w:t xml:space="preserve"> </w:t>
                  </w:r>
                  <w:r>
                    <w:rPr>
                      <w:rFonts w:ascii="gulim" w:hAnsi="gulim"/>
                      <w:color w:val="000000"/>
                      <w:sz w:val="14"/>
                      <w:szCs w:val="14"/>
                    </w:rPr>
                    <w:t>할려면</w:t>
                  </w:r>
                  <w:r>
                    <w:rPr>
                      <w:rFonts w:ascii="gulim" w:hAnsi="gulim"/>
                      <w:color w:val="000000"/>
                      <w:sz w:val="14"/>
                      <w:szCs w:val="14"/>
                    </w:rPr>
                    <w:t xml:space="preserve"> </w:t>
                  </w:r>
                  <w:r>
                    <w:rPr>
                      <w:rFonts w:ascii="gulim" w:hAnsi="gulim"/>
                      <w:color w:val="000000"/>
                      <w:sz w:val="14"/>
                      <w:szCs w:val="14"/>
                    </w:rPr>
                    <w:t>가로</w:t>
                  </w:r>
                  <w:r>
                    <w:rPr>
                      <w:rFonts w:ascii="gulim" w:hAnsi="gulim"/>
                      <w:color w:val="000000"/>
                      <w:sz w:val="14"/>
                      <w:szCs w:val="14"/>
                    </w:rPr>
                    <w:t xml:space="preserve"> </w:t>
                  </w:r>
                  <w:r>
                    <w:rPr>
                      <w:rFonts w:ascii="gulim" w:hAnsi="gulim"/>
                      <w:color w:val="000000"/>
                      <w:sz w:val="14"/>
                      <w:szCs w:val="14"/>
                    </w:rPr>
                    <w:t>세로</w:t>
                  </w:r>
                  <w:r>
                    <w:rPr>
                      <w:rFonts w:ascii="gulim" w:hAnsi="gulim"/>
                      <w:color w:val="000000"/>
                      <w:sz w:val="14"/>
                      <w:szCs w:val="14"/>
                    </w:rPr>
                    <w:t xml:space="preserve"> </w:t>
                  </w:r>
                  <w:r>
                    <w:rPr>
                      <w:rFonts w:ascii="gulim" w:hAnsi="gulim"/>
                      <w:color w:val="000000"/>
                      <w:sz w:val="14"/>
                      <w:szCs w:val="14"/>
                    </w:rPr>
                    <w:t>해상도</w:t>
                  </w:r>
                  <w:r>
                    <w:rPr>
                      <w:rFonts w:ascii="gulim" w:hAnsi="gulim"/>
                      <w:color w:val="000000"/>
                      <w:sz w:val="14"/>
                      <w:szCs w:val="14"/>
                    </w:rPr>
                    <w:t xml:space="preserve"> </w:t>
                  </w:r>
                  <w:r>
                    <w:rPr>
                      <w:rFonts w:ascii="gulim" w:hAnsi="gulim"/>
                      <w:color w:val="000000"/>
                      <w:sz w:val="14"/>
                      <w:szCs w:val="14"/>
                    </w:rPr>
                    <w:t>따로</w:t>
                  </w:r>
                  <w:r>
                    <w:rPr>
                      <w:rFonts w:ascii="gulim" w:hAnsi="gulim"/>
                      <w:color w:val="000000"/>
                      <w:sz w:val="14"/>
                      <w:szCs w:val="14"/>
                    </w:rPr>
                    <w:t xml:space="preserve"> </w:t>
                  </w:r>
                  <w:r>
                    <w:rPr>
                      <w:rFonts w:ascii="gulim" w:hAnsi="gulim"/>
                      <w:color w:val="000000"/>
                      <w:sz w:val="14"/>
                      <w:szCs w:val="14"/>
                    </w:rPr>
                    <w:t>요런식으로</w:t>
                  </w:r>
                  <w:r>
                    <w:rPr>
                      <w:rFonts w:ascii="gulim" w:hAnsi="gulim"/>
                      <w:color w:val="000000"/>
                      <w:sz w:val="14"/>
                      <w:szCs w:val="14"/>
                    </w:rPr>
                    <w:t xml:space="preserve"> </w:t>
                  </w:r>
                  <w:r>
                    <w:rPr>
                      <w:rFonts w:ascii="gulim" w:hAnsi="gulim"/>
                      <w:color w:val="000000"/>
                      <w:sz w:val="14"/>
                      <w:szCs w:val="14"/>
                    </w:rPr>
                    <w:t>구해서</w:t>
                  </w:r>
                  <w:r>
                    <w:rPr>
                      <w:rFonts w:ascii="gulim" w:hAnsi="gulim"/>
                      <w:color w:val="000000"/>
                      <w:sz w:val="14"/>
                      <w:szCs w:val="14"/>
                    </w:rPr>
                    <w:t xml:space="preserve"> </w:t>
                  </w:r>
                  <w:r>
                    <w:rPr>
                      <w:rFonts w:ascii="gulim" w:hAnsi="gulim"/>
                      <w:color w:val="000000"/>
                      <w:sz w:val="14"/>
                      <w:szCs w:val="14"/>
                    </w:rPr>
                    <w:t>쓰시면</w:t>
                  </w:r>
                  <w:r>
                    <w:rPr>
                      <w:rFonts w:ascii="gulim" w:hAnsi="gulim"/>
                      <w:color w:val="000000"/>
                      <w:sz w:val="14"/>
                      <w:szCs w:val="14"/>
                    </w:rPr>
                    <w:t xml:space="preserve"> </w:t>
                  </w:r>
                  <w:r>
                    <w:rPr>
                      <w:rFonts w:ascii="gulim" w:hAnsi="gulim"/>
                      <w:color w:val="000000"/>
                      <w:sz w:val="14"/>
                      <w:szCs w:val="14"/>
                    </w:rPr>
                    <w:t>될꺼</w:t>
                  </w:r>
                  <w:r>
                    <w:rPr>
                      <w:rFonts w:ascii="gulim" w:hAnsi="gulim"/>
                      <w:color w:val="000000"/>
                      <w:sz w:val="14"/>
                      <w:szCs w:val="14"/>
                    </w:rPr>
                    <w:t xml:space="preserve"> </w:t>
                  </w:r>
                  <w:r>
                    <w:rPr>
                      <w:rFonts w:ascii="gulim" w:hAnsi="gulim"/>
                      <w:color w:val="000000"/>
                      <w:sz w:val="14"/>
                      <w:szCs w:val="14"/>
                    </w:rPr>
                    <w:t>같습니다</w:t>
                  </w:r>
                  <w:r>
                    <w:rPr>
                      <w:rFonts w:ascii="gulim" w:hAnsi="gulim"/>
                      <w:color w:val="000000"/>
                      <w:sz w:val="14"/>
                      <w:szCs w:val="14"/>
                    </w:rPr>
                    <w:t>..</w:t>
                  </w:r>
                  <w:r>
                    <w:rPr>
                      <w:rStyle w:val="apple-converted-space"/>
                      <w:rFonts w:ascii="gulim" w:hAnsi="gulim"/>
                      <w:color w:val="000000"/>
                      <w:sz w:val="14"/>
                      <w:szCs w:val="14"/>
                    </w:rPr>
                    <w:t> </w:t>
                  </w:r>
                </w:p>
                <w:tbl>
                  <w:tblPr>
                    <w:tblW w:w="0" w:type="auto"/>
                    <w:tblCellSpacing w:w="15" w:type="dxa"/>
                    <w:tblCellMar>
                      <w:top w:w="15" w:type="dxa"/>
                      <w:left w:w="15" w:type="dxa"/>
                      <w:bottom w:w="15" w:type="dxa"/>
                      <w:right w:w="15" w:type="dxa"/>
                    </w:tblCellMar>
                    <w:tblLook w:val="04A0"/>
                  </w:tblPr>
                  <w:tblGrid>
                    <w:gridCol w:w="327"/>
                    <w:gridCol w:w="7829"/>
                  </w:tblGrid>
                  <w:tr w:rsidR="00F9028F" w:rsidTr="00F9028F">
                    <w:trPr>
                      <w:tblCellSpacing w:w="15" w:type="dxa"/>
                    </w:trPr>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1</w:t>
                        </w:r>
                      </w:p>
                    </w:tc>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final float hPixel = getContext().getResources().getDisplayMetrics().heightPixels;</w:t>
                        </w:r>
                      </w:p>
                    </w:tc>
                  </w:tr>
                  <w:tr w:rsidR="00F9028F" w:rsidTr="00F9028F">
                    <w:trPr>
                      <w:tblCellSpacing w:w="15" w:type="dxa"/>
                    </w:trPr>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2</w:t>
                        </w:r>
                      </w:p>
                    </w:tc>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final float wPixel = getContext().getResources().getDisplayMetrics().widthPixels;  </w:t>
                        </w:r>
                      </w:p>
                    </w:tc>
                  </w:tr>
                </w:tbl>
                <w:p w:rsidR="00F9028F" w:rsidRDefault="00F9028F" w:rsidP="00F9028F">
                  <w:pPr>
                    <w:spacing w:line="207" w:lineRule="atLeast"/>
                    <w:rPr>
                      <w:rFonts w:ascii="gulim" w:eastAsia="굴림" w:hAnsi="gulim" w:cs="굴림" w:hint="eastAsia"/>
                      <w:color w:val="000000"/>
                      <w:sz w:val="14"/>
                      <w:szCs w:val="14"/>
                    </w:rPr>
                  </w:pPr>
                  <w:r>
                    <w:rPr>
                      <w:rFonts w:ascii="gulim" w:hAnsi="gulim"/>
                      <w:color w:val="000000"/>
                      <w:sz w:val="14"/>
                      <w:szCs w:val="14"/>
                    </w:rPr>
                    <w:br/>
                  </w:r>
                  <w:r>
                    <w:rPr>
                      <w:rFonts w:ascii="gulim" w:hAnsi="gulim"/>
                      <w:color w:val="000000"/>
                      <w:sz w:val="14"/>
                      <w:szCs w:val="14"/>
                    </w:rPr>
                    <w:br/>
                  </w:r>
                  <w:r>
                    <w:rPr>
                      <w:rFonts w:ascii="gulim" w:hAnsi="gulim"/>
                      <w:color w:val="000000"/>
                      <w:sz w:val="14"/>
                      <w:szCs w:val="14"/>
                    </w:rPr>
                    <w:t>삽질</w:t>
                  </w:r>
                  <w:r>
                    <w:rPr>
                      <w:rFonts w:ascii="gulim" w:hAnsi="gulim"/>
                      <w:color w:val="000000"/>
                      <w:sz w:val="14"/>
                      <w:szCs w:val="14"/>
                    </w:rPr>
                    <w:t>(?)</w:t>
                  </w:r>
                  <w:r>
                    <w:rPr>
                      <w:rFonts w:ascii="gulim" w:hAnsi="gulim"/>
                      <w:color w:val="000000"/>
                      <w:sz w:val="14"/>
                      <w:szCs w:val="14"/>
                    </w:rPr>
                    <w:t>하면서</w:t>
                  </w:r>
                  <w:r>
                    <w:rPr>
                      <w:rFonts w:ascii="gulim" w:hAnsi="gulim"/>
                      <w:color w:val="000000"/>
                      <w:sz w:val="14"/>
                      <w:szCs w:val="14"/>
                    </w:rPr>
                    <w:t xml:space="preserve"> </w:t>
                  </w:r>
                  <w:r>
                    <w:rPr>
                      <w:rFonts w:ascii="gulim" w:hAnsi="gulim"/>
                      <w:color w:val="000000"/>
                      <w:sz w:val="14"/>
                      <w:szCs w:val="14"/>
                    </w:rPr>
                    <w:t>얻은거라</w:t>
                  </w:r>
                  <w:r>
                    <w:rPr>
                      <w:rFonts w:ascii="gulim" w:hAnsi="gulim"/>
                      <w:color w:val="000000"/>
                      <w:sz w:val="14"/>
                      <w:szCs w:val="14"/>
                    </w:rPr>
                    <w:t xml:space="preserve"> </w:t>
                  </w:r>
                  <w:r>
                    <w:rPr>
                      <w:rFonts w:ascii="gulim" w:hAnsi="gulim"/>
                      <w:color w:val="000000"/>
                      <w:sz w:val="14"/>
                      <w:szCs w:val="14"/>
                    </w:rPr>
                    <w:t>좋은</w:t>
                  </w:r>
                  <w:r>
                    <w:rPr>
                      <w:rFonts w:ascii="gulim" w:hAnsi="gulim"/>
                      <w:color w:val="000000"/>
                      <w:sz w:val="14"/>
                      <w:szCs w:val="14"/>
                    </w:rPr>
                    <w:t xml:space="preserve"> </w:t>
                  </w:r>
                  <w:r>
                    <w:rPr>
                      <w:rFonts w:ascii="gulim" w:hAnsi="gulim"/>
                      <w:color w:val="000000"/>
                      <w:sz w:val="14"/>
                      <w:szCs w:val="14"/>
                    </w:rPr>
                    <w:t>방법인지는</w:t>
                  </w:r>
                  <w:r>
                    <w:rPr>
                      <w:rFonts w:ascii="gulim" w:hAnsi="gulim"/>
                      <w:color w:val="000000"/>
                      <w:sz w:val="14"/>
                      <w:szCs w:val="14"/>
                    </w:rPr>
                    <w:t xml:space="preserve"> </w:t>
                  </w:r>
                  <w:r>
                    <w:rPr>
                      <w:rFonts w:ascii="gulim" w:hAnsi="gulim"/>
                      <w:color w:val="000000"/>
                      <w:sz w:val="14"/>
                      <w:szCs w:val="14"/>
                    </w:rPr>
                    <w:t>모르겠네요</w:t>
                  </w:r>
                  <w:r>
                    <w:rPr>
                      <w:rFonts w:ascii="gulim" w:hAnsi="gulim"/>
                      <w:color w:val="000000"/>
                      <w:sz w:val="14"/>
                      <w:szCs w:val="14"/>
                    </w:rPr>
                    <w:t xml:space="preserve"> ^^;;;;</w:t>
                  </w:r>
                </w:p>
              </w:tc>
            </w:tr>
          </w:tbl>
          <w:p w:rsidR="00F9028F" w:rsidRDefault="00F9028F">
            <w:pPr>
              <w:spacing w:line="184" w:lineRule="atLeast"/>
              <w:rPr>
                <w:rFonts w:ascii="gulim" w:eastAsia="굴림" w:hAnsi="gulim" w:cs="굴림" w:hint="eastAsia"/>
                <w:color w:val="000000"/>
                <w:sz w:val="14"/>
                <w:szCs w:val="14"/>
              </w:rPr>
            </w:pPr>
          </w:p>
        </w:tc>
      </w:tr>
      <w:tr w:rsidR="00F9028F" w:rsidTr="00F9028F">
        <w:trPr>
          <w:trHeight w:val="150"/>
        </w:trPr>
        <w:tc>
          <w:tcPr>
            <w:tcW w:w="0" w:type="auto"/>
            <w:gridSpan w:val="4"/>
            <w:vAlign w:val="center"/>
            <w:hideMark/>
          </w:tcPr>
          <w:p w:rsidR="00F9028F" w:rsidRDefault="00F9028F">
            <w:pPr>
              <w:spacing w:line="184" w:lineRule="atLeast"/>
              <w:rPr>
                <w:rFonts w:ascii="gulim" w:eastAsia="굴림" w:hAnsi="gulim" w:cs="굴림" w:hint="eastAsia"/>
                <w:color w:val="000000"/>
                <w:sz w:val="14"/>
                <w:szCs w:val="14"/>
              </w:rPr>
            </w:pPr>
          </w:p>
        </w:tc>
        <w:tc>
          <w:tcPr>
            <w:tcW w:w="0" w:type="auto"/>
            <w:vAlign w:val="center"/>
            <w:hideMark/>
          </w:tcPr>
          <w:p w:rsidR="00F9028F" w:rsidRDefault="00F9028F">
            <w:pPr>
              <w:rPr>
                <w:rFonts w:ascii="Times New Roman" w:eastAsia="Times New Roman" w:hAnsi="Times New Roman" w:cs="Times New Roman"/>
                <w:szCs w:val="20"/>
              </w:rPr>
            </w:pPr>
          </w:p>
        </w:tc>
      </w:tr>
    </w:tbl>
    <w:p w:rsidR="00F9028F" w:rsidRDefault="00F9028F" w:rsidP="00F9028F">
      <w:pPr>
        <w:spacing w:line="184" w:lineRule="atLeast"/>
        <w:rPr>
          <w:rFonts w:ascii="gulim" w:hAnsi="gulim" w:hint="eastAsia"/>
          <w:vanish/>
          <w:color w:val="000000"/>
          <w:sz w:val="14"/>
          <w:szCs w:val="14"/>
        </w:rPr>
      </w:pPr>
      <w:bookmarkStart w:id="11" w:name="c_12060"/>
      <w:bookmarkEnd w:id="11"/>
    </w:p>
    <w:tbl>
      <w:tblPr>
        <w:tblW w:w="5000" w:type="pct"/>
        <w:tblCellMar>
          <w:left w:w="0" w:type="dxa"/>
          <w:right w:w="0" w:type="dxa"/>
        </w:tblCellMar>
        <w:tblLook w:val="04A0"/>
      </w:tblPr>
      <w:tblGrid>
        <w:gridCol w:w="6"/>
        <w:gridCol w:w="9020"/>
      </w:tblGrid>
      <w:tr w:rsidR="00F9028F" w:rsidTr="00F9028F">
        <w:trPr>
          <w:trHeight w:val="15"/>
        </w:trPr>
        <w:tc>
          <w:tcPr>
            <w:tcW w:w="0" w:type="auto"/>
            <w:vAlign w:val="center"/>
            <w:hideMark/>
          </w:tcPr>
          <w:p w:rsidR="00F9028F" w:rsidRDefault="00F9028F">
            <w:pPr>
              <w:spacing w:after="58" w:line="0" w:lineRule="auto"/>
              <w:rPr>
                <w:rFonts w:ascii="gulim" w:eastAsia="굴림" w:hAnsi="gulim" w:cs="굴림" w:hint="eastAsia"/>
                <w:color w:val="000000"/>
                <w:sz w:val="14"/>
                <w:szCs w:val="14"/>
              </w:rPr>
            </w:pPr>
          </w:p>
        </w:tc>
        <w:tc>
          <w:tcPr>
            <w:tcW w:w="5000" w:type="pct"/>
            <w:tcBorders>
              <w:top w:val="single" w:sz="4" w:space="0" w:color="DDDDDD"/>
            </w:tcBorders>
            <w:vAlign w:val="center"/>
            <w:hideMark/>
          </w:tcPr>
          <w:p w:rsidR="00F9028F" w:rsidRDefault="00F9028F">
            <w:pPr>
              <w:spacing w:after="58" w:line="184" w:lineRule="atLeast"/>
              <w:rPr>
                <w:rFonts w:ascii="gulim" w:eastAsia="굴림" w:hAnsi="gulim" w:cs="굴림" w:hint="eastAsia"/>
                <w:color w:val="000000"/>
                <w:sz w:val="2"/>
                <w:szCs w:val="14"/>
              </w:rPr>
            </w:pPr>
          </w:p>
        </w:tc>
      </w:tr>
    </w:tbl>
    <w:p w:rsidR="00F9028F" w:rsidRDefault="00F9028F" w:rsidP="00F9028F">
      <w:pPr>
        <w:spacing w:line="184" w:lineRule="atLeast"/>
        <w:rPr>
          <w:rFonts w:ascii="gulim" w:hAnsi="gulim" w:hint="eastAsia"/>
          <w:vanish/>
          <w:color w:val="000000"/>
          <w:sz w:val="14"/>
          <w:szCs w:val="14"/>
        </w:rPr>
      </w:pPr>
    </w:p>
    <w:tbl>
      <w:tblPr>
        <w:tblW w:w="5000" w:type="pct"/>
        <w:tblCellMar>
          <w:left w:w="0" w:type="dxa"/>
          <w:right w:w="0" w:type="dxa"/>
        </w:tblCellMar>
        <w:tblLook w:val="04A0"/>
      </w:tblPr>
      <w:tblGrid>
        <w:gridCol w:w="7"/>
        <w:gridCol w:w="900"/>
        <w:gridCol w:w="6"/>
        <w:gridCol w:w="6"/>
        <w:gridCol w:w="8107"/>
      </w:tblGrid>
      <w:tr w:rsidR="00F9028F" w:rsidTr="00F9028F">
        <w:tc>
          <w:tcPr>
            <w:tcW w:w="0" w:type="auto"/>
            <w:vAlign w:val="center"/>
            <w:hideMark/>
          </w:tcPr>
          <w:p w:rsidR="00F9028F" w:rsidRDefault="00F9028F">
            <w:pPr>
              <w:spacing w:line="184" w:lineRule="atLeast"/>
              <w:rPr>
                <w:rFonts w:ascii="gulim" w:eastAsia="굴림" w:hAnsi="gulim" w:cs="굴림" w:hint="eastAsia"/>
                <w:color w:val="000000"/>
                <w:sz w:val="14"/>
                <w:szCs w:val="14"/>
              </w:rPr>
            </w:pPr>
          </w:p>
        </w:tc>
        <w:tc>
          <w:tcPr>
            <w:tcW w:w="0" w:type="auto"/>
            <w:hideMark/>
          </w:tcPr>
          <w:p w:rsidR="00F9028F" w:rsidRDefault="00F9028F">
            <w:pPr>
              <w:spacing w:line="184" w:lineRule="atLeast"/>
              <w:rPr>
                <w:rFonts w:ascii="gulim" w:hAnsi="gulim" w:hint="eastAsia"/>
                <w:color w:val="000000"/>
                <w:sz w:val="14"/>
                <w:szCs w:val="14"/>
              </w:rPr>
            </w:pPr>
            <w:r>
              <w:rPr>
                <w:rFonts w:ascii="gulim" w:hAnsi="gulim" w:hint="eastAsia"/>
                <w:noProof/>
                <w:color w:val="000000"/>
                <w:sz w:val="14"/>
                <w:szCs w:val="14"/>
              </w:rPr>
              <w:drawing>
                <wp:inline distT="0" distB="0" distL="0" distR="0">
                  <wp:extent cx="548640" cy="548640"/>
                  <wp:effectExtent l="19050" t="0" r="3810" b="0"/>
                  <wp:docPr id="50" name="그림 37" descr="http://www.androidside.com/data/mw.basic.comment.image/kimsunk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androidside.com/data/mw.basic.comment.image/kimsunkyo"/>
                          <pic:cNvPicPr>
                            <a:picLocks noChangeAspect="1" noChangeArrowheads="1"/>
                          </pic:cNvPicPr>
                        </pic:nvPicPr>
                        <pic:blipFill>
                          <a:blip r:embed="rId166"/>
                          <a:srcRect/>
                          <a:stretch>
                            <a:fillRect/>
                          </a:stretch>
                        </pic:blipFill>
                        <pic:spPr bwMode="auto">
                          <a:xfrm>
                            <a:off x="0" y="0"/>
                            <a:ext cx="548640" cy="548640"/>
                          </a:xfrm>
                          <a:prstGeom prst="rect">
                            <a:avLst/>
                          </a:prstGeom>
                          <a:noFill/>
                          <a:ln w="9525">
                            <a:noFill/>
                            <a:miter lim="800000"/>
                            <a:headEnd/>
                            <a:tailEnd/>
                          </a:ln>
                        </pic:spPr>
                      </pic:pic>
                    </a:graphicData>
                  </a:graphic>
                </wp:inline>
              </w:drawing>
            </w:r>
          </w:p>
          <w:p w:rsidR="00F9028F" w:rsidRDefault="00F9028F" w:rsidP="00F9028F">
            <w:pPr>
              <w:spacing w:line="115" w:lineRule="atLeast"/>
              <w:rPr>
                <w:rFonts w:ascii="gulim" w:hAnsi="gulim" w:hint="eastAsia"/>
                <w:color w:val="000000"/>
                <w:sz w:val="12"/>
                <w:szCs w:val="12"/>
              </w:rPr>
            </w:pPr>
            <w:r>
              <w:rPr>
                <w:rFonts w:ascii="gulim" w:hAnsi="gulim"/>
                <w:color w:val="000000"/>
                <w:sz w:val="12"/>
                <w:szCs w:val="12"/>
              </w:rPr>
              <w:t> </w:t>
            </w:r>
          </w:p>
          <w:p w:rsidR="00F9028F" w:rsidRDefault="00F9028F" w:rsidP="00F9028F">
            <w:pPr>
              <w:spacing w:line="12" w:lineRule="atLeast"/>
              <w:rPr>
                <w:rFonts w:ascii="gulim" w:eastAsia="굴림" w:hAnsi="gulim" w:cs="굴림" w:hint="eastAsia"/>
                <w:color w:val="000000"/>
                <w:sz w:val="2"/>
                <w:szCs w:val="2"/>
              </w:rPr>
            </w:pPr>
            <w:r>
              <w:rPr>
                <w:rFonts w:ascii="gulim" w:hAnsi="gulim"/>
                <w:color w:val="000000"/>
                <w:sz w:val="2"/>
                <w:szCs w:val="2"/>
              </w:rPr>
              <w:t> </w:t>
            </w:r>
          </w:p>
        </w:tc>
        <w:tc>
          <w:tcPr>
            <w:tcW w:w="30" w:type="dxa"/>
            <w:shd w:val="clear" w:color="auto" w:fill="DEDEDE"/>
            <w:vAlign w:val="center"/>
            <w:hideMark/>
          </w:tcPr>
          <w:p w:rsidR="00F9028F" w:rsidRDefault="00F9028F">
            <w:pPr>
              <w:spacing w:line="184" w:lineRule="atLeast"/>
              <w:rPr>
                <w:rFonts w:ascii="gulim" w:eastAsia="굴림" w:hAnsi="gulim" w:cs="굴림" w:hint="eastAsia"/>
                <w:color w:val="000000"/>
                <w:sz w:val="14"/>
                <w:szCs w:val="14"/>
              </w:rPr>
            </w:pPr>
          </w:p>
        </w:tc>
        <w:tc>
          <w:tcPr>
            <w:tcW w:w="0" w:type="auto"/>
            <w:vAlign w:val="center"/>
            <w:hideMark/>
          </w:tcPr>
          <w:p w:rsidR="00F9028F" w:rsidRDefault="00F9028F">
            <w:pPr>
              <w:spacing w:line="184" w:lineRule="atLeast"/>
              <w:rPr>
                <w:rFonts w:ascii="gulim" w:eastAsia="굴림" w:hAnsi="gulim" w:cs="굴림" w:hint="eastAsia"/>
                <w:color w:val="000000"/>
                <w:sz w:val="14"/>
                <w:szCs w:val="14"/>
              </w:rPr>
            </w:pPr>
          </w:p>
        </w:tc>
        <w:tc>
          <w:tcPr>
            <w:tcW w:w="5000" w:type="pct"/>
            <w:hideMark/>
          </w:tcPr>
          <w:tbl>
            <w:tblPr>
              <w:tblW w:w="5000" w:type="pct"/>
              <w:tblCellMar>
                <w:left w:w="0" w:type="dxa"/>
                <w:right w:w="0" w:type="dxa"/>
              </w:tblCellMar>
              <w:tblLook w:val="04A0"/>
            </w:tblPr>
            <w:tblGrid>
              <w:gridCol w:w="6587"/>
              <w:gridCol w:w="1520"/>
            </w:tblGrid>
            <w:tr w:rsidR="00F9028F">
              <w:tc>
                <w:tcPr>
                  <w:tcW w:w="0" w:type="auto"/>
                  <w:vAlign w:val="center"/>
                  <w:hideMark/>
                </w:tcPr>
                <w:p w:rsidR="00F9028F" w:rsidRDefault="00153F68">
                  <w:pPr>
                    <w:spacing w:line="184" w:lineRule="atLeast"/>
                    <w:rPr>
                      <w:rFonts w:ascii="gulim" w:eastAsia="굴림" w:hAnsi="gulim" w:cs="굴림" w:hint="eastAsia"/>
                      <w:color w:val="000000"/>
                      <w:sz w:val="14"/>
                      <w:szCs w:val="14"/>
                    </w:rPr>
                  </w:pPr>
                  <w:hyperlink r:id="rId167" w:tooltip="[kimsunkyo]시커먼스" w:history="1">
                    <w:r w:rsidR="00F9028F">
                      <w:rPr>
                        <w:rStyle w:val="member"/>
                        <w:rFonts w:ascii="gulim" w:hAnsi="gulim"/>
                        <w:b/>
                        <w:bCs/>
                        <w:color w:val="888888"/>
                        <w:sz w:val="13"/>
                        <w:szCs w:val="13"/>
                      </w:rPr>
                      <w:t>시커먼스</w:t>
                    </w:r>
                  </w:hyperlink>
                  <w:r w:rsidR="00F9028F">
                    <w:rPr>
                      <w:rStyle w:val="apple-converted-space"/>
                      <w:rFonts w:ascii="gulim" w:hAnsi="gulim"/>
                      <w:color w:val="000000"/>
                      <w:sz w:val="14"/>
                      <w:szCs w:val="14"/>
                    </w:rPr>
                    <w:t> </w:t>
                  </w:r>
                  <w:r w:rsidR="00F9028F">
                    <w:rPr>
                      <w:rFonts w:ascii="gulim" w:hAnsi="gulim" w:hint="eastAsia"/>
                      <w:noProof/>
                      <w:color w:val="000000"/>
                      <w:sz w:val="14"/>
                      <w:szCs w:val="14"/>
                    </w:rPr>
                    <w:drawing>
                      <wp:inline distT="0" distB="0" distL="0" distR="0">
                        <wp:extent cx="131445" cy="124460"/>
                        <wp:effectExtent l="19050" t="0" r="1905" b="0"/>
                        <wp:docPr id="49" name="그림 38" descr="http://www.androidside.com/skin/board/mw.basic/img/btn_singo.gif">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androidside.com/skin/board/mw.basic/img/btn_singo.gif">
                                  <a:hlinkClick r:id="rId168"/>
                                </pic:cNvPr>
                                <pic:cNvPicPr>
                                  <a:picLocks noChangeAspect="1" noChangeArrowheads="1"/>
                                </pic:cNvPicPr>
                              </pic:nvPicPr>
                              <pic:blipFill>
                                <a:blip r:embed="rId77"/>
                                <a:srcRect/>
                                <a:stretch>
                                  <a:fillRect/>
                                </a:stretch>
                              </pic:blipFill>
                              <pic:spPr bwMode="auto">
                                <a:xfrm>
                                  <a:off x="0" y="0"/>
                                  <a:ext cx="131445" cy="124460"/>
                                </a:xfrm>
                                <a:prstGeom prst="rect">
                                  <a:avLst/>
                                </a:prstGeom>
                                <a:noFill/>
                                <a:ln w="9525">
                                  <a:noFill/>
                                  <a:miter lim="800000"/>
                                  <a:headEnd/>
                                  <a:tailEnd/>
                                </a:ln>
                              </pic:spPr>
                            </pic:pic>
                          </a:graphicData>
                        </a:graphic>
                      </wp:inline>
                    </w:drawing>
                  </w:r>
                  <w:r w:rsidR="00F9028F">
                    <w:rPr>
                      <w:rFonts w:ascii="gulim" w:hAnsi="gulim"/>
                      <w:color w:val="000000"/>
                      <w:sz w:val="14"/>
                      <w:szCs w:val="14"/>
                    </w:rPr>
                    <w:t xml:space="preserve"> </w:t>
                  </w:r>
                  <w:r w:rsidR="00F9028F">
                    <w:rPr>
                      <w:rStyle w:val="mwbasiccommentdatetime"/>
                      <w:rFonts w:ascii="gulim" w:hAnsi="gulim"/>
                      <w:color w:val="888888"/>
                      <w:sz w:val="13"/>
                      <w:szCs w:val="13"/>
                    </w:rPr>
                    <w:t>2010-07-28 (</w:t>
                  </w:r>
                  <w:r w:rsidR="00F9028F">
                    <w:rPr>
                      <w:rStyle w:val="mwbasiccommentdatetime"/>
                      <w:rFonts w:ascii="gulim" w:hAnsi="gulim"/>
                      <w:color w:val="888888"/>
                      <w:sz w:val="13"/>
                      <w:szCs w:val="13"/>
                    </w:rPr>
                    <w:t>수</w:t>
                  </w:r>
                  <w:r w:rsidR="00F9028F">
                    <w:rPr>
                      <w:rStyle w:val="mwbasiccommentdatetime"/>
                      <w:rFonts w:ascii="gulim" w:hAnsi="gulim"/>
                      <w:color w:val="888888"/>
                      <w:sz w:val="13"/>
                      <w:szCs w:val="13"/>
                    </w:rPr>
                    <w:t>) 17:37</w:t>
                  </w:r>
                </w:p>
              </w:tc>
              <w:tc>
                <w:tcPr>
                  <w:tcW w:w="0" w:type="auto"/>
                  <w:tcMar>
                    <w:top w:w="0" w:type="dxa"/>
                    <w:left w:w="0" w:type="dxa"/>
                    <w:bottom w:w="0" w:type="dxa"/>
                    <w:right w:w="115" w:type="dxa"/>
                  </w:tcMar>
                  <w:vAlign w:val="center"/>
                  <w:hideMark/>
                </w:tcPr>
                <w:p w:rsidR="00F9028F" w:rsidRDefault="00F9028F">
                  <w:pPr>
                    <w:spacing w:line="184" w:lineRule="atLeast"/>
                    <w:jc w:val="right"/>
                    <w:rPr>
                      <w:rFonts w:ascii="gulim" w:eastAsia="굴림" w:hAnsi="gulim" w:cs="굴림" w:hint="eastAsia"/>
                      <w:color w:val="000000"/>
                      <w:sz w:val="14"/>
                      <w:szCs w:val="14"/>
                    </w:rPr>
                  </w:pPr>
                  <w:r>
                    <w:rPr>
                      <w:rStyle w:val="mwbasiccommentgood"/>
                      <w:rFonts w:ascii="dotum" w:hAnsi="dotum"/>
                      <w:color w:val="999999"/>
                      <w:sz w:val="13"/>
                      <w:szCs w:val="13"/>
                    </w:rPr>
                    <w:t>추천</w:t>
                  </w:r>
                  <w:r>
                    <w:rPr>
                      <w:rStyle w:val="apple-converted-space"/>
                      <w:rFonts w:ascii="dotum" w:hAnsi="dotum"/>
                      <w:color w:val="999999"/>
                      <w:sz w:val="13"/>
                      <w:szCs w:val="13"/>
                    </w:rPr>
                    <w:t> </w:t>
                  </w:r>
                  <w:r>
                    <w:rPr>
                      <w:rStyle w:val="mwbasiccommentgood"/>
                      <w:rFonts w:ascii="dotum" w:hAnsi="dotum"/>
                      <w:color w:val="999999"/>
                      <w:sz w:val="13"/>
                      <w:szCs w:val="13"/>
                    </w:rPr>
                    <w:t>0</w:t>
                  </w:r>
                </w:p>
              </w:tc>
            </w:tr>
          </w:tbl>
          <w:p w:rsidR="00F9028F" w:rsidRDefault="00F9028F">
            <w:pPr>
              <w:spacing w:line="184" w:lineRule="atLeast"/>
              <w:rPr>
                <w:rFonts w:ascii="gulim" w:hAnsi="gulim" w:hint="eastAsia"/>
                <w:vanish/>
                <w:color w:val="000000"/>
                <w:sz w:val="14"/>
                <w:szCs w:val="14"/>
              </w:rPr>
            </w:pPr>
          </w:p>
          <w:tbl>
            <w:tblPr>
              <w:tblW w:w="5000" w:type="pct"/>
              <w:tblCellMar>
                <w:left w:w="0" w:type="dxa"/>
                <w:right w:w="0" w:type="dxa"/>
              </w:tblCellMar>
              <w:tblLook w:val="04A0"/>
            </w:tblPr>
            <w:tblGrid>
              <w:gridCol w:w="8107"/>
            </w:tblGrid>
            <w:tr w:rsidR="00F9028F">
              <w:tc>
                <w:tcPr>
                  <w:tcW w:w="0" w:type="auto"/>
                  <w:tcMar>
                    <w:top w:w="81" w:type="dxa"/>
                    <w:left w:w="81" w:type="dxa"/>
                    <w:bottom w:w="81" w:type="dxa"/>
                    <w:right w:w="81" w:type="dxa"/>
                  </w:tcMar>
                  <w:hideMark/>
                </w:tcPr>
                <w:p w:rsidR="00F9028F" w:rsidRDefault="00F9028F" w:rsidP="00F9028F">
                  <w:pPr>
                    <w:pStyle w:val="a3"/>
                    <w:wordWrap w:val="0"/>
                    <w:spacing w:line="207" w:lineRule="atLeast"/>
                    <w:rPr>
                      <w:rFonts w:ascii="gulim" w:hAnsi="gulim" w:hint="eastAsia"/>
                      <w:color w:val="000000"/>
                      <w:sz w:val="14"/>
                      <w:szCs w:val="14"/>
                    </w:rPr>
                  </w:pPr>
                  <w:r>
                    <w:rPr>
                      <w:rFonts w:ascii="gulim" w:hAnsi="gulim"/>
                      <w:color w:val="000000"/>
                      <w:sz w:val="14"/>
                      <w:szCs w:val="14"/>
                    </w:rPr>
                    <w:t>어</w:t>
                  </w:r>
                  <w:r>
                    <w:rPr>
                      <w:rFonts w:ascii="gulim" w:hAnsi="gulim"/>
                      <w:color w:val="000000"/>
                      <w:sz w:val="14"/>
                      <w:szCs w:val="14"/>
                    </w:rPr>
                    <w:t xml:space="preserve">...dip </w:t>
                  </w:r>
                  <w:r>
                    <w:rPr>
                      <w:rFonts w:ascii="gulim" w:hAnsi="gulim"/>
                      <w:color w:val="000000"/>
                      <w:sz w:val="14"/>
                      <w:szCs w:val="14"/>
                    </w:rPr>
                    <w:t>단위랑</w:t>
                  </w:r>
                  <w:r>
                    <w:rPr>
                      <w:rFonts w:ascii="gulim" w:hAnsi="gulim"/>
                      <w:color w:val="000000"/>
                      <w:sz w:val="14"/>
                      <w:szCs w:val="14"/>
                    </w:rPr>
                    <w:t xml:space="preserve"> </w:t>
                  </w:r>
                  <w:r>
                    <w:rPr>
                      <w:rFonts w:ascii="gulim" w:hAnsi="gulim"/>
                      <w:color w:val="000000"/>
                      <w:sz w:val="14"/>
                      <w:szCs w:val="14"/>
                    </w:rPr>
                    <w:t>다르면</w:t>
                  </w:r>
                  <w:r>
                    <w:rPr>
                      <w:rFonts w:ascii="gulim" w:hAnsi="gulim"/>
                      <w:color w:val="000000"/>
                      <w:sz w:val="14"/>
                      <w:szCs w:val="14"/>
                    </w:rPr>
                    <w:t xml:space="preserve"> </w:t>
                  </w:r>
                  <w:r>
                    <w:rPr>
                      <w:rFonts w:ascii="gulim" w:hAnsi="gulim"/>
                      <w:color w:val="000000"/>
                      <w:sz w:val="14"/>
                      <w:szCs w:val="14"/>
                    </w:rPr>
                    <w:t>터치</w:t>
                  </w:r>
                  <w:r>
                    <w:rPr>
                      <w:rFonts w:ascii="gulim" w:hAnsi="gulim"/>
                      <w:color w:val="000000"/>
                      <w:sz w:val="14"/>
                      <w:szCs w:val="14"/>
                    </w:rPr>
                    <w:t xml:space="preserve"> </w:t>
                  </w:r>
                  <w:r>
                    <w:rPr>
                      <w:rFonts w:ascii="gulim" w:hAnsi="gulim"/>
                      <w:color w:val="000000"/>
                      <w:sz w:val="14"/>
                      <w:szCs w:val="14"/>
                    </w:rPr>
                    <w:t>좌표나</w:t>
                  </w:r>
                  <w:r>
                    <w:rPr>
                      <w:rFonts w:ascii="gulim" w:hAnsi="gulim"/>
                      <w:color w:val="000000"/>
                      <w:sz w:val="14"/>
                      <w:szCs w:val="14"/>
                    </w:rPr>
                    <w:t xml:space="preserve"> </w:t>
                  </w:r>
                  <w:r>
                    <w:rPr>
                      <w:rFonts w:ascii="gulim" w:hAnsi="gulim"/>
                      <w:color w:val="000000"/>
                      <w:sz w:val="14"/>
                      <w:szCs w:val="14"/>
                    </w:rPr>
                    <w:t>다르게</w:t>
                  </w:r>
                  <w:r>
                    <w:rPr>
                      <w:rFonts w:ascii="gulim" w:hAnsi="gulim"/>
                      <w:color w:val="000000"/>
                      <w:sz w:val="14"/>
                      <w:szCs w:val="14"/>
                    </w:rPr>
                    <w:t xml:space="preserve"> </w:t>
                  </w:r>
                  <w:r>
                    <w:rPr>
                      <w:rFonts w:ascii="gulim" w:hAnsi="gulim"/>
                      <w:color w:val="000000"/>
                      <w:sz w:val="14"/>
                      <w:szCs w:val="14"/>
                    </w:rPr>
                    <w:t>나오는건가요</w:t>
                  </w:r>
                  <w:r>
                    <w:rPr>
                      <w:rFonts w:ascii="gulim" w:hAnsi="gulim"/>
                      <w:color w:val="000000"/>
                      <w:sz w:val="14"/>
                      <w:szCs w:val="14"/>
                    </w:rPr>
                    <w:t>?</w:t>
                  </w:r>
                  <w:r>
                    <w:rPr>
                      <w:rStyle w:val="apple-converted-space"/>
                      <w:rFonts w:ascii="gulim" w:hAnsi="gulim"/>
                      <w:color w:val="000000"/>
                      <w:sz w:val="14"/>
                      <w:szCs w:val="14"/>
                    </w:rPr>
                    <w:t> </w:t>
                  </w:r>
                  <w:r>
                    <w:rPr>
                      <w:rFonts w:ascii="gulim" w:hAnsi="gulim"/>
                      <w:color w:val="000000"/>
                      <w:sz w:val="14"/>
                      <w:szCs w:val="14"/>
                    </w:rPr>
                    <w:br/>
                  </w:r>
                  <w:r>
                    <w:rPr>
                      <w:rFonts w:ascii="gulim" w:hAnsi="gulim"/>
                      <w:color w:val="000000"/>
                      <w:sz w:val="14"/>
                      <w:szCs w:val="14"/>
                    </w:rPr>
                    <w:t>폰</w:t>
                  </w:r>
                  <w:r>
                    <w:rPr>
                      <w:rFonts w:ascii="gulim" w:hAnsi="gulim"/>
                      <w:color w:val="000000"/>
                      <w:sz w:val="14"/>
                      <w:szCs w:val="14"/>
                    </w:rPr>
                    <w:t xml:space="preserve"> </w:t>
                  </w:r>
                  <w:r>
                    <w:rPr>
                      <w:rFonts w:ascii="gulim" w:hAnsi="gulim"/>
                      <w:color w:val="000000"/>
                      <w:sz w:val="14"/>
                      <w:szCs w:val="14"/>
                    </w:rPr>
                    <w:t>해상도마다</w:t>
                  </w:r>
                  <w:r>
                    <w:rPr>
                      <w:rFonts w:ascii="gulim" w:hAnsi="gulim"/>
                      <w:color w:val="000000"/>
                      <w:sz w:val="14"/>
                      <w:szCs w:val="14"/>
                    </w:rPr>
                    <w:t xml:space="preserve"> </w:t>
                  </w:r>
                  <w:r>
                    <w:rPr>
                      <w:rFonts w:ascii="gulim" w:hAnsi="gulim"/>
                      <w:color w:val="000000"/>
                      <w:sz w:val="14"/>
                      <w:szCs w:val="14"/>
                    </w:rPr>
                    <w:t>조금씩</w:t>
                  </w:r>
                  <w:r>
                    <w:rPr>
                      <w:rFonts w:ascii="gulim" w:hAnsi="gulim"/>
                      <w:color w:val="000000"/>
                      <w:sz w:val="14"/>
                      <w:szCs w:val="14"/>
                    </w:rPr>
                    <w:t xml:space="preserve"> </w:t>
                  </w:r>
                  <w:r>
                    <w:rPr>
                      <w:rFonts w:ascii="gulim" w:hAnsi="gulim"/>
                      <w:color w:val="000000"/>
                      <w:sz w:val="14"/>
                      <w:szCs w:val="14"/>
                    </w:rPr>
                    <w:t>달라서</w:t>
                  </w:r>
                  <w:r>
                    <w:rPr>
                      <w:rFonts w:ascii="gulim" w:hAnsi="gulim"/>
                      <w:color w:val="000000"/>
                      <w:sz w:val="14"/>
                      <w:szCs w:val="14"/>
                    </w:rPr>
                    <w:t xml:space="preserve"> </w:t>
                  </w:r>
                  <w:r>
                    <w:rPr>
                      <w:rFonts w:ascii="gulim" w:hAnsi="gulim"/>
                      <w:color w:val="000000"/>
                      <w:sz w:val="14"/>
                      <w:szCs w:val="14"/>
                    </w:rPr>
                    <w:t>줄려고</w:t>
                  </w:r>
                  <w:r>
                    <w:rPr>
                      <w:rFonts w:ascii="gulim" w:hAnsi="gulim"/>
                      <w:color w:val="000000"/>
                      <w:sz w:val="14"/>
                      <w:szCs w:val="14"/>
                    </w:rPr>
                    <w:t xml:space="preserve"> </w:t>
                  </w:r>
                  <w:r>
                    <w:rPr>
                      <w:rFonts w:ascii="gulim" w:hAnsi="gulim"/>
                      <w:color w:val="000000"/>
                      <w:sz w:val="14"/>
                      <w:szCs w:val="14"/>
                    </w:rPr>
                    <w:t>했는데</w:t>
                  </w:r>
                  <w:r>
                    <w:rPr>
                      <w:rFonts w:ascii="gulim" w:hAnsi="gulim"/>
                      <w:color w:val="000000"/>
                      <w:sz w:val="14"/>
                      <w:szCs w:val="14"/>
                    </w:rPr>
                    <w:t xml:space="preserve"> </w:t>
                  </w:r>
                  <w:r>
                    <w:rPr>
                      <w:rFonts w:ascii="gulim" w:hAnsi="gulim"/>
                      <w:color w:val="000000"/>
                      <w:sz w:val="14"/>
                      <w:szCs w:val="14"/>
                    </w:rPr>
                    <w:t>허허</w:t>
                  </w:r>
                  <w:r>
                    <w:rPr>
                      <w:rFonts w:ascii="gulim" w:hAnsi="gulim"/>
                      <w:color w:val="000000"/>
                      <w:sz w:val="14"/>
                      <w:szCs w:val="14"/>
                    </w:rPr>
                    <w:t>..</w:t>
                  </w:r>
                  <w:r>
                    <w:rPr>
                      <w:rFonts w:ascii="gulim" w:hAnsi="gulim"/>
                      <w:color w:val="000000"/>
                      <w:sz w:val="14"/>
                      <w:szCs w:val="14"/>
                    </w:rPr>
                    <w:t>이거</w:t>
                  </w:r>
                  <w:r>
                    <w:rPr>
                      <w:rFonts w:ascii="gulim" w:hAnsi="gulim"/>
                      <w:color w:val="000000"/>
                      <w:sz w:val="14"/>
                      <w:szCs w:val="14"/>
                    </w:rPr>
                    <w:t xml:space="preserve"> </w:t>
                  </w:r>
                  <w:r>
                    <w:rPr>
                      <w:rFonts w:ascii="gulim" w:hAnsi="gulim"/>
                      <w:color w:val="000000"/>
                      <w:sz w:val="14"/>
                      <w:szCs w:val="14"/>
                    </w:rPr>
                    <w:t>대략</w:t>
                  </w:r>
                  <w:r>
                    <w:rPr>
                      <w:rFonts w:ascii="gulim" w:hAnsi="gulim"/>
                      <w:color w:val="000000"/>
                      <w:sz w:val="14"/>
                      <w:szCs w:val="14"/>
                    </w:rPr>
                    <w:t xml:space="preserve"> </w:t>
                  </w:r>
                  <w:r>
                    <w:rPr>
                      <w:rFonts w:ascii="gulim" w:hAnsi="gulim"/>
                      <w:color w:val="000000"/>
                      <w:sz w:val="14"/>
                      <w:szCs w:val="14"/>
                    </w:rPr>
                    <w:t>난감이네요</w:t>
                  </w:r>
                  <w:r>
                    <w:rPr>
                      <w:rFonts w:ascii="gulim" w:hAnsi="gulim"/>
                      <w:color w:val="000000"/>
                      <w:sz w:val="14"/>
                      <w:szCs w:val="14"/>
                    </w:rPr>
                    <w:t>.</w:t>
                  </w:r>
                </w:p>
              </w:tc>
            </w:tr>
          </w:tbl>
          <w:p w:rsidR="00F9028F" w:rsidRDefault="00F9028F">
            <w:pPr>
              <w:spacing w:line="184" w:lineRule="atLeast"/>
              <w:rPr>
                <w:rFonts w:ascii="gulim" w:eastAsia="굴림" w:hAnsi="gulim" w:cs="굴림" w:hint="eastAsia"/>
                <w:color w:val="000000"/>
                <w:sz w:val="14"/>
                <w:szCs w:val="14"/>
              </w:rPr>
            </w:pPr>
          </w:p>
        </w:tc>
      </w:tr>
      <w:tr w:rsidR="00F9028F" w:rsidTr="00F9028F">
        <w:trPr>
          <w:trHeight w:val="150"/>
        </w:trPr>
        <w:tc>
          <w:tcPr>
            <w:tcW w:w="0" w:type="auto"/>
            <w:gridSpan w:val="4"/>
            <w:vAlign w:val="center"/>
            <w:hideMark/>
          </w:tcPr>
          <w:p w:rsidR="00F9028F" w:rsidRDefault="00F9028F">
            <w:pPr>
              <w:spacing w:line="184" w:lineRule="atLeast"/>
              <w:rPr>
                <w:rFonts w:ascii="gulim" w:eastAsia="굴림" w:hAnsi="gulim" w:cs="굴림" w:hint="eastAsia"/>
                <w:color w:val="000000"/>
                <w:sz w:val="14"/>
                <w:szCs w:val="14"/>
              </w:rPr>
            </w:pPr>
          </w:p>
        </w:tc>
        <w:tc>
          <w:tcPr>
            <w:tcW w:w="0" w:type="auto"/>
            <w:vAlign w:val="center"/>
            <w:hideMark/>
          </w:tcPr>
          <w:p w:rsidR="00F9028F" w:rsidRDefault="00F9028F">
            <w:pPr>
              <w:rPr>
                <w:rFonts w:ascii="Times New Roman" w:eastAsia="Times New Roman" w:hAnsi="Times New Roman" w:cs="Times New Roman"/>
                <w:szCs w:val="20"/>
              </w:rPr>
            </w:pPr>
          </w:p>
        </w:tc>
      </w:tr>
    </w:tbl>
    <w:p w:rsidR="00F9028F" w:rsidRDefault="00F9028F" w:rsidP="00F9028F">
      <w:pPr>
        <w:spacing w:line="184" w:lineRule="atLeast"/>
        <w:rPr>
          <w:rFonts w:ascii="gulim" w:hAnsi="gulim" w:hint="eastAsia"/>
          <w:vanish/>
          <w:color w:val="000000"/>
          <w:sz w:val="14"/>
          <w:szCs w:val="14"/>
        </w:rPr>
      </w:pPr>
      <w:bookmarkStart w:id="12" w:name="c_12113"/>
      <w:bookmarkEnd w:id="12"/>
    </w:p>
    <w:tbl>
      <w:tblPr>
        <w:tblW w:w="5000" w:type="pct"/>
        <w:tblCellMar>
          <w:left w:w="0" w:type="dxa"/>
          <w:right w:w="0" w:type="dxa"/>
        </w:tblCellMar>
        <w:tblLook w:val="04A0"/>
      </w:tblPr>
      <w:tblGrid>
        <w:gridCol w:w="6"/>
        <w:gridCol w:w="9020"/>
      </w:tblGrid>
      <w:tr w:rsidR="00F9028F" w:rsidTr="00F9028F">
        <w:trPr>
          <w:trHeight w:val="15"/>
        </w:trPr>
        <w:tc>
          <w:tcPr>
            <w:tcW w:w="0" w:type="auto"/>
            <w:vAlign w:val="center"/>
            <w:hideMark/>
          </w:tcPr>
          <w:p w:rsidR="00F9028F" w:rsidRDefault="00F9028F">
            <w:pPr>
              <w:spacing w:after="58" w:line="0" w:lineRule="auto"/>
              <w:rPr>
                <w:rFonts w:ascii="gulim" w:eastAsia="굴림" w:hAnsi="gulim" w:cs="굴림" w:hint="eastAsia"/>
                <w:color w:val="000000"/>
                <w:sz w:val="14"/>
                <w:szCs w:val="14"/>
              </w:rPr>
            </w:pPr>
          </w:p>
        </w:tc>
        <w:tc>
          <w:tcPr>
            <w:tcW w:w="5000" w:type="pct"/>
            <w:tcBorders>
              <w:top w:val="single" w:sz="4" w:space="0" w:color="DDDDDD"/>
            </w:tcBorders>
            <w:vAlign w:val="center"/>
            <w:hideMark/>
          </w:tcPr>
          <w:p w:rsidR="00F9028F" w:rsidRDefault="00F9028F">
            <w:pPr>
              <w:spacing w:after="58" w:line="184" w:lineRule="atLeast"/>
              <w:rPr>
                <w:rFonts w:ascii="gulim" w:eastAsia="굴림" w:hAnsi="gulim" w:cs="굴림" w:hint="eastAsia"/>
                <w:color w:val="000000"/>
                <w:sz w:val="2"/>
                <w:szCs w:val="14"/>
              </w:rPr>
            </w:pPr>
          </w:p>
        </w:tc>
      </w:tr>
    </w:tbl>
    <w:p w:rsidR="00F9028F" w:rsidRDefault="00F9028F" w:rsidP="00F9028F">
      <w:pPr>
        <w:spacing w:line="184" w:lineRule="atLeast"/>
        <w:rPr>
          <w:rFonts w:ascii="gulim" w:hAnsi="gulim" w:hint="eastAsia"/>
          <w:vanish/>
          <w:color w:val="000000"/>
          <w:sz w:val="14"/>
          <w:szCs w:val="14"/>
        </w:rPr>
      </w:pPr>
    </w:p>
    <w:tbl>
      <w:tblPr>
        <w:tblW w:w="5000" w:type="pct"/>
        <w:tblCellMar>
          <w:left w:w="0" w:type="dxa"/>
          <w:right w:w="0" w:type="dxa"/>
        </w:tblCellMar>
        <w:tblLook w:val="04A0"/>
      </w:tblPr>
      <w:tblGrid>
        <w:gridCol w:w="7"/>
        <w:gridCol w:w="30"/>
        <w:gridCol w:w="6"/>
        <w:gridCol w:w="6"/>
        <w:gridCol w:w="8977"/>
      </w:tblGrid>
      <w:tr w:rsidR="00F9028F" w:rsidTr="00F9028F">
        <w:tc>
          <w:tcPr>
            <w:tcW w:w="0" w:type="auto"/>
            <w:vAlign w:val="center"/>
            <w:hideMark/>
          </w:tcPr>
          <w:p w:rsidR="00F9028F" w:rsidRDefault="00F9028F">
            <w:pPr>
              <w:spacing w:line="184" w:lineRule="atLeast"/>
              <w:rPr>
                <w:rFonts w:ascii="gulim" w:eastAsia="굴림" w:hAnsi="gulim" w:cs="굴림" w:hint="eastAsia"/>
                <w:color w:val="000000"/>
                <w:sz w:val="14"/>
                <w:szCs w:val="14"/>
              </w:rPr>
            </w:pPr>
          </w:p>
        </w:tc>
        <w:tc>
          <w:tcPr>
            <w:tcW w:w="0" w:type="auto"/>
            <w:hideMark/>
          </w:tcPr>
          <w:p w:rsidR="00F9028F" w:rsidRDefault="00F9028F">
            <w:pPr>
              <w:spacing w:line="184" w:lineRule="atLeast"/>
              <w:rPr>
                <w:rFonts w:ascii="gulim" w:hAnsi="gulim" w:hint="eastAsia"/>
                <w:color w:val="000000"/>
                <w:sz w:val="14"/>
                <w:szCs w:val="14"/>
              </w:rPr>
            </w:pPr>
            <w:r>
              <w:rPr>
                <w:rFonts w:ascii="gulim" w:hAnsi="gulim" w:hint="eastAsia"/>
                <w:noProof/>
                <w:color w:val="000000"/>
                <w:sz w:val="14"/>
                <w:szCs w:val="14"/>
              </w:rPr>
              <w:drawing>
                <wp:inline distT="0" distB="0" distL="0" distR="0">
                  <wp:extent cx="7620" cy="7620"/>
                  <wp:effectExtent l="0" t="0" r="0" b="0"/>
                  <wp:docPr id="48" name="그림 39" descr="http://www.androidside.com/skin/board/mw.basic/img/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androidside.com/skin/board/mw.basic/img/noimage.gif"/>
                          <pic:cNvPicPr>
                            <a:picLocks noChangeAspect="1" noChangeArrowheads="1"/>
                          </pic:cNvPicPr>
                        </pic:nvPicPr>
                        <pic:blipFill>
                          <a:blip r:embed="rId169"/>
                          <a:srcRect/>
                          <a:stretch>
                            <a:fillRect/>
                          </a:stretch>
                        </pic:blipFill>
                        <pic:spPr bwMode="auto">
                          <a:xfrm>
                            <a:off x="0" y="0"/>
                            <a:ext cx="7620" cy="7620"/>
                          </a:xfrm>
                          <a:prstGeom prst="rect">
                            <a:avLst/>
                          </a:prstGeom>
                          <a:noFill/>
                          <a:ln w="9525">
                            <a:noFill/>
                            <a:miter lim="800000"/>
                            <a:headEnd/>
                            <a:tailEnd/>
                          </a:ln>
                        </pic:spPr>
                      </pic:pic>
                    </a:graphicData>
                  </a:graphic>
                </wp:inline>
              </w:drawing>
            </w:r>
          </w:p>
          <w:p w:rsidR="00F9028F" w:rsidRDefault="00F9028F" w:rsidP="00F9028F">
            <w:pPr>
              <w:spacing w:line="115" w:lineRule="atLeast"/>
              <w:rPr>
                <w:rFonts w:ascii="gulim" w:hAnsi="gulim" w:hint="eastAsia"/>
                <w:color w:val="000000"/>
                <w:sz w:val="12"/>
                <w:szCs w:val="12"/>
              </w:rPr>
            </w:pPr>
            <w:r>
              <w:rPr>
                <w:rFonts w:ascii="gulim" w:hAnsi="gulim"/>
                <w:color w:val="000000"/>
                <w:sz w:val="12"/>
                <w:szCs w:val="12"/>
              </w:rPr>
              <w:t> </w:t>
            </w:r>
          </w:p>
          <w:p w:rsidR="00F9028F" w:rsidRDefault="00F9028F" w:rsidP="00F9028F">
            <w:pPr>
              <w:spacing w:line="12" w:lineRule="atLeast"/>
              <w:rPr>
                <w:rFonts w:ascii="gulim" w:eastAsia="굴림" w:hAnsi="gulim" w:cs="굴림" w:hint="eastAsia"/>
                <w:color w:val="000000"/>
                <w:sz w:val="2"/>
                <w:szCs w:val="2"/>
              </w:rPr>
            </w:pPr>
            <w:r>
              <w:rPr>
                <w:rFonts w:ascii="gulim" w:hAnsi="gulim"/>
                <w:color w:val="000000"/>
                <w:sz w:val="2"/>
                <w:szCs w:val="2"/>
              </w:rPr>
              <w:t> </w:t>
            </w:r>
          </w:p>
        </w:tc>
        <w:tc>
          <w:tcPr>
            <w:tcW w:w="30" w:type="dxa"/>
            <w:shd w:val="clear" w:color="auto" w:fill="DEDEDE"/>
            <w:vAlign w:val="center"/>
            <w:hideMark/>
          </w:tcPr>
          <w:p w:rsidR="00F9028F" w:rsidRDefault="00F9028F">
            <w:pPr>
              <w:spacing w:line="184" w:lineRule="atLeast"/>
              <w:rPr>
                <w:rFonts w:ascii="gulim" w:eastAsia="굴림" w:hAnsi="gulim" w:cs="굴림" w:hint="eastAsia"/>
                <w:color w:val="000000"/>
                <w:sz w:val="14"/>
                <w:szCs w:val="14"/>
              </w:rPr>
            </w:pPr>
          </w:p>
        </w:tc>
        <w:tc>
          <w:tcPr>
            <w:tcW w:w="0" w:type="auto"/>
            <w:vAlign w:val="center"/>
            <w:hideMark/>
          </w:tcPr>
          <w:p w:rsidR="00F9028F" w:rsidRDefault="00F9028F">
            <w:pPr>
              <w:spacing w:line="184" w:lineRule="atLeast"/>
              <w:rPr>
                <w:rFonts w:ascii="gulim" w:eastAsia="굴림" w:hAnsi="gulim" w:cs="굴림" w:hint="eastAsia"/>
                <w:color w:val="000000"/>
                <w:sz w:val="14"/>
                <w:szCs w:val="14"/>
              </w:rPr>
            </w:pPr>
          </w:p>
        </w:tc>
        <w:tc>
          <w:tcPr>
            <w:tcW w:w="5000" w:type="pct"/>
            <w:hideMark/>
          </w:tcPr>
          <w:tbl>
            <w:tblPr>
              <w:tblW w:w="5000" w:type="pct"/>
              <w:tblCellMar>
                <w:left w:w="0" w:type="dxa"/>
                <w:right w:w="0" w:type="dxa"/>
              </w:tblCellMar>
              <w:tblLook w:val="04A0"/>
            </w:tblPr>
            <w:tblGrid>
              <w:gridCol w:w="7254"/>
              <w:gridCol w:w="1723"/>
            </w:tblGrid>
            <w:tr w:rsidR="00F9028F">
              <w:tc>
                <w:tcPr>
                  <w:tcW w:w="0" w:type="auto"/>
                  <w:vAlign w:val="center"/>
                  <w:hideMark/>
                </w:tcPr>
                <w:p w:rsidR="00F9028F" w:rsidRDefault="00153F68">
                  <w:pPr>
                    <w:spacing w:line="184" w:lineRule="atLeast"/>
                    <w:rPr>
                      <w:rFonts w:ascii="gulim" w:eastAsia="굴림" w:hAnsi="gulim" w:cs="굴림" w:hint="eastAsia"/>
                      <w:color w:val="000000"/>
                      <w:sz w:val="14"/>
                      <w:szCs w:val="14"/>
                    </w:rPr>
                  </w:pPr>
                  <w:hyperlink r:id="rId170" w:tooltip="[minamii]minamii" w:history="1">
                    <w:r w:rsidR="00F9028F">
                      <w:rPr>
                        <w:rStyle w:val="member"/>
                        <w:rFonts w:ascii="gulim" w:hAnsi="gulim"/>
                        <w:b/>
                        <w:bCs/>
                        <w:color w:val="888888"/>
                        <w:sz w:val="13"/>
                        <w:szCs w:val="13"/>
                      </w:rPr>
                      <w:t>minamii</w:t>
                    </w:r>
                  </w:hyperlink>
                  <w:r w:rsidR="00F9028F">
                    <w:rPr>
                      <w:rStyle w:val="apple-converted-space"/>
                      <w:rFonts w:ascii="gulim" w:hAnsi="gulim"/>
                      <w:color w:val="000000"/>
                      <w:sz w:val="14"/>
                      <w:szCs w:val="14"/>
                    </w:rPr>
                    <w:t> </w:t>
                  </w:r>
                  <w:r w:rsidR="00F9028F">
                    <w:rPr>
                      <w:rFonts w:ascii="gulim" w:hAnsi="gulim" w:hint="eastAsia"/>
                      <w:noProof/>
                      <w:color w:val="000000"/>
                      <w:sz w:val="14"/>
                      <w:szCs w:val="14"/>
                    </w:rPr>
                    <w:drawing>
                      <wp:inline distT="0" distB="0" distL="0" distR="0">
                        <wp:extent cx="131445" cy="124460"/>
                        <wp:effectExtent l="19050" t="0" r="1905" b="0"/>
                        <wp:docPr id="47" name="그림 40" descr="http://www.androidside.com/skin/board/mw.basic/img/btn_singo.gif">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androidside.com/skin/board/mw.basic/img/btn_singo.gif">
                                  <a:hlinkClick r:id="rId171"/>
                                </pic:cNvPr>
                                <pic:cNvPicPr>
                                  <a:picLocks noChangeAspect="1" noChangeArrowheads="1"/>
                                </pic:cNvPicPr>
                              </pic:nvPicPr>
                              <pic:blipFill>
                                <a:blip r:embed="rId77"/>
                                <a:srcRect/>
                                <a:stretch>
                                  <a:fillRect/>
                                </a:stretch>
                              </pic:blipFill>
                              <pic:spPr bwMode="auto">
                                <a:xfrm>
                                  <a:off x="0" y="0"/>
                                  <a:ext cx="131445" cy="124460"/>
                                </a:xfrm>
                                <a:prstGeom prst="rect">
                                  <a:avLst/>
                                </a:prstGeom>
                                <a:noFill/>
                                <a:ln w="9525">
                                  <a:noFill/>
                                  <a:miter lim="800000"/>
                                  <a:headEnd/>
                                  <a:tailEnd/>
                                </a:ln>
                              </pic:spPr>
                            </pic:pic>
                          </a:graphicData>
                        </a:graphic>
                      </wp:inline>
                    </w:drawing>
                  </w:r>
                  <w:r w:rsidR="00F9028F">
                    <w:rPr>
                      <w:rFonts w:ascii="gulim" w:hAnsi="gulim"/>
                      <w:color w:val="000000"/>
                      <w:sz w:val="14"/>
                      <w:szCs w:val="14"/>
                    </w:rPr>
                    <w:t xml:space="preserve"> </w:t>
                  </w:r>
                  <w:r w:rsidR="00F9028F">
                    <w:rPr>
                      <w:rStyle w:val="mwbasiccommentdatetime"/>
                      <w:rFonts w:ascii="gulim" w:hAnsi="gulim"/>
                      <w:color w:val="888888"/>
                      <w:sz w:val="13"/>
                      <w:szCs w:val="13"/>
                    </w:rPr>
                    <w:t>2010-07-29 (</w:t>
                  </w:r>
                  <w:r w:rsidR="00F9028F">
                    <w:rPr>
                      <w:rStyle w:val="mwbasiccommentdatetime"/>
                      <w:rFonts w:ascii="gulim" w:hAnsi="gulim"/>
                      <w:color w:val="888888"/>
                      <w:sz w:val="13"/>
                      <w:szCs w:val="13"/>
                    </w:rPr>
                    <w:t>목</w:t>
                  </w:r>
                  <w:r w:rsidR="00F9028F">
                    <w:rPr>
                      <w:rStyle w:val="mwbasiccommentdatetime"/>
                      <w:rFonts w:ascii="gulim" w:hAnsi="gulim"/>
                      <w:color w:val="888888"/>
                      <w:sz w:val="13"/>
                      <w:szCs w:val="13"/>
                    </w:rPr>
                    <w:t>) 10:23</w:t>
                  </w:r>
                </w:p>
              </w:tc>
              <w:tc>
                <w:tcPr>
                  <w:tcW w:w="0" w:type="auto"/>
                  <w:tcMar>
                    <w:top w:w="0" w:type="dxa"/>
                    <w:left w:w="0" w:type="dxa"/>
                    <w:bottom w:w="0" w:type="dxa"/>
                    <w:right w:w="115" w:type="dxa"/>
                  </w:tcMar>
                  <w:vAlign w:val="center"/>
                  <w:hideMark/>
                </w:tcPr>
                <w:p w:rsidR="00F9028F" w:rsidRDefault="00F9028F">
                  <w:pPr>
                    <w:spacing w:line="184" w:lineRule="atLeast"/>
                    <w:jc w:val="right"/>
                    <w:rPr>
                      <w:rFonts w:ascii="gulim" w:eastAsia="굴림" w:hAnsi="gulim" w:cs="굴림" w:hint="eastAsia"/>
                      <w:color w:val="000000"/>
                      <w:sz w:val="14"/>
                      <w:szCs w:val="14"/>
                    </w:rPr>
                  </w:pPr>
                  <w:r>
                    <w:rPr>
                      <w:rStyle w:val="mwbasiccommentgood"/>
                      <w:rFonts w:ascii="dotum" w:hAnsi="dotum"/>
                      <w:color w:val="999999"/>
                      <w:sz w:val="13"/>
                      <w:szCs w:val="13"/>
                    </w:rPr>
                    <w:t>추천</w:t>
                  </w:r>
                  <w:r>
                    <w:rPr>
                      <w:rStyle w:val="apple-converted-space"/>
                      <w:rFonts w:ascii="dotum" w:hAnsi="dotum"/>
                      <w:color w:val="999999"/>
                      <w:sz w:val="13"/>
                      <w:szCs w:val="13"/>
                    </w:rPr>
                    <w:t> </w:t>
                  </w:r>
                  <w:r>
                    <w:rPr>
                      <w:rStyle w:val="mwbasiccommentgood"/>
                      <w:rFonts w:ascii="dotum" w:hAnsi="dotum"/>
                      <w:color w:val="999999"/>
                      <w:sz w:val="13"/>
                      <w:szCs w:val="13"/>
                    </w:rPr>
                    <w:t>0</w:t>
                  </w:r>
                </w:p>
              </w:tc>
            </w:tr>
          </w:tbl>
          <w:p w:rsidR="00F9028F" w:rsidRDefault="00F9028F">
            <w:pPr>
              <w:spacing w:line="184" w:lineRule="atLeast"/>
              <w:rPr>
                <w:rFonts w:ascii="gulim" w:hAnsi="gulim" w:hint="eastAsia"/>
                <w:vanish/>
                <w:color w:val="000000"/>
                <w:sz w:val="14"/>
                <w:szCs w:val="14"/>
              </w:rPr>
            </w:pPr>
          </w:p>
          <w:tbl>
            <w:tblPr>
              <w:tblW w:w="5000" w:type="pct"/>
              <w:tblCellMar>
                <w:left w:w="0" w:type="dxa"/>
                <w:right w:w="0" w:type="dxa"/>
              </w:tblCellMar>
              <w:tblLook w:val="04A0"/>
            </w:tblPr>
            <w:tblGrid>
              <w:gridCol w:w="8977"/>
            </w:tblGrid>
            <w:tr w:rsidR="00F9028F">
              <w:tc>
                <w:tcPr>
                  <w:tcW w:w="0" w:type="auto"/>
                  <w:tcMar>
                    <w:top w:w="81" w:type="dxa"/>
                    <w:left w:w="81" w:type="dxa"/>
                    <w:bottom w:w="81" w:type="dxa"/>
                    <w:right w:w="81" w:type="dxa"/>
                  </w:tcMar>
                  <w:hideMark/>
                </w:tcPr>
                <w:p w:rsidR="00F9028F" w:rsidRDefault="00F9028F" w:rsidP="00F9028F">
                  <w:pPr>
                    <w:spacing w:line="207" w:lineRule="atLeast"/>
                    <w:rPr>
                      <w:rFonts w:ascii="gulim" w:hAnsi="gulim" w:hint="eastAsia"/>
                      <w:color w:val="000000"/>
                      <w:sz w:val="14"/>
                      <w:szCs w:val="14"/>
                    </w:rPr>
                  </w:pPr>
                  <w:r>
                    <w:rPr>
                      <w:rFonts w:ascii="gulim" w:hAnsi="gulim"/>
                      <w:color w:val="000000"/>
                      <w:sz w:val="14"/>
                      <w:szCs w:val="14"/>
                    </w:rPr>
                    <w:t>참고</w:t>
                  </w:r>
                  <w:r>
                    <w:rPr>
                      <w:rFonts w:ascii="gulim" w:hAnsi="gulim"/>
                      <w:color w:val="000000"/>
                      <w:sz w:val="14"/>
                      <w:szCs w:val="14"/>
                    </w:rPr>
                    <w:t xml:space="preserve"> </w:t>
                  </w:r>
                  <w:r>
                    <w:rPr>
                      <w:rFonts w:ascii="gulim" w:hAnsi="gulim"/>
                      <w:color w:val="000000"/>
                      <w:sz w:val="14"/>
                      <w:szCs w:val="14"/>
                    </w:rPr>
                    <w:t>하시길</w:t>
                  </w:r>
                  <w:r>
                    <w:rPr>
                      <w:rFonts w:ascii="gulim" w:hAnsi="gulim"/>
                      <w:color w:val="000000"/>
                      <w:sz w:val="14"/>
                      <w:szCs w:val="14"/>
                    </w:rPr>
                    <w:t>..</w:t>
                  </w:r>
                  <w:r>
                    <w:rPr>
                      <w:rStyle w:val="apple-converted-space"/>
                      <w:rFonts w:ascii="gulim" w:hAnsi="gulim"/>
                      <w:color w:val="000000"/>
                      <w:sz w:val="14"/>
                      <w:szCs w:val="14"/>
                    </w:rPr>
                    <w:t> </w:t>
                  </w:r>
                </w:p>
                <w:tbl>
                  <w:tblPr>
                    <w:tblW w:w="0" w:type="auto"/>
                    <w:tblCellSpacing w:w="15" w:type="dxa"/>
                    <w:tblCellMar>
                      <w:top w:w="15" w:type="dxa"/>
                      <w:left w:w="15" w:type="dxa"/>
                      <w:bottom w:w="15" w:type="dxa"/>
                      <w:right w:w="15" w:type="dxa"/>
                    </w:tblCellMar>
                    <w:tblLook w:val="04A0"/>
                  </w:tblPr>
                  <w:tblGrid>
                    <w:gridCol w:w="327"/>
                    <w:gridCol w:w="8322"/>
                    <w:gridCol w:w="45"/>
                  </w:tblGrid>
                  <w:tr w:rsidR="00F9028F" w:rsidTr="00F9028F">
                    <w:trPr>
                      <w:gridAfter w:val="1"/>
                      <w:tblCellSpacing w:w="15" w:type="dxa"/>
                    </w:trPr>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1</w:t>
                        </w:r>
                      </w:p>
                    </w:tc>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DisplayMetrics metrics =</w:t>
                        </w:r>
                        <w:r>
                          <w:rPr>
                            <w:rStyle w:val="apple-converted-space"/>
                            <w:rFonts w:ascii="굴림체" w:eastAsia="굴림체" w:hAnsi="굴림체" w:cs="굴림체"/>
                            <w:color w:val="000000"/>
                          </w:rPr>
                          <w:t> </w:t>
                        </w:r>
                        <w:r>
                          <w:rPr>
                            <w:rStyle w:val="HTML"/>
                            <w:color w:val="000000"/>
                          </w:rPr>
                          <w:t>new</w:t>
                        </w:r>
                        <w:r>
                          <w:rPr>
                            <w:rStyle w:val="apple-converted-space"/>
                            <w:rFonts w:ascii="gulim" w:hAnsi="gulim"/>
                            <w:color w:val="000000"/>
                            <w:sz w:val="14"/>
                            <w:szCs w:val="14"/>
                          </w:rPr>
                          <w:t> </w:t>
                        </w:r>
                        <w:r>
                          <w:rPr>
                            <w:rStyle w:val="HTML"/>
                            <w:color w:val="000000"/>
                          </w:rPr>
                          <w:t>DisplayMetrics(); </w:t>
                        </w:r>
                      </w:p>
                    </w:tc>
                  </w:tr>
                  <w:tr w:rsidR="00F9028F" w:rsidTr="00F9028F">
                    <w:trPr>
                      <w:tblCellSpacing w:w="15" w:type="dxa"/>
                    </w:trPr>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lastRenderedPageBreak/>
                          <w:t>2</w:t>
                        </w:r>
                      </w:p>
                    </w:tc>
                    <w:tc>
                      <w:tcPr>
                        <w:tcW w:w="0" w:type="auto"/>
                        <w:gridSpan w:val="2"/>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context.getWindowManager().getDefaultDisplay().getMetrics(metrics); </w:t>
                        </w:r>
                      </w:p>
                    </w:tc>
                  </w:tr>
                </w:tbl>
                <w:p w:rsidR="00F9028F" w:rsidRDefault="00F9028F" w:rsidP="00F9028F">
                  <w:pPr>
                    <w:spacing w:line="207" w:lineRule="atLeast"/>
                    <w:rPr>
                      <w:rFonts w:ascii="gulim" w:hAnsi="gulim" w:hint="eastAsia"/>
                      <w:vanish/>
                      <w:color w:val="000000"/>
                      <w:sz w:val="14"/>
                      <w:szCs w:val="14"/>
                    </w:rPr>
                  </w:pPr>
                </w:p>
                <w:tbl>
                  <w:tblPr>
                    <w:tblW w:w="0" w:type="auto"/>
                    <w:tblCellSpacing w:w="15" w:type="dxa"/>
                    <w:tblCellMar>
                      <w:top w:w="15" w:type="dxa"/>
                      <w:left w:w="15" w:type="dxa"/>
                      <w:bottom w:w="15" w:type="dxa"/>
                      <w:right w:w="15" w:type="dxa"/>
                    </w:tblCellMar>
                    <w:tblLook w:val="04A0"/>
                  </w:tblPr>
                  <w:tblGrid>
                    <w:gridCol w:w="327"/>
                    <w:gridCol w:w="6177"/>
                    <w:gridCol w:w="45"/>
                  </w:tblGrid>
                  <w:tr w:rsidR="00F9028F" w:rsidTr="00F9028F">
                    <w:trPr>
                      <w:gridAfter w:val="1"/>
                      <w:tblCellSpacing w:w="15" w:type="dxa"/>
                    </w:trPr>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3</w:t>
                        </w:r>
                      </w:p>
                    </w:tc>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Log.d("test",</w:t>
                        </w:r>
                        <w:r>
                          <w:rPr>
                            <w:rStyle w:val="apple-converted-space"/>
                            <w:rFonts w:ascii="굴림체" w:eastAsia="굴림체" w:hAnsi="굴림체" w:cs="굴림체"/>
                            <w:color w:val="000000"/>
                          </w:rPr>
                          <w:t> </w:t>
                        </w:r>
                        <w:r>
                          <w:rPr>
                            <w:rStyle w:val="HTML"/>
                            <w:color w:val="000000"/>
                          </w:rPr>
                          <w:t>"density="</w:t>
                        </w:r>
                        <w:r>
                          <w:rPr>
                            <w:rStyle w:val="apple-converted-space"/>
                            <w:rFonts w:ascii="gulim" w:hAnsi="gulim"/>
                            <w:color w:val="000000"/>
                            <w:sz w:val="14"/>
                            <w:szCs w:val="14"/>
                          </w:rPr>
                          <w:t> </w:t>
                        </w:r>
                        <w:r>
                          <w:rPr>
                            <w:rStyle w:val="HTML"/>
                            <w:color w:val="000000"/>
                          </w:rPr>
                          <w:t>+ metrics.density); </w:t>
                        </w:r>
                      </w:p>
                    </w:tc>
                  </w:tr>
                  <w:tr w:rsidR="00F9028F" w:rsidTr="00F9028F">
                    <w:trPr>
                      <w:tblCellSpacing w:w="15" w:type="dxa"/>
                    </w:trPr>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4</w:t>
                        </w:r>
                      </w:p>
                    </w:tc>
                    <w:tc>
                      <w:tcPr>
                        <w:tcW w:w="0" w:type="auto"/>
                        <w:gridSpan w:val="2"/>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Log.d("test",</w:t>
                        </w:r>
                        <w:r>
                          <w:rPr>
                            <w:rStyle w:val="apple-converted-space"/>
                            <w:rFonts w:ascii="굴림체" w:eastAsia="굴림체" w:hAnsi="굴림체" w:cs="굴림체"/>
                            <w:color w:val="000000"/>
                          </w:rPr>
                          <w:t> </w:t>
                        </w:r>
                        <w:r>
                          <w:rPr>
                            <w:rStyle w:val="HTML"/>
                            <w:color w:val="000000"/>
                          </w:rPr>
                          <w:t>"densityDpi="</w:t>
                        </w:r>
                        <w:r>
                          <w:rPr>
                            <w:rStyle w:val="apple-converted-space"/>
                            <w:rFonts w:ascii="gulim" w:hAnsi="gulim"/>
                            <w:color w:val="000000"/>
                            <w:sz w:val="14"/>
                            <w:szCs w:val="14"/>
                          </w:rPr>
                          <w:t> </w:t>
                        </w:r>
                        <w:r>
                          <w:rPr>
                            <w:rStyle w:val="HTML"/>
                            <w:color w:val="000000"/>
                          </w:rPr>
                          <w:t>+ metrics.densityDpi); </w:t>
                        </w:r>
                      </w:p>
                    </w:tc>
                  </w:tr>
                </w:tbl>
                <w:p w:rsidR="00F9028F" w:rsidRDefault="00F9028F" w:rsidP="00F9028F">
                  <w:pPr>
                    <w:spacing w:line="207" w:lineRule="atLeast"/>
                    <w:rPr>
                      <w:rFonts w:ascii="gulim" w:hAnsi="gulim" w:hint="eastAsia"/>
                      <w:vanish/>
                      <w:color w:val="000000"/>
                      <w:sz w:val="14"/>
                      <w:szCs w:val="14"/>
                    </w:rPr>
                  </w:pPr>
                </w:p>
                <w:tbl>
                  <w:tblPr>
                    <w:tblW w:w="0" w:type="auto"/>
                    <w:tblCellSpacing w:w="15" w:type="dxa"/>
                    <w:tblCellMar>
                      <w:top w:w="15" w:type="dxa"/>
                      <w:left w:w="15" w:type="dxa"/>
                      <w:bottom w:w="15" w:type="dxa"/>
                      <w:right w:w="15" w:type="dxa"/>
                    </w:tblCellMar>
                    <w:tblLook w:val="04A0"/>
                  </w:tblPr>
                  <w:tblGrid>
                    <w:gridCol w:w="327"/>
                    <w:gridCol w:w="6897"/>
                    <w:gridCol w:w="45"/>
                  </w:tblGrid>
                  <w:tr w:rsidR="00F9028F" w:rsidTr="00F9028F">
                    <w:trPr>
                      <w:tblCellSpacing w:w="15" w:type="dxa"/>
                    </w:trPr>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5</w:t>
                        </w:r>
                      </w:p>
                    </w:tc>
                    <w:tc>
                      <w:tcPr>
                        <w:tcW w:w="0" w:type="auto"/>
                        <w:gridSpan w:val="2"/>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Log.d("test",</w:t>
                        </w:r>
                        <w:r>
                          <w:rPr>
                            <w:rStyle w:val="apple-converted-space"/>
                            <w:rFonts w:ascii="굴림체" w:eastAsia="굴림체" w:hAnsi="굴림체" w:cs="굴림체"/>
                            <w:color w:val="000000"/>
                          </w:rPr>
                          <w:t> </w:t>
                        </w:r>
                        <w:r>
                          <w:rPr>
                            <w:rStyle w:val="HTML"/>
                            <w:color w:val="000000"/>
                          </w:rPr>
                          <w:t>"scaledDensity="</w:t>
                        </w:r>
                        <w:r>
                          <w:rPr>
                            <w:rStyle w:val="apple-converted-space"/>
                            <w:rFonts w:ascii="gulim" w:hAnsi="gulim"/>
                            <w:color w:val="000000"/>
                            <w:sz w:val="14"/>
                            <w:szCs w:val="14"/>
                          </w:rPr>
                          <w:t> </w:t>
                        </w:r>
                        <w:r>
                          <w:rPr>
                            <w:rStyle w:val="HTML"/>
                            <w:color w:val="000000"/>
                          </w:rPr>
                          <w:t>+ metrics.scaledDensity); </w:t>
                        </w:r>
                      </w:p>
                    </w:tc>
                  </w:tr>
                  <w:tr w:rsidR="00F9028F" w:rsidTr="00F9028F">
                    <w:trPr>
                      <w:gridAfter w:val="1"/>
                      <w:tblCellSpacing w:w="15" w:type="dxa"/>
                    </w:trPr>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6</w:t>
                        </w:r>
                      </w:p>
                    </w:tc>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Log.d("test",</w:t>
                        </w:r>
                        <w:r>
                          <w:rPr>
                            <w:rStyle w:val="apple-converted-space"/>
                            <w:rFonts w:ascii="굴림체" w:eastAsia="굴림체" w:hAnsi="굴림체" w:cs="굴림체"/>
                            <w:color w:val="000000"/>
                          </w:rPr>
                          <w:t> </w:t>
                        </w:r>
                        <w:r>
                          <w:rPr>
                            <w:rStyle w:val="HTML"/>
                            <w:color w:val="000000"/>
                          </w:rPr>
                          <w:t>"widthPixels="</w:t>
                        </w:r>
                        <w:r>
                          <w:rPr>
                            <w:rStyle w:val="apple-converted-space"/>
                            <w:rFonts w:ascii="gulim" w:hAnsi="gulim"/>
                            <w:color w:val="000000"/>
                            <w:sz w:val="14"/>
                            <w:szCs w:val="14"/>
                          </w:rPr>
                          <w:t> </w:t>
                        </w:r>
                        <w:r>
                          <w:rPr>
                            <w:rStyle w:val="HTML"/>
                            <w:color w:val="000000"/>
                          </w:rPr>
                          <w:t>+ metrics.widthPixels); </w:t>
                        </w:r>
                      </w:p>
                    </w:tc>
                  </w:tr>
                </w:tbl>
                <w:p w:rsidR="00F9028F" w:rsidRDefault="00F9028F" w:rsidP="00F9028F">
                  <w:pPr>
                    <w:spacing w:line="207" w:lineRule="atLeast"/>
                    <w:rPr>
                      <w:rFonts w:ascii="gulim" w:hAnsi="gulim" w:hint="eastAsia"/>
                      <w:vanish/>
                      <w:color w:val="000000"/>
                      <w:sz w:val="14"/>
                      <w:szCs w:val="14"/>
                    </w:rPr>
                  </w:pPr>
                </w:p>
                <w:tbl>
                  <w:tblPr>
                    <w:tblW w:w="0" w:type="auto"/>
                    <w:tblCellSpacing w:w="15" w:type="dxa"/>
                    <w:tblCellMar>
                      <w:top w:w="15" w:type="dxa"/>
                      <w:left w:w="15" w:type="dxa"/>
                      <w:bottom w:w="15" w:type="dxa"/>
                      <w:right w:w="15" w:type="dxa"/>
                    </w:tblCellMar>
                    <w:tblLook w:val="04A0"/>
                  </w:tblPr>
                  <w:tblGrid>
                    <w:gridCol w:w="327"/>
                    <w:gridCol w:w="6657"/>
                    <w:gridCol w:w="45"/>
                  </w:tblGrid>
                  <w:tr w:rsidR="00F9028F" w:rsidTr="00F9028F">
                    <w:trPr>
                      <w:tblCellSpacing w:w="15" w:type="dxa"/>
                    </w:trPr>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7</w:t>
                        </w:r>
                      </w:p>
                    </w:tc>
                    <w:tc>
                      <w:tcPr>
                        <w:tcW w:w="0" w:type="auto"/>
                        <w:gridSpan w:val="2"/>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Log.d("test",</w:t>
                        </w:r>
                        <w:r>
                          <w:rPr>
                            <w:rStyle w:val="apple-converted-space"/>
                            <w:rFonts w:ascii="굴림체" w:eastAsia="굴림체" w:hAnsi="굴림체" w:cs="굴림체"/>
                            <w:color w:val="000000"/>
                          </w:rPr>
                          <w:t> </w:t>
                        </w:r>
                        <w:r>
                          <w:rPr>
                            <w:rStyle w:val="HTML"/>
                            <w:color w:val="000000"/>
                          </w:rPr>
                          <w:t>"heightPixels="</w:t>
                        </w:r>
                        <w:r>
                          <w:rPr>
                            <w:rStyle w:val="apple-converted-space"/>
                            <w:rFonts w:ascii="gulim" w:hAnsi="gulim"/>
                            <w:color w:val="000000"/>
                            <w:sz w:val="14"/>
                            <w:szCs w:val="14"/>
                          </w:rPr>
                          <w:t> </w:t>
                        </w:r>
                        <w:r>
                          <w:rPr>
                            <w:rStyle w:val="HTML"/>
                            <w:color w:val="000000"/>
                          </w:rPr>
                          <w:t>+ metrics.heightPixels); </w:t>
                        </w:r>
                      </w:p>
                    </w:tc>
                  </w:tr>
                  <w:tr w:rsidR="00F9028F" w:rsidTr="00F9028F">
                    <w:trPr>
                      <w:gridAfter w:val="1"/>
                      <w:tblCellSpacing w:w="15" w:type="dxa"/>
                    </w:trPr>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8</w:t>
                        </w:r>
                      </w:p>
                    </w:tc>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Log.d("test",</w:t>
                        </w:r>
                        <w:r>
                          <w:rPr>
                            <w:rStyle w:val="apple-converted-space"/>
                            <w:rFonts w:ascii="굴림체" w:eastAsia="굴림체" w:hAnsi="굴림체" w:cs="굴림체"/>
                            <w:color w:val="000000"/>
                          </w:rPr>
                          <w:t> </w:t>
                        </w:r>
                        <w:r>
                          <w:rPr>
                            <w:rStyle w:val="HTML"/>
                            <w:color w:val="000000"/>
                          </w:rPr>
                          <w:t>"xDpi="</w:t>
                        </w:r>
                        <w:r>
                          <w:rPr>
                            <w:rStyle w:val="apple-converted-space"/>
                            <w:rFonts w:ascii="gulim" w:hAnsi="gulim"/>
                            <w:color w:val="000000"/>
                            <w:sz w:val="14"/>
                            <w:szCs w:val="14"/>
                          </w:rPr>
                          <w:t> </w:t>
                        </w:r>
                        <w:r>
                          <w:rPr>
                            <w:rStyle w:val="HTML"/>
                            <w:color w:val="000000"/>
                          </w:rPr>
                          <w:t>+ metrics.xdpi); </w:t>
                        </w:r>
                      </w:p>
                    </w:tc>
                  </w:tr>
                </w:tbl>
                <w:p w:rsidR="00F9028F" w:rsidRDefault="00F9028F" w:rsidP="00F9028F">
                  <w:pPr>
                    <w:spacing w:line="207" w:lineRule="atLeast"/>
                    <w:rPr>
                      <w:rFonts w:ascii="gulim" w:hAnsi="gulim" w:hint="eastAsia"/>
                      <w:vanish/>
                      <w:color w:val="000000"/>
                      <w:sz w:val="14"/>
                      <w:szCs w:val="14"/>
                    </w:rPr>
                  </w:pPr>
                </w:p>
                <w:tbl>
                  <w:tblPr>
                    <w:tblW w:w="0" w:type="auto"/>
                    <w:tblCellSpacing w:w="15" w:type="dxa"/>
                    <w:tblCellMar>
                      <w:top w:w="15" w:type="dxa"/>
                      <w:left w:w="15" w:type="dxa"/>
                      <w:bottom w:w="15" w:type="dxa"/>
                      <w:right w:w="15" w:type="dxa"/>
                    </w:tblCellMar>
                    <w:tblLook w:val="04A0"/>
                  </w:tblPr>
                  <w:tblGrid>
                    <w:gridCol w:w="327"/>
                    <w:gridCol w:w="4782"/>
                  </w:tblGrid>
                  <w:tr w:rsidR="00F9028F" w:rsidTr="00F9028F">
                    <w:trPr>
                      <w:tblCellSpacing w:w="15" w:type="dxa"/>
                    </w:trPr>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9</w:t>
                        </w:r>
                      </w:p>
                    </w:tc>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Log.d("test",</w:t>
                        </w:r>
                        <w:r>
                          <w:rPr>
                            <w:rStyle w:val="apple-converted-space"/>
                            <w:rFonts w:ascii="굴림체" w:eastAsia="굴림체" w:hAnsi="굴림체" w:cs="굴림체"/>
                            <w:color w:val="000000"/>
                          </w:rPr>
                          <w:t> </w:t>
                        </w:r>
                        <w:r>
                          <w:rPr>
                            <w:rStyle w:val="HTML"/>
                            <w:color w:val="000000"/>
                          </w:rPr>
                          <w:t>"yDpi="</w:t>
                        </w:r>
                        <w:r>
                          <w:rPr>
                            <w:rStyle w:val="apple-converted-space"/>
                            <w:rFonts w:ascii="gulim" w:hAnsi="gulim"/>
                            <w:color w:val="000000"/>
                            <w:sz w:val="14"/>
                            <w:szCs w:val="14"/>
                          </w:rPr>
                          <w:t> </w:t>
                        </w:r>
                        <w:r>
                          <w:rPr>
                            <w:rStyle w:val="HTML"/>
                            <w:color w:val="000000"/>
                          </w:rPr>
                          <w:t>+ metrics.ydpi); </w:t>
                        </w:r>
                      </w:p>
                    </w:tc>
                  </w:tr>
                </w:tbl>
                <w:p w:rsidR="00F9028F" w:rsidRDefault="00F9028F">
                  <w:pPr>
                    <w:spacing w:line="207" w:lineRule="atLeast"/>
                    <w:rPr>
                      <w:rFonts w:ascii="gulim" w:eastAsia="굴림" w:hAnsi="gulim" w:cs="굴림" w:hint="eastAsia"/>
                      <w:color w:val="000000"/>
                      <w:sz w:val="14"/>
                      <w:szCs w:val="14"/>
                    </w:rPr>
                  </w:pPr>
                </w:p>
              </w:tc>
            </w:tr>
          </w:tbl>
          <w:p w:rsidR="00F9028F" w:rsidRDefault="00F9028F">
            <w:pPr>
              <w:spacing w:line="184" w:lineRule="atLeast"/>
              <w:rPr>
                <w:rFonts w:ascii="gulim" w:eastAsia="굴림" w:hAnsi="gulim" w:cs="굴림" w:hint="eastAsia"/>
                <w:color w:val="000000"/>
                <w:sz w:val="14"/>
                <w:szCs w:val="14"/>
              </w:rPr>
            </w:pPr>
          </w:p>
        </w:tc>
      </w:tr>
      <w:tr w:rsidR="00F9028F" w:rsidTr="00F9028F">
        <w:trPr>
          <w:trHeight w:val="150"/>
        </w:trPr>
        <w:tc>
          <w:tcPr>
            <w:tcW w:w="0" w:type="auto"/>
            <w:gridSpan w:val="4"/>
            <w:vAlign w:val="center"/>
            <w:hideMark/>
          </w:tcPr>
          <w:p w:rsidR="00F9028F" w:rsidRDefault="00F9028F">
            <w:pPr>
              <w:spacing w:line="184" w:lineRule="atLeast"/>
              <w:rPr>
                <w:rFonts w:ascii="gulim" w:eastAsia="굴림" w:hAnsi="gulim" w:cs="굴림" w:hint="eastAsia"/>
                <w:color w:val="000000"/>
                <w:sz w:val="14"/>
                <w:szCs w:val="14"/>
              </w:rPr>
            </w:pPr>
          </w:p>
        </w:tc>
        <w:tc>
          <w:tcPr>
            <w:tcW w:w="0" w:type="auto"/>
            <w:vAlign w:val="center"/>
            <w:hideMark/>
          </w:tcPr>
          <w:p w:rsidR="00F9028F" w:rsidRDefault="00F9028F">
            <w:pPr>
              <w:rPr>
                <w:rFonts w:ascii="Times New Roman" w:eastAsia="Times New Roman" w:hAnsi="Times New Roman" w:cs="Times New Roman"/>
                <w:szCs w:val="20"/>
              </w:rPr>
            </w:pPr>
          </w:p>
        </w:tc>
      </w:tr>
    </w:tbl>
    <w:p w:rsidR="00F9028F" w:rsidRDefault="00F9028F" w:rsidP="00F9028F">
      <w:pPr>
        <w:spacing w:line="184" w:lineRule="atLeast"/>
        <w:rPr>
          <w:rFonts w:ascii="gulim" w:hAnsi="gulim" w:hint="eastAsia"/>
          <w:vanish/>
          <w:color w:val="000000"/>
          <w:sz w:val="14"/>
          <w:szCs w:val="14"/>
        </w:rPr>
      </w:pPr>
      <w:bookmarkStart w:id="13" w:name="c_12114"/>
      <w:bookmarkEnd w:id="13"/>
    </w:p>
    <w:tbl>
      <w:tblPr>
        <w:tblW w:w="5000" w:type="pct"/>
        <w:tblCellMar>
          <w:left w:w="0" w:type="dxa"/>
          <w:right w:w="0" w:type="dxa"/>
        </w:tblCellMar>
        <w:tblLook w:val="04A0"/>
      </w:tblPr>
      <w:tblGrid>
        <w:gridCol w:w="6"/>
        <w:gridCol w:w="9020"/>
      </w:tblGrid>
      <w:tr w:rsidR="00F9028F" w:rsidTr="00F9028F">
        <w:trPr>
          <w:trHeight w:val="15"/>
        </w:trPr>
        <w:tc>
          <w:tcPr>
            <w:tcW w:w="0" w:type="auto"/>
            <w:vAlign w:val="center"/>
            <w:hideMark/>
          </w:tcPr>
          <w:p w:rsidR="00F9028F" w:rsidRDefault="00F9028F">
            <w:pPr>
              <w:spacing w:after="58" w:line="0" w:lineRule="auto"/>
              <w:rPr>
                <w:rFonts w:ascii="gulim" w:eastAsia="굴림" w:hAnsi="gulim" w:cs="굴림" w:hint="eastAsia"/>
                <w:color w:val="000000"/>
                <w:sz w:val="14"/>
                <w:szCs w:val="14"/>
              </w:rPr>
            </w:pPr>
          </w:p>
        </w:tc>
        <w:tc>
          <w:tcPr>
            <w:tcW w:w="5000" w:type="pct"/>
            <w:tcBorders>
              <w:top w:val="single" w:sz="4" w:space="0" w:color="DDDDDD"/>
            </w:tcBorders>
            <w:vAlign w:val="center"/>
            <w:hideMark/>
          </w:tcPr>
          <w:p w:rsidR="00F9028F" w:rsidRDefault="00F9028F">
            <w:pPr>
              <w:spacing w:after="58" w:line="184" w:lineRule="atLeast"/>
              <w:rPr>
                <w:rFonts w:ascii="gulim" w:eastAsia="굴림" w:hAnsi="gulim" w:cs="굴림" w:hint="eastAsia"/>
                <w:color w:val="000000"/>
                <w:sz w:val="2"/>
                <w:szCs w:val="14"/>
              </w:rPr>
            </w:pPr>
          </w:p>
        </w:tc>
      </w:tr>
    </w:tbl>
    <w:p w:rsidR="00F9028F" w:rsidRDefault="00F9028F" w:rsidP="00F9028F">
      <w:pPr>
        <w:spacing w:line="184" w:lineRule="atLeast"/>
        <w:rPr>
          <w:rFonts w:ascii="gulim" w:hAnsi="gulim" w:hint="eastAsia"/>
          <w:vanish/>
          <w:color w:val="000000"/>
          <w:sz w:val="14"/>
          <w:szCs w:val="14"/>
        </w:rPr>
      </w:pPr>
    </w:p>
    <w:tbl>
      <w:tblPr>
        <w:tblW w:w="5000" w:type="pct"/>
        <w:tblCellMar>
          <w:left w:w="0" w:type="dxa"/>
          <w:right w:w="0" w:type="dxa"/>
        </w:tblCellMar>
        <w:tblLook w:val="04A0"/>
      </w:tblPr>
      <w:tblGrid>
        <w:gridCol w:w="7"/>
        <w:gridCol w:w="30"/>
        <w:gridCol w:w="6"/>
        <w:gridCol w:w="6"/>
        <w:gridCol w:w="8977"/>
      </w:tblGrid>
      <w:tr w:rsidR="00F9028F" w:rsidTr="00F9028F">
        <w:tc>
          <w:tcPr>
            <w:tcW w:w="7" w:type="dxa"/>
            <w:vAlign w:val="center"/>
            <w:hideMark/>
          </w:tcPr>
          <w:p w:rsidR="00F9028F" w:rsidRDefault="00F9028F">
            <w:pPr>
              <w:spacing w:line="184" w:lineRule="atLeast"/>
              <w:rPr>
                <w:rFonts w:ascii="gulim" w:eastAsia="굴림" w:hAnsi="gulim" w:cs="굴림" w:hint="eastAsia"/>
                <w:color w:val="000000"/>
                <w:sz w:val="14"/>
                <w:szCs w:val="14"/>
              </w:rPr>
            </w:pPr>
          </w:p>
        </w:tc>
        <w:tc>
          <w:tcPr>
            <w:tcW w:w="30" w:type="dxa"/>
            <w:hideMark/>
          </w:tcPr>
          <w:p w:rsidR="00F9028F" w:rsidRDefault="00F9028F">
            <w:pPr>
              <w:spacing w:line="184" w:lineRule="atLeast"/>
              <w:rPr>
                <w:rFonts w:ascii="gulim" w:hAnsi="gulim" w:hint="eastAsia"/>
                <w:color w:val="000000"/>
                <w:sz w:val="14"/>
                <w:szCs w:val="14"/>
              </w:rPr>
            </w:pPr>
            <w:r>
              <w:rPr>
                <w:rFonts w:ascii="gulim" w:hAnsi="gulim" w:hint="eastAsia"/>
                <w:noProof/>
                <w:color w:val="000000"/>
                <w:sz w:val="14"/>
                <w:szCs w:val="14"/>
              </w:rPr>
              <w:drawing>
                <wp:inline distT="0" distB="0" distL="0" distR="0">
                  <wp:extent cx="7620" cy="7620"/>
                  <wp:effectExtent l="0" t="0" r="0" b="0"/>
                  <wp:docPr id="46" name="그림 41" descr="http://www.androidside.com/skin/board/mw.basic/img/no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androidside.com/skin/board/mw.basic/img/noimage.gif"/>
                          <pic:cNvPicPr>
                            <a:picLocks noChangeAspect="1" noChangeArrowheads="1"/>
                          </pic:cNvPicPr>
                        </pic:nvPicPr>
                        <pic:blipFill>
                          <a:blip r:embed="rId169"/>
                          <a:srcRect/>
                          <a:stretch>
                            <a:fillRect/>
                          </a:stretch>
                        </pic:blipFill>
                        <pic:spPr bwMode="auto">
                          <a:xfrm>
                            <a:off x="0" y="0"/>
                            <a:ext cx="7620" cy="7620"/>
                          </a:xfrm>
                          <a:prstGeom prst="rect">
                            <a:avLst/>
                          </a:prstGeom>
                          <a:noFill/>
                          <a:ln w="9525">
                            <a:noFill/>
                            <a:miter lim="800000"/>
                            <a:headEnd/>
                            <a:tailEnd/>
                          </a:ln>
                        </pic:spPr>
                      </pic:pic>
                    </a:graphicData>
                  </a:graphic>
                </wp:inline>
              </w:drawing>
            </w:r>
          </w:p>
          <w:p w:rsidR="00F9028F" w:rsidRDefault="00F9028F" w:rsidP="00F9028F">
            <w:pPr>
              <w:spacing w:line="115" w:lineRule="atLeast"/>
              <w:rPr>
                <w:rFonts w:ascii="gulim" w:hAnsi="gulim" w:hint="eastAsia"/>
                <w:color w:val="000000"/>
                <w:sz w:val="12"/>
                <w:szCs w:val="12"/>
              </w:rPr>
            </w:pPr>
            <w:r>
              <w:rPr>
                <w:rFonts w:ascii="gulim" w:hAnsi="gulim"/>
                <w:color w:val="000000"/>
                <w:sz w:val="12"/>
                <w:szCs w:val="12"/>
              </w:rPr>
              <w:t> </w:t>
            </w:r>
          </w:p>
          <w:p w:rsidR="00F9028F" w:rsidRDefault="00F9028F" w:rsidP="00F9028F">
            <w:pPr>
              <w:spacing w:line="12" w:lineRule="atLeast"/>
              <w:rPr>
                <w:rFonts w:ascii="gulim" w:eastAsia="굴림" w:hAnsi="gulim" w:cs="굴림" w:hint="eastAsia"/>
                <w:color w:val="000000"/>
                <w:sz w:val="2"/>
                <w:szCs w:val="2"/>
              </w:rPr>
            </w:pPr>
            <w:r>
              <w:rPr>
                <w:rFonts w:ascii="gulim" w:hAnsi="gulim"/>
                <w:color w:val="000000"/>
                <w:sz w:val="2"/>
                <w:szCs w:val="2"/>
              </w:rPr>
              <w:t> </w:t>
            </w:r>
          </w:p>
        </w:tc>
        <w:tc>
          <w:tcPr>
            <w:tcW w:w="6" w:type="dxa"/>
            <w:shd w:val="clear" w:color="auto" w:fill="DEDEDE"/>
            <w:vAlign w:val="center"/>
            <w:hideMark/>
          </w:tcPr>
          <w:p w:rsidR="00F9028F" w:rsidRDefault="00F9028F">
            <w:pPr>
              <w:spacing w:line="184" w:lineRule="atLeast"/>
              <w:rPr>
                <w:rFonts w:ascii="gulim" w:eastAsia="굴림" w:hAnsi="gulim" w:cs="굴림" w:hint="eastAsia"/>
                <w:color w:val="000000"/>
                <w:sz w:val="14"/>
                <w:szCs w:val="14"/>
              </w:rPr>
            </w:pPr>
          </w:p>
        </w:tc>
        <w:tc>
          <w:tcPr>
            <w:tcW w:w="6" w:type="dxa"/>
            <w:vAlign w:val="center"/>
            <w:hideMark/>
          </w:tcPr>
          <w:p w:rsidR="00F9028F" w:rsidRDefault="00F9028F">
            <w:pPr>
              <w:spacing w:line="184" w:lineRule="atLeast"/>
              <w:rPr>
                <w:rFonts w:ascii="gulim" w:eastAsia="굴림" w:hAnsi="gulim" w:cs="굴림" w:hint="eastAsia"/>
                <w:color w:val="000000"/>
                <w:sz w:val="14"/>
                <w:szCs w:val="14"/>
              </w:rPr>
            </w:pPr>
          </w:p>
        </w:tc>
        <w:tc>
          <w:tcPr>
            <w:tcW w:w="8977" w:type="dxa"/>
            <w:hideMark/>
          </w:tcPr>
          <w:tbl>
            <w:tblPr>
              <w:tblW w:w="5000" w:type="pct"/>
              <w:tblCellMar>
                <w:left w:w="0" w:type="dxa"/>
                <w:right w:w="0" w:type="dxa"/>
              </w:tblCellMar>
              <w:tblLook w:val="04A0"/>
            </w:tblPr>
            <w:tblGrid>
              <w:gridCol w:w="7254"/>
              <w:gridCol w:w="1723"/>
            </w:tblGrid>
            <w:tr w:rsidR="00F9028F">
              <w:tc>
                <w:tcPr>
                  <w:tcW w:w="0" w:type="auto"/>
                  <w:vAlign w:val="center"/>
                  <w:hideMark/>
                </w:tcPr>
                <w:p w:rsidR="00F9028F" w:rsidRDefault="00153F68">
                  <w:pPr>
                    <w:spacing w:line="184" w:lineRule="atLeast"/>
                    <w:rPr>
                      <w:rFonts w:ascii="gulim" w:eastAsia="굴림" w:hAnsi="gulim" w:cs="굴림" w:hint="eastAsia"/>
                      <w:color w:val="000000"/>
                      <w:sz w:val="14"/>
                      <w:szCs w:val="14"/>
                    </w:rPr>
                  </w:pPr>
                  <w:hyperlink r:id="rId172" w:tooltip="[minamii]minamii" w:history="1">
                    <w:r w:rsidR="00F9028F">
                      <w:rPr>
                        <w:rStyle w:val="member"/>
                        <w:rFonts w:ascii="gulim" w:hAnsi="gulim"/>
                        <w:b/>
                        <w:bCs/>
                        <w:color w:val="888888"/>
                        <w:sz w:val="13"/>
                        <w:szCs w:val="13"/>
                      </w:rPr>
                      <w:t>minamii</w:t>
                    </w:r>
                  </w:hyperlink>
                  <w:r w:rsidR="00F9028F">
                    <w:rPr>
                      <w:rStyle w:val="apple-converted-space"/>
                      <w:rFonts w:ascii="gulim" w:hAnsi="gulim"/>
                      <w:color w:val="000000"/>
                      <w:sz w:val="14"/>
                      <w:szCs w:val="14"/>
                    </w:rPr>
                    <w:t> </w:t>
                  </w:r>
                  <w:r w:rsidR="00F9028F">
                    <w:rPr>
                      <w:rFonts w:ascii="gulim" w:hAnsi="gulim" w:hint="eastAsia"/>
                      <w:noProof/>
                      <w:color w:val="000000"/>
                      <w:sz w:val="14"/>
                      <w:szCs w:val="14"/>
                    </w:rPr>
                    <w:drawing>
                      <wp:inline distT="0" distB="0" distL="0" distR="0">
                        <wp:extent cx="131445" cy="124460"/>
                        <wp:effectExtent l="19050" t="0" r="1905" b="0"/>
                        <wp:docPr id="45" name="그림 42" descr="http://www.androidside.com/skin/board/mw.basic/img/btn_singo.gif">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androidside.com/skin/board/mw.basic/img/btn_singo.gif">
                                  <a:hlinkClick r:id="rId173"/>
                                </pic:cNvPr>
                                <pic:cNvPicPr>
                                  <a:picLocks noChangeAspect="1" noChangeArrowheads="1"/>
                                </pic:cNvPicPr>
                              </pic:nvPicPr>
                              <pic:blipFill>
                                <a:blip r:embed="rId77"/>
                                <a:srcRect/>
                                <a:stretch>
                                  <a:fillRect/>
                                </a:stretch>
                              </pic:blipFill>
                              <pic:spPr bwMode="auto">
                                <a:xfrm>
                                  <a:off x="0" y="0"/>
                                  <a:ext cx="131445" cy="124460"/>
                                </a:xfrm>
                                <a:prstGeom prst="rect">
                                  <a:avLst/>
                                </a:prstGeom>
                                <a:noFill/>
                                <a:ln w="9525">
                                  <a:noFill/>
                                  <a:miter lim="800000"/>
                                  <a:headEnd/>
                                  <a:tailEnd/>
                                </a:ln>
                              </pic:spPr>
                            </pic:pic>
                          </a:graphicData>
                        </a:graphic>
                      </wp:inline>
                    </w:drawing>
                  </w:r>
                  <w:r w:rsidR="00F9028F">
                    <w:rPr>
                      <w:rFonts w:ascii="gulim" w:hAnsi="gulim"/>
                      <w:color w:val="000000"/>
                      <w:sz w:val="14"/>
                      <w:szCs w:val="14"/>
                    </w:rPr>
                    <w:t xml:space="preserve"> </w:t>
                  </w:r>
                  <w:r w:rsidR="00F9028F">
                    <w:rPr>
                      <w:rStyle w:val="mwbasiccommentdatetime"/>
                      <w:rFonts w:ascii="gulim" w:hAnsi="gulim"/>
                      <w:color w:val="888888"/>
                      <w:sz w:val="13"/>
                      <w:szCs w:val="13"/>
                    </w:rPr>
                    <w:t>2010-07-29 (</w:t>
                  </w:r>
                  <w:r w:rsidR="00F9028F">
                    <w:rPr>
                      <w:rStyle w:val="mwbasiccommentdatetime"/>
                      <w:rFonts w:ascii="gulim" w:hAnsi="gulim"/>
                      <w:color w:val="888888"/>
                      <w:sz w:val="13"/>
                      <w:szCs w:val="13"/>
                    </w:rPr>
                    <w:t>목</w:t>
                  </w:r>
                  <w:r w:rsidR="00F9028F">
                    <w:rPr>
                      <w:rStyle w:val="mwbasiccommentdatetime"/>
                      <w:rFonts w:ascii="gulim" w:hAnsi="gulim"/>
                      <w:color w:val="888888"/>
                      <w:sz w:val="13"/>
                      <w:szCs w:val="13"/>
                    </w:rPr>
                    <w:t>) 10:29</w:t>
                  </w:r>
                </w:p>
              </w:tc>
              <w:tc>
                <w:tcPr>
                  <w:tcW w:w="0" w:type="auto"/>
                  <w:tcMar>
                    <w:top w:w="0" w:type="dxa"/>
                    <w:left w:w="0" w:type="dxa"/>
                    <w:bottom w:w="0" w:type="dxa"/>
                    <w:right w:w="115" w:type="dxa"/>
                  </w:tcMar>
                  <w:vAlign w:val="center"/>
                  <w:hideMark/>
                </w:tcPr>
                <w:p w:rsidR="00F9028F" w:rsidRDefault="00F9028F">
                  <w:pPr>
                    <w:spacing w:line="184" w:lineRule="atLeast"/>
                    <w:jc w:val="right"/>
                    <w:rPr>
                      <w:rFonts w:ascii="gulim" w:eastAsia="굴림" w:hAnsi="gulim" w:cs="굴림" w:hint="eastAsia"/>
                      <w:color w:val="000000"/>
                      <w:sz w:val="14"/>
                      <w:szCs w:val="14"/>
                    </w:rPr>
                  </w:pPr>
                  <w:r>
                    <w:rPr>
                      <w:rStyle w:val="mwbasiccommentgood"/>
                      <w:rFonts w:ascii="dotum" w:hAnsi="dotum"/>
                      <w:color w:val="999999"/>
                      <w:sz w:val="13"/>
                      <w:szCs w:val="13"/>
                    </w:rPr>
                    <w:t>추천</w:t>
                  </w:r>
                  <w:r>
                    <w:rPr>
                      <w:rStyle w:val="apple-converted-space"/>
                      <w:rFonts w:ascii="dotum" w:hAnsi="dotum"/>
                      <w:color w:val="999999"/>
                      <w:sz w:val="13"/>
                      <w:szCs w:val="13"/>
                    </w:rPr>
                    <w:t> </w:t>
                  </w:r>
                  <w:r>
                    <w:rPr>
                      <w:rStyle w:val="mwbasiccommentgood"/>
                      <w:rFonts w:ascii="dotum" w:hAnsi="dotum"/>
                      <w:color w:val="999999"/>
                      <w:sz w:val="13"/>
                      <w:szCs w:val="13"/>
                    </w:rPr>
                    <w:t>0</w:t>
                  </w:r>
                </w:p>
              </w:tc>
            </w:tr>
          </w:tbl>
          <w:p w:rsidR="00F9028F" w:rsidRDefault="00F9028F">
            <w:pPr>
              <w:spacing w:line="184" w:lineRule="atLeast"/>
              <w:rPr>
                <w:rFonts w:ascii="gulim" w:hAnsi="gulim" w:hint="eastAsia"/>
                <w:vanish/>
                <w:color w:val="000000"/>
                <w:sz w:val="14"/>
                <w:szCs w:val="14"/>
              </w:rPr>
            </w:pPr>
          </w:p>
          <w:tbl>
            <w:tblPr>
              <w:tblW w:w="5000" w:type="pct"/>
              <w:tblCellMar>
                <w:left w:w="0" w:type="dxa"/>
                <w:right w:w="0" w:type="dxa"/>
              </w:tblCellMar>
              <w:tblLook w:val="04A0"/>
            </w:tblPr>
            <w:tblGrid>
              <w:gridCol w:w="8977"/>
            </w:tblGrid>
            <w:tr w:rsidR="00F9028F">
              <w:tc>
                <w:tcPr>
                  <w:tcW w:w="0" w:type="auto"/>
                  <w:tcMar>
                    <w:top w:w="81" w:type="dxa"/>
                    <w:left w:w="81" w:type="dxa"/>
                    <w:bottom w:w="81" w:type="dxa"/>
                    <w:right w:w="81" w:type="dxa"/>
                  </w:tcMar>
                  <w:hideMark/>
                </w:tcPr>
                <w:p w:rsidR="00F9028F" w:rsidRDefault="00F9028F" w:rsidP="00F9028F">
                  <w:pPr>
                    <w:spacing w:line="207" w:lineRule="atLeast"/>
                    <w:rPr>
                      <w:rFonts w:ascii="gulim" w:hAnsi="gulim" w:hint="eastAsia"/>
                      <w:color w:val="000000"/>
                      <w:sz w:val="14"/>
                      <w:szCs w:val="14"/>
                    </w:rPr>
                  </w:pPr>
                  <w:r>
                    <w:rPr>
                      <w:rFonts w:ascii="gulim" w:hAnsi="gulim"/>
                      <w:color w:val="000000"/>
                      <w:sz w:val="14"/>
                      <w:szCs w:val="14"/>
                    </w:rPr>
                    <w:t>이건</w:t>
                  </w:r>
                  <w:r>
                    <w:rPr>
                      <w:rFonts w:ascii="gulim" w:hAnsi="gulim"/>
                      <w:color w:val="000000"/>
                      <w:sz w:val="14"/>
                      <w:szCs w:val="14"/>
                    </w:rPr>
                    <w:t xml:space="preserve"> </w:t>
                  </w:r>
                  <w:r>
                    <w:rPr>
                      <w:rFonts w:ascii="gulim" w:hAnsi="gulim"/>
                      <w:color w:val="000000"/>
                      <w:sz w:val="14"/>
                      <w:szCs w:val="14"/>
                    </w:rPr>
                    <w:t>어떤지요</w:t>
                  </w:r>
                  <w:r>
                    <w:rPr>
                      <w:rFonts w:ascii="gulim" w:hAnsi="gulim"/>
                      <w:color w:val="000000"/>
                      <w:sz w:val="14"/>
                      <w:szCs w:val="14"/>
                    </w:rPr>
                    <w:t>..</w:t>
                  </w:r>
                  <w:r>
                    <w:rPr>
                      <w:rStyle w:val="apple-converted-space"/>
                      <w:rFonts w:ascii="gulim" w:hAnsi="gulim"/>
                      <w:color w:val="000000"/>
                      <w:sz w:val="14"/>
                      <w:szCs w:val="14"/>
                    </w:rPr>
                    <w:t> </w:t>
                  </w:r>
                </w:p>
                <w:tbl>
                  <w:tblPr>
                    <w:tblW w:w="0" w:type="auto"/>
                    <w:tblCellSpacing w:w="15" w:type="dxa"/>
                    <w:tblCellMar>
                      <w:top w:w="15" w:type="dxa"/>
                      <w:left w:w="15" w:type="dxa"/>
                      <w:bottom w:w="15" w:type="dxa"/>
                      <w:right w:w="15" w:type="dxa"/>
                    </w:tblCellMar>
                    <w:tblLook w:val="04A0"/>
                  </w:tblPr>
                  <w:tblGrid>
                    <w:gridCol w:w="327"/>
                    <w:gridCol w:w="8443"/>
                    <w:gridCol w:w="45"/>
                  </w:tblGrid>
                  <w:tr w:rsidR="00F9028F" w:rsidTr="00F9028F">
                    <w:trPr>
                      <w:tblCellSpacing w:w="15" w:type="dxa"/>
                    </w:trPr>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1</w:t>
                        </w:r>
                      </w:p>
                    </w:tc>
                    <w:tc>
                      <w:tcPr>
                        <w:tcW w:w="0" w:type="auto"/>
                        <w:gridSpan w:val="2"/>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WindowManager wm = (WindowManager) getSystemService(Context.WINDOW_SERVICE);</w:t>
                        </w:r>
                      </w:p>
                    </w:tc>
                  </w:tr>
                  <w:tr w:rsidR="00F9028F" w:rsidTr="00F9028F">
                    <w:trPr>
                      <w:gridAfter w:val="1"/>
                      <w:tblCellSpacing w:w="15" w:type="dxa"/>
                    </w:trPr>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2</w:t>
                        </w:r>
                      </w:p>
                    </w:tc>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Display display = wm.getDefaultDisplay();</w:t>
                        </w:r>
                      </w:p>
                    </w:tc>
                  </w:tr>
                </w:tbl>
                <w:p w:rsidR="00F9028F" w:rsidRDefault="00F9028F" w:rsidP="00F9028F">
                  <w:pPr>
                    <w:spacing w:line="207" w:lineRule="atLeast"/>
                    <w:rPr>
                      <w:rFonts w:ascii="gulim" w:hAnsi="gulim" w:hint="eastAsia"/>
                      <w:vanish/>
                      <w:color w:val="000000"/>
                      <w:sz w:val="14"/>
                      <w:szCs w:val="14"/>
                    </w:rPr>
                  </w:pPr>
                </w:p>
                <w:tbl>
                  <w:tblPr>
                    <w:tblW w:w="0" w:type="auto"/>
                    <w:tblCellSpacing w:w="15" w:type="dxa"/>
                    <w:tblCellMar>
                      <w:top w:w="15" w:type="dxa"/>
                      <w:left w:w="15" w:type="dxa"/>
                      <w:bottom w:w="15" w:type="dxa"/>
                      <w:right w:w="15" w:type="dxa"/>
                    </w:tblCellMar>
                    <w:tblLook w:val="04A0"/>
                  </w:tblPr>
                  <w:tblGrid>
                    <w:gridCol w:w="327"/>
                    <w:gridCol w:w="5457"/>
                    <w:gridCol w:w="45"/>
                  </w:tblGrid>
                  <w:tr w:rsidR="00F9028F" w:rsidTr="00F9028F">
                    <w:trPr>
                      <w:gridAfter w:val="1"/>
                      <w:tblCellSpacing w:w="15" w:type="dxa"/>
                    </w:trPr>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3</w:t>
                        </w:r>
                      </w:p>
                    </w:tc>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Log.d("display",</w:t>
                        </w:r>
                        <w:r>
                          <w:rPr>
                            <w:rStyle w:val="apple-converted-space"/>
                            <w:rFonts w:ascii="굴림체" w:eastAsia="굴림체" w:hAnsi="굴림체" w:cs="굴림체"/>
                            <w:color w:val="000000"/>
                          </w:rPr>
                          <w:t> </w:t>
                        </w:r>
                        <w:r>
                          <w:rPr>
                            <w:rStyle w:val="HTML"/>
                            <w:color w:val="000000"/>
                          </w:rPr>
                          <w:t>"w:"</w:t>
                        </w:r>
                        <w:r>
                          <w:rPr>
                            <w:rStyle w:val="apple-converted-space"/>
                            <w:rFonts w:ascii="gulim" w:hAnsi="gulim"/>
                            <w:color w:val="000000"/>
                            <w:sz w:val="14"/>
                            <w:szCs w:val="14"/>
                          </w:rPr>
                          <w:t> </w:t>
                        </w:r>
                        <w:r>
                          <w:rPr>
                            <w:rStyle w:val="HTML"/>
                            <w:color w:val="000000"/>
                          </w:rPr>
                          <w:t>+ display.getWidth());</w:t>
                        </w:r>
                      </w:p>
                    </w:tc>
                  </w:tr>
                  <w:tr w:rsidR="00F9028F" w:rsidTr="00F9028F">
                    <w:trPr>
                      <w:tblCellSpacing w:w="15" w:type="dxa"/>
                    </w:trPr>
                    <w:tc>
                      <w:tcPr>
                        <w:tcW w:w="0" w:type="auto"/>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4</w:t>
                        </w:r>
                      </w:p>
                    </w:tc>
                    <w:tc>
                      <w:tcPr>
                        <w:tcW w:w="0" w:type="auto"/>
                        <w:gridSpan w:val="2"/>
                        <w:tcMar>
                          <w:top w:w="81" w:type="dxa"/>
                          <w:left w:w="81" w:type="dxa"/>
                          <w:bottom w:w="81" w:type="dxa"/>
                          <w:right w:w="81" w:type="dxa"/>
                        </w:tcMar>
                        <w:vAlign w:val="center"/>
                        <w:hideMark/>
                      </w:tcPr>
                      <w:p w:rsidR="00F9028F" w:rsidRDefault="00F9028F">
                        <w:pPr>
                          <w:spacing w:line="230" w:lineRule="atLeast"/>
                          <w:rPr>
                            <w:rFonts w:ascii="gulim" w:eastAsia="굴림" w:hAnsi="gulim" w:cs="굴림" w:hint="eastAsia"/>
                            <w:color w:val="000000"/>
                            <w:sz w:val="14"/>
                            <w:szCs w:val="14"/>
                          </w:rPr>
                        </w:pPr>
                        <w:r>
                          <w:rPr>
                            <w:rStyle w:val="HTML"/>
                            <w:color w:val="000000"/>
                          </w:rPr>
                          <w:t>Log.d("display",</w:t>
                        </w:r>
                        <w:r>
                          <w:rPr>
                            <w:rStyle w:val="apple-converted-space"/>
                            <w:rFonts w:ascii="굴림체" w:eastAsia="굴림체" w:hAnsi="굴림체" w:cs="굴림체"/>
                            <w:color w:val="000000"/>
                          </w:rPr>
                          <w:t> </w:t>
                        </w:r>
                        <w:r>
                          <w:rPr>
                            <w:rStyle w:val="HTML"/>
                            <w:color w:val="000000"/>
                          </w:rPr>
                          <w:t>"h:"</w:t>
                        </w:r>
                        <w:r>
                          <w:rPr>
                            <w:rStyle w:val="apple-converted-space"/>
                            <w:rFonts w:ascii="gulim" w:hAnsi="gulim"/>
                            <w:color w:val="000000"/>
                            <w:sz w:val="14"/>
                            <w:szCs w:val="14"/>
                          </w:rPr>
                          <w:t> </w:t>
                        </w:r>
                        <w:r>
                          <w:rPr>
                            <w:rStyle w:val="HTML"/>
                            <w:color w:val="000000"/>
                          </w:rPr>
                          <w:t>+ display.getHeight());</w:t>
                        </w:r>
                      </w:p>
                    </w:tc>
                  </w:tr>
                </w:tbl>
                <w:p w:rsidR="00F9028F" w:rsidRDefault="00F9028F">
                  <w:pPr>
                    <w:spacing w:line="207" w:lineRule="atLeast"/>
                    <w:rPr>
                      <w:rFonts w:ascii="gulim" w:eastAsia="굴림" w:hAnsi="gulim" w:cs="굴림" w:hint="eastAsia"/>
                      <w:color w:val="000000"/>
                      <w:sz w:val="14"/>
                      <w:szCs w:val="14"/>
                    </w:rPr>
                  </w:pPr>
                </w:p>
              </w:tc>
            </w:tr>
          </w:tbl>
          <w:p w:rsidR="00F9028F" w:rsidRDefault="00F9028F">
            <w:pPr>
              <w:spacing w:line="184" w:lineRule="atLeast"/>
              <w:rPr>
                <w:rFonts w:ascii="gulim" w:eastAsia="굴림" w:hAnsi="gulim" w:cs="굴림" w:hint="eastAsia"/>
                <w:color w:val="000000"/>
                <w:sz w:val="14"/>
                <w:szCs w:val="14"/>
              </w:rPr>
            </w:pPr>
          </w:p>
        </w:tc>
      </w:tr>
    </w:tbl>
    <w:p w:rsidR="00F9028F" w:rsidRDefault="00153F68" w:rsidP="00AC3671">
      <w:hyperlink r:id="rId174" w:history="1">
        <w:r w:rsidR="00F9028F">
          <w:rPr>
            <w:rStyle w:val="a4"/>
          </w:rPr>
          <w:t>http://v.daum.net/link/8460861</w:t>
        </w:r>
      </w:hyperlink>
    </w:p>
    <w:p w:rsidR="009D446F" w:rsidRDefault="00153F68" w:rsidP="009D446F">
      <w:pPr>
        <w:pStyle w:val="2"/>
        <w:pBdr>
          <w:bottom w:val="single" w:sz="6" w:space="8" w:color="F6F6F6"/>
        </w:pBdr>
        <w:spacing w:before="0" w:beforeAutospacing="0" w:after="210" w:afterAutospacing="0" w:line="270" w:lineRule="atLeast"/>
      </w:pPr>
      <w:hyperlink r:id="rId175" w:history="1">
        <w:r w:rsidR="00F9028F">
          <w:rPr>
            <w:rStyle w:val="a4"/>
            <w:rFonts w:ascii="dotum" w:eastAsia="돋움" w:hAnsi="dotum"/>
            <w:color w:val="333333"/>
            <w:sz w:val="21"/>
            <w:szCs w:val="21"/>
            <w:u w:val="none"/>
          </w:rPr>
          <w:t>android : getting view's size when starting activity</w:t>
        </w:r>
      </w:hyperlink>
    </w:p>
    <w:p w:rsidR="00F9028F" w:rsidRDefault="00153F68" w:rsidP="009D446F">
      <w:pPr>
        <w:pStyle w:val="2"/>
        <w:pBdr>
          <w:bottom w:val="single" w:sz="6" w:space="8" w:color="F6F6F6"/>
        </w:pBdr>
        <w:spacing w:before="0" w:beforeAutospacing="0" w:after="210" w:afterAutospacing="0" w:line="270" w:lineRule="atLeast"/>
        <w:rPr>
          <w:rFonts w:ascii="돋움" w:eastAsia="돋움" w:hAnsi="돋움"/>
          <w:color w:val="999999"/>
          <w:sz w:val="18"/>
          <w:szCs w:val="18"/>
        </w:rPr>
      </w:pPr>
      <w:hyperlink r:id="rId176" w:history="1">
        <w:r w:rsidR="00F9028F">
          <w:rPr>
            <w:rStyle w:val="a4"/>
            <w:rFonts w:ascii="돋움" w:eastAsia="돋움" w:hAnsi="돋움" w:hint="eastAsia"/>
            <w:color w:val="666666"/>
            <w:sz w:val="18"/>
            <w:szCs w:val="18"/>
            <w:u w:val="none"/>
          </w:rPr>
          <w:t>프로그래밍/Android</w:t>
        </w:r>
      </w:hyperlink>
      <w:r w:rsidR="00F9028F">
        <w:rPr>
          <w:rStyle w:val="apple-converted-space"/>
          <w:rFonts w:ascii="돋움" w:eastAsia="돋움" w:hAnsi="돋움" w:hint="eastAsia"/>
          <w:color w:val="999999"/>
        </w:rPr>
        <w:t> </w:t>
      </w:r>
      <w:r w:rsidR="00F9028F">
        <w:rPr>
          <w:rFonts w:ascii="돋움" w:eastAsia="돋움" w:hAnsi="돋움" w:hint="eastAsia"/>
          <w:color w:val="999999"/>
          <w:sz w:val="18"/>
          <w:szCs w:val="18"/>
        </w:rPr>
        <w:t>2010/06/14 19:33 |</w:t>
      </w:r>
    </w:p>
    <w:p w:rsidR="009D446F" w:rsidRDefault="00F9028F" w:rsidP="009D446F">
      <w:pPr>
        <w:spacing w:after="240" w:line="270" w:lineRule="atLeast"/>
      </w:pPr>
      <w:r>
        <w:rPr>
          <w:rFonts w:ascii="dotum" w:eastAsia="돋움" w:hAnsi="dotum"/>
          <w:color w:val="666666"/>
          <w:sz w:val="18"/>
          <w:szCs w:val="18"/>
        </w:rPr>
        <w:t xml:space="preserve">activity </w:t>
      </w:r>
      <w:r>
        <w:rPr>
          <w:rFonts w:ascii="dotum" w:eastAsia="돋움" w:hAnsi="dotum"/>
          <w:color w:val="666666"/>
          <w:sz w:val="18"/>
          <w:szCs w:val="18"/>
        </w:rPr>
        <w:t>시작</w:t>
      </w:r>
      <w:r>
        <w:rPr>
          <w:rFonts w:ascii="dotum" w:eastAsia="돋움" w:hAnsi="dotum"/>
          <w:color w:val="666666"/>
          <w:sz w:val="18"/>
          <w:szCs w:val="18"/>
        </w:rPr>
        <w:t xml:space="preserve"> </w:t>
      </w:r>
      <w:r>
        <w:rPr>
          <w:rFonts w:ascii="dotum" w:eastAsia="돋움" w:hAnsi="dotum"/>
          <w:color w:val="666666"/>
          <w:sz w:val="18"/>
          <w:szCs w:val="18"/>
        </w:rPr>
        <w:t>할</w:t>
      </w:r>
      <w:r>
        <w:rPr>
          <w:rFonts w:ascii="dotum" w:eastAsia="돋움" w:hAnsi="dotum"/>
          <w:color w:val="666666"/>
          <w:sz w:val="18"/>
          <w:szCs w:val="18"/>
        </w:rPr>
        <w:t xml:space="preserve"> </w:t>
      </w:r>
      <w:r>
        <w:rPr>
          <w:rFonts w:ascii="dotum" w:eastAsia="돋움" w:hAnsi="dotum"/>
          <w:color w:val="666666"/>
          <w:sz w:val="18"/>
          <w:szCs w:val="18"/>
        </w:rPr>
        <w:t>때</w:t>
      </w:r>
      <w:r>
        <w:rPr>
          <w:rFonts w:ascii="dotum" w:eastAsia="돋움" w:hAnsi="dotum"/>
          <w:color w:val="666666"/>
          <w:sz w:val="18"/>
          <w:szCs w:val="18"/>
        </w:rPr>
        <w:t>,</w:t>
      </w:r>
      <w:r>
        <w:rPr>
          <w:rFonts w:ascii="dotum" w:eastAsia="돋움" w:hAnsi="dotum"/>
          <w:color w:val="666666"/>
          <w:sz w:val="18"/>
          <w:szCs w:val="18"/>
        </w:rPr>
        <w:br/>
        <w:t xml:space="preserve">onCreate() </w:t>
      </w:r>
      <w:r>
        <w:rPr>
          <w:rFonts w:ascii="dotum" w:eastAsia="돋움" w:hAnsi="dotum"/>
          <w:color w:val="666666"/>
          <w:sz w:val="18"/>
          <w:szCs w:val="18"/>
        </w:rPr>
        <w:t>함수에서</w:t>
      </w:r>
      <w:r>
        <w:rPr>
          <w:rFonts w:ascii="dotum" w:eastAsia="돋움" w:hAnsi="dotum"/>
          <w:color w:val="666666"/>
          <w:sz w:val="18"/>
          <w:szCs w:val="18"/>
        </w:rPr>
        <w:t xml:space="preserve"> </w:t>
      </w:r>
      <w:r>
        <w:rPr>
          <w:rFonts w:ascii="dotum" w:eastAsia="돋움" w:hAnsi="dotum"/>
          <w:color w:val="666666"/>
          <w:sz w:val="18"/>
          <w:szCs w:val="18"/>
        </w:rPr>
        <w:t>바로</w:t>
      </w:r>
      <w:r>
        <w:rPr>
          <w:rFonts w:ascii="dotum" w:eastAsia="돋움" w:hAnsi="dotum"/>
          <w:color w:val="666666"/>
          <w:sz w:val="18"/>
          <w:szCs w:val="18"/>
        </w:rPr>
        <w:t xml:space="preserve"> View::getWidth() </w:t>
      </w:r>
      <w:r>
        <w:rPr>
          <w:rFonts w:ascii="dotum" w:eastAsia="돋움" w:hAnsi="dotum"/>
          <w:color w:val="666666"/>
          <w:sz w:val="18"/>
          <w:szCs w:val="18"/>
        </w:rPr>
        <w:t>나</w:t>
      </w:r>
      <w:r>
        <w:rPr>
          <w:rFonts w:ascii="dotum" w:eastAsia="돋움" w:hAnsi="dotum"/>
          <w:color w:val="666666"/>
          <w:sz w:val="18"/>
          <w:szCs w:val="18"/>
        </w:rPr>
        <w:t xml:space="preserve"> View::getHeight() </w:t>
      </w:r>
      <w:r>
        <w:rPr>
          <w:rFonts w:ascii="dotum" w:eastAsia="돋움" w:hAnsi="dotum"/>
          <w:color w:val="666666"/>
          <w:sz w:val="18"/>
          <w:szCs w:val="18"/>
        </w:rPr>
        <w:t>를</w:t>
      </w:r>
      <w:r>
        <w:rPr>
          <w:rFonts w:ascii="dotum" w:eastAsia="돋움" w:hAnsi="dotum"/>
          <w:color w:val="666666"/>
          <w:sz w:val="18"/>
          <w:szCs w:val="18"/>
        </w:rPr>
        <w:t xml:space="preserve"> </w:t>
      </w:r>
      <w:r>
        <w:rPr>
          <w:rFonts w:ascii="dotum" w:eastAsia="돋움" w:hAnsi="dotum"/>
          <w:color w:val="666666"/>
          <w:sz w:val="18"/>
          <w:szCs w:val="18"/>
        </w:rPr>
        <w:t>호출하면</w:t>
      </w:r>
      <w:r>
        <w:rPr>
          <w:rFonts w:ascii="dotum" w:eastAsia="돋움" w:hAnsi="dotum"/>
          <w:color w:val="666666"/>
          <w:sz w:val="18"/>
          <w:szCs w:val="18"/>
        </w:rPr>
        <w:t xml:space="preserve"> 0</w:t>
      </w:r>
      <w:r>
        <w:rPr>
          <w:rFonts w:ascii="dotum" w:eastAsia="돋움" w:hAnsi="dotum"/>
          <w:color w:val="666666"/>
          <w:sz w:val="18"/>
          <w:szCs w:val="18"/>
        </w:rPr>
        <w:t>을</w:t>
      </w:r>
      <w:r>
        <w:rPr>
          <w:rFonts w:ascii="dotum" w:eastAsia="돋움" w:hAnsi="dotum"/>
          <w:color w:val="666666"/>
          <w:sz w:val="18"/>
          <w:szCs w:val="18"/>
        </w:rPr>
        <w:t xml:space="preserve"> </w:t>
      </w:r>
      <w:r>
        <w:rPr>
          <w:rFonts w:ascii="dotum" w:eastAsia="돋움" w:hAnsi="dotum"/>
          <w:color w:val="666666"/>
          <w:sz w:val="18"/>
          <w:szCs w:val="18"/>
        </w:rPr>
        <w:t>반환한다</w:t>
      </w:r>
      <w:r>
        <w:rPr>
          <w:rFonts w:ascii="dotum" w:eastAsia="돋움" w:hAnsi="dotum"/>
          <w:color w:val="666666"/>
          <w:sz w:val="18"/>
          <w:szCs w:val="18"/>
        </w:rPr>
        <w:t>.</w:t>
      </w:r>
      <w:r>
        <w:rPr>
          <w:rFonts w:ascii="dotum" w:eastAsia="돋움" w:hAnsi="dotum"/>
          <w:color w:val="666666"/>
          <w:sz w:val="18"/>
          <w:szCs w:val="18"/>
        </w:rPr>
        <w:br/>
      </w:r>
      <w:r>
        <w:rPr>
          <w:rFonts w:ascii="dotum" w:eastAsia="돋움" w:hAnsi="dotum"/>
          <w:color w:val="666666"/>
          <w:sz w:val="18"/>
          <w:szCs w:val="18"/>
        </w:rPr>
        <w:t>요럴</w:t>
      </w:r>
      <w:r>
        <w:rPr>
          <w:rStyle w:val="apple-converted-space"/>
          <w:rFonts w:ascii="dotum" w:eastAsia="돋움" w:hAnsi="dotum"/>
          <w:color w:val="666666"/>
        </w:rPr>
        <w:t> </w:t>
      </w:r>
      <w:r>
        <w:rPr>
          <w:rFonts w:ascii="dotum" w:eastAsia="돋움" w:hAnsi="dotum"/>
          <w:color w:val="666666"/>
          <w:sz w:val="18"/>
          <w:szCs w:val="18"/>
        </w:rPr>
        <w:t>때</w:t>
      </w:r>
      <w:r>
        <w:rPr>
          <w:rFonts w:ascii="dotum" w:eastAsia="돋움" w:hAnsi="dotum"/>
          <w:color w:val="666666"/>
          <w:sz w:val="18"/>
          <w:szCs w:val="18"/>
        </w:rPr>
        <w:t xml:space="preserve">, </w:t>
      </w:r>
      <w:r>
        <w:rPr>
          <w:rFonts w:ascii="dotum" w:eastAsia="돋움" w:hAnsi="dotum"/>
          <w:color w:val="666666"/>
          <w:sz w:val="18"/>
          <w:szCs w:val="18"/>
        </w:rPr>
        <w:t>다음과</w:t>
      </w:r>
      <w:r>
        <w:rPr>
          <w:rFonts w:ascii="dotum" w:eastAsia="돋움" w:hAnsi="dotum"/>
          <w:color w:val="666666"/>
          <w:sz w:val="18"/>
          <w:szCs w:val="18"/>
        </w:rPr>
        <w:t xml:space="preserve"> </w:t>
      </w:r>
      <w:r>
        <w:rPr>
          <w:rFonts w:ascii="dotum" w:eastAsia="돋움" w:hAnsi="dotum"/>
          <w:color w:val="666666"/>
          <w:sz w:val="18"/>
          <w:szCs w:val="18"/>
        </w:rPr>
        <w:t>같이</w:t>
      </w:r>
      <w:r>
        <w:rPr>
          <w:rFonts w:ascii="dotum" w:eastAsia="돋움" w:hAnsi="dotum"/>
          <w:color w:val="666666"/>
          <w:sz w:val="18"/>
          <w:szCs w:val="18"/>
        </w:rPr>
        <w:t xml:space="preserve"> </w:t>
      </w:r>
      <w:r>
        <w:rPr>
          <w:rFonts w:ascii="dotum" w:eastAsia="돋움" w:hAnsi="dotum"/>
          <w:color w:val="666666"/>
          <w:sz w:val="18"/>
          <w:szCs w:val="18"/>
        </w:rPr>
        <w:t>하면</w:t>
      </w:r>
      <w:r>
        <w:rPr>
          <w:rFonts w:ascii="dotum" w:eastAsia="돋움" w:hAnsi="dotum"/>
          <w:color w:val="666666"/>
          <w:sz w:val="18"/>
          <w:szCs w:val="18"/>
        </w:rPr>
        <w:t xml:space="preserve"> </w:t>
      </w:r>
      <w:r>
        <w:rPr>
          <w:rFonts w:ascii="dotum" w:eastAsia="돋움" w:hAnsi="dotum"/>
          <w:color w:val="666666"/>
          <w:sz w:val="18"/>
          <w:szCs w:val="18"/>
        </w:rPr>
        <w:t>크기가</w:t>
      </w:r>
      <w:r>
        <w:rPr>
          <w:rFonts w:ascii="dotum" w:eastAsia="돋움" w:hAnsi="dotum"/>
          <w:color w:val="666666"/>
          <w:sz w:val="18"/>
          <w:szCs w:val="18"/>
        </w:rPr>
        <w:t xml:space="preserve"> </w:t>
      </w:r>
      <w:r>
        <w:rPr>
          <w:rFonts w:ascii="dotum" w:eastAsia="돋움" w:hAnsi="dotum"/>
          <w:color w:val="666666"/>
          <w:sz w:val="18"/>
          <w:szCs w:val="18"/>
        </w:rPr>
        <w:t>얻어진다</w:t>
      </w:r>
      <w:r>
        <w:rPr>
          <w:rFonts w:ascii="dotum" w:eastAsia="돋움" w:hAnsi="dotum"/>
          <w:color w:val="666666"/>
          <w:sz w:val="18"/>
          <w:szCs w:val="18"/>
        </w:rPr>
        <w:t>.</w:t>
      </w:r>
      <w:r>
        <w:rPr>
          <w:rFonts w:ascii="dotum" w:eastAsia="돋움" w:hAnsi="dotum"/>
          <w:color w:val="666666"/>
          <w:sz w:val="18"/>
          <w:szCs w:val="18"/>
        </w:rPr>
        <w:br/>
      </w:r>
      <w:r>
        <w:rPr>
          <w:rFonts w:ascii="dotum" w:eastAsia="돋움" w:hAnsi="dotum"/>
          <w:color w:val="666666"/>
          <w:sz w:val="18"/>
          <w:szCs w:val="18"/>
        </w:rPr>
        <w:t>혹시</w:t>
      </w:r>
      <w:r>
        <w:rPr>
          <w:rFonts w:ascii="dotum" w:eastAsia="돋움" w:hAnsi="dotum"/>
          <w:color w:val="666666"/>
          <w:sz w:val="18"/>
          <w:szCs w:val="18"/>
        </w:rPr>
        <w:t xml:space="preserve"> </w:t>
      </w:r>
      <w:r>
        <w:rPr>
          <w:rFonts w:ascii="dotum" w:eastAsia="돋움" w:hAnsi="dotum"/>
          <w:color w:val="666666"/>
          <w:sz w:val="18"/>
          <w:szCs w:val="18"/>
        </w:rPr>
        <w:t>더</w:t>
      </w:r>
      <w:r>
        <w:rPr>
          <w:rFonts w:ascii="dotum" w:eastAsia="돋움" w:hAnsi="dotum"/>
          <w:color w:val="666666"/>
          <w:sz w:val="18"/>
          <w:szCs w:val="18"/>
        </w:rPr>
        <w:t xml:space="preserve"> </w:t>
      </w:r>
      <w:r>
        <w:rPr>
          <w:rFonts w:ascii="dotum" w:eastAsia="돋움" w:hAnsi="dotum"/>
          <w:color w:val="666666"/>
          <w:sz w:val="18"/>
          <w:szCs w:val="18"/>
        </w:rPr>
        <w:t>좋은</w:t>
      </w:r>
      <w:r>
        <w:rPr>
          <w:rFonts w:ascii="dotum" w:eastAsia="돋움" w:hAnsi="dotum"/>
          <w:color w:val="666666"/>
          <w:sz w:val="18"/>
          <w:szCs w:val="18"/>
        </w:rPr>
        <w:t xml:space="preserve"> </w:t>
      </w:r>
      <w:r>
        <w:rPr>
          <w:rFonts w:ascii="dotum" w:eastAsia="돋움" w:hAnsi="dotum"/>
          <w:color w:val="666666"/>
          <w:sz w:val="18"/>
          <w:szCs w:val="18"/>
        </w:rPr>
        <w:t>방법</w:t>
      </w:r>
      <w:r>
        <w:rPr>
          <w:rFonts w:ascii="dotum" w:eastAsia="돋움" w:hAnsi="dotum"/>
          <w:color w:val="666666"/>
          <w:sz w:val="18"/>
          <w:szCs w:val="18"/>
        </w:rPr>
        <w:t xml:space="preserve"> </w:t>
      </w:r>
      <w:r>
        <w:rPr>
          <w:rFonts w:ascii="dotum" w:eastAsia="돋움" w:hAnsi="dotum"/>
          <w:color w:val="666666"/>
          <w:sz w:val="18"/>
          <w:szCs w:val="18"/>
        </w:rPr>
        <w:t>알고</w:t>
      </w:r>
      <w:r>
        <w:rPr>
          <w:rFonts w:ascii="dotum" w:eastAsia="돋움" w:hAnsi="dotum"/>
          <w:color w:val="666666"/>
          <w:sz w:val="18"/>
          <w:szCs w:val="18"/>
        </w:rPr>
        <w:t xml:space="preserve"> </w:t>
      </w:r>
      <w:r>
        <w:rPr>
          <w:rFonts w:ascii="dotum" w:eastAsia="돋움" w:hAnsi="dotum"/>
          <w:color w:val="666666"/>
          <w:sz w:val="18"/>
          <w:szCs w:val="18"/>
        </w:rPr>
        <w:t>계신다면</w:t>
      </w:r>
      <w:r>
        <w:rPr>
          <w:rFonts w:ascii="dotum" w:eastAsia="돋움" w:hAnsi="dotum"/>
          <w:color w:val="666666"/>
          <w:sz w:val="18"/>
          <w:szCs w:val="18"/>
        </w:rPr>
        <w:t xml:space="preserve"> </w:t>
      </w:r>
      <w:r>
        <w:rPr>
          <w:rFonts w:ascii="dotum" w:eastAsia="돋움" w:hAnsi="dotum"/>
          <w:color w:val="666666"/>
          <w:sz w:val="18"/>
          <w:szCs w:val="18"/>
        </w:rPr>
        <w:t>리플</w:t>
      </w:r>
      <w:r>
        <w:rPr>
          <w:rFonts w:ascii="dotum" w:eastAsia="돋움" w:hAnsi="dotum"/>
          <w:color w:val="666666"/>
          <w:sz w:val="18"/>
          <w:szCs w:val="18"/>
        </w:rPr>
        <w:t xml:space="preserve"> </w:t>
      </w:r>
      <w:r>
        <w:rPr>
          <w:rFonts w:ascii="dotum" w:eastAsia="돋움" w:hAnsi="dotum"/>
          <w:color w:val="666666"/>
          <w:sz w:val="18"/>
          <w:szCs w:val="18"/>
        </w:rPr>
        <w:t>달아주시길</w:t>
      </w:r>
      <w:r>
        <w:rPr>
          <w:rFonts w:ascii="dotum" w:eastAsia="돋움" w:hAnsi="dotum"/>
          <w:color w:val="666666"/>
          <w:sz w:val="18"/>
          <w:szCs w:val="18"/>
        </w:rPr>
        <w:t xml:space="preserve"> ...</w:t>
      </w:r>
      <w:r>
        <w:rPr>
          <w:rFonts w:ascii="dotum" w:eastAsia="돋움" w:hAnsi="dotum"/>
          <w:color w:val="666666"/>
          <w:sz w:val="18"/>
          <w:szCs w:val="18"/>
        </w:rPr>
        <w:br/>
      </w:r>
      <w:hyperlink r:id="rId177" w:history="1">
        <w:r>
          <w:rPr>
            <w:rStyle w:val="a4"/>
            <w:rFonts w:ascii="Verdana" w:eastAsia="돋움" w:hAnsi="Verdana"/>
            <w:color w:val="A0A0A0"/>
            <w:sz w:val="14"/>
            <w:szCs w:val="14"/>
            <w:u w:val="none"/>
            <w:bdr w:val="none" w:sz="0" w:space="0" w:color="auto" w:frame="1"/>
          </w:rPr>
          <w:t>view plain</w:t>
        </w:r>
      </w:hyperlink>
      <w:hyperlink r:id="rId178" w:history="1">
        <w:r>
          <w:rPr>
            <w:rStyle w:val="a4"/>
            <w:rFonts w:ascii="Verdana" w:eastAsia="돋움" w:hAnsi="Verdana"/>
            <w:color w:val="A0A0A0"/>
            <w:sz w:val="14"/>
            <w:szCs w:val="14"/>
            <w:u w:val="none"/>
            <w:bdr w:val="none" w:sz="0" w:space="0" w:color="auto" w:frame="1"/>
          </w:rPr>
          <w:t>copy to clipboard</w:t>
        </w:r>
      </w:hyperlink>
      <w:hyperlink r:id="rId179" w:history="1">
        <w:r>
          <w:rPr>
            <w:rStyle w:val="a4"/>
            <w:rFonts w:ascii="Verdana" w:eastAsia="돋움" w:hAnsi="Verdana"/>
            <w:color w:val="A0A0A0"/>
            <w:sz w:val="14"/>
            <w:szCs w:val="14"/>
            <w:u w:val="none"/>
            <w:bdr w:val="none" w:sz="0" w:space="0" w:color="auto" w:frame="1"/>
          </w:rPr>
          <w:t>print</w:t>
        </w:r>
      </w:hyperlink>
      <w:hyperlink r:id="rId180" w:history="1">
        <w:r>
          <w:rPr>
            <w:rStyle w:val="a4"/>
            <w:rFonts w:ascii="Verdana" w:eastAsia="돋움" w:hAnsi="Verdana"/>
            <w:color w:val="A0A0A0"/>
            <w:sz w:val="14"/>
            <w:szCs w:val="14"/>
            <w:u w:val="none"/>
            <w:bdr w:val="none" w:sz="0" w:space="0" w:color="auto" w:frame="1"/>
          </w:rPr>
          <w:t>?</w:t>
        </w:r>
      </w:hyperlink>
    </w:p>
    <w:p w:rsidR="00F9028F" w:rsidRDefault="00F9028F" w:rsidP="009D446F">
      <w:pPr>
        <w:spacing w:after="240" w:line="270" w:lineRule="atLeast"/>
        <w:rPr>
          <w:rFonts w:ascii="Consolas" w:eastAsia="돋움" w:hAnsi="Consolas"/>
          <w:color w:val="5C5C5C"/>
          <w:sz w:val="18"/>
          <w:szCs w:val="18"/>
        </w:rPr>
      </w:pPr>
      <w:r>
        <w:rPr>
          <w:rStyle w:val="comment"/>
          <w:rFonts w:ascii="Consolas" w:eastAsia="돋움" w:hAnsi="Consolas"/>
          <w:color w:val="008200"/>
          <w:sz w:val="18"/>
          <w:szCs w:val="18"/>
          <w:bdr w:val="none" w:sz="0" w:space="0" w:color="auto" w:frame="1"/>
        </w:rPr>
        <w:t>// import android.view.Display;</w:t>
      </w:r>
      <w:r>
        <w:rPr>
          <w:rFonts w:ascii="Consolas" w:eastAsia="돋움" w:hAnsi="Consolas"/>
          <w:color w:val="000000"/>
          <w:sz w:val="18"/>
          <w:szCs w:val="18"/>
          <w:bdr w:val="none" w:sz="0" w:space="0" w:color="auto" w:frame="1"/>
        </w:rPr>
        <w:t>  </w:t>
      </w:r>
    </w:p>
    <w:p w:rsidR="00F9028F" w:rsidRDefault="00F9028F" w:rsidP="00F9028F">
      <w:pPr>
        <w:widowControl/>
        <w:numPr>
          <w:ilvl w:val="0"/>
          <w:numId w:val="3"/>
        </w:numPr>
        <w:pBdr>
          <w:left w:val="single" w:sz="18" w:space="0" w:color="6CE26C"/>
        </w:pBdr>
        <w:shd w:val="clear" w:color="auto" w:fill="F8F8F8"/>
        <w:wordWrap/>
        <w:autoSpaceDE/>
        <w:autoSpaceDN/>
        <w:spacing w:beforeAutospacing="1" w:afterAutospacing="1" w:line="210" w:lineRule="atLeast"/>
        <w:jc w:val="left"/>
        <w:rPr>
          <w:rFonts w:ascii="Consolas" w:eastAsia="돋움" w:hAnsi="Consolas"/>
          <w:color w:val="5C5C5C"/>
          <w:sz w:val="18"/>
          <w:szCs w:val="18"/>
        </w:rPr>
      </w:pPr>
      <w:r>
        <w:rPr>
          <w:rStyle w:val="comment"/>
          <w:rFonts w:ascii="Consolas" w:eastAsia="돋움" w:hAnsi="Consolas"/>
          <w:color w:val="008200"/>
          <w:sz w:val="18"/>
          <w:szCs w:val="18"/>
          <w:bdr w:val="none" w:sz="0" w:space="0" w:color="auto" w:frame="1"/>
        </w:rPr>
        <w:t>// import android.view.WindowManager</w:t>
      </w:r>
      <w:r>
        <w:rPr>
          <w:rFonts w:ascii="Consolas" w:eastAsia="돋움" w:hAnsi="Consolas"/>
          <w:color w:val="000000"/>
          <w:sz w:val="18"/>
          <w:szCs w:val="18"/>
          <w:bdr w:val="none" w:sz="0" w:space="0" w:color="auto" w:frame="1"/>
        </w:rPr>
        <w:t>  </w:t>
      </w:r>
    </w:p>
    <w:p w:rsidR="00F9028F" w:rsidRDefault="00F9028F" w:rsidP="00F9028F">
      <w:pPr>
        <w:widowControl/>
        <w:numPr>
          <w:ilvl w:val="0"/>
          <w:numId w:val="3"/>
        </w:numPr>
        <w:pBdr>
          <w:left w:val="single" w:sz="18" w:space="0" w:color="6CE26C"/>
        </w:pBdr>
        <w:shd w:val="clear" w:color="auto" w:fill="FFFFFF"/>
        <w:wordWrap/>
        <w:autoSpaceDE/>
        <w:autoSpaceDN/>
        <w:spacing w:beforeAutospacing="1" w:afterAutospacing="1" w:line="210" w:lineRule="atLeast"/>
        <w:jc w:val="left"/>
        <w:rPr>
          <w:rFonts w:ascii="Consolas" w:eastAsia="돋움" w:hAnsi="Consolas"/>
          <w:color w:val="5C5C5C"/>
          <w:sz w:val="18"/>
          <w:szCs w:val="18"/>
        </w:rPr>
      </w:pPr>
      <w:r>
        <w:rPr>
          <w:rStyle w:val="comment"/>
          <w:rFonts w:ascii="Consolas" w:eastAsia="돋움" w:hAnsi="Consolas"/>
          <w:color w:val="008200"/>
          <w:sz w:val="18"/>
          <w:szCs w:val="18"/>
          <w:bdr w:val="none" w:sz="0" w:space="0" w:color="auto" w:frame="1"/>
        </w:rPr>
        <w:t>// ...</w:t>
      </w:r>
      <w:r>
        <w:rPr>
          <w:rFonts w:ascii="Consolas" w:eastAsia="돋움" w:hAnsi="Consolas"/>
          <w:color w:val="000000"/>
          <w:sz w:val="18"/>
          <w:szCs w:val="18"/>
          <w:bdr w:val="none" w:sz="0" w:space="0" w:color="auto" w:frame="1"/>
        </w:rPr>
        <w:t>  </w:t>
      </w:r>
    </w:p>
    <w:p w:rsidR="00F9028F" w:rsidRDefault="00F9028F" w:rsidP="00F9028F">
      <w:pPr>
        <w:widowControl/>
        <w:numPr>
          <w:ilvl w:val="0"/>
          <w:numId w:val="3"/>
        </w:numPr>
        <w:pBdr>
          <w:left w:val="single" w:sz="18" w:space="0" w:color="6CE26C"/>
        </w:pBdr>
        <w:shd w:val="clear" w:color="auto" w:fill="F8F8F8"/>
        <w:wordWrap/>
        <w:autoSpaceDE/>
        <w:autoSpaceDN/>
        <w:spacing w:beforeAutospacing="1" w:afterAutospacing="1" w:line="210" w:lineRule="atLeast"/>
        <w:jc w:val="left"/>
        <w:rPr>
          <w:rFonts w:ascii="Consolas" w:eastAsia="돋움" w:hAnsi="Consolas"/>
          <w:color w:val="5C5C5C"/>
          <w:sz w:val="18"/>
          <w:szCs w:val="18"/>
        </w:rPr>
      </w:pPr>
      <w:r>
        <w:rPr>
          <w:rFonts w:ascii="Consolas" w:eastAsia="돋움" w:hAnsi="Consolas"/>
          <w:color w:val="000000"/>
          <w:sz w:val="18"/>
          <w:szCs w:val="18"/>
          <w:bdr w:val="none" w:sz="0" w:space="0" w:color="auto" w:frame="1"/>
        </w:rPr>
        <w:t>    Display display = ((WindowManager) getSystemService(Context.WINDOW_SERVICE)).getDefaultDisplay();  </w:t>
      </w:r>
    </w:p>
    <w:p w:rsidR="00F9028F" w:rsidRDefault="00F9028F" w:rsidP="00F9028F">
      <w:pPr>
        <w:widowControl/>
        <w:numPr>
          <w:ilvl w:val="0"/>
          <w:numId w:val="3"/>
        </w:numPr>
        <w:pBdr>
          <w:left w:val="single" w:sz="18" w:space="0" w:color="6CE26C"/>
        </w:pBdr>
        <w:shd w:val="clear" w:color="auto" w:fill="FFFFFF"/>
        <w:wordWrap/>
        <w:autoSpaceDE/>
        <w:autoSpaceDN/>
        <w:spacing w:beforeAutospacing="1" w:afterAutospacing="1" w:line="210" w:lineRule="atLeast"/>
        <w:jc w:val="left"/>
        <w:rPr>
          <w:rFonts w:ascii="Consolas" w:eastAsia="돋움" w:hAnsi="Consolas"/>
          <w:color w:val="5C5C5C"/>
          <w:sz w:val="18"/>
          <w:szCs w:val="18"/>
        </w:rPr>
      </w:pPr>
      <w:r>
        <w:rPr>
          <w:rFonts w:ascii="Consolas" w:eastAsia="돋움" w:hAnsi="Consolas"/>
          <w:color w:val="000000"/>
          <w:sz w:val="18"/>
          <w:szCs w:val="18"/>
          <w:bdr w:val="none" w:sz="0" w:space="0" w:color="auto" w:frame="1"/>
        </w:rPr>
        <w:t>    </w:t>
      </w:r>
      <w:r>
        <w:rPr>
          <w:rStyle w:val="datatypes"/>
          <w:rFonts w:ascii="Consolas" w:eastAsia="돋움" w:hAnsi="Consolas"/>
          <w:b/>
          <w:bCs/>
          <w:color w:val="2E8B57"/>
          <w:sz w:val="18"/>
          <w:szCs w:val="18"/>
          <w:bdr w:val="none" w:sz="0" w:space="0" w:color="auto" w:frame="1"/>
        </w:rPr>
        <w:t>int</w:t>
      </w:r>
      <w:r>
        <w:rPr>
          <w:rFonts w:ascii="Consolas" w:eastAsia="돋움" w:hAnsi="Consolas"/>
          <w:color w:val="000000"/>
          <w:sz w:val="18"/>
          <w:szCs w:val="18"/>
          <w:bdr w:val="none" w:sz="0" w:space="0" w:color="auto" w:frame="1"/>
        </w:rPr>
        <w:t> width = display.getWidth();  </w:t>
      </w:r>
    </w:p>
    <w:p w:rsidR="00F9028F" w:rsidRDefault="00F9028F" w:rsidP="00F9028F">
      <w:pPr>
        <w:widowControl/>
        <w:numPr>
          <w:ilvl w:val="0"/>
          <w:numId w:val="3"/>
        </w:numPr>
        <w:pBdr>
          <w:left w:val="single" w:sz="18" w:space="0" w:color="6CE26C"/>
        </w:pBdr>
        <w:shd w:val="clear" w:color="auto" w:fill="F8F8F8"/>
        <w:wordWrap/>
        <w:autoSpaceDE/>
        <w:autoSpaceDN/>
        <w:spacing w:beforeAutospacing="1" w:afterAutospacing="1" w:line="210" w:lineRule="atLeast"/>
        <w:jc w:val="left"/>
        <w:rPr>
          <w:rFonts w:ascii="Consolas" w:eastAsia="돋움" w:hAnsi="Consolas"/>
          <w:color w:val="5C5C5C"/>
          <w:sz w:val="18"/>
          <w:szCs w:val="18"/>
        </w:rPr>
      </w:pPr>
      <w:r>
        <w:rPr>
          <w:rFonts w:ascii="Consolas" w:eastAsia="돋움" w:hAnsi="Consolas"/>
          <w:color w:val="000000"/>
          <w:sz w:val="18"/>
          <w:szCs w:val="18"/>
          <w:bdr w:val="none" w:sz="0" w:space="0" w:color="auto" w:frame="1"/>
        </w:rPr>
        <w:t>    </w:t>
      </w:r>
      <w:r>
        <w:rPr>
          <w:rStyle w:val="datatypes"/>
          <w:rFonts w:ascii="Consolas" w:eastAsia="돋움" w:hAnsi="Consolas"/>
          <w:b/>
          <w:bCs/>
          <w:color w:val="2E8B57"/>
          <w:sz w:val="18"/>
          <w:szCs w:val="18"/>
          <w:bdr w:val="none" w:sz="0" w:space="0" w:color="auto" w:frame="1"/>
        </w:rPr>
        <w:t>int</w:t>
      </w:r>
      <w:r>
        <w:rPr>
          <w:rFonts w:ascii="Consolas" w:eastAsia="돋움" w:hAnsi="Consolas"/>
          <w:color w:val="000000"/>
          <w:sz w:val="18"/>
          <w:szCs w:val="18"/>
          <w:bdr w:val="none" w:sz="0" w:space="0" w:color="auto" w:frame="1"/>
        </w:rPr>
        <w:t> height = diplay.getHeght();  </w:t>
      </w:r>
    </w:p>
    <w:p w:rsidR="0062704D" w:rsidRPr="0062704D" w:rsidRDefault="0062704D" w:rsidP="0062704D">
      <w:pPr>
        <w:pStyle w:val="aa"/>
        <w:numPr>
          <w:ilvl w:val="0"/>
          <w:numId w:val="3"/>
        </w:numPr>
        <w:wordWrap/>
        <w:adjustRightInd w:val="0"/>
        <w:ind w:leftChars="0"/>
        <w:jc w:val="left"/>
        <w:rPr>
          <w:rFonts w:ascii="Courier New" w:hAnsi="Courier New" w:cs="Courier New"/>
          <w:kern w:val="0"/>
          <w:szCs w:val="20"/>
        </w:rPr>
      </w:pPr>
      <w:r w:rsidRPr="0062704D">
        <w:rPr>
          <w:rFonts w:ascii="Courier New" w:hAnsi="Courier New" w:cs="Courier New"/>
          <w:color w:val="000000"/>
          <w:kern w:val="0"/>
          <w:szCs w:val="20"/>
        </w:rPr>
        <w:tab/>
        <w:t>android.view.</w:t>
      </w:r>
      <w:r w:rsidRPr="0062704D">
        <w:rPr>
          <w:rFonts w:ascii="Courier New" w:hAnsi="Courier New" w:cs="Courier New"/>
          <w:b/>
          <w:bCs/>
          <w:color w:val="005032"/>
          <w:kern w:val="0"/>
          <w:szCs w:val="20"/>
        </w:rPr>
        <w:t>Display</w:t>
      </w:r>
      <w:r w:rsidRPr="0062704D">
        <w:rPr>
          <w:rFonts w:ascii="Courier New" w:hAnsi="Courier New" w:cs="Courier New"/>
          <w:color w:val="000000"/>
          <w:kern w:val="0"/>
          <w:szCs w:val="20"/>
        </w:rPr>
        <w:t xml:space="preserve"> displays = ((WindowManager) </w:t>
      </w:r>
      <w:r w:rsidRPr="0062704D">
        <w:rPr>
          <w:rFonts w:ascii="Courier New" w:hAnsi="Courier New" w:cs="Courier New"/>
          <w:b/>
          <w:bCs/>
          <w:color w:val="008080"/>
          <w:kern w:val="0"/>
          <w:szCs w:val="20"/>
        </w:rPr>
        <w:t>getApplicationContext</w:t>
      </w:r>
      <w:r w:rsidRPr="0062704D">
        <w:rPr>
          <w:rFonts w:ascii="Courier New" w:hAnsi="Courier New" w:cs="Courier New"/>
          <w:color w:val="000000"/>
          <w:kern w:val="0"/>
          <w:szCs w:val="20"/>
        </w:rPr>
        <w:t>().</w:t>
      </w:r>
      <w:r w:rsidRPr="0062704D">
        <w:rPr>
          <w:rFonts w:ascii="Courier New" w:hAnsi="Courier New" w:cs="Courier New"/>
          <w:b/>
          <w:bCs/>
          <w:color w:val="008080"/>
          <w:kern w:val="0"/>
          <w:szCs w:val="20"/>
        </w:rPr>
        <w:t>getSystemService</w:t>
      </w:r>
      <w:r w:rsidRPr="0062704D">
        <w:rPr>
          <w:rFonts w:ascii="Courier New" w:hAnsi="Courier New" w:cs="Courier New"/>
          <w:color w:val="000000"/>
          <w:kern w:val="0"/>
          <w:szCs w:val="20"/>
        </w:rPr>
        <w:t>(</w:t>
      </w:r>
      <w:r w:rsidRPr="0062704D">
        <w:rPr>
          <w:rFonts w:ascii="Courier New" w:hAnsi="Courier New" w:cs="Courier New"/>
          <w:b/>
          <w:bCs/>
          <w:color w:val="008080"/>
          <w:kern w:val="0"/>
          <w:szCs w:val="20"/>
        </w:rPr>
        <w:t>getApplicationContext</w:t>
      </w:r>
      <w:r w:rsidRPr="0062704D">
        <w:rPr>
          <w:rFonts w:ascii="Courier New" w:hAnsi="Courier New" w:cs="Courier New"/>
          <w:color w:val="000000"/>
          <w:kern w:val="0"/>
          <w:szCs w:val="20"/>
        </w:rPr>
        <w:t>().</w:t>
      </w:r>
      <w:r w:rsidRPr="0062704D">
        <w:rPr>
          <w:rFonts w:ascii="Courier New" w:hAnsi="Courier New" w:cs="Courier New"/>
          <w:i/>
          <w:iCs/>
          <w:color w:val="0000C0"/>
          <w:kern w:val="0"/>
          <w:szCs w:val="20"/>
          <w:u w:val="single"/>
        </w:rPr>
        <w:t>WINDOW_SERVICE</w:t>
      </w:r>
      <w:r w:rsidRPr="0062704D">
        <w:rPr>
          <w:rFonts w:ascii="Courier New" w:hAnsi="Courier New" w:cs="Courier New"/>
          <w:color w:val="000000"/>
          <w:kern w:val="0"/>
          <w:szCs w:val="20"/>
        </w:rPr>
        <w:t>)).</w:t>
      </w:r>
      <w:r w:rsidRPr="0062704D">
        <w:rPr>
          <w:rFonts w:ascii="Courier New" w:hAnsi="Courier New" w:cs="Courier New"/>
          <w:b/>
          <w:bCs/>
          <w:color w:val="008080"/>
          <w:kern w:val="0"/>
          <w:szCs w:val="20"/>
        </w:rPr>
        <w:t>getDefaultDisplay</w:t>
      </w:r>
      <w:r w:rsidRPr="0062704D">
        <w:rPr>
          <w:rFonts w:ascii="Courier New" w:hAnsi="Courier New" w:cs="Courier New"/>
          <w:color w:val="000000"/>
          <w:kern w:val="0"/>
          <w:szCs w:val="20"/>
        </w:rPr>
        <w:t xml:space="preserve">(); </w:t>
      </w:r>
    </w:p>
    <w:p w:rsidR="0062704D" w:rsidRPr="0062704D" w:rsidRDefault="0062704D" w:rsidP="0062704D">
      <w:pPr>
        <w:pStyle w:val="aa"/>
        <w:numPr>
          <w:ilvl w:val="0"/>
          <w:numId w:val="3"/>
        </w:numPr>
        <w:wordWrap/>
        <w:adjustRightInd w:val="0"/>
        <w:ind w:leftChars="0"/>
        <w:jc w:val="left"/>
        <w:rPr>
          <w:rFonts w:ascii="Courier New" w:hAnsi="Courier New" w:cs="Courier New"/>
          <w:kern w:val="0"/>
          <w:szCs w:val="20"/>
        </w:rPr>
      </w:pPr>
      <w:r w:rsidRPr="0062704D">
        <w:rPr>
          <w:rFonts w:ascii="Courier New" w:hAnsi="Courier New" w:cs="Courier New"/>
          <w:color w:val="000000"/>
          <w:kern w:val="0"/>
          <w:szCs w:val="20"/>
        </w:rPr>
        <w:t xml:space="preserve">    </w:t>
      </w:r>
      <w:r w:rsidRPr="0062704D">
        <w:rPr>
          <w:rFonts w:ascii="Courier New" w:hAnsi="Courier New" w:cs="Courier New"/>
          <w:color w:val="000000"/>
          <w:kern w:val="0"/>
          <w:szCs w:val="20"/>
        </w:rPr>
        <w:tab/>
      </w:r>
      <w:r w:rsidRPr="0062704D">
        <w:rPr>
          <w:rFonts w:ascii="Courier New" w:hAnsi="Courier New" w:cs="Courier New"/>
          <w:b/>
          <w:bCs/>
          <w:color w:val="005032"/>
          <w:kern w:val="0"/>
          <w:szCs w:val="20"/>
        </w:rPr>
        <w:t>Log</w:t>
      </w:r>
      <w:r w:rsidRPr="0062704D">
        <w:rPr>
          <w:rFonts w:ascii="Courier New" w:hAnsi="Courier New" w:cs="Courier New"/>
          <w:color w:val="000000"/>
          <w:kern w:val="0"/>
          <w:szCs w:val="20"/>
        </w:rPr>
        <w:t>.</w:t>
      </w:r>
      <w:r w:rsidRPr="0062704D">
        <w:rPr>
          <w:rFonts w:ascii="Courier New" w:hAnsi="Courier New" w:cs="Courier New"/>
          <w:i/>
          <w:iCs/>
          <w:color w:val="000000"/>
          <w:kern w:val="0"/>
          <w:szCs w:val="20"/>
        </w:rPr>
        <w:t>d</w:t>
      </w:r>
      <w:r w:rsidRPr="0062704D">
        <w:rPr>
          <w:rFonts w:ascii="Courier New" w:hAnsi="Courier New" w:cs="Courier New"/>
          <w:color w:val="000000"/>
          <w:kern w:val="0"/>
          <w:szCs w:val="20"/>
        </w:rPr>
        <w:t>(</w:t>
      </w:r>
      <w:r w:rsidRPr="0062704D">
        <w:rPr>
          <w:rFonts w:ascii="Courier New" w:hAnsi="Courier New" w:cs="Courier New"/>
          <w:color w:val="2A00FF"/>
          <w:kern w:val="0"/>
          <w:szCs w:val="20"/>
        </w:rPr>
        <w:t>"display2"</w:t>
      </w:r>
      <w:r w:rsidRPr="0062704D">
        <w:rPr>
          <w:rFonts w:ascii="Courier New" w:hAnsi="Courier New" w:cs="Courier New"/>
          <w:color w:val="000000"/>
          <w:kern w:val="0"/>
          <w:szCs w:val="20"/>
        </w:rPr>
        <w:t xml:space="preserve">, </w:t>
      </w:r>
      <w:r w:rsidRPr="0062704D">
        <w:rPr>
          <w:rFonts w:ascii="Courier New" w:hAnsi="Courier New" w:cs="Courier New"/>
          <w:color w:val="2A00FF"/>
          <w:kern w:val="0"/>
          <w:szCs w:val="20"/>
        </w:rPr>
        <w:t>"w:"</w:t>
      </w:r>
      <w:r w:rsidRPr="0062704D">
        <w:rPr>
          <w:rFonts w:ascii="Courier New" w:hAnsi="Courier New" w:cs="Courier New"/>
          <w:color w:val="000000"/>
          <w:kern w:val="0"/>
          <w:szCs w:val="20"/>
        </w:rPr>
        <w:t xml:space="preserve"> + displays.</w:t>
      </w:r>
      <w:r w:rsidRPr="0062704D">
        <w:rPr>
          <w:rFonts w:ascii="Courier New" w:hAnsi="Courier New" w:cs="Courier New"/>
          <w:b/>
          <w:bCs/>
          <w:color w:val="008080"/>
          <w:kern w:val="0"/>
          <w:szCs w:val="20"/>
        </w:rPr>
        <w:t>getWidth</w:t>
      </w:r>
      <w:r w:rsidRPr="0062704D">
        <w:rPr>
          <w:rFonts w:ascii="Courier New" w:hAnsi="Courier New" w:cs="Courier New"/>
          <w:color w:val="000000"/>
          <w:kern w:val="0"/>
          <w:szCs w:val="20"/>
        </w:rPr>
        <w:t>());</w:t>
      </w:r>
    </w:p>
    <w:p w:rsidR="0062704D" w:rsidRPr="0062704D" w:rsidRDefault="0062704D" w:rsidP="0062704D">
      <w:pPr>
        <w:pStyle w:val="aa"/>
        <w:numPr>
          <w:ilvl w:val="0"/>
          <w:numId w:val="3"/>
        </w:numPr>
        <w:wordWrap/>
        <w:adjustRightInd w:val="0"/>
        <w:ind w:leftChars="0"/>
        <w:jc w:val="left"/>
        <w:rPr>
          <w:rFonts w:ascii="Courier New" w:hAnsi="Courier New" w:cs="Courier New"/>
          <w:kern w:val="0"/>
          <w:szCs w:val="20"/>
        </w:rPr>
      </w:pPr>
      <w:r w:rsidRPr="0062704D">
        <w:rPr>
          <w:rFonts w:ascii="Courier New" w:hAnsi="Courier New" w:cs="Courier New"/>
          <w:color w:val="000000"/>
          <w:kern w:val="0"/>
          <w:szCs w:val="20"/>
        </w:rPr>
        <w:lastRenderedPageBreak/>
        <w:t xml:space="preserve">    </w:t>
      </w:r>
      <w:r w:rsidRPr="0062704D">
        <w:rPr>
          <w:rFonts w:ascii="Courier New" w:hAnsi="Courier New" w:cs="Courier New"/>
          <w:color w:val="000000"/>
          <w:kern w:val="0"/>
          <w:szCs w:val="20"/>
        </w:rPr>
        <w:tab/>
      </w:r>
      <w:r w:rsidRPr="0062704D">
        <w:rPr>
          <w:rFonts w:ascii="Courier New" w:hAnsi="Courier New" w:cs="Courier New"/>
          <w:b/>
          <w:bCs/>
          <w:color w:val="005032"/>
          <w:kern w:val="0"/>
          <w:szCs w:val="20"/>
        </w:rPr>
        <w:t>Log</w:t>
      </w:r>
      <w:r w:rsidRPr="0062704D">
        <w:rPr>
          <w:rFonts w:ascii="Courier New" w:hAnsi="Courier New" w:cs="Courier New"/>
          <w:color w:val="000000"/>
          <w:kern w:val="0"/>
          <w:szCs w:val="20"/>
        </w:rPr>
        <w:t>.</w:t>
      </w:r>
      <w:r w:rsidRPr="0062704D">
        <w:rPr>
          <w:rFonts w:ascii="Courier New" w:hAnsi="Courier New" w:cs="Courier New"/>
          <w:i/>
          <w:iCs/>
          <w:color w:val="000000"/>
          <w:kern w:val="0"/>
          <w:szCs w:val="20"/>
        </w:rPr>
        <w:t>d</w:t>
      </w:r>
      <w:r w:rsidRPr="0062704D">
        <w:rPr>
          <w:rFonts w:ascii="Courier New" w:hAnsi="Courier New" w:cs="Courier New"/>
          <w:color w:val="000000"/>
          <w:kern w:val="0"/>
          <w:szCs w:val="20"/>
        </w:rPr>
        <w:t>(</w:t>
      </w:r>
      <w:r w:rsidRPr="0062704D">
        <w:rPr>
          <w:rFonts w:ascii="Courier New" w:hAnsi="Courier New" w:cs="Courier New"/>
          <w:color w:val="2A00FF"/>
          <w:kern w:val="0"/>
          <w:szCs w:val="20"/>
        </w:rPr>
        <w:t>"display2"</w:t>
      </w:r>
      <w:r w:rsidRPr="0062704D">
        <w:rPr>
          <w:rFonts w:ascii="Courier New" w:hAnsi="Courier New" w:cs="Courier New"/>
          <w:color w:val="000000"/>
          <w:kern w:val="0"/>
          <w:szCs w:val="20"/>
        </w:rPr>
        <w:t xml:space="preserve">, </w:t>
      </w:r>
      <w:r w:rsidRPr="0062704D">
        <w:rPr>
          <w:rFonts w:ascii="Courier New" w:hAnsi="Courier New" w:cs="Courier New"/>
          <w:color w:val="2A00FF"/>
          <w:kern w:val="0"/>
          <w:szCs w:val="20"/>
        </w:rPr>
        <w:t>"h:"</w:t>
      </w:r>
      <w:r w:rsidRPr="0062704D">
        <w:rPr>
          <w:rFonts w:ascii="Courier New" w:hAnsi="Courier New" w:cs="Courier New"/>
          <w:color w:val="000000"/>
          <w:kern w:val="0"/>
          <w:szCs w:val="20"/>
        </w:rPr>
        <w:t xml:space="preserve"> + displays.</w:t>
      </w:r>
      <w:r w:rsidRPr="0062704D">
        <w:rPr>
          <w:rFonts w:ascii="Courier New" w:hAnsi="Courier New" w:cs="Courier New"/>
          <w:b/>
          <w:bCs/>
          <w:color w:val="008080"/>
          <w:kern w:val="0"/>
          <w:szCs w:val="20"/>
        </w:rPr>
        <w:t>getHeight</w:t>
      </w:r>
      <w:r w:rsidRPr="0062704D">
        <w:rPr>
          <w:rFonts w:ascii="Courier New" w:hAnsi="Courier New" w:cs="Courier New"/>
          <w:color w:val="000000"/>
          <w:kern w:val="0"/>
          <w:szCs w:val="20"/>
        </w:rPr>
        <w:t>());</w:t>
      </w:r>
    </w:p>
    <w:p w:rsidR="0062704D" w:rsidRPr="0062704D" w:rsidRDefault="0062704D" w:rsidP="0062704D">
      <w:pPr>
        <w:pStyle w:val="aa"/>
        <w:numPr>
          <w:ilvl w:val="0"/>
          <w:numId w:val="3"/>
        </w:numPr>
        <w:ind w:leftChars="0"/>
        <w:rPr>
          <w:b/>
        </w:rPr>
      </w:pPr>
      <w:r w:rsidRPr="0062704D">
        <w:rPr>
          <w:rFonts w:ascii="Courier New" w:hAnsi="Courier New" w:cs="Courier New"/>
          <w:color w:val="000000"/>
          <w:kern w:val="0"/>
          <w:szCs w:val="20"/>
        </w:rPr>
        <w:t xml:space="preserve">        </w:t>
      </w:r>
    </w:p>
    <w:p w:rsidR="00F9028F" w:rsidRDefault="00153F68" w:rsidP="0062704D">
      <w:pPr>
        <w:pStyle w:val="aa"/>
        <w:ind w:leftChars="0" w:left="720"/>
      </w:pPr>
      <w:hyperlink r:id="rId181" w:history="1">
        <w:r w:rsidR="00F9028F">
          <w:rPr>
            <w:rStyle w:val="a4"/>
          </w:rPr>
          <w:t>http://baboc.tistory.com/181</w:t>
        </w:r>
      </w:hyperlink>
      <w:r w:rsidR="007742FF">
        <w:rPr>
          <w:rFonts w:hint="eastAsia"/>
        </w:rPr>
        <w:t xml:space="preserve"> </w:t>
      </w:r>
      <w:hyperlink r:id="rId182" w:history="1">
        <w:r w:rsidR="007742FF">
          <w:rPr>
            <w:rStyle w:val="a4"/>
          </w:rPr>
          <w:t>http://baboc.tistory.com/181</w:t>
        </w:r>
      </w:hyperlink>
    </w:p>
    <w:p w:rsidR="009D446F" w:rsidRDefault="009D446F" w:rsidP="0062704D">
      <w:pPr>
        <w:pStyle w:val="aa"/>
        <w:ind w:leftChars="0" w:left="720"/>
      </w:pPr>
    </w:p>
    <w:p w:rsidR="009D446F" w:rsidRDefault="0004229D" w:rsidP="0062704D">
      <w:pPr>
        <w:pStyle w:val="aa"/>
        <w:ind w:leftChars="0" w:left="720"/>
      </w:pPr>
      <w:r>
        <w:rPr>
          <w:rFonts w:hint="eastAsia"/>
        </w:rPr>
        <w:t>ㅂ</w:t>
      </w:r>
    </w:p>
    <w:p w:rsidR="009D446F" w:rsidRDefault="00153F68" w:rsidP="00A55230">
      <w:pPr>
        <w:pStyle w:val="4"/>
        <w:ind w:left="1200" w:hanging="400"/>
        <w:rPr>
          <w:rFonts w:ascii="돋움" w:eastAsia="돋움" w:hAnsi="돋움"/>
          <w:color w:val="000000"/>
          <w:sz w:val="21"/>
          <w:szCs w:val="21"/>
        </w:rPr>
      </w:pPr>
      <w:hyperlink r:id="rId183" w:history="1">
        <w:r w:rsidR="009D446F">
          <w:rPr>
            <w:rStyle w:val="a4"/>
            <w:rFonts w:ascii="돋움" w:eastAsia="돋움" w:hAnsi="돋움" w:hint="eastAsia"/>
            <w:color w:val="000000"/>
            <w:sz w:val="21"/>
            <w:szCs w:val="21"/>
            <w:u w:val="none"/>
          </w:rPr>
          <w:t>앱 테스트시 java.io.IOException: Unable to upload file: timeout 원인이 뭘까요?ㅠ.ㅠ</w:t>
        </w:r>
      </w:hyperlink>
    </w:p>
    <w:p w:rsidR="009D446F" w:rsidRDefault="009D446F" w:rsidP="009D446F">
      <w:pPr>
        <w:rPr>
          <w:rFonts w:ascii="돋움" w:eastAsia="돋움" w:hAnsi="돋움"/>
          <w:color w:val="3074A5"/>
          <w:sz w:val="14"/>
          <w:szCs w:val="14"/>
        </w:rPr>
      </w:pPr>
      <w:r>
        <w:rPr>
          <w:rStyle w:val="member615623"/>
          <w:rFonts w:ascii="돋움" w:eastAsia="돋움" w:hAnsi="돋움" w:hint="eastAsia"/>
          <w:color w:val="3074A5"/>
          <w:sz w:val="14"/>
          <w:szCs w:val="14"/>
        </w:rPr>
        <w:t>kocat</w:t>
      </w:r>
    </w:p>
    <w:p w:rsidR="009D446F" w:rsidRDefault="00153F68" w:rsidP="009D446F">
      <w:pPr>
        <w:spacing w:line="196" w:lineRule="atLeast"/>
        <w:rPr>
          <w:rFonts w:ascii="Tahoma" w:eastAsia="돋움" w:hAnsi="Tahoma" w:cs="Tahoma"/>
          <w:color w:val="444444"/>
          <w:sz w:val="13"/>
          <w:szCs w:val="13"/>
        </w:rPr>
      </w:pPr>
      <w:hyperlink r:id="rId184" w:history="1">
        <w:r w:rsidR="009D446F">
          <w:rPr>
            <w:rStyle w:val="a4"/>
            <w:rFonts w:ascii="Tahoma" w:eastAsia="돋움" w:hAnsi="Tahoma" w:cs="Tahoma"/>
            <w:color w:val="BBBBBB"/>
            <w:sz w:val="13"/>
            <w:szCs w:val="13"/>
            <w:u w:val="none"/>
          </w:rPr>
          <w:t>http://www.androidpub.com/677163</w:t>
        </w:r>
      </w:hyperlink>
    </w:p>
    <w:p w:rsidR="009D446F" w:rsidRDefault="009D446F" w:rsidP="009D446F">
      <w:pPr>
        <w:spacing w:line="196" w:lineRule="atLeast"/>
        <w:rPr>
          <w:rFonts w:ascii="Tahoma" w:eastAsia="돋움" w:hAnsi="Tahoma" w:cs="Tahoma"/>
          <w:color w:val="444444"/>
          <w:sz w:val="13"/>
          <w:szCs w:val="13"/>
        </w:rPr>
      </w:pPr>
      <w:r>
        <w:rPr>
          <w:rStyle w:val="a8"/>
          <w:rFonts w:ascii="Tahoma" w:eastAsia="돋움" w:hAnsi="Tahoma" w:cs="Tahoma"/>
          <w:color w:val="444444"/>
          <w:sz w:val="13"/>
          <w:szCs w:val="13"/>
        </w:rPr>
        <w:t>2010.08.17</w:t>
      </w:r>
      <w:r>
        <w:rPr>
          <w:rStyle w:val="apple-converted-space"/>
          <w:rFonts w:ascii="Tahoma" w:eastAsia="돋움" w:hAnsi="Tahoma" w:cs="Tahoma"/>
          <w:color w:val="444444"/>
          <w:sz w:val="13"/>
          <w:szCs w:val="13"/>
        </w:rPr>
        <w:t> </w:t>
      </w:r>
      <w:r>
        <w:rPr>
          <w:rFonts w:ascii="Tahoma" w:eastAsia="돋움" w:hAnsi="Tahoma" w:cs="Tahoma"/>
          <w:color w:val="444444"/>
          <w:sz w:val="13"/>
          <w:szCs w:val="13"/>
        </w:rPr>
        <w:t>18:13:26</w:t>
      </w:r>
    </w:p>
    <w:p w:rsidR="009D446F" w:rsidRDefault="009D446F" w:rsidP="009D446F">
      <w:pPr>
        <w:spacing w:line="196" w:lineRule="atLeast"/>
        <w:rPr>
          <w:rFonts w:ascii="Tahoma" w:eastAsia="돋움" w:hAnsi="Tahoma" w:cs="Tahoma"/>
          <w:color w:val="4A3FD7"/>
          <w:sz w:val="13"/>
          <w:szCs w:val="13"/>
        </w:rPr>
      </w:pPr>
      <w:r>
        <w:rPr>
          <w:rFonts w:ascii="Tahoma" w:eastAsia="돋움" w:hAnsi="Tahoma" w:cs="Tahoma"/>
          <w:color w:val="4A3FD7"/>
          <w:sz w:val="13"/>
          <w:szCs w:val="13"/>
        </w:rPr>
        <w:t>152</w:t>
      </w:r>
    </w:p>
    <w:p w:rsidR="009D446F" w:rsidRDefault="00153F68" w:rsidP="009D446F">
      <w:pPr>
        <w:shd w:val="clear" w:color="auto" w:fill="FFFFFF"/>
        <w:spacing w:line="196" w:lineRule="atLeast"/>
        <w:rPr>
          <w:rFonts w:ascii="Tahoma" w:eastAsia="돋움" w:hAnsi="Tahoma" w:cs="Tahoma"/>
          <w:color w:val="444444"/>
          <w:sz w:val="13"/>
          <w:szCs w:val="13"/>
        </w:rPr>
      </w:pPr>
      <w:hyperlink r:id="rId185" w:anchor="comment" w:tooltip="댓글" w:history="1">
        <w:r w:rsidR="009D446F">
          <w:rPr>
            <w:rStyle w:val="a8"/>
            <w:rFonts w:ascii="Tahoma" w:eastAsia="돋움" w:hAnsi="Tahoma" w:cs="Tahoma"/>
            <w:color w:val="333333"/>
            <w:sz w:val="13"/>
            <w:szCs w:val="13"/>
          </w:rPr>
          <w:t>7</w:t>
        </w:r>
      </w:hyperlink>
    </w:p>
    <w:p w:rsidR="009D446F" w:rsidRDefault="00153F68" w:rsidP="009D446F">
      <w:pPr>
        <w:spacing w:line="196" w:lineRule="atLeast"/>
        <w:rPr>
          <w:rFonts w:ascii="Tahoma" w:eastAsia="돋움" w:hAnsi="Tahoma" w:cs="Tahoma"/>
          <w:color w:val="444444"/>
          <w:sz w:val="13"/>
          <w:szCs w:val="13"/>
        </w:rPr>
      </w:pPr>
      <w:hyperlink r:id="rId186" w:history="1">
        <w:r w:rsidR="009D446F">
          <w:rPr>
            <w:rStyle w:val="a4"/>
            <w:rFonts w:ascii="Tahoma" w:eastAsia="돋움" w:hAnsi="Tahoma" w:cs="Tahoma"/>
            <w:b/>
            <w:bCs/>
            <w:color w:val="555555"/>
            <w:sz w:val="13"/>
            <w:szCs w:val="13"/>
            <w:u w:val="none"/>
          </w:rPr>
          <w:t>앱개발</w:t>
        </w:r>
        <w:r w:rsidR="009D446F">
          <w:rPr>
            <w:rStyle w:val="a4"/>
            <w:rFonts w:ascii="Tahoma" w:eastAsia="돋움" w:hAnsi="Tahoma" w:cs="Tahoma"/>
            <w:b/>
            <w:bCs/>
            <w:color w:val="555555"/>
            <w:sz w:val="13"/>
            <w:szCs w:val="13"/>
            <w:u w:val="none"/>
          </w:rPr>
          <w:t>QnA</w:t>
        </w:r>
      </w:hyperlink>
    </w:p>
    <w:p w:rsidR="009D446F" w:rsidRDefault="009D446F" w:rsidP="009D446F">
      <w:pPr>
        <w:rPr>
          <w:rFonts w:ascii="돋움" w:eastAsia="돋움" w:hAnsi="돋움" w:cs="굴림"/>
          <w:color w:val="000000"/>
          <w:sz w:val="14"/>
          <w:szCs w:val="14"/>
        </w:rPr>
      </w:pPr>
      <w:r>
        <w:rPr>
          <w:rFonts w:ascii="돋움" w:eastAsia="돋움" w:hAnsi="돋움" w:hint="eastAsia"/>
          <w:color w:val="000000"/>
          <w:sz w:val="14"/>
          <w:szCs w:val="14"/>
        </w:rPr>
        <w:t>안녕하세요 eclipse 에서 앱개발하면서 폰이랑 연결시켜서 test 하고있는데 어느순간부터 계속 아래 오류가 나서요. 몇번씩 eclipse 랑 adb 도 죽였다가 해보았는데도 계속 그래서요.</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애뮬레이터나 다른 스마트폰으로 하면 되는데 그 폰만연결시켜 test 하면 오류가 납니다.</w:t>
      </w:r>
      <w:r>
        <w:rPr>
          <w:rFonts w:ascii="돋움" w:eastAsia="돋움" w:hAnsi="돋움" w:hint="eastAsia"/>
          <w:color w:val="000000"/>
          <w:sz w:val="14"/>
          <w:szCs w:val="14"/>
        </w:rPr>
        <w:br/>
        <w:t>아시는 분 제발 답 부탁드리겠습니다.</w:t>
      </w:r>
      <w:r>
        <w:rPr>
          <w:rFonts w:ascii="돋움" w:eastAsia="돋움" w:hAnsi="돋움" w:hint="eastAsia"/>
          <w:color w:val="000000"/>
          <w:sz w:val="14"/>
          <w:szCs w:val="14"/>
        </w:rPr>
        <w:br/>
      </w:r>
      <w:r>
        <w:rPr>
          <w:rFonts w:ascii="돋움" w:eastAsia="돋움" w:hAnsi="돋움" w:hint="eastAsia"/>
          <w:color w:val="000000"/>
          <w:sz w:val="14"/>
          <w:szCs w:val="14"/>
        </w:rPr>
        <w:br/>
        <w:t>[2010-08-17 17:59:24 - DWSmart] Android Launch!</w:t>
      </w:r>
      <w:r>
        <w:rPr>
          <w:rFonts w:ascii="돋움" w:eastAsia="돋움" w:hAnsi="돋움" w:hint="eastAsia"/>
          <w:color w:val="000000"/>
          <w:sz w:val="14"/>
          <w:szCs w:val="14"/>
        </w:rPr>
        <w:br/>
        <w:t>[2010-08-17 17:59:24 - DWSmart] adb is running normally.</w:t>
      </w:r>
      <w:r>
        <w:rPr>
          <w:rFonts w:ascii="돋움" w:eastAsia="돋움" w:hAnsi="돋움" w:hint="eastAsia"/>
          <w:color w:val="000000"/>
          <w:sz w:val="14"/>
          <w:szCs w:val="14"/>
        </w:rPr>
        <w:br/>
        <w:t>[2010-08-17 17:59:24 - DWSmart] Performing xxxxxx.apk activity launch</w:t>
      </w:r>
      <w:r>
        <w:rPr>
          <w:rFonts w:ascii="돋움" w:eastAsia="돋움" w:hAnsi="돋움" w:hint="eastAsia"/>
          <w:color w:val="000000"/>
          <w:sz w:val="14"/>
          <w:szCs w:val="14"/>
        </w:rPr>
        <w:br/>
        <w:t>[2010-08-17 17:59:24 - DWSmart] Automatic Target Mode: using device 'M1104cbed201'</w:t>
      </w:r>
      <w:r>
        <w:rPr>
          <w:rFonts w:ascii="돋움" w:eastAsia="돋움" w:hAnsi="돋움" w:hint="eastAsia"/>
          <w:color w:val="000000"/>
          <w:sz w:val="14"/>
          <w:szCs w:val="14"/>
        </w:rPr>
        <w:br/>
        <w:t>[2010-08-17 17:59:24 - DWSmart] Uploading xxxxxx .apk onto device 'M1104cbed201'</w:t>
      </w:r>
      <w:r>
        <w:rPr>
          <w:rFonts w:ascii="돋움" w:eastAsia="돋움" w:hAnsi="돋움" w:hint="eastAsia"/>
          <w:color w:val="000000"/>
          <w:sz w:val="14"/>
          <w:szCs w:val="14"/>
        </w:rPr>
        <w:br/>
        <w:t>[2010-08-17 17:59:33 - DWSmart] Failed to upload xxxxxx .apk on device 'M1104cbed201'</w:t>
      </w:r>
      <w:r>
        <w:rPr>
          <w:rFonts w:ascii="돋움" w:eastAsia="돋움" w:hAnsi="돋움" w:hint="eastAsia"/>
          <w:color w:val="000000"/>
          <w:sz w:val="14"/>
          <w:szCs w:val="14"/>
        </w:rPr>
        <w:br/>
        <w:t>[2010-08-17 17:59:33 - DWSmart] java.io.IOException: Unable to upload file: timeout</w:t>
      </w:r>
      <w:r>
        <w:rPr>
          <w:rFonts w:ascii="돋움" w:eastAsia="돋움" w:hAnsi="돋움" w:hint="eastAsia"/>
          <w:color w:val="000000"/>
          <w:sz w:val="14"/>
          <w:szCs w:val="14"/>
        </w:rPr>
        <w:br/>
        <w:t>[2010-08-17 17:59:33 - DWSmart] Launch canceled!</w:t>
      </w:r>
    </w:p>
    <w:p w:rsidR="009D446F" w:rsidRDefault="00153F68" w:rsidP="009D446F">
      <w:pPr>
        <w:jc w:val="right"/>
        <w:rPr>
          <w:rFonts w:ascii="돋움" w:eastAsia="돋움" w:hAnsi="돋움"/>
          <w:color w:val="000000"/>
          <w:sz w:val="14"/>
          <w:szCs w:val="14"/>
        </w:rPr>
      </w:pPr>
      <w:hyperlink r:id="rId187" w:anchor="popup_menu_area" w:history="1">
        <w:r w:rsidR="009D446F">
          <w:rPr>
            <w:rStyle w:val="a4"/>
            <w:rFonts w:ascii="돋움" w:eastAsia="돋움" w:hAnsi="돋움" w:hint="eastAsia"/>
            <w:sz w:val="14"/>
            <w:szCs w:val="14"/>
            <w:u w:val="none"/>
          </w:rPr>
          <w:t>이 게시물을...</w:t>
        </w:r>
      </w:hyperlink>
    </w:p>
    <w:p w:rsidR="009D446F" w:rsidRDefault="009D446F" w:rsidP="009D446F">
      <w:pPr>
        <w:jc w:val="center"/>
        <w:rPr>
          <w:rFonts w:ascii="돋움" w:eastAsia="돋움" w:hAnsi="돋움"/>
          <w:color w:val="000000"/>
          <w:sz w:val="14"/>
          <w:szCs w:val="14"/>
        </w:rPr>
      </w:pPr>
      <w:r>
        <w:rPr>
          <w:rStyle w:val="tx"/>
          <w:rFonts w:ascii="돋움" w:eastAsia="돋움" w:hAnsi="돋움" w:hint="eastAsia"/>
          <w:color w:val="000000"/>
          <w:spacing w:val="-12"/>
          <w:sz w:val="13"/>
          <w:szCs w:val="13"/>
          <w:bdr w:val="none" w:sz="0" w:space="0" w:color="auto" w:frame="1"/>
        </w:rPr>
        <w:t>추천</w:t>
      </w:r>
      <w:r>
        <w:rPr>
          <w:rStyle w:val="num"/>
          <w:rFonts w:ascii="돋움" w:eastAsia="돋움" w:hAnsi="돋움" w:hint="eastAsia"/>
          <w:b/>
          <w:bCs/>
          <w:color w:val="FF0000"/>
          <w:sz w:val="13"/>
          <w:szCs w:val="13"/>
          <w:bdr w:val="none" w:sz="0" w:space="0" w:color="auto" w:frame="1"/>
        </w:rPr>
        <w:t>0</w:t>
      </w:r>
    </w:p>
    <w:p w:rsidR="009D446F" w:rsidRDefault="00153F68" w:rsidP="009D446F">
      <w:pPr>
        <w:jc w:val="right"/>
        <w:rPr>
          <w:rFonts w:ascii="돋움" w:eastAsia="돋움" w:hAnsi="돋움"/>
          <w:color w:val="000000"/>
          <w:sz w:val="14"/>
          <w:szCs w:val="14"/>
        </w:rPr>
      </w:pPr>
      <w:hyperlink r:id="rId188" w:history="1">
        <w:r w:rsidR="009D446F">
          <w:rPr>
            <w:rStyle w:val="a4"/>
            <w:rFonts w:ascii="Arial" w:eastAsia="돋움" w:hAnsi="Arial" w:cs="Arial"/>
            <w:color w:val="000000"/>
            <w:sz w:val="14"/>
            <w:szCs w:val="14"/>
          </w:rPr>
          <w:t>목록</w:t>
        </w:r>
      </w:hyperlink>
    </w:p>
    <w:p w:rsidR="009D446F" w:rsidRDefault="00153F68" w:rsidP="009D446F">
      <w:pPr>
        <w:jc w:val="left"/>
        <w:rPr>
          <w:rFonts w:ascii="돋움" w:eastAsia="돋움" w:hAnsi="돋움"/>
          <w:color w:val="1F3DAE"/>
          <w:sz w:val="13"/>
          <w:szCs w:val="13"/>
        </w:rPr>
      </w:pPr>
      <w:hyperlink r:id="rId189" w:history="1">
        <w:r w:rsidR="009D446F">
          <w:rPr>
            <w:rStyle w:val="a4"/>
            <w:rFonts w:ascii="돋움" w:eastAsia="돋움" w:hAnsi="돋움" w:hint="eastAsia"/>
            <w:color w:val="666666"/>
            <w:sz w:val="13"/>
            <w:szCs w:val="13"/>
            <w:u w:val="none"/>
          </w:rPr>
          <w:t>엮인글 주소 : http://www.androidpub.com/677163/613/trackback</w:t>
        </w:r>
      </w:hyperlink>
    </w:p>
    <w:p w:rsidR="009D446F" w:rsidRDefault="009D446F" w:rsidP="009D446F">
      <w:pPr>
        <w:shd w:val="clear" w:color="auto" w:fill="FFFFFF"/>
        <w:spacing w:line="300" w:lineRule="atLeast"/>
        <w:rPr>
          <w:rFonts w:ascii="돋움" w:eastAsia="돋움" w:hAnsi="돋움"/>
          <w:color w:val="666666"/>
          <w:sz w:val="14"/>
          <w:szCs w:val="14"/>
        </w:rPr>
      </w:pPr>
      <w:bookmarkStart w:id="14" w:name="comment_678326"/>
      <w:bookmarkEnd w:id="14"/>
      <w:r>
        <w:rPr>
          <w:rFonts w:ascii="돋움" w:eastAsia="돋움" w:hAnsi="돋움"/>
          <w:noProof/>
          <w:color w:val="0000FF"/>
          <w:sz w:val="14"/>
          <w:szCs w:val="14"/>
        </w:rPr>
        <w:drawing>
          <wp:inline distT="0" distB="0" distL="0" distR="0">
            <wp:extent cx="190500" cy="160655"/>
            <wp:effectExtent l="19050" t="0" r="0" b="0"/>
            <wp:docPr id="71" name="그림 13" descr="댓글">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댓글">
                      <a:hlinkClick r:id="rId190"/>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9D446F" w:rsidRDefault="009D446F" w:rsidP="009D446F">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2010.08.18</w:t>
      </w:r>
      <w:r>
        <w:rPr>
          <w:rStyle w:val="apple-converted-space"/>
          <w:rFonts w:ascii="Tahoma" w:eastAsia="돋움" w:hAnsi="Tahoma" w:cs="Tahoma"/>
          <w:color w:val="CCCCCC"/>
          <w:sz w:val="11"/>
          <w:szCs w:val="11"/>
        </w:rPr>
        <w:t> </w:t>
      </w:r>
      <w:r>
        <w:rPr>
          <w:rFonts w:ascii="Tahoma" w:eastAsia="돋움" w:hAnsi="Tahoma" w:cs="Tahoma"/>
          <w:color w:val="CCCCCC"/>
          <w:sz w:val="11"/>
          <w:szCs w:val="11"/>
        </w:rPr>
        <w:t>00:24:12</w:t>
      </w:r>
    </w:p>
    <w:p w:rsidR="009D446F" w:rsidRDefault="009D446F" w:rsidP="009D446F">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가짜해커</w:t>
      </w:r>
    </w:p>
    <w:p w:rsidR="009D446F" w:rsidRDefault="009D446F" w:rsidP="009D446F">
      <w:pPr>
        <w:shd w:val="clear" w:color="auto" w:fill="FFFFFF"/>
        <w:rPr>
          <w:rFonts w:ascii="돋움" w:eastAsia="돋움" w:hAnsi="돋움"/>
          <w:color w:val="000000"/>
          <w:sz w:val="14"/>
          <w:szCs w:val="14"/>
        </w:rPr>
      </w:pPr>
      <w:r>
        <w:rPr>
          <w:rFonts w:ascii="돋움" w:eastAsia="돋움" w:hAnsi="돋움" w:hint="eastAsia"/>
          <w:color w:val="000000"/>
          <w:sz w:val="14"/>
          <w:szCs w:val="14"/>
        </w:rPr>
        <w:t>음</w:t>
      </w:r>
      <w:r>
        <w:rPr>
          <w:rFonts w:ascii="Arial Unicode MS" w:eastAsia="돋움" w:hAnsi="Arial Unicode MS" w:cs="Arial Unicode MS"/>
          <w:color w:val="000000"/>
          <w:sz w:val="14"/>
          <w:szCs w:val="14"/>
        </w:rPr>
        <w:t>ᆞ</w:t>
      </w:r>
      <w:r>
        <w:rPr>
          <w:rFonts w:ascii="돋움" w:eastAsia="돋움" w:hAnsi="돋움" w:hint="eastAsia"/>
          <w:color w:val="000000"/>
          <w:sz w:val="14"/>
          <w:szCs w:val="14"/>
        </w:rPr>
        <w:t xml:space="preserve"> 그렇다면 한가지 두가지이유만 생각나네요 폰 버전이랑 앱버전이 틀리거나 폰 드라이버가 정상적으로 설치가 안된경우 </w:t>
      </w:r>
      <w:r>
        <w:rPr>
          <w:rFonts w:ascii="Arial Unicode MS" w:eastAsia="돋움" w:hAnsi="Arial Unicode MS" w:cs="Arial Unicode MS"/>
          <w:color w:val="000000"/>
          <w:sz w:val="14"/>
          <w:szCs w:val="14"/>
        </w:rPr>
        <w:t>ᆞᆞᆞ</w:t>
      </w:r>
    </w:p>
    <w:p w:rsidR="009D446F" w:rsidRDefault="009D446F" w:rsidP="009D446F">
      <w:pPr>
        <w:shd w:val="clear" w:color="auto" w:fill="FFFFFF"/>
        <w:spacing w:line="300" w:lineRule="atLeast"/>
        <w:rPr>
          <w:rFonts w:ascii="돋움" w:eastAsia="돋움" w:hAnsi="돋움"/>
          <w:color w:val="666666"/>
          <w:sz w:val="14"/>
          <w:szCs w:val="14"/>
        </w:rPr>
      </w:pPr>
      <w:bookmarkStart w:id="15" w:name="comment_679013"/>
      <w:bookmarkEnd w:id="15"/>
      <w:r>
        <w:rPr>
          <w:rFonts w:ascii="돋움" w:eastAsia="돋움" w:hAnsi="돋움"/>
          <w:noProof/>
          <w:color w:val="0000FF"/>
          <w:sz w:val="14"/>
          <w:szCs w:val="14"/>
        </w:rPr>
        <w:drawing>
          <wp:inline distT="0" distB="0" distL="0" distR="0">
            <wp:extent cx="190500" cy="160655"/>
            <wp:effectExtent l="19050" t="0" r="0" b="0"/>
            <wp:docPr id="70" name="그림 14" descr="댓글">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댓글">
                      <a:hlinkClick r:id="rId191"/>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9D446F" w:rsidRDefault="009D446F" w:rsidP="009D446F">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2010.08.18</w:t>
      </w:r>
      <w:r>
        <w:rPr>
          <w:rStyle w:val="apple-converted-space"/>
          <w:rFonts w:ascii="Tahoma" w:eastAsia="돋움" w:hAnsi="Tahoma" w:cs="Tahoma"/>
          <w:color w:val="CCCCCC"/>
          <w:sz w:val="11"/>
          <w:szCs w:val="11"/>
        </w:rPr>
        <w:t> </w:t>
      </w:r>
      <w:r>
        <w:rPr>
          <w:rFonts w:ascii="Tahoma" w:eastAsia="돋움" w:hAnsi="Tahoma" w:cs="Tahoma"/>
          <w:color w:val="CCCCCC"/>
          <w:sz w:val="11"/>
          <w:szCs w:val="11"/>
        </w:rPr>
        <w:t>09:31:20</w:t>
      </w:r>
    </w:p>
    <w:p w:rsidR="009D446F" w:rsidRDefault="009D446F" w:rsidP="009D446F">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멀까염</w:t>
      </w:r>
    </w:p>
    <w:p w:rsidR="009D446F" w:rsidRDefault="009D446F" w:rsidP="009D446F">
      <w:pPr>
        <w:shd w:val="clear" w:color="auto" w:fill="FFFFFF"/>
        <w:rPr>
          <w:rFonts w:ascii="돋움" w:eastAsia="돋움" w:hAnsi="돋움"/>
          <w:color w:val="000000"/>
          <w:sz w:val="14"/>
          <w:szCs w:val="14"/>
        </w:rPr>
      </w:pPr>
      <w:r>
        <w:rPr>
          <w:rFonts w:ascii="돋움" w:eastAsia="돋움" w:hAnsi="돋움" w:hint="eastAsia"/>
          <w:color w:val="000000"/>
          <w:sz w:val="14"/>
          <w:szCs w:val="14"/>
        </w:rPr>
        <w:t>root 권한 이 있다면 tmp 폴더를 확인하세요... 아마 올라가다 만 apk 파일이 잇을 겁니다.</w:t>
      </w:r>
      <w:r>
        <w:rPr>
          <w:rFonts w:ascii="돋움" w:eastAsia="돋움" w:hAnsi="돋움" w:hint="eastAsia"/>
          <w:color w:val="000000"/>
          <w:sz w:val="14"/>
          <w:szCs w:val="14"/>
        </w:rPr>
        <w:br/>
        <w:t>root 권한이 없다면 초기화 하세요.</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초기화가 싫으시다면 apk 명이나 패키지명을 바꾼뒤 실행하면 정상동작 할 겁니다. ㅠ.ㅠ</w:t>
      </w:r>
      <w:r>
        <w:rPr>
          <w:rFonts w:ascii="돋움" w:eastAsia="돋움" w:hAnsi="돋움" w:hint="eastAsia"/>
          <w:color w:val="000000"/>
          <w:sz w:val="14"/>
          <w:szCs w:val="14"/>
        </w:rPr>
        <w:br/>
        <w:t>원인은 정확하게는 모르지만.... eclipse 와 폰간 전송시 정보가 꼬여서 발생하는 것 같더군요..</w:t>
      </w:r>
    </w:p>
    <w:p w:rsidR="009D446F" w:rsidRDefault="009D446F" w:rsidP="009D446F">
      <w:pPr>
        <w:shd w:val="clear" w:color="auto" w:fill="FFFFFF"/>
        <w:spacing w:line="300" w:lineRule="atLeast"/>
        <w:rPr>
          <w:rFonts w:ascii="돋움" w:eastAsia="돋움" w:hAnsi="돋움"/>
          <w:color w:val="666666"/>
          <w:sz w:val="14"/>
          <w:szCs w:val="14"/>
        </w:rPr>
      </w:pPr>
      <w:bookmarkStart w:id="16" w:name="comment_680360"/>
      <w:bookmarkEnd w:id="16"/>
      <w:r>
        <w:rPr>
          <w:rFonts w:ascii="돋움" w:eastAsia="돋움" w:hAnsi="돋움"/>
          <w:noProof/>
          <w:color w:val="0000FF"/>
          <w:sz w:val="14"/>
          <w:szCs w:val="14"/>
        </w:rPr>
        <w:drawing>
          <wp:inline distT="0" distB="0" distL="0" distR="0">
            <wp:extent cx="116840" cy="124460"/>
            <wp:effectExtent l="19050" t="0" r="0" b="0"/>
            <wp:docPr id="69" name="그림 15" descr="삭제">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삭제">
                      <a:hlinkClick r:id="rId192"/>
                    </pic:cNvPr>
                    <pic:cNvPicPr>
                      <a:picLocks noChangeAspect="1" noChangeArrowheads="1"/>
                    </pic:cNvPicPr>
                  </pic:nvPicPr>
                  <pic:blipFill>
                    <a:blip r:embed="rId193"/>
                    <a:srcRect/>
                    <a:stretch>
                      <a:fillRect/>
                    </a:stretch>
                  </pic:blipFill>
                  <pic:spPr bwMode="auto">
                    <a:xfrm>
                      <a:off x="0" y="0"/>
                      <a:ext cx="116840" cy="124460"/>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666666"/>
          <w:sz w:val="14"/>
          <w:szCs w:val="14"/>
        </w:rPr>
        <w:t> </w:t>
      </w:r>
      <w:r>
        <w:rPr>
          <w:rFonts w:ascii="돋움" w:eastAsia="돋움" w:hAnsi="돋움"/>
          <w:noProof/>
          <w:color w:val="0000FF"/>
          <w:sz w:val="14"/>
          <w:szCs w:val="14"/>
        </w:rPr>
        <w:drawing>
          <wp:inline distT="0" distB="0" distL="0" distR="0">
            <wp:extent cx="190500" cy="160655"/>
            <wp:effectExtent l="19050" t="0" r="0" b="0"/>
            <wp:docPr id="68" name="그림 16" descr="수정">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수정">
                      <a:hlinkClick r:id="rId194"/>
                    </pic:cNvPr>
                    <pic:cNvPicPr>
                      <a:picLocks noChangeAspect="1" noChangeArrowheads="1"/>
                    </pic:cNvPicPr>
                  </pic:nvPicPr>
                  <pic:blipFill>
                    <a:blip r:embed="rId195"/>
                    <a:srcRect/>
                    <a:stretch>
                      <a:fillRect/>
                    </a:stretch>
                  </pic:blipFill>
                  <pic:spPr bwMode="auto">
                    <a:xfrm>
                      <a:off x="0" y="0"/>
                      <a:ext cx="190500" cy="160655"/>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666666"/>
          <w:sz w:val="14"/>
          <w:szCs w:val="14"/>
        </w:rPr>
        <w:t> </w:t>
      </w:r>
      <w:r>
        <w:rPr>
          <w:rFonts w:ascii="돋움" w:eastAsia="돋움" w:hAnsi="돋움"/>
          <w:noProof/>
          <w:color w:val="0000FF"/>
          <w:sz w:val="14"/>
          <w:szCs w:val="14"/>
        </w:rPr>
        <w:drawing>
          <wp:inline distT="0" distB="0" distL="0" distR="0">
            <wp:extent cx="190500" cy="160655"/>
            <wp:effectExtent l="19050" t="0" r="0" b="0"/>
            <wp:docPr id="67" name="그림 17" descr="댓글">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댓글">
                      <a:hlinkClick r:id="rId196"/>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9D446F" w:rsidRDefault="009D446F" w:rsidP="009D446F">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2010.08.18</w:t>
      </w:r>
      <w:r>
        <w:rPr>
          <w:rStyle w:val="apple-converted-space"/>
          <w:rFonts w:ascii="Tahoma" w:eastAsia="돋움" w:hAnsi="Tahoma" w:cs="Tahoma"/>
          <w:color w:val="CCCCCC"/>
          <w:sz w:val="11"/>
          <w:szCs w:val="11"/>
        </w:rPr>
        <w:t> </w:t>
      </w:r>
      <w:r>
        <w:rPr>
          <w:rFonts w:ascii="Tahoma" w:eastAsia="돋움" w:hAnsi="Tahoma" w:cs="Tahoma"/>
          <w:color w:val="CCCCCC"/>
          <w:sz w:val="11"/>
          <w:szCs w:val="11"/>
        </w:rPr>
        <w:t>14:16:43</w:t>
      </w:r>
    </w:p>
    <w:p w:rsidR="009D446F" w:rsidRDefault="009D446F" w:rsidP="009D446F">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초보</w:t>
      </w:r>
    </w:p>
    <w:p w:rsidR="009D446F" w:rsidRDefault="009D446F" w:rsidP="009D446F">
      <w:pPr>
        <w:shd w:val="clear" w:color="auto" w:fill="FFFFFF"/>
        <w:rPr>
          <w:rFonts w:ascii="돋움" w:eastAsia="돋움" w:hAnsi="돋움"/>
          <w:color w:val="000000"/>
          <w:sz w:val="14"/>
          <w:szCs w:val="14"/>
        </w:rPr>
      </w:pPr>
      <w:r>
        <w:rPr>
          <w:rFonts w:ascii="돋움" w:eastAsia="돋움" w:hAnsi="돋움" w:hint="eastAsia"/>
          <w:color w:val="000000"/>
          <w:sz w:val="14"/>
          <w:szCs w:val="14"/>
        </w:rPr>
        <w:t>펍웨어 업데이트 후 안되는것 같은데 아닌가요들?</w:t>
      </w:r>
    </w:p>
    <w:p w:rsidR="009D446F" w:rsidRDefault="009D446F" w:rsidP="009D446F">
      <w:pPr>
        <w:shd w:val="clear" w:color="auto" w:fill="FFFFFF"/>
        <w:spacing w:line="300" w:lineRule="atLeast"/>
        <w:rPr>
          <w:rFonts w:ascii="돋움" w:eastAsia="돋움" w:hAnsi="돋움"/>
          <w:color w:val="666666"/>
          <w:sz w:val="14"/>
          <w:szCs w:val="14"/>
        </w:rPr>
      </w:pPr>
      <w:bookmarkStart w:id="17" w:name="comment_680614"/>
      <w:bookmarkEnd w:id="17"/>
      <w:r>
        <w:rPr>
          <w:rFonts w:ascii="돋움" w:eastAsia="돋움" w:hAnsi="돋움"/>
          <w:noProof/>
          <w:color w:val="0000FF"/>
          <w:sz w:val="14"/>
          <w:szCs w:val="14"/>
        </w:rPr>
        <w:drawing>
          <wp:inline distT="0" distB="0" distL="0" distR="0">
            <wp:extent cx="116840" cy="124460"/>
            <wp:effectExtent l="19050" t="0" r="0" b="0"/>
            <wp:docPr id="66" name="그림 18" descr="삭제">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삭제">
                      <a:hlinkClick r:id="rId197"/>
                    </pic:cNvPr>
                    <pic:cNvPicPr>
                      <a:picLocks noChangeAspect="1" noChangeArrowheads="1"/>
                    </pic:cNvPicPr>
                  </pic:nvPicPr>
                  <pic:blipFill>
                    <a:blip r:embed="rId193"/>
                    <a:srcRect/>
                    <a:stretch>
                      <a:fillRect/>
                    </a:stretch>
                  </pic:blipFill>
                  <pic:spPr bwMode="auto">
                    <a:xfrm>
                      <a:off x="0" y="0"/>
                      <a:ext cx="116840" cy="124460"/>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666666"/>
          <w:sz w:val="14"/>
          <w:szCs w:val="14"/>
        </w:rPr>
        <w:t> </w:t>
      </w:r>
      <w:r>
        <w:rPr>
          <w:rFonts w:ascii="돋움" w:eastAsia="돋움" w:hAnsi="돋움"/>
          <w:noProof/>
          <w:color w:val="0000FF"/>
          <w:sz w:val="14"/>
          <w:szCs w:val="14"/>
        </w:rPr>
        <w:drawing>
          <wp:inline distT="0" distB="0" distL="0" distR="0">
            <wp:extent cx="190500" cy="160655"/>
            <wp:effectExtent l="19050" t="0" r="0" b="0"/>
            <wp:docPr id="65" name="그림 19" descr="수정">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수정">
                      <a:hlinkClick r:id="rId198"/>
                    </pic:cNvPr>
                    <pic:cNvPicPr>
                      <a:picLocks noChangeAspect="1" noChangeArrowheads="1"/>
                    </pic:cNvPicPr>
                  </pic:nvPicPr>
                  <pic:blipFill>
                    <a:blip r:embed="rId195"/>
                    <a:srcRect/>
                    <a:stretch>
                      <a:fillRect/>
                    </a:stretch>
                  </pic:blipFill>
                  <pic:spPr bwMode="auto">
                    <a:xfrm>
                      <a:off x="0" y="0"/>
                      <a:ext cx="190500" cy="160655"/>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666666"/>
          <w:sz w:val="14"/>
          <w:szCs w:val="14"/>
        </w:rPr>
        <w:t> </w:t>
      </w:r>
      <w:r>
        <w:rPr>
          <w:rFonts w:ascii="돋움" w:eastAsia="돋움" w:hAnsi="돋움"/>
          <w:noProof/>
          <w:color w:val="0000FF"/>
          <w:sz w:val="14"/>
          <w:szCs w:val="14"/>
        </w:rPr>
        <w:drawing>
          <wp:inline distT="0" distB="0" distL="0" distR="0">
            <wp:extent cx="190500" cy="160655"/>
            <wp:effectExtent l="19050" t="0" r="0" b="0"/>
            <wp:docPr id="64" name="그림 20" descr="댓글">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댓글">
                      <a:hlinkClick r:id="rId199"/>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9D446F" w:rsidRDefault="009D446F" w:rsidP="009D446F">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2010.08.18</w:t>
      </w:r>
      <w:r>
        <w:rPr>
          <w:rStyle w:val="apple-converted-space"/>
          <w:rFonts w:ascii="Tahoma" w:eastAsia="돋움" w:hAnsi="Tahoma" w:cs="Tahoma"/>
          <w:color w:val="CCCCCC"/>
          <w:sz w:val="11"/>
          <w:szCs w:val="11"/>
        </w:rPr>
        <w:t> </w:t>
      </w:r>
      <w:r>
        <w:rPr>
          <w:rFonts w:ascii="Tahoma" w:eastAsia="돋움" w:hAnsi="Tahoma" w:cs="Tahoma"/>
          <w:color w:val="CCCCCC"/>
          <w:sz w:val="11"/>
          <w:szCs w:val="11"/>
        </w:rPr>
        <w:t>14:52:58</w:t>
      </w:r>
    </w:p>
    <w:p w:rsidR="009D446F" w:rsidRDefault="009D446F" w:rsidP="009D446F">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초보</w:t>
      </w:r>
    </w:p>
    <w:p w:rsidR="009D446F" w:rsidRDefault="009D446F" w:rsidP="009D446F">
      <w:pPr>
        <w:shd w:val="clear" w:color="auto" w:fill="FFFFFF"/>
        <w:rPr>
          <w:rFonts w:ascii="돋움" w:eastAsia="돋움" w:hAnsi="돋움"/>
          <w:color w:val="000000"/>
          <w:sz w:val="14"/>
          <w:szCs w:val="14"/>
        </w:rPr>
      </w:pPr>
      <w:r>
        <w:rPr>
          <w:rFonts w:ascii="돋움" w:eastAsia="돋움" w:hAnsi="돋움" w:hint="eastAsia"/>
          <w:color w:val="000000"/>
          <w:sz w:val="14"/>
          <w:szCs w:val="14"/>
        </w:rPr>
        <w:t>어제 까지도 열심히 디버깅 해가며 작업을 하다가 오늘 업데이트 후 갑자기 폰에서 실행이 안되고 위 에러 만 계속 나오더니</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몇시간만에 겨우 해결 했습니다.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이유는 모르겠지만 제가 해결한 방법은 이렇습니다. </w:t>
      </w:r>
      <w:r>
        <w:rPr>
          <w:rFonts w:ascii="돋움" w:eastAsia="돋움" w:hAnsi="돋움" w:hint="eastAsia"/>
          <w:color w:val="000000"/>
          <w:sz w:val="14"/>
          <w:szCs w:val="14"/>
        </w:rPr>
        <w:br/>
        <w:t>1. Kies 메뉴-&gt; 드라이버복구 </w:t>
      </w:r>
      <w:r>
        <w:rPr>
          <w:rFonts w:ascii="돋움" w:eastAsia="돋움" w:hAnsi="돋움" w:hint="eastAsia"/>
          <w:color w:val="000000"/>
          <w:sz w:val="14"/>
          <w:szCs w:val="14"/>
        </w:rPr>
        <w:br/>
        <w:t>2. 볼륨아래키 + 전원키 + 홈버튼 -&gt; 두번째선택 후 홈버튼-&gt; 다시 첫번째 선택후 홈버튼  (공장초기화방법)</w:t>
      </w:r>
      <w:r>
        <w:rPr>
          <w:rFonts w:ascii="돋움" w:eastAsia="돋움" w:hAnsi="돋움" w:hint="eastAsia"/>
          <w:color w:val="000000"/>
          <w:sz w:val="14"/>
          <w:szCs w:val="14"/>
        </w:rPr>
        <w:br/>
        <w:t>--&gt; 모든데이타가 사라집니다. 백업은 필수 (</w:t>
      </w:r>
      <w:hyperlink r:id="rId200" w:history="1">
        <w:r>
          <w:rPr>
            <w:rStyle w:val="a4"/>
            <w:rFonts w:ascii="돋움" w:eastAsia="돋움" w:hAnsi="돋움" w:hint="eastAsia"/>
            <w:sz w:val="14"/>
            <w:szCs w:val="14"/>
          </w:rPr>
          <w:t>http://blog.naver.com/hwangmin1984?Redirect=Log&amp;logNo=100108694799</w:t>
        </w:r>
      </w:hyperlink>
      <w:r>
        <w:rPr>
          <w:rFonts w:ascii="돋움" w:eastAsia="돋움" w:hAnsi="돋움" w:hint="eastAsia"/>
          <w:color w:val="000000"/>
          <w:sz w:val="14"/>
          <w:szCs w:val="14"/>
        </w:rPr>
        <w:t>)</w:t>
      </w:r>
      <w:r>
        <w:rPr>
          <w:rFonts w:ascii="돋움" w:eastAsia="돋움" w:hAnsi="돋움" w:hint="eastAsia"/>
          <w:color w:val="000000"/>
          <w:sz w:val="14"/>
          <w:szCs w:val="14"/>
        </w:rPr>
        <w:br/>
        <w:t>3. 폰 설정-&gt;응용프로그램&gt;알수없는 소스 체크 </w:t>
      </w:r>
      <w:r>
        <w:rPr>
          <w:rFonts w:ascii="돋움" w:eastAsia="돋움" w:hAnsi="돋움" w:hint="eastAsia"/>
          <w:color w:val="000000"/>
          <w:sz w:val="14"/>
          <w:szCs w:val="14"/>
        </w:rPr>
        <w:br/>
        <w:t>* 이래저래 하다가 해결된거라 정답이 아닐수 있습니다.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 </w:t>
      </w:r>
    </w:p>
    <w:p w:rsidR="009D446F" w:rsidRDefault="009D446F" w:rsidP="009D446F">
      <w:pPr>
        <w:shd w:val="clear" w:color="auto" w:fill="FFFFFF"/>
        <w:spacing w:line="300" w:lineRule="atLeast"/>
        <w:rPr>
          <w:rFonts w:ascii="돋움" w:eastAsia="돋움" w:hAnsi="돋움"/>
          <w:color w:val="666666"/>
          <w:sz w:val="14"/>
          <w:szCs w:val="14"/>
        </w:rPr>
      </w:pPr>
      <w:bookmarkStart w:id="18" w:name="comment_683499"/>
      <w:bookmarkEnd w:id="18"/>
      <w:r>
        <w:rPr>
          <w:rFonts w:ascii="돋움" w:eastAsia="돋움" w:hAnsi="돋움"/>
          <w:noProof/>
          <w:color w:val="0000FF"/>
          <w:sz w:val="14"/>
          <w:szCs w:val="14"/>
        </w:rPr>
        <w:drawing>
          <wp:inline distT="0" distB="0" distL="0" distR="0">
            <wp:extent cx="190500" cy="160655"/>
            <wp:effectExtent l="19050" t="0" r="0" b="0"/>
            <wp:docPr id="63" name="그림 21" descr="댓글">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댓글">
                      <a:hlinkClick r:id="rId201"/>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9D446F" w:rsidRDefault="009D446F" w:rsidP="009D446F">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2010.08.19</w:t>
      </w:r>
      <w:r>
        <w:rPr>
          <w:rStyle w:val="apple-converted-space"/>
          <w:rFonts w:ascii="Tahoma" w:eastAsia="돋움" w:hAnsi="Tahoma" w:cs="Tahoma"/>
          <w:color w:val="CCCCCC"/>
          <w:sz w:val="11"/>
          <w:szCs w:val="11"/>
        </w:rPr>
        <w:t> </w:t>
      </w:r>
      <w:r>
        <w:rPr>
          <w:rFonts w:ascii="Tahoma" w:eastAsia="돋움" w:hAnsi="Tahoma" w:cs="Tahoma"/>
          <w:color w:val="CCCCCC"/>
          <w:sz w:val="11"/>
          <w:szCs w:val="11"/>
        </w:rPr>
        <w:t>07:56:32</w:t>
      </w:r>
    </w:p>
    <w:p w:rsidR="009D446F" w:rsidRDefault="009D446F" w:rsidP="009D446F">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kocat</w:t>
      </w:r>
    </w:p>
    <w:p w:rsidR="009D446F" w:rsidRDefault="009D446F" w:rsidP="009D446F">
      <w:pPr>
        <w:pStyle w:val="a3"/>
        <w:shd w:val="clear" w:color="auto" w:fill="FFFFFF"/>
        <w:spacing w:before="0" w:beforeAutospacing="0" w:after="0" w:afterAutospacing="0"/>
        <w:rPr>
          <w:rFonts w:ascii="돋움" w:eastAsia="돋움" w:hAnsi="돋움"/>
          <w:color w:val="000000"/>
          <w:sz w:val="14"/>
          <w:szCs w:val="14"/>
        </w:rPr>
      </w:pPr>
      <w:r>
        <w:rPr>
          <w:rFonts w:ascii="돋움" w:eastAsia="돋움" w:hAnsi="돋움" w:hint="eastAsia"/>
          <w:color w:val="000000"/>
          <w:sz w:val="14"/>
          <w:szCs w:val="14"/>
        </w:rPr>
        <w:t>모두들 감사합니다..ㅠ.ㅠ</w:t>
      </w:r>
    </w:p>
    <w:p w:rsidR="009D446F" w:rsidRDefault="009D446F" w:rsidP="009D446F">
      <w:pPr>
        <w:shd w:val="clear" w:color="auto" w:fill="FFFFFF"/>
        <w:spacing w:line="300" w:lineRule="atLeast"/>
        <w:rPr>
          <w:rFonts w:ascii="돋움" w:eastAsia="돋움" w:hAnsi="돋움"/>
          <w:color w:val="666666"/>
          <w:sz w:val="14"/>
          <w:szCs w:val="14"/>
        </w:rPr>
      </w:pPr>
      <w:bookmarkStart w:id="19" w:name="comment_685513"/>
      <w:bookmarkEnd w:id="19"/>
      <w:r>
        <w:rPr>
          <w:rFonts w:ascii="돋움" w:eastAsia="돋움" w:hAnsi="돋움"/>
          <w:noProof/>
          <w:color w:val="0000FF"/>
          <w:sz w:val="14"/>
          <w:szCs w:val="14"/>
        </w:rPr>
        <w:drawing>
          <wp:inline distT="0" distB="0" distL="0" distR="0">
            <wp:extent cx="116840" cy="124460"/>
            <wp:effectExtent l="19050" t="0" r="0" b="0"/>
            <wp:docPr id="62" name="그림 22" descr="삭제">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삭제">
                      <a:hlinkClick r:id="rId202"/>
                    </pic:cNvPr>
                    <pic:cNvPicPr>
                      <a:picLocks noChangeAspect="1" noChangeArrowheads="1"/>
                    </pic:cNvPicPr>
                  </pic:nvPicPr>
                  <pic:blipFill>
                    <a:blip r:embed="rId193"/>
                    <a:srcRect/>
                    <a:stretch>
                      <a:fillRect/>
                    </a:stretch>
                  </pic:blipFill>
                  <pic:spPr bwMode="auto">
                    <a:xfrm>
                      <a:off x="0" y="0"/>
                      <a:ext cx="116840" cy="124460"/>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666666"/>
          <w:sz w:val="14"/>
          <w:szCs w:val="14"/>
        </w:rPr>
        <w:t> </w:t>
      </w:r>
      <w:r>
        <w:rPr>
          <w:rFonts w:ascii="돋움" w:eastAsia="돋움" w:hAnsi="돋움"/>
          <w:noProof/>
          <w:color w:val="0000FF"/>
          <w:sz w:val="14"/>
          <w:szCs w:val="14"/>
        </w:rPr>
        <w:drawing>
          <wp:inline distT="0" distB="0" distL="0" distR="0">
            <wp:extent cx="190500" cy="160655"/>
            <wp:effectExtent l="19050" t="0" r="0" b="0"/>
            <wp:docPr id="61" name="그림 23" descr="수정">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수정">
                      <a:hlinkClick r:id="rId203"/>
                    </pic:cNvPr>
                    <pic:cNvPicPr>
                      <a:picLocks noChangeAspect="1" noChangeArrowheads="1"/>
                    </pic:cNvPicPr>
                  </pic:nvPicPr>
                  <pic:blipFill>
                    <a:blip r:embed="rId195"/>
                    <a:srcRect/>
                    <a:stretch>
                      <a:fillRect/>
                    </a:stretch>
                  </pic:blipFill>
                  <pic:spPr bwMode="auto">
                    <a:xfrm>
                      <a:off x="0" y="0"/>
                      <a:ext cx="190500" cy="160655"/>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666666"/>
          <w:sz w:val="14"/>
          <w:szCs w:val="14"/>
        </w:rPr>
        <w:t> </w:t>
      </w:r>
      <w:r>
        <w:rPr>
          <w:rFonts w:ascii="돋움" w:eastAsia="돋움" w:hAnsi="돋움"/>
          <w:noProof/>
          <w:color w:val="0000FF"/>
          <w:sz w:val="14"/>
          <w:szCs w:val="14"/>
        </w:rPr>
        <w:drawing>
          <wp:inline distT="0" distB="0" distL="0" distR="0">
            <wp:extent cx="190500" cy="160655"/>
            <wp:effectExtent l="19050" t="0" r="0" b="0"/>
            <wp:docPr id="60" name="그림 24" descr="댓글">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댓글">
                      <a:hlinkClick r:id="rId204"/>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9D446F" w:rsidRDefault="009D446F" w:rsidP="009D446F">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2010.08.19</w:t>
      </w:r>
      <w:r>
        <w:rPr>
          <w:rStyle w:val="apple-converted-space"/>
          <w:rFonts w:ascii="Tahoma" w:eastAsia="돋움" w:hAnsi="Tahoma" w:cs="Tahoma"/>
          <w:color w:val="CCCCCC"/>
          <w:sz w:val="11"/>
          <w:szCs w:val="11"/>
        </w:rPr>
        <w:t> </w:t>
      </w:r>
      <w:r>
        <w:rPr>
          <w:rFonts w:ascii="Tahoma" w:eastAsia="돋움" w:hAnsi="Tahoma" w:cs="Tahoma"/>
          <w:color w:val="CCCCCC"/>
          <w:sz w:val="11"/>
          <w:szCs w:val="11"/>
        </w:rPr>
        <w:t>14:31:04</w:t>
      </w:r>
    </w:p>
    <w:p w:rsidR="009D446F" w:rsidRDefault="009D446F" w:rsidP="009D446F">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지나가다</w:t>
      </w:r>
    </w:p>
    <w:p w:rsidR="009D446F" w:rsidRDefault="009D446F" w:rsidP="009D446F">
      <w:pPr>
        <w:shd w:val="clear" w:color="auto" w:fill="FFFFFF"/>
        <w:rPr>
          <w:rFonts w:ascii="돋움" w:eastAsia="돋움" w:hAnsi="돋움"/>
          <w:color w:val="000000"/>
          <w:sz w:val="14"/>
          <w:szCs w:val="14"/>
        </w:rPr>
      </w:pPr>
      <w:r>
        <w:rPr>
          <w:rFonts w:ascii="돋움" w:eastAsia="돋움" w:hAnsi="돋움" w:hint="eastAsia"/>
          <w:color w:val="000000"/>
          <w:sz w:val="14"/>
          <w:szCs w:val="14"/>
        </w:rPr>
        <w:t>time out 이죠? </w:t>
      </w:r>
    </w:p>
    <w:p w:rsidR="009D446F" w:rsidRDefault="009D446F" w:rsidP="009D446F">
      <w:pPr>
        <w:shd w:val="clear" w:color="auto" w:fill="FFFFFF"/>
        <w:rPr>
          <w:rFonts w:ascii="돋움" w:eastAsia="돋움" w:hAnsi="돋움"/>
          <w:color w:val="000000"/>
          <w:sz w:val="14"/>
          <w:szCs w:val="14"/>
        </w:rPr>
      </w:pPr>
    </w:p>
    <w:p w:rsidR="009D446F" w:rsidRDefault="009D446F" w:rsidP="009D446F">
      <w:pPr>
        <w:shd w:val="clear" w:color="auto" w:fill="FFFFFF"/>
        <w:rPr>
          <w:rFonts w:ascii="돋움" w:eastAsia="돋움" w:hAnsi="돋움"/>
          <w:color w:val="000000"/>
          <w:sz w:val="14"/>
          <w:szCs w:val="14"/>
        </w:rPr>
      </w:pPr>
      <w:r>
        <w:rPr>
          <w:rFonts w:ascii="돋움" w:eastAsia="돋움" w:hAnsi="돋움" w:hint="eastAsia"/>
          <w:color w:val="000000"/>
          <w:sz w:val="14"/>
          <w:szCs w:val="14"/>
        </w:rPr>
        <w:t>저는 이렇게 해결했습니다. 이클립스에서</w:t>
      </w:r>
    </w:p>
    <w:p w:rsidR="009D446F" w:rsidRDefault="009D446F" w:rsidP="009D446F">
      <w:pPr>
        <w:shd w:val="clear" w:color="auto" w:fill="FFFFFF"/>
        <w:rPr>
          <w:rFonts w:ascii="돋움" w:eastAsia="돋움" w:hAnsi="돋움"/>
          <w:color w:val="000000"/>
          <w:sz w:val="14"/>
          <w:szCs w:val="14"/>
        </w:rPr>
      </w:pPr>
    </w:p>
    <w:p w:rsidR="009D446F" w:rsidRDefault="009D446F" w:rsidP="009D446F">
      <w:pPr>
        <w:shd w:val="clear" w:color="auto" w:fill="FFFFFF"/>
        <w:rPr>
          <w:rFonts w:ascii="돋움" w:eastAsia="돋움" w:hAnsi="돋움"/>
          <w:color w:val="000000"/>
          <w:sz w:val="14"/>
          <w:szCs w:val="14"/>
        </w:rPr>
      </w:pPr>
      <w:r>
        <w:rPr>
          <w:rFonts w:ascii="돋움" w:eastAsia="돋움" w:hAnsi="돋움" w:hint="eastAsia"/>
          <w:color w:val="000000"/>
          <w:sz w:val="14"/>
          <w:szCs w:val="14"/>
        </w:rPr>
        <w:t>Window -&gt; Preferences -&gt; Android -&gt; DDMS -&gt; "ADB connection time out (ms)"의 값을 늘려준다.</w:t>
      </w:r>
    </w:p>
    <w:p w:rsidR="009D446F" w:rsidRDefault="009D446F" w:rsidP="009D446F">
      <w:pPr>
        <w:shd w:val="clear" w:color="auto" w:fill="FFFFFF"/>
        <w:rPr>
          <w:rFonts w:ascii="돋움" w:eastAsia="돋움" w:hAnsi="돋움"/>
          <w:color w:val="000000"/>
          <w:sz w:val="14"/>
          <w:szCs w:val="14"/>
        </w:rPr>
      </w:pPr>
    </w:p>
    <w:p w:rsidR="009D446F" w:rsidRDefault="009D446F" w:rsidP="009D446F">
      <w:pPr>
        <w:shd w:val="clear" w:color="auto" w:fill="FFFFFF"/>
        <w:rPr>
          <w:rFonts w:ascii="돋움" w:eastAsia="돋움" w:hAnsi="돋움"/>
          <w:color w:val="000000"/>
          <w:sz w:val="14"/>
          <w:szCs w:val="14"/>
        </w:rPr>
      </w:pPr>
      <w:r>
        <w:rPr>
          <w:rFonts w:ascii="돋움" w:eastAsia="돋움" w:hAnsi="돋움" w:hint="eastAsia"/>
          <w:color w:val="000000"/>
          <w:sz w:val="14"/>
          <w:szCs w:val="14"/>
        </w:rPr>
        <w:t>apk 용량이 늘어나면 접속 시간을 늘려줘야 합니다.</w:t>
      </w:r>
    </w:p>
    <w:p w:rsidR="009D446F" w:rsidRDefault="009D446F" w:rsidP="009D446F">
      <w:pPr>
        <w:shd w:val="clear" w:color="auto" w:fill="F4F4F4"/>
        <w:spacing w:line="300" w:lineRule="atLeast"/>
        <w:rPr>
          <w:rFonts w:ascii="돋움" w:eastAsia="돋움" w:hAnsi="돋움"/>
          <w:color w:val="666666"/>
          <w:sz w:val="14"/>
          <w:szCs w:val="14"/>
        </w:rPr>
      </w:pPr>
      <w:bookmarkStart w:id="20" w:name="comment_703076"/>
      <w:bookmarkEnd w:id="20"/>
      <w:r>
        <w:rPr>
          <w:rFonts w:ascii="돋움" w:eastAsia="돋움" w:hAnsi="돋움"/>
          <w:noProof/>
          <w:color w:val="0000FF"/>
          <w:sz w:val="14"/>
          <w:szCs w:val="14"/>
        </w:rPr>
        <w:drawing>
          <wp:inline distT="0" distB="0" distL="0" distR="0">
            <wp:extent cx="190500" cy="160655"/>
            <wp:effectExtent l="19050" t="0" r="0" b="0"/>
            <wp:docPr id="59" name="그림 25" descr="댓글">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댓글">
                      <a:hlinkClick r:id="rId205"/>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9D446F" w:rsidRDefault="009D446F" w:rsidP="009D446F">
      <w:pPr>
        <w:shd w:val="clear" w:color="auto" w:fill="F4F4F4"/>
        <w:rPr>
          <w:rFonts w:ascii="Tahoma" w:eastAsia="돋움" w:hAnsi="Tahoma" w:cs="Tahoma"/>
          <w:color w:val="CCCCCC"/>
          <w:sz w:val="11"/>
          <w:szCs w:val="11"/>
        </w:rPr>
      </w:pPr>
      <w:r>
        <w:rPr>
          <w:rStyle w:val="a8"/>
          <w:rFonts w:ascii="Tahoma" w:eastAsia="돋움" w:hAnsi="Tahoma" w:cs="Tahoma"/>
          <w:color w:val="CCCCCC"/>
          <w:sz w:val="11"/>
          <w:szCs w:val="11"/>
        </w:rPr>
        <w:t>2010.08.23</w:t>
      </w:r>
      <w:r>
        <w:rPr>
          <w:rStyle w:val="apple-converted-space"/>
          <w:rFonts w:ascii="Tahoma" w:eastAsia="돋움" w:hAnsi="Tahoma" w:cs="Tahoma"/>
          <w:color w:val="CCCCCC"/>
          <w:sz w:val="11"/>
          <w:szCs w:val="11"/>
        </w:rPr>
        <w:t> </w:t>
      </w:r>
      <w:r>
        <w:rPr>
          <w:rFonts w:ascii="Tahoma" w:eastAsia="돋움" w:hAnsi="Tahoma" w:cs="Tahoma"/>
          <w:color w:val="CCCCCC"/>
          <w:sz w:val="11"/>
          <w:szCs w:val="11"/>
        </w:rPr>
        <w:t>23:46:12</w:t>
      </w:r>
    </w:p>
    <w:p w:rsidR="009D446F" w:rsidRDefault="009D446F" w:rsidP="009D446F">
      <w:pPr>
        <w:shd w:val="clear" w:color="auto" w:fill="F4F4F4"/>
        <w:spacing w:line="300" w:lineRule="atLeast"/>
        <w:rPr>
          <w:rFonts w:ascii="돋움" w:eastAsia="돋움" w:hAnsi="돋움" w:cs="굴림"/>
          <w:color w:val="3074A5"/>
          <w:sz w:val="14"/>
          <w:szCs w:val="14"/>
        </w:rPr>
      </w:pPr>
      <w:r>
        <w:rPr>
          <w:rFonts w:ascii="돋움" w:eastAsia="돋움" w:hAnsi="돋움" w:hint="eastAsia"/>
          <w:color w:val="3074A5"/>
          <w:sz w:val="14"/>
          <w:szCs w:val="14"/>
        </w:rPr>
        <w:t>녹차맛우유</w:t>
      </w:r>
    </w:p>
    <w:p w:rsidR="009D446F" w:rsidRDefault="009D446F" w:rsidP="009D446F">
      <w:pPr>
        <w:pStyle w:val="a3"/>
        <w:shd w:val="clear" w:color="auto" w:fill="F4F4F4"/>
        <w:spacing w:before="0" w:beforeAutospacing="0" w:after="0" w:afterAutospacing="0"/>
        <w:rPr>
          <w:rFonts w:ascii="돋움" w:eastAsia="돋움" w:hAnsi="돋움"/>
          <w:color w:val="000000"/>
          <w:sz w:val="14"/>
          <w:szCs w:val="14"/>
        </w:rPr>
      </w:pPr>
      <w:r>
        <w:rPr>
          <w:rFonts w:ascii="돋움" w:eastAsia="돋움" w:hAnsi="돋움" w:hint="eastAsia"/>
          <w:color w:val="000000"/>
          <w:sz w:val="14"/>
          <w:szCs w:val="14"/>
        </w:rPr>
        <w:t>와우~</w:t>
      </w:r>
      <w:r>
        <w:rPr>
          <w:rFonts w:ascii="돋움" w:eastAsia="돋움" w:hAnsi="돋움" w:hint="eastAsia"/>
          <w:color w:val="000000"/>
          <w:sz w:val="14"/>
          <w:szCs w:val="14"/>
        </w:rPr>
        <w:br/>
      </w:r>
      <w:r>
        <w:rPr>
          <w:rFonts w:ascii="돋움" w:eastAsia="돋움" w:hAnsi="돋움" w:hint="eastAsia"/>
          <w:color w:val="000000"/>
          <w:sz w:val="14"/>
          <w:szCs w:val="14"/>
        </w:rPr>
        <w:br/>
        <w:t>유용한 정보 정말 감사드려요~</w:t>
      </w:r>
    </w:p>
    <w:p w:rsidR="009D446F" w:rsidRDefault="009D446F" w:rsidP="0062704D">
      <w:pPr>
        <w:pStyle w:val="aa"/>
        <w:ind w:leftChars="0" w:left="720"/>
        <w:rPr>
          <w:b/>
        </w:rPr>
      </w:pPr>
    </w:p>
    <w:p w:rsidR="00A55230" w:rsidRDefault="00A55230" w:rsidP="0062704D">
      <w:pPr>
        <w:pStyle w:val="aa"/>
        <w:ind w:leftChars="0" w:left="720"/>
        <w:rPr>
          <w:b/>
        </w:rPr>
      </w:pPr>
    </w:p>
    <w:p w:rsidR="00A55230" w:rsidRDefault="00A55230">
      <w:pPr>
        <w:widowControl/>
        <w:wordWrap/>
        <w:autoSpaceDE/>
        <w:autoSpaceDN/>
        <w:jc w:val="left"/>
        <w:rPr>
          <w:b/>
        </w:rPr>
      </w:pPr>
      <w:r>
        <w:rPr>
          <w:b/>
        </w:rPr>
        <w:br w:type="page"/>
      </w:r>
    </w:p>
    <w:p w:rsidR="00A55230" w:rsidRDefault="00A55230" w:rsidP="0062704D">
      <w:pPr>
        <w:pStyle w:val="aa"/>
        <w:ind w:leftChars="0" w:left="720"/>
        <w:rPr>
          <w:b/>
        </w:rPr>
      </w:pPr>
      <w:r>
        <w:rPr>
          <w:rFonts w:hint="eastAsia"/>
          <w:b/>
        </w:rPr>
        <w:lastRenderedPageBreak/>
        <w:t>액티브티 확인 방법</w:t>
      </w:r>
    </w:p>
    <w:p w:rsidR="00A55230" w:rsidRDefault="00A55230" w:rsidP="00A55230">
      <w:pPr>
        <w:pStyle w:val="2"/>
        <w:spacing w:before="346" w:beforeAutospacing="0" w:after="0" w:afterAutospacing="0"/>
        <w:jc w:val="center"/>
        <w:rPr>
          <w:rFonts w:ascii="Trebuchet MS" w:hAnsi="Trebuchet MS"/>
          <w:color w:val="333333"/>
          <w:sz w:val="22"/>
          <w:szCs w:val="22"/>
        </w:rPr>
      </w:pPr>
      <w:r>
        <w:rPr>
          <w:rFonts w:ascii="Trebuchet MS" w:hAnsi="Trebuchet MS"/>
          <w:color w:val="333333"/>
          <w:sz w:val="22"/>
          <w:szCs w:val="22"/>
        </w:rPr>
        <w:t>Archive for the ‘Android Technical Articles’ Category</w:t>
      </w:r>
    </w:p>
    <w:p w:rsidR="00A55230" w:rsidRDefault="00153F68" w:rsidP="00545092">
      <w:pPr>
        <w:pStyle w:val="3"/>
        <w:spacing w:before="346"/>
        <w:ind w:left="1000" w:hanging="400"/>
        <w:rPr>
          <w:rFonts w:ascii="Trebuchet MS" w:hAnsi="Trebuchet MS"/>
          <w:color w:val="333333"/>
          <w:sz w:val="18"/>
          <w:szCs w:val="18"/>
        </w:rPr>
      </w:pPr>
      <w:hyperlink r:id="rId206" w:tooltip="Permanent Link to Can I Use this Intent?" w:history="1">
        <w:r w:rsidR="00A55230">
          <w:rPr>
            <w:rStyle w:val="a4"/>
            <w:rFonts w:ascii="Trebuchet MS" w:hAnsi="Trebuchet MS"/>
            <w:color w:val="333333"/>
            <w:sz w:val="18"/>
            <w:szCs w:val="18"/>
          </w:rPr>
          <w:t>Can I Use this Intent?</w:t>
        </w:r>
      </w:hyperlink>
    </w:p>
    <w:p w:rsidR="00A55230" w:rsidRDefault="00A55230" w:rsidP="00A55230">
      <w:pPr>
        <w:rPr>
          <w:rFonts w:ascii="Verdana" w:hAnsi="Verdana"/>
          <w:color w:val="333333"/>
          <w:sz w:val="14"/>
          <w:szCs w:val="14"/>
        </w:rPr>
      </w:pPr>
      <w:r>
        <w:rPr>
          <w:rFonts w:ascii="Arial" w:hAnsi="Arial" w:cs="Arial"/>
          <w:color w:val="777777"/>
          <w:sz w:val="13"/>
          <w:szCs w:val="13"/>
        </w:rPr>
        <w:t>3</w:t>
      </w:r>
      <w:r>
        <w:rPr>
          <w:rFonts w:ascii="Arial" w:hAnsi="Arial" w:cs="Arial"/>
          <w:color w:val="777777"/>
          <w:sz w:val="13"/>
          <w:szCs w:val="13"/>
        </w:rPr>
        <w:t>월</w:t>
      </w:r>
      <w:r>
        <w:rPr>
          <w:rFonts w:ascii="Arial" w:hAnsi="Arial" w:cs="Arial"/>
          <w:color w:val="777777"/>
          <w:sz w:val="13"/>
          <w:szCs w:val="13"/>
        </w:rPr>
        <w:t xml:space="preserve"> 25, 2010</w:t>
      </w:r>
    </w:p>
    <w:p w:rsidR="00A55230" w:rsidRDefault="00A55230" w:rsidP="00A55230">
      <w:pPr>
        <w:pStyle w:val="a3"/>
        <w:spacing w:line="336" w:lineRule="atLeast"/>
        <w:jc w:val="both"/>
        <w:rPr>
          <w:rFonts w:ascii="Verdana" w:hAnsi="Verdana"/>
          <w:color w:val="333333"/>
          <w:sz w:val="14"/>
          <w:szCs w:val="14"/>
        </w:rPr>
      </w:pPr>
      <w:r>
        <w:rPr>
          <w:rFonts w:ascii="Verdana" w:hAnsi="Verdana"/>
          <w:color w:val="333333"/>
          <w:sz w:val="14"/>
          <w:szCs w:val="14"/>
        </w:rPr>
        <w:t>http://developer.android.com/resources/articles/can-i-use-this-intent.html</w:t>
      </w:r>
    </w:p>
    <w:p w:rsidR="00A55230" w:rsidRDefault="00A55230" w:rsidP="00A55230">
      <w:pPr>
        <w:pStyle w:val="a3"/>
        <w:spacing w:line="336" w:lineRule="atLeast"/>
        <w:jc w:val="both"/>
        <w:rPr>
          <w:rFonts w:ascii="Verdana" w:hAnsi="Verdana"/>
          <w:color w:val="333333"/>
          <w:sz w:val="14"/>
          <w:szCs w:val="14"/>
        </w:rPr>
      </w:pPr>
      <w:r>
        <w:rPr>
          <w:rFonts w:ascii="Verdana" w:hAnsi="Verdana"/>
          <w:color w:val="333333"/>
          <w:sz w:val="14"/>
          <w:szCs w:val="14"/>
        </w:rPr>
        <w:t>안드로이드의</w:t>
      </w:r>
      <w:r>
        <w:rPr>
          <w:rFonts w:ascii="Verdana" w:hAnsi="Verdana"/>
          <w:color w:val="333333"/>
          <w:sz w:val="14"/>
          <w:szCs w:val="14"/>
        </w:rPr>
        <w:t xml:space="preserve"> </w:t>
      </w:r>
      <w:r>
        <w:rPr>
          <w:rFonts w:ascii="Verdana" w:hAnsi="Verdana"/>
          <w:color w:val="333333"/>
          <w:sz w:val="14"/>
          <w:szCs w:val="14"/>
        </w:rPr>
        <w:t>새로운</w:t>
      </w:r>
      <w:r>
        <w:rPr>
          <w:rFonts w:ascii="Verdana" w:hAnsi="Verdana"/>
          <w:color w:val="333333"/>
          <w:sz w:val="14"/>
          <w:szCs w:val="14"/>
        </w:rPr>
        <w:t xml:space="preserve"> </w:t>
      </w:r>
      <w:r>
        <w:rPr>
          <w:rFonts w:ascii="Verdana" w:hAnsi="Verdana"/>
          <w:color w:val="333333"/>
          <w:sz w:val="14"/>
          <w:szCs w:val="14"/>
        </w:rPr>
        <w:t>메시지</w:t>
      </w:r>
      <w:r>
        <w:rPr>
          <w:rFonts w:ascii="Verdana" w:hAnsi="Verdana"/>
          <w:color w:val="333333"/>
          <w:sz w:val="14"/>
          <w:szCs w:val="14"/>
        </w:rPr>
        <w:t xml:space="preserve"> </w:t>
      </w:r>
      <w:r>
        <w:rPr>
          <w:rFonts w:ascii="Verdana" w:hAnsi="Verdana"/>
          <w:color w:val="333333"/>
          <w:sz w:val="14"/>
          <w:szCs w:val="14"/>
        </w:rPr>
        <w:t>형식인</w:t>
      </w:r>
      <w:r>
        <w:rPr>
          <w:rFonts w:ascii="Verdana" w:hAnsi="Verdana"/>
          <w:color w:val="333333"/>
          <w:sz w:val="14"/>
          <w:szCs w:val="14"/>
        </w:rPr>
        <w:t xml:space="preserve"> Intent </w:t>
      </w:r>
      <w:r>
        <w:rPr>
          <w:rFonts w:ascii="Verdana" w:hAnsi="Verdana"/>
          <w:color w:val="333333"/>
          <w:sz w:val="14"/>
          <w:szCs w:val="14"/>
        </w:rPr>
        <w:t>는</w:t>
      </w:r>
      <w:r>
        <w:rPr>
          <w:rFonts w:ascii="Verdana" w:hAnsi="Verdana"/>
          <w:color w:val="333333"/>
          <w:sz w:val="14"/>
          <w:szCs w:val="14"/>
        </w:rPr>
        <w:t xml:space="preserve"> </w:t>
      </w:r>
      <w:r>
        <w:rPr>
          <w:rFonts w:ascii="Verdana" w:hAnsi="Verdana"/>
          <w:color w:val="333333"/>
          <w:sz w:val="14"/>
          <w:szCs w:val="14"/>
        </w:rPr>
        <w:t>아주</w:t>
      </w:r>
      <w:r>
        <w:rPr>
          <w:rFonts w:ascii="Verdana" w:hAnsi="Verdana"/>
          <w:color w:val="333333"/>
          <w:sz w:val="14"/>
          <w:szCs w:val="14"/>
        </w:rPr>
        <w:t xml:space="preserve"> </w:t>
      </w:r>
      <w:r>
        <w:rPr>
          <w:rFonts w:ascii="Verdana" w:hAnsi="Verdana"/>
          <w:color w:val="333333"/>
          <w:sz w:val="14"/>
          <w:szCs w:val="14"/>
        </w:rPr>
        <w:t>강력하다</w:t>
      </w:r>
      <w:r>
        <w:rPr>
          <w:rFonts w:ascii="Verdana" w:hAnsi="Verdana"/>
          <w:color w:val="333333"/>
          <w:sz w:val="14"/>
          <w:szCs w:val="14"/>
        </w:rPr>
        <w:t xml:space="preserve">. </w:t>
      </w:r>
      <w:r>
        <w:rPr>
          <w:rFonts w:ascii="Verdana" w:hAnsi="Verdana"/>
          <w:color w:val="333333"/>
          <w:sz w:val="14"/>
          <w:szCs w:val="14"/>
        </w:rPr>
        <w:t>인텐트는</w:t>
      </w:r>
      <w:r>
        <w:rPr>
          <w:rFonts w:ascii="Verdana" w:hAnsi="Verdana"/>
          <w:color w:val="333333"/>
          <w:sz w:val="14"/>
          <w:szCs w:val="14"/>
        </w:rPr>
        <w:t xml:space="preserve"> </w:t>
      </w:r>
      <w:r>
        <w:rPr>
          <w:rFonts w:ascii="Verdana" w:hAnsi="Verdana"/>
          <w:color w:val="333333"/>
          <w:sz w:val="14"/>
          <w:szCs w:val="14"/>
        </w:rPr>
        <w:t>높은</w:t>
      </w:r>
      <w:r>
        <w:rPr>
          <w:rFonts w:ascii="Verdana" w:hAnsi="Verdana"/>
          <w:color w:val="333333"/>
          <w:sz w:val="14"/>
          <w:szCs w:val="14"/>
        </w:rPr>
        <w:t xml:space="preserve"> </w:t>
      </w:r>
      <w:r>
        <w:rPr>
          <w:rFonts w:ascii="Verdana" w:hAnsi="Verdana"/>
          <w:color w:val="333333"/>
          <w:sz w:val="14"/>
          <w:szCs w:val="14"/>
        </w:rPr>
        <w:t>수준의</w:t>
      </w:r>
      <w:r>
        <w:rPr>
          <w:rFonts w:ascii="Verdana" w:hAnsi="Verdana"/>
          <w:color w:val="333333"/>
          <w:sz w:val="14"/>
          <w:szCs w:val="14"/>
        </w:rPr>
        <w:t xml:space="preserve"> </w:t>
      </w:r>
      <w:r>
        <w:rPr>
          <w:rFonts w:ascii="Verdana" w:hAnsi="Verdana"/>
          <w:color w:val="333333"/>
          <w:sz w:val="14"/>
          <w:szCs w:val="14"/>
        </w:rPr>
        <w:t>라이브러리로</w:t>
      </w:r>
      <w:r>
        <w:rPr>
          <w:rFonts w:ascii="Verdana" w:hAnsi="Verdana"/>
          <w:color w:val="333333"/>
          <w:sz w:val="14"/>
          <w:szCs w:val="14"/>
        </w:rPr>
        <w:t xml:space="preserve"> </w:t>
      </w:r>
      <w:r>
        <w:rPr>
          <w:rFonts w:ascii="Verdana" w:hAnsi="Verdana"/>
          <w:color w:val="333333"/>
          <w:sz w:val="14"/>
          <w:szCs w:val="14"/>
        </w:rPr>
        <w:t>응용</w:t>
      </w:r>
      <w:r>
        <w:rPr>
          <w:rFonts w:ascii="Verdana" w:hAnsi="Verdana"/>
          <w:color w:val="333333"/>
          <w:sz w:val="14"/>
          <w:szCs w:val="14"/>
        </w:rPr>
        <w:t xml:space="preserve"> </w:t>
      </w:r>
      <w:r>
        <w:rPr>
          <w:rFonts w:ascii="Verdana" w:hAnsi="Verdana"/>
          <w:color w:val="333333"/>
          <w:sz w:val="14"/>
          <w:szCs w:val="14"/>
        </w:rPr>
        <w:t>프로그램을</w:t>
      </w:r>
      <w:r>
        <w:rPr>
          <w:rFonts w:ascii="Verdana" w:hAnsi="Verdana"/>
          <w:color w:val="333333"/>
          <w:sz w:val="14"/>
          <w:szCs w:val="14"/>
        </w:rPr>
        <w:t xml:space="preserve"> </w:t>
      </w:r>
      <w:r>
        <w:rPr>
          <w:rFonts w:ascii="Verdana" w:hAnsi="Verdana"/>
          <w:color w:val="333333"/>
          <w:sz w:val="14"/>
          <w:szCs w:val="14"/>
        </w:rPr>
        <w:t>설정하고</w:t>
      </w:r>
      <w:r>
        <w:rPr>
          <w:rFonts w:ascii="Verdana" w:hAnsi="Verdana"/>
          <w:color w:val="333333"/>
          <w:sz w:val="14"/>
          <w:szCs w:val="14"/>
        </w:rPr>
        <w:t xml:space="preserve"> </w:t>
      </w:r>
      <w:r>
        <w:rPr>
          <w:rFonts w:ascii="Verdana" w:hAnsi="Verdana"/>
          <w:color w:val="333333"/>
          <w:sz w:val="14"/>
          <w:szCs w:val="14"/>
        </w:rPr>
        <w:t>코드를</w:t>
      </w:r>
      <w:r>
        <w:rPr>
          <w:rFonts w:ascii="Verdana" w:hAnsi="Verdana"/>
          <w:color w:val="333333"/>
          <w:sz w:val="14"/>
          <w:szCs w:val="14"/>
        </w:rPr>
        <w:t xml:space="preserve"> </w:t>
      </w:r>
      <w:r>
        <w:rPr>
          <w:rFonts w:ascii="Verdana" w:hAnsi="Verdana"/>
          <w:color w:val="333333"/>
          <w:sz w:val="14"/>
          <w:szCs w:val="14"/>
        </w:rPr>
        <w:t>모듈화</w:t>
      </w:r>
      <w:r>
        <w:rPr>
          <w:rFonts w:ascii="Verdana" w:hAnsi="Verdana"/>
          <w:color w:val="333333"/>
          <w:sz w:val="14"/>
          <w:szCs w:val="14"/>
        </w:rPr>
        <w:t xml:space="preserve"> </w:t>
      </w:r>
      <w:r>
        <w:rPr>
          <w:rFonts w:ascii="Verdana" w:hAnsi="Verdana"/>
          <w:color w:val="333333"/>
          <w:sz w:val="14"/>
          <w:szCs w:val="14"/>
        </w:rPr>
        <w:t>및</w:t>
      </w:r>
      <w:r>
        <w:rPr>
          <w:rFonts w:ascii="Verdana" w:hAnsi="Verdana"/>
          <w:color w:val="333333"/>
          <w:sz w:val="14"/>
          <w:szCs w:val="14"/>
        </w:rPr>
        <w:t xml:space="preserve"> </w:t>
      </w:r>
      <w:r>
        <w:rPr>
          <w:rFonts w:ascii="Verdana" w:hAnsi="Verdana"/>
          <w:color w:val="333333"/>
          <w:sz w:val="14"/>
          <w:szCs w:val="14"/>
        </w:rPr>
        <w:t>재사용</w:t>
      </w:r>
      <w:r>
        <w:rPr>
          <w:rFonts w:ascii="Verdana" w:hAnsi="Verdana"/>
          <w:color w:val="333333"/>
          <w:sz w:val="14"/>
          <w:szCs w:val="14"/>
        </w:rPr>
        <w:t xml:space="preserve"> </w:t>
      </w:r>
      <w:r>
        <w:rPr>
          <w:rFonts w:ascii="Verdana" w:hAnsi="Verdana"/>
          <w:color w:val="333333"/>
          <w:sz w:val="14"/>
          <w:szCs w:val="14"/>
        </w:rPr>
        <w:t>할</w:t>
      </w:r>
      <w:r>
        <w:rPr>
          <w:rFonts w:ascii="Verdana" w:hAnsi="Verdana"/>
          <w:color w:val="333333"/>
          <w:sz w:val="14"/>
          <w:szCs w:val="14"/>
        </w:rPr>
        <w:t xml:space="preserve"> </w:t>
      </w:r>
      <w:r>
        <w:rPr>
          <w:rFonts w:ascii="Verdana" w:hAnsi="Verdana"/>
          <w:color w:val="333333"/>
          <w:sz w:val="14"/>
          <w:szCs w:val="14"/>
        </w:rPr>
        <w:t>의도를</w:t>
      </w:r>
      <w:r>
        <w:rPr>
          <w:rFonts w:ascii="Verdana" w:hAnsi="Verdana"/>
          <w:color w:val="333333"/>
          <w:sz w:val="14"/>
          <w:szCs w:val="14"/>
        </w:rPr>
        <w:t xml:space="preserve"> </w:t>
      </w:r>
      <w:r>
        <w:rPr>
          <w:rFonts w:ascii="Verdana" w:hAnsi="Verdana"/>
          <w:color w:val="333333"/>
          <w:sz w:val="14"/>
          <w:szCs w:val="14"/>
        </w:rPr>
        <w:t>사용할</w:t>
      </w:r>
      <w:r>
        <w:rPr>
          <w:rFonts w:ascii="Verdana" w:hAnsi="Verdana"/>
          <w:color w:val="333333"/>
          <w:sz w:val="14"/>
          <w:szCs w:val="14"/>
        </w:rPr>
        <w:t xml:space="preserve"> </w:t>
      </w:r>
      <w:r>
        <w:rPr>
          <w:rFonts w:ascii="Verdana" w:hAnsi="Verdana"/>
          <w:color w:val="333333"/>
          <w:sz w:val="14"/>
          <w:szCs w:val="14"/>
        </w:rPr>
        <w:t>수</w:t>
      </w:r>
      <w:r>
        <w:rPr>
          <w:rFonts w:ascii="Verdana" w:hAnsi="Verdana"/>
          <w:color w:val="333333"/>
          <w:sz w:val="14"/>
          <w:szCs w:val="14"/>
        </w:rPr>
        <w:t xml:space="preserve"> </w:t>
      </w:r>
      <w:r>
        <w:rPr>
          <w:rFonts w:ascii="Verdana" w:hAnsi="Verdana"/>
          <w:color w:val="333333"/>
          <w:sz w:val="14"/>
          <w:szCs w:val="14"/>
        </w:rPr>
        <w:t>있다</w:t>
      </w:r>
      <w:r>
        <w:rPr>
          <w:rFonts w:ascii="Verdana" w:hAnsi="Verdana"/>
          <w:color w:val="333333"/>
          <w:sz w:val="14"/>
          <w:szCs w:val="14"/>
        </w:rPr>
        <w:t>. HomeScreen</w:t>
      </w:r>
      <w:r>
        <w:rPr>
          <w:rFonts w:ascii="Verdana" w:hAnsi="Verdana"/>
          <w:color w:val="333333"/>
          <w:sz w:val="14"/>
          <w:szCs w:val="14"/>
        </w:rPr>
        <w:t>과</w:t>
      </w:r>
      <w:r>
        <w:rPr>
          <w:rFonts w:ascii="Verdana" w:hAnsi="Verdana"/>
          <w:color w:val="333333"/>
          <w:sz w:val="14"/>
          <w:szCs w:val="14"/>
        </w:rPr>
        <w:t xml:space="preserve"> AnyCut </w:t>
      </w:r>
      <w:r>
        <w:rPr>
          <w:rFonts w:ascii="Verdana" w:hAnsi="Verdana"/>
          <w:color w:val="333333"/>
          <w:sz w:val="14"/>
          <w:szCs w:val="14"/>
        </w:rPr>
        <w:t>애플리케이션은</w:t>
      </w:r>
      <w:r>
        <w:rPr>
          <w:rFonts w:ascii="Verdana" w:hAnsi="Verdana"/>
          <w:color w:val="333333"/>
          <w:sz w:val="14"/>
          <w:szCs w:val="14"/>
        </w:rPr>
        <w:t xml:space="preserve"> </w:t>
      </w:r>
      <w:r>
        <w:rPr>
          <w:rFonts w:ascii="Verdana" w:hAnsi="Verdana"/>
          <w:color w:val="333333"/>
          <w:sz w:val="14"/>
          <w:szCs w:val="14"/>
        </w:rPr>
        <w:t>광범위하게</w:t>
      </w:r>
      <w:r>
        <w:rPr>
          <w:rFonts w:ascii="Verdana" w:hAnsi="Verdana"/>
          <w:color w:val="333333"/>
          <w:sz w:val="14"/>
          <w:szCs w:val="14"/>
        </w:rPr>
        <w:t xml:space="preserve"> </w:t>
      </w:r>
      <w:r>
        <w:rPr>
          <w:rFonts w:ascii="Verdana" w:hAnsi="Verdana"/>
          <w:color w:val="333333"/>
          <w:sz w:val="14"/>
          <w:szCs w:val="14"/>
        </w:rPr>
        <w:t>단축키를</w:t>
      </w:r>
      <w:r>
        <w:rPr>
          <w:rFonts w:ascii="Verdana" w:hAnsi="Verdana"/>
          <w:color w:val="333333"/>
          <w:sz w:val="14"/>
          <w:szCs w:val="14"/>
        </w:rPr>
        <w:t xml:space="preserve"> </w:t>
      </w:r>
      <w:r>
        <w:rPr>
          <w:rFonts w:ascii="Verdana" w:hAnsi="Verdana"/>
          <w:color w:val="333333"/>
          <w:sz w:val="14"/>
          <w:szCs w:val="14"/>
        </w:rPr>
        <w:t>만들기위해</w:t>
      </w:r>
      <w:r>
        <w:rPr>
          <w:rFonts w:ascii="Verdana" w:hAnsi="Verdana"/>
          <w:color w:val="333333"/>
          <w:sz w:val="14"/>
          <w:szCs w:val="14"/>
        </w:rPr>
        <w:t xml:space="preserve"> </w:t>
      </w:r>
      <w:r>
        <w:rPr>
          <w:rFonts w:ascii="Verdana" w:hAnsi="Verdana"/>
          <w:color w:val="333333"/>
          <w:sz w:val="14"/>
          <w:szCs w:val="14"/>
        </w:rPr>
        <w:t>인텐트를</w:t>
      </w:r>
      <w:r>
        <w:rPr>
          <w:rFonts w:ascii="Verdana" w:hAnsi="Verdana"/>
          <w:color w:val="333333"/>
          <w:sz w:val="14"/>
          <w:szCs w:val="14"/>
        </w:rPr>
        <w:t xml:space="preserve"> </w:t>
      </w:r>
      <w:r>
        <w:rPr>
          <w:rFonts w:ascii="Verdana" w:hAnsi="Verdana"/>
          <w:color w:val="333333"/>
          <w:sz w:val="14"/>
          <w:szCs w:val="14"/>
        </w:rPr>
        <w:t>사용한다</w:t>
      </w:r>
      <w:r>
        <w:rPr>
          <w:rFonts w:ascii="Verdana" w:hAnsi="Verdana"/>
          <w:color w:val="333333"/>
          <w:sz w:val="14"/>
          <w:szCs w:val="14"/>
        </w:rPr>
        <w:t>.</w:t>
      </w:r>
    </w:p>
    <w:p w:rsidR="00A55230" w:rsidRDefault="00A55230" w:rsidP="00A55230">
      <w:pPr>
        <w:pStyle w:val="a3"/>
        <w:spacing w:line="336" w:lineRule="atLeast"/>
        <w:jc w:val="both"/>
        <w:rPr>
          <w:rFonts w:ascii="Verdana" w:hAnsi="Verdana"/>
          <w:color w:val="333333"/>
          <w:sz w:val="14"/>
          <w:szCs w:val="14"/>
        </w:rPr>
      </w:pPr>
      <w:r>
        <w:rPr>
          <w:rFonts w:ascii="Verdana" w:hAnsi="Verdana"/>
          <w:color w:val="333333"/>
          <w:sz w:val="14"/>
          <w:szCs w:val="14"/>
        </w:rPr>
        <w:t>인텐트는</w:t>
      </w:r>
      <w:r>
        <w:rPr>
          <w:rFonts w:ascii="Verdana" w:hAnsi="Verdana"/>
          <w:color w:val="333333"/>
          <w:sz w:val="14"/>
          <w:szCs w:val="14"/>
        </w:rPr>
        <w:t xml:space="preserve"> </w:t>
      </w:r>
      <w:r>
        <w:rPr>
          <w:rFonts w:ascii="Verdana" w:hAnsi="Verdana"/>
          <w:color w:val="333333"/>
          <w:sz w:val="14"/>
          <w:szCs w:val="14"/>
        </w:rPr>
        <w:t>느슨한</w:t>
      </w:r>
      <w:r>
        <w:rPr>
          <w:rFonts w:ascii="Verdana" w:hAnsi="Verdana"/>
          <w:color w:val="333333"/>
          <w:sz w:val="14"/>
          <w:szCs w:val="14"/>
        </w:rPr>
        <w:t xml:space="preserve"> </w:t>
      </w:r>
      <w:r>
        <w:rPr>
          <w:rFonts w:ascii="Verdana" w:hAnsi="Verdana"/>
          <w:color w:val="333333"/>
          <w:sz w:val="14"/>
          <w:szCs w:val="14"/>
        </w:rPr>
        <w:t>결합을</w:t>
      </w:r>
      <w:r>
        <w:rPr>
          <w:rFonts w:ascii="Verdana" w:hAnsi="Verdana"/>
          <w:color w:val="333333"/>
          <w:sz w:val="14"/>
          <w:szCs w:val="14"/>
        </w:rPr>
        <w:t xml:space="preserve"> </w:t>
      </w:r>
      <w:r>
        <w:rPr>
          <w:rFonts w:ascii="Verdana" w:hAnsi="Verdana"/>
          <w:color w:val="333333"/>
          <w:sz w:val="14"/>
          <w:szCs w:val="14"/>
        </w:rPr>
        <w:t>갖는</w:t>
      </w:r>
      <w:r>
        <w:rPr>
          <w:rFonts w:ascii="Verdana" w:hAnsi="Verdana"/>
          <w:color w:val="333333"/>
          <w:sz w:val="14"/>
          <w:szCs w:val="14"/>
        </w:rPr>
        <w:t xml:space="preserve"> API</w:t>
      </w:r>
      <w:r>
        <w:rPr>
          <w:rFonts w:ascii="Verdana" w:hAnsi="Verdana"/>
          <w:color w:val="333333"/>
          <w:sz w:val="14"/>
          <w:szCs w:val="14"/>
        </w:rPr>
        <w:t>를</w:t>
      </w:r>
      <w:r>
        <w:rPr>
          <w:rFonts w:ascii="Verdana" w:hAnsi="Verdana"/>
          <w:color w:val="333333"/>
          <w:sz w:val="14"/>
          <w:szCs w:val="14"/>
        </w:rPr>
        <w:t xml:space="preserve"> </w:t>
      </w:r>
      <w:r>
        <w:rPr>
          <w:rFonts w:ascii="Verdana" w:hAnsi="Verdana"/>
          <w:color w:val="333333"/>
          <w:sz w:val="14"/>
          <w:szCs w:val="14"/>
        </w:rPr>
        <w:t>작성하기</w:t>
      </w:r>
      <w:r>
        <w:rPr>
          <w:rFonts w:ascii="Verdana" w:hAnsi="Verdana"/>
          <w:color w:val="333333"/>
          <w:sz w:val="14"/>
          <w:szCs w:val="14"/>
        </w:rPr>
        <w:t xml:space="preserve"> </w:t>
      </w:r>
      <w:r>
        <w:rPr>
          <w:rFonts w:ascii="Verdana" w:hAnsi="Verdana"/>
          <w:color w:val="333333"/>
          <w:sz w:val="14"/>
          <w:szCs w:val="14"/>
        </w:rPr>
        <w:t>좋다</w:t>
      </w:r>
      <w:r>
        <w:rPr>
          <w:rFonts w:ascii="Verdana" w:hAnsi="Verdana"/>
          <w:color w:val="333333"/>
          <w:sz w:val="14"/>
          <w:szCs w:val="14"/>
        </w:rPr>
        <w:t xml:space="preserve">. </w:t>
      </w:r>
      <w:r>
        <w:rPr>
          <w:rFonts w:ascii="Verdana" w:hAnsi="Verdana"/>
          <w:color w:val="333333"/>
          <w:sz w:val="14"/>
          <w:szCs w:val="14"/>
        </w:rPr>
        <w:t>써드파티</w:t>
      </w:r>
      <w:r>
        <w:rPr>
          <w:rFonts w:ascii="Verdana" w:hAnsi="Verdana"/>
          <w:color w:val="333333"/>
          <w:sz w:val="14"/>
          <w:szCs w:val="14"/>
        </w:rPr>
        <w:t xml:space="preserve"> </w:t>
      </w:r>
      <w:r>
        <w:rPr>
          <w:rFonts w:ascii="Verdana" w:hAnsi="Verdana"/>
          <w:color w:val="333333"/>
          <w:sz w:val="14"/>
          <w:szCs w:val="14"/>
        </w:rPr>
        <w:t>애플리케이션에서</w:t>
      </w:r>
      <w:r>
        <w:rPr>
          <w:rFonts w:ascii="Verdana" w:hAnsi="Verdana"/>
          <w:color w:val="333333"/>
          <w:sz w:val="14"/>
          <w:szCs w:val="14"/>
        </w:rPr>
        <w:t xml:space="preserve"> </w:t>
      </w:r>
      <w:r>
        <w:rPr>
          <w:rFonts w:ascii="Verdana" w:hAnsi="Verdana"/>
          <w:color w:val="333333"/>
          <w:sz w:val="14"/>
          <w:szCs w:val="14"/>
        </w:rPr>
        <w:t>특히</w:t>
      </w:r>
      <w:r>
        <w:rPr>
          <w:rFonts w:ascii="Verdana" w:hAnsi="Verdana"/>
          <w:color w:val="333333"/>
          <w:sz w:val="14"/>
          <w:szCs w:val="14"/>
        </w:rPr>
        <w:t xml:space="preserve"> </w:t>
      </w:r>
      <w:r>
        <w:rPr>
          <w:rFonts w:ascii="Verdana" w:hAnsi="Verdana"/>
          <w:color w:val="333333"/>
          <w:sz w:val="14"/>
          <w:szCs w:val="14"/>
        </w:rPr>
        <w:t>나타나는데</w:t>
      </w:r>
      <w:r>
        <w:rPr>
          <w:rFonts w:ascii="Verdana" w:hAnsi="Verdana"/>
          <w:color w:val="333333"/>
          <w:sz w:val="14"/>
          <w:szCs w:val="14"/>
        </w:rPr>
        <w:t>,</w:t>
      </w:r>
      <w:r>
        <w:rPr>
          <w:rStyle w:val="apple-converted-space"/>
          <w:rFonts w:ascii="Verdana" w:hAnsi="Verdana"/>
          <w:color w:val="333333"/>
          <w:sz w:val="14"/>
          <w:szCs w:val="14"/>
        </w:rPr>
        <w:t> </w:t>
      </w:r>
      <w:hyperlink r:id="rId207" w:history="1">
        <w:r>
          <w:rPr>
            <w:rStyle w:val="a4"/>
            <w:rFonts w:ascii="Verdana" w:hAnsi="Verdana"/>
            <w:color w:val="0066CC"/>
            <w:sz w:val="14"/>
            <w:szCs w:val="14"/>
          </w:rPr>
          <w:t>Panoramio</w:t>
        </w:r>
      </w:hyperlink>
      <w:r>
        <w:rPr>
          <w:rStyle w:val="apple-converted-space"/>
          <w:rFonts w:ascii="Verdana" w:hAnsi="Verdana"/>
          <w:color w:val="333333"/>
          <w:sz w:val="14"/>
          <w:szCs w:val="14"/>
        </w:rPr>
        <w:t> </w:t>
      </w:r>
      <w:r>
        <w:rPr>
          <w:rFonts w:ascii="Verdana" w:hAnsi="Verdana"/>
          <w:color w:val="333333"/>
          <w:sz w:val="14"/>
          <w:szCs w:val="14"/>
        </w:rPr>
        <w:t>와</w:t>
      </w:r>
      <w:r>
        <w:rPr>
          <w:rFonts w:ascii="Verdana" w:hAnsi="Verdana"/>
          <w:color w:val="333333"/>
          <w:sz w:val="14"/>
          <w:szCs w:val="14"/>
        </w:rPr>
        <w:t xml:space="preserve"> </w:t>
      </w:r>
      <w:r>
        <w:rPr>
          <w:rFonts w:ascii="Verdana" w:hAnsi="Verdana"/>
          <w:color w:val="333333"/>
          <w:sz w:val="14"/>
          <w:szCs w:val="14"/>
        </w:rPr>
        <w:t>이것의</w:t>
      </w:r>
      <w:r>
        <w:rPr>
          <w:rFonts w:ascii="Verdana" w:hAnsi="Verdana"/>
          <w:color w:val="333333"/>
          <w:sz w:val="14"/>
          <w:szCs w:val="14"/>
        </w:rPr>
        <w:t xml:space="preserve"> RADAR intent </w:t>
      </w:r>
      <w:r>
        <w:rPr>
          <w:rFonts w:ascii="Verdana" w:hAnsi="Verdana"/>
          <w:color w:val="333333"/>
          <w:sz w:val="14"/>
          <w:szCs w:val="14"/>
        </w:rPr>
        <w:t>가</w:t>
      </w:r>
      <w:r>
        <w:rPr>
          <w:rFonts w:ascii="Verdana" w:hAnsi="Verdana"/>
          <w:color w:val="333333"/>
          <w:sz w:val="14"/>
          <w:szCs w:val="14"/>
        </w:rPr>
        <w:t xml:space="preserve"> </w:t>
      </w:r>
      <w:r>
        <w:rPr>
          <w:rFonts w:ascii="Verdana" w:hAnsi="Verdana"/>
          <w:color w:val="333333"/>
          <w:sz w:val="14"/>
          <w:szCs w:val="14"/>
        </w:rPr>
        <w:t>그렇다</w:t>
      </w:r>
      <w:r>
        <w:rPr>
          <w:rFonts w:ascii="Verdana" w:hAnsi="Verdana"/>
          <w:color w:val="333333"/>
          <w:sz w:val="14"/>
          <w:szCs w:val="14"/>
        </w:rPr>
        <w:t>.</w:t>
      </w:r>
    </w:p>
    <w:p w:rsidR="00A55230" w:rsidRDefault="00A55230" w:rsidP="00A55230">
      <w:pPr>
        <w:pStyle w:val="a3"/>
        <w:spacing w:line="336" w:lineRule="atLeast"/>
        <w:jc w:val="both"/>
        <w:rPr>
          <w:rFonts w:ascii="Verdana" w:hAnsi="Verdana"/>
          <w:color w:val="333333"/>
          <w:sz w:val="14"/>
          <w:szCs w:val="14"/>
        </w:rPr>
      </w:pPr>
      <w:r>
        <w:rPr>
          <w:rFonts w:ascii="Verdana" w:hAnsi="Verdana"/>
          <w:color w:val="333333"/>
          <w:sz w:val="14"/>
          <w:szCs w:val="14"/>
        </w:rPr>
        <w:t>이</w:t>
      </w:r>
      <w:r>
        <w:rPr>
          <w:rFonts w:ascii="Verdana" w:hAnsi="Verdana"/>
          <w:color w:val="333333"/>
          <w:sz w:val="14"/>
          <w:szCs w:val="14"/>
        </w:rPr>
        <w:t xml:space="preserve"> </w:t>
      </w:r>
      <w:r>
        <w:rPr>
          <w:rFonts w:ascii="Verdana" w:hAnsi="Verdana"/>
          <w:color w:val="333333"/>
          <w:sz w:val="14"/>
          <w:szCs w:val="14"/>
        </w:rPr>
        <w:t>글의</w:t>
      </w:r>
      <w:r>
        <w:rPr>
          <w:rFonts w:ascii="Verdana" w:hAnsi="Verdana"/>
          <w:color w:val="333333"/>
          <w:sz w:val="14"/>
          <w:szCs w:val="14"/>
        </w:rPr>
        <w:t xml:space="preserve"> </w:t>
      </w:r>
      <w:r>
        <w:rPr>
          <w:rFonts w:ascii="Verdana" w:hAnsi="Verdana"/>
          <w:color w:val="333333"/>
          <w:sz w:val="14"/>
          <w:szCs w:val="14"/>
        </w:rPr>
        <w:t>목적은</w:t>
      </w:r>
      <w:r>
        <w:rPr>
          <w:rFonts w:ascii="Verdana" w:hAnsi="Verdana"/>
          <w:color w:val="333333"/>
          <w:sz w:val="14"/>
          <w:szCs w:val="14"/>
        </w:rPr>
        <w:t>,</w:t>
      </w:r>
    </w:p>
    <w:p w:rsidR="00A55230" w:rsidRDefault="00A55230" w:rsidP="00A55230">
      <w:pPr>
        <w:widowControl/>
        <w:numPr>
          <w:ilvl w:val="0"/>
          <w:numId w:val="4"/>
        </w:numPr>
        <w:wordWrap/>
        <w:autoSpaceDE/>
        <w:autoSpaceDN/>
        <w:spacing w:before="81" w:after="92" w:line="336" w:lineRule="atLeast"/>
        <w:ind w:left="115"/>
        <w:rPr>
          <w:rFonts w:ascii="Verdana" w:hAnsi="Verdana"/>
          <w:color w:val="333333"/>
          <w:sz w:val="14"/>
          <w:szCs w:val="14"/>
        </w:rPr>
      </w:pPr>
      <w:r>
        <w:rPr>
          <w:rFonts w:ascii="Verdana" w:hAnsi="Verdana"/>
          <w:color w:val="333333"/>
          <w:sz w:val="14"/>
          <w:szCs w:val="14"/>
        </w:rPr>
        <w:t>시스템에서</w:t>
      </w:r>
      <w:r>
        <w:rPr>
          <w:rFonts w:ascii="Verdana" w:hAnsi="Verdana"/>
          <w:color w:val="333333"/>
          <w:sz w:val="14"/>
          <w:szCs w:val="14"/>
        </w:rPr>
        <w:t xml:space="preserve"> </w:t>
      </w:r>
      <w:r>
        <w:rPr>
          <w:rFonts w:ascii="Verdana" w:hAnsi="Verdana"/>
          <w:color w:val="333333"/>
          <w:sz w:val="14"/>
          <w:szCs w:val="14"/>
        </w:rPr>
        <w:t>사용하고자</w:t>
      </w:r>
      <w:r>
        <w:rPr>
          <w:rFonts w:ascii="Verdana" w:hAnsi="Verdana"/>
          <w:color w:val="333333"/>
          <w:sz w:val="14"/>
          <w:szCs w:val="14"/>
        </w:rPr>
        <w:t xml:space="preserve"> </w:t>
      </w:r>
      <w:r>
        <w:rPr>
          <w:rFonts w:ascii="Verdana" w:hAnsi="Verdana"/>
          <w:color w:val="333333"/>
          <w:sz w:val="14"/>
          <w:szCs w:val="14"/>
        </w:rPr>
        <w:t>하는</w:t>
      </w:r>
      <w:r>
        <w:rPr>
          <w:rFonts w:ascii="Verdana" w:hAnsi="Verdana"/>
          <w:color w:val="333333"/>
          <w:sz w:val="14"/>
          <w:szCs w:val="14"/>
        </w:rPr>
        <w:t xml:space="preserve"> </w:t>
      </w:r>
      <w:r>
        <w:rPr>
          <w:rFonts w:ascii="Verdana" w:hAnsi="Verdana"/>
          <w:color w:val="333333"/>
          <w:sz w:val="14"/>
          <w:szCs w:val="14"/>
        </w:rPr>
        <w:t>인텐트를</w:t>
      </w:r>
      <w:r>
        <w:rPr>
          <w:rFonts w:ascii="Verdana" w:hAnsi="Verdana"/>
          <w:color w:val="333333"/>
          <w:sz w:val="14"/>
          <w:szCs w:val="14"/>
        </w:rPr>
        <w:t xml:space="preserve"> </w:t>
      </w:r>
      <w:r>
        <w:rPr>
          <w:rFonts w:ascii="Verdana" w:hAnsi="Verdana"/>
          <w:color w:val="333333"/>
          <w:sz w:val="14"/>
          <w:szCs w:val="14"/>
        </w:rPr>
        <w:t>찾는</w:t>
      </w:r>
      <w:r>
        <w:rPr>
          <w:rFonts w:ascii="Verdana" w:hAnsi="Verdana"/>
          <w:color w:val="333333"/>
          <w:sz w:val="14"/>
          <w:szCs w:val="14"/>
        </w:rPr>
        <w:t xml:space="preserve"> </w:t>
      </w:r>
      <w:r>
        <w:rPr>
          <w:rFonts w:ascii="Verdana" w:hAnsi="Verdana"/>
          <w:color w:val="333333"/>
          <w:sz w:val="14"/>
          <w:szCs w:val="14"/>
        </w:rPr>
        <w:t>방법</w:t>
      </w:r>
    </w:p>
    <w:p w:rsidR="00A55230" w:rsidRDefault="00A55230" w:rsidP="00A55230">
      <w:pPr>
        <w:widowControl/>
        <w:numPr>
          <w:ilvl w:val="0"/>
          <w:numId w:val="4"/>
        </w:numPr>
        <w:wordWrap/>
        <w:autoSpaceDE/>
        <w:autoSpaceDN/>
        <w:spacing w:before="81" w:after="92" w:line="336" w:lineRule="atLeast"/>
        <w:ind w:left="115"/>
        <w:rPr>
          <w:rFonts w:ascii="Verdana" w:hAnsi="Verdana"/>
          <w:color w:val="333333"/>
          <w:sz w:val="14"/>
          <w:szCs w:val="14"/>
        </w:rPr>
      </w:pPr>
      <w:r>
        <w:rPr>
          <w:rFonts w:ascii="Verdana" w:hAnsi="Verdana"/>
          <w:color w:val="333333"/>
          <w:sz w:val="14"/>
          <w:szCs w:val="14"/>
        </w:rPr>
        <w:t>예제를</w:t>
      </w:r>
      <w:r>
        <w:rPr>
          <w:rFonts w:ascii="Verdana" w:hAnsi="Verdana"/>
          <w:color w:val="333333"/>
          <w:sz w:val="14"/>
          <w:szCs w:val="14"/>
        </w:rPr>
        <w:t xml:space="preserve"> </w:t>
      </w:r>
      <w:r>
        <w:rPr>
          <w:rFonts w:ascii="Verdana" w:hAnsi="Verdana"/>
          <w:color w:val="333333"/>
          <w:sz w:val="14"/>
          <w:szCs w:val="14"/>
        </w:rPr>
        <w:t>통해</w:t>
      </w:r>
      <w:r>
        <w:rPr>
          <w:rFonts w:ascii="Verdana" w:hAnsi="Verdana"/>
          <w:color w:val="333333"/>
          <w:sz w:val="14"/>
          <w:szCs w:val="14"/>
        </w:rPr>
        <w:t xml:space="preserve"> system package manager </w:t>
      </w:r>
      <w:r>
        <w:rPr>
          <w:rFonts w:ascii="Verdana" w:hAnsi="Verdana"/>
          <w:color w:val="333333"/>
          <w:sz w:val="14"/>
          <w:szCs w:val="14"/>
        </w:rPr>
        <w:t>에</w:t>
      </w:r>
      <w:r>
        <w:rPr>
          <w:rFonts w:ascii="Verdana" w:hAnsi="Verdana"/>
          <w:color w:val="333333"/>
          <w:sz w:val="14"/>
          <w:szCs w:val="14"/>
        </w:rPr>
        <w:t xml:space="preserve"> </w:t>
      </w:r>
      <w:r>
        <w:rPr>
          <w:rFonts w:ascii="Verdana" w:hAnsi="Verdana"/>
          <w:color w:val="333333"/>
          <w:sz w:val="14"/>
          <w:szCs w:val="14"/>
        </w:rPr>
        <w:t>쿼리를</w:t>
      </w:r>
      <w:r>
        <w:rPr>
          <w:rFonts w:ascii="Verdana" w:hAnsi="Verdana"/>
          <w:color w:val="333333"/>
          <w:sz w:val="14"/>
          <w:szCs w:val="14"/>
        </w:rPr>
        <w:t xml:space="preserve"> </w:t>
      </w:r>
      <w:r>
        <w:rPr>
          <w:rFonts w:ascii="Verdana" w:hAnsi="Verdana"/>
          <w:color w:val="333333"/>
          <w:sz w:val="14"/>
          <w:szCs w:val="14"/>
        </w:rPr>
        <w:t>통해</w:t>
      </w:r>
      <w:r>
        <w:rPr>
          <w:rFonts w:ascii="Verdana" w:hAnsi="Verdana"/>
          <w:color w:val="333333"/>
          <w:sz w:val="14"/>
          <w:szCs w:val="14"/>
        </w:rPr>
        <w:t xml:space="preserve"> </w:t>
      </w:r>
      <w:r>
        <w:rPr>
          <w:rFonts w:ascii="Verdana" w:hAnsi="Verdana"/>
          <w:color w:val="333333"/>
          <w:sz w:val="14"/>
          <w:szCs w:val="14"/>
        </w:rPr>
        <w:t>인텐트를</w:t>
      </w:r>
      <w:r>
        <w:rPr>
          <w:rFonts w:ascii="Verdana" w:hAnsi="Verdana"/>
          <w:color w:val="333333"/>
          <w:sz w:val="14"/>
          <w:szCs w:val="14"/>
        </w:rPr>
        <w:t xml:space="preserve"> </w:t>
      </w:r>
      <w:r>
        <w:rPr>
          <w:rFonts w:ascii="Verdana" w:hAnsi="Verdana"/>
          <w:color w:val="333333"/>
          <w:sz w:val="14"/>
          <w:szCs w:val="14"/>
        </w:rPr>
        <w:t>찾는</w:t>
      </w:r>
      <w:r>
        <w:rPr>
          <w:rFonts w:ascii="Verdana" w:hAnsi="Verdana"/>
          <w:color w:val="333333"/>
          <w:sz w:val="14"/>
          <w:szCs w:val="14"/>
        </w:rPr>
        <w:t xml:space="preserve"> helper method </w:t>
      </w:r>
      <w:r>
        <w:rPr>
          <w:rFonts w:ascii="Verdana" w:hAnsi="Verdana"/>
          <w:color w:val="333333"/>
          <w:sz w:val="14"/>
          <w:szCs w:val="14"/>
        </w:rPr>
        <w:t>소개</w:t>
      </w:r>
    </w:p>
    <w:p w:rsidR="00A55230" w:rsidRDefault="00A55230" w:rsidP="00A55230">
      <w:pPr>
        <w:widowControl/>
        <w:numPr>
          <w:ilvl w:val="0"/>
          <w:numId w:val="4"/>
        </w:numPr>
        <w:wordWrap/>
        <w:autoSpaceDE/>
        <w:autoSpaceDN/>
        <w:spacing w:before="81" w:after="92" w:line="336" w:lineRule="atLeast"/>
        <w:ind w:left="115"/>
        <w:rPr>
          <w:rFonts w:ascii="Verdana" w:hAnsi="Verdana"/>
          <w:color w:val="333333"/>
          <w:sz w:val="14"/>
          <w:szCs w:val="14"/>
        </w:rPr>
      </w:pPr>
      <w:r>
        <w:rPr>
          <w:rFonts w:ascii="Verdana" w:hAnsi="Verdana"/>
          <w:color w:val="333333"/>
          <w:sz w:val="14"/>
          <w:szCs w:val="14"/>
        </w:rPr>
        <w:t>사용자가</w:t>
      </w:r>
      <w:r>
        <w:rPr>
          <w:rFonts w:ascii="Verdana" w:hAnsi="Verdana"/>
          <w:color w:val="333333"/>
          <w:sz w:val="14"/>
          <w:szCs w:val="14"/>
        </w:rPr>
        <w:t xml:space="preserve"> </w:t>
      </w:r>
      <w:r>
        <w:rPr>
          <w:rFonts w:ascii="Verdana" w:hAnsi="Verdana"/>
          <w:color w:val="333333"/>
          <w:sz w:val="14"/>
          <w:szCs w:val="14"/>
        </w:rPr>
        <w:t>인텐트에</w:t>
      </w:r>
      <w:r>
        <w:rPr>
          <w:rFonts w:ascii="Verdana" w:hAnsi="Verdana"/>
          <w:color w:val="333333"/>
          <w:sz w:val="14"/>
          <w:szCs w:val="14"/>
        </w:rPr>
        <w:t xml:space="preserve"> </w:t>
      </w:r>
      <w:r>
        <w:rPr>
          <w:rFonts w:ascii="Verdana" w:hAnsi="Verdana"/>
          <w:color w:val="333333"/>
          <w:sz w:val="14"/>
          <w:szCs w:val="14"/>
        </w:rPr>
        <w:t>트리거를</w:t>
      </w:r>
      <w:r>
        <w:rPr>
          <w:rFonts w:ascii="Verdana" w:hAnsi="Verdana"/>
          <w:color w:val="333333"/>
          <w:sz w:val="14"/>
          <w:szCs w:val="14"/>
        </w:rPr>
        <w:t xml:space="preserve"> </w:t>
      </w:r>
      <w:r>
        <w:rPr>
          <w:rFonts w:ascii="Verdana" w:hAnsi="Verdana"/>
          <w:color w:val="333333"/>
          <w:sz w:val="14"/>
          <w:szCs w:val="14"/>
        </w:rPr>
        <w:t>사용해</w:t>
      </w:r>
      <w:r>
        <w:rPr>
          <w:rFonts w:ascii="Verdana" w:hAnsi="Verdana"/>
          <w:color w:val="333333"/>
          <w:sz w:val="14"/>
          <w:szCs w:val="14"/>
        </w:rPr>
        <w:t xml:space="preserve"> </w:t>
      </w:r>
      <w:r>
        <w:rPr>
          <w:rFonts w:ascii="Verdana" w:hAnsi="Verdana"/>
          <w:color w:val="333333"/>
          <w:sz w:val="14"/>
          <w:szCs w:val="14"/>
        </w:rPr>
        <w:t>옵션을</w:t>
      </w:r>
      <w:r>
        <w:rPr>
          <w:rFonts w:ascii="Verdana" w:hAnsi="Verdana"/>
          <w:color w:val="333333"/>
          <w:sz w:val="14"/>
          <w:szCs w:val="14"/>
        </w:rPr>
        <w:t xml:space="preserve"> </w:t>
      </w:r>
      <w:r>
        <w:rPr>
          <w:rFonts w:ascii="Verdana" w:hAnsi="Verdana"/>
          <w:color w:val="333333"/>
          <w:sz w:val="14"/>
          <w:szCs w:val="14"/>
        </w:rPr>
        <w:t>켜거나</w:t>
      </w:r>
      <w:r>
        <w:rPr>
          <w:rFonts w:ascii="Verdana" w:hAnsi="Verdana"/>
          <w:color w:val="333333"/>
          <w:sz w:val="14"/>
          <w:szCs w:val="14"/>
        </w:rPr>
        <w:t xml:space="preserve"> </w:t>
      </w:r>
      <w:r>
        <w:rPr>
          <w:rFonts w:ascii="Verdana" w:hAnsi="Verdana"/>
          <w:color w:val="333333"/>
          <w:sz w:val="14"/>
          <w:szCs w:val="14"/>
        </w:rPr>
        <w:t>끄는</w:t>
      </w:r>
      <w:r>
        <w:rPr>
          <w:rFonts w:ascii="Verdana" w:hAnsi="Verdana"/>
          <w:color w:val="333333"/>
          <w:sz w:val="14"/>
          <w:szCs w:val="14"/>
        </w:rPr>
        <w:t xml:space="preserve"> </w:t>
      </w:r>
      <w:r>
        <w:rPr>
          <w:rFonts w:ascii="Verdana" w:hAnsi="Verdana"/>
          <w:color w:val="333333"/>
          <w:sz w:val="14"/>
          <w:szCs w:val="14"/>
        </w:rPr>
        <w:t>것을</w:t>
      </w:r>
      <w:r>
        <w:rPr>
          <w:rFonts w:ascii="Verdana" w:hAnsi="Verdana"/>
          <w:color w:val="333333"/>
          <w:sz w:val="14"/>
          <w:szCs w:val="14"/>
        </w:rPr>
        <w:t xml:space="preserve"> </w:t>
      </w:r>
      <w:r>
        <w:rPr>
          <w:rFonts w:ascii="Verdana" w:hAnsi="Verdana"/>
          <w:color w:val="333333"/>
          <w:sz w:val="14"/>
          <w:szCs w:val="14"/>
        </w:rPr>
        <w:t>할</w:t>
      </w:r>
      <w:r>
        <w:rPr>
          <w:rFonts w:ascii="Verdana" w:hAnsi="Verdana"/>
          <w:color w:val="333333"/>
          <w:sz w:val="14"/>
          <w:szCs w:val="14"/>
        </w:rPr>
        <w:t xml:space="preserve"> </w:t>
      </w:r>
      <w:r>
        <w:rPr>
          <w:rFonts w:ascii="Verdana" w:hAnsi="Verdana"/>
          <w:color w:val="333333"/>
          <w:sz w:val="14"/>
          <w:szCs w:val="14"/>
        </w:rPr>
        <w:t>수</w:t>
      </w:r>
      <w:r>
        <w:rPr>
          <w:rFonts w:ascii="Verdana" w:hAnsi="Verdana"/>
          <w:color w:val="333333"/>
          <w:sz w:val="14"/>
          <w:szCs w:val="14"/>
        </w:rPr>
        <w:t xml:space="preserve"> </w:t>
      </w:r>
      <w:r>
        <w:rPr>
          <w:rFonts w:ascii="Verdana" w:hAnsi="Verdana"/>
          <w:color w:val="333333"/>
          <w:sz w:val="14"/>
          <w:szCs w:val="14"/>
        </w:rPr>
        <w:t>있다</w:t>
      </w:r>
      <w:r>
        <w:rPr>
          <w:rFonts w:ascii="Verdana" w:hAnsi="Verdana"/>
          <w:color w:val="333333"/>
          <w:sz w:val="14"/>
          <w:szCs w:val="14"/>
        </w:rPr>
        <w:t>.</w:t>
      </w:r>
    </w:p>
    <w:p w:rsidR="00A55230" w:rsidRDefault="00A55230" w:rsidP="00A55230">
      <w:pPr>
        <w:pStyle w:val="a3"/>
        <w:spacing w:line="336" w:lineRule="atLeast"/>
        <w:jc w:val="both"/>
        <w:rPr>
          <w:rFonts w:ascii="Verdana" w:hAnsi="Verdana"/>
          <w:color w:val="333333"/>
          <w:sz w:val="14"/>
          <w:szCs w:val="14"/>
        </w:rPr>
      </w:pPr>
      <w:r>
        <w:rPr>
          <w:rFonts w:ascii="Verdana" w:hAnsi="Verdana"/>
          <w:color w:val="333333"/>
          <w:sz w:val="14"/>
          <w:szCs w:val="14"/>
        </w:rPr>
        <w:t>이</w:t>
      </w:r>
      <w:r>
        <w:rPr>
          <w:rFonts w:ascii="Verdana" w:hAnsi="Verdana"/>
          <w:color w:val="333333"/>
          <w:sz w:val="14"/>
          <w:szCs w:val="14"/>
        </w:rPr>
        <w:t xml:space="preserve"> </w:t>
      </w:r>
      <w:r>
        <w:rPr>
          <w:rFonts w:ascii="Verdana" w:hAnsi="Verdana"/>
          <w:color w:val="333333"/>
          <w:sz w:val="14"/>
          <w:szCs w:val="14"/>
        </w:rPr>
        <w:t>메소드는</w:t>
      </w:r>
      <w:r>
        <w:rPr>
          <w:rFonts w:ascii="Verdana" w:hAnsi="Verdana"/>
          <w:color w:val="333333"/>
          <w:sz w:val="14"/>
          <w:szCs w:val="14"/>
        </w:rPr>
        <w:t xml:space="preserve"> </w:t>
      </w:r>
      <w:r>
        <w:rPr>
          <w:rFonts w:ascii="Verdana" w:hAnsi="Verdana"/>
          <w:color w:val="333333"/>
          <w:sz w:val="14"/>
          <w:szCs w:val="14"/>
        </w:rPr>
        <w:t>사용자</w:t>
      </w:r>
      <w:r>
        <w:rPr>
          <w:rFonts w:ascii="Verdana" w:hAnsi="Verdana"/>
          <w:color w:val="333333"/>
          <w:sz w:val="14"/>
          <w:szCs w:val="14"/>
        </w:rPr>
        <w:t xml:space="preserve"> </w:t>
      </w:r>
      <w:r>
        <w:rPr>
          <w:rFonts w:ascii="Verdana" w:hAnsi="Verdana"/>
          <w:color w:val="333333"/>
          <w:sz w:val="14"/>
          <w:szCs w:val="14"/>
        </w:rPr>
        <w:t>액션을</w:t>
      </w:r>
      <w:r>
        <w:rPr>
          <w:rFonts w:ascii="Verdana" w:hAnsi="Verdana"/>
          <w:color w:val="333333"/>
          <w:sz w:val="14"/>
          <w:szCs w:val="14"/>
        </w:rPr>
        <w:t xml:space="preserve"> pakagemanager</w:t>
      </w:r>
      <w:r>
        <w:rPr>
          <w:rFonts w:ascii="Verdana" w:hAnsi="Verdana"/>
          <w:color w:val="333333"/>
          <w:sz w:val="14"/>
          <w:szCs w:val="14"/>
        </w:rPr>
        <w:t>를</w:t>
      </w:r>
      <w:r>
        <w:rPr>
          <w:rFonts w:ascii="Verdana" w:hAnsi="Verdana"/>
          <w:color w:val="333333"/>
          <w:sz w:val="14"/>
          <w:szCs w:val="14"/>
        </w:rPr>
        <w:t xml:space="preserve"> </w:t>
      </w:r>
      <w:r>
        <w:rPr>
          <w:rFonts w:ascii="Verdana" w:hAnsi="Verdana"/>
          <w:color w:val="333333"/>
          <w:sz w:val="14"/>
          <w:szCs w:val="14"/>
        </w:rPr>
        <w:t>통해</w:t>
      </w:r>
      <w:r>
        <w:rPr>
          <w:rFonts w:ascii="Verdana" w:hAnsi="Verdana"/>
          <w:color w:val="333333"/>
          <w:sz w:val="14"/>
          <w:szCs w:val="14"/>
        </w:rPr>
        <w:t xml:space="preserve"> </w:t>
      </w:r>
      <w:r>
        <w:rPr>
          <w:rFonts w:ascii="Verdana" w:hAnsi="Verdana"/>
          <w:color w:val="333333"/>
          <w:sz w:val="14"/>
          <w:szCs w:val="14"/>
        </w:rPr>
        <w:t>있는지</w:t>
      </w:r>
      <w:r>
        <w:rPr>
          <w:rFonts w:ascii="Verdana" w:hAnsi="Verdana"/>
          <w:color w:val="333333"/>
          <w:sz w:val="14"/>
          <w:szCs w:val="14"/>
        </w:rPr>
        <w:t xml:space="preserve"> </w:t>
      </w:r>
      <w:r>
        <w:rPr>
          <w:rFonts w:ascii="Verdana" w:hAnsi="Verdana"/>
          <w:color w:val="333333"/>
          <w:sz w:val="14"/>
          <w:szCs w:val="14"/>
        </w:rPr>
        <w:t>여부를</w:t>
      </w:r>
      <w:r>
        <w:rPr>
          <w:rFonts w:ascii="Verdana" w:hAnsi="Verdana"/>
          <w:color w:val="333333"/>
          <w:sz w:val="14"/>
          <w:szCs w:val="14"/>
        </w:rPr>
        <w:t xml:space="preserve"> </w:t>
      </w:r>
      <w:r>
        <w:rPr>
          <w:rFonts w:ascii="Verdana" w:hAnsi="Verdana"/>
          <w:color w:val="333333"/>
          <w:sz w:val="14"/>
          <w:szCs w:val="14"/>
        </w:rPr>
        <w:t>판단한다</w:t>
      </w:r>
      <w:r>
        <w:rPr>
          <w:rFonts w:ascii="Verdana" w:hAnsi="Verdana"/>
          <w:color w:val="333333"/>
          <w:sz w:val="14"/>
          <w:szCs w:val="14"/>
        </w:rPr>
        <w:t>.</w:t>
      </w:r>
    </w:p>
    <w:p w:rsidR="00A55230" w:rsidRDefault="00A55230" w:rsidP="00A55230">
      <w:pPr>
        <w:pStyle w:val="HTML0"/>
        <w:spacing w:line="336" w:lineRule="atLeast"/>
        <w:jc w:val="both"/>
        <w:rPr>
          <w:color w:val="333333"/>
        </w:rPr>
      </w:pPr>
      <w:r>
        <w:rPr>
          <w:color w:val="333333"/>
        </w:rPr>
        <w:t>public static boolean isIntentAvailable(Context context, String action) {</w:t>
      </w:r>
    </w:p>
    <w:p w:rsidR="00A55230" w:rsidRDefault="00A55230" w:rsidP="00A55230">
      <w:pPr>
        <w:pStyle w:val="HTML0"/>
        <w:spacing w:line="336" w:lineRule="atLeast"/>
        <w:jc w:val="both"/>
        <w:rPr>
          <w:color w:val="333333"/>
        </w:rPr>
      </w:pPr>
      <w:r>
        <w:rPr>
          <w:color w:val="333333"/>
        </w:rPr>
        <w:t>    final PackageManager packageManager = context.getPackageManager();</w:t>
      </w:r>
    </w:p>
    <w:p w:rsidR="00A55230" w:rsidRDefault="00A55230" w:rsidP="00A55230">
      <w:pPr>
        <w:pStyle w:val="HTML0"/>
        <w:spacing w:line="336" w:lineRule="atLeast"/>
        <w:jc w:val="both"/>
        <w:rPr>
          <w:color w:val="333333"/>
        </w:rPr>
      </w:pPr>
      <w:r>
        <w:rPr>
          <w:color w:val="333333"/>
        </w:rPr>
        <w:t>    final Intent intent = new Intent(action);</w:t>
      </w:r>
    </w:p>
    <w:p w:rsidR="00A55230" w:rsidRDefault="00A55230" w:rsidP="00A55230">
      <w:pPr>
        <w:pStyle w:val="HTML0"/>
        <w:spacing w:line="336" w:lineRule="atLeast"/>
        <w:jc w:val="both"/>
        <w:rPr>
          <w:color w:val="333333"/>
        </w:rPr>
      </w:pPr>
      <w:r>
        <w:rPr>
          <w:color w:val="333333"/>
        </w:rPr>
        <w:t>    List list =</w:t>
      </w:r>
    </w:p>
    <w:p w:rsidR="00A55230" w:rsidRDefault="00A55230" w:rsidP="00A55230">
      <w:pPr>
        <w:pStyle w:val="HTML0"/>
        <w:spacing w:line="336" w:lineRule="atLeast"/>
        <w:jc w:val="both"/>
        <w:rPr>
          <w:color w:val="333333"/>
        </w:rPr>
      </w:pPr>
      <w:r>
        <w:rPr>
          <w:color w:val="333333"/>
        </w:rPr>
        <w:t>            packageManager.queryIntentActivities(intent,</w:t>
      </w:r>
    </w:p>
    <w:p w:rsidR="00A55230" w:rsidRDefault="00A55230" w:rsidP="00A55230">
      <w:pPr>
        <w:pStyle w:val="HTML0"/>
        <w:spacing w:line="336" w:lineRule="atLeast"/>
        <w:jc w:val="both"/>
        <w:rPr>
          <w:color w:val="333333"/>
        </w:rPr>
      </w:pPr>
      <w:r>
        <w:rPr>
          <w:color w:val="333333"/>
        </w:rPr>
        <w:t>                    PackageManager.MATCH_DEFAULT_ONLY);</w:t>
      </w:r>
    </w:p>
    <w:p w:rsidR="00A55230" w:rsidRDefault="00A55230" w:rsidP="00A55230">
      <w:pPr>
        <w:pStyle w:val="HTML0"/>
        <w:spacing w:line="336" w:lineRule="atLeast"/>
        <w:jc w:val="both"/>
        <w:rPr>
          <w:color w:val="333333"/>
        </w:rPr>
      </w:pPr>
      <w:r>
        <w:rPr>
          <w:color w:val="333333"/>
        </w:rPr>
        <w:t>    return list.size() &gt; 0;</w:t>
      </w:r>
    </w:p>
    <w:p w:rsidR="00A55230" w:rsidRDefault="00A55230" w:rsidP="00A55230">
      <w:pPr>
        <w:pStyle w:val="HTML0"/>
        <w:spacing w:line="336" w:lineRule="atLeast"/>
        <w:jc w:val="both"/>
        <w:rPr>
          <w:color w:val="333333"/>
        </w:rPr>
      </w:pPr>
      <w:r>
        <w:rPr>
          <w:color w:val="333333"/>
        </w:rPr>
        <w:t>}</w:t>
      </w:r>
    </w:p>
    <w:p w:rsidR="00A55230" w:rsidRDefault="00A55230" w:rsidP="00A55230">
      <w:pPr>
        <w:pStyle w:val="a3"/>
        <w:spacing w:line="336" w:lineRule="atLeast"/>
        <w:jc w:val="both"/>
        <w:rPr>
          <w:rFonts w:ascii="Verdana" w:hAnsi="Verdana"/>
          <w:color w:val="333333"/>
          <w:sz w:val="14"/>
          <w:szCs w:val="14"/>
        </w:rPr>
      </w:pPr>
      <w:r>
        <w:rPr>
          <w:rFonts w:ascii="Verdana" w:hAnsi="Verdana"/>
          <w:color w:val="333333"/>
          <w:sz w:val="14"/>
          <w:szCs w:val="14"/>
        </w:rPr>
        <w:t>이</w:t>
      </w:r>
      <w:r>
        <w:rPr>
          <w:rFonts w:ascii="Verdana" w:hAnsi="Verdana"/>
          <w:color w:val="333333"/>
          <w:sz w:val="14"/>
          <w:szCs w:val="14"/>
        </w:rPr>
        <w:t xml:space="preserve"> </w:t>
      </w:r>
      <w:r>
        <w:rPr>
          <w:rFonts w:ascii="Verdana" w:hAnsi="Verdana"/>
          <w:color w:val="333333"/>
          <w:sz w:val="14"/>
          <w:szCs w:val="14"/>
        </w:rPr>
        <w:t>메소드를</w:t>
      </w:r>
      <w:r>
        <w:rPr>
          <w:rFonts w:ascii="Verdana" w:hAnsi="Verdana"/>
          <w:color w:val="333333"/>
          <w:sz w:val="14"/>
          <w:szCs w:val="14"/>
        </w:rPr>
        <w:t xml:space="preserve"> </w:t>
      </w:r>
      <w:r>
        <w:rPr>
          <w:rFonts w:ascii="Verdana" w:hAnsi="Verdana"/>
          <w:color w:val="333333"/>
          <w:sz w:val="14"/>
          <w:szCs w:val="14"/>
        </w:rPr>
        <w:t>이용하는</w:t>
      </w:r>
      <w:r>
        <w:rPr>
          <w:rFonts w:ascii="Verdana" w:hAnsi="Verdana"/>
          <w:color w:val="333333"/>
          <w:sz w:val="14"/>
          <w:szCs w:val="14"/>
        </w:rPr>
        <w:t xml:space="preserve"> </w:t>
      </w:r>
      <w:r>
        <w:rPr>
          <w:rFonts w:ascii="Verdana" w:hAnsi="Verdana"/>
          <w:color w:val="333333"/>
          <w:sz w:val="14"/>
          <w:szCs w:val="14"/>
        </w:rPr>
        <w:t>예제는</w:t>
      </w:r>
      <w:r>
        <w:rPr>
          <w:rFonts w:ascii="Verdana" w:hAnsi="Verdana"/>
          <w:color w:val="333333"/>
          <w:sz w:val="14"/>
          <w:szCs w:val="14"/>
        </w:rPr>
        <w:t xml:space="preserve"> </w:t>
      </w:r>
      <w:r>
        <w:rPr>
          <w:rFonts w:ascii="Verdana" w:hAnsi="Verdana"/>
          <w:color w:val="333333"/>
          <w:sz w:val="14"/>
          <w:szCs w:val="14"/>
        </w:rPr>
        <w:t>아래에</w:t>
      </w:r>
      <w:r>
        <w:rPr>
          <w:rFonts w:ascii="Verdana" w:hAnsi="Verdana"/>
          <w:color w:val="333333"/>
          <w:sz w:val="14"/>
          <w:szCs w:val="14"/>
        </w:rPr>
        <w:t xml:space="preserve"> </w:t>
      </w:r>
      <w:r>
        <w:rPr>
          <w:rFonts w:ascii="Verdana" w:hAnsi="Verdana"/>
          <w:color w:val="333333"/>
          <w:sz w:val="14"/>
          <w:szCs w:val="14"/>
        </w:rPr>
        <w:t>있는데</w:t>
      </w:r>
      <w:r>
        <w:rPr>
          <w:rFonts w:ascii="Verdana" w:hAnsi="Verdana"/>
          <w:color w:val="333333"/>
          <w:sz w:val="14"/>
          <w:szCs w:val="14"/>
        </w:rPr>
        <w:t xml:space="preserve">, </w:t>
      </w:r>
      <w:r>
        <w:rPr>
          <w:rFonts w:ascii="Verdana" w:hAnsi="Verdana"/>
          <w:color w:val="333333"/>
          <w:sz w:val="14"/>
          <w:szCs w:val="14"/>
        </w:rPr>
        <w:t>바코드</w:t>
      </w:r>
      <w:r>
        <w:rPr>
          <w:rFonts w:ascii="Verdana" w:hAnsi="Verdana"/>
          <w:color w:val="333333"/>
          <w:sz w:val="14"/>
          <w:szCs w:val="14"/>
        </w:rPr>
        <w:t xml:space="preserve"> </w:t>
      </w:r>
      <w:r>
        <w:rPr>
          <w:rFonts w:ascii="Verdana" w:hAnsi="Verdana"/>
          <w:color w:val="333333"/>
          <w:sz w:val="14"/>
          <w:szCs w:val="14"/>
        </w:rPr>
        <w:t>스캐너</w:t>
      </w:r>
      <w:r>
        <w:rPr>
          <w:rFonts w:ascii="Verdana" w:hAnsi="Verdana"/>
          <w:color w:val="333333"/>
          <w:sz w:val="14"/>
          <w:szCs w:val="14"/>
        </w:rPr>
        <w:t xml:space="preserve"> </w:t>
      </w:r>
      <w:r>
        <w:rPr>
          <w:rFonts w:ascii="Verdana" w:hAnsi="Verdana"/>
          <w:color w:val="333333"/>
          <w:sz w:val="14"/>
          <w:szCs w:val="14"/>
        </w:rPr>
        <w:t>애플리케이션이</w:t>
      </w:r>
      <w:r>
        <w:rPr>
          <w:rFonts w:ascii="Verdana" w:hAnsi="Verdana"/>
          <w:color w:val="333333"/>
          <w:sz w:val="14"/>
          <w:szCs w:val="14"/>
        </w:rPr>
        <w:t xml:space="preserve"> </w:t>
      </w:r>
      <w:r>
        <w:rPr>
          <w:rFonts w:ascii="Verdana" w:hAnsi="Verdana"/>
          <w:color w:val="333333"/>
          <w:sz w:val="14"/>
          <w:szCs w:val="14"/>
        </w:rPr>
        <w:t>없으면</w:t>
      </w:r>
      <w:r>
        <w:rPr>
          <w:rFonts w:ascii="Verdana" w:hAnsi="Verdana"/>
          <w:color w:val="333333"/>
          <w:sz w:val="14"/>
          <w:szCs w:val="14"/>
        </w:rPr>
        <w:t xml:space="preserve"> </w:t>
      </w:r>
      <w:r>
        <w:rPr>
          <w:rFonts w:ascii="Verdana" w:hAnsi="Verdana"/>
          <w:color w:val="333333"/>
          <w:sz w:val="14"/>
          <w:szCs w:val="14"/>
        </w:rPr>
        <w:t>메뉴는</w:t>
      </w:r>
      <w:r>
        <w:rPr>
          <w:rFonts w:ascii="Verdana" w:hAnsi="Verdana"/>
          <w:color w:val="333333"/>
          <w:sz w:val="14"/>
          <w:szCs w:val="14"/>
        </w:rPr>
        <w:t xml:space="preserve"> disable </w:t>
      </w:r>
      <w:r>
        <w:rPr>
          <w:rFonts w:ascii="Verdana" w:hAnsi="Verdana"/>
          <w:color w:val="333333"/>
          <w:sz w:val="14"/>
          <w:szCs w:val="14"/>
        </w:rPr>
        <w:t>될</w:t>
      </w:r>
      <w:r>
        <w:rPr>
          <w:rFonts w:ascii="Verdana" w:hAnsi="Verdana"/>
          <w:color w:val="333333"/>
          <w:sz w:val="14"/>
          <w:szCs w:val="14"/>
        </w:rPr>
        <w:t xml:space="preserve"> </w:t>
      </w:r>
      <w:r>
        <w:rPr>
          <w:rFonts w:ascii="Verdana" w:hAnsi="Verdana"/>
          <w:color w:val="333333"/>
          <w:sz w:val="14"/>
          <w:szCs w:val="14"/>
        </w:rPr>
        <w:t>것이다</w:t>
      </w:r>
      <w:r>
        <w:rPr>
          <w:rFonts w:ascii="Verdana" w:hAnsi="Verdana"/>
          <w:color w:val="333333"/>
          <w:sz w:val="14"/>
          <w:szCs w:val="14"/>
        </w:rPr>
        <w:t>.</w:t>
      </w:r>
    </w:p>
    <w:p w:rsidR="00A55230" w:rsidRDefault="00A55230" w:rsidP="00A55230">
      <w:pPr>
        <w:pStyle w:val="HTML0"/>
        <w:spacing w:line="336" w:lineRule="atLeast"/>
        <w:jc w:val="both"/>
        <w:rPr>
          <w:color w:val="333333"/>
        </w:rPr>
      </w:pPr>
      <w:r>
        <w:rPr>
          <w:color w:val="333333"/>
        </w:rPr>
        <w:t>@Override</w:t>
      </w:r>
    </w:p>
    <w:p w:rsidR="00A55230" w:rsidRDefault="00A55230" w:rsidP="00A55230">
      <w:pPr>
        <w:pStyle w:val="HTML0"/>
        <w:spacing w:line="336" w:lineRule="atLeast"/>
        <w:jc w:val="both"/>
        <w:rPr>
          <w:color w:val="333333"/>
        </w:rPr>
      </w:pPr>
      <w:r>
        <w:rPr>
          <w:color w:val="333333"/>
        </w:rPr>
        <w:t>public boolean onPrepareOptionsMenu(Menu menu) {</w:t>
      </w:r>
    </w:p>
    <w:p w:rsidR="00A55230" w:rsidRDefault="00A55230" w:rsidP="00A55230">
      <w:pPr>
        <w:pStyle w:val="HTML0"/>
        <w:spacing w:line="336" w:lineRule="atLeast"/>
        <w:jc w:val="both"/>
        <w:rPr>
          <w:color w:val="333333"/>
        </w:rPr>
      </w:pPr>
      <w:r>
        <w:rPr>
          <w:color w:val="333333"/>
        </w:rPr>
        <w:t>    final boolean scanAvailable = isIntentAvailable(this,</w:t>
      </w:r>
    </w:p>
    <w:p w:rsidR="00A55230" w:rsidRDefault="00A55230" w:rsidP="00A55230">
      <w:pPr>
        <w:pStyle w:val="HTML0"/>
        <w:spacing w:line="336" w:lineRule="atLeast"/>
        <w:jc w:val="both"/>
        <w:rPr>
          <w:color w:val="333333"/>
        </w:rPr>
      </w:pPr>
      <w:r>
        <w:rPr>
          <w:color w:val="333333"/>
        </w:rPr>
        <w:t>        "com.google.zxing.client.android.SCAN");</w:t>
      </w:r>
    </w:p>
    <w:p w:rsidR="00A55230" w:rsidRDefault="00A55230" w:rsidP="00A55230">
      <w:pPr>
        <w:pStyle w:val="HTML0"/>
        <w:spacing w:line="336" w:lineRule="atLeast"/>
        <w:jc w:val="both"/>
        <w:rPr>
          <w:color w:val="333333"/>
        </w:rPr>
      </w:pPr>
      <w:r>
        <w:rPr>
          <w:color w:val="333333"/>
        </w:rPr>
        <w:t>    MenuItem item;</w:t>
      </w:r>
    </w:p>
    <w:p w:rsidR="00A55230" w:rsidRDefault="00A55230" w:rsidP="00A55230">
      <w:pPr>
        <w:pStyle w:val="HTML0"/>
        <w:spacing w:line="336" w:lineRule="atLeast"/>
        <w:jc w:val="both"/>
        <w:rPr>
          <w:color w:val="333333"/>
        </w:rPr>
      </w:pPr>
      <w:r>
        <w:rPr>
          <w:color w:val="333333"/>
        </w:rPr>
        <w:t>    item = menu.findItem(R.id.menu_item_add);</w:t>
      </w:r>
    </w:p>
    <w:p w:rsidR="00A55230" w:rsidRDefault="00A55230" w:rsidP="00A55230">
      <w:pPr>
        <w:pStyle w:val="HTML0"/>
        <w:spacing w:line="336" w:lineRule="atLeast"/>
        <w:jc w:val="both"/>
        <w:rPr>
          <w:color w:val="333333"/>
        </w:rPr>
      </w:pPr>
      <w:r>
        <w:rPr>
          <w:color w:val="333333"/>
        </w:rPr>
        <w:t>    item.setEnabled(scanAvailable);</w:t>
      </w:r>
    </w:p>
    <w:p w:rsidR="00A55230" w:rsidRDefault="00A55230" w:rsidP="00A55230">
      <w:pPr>
        <w:pStyle w:val="HTML0"/>
        <w:spacing w:line="336" w:lineRule="atLeast"/>
        <w:jc w:val="both"/>
        <w:rPr>
          <w:color w:val="333333"/>
        </w:rPr>
      </w:pPr>
      <w:r>
        <w:rPr>
          <w:color w:val="333333"/>
        </w:rPr>
        <w:lastRenderedPageBreak/>
        <w:t>    return super.onPrepareOptionsMenu(menu);</w:t>
      </w:r>
    </w:p>
    <w:p w:rsidR="00A55230" w:rsidRDefault="00A55230" w:rsidP="00A55230">
      <w:pPr>
        <w:pStyle w:val="HTML0"/>
        <w:spacing w:line="336" w:lineRule="atLeast"/>
        <w:jc w:val="both"/>
        <w:rPr>
          <w:color w:val="333333"/>
        </w:rPr>
      </w:pPr>
      <w:r>
        <w:rPr>
          <w:color w:val="333333"/>
        </w:rPr>
        <w:t>}</w:t>
      </w:r>
    </w:p>
    <w:p w:rsidR="00A55230" w:rsidRDefault="00A55230" w:rsidP="00A55230">
      <w:pPr>
        <w:pStyle w:val="HTML0"/>
        <w:spacing w:line="336" w:lineRule="atLeast"/>
        <w:jc w:val="both"/>
        <w:rPr>
          <w:color w:val="333333"/>
        </w:rPr>
      </w:pPr>
    </w:p>
    <w:p w:rsidR="00A55230" w:rsidRDefault="00A55230" w:rsidP="00A55230">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Style w:val="HTML"/>
          <w:rFonts w:ascii="Courier New" w:hAnsi="Courier New" w:cs="Courier New"/>
          <w:color w:val="333333"/>
          <w:sz w:val="26"/>
          <w:szCs w:val="26"/>
        </w:rPr>
      </w:pPr>
      <w:r>
        <w:rPr>
          <w:rFonts w:ascii="굴림체" w:eastAsia="굴림체" w:hAnsi="굴림체" w:cs="굴림체"/>
          <w:color w:val="333333"/>
        </w:rPr>
        <w:t xml:space="preserve">액티비티의 존재 여부를 판단하기위해 </w:t>
      </w:r>
      <w:r>
        <w:rPr>
          <w:rStyle w:val="HTML"/>
          <w:rFonts w:ascii="Courier New" w:hAnsi="Courier New" w:cs="Courier New"/>
          <w:color w:val="333333"/>
          <w:sz w:val="26"/>
          <w:szCs w:val="26"/>
        </w:rPr>
        <w:t xml:space="preserve">startActivity() </w:t>
      </w:r>
      <w:r>
        <w:rPr>
          <w:rStyle w:val="HTML"/>
          <w:rFonts w:ascii="Courier New" w:hAnsi="Courier New" w:cs="Courier New"/>
          <w:color w:val="333333"/>
          <w:sz w:val="26"/>
          <w:szCs w:val="26"/>
        </w:rPr>
        <w:t>에서</w:t>
      </w:r>
      <w:r>
        <w:rPr>
          <w:rFonts w:ascii="굴림체" w:eastAsia="굴림체" w:hAnsi="굴림체" w:cs="굴림체"/>
          <w:color w:val="333333"/>
        </w:rPr>
        <w:t xml:space="preserve"> </w:t>
      </w:r>
      <w:r>
        <w:rPr>
          <w:rStyle w:val="HTML"/>
          <w:rFonts w:ascii="Courier New" w:hAnsi="Courier New" w:cs="Courier New"/>
          <w:color w:val="333333"/>
          <w:sz w:val="26"/>
          <w:szCs w:val="26"/>
        </w:rPr>
        <w:t xml:space="preserve">ActivityNotFoundException </w:t>
      </w:r>
      <w:r>
        <w:rPr>
          <w:rStyle w:val="HTML"/>
          <w:rFonts w:ascii="Courier New" w:hAnsi="Courier New" w:cs="Courier New"/>
          <w:color w:val="333333"/>
          <w:sz w:val="26"/>
          <w:szCs w:val="26"/>
        </w:rPr>
        <w:t>를</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검출할</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수도</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있지만</w:t>
      </w:r>
      <w:r>
        <w:rPr>
          <w:rStyle w:val="HTML"/>
          <w:rFonts w:ascii="Courier New" w:hAnsi="Courier New" w:cs="Courier New"/>
          <w:color w:val="333333"/>
          <w:sz w:val="26"/>
          <w:szCs w:val="26"/>
        </w:rPr>
        <w:t xml:space="preserve"> </w:t>
      </w:r>
      <w:r>
        <w:rPr>
          <w:rFonts w:ascii="Courier New" w:eastAsia="굴림체" w:hAnsi="Courier New" w:cs="Courier New"/>
          <w:color w:val="333333"/>
          <w:sz w:val="26"/>
          <w:szCs w:val="26"/>
        </w:rPr>
        <w:br/>
      </w:r>
    </w:p>
    <w:p w:rsidR="00A55230" w:rsidRDefault="00A55230" w:rsidP="00A55230">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Style w:val="HTML"/>
          <w:rFonts w:ascii="Courier New" w:hAnsi="Courier New" w:cs="Courier New"/>
          <w:color w:val="333333"/>
          <w:sz w:val="26"/>
          <w:szCs w:val="26"/>
        </w:rPr>
      </w:pPr>
      <w:r>
        <w:rPr>
          <w:rStyle w:val="HTML"/>
          <w:rFonts w:ascii="Courier New" w:hAnsi="Courier New" w:cs="Courier New"/>
          <w:color w:val="333333"/>
          <w:sz w:val="26"/>
          <w:szCs w:val="26"/>
        </w:rPr>
        <w:t>사용자가</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예외의</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발생시기를</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예측하기</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어렵고</w:t>
      </w:r>
      <w:r>
        <w:rPr>
          <w:rStyle w:val="HTML"/>
          <w:rFonts w:ascii="Courier New" w:hAnsi="Courier New" w:cs="Courier New"/>
          <w:color w:val="333333"/>
          <w:sz w:val="26"/>
          <w:szCs w:val="26"/>
        </w:rPr>
        <w:t xml:space="preserve"> UI</w:t>
      </w:r>
      <w:r>
        <w:rPr>
          <w:rStyle w:val="HTML"/>
          <w:rFonts w:ascii="Courier New" w:hAnsi="Courier New" w:cs="Courier New"/>
          <w:color w:val="333333"/>
          <w:sz w:val="26"/>
          <w:szCs w:val="26"/>
        </w:rPr>
        <w:t>의</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갱신</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시기에</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대해</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원치않는</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일이</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발생할</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소지가</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있다</w:t>
      </w:r>
      <w:r>
        <w:rPr>
          <w:rStyle w:val="HTML"/>
          <w:rFonts w:ascii="Courier New" w:hAnsi="Courier New" w:cs="Courier New"/>
          <w:color w:val="333333"/>
          <w:sz w:val="26"/>
          <w:szCs w:val="26"/>
        </w:rPr>
        <w:t>.</w:t>
      </w:r>
      <w:r>
        <w:rPr>
          <w:rFonts w:ascii="Courier New" w:eastAsia="굴림체" w:hAnsi="Courier New" w:cs="Courier New"/>
          <w:color w:val="333333"/>
          <w:sz w:val="26"/>
          <w:szCs w:val="26"/>
        </w:rPr>
        <w:br/>
      </w:r>
    </w:p>
    <w:p w:rsidR="00A55230" w:rsidRDefault="00A55230" w:rsidP="00A55230">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Style w:val="HTML"/>
          <w:rFonts w:ascii="Courier New" w:hAnsi="Courier New" w:cs="Courier New"/>
          <w:color w:val="333333"/>
          <w:sz w:val="26"/>
          <w:szCs w:val="26"/>
        </w:rPr>
      </w:pPr>
      <w:r>
        <w:rPr>
          <w:rStyle w:val="HTML"/>
          <w:rFonts w:ascii="Courier New" w:hAnsi="Courier New" w:cs="Courier New"/>
          <w:color w:val="333333"/>
          <w:sz w:val="26"/>
          <w:szCs w:val="26"/>
        </w:rPr>
        <w:t>애플리케이션의</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시작</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시점에</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설치된</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패키지를</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점검해서</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필요한</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패키지를</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마켓에서</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다운로드</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할</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수</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있게</w:t>
      </w:r>
      <w:r>
        <w:rPr>
          <w:rFonts w:ascii="Courier New" w:eastAsia="굴림체" w:hAnsi="Courier New" w:cs="Courier New"/>
          <w:color w:val="333333"/>
          <w:sz w:val="26"/>
          <w:szCs w:val="26"/>
        </w:rPr>
        <w:br/>
      </w:r>
    </w:p>
    <w:p w:rsidR="00A55230" w:rsidRDefault="00A55230" w:rsidP="00A55230">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jc w:val="both"/>
        <w:rPr>
          <w:rFonts w:ascii="굴림체" w:eastAsia="굴림체" w:hAnsi="굴림체" w:cs="굴림체"/>
          <w:color w:val="333333"/>
        </w:rPr>
      </w:pPr>
      <w:r>
        <w:rPr>
          <w:rStyle w:val="HTML"/>
          <w:rFonts w:ascii="Courier New" w:hAnsi="Courier New" w:cs="Courier New"/>
          <w:color w:val="333333"/>
          <w:sz w:val="26"/>
          <w:szCs w:val="26"/>
        </w:rPr>
        <w:t>해주는</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처리에도</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좋을</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것</w:t>
      </w:r>
      <w:r>
        <w:rPr>
          <w:rStyle w:val="HTML"/>
          <w:rFonts w:ascii="Courier New" w:hAnsi="Courier New" w:cs="Courier New"/>
          <w:color w:val="333333"/>
          <w:sz w:val="26"/>
          <w:szCs w:val="26"/>
        </w:rPr>
        <w:t xml:space="preserve"> </w:t>
      </w:r>
      <w:r>
        <w:rPr>
          <w:rStyle w:val="HTML"/>
          <w:rFonts w:ascii="Courier New" w:hAnsi="Courier New" w:cs="Courier New"/>
          <w:color w:val="333333"/>
          <w:sz w:val="26"/>
          <w:szCs w:val="26"/>
        </w:rPr>
        <w:t>이다</w:t>
      </w:r>
      <w:r>
        <w:rPr>
          <w:rStyle w:val="HTML"/>
          <w:rFonts w:ascii="Courier New" w:hAnsi="Courier New" w:cs="Courier New"/>
          <w:color w:val="333333"/>
          <w:sz w:val="26"/>
          <w:szCs w:val="26"/>
        </w:rPr>
        <w:t>.</w:t>
      </w:r>
    </w:p>
    <w:p w:rsidR="00A55230" w:rsidRDefault="00A55230" w:rsidP="00A55230">
      <w:pPr>
        <w:pStyle w:val="HTML0"/>
        <w:spacing w:line="336" w:lineRule="atLeast"/>
        <w:jc w:val="both"/>
        <w:rPr>
          <w:color w:val="333333"/>
        </w:rPr>
      </w:pPr>
    </w:p>
    <w:p w:rsidR="00A55230" w:rsidRDefault="00A55230" w:rsidP="00A55230">
      <w:pPr>
        <w:pStyle w:val="a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Style w:val="HTML"/>
          <w:rFonts w:ascii="Courier New" w:hAnsi="Courier New" w:cs="Courier New"/>
          <w:color w:val="333333"/>
          <w:sz w:val="26"/>
          <w:szCs w:val="26"/>
        </w:rPr>
      </w:pPr>
      <w:r>
        <w:rPr>
          <w:rFonts w:ascii="Courier New" w:eastAsia="굴림체" w:hAnsi="Courier New" w:cs="Courier New"/>
          <w:color w:val="333333"/>
          <w:sz w:val="26"/>
          <w:szCs w:val="26"/>
        </w:rPr>
        <w:br/>
      </w:r>
    </w:p>
    <w:p w:rsidR="00A55230" w:rsidRDefault="00A55230" w:rsidP="00A55230">
      <w:pPr>
        <w:pStyle w:val="postmetadata"/>
        <w:jc w:val="center"/>
        <w:rPr>
          <w:rFonts w:ascii="Verdana" w:hAnsi="Verdana"/>
          <w:color w:val="777777"/>
          <w:sz w:val="14"/>
          <w:szCs w:val="14"/>
        </w:rPr>
      </w:pPr>
      <w:r>
        <w:rPr>
          <w:rFonts w:ascii="Verdana" w:hAnsi="Verdana"/>
          <w:color w:val="777777"/>
          <w:sz w:val="14"/>
          <w:szCs w:val="14"/>
        </w:rPr>
        <w:t>태그</w:t>
      </w:r>
      <w:r>
        <w:rPr>
          <w:rFonts w:ascii="Verdana" w:hAnsi="Verdana"/>
          <w:color w:val="777777"/>
          <w:sz w:val="14"/>
          <w:szCs w:val="14"/>
        </w:rPr>
        <w:t>:</w:t>
      </w:r>
      <w:hyperlink r:id="rId208" w:history="1">
        <w:r>
          <w:rPr>
            <w:rStyle w:val="a4"/>
            <w:rFonts w:ascii="Verdana" w:hAnsi="Verdana"/>
            <w:color w:val="0066CC"/>
            <w:sz w:val="14"/>
            <w:szCs w:val="14"/>
          </w:rPr>
          <w:t>activity</w:t>
        </w:r>
      </w:hyperlink>
      <w:r>
        <w:rPr>
          <w:rFonts w:ascii="Verdana" w:hAnsi="Verdana"/>
          <w:color w:val="777777"/>
          <w:sz w:val="14"/>
          <w:szCs w:val="14"/>
        </w:rPr>
        <w:t>,</w:t>
      </w:r>
      <w:r>
        <w:rPr>
          <w:rStyle w:val="apple-converted-space"/>
          <w:rFonts w:ascii="Verdana" w:hAnsi="Verdana"/>
          <w:color w:val="777777"/>
          <w:sz w:val="14"/>
          <w:szCs w:val="14"/>
        </w:rPr>
        <w:t> </w:t>
      </w:r>
      <w:hyperlink r:id="rId209" w:history="1">
        <w:r>
          <w:rPr>
            <w:rStyle w:val="a4"/>
            <w:rFonts w:ascii="Verdana" w:hAnsi="Verdana"/>
            <w:color w:val="0066CC"/>
            <w:sz w:val="14"/>
            <w:szCs w:val="14"/>
          </w:rPr>
          <w:t>android</w:t>
        </w:r>
      </w:hyperlink>
      <w:r>
        <w:rPr>
          <w:rFonts w:ascii="Verdana" w:hAnsi="Verdana"/>
          <w:color w:val="777777"/>
          <w:sz w:val="14"/>
          <w:szCs w:val="14"/>
        </w:rPr>
        <w:t>,</w:t>
      </w:r>
      <w:r>
        <w:rPr>
          <w:rStyle w:val="apple-converted-space"/>
          <w:rFonts w:ascii="Verdana" w:hAnsi="Verdana"/>
          <w:color w:val="777777"/>
          <w:sz w:val="14"/>
          <w:szCs w:val="14"/>
        </w:rPr>
        <w:t> </w:t>
      </w:r>
      <w:hyperlink r:id="rId210" w:history="1">
        <w:r>
          <w:rPr>
            <w:rStyle w:val="a4"/>
            <w:rFonts w:ascii="Verdana" w:hAnsi="Verdana"/>
            <w:color w:val="0066CC"/>
            <w:sz w:val="14"/>
            <w:szCs w:val="14"/>
          </w:rPr>
          <w:t>intent</w:t>
        </w:r>
      </w:hyperlink>
      <w:r>
        <w:rPr>
          <w:rFonts w:ascii="Verdana" w:hAnsi="Verdana"/>
          <w:color w:val="777777"/>
          <w:sz w:val="14"/>
          <w:szCs w:val="14"/>
        </w:rPr>
        <w:t>,</w:t>
      </w:r>
      <w:r>
        <w:rPr>
          <w:rStyle w:val="apple-converted-space"/>
          <w:rFonts w:ascii="Verdana" w:hAnsi="Verdana"/>
          <w:color w:val="777777"/>
          <w:sz w:val="14"/>
          <w:szCs w:val="14"/>
        </w:rPr>
        <w:t> </w:t>
      </w:r>
      <w:hyperlink r:id="rId211" w:history="1">
        <w:r>
          <w:rPr>
            <w:rStyle w:val="a4"/>
            <w:rFonts w:ascii="Verdana" w:hAnsi="Verdana"/>
            <w:color w:val="0066CC"/>
            <w:sz w:val="14"/>
            <w:szCs w:val="14"/>
          </w:rPr>
          <w:t>packagemanager</w:t>
        </w:r>
      </w:hyperlink>
      <w:r>
        <w:rPr>
          <w:rFonts w:ascii="Verdana" w:hAnsi="Verdana"/>
          <w:color w:val="777777"/>
          <w:sz w:val="14"/>
          <w:szCs w:val="14"/>
        </w:rPr>
        <w:t>,</w:t>
      </w:r>
      <w:r>
        <w:rPr>
          <w:rStyle w:val="apple-converted-space"/>
          <w:rFonts w:ascii="Verdana" w:hAnsi="Verdana"/>
          <w:color w:val="777777"/>
          <w:sz w:val="14"/>
          <w:szCs w:val="14"/>
        </w:rPr>
        <w:t> </w:t>
      </w:r>
      <w:hyperlink r:id="rId212" w:history="1">
        <w:r>
          <w:rPr>
            <w:rStyle w:val="a4"/>
            <w:rFonts w:ascii="Verdana" w:hAnsi="Verdana"/>
            <w:color w:val="0066CC"/>
            <w:sz w:val="14"/>
            <w:szCs w:val="14"/>
          </w:rPr>
          <w:t>startup</w:t>
        </w:r>
      </w:hyperlink>
      <w:r>
        <w:rPr>
          <w:rFonts w:ascii="Verdana" w:hAnsi="Verdana"/>
          <w:color w:val="777777"/>
          <w:sz w:val="14"/>
          <w:szCs w:val="14"/>
        </w:rPr>
        <w:br/>
        <w:t>Posted in</w:t>
      </w:r>
      <w:r>
        <w:rPr>
          <w:rStyle w:val="apple-converted-space"/>
          <w:rFonts w:ascii="Verdana" w:hAnsi="Verdana"/>
          <w:color w:val="777777"/>
          <w:sz w:val="14"/>
          <w:szCs w:val="14"/>
        </w:rPr>
        <w:t> </w:t>
      </w:r>
      <w:hyperlink r:id="rId213" w:tooltip="Android Technical Articles의 글 모두 보기" w:history="1">
        <w:r>
          <w:rPr>
            <w:rStyle w:val="a4"/>
            <w:rFonts w:ascii="Verdana" w:hAnsi="Verdana"/>
            <w:color w:val="0066CC"/>
            <w:sz w:val="14"/>
            <w:szCs w:val="14"/>
          </w:rPr>
          <w:t>Android Technical Articles</w:t>
        </w:r>
      </w:hyperlink>
      <w:r>
        <w:rPr>
          <w:rStyle w:val="apple-converted-space"/>
          <w:rFonts w:ascii="Verdana" w:hAnsi="Verdana"/>
          <w:color w:val="777777"/>
          <w:sz w:val="14"/>
          <w:szCs w:val="14"/>
        </w:rPr>
        <w:t> </w:t>
      </w:r>
      <w:r>
        <w:rPr>
          <w:rFonts w:ascii="Verdana" w:hAnsi="Verdana"/>
          <w:color w:val="777777"/>
          <w:sz w:val="14"/>
          <w:szCs w:val="14"/>
        </w:rPr>
        <w:t>|</w:t>
      </w:r>
      <w:r>
        <w:rPr>
          <w:rStyle w:val="apple-converted-space"/>
          <w:rFonts w:ascii="Verdana" w:hAnsi="Verdana"/>
          <w:color w:val="777777"/>
          <w:sz w:val="14"/>
          <w:szCs w:val="14"/>
        </w:rPr>
        <w:t> </w:t>
      </w:r>
      <w:hyperlink r:id="rId214" w:anchor="respond" w:tooltip="Can I Use this Intent?의 덧글" w:history="1">
        <w:r>
          <w:rPr>
            <w:rStyle w:val="a4"/>
            <w:rFonts w:ascii="Verdana" w:hAnsi="Verdana"/>
            <w:color w:val="0066CC"/>
            <w:sz w:val="14"/>
            <w:szCs w:val="14"/>
          </w:rPr>
          <w:t>Leave a Comment »</w:t>
        </w:r>
      </w:hyperlink>
    </w:p>
    <w:p w:rsidR="00545092" w:rsidRDefault="00153F68" w:rsidP="0062704D">
      <w:pPr>
        <w:pStyle w:val="aa"/>
        <w:ind w:leftChars="0" w:left="720"/>
      </w:pPr>
      <w:hyperlink r:id="rId215" w:history="1">
        <w:r w:rsidR="00A55230">
          <w:rPr>
            <w:rStyle w:val="a4"/>
          </w:rPr>
          <w:t>http://androidbee.wordpress.com/category/android-technical-articles/</w:t>
        </w:r>
      </w:hyperlink>
    </w:p>
    <w:p w:rsidR="00545092" w:rsidRDefault="00545092">
      <w:pPr>
        <w:widowControl/>
        <w:wordWrap/>
        <w:autoSpaceDE/>
        <w:autoSpaceDN/>
        <w:jc w:val="left"/>
      </w:pPr>
      <w:r>
        <w:br w:type="page"/>
      </w:r>
    </w:p>
    <w:p w:rsidR="00A55230" w:rsidRDefault="00545092" w:rsidP="0062704D">
      <w:pPr>
        <w:pStyle w:val="aa"/>
        <w:ind w:leftChars="0" w:left="720"/>
        <w:rPr>
          <w:b/>
        </w:rPr>
      </w:pPr>
      <w:r>
        <w:rPr>
          <w:rFonts w:hint="eastAsia"/>
          <w:b/>
        </w:rPr>
        <w:lastRenderedPageBreak/>
        <w:t>안드로이드 마켓 연동</w:t>
      </w:r>
    </w:p>
    <w:p w:rsidR="00545092" w:rsidRDefault="00153F68" w:rsidP="0062704D">
      <w:pPr>
        <w:pStyle w:val="aa"/>
        <w:ind w:leftChars="0" w:left="720"/>
      </w:pPr>
      <w:hyperlink r:id="rId216" w:history="1">
        <w:r w:rsidR="00545092">
          <w:rPr>
            <w:rStyle w:val="a4"/>
          </w:rPr>
          <w:t>http://www.androidside.com/bbs/board.php?bo_table=B49&amp;wr_id=4506</w:t>
        </w:r>
      </w:hyperlink>
    </w:p>
    <w:p w:rsidR="00545092" w:rsidRDefault="00153F68" w:rsidP="0062704D">
      <w:pPr>
        <w:pStyle w:val="aa"/>
        <w:ind w:leftChars="0" w:left="720"/>
      </w:pPr>
      <w:hyperlink r:id="rId217" w:history="1">
        <w:r w:rsidR="00545092">
          <w:rPr>
            <w:rStyle w:val="a4"/>
          </w:rPr>
          <w:t>http://v.daum.net/link/8260301</w:t>
        </w:r>
      </w:hyperlink>
    </w:p>
    <w:p w:rsidR="00CA4763" w:rsidRDefault="00153F68" w:rsidP="0062704D">
      <w:pPr>
        <w:pStyle w:val="aa"/>
        <w:ind w:leftChars="0" w:left="720"/>
      </w:pPr>
      <w:hyperlink r:id="rId218" w:history="1">
        <w:r w:rsidR="00CA4763">
          <w:rPr>
            <w:rStyle w:val="a4"/>
          </w:rPr>
          <w:t>http://www.androidpub.com/2918</w:t>
        </w:r>
      </w:hyperlink>
    </w:p>
    <w:p w:rsidR="00607B95" w:rsidRDefault="00607B95" w:rsidP="0062704D">
      <w:pPr>
        <w:pStyle w:val="aa"/>
        <w:ind w:leftChars="0" w:left="720"/>
      </w:pPr>
      <w:r>
        <w:rPr>
          <w:rStyle w:val="apple-style-span"/>
          <w:rFonts w:ascii="gulim" w:hAnsi="gulim"/>
          <w:color w:val="000000"/>
          <w:sz w:val="14"/>
          <w:szCs w:val="14"/>
        </w:rPr>
        <w:t>참고하세요</w:t>
      </w:r>
      <w:r>
        <w:rPr>
          <w:rStyle w:val="apple-style-span"/>
          <w:rFonts w:ascii="gulim" w:hAnsi="gulim"/>
          <w:color w:val="000000"/>
          <w:sz w:val="14"/>
          <w:szCs w:val="14"/>
        </w:rPr>
        <w:t xml:space="preserve">. </w:t>
      </w:r>
      <w:r>
        <w:rPr>
          <w:rStyle w:val="apple-style-span"/>
          <w:rFonts w:ascii="gulim" w:hAnsi="gulim"/>
          <w:color w:val="000000"/>
          <w:sz w:val="14"/>
          <w:szCs w:val="14"/>
        </w:rPr>
        <w:t>이런방법도</w:t>
      </w:r>
      <w:r>
        <w:rPr>
          <w:rStyle w:val="apple-style-span"/>
          <w:rFonts w:ascii="gulim" w:hAnsi="gulim"/>
          <w:color w:val="000000"/>
          <w:sz w:val="14"/>
          <w:szCs w:val="14"/>
        </w:rPr>
        <w:t xml:space="preserve"> </w:t>
      </w:r>
      <w:r>
        <w:rPr>
          <w:rStyle w:val="apple-style-span"/>
          <w:rFonts w:ascii="gulim" w:hAnsi="gulim"/>
          <w:color w:val="000000"/>
          <w:sz w:val="14"/>
          <w:szCs w:val="14"/>
        </w:rPr>
        <w:t>있습니다</w:t>
      </w:r>
      <w:r>
        <w:rPr>
          <w:rStyle w:val="apple-style-span"/>
          <w:rFonts w:ascii="gulim" w:hAnsi="gulim"/>
          <w:color w:val="000000"/>
          <w:sz w:val="14"/>
          <w:szCs w:val="14"/>
        </w:rPr>
        <w:t>.</w:t>
      </w:r>
      <w:r>
        <w:rPr>
          <w:rStyle w:val="apple-converted-space"/>
          <w:rFonts w:ascii="gulim" w:hAnsi="gulim"/>
          <w:color w:val="000000"/>
          <w:sz w:val="14"/>
          <w:szCs w:val="14"/>
        </w:rPr>
        <w:t> </w:t>
      </w:r>
      <w:hyperlink r:id="rId219" w:history="1">
        <w:r>
          <w:rPr>
            <w:rFonts w:ascii="gulim" w:hAnsi="gulim"/>
            <w:color w:val="000000"/>
            <w:sz w:val="14"/>
            <w:szCs w:val="14"/>
            <w:u w:val="single"/>
          </w:rPr>
          <w:br/>
        </w:r>
        <w:r>
          <w:rPr>
            <w:rStyle w:val="a4"/>
            <w:rFonts w:ascii="gulim" w:hAnsi="gulim"/>
            <w:color w:val="000000"/>
            <w:sz w:val="14"/>
            <w:szCs w:val="14"/>
          </w:rPr>
          <w:t>http://strazzere.com/blog/?p=293</w:t>
        </w:r>
      </w:hyperlink>
    </w:p>
    <w:p w:rsidR="0003206B" w:rsidRDefault="0003206B" w:rsidP="0062704D">
      <w:pPr>
        <w:pStyle w:val="aa"/>
        <w:ind w:leftChars="0" w:left="720"/>
      </w:pPr>
    </w:p>
    <w:p w:rsidR="0003206B" w:rsidRDefault="0003206B" w:rsidP="0062704D">
      <w:pPr>
        <w:pStyle w:val="aa"/>
        <w:ind w:leftChars="0" w:left="720"/>
      </w:pPr>
      <w:r>
        <w:rPr>
          <w:rFonts w:hint="eastAsia"/>
        </w:rPr>
        <w:t>마켓이동 URI</w:t>
      </w:r>
    </w:p>
    <w:p w:rsidR="0003206B" w:rsidRDefault="0003206B" w:rsidP="0003206B">
      <w:pPr>
        <w:pStyle w:val="HTML0"/>
        <w:pBdr>
          <w:top w:val="single" w:sz="4" w:space="6" w:color="CCCCCC"/>
          <w:left w:val="single" w:sz="4" w:space="6" w:color="CCCCCC"/>
          <w:bottom w:val="single" w:sz="4" w:space="6" w:color="CCCCCC"/>
          <w:right w:val="single" w:sz="4" w:space="6" w:color="CCCCCC"/>
        </w:pBdr>
        <w:shd w:val="clear" w:color="auto" w:fill="FAFAFA"/>
        <w:spacing w:after="240"/>
        <w:ind w:left="240"/>
        <w:rPr>
          <w:rFonts w:ascii="Courier New" w:hAnsi="Courier New" w:cs="Courier New"/>
          <w:color w:val="007000"/>
        </w:rPr>
      </w:pPr>
      <w:r>
        <w:rPr>
          <w:rStyle w:val="pln"/>
          <w:rFonts w:ascii="Courier New" w:hAnsi="Courier New" w:cs="Courier New"/>
          <w:color w:val="000000"/>
        </w:rPr>
        <w:t xml:space="preserve">    </w:t>
      </w:r>
      <w:r>
        <w:rPr>
          <w:rStyle w:val="kwd"/>
          <w:rFonts w:ascii="Courier New" w:hAnsi="Courier New" w:cs="Courier New"/>
          <w:color w:val="000088"/>
        </w:rPr>
        <w:t>public</w:t>
      </w:r>
      <w:r>
        <w:rPr>
          <w:rStyle w:val="pln"/>
          <w:rFonts w:ascii="Courier New" w:hAnsi="Courier New" w:cs="Courier New"/>
          <w:color w:val="000000"/>
        </w:rPr>
        <w:t xml:space="preserve"> </w:t>
      </w:r>
      <w:r>
        <w:rPr>
          <w:rStyle w:val="kwd"/>
          <w:rFonts w:ascii="Courier New" w:hAnsi="Courier New" w:cs="Courier New"/>
          <w:color w:val="000088"/>
        </w:rPr>
        <w:t>void</w:t>
      </w:r>
      <w:r>
        <w:rPr>
          <w:rStyle w:val="pln"/>
          <w:rFonts w:ascii="Courier New" w:hAnsi="Courier New" w:cs="Courier New"/>
          <w:color w:val="000000"/>
        </w:rPr>
        <w:t xml:space="preserve"> showReserveButton</w:t>
      </w:r>
      <w:r>
        <w:rPr>
          <w:rStyle w:val="pun"/>
          <w:rFonts w:ascii="Courier New" w:hAnsi="Courier New" w:cs="Courier New"/>
          <w:color w:val="666600"/>
        </w:rPr>
        <w:t>()</w:t>
      </w:r>
      <w:r>
        <w:rPr>
          <w:rStyle w:val="pln"/>
          <w:rFonts w:ascii="Courier New" w:hAnsi="Courier New" w:cs="Courier New"/>
          <w:color w:val="000000"/>
        </w:rPr>
        <w:t xml:space="preserve"> </w:t>
      </w:r>
      <w:r>
        <w:rPr>
          <w:rStyle w:val="pun"/>
          <w:rFonts w:ascii="Courier New" w:hAnsi="Courier New" w:cs="Courier New"/>
          <w:color w:val="666600"/>
        </w:rPr>
        <w:t>{</w:t>
      </w:r>
      <w:r>
        <w:rPr>
          <w:rFonts w:ascii="Courier New" w:hAnsi="Courier New" w:cs="Courier New"/>
          <w:color w:val="000000"/>
        </w:rPr>
        <w:br/>
      </w:r>
      <w:r>
        <w:rPr>
          <w:rStyle w:val="pln"/>
          <w:rFonts w:ascii="Courier New" w:hAnsi="Courier New" w:cs="Courier New"/>
          <w:color w:val="000000"/>
        </w:rPr>
        <w:t xml:space="preserve">      </w:t>
      </w:r>
      <w:r>
        <w:rPr>
          <w:rFonts w:ascii="Courier New" w:hAnsi="Courier New" w:cs="Courier New"/>
          <w:color w:val="000000"/>
        </w:rPr>
        <w:br/>
      </w:r>
      <w:r>
        <w:rPr>
          <w:rStyle w:val="pln"/>
          <w:rFonts w:ascii="Courier New" w:hAnsi="Courier New" w:cs="Courier New"/>
          <w:color w:val="000000"/>
        </w:rPr>
        <w:t>       </w:t>
      </w:r>
      <w:r>
        <w:rPr>
          <w:rStyle w:val="com"/>
          <w:rFonts w:ascii="Courier New" w:hAnsi="Courier New" w:cs="Courier New"/>
          <w:color w:val="880000"/>
        </w:rPr>
        <w:t>// setup the Intent to call OpenTable      </w:t>
      </w:r>
      <w:r>
        <w:rPr>
          <w:rFonts w:ascii="Courier New" w:hAnsi="Courier New" w:cs="Courier New"/>
          <w:color w:val="000000"/>
        </w:rPr>
        <w:br/>
      </w:r>
      <w:r>
        <w:rPr>
          <w:rStyle w:val="pln"/>
          <w:rFonts w:ascii="Courier New" w:hAnsi="Courier New" w:cs="Courier New"/>
          <w:color w:val="000000"/>
        </w:rPr>
        <w:t>       </w:t>
      </w:r>
      <w:r>
        <w:rPr>
          <w:rStyle w:val="typ"/>
          <w:rFonts w:ascii="Courier New" w:hAnsi="Courier New" w:cs="Courier New"/>
          <w:color w:val="660066"/>
        </w:rPr>
        <w:t>Uri</w:t>
      </w:r>
      <w:r>
        <w:rPr>
          <w:rStyle w:val="pln"/>
          <w:rFonts w:ascii="Courier New" w:hAnsi="Courier New" w:cs="Courier New"/>
          <w:color w:val="000000"/>
        </w:rPr>
        <w:t xml:space="preserve"> reserveUri </w:t>
      </w:r>
      <w:r>
        <w:rPr>
          <w:rStyle w:val="pun"/>
          <w:rFonts w:ascii="Courier New" w:hAnsi="Courier New" w:cs="Courier New"/>
          <w:color w:val="666600"/>
        </w:rPr>
        <w:t>=</w:t>
      </w:r>
      <w:r>
        <w:rPr>
          <w:rStyle w:val="pln"/>
          <w:rFonts w:ascii="Courier New" w:hAnsi="Courier New" w:cs="Courier New"/>
          <w:color w:val="000000"/>
        </w:rPr>
        <w:t xml:space="preserve"> </w:t>
      </w:r>
      <w:r>
        <w:rPr>
          <w:rStyle w:val="typ"/>
          <w:rFonts w:ascii="Courier New" w:hAnsi="Courier New" w:cs="Courier New"/>
          <w:color w:val="660066"/>
        </w:rPr>
        <w:t>Uri</w:t>
      </w:r>
      <w:r>
        <w:rPr>
          <w:rStyle w:val="pun"/>
          <w:rFonts w:ascii="Courier New" w:hAnsi="Courier New" w:cs="Courier New"/>
          <w:color w:val="666600"/>
        </w:rPr>
        <w:t>.</w:t>
      </w:r>
      <w:r>
        <w:rPr>
          <w:rStyle w:val="pln"/>
          <w:rFonts w:ascii="Courier New" w:hAnsi="Courier New" w:cs="Courier New"/>
          <w:color w:val="000000"/>
        </w:rPr>
        <w:t>parse</w:t>
      </w:r>
      <w:r>
        <w:rPr>
          <w:rStyle w:val="pun"/>
          <w:rFonts w:ascii="Courier New" w:hAnsi="Courier New" w:cs="Courier New"/>
          <w:color w:val="666600"/>
        </w:rPr>
        <w:t>(</w:t>
      </w:r>
      <w:r>
        <w:rPr>
          <w:rStyle w:val="typ"/>
          <w:rFonts w:ascii="Courier New" w:hAnsi="Courier New" w:cs="Courier New"/>
          <w:color w:val="660066"/>
        </w:rPr>
        <w:t>String</w:t>
      </w:r>
      <w:r>
        <w:rPr>
          <w:rStyle w:val="pun"/>
          <w:rFonts w:ascii="Courier New" w:hAnsi="Courier New" w:cs="Courier New"/>
          <w:color w:val="666600"/>
        </w:rPr>
        <w:t>.</w:t>
      </w:r>
      <w:r>
        <w:rPr>
          <w:rStyle w:val="pln"/>
          <w:rFonts w:ascii="Courier New" w:hAnsi="Courier New" w:cs="Courier New"/>
          <w:color w:val="000000"/>
        </w:rPr>
        <w:t>format</w:t>
      </w:r>
      <w:r>
        <w:rPr>
          <w:rStyle w:val="pun"/>
          <w:rFonts w:ascii="Courier New" w:hAnsi="Courier New" w:cs="Courier New"/>
          <w:color w:val="666600"/>
        </w:rPr>
        <w:t>(</w:t>
      </w:r>
      <w:r>
        <w:rPr>
          <w:rStyle w:val="pln"/>
          <w:rFonts w:ascii="Courier New" w:hAnsi="Courier New" w:cs="Courier New"/>
          <w:color w:val="000000"/>
        </w:rPr>
        <w:t xml:space="preserve"> </w:t>
      </w:r>
      <w:r>
        <w:rPr>
          <w:rStyle w:val="str"/>
          <w:rFonts w:ascii="Courier New" w:hAnsi="Courier New" w:cs="Courier New"/>
          <w:color w:val="008800"/>
        </w:rPr>
        <w:t>"reserve://opentable.com/%s?refId=5449"</w:t>
      </w:r>
      <w:r>
        <w:rPr>
          <w:rStyle w:val="pun"/>
          <w:rFonts w:ascii="Courier New" w:hAnsi="Courier New" w:cs="Courier New"/>
          <w:color w:val="666600"/>
        </w:rPr>
        <w:t>,</w:t>
      </w:r>
      <w:r>
        <w:rPr>
          <w:rFonts w:ascii="Courier New" w:hAnsi="Courier New" w:cs="Courier New"/>
          <w:color w:val="000000"/>
        </w:rPr>
        <w:br/>
      </w:r>
      <w:r>
        <w:rPr>
          <w:rStyle w:val="pln"/>
          <w:rFonts w:ascii="Courier New" w:hAnsi="Courier New" w:cs="Courier New"/>
          <w:color w:val="000000"/>
        </w:rPr>
        <w:t>               opentableId</w:t>
      </w:r>
      <w:r>
        <w:rPr>
          <w:rStyle w:val="pun"/>
          <w:rFonts w:ascii="Courier New" w:hAnsi="Courier New" w:cs="Courier New"/>
          <w:color w:val="666600"/>
        </w:rPr>
        <w:t>));</w:t>
      </w:r>
      <w:r>
        <w:rPr>
          <w:rFonts w:ascii="Courier New" w:hAnsi="Courier New" w:cs="Courier New"/>
          <w:color w:val="000000"/>
        </w:rPr>
        <w:br/>
      </w:r>
      <w:r>
        <w:rPr>
          <w:rStyle w:val="pln"/>
          <w:rFonts w:ascii="Courier New" w:hAnsi="Courier New" w:cs="Courier New"/>
          <w:color w:val="000000"/>
        </w:rPr>
        <w:t>       </w:t>
      </w:r>
      <w:r>
        <w:rPr>
          <w:rStyle w:val="typ"/>
          <w:rFonts w:ascii="Courier New" w:hAnsi="Courier New" w:cs="Courier New"/>
          <w:color w:val="660066"/>
        </w:rPr>
        <w:t>Intent</w:t>
      </w:r>
      <w:r>
        <w:rPr>
          <w:rStyle w:val="pln"/>
          <w:rFonts w:ascii="Courier New" w:hAnsi="Courier New" w:cs="Courier New"/>
          <w:color w:val="000000"/>
        </w:rPr>
        <w:t xml:space="preserve"> opentableIntent </w:t>
      </w:r>
      <w:r>
        <w:rPr>
          <w:rStyle w:val="pun"/>
          <w:rFonts w:ascii="Courier New" w:hAnsi="Courier New" w:cs="Courier New"/>
          <w:color w:val="666600"/>
        </w:rPr>
        <w:t>=</w:t>
      </w:r>
      <w:r>
        <w:rPr>
          <w:rStyle w:val="pln"/>
          <w:rFonts w:ascii="Courier New" w:hAnsi="Courier New" w:cs="Courier New"/>
          <w:color w:val="000000"/>
        </w:rPr>
        <w:t xml:space="preserve"> </w:t>
      </w:r>
      <w:r>
        <w:rPr>
          <w:rStyle w:val="kwd"/>
          <w:rFonts w:ascii="Courier New" w:hAnsi="Courier New" w:cs="Courier New"/>
          <w:color w:val="000088"/>
        </w:rPr>
        <w:t>new</w:t>
      </w:r>
      <w:r>
        <w:rPr>
          <w:rStyle w:val="pln"/>
          <w:rFonts w:ascii="Courier New" w:hAnsi="Courier New" w:cs="Courier New"/>
          <w:color w:val="000000"/>
        </w:rPr>
        <w:t xml:space="preserve"> </w:t>
      </w:r>
      <w:r>
        <w:rPr>
          <w:rStyle w:val="typ"/>
          <w:rFonts w:ascii="Courier New" w:hAnsi="Courier New" w:cs="Courier New"/>
          <w:color w:val="660066"/>
        </w:rPr>
        <w:t>Intent</w:t>
      </w:r>
      <w:r>
        <w:rPr>
          <w:rStyle w:val="pun"/>
          <w:rFonts w:ascii="Courier New" w:hAnsi="Courier New" w:cs="Courier New"/>
          <w:color w:val="666600"/>
        </w:rPr>
        <w:t>(</w:t>
      </w:r>
      <w:r>
        <w:rPr>
          <w:rStyle w:val="str"/>
          <w:rFonts w:ascii="Courier New" w:hAnsi="Courier New" w:cs="Courier New"/>
          <w:color w:val="008800"/>
        </w:rPr>
        <w:t>"com.opentable.action.RESERVE"</w:t>
      </w:r>
      <w:r>
        <w:rPr>
          <w:rStyle w:val="pun"/>
          <w:rFonts w:ascii="Courier New" w:hAnsi="Courier New" w:cs="Courier New"/>
          <w:color w:val="666600"/>
        </w:rPr>
        <w:t>,</w:t>
      </w:r>
      <w:r>
        <w:rPr>
          <w:rStyle w:val="pln"/>
          <w:rFonts w:ascii="Courier New" w:hAnsi="Courier New" w:cs="Courier New"/>
          <w:color w:val="000000"/>
        </w:rPr>
        <w:t xml:space="preserve"> reserveUri</w:t>
      </w:r>
      <w:r>
        <w:rPr>
          <w:rStyle w:val="pun"/>
          <w:rFonts w:ascii="Courier New" w:hAnsi="Courier New" w:cs="Courier New"/>
          <w:color w:val="666600"/>
        </w:rPr>
        <w:t>);</w:t>
      </w:r>
      <w:r>
        <w:rPr>
          <w:rFonts w:ascii="Courier New" w:hAnsi="Courier New" w:cs="Courier New"/>
          <w:color w:val="000000"/>
        </w:rPr>
        <w:br/>
      </w:r>
      <w:r>
        <w:rPr>
          <w:rFonts w:ascii="Courier New" w:hAnsi="Courier New" w:cs="Courier New"/>
          <w:color w:val="000000"/>
        </w:rPr>
        <w:br/>
      </w:r>
      <w:r>
        <w:rPr>
          <w:rStyle w:val="pln"/>
          <w:rFonts w:ascii="Courier New" w:hAnsi="Courier New" w:cs="Courier New"/>
          <w:color w:val="000000"/>
        </w:rPr>
        <w:t>       </w:t>
      </w:r>
      <w:r>
        <w:rPr>
          <w:rStyle w:val="com"/>
          <w:rFonts w:ascii="Courier New" w:hAnsi="Courier New" w:cs="Courier New"/>
          <w:color w:val="880000"/>
        </w:rPr>
        <w:t>// setup the Intent to deep link into Android Market</w:t>
      </w:r>
      <w:r>
        <w:rPr>
          <w:rFonts w:ascii="Courier New" w:hAnsi="Courier New" w:cs="Courier New"/>
          <w:color w:val="000000"/>
        </w:rPr>
        <w:br/>
      </w:r>
      <w:r>
        <w:rPr>
          <w:rStyle w:val="pln"/>
          <w:rFonts w:ascii="Courier New" w:hAnsi="Courier New" w:cs="Courier New"/>
          <w:color w:val="000000"/>
        </w:rPr>
        <w:t>       </w:t>
      </w:r>
      <w:r>
        <w:rPr>
          <w:rStyle w:val="typ"/>
          <w:rFonts w:ascii="Courier New" w:hAnsi="Courier New" w:cs="Courier New"/>
          <w:color w:val="660066"/>
        </w:rPr>
        <w:t>Uri</w:t>
      </w:r>
      <w:r>
        <w:rPr>
          <w:rStyle w:val="pln"/>
          <w:rFonts w:ascii="Courier New" w:hAnsi="Courier New" w:cs="Courier New"/>
          <w:color w:val="000000"/>
        </w:rPr>
        <w:t xml:space="preserve"> marketUri </w:t>
      </w:r>
      <w:r>
        <w:rPr>
          <w:rStyle w:val="pun"/>
          <w:rFonts w:ascii="Courier New" w:hAnsi="Courier New" w:cs="Courier New"/>
          <w:color w:val="666600"/>
        </w:rPr>
        <w:t>=</w:t>
      </w:r>
      <w:r>
        <w:rPr>
          <w:rStyle w:val="pln"/>
          <w:rFonts w:ascii="Courier New" w:hAnsi="Courier New" w:cs="Courier New"/>
          <w:color w:val="000000"/>
        </w:rPr>
        <w:t xml:space="preserve"> </w:t>
      </w:r>
      <w:r>
        <w:rPr>
          <w:rStyle w:val="typ"/>
          <w:rFonts w:ascii="Courier New" w:hAnsi="Courier New" w:cs="Courier New"/>
          <w:color w:val="660066"/>
        </w:rPr>
        <w:t>Uri</w:t>
      </w:r>
      <w:r>
        <w:rPr>
          <w:rStyle w:val="pun"/>
          <w:rFonts w:ascii="Courier New" w:hAnsi="Courier New" w:cs="Courier New"/>
          <w:color w:val="666600"/>
        </w:rPr>
        <w:t>.</w:t>
      </w:r>
      <w:r>
        <w:rPr>
          <w:rStyle w:val="pln"/>
          <w:rFonts w:ascii="Courier New" w:hAnsi="Courier New" w:cs="Courier New"/>
          <w:color w:val="000000"/>
        </w:rPr>
        <w:t>parse</w:t>
      </w:r>
      <w:r>
        <w:rPr>
          <w:rStyle w:val="pun"/>
          <w:rFonts w:ascii="Courier New" w:hAnsi="Courier New" w:cs="Courier New"/>
          <w:color w:val="666600"/>
        </w:rPr>
        <w:t>(</w:t>
      </w:r>
      <w:r>
        <w:rPr>
          <w:rStyle w:val="str"/>
          <w:rFonts w:ascii="Courier New" w:hAnsi="Courier New" w:cs="Courier New"/>
          <w:color w:val="008800"/>
        </w:rPr>
        <w:t>"market://search?q=pname:com.opentable"</w:t>
      </w:r>
      <w:r>
        <w:rPr>
          <w:rStyle w:val="pun"/>
          <w:rFonts w:ascii="Courier New" w:hAnsi="Courier New" w:cs="Courier New"/>
          <w:color w:val="666600"/>
        </w:rPr>
        <w:t>);</w:t>
      </w:r>
      <w:r>
        <w:rPr>
          <w:rFonts w:ascii="Courier New" w:hAnsi="Courier New" w:cs="Courier New"/>
          <w:color w:val="000000"/>
        </w:rPr>
        <w:br/>
      </w:r>
      <w:r>
        <w:rPr>
          <w:rStyle w:val="pln"/>
          <w:rFonts w:ascii="Courier New" w:hAnsi="Courier New" w:cs="Courier New"/>
          <w:color w:val="000000"/>
        </w:rPr>
        <w:t>       </w:t>
      </w:r>
      <w:r>
        <w:rPr>
          <w:rStyle w:val="typ"/>
          <w:rFonts w:ascii="Courier New" w:hAnsi="Courier New" w:cs="Courier New"/>
          <w:color w:val="660066"/>
        </w:rPr>
        <w:t>Intent</w:t>
      </w:r>
      <w:r>
        <w:rPr>
          <w:rStyle w:val="pln"/>
          <w:rFonts w:ascii="Courier New" w:hAnsi="Courier New" w:cs="Courier New"/>
          <w:color w:val="000000"/>
        </w:rPr>
        <w:t xml:space="preserve"> marketIntent </w:t>
      </w:r>
      <w:r>
        <w:rPr>
          <w:rStyle w:val="pun"/>
          <w:rFonts w:ascii="Courier New" w:hAnsi="Courier New" w:cs="Courier New"/>
          <w:color w:val="666600"/>
        </w:rPr>
        <w:t>=</w:t>
      </w:r>
      <w:r>
        <w:rPr>
          <w:rStyle w:val="pln"/>
          <w:rFonts w:ascii="Courier New" w:hAnsi="Courier New" w:cs="Courier New"/>
          <w:color w:val="000000"/>
        </w:rPr>
        <w:t xml:space="preserve"> </w:t>
      </w:r>
      <w:r>
        <w:rPr>
          <w:rStyle w:val="kwd"/>
          <w:rFonts w:ascii="Courier New" w:hAnsi="Courier New" w:cs="Courier New"/>
          <w:color w:val="000088"/>
        </w:rPr>
        <w:t>new</w:t>
      </w:r>
      <w:r>
        <w:rPr>
          <w:rStyle w:val="pln"/>
          <w:rFonts w:ascii="Courier New" w:hAnsi="Courier New" w:cs="Courier New"/>
          <w:color w:val="000000"/>
        </w:rPr>
        <w:t xml:space="preserve"> </w:t>
      </w:r>
      <w:r>
        <w:rPr>
          <w:rStyle w:val="typ"/>
          <w:rFonts w:ascii="Courier New" w:hAnsi="Courier New" w:cs="Courier New"/>
          <w:color w:val="660066"/>
        </w:rPr>
        <w:t>Intent</w:t>
      </w:r>
      <w:r>
        <w:rPr>
          <w:rStyle w:val="pun"/>
          <w:rFonts w:ascii="Courier New" w:hAnsi="Courier New" w:cs="Courier New"/>
          <w:color w:val="666600"/>
        </w:rPr>
        <w:t>(</w:t>
      </w:r>
      <w:r>
        <w:rPr>
          <w:rStyle w:val="typ"/>
          <w:rFonts w:ascii="Courier New" w:hAnsi="Courier New" w:cs="Courier New"/>
          <w:color w:val="660066"/>
        </w:rPr>
        <w:t>Intent</w:t>
      </w:r>
      <w:r>
        <w:rPr>
          <w:rStyle w:val="pun"/>
          <w:rFonts w:ascii="Courier New" w:hAnsi="Courier New" w:cs="Courier New"/>
          <w:color w:val="666600"/>
        </w:rPr>
        <w:t>.</w:t>
      </w:r>
      <w:r>
        <w:rPr>
          <w:rStyle w:val="pln"/>
          <w:rFonts w:ascii="Courier New" w:hAnsi="Courier New" w:cs="Courier New"/>
          <w:color w:val="000000"/>
        </w:rPr>
        <w:t>ACTION_VIEW</w:t>
      </w:r>
      <w:r>
        <w:rPr>
          <w:rStyle w:val="pun"/>
          <w:rFonts w:ascii="Courier New" w:hAnsi="Courier New" w:cs="Courier New"/>
          <w:color w:val="666600"/>
        </w:rPr>
        <w:t>).</w:t>
      </w:r>
      <w:r>
        <w:rPr>
          <w:rStyle w:val="pln"/>
          <w:rFonts w:ascii="Courier New" w:hAnsi="Courier New" w:cs="Courier New"/>
          <w:color w:val="000000"/>
        </w:rPr>
        <w:t>setData</w:t>
      </w:r>
      <w:r>
        <w:rPr>
          <w:rStyle w:val="pun"/>
          <w:rFonts w:ascii="Courier New" w:hAnsi="Courier New" w:cs="Courier New"/>
          <w:color w:val="666600"/>
        </w:rPr>
        <w:t>(</w:t>
      </w:r>
      <w:r>
        <w:rPr>
          <w:rStyle w:val="pln"/>
          <w:rFonts w:ascii="Courier New" w:hAnsi="Courier New" w:cs="Courier New"/>
          <w:color w:val="000000"/>
        </w:rPr>
        <w:t>marketUri</w:t>
      </w:r>
      <w:r>
        <w:rPr>
          <w:rStyle w:val="pun"/>
          <w:rFonts w:ascii="Courier New" w:hAnsi="Courier New" w:cs="Courier New"/>
          <w:color w:val="666600"/>
        </w:rPr>
        <w:t>);</w:t>
      </w:r>
      <w:r>
        <w:rPr>
          <w:rFonts w:ascii="Courier New" w:hAnsi="Courier New" w:cs="Courier New"/>
          <w:color w:val="000000"/>
        </w:rPr>
        <w:br/>
      </w:r>
      <w:r>
        <w:rPr>
          <w:rStyle w:val="pln"/>
          <w:rFonts w:ascii="Courier New" w:hAnsi="Courier New" w:cs="Courier New"/>
          <w:color w:val="000000"/>
        </w:rPr>
        <w:t xml:space="preserve">      </w:t>
      </w:r>
      <w:r>
        <w:rPr>
          <w:rFonts w:ascii="Courier New" w:hAnsi="Courier New" w:cs="Courier New"/>
          <w:color w:val="000000"/>
        </w:rPr>
        <w:br/>
      </w:r>
      <w:r>
        <w:rPr>
          <w:rStyle w:val="pln"/>
          <w:rFonts w:ascii="Courier New" w:hAnsi="Courier New" w:cs="Courier New"/>
          <w:color w:val="000000"/>
        </w:rPr>
        <w:t>       opentableButton</w:t>
      </w:r>
      <w:r>
        <w:rPr>
          <w:rStyle w:val="pun"/>
          <w:rFonts w:ascii="Courier New" w:hAnsi="Courier New" w:cs="Courier New"/>
          <w:color w:val="666600"/>
        </w:rPr>
        <w:t>.</w:t>
      </w:r>
      <w:r>
        <w:rPr>
          <w:rStyle w:val="pln"/>
          <w:rFonts w:ascii="Courier New" w:hAnsi="Courier New" w:cs="Courier New"/>
          <w:color w:val="000000"/>
        </w:rPr>
        <w:t>setVisibility</w:t>
      </w:r>
      <w:r>
        <w:rPr>
          <w:rStyle w:val="pun"/>
          <w:rFonts w:ascii="Courier New" w:hAnsi="Courier New" w:cs="Courier New"/>
          <w:color w:val="666600"/>
        </w:rPr>
        <w:t>(</w:t>
      </w:r>
      <w:r>
        <w:rPr>
          <w:rStyle w:val="pln"/>
          <w:rFonts w:ascii="Courier New" w:hAnsi="Courier New" w:cs="Courier New"/>
          <w:color w:val="000000"/>
        </w:rPr>
        <w:t xml:space="preserve">opentableId </w:t>
      </w:r>
      <w:r>
        <w:rPr>
          <w:rStyle w:val="pun"/>
          <w:rFonts w:ascii="Courier New" w:hAnsi="Courier New" w:cs="Courier New"/>
          <w:color w:val="666600"/>
        </w:rPr>
        <w:t>&gt;</w:t>
      </w:r>
      <w:r>
        <w:rPr>
          <w:rStyle w:val="pln"/>
          <w:rFonts w:ascii="Courier New" w:hAnsi="Courier New" w:cs="Courier New"/>
          <w:color w:val="000000"/>
        </w:rPr>
        <w:t xml:space="preserve"> </w:t>
      </w:r>
      <w:r>
        <w:rPr>
          <w:rStyle w:val="lit"/>
          <w:rFonts w:ascii="Courier New" w:hAnsi="Courier New" w:cs="Courier New"/>
          <w:color w:val="006666"/>
        </w:rPr>
        <w:t>0</w:t>
      </w:r>
      <w:r>
        <w:rPr>
          <w:rStyle w:val="pln"/>
          <w:rFonts w:ascii="Courier New" w:hAnsi="Courier New" w:cs="Courier New"/>
          <w:color w:val="000000"/>
        </w:rPr>
        <w:t xml:space="preserve"> </w:t>
      </w:r>
      <w:r>
        <w:rPr>
          <w:rStyle w:val="pun"/>
          <w:rFonts w:ascii="Courier New" w:hAnsi="Courier New" w:cs="Courier New"/>
          <w:color w:val="666600"/>
        </w:rPr>
        <w:t>?</w:t>
      </w:r>
      <w:r>
        <w:rPr>
          <w:rStyle w:val="pln"/>
          <w:rFonts w:ascii="Courier New" w:hAnsi="Courier New" w:cs="Courier New"/>
          <w:color w:val="000000"/>
        </w:rPr>
        <w:t xml:space="preserve"> </w:t>
      </w:r>
      <w:r>
        <w:rPr>
          <w:rStyle w:val="typ"/>
          <w:rFonts w:ascii="Courier New" w:hAnsi="Courier New" w:cs="Courier New"/>
          <w:color w:val="660066"/>
        </w:rPr>
        <w:t>View</w:t>
      </w:r>
      <w:r>
        <w:rPr>
          <w:rStyle w:val="pun"/>
          <w:rFonts w:ascii="Courier New" w:hAnsi="Courier New" w:cs="Courier New"/>
          <w:color w:val="666600"/>
        </w:rPr>
        <w:t>.</w:t>
      </w:r>
      <w:r>
        <w:rPr>
          <w:rStyle w:val="pln"/>
          <w:rFonts w:ascii="Courier New" w:hAnsi="Courier New" w:cs="Courier New"/>
          <w:color w:val="000000"/>
        </w:rPr>
        <w:t xml:space="preserve">VISIBLE </w:t>
      </w:r>
      <w:r>
        <w:rPr>
          <w:rStyle w:val="pun"/>
          <w:rFonts w:ascii="Courier New" w:hAnsi="Courier New" w:cs="Courier New"/>
          <w:color w:val="666600"/>
        </w:rPr>
        <w:t>:</w:t>
      </w:r>
      <w:r>
        <w:rPr>
          <w:rStyle w:val="pln"/>
          <w:rFonts w:ascii="Courier New" w:hAnsi="Courier New" w:cs="Courier New"/>
          <w:color w:val="000000"/>
        </w:rPr>
        <w:t xml:space="preserve"> </w:t>
      </w:r>
      <w:r>
        <w:rPr>
          <w:rStyle w:val="typ"/>
          <w:rFonts w:ascii="Courier New" w:hAnsi="Courier New" w:cs="Courier New"/>
          <w:color w:val="660066"/>
        </w:rPr>
        <w:t>View</w:t>
      </w:r>
      <w:r>
        <w:rPr>
          <w:rStyle w:val="pun"/>
          <w:rFonts w:ascii="Courier New" w:hAnsi="Courier New" w:cs="Courier New"/>
          <w:color w:val="666600"/>
        </w:rPr>
        <w:t>.</w:t>
      </w:r>
      <w:r>
        <w:rPr>
          <w:rStyle w:val="pln"/>
          <w:rFonts w:ascii="Courier New" w:hAnsi="Courier New" w:cs="Courier New"/>
          <w:color w:val="000000"/>
        </w:rPr>
        <w:t>GONE</w:t>
      </w:r>
      <w:r>
        <w:rPr>
          <w:rStyle w:val="pun"/>
          <w:rFonts w:ascii="Courier New" w:hAnsi="Courier New" w:cs="Courier New"/>
          <w:color w:val="666600"/>
        </w:rPr>
        <w:t>);</w:t>
      </w:r>
      <w:r>
        <w:rPr>
          <w:rFonts w:ascii="Courier New" w:hAnsi="Courier New" w:cs="Courier New"/>
          <w:color w:val="000000"/>
        </w:rPr>
        <w:br/>
      </w:r>
      <w:r>
        <w:rPr>
          <w:rStyle w:val="pln"/>
          <w:rFonts w:ascii="Courier New" w:hAnsi="Courier New" w:cs="Courier New"/>
          <w:color w:val="000000"/>
        </w:rPr>
        <w:t>       opentableButton</w:t>
      </w:r>
      <w:r>
        <w:rPr>
          <w:rStyle w:val="pun"/>
          <w:rFonts w:ascii="Courier New" w:hAnsi="Courier New" w:cs="Courier New"/>
          <w:color w:val="666600"/>
        </w:rPr>
        <w:t>.</w:t>
      </w:r>
      <w:r>
        <w:rPr>
          <w:rStyle w:val="pln"/>
          <w:rFonts w:ascii="Courier New" w:hAnsi="Courier New" w:cs="Courier New"/>
          <w:color w:val="000000"/>
        </w:rPr>
        <w:t>setOnClickListener</w:t>
      </w:r>
      <w:r>
        <w:rPr>
          <w:rStyle w:val="pun"/>
          <w:rFonts w:ascii="Courier New" w:hAnsi="Courier New" w:cs="Courier New"/>
          <w:color w:val="666600"/>
        </w:rPr>
        <w:t>(</w:t>
      </w:r>
      <w:r>
        <w:rPr>
          <w:rStyle w:val="kwd"/>
          <w:rFonts w:ascii="Courier New" w:hAnsi="Courier New" w:cs="Courier New"/>
          <w:color w:val="000088"/>
        </w:rPr>
        <w:t>new</w:t>
      </w:r>
      <w:r>
        <w:rPr>
          <w:rStyle w:val="pln"/>
          <w:rFonts w:ascii="Courier New" w:hAnsi="Courier New" w:cs="Courier New"/>
          <w:color w:val="000000"/>
        </w:rPr>
        <w:t xml:space="preserve"> </w:t>
      </w:r>
      <w:r>
        <w:rPr>
          <w:rStyle w:val="typ"/>
          <w:rFonts w:ascii="Courier New" w:hAnsi="Courier New" w:cs="Courier New"/>
          <w:color w:val="660066"/>
        </w:rPr>
        <w:t>Button</w:t>
      </w:r>
      <w:r>
        <w:rPr>
          <w:rStyle w:val="pun"/>
          <w:rFonts w:ascii="Courier New" w:hAnsi="Courier New" w:cs="Courier New"/>
          <w:color w:val="666600"/>
        </w:rPr>
        <w:t>.</w:t>
      </w:r>
      <w:r>
        <w:rPr>
          <w:rStyle w:val="typ"/>
          <w:rFonts w:ascii="Courier New" w:hAnsi="Courier New" w:cs="Courier New"/>
          <w:color w:val="660066"/>
        </w:rPr>
        <w:t>OnClickListener</w:t>
      </w:r>
      <w:r>
        <w:rPr>
          <w:rStyle w:val="pun"/>
          <w:rFonts w:ascii="Courier New" w:hAnsi="Courier New" w:cs="Courier New"/>
          <w:color w:val="666600"/>
        </w:rPr>
        <w:t>()</w:t>
      </w:r>
      <w:r>
        <w:rPr>
          <w:rStyle w:val="pln"/>
          <w:rFonts w:ascii="Courier New" w:hAnsi="Courier New" w:cs="Courier New"/>
          <w:color w:val="000000"/>
        </w:rPr>
        <w:t xml:space="preserve"> </w:t>
      </w:r>
      <w:r>
        <w:rPr>
          <w:rStyle w:val="pun"/>
          <w:rFonts w:ascii="Courier New" w:hAnsi="Courier New" w:cs="Courier New"/>
          <w:color w:val="666600"/>
        </w:rPr>
        <w:t>{</w:t>
      </w:r>
      <w:r>
        <w:rPr>
          <w:rFonts w:ascii="Courier New" w:hAnsi="Courier New" w:cs="Courier New"/>
          <w:color w:val="000000"/>
        </w:rPr>
        <w:br/>
      </w:r>
      <w:r>
        <w:rPr>
          <w:rStyle w:val="pln"/>
          <w:rFonts w:ascii="Courier New" w:hAnsi="Courier New" w:cs="Courier New"/>
          <w:color w:val="000000"/>
        </w:rPr>
        <w:t>           </w:t>
      </w:r>
      <w:r>
        <w:rPr>
          <w:rStyle w:val="kwd"/>
          <w:rFonts w:ascii="Courier New" w:hAnsi="Courier New" w:cs="Courier New"/>
          <w:color w:val="000088"/>
        </w:rPr>
        <w:t>public</w:t>
      </w:r>
      <w:r>
        <w:rPr>
          <w:rStyle w:val="pln"/>
          <w:rFonts w:ascii="Courier New" w:hAnsi="Courier New" w:cs="Courier New"/>
          <w:color w:val="000000"/>
        </w:rPr>
        <w:t xml:space="preserve"> </w:t>
      </w:r>
      <w:r>
        <w:rPr>
          <w:rStyle w:val="kwd"/>
          <w:rFonts w:ascii="Courier New" w:hAnsi="Courier New" w:cs="Courier New"/>
          <w:color w:val="000088"/>
        </w:rPr>
        <w:t>void</w:t>
      </w:r>
      <w:r>
        <w:rPr>
          <w:rStyle w:val="pln"/>
          <w:rFonts w:ascii="Courier New" w:hAnsi="Courier New" w:cs="Courier New"/>
          <w:color w:val="000000"/>
        </w:rPr>
        <w:t xml:space="preserve"> onClick</w:t>
      </w:r>
      <w:r>
        <w:rPr>
          <w:rStyle w:val="pun"/>
          <w:rFonts w:ascii="Courier New" w:hAnsi="Courier New" w:cs="Courier New"/>
          <w:color w:val="666600"/>
        </w:rPr>
        <w:t>(</w:t>
      </w:r>
      <w:r>
        <w:rPr>
          <w:rStyle w:val="typ"/>
          <w:rFonts w:ascii="Courier New" w:hAnsi="Courier New" w:cs="Courier New"/>
          <w:color w:val="660066"/>
        </w:rPr>
        <w:t>View</w:t>
      </w:r>
      <w:r>
        <w:rPr>
          <w:rStyle w:val="pln"/>
          <w:rFonts w:ascii="Courier New" w:hAnsi="Courier New" w:cs="Courier New"/>
          <w:color w:val="000000"/>
        </w:rPr>
        <w:t xml:space="preserve"> v</w:t>
      </w:r>
      <w:r>
        <w:rPr>
          <w:rStyle w:val="pun"/>
          <w:rFonts w:ascii="Courier New" w:hAnsi="Courier New" w:cs="Courier New"/>
          <w:color w:val="666600"/>
        </w:rPr>
        <w:t>)</w:t>
      </w:r>
      <w:r>
        <w:rPr>
          <w:rStyle w:val="pln"/>
          <w:rFonts w:ascii="Courier New" w:hAnsi="Courier New" w:cs="Courier New"/>
          <w:color w:val="000000"/>
        </w:rPr>
        <w:t xml:space="preserve"> </w:t>
      </w:r>
      <w:r>
        <w:rPr>
          <w:rStyle w:val="pun"/>
          <w:rFonts w:ascii="Courier New" w:hAnsi="Courier New" w:cs="Courier New"/>
          <w:color w:val="666600"/>
        </w:rPr>
        <w:t>{</w:t>
      </w:r>
      <w:r>
        <w:rPr>
          <w:rFonts w:ascii="Courier New" w:hAnsi="Courier New" w:cs="Courier New"/>
          <w:color w:val="000000"/>
        </w:rPr>
        <w:br/>
      </w:r>
      <w:r>
        <w:rPr>
          <w:rStyle w:val="pln"/>
          <w:rFonts w:ascii="Courier New" w:hAnsi="Courier New" w:cs="Courier New"/>
          <w:color w:val="000000"/>
        </w:rPr>
        <w:t>               </w:t>
      </w:r>
      <w:r>
        <w:rPr>
          <w:rStyle w:val="typ"/>
          <w:rFonts w:ascii="Courier New" w:hAnsi="Courier New" w:cs="Courier New"/>
          <w:color w:val="660066"/>
        </w:rPr>
        <w:t>PackageManager</w:t>
      </w:r>
      <w:r>
        <w:rPr>
          <w:rStyle w:val="pln"/>
          <w:rFonts w:ascii="Courier New" w:hAnsi="Courier New" w:cs="Courier New"/>
          <w:color w:val="000000"/>
        </w:rPr>
        <w:t xml:space="preserve"> pm </w:t>
      </w:r>
      <w:r>
        <w:rPr>
          <w:rStyle w:val="pun"/>
          <w:rFonts w:ascii="Courier New" w:hAnsi="Courier New" w:cs="Courier New"/>
          <w:color w:val="666600"/>
        </w:rPr>
        <w:t>=</w:t>
      </w:r>
      <w:r>
        <w:rPr>
          <w:rStyle w:val="pln"/>
          <w:rFonts w:ascii="Courier New" w:hAnsi="Courier New" w:cs="Courier New"/>
          <w:color w:val="000000"/>
        </w:rPr>
        <w:t xml:space="preserve"> getPackageManager</w:t>
      </w:r>
      <w:r>
        <w:rPr>
          <w:rStyle w:val="pun"/>
          <w:rFonts w:ascii="Courier New" w:hAnsi="Courier New" w:cs="Courier New"/>
          <w:color w:val="666600"/>
        </w:rPr>
        <w:t>();</w:t>
      </w:r>
      <w:r>
        <w:rPr>
          <w:rFonts w:ascii="Courier New" w:hAnsi="Courier New" w:cs="Courier New"/>
          <w:color w:val="000000"/>
        </w:rPr>
        <w:br/>
      </w:r>
      <w:r>
        <w:rPr>
          <w:rStyle w:val="pln"/>
          <w:rFonts w:ascii="Courier New" w:hAnsi="Courier New" w:cs="Courier New"/>
          <w:color w:val="000000"/>
        </w:rPr>
        <w:t>               startActivity</w:t>
      </w:r>
      <w:r>
        <w:rPr>
          <w:rStyle w:val="pun"/>
          <w:rFonts w:ascii="Courier New" w:hAnsi="Courier New" w:cs="Courier New"/>
          <w:color w:val="666600"/>
        </w:rPr>
        <w:t>(</w:t>
      </w:r>
      <w:r>
        <w:rPr>
          <w:rStyle w:val="pln"/>
          <w:rFonts w:ascii="Courier New" w:hAnsi="Courier New" w:cs="Courier New"/>
          <w:color w:val="000000"/>
        </w:rPr>
        <w:t>pm</w:t>
      </w:r>
      <w:r>
        <w:rPr>
          <w:rStyle w:val="pun"/>
          <w:rFonts w:ascii="Courier New" w:hAnsi="Courier New" w:cs="Courier New"/>
          <w:color w:val="666600"/>
        </w:rPr>
        <w:t>.</w:t>
      </w:r>
      <w:r>
        <w:rPr>
          <w:rStyle w:val="pln"/>
          <w:rFonts w:ascii="Courier New" w:hAnsi="Courier New" w:cs="Courier New"/>
          <w:color w:val="000000"/>
        </w:rPr>
        <w:t>queryIntentActivities</w:t>
      </w:r>
      <w:r>
        <w:rPr>
          <w:rStyle w:val="pun"/>
          <w:rFonts w:ascii="Courier New" w:hAnsi="Courier New" w:cs="Courier New"/>
          <w:color w:val="666600"/>
        </w:rPr>
        <w:t>(</w:t>
      </w:r>
      <w:r>
        <w:rPr>
          <w:rStyle w:val="pln"/>
          <w:rFonts w:ascii="Courier New" w:hAnsi="Courier New" w:cs="Courier New"/>
          <w:color w:val="000000"/>
        </w:rPr>
        <w:t>opentableIntent</w:t>
      </w:r>
      <w:r>
        <w:rPr>
          <w:rStyle w:val="pun"/>
          <w:rFonts w:ascii="Courier New" w:hAnsi="Courier New" w:cs="Courier New"/>
          <w:color w:val="666600"/>
        </w:rPr>
        <w:t>,</w:t>
      </w:r>
      <w:r>
        <w:rPr>
          <w:rStyle w:val="pln"/>
          <w:rFonts w:ascii="Courier New" w:hAnsi="Courier New" w:cs="Courier New"/>
          <w:color w:val="000000"/>
        </w:rPr>
        <w:t xml:space="preserve"> </w:t>
      </w:r>
      <w:r>
        <w:rPr>
          <w:rStyle w:val="lit"/>
          <w:rFonts w:ascii="Courier New" w:hAnsi="Courier New" w:cs="Courier New"/>
          <w:color w:val="006666"/>
        </w:rPr>
        <w:t>0</w:t>
      </w:r>
      <w:r>
        <w:rPr>
          <w:rStyle w:val="pun"/>
          <w:rFonts w:ascii="Courier New" w:hAnsi="Courier New" w:cs="Courier New"/>
          <w:color w:val="666600"/>
        </w:rPr>
        <w:t>).</w:t>
      </w:r>
      <w:r>
        <w:rPr>
          <w:rStyle w:val="pln"/>
          <w:rFonts w:ascii="Courier New" w:hAnsi="Courier New" w:cs="Courier New"/>
          <w:color w:val="000000"/>
        </w:rPr>
        <w:t>size</w:t>
      </w:r>
      <w:r>
        <w:rPr>
          <w:rStyle w:val="pun"/>
          <w:rFonts w:ascii="Courier New" w:hAnsi="Courier New" w:cs="Courier New"/>
          <w:color w:val="666600"/>
        </w:rPr>
        <w:t>()</w:t>
      </w:r>
      <w:r>
        <w:rPr>
          <w:rStyle w:val="pln"/>
          <w:rFonts w:ascii="Courier New" w:hAnsi="Courier New" w:cs="Courier New"/>
          <w:color w:val="000000"/>
        </w:rPr>
        <w:t xml:space="preserve"> </w:t>
      </w:r>
      <w:r>
        <w:rPr>
          <w:rStyle w:val="pun"/>
          <w:rFonts w:ascii="Courier New" w:hAnsi="Courier New" w:cs="Courier New"/>
          <w:color w:val="666600"/>
        </w:rPr>
        <w:t>==</w:t>
      </w:r>
      <w:r>
        <w:rPr>
          <w:rStyle w:val="pln"/>
          <w:rFonts w:ascii="Courier New" w:hAnsi="Courier New" w:cs="Courier New"/>
          <w:color w:val="000000"/>
        </w:rPr>
        <w:t xml:space="preserve"> </w:t>
      </w:r>
      <w:r>
        <w:rPr>
          <w:rStyle w:val="lit"/>
          <w:rFonts w:ascii="Courier New" w:hAnsi="Courier New" w:cs="Courier New"/>
          <w:color w:val="006666"/>
        </w:rPr>
        <w:t>0</w:t>
      </w:r>
      <w:r>
        <w:rPr>
          <w:rStyle w:val="pln"/>
          <w:rFonts w:ascii="Courier New" w:hAnsi="Courier New" w:cs="Courier New"/>
          <w:color w:val="000000"/>
        </w:rPr>
        <w:t xml:space="preserve">  </w:t>
      </w:r>
      <w:r>
        <w:rPr>
          <w:rStyle w:val="pun"/>
          <w:rFonts w:ascii="Courier New" w:hAnsi="Courier New" w:cs="Courier New"/>
          <w:color w:val="666600"/>
        </w:rPr>
        <w:t>?</w:t>
      </w:r>
      <w:r>
        <w:rPr>
          <w:rFonts w:ascii="Courier New" w:hAnsi="Courier New" w:cs="Courier New"/>
          <w:color w:val="000000"/>
        </w:rPr>
        <w:br/>
      </w:r>
      <w:r>
        <w:rPr>
          <w:rStyle w:val="pln"/>
          <w:rFonts w:ascii="Courier New" w:hAnsi="Courier New" w:cs="Courier New"/>
          <w:color w:val="000000"/>
        </w:rPr>
        <w:t xml:space="preserve">                       opentableIntent </w:t>
      </w:r>
      <w:r>
        <w:rPr>
          <w:rStyle w:val="pun"/>
          <w:rFonts w:ascii="Courier New" w:hAnsi="Courier New" w:cs="Courier New"/>
          <w:color w:val="666600"/>
        </w:rPr>
        <w:t>:</w:t>
      </w:r>
      <w:r>
        <w:rPr>
          <w:rStyle w:val="pln"/>
          <w:rFonts w:ascii="Courier New" w:hAnsi="Courier New" w:cs="Courier New"/>
          <w:color w:val="000000"/>
        </w:rPr>
        <w:t xml:space="preserve"> marketIntent</w:t>
      </w:r>
      <w:r>
        <w:rPr>
          <w:rStyle w:val="pun"/>
          <w:rFonts w:ascii="Courier New" w:hAnsi="Courier New" w:cs="Courier New"/>
          <w:color w:val="666600"/>
        </w:rPr>
        <w:t>);</w:t>
      </w:r>
      <w:r>
        <w:rPr>
          <w:rFonts w:ascii="Courier New" w:hAnsi="Courier New" w:cs="Courier New"/>
          <w:color w:val="000000"/>
        </w:rPr>
        <w:br/>
      </w:r>
      <w:r>
        <w:rPr>
          <w:rStyle w:val="pln"/>
          <w:rFonts w:ascii="Courier New" w:hAnsi="Courier New" w:cs="Courier New"/>
          <w:color w:val="000000"/>
        </w:rPr>
        <w:t>           </w:t>
      </w:r>
      <w:r>
        <w:rPr>
          <w:rStyle w:val="pun"/>
          <w:rFonts w:ascii="Courier New" w:hAnsi="Courier New" w:cs="Courier New"/>
          <w:color w:val="666600"/>
        </w:rPr>
        <w:t>}</w:t>
      </w:r>
      <w:r>
        <w:rPr>
          <w:rFonts w:ascii="Courier New" w:hAnsi="Courier New" w:cs="Courier New"/>
          <w:color w:val="000000"/>
        </w:rPr>
        <w:br/>
      </w:r>
      <w:r>
        <w:rPr>
          <w:rStyle w:val="pln"/>
          <w:rFonts w:ascii="Courier New" w:hAnsi="Courier New" w:cs="Courier New"/>
          <w:color w:val="000000"/>
        </w:rPr>
        <w:t>       </w:t>
      </w:r>
      <w:r>
        <w:rPr>
          <w:rStyle w:val="pun"/>
          <w:rFonts w:ascii="Courier New" w:hAnsi="Courier New" w:cs="Courier New"/>
          <w:color w:val="666600"/>
        </w:rPr>
        <w:t>});</w:t>
      </w:r>
      <w:r>
        <w:rPr>
          <w:rFonts w:ascii="Courier New" w:hAnsi="Courier New" w:cs="Courier New"/>
          <w:color w:val="000000"/>
        </w:rPr>
        <w:br/>
      </w:r>
      <w:r>
        <w:rPr>
          <w:rStyle w:val="pln"/>
          <w:rFonts w:ascii="Courier New" w:hAnsi="Courier New" w:cs="Courier New"/>
          <w:color w:val="000000"/>
        </w:rPr>
        <w:t>   </w:t>
      </w:r>
      <w:r>
        <w:rPr>
          <w:rStyle w:val="pun"/>
          <w:rFonts w:ascii="Courier New" w:hAnsi="Courier New" w:cs="Courier New"/>
          <w:color w:val="666600"/>
        </w:rPr>
        <w:t>}</w:t>
      </w:r>
    </w:p>
    <w:p w:rsidR="004C156D" w:rsidRDefault="00153F68" w:rsidP="0062704D">
      <w:pPr>
        <w:pStyle w:val="aa"/>
        <w:ind w:leftChars="0" w:left="720"/>
      </w:pPr>
      <w:hyperlink r:id="rId220" w:history="1">
        <w:r w:rsidR="0003206B">
          <w:rPr>
            <w:rStyle w:val="a4"/>
          </w:rPr>
          <w:t>http://android-developers.blogspot.com/2009/11/integrating-application-with-intents.html</w:t>
        </w:r>
      </w:hyperlink>
    </w:p>
    <w:p w:rsidR="004C156D" w:rsidRDefault="004C156D">
      <w:pPr>
        <w:widowControl/>
        <w:wordWrap/>
        <w:autoSpaceDE/>
        <w:autoSpaceDN/>
        <w:jc w:val="left"/>
      </w:pPr>
      <w:r>
        <w:br w:type="page"/>
      </w:r>
    </w:p>
    <w:p w:rsidR="004C156D" w:rsidRDefault="004C156D" w:rsidP="0062704D">
      <w:pPr>
        <w:pStyle w:val="aa"/>
        <w:ind w:leftChars="0" w:left="720"/>
      </w:pPr>
      <w:r>
        <w:rPr>
          <w:rFonts w:hint="eastAsia"/>
        </w:rPr>
        <w:lastRenderedPageBreak/>
        <w:t xml:space="preserve">안드로이드 센서이용 </w:t>
      </w:r>
    </w:p>
    <w:p w:rsidR="004C156D" w:rsidRDefault="00153F68" w:rsidP="004C156D">
      <w:pPr>
        <w:pStyle w:val="2"/>
        <w:spacing w:before="0" w:beforeAutospacing="0" w:after="0" w:afterAutospacing="0" w:line="207" w:lineRule="atLeast"/>
        <w:rPr>
          <w:rFonts w:ascii="dotum" w:hAnsi="dotum" w:hint="eastAsia"/>
          <w:color w:val="666666"/>
        </w:rPr>
      </w:pPr>
      <w:hyperlink r:id="rId221" w:history="1">
        <w:r w:rsidR="004C156D">
          <w:rPr>
            <w:rStyle w:val="entry-title"/>
            <w:rFonts w:ascii="dotum" w:hAnsi="dotum"/>
            <w:color w:val="233346"/>
            <w:sz w:val="24"/>
            <w:szCs w:val="24"/>
            <w:bdr w:val="none" w:sz="0" w:space="0" w:color="auto" w:frame="1"/>
          </w:rPr>
          <w:t>안드로이드</w:t>
        </w:r>
        <w:r w:rsidR="004C156D">
          <w:rPr>
            <w:rStyle w:val="entry-title"/>
            <w:rFonts w:ascii="dotum" w:hAnsi="dotum"/>
            <w:color w:val="233346"/>
            <w:sz w:val="24"/>
            <w:szCs w:val="24"/>
            <w:bdr w:val="none" w:sz="0" w:space="0" w:color="auto" w:frame="1"/>
          </w:rPr>
          <w:t xml:space="preserve"> </w:t>
        </w:r>
        <w:r w:rsidR="004C156D">
          <w:rPr>
            <w:rStyle w:val="entry-title"/>
            <w:rFonts w:ascii="dotum" w:hAnsi="dotum"/>
            <w:color w:val="233346"/>
            <w:sz w:val="24"/>
            <w:szCs w:val="24"/>
            <w:bdr w:val="none" w:sz="0" w:space="0" w:color="auto" w:frame="1"/>
          </w:rPr>
          <w:t>센서</w:t>
        </w:r>
        <w:r w:rsidR="004C156D">
          <w:rPr>
            <w:rStyle w:val="entry-title"/>
            <w:rFonts w:ascii="dotum" w:hAnsi="dotum"/>
            <w:color w:val="233346"/>
            <w:sz w:val="24"/>
            <w:szCs w:val="24"/>
            <w:bdr w:val="none" w:sz="0" w:space="0" w:color="auto" w:frame="1"/>
          </w:rPr>
          <w:t xml:space="preserve"> </w:t>
        </w:r>
        <w:r w:rsidR="004C156D">
          <w:rPr>
            <w:rStyle w:val="entry-title"/>
            <w:rFonts w:ascii="dotum" w:hAnsi="dotum"/>
            <w:color w:val="233346"/>
            <w:sz w:val="24"/>
            <w:szCs w:val="24"/>
            <w:bdr w:val="none" w:sz="0" w:space="0" w:color="auto" w:frame="1"/>
          </w:rPr>
          <w:t>사용하기</w:t>
        </w:r>
        <w:r w:rsidR="004C156D">
          <w:rPr>
            <w:rStyle w:val="entry-title"/>
            <w:rFonts w:ascii="dotum" w:hAnsi="dotum"/>
            <w:color w:val="233346"/>
            <w:sz w:val="24"/>
            <w:szCs w:val="24"/>
            <w:bdr w:val="none" w:sz="0" w:space="0" w:color="auto" w:frame="1"/>
          </w:rPr>
          <w:t>(Using Sensors in Android)</w:t>
        </w:r>
      </w:hyperlink>
    </w:p>
    <w:p w:rsidR="004C156D" w:rsidRDefault="00153F68" w:rsidP="004C156D">
      <w:pPr>
        <w:spacing w:line="207" w:lineRule="atLeast"/>
        <w:rPr>
          <w:rFonts w:ascii="dotum" w:hAnsi="dotum" w:hint="eastAsia"/>
          <w:color w:val="666666"/>
          <w:sz w:val="14"/>
          <w:szCs w:val="14"/>
        </w:rPr>
      </w:pPr>
      <w:hyperlink r:id="rId222" w:history="1">
        <w:r w:rsidR="004C156D">
          <w:rPr>
            <w:rStyle w:val="a4"/>
            <w:rFonts w:ascii="dotum" w:hAnsi="dotum"/>
            <w:color w:val="999999"/>
            <w:sz w:val="14"/>
            <w:szCs w:val="14"/>
            <w:u w:val="none"/>
            <w:bdr w:val="none" w:sz="0" w:space="0" w:color="auto" w:frame="1"/>
          </w:rPr>
          <w:t>Android</w:t>
        </w:r>
      </w:hyperlink>
      <w:r w:rsidR="004C156D">
        <w:rPr>
          <w:rStyle w:val="apple-converted-space"/>
          <w:rFonts w:ascii="dotum" w:hAnsi="dotum"/>
          <w:color w:val="666666"/>
          <w:sz w:val="14"/>
          <w:szCs w:val="14"/>
        </w:rPr>
        <w:t> </w:t>
      </w:r>
      <w:r w:rsidR="004C156D">
        <w:rPr>
          <w:rStyle w:val="date"/>
          <w:rFonts w:ascii="Tahoma" w:hAnsi="Tahoma" w:cs="Tahoma"/>
          <w:color w:val="999999"/>
          <w:sz w:val="13"/>
          <w:szCs w:val="13"/>
          <w:bdr w:val="none" w:sz="0" w:space="0" w:color="auto" w:frame="1"/>
        </w:rPr>
        <w:t>2010/08/16 02:04</w:t>
      </w:r>
    </w:p>
    <w:p w:rsidR="004C156D" w:rsidRDefault="004C156D" w:rsidP="004C156D">
      <w:pPr>
        <w:spacing w:line="207" w:lineRule="atLeast"/>
        <w:jc w:val="center"/>
        <w:rPr>
          <w:rFonts w:ascii="dotum" w:hAnsi="dotum" w:hint="eastAsia"/>
          <w:color w:val="666666"/>
          <w:sz w:val="14"/>
          <w:szCs w:val="14"/>
        </w:rPr>
      </w:pPr>
      <w:r>
        <w:rPr>
          <w:rFonts w:ascii="dotum" w:hAnsi="dotum" w:hint="eastAsia"/>
          <w:noProof/>
          <w:color w:val="666666"/>
          <w:sz w:val="14"/>
          <w:szCs w:val="14"/>
        </w:rPr>
        <w:drawing>
          <wp:inline distT="0" distB="0" distL="0" distR="0">
            <wp:extent cx="3811270" cy="3811270"/>
            <wp:effectExtent l="19050" t="0" r="0" b="0"/>
            <wp:docPr id="74" name="그림 13" descr="http://fs.textcube.com/blog/1/10826/attach/XdwqlMl8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fs.textcube.com/blog/1/10826/attach/XdwqlMl8DU.png"/>
                    <pic:cNvPicPr>
                      <a:picLocks noChangeAspect="1" noChangeArrowheads="1"/>
                    </pic:cNvPicPr>
                  </pic:nvPicPr>
                  <pic:blipFill>
                    <a:blip r:embed="rId223"/>
                    <a:srcRect/>
                    <a:stretch>
                      <a:fillRect/>
                    </a:stretch>
                  </pic:blipFill>
                  <pic:spPr bwMode="auto">
                    <a:xfrm>
                      <a:off x="0" y="0"/>
                      <a:ext cx="3811270" cy="3811270"/>
                    </a:xfrm>
                    <a:prstGeom prst="rect">
                      <a:avLst/>
                    </a:prstGeom>
                    <a:noFill/>
                    <a:ln w="9525">
                      <a:noFill/>
                      <a:miter lim="800000"/>
                      <a:headEnd/>
                      <a:tailEnd/>
                    </a:ln>
                  </pic:spPr>
                </pic:pic>
              </a:graphicData>
            </a:graphic>
          </wp:inline>
        </w:drawing>
      </w:r>
    </w:p>
    <w:p w:rsidR="004C156D" w:rsidRDefault="004C156D" w:rsidP="004C156D">
      <w:pPr>
        <w:spacing w:line="207" w:lineRule="atLeast"/>
        <w:jc w:val="left"/>
        <w:rPr>
          <w:rFonts w:ascii="dotum" w:hAnsi="dotum" w:hint="eastAsia"/>
          <w:color w:val="666666"/>
          <w:sz w:val="14"/>
          <w:szCs w:val="14"/>
        </w:rPr>
      </w:pPr>
      <w:r>
        <w:rPr>
          <w:rFonts w:ascii="dotum" w:hAnsi="dotum"/>
          <w:color w:val="666666"/>
          <w:sz w:val="14"/>
          <w:szCs w:val="14"/>
        </w:rPr>
        <w:br/>
      </w:r>
      <w:r>
        <w:rPr>
          <w:rFonts w:ascii="dotum" w:hAnsi="dotum"/>
          <w:color w:val="666666"/>
          <w:sz w:val="14"/>
          <w:szCs w:val="14"/>
        </w:rPr>
        <w:br/>
      </w:r>
      <w:r>
        <w:rPr>
          <w:rFonts w:ascii="dotum" w:hAnsi="dotum"/>
          <w:color w:val="666666"/>
          <w:sz w:val="14"/>
          <w:szCs w:val="14"/>
        </w:rPr>
        <w:t>안드로이드</w:t>
      </w:r>
      <w:r>
        <w:rPr>
          <w:rFonts w:ascii="dotum" w:hAnsi="dotum"/>
          <w:color w:val="666666"/>
          <w:sz w:val="14"/>
          <w:szCs w:val="14"/>
        </w:rPr>
        <w:t xml:space="preserve"> SDK</w:t>
      </w:r>
      <w:r>
        <w:rPr>
          <w:rFonts w:ascii="dotum" w:hAnsi="dotum"/>
          <w:color w:val="666666"/>
          <w:sz w:val="14"/>
          <w:szCs w:val="14"/>
        </w:rPr>
        <w:t>는</w:t>
      </w:r>
      <w:r>
        <w:rPr>
          <w:rFonts w:ascii="dotum" w:hAnsi="dotum"/>
          <w:color w:val="666666"/>
          <w:sz w:val="14"/>
          <w:szCs w:val="14"/>
        </w:rPr>
        <w:t xml:space="preserve"> </w:t>
      </w:r>
      <w:r>
        <w:rPr>
          <w:rFonts w:ascii="dotum" w:hAnsi="dotum"/>
          <w:color w:val="666666"/>
          <w:sz w:val="14"/>
          <w:szCs w:val="14"/>
        </w:rPr>
        <w:t>하드웨어에</w:t>
      </w:r>
      <w:r>
        <w:rPr>
          <w:rFonts w:ascii="dotum" w:hAnsi="dotum"/>
          <w:color w:val="666666"/>
          <w:sz w:val="14"/>
          <w:szCs w:val="14"/>
        </w:rPr>
        <w:t xml:space="preserve"> </w:t>
      </w:r>
      <w:r>
        <w:rPr>
          <w:rFonts w:ascii="dotum" w:hAnsi="dotum"/>
          <w:color w:val="666666"/>
          <w:sz w:val="14"/>
          <w:szCs w:val="14"/>
        </w:rPr>
        <w:t>있는</w:t>
      </w:r>
      <w:r>
        <w:rPr>
          <w:rFonts w:ascii="dotum" w:hAnsi="dotum"/>
          <w:color w:val="666666"/>
          <w:sz w:val="14"/>
          <w:szCs w:val="14"/>
        </w:rPr>
        <w:t xml:space="preserve"> </w:t>
      </w:r>
      <w:r>
        <w:rPr>
          <w:rFonts w:ascii="dotum" w:hAnsi="dotum"/>
          <w:color w:val="666666"/>
          <w:sz w:val="14"/>
          <w:szCs w:val="14"/>
        </w:rPr>
        <w:t>다양한</w:t>
      </w:r>
      <w:r>
        <w:rPr>
          <w:rFonts w:ascii="dotum" w:hAnsi="dotum"/>
          <w:color w:val="666666"/>
          <w:sz w:val="14"/>
          <w:szCs w:val="14"/>
        </w:rPr>
        <w:t xml:space="preserve"> </w:t>
      </w:r>
      <w:r>
        <w:rPr>
          <w:rFonts w:ascii="dotum" w:hAnsi="dotum"/>
          <w:color w:val="666666"/>
          <w:sz w:val="14"/>
          <w:szCs w:val="14"/>
        </w:rPr>
        <w:t>센서를</w:t>
      </w:r>
      <w:r>
        <w:rPr>
          <w:rFonts w:ascii="dotum" w:hAnsi="dotum"/>
          <w:color w:val="666666"/>
          <w:sz w:val="14"/>
          <w:szCs w:val="14"/>
        </w:rPr>
        <w:t xml:space="preserve"> </w:t>
      </w:r>
      <w:r>
        <w:rPr>
          <w:rFonts w:ascii="dotum" w:hAnsi="dotum"/>
          <w:color w:val="666666"/>
          <w:sz w:val="14"/>
          <w:szCs w:val="14"/>
        </w:rPr>
        <w:t>억세스</w:t>
      </w:r>
      <w:r>
        <w:rPr>
          <w:rStyle w:val="apple-converted-space"/>
          <w:rFonts w:ascii="dotum" w:hAnsi="dotum"/>
          <w:color w:val="666666"/>
          <w:sz w:val="14"/>
          <w:szCs w:val="14"/>
        </w:rPr>
        <w:t> </w:t>
      </w:r>
      <w:r>
        <w:rPr>
          <w:rStyle w:val="copyangeltechbloglinkuplocal"/>
          <w:rFonts w:ascii="dotum" w:hAnsi="dotum"/>
          <w:vanish/>
          <w:color w:val="666666"/>
          <w:sz w:val="14"/>
          <w:szCs w:val="14"/>
          <w:bdr w:val="none" w:sz="0" w:space="0" w:color="auto" w:frame="1"/>
        </w:rPr>
        <w:t>할</w:t>
      </w:r>
      <w:r>
        <w:rPr>
          <w:rStyle w:val="apple-converted-space"/>
          <w:rFonts w:ascii="dotum" w:hAnsi="dotum"/>
          <w:color w:val="666666"/>
          <w:sz w:val="14"/>
          <w:szCs w:val="14"/>
        </w:rPr>
        <w:t> </w:t>
      </w:r>
      <w:r>
        <w:rPr>
          <w:rFonts w:ascii="dotum" w:hAnsi="dotum"/>
          <w:color w:val="666666"/>
          <w:sz w:val="14"/>
          <w:szCs w:val="14"/>
        </w:rPr>
        <w:t>수</w:t>
      </w:r>
      <w:r>
        <w:rPr>
          <w:rFonts w:ascii="dotum" w:hAnsi="dotum"/>
          <w:color w:val="666666"/>
          <w:sz w:val="14"/>
          <w:szCs w:val="14"/>
        </w:rPr>
        <w:t xml:space="preserve"> </w:t>
      </w:r>
      <w:r>
        <w:rPr>
          <w:rFonts w:ascii="dotum" w:hAnsi="dotum"/>
          <w:color w:val="666666"/>
          <w:sz w:val="14"/>
          <w:szCs w:val="14"/>
        </w:rPr>
        <w:t>있게</w:t>
      </w:r>
      <w:r>
        <w:rPr>
          <w:rFonts w:ascii="dotum" w:hAnsi="dotum"/>
          <w:color w:val="666666"/>
          <w:sz w:val="14"/>
          <w:szCs w:val="14"/>
        </w:rPr>
        <w:t xml:space="preserve"> </w:t>
      </w:r>
      <w:r>
        <w:rPr>
          <w:rFonts w:ascii="dotum" w:hAnsi="dotum"/>
          <w:color w:val="666666"/>
          <w:sz w:val="14"/>
          <w:szCs w:val="14"/>
        </w:rPr>
        <w:t>해</w:t>
      </w:r>
      <w:r>
        <w:rPr>
          <w:rFonts w:ascii="dotum" w:hAnsi="dotum"/>
          <w:color w:val="666666"/>
          <w:sz w:val="14"/>
          <w:szCs w:val="14"/>
        </w:rPr>
        <w:t xml:space="preserve"> </w:t>
      </w:r>
      <w:r>
        <w:rPr>
          <w:rFonts w:ascii="dotum" w:hAnsi="dotum"/>
          <w:color w:val="666666"/>
          <w:sz w:val="14"/>
          <w:szCs w:val="14"/>
        </w:rPr>
        <w:t>준다</w:t>
      </w:r>
      <w:r>
        <w:rPr>
          <w:rFonts w:ascii="dotum" w:hAnsi="dotum"/>
          <w:color w:val="666666"/>
          <w:sz w:val="14"/>
          <w:szCs w:val="14"/>
        </w:rPr>
        <w:t xml:space="preserve">. </w:t>
      </w:r>
      <w:r>
        <w:rPr>
          <w:rFonts w:ascii="dotum" w:hAnsi="dotum"/>
          <w:color w:val="666666"/>
          <w:sz w:val="14"/>
          <w:szCs w:val="14"/>
        </w:rPr>
        <w:t>현재</w:t>
      </w:r>
      <w:r>
        <w:rPr>
          <w:rFonts w:ascii="dotum" w:hAnsi="dotum"/>
          <w:color w:val="666666"/>
          <w:sz w:val="14"/>
          <w:szCs w:val="14"/>
        </w:rPr>
        <w:t xml:space="preserve"> </w:t>
      </w:r>
      <w:r>
        <w:rPr>
          <w:rFonts w:ascii="dotum" w:hAnsi="dotum"/>
          <w:color w:val="666666"/>
          <w:sz w:val="14"/>
          <w:szCs w:val="14"/>
        </w:rPr>
        <w:t>기본적으로</w:t>
      </w:r>
      <w:r>
        <w:rPr>
          <w:rFonts w:ascii="dotum" w:hAnsi="dotum"/>
          <w:color w:val="666666"/>
          <w:sz w:val="14"/>
          <w:szCs w:val="14"/>
        </w:rPr>
        <w:t xml:space="preserve"> </w:t>
      </w:r>
      <w:r>
        <w:rPr>
          <w:rFonts w:ascii="dotum" w:hAnsi="dotum"/>
          <w:color w:val="666666"/>
          <w:sz w:val="14"/>
          <w:szCs w:val="14"/>
        </w:rPr>
        <w:t>지원하는</w:t>
      </w:r>
      <w:r>
        <w:rPr>
          <w:rFonts w:ascii="dotum" w:hAnsi="dotum"/>
          <w:color w:val="666666"/>
          <w:sz w:val="14"/>
          <w:szCs w:val="14"/>
        </w:rPr>
        <w:t xml:space="preserve"> </w:t>
      </w:r>
      <w:r>
        <w:rPr>
          <w:rFonts w:ascii="dotum" w:hAnsi="dotum"/>
          <w:color w:val="666666"/>
          <w:sz w:val="14"/>
          <w:szCs w:val="14"/>
        </w:rPr>
        <w:t>센서는</w:t>
      </w:r>
      <w:r>
        <w:rPr>
          <w:rFonts w:ascii="dotum" w:hAnsi="dotum"/>
          <w:color w:val="666666"/>
          <w:sz w:val="14"/>
          <w:szCs w:val="14"/>
        </w:rPr>
        <w:t xml:space="preserve"> </w:t>
      </w:r>
      <w:r>
        <w:rPr>
          <w:rFonts w:ascii="dotum" w:hAnsi="dotum"/>
          <w:color w:val="666666"/>
          <w:sz w:val="14"/>
          <w:szCs w:val="14"/>
        </w:rPr>
        <w:t>다음과</w:t>
      </w:r>
      <w:r>
        <w:rPr>
          <w:rFonts w:ascii="dotum" w:hAnsi="dotum"/>
          <w:color w:val="666666"/>
          <w:sz w:val="14"/>
          <w:szCs w:val="14"/>
        </w:rPr>
        <w:t xml:space="preserve"> </w:t>
      </w:r>
      <w:r>
        <w:rPr>
          <w:rFonts w:ascii="dotum" w:hAnsi="dotum"/>
          <w:color w:val="666666"/>
          <w:sz w:val="14"/>
          <w:szCs w:val="14"/>
        </w:rPr>
        <w:t>같다</w:t>
      </w:r>
      <w:r>
        <w:rPr>
          <w:rFonts w:ascii="dotum" w:hAnsi="dotum"/>
          <w:color w:val="666666"/>
          <w:sz w:val="14"/>
          <w:szCs w:val="14"/>
        </w:rPr>
        <w:t>.</w:t>
      </w:r>
      <w:r>
        <w:rPr>
          <w:rFonts w:ascii="dotum" w:hAnsi="dotum"/>
          <w:color w:val="666666"/>
          <w:sz w:val="14"/>
          <w:szCs w:val="14"/>
        </w:rPr>
        <w:br/>
      </w:r>
    </w:p>
    <w:p w:rsidR="004C156D" w:rsidRDefault="004C156D" w:rsidP="004C156D">
      <w:pPr>
        <w:spacing w:line="207" w:lineRule="atLeast"/>
        <w:jc w:val="center"/>
        <w:rPr>
          <w:rFonts w:ascii="dotum" w:hAnsi="dotum" w:hint="eastAsia"/>
          <w:color w:val="666666"/>
          <w:sz w:val="14"/>
          <w:szCs w:val="14"/>
        </w:rPr>
      </w:pPr>
      <w:r>
        <w:rPr>
          <w:rFonts w:ascii="dotum" w:hAnsi="dotum" w:hint="eastAsia"/>
          <w:noProof/>
          <w:color w:val="FF6600"/>
          <w:sz w:val="14"/>
          <w:szCs w:val="14"/>
          <w:bdr w:val="none" w:sz="0" w:space="0" w:color="auto" w:frame="1"/>
        </w:rPr>
        <w:drawing>
          <wp:inline distT="0" distB="0" distL="0" distR="0">
            <wp:extent cx="6313170" cy="2662555"/>
            <wp:effectExtent l="19050" t="0" r="0" b="0"/>
            <wp:docPr id="73" name="그림 14" descr="http://fs.textcube.com/blog/1/10826/attach/XI88lo0Lux.png">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fs.textcube.com/blog/1/10826/attach/XI88lo0Lux.png">
                      <a:hlinkClick r:id="rId224" tgtFrame="&quot;_blank&quot;"/>
                    </pic:cNvPr>
                    <pic:cNvPicPr>
                      <a:picLocks noChangeAspect="1" noChangeArrowheads="1"/>
                    </pic:cNvPicPr>
                  </pic:nvPicPr>
                  <pic:blipFill>
                    <a:blip r:embed="rId225"/>
                    <a:srcRect/>
                    <a:stretch>
                      <a:fillRect/>
                    </a:stretch>
                  </pic:blipFill>
                  <pic:spPr bwMode="auto">
                    <a:xfrm>
                      <a:off x="0" y="0"/>
                      <a:ext cx="6313170" cy="2662555"/>
                    </a:xfrm>
                    <a:prstGeom prst="rect">
                      <a:avLst/>
                    </a:prstGeom>
                    <a:noFill/>
                    <a:ln w="9525">
                      <a:noFill/>
                      <a:miter lim="800000"/>
                      <a:headEnd/>
                      <a:tailEnd/>
                    </a:ln>
                  </pic:spPr>
                </pic:pic>
              </a:graphicData>
            </a:graphic>
          </wp:inline>
        </w:drawing>
      </w:r>
    </w:p>
    <w:p w:rsidR="004C156D" w:rsidRDefault="004C156D" w:rsidP="004C156D">
      <w:pPr>
        <w:spacing w:line="207" w:lineRule="atLeast"/>
        <w:jc w:val="left"/>
        <w:rPr>
          <w:rFonts w:ascii="dotum" w:hAnsi="dotum" w:hint="eastAsia"/>
          <w:color w:val="666666"/>
          <w:sz w:val="14"/>
          <w:szCs w:val="14"/>
        </w:rPr>
      </w:pPr>
      <w:r>
        <w:rPr>
          <w:rFonts w:ascii="dotum" w:hAnsi="dotum"/>
          <w:color w:val="666666"/>
          <w:sz w:val="14"/>
          <w:szCs w:val="14"/>
        </w:rPr>
        <w:br/>
      </w:r>
      <w:r>
        <w:rPr>
          <w:rFonts w:ascii="dotum" w:hAnsi="dotum"/>
          <w:color w:val="FF0000"/>
          <w:sz w:val="14"/>
          <w:szCs w:val="14"/>
          <w:bdr w:val="none" w:sz="0" w:space="0" w:color="auto" w:frame="1"/>
        </w:rPr>
        <w:br/>
      </w:r>
      <w:r>
        <w:rPr>
          <w:rFonts w:ascii="dotum" w:hAnsi="dotum"/>
          <w:color w:val="666666"/>
          <w:sz w:val="14"/>
          <w:szCs w:val="14"/>
        </w:rPr>
        <w:t>안드로이드</w:t>
      </w:r>
      <w:r>
        <w:rPr>
          <w:rFonts w:ascii="dotum" w:hAnsi="dotum"/>
          <w:color w:val="666666"/>
          <w:sz w:val="14"/>
          <w:szCs w:val="14"/>
        </w:rPr>
        <w:t xml:space="preserve"> </w:t>
      </w:r>
      <w:r>
        <w:rPr>
          <w:rFonts w:ascii="dotum" w:hAnsi="dotum"/>
          <w:color w:val="666666"/>
          <w:sz w:val="14"/>
          <w:szCs w:val="14"/>
        </w:rPr>
        <w:t>어플리케이션에서</w:t>
      </w:r>
      <w:r>
        <w:rPr>
          <w:rFonts w:ascii="dotum" w:hAnsi="dotum"/>
          <w:color w:val="666666"/>
          <w:sz w:val="14"/>
          <w:szCs w:val="14"/>
        </w:rPr>
        <w:t xml:space="preserve"> </w:t>
      </w:r>
      <w:r>
        <w:rPr>
          <w:rFonts w:ascii="dotum" w:hAnsi="dotum"/>
          <w:color w:val="666666"/>
          <w:sz w:val="14"/>
          <w:szCs w:val="14"/>
        </w:rPr>
        <w:t>센서값을</w:t>
      </w:r>
      <w:r>
        <w:rPr>
          <w:rFonts w:ascii="dotum" w:hAnsi="dotum"/>
          <w:color w:val="666666"/>
          <w:sz w:val="14"/>
          <w:szCs w:val="14"/>
        </w:rPr>
        <w:t xml:space="preserve"> </w:t>
      </w:r>
      <w:r>
        <w:rPr>
          <w:rFonts w:ascii="dotum" w:hAnsi="dotum"/>
          <w:color w:val="666666"/>
          <w:sz w:val="14"/>
          <w:szCs w:val="14"/>
        </w:rPr>
        <w:t>억세스</w:t>
      </w:r>
      <w:r>
        <w:rPr>
          <w:rFonts w:ascii="dotum" w:hAnsi="dotum"/>
          <w:color w:val="666666"/>
          <w:sz w:val="14"/>
          <w:szCs w:val="14"/>
        </w:rPr>
        <w:t xml:space="preserve"> </w:t>
      </w:r>
      <w:r>
        <w:rPr>
          <w:rFonts w:ascii="dotum" w:hAnsi="dotum"/>
          <w:color w:val="666666"/>
          <w:sz w:val="14"/>
          <w:szCs w:val="14"/>
        </w:rPr>
        <w:t>하려면</w:t>
      </w:r>
      <w:r>
        <w:rPr>
          <w:rStyle w:val="apple-converted-space"/>
          <w:rFonts w:ascii="dotum" w:hAnsi="dotum"/>
          <w:color w:val="666666"/>
          <w:sz w:val="14"/>
          <w:szCs w:val="14"/>
        </w:rPr>
        <w:t> </w:t>
      </w:r>
      <w:r>
        <w:rPr>
          <w:rStyle w:val="copyangeltechbloglinkuplocal"/>
          <w:rFonts w:ascii="dotum" w:hAnsi="dotum"/>
          <w:vanish/>
          <w:color w:val="666666"/>
          <w:sz w:val="14"/>
          <w:szCs w:val="14"/>
          <w:bdr w:val="none" w:sz="0" w:space="0" w:color="auto" w:frame="1"/>
        </w:rPr>
        <w:t>SensorManager</w:t>
      </w:r>
      <w:r>
        <w:rPr>
          <w:rStyle w:val="copyangeltechbloglinkuplocal"/>
          <w:rFonts w:ascii="dotum" w:hAnsi="dotum"/>
          <w:vanish/>
          <w:color w:val="666666"/>
          <w:sz w:val="14"/>
          <w:szCs w:val="14"/>
          <w:bdr w:val="none" w:sz="0" w:space="0" w:color="auto" w:frame="1"/>
        </w:rPr>
        <w:t>와</w:t>
      </w:r>
      <w:r>
        <w:rPr>
          <w:rStyle w:val="apple-converted-space"/>
          <w:rFonts w:ascii="dotum" w:hAnsi="dotum"/>
          <w:color w:val="666666"/>
          <w:sz w:val="14"/>
          <w:szCs w:val="14"/>
        </w:rPr>
        <w:t> </w:t>
      </w:r>
      <w:r>
        <w:rPr>
          <w:rFonts w:ascii="dotum" w:hAnsi="dotum"/>
          <w:color w:val="666666"/>
          <w:sz w:val="14"/>
          <w:szCs w:val="14"/>
        </w:rPr>
        <w:t>SensorEventListener</w:t>
      </w:r>
      <w:r>
        <w:rPr>
          <w:rFonts w:ascii="dotum" w:hAnsi="dotum"/>
          <w:color w:val="666666"/>
          <w:sz w:val="14"/>
          <w:szCs w:val="14"/>
        </w:rPr>
        <w:t>를</w:t>
      </w:r>
      <w:r>
        <w:rPr>
          <w:rFonts w:ascii="dotum" w:hAnsi="dotum"/>
          <w:color w:val="666666"/>
          <w:sz w:val="14"/>
          <w:szCs w:val="14"/>
        </w:rPr>
        <w:t xml:space="preserve"> </w:t>
      </w:r>
      <w:r>
        <w:rPr>
          <w:rFonts w:ascii="dotum" w:hAnsi="dotum"/>
          <w:color w:val="666666"/>
          <w:sz w:val="14"/>
          <w:szCs w:val="14"/>
        </w:rPr>
        <w:t>사용한다</w:t>
      </w:r>
      <w:r>
        <w:rPr>
          <w:rFonts w:ascii="dotum" w:hAnsi="dotum"/>
          <w:color w:val="666666"/>
          <w:sz w:val="14"/>
          <w:szCs w:val="14"/>
        </w:rPr>
        <w:t>.</w:t>
      </w:r>
      <w:r>
        <w:rPr>
          <w:rFonts w:ascii="dotum" w:hAnsi="dotum"/>
          <w:color w:val="666666"/>
          <w:sz w:val="14"/>
          <w:szCs w:val="14"/>
        </w:rPr>
        <w:br/>
      </w:r>
      <w:r>
        <w:rPr>
          <w:rFonts w:ascii="dotum" w:hAnsi="dotum"/>
          <w:color w:val="666666"/>
          <w:sz w:val="14"/>
          <w:szCs w:val="14"/>
        </w:rPr>
        <w:br/>
      </w:r>
      <w:r>
        <w:rPr>
          <w:rFonts w:ascii="Courier New" w:hAnsi="Courier New" w:cs="Courier New"/>
          <w:color w:val="000000"/>
          <w:sz w:val="14"/>
          <w:szCs w:val="14"/>
          <w:bdr w:val="none" w:sz="0" w:space="0" w:color="auto" w:frame="1"/>
        </w:rPr>
        <w:t>SensorManager sm = (SensorManager)getSystemService(SENSOR_SERVICE);</w:t>
      </w:r>
      <w:r>
        <w:rPr>
          <w:rFonts w:ascii="Courier New" w:hAnsi="Courier New" w:cs="Courier New"/>
          <w:color w:val="000000"/>
          <w:sz w:val="14"/>
          <w:szCs w:val="14"/>
        </w:rPr>
        <w:br/>
      </w:r>
      <w:r>
        <w:rPr>
          <w:rStyle w:val="copyangeltechbloglinkuplocal"/>
          <w:rFonts w:ascii="Courier New" w:hAnsi="Courier New" w:cs="Courier New"/>
          <w:vanish/>
          <w:color w:val="000000"/>
          <w:sz w:val="14"/>
          <w:szCs w:val="14"/>
          <w:bdr w:val="none" w:sz="0" w:space="0" w:color="auto" w:frame="1"/>
        </w:rPr>
        <w:t>sm.registerListener(gSensorEventListener,</w:t>
      </w:r>
      <w:r>
        <w:rPr>
          <w:rStyle w:val="apple-converted-space"/>
          <w:rFonts w:ascii="Courier New" w:hAnsi="Courier New" w:cs="Courier New"/>
          <w:color w:val="000000"/>
          <w:sz w:val="14"/>
          <w:szCs w:val="14"/>
          <w:bdr w:val="none" w:sz="0" w:space="0" w:color="auto" w:frame="1"/>
        </w:rPr>
        <w:t> </w:t>
      </w:r>
      <w:r>
        <w:rPr>
          <w:rFonts w:ascii="Courier New" w:hAnsi="Courier New" w:cs="Courier New"/>
          <w:color w:val="000000"/>
          <w:sz w:val="14"/>
          <w:szCs w:val="14"/>
          <w:bdr w:val="none" w:sz="0" w:space="0" w:color="auto" w:frame="1"/>
        </w:rPr>
        <w:t>gSensorType, gDelay);</w:t>
      </w:r>
      <w:r>
        <w:rPr>
          <w:rStyle w:val="apple-converted-space"/>
          <w:rFonts w:ascii="Courier New" w:hAnsi="Courier New" w:cs="Courier New"/>
          <w:color w:val="000000"/>
          <w:sz w:val="14"/>
          <w:szCs w:val="14"/>
          <w:bdr w:val="none" w:sz="0" w:space="0" w:color="auto" w:frame="1"/>
        </w:rPr>
        <w:t> </w:t>
      </w:r>
      <w:r>
        <w:rPr>
          <w:rFonts w:ascii="Courier New" w:hAnsi="Courier New" w:cs="Courier New"/>
          <w:color w:val="000000"/>
          <w:sz w:val="14"/>
          <w:szCs w:val="14"/>
        </w:rPr>
        <w:br/>
      </w:r>
      <w:r>
        <w:rPr>
          <w:rFonts w:ascii="dotum" w:hAnsi="dotum"/>
          <w:color w:val="666666"/>
          <w:sz w:val="14"/>
          <w:szCs w:val="14"/>
        </w:rPr>
        <w:br/>
        <w:t>getSystemService(SENSOR_SERVICE)</w:t>
      </w:r>
      <w:r>
        <w:rPr>
          <w:rFonts w:ascii="dotum" w:hAnsi="dotum"/>
          <w:color w:val="666666"/>
          <w:sz w:val="14"/>
          <w:szCs w:val="14"/>
        </w:rPr>
        <w:t>를</w:t>
      </w:r>
      <w:r>
        <w:rPr>
          <w:rFonts w:ascii="dotum" w:hAnsi="dotum"/>
          <w:color w:val="666666"/>
          <w:sz w:val="14"/>
          <w:szCs w:val="14"/>
        </w:rPr>
        <w:t xml:space="preserve"> </w:t>
      </w:r>
      <w:r>
        <w:rPr>
          <w:rFonts w:ascii="dotum" w:hAnsi="dotum"/>
          <w:color w:val="666666"/>
          <w:sz w:val="14"/>
          <w:szCs w:val="14"/>
        </w:rPr>
        <w:t>사용해</w:t>
      </w:r>
      <w:r>
        <w:rPr>
          <w:rFonts w:ascii="dotum" w:hAnsi="dotum"/>
          <w:color w:val="666666"/>
          <w:sz w:val="14"/>
          <w:szCs w:val="14"/>
        </w:rPr>
        <w:t xml:space="preserve"> SensorManager </w:t>
      </w:r>
      <w:r>
        <w:rPr>
          <w:rFonts w:ascii="dotum" w:hAnsi="dotum"/>
          <w:color w:val="666666"/>
          <w:sz w:val="14"/>
          <w:szCs w:val="14"/>
        </w:rPr>
        <w:t>인스턴스를</w:t>
      </w:r>
      <w:r>
        <w:rPr>
          <w:rFonts w:ascii="dotum" w:hAnsi="dotum"/>
          <w:color w:val="666666"/>
          <w:sz w:val="14"/>
          <w:szCs w:val="14"/>
        </w:rPr>
        <w:t xml:space="preserve"> </w:t>
      </w:r>
      <w:r>
        <w:rPr>
          <w:rFonts w:ascii="dotum" w:hAnsi="dotum"/>
          <w:color w:val="666666"/>
          <w:sz w:val="14"/>
          <w:szCs w:val="14"/>
        </w:rPr>
        <w:t>가져온</w:t>
      </w:r>
      <w:r>
        <w:rPr>
          <w:rStyle w:val="apple-converted-space"/>
          <w:rFonts w:ascii="dotum" w:hAnsi="dotum"/>
          <w:color w:val="666666"/>
          <w:sz w:val="14"/>
          <w:szCs w:val="14"/>
        </w:rPr>
        <w:t> </w:t>
      </w:r>
      <w:r>
        <w:rPr>
          <w:rStyle w:val="copyangeltechbloglinkuplocal"/>
          <w:rFonts w:ascii="dotum" w:hAnsi="dotum"/>
          <w:vanish/>
          <w:color w:val="666666"/>
          <w:sz w:val="14"/>
          <w:szCs w:val="14"/>
          <w:bdr w:val="none" w:sz="0" w:space="0" w:color="auto" w:frame="1"/>
        </w:rPr>
        <w:t>다음</w:t>
      </w:r>
      <w:r>
        <w:rPr>
          <w:rFonts w:ascii="dotum" w:hAnsi="dotum"/>
          <w:color w:val="666666"/>
          <w:sz w:val="14"/>
          <w:szCs w:val="14"/>
        </w:rPr>
        <w:t xml:space="preserve">SensorEventListener </w:t>
      </w:r>
      <w:r>
        <w:rPr>
          <w:rFonts w:ascii="dotum" w:hAnsi="dotum"/>
          <w:color w:val="666666"/>
          <w:sz w:val="14"/>
          <w:szCs w:val="14"/>
        </w:rPr>
        <w:t>오브젝트를</w:t>
      </w:r>
      <w:r>
        <w:rPr>
          <w:rFonts w:ascii="dotum" w:hAnsi="dotum"/>
          <w:color w:val="666666"/>
          <w:sz w:val="14"/>
          <w:szCs w:val="14"/>
        </w:rPr>
        <w:t xml:space="preserve"> </w:t>
      </w:r>
      <w:r>
        <w:rPr>
          <w:rFonts w:ascii="dotum" w:hAnsi="dotum"/>
          <w:color w:val="666666"/>
          <w:sz w:val="14"/>
          <w:szCs w:val="14"/>
        </w:rPr>
        <w:t>등록해주면</w:t>
      </w:r>
      <w:r>
        <w:rPr>
          <w:rFonts w:ascii="dotum" w:hAnsi="dotum"/>
          <w:color w:val="666666"/>
          <w:sz w:val="14"/>
          <w:szCs w:val="14"/>
        </w:rPr>
        <w:t xml:space="preserve"> </w:t>
      </w:r>
      <w:r>
        <w:rPr>
          <w:rFonts w:ascii="dotum" w:hAnsi="dotum"/>
          <w:color w:val="666666"/>
          <w:sz w:val="14"/>
          <w:szCs w:val="14"/>
        </w:rPr>
        <w:t>센서값을</w:t>
      </w:r>
      <w:r>
        <w:rPr>
          <w:rFonts w:ascii="dotum" w:hAnsi="dotum"/>
          <w:color w:val="666666"/>
          <w:sz w:val="14"/>
          <w:szCs w:val="14"/>
        </w:rPr>
        <w:t xml:space="preserve"> </w:t>
      </w:r>
      <w:r>
        <w:rPr>
          <w:rFonts w:ascii="dotum" w:hAnsi="dotum"/>
          <w:color w:val="666666"/>
          <w:sz w:val="14"/>
          <w:szCs w:val="14"/>
        </w:rPr>
        <w:t>억세스</w:t>
      </w:r>
      <w:r>
        <w:rPr>
          <w:rFonts w:ascii="dotum" w:hAnsi="dotum"/>
          <w:color w:val="666666"/>
          <w:sz w:val="14"/>
          <w:szCs w:val="14"/>
        </w:rPr>
        <w:t xml:space="preserve"> </w:t>
      </w:r>
      <w:r>
        <w:rPr>
          <w:rFonts w:ascii="dotum" w:hAnsi="dotum"/>
          <w:color w:val="666666"/>
          <w:sz w:val="14"/>
          <w:szCs w:val="14"/>
        </w:rPr>
        <w:lastRenderedPageBreak/>
        <w:t>할</w:t>
      </w:r>
      <w:r>
        <w:rPr>
          <w:rFonts w:ascii="dotum" w:hAnsi="dotum"/>
          <w:color w:val="666666"/>
          <w:sz w:val="14"/>
          <w:szCs w:val="14"/>
        </w:rPr>
        <w:t xml:space="preserve"> </w:t>
      </w:r>
      <w:r>
        <w:rPr>
          <w:rFonts w:ascii="dotum" w:hAnsi="dotum"/>
          <w:color w:val="666666"/>
          <w:sz w:val="14"/>
          <w:szCs w:val="14"/>
        </w:rPr>
        <w:t>수</w:t>
      </w:r>
      <w:r>
        <w:rPr>
          <w:rFonts w:ascii="dotum" w:hAnsi="dotum"/>
          <w:color w:val="666666"/>
          <w:sz w:val="14"/>
          <w:szCs w:val="14"/>
        </w:rPr>
        <w:t xml:space="preserve"> </w:t>
      </w:r>
      <w:r>
        <w:rPr>
          <w:rFonts w:ascii="dotum" w:hAnsi="dotum"/>
          <w:color w:val="666666"/>
          <w:sz w:val="14"/>
          <w:szCs w:val="14"/>
        </w:rPr>
        <w:t>있다</w:t>
      </w:r>
      <w:r>
        <w:rPr>
          <w:rFonts w:ascii="dotum" w:hAnsi="dotum"/>
          <w:color w:val="666666"/>
          <w:sz w:val="14"/>
          <w:szCs w:val="14"/>
        </w:rPr>
        <w:t>.</w:t>
      </w:r>
      <w:r>
        <w:rPr>
          <w:rStyle w:val="apple-converted-space"/>
          <w:rFonts w:ascii="dotum" w:hAnsi="dotum"/>
          <w:color w:val="666666"/>
          <w:sz w:val="14"/>
          <w:szCs w:val="14"/>
        </w:rPr>
        <w:t> </w:t>
      </w:r>
      <w:r>
        <w:rPr>
          <w:rFonts w:ascii="dotum" w:hAnsi="dotum"/>
          <w:color w:val="666666"/>
          <w:sz w:val="14"/>
          <w:szCs w:val="14"/>
        </w:rPr>
        <w:br/>
      </w:r>
      <w:r>
        <w:rPr>
          <w:rFonts w:ascii="dotum" w:hAnsi="dotum"/>
          <w:color w:val="666666"/>
          <w:sz w:val="14"/>
          <w:szCs w:val="14"/>
        </w:rPr>
        <w:br/>
      </w:r>
      <w:r>
        <w:rPr>
          <w:rFonts w:ascii="Courier New" w:hAnsi="Courier New" w:cs="Courier New"/>
          <w:color w:val="666666"/>
          <w:sz w:val="14"/>
          <w:szCs w:val="14"/>
          <w:bdr w:val="none" w:sz="0" w:space="0" w:color="auto" w:frame="1"/>
        </w:rPr>
        <w:t>private void AccSensorEventListener implements SensorEventListener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public</w:t>
      </w:r>
      <w:r>
        <w:rPr>
          <w:rStyle w:val="apple-converted-space"/>
          <w:rFonts w:ascii="Courier New" w:hAnsi="Courier New" w:cs="Courier New"/>
          <w:color w:val="666666"/>
          <w:sz w:val="14"/>
          <w:szCs w:val="14"/>
          <w:bdr w:val="none" w:sz="0" w:space="0" w:color="auto" w:frame="1"/>
        </w:rPr>
        <w:t> </w:t>
      </w:r>
      <w:r>
        <w:rPr>
          <w:rStyle w:val="copyangeltechbloglinkuplocal"/>
          <w:rFonts w:ascii="Courier New" w:hAnsi="Courier New" w:cs="Courier New"/>
          <w:vanish/>
          <w:color w:val="666666"/>
          <w:sz w:val="14"/>
          <w:szCs w:val="14"/>
          <w:bdr w:val="none" w:sz="0" w:space="0" w:color="auto" w:frame="1"/>
        </w:rPr>
        <w:t>void</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bdr w:val="none" w:sz="0" w:space="0" w:color="auto" w:frame="1"/>
        </w:rPr>
        <w:t>onSensorChanged()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w:t>
      </w:r>
      <w:r>
        <w:rPr>
          <w:rStyle w:val="apple-converted-space"/>
          <w:rFonts w:ascii="Courier New" w:hAnsi="Courier New" w:cs="Courier New"/>
          <w:color w:val="666666"/>
          <w:sz w:val="14"/>
          <w:szCs w:val="14"/>
          <w:bdr w:val="none" w:sz="0" w:space="0" w:color="auto" w:frame="1"/>
        </w:rPr>
        <w:t> </w:t>
      </w:r>
      <w:r>
        <w:rPr>
          <w:rStyle w:val="copyangeltechbloglinkuplocal"/>
          <w:rFonts w:ascii="Courier New" w:hAnsi="Courier New" w:cs="Courier New"/>
          <w:vanish/>
          <w:color w:val="666666"/>
          <w:sz w:val="14"/>
          <w:szCs w:val="14"/>
          <w:bdr w:val="none" w:sz="0" w:space="0" w:color="auto" w:frame="1"/>
        </w:rPr>
        <w:t>}</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public void onAccuracyChanged()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w:t>
      </w:r>
      <w:r>
        <w:rPr>
          <w:rStyle w:val="apple-converted-space"/>
          <w:rFonts w:ascii="Courier New" w:hAnsi="Courier New" w:cs="Courier New"/>
          <w:color w:val="666666"/>
          <w:sz w:val="14"/>
          <w:szCs w:val="14"/>
          <w:bdr w:val="none" w:sz="0" w:space="0" w:color="auto" w:frame="1"/>
        </w:rPr>
        <w:t> </w:t>
      </w:r>
      <w:r>
        <w:rPr>
          <w:rStyle w:val="copyangeltechbloglinkuplocal"/>
          <w:rFonts w:ascii="Courier New" w:hAnsi="Courier New" w:cs="Courier New"/>
          <w:vanish/>
          <w:color w:val="666666"/>
          <w:sz w:val="14"/>
          <w:szCs w:val="14"/>
          <w:bdr w:val="none" w:sz="0" w:space="0" w:color="auto" w:frame="1"/>
        </w:rPr>
        <w:t> </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bdr w:val="none" w:sz="0" w:space="0" w:color="auto" w:frame="1"/>
        </w:rPr>
        <w: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w:t>
      </w:r>
      <w:r>
        <w:rPr>
          <w:rFonts w:ascii="dotum" w:hAnsi="dotum"/>
          <w:color w:val="666666"/>
          <w:sz w:val="14"/>
          <w:szCs w:val="14"/>
        </w:rPr>
        <w:br/>
      </w:r>
      <w:r>
        <w:rPr>
          <w:rFonts w:ascii="dotum" w:hAnsi="dotum"/>
          <w:color w:val="666666"/>
          <w:sz w:val="14"/>
          <w:szCs w:val="14"/>
        </w:rPr>
        <w:br/>
      </w:r>
      <w:r>
        <w:rPr>
          <w:rStyle w:val="copyangeltechbloglinkuplocal"/>
          <w:rFonts w:ascii="dotum" w:hAnsi="dotum"/>
          <w:vanish/>
          <w:color w:val="666666"/>
          <w:sz w:val="14"/>
          <w:szCs w:val="14"/>
          <w:bdr w:val="none" w:sz="0" w:space="0" w:color="auto" w:frame="1"/>
        </w:rPr>
        <w:t>SensorEventListener</w:t>
      </w:r>
      <w:r>
        <w:rPr>
          <w:rStyle w:val="apple-converted-space"/>
          <w:rFonts w:ascii="dotum" w:hAnsi="dotum"/>
          <w:color w:val="666666"/>
          <w:sz w:val="14"/>
          <w:szCs w:val="14"/>
        </w:rPr>
        <w:t> </w:t>
      </w:r>
      <w:r>
        <w:rPr>
          <w:rFonts w:ascii="dotum" w:hAnsi="dotum"/>
          <w:color w:val="666666"/>
          <w:sz w:val="14"/>
          <w:szCs w:val="14"/>
        </w:rPr>
        <w:t>오브젝트에는</w:t>
      </w:r>
      <w:r>
        <w:rPr>
          <w:rFonts w:ascii="dotum" w:hAnsi="dotum"/>
          <w:color w:val="666666"/>
          <w:sz w:val="14"/>
          <w:szCs w:val="14"/>
        </w:rPr>
        <w:t xml:space="preserve"> onSensorChanged()</w:t>
      </w:r>
      <w:r>
        <w:rPr>
          <w:rFonts w:ascii="dotum" w:hAnsi="dotum"/>
          <w:color w:val="666666"/>
          <w:sz w:val="14"/>
          <w:szCs w:val="14"/>
        </w:rPr>
        <w:t>와</w:t>
      </w:r>
      <w:r>
        <w:rPr>
          <w:rFonts w:ascii="dotum" w:hAnsi="dotum"/>
          <w:color w:val="666666"/>
          <w:sz w:val="14"/>
          <w:szCs w:val="14"/>
        </w:rPr>
        <w:t xml:space="preserve"> onAccuracyChanged() </w:t>
      </w:r>
      <w:r>
        <w:rPr>
          <w:rFonts w:ascii="dotum" w:hAnsi="dotum"/>
          <w:color w:val="666666"/>
          <w:sz w:val="14"/>
          <w:szCs w:val="14"/>
        </w:rPr>
        <w:t>메소드를</w:t>
      </w:r>
      <w:r>
        <w:rPr>
          <w:rFonts w:ascii="dotum" w:hAnsi="dotum"/>
          <w:color w:val="666666"/>
          <w:sz w:val="14"/>
          <w:szCs w:val="14"/>
        </w:rPr>
        <w:t xml:space="preserve"> </w:t>
      </w:r>
      <w:r>
        <w:rPr>
          <w:rFonts w:ascii="dotum" w:hAnsi="dotum"/>
          <w:color w:val="666666"/>
          <w:sz w:val="14"/>
          <w:szCs w:val="14"/>
        </w:rPr>
        <w:t>구현해</w:t>
      </w:r>
      <w:r>
        <w:rPr>
          <w:rFonts w:ascii="dotum" w:hAnsi="dotum"/>
          <w:color w:val="666666"/>
          <w:sz w:val="14"/>
          <w:szCs w:val="14"/>
        </w:rPr>
        <w:t xml:space="preserve"> </w:t>
      </w:r>
      <w:r>
        <w:rPr>
          <w:rFonts w:ascii="dotum" w:hAnsi="dotum"/>
          <w:color w:val="666666"/>
          <w:sz w:val="14"/>
          <w:szCs w:val="14"/>
        </w:rPr>
        <w:t>줘야</w:t>
      </w:r>
      <w:r>
        <w:rPr>
          <w:rFonts w:ascii="dotum" w:hAnsi="dotum"/>
          <w:color w:val="666666"/>
          <w:sz w:val="14"/>
          <w:szCs w:val="14"/>
        </w:rPr>
        <w:t xml:space="preserve"> </w:t>
      </w:r>
      <w:r>
        <w:rPr>
          <w:rFonts w:ascii="dotum" w:hAnsi="dotum"/>
          <w:color w:val="666666"/>
          <w:sz w:val="14"/>
          <w:szCs w:val="14"/>
        </w:rPr>
        <w:t>한다</w:t>
      </w:r>
      <w:r>
        <w:rPr>
          <w:rFonts w:ascii="dotum" w:hAnsi="dotum"/>
          <w:color w:val="666666"/>
          <w:sz w:val="14"/>
          <w:szCs w:val="14"/>
        </w:rPr>
        <w:t xml:space="preserve">. </w:t>
      </w:r>
      <w:r>
        <w:rPr>
          <w:rFonts w:ascii="dotum" w:hAnsi="dotum"/>
          <w:color w:val="666666"/>
          <w:sz w:val="14"/>
          <w:szCs w:val="14"/>
        </w:rPr>
        <w:t>센서</w:t>
      </w:r>
      <w:r>
        <w:rPr>
          <w:rFonts w:ascii="dotum" w:hAnsi="dotum"/>
          <w:color w:val="666666"/>
          <w:sz w:val="14"/>
          <w:szCs w:val="14"/>
        </w:rPr>
        <w:t xml:space="preserve"> </w:t>
      </w:r>
      <w:r>
        <w:rPr>
          <w:rFonts w:ascii="dotum" w:hAnsi="dotum"/>
          <w:color w:val="666666"/>
          <w:sz w:val="14"/>
          <w:szCs w:val="14"/>
        </w:rPr>
        <w:t>값이</w:t>
      </w:r>
      <w:r>
        <w:rPr>
          <w:rFonts w:ascii="dotum" w:hAnsi="dotum"/>
          <w:color w:val="666666"/>
          <w:sz w:val="14"/>
          <w:szCs w:val="14"/>
        </w:rPr>
        <w:t xml:space="preserve"> </w:t>
      </w:r>
      <w:r>
        <w:rPr>
          <w:rFonts w:ascii="dotum" w:hAnsi="dotum"/>
          <w:color w:val="666666"/>
          <w:sz w:val="14"/>
          <w:szCs w:val="14"/>
        </w:rPr>
        <w:t>바뀔때마다</w:t>
      </w:r>
      <w:r>
        <w:rPr>
          <w:rStyle w:val="apple-converted-space"/>
          <w:rFonts w:ascii="dotum" w:hAnsi="dotum"/>
          <w:color w:val="666666"/>
          <w:sz w:val="14"/>
          <w:szCs w:val="14"/>
        </w:rPr>
        <w:t> </w:t>
      </w:r>
      <w:r>
        <w:rPr>
          <w:rStyle w:val="copyangeltechbloglinkuplocal"/>
          <w:rFonts w:ascii="dotum" w:hAnsi="dotum"/>
          <w:vanish/>
          <w:color w:val="666666"/>
          <w:sz w:val="14"/>
          <w:szCs w:val="14"/>
          <w:bdr w:val="none" w:sz="0" w:space="0" w:color="auto" w:frame="1"/>
        </w:rPr>
        <w:t>리스너</w:t>
      </w:r>
      <w:r>
        <w:rPr>
          <w:rStyle w:val="apple-converted-space"/>
          <w:rFonts w:ascii="dotum" w:hAnsi="dotum"/>
          <w:color w:val="666666"/>
          <w:sz w:val="14"/>
          <w:szCs w:val="14"/>
        </w:rPr>
        <w:t> </w:t>
      </w:r>
      <w:r>
        <w:rPr>
          <w:rFonts w:ascii="dotum" w:hAnsi="dotum"/>
          <w:color w:val="666666"/>
          <w:sz w:val="14"/>
          <w:szCs w:val="14"/>
        </w:rPr>
        <w:t>오브젝트의</w:t>
      </w:r>
      <w:r>
        <w:rPr>
          <w:rFonts w:ascii="dotum" w:hAnsi="dotum"/>
          <w:color w:val="666666"/>
          <w:sz w:val="14"/>
          <w:szCs w:val="14"/>
        </w:rPr>
        <w:t xml:space="preserve"> onSensorChanged() </w:t>
      </w:r>
      <w:r>
        <w:rPr>
          <w:rFonts w:ascii="dotum" w:hAnsi="dotum"/>
          <w:color w:val="666666"/>
          <w:sz w:val="14"/>
          <w:szCs w:val="14"/>
        </w:rPr>
        <w:t>메소드가</w:t>
      </w:r>
      <w:r>
        <w:rPr>
          <w:rFonts w:ascii="dotum" w:hAnsi="dotum"/>
          <w:color w:val="666666"/>
          <w:sz w:val="14"/>
          <w:szCs w:val="14"/>
        </w:rPr>
        <w:t xml:space="preserve"> </w:t>
      </w:r>
      <w:r>
        <w:rPr>
          <w:rFonts w:ascii="dotum" w:hAnsi="dotum"/>
          <w:color w:val="666666"/>
          <w:sz w:val="14"/>
          <w:szCs w:val="14"/>
        </w:rPr>
        <w:t>호출된다</w:t>
      </w:r>
      <w:r>
        <w:rPr>
          <w:rFonts w:ascii="dotum" w:hAnsi="dotum"/>
          <w:color w:val="666666"/>
          <w:sz w:val="14"/>
          <w:szCs w:val="14"/>
        </w:rPr>
        <w:t>.</w:t>
      </w:r>
      <w:r>
        <w:rPr>
          <w:rStyle w:val="apple-converted-space"/>
          <w:rFonts w:ascii="dotum" w:hAnsi="dotum"/>
          <w:color w:val="666666"/>
          <w:sz w:val="14"/>
          <w:szCs w:val="14"/>
        </w:rPr>
        <w:t> </w:t>
      </w:r>
      <w:r>
        <w:rPr>
          <w:rFonts w:ascii="dotum" w:hAnsi="dotum"/>
          <w:color w:val="666666"/>
          <w:sz w:val="14"/>
          <w:szCs w:val="14"/>
        </w:rPr>
        <w:br/>
      </w:r>
      <w:r>
        <w:rPr>
          <w:rFonts w:ascii="dotum" w:hAnsi="dotum"/>
          <w:color w:val="666666"/>
          <w:sz w:val="14"/>
          <w:szCs w:val="14"/>
        </w:rPr>
        <w:br/>
      </w:r>
      <w:r>
        <w:rPr>
          <w:rFonts w:ascii="dotum" w:hAnsi="dotum"/>
          <w:color w:val="666666"/>
          <w:sz w:val="14"/>
          <w:szCs w:val="14"/>
        </w:rPr>
        <w:br/>
      </w:r>
    </w:p>
    <w:p w:rsidR="004C156D" w:rsidRDefault="004C156D" w:rsidP="004C156D">
      <w:pPr>
        <w:spacing w:line="207" w:lineRule="atLeast"/>
        <w:jc w:val="center"/>
        <w:rPr>
          <w:rFonts w:ascii="dotum" w:hAnsi="dotum" w:hint="eastAsia"/>
          <w:color w:val="666666"/>
          <w:sz w:val="14"/>
          <w:szCs w:val="14"/>
        </w:rPr>
      </w:pPr>
      <w:r>
        <w:rPr>
          <w:rFonts w:ascii="dotum" w:hAnsi="dotum" w:hint="eastAsia"/>
          <w:noProof/>
          <w:color w:val="666666"/>
          <w:sz w:val="14"/>
          <w:szCs w:val="14"/>
        </w:rPr>
        <w:drawing>
          <wp:inline distT="0" distB="0" distL="0" distR="0">
            <wp:extent cx="3123565" cy="4615815"/>
            <wp:effectExtent l="19050" t="0" r="635" b="0"/>
            <wp:docPr id="72" name="그림 15" descr="http://fs.textcube.com/blog/1/10826/attach/XYRmrLEhQ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fs.textcube.com/blog/1/10826/attach/XYRmrLEhQj.png"/>
                    <pic:cNvPicPr>
                      <a:picLocks noChangeAspect="1" noChangeArrowheads="1"/>
                    </pic:cNvPicPr>
                  </pic:nvPicPr>
                  <pic:blipFill>
                    <a:blip r:embed="rId226"/>
                    <a:srcRect/>
                    <a:stretch>
                      <a:fillRect/>
                    </a:stretch>
                  </pic:blipFill>
                  <pic:spPr bwMode="auto">
                    <a:xfrm>
                      <a:off x="0" y="0"/>
                      <a:ext cx="3123565" cy="4615815"/>
                    </a:xfrm>
                    <a:prstGeom prst="rect">
                      <a:avLst/>
                    </a:prstGeom>
                    <a:noFill/>
                    <a:ln w="9525">
                      <a:noFill/>
                      <a:miter lim="800000"/>
                      <a:headEnd/>
                      <a:tailEnd/>
                    </a:ln>
                  </pic:spPr>
                </pic:pic>
              </a:graphicData>
            </a:graphic>
          </wp:inline>
        </w:drawing>
      </w:r>
    </w:p>
    <w:p w:rsidR="004C156D" w:rsidRDefault="004C156D" w:rsidP="004C156D">
      <w:pPr>
        <w:spacing w:line="207" w:lineRule="atLeast"/>
        <w:jc w:val="left"/>
        <w:rPr>
          <w:rFonts w:ascii="dotum" w:hAnsi="dotum" w:hint="eastAsia"/>
          <w:color w:val="666666"/>
          <w:sz w:val="14"/>
          <w:szCs w:val="14"/>
        </w:rPr>
      </w:pPr>
      <w:r>
        <w:rPr>
          <w:rFonts w:ascii="dotum" w:hAnsi="dotum"/>
          <w:color w:val="666666"/>
          <w:sz w:val="14"/>
          <w:szCs w:val="14"/>
        </w:rPr>
        <w:br/>
      </w:r>
      <w:r>
        <w:rPr>
          <w:rFonts w:ascii="dotum" w:hAnsi="dotum"/>
          <w:color w:val="666666"/>
          <w:sz w:val="14"/>
          <w:szCs w:val="14"/>
        </w:rPr>
        <w:br/>
      </w:r>
      <w:r>
        <w:rPr>
          <w:rFonts w:ascii="Courier New" w:hAnsi="Courier New" w:cs="Courier New"/>
          <w:b/>
          <w:bCs/>
          <w:color w:val="666666"/>
          <w:sz w:val="27"/>
          <w:szCs w:val="27"/>
          <w:bdr w:val="none" w:sz="0" w:space="0" w:color="auto" w:frame="1"/>
        </w:rPr>
        <w:t>/src/.../SensorTest.java</w:t>
      </w:r>
      <w:r>
        <w:rPr>
          <w:rFonts w:ascii="Courier New" w:hAnsi="Courier New" w:cs="Courier New"/>
          <w:color w:val="666666"/>
          <w:sz w:val="14"/>
          <w:szCs w:val="14"/>
          <w:bdr w:val="none" w:sz="0" w:space="0" w:color="auto" w:frame="1"/>
        </w:rPr>
        <w:br/>
      </w:r>
      <w:r>
        <w:rPr>
          <w:rFonts w:ascii="Courier New" w:hAnsi="Courier New" w:cs="Courier New"/>
          <w:color w:val="666666"/>
          <w:sz w:val="14"/>
          <w:szCs w:val="14"/>
          <w:bdr w:val="none" w:sz="0" w:space="0" w:color="auto" w:frame="1"/>
        </w:rPr>
        <w:br/>
      </w:r>
    </w:p>
    <w:p w:rsidR="004C156D" w:rsidRDefault="004C156D" w:rsidP="004C156D">
      <w:pPr>
        <w:shd w:val="clear" w:color="auto" w:fill="F4F4F4"/>
        <w:spacing w:line="207" w:lineRule="atLeast"/>
        <w:rPr>
          <w:rFonts w:ascii="dotum" w:hAnsi="dotum" w:hint="eastAsia"/>
          <w:color w:val="666666"/>
          <w:sz w:val="14"/>
          <w:szCs w:val="14"/>
        </w:rPr>
      </w:pPr>
      <w:r>
        <w:rPr>
          <w:rFonts w:ascii="Courier New" w:hAnsi="Courier New" w:cs="Courier New"/>
          <w:color w:val="666666"/>
          <w:sz w:val="14"/>
          <w:szCs w:val="14"/>
          <w:bdr w:val="none" w:sz="0" w:space="0" w:color="auto" w:frame="1"/>
        </w:rPr>
        <w: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public class SensorTest extends Activity {</w:t>
      </w:r>
      <w:r>
        <w:rPr>
          <w:rFonts w:ascii="Courier New" w:hAnsi="Courier New" w:cs="Courier New"/>
          <w:color w:val="666666"/>
          <w:sz w:val="14"/>
          <w:szCs w:val="14"/>
        </w:rPr>
        <w:br/>
      </w:r>
      <w:r>
        <w:rPr>
          <w:rFonts w:ascii="Courier New" w:hAnsi="Courier New" w:cs="Courier New"/>
          <w:color w:val="FF0000"/>
          <w:sz w:val="14"/>
          <w:szCs w:val="14"/>
          <w:bdr w:val="none" w:sz="0" w:space="0" w:color="auto" w:frame="1"/>
        </w:rPr>
        <w:t>    SensorManager sm;</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SensorEventListener accL;</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SensorEventListener oriL;   </w:t>
      </w:r>
      <w:r>
        <w:rPr>
          <w:rStyle w:val="apple-converted-space"/>
          <w:rFonts w:ascii="Courier New" w:hAnsi="Courier New" w:cs="Courier New"/>
          <w:color w:val="FF0000"/>
          <w:sz w:val="14"/>
          <w:szCs w:val="14"/>
          <w:bdr w:val="none" w:sz="0" w:space="0" w:color="auto" w:frame="1"/>
        </w:rPr>
        <w:t> </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Sensor oriSensor;</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Sensor accSensor;</w:t>
      </w:r>
      <w:r>
        <w:rPr>
          <w:rFonts w:ascii="Courier New" w:hAnsi="Courier New" w:cs="Courier New"/>
          <w:color w:val="FF0000"/>
          <w:sz w:val="14"/>
          <w:szCs w:val="14"/>
        </w:rPr>
        <w:br/>
      </w:r>
      <w:r>
        <w:rPr>
          <w:rFonts w:ascii="Courier New" w:hAnsi="Courier New" w:cs="Courier New"/>
          <w:color w:val="666666"/>
          <w:sz w:val="14"/>
          <w:szCs w:val="14"/>
          <w:bdr w:val="none" w:sz="0" w:space="0" w:color="auto" w:frame="1"/>
        </w:rPr>
        <w:t>    TextView ax, ay, az;</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TextView ox, oy, oz;</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lastRenderedPageBreak/>
        <w:t>   </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@Override</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public void onCreate(Bundle savedInstanceState)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super.onCreate(savedInstanceState);</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setContentView(R.layout.main);</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FF0000"/>
          <w:sz w:val="14"/>
          <w:szCs w:val="14"/>
          <w:bdr w:val="none" w:sz="0" w:space="0" w:color="auto" w:frame="1"/>
        </w:rPr>
        <w:t xml:space="preserve">      sm = (SensorManager)getSystemService(SENSOR_SERVICE);    // SensorManager </w:t>
      </w:r>
      <w:r>
        <w:rPr>
          <w:rFonts w:ascii="Courier New" w:hAnsi="Courier New" w:cs="Courier New"/>
          <w:color w:val="FF0000"/>
          <w:sz w:val="14"/>
          <w:szCs w:val="14"/>
          <w:bdr w:val="none" w:sz="0" w:space="0" w:color="auto" w:frame="1"/>
        </w:rPr>
        <w:t>인스턴스를</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가져옴</w:t>
      </w:r>
      <w:r>
        <w:rPr>
          <w:rFonts w:ascii="Courier New" w:hAnsi="Courier New" w:cs="Courier New"/>
          <w:color w:val="FF0000"/>
          <w:sz w:val="14"/>
          <w:szCs w:val="14"/>
          <w:bdr w:val="none" w:sz="0" w:space="0" w:color="auto" w:frame="1"/>
        </w:rPr>
        <w:t xml:space="preserve">           </w:t>
      </w:r>
      <w:r>
        <w:rPr>
          <w:rStyle w:val="apple-converted-space"/>
          <w:rFonts w:ascii="Courier New" w:hAnsi="Courier New" w:cs="Courier New"/>
          <w:color w:val="FF0000"/>
          <w:sz w:val="14"/>
          <w:szCs w:val="14"/>
          <w:bdr w:val="none" w:sz="0" w:space="0" w:color="auto" w:frame="1"/>
        </w:rPr>
        <w:t> </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xml:space="preserve">        oriSensor = sm.getDefaultSensor(Sensor.TYPE_ORIENTATION);    // </w:t>
      </w:r>
      <w:r>
        <w:rPr>
          <w:rFonts w:ascii="Courier New" w:hAnsi="Courier New" w:cs="Courier New"/>
          <w:color w:val="FF0000"/>
          <w:sz w:val="14"/>
          <w:szCs w:val="14"/>
          <w:bdr w:val="none" w:sz="0" w:space="0" w:color="auto" w:frame="1"/>
        </w:rPr>
        <w:t>방향</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센서</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xml:space="preserve">        accSensor = sm.getDefaultSensor(Sensor.TYPE_ACCELEROMETER);    // </w:t>
      </w:r>
      <w:r>
        <w:rPr>
          <w:rFonts w:ascii="Courier New" w:hAnsi="Courier New" w:cs="Courier New"/>
          <w:color w:val="FF0000"/>
          <w:sz w:val="14"/>
          <w:szCs w:val="14"/>
          <w:bdr w:val="none" w:sz="0" w:space="0" w:color="auto" w:frame="1"/>
        </w:rPr>
        <w:t>가속도</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센서</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xml:space="preserve">        oriL = new oriListener();        // </w:t>
      </w:r>
      <w:r>
        <w:rPr>
          <w:rFonts w:ascii="Courier New" w:hAnsi="Courier New" w:cs="Courier New"/>
          <w:color w:val="FF0000"/>
          <w:sz w:val="14"/>
          <w:szCs w:val="14"/>
          <w:bdr w:val="none" w:sz="0" w:space="0" w:color="auto" w:frame="1"/>
        </w:rPr>
        <w:t>방향</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센서</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리스너</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인스턴스</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xml:space="preserve">        accL = new accListener();       // </w:t>
      </w:r>
      <w:r>
        <w:rPr>
          <w:rFonts w:ascii="Courier New" w:hAnsi="Courier New" w:cs="Courier New"/>
          <w:color w:val="FF0000"/>
          <w:sz w:val="14"/>
          <w:szCs w:val="14"/>
          <w:bdr w:val="none" w:sz="0" w:space="0" w:color="auto" w:frame="1"/>
        </w:rPr>
        <w:t>가속도</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센서</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리스너</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인스턴스</w:t>
      </w:r>
      <w:r>
        <w:rPr>
          <w:rFonts w:ascii="Courier New" w:hAnsi="Courier New" w:cs="Courier New"/>
          <w:color w:val="FF0000"/>
          <w:sz w:val="14"/>
          <w:szCs w:val="14"/>
        </w:rPr>
        <w:br/>
      </w:r>
      <w:r>
        <w:rPr>
          <w:rFonts w:ascii="Courier New" w:hAnsi="Courier New" w:cs="Courier New"/>
          <w:color w:val="666666"/>
          <w:sz w:val="14"/>
          <w:szCs w:val="14"/>
          <w:bdr w:val="none" w:sz="0" w:space="0" w:color="auto" w:frame="1"/>
        </w:rPr>
        <w:t>        ax = (TextView)findViewById(R.id.acc_x);</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ay = (TextView)findViewById(R.id.acc_y);</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az = (TextView)findViewById(R.id.acc_z);</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ox = (TextView)findViewById(R.id.ori_x);</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oy = (TextView)findViewById(R.id.ori_y);</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oz = (TextView)findViewById(R.id.ori_z);</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@Override</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public void onResume()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super.onResume();</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FF0000"/>
          <w:sz w:val="14"/>
          <w:szCs w:val="14"/>
          <w:bdr w:val="none" w:sz="0" w:space="0" w:color="auto" w:frame="1"/>
        </w:rPr>
        <w:t xml:space="preserve">        sm.registerListener(accL, accSensor, SensorManager.SENSOR_DELAY_NORMAL);    // </w:t>
      </w:r>
      <w:r>
        <w:rPr>
          <w:rFonts w:ascii="Courier New" w:hAnsi="Courier New" w:cs="Courier New"/>
          <w:color w:val="FF0000"/>
          <w:sz w:val="14"/>
          <w:szCs w:val="14"/>
          <w:bdr w:val="none" w:sz="0" w:space="0" w:color="auto" w:frame="1"/>
        </w:rPr>
        <w:t>가속도</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센서</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리스너</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오브젝트를</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등록</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xml:space="preserve">        sm.registerListener(oriL, oriSensor, SensorManager.SENSOR_DELAY_NORMAL);    // </w:t>
      </w:r>
      <w:r>
        <w:rPr>
          <w:rFonts w:ascii="Courier New" w:hAnsi="Courier New" w:cs="Courier New"/>
          <w:color w:val="FF0000"/>
          <w:sz w:val="14"/>
          <w:szCs w:val="14"/>
          <w:bdr w:val="none" w:sz="0" w:space="0" w:color="auto" w:frame="1"/>
        </w:rPr>
        <w:t>방향</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센서</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리스너</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오브젝트를</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등록</w:t>
      </w:r>
      <w:r>
        <w:rPr>
          <w:rFonts w:ascii="Courier New" w:hAnsi="Courier New" w:cs="Courier New"/>
          <w:color w:val="FF0000"/>
          <w:sz w:val="14"/>
          <w:szCs w:val="14"/>
        </w:rPr>
        <w:br/>
      </w:r>
      <w:r>
        <w:rPr>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@Override</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public void onPause()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super.onPause();</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FF0000"/>
          <w:sz w:val="14"/>
          <w:szCs w:val="14"/>
          <w:bdr w:val="none" w:sz="0" w:space="0" w:color="auto" w:frame="1"/>
        </w:rPr>
        <w:t>       sm.unregisterListener(oriL);    // unregister acceleration listener</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sm.unregisterListener(accL);    // unregister orientation listener</w:t>
      </w:r>
      <w:r>
        <w:rPr>
          <w:rFonts w:ascii="Courier New" w:hAnsi="Courier New" w:cs="Courier New"/>
          <w:color w:val="FF0000"/>
          <w:sz w:val="14"/>
          <w:szCs w:val="14"/>
        </w:rPr>
        <w:br/>
      </w:r>
      <w:r>
        <w:rPr>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FF0000"/>
          <w:sz w:val="14"/>
          <w:szCs w:val="14"/>
          <w:bdr w:val="none" w:sz="0" w:space="0" w:color="auto" w:frame="1"/>
        </w:rPr>
        <w:t>    private class accListener implements SensorEventListener {</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xml:space="preserve">        public void onSensorChanged(SensorEvent event) {  // </w:t>
      </w:r>
      <w:r>
        <w:rPr>
          <w:rFonts w:ascii="Courier New" w:hAnsi="Courier New" w:cs="Courier New"/>
          <w:color w:val="FF0000"/>
          <w:sz w:val="14"/>
          <w:szCs w:val="14"/>
          <w:bdr w:val="none" w:sz="0" w:space="0" w:color="auto" w:frame="1"/>
        </w:rPr>
        <w:t>가속도</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센서</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값이</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바뀔때마다</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호출됨</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ax.setText(Float.toString(event.values[0]));</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ay.setText(Float.toString(event.values[1]));</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az.setText(Float.toString(event.values[2]));</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Log.i("SENSOR", "Acceleration changed.");</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Log.i("SENSOR", "  Acceleration X: " + event.values[0]</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 ", Acceleration Y: " + event.values[1]</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 ", Acceleration Z: " + event.values[2]);</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w:t>
      </w:r>
      <w:r>
        <w:rPr>
          <w:rStyle w:val="apple-converted-space"/>
          <w:rFonts w:ascii="Courier New" w:hAnsi="Courier New" w:cs="Courier New"/>
          <w:color w:val="FF0000"/>
          <w:sz w:val="14"/>
          <w:szCs w:val="14"/>
          <w:bdr w:val="none" w:sz="0" w:space="0" w:color="auto" w:frame="1"/>
        </w:rPr>
        <w:t> </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public void onAccuracyChanged(Sensor sensor, int accuracy) {   </w:t>
      </w:r>
      <w:r>
        <w:rPr>
          <w:rStyle w:val="apple-converted-space"/>
          <w:rFonts w:ascii="Courier New" w:hAnsi="Courier New" w:cs="Courier New"/>
          <w:color w:val="FF0000"/>
          <w:sz w:val="14"/>
          <w:szCs w:val="14"/>
          <w:bdr w:val="none" w:sz="0" w:space="0" w:color="auto" w:frame="1"/>
        </w:rPr>
        <w:t> </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       </w:t>
      </w:r>
      <w:r>
        <w:rPr>
          <w:rStyle w:val="apple-converted-space"/>
          <w:rFonts w:ascii="Courier New" w:hAnsi="Courier New" w:cs="Courier New"/>
          <w:color w:val="FF0000"/>
          <w:sz w:val="14"/>
          <w:szCs w:val="14"/>
          <w:bdr w:val="none" w:sz="0" w:space="0" w:color="auto" w:frame="1"/>
        </w:rPr>
        <w:t> </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w:t>
      </w:r>
      <w:r>
        <w:rPr>
          <w:rStyle w:val="apple-converted-space"/>
          <w:rFonts w:ascii="Courier New" w:hAnsi="Courier New" w:cs="Courier New"/>
          <w:color w:val="FF0000"/>
          <w:sz w:val="14"/>
          <w:szCs w:val="14"/>
          <w:bdr w:val="none" w:sz="0" w:space="0" w:color="auto" w:frame="1"/>
        </w:rPr>
        <w:t> </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private class oriListener implements SensorEventListener {</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xml:space="preserve">        public void onSensorChanged(SensorEvent event) {  // </w:t>
      </w:r>
      <w:r>
        <w:rPr>
          <w:rFonts w:ascii="Courier New" w:hAnsi="Courier New" w:cs="Courier New"/>
          <w:color w:val="FF0000"/>
          <w:sz w:val="14"/>
          <w:szCs w:val="14"/>
          <w:bdr w:val="none" w:sz="0" w:space="0" w:color="auto" w:frame="1"/>
        </w:rPr>
        <w:t>방향</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센서</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값이</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바뀔때마다</w:t>
      </w:r>
      <w:r>
        <w:rPr>
          <w:rFonts w:ascii="Courier New" w:hAnsi="Courier New" w:cs="Courier New"/>
          <w:color w:val="FF0000"/>
          <w:sz w:val="14"/>
          <w:szCs w:val="14"/>
          <w:bdr w:val="none" w:sz="0" w:space="0" w:color="auto" w:frame="1"/>
        </w:rPr>
        <w:t xml:space="preserve"> </w:t>
      </w:r>
      <w:r>
        <w:rPr>
          <w:rFonts w:ascii="Courier New" w:hAnsi="Courier New" w:cs="Courier New"/>
          <w:color w:val="FF0000"/>
          <w:sz w:val="14"/>
          <w:szCs w:val="14"/>
          <w:bdr w:val="none" w:sz="0" w:space="0" w:color="auto" w:frame="1"/>
        </w:rPr>
        <w:t>호출됨</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ox.setText(Float.toString(event.values[0]));</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oy.setText(Float.toString(event.values[1]));</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oz.setText(Float.toString(event.values[2]));</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Log.i("SENSOR", "Orientation changed.");</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Log.i("SENSOR", "  Orientation X: " + event.values[0]</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 ", Orientation Y: " + event.values[1]</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 ", Orientation Z: " + event.values[2]);</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w:t>
      </w:r>
      <w:r>
        <w:rPr>
          <w:rStyle w:val="apple-converted-space"/>
          <w:rFonts w:ascii="Courier New" w:hAnsi="Courier New" w:cs="Courier New"/>
          <w:color w:val="FF0000"/>
          <w:sz w:val="14"/>
          <w:szCs w:val="14"/>
          <w:bdr w:val="none" w:sz="0" w:space="0" w:color="auto" w:frame="1"/>
        </w:rPr>
        <w:t> </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lastRenderedPageBreak/>
        <w:t>        public void onAccuracyChanged(Sensor sensor, int accuracy) {</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w:t>
      </w:r>
      <w:r>
        <w:rPr>
          <w:rStyle w:val="apple-converted-space"/>
          <w:rFonts w:ascii="Courier New" w:hAnsi="Courier New" w:cs="Courier New"/>
          <w:color w:val="FF0000"/>
          <w:sz w:val="14"/>
          <w:szCs w:val="14"/>
          <w:bdr w:val="none" w:sz="0" w:space="0" w:color="auto" w:frame="1"/>
        </w:rPr>
        <w:t> </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w:t>
      </w:r>
      <w:r>
        <w:rPr>
          <w:rFonts w:ascii="Courier New" w:hAnsi="Courier New" w:cs="Courier New"/>
          <w:color w:val="FF0000"/>
          <w:sz w:val="14"/>
          <w:szCs w:val="14"/>
        </w:rPr>
        <w:br/>
      </w:r>
      <w:r>
        <w:rPr>
          <w:rFonts w:ascii="Courier New" w:hAnsi="Courier New" w:cs="Courier New"/>
          <w:color w:val="FF0000"/>
          <w:sz w:val="14"/>
          <w:szCs w:val="14"/>
          <w:bdr w:val="none" w:sz="0" w:space="0" w:color="auto" w:frame="1"/>
        </w:rPr>
        <w:t>    }</w:t>
      </w:r>
      <w:r>
        <w:rPr>
          <w:rFonts w:ascii="Courier New" w:hAnsi="Courier New" w:cs="Courier New"/>
          <w:color w:val="FF0000"/>
          <w:sz w:val="14"/>
          <w:szCs w:val="14"/>
        </w:rPr>
        <w:br/>
      </w:r>
      <w:r>
        <w:rPr>
          <w:rFonts w:ascii="Courier New" w:hAnsi="Courier New" w:cs="Courier New"/>
          <w:color w:val="000000"/>
          <w:sz w:val="14"/>
          <w:szCs w:val="14"/>
          <w:bdr w:val="none" w:sz="0" w:space="0" w:color="auto" w:frame="1"/>
        </w:rPr>
        <w:t>}</w:t>
      </w:r>
      <w:r>
        <w:rPr>
          <w:rFonts w:ascii="Courier New" w:hAnsi="Courier New" w:cs="Courier New"/>
          <w:color w:val="000000"/>
          <w:sz w:val="14"/>
          <w:szCs w:val="14"/>
        </w:rPr>
        <w:br/>
      </w:r>
      <w:r>
        <w:rPr>
          <w:rFonts w:ascii="Courier New" w:hAnsi="Courier New" w:cs="Courier New"/>
          <w:color w:val="666666"/>
          <w:sz w:val="14"/>
          <w:szCs w:val="14"/>
          <w:bdr w:val="none" w:sz="0" w:space="0" w:color="auto" w:frame="1"/>
        </w:rPr>
        <w:br/>
      </w:r>
    </w:p>
    <w:p w:rsidR="004C156D" w:rsidRDefault="004C156D" w:rsidP="004C156D">
      <w:pPr>
        <w:spacing w:line="207" w:lineRule="atLeast"/>
        <w:rPr>
          <w:rFonts w:ascii="dotum" w:hAnsi="dotum" w:hint="eastAsia"/>
          <w:color w:val="666666"/>
          <w:sz w:val="14"/>
          <w:szCs w:val="14"/>
        </w:rPr>
      </w:pPr>
      <w:r>
        <w:rPr>
          <w:rFonts w:ascii="dotum" w:hAnsi="dotum"/>
          <w:color w:val="666666"/>
          <w:sz w:val="14"/>
          <w:szCs w:val="14"/>
        </w:rPr>
        <w:br/>
      </w:r>
      <w:r>
        <w:rPr>
          <w:rFonts w:ascii="dotum" w:hAnsi="dotum"/>
          <w:color w:val="666666"/>
          <w:sz w:val="14"/>
          <w:szCs w:val="14"/>
        </w:rPr>
        <w:br/>
      </w:r>
      <w:r>
        <w:rPr>
          <w:rFonts w:ascii="Courier New" w:hAnsi="Courier New" w:cs="Courier New"/>
          <w:color w:val="666666"/>
          <w:sz w:val="14"/>
          <w:szCs w:val="14"/>
          <w:bdr w:val="none" w:sz="0" w:space="0" w:color="auto" w:frame="1"/>
        </w:rPr>
        <w:br/>
      </w:r>
      <w:r>
        <w:rPr>
          <w:rFonts w:ascii="Courier New" w:hAnsi="Courier New" w:cs="Courier New"/>
          <w:b/>
          <w:bCs/>
          <w:color w:val="666666"/>
          <w:sz w:val="27"/>
          <w:szCs w:val="27"/>
          <w:bdr w:val="none" w:sz="0" w:space="0" w:color="auto" w:frame="1"/>
        </w:rPr>
        <w:t>/res/layout/main.xml</w:t>
      </w:r>
      <w:r>
        <w:rPr>
          <w:rFonts w:ascii="dotum" w:hAnsi="dotum"/>
          <w:color w:val="666666"/>
          <w:sz w:val="14"/>
          <w:szCs w:val="14"/>
        </w:rPr>
        <w:br/>
      </w:r>
    </w:p>
    <w:p w:rsidR="004C156D" w:rsidRDefault="004C156D" w:rsidP="004C156D">
      <w:pPr>
        <w:shd w:val="clear" w:color="auto" w:fill="F4F4F4"/>
        <w:spacing w:line="207" w:lineRule="atLeast"/>
        <w:rPr>
          <w:rFonts w:ascii="dotum" w:hAnsi="dotum" w:hint="eastAsia"/>
          <w:color w:val="666666"/>
          <w:sz w:val="14"/>
          <w:szCs w:val="14"/>
        </w:rPr>
      </w:pPr>
      <w:r>
        <w:rPr>
          <w:rFonts w:ascii="Courier New" w:hAnsi="Courier New" w:cs="Courier New"/>
          <w:color w:val="666666"/>
          <w:sz w:val="14"/>
          <w:szCs w:val="14"/>
          <w:bdr w:val="none" w:sz="0" w:space="0" w:color="auto" w:frame="1"/>
        </w:rPr>
        <w:t>&lt;?xml version="1.0" encoding="utf-8"?&gt;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&lt;LinearLayout xmlns:android="http://schemas.android.com/apk/res/android"</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android:orientation="vertical"</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android:layout_width="fill_parent"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android:layout_height="fill_parent"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&gt;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&lt;TextView  android:text="Sensor Values" android:gravity="center" android:textSize="18sp"</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android:layout_width="fill_parent" android:layout_height="wrap_content" /&gt;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&lt;LinearLayout android:orientation="horizontal"</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android:layout_width="fill_parent"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android:layout_height="wrap_content" &gt;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&lt;TextView android:text="Acceleration(X-axis): "</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android:layout_width="wrap_content"</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android:layout_height="wrap_content" /&gt;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&lt;TextView android:id="@+id/acc_x"</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android:layout_width="fill_parent"</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android:layout_height="wrap_content" /&gt;   </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&lt;/LinearLayout&gt;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&lt;LinearLayout android:orientation="horizontal"</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android:layout_width="fill_parent"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android:layout_height="wrap_content" &gt;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&lt;TextView android:text="Acceleration(Y-axis): "</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android:layout_width="wrap_content"</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android:layout_height="wrap_content" /&gt;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&lt;TextView android:id="@+id/acc_y"</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android:layout_width="fill_parent"</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android:layout_height="wrap_content" /&gt;   </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&lt;/LinearLayout&gt;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&lt;LinearLayout android:orientation="horizontal"</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android:layout_width="fill_parent"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android:layout_height="wrap_content" &gt;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&lt;TextView android:text="Acceleration(Z-axis): "</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android:layout_width="wrap_content"</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android:layout_height="wrap_content" /&gt;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&lt;TextView android:id="@+id/acc_z"</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android:layout_width="fill_parent"</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android:layout_height="wrap_content" /&gt;   </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&lt;/LinearLayout&gt;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&lt;View android:layout_width="fill_parent" android:layout_height="4dp" android:background="#ff0000" /&gt;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&lt;LinearLayout android:orientation="horizontal"</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android:layout_width="fill_parent"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android:layout_height="wrap_content" &gt;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&lt;TextView android:text="Orientation(X-axis): "</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android:layout_width="wrap_content"</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android:layout_height="wrap_content" /&gt;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&lt;TextView android:id="@+id/ori_x"</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android:layout_width="fill_parent"</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android:layout_height="wrap_content" /&gt;   </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&lt;/LinearLayout&gt;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&lt;LinearLayout android:orientation="horizontal"</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android:layout_width="fill_parent"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android:layout_height="wrap_content" &gt;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&lt;TextView android:text="Orientation(Y-axis): "</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lastRenderedPageBreak/>
        <w:t>            android:layout_width="wrap_content"</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android:layout_height="wrap_content" /&gt;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&lt;TextView android:id="@+id/ori_y"</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android:layout_width="fill_parent"</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android:layout_height="wrap_content" /&gt;   </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&lt;/LinearLayout&gt;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&lt;LinearLayout android:orientation="horizontal"</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android:layout_width="fill_parent"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android:layout_height="wrap_content" &gt;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&lt;TextView android:text="Orientation(Z-axis): "</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android:layout_width="wrap_content"</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android:layout_height="wrap_content" /&gt;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&lt;TextView android:id="@+id/ori_z"</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android:layout_width="fill_parent"</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android:layout_height="wrap_content" /&gt;   </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&lt;/LinearLayout&gt;</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   </w:t>
      </w:r>
      <w:r>
        <w:rPr>
          <w:rStyle w:val="apple-converted-space"/>
          <w:rFonts w:ascii="Courier New" w:hAnsi="Courier New" w:cs="Courier New"/>
          <w:color w:val="666666"/>
          <w:sz w:val="14"/>
          <w:szCs w:val="14"/>
          <w:bdr w:val="none" w:sz="0" w:space="0" w:color="auto" w:frame="1"/>
        </w:rPr>
        <w:t> </w:t>
      </w:r>
      <w:r>
        <w:rPr>
          <w:rFonts w:ascii="Courier New" w:hAnsi="Courier New" w:cs="Courier New"/>
          <w:color w:val="666666"/>
          <w:sz w:val="14"/>
          <w:szCs w:val="14"/>
        </w:rPr>
        <w:br/>
      </w:r>
      <w:r>
        <w:rPr>
          <w:rFonts w:ascii="Courier New" w:hAnsi="Courier New" w:cs="Courier New"/>
          <w:color w:val="666666"/>
          <w:sz w:val="14"/>
          <w:szCs w:val="14"/>
          <w:bdr w:val="none" w:sz="0" w:space="0" w:color="auto" w:frame="1"/>
        </w:rPr>
        <w:t>&lt;/LinearLayout&gt;</w:t>
      </w:r>
    </w:p>
    <w:p w:rsidR="004C156D" w:rsidRPr="004C156D" w:rsidRDefault="004C156D" w:rsidP="0062704D">
      <w:pPr>
        <w:pStyle w:val="aa"/>
        <w:ind w:leftChars="0" w:left="720"/>
      </w:pPr>
    </w:p>
    <w:p w:rsidR="00BE2897" w:rsidRDefault="00153F68" w:rsidP="0062704D">
      <w:pPr>
        <w:pStyle w:val="aa"/>
        <w:ind w:leftChars="0" w:left="720"/>
      </w:pPr>
      <w:hyperlink r:id="rId227" w:history="1">
        <w:r w:rsidR="004C156D">
          <w:rPr>
            <w:rStyle w:val="a4"/>
          </w:rPr>
          <w:t>http://techblog.textcube.com/164</w:t>
        </w:r>
      </w:hyperlink>
    </w:p>
    <w:p w:rsidR="008450E5" w:rsidRDefault="00BE2897">
      <w:pPr>
        <w:widowControl/>
        <w:wordWrap/>
        <w:autoSpaceDE/>
        <w:autoSpaceDN/>
        <w:jc w:val="left"/>
      </w:pPr>
      <w:r>
        <w:br w:type="page"/>
      </w:r>
    </w:p>
    <w:p w:rsidR="0003206B" w:rsidRDefault="00BE2897" w:rsidP="0062704D">
      <w:pPr>
        <w:pStyle w:val="aa"/>
        <w:ind w:leftChars="0" w:left="720"/>
        <w:rPr>
          <w:b/>
        </w:rPr>
      </w:pPr>
      <w:r>
        <w:rPr>
          <w:rFonts w:hint="eastAsia"/>
          <w:b/>
        </w:rPr>
        <w:lastRenderedPageBreak/>
        <w:t>안드로이드 좋은곳</w:t>
      </w:r>
    </w:p>
    <w:p w:rsidR="00BE2897" w:rsidRDefault="00153F68" w:rsidP="0062704D">
      <w:pPr>
        <w:pStyle w:val="aa"/>
        <w:ind w:leftChars="0" w:left="720"/>
      </w:pPr>
      <w:hyperlink r:id="rId228" w:history="1">
        <w:r w:rsidR="00BE2897">
          <w:rPr>
            <w:rStyle w:val="a4"/>
          </w:rPr>
          <w:t>http://tigerwoods.tistory.com/20</w:t>
        </w:r>
      </w:hyperlink>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rPr>
          <w:rFonts w:ascii="돋움" w:eastAsia="돋움" w:hAnsi="돋움"/>
          <w:color w:val="3E3E3E"/>
          <w:sz w:val="14"/>
          <w:szCs w:val="14"/>
        </w:rPr>
      </w:pPr>
      <w:r>
        <w:rPr>
          <w:rStyle w:val="a8"/>
          <w:rFonts w:ascii="돋움" w:eastAsia="돋움" w:hAnsi="돋움" w:hint="eastAsia"/>
          <w:color w:val="3E3E3E"/>
          <w:sz w:val="28"/>
          <w:szCs w:val="28"/>
          <w:bdr w:val="none" w:sz="0" w:space="0" w:color="auto" w:frame="1"/>
        </w:rPr>
        <w:t>1. Activity의 4가지 주요 상태 (4 essential states of Activity)</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Style w:val="a8"/>
          <w:rFonts w:ascii="돋움" w:eastAsia="돋움" w:hAnsi="돋움" w:hint="eastAsia"/>
          <w:color w:val="3E3E3E"/>
          <w:sz w:val="20"/>
          <w:szCs w:val="20"/>
          <w:bdr w:val="none" w:sz="0" w:space="0" w:color="auto" w:frame="1"/>
        </w:rPr>
        <w:t>Active/Running 상태</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Activity A가 화면의 가장 앞(foreground)에 있어 사용자가 직접 볼 수 있고, 포커스를 가지고 있는 상태.</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다시 말하자면 입/출력이 가능한 상태.</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noProof/>
          <w:color w:val="3E3E3E"/>
          <w:sz w:val="14"/>
          <w:szCs w:val="14"/>
        </w:rPr>
        <w:drawing>
          <wp:inline distT="0" distB="0" distL="0" distR="0">
            <wp:extent cx="1492250" cy="2194560"/>
            <wp:effectExtent l="19050" t="0" r="0" b="0"/>
            <wp:docPr id="94" name="그림 13" descr="http://cfile3.uf.tistory.com/image/156FD1024BA35AC15620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3.uf.tistory.com/image/156FD1024BA35AC15620DB"/>
                    <pic:cNvPicPr>
                      <a:picLocks noChangeAspect="1" noChangeArrowheads="1"/>
                    </pic:cNvPicPr>
                  </pic:nvPicPr>
                  <pic:blipFill>
                    <a:blip r:embed="rId229"/>
                    <a:srcRect/>
                    <a:stretch>
                      <a:fillRect/>
                    </a:stretch>
                  </pic:blipFill>
                  <pic:spPr bwMode="auto">
                    <a:xfrm>
                      <a:off x="0" y="0"/>
                      <a:ext cx="1492250" cy="2194560"/>
                    </a:xfrm>
                    <a:prstGeom prst="rect">
                      <a:avLst/>
                    </a:prstGeom>
                    <a:noFill/>
                    <a:ln w="9525">
                      <a:noFill/>
                      <a:miter lim="800000"/>
                      <a:headEnd/>
                      <a:tailEnd/>
                    </a:ln>
                  </pic:spPr>
                </pic:pic>
              </a:graphicData>
            </a:graphic>
          </wp:inline>
        </w:drawing>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Style w:val="a8"/>
          <w:rFonts w:ascii="돋움" w:eastAsia="돋움" w:hAnsi="돋움" w:hint="eastAsia"/>
          <w:color w:val="3E3E3E"/>
          <w:sz w:val="20"/>
          <w:szCs w:val="20"/>
          <w:bdr w:val="none" w:sz="0" w:space="0" w:color="auto" w:frame="1"/>
        </w:rPr>
        <w:t>Pause 상태</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Active상태의 activity A가 화면의 foreground를 새로 점유한 activity N에게 포커스를 잃었지만 아직은 A의 일부가 보이는 상태 (foreground를 획득한 activity N이 화면 전체를 사용하지 않거나, 반투명하게 구현 되어 있을 때).</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noProof/>
          <w:color w:val="3E3E3E"/>
          <w:sz w:val="14"/>
          <w:szCs w:val="14"/>
        </w:rPr>
        <w:drawing>
          <wp:inline distT="0" distB="0" distL="0" distR="0">
            <wp:extent cx="1492250" cy="2194560"/>
            <wp:effectExtent l="19050" t="0" r="0" b="0"/>
            <wp:docPr id="93" name="그림 14" descr="http://cfile24.uf.tistory.com/image/1372C50B4BA35AC28D5B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cfile24.uf.tistory.com/image/1372C50B4BA35AC28D5BD1"/>
                    <pic:cNvPicPr>
                      <a:picLocks noChangeAspect="1" noChangeArrowheads="1"/>
                    </pic:cNvPicPr>
                  </pic:nvPicPr>
                  <pic:blipFill>
                    <a:blip r:embed="rId230"/>
                    <a:srcRect/>
                    <a:stretch>
                      <a:fillRect/>
                    </a:stretch>
                  </pic:blipFill>
                  <pic:spPr bwMode="auto">
                    <a:xfrm>
                      <a:off x="0" y="0"/>
                      <a:ext cx="1492250" cy="2194560"/>
                    </a:xfrm>
                    <a:prstGeom prst="rect">
                      <a:avLst/>
                    </a:prstGeom>
                    <a:noFill/>
                    <a:ln w="9525">
                      <a:noFill/>
                      <a:miter lim="800000"/>
                      <a:headEnd/>
                      <a:tailEnd/>
                    </a:ln>
                  </pic:spPr>
                </pic:pic>
              </a:graphicData>
            </a:graphic>
          </wp:inline>
        </w:drawing>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Style w:val="a8"/>
          <w:rFonts w:ascii="돋움" w:eastAsia="돋움" w:hAnsi="돋움" w:hint="eastAsia"/>
          <w:color w:val="3E3E3E"/>
          <w:sz w:val="20"/>
          <w:szCs w:val="20"/>
          <w:bdr w:val="none" w:sz="0" w:space="0" w:color="auto" w:frame="1"/>
        </w:rPr>
        <w:t>Stop 상태</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Active/Pause상태의 activity A가 full-screen크기의 activity N에게 화면 foreground를 선점 당한 상태.</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noProof/>
          <w:color w:val="3E3E3E"/>
          <w:sz w:val="14"/>
          <w:szCs w:val="14"/>
        </w:rPr>
        <w:lastRenderedPageBreak/>
        <w:drawing>
          <wp:inline distT="0" distB="0" distL="0" distR="0">
            <wp:extent cx="1492250" cy="2194560"/>
            <wp:effectExtent l="19050" t="0" r="0" b="0"/>
            <wp:docPr id="92" name="그림 15" descr="http://cfile3.uf.tistory.com/image/2034860D4BA35AC20515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file3.uf.tistory.com/image/2034860D4BA35AC205159C"/>
                    <pic:cNvPicPr>
                      <a:picLocks noChangeAspect="1" noChangeArrowheads="1"/>
                    </pic:cNvPicPr>
                  </pic:nvPicPr>
                  <pic:blipFill>
                    <a:blip r:embed="rId231"/>
                    <a:srcRect/>
                    <a:stretch>
                      <a:fillRect/>
                    </a:stretch>
                  </pic:blipFill>
                  <pic:spPr bwMode="auto">
                    <a:xfrm>
                      <a:off x="0" y="0"/>
                      <a:ext cx="1492250" cy="2194560"/>
                    </a:xfrm>
                    <a:prstGeom prst="rect">
                      <a:avLst/>
                    </a:prstGeom>
                    <a:noFill/>
                    <a:ln w="9525">
                      <a:noFill/>
                      <a:miter lim="800000"/>
                      <a:headEnd/>
                      <a:tailEnd/>
                    </a:ln>
                  </pic:spPr>
                </pic:pic>
              </a:graphicData>
            </a:graphic>
          </wp:inline>
        </w:drawing>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Style w:val="a8"/>
          <w:rFonts w:ascii="돋움" w:eastAsia="돋움" w:hAnsi="돋움" w:hint="eastAsia"/>
          <w:color w:val="3E3E3E"/>
          <w:sz w:val="20"/>
          <w:szCs w:val="20"/>
          <w:bdr w:val="none" w:sz="0" w:space="0" w:color="auto" w:frame="1"/>
        </w:rPr>
        <w:t>Killed (Dead) 상태</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Activity A가 생성되지도 않았거나 생성 후 소멸된 상태.</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rPr>
          <w:rFonts w:ascii="돋움" w:eastAsia="돋움" w:hAnsi="돋움"/>
          <w:color w:val="3E3E3E"/>
          <w:sz w:val="14"/>
          <w:szCs w:val="14"/>
        </w:rPr>
      </w:pPr>
      <w:r>
        <w:rPr>
          <w:rStyle w:val="a8"/>
          <w:rFonts w:ascii="돋움" w:eastAsia="돋움" w:hAnsi="돋움" w:hint="eastAsia"/>
          <w:color w:val="3E3E3E"/>
          <w:sz w:val="28"/>
          <w:szCs w:val="28"/>
          <w:bdr w:val="none" w:sz="0" w:space="0" w:color="auto" w:frame="1"/>
        </w:rPr>
        <w:t>2. Activity의 상태 변이와 callback 메소드</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Style w:val="a8"/>
          <w:rFonts w:ascii="돋움" w:eastAsia="돋움" w:hAnsi="돋움" w:hint="eastAsia"/>
          <w:color w:val="3E3E3E"/>
          <w:sz w:val="20"/>
          <w:szCs w:val="20"/>
          <w:bdr w:val="none" w:sz="0" w:space="0" w:color="auto" w:frame="1"/>
        </w:rPr>
        <w:t>Activity의 상태변이도</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위에서 설명한 4가지 Activity상태간 변이 시에 코드의 흐름을 나타낸 그림이다. (클릭하면 크게 보임)</w:t>
      </w:r>
    </w:p>
    <w:tbl>
      <w:tblPr>
        <w:tblW w:w="0" w:type="auto"/>
        <w:tblCellMar>
          <w:left w:w="0" w:type="dxa"/>
          <w:right w:w="0" w:type="dxa"/>
        </w:tblCellMar>
        <w:tblLook w:val="04A0"/>
      </w:tblPr>
      <w:tblGrid>
        <w:gridCol w:w="9072"/>
      </w:tblGrid>
      <w:tr w:rsidR="00BE2897" w:rsidTr="00BE2897">
        <w:tc>
          <w:tcPr>
            <w:tcW w:w="0" w:type="auto"/>
            <w:tcBorders>
              <w:top w:val="nil"/>
              <w:left w:val="nil"/>
              <w:bottom w:val="nil"/>
              <w:right w:val="nil"/>
            </w:tcBorders>
            <w:shd w:val="clear" w:color="auto" w:fill="EEEEEE"/>
            <w:tcMar>
              <w:top w:w="23" w:type="dxa"/>
              <w:left w:w="23" w:type="dxa"/>
              <w:bottom w:w="23" w:type="dxa"/>
              <w:right w:w="23" w:type="dxa"/>
            </w:tcMar>
            <w:vAlign w:val="center"/>
            <w:hideMark/>
          </w:tcPr>
          <w:p w:rsidR="00BE2897" w:rsidRDefault="00BE2897">
            <w:pPr>
              <w:rPr>
                <w:rFonts w:ascii="돋움" w:eastAsia="돋움" w:hAnsi="돋움" w:cs="굴림"/>
                <w:sz w:val="24"/>
                <w:szCs w:val="24"/>
              </w:rPr>
            </w:pPr>
            <w:r>
              <w:rPr>
                <w:rFonts w:ascii="돋움" w:eastAsia="돋움" w:hAnsi="돋움"/>
                <w:noProof/>
              </w:rPr>
              <w:drawing>
                <wp:inline distT="0" distB="0" distL="0" distR="0">
                  <wp:extent cx="6093460" cy="4235450"/>
                  <wp:effectExtent l="19050" t="0" r="2540" b="0"/>
                  <wp:docPr id="91" name="그림 16" descr="http://cfile4.uf.tistory.com/image/20184C204BA35B4B6499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cfile4.uf.tistory.com/image/20184C204BA35B4B64999F"/>
                          <pic:cNvPicPr>
                            <a:picLocks noChangeAspect="1" noChangeArrowheads="1"/>
                          </pic:cNvPicPr>
                        </pic:nvPicPr>
                        <pic:blipFill>
                          <a:blip r:embed="rId232"/>
                          <a:srcRect/>
                          <a:stretch>
                            <a:fillRect/>
                          </a:stretch>
                        </pic:blipFill>
                        <pic:spPr bwMode="auto">
                          <a:xfrm>
                            <a:off x="0" y="0"/>
                            <a:ext cx="6093460" cy="4235450"/>
                          </a:xfrm>
                          <a:prstGeom prst="rect">
                            <a:avLst/>
                          </a:prstGeom>
                          <a:noFill/>
                          <a:ln w="9525">
                            <a:noFill/>
                            <a:miter lim="800000"/>
                            <a:headEnd/>
                            <a:tailEnd/>
                          </a:ln>
                        </pic:spPr>
                      </pic:pic>
                    </a:graphicData>
                  </a:graphic>
                </wp:inline>
              </w:drawing>
            </w:r>
          </w:p>
        </w:tc>
      </w:tr>
    </w:tbl>
    <w:p w:rsidR="00BE2897" w:rsidRDefault="00BE2897" w:rsidP="00BE2897">
      <w:pPr>
        <w:spacing w:line="173" w:lineRule="atLeast"/>
        <w:rPr>
          <w:rStyle w:val="apple-style-span"/>
          <w:rFonts w:ascii="dotum" w:eastAsia="돋움" w:hAnsi="dotum" w:hint="eastAsia"/>
          <w:color w:val="3E3E3E"/>
          <w:sz w:val="14"/>
          <w:szCs w:val="14"/>
        </w:rPr>
      </w:pPr>
      <w:r>
        <w:rPr>
          <w:rFonts w:ascii="돋움" w:eastAsia="돋움" w:hAnsi="돋움" w:hint="eastAsia"/>
          <w:color w:val="3E3E3E"/>
          <w:sz w:val="14"/>
          <w:szCs w:val="14"/>
        </w:rPr>
        <w:br/>
      </w:r>
    </w:p>
    <w:p w:rsidR="00BE2897" w:rsidRDefault="00BE2897" w:rsidP="00BE2897">
      <w:pPr>
        <w:pStyle w:val="a3"/>
        <w:spacing w:before="0" w:beforeAutospacing="0" w:after="0" w:afterAutospacing="0"/>
        <w:ind w:left="220"/>
        <w:rPr>
          <w:rFonts w:ascii="돋움" w:hAnsi="돋움"/>
        </w:rPr>
      </w:pPr>
      <w:r>
        <w:rPr>
          <w:rFonts w:ascii="돋움" w:eastAsia="돋움" w:hAnsi="돋움" w:hint="eastAsia"/>
          <w:color w:val="3E3E3E"/>
          <w:sz w:val="14"/>
          <w:szCs w:val="14"/>
        </w:rPr>
        <w:lastRenderedPageBreak/>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Style w:val="a8"/>
          <w:rFonts w:ascii="돋움" w:eastAsia="돋움" w:hAnsi="돋움" w:hint="eastAsia"/>
          <w:color w:val="3E3E3E"/>
          <w:sz w:val="16"/>
          <w:szCs w:val="16"/>
          <w:bdr w:val="none" w:sz="0" w:space="0" w:color="auto" w:frame="1"/>
        </w:rPr>
        <w:t>참고.</w:t>
      </w:r>
      <w:r>
        <w:rPr>
          <w:rStyle w:val="apple-converted-space"/>
          <w:rFonts w:ascii="돋움" w:eastAsia="돋움" w:hAnsi="돋움" w:hint="eastAsia"/>
          <w:color w:val="3E3E3E"/>
          <w:sz w:val="16"/>
          <w:szCs w:val="16"/>
          <w:bdr w:val="none" w:sz="0" w:space="0" w:color="auto" w:frame="1"/>
        </w:rPr>
        <w:t> </w:t>
      </w:r>
      <w:r>
        <w:rPr>
          <w:rFonts w:ascii="돋움" w:eastAsia="돋움" w:hAnsi="돋움" w:hint="eastAsia"/>
          <w:color w:val="00B0F0"/>
          <w:sz w:val="16"/>
          <w:szCs w:val="16"/>
          <w:bdr w:val="none" w:sz="0" w:space="0" w:color="auto" w:frame="1"/>
        </w:rPr>
        <w:t>onRestoreInstanceState(Bundle)</w:t>
      </w:r>
      <w:r>
        <w:rPr>
          <w:rFonts w:ascii="돋움" w:eastAsia="돋움" w:hAnsi="돋움" w:hint="eastAsia"/>
          <w:color w:val="3E3E3E"/>
          <w:sz w:val="16"/>
          <w:szCs w:val="16"/>
          <w:bdr w:val="none" w:sz="0" w:space="0" w:color="auto" w:frame="1"/>
        </w:rPr>
        <w:t>와</w:t>
      </w:r>
      <w:r>
        <w:rPr>
          <w:rStyle w:val="apple-converted-space"/>
          <w:rFonts w:ascii="돋움" w:eastAsia="돋움" w:hAnsi="돋움" w:hint="eastAsia"/>
          <w:color w:val="3E3E3E"/>
          <w:sz w:val="16"/>
          <w:szCs w:val="16"/>
          <w:bdr w:val="none" w:sz="0" w:space="0" w:color="auto" w:frame="1"/>
        </w:rPr>
        <w:t> </w:t>
      </w:r>
      <w:r>
        <w:rPr>
          <w:rFonts w:ascii="돋움" w:eastAsia="돋움" w:hAnsi="돋움" w:hint="eastAsia"/>
          <w:color w:val="00B0F0"/>
          <w:sz w:val="16"/>
          <w:szCs w:val="16"/>
          <w:bdr w:val="none" w:sz="0" w:space="0" w:color="auto" w:frame="1"/>
        </w:rPr>
        <w:t>onSaveInstanceState(Bundle)</w:t>
      </w:r>
      <w:r>
        <w:rPr>
          <w:rFonts w:ascii="돋움" w:eastAsia="돋움" w:hAnsi="돋움" w:hint="eastAsia"/>
          <w:color w:val="3E3E3E"/>
          <w:sz w:val="16"/>
          <w:szCs w:val="16"/>
          <w:bdr w:val="none" w:sz="0" w:space="0" w:color="auto" w:frame="1"/>
        </w:rPr>
        <w:t>메소드들은 life cycle 에 직접적으로 관여하는 메소드는 아니며 상황에 따라 호출이 생략될 수 있다. 다음 단락:</w:t>
      </w:r>
      <w:r>
        <w:rPr>
          <w:rStyle w:val="apple-converted-space"/>
          <w:rFonts w:ascii="돋움" w:eastAsia="돋움" w:hAnsi="돋움" w:hint="eastAsia"/>
          <w:color w:val="3E3E3E"/>
          <w:sz w:val="16"/>
          <w:szCs w:val="16"/>
          <w:bdr w:val="none" w:sz="0" w:space="0" w:color="auto" w:frame="1"/>
        </w:rPr>
        <w:t> </w:t>
      </w:r>
      <w:r>
        <w:rPr>
          <w:rStyle w:val="a8"/>
          <w:rFonts w:ascii="돋움" w:eastAsia="돋움" w:hAnsi="돋움" w:hint="eastAsia"/>
          <w:color w:val="3E3E3E"/>
          <w:sz w:val="16"/>
          <w:szCs w:val="16"/>
          <w:bdr w:val="none" w:sz="0" w:space="0" w:color="auto" w:frame="1"/>
        </w:rPr>
        <w:t>Activity의 강제 종료와 복구</w:t>
      </w:r>
      <w:r>
        <w:rPr>
          <w:rFonts w:ascii="돋움" w:eastAsia="돋움" w:hAnsi="돋움" w:hint="eastAsia"/>
          <w:color w:val="3E3E3E"/>
          <w:sz w:val="16"/>
          <w:szCs w:val="16"/>
          <w:bdr w:val="none" w:sz="0" w:space="0" w:color="auto" w:frame="1"/>
        </w:rPr>
        <w:t>에서 자세히 설명.</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위의 그림에서</w:t>
      </w:r>
      <w:r>
        <w:rPr>
          <w:rStyle w:val="apple-converted-space"/>
          <w:rFonts w:ascii="돋움" w:eastAsia="돋움" w:hAnsi="돋움" w:hint="eastAsia"/>
          <w:color w:val="3E3E3E"/>
          <w:sz w:val="18"/>
          <w:szCs w:val="18"/>
          <w:bdr w:val="none" w:sz="0" w:space="0" w:color="auto" w:frame="1"/>
        </w:rPr>
        <w:t> </w:t>
      </w:r>
      <w:r>
        <w:rPr>
          <w:rStyle w:val="a8"/>
          <w:rFonts w:ascii="돋움" w:eastAsia="돋움" w:hAnsi="돋움" w:hint="eastAsia"/>
          <w:color w:val="4F81BD"/>
          <w:sz w:val="18"/>
          <w:szCs w:val="18"/>
          <w:bdr w:val="none" w:sz="0" w:space="0" w:color="auto" w:frame="1"/>
        </w:rPr>
        <w:t>파란색 실선</w:t>
      </w:r>
      <w:r>
        <w:rPr>
          <w:rFonts w:ascii="돋움" w:eastAsia="돋움" w:hAnsi="돋움" w:hint="eastAsia"/>
          <w:color w:val="3E3E3E"/>
          <w:sz w:val="18"/>
          <w:szCs w:val="18"/>
          <w:bdr w:val="none" w:sz="0" w:space="0" w:color="auto" w:frame="1"/>
        </w:rPr>
        <w:t>은 정상적인 Actvity의 흐름이며</w:t>
      </w:r>
      <w:r>
        <w:rPr>
          <w:rStyle w:val="apple-converted-space"/>
          <w:rFonts w:ascii="돋움" w:eastAsia="돋움" w:hAnsi="돋움" w:hint="eastAsia"/>
          <w:color w:val="3E3E3E"/>
          <w:sz w:val="18"/>
          <w:szCs w:val="18"/>
          <w:bdr w:val="none" w:sz="0" w:space="0" w:color="auto" w:frame="1"/>
        </w:rPr>
        <w:t> </w:t>
      </w:r>
      <w:r>
        <w:rPr>
          <w:rStyle w:val="a8"/>
          <w:rFonts w:ascii="돋움" w:eastAsia="돋움" w:hAnsi="돋움" w:hint="eastAsia"/>
          <w:color w:val="C00000"/>
          <w:sz w:val="18"/>
          <w:szCs w:val="18"/>
          <w:bdr w:val="none" w:sz="0" w:space="0" w:color="auto" w:frame="1"/>
        </w:rPr>
        <w:t>붉은색 점선</w:t>
      </w:r>
      <w:r>
        <w:rPr>
          <w:rFonts w:ascii="돋움" w:eastAsia="돋움" w:hAnsi="돋움" w:hint="eastAsia"/>
          <w:color w:val="3E3E3E"/>
          <w:sz w:val="18"/>
          <w:szCs w:val="18"/>
          <w:bdr w:val="none" w:sz="0" w:space="0" w:color="auto" w:frame="1"/>
        </w:rPr>
        <w:t>은 비정상적인 Activity의 흐름이다.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위 그림을 이용하면 수 많은 Activity의 상태변이 case들에서 어떤 callback들이 어떤 차례로 호출되는지 쉽게 볼 수 있다.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예를 들어, Activity가 처음 실행돼서 사용자에게 사용되다 정상 종료 된다면 다음과 같은 callback이 차례로 호출된다.</w:t>
      </w:r>
    </w:p>
    <w:p w:rsidR="00BE2897" w:rsidRDefault="00BE2897" w:rsidP="00BE2897">
      <w:pPr>
        <w:shd w:val="clear" w:color="auto" w:fill="DBE8FB"/>
        <w:rPr>
          <w:rFonts w:ascii="돋움" w:eastAsia="돋움" w:hAnsi="돋움"/>
          <w:color w:val="3E3E3E"/>
          <w:sz w:val="14"/>
          <w:szCs w:val="14"/>
        </w:rPr>
      </w:pPr>
      <w:r>
        <w:rPr>
          <w:rFonts w:ascii="돋움" w:eastAsia="돋움" w:hAnsi="돋움" w:hint="eastAsia"/>
          <w:color w:val="3E3E3E"/>
          <w:sz w:val="14"/>
          <w:szCs w:val="14"/>
        </w:rPr>
        <w:t>onCreate(Bundle) -&gt; onStart() -&gt; onResume() -&gt; onPause() -&gt; onStop() -&gt; onDestory()</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또, Running상태의 Activity A가 다른 Activity B에게 완전히 가렸다 A가 다시 foreground로 와서 사용자에게 사용되는 경우는 다음과 같은 callback이 차례로 호출된다.</w:t>
      </w:r>
    </w:p>
    <w:p w:rsidR="00BE2897" w:rsidRDefault="00BE2897" w:rsidP="00BE2897">
      <w:pPr>
        <w:shd w:val="clear" w:color="auto" w:fill="DBE8FB"/>
        <w:rPr>
          <w:rFonts w:ascii="돋움" w:eastAsia="돋움" w:hAnsi="돋움"/>
          <w:color w:val="3E3E3E"/>
          <w:sz w:val="14"/>
          <w:szCs w:val="14"/>
        </w:rPr>
      </w:pPr>
      <w:r>
        <w:rPr>
          <w:rFonts w:ascii="돋움" w:eastAsia="돋움" w:hAnsi="돋움" w:hint="eastAsia"/>
          <w:color w:val="00B0F0"/>
          <w:sz w:val="14"/>
          <w:szCs w:val="14"/>
          <w:bdr w:val="none" w:sz="0" w:space="0" w:color="auto" w:frame="1"/>
        </w:rPr>
        <w:t>onSaveInstanceState(...)</w:t>
      </w:r>
      <w:r>
        <w:rPr>
          <w:rStyle w:val="apple-converted-space"/>
          <w:rFonts w:ascii="돋움" w:eastAsia="돋움" w:hAnsi="돋움" w:hint="eastAsia"/>
          <w:color w:val="00B0F0"/>
          <w:sz w:val="14"/>
          <w:szCs w:val="14"/>
          <w:bdr w:val="none" w:sz="0" w:space="0" w:color="auto" w:frame="1"/>
        </w:rPr>
        <w:t> </w:t>
      </w:r>
      <w:r>
        <w:rPr>
          <w:rFonts w:ascii="돋움" w:eastAsia="돋움" w:hAnsi="돋움" w:hint="eastAsia"/>
          <w:color w:val="3E3E3E"/>
          <w:sz w:val="14"/>
          <w:szCs w:val="14"/>
        </w:rPr>
        <w:t>-&gt; onPause() -&gt; onStop() -&gt; onRestart() -&gt; onStart() -&gt;onResume()</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마지막 예로, 화면의 일부가 가린 pause 상태의 Activity A가 system 자원(메모리)의 부족으로 system에 의해 강제로 종료 당했다가 system 자원의 여유가 생겨 다시 복구 될 때는 다음과 같은 callback이 차례로 호출된다.</w:t>
      </w:r>
    </w:p>
    <w:p w:rsidR="00BE2897" w:rsidRDefault="00BE2897" w:rsidP="00BE2897">
      <w:pPr>
        <w:shd w:val="clear" w:color="auto" w:fill="DBE8FB"/>
        <w:rPr>
          <w:rFonts w:ascii="돋움" w:eastAsia="돋움" w:hAnsi="돋움"/>
          <w:color w:val="3E3E3E"/>
          <w:sz w:val="14"/>
          <w:szCs w:val="14"/>
        </w:rPr>
      </w:pPr>
      <w:r>
        <w:rPr>
          <w:rFonts w:ascii="돋움" w:eastAsia="돋움" w:hAnsi="돋움" w:hint="eastAsia"/>
          <w:b/>
          <w:bCs/>
          <w:color w:val="E31600"/>
          <w:sz w:val="14"/>
          <w:szCs w:val="14"/>
          <w:bdr w:val="none" w:sz="0" w:space="0" w:color="auto" w:frame="1"/>
        </w:rPr>
        <w:t>강제종료</w:t>
      </w:r>
      <w:r>
        <w:rPr>
          <w:rStyle w:val="apple-converted-space"/>
          <w:rFonts w:ascii="돋움" w:eastAsia="돋움" w:hAnsi="돋움" w:hint="eastAsia"/>
          <w:color w:val="E31600"/>
          <w:sz w:val="14"/>
          <w:szCs w:val="14"/>
          <w:bdr w:val="none" w:sz="0" w:space="0" w:color="auto" w:frame="1"/>
        </w:rPr>
        <w:t> </w:t>
      </w:r>
      <w:r>
        <w:rPr>
          <w:rFonts w:ascii="돋움" w:eastAsia="돋움" w:hAnsi="돋움" w:hint="eastAsia"/>
          <w:color w:val="3E3E3E"/>
          <w:sz w:val="14"/>
          <w:szCs w:val="14"/>
        </w:rPr>
        <w:t>-&gt; onCreate(…) -&gt; onStart() -&gt;</w:t>
      </w:r>
      <w:r>
        <w:rPr>
          <w:rStyle w:val="apple-converted-space"/>
          <w:rFonts w:ascii="돋움" w:eastAsia="돋움" w:hAnsi="돋움" w:hint="eastAsia"/>
          <w:color w:val="3E3E3E"/>
          <w:sz w:val="14"/>
          <w:szCs w:val="14"/>
        </w:rPr>
        <w:t> </w:t>
      </w:r>
      <w:r>
        <w:rPr>
          <w:rFonts w:ascii="돋움" w:eastAsia="돋움" w:hAnsi="돋움" w:hint="eastAsia"/>
          <w:color w:val="00B0F0"/>
          <w:sz w:val="16"/>
          <w:szCs w:val="16"/>
          <w:bdr w:val="none" w:sz="0" w:space="0" w:color="auto" w:frame="1"/>
        </w:rPr>
        <w:t>onRestoreInstanceState(...)</w:t>
      </w:r>
      <w:r>
        <w:rPr>
          <w:rStyle w:val="apple-converted-space"/>
          <w:rFonts w:ascii="돋움" w:eastAsia="돋움" w:hAnsi="돋움" w:hint="eastAsia"/>
          <w:color w:val="3E3E3E"/>
          <w:sz w:val="14"/>
          <w:szCs w:val="14"/>
        </w:rPr>
        <w:t> </w:t>
      </w:r>
      <w:r>
        <w:rPr>
          <w:rFonts w:ascii="돋움" w:eastAsia="돋움" w:hAnsi="돋움" w:hint="eastAsia"/>
          <w:color w:val="3E3E3E"/>
          <w:sz w:val="14"/>
          <w:szCs w:val="14"/>
        </w:rPr>
        <w:t>-&gt; onResume()</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Style w:val="a8"/>
          <w:rFonts w:ascii="돋움" w:eastAsia="돋움" w:hAnsi="돋움" w:hint="eastAsia"/>
          <w:color w:val="3E3E3E"/>
          <w:sz w:val="20"/>
          <w:szCs w:val="20"/>
          <w:bdr w:val="none" w:sz="0" w:space="0" w:color="auto" w:frame="1"/>
        </w:rPr>
        <w:t>Life Cycle 관련 Callback 메소드 분석</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Activity의 상태변이 시 호출되는 callback들을 각각 자세히 설명하면 다음과 같다. (클릭하면 크게 보임)</w:t>
      </w:r>
    </w:p>
    <w:tbl>
      <w:tblPr>
        <w:tblW w:w="0" w:type="auto"/>
        <w:tblCellMar>
          <w:left w:w="0" w:type="dxa"/>
          <w:right w:w="0" w:type="dxa"/>
        </w:tblCellMar>
        <w:tblLook w:val="04A0"/>
      </w:tblPr>
      <w:tblGrid>
        <w:gridCol w:w="9072"/>
      </w:tblGrid>
      <w:tr w:rsidR="00BE2897" w:rsidTr="00BE2897">
        <w:tc>
          <w:tcPr>
            <w:tcW w:w="0" w:type="auto"/>
            <w:tcBorders>
              <w:top w:val="nil"/>
              <w:left w:val="nil"/>
              <w:bottom w:val="nil"/>
              <w:right w:val="nil"/>
            </w:tcBorders>
            <w:shd w:val="clear" w:color="auto" w:fill="EEEEEE"/>
            <w:tcMar>
              <w:top w:w="23" w:type="dxa"/>
              <w:left w:w="23" w:type="dxa"/>
              <w:bottom w:w="23" w:type="dxa"/>
              <w:right w:w="23" w:type="dxa"/>
            </w:tcMar>
            <w:vAlign w:val="center"/>
            <w:hideMark/>
          </w:tcPr>
          <w:p w:rsidR="00BE2897" w:rsidRDefault="00BE2897">
            <w:pPr>
              <w:rPr>
                <w:rFonts w:ascii="돋움" w:eastAsia="돋움" w:hAnsi="돋움" w:cs="굴림"/>
                <w:sz w:val="24"/>
                <w:szCs w:val="24"/>
              </w:rPr>
            </w:pPr>
            <w:r>
              <w:rPr>
                <w:rFonts w:ascii="돋움" w:eastAsia="돋움" w:hAnsi="돋움"/>
                <w:noProof/>
              </w:rPr>
              <w:drawing>
                <wp:inline distT="0" distB="0" distL="0" distR="0">
                  <wp:extent cx="6093460" cy="4345305"/>
                  <wp:effectExtent l="19050" t="0" r="2540" b="0"/>
                  <wp:docPr id="90" name="그림 17" descr="http://cfile24.uf.tistory.com/image/112A81204BA35B5039BB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cfile24.uf.tistory.com/image/112A81204BA35B5039BB6F"/>
                          <pic:cNvPicPr>
                            <a:picLocks noChangeAspect="1" noChangeArrowheads="1"/>
                          </pic:cNvPicPr>
                        </pic:nvPicPr>
                        <pic:blipFill>
                          <a:blip r:embed="rId233"/>
                          <a:srcRect/>
                          <a:stretch>
                            <a:fillRect/>
                          </a:stretch>
                        </pic:blipFill>
                        <pic:spPr bwMode="auto">
                          <a:xfrm>
                            <a:off x="0" y="0"/>
                            <a:ext cx="6093460" cy="4345305"/>
                          </a:xfrm>
                          <a:prstGeom prst="rect">
                            <a:avLst/>
                          </a:prstGeom>
                          <a:noFill/>
                          <a:ln w="9525">
                            <a:noFill/>
                            <a:miter lim="800000"/>
                            <a:headEnd/>
                            <a:tailEnd/>
                          </a:ln>
                        </pic:spPr>
                      </pic:pic>
                    </a:graphicData>
                  </a:graphic>
                </wp:inline>
              </w:drawing>
            </w:r>
          </w:p>
        </w:tc>
      </w:tr>
    </w:tbl>
    <w:p w:rsidR="00BE2897" w:rsidRDefault="00BE2897" w:rsidP="00BE2897">
      <w:pPr>
        <w:spacing w:line="173" w:lineRule="atLeast"/>
        <w:rPr>
          <w:rStyle w:val="apple-style-span"/>
          <w:rFonts w:ascii="dotum" w:eastAsia="돋움" w:hAnsi="dotum" w:hint="eastAsia"/>
          <w:color w:val="3E3E3E"/>
          <w:sz w:val="14"/>
          <w:szCs w:val="14"/>
        </w:rPr>
      </w:pPr>
      <w:r>
        <w:rPr>
          <w:rFonts w:ascii="돋움" w:eastAsia="돋움" w:hAnsi="돋움" w:hint="eastAsia"/>
          <w:color w:val="3E3E3E"/>
          <w:sz w:val="14"/>
          <w:szCs w:val="14"/>
        </w:rPr>
        <w:br/>
      </w:r>
    </w:p>
    <w:p w:rsidR="00BE2897" w:rsidRDefault="00BE2897" w:rsidP="00BE2897">
      <w:pPr>
        <w:pStyle w:val="a3"/>
        <w:spacing w:before="0" w:beforeAutospacing="0" w:after="0" w:afterAutospacing="0"/>
        <w:rPr>
          <w:rFonts w:ascii="돋움" w:hAnsi="돋움"/>
        </w:rPr>
      </w:pP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한가지 중요한 것은 위의 callback을 오버라이딩 할 때는 다음과 같이 super클래스의 원래 callback을 먼저 호출하여야 한다.</w:t>
      </w:r>
    </w:p>
    <w:p w:rsidR="00BE2897" w:rsidRDefault="00BE2897" w:rsidP="00BE2897">
      <w:pPr>
        <w:shd w:val="clear" w:color="auto" w:fill="DBE8FB"/>
        <w:rPr>
          <w:rFonts w:ascii="돋움" w:eastAsia="돋움" w:hAnsi="돋움"/>
          <w:color w:val="3E3E3E"/>
          <w:sz w:val="14"/>
          <w:szCs w:val="14"/>
        </w:rPr>
      </w:pPr>
      <w:r>
        <w:rPr>
          <w:rFonts w:ascii="돋움" w:eastAsia="돋움" w:hAnsi="돋움" w:hint="eastAsia"/>
          <w:color w:val="3E3E3E"/>
          <w:sz w:val="14"/>
          <w:szCs w:val="14"/>
        </w:rPr>
        <w:t>protected void onPause() {</w:t>
      </w:r>
    </w:p>
    <w:p w:rsidR="00BE2897" w:rsidRDefault="00BE2897" w:rsidP="00BE2897">
      <w:pPr>
        <w:shd w:val="clear" w:color="auto" w:fill="DBE8FB"/>
        <w:rPr>
          <w:rFonts w:ascii="돋움" w:eastAsia="돋움" w:hAnsi="돋움"/>
          <w:color w:val="3E3E3E"/>
          <w:sz w:val="14"/>
          <w:szCs w:val="14"/>
        </w:rPr>
      </w:pPr>
      <w:r>
        <w:rPr>
          <w:rFonts w:ascii="돋움" w:eastAsia="돋움" w:hAnsi="돋움" w:hint="eastAsia"/>
          <w:color w:val="3E3E3E"/>
          <w:sz w:val="14"/>
          <w:szCs w:val="14"/>
        </w:rPr>
        <w:t>super.onPause();</w:t>
      </w:r>
      <w:r>
        <w:rPr>
          <w:rFonts w:ascii="돋움" w:eastAsia="돋움" w:hAnsi="돋움" w:hint="eastAsia"/>
          <w:color w:val="3E3E3E"/>
          <w:sz w:val="14"/>
          <w:szCs w:val="14"/>
        </w:rPr>
        <w:br/>
        <w:t>...</w:t>
      </w:r>
    </w:p>
    <w:p w:rsidR="00BE2897" w:rsidRDefault="00BE2897" w:rsidP="00BE2897">
      <w:pPr>
        <w:shd w:val="clear" w:color="auto" w:fill="DBE8FB"/>
        <w:rPr>
          <w:rFonts w:ascii="돋움" w:eastAsia="돋움" w:hAnsi="돋움"/>
          <w:color w:val="3E3E3E"/>
          <w:sz w:val="14"/>
          <w:szCs w:val="14"/>
        </w:rPr>
      </w:pPr>
      <w:r>
        <w:rPr>
          <w:rFonts w:ascii="돋움" w:eastAsia="돋움" w:hAnsi="돋움" w:hint="eastAsia"/>
          <w:color w:val="3E3E3E"/>
          <w:sz w:val="14"/>
          <w:szCs w:val="14"/>
        </w:rPr>
        <w:t>}</w:t>
      </w:r>
    </w:p>
    <w:p w:rsidR="00BE2897" w:rsidRDefault="00BE2897" w:rsidP="00BE2897">
      <w:pPr>
        <w:spacing w:line="173" w:lineRule="atLeast"/>
        <w:rPr>
          <w:rStyle w:val="apple-style-span"/>
          <w:rFonts w:ascii="dotum" w:hAnsi="dotum" w:hint="eastAsia"/>
        </w:rPr>
      </w:pPr>
      <w:r>
        <w:rPr>
          <w:rFonts w:ascii="돋움" w:eastAsia="돋움" w:hAnsi="돋움" w:hint="eastAsia"/>
          <w:color w:val="3E3E3E"/>
          <w:sz w:val="14"/>
          <w:szCs w:val="14"/>
        </w:rPr>
        <w:br/>
      </w:r>
    </w:p>
    <w:p w:rsidR="00BE2897" w:rsidRDefault="00BE2897" w:rsidP="00BE2897">
      <w:pPr>
        <w:spacing w:line="173" w:lineRule="atLeast"/>
        <w:rPr>
          <w:rStyle w:val="apple-style-span"/>
          <w:rFonts w:ascii="dotum" w:eastAsia="돋움" w:hAnsi="dotum" w:hint="eastAsia"/>
          <w:color w:val="3E3E3E"/>
          <w:sz w:val="14"/>
          <w:szCs w:val="14"/>
        </w:rPr>
      </w:pPr>
      <w:r>
        <w:rPr>
          <w:rFonts w:ascii="돋움" w:eastAsia="돋움" w:hAnsi="돋움" w:hint="eastAsia"/>
          <w:color w:val="3E3E3E"/>
          <w:sz w:val="14"/>
          <w:szCs w:val="14"/>
        </w:rPr>
        <w:br/>
      </w:r>
    </w:p>
    <w:p w:rsidR="00BE2897" w:rsidRDefault="00BE2897" w:rsidP="00BE2897">
      <w:pPr>
        <w:pStyle w:val="a3"/>
        <w:spacing w:before="0" w:beforeAutospacing="0" w:after="0" w:afterAutospacing="0"/>
        <w:ind w:left="220"/>
        <w:rPr>
          <w:rFonts w:ascii="돋움" w:hAnsi="돋움"/>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rPr>
          <w:rFonts w:ascii="돋움" w:eastAsia="돋움" w:hAnsi="돋움"/>
          <w:color w:val="3E3E3E"/>
          <w:sz w:val="14"/>
          <w:szCs w:val="14"/>
        </w:rPr>
      </w:pPr>
      <w:r>
        <w:rPr>
          <w:rStyle w:val="a8"/>
          <w:rFonts w:ascii="돋움" w:eastAsia="돋움" w:hAnsi="돋움" w:hint="eastAsia"/>
          <w:color w:val="3E3E3E"/>
          <w:sz w:val="28"/>
          <w:szCs w:val="28"/>
          <w:bdr w:val="none" w:sz="0" w:space="0" w:color="auto" w:frame="1"/>
        </w:rPr>
        <w:t>3. Activity의 강제 종료와 복구</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Style w:val="a8"/>
          <w:rFonts w:ascii="돋움" w:eastAsia="돋움" w:hAnsi="돋움" w:hint="eastAsia"/>
          <w:color w:val="3E3E3E"/>
          <w:sz w:val="20"/>
          <w:szCs w:val="20"/>
          <w:bdr w:val="none" w:sz="0" w:space="0" w:color="auto" w:frame="1"/>
        </w:rPr>
        <w:t>System에 의한 Activity의 강제 종료</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스마트폰 플랫폼은 PC와 달리 제한된 리소스(대표적으로RAM)을 가지고 있기 때문에 여러 가지 작업을 동시에 진행할 때 리소스 부족현상에 직면할 수 있다.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이는 심각한 문제를 유발 할 수도 있는데, 한가지 예를 들어 보자. 예를 들어 사용자가 이용하고 있는 게임 어플리케이션의 Activity A가 foreground서 사용자와 interact하고 있다고 치자. 이때 전화가 걸려오면 시스템은 incoming call Activity B를 foreground에 띄워 사용자에게 전화가 왔음을 알려야 한다. 하지만 만약에 A가 시스템의 리소스를 거의 전부 점유하고 있는 상황이라면 B Activity를 띄우는 것이 불가능 할 수 있다.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스마트폰에서 게임을 하는 것 보다 전화를 받는 Task가 훨씬 중요한 것이 일반적임으로, 이 경우 디바이스의 효율적인 운영이 이뤄진다고 볼 수 없고 이는 곧 user의 불편함으로 이어진다.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그래서 안드로이드에서는 여러 개의 Activity를 운영 중 시스템 리소스가 부족하면 특정 상태에 있는 Activity를 강제로 종료 할 수 있게 디자인 되어있다. Activity의 상태에 따른 강제 종료 우선 순위는 다음과 같다.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Style w:val="a8"/>
          <w:rFonts w:ascii="돋움" w:eastAsia="돋움" w:hAnsi="돋움" w:hint="eastAsia"/>
          <w:color w:val="3E3E3E"/>
          <w:sz w:val="18"/>
          <w:szCs w:val="18"/>
          <w:bdr w:val="none" w:sz="0" w:space="0" w:color="auto" w:frame="1"/>
        </w:rPr>
        <w:t>Running 상태:</w:t>
      </w:r>
      <w:r>
        <w:rPr>
          <w:rStyle w:val="apple-converted-space"/>
          <w:rFonts w:ascii="돋움" w:eastAsia="돋움" w:hAnsi="돋움" w:hint="eastAsia"/>
          <w:color w:val="3E3E3E"/>
          <w:sz w:val="18"/>
          <w:szCs w:val="18"/>
          <w:bdr w:val="none" w:sz="0" w:space="0" w:color="auto" w:frame="1"/>
        </w:rPr>
        <w:t> </w:t>
      </w:r>
      <w:r>
        <w:rPr>
          <w:rFonts w:ascii="돋움" w:eastAsia="돋움" w:hAnsi="돋움" w:hint="eastAsia"/>
          <w:color w:val="3E3E3E"/>
          <w:sz w:val="18"/>
          <w:szCs w:val="18"/>
          <w:bdr w:val="none" w:sz="0" w:space="0" w:color="auto" w:frame="1"/>
        </w:rPr>
        <w:t>절대 강제 종료 되지 않음</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Style w:val="a8"/>
          <w:rFonts w:ascii="돋움" w:eastAsia="돋움" w:hAnsi="돋움" w:hint="eastAsia"/>
          <w:color w:val="3E3E3E"/>
          <w:sz w:val="18"/>
          <w:szCs w:val="18"/>
          <w:bdr w:val="none" w:sz="0" w:space="0" w:color="auto" w:frame="1"/>
        </w:rPr>
        <w:t>Pause 상태:</w:t>
      </w:r>
      <w:r>
        <w:rPr>
          <w:rStyle w:val="apple-converted-space"/>
          <w:rFonts w:ascii="돋움" w:eastAsia="돋움" w:hAnsi="돋움" w:hint="eastAsia"/>
          <w:color w:val="3E3E3E"/>
          <w:sz w:val="18"/>
          <w:szCs w:val="18"/>
          <w:bdr w:val="none" w:sz="0" w:space="0" w:color="auto" w:frame="1"/>
        </w:rPr>
        <w:t> </w:t>
      </w:r>
      <w:r>
        <w:rPr>
          <w:rFonts w:ascii="돋움" w:eastAsia="돋움" w:hAnsi="돋움" w:hint="eastAsia"/>
          <w:color w:val="3E3E3E"/>
          <w:sz w:val="18"/>
          <w:szCs w:val="18"/>
          <w:bdr w:val="none" w:sz="0" w:space="0" w:color="auto" w:frame="1"/>
        </w:rPr>
        <w:t>강제 종료 2순위</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Style w:val="a8"/>
          <w:rFonts w:ascii="돋움" w:eastAsia="돋움" w:hAnsi="돋움" w:hint="eastAsia"/>
          <w:color w:val="3E3E3E"/>
          <w:sz w:val="18"/>
          <w:szCs w:val="18"/>
          <w:bdr w:val="none" w:sz="0" w:space="0" w:color="auto" w:frame="1"/>
        </w:rPr>
        <w:t>Stop 상태:</w:t>
      </w:r>
      <w:r>
        <w:rPr>
          <w:rStyle w:val="apple-converted-space"/>
          <w:rFonts w:ascii="돋움" w:eastAsia="돋움" w:hAnsi="돋움" w:hint="eastAsia"/>
          <w:color w:val="3E3E3E"/>
          <w:sz w:val="18"/>
          <w:szCs w:val="18"/>
          <w:bdr w:val="none" w:sz="0" w:space="0" w:color="auto" w:frame="1"/>
        </w:rPr>
        <w:t> </w:t>
      </w:r>
      <w:r>
        <w:rPr>
          <w:rFonts w:ascii="돋움" w:eastAsia="돋움" w:hAnsi="돋움" w:hint="eastAsia"/>
          <w:color w:val="3E3E3E"/>
          <w:sz w:val="18"/>
          <w:szCs w:val="18"/>
          <w:bdr w:val="none" w:sz="0" w:space="0" w:color="auto" w:frame="1"/>
        </w:rPr>
        <w:t>강제 종료 1 순위</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전 단락의 life cycle 관련 callback 테이블을 보면 강제 종료 칼럼에 yes라고 표기된 onPause(), onStop(), onDestroy()가 있는데 이들 callback이 호출 된 뒤에는 Activity가 언제든지 강제 종료 될 수 있다는 뜻이다.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한가지 중요한 것은 onPause() callback이 실행 중에는 Activity는 아직 Running 상태이고 onPause()가 리턴 하자마자 Activity는 Pause상태가 되기 때문에 onPause() callback은 항상 return이 보장되는 반면 나머지 2 개의 callback, onStop(), onDestroy()이 실행 될 때는 Activity는 각각 Pause상태, Stop상태이기 때문에 return이 보장되지 않는다.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이런 이유(onPause() 이후에는 Activity가 강제 종료 당할 수 있음)로 onPause() callback에서 사용자가 진행하던 작업을 저장 하는 등의 강제 종료에 대비한 작업을 해주어야 한다.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Style w:val="a8"/>
          <w:rFonts w:ascii="돋움" w:eastAsia="돋움" w:hAnsi="돋움" w:hint="eastAsia"/>
          <w:color w:val="3E3E3E"/>
          <w:sz w:val="20"/>
          <w:szCs w:val="20"/>
          <w:bdr w:val="none" w:sz="0" w:space="0" w:color="auto" w:frame="1"/>
        </w:rPr>
        <w:t>강제 종료된 Activity의 복구</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강제 종료된 Activity는 가동하는데 충분한 resource가 확보되면 (예를 들면 Activity A를 강제 종료 시켰던 Activity B의 종료 등) 자동으로 복구되지만, 한가지 작업이 이루어 지지 않는다면 사용자에게 심각한 불편을 초래할 수 있다. 다음과 같은 시나리오를 가정해 보자.</w:t>
      </w:r>
    </w:p>
    <w:p w:rsidR="00BE2897" w:rsidRDefault="00BE2897" w:rsidP="00BE2897">
      <w:pPr>
        <w:shd w:val="clear" w:color="auto" w:fill="DBE8FB"/>
        <w:rPr>
          <w:rFonts w:ascii="돋움" w:eastAsia="돋움" w:hAnsi="돋움"/>
          <w:color w:val="3E3E3E"/>
          <w:sz w:val="14"/>
          <w:szCs w:val="14"/>
        </w:rPr>
      </w:pPr>
      <w:r>
        <w:rPr>
          <w:rFonts w:ascii="돋움" w:eastAsia="돋움" w:hAnsi="돋움" w:hint="eastAsia"/>
          <w:color w:val="3E3E3E"/>
          <w:sz w:val="14"/>
          <w:szCs w:val="14"/>
        </w:rPr>
        <w:t>User가 계산기 어플리케이션의 Activity A를 통해 시간이 오래 걸리는 작업(예, 숫자 100개 더하기 중 50개를 더한 상황) 중에 전화가 걸려왔는데 시스템의 리소스 부족으로 incoming call Activity B를 띄울 수 없는 상황이 발생 했다고 쳐보자. 시스템은 A를 강제 종료 시켜 부족한 리소스를 확보하고 B를 사용자에게 보여줘 사용자가 전화를 받을 수 있게 한다. 전화 통화를 완료한 후 시스템은 강제종료 된 A를 자동으로 복구 했지만 사용자가 이미 수행하고 있던 작업(100개중 50를 더한 중간 결과)의 상태는 초기화 되어 버리고 사용자는 다시 처음부터 작업을 수행해야 한다.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lastRenderedPageBreak/>
        <w:t>위와 같은 불편을 막기 위해, 안드로이드의 Activity 클래스는 onSaveInstanceState(Bundle) 메소드와 onRestoreInstanceState(Bundle) callback 메소드를 제공한다.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우선 위의</w:t>
      </w:r>
      <w:r>
        <w:rPr>
          <w:rStyle w:val="apple-converted-space"/>
          <w:rFonts w:ascii="돋움" w:eastAsia="돋움" w:hAnsi="돋움" w:hint="eastAsia"/>
          <w:color w:val="3E3E3E"/>
          <w:sz w:val="18"/>
          <w:szCs w:val="18"/>
          <w:bdr w:val="none" w:sz="0" w:space="0" w:color="auto" w:frame="1"/>
        </w:rPr>
        <w:t> </w:t>
      </w:r>
      <w:r>
        <w:rPr>
          <w:rStyle w:val="a8"/>
          <w:rFonts w:ascii="돋움" w:eastAsia="돋움" w:hAnsi="돋움" w:hint="eastAsia"/>
          <w:color w:val="3E3E3E"/>
          <w:sz w:val="18"/>
          <w:szCs w:val="18"/>
          <w:bdr w:val="none" w:sz="0" w:space="0" w:color="auto" w:frame="1"/>
        </w:rPr>
        <w:t>Activity 상태변이도</w:t>
      </w:r>
      <w:r>
        <w:rPr>
          <w:rFonts w:ascii="돋움" w:eastAsia="돋움" w:hAnsi="돋움" w:hint="eastAsia"/>
          <w:color w:val="3E3E3E"/>
          <w:sz w:val="18"/>
          <w:szCs w:val="18"/>
          <w:bdr w:val="none" w:sz="0" w:space="0" w:color="auto" w:frame="1"/>
        </w:rPr>
        <w:t>에서 본것과 같이,</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onSaveInstanceState(Bundle)은 onPause()전에 호출되며 파라미터로 전달 받는 Bundle 인스턴스에 현재 activity의 상태를 저장하게 된다. 저장된 Bundle인스턴스는 시스템이 Activity를 자동으로 복원할 때 호출되는 onCreate(Bundle) -&gt; onStart() -&gt; onRestroreInstanceState(Bundle) -&gt; onResume() callback 중</w:t>
      </w:r>
      <w:r>
        <w:rPr>
          <w:rStyle w:val="apple-converted-space"/>
          <w:rFonts w:ascii="돋움" w:eastAsia="돋움" w:hAnsi="돋움" w:hint="eastAsia"/>
          <w:color w:val="3E3E3E"/>
          <w:sz w:val="18"/>
          <w:szCs w:val="18"/>
          <w:bdr w:val="none" w:sz="0" w:space="0" w:color="auto" w:frame="1"/>
        </w:rPr>
        <w:t> </w:t>
      </w:r>
      <w:r>
        <w:rPr>
          <w:rStyle w:val="a8"/>
          <w:rFonts w:ascii="돋움" w:eastAsia="돋움" w:hAnsi="돋움" w:hint="eastAsia"/>
          <w:color w:val="3E3E3E"/>
          <w:sz w:val="18"/>
          <w:szCs w:val="18"/>
          <w:bdr w:val="none" w:sz="0" w:space="0" w:color="auto" w:frame="1"/>
        </w:rPr>
        <w:t>onCreate(…)</w:t>
      </w:r>
      <w:r>
        <w:rPr>
          <w:rFonts w:ascii="돋움" w:eastAsia="돋움" w:hAnsi="돋움" w:hint="eastAsia"/>
          <w:color w:val="3E3E3E"/>
          <w:sz w:val="18"/>
          <w:szCs w:val="18"/>
          <w:bdr w:val="none" w:sz="0" w:space="0" w:color="auto" w:frame="1"/>
        </w:rPr>
        <w:t>와</w:t>
      </w:r>
      <w:r>
        <w:rPr>
          <w:rStyle w:val="apple-converted-space"/>
          <w:rFonts w:ascii="돋움" w:eastAsia="돋움" w:hAnsi="돋움" w:hint="eastAsia"/>
          <w:color w:val="3E3E3E"/>
          <w:sz w:val="18"/>
          <w:szCs w:val="18"/>
          <w:bdr w:val="none" w:sz="0" w:space="0" w:color="auto" w:frame="1"/>
        </w:rPr>
        <w:t> </w:t>
      </w:r>
      <w:r>
        <w:rPr>
          <w:rStyle w:val="a8"/>
          <w:rFonts w:ascii="돋움" w:eastAsia="돋움" w:hAnsi="돋움" w:hint="eastAsia"/>
          <w:color w:val="3E3E3E"/>
          <w:sz w:val="18"/>
          <w:szCs w:val="18"/>
          <w:bdr w:val="none" w:sz="0" w:space="0" w:color="auto" w:frame="1"/>
        </w:rPr>
        <w:t>onRestoreInstanceState(…)</w:t>
      </w:r>
      <w:r>
        <w:rPr>
          <w:rStyle w:val="apple-converted-space"/>
          <w:rFonts w:ascii="돋움" w:eastAsia="돋움" w:hAnsi="돋움" w:hint="eastAsia"/>
          <w:color w:val="3E3E3E"/>
          <w:sz w:val="18"/>
          <w:szCs w:val="18"/>
          <w:bdr w:val="none" w:sz="0" w:space="0" w:color="auto" w:frame="1"/>
        </w:rPr>
        <w:t> </w:t>
      </w:r>
      <w:r>
        <w:rPr>
          <w:rFonts w:ascii="돋움" w:eastAsia="돋움" w:hAnsi="돋움" w:hint="eastAsia"/>
          <w:color w:val="3E3E3E"/>
          <w:sz w:val="18"/>
          <w:szCs w:val="18"/>
          <w:bdr w:val="none" w:sz="0" w:space="0" w:color="auto" w:frame="1"/>
        </w:rPr>
        <w:t>callback에 모두 파라미터로 전달 됨으로 양쪽 어디서건 사용해서 강제종료 되기 전의 상태로 Activity를 복구 시키면 된다.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한가지 참고할 사상은 onSaveInstanceState(Bundle)과 onRestroreInstanceState(Bundle)은 life cycle과 직접적으로 관련이 있는 callback이 아님으로 Activity의 상태 변화 시 항상 호출된다는 보장이 없다. 논리적으로 꼭 필요한 상황에서만 호출됨으로 Activity상태가 바뀔 때 예외 없이 호출 되어야 하는 루틴은 life cycle 관련 callback (onResume(), onPause() 등)에서 구현 하여야 한다.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예를 들면, 사용자가 Activity 를 디바이스의 BACK key 로 직접 종료하거나 Activity.finish() 메소드를 사용해 정상 종료되는 경우에는 Activity의 현 상태를 복구할 필요가 없기 때문에 onSaveInstanceState(Bundle) callback의 호출은 생략된다.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990B16">
      <w:pPr>
        <w:pStyle w:val="a3"/>
        <w:spacing w:before="0" w:beforeAutospacing="0" w:after="0" w:afterAutospacing="0"/>
        <w:jc w:val="both"/>
        <w:rPr>
          <w:rFonts w:ascii="돋움" w:eastAsia="돋움" w:hAnsi="돋움"/>
          <w:color w:val="3E3E3E"/>
          <w:sz w:val="14"/>
          <w:szCs w:val="14"/>
        </w:rPr>
      </w:pPr>
      <w:r>
        <w:rPr>
          <w:rStyle w:val="a8"/>
          <w:rFonts w:ascii="돋움" w:eastAsia="돋움" w:hAnsi="돋움" w:hint="eastAsia"/>
          <w:color w:val="3E3E3E"/>
          <w:sz w:val="28"/>
          <w:szCs w:val="28"/>
          <w:bdr w:val="none" w:sz="0" w:space="0" w:color="auto" w:frame="1"/>
        </w:rPr>
        <w:t>4. Activity 생명주기 예제 (Activity Life Cycle Demo)</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어떠한 상황에서 Activity가 상태변이를 일으키는지 눈으로 직접 확인하기 위해 예제를 작성했지만, Activity의 강제 종료를 시뮬레이션 하기 위해서는 실제 메모리가 부족한 상황을 만들어야 하는데 이 부분은 추후 업데이트를 할 예정이다.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예제는 2개의 버튼을 가지고 있는 Main Activity 한 개와 sub Activity 2개로 이루어졌다.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Sub Activity중 하나는 Pause 상태를 재현하기 위한 반투명 배경의 Activity이며 (Pause 상태의 조건은 running 중인 activity가 반투명 Activity난 non-full screen Activity에 의해 일부가 가렸을 때 임을 상기), 두 번째 Activity는 Main Activity 의 Stop상태를 재현하기 위한 full screen창이다.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상태변이를 확인하기 위해서는 life cycle관련 callback이 호출될 때 마다 Logcat에 Log를 남기는 방법을 사용했다.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w:t>
      </w:r>
      <w:hyperlink r:id="rId234" w:history="1">
        <w:r>
          <w:rPr>
            <w:rStyle w:val="a4"/>
            <w:rFonts w:ascii="돋움" w:eastAsia="돋움" w:hAnsi="돋움" w:hint="eastAsia"/>
            <w:color w:val="8A8A8A"/>
            <w:bdr w:val="none" w:sz="0" w:space="0" w:color="auto" w:frame="1"/>
          </w:rPr>
          <w:t>Logcat 사용 방법은 링크 참조</w:t>
        </w:r>
      </w:hyperlink>
      <w:r>
        <w:rPr>
          <w:rFonts w:ascii="돋움" w:eastAsia="돋움" w:hAnsi="돋움" w:hint="eastAsia"/>
          <w:color w:val="3E3E3E"/>
          <w:sz w:val="18"/>
          <w:szCs w:val="18"/>
          <w:bdr w:val="none" w:sz="0" w:space="0" w:color="auto" w:frame="1"/>
        </w:rPr>
        <w:t>)</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Style w:val="a8"/>
          <w:rFonts w:ascii="돋움" w:eastAsia="돋움" w:hAnsi="돋움" w:hint="eastAsia"/>
          <w:color w:val="3E3E3E"/>
          <w:sz w:val="20"/>
          <w:szCs w:val="20"/>
          <w:bdr w:val="none" w:sz="0" w:space="0" w:color="auto" w:frame="1"/>
        </w:rPr>
        <w:t>Running 상태 재현</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Activity의 생성시를 보면 다음과 같은 callback들이 호출되는 것을 볼 수 있다.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noProof/>
          <w:color w:val="3E3E3E"/>
          <w:sz w:val="14"/>
          <w:szCs w:val="14"/>
        </w:rPr>
        <w:drawing>
          <wp:inline distT="0" distB="0" distL="0" distR="0">
            <wp:extent cx="1492250" cy="2194560"/>
            <wp:effectExtent l="19050" t="0" r="0" b="0"/>
            <wp:docPr id="89" name="그림 18" descr="http://cfile5.uf.tistory.com/image/1328D30B4BA35AC424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cfile5.uf.tistory.com/image/1328D30B4BA35AC4247217"/>
                    <pic:cNvPicPr>
                      <a:picLocks noChangeAspect="1" noChangeArrowheads="1"/>
                    </pic:cNvPicPr>
                  </pic:nvPicPr>
                  <pic:blipFill>
                    <a:blip r:embed="rId235"/>
                    <a:srcRect/>
                    <a:stretch>
                      <a:fillRect/>
                    </a:stretch>
                  </pic:blipFill>
                  <pic:spPr bwMode="auto">
                    <a:xfrm>
                      <a:off x="0" y="0"/>
                      <a:ext cx="1492250" cy="2194560"/>
                    </a:xfrm>
                    <a:prstGeom prst="rect">
                      <a:avLst/>
                    </a:prstGeom>
                    <a:noFill/>
                    <a:ln w="9525">
                      <a:noFill/>
                      <a:miter lim="800000"/>
                      <a:headEnd/>
                      <a:tailEnd/>
                    </a:ln>
                  </pic:spPr>
                </pic:pic>
              </a:graphicData>
            </a:graphic>
          </wp:inline>
        </w:drawing>
      </w:r>
      <w:r>
        <w:rPr>
          <w:rFonts w:ascii="돋움" w:eastAsia="돋움" w:hAnsi="돋움"/>
          <w:noProof/>
          <w:color w:val="3E3E3E"/>
          <w:sz w:val="14"/>
          <w:szCs w:val="14"/>
        </w:rPr>
        <w:drawing>
          <wp:inline distT="0" distB="0" distL="0" distR="0">
            <wp:extent cx="1492250" cy="2194560"/>
            <wp:effectExtent l="19050" t="0" r="0" b="0"/>
            <wp:docPr id="88" name="그림 19" descr="http://cfile23.uf.tistory.com/image/173619274BA35AC458FC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cfile23.uf.tistory.com/image/173619274BA35AC458FCDE"/>
                    <pic:cNvPicPr>
                      <a:picLocks noChangeAspect="1" noChangeArrowheads="1"/>
                    </pic:cNvPicPr>
                  </pic:nvPicPr>
                  <pic:blipFill>
                    <a:blip r:embed="rId229"/>
                    <a:srcRect/>
                    <a:stretch>
                      <a:fillRect/>
                    </a:stretch>
                  </pic:blipFill>
                  <pic:spPr bwMode="auto">
                    <a:xfrm>
                      <a:off x="0" y="0"/>
                      <a:ext cx="1492250" cy="2194560"/>
                    </a:xfrm>
                    <a:prstGeom prst="rect">
                      <a:avLst/>
                    </a:prstGeom>
                    <a:noFill/>
                    <a:ln w="9525">
                      <a:noFill/>
                      <a:miter lim="800000"/>
                      <a:headEnd/>
                      <a:tailEnd/>
                    </a:ln>
                  </pic:spPr>
                </pic:pic>
              </a:graphicData>
            </a:graphic>
          </wp:inline>
        </w:drawing>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Style w:val="a8"/>
          <w:rFonts w:ascii="돋움" w:eastAsia="돋움" w:hAnsi="돋움" w:hint="eastAsia"/>
          <w:color w:val="3E3E3E"/>
          <w:sz w:val="18"/>
          <w:szCs w:val="18"/>
          <w:bdr w:val="none" w:sz="0" w:space="0" w:color="auto" w:frame="1"/>
        </w:rPr>
        <w:t>Logcat Log 내용</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noProof/>
          <w:color w:val="3E3E3E"/>
          <w:sz w:val="14"/>
          <w:szCs w:val="14"/>
        </w:rPr>
        <w:lastRenderedPageBreak/>
        <w:drawing>
          <wp:inline distT="0" distB="0" distL="0" distR="0">
            <wp:extent cx="5998210" cy="1126490"/>
            <wp:effectExtent l="19050" t="0" r="2540" b="0"/>
            <wp:docPr id="87" name="그림 20" descr="http://cfile29.uf.tistory.com/image/135206274BA35AC43FB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cfile29.uf.tistory.com/image/135206274BA35AC43FB962"/>
                    <pic:cNvPicPr>
                      <a:picLocks noChangeAspect="1" noChangeArrowheads="1"/>
                    </pic:cNvPicPr>
                  </pic:nvPicPr>
                  <pic:blipFill>
                    <a:blip r:embed="rId236"/>
                    <a:srcRect/>
                    <a:stretch>
                      <a:fillRect/>
                    </a:stretch>
                  </pic:blipFill>
                  <pic:spPr bwMode="auto">
                    <a:xfrm>
                      <a:off x="0" y="0"/>
                      <a:ext cx="5998210" cy="1126490"/>
                    </a:xfrm>
                    <a:prstGeom prst="rect">
                      <a:avLst/>
                    </a:prstGeom>
                    <a:noFill/>
                    <a:ln w="9525">
                      <a:noFill/>
                      <a:miter lim="800000"/>
                      <a:headEnd/>
                      <a:tailEnd/>
                    </a:ln>
                  </pic:spPr>
                </pic:pic>
              </a:graphicData>
            </a:graphic>
          </wp:inline>
        </w:drawing>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Style w:val="a8"/>
          <w:rFonts w:ascii="돋움" w:eastAsia="돋움" w:hAnsi="돋움" w:hint="eastAsia"/>
          <w:color w:val="3E3E3E"/>
          <w:sz w:val="20"/>
          <w:szCs w:val="20"/>
          <w:bdr w:val="none" w:sz="0" w:space="0" w:color="auto" w:frame="1"/>
        </w:rPr>
        <w:t>Running 상태 -&gt; Pause상태 -&gt; Running 상태 재현</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Running상태인 Main Activity를 Pause상태로 전환 시키기 위해 반투명 sub activity를 foreground로 불러오면 다음과 같은 순서로 callback들이 호출된다.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noProof/>
          <w:color w:val="3E3E3E"/>
          <w:sz w:val="14"/>
          <w:szCs w:val="14"/>
        </w:rPr>
        <w:drawing>
          <wp:inline distT="0" distB="0" distL="0" distR="0">
            <wp:extent cx="1492250" cy="2194560"/>
            <wp:effectExtent l="19050" t="0" r="0" b="0"/>
            <wp:docPr id="86" name="그림 21" descr="http://cfile1.uf.tistory.com/image/177DD10B4BA35AC496C6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file1.uf.tistory.com/image/177DD10B4BA35AC496C6CB"/>
                    <pic:cNvPicPr>
                      <a:picLocks noChangeAspect="1" noChangeArrowheads="1"/>
                    </pic:cNvPicPr>
                  </pic:nvPicPr>
                  <pic:blipFill>
                    <a:blip r:embed="rId229"/>
                    <a:srcRect/>
                    <a:stretch>
                      <a:fillRect/>
                    </a:stretch>
                  </pic:blipFill>
                  <pic:spPr bwMode="auto">
                    <a:xfrm>
                      <a:off x="0" y="0"/>
                      <a:ext cx="1492250" cy="2194560"/>
                    </a:xfrm>
                    <a:prstGeom prst="rect">
                      <a:avLst/>
                    </a:prstGeom>
                    <a:noFill/>
                    <a:ln w="9525">
                      <a:noFill/>
                      <a:miter lim="800000"/>
                      <a:headEnd/>
                      <a:tailEnd/>
                    </a:ln>
                  </pic:spPr>
                </pic:pic>
              </a:graphicData>
            </a:graphic>
          </wp:inline>
        </w:drawing>
      </w:r>
      <w:r>
        <w:rPr>
          <w:rFonts w:ascii="돋움" w:eastAsia="돋움" w:hAnsi="돋움"/>
          <w:noProof/>
          <w:color w:val="3E3E3E"/>
          <w:sz w:val="14"/>
          <w:szCs w:val="14"/>
        </w:rPr>
        <w:drawing>
          <wp:inline distT="0" distB="0" distL="0" distR="0">
            <wp:extent cx="1492250" cy="2194560"/>
            <wp:effectExtent l="19050" t="0" r="0" b="0"/>
            <wp:docPr id="85" name="그림 22" descr="http://cfile8.uf.tistory.com/image/14334C274BA35AC4BF3E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cfile8.uf.tistory.com/image/14334C274BA35AC4BF3ECA"/>
                    <pic:cNvPicPr>
                      <a:picLocks noChangeAspect="1" noChangeArrowheads="1"/>
                    </pic:cNvPicPr>
                  </pic:nvPicPr>
                  <pic:blipFill>
                    <a:blip r:embed="rId230"/>
                    <a:srcRect/>
                    <a:stretch>
                      <a:fillRect/>
                    </a:stretch>
                  </pic:blipFill>
                  <pic:spPr bwMode="auto">
                    <a:xfrm>
                      <a:off x="0" y="0"/>
                      <a:ext cx="1492250" cy="2194560"/>
                    </a:xfrm>
                    <a:prstGeom prst="rect">
                      <a:avLst/>
                    </a:prstGeom>
                    <a:noFill/>
                    <a:ln w="9525">
                      <a:noFill/>
                      <a:miter lim="800000"/>
                      <a:headEnd/>
                      <a:tailEnd/>
                    </a:ln>
                  </pic:spPr>
                </pic:pic>
              </a:graphicData>
            </a:graphic>
          </wp:inline>
        </w:drawing>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Style w:val="a8"/>
          <w:rFonts w:ascii="돋움" w:eastAsia="돋움" w:hAnsi="돋움" w:hint="eastAsia"/>
          <w:color w:val="3E3E3E"/>
          <w:sz w:val="18"/>
          <w:szCs w:val="18"/>
          <w:bdr w:val="none" w:sz="0" w:space="0" w:color="auto" w:frame="1"/>
        </w:rPr>
        <w:t>Logcat Log내용</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noProof/>
          <w:color w:val="3E3E3E"/>
          <w:sz w:val="14"/>
          <w:szCs w:val="14"/>
        </w:rPr>
        <w:drawing>
          <wp:inline distT="0" distB="0" distL="0" distR="0">
            <wp:extent cx="5998210" cy="1346200"/>
            <wp:effectExtent l="19050" t="0" r="2540" b="0"/>
            <wp:docPr id="84" name="그림 23" descr="http://cfile22.uf.tistory.com/image/144232034BA35AC53D8D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cfile22.uf.tistory.com/image/144232034BA35AC53D8D47"/>
                    <pic:cNvPicPr>
                      <a:picLocks noChangeAspect="1" noChangeArrowheads="1"/>
                    </pic:cNvPicPr>
                  </pic:nvPicPr>
                  <pic:blipFill>
                    <a:blip r:embed="rId237"/>
                    <a:srcRect/>
                    <a:stretch>
                      <a:fillRect/>
                    </a:stretch>
                  </pic:blipFill>
                  <pic:spPr bwMode="auto">
                    <a:xfrm>
                      <a:off x="0" y="0"/>
                      <a:ext cx="5998210" cy="1346200"/>
                    </a:xfrm>
                    <a:prstGeom prst="rect">
                      <a:avLst/>
                    </a:prstGeom>
                    <a:noFill/>
                    <a:ln w="9525">
                      <a:noFill/>
                      <a:miter lim="800000"/>
                      <a:headEnd/>
                      <a:tailEnd/>
                    </a:ln>
                  </pic:spPr>
                </pic:pic>
              </a:graphicData>
            </a:graphic>
          </wp:inline>
        </w:drawing>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눈 여겨 볼만한 점은 onSaveInstanceState(Bundle)의 호출이다. Pause상태의 main activity는 언제 강제 종료 당할지 모르기 때문에 onSaveInstanceState(Bundle)이 call 되고 있다.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다시 Main Activity로 돌아오기 위해 반투명 sub Activity를 종료하면 (finish() 호출) 다음과 같은 callback이 차례로 호출된다.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noProof/>
          <w:color w:val="3E3E3E"/>
          <w:sz w:val="14"/>
          <w:szCs w:val="14"/>
        </w:rPr>
        <w:lastRenderedPageBreak/>
        <w:drawing>
          <wp:inline distT="0" distB="0" distL="0" distR="0">
            <wp:extent cx="1492250" cy="2194560"/>
            <wp:effectExtent l="19050" t="0" r="0" b="0"/>
            <wp:docPr id="83" name="그림 24" descr="http://cfile3.uf.tistory.com/image/1367DC0F4BA35AC566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cfile3.uf.tistory.com/image/1367DC0F4BA35AC5667004"/>
                    <pic:cNvPicPr>
                      <a:picLocks noChangeAspect="1" noChangeArrowheads="1"/>
                    </pic:cNvPicPr>
                  </pic:nvPicPr>
                  <pic:blipFill>
                    <a:blip r:embed="rId230"/>
                    <a:srcRect/>
                    <a:stretch>
                      <a:fillRect/>
                    </a:stretch>
                  </pic:blipFill>
                  <pic:spPr bwMode="auto">
                    <a:xfrm>
                      <a:off x="0" y="0"/>
                      <a:ext cx="1492250" cy="2194560"/>
                    </a:xfrm>
                    <a:prstGeom prst="rect">
                      <a:avLst/>
                    </a:prstGeom>
                    <a:noFill/>
                    <a:ln w="9525">
                      <a:noFill/>
                      <a:miter lim="800000"/>
                      <a:headEnd/>
                      <a:tailEnd/>
                    </a:ln>
                  </pic:spPr>
                </pic:pic>
              </a:graphicData>
            </a:graphic>
          </wp:inline>
        </w:drawing>
      </w:r>
      <w:r>
        <w:rPr>
          <w:rFonts w:ascii="돋움" w:eastAsia="돋움" w:hAnsi="돋움"/>
          <w:noProof/>
          <w:color w:val="3E3E3E"/>
          <w:sz w:val="14"/>
          <w:szCs w:val="14"/>
        </w:rPr>
        <w:drawing>
          <wp:inline distT="0" distB="0" distL="0" distR="0">
            <wp:extent cx="1492250" cy="2194560"/>
            <wp:effectExtent l="19050" t="0" r="0" b="0"/>
            <wp:docPr id="82" name="그림 25" descr="http://cfile24.uf.tistory.com/image/175F9F0F4BA35AC55579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cfile24.uf.tistory.com/image/175F9F0F4BA35AC55579D7"/>
                    <pic:cNvPicPr>
                      <a:picLocks noChangeAspect="1" noChangeArrowheads="1"/>
                    </pic:cNvPicPr>
                  </pic:nvPicPr>
                  <pic:blipFill>
                    <a:blip r:embed="rId229"/>
                    <a:srcRect/>
                    <a:stretch>
                      <a:fillRect/>
                    </a:stretch>
                  </pic:blipFill>
                  <pic:spPr bwMode="auto">
                    <a:xfrm>
                      <a:off x="0" y="0"/>
                      <a:ext cx="1492250" cy="2194560"/>
                    </a:xfrm>
                    <a:prstGeom prst="rect">
                      <a:avLst/>
                    </a:prstGeom>
                    <a:noFill/>
                    <a:ln w="9525">
                      <a:noFill/>
                      <a:miter lim="800000"/>
                      <a:headEnd/>
                      <a:tailEnd/>
                    </a:ln>
                  </pic:spPr>
                </pic:pic>
              </a:graphicData>
            </a:graphic>
          </wp:inline>
        </w:drawing>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Style w:val="a8"/>
          <w:rFonts w:ascii="돋움" w:eastAsia="돋움" w:hAnsi="돋움" w:hint="eastAsia"/>
          <w:color w:val="3E3E3E"/>
          <w:sz w:val="18"/>
          <w:szCs w:val="18"/>
          <w:bdr w:val="none" w:sz="0" w:space="0" w:color="auto" w:frame="1"/>
        </w:rPr>
        <w:t>Logcat Log내용</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noProof/>
          <w:color w:val="3E3E3E"/>
          <w:sz w:val="14"/>
          <w:szCs w:val="14"/>
        </w:rPr>
        <w:drawing>
          <wp:inline distT="0" distB="0" distL="0" distR="0">
            <wp:extent cx="5998210" cy="1126490"/>
            <wp:effectExtent l="19050" t="0" r="2540" b="0"/>
            <wp:docPr id="81" name="그림 26" descr="http://cfile6.uf.tistory.com/image/172D890B4BA35AC60F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file6.uf.tistory.com/image/172D890B4BA35AC60F9507"/>
                    <pic:cNvPicPr>
                      <a:picLocks noChangeAspect="1" noChangeArrowheads="1"/>
                    </pic:cNvPicPr>
                  </pic:nvPicPr>
                  <pic:blipFill>
                    <a:blip r:embed="rId238"/>
                    <a:srcRect/>
                    <a:stretch>
                      <a:fillRect/>
                    </a:stretch>
                  </pic:blipFill>
                  <pic:spPr bwMode="auto">
                    <a:xfrm>
                      <a:off x="0" y="0"/>
                      <a:ext cx="5998210" cy="1126490"/>
                    </a:xfrm>
                    <a:prstGeom prst="rect">
                      <a:avLst/>
                    </a:prstGeom>
                    <a:noFill/>
                    <a:ln w="9525">
                      <a:noFill/>
                      <a:miter lim="800000"/>
                      <a:headEnd/>
                      <a:tailEnd/>
                    </a:ln>
                  </pic:spPr>
                </pic:pic>
              </a:graphicData>
            </a:graphic>
          </wp:inline>
        </w:drawing>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Sub Activity를 우선 종료 후 Main Activity를 foreground로 되돌리는 것이 아니라 Sub Activity를 Pause상태로 만들고 Main Activity가 Sub Activity를 가리면 Sub Activity가 Stop상태로 전환 되고 소멸 된다.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Style w:val="a8"/>
          <w:rFonts w:ascii="돋움" w:eastAsia="돋움" w:hAnsi="돋움" w:hint="eastAsia"/>
          <w:color w:val="3E3E3E"/>
          <w:sz w:val="20"/>
          <w:szCs w:val="20"/>
          <w:bdr w:val="none" w:sz="0" w:space="0" w:color="auto" w:frame="1"/>
        </w:rPr>
        <w:t>Running 상태 -&gt; Stop상태 -&gt; Running 상태 재현</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Running 상태인 Main Activity를 Stop상태로 전환 시키기 위해 full-screen size의 Activity를 main activity 앞으로 불러온다.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noProof/>
          <w:color w:val="3E3E3E"/>
          <w:sz w:val="14"/>
          <w:szCs w:val="14"/>
        </w:rPr>
        <w:drawing>
          <wp:inline distT="0" distB="0" distL="0" distR="0">
            <wp:extent cx="1492250" cy="2194560"/>
            <wp:effectExtent l="19050" t="0" r="0" b="0"/>
            <wp:docPr id="80" name="그림 27" descr="http://cfile1.uf.tistory.com/image/1476410B4BA35AC7AF17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cfile1.uf.tistory.com/image/1476410B4BA35AC7AF17E0"/>
                    <pic:cNvPicPr>
                      <a:picLocks noChangeAspect="1" noChangeArrowheads="1"/>
                    </pic:cNvPicPr>
                  </pic:nvPicPr>
                  <pic:blipFill>
                    <a:blip r:embed="rId229"/>
                    <a:srcRect/>
                    <a:stretch>
                      <a:fillRect/>
                    </a:stretch>
                  </pic:blipFill>
                  <pic:spPr bwMode="auto">
                    <a:xfrm>
                      <a:off x="0" y="0"/>
                      <a:ext cx="1492250" cy="2194560"/>
                    </a:xfrm>
                    <a:prstGeom prst="rect">
                      <a:avLst/>
                    </a:prstGeom>
                    <a:noFill/>
                    <a:ln w="9525">
                      <a:noFill/>
                      <a:miter lim="800000"/>
                      <a:headEnd/>
                      <a:tailEnd/>
                    </a:ln>
                  </pic:spPr>
                </pic:pic>
              </a:graphicData>
            </a:graphic>
          </wp:inline>
        </w:drawing>
      </w:r>
      <w:r>
        <w:rPr>
          <w:rFonts w:ascii="돋움" w:eastAsia="돋움" w:hAnsi="돋움"/>
          <w:noProof/>
          <w:color w:val="3E3E3E"/>
          <w:sz w:val="14"/>
          <w:szCs w:val="14"/>
        </w:rPr>
        <w:drawing>
          <wp:inline distT="0" distB="0" distL="0" distR="0">
            <wp:extent cx="1492250" cy="2194560"/>
            <wp:effectExtent l="19050" t="0" r="0" b="0"/>
            <wp:docPr id="79" name="그림 28" descr="http://cfile3.uf.tistory.com/image/117AAD024BA35AC772C3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cfile3.uf.tistory.com/image/117AAD024BA35AC772C30D"/>
                    <pic:cNvPicPr>
                      <a:picLocks noChangeAspect="1" noChangeArrowheads="1"/>
                    </pic:cNvPicPr>
                  </pic:nvPicPr>
                  <pic:blipFill>
                    <a:blip r:embed="rId231"/>
                    <a:srcRect/>
                    <a:stretch>
                      <a:fillRect/>
                    </a:stretch>
                  </pic:blipFill>
                  <pic:spPr bwMode="auto">
                    <a:xfrm>
                      <a:off x="0" y="0"/>
                      <a:ext cx="1492250" cy="2194560"/>
                    </a:xfrm>
                    <a:prstGeom prst="rect">
                      <a:avLst/>
                    </a:prstGeom>
                    <a:noFill/>
                    <a:ln w="9525">
                      <a:noFill/>
                      <a:miter lim="800000"/>
                      <a:headEnd/>
                      <a:tailEnd/>
                    </a:ln>
                  </pic:spPr>
                </pic:pic>
              </a:graphicData>
            </a:graphic>
          </wp:inline>
        </w:drawing>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Style w:val="a8"/>
          <w:rFonts w:ascii="돋움" w:eastAsia="돋움" w:hAnsi="돋움" w:hint="eastAsia"/>
          <w:color w:val="3E3E3E"/>
          <w:sz w:val="18"/>
          <w:szCs w:val="18"/>
          <w:bdr w:val="none" w:sz="0" w:space="0" w:color="auto" w:frame="1"/>
        </w:rPr>
        <w:t>Logcat Log 내용</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noProof/>
          <w:color w:val="3E3E3E"/>
          <w:sz w:val="14"/>
          <w:szCs w:val="14"/>
        </w:rPr>
        <w:lastRenderedPageBreak/>
        <w:drawing>
          <wp:inline distT="0" distB="0" distL="0" distR="0">
            <wp:extent cx="5998210" cy="1506855"/>
            <wp:effectExtent l="19050" t="0" r="2540" b="0"/>
            <wp:docPr id="78" name="그림 29" descr="http://cfile1.uf.tistory.com/image/1313820F4BA35AC717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cfile1.uf.tistory.com/image/1313820F4BA35AC7175431"/>
                    <pic:cNvPicPr>
                      <a:picLocks noChangeAspect="1" noChangeArrowheads="1"/>
                    </pic:cNvPicPr>
                  </pic:nvPicPr>
                  <pic:blipFill>
                    <a:blip r:embed="rId239"/>
                    <a:srcRect/>
                    <a:stretch>
                      <a:fillRect/>
                    </a:stretch>
                  </pic:blipFill>
                  <pic:spPr bwMode="auto">
                    <a:xfrm>
                      <a:off x="0" y="0"/>
                      <a:ext cx="5998210" cy="1506855"/>
                    </a:xfrm>
                    <a:prstGeom prst="rect">
                      <a:avLst/>
                    </a:prstGeom>
                    <a:noFill/>
                    <a:ln w="9525">
                      <a:noFill/>
                      <a:miter lim="800000"/>
                      <a:headEnd/>
                      <a:tailEnd/>
                    </a:ln>
                  </pic:spPr>
                </pic:pic>
              </a:graphicData>
            </a:graphic>
          </wp:inline>
        </w:drawing>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여기서도 Main Activity가 Pause상태에 들어가고 Sub Activity가 foreground를 점유하면서 Main Activity를 완전히 가리면 Main Activity가 Stop() 상태로 전환되는 것을 볼 수 있다.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Full screen sub Activity를 닫으면 (Activity.finish() 메소드 호출) main activity가 running 상태로 복귀 하는 것을 볼 수 있다.</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noProof/>
          <w:color w:val="3E3E3E"/>
          <w:sz w:val="14"/>
          <w:szCs w:val="14"/>
        </w:rPr>
        <w:drawing>
          <wp:inline distT="0" distB="0" distL="0" distR="0">
            <wp:extent cx="1492250" cy="2194560"/>
            <wp:effectExtent l="19050" t="0" r="0" b="0"/>
            <wp:docPr id="77" name="그림 30" descr="http://cfile9.uf.tistory.com/image/1130220B4BA35AC70A66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cfile9.uf.tistory.com/image/1130220B4BA35AC70A66AC"/>
                    <pic:cNvPicPr>
                      <a:picLocks noChangeAspect="1" noChangeArrowheads="1"/>
                    </pic:cNvPicPr>
                  </pic:nvPicPr>
                  <pic:blipFill>
                    <a:blip r:embed="rId231"/>
                    <a:srcRect/>
                    <a:stretch>
                      <a:fillRect/>
                    </a:stretch>
                  </pic:blipFill>
                  <pic:spPr bwMode="auto">
                    <a:xfrm>
                      <a:off x="0" y="0"/>
                      <a:ext cx="1492250" cy="2194560"/>
                    </a:xfrm>
                    <a:prstGeom prst="rect">
                      <a:avLst/>
                    </a:prstGeom>
                    <a:noFill/>
                    <a:ln w="9525">
                      <a:noFill/>
                      <a:miter lim="800000"/>
                      <a:headEnd/>
                      <a:tailEnd/>
                    </a:ln>
                  </pic:spPr>
                </pic:pic>
              </a:graphicData>
            </a:graphic>
          </wp:inline>
        </w:drawing>
      </w:r>
      <w:r>
        <w:rPr>
          <w:rFonts w:ascii="돋움" w:eastAsia="돋움" w:hAnsi="돋움"/>
          <w:noProof/>
          <w:color w:val="3E3E3E"/>
          <w:sz w:val="14"/>
          <w:szCs w:val="14"/>
        </w:rPr>
        <w:drawing>
          <wp:inline distT="0" distB="0" distL="0" distR="0">
            <wp:extent cx="1492250" cy="2194560"/>
            <wp:effectExtent l="19050" t="0" r="0" b="0"/>
            <wp:docPr id="76" name="그림 31" descr="http://cfile5.uf.tistory.com/image/14256D144BA35AC77D4A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cfile5.uf.tistory.com/image/14256D144BA35AC77D4AF7"/>
                    <pic:cNvPicPr>
                      <a:picLocks noChangeAspect="1" noChangeArrowheads="1"/>
                    </pic:cNvPicPr>
                  </pic:nvPicPr>
                  <pic:blipFill>
                    <a:blip r:embed="rId229"/>
                    <a:srcRect/>
                    <a:stretch>
                      <a:fillRect/>
                    </a:stretch>
                  </pic:blipFill>
                  <pic:spPr bwMode="auto">
                    <a:xfrm>
                      <a:off x="0" y="0"/>
                      <a:ext cx="1492250" cy="2194560"/>
                    </a:xfrm>
                    <a:prstGeom prst="rect">
                      <a:avLst/>
                    </a:prstGeom>
                    <a:noFill/>
                    <a:ln w="9525">
                      <a:noFill/>
                      <a:miter lim="800000"/>
                      <a:headEnd/>
                      <a:tailEnd/>
                    </a:ln>
                  </pic:spPr>
                </pic:pic>
              </a:graphicData>
            </a:graphic>
          </wp:inline>
        </w:drawing>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Style w:val="a8"/>
          <w:rFonts w:ascii="돋움" w:eastAsia="돋움" w:hAnsi="돋움" w:hint="eastAsia"/>
          <w:color w:val="3E3E3E"/>
          <w:sz w:val="18"/>
          <w:szCs w:val="18"/>
          <w:bdr w:val="none" w:sz="0" w:space="0" w:color="auto" w:frame="1"/>
        </w:rPr>
        <w:t>Logcat Log 내용</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noProof/>
          <w:color w:val="3E3E3E"/>
          <w:sz w:val="14"/>
          <w:szCs w:val="14"/>
        </w:rPr>
        <w:drawing>
          <wp:inline distT="0" distB="0" distL="0" distR="0">
            <wp:extent cx="5998210" cy="1272540"/>
            <wp:effectExtent l="19050" t="0" r="2540" b="0"/>
            <wp:docPr id="75" name="그림 32" descr="http://cfile23.uf.tistory.com/image/200F6C054BA35AC8530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cfile23.uf.tistory.com/image/200F6C054BA35AC8530E19"/>
                    <pic:cNvPicPr>
                      <a:picLocks noChangeAspect="1" noChangeArrowheads="1"/>
                    </pic:cNvPicPr>
                  </pic:nvPicPr>
                  <pic:blipFill>
                    <a:blip r:embed="rId240"/>
                    <a:srcRect/>
                    <a:stretch>
                      <a:fillRect/>
                    </a:stretch>
                  </pic:blipFill>
                  <pic:spPr bwMode="auto">
                    <a:xfrm>
                      <a:off x="0" y="0"/>
                      <a:ext cx="5998210" cy="1272540"/>
                    </a:xfrm>
                    <a:prstGeom prst="rect">
                      <a:avLst/>
                    </a:prstGeom>
                    <a:noFill/>
                    <a:ln w="9525">
                      <a:noFill/>
                      <a:miter lim="800000"/>
                      <a:headEnd/>
                      <a:tailEnd/>
                    </a:ln>
                  </pic:spPr>
                </pic:pic>
              </a:graphicData>
            </a:graphic>
          </wp:inline>
        </w:drawing>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Stop상태였던 Main Activity가 Running 상태로 전환되면서 onRestart()가 호출되는 것을 볼 수 있다.</w:t>
      </w:r>
      <w:r>
        <w:rPr>
          <w:rFonts w:ascii="돋움" w:eastAsia="돋움" w:hAnsi="돋움" w:hint="eastAsia"/>
          <w:color w:val="3E3E3E"/>
          <w:sz w:val="18"/>
          <w:szCs w:val="18"/>
          <w:bdr w:val="none" w:sz="0" w:space="0" w:color="auto" w:frame="1"/>
        </w:rPr>
        <w:br/>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8"/>
          <w:szCs w:val="18"/>
          <w:bdr w:val="none" w:sz="0" w:space="0" w:color="auto" w:frame="1"/>
        </w:rPr>
        <w:t>또, Sub Activity는 Activity.finish() 메소드를 사용해 정상적으로 종료되는 상황이라 onPause()호출 전에</w:t>
      </w:r>
      <w:r>
        <w:rPr>
          <w:rStyle w:val="apple-converted-space"/>
          <w:rFonts w:ascii="돋움" w:eastAsia="돋움" w:hAnsi="돋움" w:hint="eastAsia"/>
          <w:color w:val="3E3E3E"/>
          <w:sz w:val="18"/>
          <w:szCs w:val="18"/>
          <w:bdr w:val="none" w:sz="0" w:space="0" w:color="auto" w:frame="1"/>
        </w:rPr>
        <w:t> </w:t>
      </w:r>
      <w:r>
        <w:rPr>
          <w:rFonts w:ascii="돋움" w:eastAsia="돋움" w:hAnsi="돋움" w:hint="eastAsia"/>
          <w:color w:val="3E3E3E"/>
          <w:sz w:val="18"/>
          <w:szCs w:val="18"/>
          <w:bdr w:val="none" w:sz="0" w:space="0" w:color="auto" w:frame="1"/>
        </w:rPr>
        <w:t>onSaveInstanceState(Bundle) 메소드가</w:t>
      </w:r>
      <w:r>
        <w:rPr>
          <w:rStyle w:val="apple-converted-space"/>
          <w:rFonts w:ascii="돋움" w:eastAsia="돋움" w:hAnsi="돋움" w:hint="eastAsia"/>
          <w:color w:val="3E3E3E"/>
          <w:sz w:val="18"/>
          <w:szCs w:val="18"/>
          <w:bdr w:val="none" w:sz="0" w:space="0" w:color="auto" w:frame="1"/>
        </w:rPr>
        <w:t> </w:t>
      </w:r>
      <w:r>
        <w:rPr>
          <w:rFonts w:ascii="돋움" w:eastAsia="돋움" w:hAnsi="돋움" w:hint="eastAsia"/>
          <w:color w:val="3E3E3E"/>
          <w:sz w:val="18"/>
          <w:szCs w:val="18"/>
          <w:bdr w:val="none" w:sz="0" w:space="0" w:color="auto" w:frame="1"/>
        </w:rPr>
        <w:t>생략된 것도 볼 수 있다.</w:t>
      </w:r>
      <w:r>
        <w:rPr>
          <w:rFonts w:ascii="돋움" w:eastAsia="돋움" w:hAnsi="돋움" w:hint="eastAsia"/>
          <w:color w:val="3E3E3E"/>
          <w:sz w:val="18"/>
          <w:szCs w:val="18"/>
          <w:bdr w:val="none" w:sz="0" w:space="0" w:color="auto" w:frame="1"/>
        </w:rPr>
        <w:br/>
      </w:r>
    </w:p>
    <w:p w:rsidR="00BE2897" w:rsidRDefault="00BE2897" w:rsidP="00BE2897">
      <w:pPr>
        <w:pStyle w:val="a3"/>
        <w:spacing w:before="0" w:beforeAutospacing="0" w:after="0" w:afterAutospacing="0"/>
        <w:ind w:left="220"/>
        <w:rPr>
          <w:rFonts w:ascii="돋움" w:eastAsia="돋움" w:hAnsi="돋움"/>
          <w:color w:val="3E3E3E"/>
          <w:sz w:val="14"/>
          <w:szCs w:val="14"/>
        </w:rPr>
      </w:pPr>
      <w:r>
        <w:rPr>
          <w:rFonts w:ascii="돋움" w:eastAsia="돋움" w:hAnsi="돋움" w:hint="eastAsia"/>
          <w:color w:val="3E3E3E"/>
          <w:sz w:val="14"/>
          <w:szCs w:val="14"/>
        </w:rPr>
        <w:t> </w:t>
      </w:r>
    </w:p>
    <w:p w:rsidR="00BE2897" w:rsidRDefault="00BE2897" w:rsidP="00BE2897">
      <w:pPr>
        <w:spacing w:line="173" w:lineRule="atLeast"/>
        <w:rPr>
          <w:rStyle w:val="apple-style-span"/>
          <w:rFonts w:ascii="dotum" w:hAnsi="dotum" w:hint="eastAsia"/>
        </w:rPr>
      </w:pPr>
      <w:r>
        <w:rPr>
          <w:rFonts w:ascii="돋움" w:eastAsia="돋움" w:hAnsi="돋움" w:hint="eastAsia"/>
          <w:color w:val="3E3E3E"/>
          <w:sz w:val="14"/>
          <w:szCs w:val="14"/>
        </w:rPr>
        <w:br/>
      </w:r>
    </w:p>
    <w:p w:rsidR="00BE2897" w:rsidRDefault="00BE2897" w:rsidP="00BE2897">
      <w:pPr>
        <w:pStyle w:val="a3"/>
        <w:spacing w:before="0" w:beforeAutospacing="0" w:after="0" w:afterAutospacing="0"/>
        <w:ind w:left="220"/>
        <w:rPr>
          <w:rFonts w:ascii="돋움" w:hAnsi="돋움"/>
        </w:rPr>
      </w:pPr>
      <w:r>
        <w:rPr>
          <w:rFonts w:ascii="돋움" w:eastAsia="돋움" w:hAnsi="돋움" w:hint="eastAsia"/>
          <w:color w:val="3E3E3E"/>
          <w:sz w:val="14"/>
          <w:szCs w:val="14"/>
        </w:rPr>
        <w:t> </w:t>
      </w:r>
    </w:p>
    <w:p w:rsidR="00B54E3F" w:rsidRDefault="00B54E3F">
      <w:pPr>
        <w:widowControl/>
        <w:wordWrap/>
        <w:autoSpaceDE/>
        <w:autoSpaceDN/>
        <w:jc w:val="left"/>
        <w:rPr>
          <w:b/>
        </w:rPr>
      </w:pPr>
      <w:r>
        <w:rPr>
          <w:b/>
        </w:rPr>
        <w:br w:type="page"/>
      </w:r>
    </w:p>
    <w:p w:rsidR="00BE2897" w:rsidRDefault="00B54E3F" w:rsidP="0062704D">
      <w:pPr>
        <w:pStyle w:val="aa"/>
        <w:ind w:leftChars="0" w:left="720"/>
        <w:rPr>
          <w:b/>
        </w:rPr>
      </w:pPr>
      <w:r>
        <w:rPr>
          <w:rFonts w:hint="eastAsia"/>
          <w:b/>
        </w:rPr>
        <w:lastRenderedPageBreak/>
        <w:t>센서이름 가져오기</w:t>
      </w:r>
    </w:p>
    <w:p w:rsidR="00B54E3F" w:rsidRDefault="00B54E3F" w:rsidP="00B54E3F">
      <w:pPr>
        <w:wordWrap/>
        <w:adjustRightInd w:val="0"/>
        <w:jc w:val="left"/>
        <w:rPr>
          <w:rFonts w:ascii="Courier New" w:hAnsi="Courier New" w:cs="Courier New"/>
          <w:kern w:val="0"/>
          <w:szCs w:val="20"/>
        </w:rPr>
      </w:pPr>
      <w:r>
        <w:rPr>
          <w:rFonts w:ascii="Courier New" w:hAnsi="Courier New" w:cs="Courier New"/>
          <w:b/>
          <w:bCs/>
          <w:color w:val="005032"/>
          <w:kern w:val="0"/>
          <w:szCs w:val="20"/>
        </w:rPr>
        <w:t>Sensor</w:t>
      </w:r>
      <w:r>
        <w:rPr>
          <w:rFonts w:ascii="Courier New" w:hAnsi="Courier New" w:cs="Courier New"/>
          <w:color w:val="000000"/>
          <w:kern w:val="0"/>
          <w:szCs w:val="20"/>
        </w:rPr>
        <w:t xml:space="preserve"> magSensor = </w:t>
      </w:r>
      <w:r>
        <w:rPr>
          <w:rFonts w:ascii="Courier New" w:hAnsi="Courier New" w:cs="Courier New"/>
          <w:color w:val="0000C0"/>
          <w:kern w:val="0"/>
          <w:szCs w:val="20"/>
        </w:rPr>
        <w:t>sensormanager</w:t>
      </w:r>
      <w:r>
        <w:rPr>
          <w:rFonts w:ascii="Courier New" w:hAnsi="Courier New" w:cs="Courier New"/>
          <w:color w:val="000000"/>
          <w:kern w:val="0"/>
          <w:szCs w:val="20"/>
        </w:rPr>
        <w:t>.</w:t>
      </w:r>
      <w:r>
        <w:rPr>
          <w:rFonts w:ascii="Courier New" w:hAnsi="Courier New" w:cs="Courier New"/>
          <w:b/>
          <w:bCs/>
          <w:color w:val="008080"/>
          <w:kern w:val="0"/>
          <w:szCs w:val="20"/>
        </w:rPr>
        <w:t>getDefaultSensor</w:t>
      </w:r>
      <w:r>
        <w:rPr>
          <w:rFonts w:ascii="Courier New" w:hAnsi="Courier New" w:cs="Courier New"/>
          <w:color w:val="000000"/>
          <w:kern w:val="0"/>
          <w:szCs w:val="20"/>
        </w:rPr>
        <w:t>(</w:t>
      </w:r>
      <w:r>
        <w:rPr>
          <w:rFonts w:ascii="Courier New" w:hAnsi="Courier New" w:cs="Courier New"/>
          <w:b/>
          <w:bCs/>
          <w:color w:val="005032"/>
          <w:kern w:val="0"/>
          <w:szCs w:val="20"/>
        </w:rPr>
        <w:t>Sensor</w:t>
      </w:r>
      <w:r>
        <w:rPr>
          <w:rFonts w:ascii="Courier New" w:hAnsi="Courier New" w:cs="Courier New"/>
          <w:color w:val="000000"/>
          <w:kern w:val="0"/>
          <w:szCs w:val="20"/>
        </w:rPr>
        <w:t>.</w:t>
      </w:r>
      <w:r>
        <w:rPr>
          <w:rFonts w:ascii="Courier New" w:hAnsi="Courier New" w:cs="Courier New"/>
          <w:i/>
          <w:iCs/>
          <w:color w:val="0000C0"/>
          <w:kern w:val="0"/>
          <w:szCs w:val="20"/>
        </w:rPr>
        <w:t>TYPE_MAGNETIC_FIELD</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가속도</w:t>
      </w:r>
      <w:r>
        <w:rPr>
          <w:rFonts w:ascii="Courier New" w:hAnsi="Courier New" w:cs="Courier New"/>
          <w:color w:val="3F7F5F"/>
          <w:kern w:val="0"/>
          <w:szCs w:val="20"/>
        </w:rPr>
        <w:t xml:space="preserve"> </w:t>
      </w:r>
      <w:r>
        <w:rPr>
          <w:rFonts w:ascii="Courier New" w:hAnsi="Courier New" w:cs="Courier New"/>
          <w:color w:val="3F7F5F"/>
          <w:kern w:val="0"/>
          <w:szCs w:val="20"/>
        </w:rPr>
        <w:t>센서</w:t>
      </w:r>
    </w:p>
    <w:p w:rsidR="00B54E3F" w:rsidRDefault="00B54E3F" w:rsidP="00B54E3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List&lt;</w:t>
      </w:r>
      <w:r>
        <w:rPr>
          <w:rFonts w:ascii="Courier New" w:hAnsi="Courier New" w:cs="Courier New"/>
          <w:b/>
          <w:bCs/>
          <w:color w:val="005032"/>
          <w:kern w:val="0"/>
          <w:szCs w:val="20"/>
        </w:rPr>
        <w:t>Sensor</w:t>
      </w:r>
      <w:r>
        <w:rPr>
          <w:rFonts w:ascii="Courier New" w:hAnsi="Courier New" w:cs="Courier New"/>
          <w:color w:val="000000"/>
          <w:kern w:val="0"/>
          <w:szCs w:val="20"/>
        </w:rPr>
        <w:t xml:space="preserve">&gt; allsensors=  </w:t>
      </w:r>
      <w:r>
        <w:rPr>
          <w:rFonts w:ascii="Courier New" w:hAnsi="Courier New" w:cs="Courier New"/>
          <w:color w:val="0000C0"/>
          <w:kern w:val="0"/>
          <w:szCs w:val="20"/>
        </w:rPr>
        <w:t>sensormanager</w:t>
      </w:r>
      <w:r>
        <w:rPr>
          <w:rFonts w:ascii="Courier New" w:hAnsi="Courier New" w:cs="Courier New"/>
          <w:color w:val="000000"/>
          <w:kern w:val="0"/>
          <w:szCs w:val="20"/>
        </w:rPr>
        <w:t>.</w:t>
      </w:r>
      <w:r>
        <w:rPr>
          <w:rFonts w:ascii="Courier New" w:hAnsi="Courier New" w:cs="Courier New"/>
          <w:b/>
          <w:bCs/>
          <w:color w:val="008080"/>
          <w:kern w:val="0"/>
          <w:szCs w:val="20"/>
        </w:rPr>
        <w:t>getSensorList</w:t>
      </w:r>
      <w:r>
        <w:rPr>
          <w:rFonts w:ascii="Courier New" w:hAnsi="Courier New" w:cs="Courier New"/>
          <w:color w:val="000000"/>
          <w:kern w:val="0"/>
          <w:szCs w:val="20"/>
        </w:rPr>
        <w:t>(</w:t>
      </w:r>
      <w:r>
        <w:rPr>
          <w:rFonts w:ascii="Courier New" w:hAnsi="Courier New" w:cs="Courier New"/>
          <w:b/>
          <w:bCs/>
          <w:color w:val="005032"/>
          <w:kern w:val="0"/>
          <w:szCs w:val="20"/>
        </w:rPr>
        <w:t>Sensor</w:t>
      </w:r>
      <w:r>
        <w:rPr>
          <w:rFonts w:ascii="Courier New" w:hAnsi="Courier New" w:cs="Courier New"/>
          <w:color w:val="000000"/>
          <w:kern w:val="0"/>
          <w:szCs w:val="20"/>
        </w:rPr>
        <w:t>.</w:t>
      </w:r>
      <w:r>
        <w:rPr>
          <w:rFonts w:ascii="Courier New" w:hAnsi="Courier New" w:cs="Courier New"/>
          <w:i/>
          <w:iCs/>
          <w:color w:val="0000C0"/>
          <w:kern w:val="0"/>
          <w:szCs w:val="20"/>
        </w:rPr>
        <w:t>TYPE_ALL</w:t>
      </w:r>
      <w:r>
        <w:rPr>
          <w:rFonts w:ascii="Courier New" w:hAnsi="Courier New" w:cs="Courier New"/>
          <w:color w:val="000000"/>
          <w:kern w:val="0"/>
          <w:szCs w:val="20"/>
        </w:rPr>
        <w:t>);</w:t>
      </w:r>
    </w:p>
    <w:p w:rsidR="00B54E3F" w:rsidRDefault="00B54E3F" w:rsidP="00B54E3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8080"/>
          <w:kern w:val="0"/>
          <w:szCs w:val="20"/>
        </w:rPr>
        <w:t>getotitle</w:t>
      </w:r>
      <w:r>
        <w:rPr>
          <w:rFonts w:ascii="Courier New" w:hAnsi="Courier New" w:cs="Courier New"/>
          <w:color w:val="000000"/>
          <w:kern w:val="0"/>
          <w:szCs w:val="20"/>
        </w:rPr>
        <w:t>().</w:t>
      </w:r>
      <w:r>
        <w:rPr>
          <w:rFonts w:ascii="Courier New" w:hAnsi="Courier New" w:cs="Courier New"/>
          <w:b/>
          <w:bCs/>
          <w:color w:val="008080"/>
          <w:kern w:val="0"/>
          <w:szCs w:val="20"/>
        </w:rPr>
        <w:t>setText</w:t>
      </w:r>
      <w:r>
        <w:rPr>
          <w:rFonts w:ascii="Courier New" w:hAnsi="Courier New" w:cs="Courier New"/>
          <w:color w:val="000000"/>
          <w:kern w:val="0"/>
          <w:szCs w:val="20"/>
        </w:rPr>
        <w:t>(allsensors.</w:t>
      </w:r>
      <w:r>
        <w:rPr>
          <w:rFonts w:ascii="Courier New" w:hAnsi="Courier New" w:cs="Courier New"/>
          <w:b/>
          <w:bCs/>
          <w:color w:val="008080"/>
          <w:kern w:val="0"/>
          <w:szCs w:val="20"/>
        </w:rPr>
        <w:t>get</w:t>
      </w:r>
      <w:r>
        <w:rPr>
          <w:rFonts w:ascii="Courier New" w:hAnsi="Courier New" w:cs="Courier New"/>
          <w:color w:val="000000"/>
          <w:kern w:val="0"/>
          <w:szCs w:val="20"/>
        </w:rPr>
        <w:t>(</w:t>
      </w:r>
      <w:r>
        <w:rPr>
          <w:rFonts w:ascii="Courier New" w:hAnsi="Courier New" w:cs="Courier New"/>
          <w:b/>
          <w:bCs/>
          <w:color w:val="005032"/>
          <w:kern w:val="0"/>
          <w:szCs w:val="20"/>
        </w:rPr>
        <w:t>Sensor</w:t>
      </w:r>
      <w:r>
        <w:rPr>
          <w:rFonts w:ascii="Courier New" w:hAnsi="Courier New" w:cs="Courier New"/>
          <w:color w:val="000000"/>
          <w:kern w:val="0"/>
          <w:szCs w:val="20"/>
        </w:rPr>
        <w:t>.</w:t>
      </w:r>
      <w:r>
        <w:rPr>
          <w:rFonts w:ascii="Courier New" w:hAnsi="Courier New" w:cs="Courier New"/>
          <w:i/>
          <w:iCs/>
          <w:color w:val="0000C0"/>
          <w:kern w:val="0"/>
          <w:szCs w:val="20"/>
        </w:rPr>
        <w:t>TYPE_ORIENTATION</w:t>
      </w:r>
      <w:r>
        <w:rPr>
          <w:rFonts w:ascii="Courier New" w:hAnsi="Courier New" w:cs="Courier New"/>
          <w:color w:val="000000"/>
          <w:kern w:val="0"/>
          <w:szCs w:val="20"/>
        </w:rPr>
        <w:t>).</w:t>
      </w:r>
      <w:r>
        <w:rPr>
          <w:rFonts w:ascii="Courier New" w:hAnsi="Courier New" w:cs="Courier New"/>
          <w:b/>
          <w:bCs/>
          <w:color w:val="008080"/>
          <w:kern w:val="0"/>
          <w:szCs w:val="20"/>
        </w:rPr>
        <w:t>getName</w:t>
      </w:r>
      <w:r>
        <w:rPr>
          <w:rFonts w:ascii="Courier New" w:hAnsi="Courier New" w:cs="Courier New"/>
          <w:color w:val="000000"/>
          <w:kern w:val="0"/>
          <w:szCs w:val="20"/>
        </w:rPr>
        <w:t>());</w:t>
      </w:r>
    </w:p>
    <w:p w:rsidR="00B54E3F" w:rsidRDefault="00B54E3F" w:rsidP="00B54E3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8080"/>
          <w:kern w:val="0"/>
          <w:szCs w:val="20"/>
        </w:rPr>
        <w:t>getmtitle</w:t>
      </w:r>
      <w:r>
        <w:rPr>
          <w:rFonts w:ascii="Courier New" w:hAnsi="Courier New" w:cs="Courier New"/>
          <w:color w:val="000000"/>
          <w:kern w:val="0"/>
          <w:szCs w:val="20"/>
        </w:rPr>
        <w:t>().</w:t>
      </w:r>
      <w:r>
        <w:rPr>
          <w:rFonts w:ascii="Courier New" w:hAnsi="Courier New" w:cs="Courier New"/>
          <w:b/>
          <w:bCs/>
          <w:color w:val="008080"/>
          <w:kern w:val="0"/>
          <w:szCs w:val="20"/>
        </w:rPr>
        <w:t>setText</w:t>
      </w:r>
      <w:r>
        <w:rPr>
          <w:rFonts w:ascii="Courier New" w:hAnsi="Courier New" w:cs="Courier New"/>
          <w:color w:val="000000"/>
          <w:kern w:val="0"/>
          <w:szCs w:val="20"/>
        </w:rPr>
        <w:t>(allsensors.</w:t>
      </w:r>
      <w:r>
        <w:rPr>
          <w:rFonts w:ascii="Courier New" w:hAnsi="Courier New" w:cs="Courier New"/>
          <w:b/>
          <w:bCs/>
          <w:color w:val="008080"/>
          <w:kern w:val="0"/>
          <w:szCs w:val="20"/>
        </w:rPr>
        <w:t>get</w:t>
      </w:r>
      <w:r>
        <w:rPr>
          <w:rFonts w:ascii="Courier New" w:hAnsi="Courier New" w:cs="Courier New"/>
          <w:color w:val="000000"/>
          <w:kern w:val="0"/>
          <w:szCs w:val="20"/>
        </w:rPr>
        <w:t>(</w:t>
      </w:r>
      <w:r>
        <w:rPr>
          <w:rFonts w:ascii="Courier New" w:hAnsi="Courier New" w:cs="Courier New"/>
          <w:b/>
          <w:bCs/>
          <w:color w:val="005032"/>
          <w:kern w:val="0"/>
          <w:szCs w:val="20"/>
        </w:rPr>
        <w:t>Sensor</w:t>
      </w:r>
      <w:r>
        <w:rPr>
          <w:rFonts w:ascii="Courier New" w:hAnsi="Courier New" w:cs="Courier New"/>
          <w:color w:val="000000"/>
          <w:kern w:val="0"/>
          <w:szCs w:val="20"/>
        </w:rPr>
        <w:t>.</w:t>
      </w:r>
      <w:r>
        <w:rPr>
          <w:rFonts w:ascii="Courier New" w:hAnsi="Courier New" w:cs="Courier New"/>
          <w:i/>
          <w:iCs/>
          <w:color w:val="0000C0"/>
          <w:kern w:val="0"/>
          <w:szCs w:val="20"/>
        </w:rPr>
        <w:t>TYPE_ACCELEROMETER</w:t>
      </w:r>
      <w:r>
        <w:rPr>
          <w:rFonts w:ascii="Courier New" w:hAnsi="Courier New" w:cs="Courier New"/>
          <w:color w:val="000000"/>
          <w:kern w:val="0"/>
          <w:szCs w:val="20"/>
        </w:rPr>
        <w:t>).</w:t>
      </w:r>
      <w:r>
        <w:rPr>
          <w:rFonts w:ascii="Courier New" w:hAnsi="Courier New" w:cs="Courier New"/>
          <w:b/>
          <w:bCs/>
          <w:color w:val="008080"/>
          <w:kern w:val="0"/>
          <w:szCs w:val="20"/>
        </w:rPr>
        <w:t>getName</w:t>
      </w:r>
      <w:r>
        <w:rPr>
          <w:rFonts w:ascii="Courier New" w:hAnsi="Courier New" w:cs="Courier New"/>
          <w:color w:val="000000"/>
          <w:kern w:val="0"/>
          <w:szCs w:val="20"/>
        </w:rPr>
        <w:t>());</w:t>
      </w:r>
    </w:p>
    <w:p w:rsidR="00CD4FA0" w:rsidRDefault="00B54E3F" w:rsidP="00B54E3F">
      <w:pPr>
        <w:pStyle w:val="aa"/>
        <w:ind w:leftChars="0" w:left="720"/>
        <w:rPr>
          <w:rFonts w:ascii="Courier New" w:hAnsi="Courier New" w:cs="Courier New"/>
          <w:color w:val="000000"/>
          <w:kern w:val="0"/>
          <w:szCs w:val="20"/>
        </w:rPr>
      </w:pPr>
      <w:r>
        <w:rPr>
          <w:rFonts w:ascii="Courier New" w:hAnsi="Courier New" w:cs="Courier New"/>
          <w:color w:val="000000"/>
          <w:kern w:val="0"/>
          <w:szCs w:val="20"/>
        </w:rPr>
        <w:t xml:space="preserve">        </w:t>
      </w:r>
      <w:r>
        <w:rPr>
          <w:rFonts w:ascii="Courier New" w:hAnsi="Courier New" w:cs="Courier New"/>
          <w:b/>
          <w:bCs/>
          <w:color w:val="008080"/>
          <w:kern w:val="0"/>
          <w:szCs w:val="20"/>
        </w:rPr>
        <w:t>getatitle</w:t>
      </w:r>
      <w:r>
        <w:rPr>
          <w:rFonts w:ascii="Courier New" w:hAnsi="Courier New" w:cs="Courier New"/>
          <w:color w:val="000000"/>
          <w:kern w:val="0"/>
          <w:szCs w:val="20"/>
        </w:rPr>
        <w:t>().</w:t>
      </w:r>
      <w:r>
        <w:rPr>
          <w:rFonts w:ascii="Courier New" w:hAnsi="Courier New" w:cs="Courier New"/>
          <w:b/>
          <w:bCs/>
          <w:color w:val="008080"/>
          <w:kern w:val="0"/>
          <w:szCs w:val="20"/>
        </w:rPr>
        <w:t>setText</w:t>
      </w:r>
      <w:r>
        <w:rPr>
          <w:rFonts w:ascii="Courier New" w:hAnsi="Courier New" w:cs="Courier New"/>
          <w:color w:val="000000"/>
          <w:kern w:val="0"/>
          <w:szCs w:val="20"/>
        </w:rPr>
        <w:t>(allsensors.</w:t>
      </w:r>
      <w:r>
        <w:rPr>
          <w:rFonts w:ascii="Courier New" w:hAnsi="Courier New" w:cs="Courier New"/>
          <w:b/>
          <w:bCs/>
          <w:color w:val="008080"/>
          <w:kern w:val="0"/>
          <w:szCs w:val="20"/>
        </w:rPr>
        <w:t>get</w:t>
      </w:r>
      <w:r>
        <w:rPr>
          <w:rFonts w:ascii="Courier New" w:hAnsi="Courier New" w:cs="Courier New"/>
          <w:color w:val="000000"/>
          <w:kern w:val="0"/>
          <w:szCs w:val="20"/>
        </w:rPr>
        <w:t>(</w:t>
      </w:r>
      <w:r>
        <w:rPr>
          <w:rFonts w:ascii="Courier New" w:hAnsi="Courier New" w:cs="Courier New"/>
          <w:b/>
          <w:bCs/>
          <w:color w:val="005032"/>
          <w:kern w:val="0"/>
          <w:szCs w:val="20"/>
        </w:rPr>
        <w:t>Sensor</w:t>
      </w:r>
      <w:r>
        <w:rPr>
          <w:rFonts w:ascii="Courier New" w:hAnsi="Courier New" w:cs="Courier New"/>
          <w:color w:val="000000"/>
          <w:kern w:val="0"/>
          <w:szCs w:val="20"/>
        </w:rPr>
        <w:t>.</w:t>
      </w:r>
      <w:r>
        <w:rPr>
          <w:rFonts w:ascii="Courier New" w:hAnsi="Courier New" w:cs="Courier New"/>
          <w:i/>
          <w:iCs/>
          <w:color w:val="0000C0"/>
          <w:kern w:val="0"/>
          <w:szCs w:val="20"/>
        </w:rPr>
        <w:t>TYPE_MAGNETIC_FIELD</w:t>
      </w:r>
      <w:r>
        <w:rPr>
          <w:rFonts w:ascii="Courier New" w:hAnsi="Courier New" w:cs="Courier New"/>
          <w:color w:val="000000"/>
          <w:kern w:val="0"/>
          <w:szCs w:val="20"/>
        </w:rPr>
        <w:t>).</w:t>
      </w:r>
      <w:r>
        <w:rPr>
          <w:rFonts w:ascii="Courier New" w:hAnsi="Courier New" w:cs="Courier New"/>
          <w:b/>
          <w:bCs/>
          <w:color w:val="008080"/>
          <w:kern w:val="0"/>
          <w:szCs w:val="20"/>
        </w:rPr>
        <w:t>getName</w:t>
      </w:r>
      <w:r>
        <w:rPr>
          <w:rFonts w:ascii="Courier New" w:hAnsi="Courier New" w:cs="Courier New"/>
          <w:color w:val="000000"/>
          <w:kern w:val="0"/>
          <w:szCs w:val="20"/>
        </w:rPr>
        <w:t>())</w:t>
      </w:r>
    </w:p>
    <w:p w:rsidR="00CD4FA0" w:rsidRDefault="00CD4FA0">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p w:rsidR="00CD4FA0" w:rsidRDefault="00153F68" w:rsidP="000B402E">
      <w:pPr>
        <w:pStyle w:val="4"/>
        <w:ind w:left="1200" w:hanging="400"/>
        <w:rPr>
          <w:rFonts w:ascii="돋움" w:eastAsia="돋움" w:hAnsi="돋움"/>
          <w:color w:val="000000"/>
          <w:sz w:val="21"/>
          <w:szCs w:val="21"/>
        </w:rPr>
      </w:pPr>
      <w:hyperlink r:id="rId241" w:history="1">
        <w:r w:rsidR="00CD4FA0">
          <w:rPr>
            <w:rStyle w:val="a4"/>
            <w:rFonts w:ascii="돋움" w:eastAsia="돋움" w:hAnsi="돋움" w:hint="eastAsia"/>
            <w:color w:val="000000"/>
            <w:sz w:val="21"/>
            <w:szCs w:val="21"/>
            <w:u w:val="none"/>
          </w:rPr>
          <w:t>네트워크 사용가능 상태인건 어떻게 확인하나요?</w:t>
        </w:r>
      </w:hyperlink>
    </w:p>
    <w:p w:rsidR="00CD4FA0" w:rsidRPr="00CD4FA0" w:rsidRDefault="00153F68" w:rsidP="00CD4FA0">
      <w:hyperlink r:id="rId242" w:history="1">
        <w:r w:rsidR="00CD4FA0">
          <w:rPr>
            <w:rStyle w:val="a4"/>
          </w:rPr>
          <w:t>http://www.androidpub.com/?_filter=search&amp;mid=android_dev_qna&amp;search_target=title&amp;search_keyword=%EB%84%A4%ED%8A%B8%EC%9B%8C%ED%81%AC&amp;document_srl=247782</w:t>
        </w:r>
      </w:hyperlink>
    </w:p>
    <w:p w:rsidR="00CD4FA0" w:rsidRDefault="00CD4FA0" w:rsidP="00CD4FA0">
      <w:pPr>
        <w:rPr>
          <w:rFonts w:ascii="돋움" w:eastAsia="돋움" w:hAnsi="돋움"/>
          <w:color w:val="3074A5"/>
          <w:sz w:val="14"/>
          <w:szCs w:val="14"/>
        </w:rPr>
      </w:pPr>
      <w:r>
        <w:rPr>
          <w:rStyle w:val="member147349"/>
          <w:rFonts w:ascii="돋움" w:eastAsia="돋움" w:hAnsi="돋움" w:hint="eastAsia"/>
          <w:color w:val="3074A5"/>
          <w:sz w:val="14"/>
          <w:szCs w:val="14"/>
        </w:rPr>
        <w:t>착실이</w:t>
      </w:r>
    </w:p>
    <w:p w:rsidR="00CD4FA0" w:rsidRDefault="00153F68" w:rsidP="00CD4FA0">
      <w:pPr>
        <w:spacing w:line="196" w:lineRule="atLeast"/>
        <w:rPr>
          <w:rFonts w:ascii="Tahoma" w:eastAsia="돋움" w:hAnsi="Tahoma" w:cs="Tahoma"/>
          <w:color w:val="444444"/>
          <w:sz w:val="13"/>
          <w:szCs w:val="13"/>
        </w:rPr>
      </w:pPr>
      <w:hyperlink r:id="rId243" w:history="1">
        <w:r w:rsidR="00CD4FA0">
          <w:rPr>
            <w:rStyle w:val="a4"/>
            <w:rFonts w:ascii="Tahoma" w:eastAsia="돋움" w:hAnsi="Tahoma" w:cs="Tahoma"/>
            <w:color w:val="BBBBBB"/>
            <w:sz w:val="13"/>
            <w:szCs w:val="13"/>
            <w:u w:val="none"/>
          </w:rPr>
          <w:t>http://www.androidpub.com/247782</w:t>
        </w:r>
      </w:hyperlink>
    </w:p>
    <w:p w:rsidR="00CD4FA0" w:rsidRDefault="00CD4FA0" w:rsidP="00CD4FA0">
      <w:pPr>
        <w:spacing w:line="196" w:lineRule="atLeast"/>
        <w:rPr>
          <w:rFonts w:ascii="Tahoma" w:eastAsia="돋움" w:hAnsi="Tahoma" w:cs="Tahoma"/>
          <w:color w:val="444444"/>
          <w:sz w:val="13"/>
          <w:szCs w:val="13"/>
        </w:rPr>
      </w:pPr>
      <w:r>
        <w:rPr>
          <w:rStyle w:val="a8"/>
          <w:rFonts w:ascii="Tahoma" w:eastAsia="돋움" w:hAnsi="Tahoma" w:cs="Tahoma"/>
          <w:color w:val="444444"/>
          <w:sz w:val="13"/>
          <w:szCs w:val="13"/>
        </w:rPr>
        <w:t>2010.04.06</w:t>
      </w:r>
      <w:r>
        <w:rPr>
          <w:rStyle w:val="apple-converted-space"/>
          <w:rFonts w:ascii="Tahoma" w:eastAsia="돋움" w:hAnsi="Tahoma" w:cs="Tahoma"/>
          <w:color w:val="444444"/>
          <w:sz w:val="13"/>
          <w:szCs w:val="13"/>
        </w:rPr>
        <w:t> </w:t>
      </w:r>
      <w:r>
        <w:rPr>
          <w:rFonts w:ascii="Tahoma" w:eastAsia="돋움" w:hAnsi="Tahoma" w:cs="Tahoma"/>
          <w:color w:val="444444"/>
          <w:sz w:val="13"/>
          <w:szCs w:val="13"/>
        </w:rPr>
        <w:t>23:08:31</w:t>
      </w:r>
    </w:p>
    <w:p w:rsidR="00CD4FA0" w:rsidRDefault="00CD4FA0" w:rsidP="00CD4FA0">
      <w:pPr>
        <w:spacing w:line="196" w:lineRule="atLeast"/>
        <w:rPr>
          <w:rFonts w:ascii="Tahoma" w:eastAsia="돋움" w:hAnsi="Tahoma" w:cs="Tahoma"/>
          <w:color w:val="4A3FD7"/>
          <w:sz w:val="13"/>
          <w:szCs w:val="13"/>
        </w:rPr>
      </w:pPr>
      <w:r>
        <w:rPr>
          <w:rFonts w:ascii="Tahoma" w:eastAsia="돋움" w:hAnsi="Tahoma" w:cs="Tahoma"/>
          <w:color w:val="4A3FD7"/>
          <w:sz w:val="13"/>
          <w:szCs w:val="13"/>
        </w:rPr>
        <w:t>778</w:t>
      </w:r>
    </w:p>
    <w:p w:rsidR="00CD4FA0" w:rsidRDefault="00153F68" w:rsidP="00CD4FA0">
      <w:pPr>
        <w:shd w:val="clear" w:color="auto" w:fill="FFFFFF"/>
        <w:spacing w:line="196" w:lineRule="atLeast"/>
        <w:rPr>
          <w:rFonts w:ascii="Tahoma" w:eastAsia="돋움" w:hAnsi="Tahoma" w:cs="Tahoma"/>
          <w:color w:val="444444"/>
          <w:sz w:val="13"/>
          <w:szCs w:val="13"/>
        </w:rPr>
      </w:pPr>
      <w:hyperlink r:id="rId244" w:anchor="comment" w:tooltip="댓글" w:history="1">
        <w:r w:rsidR="00CD4FA0">
          <w:rPr>
            <w:rStyle w:val="a8"/>
            <w:rFonts w:ascii="Tahoma" w:eastAsia="돋움" w:hAnsi="Tahoma" w:cs="Tahoma"/>
            <w:color w:val="333333"/>
            <w:sz w:val="13"/>
            <w:szCs w:val="13"/>
          </w:rPr>
          <w:t>5</w:t>
        </w:r>
      </w:hyperlink>
    </w:p>
    <w:p w:rsidR="00CD4FA0" w:rsidRDefault="00153F68" w:rsidP="00CD4FA0">
      <w:pPr>
        <w:spacing w:line="196" w:lineRule="atLeast"/>
        <w:rPr>
          <w:rFonts w:ascii="Tahoma" w:eastAsia="돋움" w:hAnsi="Tahoma" w:cs="Tahoma"/>
          <w:color w:val="444444"/>
          <w:sz w:val="13"/>
          <w:szCs w:val="13"/>
        </w:rPr>
      </w:pPr>
      <w:hyperlink r:id="rId245" w:history="1">
        <w:r w:rsidR="00CD4FA0">
          <w:rPr>
            <w:rStyle w:val="a4"/>
            <w:rFonts w:ascii="Tahoma" w:eastAsia="돋움" w:hAnsi="Tahoma" w:cs="Tahoma"/>
            <w:b/>
            <w:bCs/>
            <w:color w:val="555555"/>
            <w:sz w:val="13"/>
            <w:szCs w:val="13"/>
            <w:u w:val="none"/>
          </w:rPr>
          <w:t>앱개발</w:t>
        </w:r>
        <w:r w:rsidR="00CD4FA0">
          <w:rPr>
            <w:rStyle w:val="a4"/>
            <w:rFonts w:ascii="Tahoma" w:eastAsia="돋움" w:hAnsi="Tahoma" w:cs="Tahoma"/>
            <w:b/>
            <w:bCs/>
            <w:color w:val="555555"/>
            <w:sz w:val="13"/>
            <w:szCs w:val="13"/>
            <w:u w:val="none"/>
          </w:rPr>
          <w:t>QnA</w:t>
        </w:r>
      </w:hyperlink>
    </w:p>
    <w:p w:rsidR="00CD4FA0" w:rsidRDefault="00CD4FA0" w:rsidP="00CD4FA0">
      <w:pPr>
        <w:rPr>
          <w:rFonts w:ascii="돋움" w:eastAsia="돋움" w:hAnsi="돋움" w:cs="굴림"/>
          <w:color w:val="000000"/>
          <w:sz w:val="14"/>
          <w:szCs w:val="14"/>
        </w:rPr>
      </w:pPr>
      <w:r>
        <w:rPr>
          <w:rFonts w:ascii="돋움" w:eastAsia="돋움" w:hAnsi="돋움" w:hint="eastAsia"/>
          <w:color w:val="000000"/>
          <w:sz w:val="14"/>
          <w:szCs w:val="14"/>
        </w:rPr>
        <w:t>안녕하세요. 초보개발자입니다 ㅜ.ㅜ</w:t>
      </w:r>
      <w:r>
        <w:rPr>
          <w:rFonts w:ascii="돋움" w:eastAsia="돋움" w:hAnsi="돋움" w:hint="eastAsia"/>
          <w:color w:val="000000"/>
          <w:sz w:val="14"/>
          <w:szCs w:val="14"/>
        </w:rPr>
        <w:br/>
        <w:t>개발중인 어플이 초반에 네트워크를 연결해서 사용하는데...</w:t>
      </w:r>
      <w:r>
        <w:rPr>
          <w:rFonts w:ascii="돋움" w:eastAsia="돋움" w:hAnsi="돋움" w:hint="eastAsia"/>
          <w:color w:val="000000"/>
          <w:sz w:val="14"/>
          <w:szCs w:val="14"/>
        </w:rPr>
        <w:br/>
      </w:r>
      <w:r>
        <w:rPr>
          <w:rFonts w:ascii="돋움" w:eastAsia="돋움" w:hAnsi="돋움" w:hint="eastAsia"/>
          <w:color w:val="000000"/>
          <w:sz w:val="14"/>
          <w:szCs w:val="14"/>
        </w:rPr>
        <w:br/>
        <w:t>폰초기세팅시에는 네트워트가 활성화 되어 있지 않아서 자꾸 에러가 나더군요.</w:t>
      </w:r>
      <w:r>
        <w:rPr>
          <w:rFonts w:ascii="돋움" w:eastAsia="돋움" w:hAnsi="돋움" w:hint="eastAsia"/>
          <w:color w:val="000000"/>
          <w:sz w:val="14"/>
          <w:szCs w:val="14"/>
        </w:rPr>
        <w:br/>
        <w:t>(이거땜에 버그인지 알고 ㅠㅠ 전 소스 다 엎었네요.)</w:t>
      </w:r>
      <w:r>
        <w:rPr>
          <w:rFonts w:ascii="돋움" w:eastAsia="돋움" w:hAnsi="돋움" w:hint="eastAsia"/>
          <w:color w:val="000000"/>
          <w:sz w:val="14"/>
          <w:szCs w:val="14"/>
        </w:rPr>
        <w:br/>
      </w:r>
      <w:r>
        <w:rPr>
          <w:rFonts w:ascii="돋움" w:eastAsia="돋움" w:hAnsi="돋움" w:hint="eastAsia"/>
          <w:color w:val="000000"/>
          <w:sz w:val="14"/>
          <w:szCs w:val="14"/>
        </w:rPr>
        <w:br/>
        <w:t>그래서 찾다보니 아래와 같은 소스를 찾아서 적용했는데....</w:t>
      </w:r>
      <w:r>
        <w:rPr>
          <w:rFonts w:ascii="돋움" w:eastAsia="돋움" w:hAnsi="돋움" w:hint="eastAsia"/>
          <w:color w:val="000000"/>
          <w:sz w:val="14"/>
          <w:szCs w:val="14"/>
        </w:rPr>
        <w:br/>
      </w:r>
      <w:r>
        <w:rPr>
          <w:rFonts w:ascii="돋움" w:eastAsia="돋움" w:hAnsi="돋움" w:hint="eastAsia"/>
          <w:color w:val="000000"/>
          <w:sz w:val="14"/>
          <w:szCs w:val="14"/>
        </w:rPr>
        <w:br/>
        <w:t>// 버튼클릭리스너 안에</w:t>
      </w:r>
      <w:r>
        <w:rPr>
          <w:rFonts w:ascii="돋움" w:eastAsia="돋움" w:hAnsi="돋움" w:hint="eastAsia"/>
          <w:color w:val="000000"/>
          <w:sz w:val="14"/>
          <w:szCs w:val="14"/>
        </w:rPr>
        <w:br/>
        <w:t>             ConnectivityManager connec =  (ConnectivityManager)getSystemService(Context.CONNECTIVITY_SERVICE);</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             if ( connec.getNetworkInfo(0).getState() == NetworkInfo.State.CONNECTED ||  connec.getNetworkInfo(1).getState() == NetworkInfo.State.CONNECTING  ) { </w:t>
      </w:r>
      <w:r>
        <w:rPr>
          <w:rFonts w:ascii="돋움" w:eastAsia="돋움" w:hAnsi="돋움" w:hint="eastAsia"/>
          <w:color w:val="000000"/>
          <w:sz w:val="14"/>
          <w:szCs w:val="14"/>
        </w:rPr>
        <w:br/>
        <w:t>            // 팝업1</w:t>
      </w:r>
      <w:r>
        <w:rPr>
          <w:rFonts w:ascii="돋움" w:eastAsia="돋움" w:hAnsi="돋움" w:hint="eastAsia"/>
          <w:color w:val="000000"/>
          <w:sz w:val="14"/>
          <w:szCs w:val="14"/>
        </w:rPr>
        <w:br/>
        <w:t>             } else if ( connec.getNetworkInfo(0).getState() == NetworkInfo.State.DISCONNECTED ||  connec.getNetworkInfo(1).getState() == NetworkInfo.State.DISCONNECTED) { </w:t>
      </w:r>
      <w:r>
        <w:rPr>
          <w:rFonts w:ascii="돋움" w:eastAsia="돋움" w:hAnsi="돋움" w:hint="eastAsia"/>
          <w:color w:val="000000"/>
          <w:sz w:val="14"/>
          <w:szCs w:val="14"/>
        </w:rPr>
        <w:br/>
        <w:t>           // 팝업2</w:t>
      </w:r>
      <w:r>
        <w:rPr>
          <w:rFonts w:ascii="돋움" w:eastAsia="돋움" w:hAnsi="돋움" w:hint="eastAsia"/>
          <w:color w:val="000000"/>
          <w:sz w:val="14"/>
          <w:szCs w:val="14"/>
        </w:rPr>
        <w:br/>
        <w:t>                } </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실행하니까 에러가 나드라구요 -_-;;;</w:t>
      </w:r>
      <w:r>
        <w:rPr>
          <w:rFonts w:ascii="돋움" w:eastAsia="돋움" w:hAnsi="돋움" w:hint="eastAsia"/>
          <w:color w:val="000000"/>
          <w:sz w:val="14"/>
          <w:szCs w:val="14"/>
        </w:rPr>
        <w:br/>
      </w:r>
      <w:r>
        <w:rPr>
          <w:rFonts w:ascii="돋움" w:eastAsia="돋움" w:hAnsi="돋움" w:hint="eastAsia"/>
          <w:color w:val="000000"/>
          <w:sz w:val="14"/>
          <w:szCs w:val="14"/>
        </w:rPr>
        <w:br/>
        <w:t>원인과 다른방법있으면 알려주시면 고맙겠습니다. ㅜ.ㅜ</w:t>
      </w:r>
    </w:p>
    <w:p w:rsidR="00CD4FA0" w:rsidRDefault="00153F68" w:rsidP="00CD4FA0">
      <w:pPr>
        <w:jc w:val="right"/>
        <w:rPr>
          <w:rFonts w:ascii="돋움" w:eastAsia="돋움" w:hAnsi="돋움"/>
          <w:color w:val="000000"/>
          <w:sz w:val="14"/>
          <w:szCs w:val="14"/>
        </w:rPr>
      </w:pPr>
      <w:hyperlink r:id="rId246" w:anchor="popup_menu_area" w:history="1">
        <w:r w:rsidR="00CD4FA0">
          <w:rPr>
            <w:rStyle w:val="a4"/>
            <w:rFonts w:ascii="돋움" w:eastAsia="돋움" w:hAnsi="돋움" w:hint="eastAsia"/>
            <w:sz w:val="14"/>
            <w:szCs w:val="14"/>
            <w:u w:val="none"/>
          </w:rPr>
          <w:t>이 게시물을...</w:t>
        </w:r>
      </w:hyperlink>
    </w:p>
    <w:p w:rsidR="00CD4FA0" w:rsidRDefault="00CD4FA0" w:rsidP="00CD4FA0">
      <w:pPr>
        <w:jc w:val="center"/>
        <w:rPr>
          <w:rFonts w:ascii="돋움" w:eastAsia="돋움" w:hAnsi="돋움"/>
          <w:color w:val="000000"/>
          <w:sz w:val="14"/>
          <w:szCs w:val="14"/>
        </w:rPr>
      </w:pPr>
      <w:r>
        <w:rPr>
          <w:rStyle w:val="tx"/>
          <w:rFonts w:ascii="돋움" w:eastAsia="돋움" w:hAnsi="돋움" w:hint="eastAsia"/>
          <w:color w:val="000000"/>
          <w:spacing w:val="-12"/>
          <w:sz w:val="13"/>
          <w:szCs w:val="13"/>
          <w:bdr w:val="none" w:sz="0" w:space="0" w:color="auto" w:frame="1"/>
        </w:rPr>
        <w:t>추천</w:t>
      </w:r>
      <w:r>
        <w:rPr>
          <w:rStyle w:val="num"/>
          <w:rFonts w:ascii="돋움" w:eastAsia="돋움" w:hAnsi="돋움" w:hint="eastAsia"/>
          <w:b/>
          <w:bCs/>
          <w:color w:val="FF0000"/>
          <w:sz w:val="13"/>
          <w:szCs w:val="13"/>
          <w:bdr w:val="none" w:sz="0" w:space="0" w:color="auto" w:frame="1"/>
        </w:rPr>
        <w:t>0</w:t>
      </w:r>
    </w:p>
    <w:p w:rsidR="00CD4FA0" w:rsidRDefault="00153F68" w:rsidP="00CD4FA0">
      <w:pPr>
        <w:jc w:val="right"/>
        <w:rPr>
          <w:rFonts w:ascii="돋움" w:eastAsia="돋움" w:hAnsi="돋움"/>
          <w:color w:val="000000"/>
          <w:sz w:val="14"/>
          <w:szCs w:val="14"/>
        </w:rPr>
      </w:pPr>
      <w:hyperlink r:id="rId247" w:history="1">
        <w:r w:rsidR="00CD4FA0">
          <w:rPr>
            <w:rStyle w:val="a4"/>
            <w:rFonts w:ascii="Arial" w:eastAsia="돋움" w:hAnsi="Arial" w:cs="Arial"/>
            <w:color w:val="000000"/>
            <w:sz w:val="14"/>
            <w:szCs w:val="14"/>
          </w:rPr>
          <w:t>목록</w:t>
        </w:r>
      </w:hyperlink>
    </w:p>
    <w:p w:rsidR="00CD4FA0" w:rsidRDefault="00153F68" w:rsidP="00CD4FA0">
      <w:pPr>
        <w:jc w:val="left"/>
        <w:rPr>
          <w:rFonts w:ascii="돋움" w:eastAsia="돋움" w:hAnsi="돋움"/>
          <w:color w:val="1F3DAE"/>
          <w:sz w:val="13"/>
          <w:szCs w:val="13"/>
        </w:rPr>
      </w:pPr>
      <w:hyperlink r:id="rId248" w:history="1">
        <w:r w:rsidR="00CD4FA0">
          <w:rPr>
            <w:rStyle w:val="a4"/>
            <w:rFonts w:ascii="돋움" w:eastAsia="돋움" w:hAnsi="돋움" w:hint="eastAsia"/>
            <w:color w:val="666666"/>
            <w:sz w:val="13"/>
            <w:szCs w:val="13"/>
            <w:u w:val="none"/>
          </w:rPr>
          <w:t>엮인글 주소 : http://www.androidpub.com/247782/e9e/trackback</w:t>
        </w:r>
      </w:hyperlink>
    </w:p>
    <w:p w:rsidR="00CD4FA0" w:rsidRDefault="00CD4FA0" w:rsidP="00CD4FA0">
      <w:pPr>
        <w:shd w:val="clear" w:color="auto" w:fill="FFFFFF"/>
        <w:spacing w:line="300" w:lineRule="atLeast"/>
        <w:rPr>
          <w:rFonts w:ascii="돋움" w:eastAsia="돋움" w:hAnsi="돋움"/>
          <w:color w:val="666666"/>
          <w:sz w:val="14"/>
          <w:szCs w:val="14"/>
        </w:rPr>
      </w:pPr>
      <w:bookmarkStart w:id="21" w:name="comment_248156"/>
      <w:bookmarkEnd w:id="21"/>
      <w:r>
        <w:rPr>
          <w:rFonts w:ascii="돋움" w:eastAsia="돋움" w:hAnsi="돋움"/>
          <w:noProof/>
          <w:color w:val="0000FF"/>
          <w:sz w:val="14"/>
          <w:szCs w:val="14"/>
        </w:rPr>
        <w:drawing>
          <wp:inline distT="0" distB="0" distL="0" distR="0">
            <wp:extent cx="116840" cy="124460"/>
            <wp:effectExtent l="19050" t="0" r="0" b="0"/>
            <wp:docPr id="101" name="그림 13" descr="삭제">
              <a:hlinkClick xmlns:a="http://schemas.openxmlformats.org/drawingml/2006/main"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삭제">
                      <a:hlinkClick r:id="rId249"/>
                    </pic:cNvPr>
                    <pic:cNvPicPr>
                      <a:picLocks noChangeAspect="1" noChangeArrowheads="1"/>
                    </pic:cNvPicPr>
                  </pic:nvPicPr>
                  <pic:blipFill>
                    <a:blip r:embed="rId193"/>
                    <a:srcRect/>
                    <a:stretch>
                      <a:fillRect/>
                    </a:stretch>
                  </pic:blipFill>
                  <pic:spPr bwMode="auto">
                    <a:xfrm>
                      <a:off x="0" y="0"/>
                      <a:ext cx="116840" cy="124460"/>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666666"/>
          <w:sz w:val="14"/>
          <w:szCs w:val="14"/>
        </w:rPr>
        <w:t> </w:t>
      </w:r>
      <w:r>
        <w:rPr>
          <w:rFonts w:ascii="돋움" w:eastAsia="돋움" w:hAnsi="돋움"/>
          <w:noProof/>
          <w:color w:val="0000FF"/>
          <w:sz w:val="14"/>
          <w:szCs w:val="14"/>
        </w:rPr>
        <w:drawing>
          <wp:inline distT="0" distB="0" distL="0" distR="0">
            <wp:extent cx="190500" cy="160655"/>
            <wp:effectExtent l="19050" t="0" r="0" b="0"/>
            <wp:docPr id="100" name="그림 14" descr="수정">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수정">
                      <a:hlinkClick r:id="rId250"/>
                    </pic:cNvPr>
                    <pic:cNvPicPr>
                      <a:picLocks noChangeAspect="1" noChangeArrowheads="1"/>
                    </pic:cNvPicPr>
                  </pic:nvPicPr>
                  <pic:blipFill>
                    <a:blip r:embed="rId195"/>
                    <a:srcRect/>
                    <a:stretch>
                      <a:fillRect/>
                    </a:stretch>
                  </pic:blipFill>
                  <pic:spPr bwMode="auto">
                    <a:xfrm>
                      <a:off x="0" y="0"/>
                      <a:ext cx="190500" cy="160655"/>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666666"/>
          <w:sz w:val="14"/>
          <w:szCs w:val="14"/>
        </w:rPr>
        <w:t> </w:t>
      </w:r>
      <w:r>
        <w:rPr>
          <w:rFonts w:ascii="돋움" w:eastAsia="돋움" w:hAnsi="돋움"/>
          <w:noProof/>
          <w:color w:val="0000FF"/>
          <w:sz w:val="14"/>
          <w:szCs w:val="14"/>
        </w:rPr>
        <w:drawing>
          <wp:inline distT="0" distB="0" distL="0" distR="0">
            <wp:extent cx="190500" cy="160655"/>
            <wp:effectExtent l="19050" t="0" r="0" b="0"/>
            <wp:docPr id="99" name="그림 15" descr="댓글">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댓글">
                      <a:hlinkClick r:id="rId251"/>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CD4FA0" w:rsidRDefault="00CD4FA0" w:rsidP="00CD4FA0">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2010.04.07</w:t>
      </w:r>
      <w:r>
        <w:rPr>
          <w:rStyle w:val="apple-converted-space"/>
          <w:rFonts w:ascii="Tahoma" w:eastAsia="돋움" w:hAnsi="Tahoma" w:cs="Tahoma"/>
          <w:color w:val="CCCCCC"/>
          <w:sz w:val="11"/>
          <w:szCs w:val="11"/>
        </w:rPr>
        <w:t> </w:t>
      </w:r>
      <w:r>
        <w:rPr>
          <w:rFonts w:ascii="Tahoma" w:eastAsia="돋움" w:hAnsi="Tahoma" w:cs="Tahoma"/>
          <w:color w:val="CCCCCC"/>
          <w:sz w:val="11"/>
          <w:szCs w:val="11"/>
        </w:rPr>
        <w:t>09:20:38</w:t>
      </w:r>
    </w:p>
    <w:p w:rsidR="00CD4FA0" w:rsidRDefault="00CD4FA0" w:rsidP="00CD4FA0">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bmhd</w:t>
      </w:r>
    </w:p>
    <w:p w:rsidR="00CD4FA0" w:rsidRDefault="00CD4FA0" w:rsidP="00CD4FA0">
      <w:pPr>
        <w:shd w:val="clear" w:color="auto" w:fill="FFFFFF"/>
        <w:spacing w:after="240"/>
        <w:rPr>
          <w:rFonts w:ascii="돋움" w:eastAsia="돋움" w:hAnsi="돋움"/>
          <w:color w:val="000000"/>
          <w:sz w:val="14"/>
          <w:szCs w:val="14"/>
        </w:rPr>
      </w:pPr>
      <w:r>
        <w:rPr>
          <w:rFonts w:ascii="돋움" w:eastAsia="돋움" w:hAnsi="돋움" w:hint="eastAsia"/>
          <w:color w:val="000000"/>
          <w:sz w:val="14"/>
          <w:szCs w:val="14"/>
        </w:rPr>
        <w:br/>
        <w:t>wifi를 제외하고 일반 망에 접속 상태를 확인하는 방법은  farmeworks\base\.....\telephony\ServiceState.java class를 참조하시면 될 듯 싶네요.</w:t>
      </w:r>
      <w:r>
        <w:rPr>
          <w:rFonts w:ascii="돋움" w:eastAsia="돋움" w:hAnsi="돋움" w:hint="eastAsia"/>
          <w:color w:val="000000"/>
          <w:sz w:val="14"/>
          <w:szCs w:val="14"/>
        </w:rPr>
        <w:br/>
        <w:t>사용 예는 packages\apps\...\deviceinfo\Status.java class 의</w:t>
      </w:r>
      <w:r>
        <w:rPr>
          <w:rFonts w:ascii="돋움" w:eastAsia="돋움" w:hAnsi="돋움" w:hint="eastAsia"/>
          <w:color w:val="000000"/>
          <w:sz w:val="14"/>
          <w:szCs w:val="14"/>
        </w:rPr>
        <w:br/>
        <w:t> private void updateServiceState(ServiceState serviceState)  메서드를 참조하세요.</w:t>
      </w:r>
      <w:r>
        <w:rPr>
          <w:rFonts w:ascii="돋움" w:eastAsia="돋움" w:hAnsi="돋움" w:hint="eastAsia"/>
          <w:color w:val="000000"/>
          <w:sz w:val="14"/>
          <w:szCs w:val="14"/>
        </w:rPr>
        <w:br/>
      </w:r>
      <w:r>
        <w:rPr>
          <w:rFonts w:ascii="돋움" w:eastAsia="돋움" w:hAnsi="돋움" w:hint="eastAsia"/>
          <w:color w:val="000000"/>
          <w:sz w:val="14"/>
          <w:szCs w:val="14"/>
        </w:rPr>
        <w:br/>
        <w:t>도움이 되면 좋겠네요.</w:t>
      </w:r>
      <w:r>
        <w:rPr>
          <w:rFonts w:ascii="돋움" w:eastAsia="돋움" w:hAnsi="돋움" w:hint="eastAsia"/>
          <w:color w:val="000000"/>
          <w:sz w:val="14"/>
          <w:szCs w:val="14"/>
        </w:rPr>
        <w:br/>
      </w:r>
      <w:r>
        <w:rPr>
          <w:rFonts w:ascii="돋움" w:eastAsia="돋움" w:hAnsi="돋움" w:hint="eastAsia"/>
          <w:color w:val="000000"/>
          <w:sz w:val="14"/>
          <w:szCs w:val="14"/>
        </w:rPr>
        <w:br/>
      </w:r>
    </w:p>
    <w:p w:rsidR="00CD4FA0" w:rsidRDefault="00CD4FA0" w:rsidP="00CD4FA0">
      <w:pPr>
        <w:shd w:val="clear" w:color="auto" w:fill="FFFFFF"/>
        <w:spacing w:line="300" w:lineRule="atLeast"/>
        <w:rPr>
          <w:rFonts w:ascii="돋움" w:eastAsia="돋움" w:hAnsi="돋움"/>
          <w:color w:val="666666"/>
          <w:sz w:val="14"/>
          <w:szCs w:val="14"/>
        </w:rPr>
      </w:pPr>
      <w:bookmarkStart w:id="22" w:name="comment_248195"/>
      <w:bookmarkEnd w:id="22"/>
      <w:r>
        <w:rPr>
          <w:rFonts w:ascii="돋움" w:eastAsia="돋움" w:hAnsi="돋움"/>
          <w:noProof/>
          <w:color w:val="0000FF"/>
          <w:sz w:val="14"/>
          <w:szCs w:val="14"/>
        </w:rPr>
        <w:drawing>
          <wp:inline distT="0" distB="0" distL="0" distR="0">
            <wp:extent cx="190500" cy="160655"/>
            <wp:effectExtent l="19050" t="0" r="0" b="0"/>
            <wp:docPr id="98" name="그림 16" descr="댓글">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댓글">
                      <a:hlinkClick r:id="rId252"/>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CD4FA0" w:rsidRDefault="00CD4FA0" w:rsidP="00CD4FA0">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2010.04.07</w:t>
      </w:r>
      <w:r>
        <w:rPr>
          <w:rStyle w:val="apple-converted-space"/>
          <w:rFonts w:ascii="Tahoma" w:eastAsia="돋움" w:hAnsi="Tahoma" w:cs="Tahoma"/>
          <w:color w:val="CCCCCC"/>
          <w:sz w:val="11"/>
          <w:szCs w:val="11"/>
        </w:rPr>
        <w:t> </w:t>
      </w:r>
      <w:r>
        <w:rPr>
          <w:rFonts w:ascii="Tahoma" w:eastAsia="돋움" w:hAnsi="Tahoma" w:cs="Tahoma"/>
          <w:color w:val="CCCCCC"/>
          <w:sz w:val="11"/>
          <w:szCs w:val="11"/>
        </w:rPr>
        <w:t>09:29:46</w:t>
      </w:r>
    </w:p>
    <w:p w:rsidR="00CD4FA0" w:rsidRDefault="00CD4FA0" w:rsidP="00CD4FA0">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짱가자</w:t>
      </w:r>
    </w:p>
    <w:p w:rsidR="00CD4FA0" w:rsidRPr="00535985" w:rsidRDefault="00CD4FA0" w:rsidP="00CD4FA0">
      <w:pPr>
        <w:pStyle w:val="a3"/>
        <w:shd w:val="clear" w:color="auto" w:fill="FFFFFF"/>
        <w:spacing w:before="0" w:beforeAutospacing="0" w:after="0" w:afterAutospacing="0"/>
        <w:rPr>
          <w:rFonts w:ascii="돋움" w:eastAsia="돋움" w:hAnsi="돋움"/>
          <w:b/>
          <w:color w:val="000000"/>
          <w:sz w:val="14"/>
          <w:szCs w:val="14"/>
        </w:rPr>
      </w:pPr>
      <w:r>
        <w:rPr>
          <w:rFonts w:ascii="돋움" w:eastAsia="돋움" w:hAnsi="돋움" w:hint="eastAsia"/>
          <w:color w:val="000000"/>
          <w:sz w:val="14"/>
          <w:szCs w:val="14"/>
        </w:rPr>
        <w:t>참고하세요. APIDemo 에 있는 소스일겁니다.</w:t>
      </w:r>
      <w:r>
        <w:rPr>
          <w:rFonts w:ascii="돋움" w:eastAsia="돋움" w:hAnsi="돋움" w:hint="eastAsia"/>
          <w:color w:val="000000"/>
          <w:sz w:val="14"/>
          <w:szCs w:val="14"/>
        </w:rPr>
        <w:br/>
      </w:r>
      <w:r w:rsidRPr="00535985">
        <w:rPr>
          <w:rFonts w:ascii="돋움" w:eastAsia="돋움" w:hAnsi="돋움" w:hint="eastAsia"/>
          <w:b/>
          <w:color w:val="000000"/>
          <w:sz w:val="14"/>
          <w:szCs w:val="14"/>
        </w:rPr>
        <w:t>  ConnectivityManager cm = (ConnectivityManager) getSystemService(Context.CONNECTIVITY_SERVICE);</w:t>
      </w:r>
      <w:r w:rsidRPr="00535985">
        <w:rPr>
          <w:rFonts w:ascii="돋움" w:eastAsia="돋움" w:hAnsi="돋움" w:hint="eastAsia"/>
          <w:b/>
          <w:color w:val="000000"/>
          <w:sz w:val="14"/>
          <w:szCs w:val="14"/>
        </w:rPr>
        <w:br/>
        <w:t>  NetworkInfo ni = cm.getNetworkInfo(ConnectivityManager.TYPE_WIFI);</w:t>
      </w:r>
      <w:r w:rsidRPr="00535985">
        <w:rPr>
          <w:rFonts w:ascii="돋움" w:eastAsia="돋움" w:hAnsi="돋움" w:hint="eastAsia"/>
          <w:b/>
          <w:color w:val="000000"/>
          <w:sz w:val="14"/>
          <w:szCs w:val="14"/>
        </w:rPr>
        <w:br/>
        <w:t>  boolean isWifiAvail = ni.isAvailable();</w:t>
      </w:r>
      <w:r w:rsidRPr="00535985">
        <w:rPr>
          <w:rFonts w:ascii="돋움" w:eastAsia="돋움" w:hAnsi="돋움" w:hint="eastAsia"/>
          <w:b/>
          <w:color w:val="000000"/>
          <w:sz w:val="14"/>
          <w:szCs w:val="14"/>
        </w:rPr>
        <w:br/>
        <w:t>  boolean isWifiConn = ni.isConnected();</w:t>
      </w:r>
      <w:r w:rsidRPr="00535985">
        <w:rPr>
          <w:rFonts w:ascii="돋움" w:eastAsia="돋움" w:hAnsi="돋움" w:hint="eastAsia"/>
          <w:b/>
          <w:color w:val="000000"/>
          <w:sz w:val="14"/>
          <w:szCs w:val="14"/>
        </w:rPr>
        <w:br/>
        <w:t>  ni = cm.getNetworkInfo(ConnectivityManager.TYPE_MOBILE);</w:t>
      </w:r>
      <w:r w:rsidRPr="00535985">
        <w:rPr>
          <w:rFonts w:ascii="돋움" w:eastAsia="돋움" w:hAnsi="돋움" w:hint="eastAsia"/>
          <w:b/>
          <w:color w:val="000000"/>
          <w:sz w:val="14"/>
          <w:szCs w:val="14"/>
        </w:rPr>
        <w:br/>
        <w:t>  boolean isMobileAvail = ni.isAvailable();</w:t>
      </w:r>
      <w:r w:rsidRPr="00535985">
        <w:rPr>
          <w:rFonts w:ascii="돋움" w:eastAsia="돋움" w:hAnsi="돋움" w:hint="eastAsia"/>
          <w:b/>
          <w:color w:val="000000"/>
          <w:sz w:val="14"/>
          <w:szCs w:val="14"/>
        </w:rPr>
        <w:br/>
        <w:t>  boolean isMobileConn = ni.isConnected();</w:t>
      </w:r>
    </w:p>
    <w:p w:rsidR="00CD4FA0" w:rsidRPr="00535985" w:rsidRDefault="00CD4FA0" w:rsidP="00CD4FA0">
      <w:pPr>
        <w:pStyle w:val="a3"/>
        <w:shd w:val="clear" w:color="auto" w:fill="FFFFFF"/>
        <w:spacing w:before="0" w:beforeAutospacing="0" w:after="0" w:afterAutospacing="0"/>
        <w:rPr>
          <w:rFonts w:ascii="돋움" w:eastAsia="돋움" w:hAnsi="돋움"/>
          <w:b/>
          <w:color w:val="000000"/>
          <w:sz w:val="14"/>
          <w:szCs w:val="14"/>
        </w:rPr>
      </w:pPr>
      <w:r w:rsidRPr="00535985">
        <w:rPr>
          <w:rFonts w:ascii="돋움" w:eastAsia="돋움" w:hAnsi="돋움" w:hint="eastAsia"/>
          <w:b/>
          <w:color w:val="000000"/>
          <w:sz w:val="14"/>
          <w:szCs w:val="14"/>
        </w:rPr>
        <w:t>  String status = "WiFi\nAvail = " + isWifiAvail + "\nConn = "</w:t>
      </w:r>
      <w:r w:rsidRPr="00535985">
        <w:rPr>
          <w:rFonts w:ascii="돋움" w:eastAsia="돋움" w:hAnsi="돋움" w:hint="eastAsia"/>
          <w:b/>
          <w:color w:val="000000"/>
          <w:sz w:val="14"/>
          <w:szCs w:val="14"/>
        </w:rPr>
        <w:br/>
        <w:t>    + isWifiConn + "\nMobile\nAvail = " + isMobileAvail</w:t>
      </w:r>
      <w:r w:rsidRPr="00535985">
        <w:rPr>
          <w:rFonts w:ascii="돋움" w:eastAsia="돋움" w:hAnsi="돋움" w:hint="eastAsia"/>
          <w:b/>
          <w:color w:val="000000"/>
          <w:sz w:val="14"/>
          <w:szCs w:val="14"/>
        </w:rPr>
        <w:br/>
        <w:t>    + "\nConn = " + isMobileConn + "\n";</w:t>
      </w:r>
    </w:p>
    <w:p w:rsidR="00CD4FA0" w:rsidRDefault="00CD4FA0" w:rsidP="00CD4FA0">
      <w:pPr>
        <w:shd w:val="clear" w:color="auto" w:fill="FFFFFF"/>
        <w:spacing w:line="300" w:lineRule="atLeast"/>
        <w:rPr>
          <w:rFonts w:ascii="돋움" w:eastAsia="돋움" w:hAnsi="돋움"/>
          <w:color w:val="666666"/>
          <w:sz w:val="14"/>
          <w:szCs w:val="14"/>
        </w:rPr>
      </w:pPr>
      <w:bookmarkStart w:id="23" w:name="comment_248217"/>
      <w:bookmarkEnd w:id="23"/>
      <w:r>
        <w:rPr>
          <w:rFonts w:ascii="돋움" w:eastAsia="돋움" w:hAnsi="돋움"/>
          <w:noProof/>
          <w:color w:val="0000FF"/>
          <w:sz w:val="14"/>
          <w:szCs w:val="14"/>
        </w:rPr>
        <w:drawing>
          <wp:inline distT="0" distB="0" distL="0" distR="0">
            <wp:extent cx="190500" cy="160655"/>
            <wp:effectExtent l="19050" t="0" r="0" b="0"/>
            <wp:docPr id="97" name="그림 17" descr="댓글">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댓글">
                      <a:hlinkClick r:id="rId253"/>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CD4FA0" w:rsidRDefault="00CD4FA0" w:rsidP="00CD4FA0">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2010.04.07</w:t>
      </w:r>
      <w:r>
        <w:rPr>
          <w:rStyle w:val="apple-converted-space"/>
          <w:rFonts w:ascii="Tahoma" w:eastAsia="돋움" w:hAnsi="Tahoma" w:cs="Tahoma"/>
          <w:color w:val="CCCCCC"/>
          <w:sz w:val="11"/>
          <w:szCs w:val="11"/>
        </w:rPr>
        <w:t> </w:t>
      </w:r>
      <w:r>
        <w:rPr>
          <w:rFonts w:ascii="Tahoma" w:eastAsia="돋움" w:hAnsi="Tahoma" w:cs="Tahoma"/>
          <w:color w:val="CCCCCC"/>
          <w:sz w:val="11"/>
          <w:szCs w:val="11"/>
        </w:rPr>
        <w:t>09:36:13</w:t>
      </w:r>
    </w:p>
    <w:p w:rsidR="00CD4FA0" w:rsidRDefault="00CD4FA0" w:rsidP="00CD4FA0">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착실이</w:t>
      </w:r>
    </w:p>
    <w:p w:rsidR="00CD4FA0" w:rsidRDefault="00CD4FA0" w:rsidP="00CD4FA0">
      <w:pPr>
        <w:pStyle w:val="a3"/>
        <w:shd w:val="clear" w:color="auto" w:fill="FFFFFF"/>
        <w:spacing w:before="0" w:beforeAutospacing="0" w:after="0" w:afterAutospacing="0"/>
        <w:rPr>
          <w:rFonts w:ascii="돋움" w:eastAsia="돋움" w:hAnsi="돋움"/>
          <w:color w:val="000000"/>
          <w:sz w:val="14"/>
          <w:szCs w:val="14"/>
        </w:rPr>
      </w:pPr>
      <w:r>
        <w:rPr>
          <w:rFonts w:ascii="돋움" w:eastAsia="돋움" w:hAnsi="돋움" w:hint="eastAsia"/>
          <w:color w:val="000000"/>
          <w:sz w:val="14"/>
          <w:szCs w:val="14"/>
        </w:rPr>
        <w:t>헉 두분 정말 고맙습니다 ㅠ.ㅠ</w:t>
      </w:r>
    </w:p>
    <w:p w:rsidR="00CD4FA0" w:rsidRDefault="00CD4FA0" w:rsidP="00CD4FA0">
      <w:pPr>
        <w:shd w:val="clear" w:color="auto" w:fill="FFFFFF"/>
        <w:spacing w:line="300" w:lineRule="atLeast"/>
        <w:rPr>
          <w:rFonts w:ascii="돋움" w:eastAsia="돋움" w:hAnsi="돋움"/>
          <w:color w:val="666666"/>
          <w:sz w:val="14"/>
          <w:szCs w:val="14"/>
        </w:rPr>
      </w:pPr>
      <w:bookmarkStart w:id="24" w:name="comment_248382"/>
      <w:bookmarkEnd w:id="24"/>
      <w:r>
        <w:rPr>
          <w:rFonts w:ascii="돋움" w:eastAsia="돋움" w:hAnsi="돋움"/>
          <w:noProof/>
          <w:color w:val="0000FF"/>
          <w:sz w:val="14"/>
          <w:szCs w:val="14"/>
        </w:rPr>
        <w:drawing>
          <wp:inline distT="0" distB="0" distL="0" distR="0">
            <wp:extent cx="190500" cy="160655"/>
            <wp:effectExtent l="19050" t="0" r="0" b="0"/>
            <wp:docPr id="96" name="그림 18" descr="댓글">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댓글">
                      <a:hlinkClick r:id="rId254"/>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CD4FA0" w:rsidRDefault="00CD4FA0" w:rsidP="00CD4FA0">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2010.04.07</w:t>
      </w:r>
      <w:r>
        <w:rPr>
          <w:rStyle w:val="apple-converted-space"/>
          <w:rFonts w:ascii="Tahoma" w:eastAsia="돋움" w:hAnsi="Tahoma" w:cs="Tahoma"/>
          <w:color w:val="CCCCCC"/>
          <w:sz w:val="11"/>
          <w:szCs w:val="11"/>
        </w:rPr>
        <w:t> </w:t>
      </w:r>
      <w:r>
        <w:rPr>
          <w:rFonts w:ascii="Tahoma" w:eastAsia="돋움" w:hAnsi="Tahoma" w:cs="Tahoma"/>
          <w:color w:val="CCCCCC"/>
          <w:sz w:val="11"/>
          <w:szCs w:val="11"/>
        </w:rPr>
        <w:t>11:02:37</w:t>
      </w:r>
    </w:p>
    <w:p w:rsidR="00CD4FA0" w:rsidRDefault="00CD4FA0" w:rsidP="00CD4FA0">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착실이</w:t>
      </w:r>
    </w:p>
    <w:p w:rsidR="00CD4FA0" w:rsidRDefault="00CD4FA0" w:rsidP="00CD4FA0">
      <w:pPr>
        <w:shd w:val="clear" w:color="auto" w:fill="FFFFFF"/>
        <w:rPr>
          <w:rFonts w:ascii="돋움" w:eastAsia="돋움" w:hAnsi="돋움"/>
          <w:color w:val="000000"/>
          <w:sz w:val="14"/>
          <w:szCs w:val="14"/>
        </w:rPr>
      </w:pPr>
      <w:r>
        <w:rPr>
          <w:rFonts w:ascii="돋움" w:eastAsia="돋움" w:hAnsi="돋움" w:hint="eastAsia"/>
          <w:color w:val="000000"/>
          <w:sz w:val="14"/>
          <w:szCs w:val="14"/>
        </w:rPr>
        <w:t>허 짱가자님이 알려주신 소스를 적용했는데 그래도 쏘리가 뜨네요. 왜 이런거지 ㅠㅠ</w:t>
      </w:r>
    </w:p>
    <w:p w:rsidR="00CD4FA0" w:rsidRDefault="00CD4FA0" w:rsidP="00CD4FA0">
      <w:pPr>
        <w:shd w:val="clear" w:color="auto" w:fill="FFFFFF"/>
        <w:spacing w:line="300" w:lineRule="atLeast"/>
        <w:rPr>
          <w:rFonts w:ascii="돋움" w:eastAsia="돋움" w:hAnsi="돋움"/>
          <w:color w:val="666666"/>
          <w:sz w:val="14"/>
          <w:szCs w:val="14"/>
        </w:rPr>
      </w:pPr>
      <w:bookmarkStart w:id="25" w:name="comment_258231"/>
      <w:bookmarkEnd w:id="25"/>
      <w:r>
        <w:rPr>
          <w:rFonts w:ascii="돋움" w:eastAsia="돋움" w:hAnsi="돋움"/>
          <w:noProof/>
          <w:color w:val="0000FF"/>
          <w:sz w:val="14"/>
          <w:szCs w:val="14"/>
        </w:rPr>
        <w:lastRenderedPageBreak/>
        <w:drawing>
          <wp:inline distT="0" distB="0" distL="0" distR="0">
            <wp:extent cx="190500" cy="160655"/>
            <wp:effectExtent l="19050" t="0" r="0" b="0"/>
            <wp:docPr id="95" name="그림 19" descr="댓글">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댓글">
                      <a:hlinkClick r:id="rId255"/>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CD4FA0" w:rsidRDefault="00CD4FA0" w:rsidP="00CD4FA0">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2010.04.12</w:t>
      </w:r>
      <w:r>
        <w:rPr>
          <w:rStyle w:val="apple-converted-space"/>
          <w:rFonts w:ascii="Tahoma" w:eastAsia="돋움" w:hAnsi="Tahoma" w:cs="Tahoma"/>
          <w:color w:val="CCCCCC"/>
          <w:sz w:val="11"/>
          <w:szCs w:val="11"/>
        </w:rPr>
        <w:t> </w:t>
      </w:r>
      <w:r>
        <w:rPr>
          <w:rFonts w:ascii="Tahoma" w:eastAsia="돋움" w:hAnsi="Tahoma" w:cs="Tahoma"/>
          <w:color w:val="CCCCCC"/>
          <w:sz w:val="11"/>
          <w:szCs w:val="11"/>
        </w:rPr>
        <w:t>20:06:44</w:t>
      </w:r>
    </w:p>
    <w:p w:rsidR="00CD4FA0" w:rsidRDefault="00CD4FA0" w:rsidP="00CD4FA0">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착실이</w:t>
      </w:r>
    </w:p>
    <w:p w:rsidR="00CD4FA0" w:rsidRDefault="00CD4FA0" w:rsidP="00CD4FA0">
      <w:pPr>
        <w:pStyle w:val="a3"/>
        <w:shd w:val="clear" w:color="auto" w:fill="FFFFFF"/>
        <w:spacing w:before="0" w:beforeAutospacing="0" w:after="0" w:afterAutospacing="0"/>
        <w:rPr>
          <w:rFonts w:ascii="돋움" w:eastAsia="돋움" w:hAnsi="돋움"/>
          <w:color w:val="000000"/>
          <w:sz w:val="14"/>
          <w:szCs w:val="14"/>
        </w:rPr>
      </w:pPr>
      <w:r>
        <w:rPr>
          <w:rFonts w:ascii="돋움" w:eastAsia="돋움" w:hAnsi="돋움" w:hint="eastAsia"/>
          <w:color w:val="000000"/>
          <w:sz w:val="14"/>
          <w:szCs w:val="14"/>
        </w:rPr>
        <w:t>메니페스트 에서  &lt;uses-permission android:name="android.permission.ACCESS_NETWORK_STATE"&gt; &lt;/uses-permission&gt; </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안해서 그런거엿네요 ㅋㅋ</w:t>
      </w:r>
      <w:r>
        <w:rPr>
          <w:rFonts w:ascii="돋움" w:eastAsia="돋움" w:hAnsi="돋움" w:hint="eastAsia"/>
          <w:color w:val="000000"/>
          <w:sz w:val="14"/>
          <w:szCs w:val="14"/>
        </w:rPr>
        <w:br/>
        <w:t>어떤걸로 해도 잘되네요 ^0^</w:t>
      </w:r>
    </w:p>
    <w:p w:rsidR="000B402E" w:rsidRDefault="000B402E">
      <w:pPr>
        <w:widowControl/>
        <w:wordWrap/>
        <w:autoSpaceDE/>
        <w:autoSpaceDN/>
        <w:jc w:val="left"/>
        <w:rPr>
          <w:b/>
        </w:rPr>
      </w:pPr>
      <w:r>
        <w:rPr>
          <w:b/>
        </w:rPr>
        <w:br w:type="page"/>
      </w:r>
    </w:p>
    <w:p w:rsidR="000B402E" w:rsidRDefault="000B402E" w:rsidP="000B402E">
      <w:pPr>
        <w:pStyle w:val="aa"/>
        <w:ind w:leftChars="0" w:left="720"/>
        <w:rPr>
          <w:rFonts w:ascii="Courier New" w:hAnsi="Courier New" w:cs="Courier New"/>
          <w:kern w:val="0"/>
          <w:szCs w:val="20"/>
        </w:rPr>
      </w:pPr>
      <w:r>
        <w:rPr>
          <w:rFonts w:hint="eastAsia"/>
          <w:b/>
        </w:rPr>
        <w:lastRenderedPageBreak/>
        <w:t>음성인식</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b/>
          <w:bCs/>
          <w:color w:val="7F0055"/>
          <w:kern w:val="0"/>
          <w:szCs w:val="20"/>
        </w:rPr>
        <w:t>public</w:t>
      </w:r>
      <w:r>
        <w:rPr>
          <w:rFonts w:ascii="Courier New" w:hAnsi="Courier New" w:cs="Courier New"/>
          <w:color w:val="000000"/>
          <w:kern w:val="0"/>
          <w:szCs w:val="20"/>
        </w:rPr>
        <w:t xml:space="preserve"> </w:t>
      </w:r>
      <w:r>
        <w:rPr>
          <w:rFonts w:ascii="Courier New" w:hAnsi="Courier New" w:cs="Courier New"/>
          <w:b/>
          <w:bCs/>
          <w:color w:val="7F0055"/>
          <w:kern w:val="0"/>
          <w:szCs w:val="20"/>
        </w:rPr>
        <w:t>class</w:t>
      </w:r>
      <w:r>
        <w:rPr>
          <w:rFonts w:ascii="Courier New" w:hAnsi="Courier New" w:cs="Courier New"/>
          <w:color w:val="000000"/>
          <w:kern w:val="0"/>
          <w:szCs w:val="20"/>
        </w:rPr>
        <w:t xml:space="preserve"> </w:t>
      </w:r>
      <w:r>
        <w:rPr>
          <w:rFonts w:ascii="Courier New" w:hAnsi="Courier New" w:cs="Courier New"/>
          <w:b/>
          <w:bCs/>
          <w:color w:val="005032"/>
          <w:kern w:val="0"/>
          <w:szCs w:val="20"/>
        </w:rPr>
        <w:t>va</w:t>
      </w:r>
      <w:r>
        <w:rPr>
          <w:rFonts w:ascii="Courier New" w:hAnsi="Courier New" w:cs="Courier New"/>
          <w:color w:val="000000"/>
          <w:kern w:val="0"/>
          <w:szCs w:val="20"/>
        </w:rPr>
        <w:t xml:space="preserve"> </w:t>
      </w:r>
      <w:r>
        <w:rPr>
          <w:rFonts w:ascii="Courier New" w:hAnsi="Courier New" w:cs="Courier New"/>
          <w:b/>
          <w:bCs/>
          <w:color w:val="7F0055"/>
          <w:kern w:val="0"/>
          <w:szCs w:val="20"/>
        </w:rPr>
        <w:t>extends</w:t>
      </w:r>
      <w:r>
        <w:rPr>
          <w:rFonts w:ascii="Courier New" w:hAnsi="Courier New" w:cs="Courier New"/>
          <w:color w:val="000000"/>
          <w:kern w:val="0"/>
          <w:szCs w:val="20"/>
        </w:rPr>
        <w:t xml:space="preserve"> </w:t>
      </w:r>
      <w:r>
        <w:rPr>
          <w:rFonts w:ascii="Courier New" w:hAnsi="Courier New" w:cs="Courier New"/>
          <w:b/>
          <w:bCs/>
          <w:color w:val="005032"/>
          <w:kern w:val="0"/>
          <w:szCs w:val="20"/>
        </w:rPr>
        <w:t>Activity</w:t>
      </w:r>
      <w:r>
        <w:rPr>
          <w:rFonts w:ascii="Courier New" w:hAnsi="Courier New" w:cs="Courier New"/>
          <w:color w:val="000000"/>
          <w:kern w:val="0"/>
          <w:szCs w:val="20"/>
        </w:rPr>
        <w:t xml:space="preserve">  </w:t>
      </w:r>
      <w:r>
        <w:rPr>
          <w:rFonts w:ascii="Courier New" w:hAnsi="Courier New" w:cs="Courier New"/>
          <w:b/>
          <w:bCs/>
          <w:color w:val="7F0055"/>
          <w:kern w:val="0"/>
          <w:szCs w:val="20"/>
        </w:rPr>
        <w:t>implements</w:t>
      </w:r>
      <w:r>
        <w:rPr>
          <w:rFonts w:ascii="Courier New" w:hAnsi="Courier New" w:cs="Courier New"/>
          <w:color w:val="000000"/>
          <w:kern w:val="0"/>
          <w:szCs w:val="20"/>
        </w:rPr>
        <w:t xml:space="preserve"> OnClickListener{</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private</w:t>
      </w:r>
      <w:r>
        <w:rPr>
          <w:rFonts w:ascii="Courier New" w:hAnsi="Courier New" w:cs="Courier New"/>
          <w:color w:val="000000"/>
          <w:kern w:val="0"/>
          <w:szCs w:val="20"/>
        </w:rPr>
        <w:t xml:space="preserve"> </w:t>
      </w:r>
      <w:r>
        <w:rPr>
          <w:rFonts w:ascii="Courier New" w:hAnsi="Courier New" w:cs="Courier New"/>
          <w:b/>
          <w:bCs/>
          <w:color w:val="7F0055"/>
          <w:kern w:val="0"/>
          <w:szCs w:val="20"/>
        </w:rPr>
        <w:t>static</w:t>
      </w:r>
      <w:r>
        <w:rPr>
          <w:rFonts w:ascii="Courier New" w:hAnsi="Courier New" w:cs="Courier New"/>
          <w:color w:val="000000"/>
          <w:kern w:val="0"/>
          <w:szCs w:val="20"/>
        </w:rPr>
        <w:t xml:space="preserve"> </w:t>
      </w:r>
      <w:r>
        <w:rPr>
          <w:rFonts w:ascii="Courier New" w:hAnsi="Courier New" w:cs="Courier New"/>
          <w:b/>
          <w:bCs/>
          <w:color w:val="7F0055"/>
          <w:kern w:val="0"/>
          <w:szCs w:val="20"/>
        </w:rPr>
        <w:t>final</w:t>
      </w:r>
      <w:r>
        <w:rPr>
          <w:rFonts w:ascii="Courier New" w:hAnsi="Courier New" w:cs="Courier New"/>
          <w:color w:val="000000"/>
          <w:kern w:val="0"/>
          <w:szCs w:val="20"/>
        </w:rPr>
        <w:t xml:space="preserve"> </w:t>
      </w:r>
      <w:r>
        <w:rPr>
          <w:rFonts w:ascii="Courier New" w:hAnsi="Courier New" w:cs="Courier New"/>
          <w:b/>
          <w:bCs/>
          <w:color w:val="7F0055"/>
          <w:kern w:val="0"/>
          <w:szCs w:val="20"/>
        </w:rPr>
        <w:t>int</w:t>
      </w:r>
      <w:r>
        <w:rPr>
          <w:rFonts w:ascii="Courier New" w:hAnsi="Courier New" w:cs="Courier New"/>
          <w:color w:val="000000"/>
          <w:kern w:val="0"/>
          <w:szCs w:val="20"/>
        </w:rPr>
        <w:t xml:space="preserve"> </w:t>
      </w:r>
      <w:r>
        <w:rPr>
          <w:rFonts w:ascii="Courier New" w:hAnsi="Courier New" w:cs="Courier New"/>
          <w:i/>
          <w:iCs/>
          <w:color w:val="0000C0"/>
          <w:kern w:val="0"/>
          <w:szCs w:val="20"/>
        </w:rPr>
        <w:t>REQUEST_CODE</w:t>
      </w:r>
      <w:r>
        <w:rPr>
          <w:rFonts w:ascii="Courier New" w:hAnsi="Courier New" w:cs="Courier New"/>
          <w:color w:val="000000"/>
          <w:kern w:val="0"/>
          <w:szCs w:val="20"/>
        </w:rPr>
        <w:t xml:space="preserve"> = 1234;</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5032"/>
          <w:kern w:val="0"/>
          <w:szCs w:val="20"/>
        </w:rPr>
        <w:t>TextView</w:t>
      </w:r>
      <w:r>
        <w:rPr>
          <w:rFonts w:ascii="Courier New" w:hAnsi="Courier New" w:cs="Courier New"/>
          <w:color w:val="000000"/>
          <w:kern w:val="0"/>
          <w:szCs w:val="20"/>
        </w:rPr>
        <w:t xml:space="preserve"> </w:t>
      </w:r>
      <w:r>
        <w:rPr>
          <w:rFonts w:ascii="Courier New" w:hAnsi="Courier New" w:cs="Courier New"/>
          <w:color w:val="0000C0"/>
          <w:kern w:val="0"/>
          <w:szCs w:val="20"/>
        </w:rPr>
        <w:t>text</w:t>
      </w:r>
      <w:r>
        <w:rPr>
          <w:rFonts w:ascii="Courier New" w:hAnsi="Courier New" w:cs="Courier New"/>
          <w:color w:val="000000"/>
          <w:kern w:val="0"/>
          <w:szCs w:val="20"/>
        </w:rPr>
        <w:t xml:space="preserve"> = </w:t>
      </w:r>
      <w:r>
        <w:rPr>
          <w:rFonts w:ascii="Courier New" w:hAnsi="Courier New" w:cs="Courier New"/>
          <w:b/>
          <w:bCs/>
          <w:color w:val="7F0055"/>
          <w:kern w:val="0"/>
          <w:szCs w:val="20"/>
        </w:rPr>
        <w:t>null</w:t>
      </w:r>
      <w:r>
        <w:rPr>
          <w:rFonts w:ascii="Courier New" w:hAnsi="Courier New" w:cs="Courier New"/>
          <w:color w:val="000000"/>
          <w:kern w:val="0"/>
          <w:szCs w:val="20"/>
        </w:rPr>
        <w:t>;</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646464"/>
          <w:kern w:val="0"/>
          <w:szCs w:val="20"/>
        </w:rPr>
        <w:t>@</w:t>
      </w:r>
      <w:r>
        <w:rPr>
          <w:rFonts w:ascii="Courier New" w:hAnsi="Courier New" w:cs="Courier New"/>
          <w:color w:val="646464"/>
          <w:kern w:val="0"/>
          <w:szCs w:val="20"/>
          <w:highlight w:val="red"/>
        </w:rPr>
        <w:t>Override</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public</w:t>
      </w:r>
      <w:r>
        <w:rPr>
          <w:rFonts w:ascii="Courier New" w:hAnsi="Courier New" w:cs="Courier New"/>
          <w:color w:val="000000"/>
          <w:kern w:val="0"/>
          <w:szCs w:val="20"/>
        </w:rPr>
        <w:t xml:space="preserve"> </w:t>
      </w:r>
      <w:r>
        <w:rPr>
          <w:rFonts w:ascii="Courier New" w:hAnsi="Courier New" w:cs="Courier New"/>
          <w:b/>
          <w:bCs/>
          <w:color w:val="7F0055"/>
          <w:kern w:val="0"/>
          <w:szCs w:val="20"/>
        </w:rPr>
        <w:t>void</w:t>
      </w:r>
      <w:r>
        <w:rPr>
          <w:rFonts w:ascii="Courier New" w:hAnsi="Courier New" w:cs="Courier New"/>
          <w:color w:val="000000"/>
          <w:kern w:val="0"/>
          <w:szCs w:val="20"/>
        </w:rPr>
        <w:t xml:space="preserve"> </w:t>
      </w:r>
      <w:r>
        <w:rPr>
          <w:rFonts w:ascii="Courier New" w:hAnsi="Courier New" w:cs="Courier New"/>
          <w:b/>
          <w:bCs/>
          <w:color w:val="008080"/>
          <w:kern w:val="0"/>
          <w:szCs w:val="20"/>
        </w:rPr>
        <w:t>onCreate</w:t>
      </w:r>
      <w:r>
        <w:rPr>
          <w:rFonts w:ascii="Courier New" w:hAnsi="Courier New" w:cs="Courier New"/>
          <w:color w:val="000000"/>
          <w:kern w:val="0"/>
          <w:szCs w:val="20"/>
        </w:rPr>
        <w:t>(</w:t>
      </w:r>
      <w:r>
        <w:rPr>
          <w:rFonts w:ascii="Courier New" w:hAnsi="Courier New" w:cs="Courier New"/>
          <w:b/>
          <w:bCs/>
          <w:color w:val="005032"/>
          <w:kern w:val="0"/>
          <w:szCs w:val="20"/>
        </w:rPr>
        <w:t>Bundle</w:t>
      </w:r>
      <w:r>
        <w:rPr>
          <w:rFonts w:ascii="Courier New" w:hAnsi="Courier New" w:cs="Courier New"/>
          <w:color w:val="000000"/>
          <w:kern w:val="0"/>
          <w:szCs w:val="20"/>
        </w:rPr>
        <w:t xml:space="preserve"> savedInstanceState) {</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super</w:t>
      </w:r>
      <w:r>
        <w:rPr>
          <w:rFonts w:ascii="Courier New" w:hAnsi="Courier New" w:cs="Courier New"/>
          <w:color w:val="000000"/>
          <w:kern w:val="0"/>
          <w:szCs w:val="20"/>
        </w:rPr>
        <w:t>.</w:t>
      </w:r>
      <w:r>
        <w:rPr>
          <w:rFonts w:ascii="Courier New" w:hAnsi="Courier New" w:cs="Courier New"/>
          <w:b/>
          <w:bCs/>
          <w:color w:val="008080"/>
          <w:kern w:val="0"/>
          <w:szCs w:val="20"/>
        </w:rPr>
        <w:t>onCreate</w:t>
      </w:r>
      <w:r>
        <w:rPr>
          <w:rFonts w:ascii="Courier New" w:hAnsi="Courier New" w:cs="Courier New"/>
          <w:color w:val="000000"/>
          <w:kern w:val="0"/>
          <w:szCs w:val="20"/>
        </w:rPr>
        <w:t>(savedInstanceState);</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8080"/>
          <w:kern w:val="0"/>
          <w:szCs w:val="20"/>
        </w:rPr>
        <w:t>setContentView</w:t>
      </w:r>
      <w:r>
        <w:rPr>
          <w:rFonts w:ascii="Courier New" w:hAnsi="Courier New" w:cs="Courier New"/>
          <w:color w:val="000000"/>
          <w:kern w:val="0"/>
          <w:szCs w:val="20"/>
        </w:rPr>
        <w:t>(</w:t>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layout</w:t>
      </w:r>
      <w:r>
        <w:rPr>
          <w:rFonts w:ascii="Courier New" w:hAnsi="Courier New" w:cs="Courier New"/>
          <w:color w:val="000000"/>
          <w:kern w:val="0"/>
          <w:szCs w:val="20"/>
        </w:rPr>
        <w:t>.</w:t>
      </w:r>
      <w:r>
        <w:rPr>
          <w:rFonts w:ascii="Courier New" w:hAnsi="Courier New" w:cs="Courier New"/>
          <w:i/>
          <w:iCs/>
          <w:color w:val="0000C0"/>
          <w:kern w:val="0"/>
          <w:szCs w:val="20"/>
        </w:rPr>
        <w:t>main</w:t>
      </w:r>
      <w:r>
        <w:rPr>
          <w:rFonts w:ascii="Courier New" w:hAnsi="Courier New" w:cs="Courier New"/>
          <w:color w:val="000000"/>
          <w:kern w:val="0"/>
          <w:szCs w:val="20"/>
        </w:rPr>
        <w:t>);</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5032"/>
          <w:kern w:val="0"/>
          <w:szCs w:val="20"/>
        </w:rPr>
        <w:t>Button</w:t>
      </w:r>
      <w:r>
        <w:rPr>
          <w:rFonts w:ascii="Courier New" w:hAnsi="Courier New" w:cs="Courier New"/>
          <w:color w:val="000000"/>
          <w:kern w:val="0"/>
          <w:szCs w:val="20"/>
        </w:rPr>
        <w:t xml:space="preserve"> btn = (</w:t>
      </w:r>
      <w:r>
        <w:rPr>
          <w:rFonts w:ascii="Courier New" w:hAnsi="Courier New" w:cs="Courier New"/>
          <w:b/>
          <w:bCs/>
          <w:color w:val="005032"/>
          <w:kern w:val="0"/>
          <w:szCs w:val="20"/>
        </w:rPr>
        <w:t>Button</w:t>
      </w:r>
      <w:r>
        <w:rPr>
          <w:rFonts w:ascii="Courier New" w:hAnsi="Courier New" w:cs="Courier New"/>
          <w:color w:val="000000"/>
          <w:kern w:val="0"/>
          <w:szCs w:val="20"/>
        </w:rPr>
        <w:t xml:space="preserve">) </w:t>
      </w:r>
      <w:r>
        <w:rPr>
          <w:rFonts w:ascii="Courier New" w:hAnsi="Courier New" w:cs="Courier New"/>
          <w:b/>
          <w:bCs/>
          <w:color w:val="008080"/>
          <w:kern w:val="0"/>
          <w:szCs w:val="20"/>
        </w:rPr>
        <w:t>findViewById</w:t>
      </w:r>
      <w:r>
        <w:rPr>
          <w:rFonts w:ascii="Courier New" w:hAnsi="Courier New" w:cs="Courier New"/>
          <w:color w:val="000000"/>
          <w:kern w:val="0"/>
          <w:szCs w:val="20"/>
        </w:rPr>
        <w:t>(</w:t>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id</w:t>
      </w:r>
      <w:r>
        <w:rPr>
          <w:rFonts w:ascii="Courier New" w:hAnsi="Courier New" w:cs="Courier New"/>
          <w:color w:val="000000"/>
          <w:kern w:val="0"/>
          <w:szCs w:val="20"/>
        </w:rPr>
        <w:t>.</w:t>
      </w:r>
      <w:r>
        <w:rPr>
          <w:rFonts w:ascii="Courier New" w:hAnsi="Courier New" w:cs="Courier New"/>
          <w:i/>
          <w:iCs/>
          <w:color w:val="0000C0"/>
          <w:kern w:val="0"/>
          <w:szCs w:val="20"/>
        </w:rPr>
        <w:t>btn</w:t>
      </w:r>
      <w:r>
        <w:rPr>
          <w:rFonts w:ascii="Courier New" w:hAnsi="Courier New" w:cs="Courier New"/>
          <w:color w:val="000000"/>
          <w:kern w:val="0"/>
          <w:szCs w:val="20"/>
        </w:rPr>
        <w:t>);</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C0"/>
          <w:kern w:val="0"/>
          <w:szCs w:val="20"/>
        </w:rPr>
        <w:t>text</w:t>
      </w:r>
      <w:r>
        <w:rPr>
          <w:rFonts w:ascii="Courier New" w:hAnsi="Courier New" w:cs="Courier New"/>
          <w:color w:val="000000"/>
          <w:kern w:val="0"/>
          <w:szCs w:val="20"/>
        </w:rPr>
        <w:t xml:space="preserve"> = (</w:t>
      </w:r>
      <w:r>
        <w:rPr>
          <w:rFonts w:ascii="Courier New" w:hAnsi="Courier New" w:cs="Courier New"/>
          <w:b/>
          <w:bCs/>
          <w:color w:val="005032"/>
          <w:kern w:val="0"/>
          <w:szCs w:val="20"/>
        </w:rPr>
        <w:t>TextView</w:t>
      </w:r>
      <w:r>
        <w:rPr>
          <w:rFonts w:ascii="Courier New" w:hAnsi="Courier New" w:cs="Courier New"/>
          <w:color w:val="000000"/>
          <w:kern w:val="0"/>
          <w:szCs w:val="20"/>
        </w:rPr>
        <w:t xml:space="preserve">) </w:t>
      </w:r>
      <w:r>
        <w:rPr>
          <w:rFonts w:ascii="Courier New" w:hAnsi="Courier New" w:cs="Courier New"/>
          <w:b/>
          <w:bCs/>
          <w:color w:val="008080"/>
          <w:kern w:val="0"/>
          <w:szCs w:val="20"/>
        </w:rPr>
        <w:t>findViewById</w:t>
      </w:r>
      <w:r>
        <w:rPr>
          <w:rFonts w:ascii="Courier New" w:hAnsi="Courier New" w:cs="Courier New"/>
          <w:color w:val="000000"/>
          <w:kern w:val="0"/>
          <w:szCs w:val="20"/>
        </w:rPr>
        <w:t>(</w:t>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id</w:t>
      </w:r>
      <w:r>
        <w:rPr>
          <w:rFonts w:ascii="Courier New" w:hAnsi="Courier New" w:cs="Courier New"/>
          <w:color w:val="000000"/>
          <w:kern w:val="0"/>
          <w:szCs w:val="20"/>
        </w:rPr>
        <w:t>.</w:t>
      </w:r>
      <w:r>
        <w:rPr>
          <w:rFonts w:ascii="Courier New" w:hAnsi="Courier New" w:cs="Courier New"/>
          <w:i/>
          <w:iCs/>
          <w:color w:val="0000C0"/>
          <w:kern w:val="0"/>
          <w:szCs w:val="20"/>
        </w:rPr>
        <w:t>text</w:t>
      </w:r>
      <w:r>
        <w:rPr>
          <w:rFonts w:ascii="Courier New" w:hAnsi="Courier New" w:cs="Courier New"/>
          <w:color w:val="000000"/>
          <w:kern w:val="0"/>
          <w:szCs w:val="20"/>
        </w:rPr>
        <w:t>);</w:t>
      </w:r>
    </w:p>
    <w:p w:rsidR="000B402E" w:rsidRDefault="000B402E" w:rsidP="000B402E">
      <w:pPr>
        <w:wordWrap/>
        <w:adjustRightInd w:val="0"/>
        <w:jc w:val="left"/>
        <w:rPr>
          <w:rFonts w:ascii="Courier New" w:hAnsi="Courier New" w:cs="Courier New"/>
          <w:kern w:val="0"/>
          <w:szCs w:val="20"/>
        </w:rPr>
      </w:pP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5032"/>
          <w:kern w:val="0"/>
          <w:szCs w:val="20"/>
        </w:rPr>
        <w:t>PackageManager</w:t>
      </w:r>
      <w:r>
        <w:rPr>
          <w:rFonts w:ascii="Courier New" w:hAnsi="Courier New" w:cs="Courier New"/>
          <w:color w:val="000000"/>
          <w:kern w:val="0"/>
          <w:szCs w:val="20"/>
        </w:rPr>
        <w:t xml:space="preserve"> pm = </w:t>
      </w:r>
      <w:r>
        <w:rPr>
          <w:rFonts w:ascii="Courier New" w:hAnsi="Courier New" w:cs="Courier New"/>
          <w:b/>
          <w:bCs/>
          <w:color w:val="008080"/>
          <w:kern w:val="0"/>
          <w:szCs w:val="20"/>
        </w:rPr>
        <w:t>getPackageManager</w:t>
      </w:r>
      <w:r>
        <w:rPr>
          <w:rFonts w:ascii="Courier New" w:hAnsi="Courier New" w:cs="Courier New"/>
          <w:color w:val="000000"/>
          <w:kern w:val="0"/>
          <w:szCs w:val="20"/>
        </w:rPr>
        <w:t>();</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List&lt;</w:t>
      </w:r>
      <w:r>
        <w:rPr>
          <w:rFonts w:ascii="Courier New" w:hAnsi="Courier New" w:cs="Courier New"/>
          <w:b/>
          <w:bCs/>
          <w:color w:val="005032"/>
          <w:kern w:val="0"/>
          <w:szCs w:val="20"/>
        </w:rPr>
        <w:t>ResolveInfo</w:t>
      </w:r>
      <w:r>
        <w:rPr>
          <w:rFonts w:ascii="Courier New" w:hAnsi="Courier New" w:cs="Courier New"/>
          <w:color w:val="000000"/>
          <w:kern w:val="0"/>
          <w:szCs w:val="20"/>
        </w:rPr>
        <w:t>&gt; activities = pm.</w:t>
      </w:r>
      <w:r>
        <w:rPr>
          <w:rFonts w:ascii="Courier New" w:hAnsi="Courier New" w:cs="Courier New"/>
          <w:b/>
          <w:bCs/>
          <w:color w:val="008080"/>
          <w:kern w:val="0"/>
          <w:szCs w:val="20"/>
        </w:rPr>
        <w:t>queryIntentActivities</w:t>
      </w:r>
      <w:r>
        <w:rPr>
          <w:rFonts w:ascii="Courier New" w:hAnsi="Courier New" w:cs="Courier New"/>
          <w:color w:val="000000"/>
          <w:kern w:val="0"/>
          <w:szCs w:val="20"/>
        </w:rPr>
        <w:t>(</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8080"/>
          <w:kern w:val="0"/>
          <w:szCs w:val="20"/>
        </w:rPr>
        <w:t>Intent</w:t>
      </w:r>
      <w:r>
        <w:rPr>
          <w:rFonts w:ascii="Courier New" w:hAnsi="Courier New" w:cs="Courier New"/>
          <w:color w:val="000000"/>
          <w:kern w:val="0"/>
          <w:szCs w:val="20"/>
        </w:rPr>
        <w:t>(</w:t>
      </w:r>
      <w:r>
        <w:rPr>
          <w:rFonts w:ascii="Courier New" w:hAnsi="Courier New" w:cs="Courier New"/>
          <w:b/>
          <w:bCs/>
          <w:color w:val="005032"/>
          <w:kern w:val="0"/>
          <w:szCs w:val="20"/>
        </w:rPr>
        <w:t>RecognizerIntent</w:t>
      </w:r>
      <w:r>
        <w:rPr>
          <w:rFonts w:ascii="Courier New" w:hAnsi="Courier New" w:cs="Courier New"/>
          <w:color w:val="000000"/>
          <w:kern w:val="0"/>
          <w:szCs w:val="20"/>
        </w:rPr>
        <w:t>.</w:t>
      </w:r>
      <w:r>
        <w:rPr>
          <w:rFonts w:ascii="Courier New" w:hAnsi="Courier New" w:cs="Courier New"/>
          <w:i/>
          <w:iCs/>
          <w:color w:val="0000C0"/>
          <w:kern w:val="0"/>
          <w:szCs w:val="20"/>
        </w:rPr>
        <w:t>ACTION_RECOGNIZE_SPEECH</w:t>
      </w:r>
      <w:r>
        <w:rPr>
          <w:rFonts w:ascii="Courier New" w:hAnsi="Courier New" w:cs="Courier New"/>
          <w:color w:val="000000"/>
          <w:kern w:val="0"/>
          <w:szCs w:val="20"/>
        </w:rPr>
        <w:t>), 0);</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(activities.</w:t>
      </w:r>
      <w:r>
        <w:rPr>
          <w:rFonts w:ascii="Courier New" w:hAnsi="Courier New" w:cs="Courier New"/>
          <w:b/>
          <w:bCs/>
          <w:color w:val="008080"/>
          <w:kern w:val="0"/>
          <w:szCs w:val="20"/>
        </w:rPr>
        <w:t>size</w:t>
      </w:r>
      <w:r>
        <w:rPr>
          <w:rFonts w:ascii="Courier New" w:hAnsi="Courier New" w:cs="Courier New"/>
          <w:color w:val="000000"/>
          <w:kern w:val="0"/>
          <w:szCs w:val="20"/>
        </w:rPr>
        <w:t>() != 0){</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btn.</w:t>
      </w:r>
      <w:r>
        <w:rPr>
          <w:rFonts w:ascii="Courier New" w:hAnsi="Courier New" w:cs="Courier New"/>
          <w:b/>
          <w:bCs/>
          <w:color w:val="008080"/>
          <w:kern w:val="0"/>
          <w:szCs w:val="20"/>
        </w:rPr>
        <w:t>setOnClickListener</w:t>
      </w:r>
      <w:r>
        <w:rPr>
          <w:rFonts w:ascii="Courier New" w:hAnsi="Courier New" w:cs="Courier New"/>
          <w:color w:val="000000"/>
          <w:kern w:val="0"/>
          <w:szCs w:val="20"/>
        </w:rPr>
        <w:t>(</w:t>
      </w:r>
      <w:r>
        <w:rPr>
          <w:rFonts w:ascii="Courier New" w:hAnsi="Courier New" w:cs="Courier New"/>
          <w:b/>
          <w:bCs/>
          <w:color w:val="7F0055"/>
          <w:kern w:val="0"/>
          <w:szCs w:val="20"/>
        </w:rPr>
        <w:t>this</w:t>
      </w:r>
      <w:r>
        <w:rPr>
          <w:rFonts w:ascii="Courier New" w:hAnsi="Courier New" w:cs="Courier New"/>
          <w:color w:val="000000"/>
          <w:kern w:val="0"/>
          <w:szCs w:val="20"/>
        </w:rPr>
        <w:t>);</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btn.</w:t>
      </w:r>
      <w:r>
        <w:rPr>
          <w:rFonts w:ascii="Courier New" w:hAnsi="Courier New" w:cs="Courier New"/>
          <w:b/>
          <w:bCs/>
          <w:color w:val="008080"/>
          <w:kern w:val="0"/>
          <w:szCs w:val="20"/>
        </w:rPr>
        <w:t>setEnabled</w:t>
      </w:r>
      <w:r>
        <w:rPr>
          <w:rFonts w:ascii="Courier New" w:hAnsi="Courier New" w:cs="Courier New"/>
          <w:color w:val="000000"/>
          <w:kern w:val="0"/>
          <w:szCs w:val="20"/>
        </w:rPr>
        <w:t>(</w:t>
      </w:r>
      <w:r>
        <w:rPr>
          <w:rFonts w:ascii="Courier New" w:hAnsi="Courier New" w:cs="Courier New"/>
          <w:b/>
          <w:bCs/>
          <w:color w:val="7F0055"/>
          <w:kern w:val="0"/>
          <w:szCs w:val="20"/>
        </w:rPr>
        <w:t>false</w:t>
      </w:r>
      <w:r>
        <w:rPr>
          <w:rFonts w:ascii="Courier New" w:hAnsi="Courier New" w:cs="Courier New"/>
          <w:color w:val="000000"/>
          <w:kern w:val="0"/>
          <w:szCs w:val="20"/>
        </w:rPr>
        <w:t>);</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btn.</w:t>
      </w:r>
      <w:r>
        <w:rPr>
          <w:rFonts w:ascii="Courier New" w:hAnsi="Courier New" w:cs="Courier New"/>
          <w:b/>
          <w:bCs/>
          <w:color w:val="008080"/>
          <w:kern w:val="0"/>
          <w:szCs w:val="20"/>
        </w:rPr>
        <w:t>setText</w:t>
      </w:r>
      <w:r>
        <w:rPr>
          <w:rFonts w:ascii="Courier New" w:hAnsi="Courier New" w:cs="Courier New"/>
          <w:color w:val="000000"/>
          <w:kern w:val="0"/>
          <w:szCs w:val="20"/>
        </w:rPr>
        <w:t>(</w:t>
      </w:r>
      <w:r>
        <w:rPr>
          <w:rFonts w:ascii="Courier New" w:hAnsi="Courier New" w:cs="Courier New"/>
          <w:color w:val="2A00FF"/>
          <w:kern w:val="0"/>
          <w:szCs w:val="20"/>
        </w:rPr>
        <w:t>"Recognizer not Present"</w:t>
      </w:r>
      <w:r>
        <w:rPr>
          <w:rFonts w:ascii="Courier New" w:hAnsi="Courier New" w:cs="Courier New"/>
          <w:color w:val="000000"/>
          <w:kern w:val="0"/>
          <w:szCs w:val="20"/>
        </w:rPr>
        <w:t>);</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0B402E" w:rsidRDefault="000B402E" w:rsidP="000B402E">
      <w:pPr>
        <w:wordWrap/>
        <w:adjustRightInd w:val="0"/>
        <w:jc w:val="left"/>
        <w:rPr>
          <w:rFonts w:ascii="Courier New" w:hAnsi="Courier New" w:cs="Courier New"/>
          <w:kern w:val="0"/>
          <w:szCs w:val="20"/>
        </w:rPr>
      </w:pP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646464"/>
          <w:kern w:val="0"/>
          <w:szCs w:val="20"/>
        </w:rPr>
        <w:t>@</w:t>
      </w:r>
      <w:r>
        <w:rPr>
          <w:rFonts w:ascii="Courier New" w:hAnsi="Courier New" w:cs="Courier New"/>
          <w:color w:val="646464"/>
          <w:kern w:val="0"/>
          <w:szCs w:val="20"/>
          <w:highlight w:val="red"/>
        </w:rPr>
        <w:t>Override</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public</w:t>
      </w:r>
      <w:r>
        <w:rPr>
          <w:rFonts w:ascii="Courier New" w:hAnsi="Courier New" w:cs="Courier New"/>
          <w:color w:val="000000"/>
          <w:kern w:val="0"/>
          <w:szCs w:val="20"/>
        </w:rPr>
        <w:t xml:space="preserve"> </w:t>
      </w:r>
      <w:r>
        <w:rPr>
          <w:rFonts w:ascii="Courier New" w:hAnsi="Courier New" w:cs="Courier New"/>
          <w:b/>
          <w:bCs/>
          <w:color w:val="7F0055"/>
          <w:kern w:val="0"/>
          <w:szCs w:val="20"/>
        </w:rPr>
        <w:t>void</w:t>
      </w:r>
      <w:r>
        <w:rPr>
          <w:rFonts w:ascii="Courier New" w:hAnsi="Courier New" w:cs="Courier New"/>
          <w:color w:val="000000"/>
          <w:kern w:val="0"/>
          <w:szCs w:val="20"/>
        </w:rPr>
        <w:t xml:space="preserve"> </w:t>
      </w:r>
      <w:r>
        <w:rPr>
          <w:rFonts w:ascii="Courier New" w:hAnsi="Courier New" w:cs="Courier New"/>
          <w:b/>
          <w:bCs/>
          <w:color w:val="008080"/>
          <w:kern w:val="0"/>
          <w:szCs w:val="20"/>
        </w:rPr>
        <w:t>onClick</w:t>
      </w:r>
      <w:r>
        <w:rPr>
          <w:rFonts w:ascii="Courier New" w:hAnsi="Courier New" w:cs="Courier New"/>
          <w:color w:val="000000"/>
          <w:kern w:val="0"/>
          <w:szCs w:val="20"/>
        </w:rPr>
        <w:t>(</w:t>
      </w:r>
      <w:r>
        <w:rPr>
          <w:rFonts w:ascii="Courier New" w:hAnsi="Courier New" w:cs="Courier New"/>
          <w:b/>
          <w:bCs/>
          <w:color w:val="005032"/>
          <w:kern w:val="0"/>
          <w:szCs w:val="20"/>
        </w:rPr>
        <w:t>View</w:t>
      </w:r>
      <w:r>
        <w:rPr>
          <w:rFonts w:ascii="Courier New" w:hAnsi="Courier New" w:cs="Courier New"/>
          <w:color w:val="000000"/>
          <w:kern w:val="0"/>
          <w:szCs w:val="20"/>
        </w:rPr>
        <w:t xml:space="preserve"> v) {</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8080"/>
          <w:kern w:val="0"/>
          <w:szCs w:val="20"/>
        </w:rPr>
        <w:t>startVoiceRecognitionActivity</w:t>
      </w:r>
      <w:r>
        <w:rPr>
          <w:rFonts w:ascii="Courier New" w:hAnsi="Courier New" w:cs="Courier New"/>
          <w:color w:val="000000"/>
          <w:kern w:val="0"/>
          <w:szCs w:val="20"/>
        </w:rPr>
        <w:t>();</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private</w:t>
      </w:r>
      <w:r>
        <w:rPr>
          <w:rFonts w:ascii="Courier New" w:hAnsi="Courier New" w:cs="Courier New"/>
          <w:color w:val="000000"/>
          <w:kern w:val="0"/>
          <w:szCs w:val="20"/>
        </w:rPr>
        <w:t xml:space="preserve"> </w:t>
      </w:r>
      <w:r>
        <w:rPr>
          <w:rFonts w:ascii="Courier New" w:hAnsi="Courier New" w:cs="Courier New"/>
          <w:b/>
          <w:bCs/>
          <w:color w:val="7F0055"/>
          <w:kern w:val="0"/>
          <w:szCs w:val="20"/>
        </w:rPr>
        <w:t>void</w:t>
      </w:r>
      <w:r>
        <w:rPr>
          <w:rFonts w:ascii="Courier New" w:hAnsi="Courier New" w:cs="Courier New"/>
          <w:color w:val="000000"/>
          <w:kern w:val="0"/>
          <w:szCs w:val="20"/>
        </w:rPr>
        <w:t xml:space="preserve"> </w:t>
      </w:r>
      <w:r>
        <w:rPr>
          <w:rFonts w:ascii="Courier New" w:hAnsi="Courier New" w:cs="Courier New"/>
          <w:b/>
          <w:bCs/>
          <w:color w:val="008080"/>
          <w:kern w:val="0"/>
          <w:szCs w:val="20"/>
        </w:rPr>
        <w:t>startVoiceRecognitionActivity</w:t>
      </w:r>
      <w:r>
        <w:rPr>
          <w:rFonts w:ascii="Courier New" w:hAnsi="Courier New" w:cs="Courier New"/>
          <w:color w:val="000000"/>
          <w:kern w:val="0"/>
          <w:szCs w:val="20"/>
        </w:rPr>
        <w:t>() {</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b/>
          <w:bCs/>
          <w:color w:val="7F9FBF"/>
          <w:kern w:val="0"/>
          <w:szCs w:val="20"/>
        </w:rPr>
        <w:t>TODO</w:t>
      </w:r>
      <w:r>
        <w:rPr>
          <w:rFonts w:ascii="Courier New" w:hAnsi="Courier New" w:cs="Courier New"/>
          <w:color w:val="3F7F5F"/>
          <w:kern w:val="0"/>
          <w:szCs w:val="20"/>
        </w:rPr>
        <w:t xml:space="preserve"> Auto-generated method stub</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try</w:t>
      </w:r>
      <w:r>
        <w:rPr>
          <w:rFonts w:ascii="Courier New" w:hAnsi="Courier New" w:cs="Courier New"/>
          <w:color w:val="000000"/>
          <w:kern w:val="0"/>
          <w:szCs w:val="20"/>
        </w:rPr>
        <w:t>{</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005032"/>
          <w:kern w:val="0"/>
          <w:szCs w:val="20"/>
        </w:rPr>
        <w:t>Intent</w:t>
      </w:r>
      <w:r>
        <w:rPr>
          <w:rFonts w:ascii="Courier New" w:hAnsi="Courier New" w:cs="Courier New"/>
          <w:color w:val="000000"/>
          <w:kern w:val="0"/>
          <w:szCs w:val="20"/>
        </w:rPr>
        <w:t xml:space="preserve"> intent = </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8080"/>
          <w:kern w:val="0"/>
          <w:szCs w:val="20"/>
        </w:rPr>
        <w:t>Intent</w:t>
      </w:r>
      <w:r>
        <w:rPr>
          <w:rFonts w:ascii="Courier New" w:hAnsi="Courier New" w:cs="Courier New"/>
          <w:color w:val="000000"/>
          <w:kern w:val="0"/>
          <w:szCs w:val="20"/>
        </w:rPr>
        <w:t>(</w:t>
      </w:r>
      <w:r>
        <w:rPr>
          <w:rFonts w:ascii="Courier New" w:hAnsi="Courier New" w:cs="Courier New"/>
          <w:b/>
          <w:bCs/>
          <w:color w:val="005032"/>
          <w:kern w:val="0"/>
          <w:szCs w:val="20"/>
        </w:rPr>
        <w:t>RecognizerIntent</w:t>
      </w:r>
      <w:r>
        <w:rPr>
          <w:rFonts w:ascii="Courier New" w:hAnsi="Courier New" w:cs="Courier New"/>
          <w:color w:val="000000"/>
          <w:kern w:val="0"/>
          <w:szCs w:val="20"/>
        </w:rPr>
        <w:t>.</w:t>
      </w:r>
      <w:r>
        <w:rPr>
          <w:rFonts w:ascii="Courier New" w:hAnsi="Courier New" w:cs="Courier New"/>
          <w:i/>
          <w:iCs/>
          <w:color w:val="0000C0"/>
          <w:kern w:val="0"/>
          <w:szCs w:val="20"/>
        </w:rPr>
        <w:t>ACTION_RECOGNIZE_SPEECH</w:t>
      </w:r>
      <w:r>
        <w:rPr>
          <w:rFonts w:ascii="Courier New" w:hAnsi="Courier New" w:cs="Courier New"/>
          <w:color w:val="000000"/>
          <w:kern w:val="0"/>
          <w:szCs w:val="20"/>
        </w:rPr>
        <w:t>);</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intent.</w:t>
      </w:r>
      <w:r>
        <w:rPr>
          <w:rFonts w:ascii="Courier New" w:hAnsi="Courier New" w:cs="Courier New"/>
          <w:b/>
          <w:bCs/>
          <w:color w:val="008080"/>
          <w:kern w:val="0"/>
          <w:szCs w:val="20"/>
        </w:rPr>
        <w:t>putExtra</w:t>
      </w:r>
      <w:r>
        <w:rPr>
          <w:rFonts w:ascii="Courier New" w:hAnsi="Courier New" w:cs="Courier New"/>
          <w:color w:val="000000"/>
          <w:kern w:val="0"/>
          <w:szCs w:val="20"/>
        </w:rPr>
        <w:t>(</w:t>
      </w:r>
      <w:r>
        <w:rPr>
          <w:rFonts w:ascii="Courier New" w:hAnsi="Courier New" w:cs="Courier New"/>
          <w:b/>
          <w:bCs/>
          <w:color w:val="005032"/>
          <w:kern w:val="0"/>
          <w:szCs w:val="20"/>
        </w:rPr>
        <w:t>RecognizerIntent</w:t>
      </w:r>
      <w:r>
        <w:rPr>
          <w:rFonts w:ascii="Courier New" w:hAnsi="Courier New" w:cs="Courier New"/>
          <w:color w:val="000000"/>
          <w:kern w:val="0"/>
          <w:szCs w:val="20"/>
        </w:rPr>
        <w:t>.</w:t>
      </w:r>
      <w:r>
        <w:rPr>
          <w:rFonts w:ascii="Courier New" w:hAnsi="Courier New" w:cs="Courier New"/>
          <w:i/>
          <w:iCs/>
          <w:color w:val="0000C0"/>
          <w:kern w:val="0"/>
          <w:szCs w:val="20"/>
        </w:rPr>
        <w:t>EXTRA_LANGUAGE_MODEL</w:t>
      </w:r>
      <w:r>
        <w:rPr>
          <w:rFonts w:ascii="Courier New" w:hAnsi="Courier New" w:cs="Courier New"/>
          <w:color w:val="000000"/>
          <w:kern w:val="0"/>
          <w:szCs w:val="20"/>
        </w:rPr>
        <w:t xml:space="preserve">, </w:t>
      </w:r>
      <w:r>
        <w:rPr>
          <w:rFonts w:ascii="Courier New" w:hAnsi="Courier New" w:cs="Courier New"/>
          <w:b/>
          <w:bCs/>
          <w:color w:val="005032"/>
          <w:kern w:val="0"/>
          <w:szCs w:val="20"/>
        </w:rPr>
        <w:t>RecognizerIntent</w:t>
      </w:r>
      <w:r>
        <w:rPr>
          <w:rFonts w:ascii="Courier New" w:hAnsi="Courier New" w:cs="Courier New"/>
          <w:color w:val="000000"/>
          <w:kern w:val="0"/>
          <w:szCs w:val="20"/>
        </w:rPr>
        <w:t>.</w:t>
      </w:r>
      <w:r>
        <w:rPr>
          <w:rFonts w:ascii="Courier New" w:hAnsi="Courier New" w:cs="Courier New"/>
          <w:i/>
          <w:iCs/>
          <w:color w:val="0000C0"/>
          <w:kern w:val="0"/>
          <w:szCs w:val="20"/>
        </w:rPr>
        <w:t>LANGUAGE_MODEL_FREE_FORM</w:t>
      </w:r>
      <w:r>
        <w:rPr>
          <w:rFonts w:ascii="Courier New" w:hAnsi="Courier New" w:cs="Courier New"/>
          <w:color w:val="000000"/>
          <w:kern w:val="0"/>
          <w:szCs w:val="20"/>
        </w:rPr>
        <w:t>);</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intent.</w:t>
      </w:r>
      <w:r>
        <w:rPr>
          <w:rFonts w:ascii="Courier New" w:hAnsi="Courier New" w:cs="Courier New"/>
          <w:b/>
          <w:bCs/>
          <w:color w:val="008080"/>
          <w:kern w:val="0"/>
          <w:szCs w:val="20"/>
        </w:rPr>
        <w:t>putExtra</w:t>
      </w:r>
      <w:r>
        <w:rPr>
          <w:rFonts w:ascii="Courier New" w:hAnsi="Courier New" w:cs="Courier New"/>
          <w:color w:val="000000"/>
          <w:kern w:val="0"/>
          <w:szCs w:val="20"/>
        </w:rPr>
        <w:t>(</w:t>
      </w:r>
      <w:r>
        <w:rPr>
          <w:rFonts w:ascii="Courier New" w:hAnsi="Courier New" w:cs="Courier New"/>
          <w:b/>
          <w:bCs/>
          <w:color w:val="005032"/>
          <w:kern w:val="0"/>
          <w:szCs w:val="20"/>
        </w:rPr>
        <w:t>RecognizerIntent</w:t>
      </w:r>
      <w:r>
        <w:rPr>
          <w:rFonts w:ascii="Courier New" w:hAnsi="Courier New" w:cs="Courier New"/>
          <w:color w:val="000000"/>
          <w:kern w:val="0"/>
          <w:szCs w:val="20"/>
        </w:rPr>
        <w:t>.</w:t>
      </w:r>
      <w:r>
        <w:rPr>
          <w:rFonts w:ascii="Courier New" w:hAnsi="Courier New" w:cs="Courier New"/>
          <w:i/>
          <w:iCs/>
          <w:color w:val="0000C0"/>
          <w:kern w:val="0"/>
          <w:szCs w:val="20"/>
        </w:rPr>
        <w:t>EXTRA_PROMPT</w:t>
      </w:r>
      <w:r>
        <w:rPr>
          <w:rFonts w:ascii="Courier New" w:hAnsi="Courier New" w:cs="Courier New"/>
          <w:color w:val="000000"/>
          <w:kern w:val="0"/>
          <w:szCs w:val="20"/>
        </w:rPr>
        <w:t xml:space="preserve">, </w:t>
      </w:r>
      <w:r>
        <w:rPr>
          <w:rFonts w:ascii="Courier New" w:hAnsi="Courier New" w:cs="Courier New"/>
          <w:color w:val="2A00FF"/>
          <w:kern w:val="0"/>
          <w:szCs w:val="20"/>
        </w:rPr>
        <w:t>"Free Form Language Model Demo"</w:t>
      </w:r>
      <w:r>
        <w:rPr>
          <w:rFonts w:ascii="Courier New" w:hAnsi="Courier New" w:cs="Courier New"/>
          <w:color w:val="000000"/>
          <w:kern w:val="0"/>
          <w:szCs w:val="20"/>
        </w:rPr>
        <w:t>);</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008080"/>
          <w:kern w:val="0"/>
          <w:szCs w:val="20"/>
        </w:rPr>
        <w:t>startActivityForResult</w:t>
      </w:r>
      <w:r>
        <w:rPr>
          <w:rFonts w:ascii="Courier New" w:hAnsi="Courier New" w:cs="Courier New"/>
          <w:color w:val="000000"/>
          <w:kern w:val="0"/>
          <w:szCs w:val="20"/>
        </w:rPr>
        <w:t xml:space="preserve">(intent, </w:t>
      </w:r>
      <w:r>
        <w:rPr>
          <w:rFonts w:ascii="Courier New" w:hAnsi="Courier New" w:cs="Courier New"/>
          <w:i/>
          <w:iCs/>
          <w:color w:val="0000C0"/>
          <w:kern w:val="0"/>
          <w:szCs w:val="20"/>
        </w:rPr>
        <w:t>REQUEST_CODE</w:t>
      </w:r>
      <w:r>
        <w:rPr>
          <w:rFonts w:ascii="Courier New" w:hAnsi="Courier New" w:cs="Courier New"/>
          <w:color w:val="000000"/>
          <w:kern w:val="0"/>
          <w:szCs w:val="20"/>
        </w:rPr>
        <w:t>);</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catch</w:t>
      </w:r>
      <w:r>
        <w:rPr>
          <w:rFonts w:ascii="Courier New" w:hAnsi="Courier New" w:cs="Courier New"/>
          <w:color w:val="000000"/>
          <w:kern w:val="0"/>
          <w:szCs w:val="20"/>
        </w:rPr>
        <w:t xml:space="preserve"> (</w:t>
      </w:r>
      <w:r>
        <w:rPr>
          <w:rFonts w:ascii="Courier New" w:hAnsi="Courier New" w:cs="Courier New"/>
          <w:b/>
          <w:bCs/>
          <w:color w:val="005032"/>
          <w:kern w:val="0"/>
          <w:szCs w:val="20"/>
        </w:rPr>
        <w:t>ActivityNotFoundException</w:t>
      </w:r>
      <w:r>
        <w:rPr>
          <w:rFonts w:ascii="Courier New" w:hAnsi="Courier New" w:cs="Courier New"/>
          <w:color w:val="000000"/>
          <w:kern w:val="0"/>
          <w:szCs w:val="20"/>
        </w:rPr>
        <w:t xml:space="preserve"> ex) {</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005032"/>
          <w:kern w:val="0"/>
          <w:szCs w:val="20"/>
        </w:rPr>
        <w:t>Toast</w:t>
      </w:r>
      <w:r>
        <w:rPr>
          <w:rFonts w:ascii="Courier New" w:hAnsi="Courier New" w:cs="Courier New"/>
          <w:color w:val="000000"/>
          <w:kern w:val="0"/>
          <w:szCs w:val="20"/>
        </w:rPr>
        <w:t>.</w:t>
      </w:r>
      <w:r>
        <w:rPr>
          <w:rFonts w:ascii="Courier New" w:hAnsi="Courier New" w:cs="Courier New"/>
          <w:i/>
          <w:iCs/>
          <w:color w:val="000000"/>
          <w:kern w:val="0"/>
          <w:szCs w:val="20"/>
        </w:rPr>
        <w:t>makeText</w:t>
      </w:r>
      <w:r>
        <w:rPr>
          <w:rFonts w:ascii="Courier New" w:hAnsi="Courier New" w:cs="Courier New"/>
          <w:color w:val="000000"/>
          <w:kern w:val="0"/>
          <w:szCs w:val="20"/>
        </w:rPr>
        <w:t>(</w:t>
      </w:r>
      <w:r>
        <w:rPr>
          <w:rFonts w:ascii="Courier New" w:hAnsi="Courier New" w:cs="Courier New"/>
          <w:b/>
          <w:bCs/>
          <w:color w:val="005032"/>
          <w:kern w:val="0"/>
          <w:szCs w:val="20"/>
        </w:rPr>
        <w:t>va</w:t>
      </w:r>
      <w:r>
        <w:rPr>
          <w:rFonts w:ascii="Courier New" w:hAnsi="Courier New" w:cs="Courier New"/>
          <w:color w:val="000000"/>
          <w:kern w:val="0"/>
          <w:szCs w:val="20"/>
        </w:rPr>
        <w:t>.</w:t>
      </w:r>
      <w:r>
        <w:rPr>
          <w:rFonts w:ascii="Courier New" w:hAnsi="Courier New" w:cs="Courier New"/>
          <w:b/>
          <w:bCs/>
          <w:color w:val="7F0055"/>
          <w:kern w:val="0"/>
          <w:szCs w:val="20"/>
        </w:rPr>
        <w:t>this</w:t>
      </w:r>
      <w:r>
        <w:rPr>
          <w:rFonts w:ascii="Courier New" w:hAnsi="Courier New" w:cs="Courier New"/>
          <w:color w:val="000000"/>
          <w:kern w:val="0"/>
          <w:szCs w:val="20"/>
        </w:rPr>
        <w:t xml:space="preserve">, </w:t>
      </w:r>
      <w:r>
        <w:rPr>
          <w:rFonts w:ascii="Courier New" w:hAnsi="Courier New" w:cs="Courier New"/>
          <w:color w:val="2A00FF"/>
          <w:kern w:val="0"/>
          <w:szCs w:val="20"/>
        </w:rPr>
        <w:t>"Activity Not Found"</w:t>
      </w:r>
      <w:r>
        <w:rPr>
          <w:rFonts w:ascii="Courier New" w:hAnsi="Courier New" w:cs="Courier New"/>
          <w:color w:val="000000"/>
          <w:kern w:val="0"/>
          <w:szCs w:val="20"/>
        </w:rPr>
        <w:t xml:space="preserve">, </w:t>
      </w:r>
      <w:r>
        <w:rPr>
          <w:rFonts w:ascii="Courier New" w:hAnsi="Courier New" w:cs="Courier New"/>
          <w:b/>
          <w:bCs/>
          <w:color w:val="005032"/>
          <w:kern w:val="0"/>
          <w:szCs w:val="20"/>
        </w:rPr>
        <w:t>Toast</w:t>
      </w:r>
      <w:r>
        <w:rPr>
          <w:rFonts w:ascii="Courier New" w:hAnsi="Courier New" w:cs="Courier New"/>
          <w:color w:val="000000"/>
          <w:kern w:val="0"/>
          <w:szCs w:val="20"/>
        </w:rPr>
        <w:t>.</w:t>
      </w:r>
      <w:r>
        <w:rPr>
          <w:rFonts w:ascii="Courier New" w:hAnsi="Courier New" w:cs="Courier New"/>
          <w:i/>
          <w:iCs/>
          <w:color w:val="0000C0"/>
          <w:kern w:val="0"/>
          <w:szCs w:val="20"/>
        </w:rPr>
        <w:t>LENGTH_LONG</w:t>
      </w:r>
      <w:r>
        <w:rPr>
          <w:rFonts w:ascii="Courier New" w:hAnsi="Courier New" w:cs="Courier New"/>
          <w:color w:val="000000"/>
          <w:kern w:val="0"/>
          <w:szCs w:val="20"/>
        </w:rPr>
        <w:t>).</w:t>
      </w:r>
      <w:r>
        <w:rPr>
          <w:rFonts w:ascii="Courier New" w:hAnsi="Courier New" w:cs="Courier New"/>
          <w:b/>
          <w:bCs/>
          <w:color w:val="008080"/>
          <w:kern w:val="0"/>
          <w:szCs w:val="20"/>
        </w:rPr>
        <w:t>show</w:t>
      </w:r>
      <w:r>
        <w:rPr>
          <w:rFonts w:ascii="Courier New" w:hAnsi="Courier New" w:cs="Courier New"/>
          <w:color w:val="000000"/>
          <w:kern w:val="0"/>
          <w:szCs w:val="20"/>
        </w:rPr>
        <w:t>();</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000000"/>
          <w:kern w:val="0"/>
          <w:szCs w:val="20"/>
        </w:rPr>
        <w:tab/>
        <w:t xml:space="preserve">    </w:t>
      </w:r>
      <w:r>
        <w:rPr>
          <w:rFonts w:ascii="Courier New" w:hAnsi="Courier New" w:cs="Courier New"/>
          <w:color w:val="646464"/>
          <w:kern w:val="0"/>
          <w:szCs w:val="20"/>
        </w:rPr>
        <w:t>@</w:t>
      </w:r>
      <w:r>
        <w:rPr>
          <w:rFonts w:ascii="Courier New" w:hAnsi="Courier New" w:cs="Courier New"/>
          <w:color w:val="646464"/>
          <w:kern w:val="0"/>
          <w:szCs w:val="20"/>
          <w:highlight w:val="red"/>
        </w:rPr>
        <w:t>Override</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protected</w:t>
      </w:r>
      <w:r>
        <w:rPr>
          <w:rFonts w:ascii="Courier New" w:hAnsi="Courier New" w:cs="Courier New"/>
          <w:color w:val="000000"/>
          <w:kern w:val="0"/>
          <w:szCs w:val="20"/>
        </w:rPr>
        <w:t xml:space="preserve"> </w:t>
      </w:r>
      <w:r>
        <w:rPr>
          <w:rFonts w:ascii="Courier New" w:hAnsi="Courier New" w:cs="Courier New"/>
          <w:b/>
          <w:bCs/>
          <w:color w:val="7F0055"/>
          <w:kern w:val="0"/>
          <w:szCs w:val="20"/>
        </w:rPr>
        <w:t>void</w:t>
      </w:r>
      <w:r>
        <w:rPr>
          <w:rFonts w:ascii="Courier New" w:hAnsi="Courier New" w:cs="Courier New"/>
          <w:color w:val="000000"/>
          <w:kern w:val="0"/>
          <w:szCs w:val="20"/>
        </w:rPr>
        <w:t xml:space="preserve"> </w:t>
      </w:r>
      <w:r>
        <w:rPr>
          <w:rFonts w:ascii="Courier New" w:hAnsi="Courier New" w:cs="Courier New"/>
          <w:b/>
          <w:bCs/>
          <w:color w:val="008080"/>
          <w:kern w:val="0"/>
          <w:szCs w:val="20"/>
        </w:rPr>
        <w:t>onActivityResult</w:t>
      </w:r>
      <w:r>
        <w:rPr>
          <w:rFonts w:ascii="Courier New" w:hAnsi="Courier New" w:cs="Courier New"/>
          <w:color w:val="000000"/>
          <w:kern w:val="0"/>
          <w:szCs w:val="20"/>
        </w:rPr>
        <w:t>(</w:t>
      </w:r>
      <w:r>
        <w:rPr>
          <w:rFonts w:ascii="Courier New" w:hAnsi="Courier New" w:cs="Courier New"/>
          <w:b/>
          <w:bCs/>
          <w:color w:val="7F0055"/>
          <w:kern w:val="0"/>
          <w:szCs w:val="20"/>
        </w:rPr>
        <w:t>int</w:t>
      </w:r>
      <w:r>
        <w:rPr>
          <w:rFonts w:ascii="Courier New" w:hAnsi="Courier New" w:cs="Courier New"/>
          <w:color w:val="000000"/>
          <w:kern w:val="0"/>
          <w:szCs w:val="20"/>
        </w:rPr>
        <w:t xml:space="preserve"> requestCode, </w:t>
      </w:r>
      <w:r>
        <w:rPr>
          <w:rFonts w:ascii="Courier New" w:hAnsi="Courier New" w:cs="Courier New"/>
          <w:b/>
          <w:bCs/>
          <w:color w:val="7F0055"/>
          <w:kern w:val="0"/>
          <w:szCs w:val="20"/>
        </w:rPr>
        <w:t>int</w:t>
      </w:r>
      <w:r>
        <w:rPr>
          <w:rFonts w:ascii="Courier New" w:hAnsi="Courier New" w:cs="Courier New"/>
          <w:color w:val="000000"/>
          <w:kern w:val="0"/>
          <w:szCs w:val="20"/>
        </w:rPr>
        <w:t xml:space="preserve"> resultCode, </w:t>
      </w:r>
      <w:r>
        <w:rPr>
          <w:rFonts w:ascii="Courier New" w:hAnsi="Courier New" w:cs="Courier New"/>
          <w:b/>
          <w:bCs/>
          <w:color w:val="005032"/>
          <w:kern w:val="0"/>
          <w:szCs w:val="20"/>
        </w:rPr>
        <w:t>Intent</w:t>
      </w:r>
      <w:r>
        <w:rPr>
          <w:rFonts w:ascii="Courier New" w:hAnsi="Courier New" w:cs="Courier New"/>
          <w:color w:val="000000"/>
          <w:kern w:val="0"/>
          <w:szCs w:val="20"/>
        </w:rPr>
        <w:t xml:space="preserve"> data) {</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b/>
          <w:bCs/>
          <w:color w:val="7F9FBF"/>
          <w:kern w:val="0"/>
          <w:szCs w:val="20"/>
        </w:rPr>
        <w:t>TODO</w:t>
      </w:r>
      <w:r>
        <w:rPr>
          <w:rFonts w:ascii="Courier New" w:hAnsi="Courier New" w:cs="Courier New"/>
          <w:color w:val="3F7F5F"/>
          <w:kern w:val="0"/>
          <w:szCs w:val="20"/>
        </w:rPr>
        <w:t xml:space="preserve"> Auto-generated method stub</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(requestCode == </w:t>
      </w:r>
      <w:r>
        <w:rPr>
          <w:rFonts w:ascii="Courier New" w:hAnsi="Courier New" w:cs="Courier New"/>
          <w:i/>
          <w:iCs/>
          <w:color w:val="0000C0"/>
          <w:kern w:val="0"/>
          <w:szCs w:val="20"/>
        </w:rPr>
        <w:t>REQUEST_CODE</w:t>
      </w:r>
      <w:r>
        <w:rPr>
          <w:rFonts w:ascii="Courier New" w:hAnsi="Courier New" w:cs="Courier New"/>
          <w:color w:val="000000"/>
          <w:kern w:val="0"/>
          <w:szCs w:val="20"/>
        </w:rPr>
        <w:t xml:space="preserve"> &amp;&amp; resultCode == </w:t>
      </w:r>
      <w:r>
        <w:rPr>
          <w:rFonts w:ascii="Courier New" w:hAnsi="Courier New" w:cs="Courier New"/>
          <w:i/>
          <w:iCs/>
          <w:color w:val="0000C0"/>
          <w:kern w:val="0"/>
          <w:szCs w:val="20"/>
        </w:rPr>
        <w:t>RESULT_OK</w:t>
      </w:r>
      <w:r>
        <w:rPr>
          <w:rFonts w:ascii="Courier New" w:hAnsi="Courier New" w:cs="Courier New"/>
          <w:color w:val="000000"/>
          <w:kern w:val="0"/>
          <w:szCs w:val="20"/>
        </w:rPr>
        <w:t>){</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005032"/>
          <w:kern w:val="0"/>
          <w:szCs w:val="20"/>
        </w:rPr>
        <w:t>ArrayList</w:t>
      </w:r>
      <w:r>
        <w:rPr>
          <w:rFonts w:ascii="Courier New" w:hAnsi="Courier New" w:cs="Courier New"/>
          <w:color w:val="000000"/>
          <w:kern w:val="0"/>
          <w:szCs w:val="20"/>
        </w:rPr>
        <w:t>&lt;</w:t>
      </w:r>
      <w:r>
        <w:rPr>
          <w:rFonts w:ascii="Courier New" w:hAnsi="Courier New" w:cs="Courier New"/>
          <w:b/>
          <w:bCs/>
          <w:color w:val="005032"/>
          <w:kern w:val="0"/>
          <w:szCs w:val="20"/>
        </w:rPr>
        <w:t>String</w:t>
      </w:r>
      <w:r>
        <w:rPr>
          <w:rFonts w:ascii="Courier New" w:hAnsi="Courier New" w:cs="Courier New"/>
          <w:color w:val="000000"/>
          <w:kern w:val="0"/>
          <w:szCs w:val="20"/>
        </w:rPr>
        <w:t>&gt; matches = data.</w:t>
      </w:r>
      <w:r>
        <w:rPr>
          <w:rFonts w:ascii="Courier New" w:hAnsi="Courier New" w:cs="Courier New"/>
          <w:b/>
          <w:bCs/>
          <w:color w:val="008080"/>
          <w:kern w:val="0"/>
          <w:szCs w:val="20"/>
        </w:rPr>
        <w:t>getStringArrayListExtra</w:t>
      </w:r>
      <w:r>
        <w:rPr>
          <w:rFonts w:ascii="Courier New" w:hAnsi="Courier New" w:cs="Courier New"/>
          <w:color w:val="000000"/>
          <w:kern w:val="0"/>
          <w:szCs w:val="20"/>
        </w:rPr>
        <w:t>(</w:t>
      </w:r>
      <w:r>
        <w:rPr>
          <w:rFonts w:ascii="Courier New" w:hAnsi="Courier New" w:cs="Courier New"/>
          <w:b/>
          <w:bCs/>
          <w:color w:val="005032"/>
          <w:kern w:val="0"/>
          <w:szCs w:val="20"/>
        </w:rPr>
        <w:t>RecognizerIntent</w:t>
      </w:r>
      <w:r>
        <w:rPr>
          <w:rFonts w:ascii="Courier New" w:hAnsi="Courier New" w:cs="Courier New"/>
          <w:color w:val="000000"/>
          <w:kern w:val="0"/>
          <w:szCs w:val="20"/>
        </w:rPr>
        <w:t>.</w:t>
      </w:r>
      <w:r>
        <w:rPr>
          <w:rFonts w:ascii="Courier New" w:hAnsi="Courier New" w:cs="Courier New"/>
          <w:i/>
          <w:iCs/>
          <w:color w:val="0000C0"/>
          <w:kern w:val="0"/>
          <w:szCs w:val="20"/>
        </w:rPr>
        <w:t>EXTRA_RESULTS</w:t>
      </w:r>
      <w:r>
        <w:rPr>
          <w:rFonts w:ascii="Courier New" w:hAnsi="Courier New" w:cs="Courier New"/>
          <w:color w:val="000000"/>
          <w:kern w:val="0"/>
          <w:szCs w:val="20"/>
        </w:rPr>
        <w:t>);</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w:t>
      </w:r>
      <w:r>
        <w:rPr>
          <w:rFonts w:ascii="Courier New" w:hAnsi="Courier New" w:cs="Courier New"/>
          <w:b/>
          <w:bCs/>
          <w:color w:val="7F0055"/>
          <w:kern w:val="0"/>
          <w:szCs w:val="20"/>
        </w:rPr>
        <w:t>int</w:t>
      </w:r>
      <w:r>
        <w:rPr>
          <w:rFonts w:ascii="Courier New" w:hAnsi="Courier New" w:cs="Courier New"/>
          <w:color w:val="000000"/>
          <w:kern w:val="0"/>
          <w:szCs w:val="20"/>
        </w:rPr>
        <w:t xml:space="preserve"> i = 0 ; i &lt;matches.</w:t>
      </w:r>
      <w:r>
        <w:rPr>
          <w:rFonts w:ascii="Courier New" w:hAnsi="Courier New" w:cs="Courier New"/>
          <w:b/>
          <w:bCs/>
          <w:color w:val="008080"/>
          <w:kern w:val="0"/>
          <w:szCs w:val="20"/>
        </w:rPr>
        <w:t>size</w:t>
      </w:r>
      <w:r>
        <w:rPr>
          <w:rFonts w:ascii="Courier New" w:hAnsi="Courier New" w:cs="Courier New"/>
          <w:color w:val="000000"/>
          <w:kern w:val="0"/>
          <w:szCs w:val="20"/>
        </w:rPr>
        <w:t>();i++){</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000000"/>
          <w:kern w:val="0"/>
          <w:szCs w:val="20"/>
        </w:rPr>
        <w:tab/>
      </w:r>
      <w:r>
        <w:rPr>
          <w:rFonts w:ascii="Courier New" w:hAnsi="Courier New" w:cs="Courier New"/>
          <w:color w:val="0000C0"/>
          <w:kern w:val="0"/>
          <w:szCs w:val="20"/>
        </w:rPr>
        <w:t>text</w:t>
      </w:r>
      <w:r>
        <w:rPr>
          <w:rFonts w:ascii="Courier New" w:hAnsi="Courier New" w:cs="Courier New"/>
          <w:color w:val="000000"/>
          <w:kern w:val="0"/>
          <w:szCs w:val="20"/>
        </w:rPr>
        <w:t>.</w:t>
      </w:r>
      <w:r>
        <w:rPr>
          <w:rFonts w:ascii="Courier New" w:hAnsi="Courier New" w:cs="Courier New"/>
          <w:b/>
          <w:bCs/>
          <w:color w:val="008080"/>
          <w:kern w:val="0"/>
          <w:szCs w:val="20"/>
        </w:rPr>
        <w:t>setText</w:t>
      </w:r>
      <w:r>
        <w:rPr>
          <w:rFonts w:ascii="Courier New" w:hAnsi="Courier New" w:cs="Courier New"/>
          <w:color w:val="000000"/>
          <w:kern w:val="0"/>
          <w:szCs w:val="20"/>
        </w:rPr>
        <w:t>(</w:t>
      </w:r>
      <w:r>
        <w:rPr>
          <w:rFonts w:ascii="Courier New" w:hAnsi="Courier New" w:cs="Courier New"/>
          <w:color w:val="0000C0"/>
          <w:kern w:val="0"/>
          <w:szCs w:val="20"/>
        </w:rPr>
        <w:t>text</w:t>
      </w:r>
      <w:r>
        <w:rPr>
          <w:rFonts w:ascii="Courier New" w:hAnsi="Courier New" w:cs="Courier New"/>
          <w:color w:val="000000"/>
          <w:kern w:val="0"/>
          <w:szCs w:val="20"/>
        </w:rPr>
        <w:t>.</w:t>
      </w:r>
      <w:r>
        <w:rPr>
          <w:rFonts w:ascii="Courier New" w:hAnsi="Courier New" w:cs="Courier New"/>
          <w:b/>
          <w:bCs/>
          <w:color w:val="008080"/>
          <w:kern w:val="0"/>
          <w:szCs w:val="20"/>
        </w:rPr>
        <w:t>getText</w:t>
      </w:r>
      <w:r>
        <w:rPr>
          <w:rFonts w:ascii="Courier New" w:hAnsi="Courier New" w:cs="Courier New"/>
          <w:color w:val="000000"/>
          <w:kern w:val="0"/>
          <w:szCs w:val="20"/>
        </w:rPr>
        <w:t>()+</w:t>
      </w:r>
      <w:r>
        <w:rPr>
          <w:rFonts w:ascii="Courier New" w:hAnsi="Courier New" w:cs="Courier New"/>
          <w:color w:val="2A00FF"/>
          <w:kern w:val="0"/>
          <w:szCs w:val="20"/>
        </w:rPr>
        <w:t>"\n"</w:t>
      </w:r>
      <w:r>
        <w:rPr>
          <w:rFonts w:ascii="Courier New" w:hAnsi="Courier New" w:cs="Courier New"/>
          <w:color w:val="000000"/>
          <w:kern w:val="0"/>
          <w:szCs w:val="20"/>
        </w:rPr>
        <w:t>+matches.</w:t>
      </w:r>
      <w:r>
        <w:rPr>
          <w:rFonts w:ascii="Courier New" w:hAnsi="Courier New" w:cs="Courier New"/>
          <w:b/>
          <w:bCs/>
          <w:color w:val="008080"/>
          <w:kern w:val="0"/>
          <w:szCs w:val="20"/>
        </w:rPr>
        <w:t>get</w:t>
      </w:r>
      <w:r>
        <w:rPr>
          <w:rFonts w:ascii="Courier New" w:hAnsi="Courier New" w:cs="Courier New"/>
          <w:color w:val="000000"/>
          <w:kern w:val="0"/>
          <w:szCs w:val="20"/>
        </w:rPr>
        <w:t>(i));</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super</w:t>
      </w:r>
      <w:r>
        <w:rPr>
          <w:rFonts w:ascii="Courier New" w:hAnsi="Courier New" w:cs="Courier New"/>
          <w:color w:val="000000"/>
          <w:kern w:val="0"/>
          <w:szCs w:val="20"/>
        </w:rPr>
        <w:t>.</w:t>
      </w:r>
      <w:r>
        <w:rPr>
          <w:rFonts w:ascii="Courier New" w:hAnsi="Courier New" w:cs="Courier New"/>
          <w:b/>
          <w:bCs/>
          <w:color w:val="008080"/>
          <w:kern w:val="0"/>
          <w:szCs w:val="20"/>
        </w:rPr>
        <w:t>onActivityResult</w:t>
      </w:r>
      <w:r>
        <w:rPr>
          <w:rFonts w:ascii="Courier New" w:hAnsi="Courier New" w:cs="Courier New"/>
          <w:color w:val="000000"/>
          <w:kern w:val="0"/>
          <w:szCs w:val="20"/>
        </w:rPr>
        <w:t>(requestCode, resultCode, data);</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B402E" w:rsidRDefault="000B402E" w:rsidP="000B402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A44F12" w:rsidRDefault="000B402E" w:rsidP="000B402E">
      <w:pPr>
        <w:pStyle w:val="aa"/>
        <w:ind w:leftChars="0" w:left="720"/>
      </w:pPr>
      <w:r>
        <w:rPr>
          <w:rFonts w:ascii="Courier New" w:hAnsi="Courier New" w:cs="Courier New"/>
          <w:color w:val="000000"/>
          <w:kern w:val="0"/>
          <w:szCs w:val="20"/>
        </w:rPr>
        <w:t>}</w:t>
      </w:r>
      <w:hyperlink r:id="rId256" w:history="1">
        <w:r>
          <w:rPr>
            <w:rStyle w:val="a4"/>
          </w:rPr>
          <w:t>http://gnuteam.tistory.com/tag/recognizer</w:t>
        </w:r>
      </w:hyperlink>
    </w:p>
    <w:p w:rsidR="00A44F12" w:rsidRDefault="00A44F12">
      <w:pPr>
        <w:widowControl/>
        <w:wordWrap/>
        <w:autoSpaceDE/>
        <w:autoSpaceDN/>
        <w:jc w:val="left"/>
      </w:pPr>
      <w:r>
        <w:lastRenderedPageBreak/>
        <w:br w:type="page"/>
      </w:r>
    </w:p>
    <w:p w:rsidR="000B402E" w:rsidRDefault="00A44F12" w:rsidP="000B402E">
      <w:pPr>
        <w:pStyle w:val="aa"/>
        <w:ind w:leftChars="0" w:left="720"/>
        <w:rPr>
          <w:b/>
        </w:rPr>
      </w:pPr>
      <w:r>
        <w:rPr>
          <w:rFonts w:hint="eastAsia"/>
          <w:b/>
        </w:rPr>
        <w:lastRenderedPageBreak/>
        <w:t>API데모에있는ShowDialog! 오버라이딩해서 사용..훔 좋은데.</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b/>
          <w:bCs/>
          <w:color w:val="7F0055"/>
          <w:kern w:val="0"/>
          <w:szCs w:val="20"/>
        </w:rPr>
        <w:t>public</w:t>
      </w:r>
      <w:r>
        <w:rPr>
          <w:rFonts w:ascii="Courier New" w:hAnsi="Courier New" w:cs="Courier New"/>
          <w:color w:val="000000"/>
          <w:kern w:val="0"/>
          <w:szCs w:val="20"/>
        </w:rPr>
        <w:t xml:space="preserve"> </w:t>
      </w:r>
      <w:r>
        <w:rPr>
          <w:rFonts w:ascii="Courier New" w:hAnsi="Courier New" w:cs="Courier New"/>
          <w:b/>
          <w:bCs/>
          <w:color w:val="7F0055"/>
          <w:kern w:val="0"/>
          <w:szCs w:val="20"/>
        </w:rPr>
        <w:t>class</w:t>
      </w:r>
      <w:r>
        <w:rPr>
          <w:rFonts w:ascii="Courier New" w:hAnsi="Courier New" w:cs="Courier New"/>
          <w:color w:val="000000"/>
          <w:kern w:val="0"/>
          <w:szCs w:val="20"/>
        </w:rPr>
        <w:t xml:space="preserve"> </w:t>
      </w:r>
      <w:r>
        <w:rPr>
          <w:rFonts w:ascii="Courier New" w:hAnsi="Courier New" w:cs="Courier New"/>
          <w:b/>
          <w:bCs/>
          <w:color w:val="005032"/>
          <w:kern w:val="0"/>
          <w:szCs w:val="20"/>
        </w:rPr>
        <w:t>ProgressBar3</w:t>
      </w:r>
      <w:r>
        <w:rPr>
          <w:rFonts w:ascii="Courier New" w:hAnsi="Courier New" w:cs="Courier New"/>
          <w:color w:val="000000"/>
          <w:kern w:val="0"/>
          <w:szCs w:val="20"/>
        </w:rPr>
        <w:t xml:space="preserve"> </w:t>
      </w:r>
      <w:r>
        <w:rPr>
          <w:rFonts w:ascii="Courier New" w:hAnsi="Courier New" w:cs="Courier New"/>
          <w:b/>
          <w:bCs/>
          <w:color w:val="7F0055"/>
          <w:kern w:val="0"/>
          <w:szCs w:val="20"/>
        </w:rPr>
        <w:t>extends</w:t>
      </w:r>
      <w:r>
        <w:rPr>
          <w:rFonts w:ascii="Courier New" w:hAnsi="Courier New" w:cs="Courier New"/>
          <w:color w:val="000000"/>
          <w:kern w:val="0"/>
          <w:szCs w:val="20"/>
        </w:rPr>
        <w:t xml:space="preserve"> </w:t>
      </w:r>
      <w:r>
        <w:rPr>
          <w:rFonts w:ascii="Courier New" w:hAnsi="Courier New" w:cs="Courier New"/>
          <w:b/>
          <w:bCs/>
          <w:color w:val="005032"/>
          <w:kern w:val="0"/>
          <w:szCs w:val="20"/>
        </w:rPr>
        <w:t>Activity</w:t>
      </w:r>
      <w:r>
        <w:rPr>
          <w:rFonts w:ascii="Courier New" w:hAnsi="Courier New" w:cs="Courier New"/>
          <w:color w:val="000000"/>
          <w:kern w:val="0"/>
          <w:szCs w:val="20"/>
        </w:rPr>
        <w:t xml:space="preserve"> {</w:t>
      </w:r>
    </w:p>
    <w:p w:rsidR="00A44F12" w:rsidRDefault="00A44F12" w:rsidP="00A44F12">
      <w:pPr>
        <w:wordWrap/>
        <w:adjustRightInd w:val="0"/>
        <w:jc w:val="left"/>
        <w:rPr>
          <w:rFonts w:ascii="Courier New" w:hAnsi="Courier New" w:cs="Courier New"/>
          <w:kern w:val="0"/>
          <w:szCs w:val="20"/>
        </w:rPr>
      </w:pP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5032"/>
          <w:kern w:val="0"/>
          <w:szCs w:val="20"/>
        </w:rPr>
        <w:t>ProgressDialog</w:t>
      </w:r>
      <w:r>
        <w:rPr>
          <w:rFonts w:ascii="Courier New" w:hAnsi="Courier New" w:cs="Courier New"/>
          <w:color w:val="000000"/>
          <w:kern w:val="0"/>
          <w:szCs w:val="20"/>
        </w:rPr>
        <w:t xml:space="preserve"> </w:t>
      </w:r>
      <w:r>
        <w:rPr>
          <w:rFonts w:ascii="Courier New" w:hAnsi="Courier New" w:cs="Courier New"/>
          <w:color w:val="0000C0"/>
          <w:kern w:val="0"/>
          <w:szCs w:val="20"/>
        </w:rPr>
        <w:t>mDialog1</w:t>
      </w:r>
      <w:r>
        <w:rPr>
          <w:rFonts w:ascii="Courier New" w:hAnsi="Courier New" w:cs="Courier New"/>
          <w:color w:val="000000"/>
          <w:kern w:val="0"/>
          <w:szCs w:val="20"/>
        </w:rPr>
        <w:t>;</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5032"/>
          <w:kern w:val="0"/>
          <w:szCs w:val="20"/>
        </w:rPr>
        <w:t>ProgressDialog</w:t>
      </w:r>
      <w:r>
        <w:rPr>
          <w:rFonts w:ascii="Courier New" w:hAnsi="Courier New" w:cs="Courier New"/>
          <w:color w:val="000000"/>
          <w:kern w:val="0"/>
          <w:szCs w:val="20"/>
        </w:rPr>
        <w:t xml:space="preserve"> </w:t>
      </w:r>
      <w:r>
        <w:rPr>
          <w:rFonts w:ascii="Courier New" w:hAnsi="Courier New" w:cs="Courier New"/>
          <w:color w:val="0000C0"/>
          <w:kern w:val="0"/>
          <w:szCs w:val="20"/>
        </w:rPr>
        <w:t>mDialog2</w:t>
      </w:r>
      <w:r>
        <w:rPr>
          <w:rFonts w:ascii="Courier New" w:hAnsi="Courier New" w:cs="Courier New"/>
          <w:color w:val="000000"/>
          <w:kern w:val="0"/>
          <w:szCs w:val="20"/>
        </w:rPr>
        <w:t>;</w:t>
      </w:r>
    </w:p>
    <w:p w:rsidR="00A44F12" w:rsidRDefault="00A44F12" w:rsidP="00A44F12">
      <w:pPr>
        <w:wordWrap/>
        <w:adjustRightInd w:val="0"/>
        <w:jc w:val="left"/>
        <w:rPr>
          <w:rFonts w:ascii="Courier New" w:hAnsi="Courier New" w:cs="Courier New"/>
          <w:kern w:val="0"/>
          <w:szCs w:val="20"/>
        </w:rPr>
      </w:pP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private</w:t>
      </w:r>
      <w:r>
        <w:rPr>
          <w:rFonts w:ascii="Courier New" w:hAnsi="Courier New" w:cs="Courier New"/>
          <w:color w:val="000000"/>
          <w:kern w:val="0"/>
          <w:szCs w:val="20"/>
        </w:rPr>
        <w:t xml:space="preserve"> </w:t>
      </w:r>
      <w:r>
        <w:rPr>
          <w:rFonts w:ascii="Courier New" w:hAnsi="Courier New" w:cs="Courier New"/>
          <w:b/>
          <w:bCs/>
          <w:color w:val="7F0055"/>
          <w:kern w:val="0"/>
          <w:szCs w:val="20"/>
        </w:rPr>
        <w:t>static</w:t>
      </w:r>
      <w:r>
        <w:rPr>
          <w:rFonts w:ascii="Courier New" w:hAnsi="Courier New" w:cs="Courier New"/>
          <w:color w:val="000000"/>
          <w:kern w:val="0"/>
          <w:szCs w:val="20"/>
        </w:rPr>
        <w:t xml:space="preserve"> </w:t>
      </w:r>
      <w:r>
        <w:rPr>
          <w:rFonts w:ascii="Courier New" w:hAnsi="Courier New" w:cs="Courier New"/>
          <w:b/>
          <w:bCs/>
          <w:color w:val="7F0055"/>
          <w:kern w:val="0"/>
          <w:szCs w:val="20"/>
        </w:rPr>
        <w:t>final</w:t>
      </w:r>
      <w:r>
        <w:rPr>
          <w:rFonts w:ascii="Courier New" w:hAnsi="Courier New" w:cs="Courier New"/>
          <w:color w:val="000000"/>
          <w:kern w:val="0"/>
          <w:szCs w:val="20"/>
        </w:rPr>
        <w:t xml:space="preserve"> </w:t>
      </w:r>
      <w:r>
        <w:rPr>
          <w:rFonts w:ascii="Courier New" w:hAnsi="Courier New" w:cs="Courier New"/>
          <w:b/>
          <w:bCs/>
          <w:color w:val="7F0055"/>
          <w:kern w:val="0"/>
          <w:szCs w:val="20"/>
        </w:rPr>
        <w:t>int</w:t>
      </w:r>
      <w:r>
        <w:rPr>
          <w:rFonts w:ascii="Courier New" w:hAnsi="Courier New" w:cs="Courier New"/>
          <w:color w:val="000000"/>
          <w:kern w:val="0"/>
          <w:szCs w:val="20"/>
        </w:rPr>
        <w:t xml:space="preserve"> </w:t>
      </w:r>
      <w:r>
        <w:rPr>
          <w:rFonts w:ascii="Courier New" w:hAnsi="Courier New" w:cs="Courier New"/>
          <w:i/>
          <w:iCs/>
          <w:color w:val="0000C0"/>
          <w:kern w:val="0"/>
          <w:szCs w:val="20"/>
        </w:rPr>
        <w:t>DIALOG1_KEY</w:t>
      </w:r>
      <w:r>
        <w:rPr>
          <w:rFonts w:ascii="Courier New" w:hAnsi="Courier New" w:cs="Courier New"/>
          <w:color w:val="000000"/>
          <w:kern w:val="0"/>
          <w:szCs w:val="20"/>
        </w:rPr>
        <w:t xml:space="preserve"> = 0;</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private</w:t>
      </w:r>
      <w:r>
        <w:rPr>
          <w:rFonts w:ascii="Courier New" w:hAnsi="Courier New" w:cs="Courier New"/>
          <w:color w:val="000000"/>
          <w:kern w:val="0"/>
          <w:szCs w:val="20"/>
        </w:rPr>
        <w:t xml:space="preserve"> </w:t>
      </w:r>
      <w:r>
        <w:rPr>
          <w:rFonts w:ascii="Courier New" w:hAnsi="Courier New" w:cs="Courier New"/>
          <w:b/>
          <w:bCs/>
          <w:color w:val="7F0055"/>
          <w:kern w:val="0"/>
          <w:szCs w:val="20"/>
        </w:rPr>
        <w:t>static</w:t>
      </w:r>
      <w:r>
        <w:rPr>
          <w:rFonts w:ascii="Courier New" w:hAnsi="Courier New" w:cs="Courier New"/>
          <w:color w:val="000000"/>
          <w:kern w:val="0"/>
          <w:szCs w:val="20"/>
        </w:rPr>
        <w:t xml:space="preserve"> </w:t>
      </w:r>
      <w:r>
        <w:rPr>
          <w:rFonts w:ascii="Courier New" w:hAnsi="Courier New" w:cs="Courier New"/>
          <w:b/>
          <w:bCs/>
          <w:color w:val="7F0055"/>
          <w:kern w:val="0"/>
          <w:szCs w:val="20"/>
        </w:rPr>
        <w:t>final</w:t>
      </w:r>
      <w:r>
        <w:rPr>
          <w:rFonts w:ascii="Courier New" w:hAnsi="Courier New" w:cs="Courier New"/>
          <w:color w:val="000000"/>
          <w:kern w:val="0"/>
          <w:szCs w:val="20"/>
        </w:rPr>
        <w:t xml:space="preserve"> </w:t>
      </w:r>
      <w:r>
        <w:rPr>
          <w:rFonts w:ascii="Courier New" w:hAnsi="Courier New" w:cs="Courier New"/>
          <w:b/>
          <w:bCs/>
          <w:color w:val="7F0055"/>
          <w:kern w:val="0"/>
          <w:szCs w:val="20"/>
        </w:rPr>
        <w:t>int</w:t>
      </w:r>
      <w:r>
        <w:rPr>
          <w:rFonts w:ascii="Courier New" w:hAnsi="Courier New" w:cs="Courier New"/>
          <w:color w:val="000000"/>
          <w:kern w:val="0"/>
          <w:szCs w:val="20"/>
        </w:rPr>
        <w:t xml:space="preserve"> </w:t>
      </w:r>
      <w:r>
        <w:rPr>
          <w:rFonts w:ascii="Courier New" w:hAnsi="Courier New" w:cs="Courier New"/>
          <w:i/>
          <w:iCs/>
          <w:color w:val="0000C0"/>
          <w:kern w:val="0"/>
          <w:szCs w:val="20"/>
        </w:rPr>
        <w:t>DIALOG2_KEY</w:t>
      </w:r>
      <w:r>
        <w:rPr>
          <w:rFonts w:ascii="Courier New" w:hAnsi="Courier New" w:cs="Courier New"/>
          <w:color w:val="000000"/>
          <w:kern w:val="0"/>
          <w:szCs w:val="20"/>
        </w:rPr>
        <w:t xml:space="preserve"> = 1;</w:t>
      </w:r>
    </w:p>
    <w:p w:rsidR="00A44F12" w:rsidRDefault="00A44F12" w:rsidP="00A44F12">
      <w:pPr>
        <w:wordWrap/>
        <w:adjustRightInd w:val="0"/>
        <w:jc w:val="left"/>
        <w:rPr>
          <w:rFonts w:ascii="Courier New" w:hAnsi="Courier New" w:cs="Courier New"/>
          <w:kern w:val="0"/>
          <w:szCs w:val="20"/>
        </w:rPr>
      </w:pPr>
    </w:p>
    <w:p w:rsidR="00A44F12" w:rsidRDefault="00A44F12" w:rsidP="00A44F12">
      <w:pPr>
        <w:wordWrap/>
        <w:adjustRightInd w:val="0"/>
        <w:jc w:val="left"/>
        <w:rPr>
          <w:rFonts w:ascii="Courier New" w:hAnsi="Courier New" w:cs="Courier New"/>
          <w:kern w:val="0"/>
          <w:szCs w:val="20"/>
        </w:rPr>
      </w:pP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646464"/>
          <w:kern w:val="0"/>
          <w:szCs w:val="20"/>
        </w:rPr>
        <w:t>@Override</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protected</w:t>
      </w:r>
      <w:r>
        <w:rPr>
          <w:rFonts w:ascii="Courier New" w:hAnsi="Courier New" w:cs="Courier New"/>
          <w:color w:val="000000"/>
          <w:kern w:val="0"/>
          <w:szCs w:val="20"/>
        </w:rPr>
        <w:t xml:space="preserve"> </w:t>
      </w:r>
      <w:r>
        <w:rPr>
          <w:rFonts w:ascii="Courier New" w:hAnsi="Courier New" w:cs="Courier New"/>
          <w:b/>
          <w:bCs/>
          <w:color w:val="7F0055"/>
          <w:kern w:val="0"/>
          <w:szCs w:val="20"/>
        </w:rPr>
        <w:t>void</w:t>
      </w:r>
      <w:r>
        <w:rPr>
          <w:rFonts w:ascii="Courier New" w:hAnsi="Courier New" w:cs="Courier New"/>
          <w:color w:val="000000"/>
          <w:kern w:val="0"/>
          <w:szCs w:val="20"/>
        </w:rPr>
        <w:t xml:space="preserve"> </w:t>
      </w:r>
      <w:r>
        <w:rPr>
          <w:rFonts w:ascii="Courier New" w:hAnsi="Courier New" w:cs="Courier New"/>
          <w:b/>
          <w:bCs/>
          <w:color w:val="008080"/>
          <w:kern w:val="0"/>
          <w:szCs w:val="20"/>
        </w:rPr>
        <w:t>onCreate</w:t>
      </w:r>
      <w:r>
        <w:rPr>
          <w:rFonts w:ascii="Courier New" w:hAnsi="Courier New" w:cs="Courier New"/>
          <w:color w:val="000000"/>
          <w:kern w:val="0"/>
          <w:szCs w:val="20"/>
        </w:rPr>
        <w:t>(</w:t>
      </w:r>
      <w:r>
        <w:rPr>
          <w:rFonts w:ascii="Courier New" w:hAnsi="Courier New" w:cs="Courier New"/>
          <w:b/>
          <w:bCs/>
          <w:color w:val="005032"/>
          <w:kern w:val="0"/>
          <w:szCs w:val="20"/>
        </w:rPr>
        <w:t>Bundle</w:t>
      </w:r>
      <w:r>
        <w:rPr>
          <w:rFonts w:ascii="Courier New" w:hAnsi="Courier New" w:cs="Courier New"/>
          <w:color w:val="000000"/>
          <w:kern w:val="0"/>
          <w:szCs w:val="20"/>
        </w:rPr>
        <w:t xml:space="preserve"> savedInstanceState) {</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super</w:t>
      </w:r>
      <w:r>
        <w:rPr>
          <w:rFonts w:ascii="Courier New" w:hAnsi="Courier New" w:cs="Courier New"/>
          <w:color w:val="000000"/>
          <w:kern w:val="0"/>
          <w:szCs w:val="20"/>
        </w:rPr>
        <w:t>.</w:t>
      </w:r>
      <w:r>
        <w:rPr>
          <w:rFonts w:ascii="Courier New" w:hAnsi="Courier New" w:cs="Courier New"/>
          <w:b/>
          <w:bCs/>
          <w:color w:val="008080"/>
          <w:kern w:val="0"/>
          <w:szCs w:val="20"/>
        </w:rPr>
        <w:t>onCreate</w:t>
      </w:r>
      <w:r>
        <w:rPr>
          <w:rFonts w:ascii="Courier New" w:hAnsi="Courier New" w:cs="Courier New"/>
          <w:color w:val="000000"/>
          <w:kern w:val="0"/>
          <w:szCs w:val="20"/>
        </w:rPr>
        <w:t>(savedInstanceState);</w:t>
      </w:r>
    </w:p>
    <w:p w:rsidR="00A44F12" w:rsidRDefault="00A44F12" w:rsidP="00A44F12">
      <w:pPr>
        <w:wordWrap/>
        <w:adjustRightInd w:val="0"/>
        <w:jc w:val="left"/>
        <w:rPr>
          <w:rFonts w:ascii="Courier New" w:hAnsi="Courier New" w:cs="Courier New"/>
          <w:kern w:val="0"/>
          <w:szCs w:val="20"/>
        </w:rPr>
      </w:pP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8080"/>
          <w:kern w:val="0"/>
          <w:szCs w:val="20"/>
        </w:rPr>
        <w:t>setContentView</w:t>
      </w:r>
      <w:r>
        <w:rPr>
          <w:rFonts w:ascii="Courier New" w:hAnsi="Courier New" w:cs="Courier New"/>
          <w:color w:val="000000"/>
          <w:kern w:val="0"/>
          <w:szCs w:val="20"/>
        </w:rPr>
        <w:t>(</w:t>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layout</w:t>
      </w:r>
      <w:r>
        <w:rPr>
          <w:rFonts w:ascii="Courier New" w:hAnsi="Courier New" w:cs="Courier New"/>
          <w:color w:val="000000"/>
          <w:kern w:val="0"/>
          <w:szCs w:val="20"/>
        </w:rPr>
        <w:t>.</w:t>
      </w:r>
      <w:r>
        <w:rPr>
          <w:rFonts w:ascii="Courier New" w:hAnsi="Courier New" w:cs="Courier New"/>
          <w:i/>
          <w:iCs/>
          <w:color w:val="0000C0"/>
          <w:kern w:val="0"/>
          <w:szCs w:val="20"/>
        </w:rPr>
        <w:t>progressbar_3</w:t>
      </w:r>
      <w:r>
        <w:rPr>
          <w:rFonts w:ascii="Courier New" w:hAnsi="Courier New" w:cs="Courier New"/>
          <w:color w:val="000000"/>
          <w:kern w:val="0"/>
          <w:szCs w:val="20"/>
        </w:rPr>
        <w:t>);</w:t>
      </w:r>
    </w:p>
    <w:p w:rsidR="00A44F12" w:rsidRDefault="00A44F12" w:rsidP="00A44F12">
      <w:pPr>
        <w:wordWrap/>
        <w:adjustRightInd w:val="0"/>
        <w:jc w:val="left"/>
        <w:rPr>
          <w:rFonts w:ascii="Courier New" w:hAnsi="Courier New" w:cs="Courier New"/>
          <w:kern w:val="0"/>
          <w:szCs w:val="20"/>
        </w:rPr>
      </w:pP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5032"/>
          <w:kern w:val="0"/>
          <w:szCs w:val="20"/>
        </w:rPr>
        <w:t>Button</w:t>
      </w:r>
      <w:r>
        <w:rPr>
          <w:rFonts w:ascii="Courier New" w:hAnsi="Courier New" w:cs="Courier New"/>
          <w:color w:val="000000"/>
          <w:kern w:val="0"/>
          <w:szCs w:val="20"/>
        </w:rPr>
        <w:t xml:space="preserve"> button = (</w:t>
      </w:r>
      <w:r>
        <w:rPr>
          <w:rFonts w:ascii="Courier New" w:hAnsi="Courier New" w:cs="Courier New"/>
          <w:b/>
          <w:bCs/>
          <w:color w:val="005032"/>
          <w:kern w:val="0"/>
          <w:szCs w:val="20"/>
        </w:rPr>
        <w:t>Button</w:t>
      </w:r>
      <w:r>
        <w:rPr>
          <w:rFonts w:ascii="Courier New" w:hAnsi="Courier New" w:cs="Courier New"/>
          <w:color w:val="000000"/>
          <w:kern w:val="0"/>
          <w:szCs w:val="20"/>
        </w:rPr>
        <w:t xml:space="preserve">) </w:t>
      </w:r>
      <w:r>
        <w:rPr>
          <w:rFonts w:ascii="Courier New" w:hAnsi="Courier New" w:cs="Courier New"/>
          <w:b/>
          <w:bCs/>
          <w:color w:val="008080"/>
          <w:kern w:val="0"/>
          <w:szCs w:val="20"/>
        </w:rPr>
        <w:t>findViewById</w:t>
      </w:r>
      <w:r>
        <w:rPr>
          <w:rFonts w:ascii="Courier New" w:hAnsi="Courier New" w:cs="Courier New"/>
          <w:color w:val="000000"/>
          <w:kern w:val="0"/>
          <w:szCs w:val="20"/>
        </w:rPr>
        <w:t>(</w:t>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id</w:t>
      </w:r>
      <w:r>
        <w:rPr>
          <w:rFonts w:ascii="Courier New" w:hAnsi="Courier New" w:cs="Courier New"/>
          <w:color w:val="000000"/>
          <w:kern w:val="0"/>
          <w:szCs w:val="20"/>
        </w:rPr>
        <w:t>.</w:t>
      </w:r>
      <w:r>
        <w:rPr>
          <w:rFonts w:ascii="Courier New" w:hAnsi="Courier New" w:cs="Courier New"/>
          <w:i/>
          <w:iCs/>
          <w:color w:val="0000C0"/>
          <w:kern w:val="0"/>
          <w:szCs w:val="20"/>
        </w:rPr>
        <w:t>showIndeterminate</w:t>
      </w:r>
      <w:r>
        <w:rPr>
          <w:rFonts w:ascii="Courier New" w:hAnsi="Courier New" w:cs="Courier New"/>
          <w:color w:val="000000"/>
          <w:kern w:val="0"/>
          <w:szCs w:val="20"/>
        </w:rPr>
        <w:t>);</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button.</w:t>
      </w:r>
      <w:r>
        <w:rPr>
          <w:rFonts w:ascii="Courier New" w:hAnsi="Courier New" w:cs="Courier New"/>
          <w:b/>
          <w:bCs/>
          <w:color w:val="008080"/>
          <w:kern w:val="0"/>
          <w:szCs w:val="20"/>
        </w:rPr>
        <w:t>setOnClickListener</w:t>
      </w:r>
      <w:r>
        <w:rPr>
          <w:rFonts w:ascii="Courier New" w:hAnsi="Courier New" w:cs="Courier New"/>
          <w:color w:val="000000"/>
          <w:kern w:val="0"/>
          <w:szCs w:val="20"/>
        </w:rPr>
        <w:t>(</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5032"/>
          <w:kern w:val="0"/>
          <w:szCs w:val="20"/>
        </w:rPr>
        <w:t>View</w:t>
      </w:r>
      <w:r>
        <w:rPr>
          <w:rFonts w:ascii="Courier New" w:hAnsi="Courier New" w:cs="Courier New"/>
          <w:color w:val="000000"/>
          <w:kern w:val="0"/>
          <w:szCs w:val="20"/>
        </w:rPr>
        <w:t>.</w:t>
      </w:r>
      <w:r>
        <w:rPr>
          <w:rFonts w:ascii="Courier New" w:hAnsi="Courier New" w:cs="Courier New"/>
          <w:b/>
          <w:bCs/>
          <w:color w:val="008080"/>
          <w:kern w:val="0"/>
          <w:szCs w:val="20"/>
        </w:rPr>
        <w:t>OnClickListener</w:t>
      </w:r>
      <w:r>
        <w:rPr>
          <w:rFonts w:ascii="Courier New" w:hAnsi="Courier New" w:cs="Courier New"/>
          <w:color w:val="000000"/>
          <w:kern w:val="0"/>
          <w:szCs w:val="20"/>
        </w:rPr>
        <w:t>() {</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public</w:t>
      </w:r>
      <w:r>
        <w:rPr>
          <w:rFonts w:ascii="Courier New" w:hAnsi="Courier New" w:cs="Courier New"/>
          <w:color w:val="000000"/>
          <w:kern w:val="0"/>
          <w:szCs w:val="20"/>
        </w:rPr>
        <w:t xml:space="preserve"> </w:t>
      </w:r>
      <w:r>
        <w:rPr>
          <w:rFonts w:ascii="Courier New" w:hAnsi="Courier New" w:cs="Courier New"/>
          <w:b/>
          <w:bCs/>
          <w:color w:val="7F0055"/>
          <w:kern w:val="0"/>
          <w:szCs w:val="20"/>
        </w:rPr>
        <w:t>void</w:t>
      </w:r>
      <w:r>
        <w:rPr>
          <w:rFonts w:ascii="Courier New" w:hAnsi="Courier New" w:cs="Courier New"/>
          <w:color w:val="000000"/>
          <w:kern w:val="0"/>
          <w:szCs w:val="20"/>
        </w:rPr>
        <w:t xml:space="preserve"> </w:t>
      </w:r>
      <w:r>
        <w:rPr>
          <w:rFonts w:ascii="Courier New" w:hAnsi="Courier New" w:cs="Courier New"/>
          <w:b/>
          <w:bCs/>
          <w:color w:val="008080"/>
          <w:kern w:val="0"/>
          <w:szCs w:val="20"/>
        </w:rPr>
        <w:t>onClick</w:t>
      </w:r>
      <w:r>
        <w:rPr>
          <w:rFonts w:ascii="Courier New" w:hAnsi="Courier New" w:cs="Courier New"/>
          <w:color w:val="000000"/>
          <w:kern w:val="0"/>
          <w:szCs w:val="20"/>
        </w:rPr>
        <w:t>(</w:t>
      </w:r>
      <w:r>
        <w:rPr>
          <w:rFonts w:ascii="Courier New" w:hAnsi="Courier New" w:cs="Courier New"/>
          <w:b/>
          <w:bCs/>
          <w:color w:val="005032"/>
          <w:kern w:val="0"/>
          <w:szCs w:val="20"/>
        </w:rPr>
        <w:t>View</w:t>
      </w:r>
      <w:r>
        <w:rPr>
          <w:rFonts w:ascii="Courier New" w:hAnsi="Courier New" w:cs="Courier New"/>
          <w:color w:val="000000"/>
          <w:kern w:val="0"/>
          <w:szCs w:val="20"/>
        </w:rPr>
        <w:t xml:space="preserve"> v) {</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8080"/>
          <w:kern w:val="0"/>
          <w:szCs w:val="20"/>
        </w:rPr>
        <w:t>showDialog</w:t>
      </w:r>
      <w:r>
        <w:rPr>
          <w:rFonts w:ascii="Courier New" w:hAnsi="Courier New" w:cs="Courier New"/>
          <w:color w:val="000000"/>
          <w:kern w:val="0"/>
          <w:szCs w:val="20"/>
        </w:rPr>
        <w:t>(</w:t>
      </w:r>
      <w:r>
        <w:rPr>
          <w:rFonts w:ascii="Courier New" w:hAnsi="Courier New" w:cs="Courier New"/>
          <w:i/>
          <w:iCs/>
          <w:color w:val="0000C0"/>
          <w:kern w:val="0"/>
          <w:szCs w:val="20"/>
        </w:rPr>
        <w:t>DIALOG1_KEY</w:t>
      </w:r>
      <w:r>
        <w:rPr>
          <w:rFonts w:ascii="Courier New" w:hAnsi="Courier New" w:cs="Courier New"/>
          <w:color w:val="000000"/>
          <w:kern w:val="0"/>
          <w:szCs w:val="20"/>
        </w:rPr>
        <w:t>);</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A44F12" w:rsidRDefault="00A44F12" w:rsidP="00A44F12">
      <w:pPr>
        <w:wordWrap/>
        <w:adjustRightInd w:val="0"/>
        <w:jc w:val="left"/>
        <w:rPr>
          <w:rFonts w:ascii="Courier New" w:hAnsi="Courier New" w:cs="Courier New"/>
          <w:kern w:val="0"/>
          <w:szCs w:val="20"/>
        </w:rPr>
      </w:pP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button = (</w:t>
      </w:r>
      <w:r>
        <w:rPr>
          <w:rFonts w:ascii="Courier New" w:hAnsi="Courier New" w:cs="Courier New"/>
          <w:b/>
          <w:bCs/>
          <w:color w:val="005032"/>
          <w:kern w:val="0"/>
          <w:szCs w:val="20"/>
        </w:rPr>
        <w:t>Button</w:t>
      </w:r>
      <w:r>
        <w:rPr>
          <w:rFonts w:ascii="Courier New" w:hAnsi="Courier New" w:cs="Courier New"/>
          <w:color w:val="000000"/>
          <w:kern w:val="0"/>
          <w:szCs w:val="20"/>
        </w:rPr>
        <w:t xml:space="preserve">) </w:t>
      </w:r>
      <w:r>
        <w:rPr>
          <w:rFonts w:ascii="Courier New" w:hAnsi="Courier New" w:cs="Courier New"/>
          <w:b/>
          <w:bCs/>
          <w:color w:val="008080"/>
          <w:kern w:val="0"/>
          <w:szCs w:val="20"/>
        </w:rPr>
        <w:t>findViewById</w:t>
      </w:r>
      <w:r>
        <w:rPr>
          <w:rFonts w:ascii="Courier New" w:hAnsi="Courier New" w:cs="Courier New"/>
          <w:color w:val="000000"/>
          <w:kern w:val="0"/>
          <w:szCs w:val="20"/>
        </w:rPr>
        <w:t>(</w:t>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id</w:t>
      </w:r>
      <w:r>
        <w:rPr>
          <w:rFonts w:ascii="Courier New" w:hAnsi="Courier New" w:cs="Courier New"/>
          <w:color w:val="000000"/>
          <w:kern w:val="0"/>
          <w:szCs w:val="20"/>
        </w:rPr>
        <w:t>.</w:t>
      </w:r>
      <w:r>
        <w:rPr>
          <w:rFonts w:ascii="Courier New" w:hAnsi="Courier New" w:cs="Courier New"/>
          <w:i/>
          <w:iCs/>
          <w:color w:val="0000C0"/>
          <w:kern w:val="0"/>
          <w:szCs w:val="20"/>
        </w:rPr>
        <w:t>showIndeterminateNoTitle</w:t>
      </w:r>
      <w:r>
        <w:rPr>
          <w:rFonts w:ascii="Courier New" w:hAnsi="Courier New" w:cs="Courier New"/>
          <w:color w:val="000000"/>
          <w:kern w:val="0"/>
          <w:szCs w:val="20"/>
        </w:rPr>
        <w:t>);</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button.</w:t>
      </w:r>
      <w:r>
        <w:rPr>
          <w:rFonts w:ascii="Courier New" w:hAnsi="Courier New" w:cs="Courier New"/>
          <w:b/>
          <w:bCs/>
          <w:color w:val="008080"/>
          <w:kern w:val="0"/>
          <w:szCs w:val="20"/>
        </w:rPr>
        <w:t>setOnClickListener</w:t>
      </w:r>
      <w:r>
        <w:rPr>
          <w:rFonts w:ascii="Courier New" w:hAnsi="Courier New" w:cs="Courier New"/>
          <w:color w:val="000000"/>
          <w:kern w:val="0"/>
          <w:szCs w:val="20"/>
        </w:rPr>
        <w:t>(</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5032"/>
          <w:kern w:val="0"/>
          <w:szCs w:val="20"/>
        </w:rPr>
        <w:t>View</w:t>
      </w:r>
      <w:r>
        <w:rPr>
          <w:rFonts w:ascii="Courier New" w:hAnsi="Courier New" w:cs="Courier New"/>
          <w:color w:val="000000"/>
          <w:kern w:val="0"/>
          <w:szCs w:val="20"/>
        </w:rPr>
        <w:t>.</w:t>
      </w:r>
      <w:r>
        <w:rPr>
          <w:rFonts w:ascii="Courier New" w:hAnsi="Courier New" w:cs="Courier New"/>
          <w:b/>
          <w:bCs/>
          <w:color w:val="008080"/>
          <w:kern w:val="0"/>
          <w:szCs w:val="20"/>
        </w:rPr>
        <w:t>OnClickListener</w:t>
      </w:r>
      <w:r>
        <w:rPr>
          <w:rFonts w:ascii="Courier New" w:hAnsi="Courier New" w:cs="Courier New"/>
          <w:color w:val="000000"/>
          <w:kern w:val="0"/>
          <w:szCs w:val="20"/>
        </w:rPr>
        <w:t>() {</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public</w:t>
      </w:r>
      <w:r>
        <w:rPr>
          <w:rFonts w:ascii="Courier New" w:hAnsi="Courier New" w:cs="Courier New"/>
          <w:color w:val="000000"/>
          <w:kern w:val="0"/>
          <w:szCs w:val="20"/>
        </w:rPr>
        <w:t xml:space="preserve"> </w:t>
      </w:r>
      <w:r>
        <w:rPr>
          <w:rFonts w:ascii="Courier New" w:hAnsi="Courier New" w:cs="Courier New"/>
          <w:b/>
          <w:bCs/>
          <w:color w:val="7F0055"/>
          <w:kern w:val="0"/>
          <w:szCs w:val="20"/>
        </w:rPr>
        <w:t>void</w:t>
      </w:r>
      <w:r>
        <w:rPr>
          <w:rFonts w:ascii="Courier New" w:hAnsi="Courier New" w:cs="Courier New"/>
          <w:color w:val="000000"/>
          <w:kern w:val="0"/>
          <w:szCs w:val="20"/>
        </w:rPr>
        <w:t xml:space="preserve"> </w:t>
      </w:r>
      <w:r>
        <w:rPr>
          <w:rFonts w:ascii="Courier New" w:hAnsi="Courier New" w:cs="Courier New"/>
          <w:b/>
          <w:bCs/>
          <w:color w:val="008080"/>
          <w:kern w:val="0"/>
          <w:szCs w:val="20"/>
        </w:rPr>
        <w:t>onClick</w:t>
      </w:r>
      <w:r>
        <w:rPr>
          <w:rFonts w:ascii="Courier New" w:hAnsi="Courier New" w:cs="Courier New"/>
          <w:color w:val="000000"/>
          <w:kern w:val="0"/>
          <w:szCs w:val="20"/>
        </w:rPr>
        <w:t>(</w:t>
      </w:r>
      <w:r>
        <w:rPr>
          <w:rFonts w:ascii="Courier New" w:hAnsi="Courier New" w:cs="Courier New"/>
          <w:b/>
          <w:bCs/>
          <w:color w:val="005032"/>
          <w:kern w:val="0"/>
          <w:szCs w:val="20"/>
        </w:rPr>
        <w:t>View</w:t>
      </w:r>
      <w:r>
        <w:rPr>
          <w:rFonts w:ascii="Courier New" w:hAnsi="Courier New" w:cs="Courier New"/>
          <w:color w:val="000000"/>
          <w:kern w:val="0"/>
          <w:szCs w:val="20"/>
        </w:rPr>
        <w:t xml:space="preserve"> v) {</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8080"/>
          <w:kern w:val="0"/>
          <w:szCs w:val="20"/>
        </w:rPr>
        <w:t>showDialog</w:t>
      </w:r>
      <w:r>
        <w:rPr>
          <w:rFonts w:ascii="Courier New" w:hAnsi="Courier New" w:cs="Courier New"/>
          <w:color w:val="000000"/>
          <w:kern w:val="0"/>
          <w:szCs w:val="20"/>
        </w:rPr>
        <w:t>(</w:t>
      </w:r>
      <w:r>
        <w:rPr>
          <w:rFonts w:ascii="Courier New" w:hAnsi="Courier New" w:cs="Courier New"/>
          <w:i/>
          <w:iCs/>
          <w:color w:val="0000C0"/>
          <w:kern w:val="0"/>
          <w:szCs w:val="20"/>
        </w:rPr>
        <w:t>DIALOG2_KEY</w:t>
      </w:r>
      <w:r>
        <w:rPr>
          <w:rFonts w:ascii="Courier New" w:hAnsi="Courier New" w:cs="Courier New"/>
          <w:color w:val="000000"/>
          <w:kern w:val="0"/>
          <w:szCs w:val="20"/>
        </w:rPr>
        <w:t>);</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A44F12" w:rsidRDefault="00A44F12" w:rsidP="00A44F12">
      <w:pPr>
        <w:wordWrap/>
        <w:adjustRightInd w:val="0"/>
        <w:jc w:val="left"/>
        <w:rPr>
          <w:rFonts w:ascii="Courier New" w:hAnsi="Courier New" w:cs="Courier New"/>
          <w:kern w:val="0"/>
          <w:szCs w:val="20"/>
        </w:rPr>
      </w:pP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646464"/>
          <w:kern w:val="0"/>
          <w:szCs w:val="20"/>
        </w:rPr>
        <w:t>@Override</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protected</w:t>
      </w:r>
      <w:r>
        <w:rPr>
          <w:rFonts w:ascii="Courier New" w:hAnsi="Courier New" w:cs="Courier New"/>
          <w:color w:val="000000"/>
          <w:kern w:val="0"/>
          <w:szCs w:val="20"/>
        </w:rPr>
        <w:t xml:space="preserve"> </w:t>
      </w:r>
      <w:r>
        <w:rPr>
          <w:rFonts w:ascii="Courier New" w:hAnsi="Courier New" w:cs="Courier New"/>
          <w:b/>
          <w:bCs/>
          <w:color w:val="005032"/>
          <w:kern w:val="0"/>
          <w:szCs w:val="20"/>
        </w:rPr>
        <w:t>Dialog</w:t>
      </w:r>
      <w:r>
        <w:rPr>
          <w:rFonts w:ascii="Courier New" w:hAnsi="Courier New" w:cs="Courier New"/>
          <w:color w:val="000000"/>
          <w:kern w:val="0"/>
          <w:szCs w:val="20"/>
        </w:rPr>
        <w:t xml:space="preserve"> </w:t>
      </w:r>
      <w:r>
        <w:rPr>
          <w:rFonts w:ascii="Courier New" w:hAnsi="Courier New" w:cs="Courier New"/>
          <w:b/>
          <w:bCs/>
          <w:color w:val="008080"/>
          <w:kern w:val="0"/>
          <w:szCs w:val="20"/>
        </w:rPr>
        <w:t>onCreateDialog</w:t>
      </w:r>
      <w:r>
        <w:rPr>
          <w:rFonts w:ascii="Courier New" w:hAnsi="Courier New" w:cs="Courier New"/>
          <w:color w:val="000000"/>
          <w:kern w:val="0"/>
          <w:szCs w:val="20"/>
        </w:rPr>
        <w:t>(</w:t>
      </w:r>
      <w:r>
        <w:rPr>
          <w:rFonts w:ascii="Courier New" w:hAnsi="Courier New" w:cs="Courier New"/>
          <w:b/>
          <w:bCs/>
          <w:color w:val="7F0055"/>
          <w:kern w:val="0"/>
          <w:szCs w:val="20"/>
        </w:rPr>
        <w:t>int</w:t>
      </w:r>
      <w:r>
        <w:rPr>
          <w:rFonts w:ascii="Courier New" w:hAnsi="Courier New" w:cs="Courier New"/>
          <w:color w:val="000000"/>
          <w:kern w:val="0"/>
          <w:szCs w:val="20"/>
        </w:rPr>
        <w:t xml:space="preserve"> id) {</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switch</w:t>
      </w:r>
      <w:r>
        <w:rPr>
          <w:rFonts w:ascii="Courier New" w:hAnsi="Courier New" w:cs="Courier New"/>
          <w:color w:val="000000"/>
          <w:kern w:val="0"/>
          <w:szCs w:val="20"/>
        </w:rPr>
        <w:t xml:space="preserve"> (id) {</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case</w:t>
      </w:r>
      <w:r>
        <w:rPr>
          <w:rFonts w:ascii="Courier New" w:hAnsi="Courier New" w:cs="Courier New"/>
          <w:color w:val="000000"/>
          <w:kern w:val="0"/>
          <w:szCs w:val="20"/>
        </w:rPr>
        <w:t xml:space="preserve"> </w:t>
      </w:r>
      <w:r>
        <w:rPr>
          <w:rFonts w:ascii="Courier New" w:hAnsi="Courier New" w:cs="Courier New"/>
          <w:i/>
          <w:iCs/>
          <w:color w:val="0000C0"/>
          <w:kern w:val="0"/>
          <w:szCs w:val="20"/>
        </w:rPr>
        <w:t>DIALOG1_KEY</w:t>
      </w:r>
      <w:r>
        <w:rPr>
          <w:rFonts w:ascii="Courier New" w:hAnsi="Courier New" w:cs="Courier New"/>
          <w:color w:val="000000"/>
          <w:kern w:val="0"/>
          <w:szCs w:val="20"/>
        </w:rPr>
        <w:t>: {</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5032"/>
          <w:kern w:val="0"/>
          <w:szCs w:val="20"/>
        </w:rPr>
        <w:t>ProgressDialog</w:t>
      </w:r>
      <w:r>
        <w:rPr>
          <w:rFonts w:ascii="Courier New" w:hAnsi="Courier New" w:cs="Courier New"/>
          <w:color w:val="000000"/>
          <w:kern w:val="0"/>
          <w:szCs w:val="20"/>
        </w:rPr>
        <w:t xml:space="preserve"> dialog = </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8080"/>
          <w:kern w:val="0"/>
          <w:szCs w:val="20"/>
        </w:rPr>
        <w:t>ProgressDialog</w:t>
      </w:r>
      <w:r>
        <w:rPr>
          <w:rFonts w:ascii="Courier New" w:hAnsi="Courier New" w:cs="Courier New"/>
          <w:color w:val="000000"/>
          <w:kern w:val="0"/>
          <w:szCs w:val="20"/>
        </w:rPr>
        <w:t>(</w:t>
      </w:r>
      <w:r>
        <w:rPr>
          <w:rFonts w:ascii="Courier New" w:hAnsi="Courier New" w:cs="Courier New"/>
          <w:b/>
          <w:bCs/>
          <w:color w:val="7F0055"/>
          <w:kern w:val="0"/>
          <w:szCs w:val="20"/>
        </w:rPr>
        <w:t>this</w:t>
      </w:r>
      <w:r>
        <w:rPr>
          <w:rFonts w:ascii="Courier New" w:hAnsi="Courier New" w:cs="Courier New"/>
          <w:color w:val="000000"/>
          <w:kern w:val="0"/>
          <w:szCs w:val="20"/>
        </w:rPr>
        <w:t>);</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dialog.</w:t>
      </w:r>
      <w:r>
        <w:rPr>
          <w:rFonts w:ascii="Courier New" w:hAnsi="Courier New" w:cs="Courier New"/>
          <w:b/>
          <w:bCs/>
          <w:color w:val="008080"/>
          <w:kern w:val="0"/>
          <w:szCs w:val="20"/>
        </w:rPr>
        <w:t>setTitle</w:t>
      </w:r>
      <w:r>
        <w:rPr>
          <w:rFonts w:ascii="Courier New" w:hAnsi="Courier New" w:cs="Courier New"/>
          <w:color w:val="000000"/>
          <w:kern w:val="0"/>
          <w:szCs w:val="20"/>
        </w:rPr>
        <w:t>(</w:t>
      </w:r>
      <w:r>
        <w:rPr>
          <w:rFonts w:ascii="Courier New" w:hAnsi="Courier New" w:cs="Courier New"/>
          <w:color w:val="2A00FF"/>
          <w:kern w:val="0"/>
          <w:szCs w:val="20"/>
        </w:rPr>
        <w:t>"Indeterminate"</w:t>
      </w:r>
      <w:r>
        <w:rPr>
          <w:rFonts w:ascii="Courier New" w:hAnsi="Courier New" w:cs="Courier New"/>
          <w:color w:val="000000"/>
          <w:kern w:val="0"/>
          <w:szCs w:val="20"/>
        </w:rPr>
        <w:t>);</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dialog.</w:t>
      </w:r>
      <w:r>
        <w:rPr>
          <w:rFonts w:ascii="Courier New" w:hAnsi="Courier New" w:cs="Courier New"/>
          <w:b/>
          <w:bCs/>
          <w:color w:val="008080"/>
          <w:kern w:val="0"/>
          <w:szCs w:val="20"/>
        </w:rPr>
        <w:t>setMessage</w:t>
      </w:r>
      <w:r>
        <w:rPr>
          <w:rFonts w:ascii="Courier New" w:hAnsi="Courier New" w:cs="Courier New"/>
          <w:color w:val="000000"/>
          <w:kern w:val="0"/>
          <w:szCs w:val="20"/>
        </w:rPr>
        <w:t>(</w:t>
      </w:r>
      <w:r>
        <w:rPr>
          <w:rFonts w:ascii="Courier New" w:hAnsi="Courier New" w:cs="Courier New"/>
          <w:color w:val="2A00FF"/>
          <w:kern w:val="0"/>
          <w:szCs w:val="20"/>
        </w:rPr>
        <w:t>"Please wait while loading..."</w:t>
      </w:r>
      <w:r>
        <w:rPr>
          <w:rFonts w:ascii="Courier New" w:hAnsi="Courier New" w:cs="Courier New"/>
          <w:color w:val="000000"/>
          <w:kern w:val="0"/>
          <w:szCs w:val="20"/>
        </w:rPr>
        <w:t>);</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dialog.</w:t>
      </w:r>
      <w:r>
        <w:rPr>
          <w:rFonts w:ascii="Courier New" w:hAnsi="Courier New" w:cs="Courier New"/>
          <w:b/>
          <w:bCs/>
          <w:color w:val="008080"/>
          <w:kern w:val="0"/>
          <w:szCs w:val="20"/>
        </w:rPr>
        <w:t>setIndeterminate</w:t>
      </w:r>
      <w:r>
        <w:rPr>
          <w:rFonts w:ascii="Courier New" w:hAnsi="Courier New" w:cs="Courier New"/>
          <w:color w:val="000000"/>
          <w:kern w:val="0"/>
          <w:szCs w:val="20"/>
        </w:rPr>
        <w:t>(</w:t>
      </w:r>
      <w:r>
        <w:rPr>
          <w:rFonts w:ascii="Courier New" w:hAnsi="Courier New" w:cs="Courier New"/>
          <w:b/>
          <w:bCs/>
          <w:color w:val="7F0055"/>
          <w:kern w:val="0"/>
          <w:szCs w:val="20"/>
        </w:rPr>
        <w:t>true</w:t>
      </w:r>
      <w:r>
        <w:rPr>
          <w:rFonts w:ascii="Courier New" w:hAnsi="Courier New" w:cs="Courier New"/>
          <w:color w:val="000000"/>
          <w:kern w:val="0"/>
          <w:szCs w:val="20"/>
        </w:rPr>
        <w:t>);</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dialog.</w:t>
      </w:r>
      <w:r>
        <w:rPr>
          <w:rFonts w:ascii="Courier New" w:hAnsi="Courier New" w:cs="Courier New"/>
          <w:b/>
          <w:bCs/>
          <w:color w:val="008080"/>
          <w:kern w:val="0"/>
          <w:szCs w:val="20"/>
        </w:rPr>
        <w:t>setCancelable</w:t>
      </w:r>
      <w:r>
        <w:rPr>
          <w:rFonts w:ascii="Courier New" w:hAnsi="Courier New" w:cs="Courier New"/>
          <w:color w:val="000000"/>
          <w:kern w:val="0"/>
          <w:szCs w:val="20"/>
        </w:rPr>
        <w:t>(</w:t>
      </w:r>
      <w:r>
        <w:rPr>
          <w:rFonts w:ascii="Courier New" w:hAnsi="Courier New" w:cs="Courier New"/>
          <w:b/>
          <w:bCs/>
          <w:color w:val="7F0055"/>
          <w:kern w:val="0"/>
          <w:szCs w:val="20"/>
        </w:rPr>
        <w:t>true</w:t>
      </w:r>
      <w:r>
        <w:rPr>
          <w:rFonts w:ascii="Courier New" w:hAnsi="Courier New" w:cs="Courier New"/>
          <w:color w:val="000000"/>
          <w:kern w:val="0"/>
          <w:szCs w:val="20"/>
        </w:rPr>
        <w:t>);</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dialog;</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case</w:t>
      </w:r>
      <w:r>
        <w:rPr>
          <w:rFonts w:ascii="Courier New" w:hAnsi="Courier New" w:cs="Courier New"/>
          <w:color w:val="000000"/>
          <w:kern w:val="0"/>
          <w:szCs w:val="20"/>
        </w:rPr>
        <w:t xml:space="preserve"> </w:t>
      </w:r>
      <w:r>
        <w:rPr>
          <w:rFonts w:ascii="Courier New" w:hAnsi="Courier New" w:cs="Courier New"/>
          <w:i/>
          <w:iCs/>
          <w:color w:val="0000C0"/>
          <w:kern w:val="0"/>
          <w:szCs w:val="20"/>
        </w:rPr>
        <w:t>DIALOG2_KEY</w:t>
      </w:r>
      <w:r>
        <w:rPr>
          <w:rFonts w:ascii="Courier New" w:hAnsi="Courier New" w:cs="Courier New"/>
          <w:color w:val="000000"/>
          <w:kern w:val="0"/>
          <w:szCs w:val="20"/>
        </w:rPr>
        <w:t>: {</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5032"/>
          <w:kern w:val="0"/>
          <w:szCs w:val="20"/>
        </w:rPr>
        <w:t>ProgressDialog</w:t>
      </w:r>
      <w:r>
        <w:rPr>
          <w:rFonts w:ascii="Courier New" w:hAnsi="Courier New" w:cs="Courier New"/>
          <w:color w:val="000000"/>
          <w:kern w:val="0"/>
          <w:szCs w:val="20"/>
        </w:rPr>
        <w:t xml:space="preserve"> dialog = </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8080"/>
          <w:kern w:val="0"/>
          <w:szCs w:val="20"/>
        </w:rPr>
        <w:t>ProgressDialog</w:t>
      </w:r>
      <w:r>
        <w:rPr>
          <w:rFonts w:ascii="Courier New" w:hAnsi="Courier New" w:cs="Courier New"/>
          <w:color w:val="000000"/>
          <w:kern w:val="0"/>
          <w:szCs w:val="20"/>
        </w:rPr>
        <w:t>(</w:t>
      </w:r>
      <w:r>
        <w:rPr>
          <w:rFonts w:ascii="Courier New" w:hAnsi="Courier New" w:cs="Courier New"/>
          <w:b/>
          <w:bCs/>
          <w:color w:val="7F0055"/>
          <w:kern w:val="0"/>
          <w:szCs w:val="20"/>
        </w:rPr>
        <w:t>this</w:t>
      </w:r>
      <w:r>
        <w:rPr>
          <w:rFonts w:ascii="Courier New" w:hAnsi="Courier New" w:cs="Courier New"/>
          <w:color w:val="000000"/>
          <w:kern w:val="0"/>
          <w:szCs w:val="20"/>
        </w:rPr>
        <w:t>);</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dialog.</w:t>
      </w:r>
      <w:r>
        <w:rPr>
          <w:rFonts w:ascii="Courier New" w:hAnsi="Courier New" w:cs="Courier New"/>
          <w:b/>
          <w:bCs/>
          <w:color w:val="008080"/>
          <w:kern w:val="0"/>
          <w:szCs w:val="20"/>
        </w:rPr>
        <w:t>setMessage</w:t>
      </w:r>
      <w:r>
        <w:rPr>
          <w:rFonts w:ascii="Courier New" w:hAnsi="Courier New" w:cs="Courier New"/>
          <w:color w:val="000000"/>
          <w:kern w:val="0"/>
          <w:szCs w:val="20"/>
        </w:rPr>
        <w:t>(</w:t>
      </w:r>
      <w:r>
        <w:rPr>
          <w:rFonts w:ascii="Courier New" w:hAnsi="Courier New" w:cs="Courier New"/>
          <w:color w:val="2A00FF"/>
          <w:kern w:val="0"/>
          <w:szCs w:val="20"/>
        </w:rPr>
        <w:t>"Please wait while loading..."</w:t>
      </w:r>
      <w:r>
        <w:rPr>
          <w:rFonts w:ascii="Courier New" w:hAnsi="Courier New" w:cs="Courier New"/>
          <w:color w:val="000000"/>
          <w:kern w:val="0"/>
          <w:szCs w:val="20"/>
        </w:rPr>
        <w:t>);</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dialog.</w:t>
      </w:r>
      <w:r>
        <w:rPr>
          <w:rFonts w:ascii="Courier New" w:hAnsi="Courier New" w:cs="Courier New"/>
          <w:b/>
          <w:bCs/>
          <w:color w:val="008080"/>
          <w:kern w:val="0"/>
          <w:szCs w:val="20"/>
        </w:rPr>
        <w:t>setIndeterminate</w:t>
      </w:r>
      <w:r>
        <w:rPr>
          <w:rFonts w:ascii="Courier New" w:hAnsi="Courier New" w:cs="Courier New"/>
          <w:color w:val="000000"/>
          <w:kern w:val="0"/>
          <w:szCs w:val="20"/>
        </w:rPr>
        <w:t>(</w:t>
      </w:r>
      <w:r>
        <w:rPr>
          <w:rFonts w:ascii="Courier New" w:hAnsi="Courier New" w:cs="Courier New"/>
          <w:b/>
          <w:bCs/>
          <w:color w:val="7F0055"/>
          <w:kern w:val="0"/>
          <w:szCs w:val="20"/>
        </w:rPr>
        <w:t>true</w:t>
      </w:r>
      <w:r>
        <w:rPr>
          <w:rFonts w:ascii="Courier New" w:hAnsi="Courier New" w:cs="Courier New"/>
          <w:color w:val="000000"/>
          <w:kern w:val="0"/>
          <w:szCs w:val="20"/>
        </w:rPr>
        <w:t>);</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dialog.</w:t>
      </w:r>
      <w:r>
        <w:rPr>
          <w:rFonts w:ascii="Courier New" w:hAnsi="Courier New" w:cs="Courier New"/>
          <w:b/>
          <w:bCs/>
          <w:color w:val="008080"/>
          <w:kern w:val="0"/>
          <w:szCs w:val="20"/>
        </w:rPr>
        <w:t>setCancelable</w:t>
      </w:r>
      <w:r>
        <w:rPr>
          <w:rFonts w:ascii="Courier New" w:hAnsi="Courier New" w:cs="Courier New"/>
          <w:color w:val="000000"/>
          <w:kern w:val="0"/>
          <w:szCs w:val="20"/>
        </w:rPr>
        <w:t>(</w:t>
      </w:r>
      <w:r>
        <w:rPr>
          <w:rFonts w:ascii="Courier New" w:hAnsi="Courier New" w:cs="Courier New"/>
          <w:b/>
          <w:bCs/>
          <w:color w:val="7F0055"/>
          <w:kern w:val="0"/>
          <w:szCs w:val="20"/>
        </w:rPr>
        <w:t>true</w:t>
      </w:r>
      <w:r>
        <w:rPr>
          <w:rFonts w:ascii="Courier New" w:hAnsi="Courier New" w:cs="Courier New"/>
          <w:color w:val="000000"/>
          <w:kern w:val="0"/>
          <w:szCs w:val="20"/>
        </w:rPr>
        <w:t>);</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dialog;</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null</w:t>
      </w:r>
      <w:r>
        <w:rPr>
          <w:rFonts w:ascii="Courier New" w:hAnsi="Courier New" w:cs="Courier New"/>
          <w:color w:val="000000"/>
          <w:kern w:val="0"/>
          <w:szCs w:val="20"/>
        </w:rPr>
        <w:t>;</w:t>
      </w:r>
    </w:p>
    <w:p w:rsidR="00A44F12" w:rsidRDefault="00A44F12" w:rsidP="00A44F1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AF510D" w:rsidRDefault="00A44F12" w:rsidP="00A44F12">
      <w:pPr>
        <w:pStyle w:val="aa"/>
        <w:ind w:leftChars="0" w:left="720"/>
        <w:rPr>
          <w:rFonts w:ascii="Courier New" w:hAnsi="Courier New" w:cs="Courier New"/>
          <w:color w:val="000000"/>
          <w:kern w:val="0"/>
          <w:szCs w:val="20"/>
        </w:rPr>
      </w:pPr>
      <w:r>
        <w:rPr>
          <w:rFonts w:ascii="Courier New" w:hAnsi="Courier New" w:cs="Courier New"/>
          <w:color w:val="000000"/>
          <w:kern w:val="0"/>
          <w:szCs w:val="20"/>
        </w:rPr>
        <w:t>}</w:t>
      </w:r>
    </w:p>
    <w:p w:rsidR="00AF510D" w:rsidRDefault="00AF510D">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p w:rsidR="00AF510D" w:rsidRDefault="00153F68" w:rsidP="00AF510D">
      <w:pPr>
        <w:pStyle w:val="2"/>
        <w:pBdr>
          <w:bottom w:val="single" w:sz="4" w:space="8" w:color="D0D0D0"/>
        </w:pBdr>
        <w:spacing w:before="0" w:beforeAutospacing="0" w:after="0" w:afterAutospacing="0" w:line="184" w:lineRule="atLeast"/>
        <w:rPr>
          <w:rFonts w:ascii="맑은 고딕" w:eastAsia="맑은 고딕" w:hAnsi="맑은 고딕"/>
          <w:color w:val="5C5C5C"/>
          <w:sz w:val="14"/>
          <w:szCs w:val="14"/>
        </w:rPr>
      </w:pPr>
      <w:hyperlink r:id="rId257" w:history="1">
        <w:r w:rsidR="00AF510D">
          <w:rPr>
            <w:rStyle w:val="a4"/>
          </w:rPr>
          <w:t>http://www.dingpong.net/tt/217</w:t>
        </w:r>
      </w:hyperlink>
    </w:p>
    <w:p w:rsidR="00AF510D" w:rsidRDefault="00153F68" w:rsidP="00AF510D">
      <w:pPr>
        <w:pStyle w:val="2"/>
        <w:pBdr>
          <w:bottom w:val="single" w:sz="4" w:space="8" w:color="D0D0D0"/>
        </w:pBdr>
        <w:spacing w:before="0" w:beforeAutospacing="0" w:after="0" w:afterAutospacing="0" w:line="184" w:lineRule="atLeast"/>
        <w:rPr>
          <w:rFonts w:ascii="맑은 고딕" w:eastAsia="맑은 고딕" w:hAnsi="맑은 고딕"/>
          <w:color w:val="5C5C5C"/>
          <w:sz w:val="14"/>
          <w:szCs w:val="14"/>
        </w:rPr>
      </w:pPr>
      <w:hyperlink r:id="rId258" w:tooltip="[안드로이드] Intent에 Class 데이터를 넣는 방법" w:history="1">
        <w:r w:rsidR="00AF510D">
          <w:rPr>
            <w:rStyle w:val="a4"/>
            <w:rFonts w:ascii="맑은 고딕" w:eastAsia="맑은 고딕" w:hAnsi="맑은 고딕" w:hint="eastAsia"/>
            <w:color w:val="5C5C5C"/>
            <w:sz w:val="14"/>
            <w:szCs w:val="14"/>
            <w:u w:val="none"/>
            <w:bdr w:val="none" w:sz="0" w:space="0" w:color="auto" w:frame="1"/>
          </w:rPr>
          <w:t>[안드로이드] Intent에 Class 데이터를 넣는 방법</w:t>
        </w:r>
      </w:hyperlink>
    </w:p>
    <w:p w:rsidR="00AF510D" w:rsidRDefault="00AF510D" w:rsidP="00AF510D">
      <w:pPr>
        <w:pStyle w:val="a3"/>
        <w:wordWrap w:val="0"/>
        <w:spacing w:before="0" w:beforeAutospacing="0" w:after="0" w:afterAutospacing="0"/>
        <w:rPr>
          <w:rFonts w:ascii="맑은 고딕" w:eastAsia="맑은 고딕" w:hAnsi="맑은 고딕"/>
          <w:color w:val="4A4A4A"/>
          <w:sz w:val="14"/>
          <w:szCs w:val="14"/>
        </w:rPr>
      </w:pPr>
      <w:r>
        <w:rPr>
          <w:rFonts w:ascii="맑은 고딕" w:eastAsia="맑은 고딕" w:hAnsi="맑은 고딕" w:hint="eastAsia"/>
          <w:color w:val="4A4A4A"/>
          <w:sz w:val="14"/>
          <w:szCs w:val="14"/>
        </w:rPr>
        <w:t> 안드로이드 프로그래밍을 하다보면 Intent 를 많이 사용하게 됩니다. 그래서 Intent 를 통해 데이터를 넘겨야 하는 경우도 많이 생기는데요. 데이터가 단순히 String이나 int라면 걱정이 없습니다. 그러나 Class 변수인 데이터를 넘겨야 하는 경우도 생기게 됩니다. 그럴 때 여기서 설명드릴 방법을 사용 할 수 있습니다.</w:t>
      </w:r>
      <w:r>
        <w:rPr>
          <w:rFonts w:ascii="맑은 고딕" w:eastAsia="맑은 고딕" w:hAnsi="맑은 고딕" w:hint="eastAsia"/>
          <w:color w:val="4A4A4A"/>
          <w:sz w:val="14"/>
          <w:szCs w:val="14"/>
        </w:rPr>
        <w:br/>
      </w:r>
      <w:r>
        <w:rPr>
          <w:rFonts w:ascii="맑은 고딕" w:eastAsia="맑은 고딕" w:hAnsi="맑은 고딕" w:hint="eastAsia"/>
          <w:color w:val="4A4A4A"/>
          <w:sz w:val="14"/>
          <w:szCs w:val="14"/>
        </w:rPr>
        <w:br/>
        <w:t>1. 넘기고자 하는 Class에 implements Parcelable 를 추가한다.</w:t>
      </w:r>
    </w:p>
    <w:p w:rsidR="00AF510D" w:rsidRDefault="00AF510D" w:rsidP="00AF510D">
      <w:pPr>
        <w:shd w:val="clear" w:color="auto" w:fill="FAFFA9"/>
        <w:rPr>
          <w:rFonts w:ascii="맑은 고딕" w:eastAsia="맑은 고딕" w:hAnsi="맑은 고딕"/>
          <w:color w:val="4A4A4A"/>
          <w:sz w:val="14"/>
          <w:szCs w:val="14"/>
        </w:rPr>
      </w:pPr>
      <w:r>
        <w:rPr>
          <w:rFonts w:ascii="맑은 고딕" w:eastAsia="맑은 고딕" w:hAnsi="맑은 고딕" w:hint="eastAsia"/>
          <w:color w:val="4A4A4A"/>
          <w:sz w:val="14"/>
          <w:szCs w:val="14"/>
        </w:rPr>
        <w:t>ex) public class Info implements Parcelable</w:t>
      </w:r>
    </w:p>
    <w:p w:rsidR="00AF510D" w:rsidRDefault="00AF510D" w:rsidP="00AF510D">
      <w:pPr>
        <w:pStyle w:val="a3"/>
        <w:wordWrap w:val="0"/>
        <w:spacing w:before="0" w:beforeAutospacing="0" w:after="0" w:afterAutospacing="0"/>
        <w:rPr>
          <w:rFonts w:ascii="맑은 고딕" w:eastAsia="맑은 고딕" w:hAnsi="맑은 고딕"/>
          <w:color w:val="4A4A4A"/>
          <w:sz w:val="14"/>
          <w:szCs w:val="14"/>
        </w:rPr>
      </w:pPr>
      <w:r>
        <w:rPr>
          <w:rFonts w:ascii="맑은 고딕" w:eastAsia="맑은 고딕" w:hAnsi="맑은 고딕" w:hint="eastAsia"/>
          <w:color w:val="4A4A4A"/>
          <w:sz w:val="14"/>
          <w:szCs w:val="14"/>
        </w:rPr>
        <w:br/>
        <w:t>2. public Info(Parcel src) 생성자를 구현한다.</w:t>
      </w:r>
      <w:r>
        <w:rPr>
          <w:rFonts w:ascii="맑은 고딕" w:eastAsia="맑은 고딕" w:hAnsi="맑은 고딕" w:hint="eastAsia"/>
          <w:color w:val="4A4A4A"/>
          <w:sz w:val="14"/>
          <w:szCs w:val="14"/>
        </w:rPr>
        <w:br/>
      </w:r>
    </w:p>
    <w:p w:rsidR="00AF510D" w:rsidRDefault="00AF510D" w:rsidP="00AF510D">
      <w:pPr>
        <w:shd w:val="clear" w:color="auto" w:fill="C9EDFF"/>
        <w:rPr>
          <w:rFonts w:ascii="맑은 고딕" w:eastAsia="맑은 고딕" w:hAnsi="맑은 고딕"/>
          <w:color w:val="4A4A4A"/>
          <w:sz w:val="14"/>
          <w:szCs w:val="14"/>
        </w:rPr>
      </w:pPr>
      <w:r>
        <w:rPr>
          <w:rFonts w:ascii="맑은 고딕" w:eastAsia="맑은 고딕" w:hAnsi="맑은 고딕" w:hint="eastAsia"/>
          <w:color w:val="4A4A4A"/>
          <w:sz w:val="14"/>
          <w:szCs w:val="14"/>
        </w:rPr>
        <w:t>구현은 mID = src.readInt(); 와 같은 방식으로 src로 들어온 데이터를 클레스 변수에 채워 넣어줘야 합니다. Info Class안에 Class변수가 있다면 다음과 같이 ClassLoader을 사용해서 데이터를 넣어줍니다.</w:t>
      </w:r>
      <w:r>
        <w:rPr>
          <w:rFonts w:ascii="맑은 고딕" w:eastAsia="맑은 고딕" w:hAnsi="맑은 고딕" w:hint="eastAsia"/>
          <w:color w:val="4A4A4A"/>
          <w:sz w:val="14"/>
          <w:szCs w:val="14"/>
        </w:rPr>
        <w:br/>
        <w:t>ex) mTime = Date.class.cast(src.readValue(Date.class.getClassLoader()));</w:t>
      </w:r>
      <w:r>
        <w:rPr>
          <w:rFonts w:ascii="맑은 고딕" w:eastAsia="맑은 고딕" w:hAnsi="맑은 고딕" w:hint="eastAsia"/>
          <w:color w:val="4A4A4A"/>
          <w:sz w:val="14"/>
          <w:szCs w:val="14"/>
        </w:rPr>
        <w:br/>
        <w:t>     mID = src.readInt();</w:t>
      </w:r>
    </w:p>
    <w:p w:rsidR="00AF510D" w:rsidRDefault="00AF510D" w:rsidP="00AF510D">
      <w:pPr>
        <w:pStyle w:val="a3"/>
        <w:wordWrap w:val="0"/>
        <w:spacing w:before="0" w:beforeAutospacing="0" w:after="0" w:afterAutospacing="0"/>
        <w:rPr>
          <w:rFonts w:ascii="맑은 고딕" w:eastAsia="맑은 고딕" w:hAnsi="맑은 고딕"/>
          <w:color w:val="4A4A4A"/>
          <w:sz w:val="14"/>
          <w:szCs w:val="14"/>
        </w:rPr>
      </w:pPr>
      <w:r>
        <w:rPr>
          <w:rFonts w:ascii="맑은 고딕" w:eastAsia="맑은 고딕" w:hAnsi="맑은 고딕" w:hint="eastAsia"/>
          <w:color w:val="4A4A4A"/>
          <w:sz w:val="14"/>
          <w:szCs w:val="14"/>
        </w:rPr>
        <w:br/>
        <w:t>3. public void writeToParcel(Parcel arg0, int arg1) 함수를 구현 합니다.</w:t>
      </w:r>
      <w:r>
        <w:rPr>
          <w:rFonts w:ascii="맑은 고딕" w:eastAsia="맑은 고딕" w:hAnsi="맑은 고딕" w:hint="eastAsia"/>
          <w:color w:val="4A4A4A"/>
          <w:sz w:val="14"/>
          <w:szCs w:val="14"/>
        </w:rPr>
        <w:br/>
      </w:r>
    </w:p>
    <w:p w:rsidR="00AF510D" w:rsidRDefault="00AF510D" w:rsidP="00AF510D">
      <w:pPr>
        <w:shd w:val="clear" w:color="auto" w:fill="E4E4E4"/>
        <w:rPr>
          <w:rFonts w:ascii="맑은 고딕" w:eastAsia="맑은 고딕" w:hAnsi="맑은 고딕"/>
          <w:color w:val="4A4A4A"/>
          <w:sz w:val="14"/>
          <w:szCs w:val="14"/>
        </w:rPr>
      </w:pPr>
      <w:r>
        <w:rPr>
          <w:rFonts w:ascii="맑은 고딕" w:eastAsia="맑은 고딕" w:hAnsi="맑은 고딕" w:hint="eastAsia"/>
          <w:color w:val="4A4A4A"/>
          <w:sz w:val="14"/>
          <w:szCs w:val="14"/>
        </w:rPr>
        <w:t>여기서는 arg0에 넘길 데이터를 write 해줘야 합니다. 2번과 같이 예를 들면 arg0.writeInt(mID); 이렇게 사용하면 됩니다. Class변수인 경우에는 arg0.writeValue(mTime); 과 같이 해주면 됩니다.</w:t>
      </w:r>
      <w:r>
        <w:rPr>
          <w:rFonts w:ascii="맑은 고딕" w:eastAsia="맑은 고딕" w:hAnsi="맑은 고딕" w:hint="eastAsia"/>
          <w:color w:val="4A4A4A"/>
          <w:sz w:val="14"/>
          <w:szCs w:val="14"/>
        </w:rPr>
        <w:br/>
        <w:t>ex) arg0.writeValue(mTime);</w:t>
      </w:r>
      <w:r>
        <w:rPr>
          <w:rStyle w:val="apple-converted-space"/>
          <w:rFonts w:ascii="맑은 고딕" w:eastAsia="맑은 고딕" w:hAnsi="맑은 고딕" w:hint="eastAsia"/>
          <w:color w:val="4A4A4A"/>
          <w:sz w:val="14"/>
          <w:szCs w:val="14"/>
        </w:rPr>
        <w:t> </w:t>
      </w:r>
      <w:r>
        <w:rPr>
          <w:rFonts w:ascii="맑은 고딕" w:eastAsia="맑은 고딕" w:hAnsi="맑은 고딕" w:hint="eastAsia"/>
          <w:color w:val="4A4A4A"/>
          <w:sz w:val="14"/>
          <w:szCs w:val="14"/>
        </w:rPr>
        <w:br/>
        <w:t>      arg0.writeInt(mID);</w:t>
      </w:r>
    </w:p>
    <w:p w:rsidR="00AF510D" w:rsidRDefault="00AF510D" w:rsidP="00AF510D">
      <w:pPr>
        <w:pStyle w:val="a3"/>
        <w:wordWrap w:val="0"/>
        <w:spacing w:before="0" w:beforeAutospacing="0" w:after="0" w:afterAutospacing="0"/>
        <w:rPr>
          <w:rFonts w:ascii="맑은 고딕" w:eastAsia="맑은 고딕" w:hAnsi="맑은 고딕"/>
          <w:color w:val="4A4A4A"/>
          <w:sz w:val="14"/>
          <w:szCs w:val="14"/>
        </w:rPr>
      </w:pPr>
      <w:r>
        <w:rPr>
          <w:rFonts w:ascii="맑은 고딕" w:eastAsia="맑은 고딕" w:hAnsi="맑은 고딕" w:hint="eastAsia"/>
          <w:color w:val="4A4A4A"/>
          <w:sz w:val="14"/>
          <w:szCs w:val="14"/>
        </w:rPr>
        <w:br/>
        <w:t>4. 아래와 같은 코드를 추가합니다.</w:t>
      </w:r>
      <w:r>
        <w:rPr>
          <w:rFonts w:ascii="맑은 고딕" w:eastAsia="맑은 고딕" w:hAnsi="맑은 고딕" w:hint="eastAsia"/>
          <w:color w:val="4A4A4A"/>
          <w:sz w:val="14"/>
          <w:szCs w:val="14"/>
        </w:rPr>
        <w:br/>
      </w:r>
    </w:p>
    <w:p w:rsidR="00AF510D" w:rsidRDefault="00AF510D" w:rsidP="00AF510D">
      <w:pPr>
        <w:pStyle w:val="a3"/>
        <w:shd w:val="clear" w:color="auto" w:fill="D0FF9D"/>
        <w:wordWrap w:val="0"/>
        <w:spacing w:before="0" w:beforeAutospacing="0" w:after="0" w:afterAutospacing="0"/>
        <w:rPr>
          <w:rFonts w:ascii="맑은 고딕" w:eastAsia="맑은 고딕" w:hAnsi="맑은 고딕"/>
          <w:color w:val="4A4A4A"/>
          <w:sz w:val="14"/>
          <w:szCs w:val="14"/>
        </w:rPr>
      </w:pPr>
      <w:r>
        <w:rPr>
          <w:rFonts w:ascii="맑은 고딕" w:eastAsia="맑은 고딕" w:hAnsi="맑은 고딕" w:hint="eastAsia"/>
          <w:color w:val="4A4A4A"/>
          <w:sz w:val="14"/>
          <w:szCs w:val="14"/>
        </w:rPr>
        <w:t> public static final Parcelable.Creator&lt;Info&gt; CREATOR =</w:t>
      </w:r>
      <w:r>
        <w:rPr>
          <w:rStyle w:val="apple-converted-space"/>
          <w:rFonts w:ascii="맑은 고딕" w:eastAsia="맑은 고딕" w:hAnsi="맑은 고딕" w:hint="eastAsia"/>
          <w:color w:val="4A4A4A"/>
          <w:sz w:val="14"/>
          <w:szCs w:val="14"/>
        </w:rPr>
        <w:t> </w:t>
      </w:r>
      <w:r>
        <w:rPr>
          <w:rFonts w:ascii="맑은 고딕" w:eastAsia="맑은 고딕" w:hAnsi="맑은 고딕" w:hint="eastAsia"/>
          <w:color w:val="4A4A4A"/>
          <w:sz w:val="14"/>
          <w:szCs w:val="14"/>
        </w:rPr>
        <w:br/>
        <w:t>  new Parcelable.Creator&lt;Info&gt;()</w:t>
      </w:r>
      <w:r>
        <w:rPr>
          <w:rFonts w:ascii="맑은 고딕" w:eastAsia="맑은 고딕" w:hAnsi="맑은 고딕" w:hint="eastAsia"/>
          <w:color w:val="4A4A4A"/>
          <w:sz w:val="14"/>
          <w:szCs w:val="14"/>
        </w:rPr>
        <w:br/>
        <w:t> {</w:t>
      </w:r>
      <w:r>
        <w:rPr>
          <w:rFonts w:ascii="맑은 고딕" w:eastAsia="맑은 고딕" w:hAnsi="맑은 고딕" w:hint="eastAsia"/>
          <w:color w:val="4A4A4A"/>
          <w:sz w:val="14"/>
          <w:szCs w:val="14"/>
        </w:rPr>
        <w:br/>
        <w:t>  public InfocreateFromParcel(Parcel source) {</w:t>
      </w:r>
      <w:r>
        <w:rPr>
          <w:rFonts w:ascii="맑은 고딕" w:eastAsia="맑은 고딕" w:hAnsi="맑은 고딕" w:hint="eastAsia"/>
          <w:color w:val="4A4A4A"/>
          <w:sz w:val="14"/>
          <w:szCs w:val="14"/>
        </w:rPr>
        <w:br/>
        <w:t>   return new Info(source);</w:t>
      </w:r>
      <w:r>
        <w:rPr>
          <w:rFonts w:ascii="맑은 고딕" w:eastAsia="맑은 고딕" w:hAnsi="맑은 고딕" w:hint="eastAsia"/>
          <w:color w:val="4A4A4A"/>
          <w:sz w:val="14"/>
          <w:szCs w:val="14"/>
        </w:rPr>
        <w:br/>
        <w:t>  }</w:t>
      </w:r>
    </w:p>
    <w:p w:rsidR="00AF510D" w:rsidRDefault="00AF510D" w:rsidP="00AF510D">
      <w:pPr>
        <w:pStyle w:val="a3"/>
        <w:shd w:val="clear" w:color="auto" w:fill="D0FF9D"/>
        <w:wordWrap w:val="0"/>
        <w:spacing w:before="0" w:beforeAutospacing="0" w:after="0" w:afterAutospacing="0"/>
        <w:rPr>
          <w:rFonts w:ascii="맑은 고딕" w:eastAsia="맑은 고딕" w:hAnsi="맑은 고딕"/>
          <w:color w:val="4A4A4A"/>
          <w:sz w:val="14"/>
          <w:szCs w:val="14"/>
        </w:rPr>
      </w:pPr>
      <w:r>
        <w:rPr>
          <w:rFonts w:ascii="맑은 고딕" w:eastAsia="맑은 고딕" w:hAnsi="맑은 고딕" w:hint="eastAsia"/>
          <w:color w:val="4A4A4A"/>
          <w:sz w:val="14"/>
          <w:szCs w:val="14"/>
        </w:rPr>
        <w:t>  public Info[] newArray(int size) {</w:t>
      </w:r>
      <w:r>
        <w:rPr>
          <w:rFonts w:ascii="맑은 고딕" w:eastAsia="맑은 고딕" w:hAnsi="맑은 고딕" w:hint="eastAsia"/>
          <w:color w:val="4A4A4A"/>
          <w:sz w:val="14"/>
          <w:szCs w:val="14"/>
        </w:rPr>
        <w:br/>
        <w:t>   return new Info[size];</w:t>
      </w:r>
      <w:r>
        <w:rPr>
          <w:rFonts w:ascii="맑은 고딕" w:eastAsia="맑은 고딕" w:hAnsi="맑은 고딕" w:hint="eastAsia"/>
          <w:color w:val="4A4A4A"/>
          <w:sz w:val="14"/>
          <w:szCs w:val="14"/>
        </w:rPr>
        <w:br/>
        <w:t>  }</w:t>
      </w:r>
      <w:r>
        <w:rPr>
          <w:rFonts w:ascii="맑은 고딕" w:eastAsia="맑은 고딕" w:hAnsi="맑은 고딕" w:hint="eastAsia"/>
          <w:color w:val="4A4A4A"/>
          <w:sz w:val="14"/>
          <w:szCs w:val="14"/>
        </w:rPr>
        <w:br/>
        <w:t> };</w:t>
      </w:r>
    </w:p>
    <w:p w:rsidR="00AF510D" w:rsidRDefault="00AF510D" w:rsidP="00AF510D">
      <w:pPr>
        <w:pStyle w:val="a3"/>
        <w:wordWrap w:val="0"/>
        <w:spacing w:before="0" w:beforeAutospacing="0" w:after="0" w:afterAutospacing="0"/>
        <w:rPr>
          <w:rFonts w:ascii="맑은 고딕" w:eastAsia="맑은 고딕" w:hAnsi="맑은 고딕"/>
          <w:color w:val="4A4A4A"/>
          <w:sz w:val="14"/>
          <w:szCs w:val="14"/>
        </w:rPr>
      </w:pPr>
      <w:r>
        <w:rPr>
          <w:rFonts w:ascii="맑은 고딕" w:eastAsia="맑은 고딕" w:hAnsi="맑은 고딕" w:hint="eastAsia"/>
          <w:color w:val="4A4A4A"/>
          <w:sz w:val="14"/>
          <w:szCs w:val="14"/>
        </w:rPr>
        <w:br/>
        <w:t> Info 부분은 원하시는 ClassName으로 수정하시면 됩니다.</w:t>
      </w:r>
      <w:r>
        <w:rPr>
          <w:rStyle w:val="apple-converted-space"/>
          <w:rFonts w:ascii="맑은 고딕" w:eastAsia="맑은 고딕" w:hAnsi="맑은 고딕" w:hint="eastAsia"/>
          <w:color w:val="4A4A4A"/>
          <w:sz w:val="14"/>
          <w:szCs w:val="14"/>
        </w:rPr>
        <w:t> </w:t>
      </w:r>
      <w:r>
        <w:rPr>
          <w:rFonts w:ascii="맑은 고딕" w:eastAsia="맑은 고딕" w:hAnsi="맑은 고딕" w:hint="eastAsia"/>
          <w:color w:val="4A4A4A"/>
          <w:sz w:val="14"/>
          <w:szCs w:val="14"/>
        </w:rPr>
        <w:br/>
        <w:t> </w:t>
      </w:r>
      <w:r>
        <w:rPr>
          <w:rFonts w:ascii="맑은 고딕" w:eastAsia="맑은 고딕" w:hAnsi="맑은 고딕" w:hint="eastAsia"/>
          <w:color w:val="4A4A4A"/>
          <w:sz w:val="14"/>
          <w:szCs w:val="14"/>
        </w:rPr>
        <w:br/>
        <w:t> 위와 같이 코딩을 다 했다면 intent.putExtra("Info", mInfo); 와 같이 Class 변수를 넣더라도 데이터 전송이 정상적으로 성공할 것입니다.</w:t>
      </w:r>
      <w:r>
        <w:rPr>
          <w:rStyle w:val="apple-converted-space"/>
          <w:rFonts w:ascii="맑은 고딕" w:eastAsia="맑은 고딕" w:hAnsi="맑은 고딕" w:hint="eastAsia"/>
          <w:color w:val="4A4A4A"/>
          <w:sz w:val="14"/>
          <w:szCs w:val="14"/>
        </w:rPr>
        <w:t> </w:t>
      </w:r>
      <w:r>
        <w:rPr>
          <w:rFonts w:ascii="맑은 고딕" w:eastAsia="맑은 고딕" w:hAnsi="맑은 고딕" w:hint="eastAsia"/>
          <w:color w:val="4A4A4A"/>
          <w:sz w:val="14"/>
          <w:szCs w:val="14"/>
        </w:rPr>
        <w:br/>
      </w:r>
      <w:r>
        <w:rPr>
          <w:rFonts w:ascii="맑은 고딕" w:eastAsia="맑은 고딕" w:hAnsi="맑은 고딕" w:hint="eastAsia"/>
          <w:color w:val="4A4A4A"/>
          <w:sz w:val="14"/>
          <w:szCs w:val="14"/>
        </w:rPr>
        <w:br/>
        <w:t>5. 데이터를 받는 쪽에서는 mInfo = intent.getParcelableExtra("Info"); 와 같이 받으면 됩니다. 만약에 ArrayClass&lt;Class&gt;를 받게 된다면 mInfoList = intent.getParcelableArrayListExtra("InfoList"); 와 같이 받으면 됩니다.</w:t>
      </w:r>
    </w:p>
    <w:p w:rsidR="00A44F12" w:rsidRDefault="00A44F12" w:rsidP="00A44F12">
      <w:pPr>
        <w:pStyle w:val="aa"/>
        <w:ind w:leftChars="0" w:left="720"/>
        <w:rPr>
          <w:b/>
        </w:rPr>
      </w:pPr>
    </w:p>
    <w:p w:rsidR="0043241F" w:rsidRDefault="0043241F" w:rsidP="00A44F12">
      <w:pPr>
        <w:pStyle w:val="aa"/>
        <w:ind w:leftChars="0" w:left="720"/>
        <w:rPr>
          <w:b/>
        </w:rPr>
      </w:pPr>
    </w:p>
    <w:p w:rsidR="0043241F" w:rsidRDefault="0043241F">
      <w:pPr>
        <w:widowControl/>
        <w:wordWrap/>
        <w:autoSpaceDE/>
        <w:autoSpaceDN/>
        <w:jc w:val="left"/>
        <w:rPr>
          <w:b/>
        </w:rPr>
      </w:pPr>
      <w:r>
        <w:rPr>
          <w:b/>
        </w:rPr>
        <w:br w:type="page"/>
      </w:r>
    </w:p>
    <w:p w:rsidR="0043241F" w:rsidRDefault="00153F68" w:rsidP="006722A5">
      <w:pPr>
        <w:pStyle w:val="4"/>
        <w:ind w:left="1200" w:hanging="400"/>
        <w:rPr>
          <w:rFonts w:ascii="돋움" w:eastAsia="돋움" w:hAnsi="돋움"/>
          <w:color w:val="000000"/>
          <w:sz w:val="21"/>
          <w:szCs w:val="21"/>
        </w:rPr>
      </w:pPr>
      <w:hyperlink r:id="rId259" w:history="1">
        <w:r w:rsidR="0043241F">
          <w:rPr>
            <w:rStyle w:val="a4"/>
            <w:rFonts w:ascii="돋움" w:eastAsia="돋움" w:hAnsi="돋움" w:hint="eastAsia"/>
            <w:color w:val="000000"/>
            <w:sz w:val="21"/>
            <w:szCs w:val="21"/>
            <w:u w:val="none"/>
          </w:rPr>
          <w:t>[팁] Activity에서 XML을 이용해 Tab을 사용시 쉬운 팁.</w:t>
        </w:r>
      </w:hyperlink>
    </w:p>
    <w:p w:rsidR="0043241F" w:rsidRDefault="0043241F" w:rsidP="0043241F">
      <w:pPr>
        <w:rPr>
          <w:rFonts w:ascii="돋움" w:eastAsia="돋움" w:hAnsi="돋움"/>
          <w:color w:val="3074A5"/>
          <w:sz w:val="14"/>
          <w:szCs w:val="14"/>
        </w:rPr>
      </w:pPr>
      <w:r>
        <w:rPr>
          <w:rStyle w:val="member464045"/>
          <w:rFonts w:ascii="돋움" w:eastAsia="돋움" w:hAnsi="돋움" w:hint="eastAsia"/>
          <w:color w:val="3074A5"/>
          <w:sz w:val="14"/>
          <w:szCs w:val="14"/>
        </w:rPr>
        <w:t>여리낭군v</w:t>
      </w:r>
    </w:p>
    <w:p w:rsidR="0043241F" w:rsidRDefault="00153F68" w:rsidP="0043241F">
      <w:pPr>
        <w:spacing w:line="196" w:lineRule="atLeast"/>
        <w:rPr>
          <w:rFonts w:ascii="Tahoma" w:eastAsia="돋움" w:hAnsi="Tahoma" w:cs="Tahoma"/>
          <w:color w:val="444444"/>
          <w:sz w:val="13"/>
          <w:szCs w:val="13"/>
        </w:rPr>
      </w:pPr>
      <w:hyperlink r:id="rId260" w:history="1">
        <w:r w:rsidR="0043241F">
          <w:rPr>
            <w:rStyle w:val="a4"/>
            <w:rFonts w:ascii="Tahoma" w:eastAsia="돋움" w:hAnsi="Tahoma" w:cs="Tahoma"/>
            <w:color w:val="BBBBBB"/>
            <w:sz w:val="13"/>
            <w:szCs w:val="13"/>
            <w:u w:val="none"/>
          </w:rPr>
          <w:t>http://www.androidpub.com/650765</w:t>
        </w:r>
      </w:hyperlink>
    </w:p>
    <w:p w:rsidR="0043241F" w:rsidRDefault="0043241F" w:rsidP="0043241F">
      <w:pPr>
        <w:spacing w:line="196" w:lineRule="atLeast"/>
        <w:rPr>
          <w:rFonts w:ascii="Tahoma" w:eastAsia="돋움" w:hAnsi="Tahoma" w:cs="Tahoma"/>
          <w:color w:val="444444"/>
          <w:sz w:val="13"/>
          <w:szCs w:val="13"/>
        </w:rPr>
      </w:pPr>
      <w:r>
        <w:rPr>
          <w:rStyle w:val="a8"/>
          <w:rFonts w:ascii="Tahoma" w:eastAsia="돋움" w:hAnsi="Tahoma" w:cs="Tahoma"/>
          <w:color w:val="444444"/>
          <w:sz w:val="13"/>
          <w:szCs w:val="13"/>
        </w:rPr>
        <w:t>2010.08.10</w:t>
      </w:r>
      <w:r>
        <w:rPr>
          <w:rStyle w:val="apple-converted-space"/>
          <w:rFonts w:ascii="Tahoma" w:eastAsia="돋움" w:hAnsi="Tahoma" w:cs="Tahoma"/>
          <w:color w:val="444444"/>
          <w:sz w:val="13"/>
          <w:szCs w:val="13"/>
        </w:rPr>
        <w:t> </w:t>
      </w:r>
      <w:r>
        <w:rPr>
          <w:rFonts w:ascii="Tahoma" w:eastAsia="돋움" w:hAnsi="Tahoma" w:cs="Tahoma"/>
          <w:color w:val="444444"/>
          <w:sz w:val="13"/>
          <w:szCs w:val="13"/>
        </w:rPr>
        <w:t>18:51:18</w:t>
      </w:r>
    </w:p>
    <w:p w:rsidR="0043241F" w:rsidRDefault="0043241F" w:rsidP="0043241F">
      <w:pPr>
        <w:spacing w:line="196" w:lineRule="atLeast"/>
        <w:rPr>
          <w:rFonts w:ascii="Tahoma" w:eastAsia="돋움" w:hAnsi="Tahoma" w:cs="Tahoma"/>
          <w:color w:val="4A3FD7"/>
          <w:sz w:val="13"/>
          <w:szCs w:val="13"/>
        </w:rPr>
      </w:pPr>
      <w:r>
        <w:rPr>
          <w:rFonts w:ascii="Tahoma" w:eastAsia="돋움" w:hAnsi="Tahoma" w:cs="Tahoma"/>
          <w:color w:val="4A3FD7"/>
          <w:sz w:val="13"/>
          <w:szCs w:val="13"/>
        </w:rPr>
        <w:t>1156</w:t>
      </w:r>
    </w:p>
    <w:p w:rsidR="0043241F" w:rsidRDefault="00153F68" w:rsidP="0043241F">
      <w:pPr>
        <w:shd w:val="clear" w:color="auto" w:fill="FFFFFF"/>
        <w:spacing w:line="196" w:lineRule="atLeast"/>
        <w:rPr>
          <w:rFonts w:ascii="Tahoma" w:eastAsia="돋움" w:hAnsi="Tahoma" w:cs="Tahoma"/>
          <w:color w:val="444444"/>
          <w:sz w:val="13"/>
          <w:szCs w:val="13"/>
        </w:rPr>
      </w:pPr>
      <w:hyperlink r:id="rId261" w:anchor="comment" w:tooltip="댓글" w:history="1">
        <w:r w:rsidR="0043241F">
          <w:rPr>
            <w:rStyle w:val="a8"/>
            <w:rFonts w:ascii="Tahoma" w:eastAsia="돋움" w:hAnsi="Tahoma" w:cs="Tahoma"/>
            <w:color w:val="333333"/>
            <w:sz w:val="13"/>
            <w:szCs w:val="13"/>
          </w:rPr>
          <w:t>4</w:t>
        </w:r>
      </w:hyperlink>
    </w:p>
    <w:p w:rsidR="0043241F" w:rsidRDefault="00153F68" w:rsidP="0043241F">
      <w:pPr>
        <w:spacing w:line="196" w:lineRule="atLeast"/>
        <w:rPr>
          <w:rFonts w:ascii="Tahoma" w:eastAsia="돋움" w:hAnsi="Tahoma" w:cs="Tahoma"/>
          <w:color w:val="444444"/>
          <w:sz w:val="13"/>
          <w:szCs w:val="13"/>
        </w:rPr>
      </w:pPr>
      <w:hyperlink r:id="rId262" w:history="1">
        <w:r w:rsidR="0043241F">
          <w:rPr>
            <w:rStyle w:val="a4"/>
            <w:rFonts w:ascii="Tahoma" w:eastAsia="돋움" w:hAnsi="Tahoma" w:cs="Tahoma"/>
            <w:b/>
            <w:bCs/>
            <w:color w:val="555555"/>
            <w:sz w:val="13"/>
            <w:szCs w:val="13"/>
            <w:u w:val="none"/>
          </w:rPr>
          <w:t>앱개발</w:t>
        </w:r>
      </w:hyperlink>
    </w:p>
    <w:p w:rsidR="0043241F" w:rsidRDefault="0043241F" w:rsidP="0043241F">
      <w:pPr>
        <w:rPr>
          <w:rFonts w:ascii="돋움" w:eastAsia="돋움" w:hAnsi="돋움" w:cs="굴림"/>
          <w:color w:val="000000"/>
          <w:sz w:val="14"/>
          <w:szCs w:val="14"/>
        </w:rPr>
      </w:pPr>
      <w:r>
        <w:rPr>
          <w:rFonts w:ascii="돋움" w:eastAsia="돋움" w:hAnsi="돋움" w:hint="eastAsia"/>
          <w:color w:val="000000"/>
          <w:sz w:val="14"/>
          <w:szCs w:val="14"/>
        </w:rPr>
        <w:t> 아시는 분도 많을거라 생각하지만....</w:t>
      </w:r>
      <w:r>
        <w:rPr>
          <w:rFonts w:ascii="돋움" w:eastAsia="돋움" w:hAnsi="돋움" w:hint="eastAsia"/>
          <w:color w:val="000000"/>
          <w:sz w:val="14"/>
          <w:szCs w:val="14"/>
        </w:rPr>
        <w:br/>
        <w:t> 정리 삼아서 적어봅니다.</w:t>
      </w:r>
      <w:r>
        <w:rPr>
          <w:rFonts w:ascii="돋움" w:eastAsia="돋움" w:hAnsi="돋움" w:hint="eastAsia"/>
          <w:color w:val="000000"/>
          <w:sz w:val="14"/>
          <w:szCs w:val="14"/>
        </w:rPr>
        <w:br/>
        <w:t> 아이폰의 TabView가 하단에 위치한 관계로...</w:t>
      </w:r>
      <w:r>
        <w:rPr>
          <w:rFonts w:ascii="돋움" w:eastAsia="돋움" w:hAnsi="돋움" w:hint="eastAsia"/>
          <w:color w:val="000000"/>
          <w:sz w:val="14"/>
          <w:szCs w:val="14"/>
        </w:rPr>
        <w:br/>
        <w:t> 가끔 안드로이드를 기획하시는 분들 중에 Tab을 하단에 위치하게 해달라는 분들이 계실껍니다.</w:t>
      </w:r>
      <w:r>
        <w:rPr>
          <w:rFonts w:ascii="돋움" w:eastAsia="돋움" w:hAnsi="돋움" w:hint="eastAsia"/>
          <w:color w:val="000000"/>
          <w:sz w:val="14"/>
          <w:szCs w:val="14"/>
        </w:rPr>
        <w:br/>
        <w:t> </w:t>
      </w:r>
      <w:r>
        <w:rPr>
          <w:rFonts w:ascii="돋움" w:eastAsia="돋움" w:hAnsi="돋움" w:hint="eastAsia"/>
          <w:color w:val="000000"/>
          <w:sz w:val="14"/>
          <w:szCs w:val="14"/>
        </w:rPr>
        <w:br/>
        <w:t> XML을 이용한 방식에서 Tab을 하단으로 내릴 수 있는데요.</w:t>
      </w:r>
    </w:p>
    <w:p w:rsidR="0043241F" w:rsidRDefault="0043241F" w:rsidP="0043241F">
      <w:pPr>
        <w:rPr>
          <w:rFonts w:ascii="돋움" w:eastAsia="돋움" w:hAnsi="돋움"/>
          <w:color w:val="000000"/>
          <w:sz w:val="14"/>
          <w:szCs w:val="14"/>
        </w:rPr>
      </w:pPr>
      <w:r>
        <w:rPr>
          <w:rStyle w:val="HTML"/>
          <w:rFonts w:hint="eastAsia"/>
          <w:color w:val="000000"/>
        </w:rPr>
        <w:t>01.&lt;?xml</w:t>
      </w:r>
      <w:r>
        <w:rPr>
          <w:rStyle w:val="apple-converted-space"/>
          <w:rFonts w:ascii="돋움" w:eastAsia="돋움" w:hAnsi="돋움" w:hint="eastAsia"/>
          <w:color w:val="000000"/>
          <w:sz w:val="14"/>
          <w:szCs w:val="14"/>
        </w:rPr>
        <w:t> </w:t>
      </w:r>
      <w:r>
        <w:rPr>
          <w:rStyle w:val="HTML"/>
          <w:rFonts w:hint="eastAsia"/>
          <w:color w:val="000000"/>
        </w:rPr>
        <w:t>version="1.0"</w:t>
      </w:r>
      <w:r>
        <w:rPr>
          <w:rStyle w:val="apple-converted-space"/>
          <w:rFonts w:ascii="돋움" w:eastAsia="돋움" w:hAnsi="돋움" w:hint="eastAsia"/>
          <w:color w:val="000000"/>
          <w:sz w:val="14"/>
          <w:szCs w:val="14"/>
        </w:rPr>
        <w:t> </w:t>
      </w:r>
      <w:r>
        <w:rPr>
          <w:rStyle w:val="HTML"/>
          <w:rFonts w:hint="eastAsia"/>
          <w:color w:val="000000"/>
        </w:rPr>
        <w:t>encoding="utf-8"?&gt;</w:t>
      </w:r>
    </w:p>
    <w:p w:rsidR="0043241F" w:rsidRDefault="0043241F" w:rsidP="0043241F">
      <w:pPr>
        <w:rPr>
          <w:rFonts w:ascii="돋움" w:eastAsia="돋움" w:hAnsi="돋움"/>
          <w:color w:val="000000"/>
          <w:sz w:val="14"/>
          <w:szCs w:val="14"/>
        </w:rPr>
      </w:pPr>
      <w:r>
        <w:rPr>
          <w:rStyle w:val="HTML"/>
          <w:rFonts w:hint="eastAsia"/>
          <w:color w:val="000000"/>
        </w:rPr>
        <w:t>02.&lt;LinearLayout</w:t>
      </w:r>
    </w:p>
    <w:p w:rsidR="0043241F" w:rsidRDefault="0043241F" w:rsidP="0043241F">
      <w:pPr>
        <w:rPr>
          <w:rFonts w:ascii="돋움" w:eastAsia="돋움" w:hAnsi="돋움"/>
          <w:color w:val="000000"/>
          <w:sz w:val="14"/>
          <w:szCs w:val="14"/>
        </w:rPr>
      </w:pPr>
      <w:r>
        <w:rPr>
          <w:rStyle w:val="HTML"/>
          <w:rFonts w:hint="eastAsia"/>
          <w:color w:val="000000"/>
        </w:rPr>
        <w:t>03.xmlns:android="</w:t>
      </w:r>
      <w:hyperlink r:id="rId263" w:history="1">
        <w:r>
          <w:rPr>
            <w:rStyle w:val="a4"/>
            <w:rFonts w:ascii="굴림체" w:eastAsia="굴림체" w:hAnsi="굴림체" w:cs="굴림체" w:hint="eastAsia"/>
          </w:rPr>
          <w:t>http://schemas.android.com/apk/res/android</w:t>
        </w:r>
      </w:hyperlink>
      <w:r>
        <w:rPr>
          <w:rStyle w:val="HTML"/>
          <w:rFonts w:hint="eastAsia"/>
          <w:color w:val="000000"/>
        </w:rPr>
        <w:t>"</w:t>
      </w:r>
    </w:p>
    <w:p w:rsidR="0043241F" w:rsidRDefault="0043241F" w:rsidP="0043241F">
      <w:pPr>
        <w:rPr>
          <w:rFonts w:ascii="돋움" w:eastAsia="돋움" w:hAnsi="돋움"/>
          <w:color w:val="000000"/>
          <w:sz w:val="14"/>
          <w:szCs w:val="14"/>
        </w:rPr>
      </w:pPr>
      <w:r>
        <w:rPr>
          <w:rStyle w:val="HTML"/>
          <w:rFonts w:hint="eastAsia"/>
          <w:color w:val="000000"/>
        </w:rPr>
        <w:t>04.android:layout_width="fill_parent"</w:t>
      </w:r>
    </w:p>
    <w:p w:rsidR="0043241F" w:rsidRDefault="0043241F" w:rsidP="0043241F">
      <w:pPr>
        <w:rPr>
          <w:rFonts w:ascii="돋움" w:eastAsia="돋움" w:hAnsi="돋움"/>
          <w:color w:val="000000"/>
          <w:sz w:val="14"/>
          <w:szCs w:val="14"/>
        </w:rPr>
      </w:pPr>
      <w:r>
        <w:rPr>
          <w:rStyle w:val="HTML"/>
          <w:rFonts w:hint="eastAsia"/>
          <w:color w:val="000000"/>
        </w:rPr>
        <w:t>05.android:layout_height="fill_parent"&gt;</w:t>
      </w:r>
    </w:p>
    <w:p w:rsidR="0043241F" w:rsidRDefault="0043241F" w:rsidP="0043241F">
      <w:pPr>
        <w:rPr>
          <w:rFonts w:ascii="돋움" w:eastAsia="돋움" w:hAnsi="돋움"/>
          <w:color w:val="000000"/>
          <w:sz w:val="14"/>
          <w:szCs w:val="14"/>
        </w:rPr>
      </w:pPr>
      <w:r>
        <w:rPr>
          <w:rStyle w:val="HTML"/>
          <w:rFonts w:hint="eastAsia"/>
          <w:color w:val="000000"/>
        </w:rPr>
        <w:t>06.</w:t>
      </w:r>
      <w:r>
        <w:rPr>
          <w:rStyle w:val="block"/>
          <w:rFonts w:ascii="돋움" w:eastAsia="돋움" w:hAnsi="돋움" w:hint="eastAsia"/>
          <w:color w:val="000000"/>
          <w:sz w:val="14"/>
          <w:szCs w:val="14"/>
        </w:rPr>
        <w:t> </w:t>
      </w:r>
    </w:p>
    <w:p w:rsidR="0043241F" w:rsidRDefault="0043241F" w:rsidP="0043241F">
      <w:pPr>
        <w:rPr>
          <w:rFonts w:ascii="돋움" w:eastAsia="돋움" w:hAnsi="돋움"/>
          <w:color w:val="000000"/>
          <w:sz w:val="14"/>
          <w:szCs w:val="14"/>
        </w:rPr>
      </w:pPr>
      <w:r>
        <w:rPr>
          <w:rStyle w:val="HTML"/>
          <w:rFonts w:hint="eastAsia"/>
          <w:color w:val="000000"/>
        </w:rPr>
        <w:t>07.&lt;TabHost</w:t>
      </w:r>
      <w:r>
        <w:rPr>
          <w:rStyle w:val="apple-converted-space"/>
          <w:rFonts w:ascii="돋움" w:eastAsia="돋움" w:hAnsi="돋움" w:hint="eastAsia"/>
          <w:color w:val="000000"/>
          <w:sz w:val="14"/>
          <w:szCs w:val="14"/>
        </w:rPr>
        <w:t> </w:t>
      </w:r>
      <w:r>
        <w:rPr>
          <w:rStyle w:val="HTML"/>
          <w:rFonts w:hint="eastAsia"/>
          <w:color w:val="000000"/>
        </w:rPr>
        <w:t>android:id="@+id/tabhost"</w:t>
      </w:r>
    </w:p>
    <w:p w:rsidR="0043241F" w:rsidRDefault="0043241F" w:rsidP="0043241F">
      <w:pPr>
        <w:rPr>
          <w:rFonts w:ascii="돋움" w:eastAsia="돋움" w:hAnsi="돋움"/>
          <w:color w:val="000000"/>
          <w:sz w:val="14"/>
          <w:szCs w:val="14"/>
        </w:rPr>
      </w:pPr>
      <w:r>
        <w:rPr>
          <w:rStyle w:val="HTML"/>
          <w:rFonts w:hint="eastAsia"/>
          <w:color w:val="000000"/>
        </w:rPr>
        <w:t>08.android:layout_width="fill_parent"</w:t>
      </w:r>
    </w:p>
    <w:p w:rsidR="0043241F" w:rsidRDefault="0043241F" w:rsidP="0043241F">
      <w:pPr>
        <w:rPr>
          <w:rFonts w:ascii="돋움" w:eastAsia="돋움" w:hAnsi="돋움"/>
          <w:color w:val="000000"/>
          <w:sz w:val="14"/>
          <w:szCs w:val="14"/>
        </w:rPr>
      </w:pPr>
      <w:r>
        <w:rPr>
          <w:rStyle w:val="HTML"/>
          <w:rFonts w:hint="eastAsia"/>
          <w:color w:val="000000"/>
        </w:rPr>
        <w:t>09.android:layout_height="fill_parent"&gt;</w:t>
      </w:r>
    </w:p>
    <w:p w:rsidR="0043241F" w:rsidRDefault="0043241F" w:rsidP="0043241F">
      <w:pPr>
        <w:rPr>
          <w:rFonts w:ascii="돋움" w:eastAsia="돋움" w:hAnsi="돋움"/>
          <w:color w:val="000000"/>
          <w:sz w:val="14"/>
          <w:szCs w:val="14"/>
        </w:rPr>
      </w:pPr>
      <w:r>
        <w:rPr>
          <w:rStyle w:val="HTML"/>
          <w:rFonts w:hint="eastAsia"/>
          <w:color w:val="000000"/>
        </w:rPr>
        <w:t>10.</w:t>
      </w:r>
      <w:r>
        <w:rPr>
          <w:rStyle w:val="block"/>
          <w:rFonts w:ascii="돋움" w:eastAsia="돋움" w:hAnsi="돋움" w:hint="eastAsia"/>
          <w:color w:val="000000"/>
          <w:sz w:val="14"/>
          <w:szCs w:val="14"/>
        </w:rPr>
        <w:t> </w:t>
      </w:r>
    </w:p>
    <w:p w:rsidR="0043241F" w:rsidRDefault="0043241F" w:rsidP="0043241F">
      <w:pPr>
        <w:rPr>
          <w:rFonts w:ascii="돋움" w:eastAsia="돋움" w:hAnsi="돋움"/>
          <w:color w:val="000000"/>
          <w:sz w:val="14"/>
          <w:szCs w:val="14"/>
        </w:rPr>
      </w:pPr>
      <w:r>
        <w:rPr>
          <w:rStyle w:val="HTML"/>
          <w:rFonts w:hint="eastAsia"/>
          <w:color w:val="000000"/>
        </w:rPr>
        <w:t>11.&lt;RelativeLayout</w:t>
      </w:r>
    </w:p>
    <w:p w:rsidR="0043241F" w:rsidRDefault="0043241F" w:rsidP="0043241F">
      <w:pPr>
        <w:rPr>
          <w:rFonts w:ascii="돋움" w:eastAsia="돋움" w:hAnsi="돋움"/>
          <w:color w:val="000000"/>
          <w:sz w:val="14"/>
          <w:szCs w:val="14"/>
        </w:rPr>
      </w:pPr>
      <w:r>
        <w:rPr>
          <w:rStyle w:val="HTML"/>
          <w:rFonts w:hint="eastAsia"/>
          <w:color w:val="000000"/>
        </w:rPr>
        <w:t>12.android:layout_width="fill_parent"</w:t>
      </w:r>
    </w:p>
    <w:p w:rsidR="0043241F" w:rsidRDefault="0043241F" w:rsidP="0043241F">
      <w:pPr>
        <w:rPr>
          <w:rFonts w:ascii="돋움" w:eastAsia="돋움" w:hAnsi="돋움"/>
          <w:color w:val="000000"/>
          <w:sz w:val="14"/>
          <w:szCs w:val="14"/>
        </w:rPr>
      </w:pPr>
      <w:r>
        <w:rPr>
          <w:rStyle w:val="HTML"/>
          <w:rFonts w:hint="eastAsia"/>
          <w:color w:val="000000"/>
        </w:rPr>
        <w:t>13.android:layout_height="fill_parent"&gt;</w:t>
      </w:r>
    </w:p>
    <w:p w:rsidR="0043241F" w:rsidRDefault="0043241F" w:rsidP="0043241F">
      <w:pPr>
        <w:rPr>
          <w:rFonts w:ascii="돋움" w:eastAsia="돋움" w:hAnsi="돋움"/>
          <w:color w:val="000000"/>
          <w:sz w:val="14"/>
          <w:szCs w:val="14"/>
        </w:rPr>
      </w:pPr>
      <w:r>
        <w:rPr>
          <w:rStyle w:val="HTML"/>
          <w:rFonts w:hint="eastAsia"/>
          <w:color w:val="000000"/>
        </w:rPr>
        <w:t>14.</w:t>
      </w:r>
      <w:r>
        <w:rPr>
          <w:rStyle w:val="block"/>
          <w:rFonts w:ascii="돋움" w:eastAsia="돋움" w:hAnsi="돋움" w:hint="eastAsia"/>
          <w:color w:val="000000"/>
          <w:sz w:val="14"/>
          <w:szCs w:val="14"/>
        </w:rPr>
        <w:t> </w:t>
      </w:r>
    </w:p>
    <w:p w:rsidR="0043241F" w:rsidRDefault="0043241F" w:rsidP="0043241F">
      <w:pPr>
        <w:rPr>
          <w:rFonts w:ascii="돋움" w:eastAsia="돋움" w:hAnsi="돋움"/>
          <w:color w:val="000000"/>
          <w:sz w:val="14"/>
          <w:szCs w:val="14"/>
        </w:rPr>
      </w:pPr>
      <w:r>
        <w:rPr>
          <w:rStyle w:val="HTML"/>
          <w:rFonts w:hint="eastAsia"/>
          <w:color w:val="000000"/>
        </w:rPr>
        <w:t>15.&lt;TabWidget</w:t>
      </w:r>
      <w:r>
        <w:rPr>
          <w:rStyle w:val="apple-converted-space"/>
          <w:rFonts w:ascii="돋움" w:eastAsia="돋움" w:hAnsi="돋움" w:hint="eastAsia"/>
          <w:color w:val="000000"/>
          <w:sz w:val="14"/>
          <w:szCs w:val="14"/>
        </w:rPr>
        <w:t> </w:t>
      </w:r>
      <w:r>
        <w:rPr>
          <w:rStyle w:val="HTML"/>
          <w:rFonts w:hint="eastAsia"/>
          <w:color w:val="000000"/>
        </w:rPr>
        <w:t>android:id="@android:id/tabs"</w:t>
      </w:r>
      <w:r>
        <w:rPr>
          <w:rStyle w:val="block"/>
          <w:rFonts w:ascii="돋움" w:eastAsia="돋움" w:hAnsi="돋움" w:hint="eastAsia"/>
          <w:color w:val="000000"/>
          <w:sz w:val="14"/>
          <w:szCs w:val="14"/>
        </w:rPr>
        <w:t> </w:t>
      </w:r>
    </w:p>
    <w:p w:rsidR="0043241F" w:rsidRDefault="0043241F" w:rsidP="0043241F">
      <w:pPr>
        <w:rPr>
          <w:rFonts w:ascii="돋움" w:eastAsia="돋움" w:hAnsi="돋움"/>
          <w:color w:val="000000"/>
          <w:sz w:val="14"/>
          <w:szCs w:val="14"/>
        </w:rPr>
      </w:pPr>
      <w:r>
        <w:rPr>
          <w:rStyle w:val="HTML"/>
          <w:rFonts w:hint="eastAsia"/>
          <w:color w:val="000000"/>
        </w:rPr>
        <w:t>16.android:layout_alignParentBottom="true"</w:t>
      </w:r>
    </w:p>
    <w:p w:rsidR="0043241F" w:rsidRDefault="0043241F" w:rsidP="0043241F">
      <w:pPr>
        <w:rPr>
          <w:rFonts w:ascii="돋움" w:eastAsia="돋움" w:hAnsi="돋움"/>
          <w:color w:val="000000"/>
          <w:sz w:val="14"/>
          <w:szCs w:val="14"/>
        </w:rPr>
      </w:pPr>
      <w:r>
        <w:rPr>
          <w:rStyle w:val="HTML"/>
          <w:rFonts w:hint="eastAsia"/>
          <w:color w:val="000000"/>
        </w:rPr>
        <w:t>17.android:layout_width="fill_parent"</w:t>
      </w:r>
    </w:p>
    <w:p w:rsidR="0043241F" w:rsidRDefault="0043241F" w:rsidP="0043241F">
      <w:pPr>
        <w:rPr>
          <w:rFonts w:ascii="돋움" w:eastAsia="돋움" w:hAnsi="돋움"/>
          <w:color w:val="000000"/>
          <w:sz w:val="14"/>
          <w:szCs w:val="14"/>
        </w:rPr>
      </w:pPr>
      <w:r>
        <w:rPr>
          <w:rStyle w:val="HTML"/>
          <w:rFonts w:hint="eastAsia"/>
          <w:color w:val="000000"/>
        </w:rPr>
        <w:t>18.android:layout_height="wrap_content"/&gt;</w:t>
      </w:r>
    </w:p>
    <w:p w:rsidR="0043241F" w:rsidRDefault="0043241F" w:rsidP="0043241F">
      <w:pPr>
        <w:rPr>
          <w:rFonts w:ascii="돋움" w:eastAsia="돋움" w:hAnsi="돋움"/>
          <w:color w:val="000000"/>
          <w:sz w:val="14"/>
          <w:szCs w:val="14"/>
        </w:rPr>
      </w:pPr>
      <w:r>
        <w:rPr>
          <w:rStyle w:val="HTML"/>
          <w:rFonts w:hint="eastAsia"/>
          <w:color w:val="000000"/>
        </w:rPr>
        <w:t>19.</w:t>
      </w:r>
      <w:r>
        <w:rPr>
          <w:rStyle w:val="block"/>
          <w:rFonts w:ascii="돋움" w:eastAsia="돋움" w:hAnsi="돋움" w:hint="eastAsia"/>
          <w:color w:val="000000"/>
          <w:sz w:val="14"/>
          <w:szCs w:val="14"/>
        </w:rPr>
        <w:t> </w:t>
      </w:r>
    </w:p>
    <w:p w:rsidR="0043241F" w:rsidRDefault="0043241F" w:rsidP="0043241F">
      <w:pPr>
        <w:rPr>
          <w:rFonts w:ascii="돋움" w:eastAsia="돋움" w:hAnsi="돋움"/>
          <w:color w:val="000000"/>
          <w:sz w:val="14"/>
          <w:szCs w:val="14"/>
        </w:rPr>
      </w:pPr>
      <w:r>
        <w:rPr>
          <w:rStyle w:val="HTML"/>
          <w:rFonts w:hint="eastAsia"/>
          <w:color w:val="000000"/>
        </w:rPr>
        <w:t>20.&lt;FrameLayout</w:t>
      </w:r>
      <w:r>
        <w:rPr>
          <w:rStyle w:val="apple-converted-space"/>
          <w:rFonts w:ascii="돋움" w:eastAsia="돋움" w:hAnsi="돋움" w:hint="eastAsia"/>
          <w:color w:val="000000"/>
          <w:sz w:val="14"/>
          <w:szCs w:val="14"/>
        </w:rPr>
        <w:t> </w:t>
      </w:r>
      <w:r>
        <w:rPr>
          <w:rStyle w:val="HTML"/>
          <w:rFonts w:hint="eastAsia"/>
          <w:color w:val="000000"/>
        </w:rPr>
        <w:t>android:id="@android:id/tabcontent"</w:t>
      </w:r>
      <w:r>
        <w:rPr>
          <w:rStyle w:val="block"/>
          <w:rFonts w:ascii="돋움" w:eastAsia="돋움" w:hAnsi="돋움" w:hint="eastAsia"/>
          <w:color w:val="000000"/>
          <w:sz w:val="14"/>
          <w:szCs w:val="14"/>
        </w:rPr>
        <w:t> </w:t>
      </w:r>
    </w:p>
    <w:p w:rsidR="0043241F" w:rsidRDefault="0043241F" w:rsidP="0043241F">
      <w:pPr>
        <w:rPr>
          <w:rFonts w:ascii="돋움" w:eastAsia="돋움" w:hAnsi="돋움"/>
          <w:color w:val="000000"/>
          <w:sz w:val="14"/>
          <w:szCs w:val="14"/>
        </w:rPr>
      </w:pPr>
      <w:r>
        <w:rPr>
          <w:rStyle w:val="HTML"/>
          <w:rFonts w:hint="eastAsia"/>
          <w:color w:val="000000"/>
        </w:rPr>
        <w:t>21.android:layout_above="@android:id/tabs"</w:t>
      </w:r>
    </w:p>
    <w:p w:rsidR="0043241F" w:rsidRDefault="0043241F" w:rsidP="0043241F">
      <w:pPr>
        <w:rPr>
          <w:rFonts w:ascii="돋움" w:eastAsia="돋움" w:hAnsi="돋움"/>
          <w:color w:val="000000"/>
          <w:sz w:val="14"/>
          <w:szCs w:val="14"/>
        </w:rPr>
      </w:pPr>
      <w:r>
        <w:rPr>
          <w:rStyle w:val="HTML"/>
          <w:rFonts w:hint="eastAsia"/>
          <w:color w:val="000000"/>
        </w:rPr>
        <w:t>22.android:layout_width="fill_parent"</w:t>
      </w:r>
      <w:r>
        <w:rPr>
          <w:rStyle w:val="block"/>
          <w:rFonts w:ascii="돋움" w:eastAsia="돋움" w:hAnsi="돋움" w:hint="eastAsia"/>
          <w:color w:val="000000"/>
          <w:sz w:val="14"/>
          <w:szCs w:val="14"/>
        </w:rPr>
        <w:t> </w:t>
      </w:r>
    </w:p>
    <w:p w:rsidR="0043241F" w:rsidRDefault="0043241F" w:rsidP="0043241F">
      <w:pPr>
        <w:rPr>
          <w:rFonts w:ascii="돋움" w:eastAsia="돋움" w:hAnsi="돋움"/>
          <w:color w:val="000000"/>
          <w:sz w:val="14"/>
          <w:szCs w:val="14"/>
        </w:rPr>
      </w:pPr>
      <w:r>
        <w:rPr>
          <w:rStyle w:val="HTML"/>
          <w:rFonts w:hint="eastAsia"/>
          <w:color w:val="000000"/>
        </w:rPr>
        <w:t>23.android:layout_height="fill_parent"&gt; </w:t>
      </w:r>
    </w:p>
    <w:p w:rsidR="0043241F" w:rsidRDefault="0043241F" w:rsidP="0043241F">
      <w:pPr>
        <w:rPr>
          <w:rFonts w:ascii="돋움" w:eastAsia="돋움" w:hAnsi="돋움"/>
          <w:color w:val="000000"/>
          <w:sz w:val="14"/>
          <w:szCs w:val="14"/>
        </w:rPr>
      </w:pPr>
      <w:r>
        <w:rPr>
          <w:rStyle w:val="HTML"/>
          <w:rFonts w:hint="eastAsia"/>
          <w:color w:val="000000"/>
        </w:rPr>
        <w:t>24.&lt;/FrameLayout&gt;</w:t>
      </w:r>
    </w:p>
    <w:p w:rsidR="0043241F" w:rsidRDefault="0043241F" w:rsidP="0043241F">
      <w:pPr>
        <w:rPr>
          <w:rFonts w:ascii="돋움" w:eastAsia="돋움" w:hAnsi="돋움"/>
          <w:color w:val="000000"/>
          <w:sz w:val="14"/>
          <w:szCs w:val="14"/>
        </w:rPr>
      </w:pPr>
      <w:r>
        <w:rPr>
          <w:rStyle w:val="HTML"/>
          <w:rFonts w:hint="eastAsia"/>
          <w:color w:val="000000"/>
        </w:rPr>
        <w:t>25.&lt;/RelativeLayout&gt;</w:t>
      </w:r>
    </w:p>
    <w:p w:rsidR="0043241F" w:rsidRDefault="0043241F" w:rsidP="0043241F">
      <w:pPr>
        <w:rPr>
          <w:rFonts w:ascii="돋움" w:eastAsia="돋움" w:hAnsi="돋움"/>
          <w:color w:val="000000"/>
          <w:sz w:val="14"/>
          <w:szCs w:val="14"/>
        </w:rPr>
      </w:pPr>
      <w:r>
        <w:rPr>
          <w:rStyle w:val="HTML"/>
          <w:rFonts w:hint="eastAsia"/>
          <w:color w:val="000000"/>
        </w:rPr>
        <w:t>26.&lt;/TabHost&gt;</w:t>
      </w:r>
    </w:p>
    <w:p w:rsidR="0043241F" w:rsidRDefault="0043241F" w:rsidP="0043241F">
      <w:pPr>
        <w:rPr>
          <w:rFonts w:ascii="돋움" w:eastAsia="돋움" w:hAnsi="돋움"/>
          <w:color w:val="000000"/>
          <w:sz w:val="14"/>
          <w:szCs w:val="14"/>
        </w:rPr>
      </w:pPr>
      <w:r>
        <w:rPr>
          <w:rStyle w:val="HTML"/>
          <w:rFonts w:hint="eastAsia"/>
          <w:color w:val="000000"/>
        </w:rPr>
        <w:t>27.&lt;/LinearLayout&gt;</w:t>
      </w:r>
    </w:p>
    <w:p w:rsidR="0043241F" w:rsidRDefault="0043241F" w:rsidP="0043241F">
      <w:pPr>
        <w:spacing w:after="240"/>
        <w:rPr>
          <w:rFonts w:ascii="돋움" w:eastAsia="돋움" w:hAnsi="돋움"/>
          <w:color w:val="000000"/>
          <w:sz w:val="14"/>
          <w:szCs w:val="14"/>
        </w:rPr>
      </w:pPr>
      <w:r>
        <w:rPr>
          <w:rFonts w:ascii="돋움" w:eastAsia="돋움" w:hAnsi="돋움" w:hint="eastAsia"/>
          <w:color w:val="000000"/>
          <w:sz w:val="14"/>
          <w:szCs w:val="14"/>
        </w:rPr>
        <w:br/>
        <w:t>와 같이 XML을 정의하시면 TabWidget이 아래로 붙고 그 위에 FramLayout이 올라오게 됩니다.</w:t>
      </w:r>
      <w:r>
        <w:rPr>
          <w:rFonts w:ascii="돋움" w:eastAsia="돋움" w:hAnsi="돋움" w:hint="eastAsia"/>
          <w:color w:val="000000"/>
          <w:sz w:val="14"/>
          <w:szCs w:val="14"/>
        </w:rPr>
        <w:br/>
        <w:t>이젠 Tab을 밑으로 내렸으니... Tab의 이미지를 변경을 해볼까 합니다.</w:t>
      </w:r>
    </w:p>
    <w:p w:rsidR="0043241F" w:rsidRDefault="0043241F" w:rsidP="0043241F">
      <w:pPr>
        <w:rPr>
          <w:rFonts w:ascii="돋움" w:eastAsia="돋움" w:hAnsi="돋움"/>
          <w:color w:val="000000"/>
          <w:sz w:val="14"/>
          <w:szCs w:val="14"/>
        </w:rPr>
      </w:pPr>
      <w:r>
        <w:rPr>
          <w:rStyle w:val="HTML"/>
          <w:rFonts w:hint="eastAsia"/>
          <w:color w:val="000000"/>
        </w:rPr>
        <w:t>01.//탭에 들어갈 각 View를 선언합니다. </w:t>
      </w:r>
    </w:p>
    <w:p w:rsidR="0043241F" w:rsidRDefault="0043241F" w:rsidP="0043241F">
      <w:pPr>
        <w:rPr>
          <w:rFonts w:ascii="돋움" w:eastAsia="돋움" w:hAnsi="돋움"/>
          <w:color w:val="000000"/>
          <w:sz w:val="14"/>
          <w:szCs w:val="14"/>
        </w:rPr>
      </w:pPr>
      <w:r>
        <w:rPr>
          <w:rStyle w:val="HTML"/>
          <w:rFonts w:hint="eastAsia"/>
          <w:color w:val="000000"/>
        </w:rPr>
        <w:t>02.View vTab1 =</w:t>
      </w:r>
      <w:r>
        <w:rPr>
          <w:rStyle w:val="apple-converted-space"/>
          <w:rFonts w:ascii="굴림체" w:eastAsia="굴림체" w:hAnsi="굴림체" w:cs="굴림체" w:hint="eastAsia"/>
          <w:color w:val="000000"/>
        </w:rPr>
        <w:t> </w:t>
      </w:r>
      <w:r>
        <w:rPr>
          <w:rStyle w:val="HTML"/>
          <w:rFonts w:hint="eastAsia"/>
          <w:color w:val="000000"/>
        </w:rPr>
        <w:t>null;</w:t>
      </w:r>
    </w:p>
    <w:p w:rsidR="0043241F" w:rsidRDefault="0043241F" w:rsidP="0043241F">
      <w:pPr>
        <w:rPr>
          <w:rFonts w:ascii="돋움" w:eastAsia="돋움" w:hAnsi="돋움"/>
          <w:color w:val="000000"/>
          <w:sz w:val="14"/>
          <w:szCs w:val="14"/>
        </w:rPr>
      </w:pPr>
      <w:r>
        <w:rPr>
          <w:rStyle w:val="HTML"/>
          <w:rFonts w:hint="eastAsia"/>
          <w:color w:val="000000"/>
        </w:rPr>
        <w:t>03.View vTab2 =</w:t>
      </w:r>
      <w:r>
        <w:rPr>
          <w:rStyle w:val="apple-converted-space"/>
          <w:rFonts w:ascii="굴림체" w:eastAsia="굴림체" w:hAnsi="굴림체" w:cs="굴림체" w:hint="eastAsia"/>
          <w:color w:val="000000"/>
        </w:rPr>
        <w:t> </w:t>
      </w:r>
      <w:r>
        <w:rPr>
          <w:rStyle w:val="HTML"/>
          <w:rFonts w:hint="eastAsia"/>
          <w:color w:val="000000"/>
        </w:rPr>
        <w:t>null;</w:t>
      </w:r>
    </w:p>
    <w:p w:rsidR="0043241F" w:rsidRDefault="0043241F" w:rsidP="0043241F">
      <w:pPr>
        <w:rPr>
          <w:rFonts w:ascii="돋움" w:eastAsia="돋움" w:hAnsi="돋움"/>
          <w:color w:val="000000"/>
          <w:sz w:val="14"/>
          <w:szCs w:val="14"/>
        </w:rPr>
      </w:pPr>
      <w:r>
        <w:rPr>
          <w:rStyle w:val="HTML"/>
          <w:rFonts w:hint="eastAsia"/>
          <w:color w:val="000000"/>
        </w:rPr>
        <w:t>04.View vTab3 =</w:t>
      </w:r>
      <w:r>
        <w:rPr>
          <w:rStyle w:val="apple-converted-space"/>
          <w:rFonts w:ascii="굴림체" w:eastAsia="굴림체" w:hAnsi="굴림체" w:cs="굴림체" w:hint="eastAsia"/>
          <w:color w:val="000000"/>
        </w:rPr>
        <w:t> </w:t>
      </w:r>
      <w:r>
        <w:rPr>
          <w:rStyle w:val="HTML"/>
          <w:rFonts w:hint="eastAsia"/>
          <w:color w:val="000000"/>
        </w:rPr>
        <w:t>null;</w:t>
      </w:r>
    </w:p>
    <w:p w:rsidR="0043241F" w:rsidRDefault="0043241F" w:rsidP="0043241F">
      <w:pPr>
        <w:rPr>
          <w:rFonts w:ascii="돋움" w:eastAsia="돋움" w:hAnsi="돋움"/>
          <w:color w:val="000000"/>
          <w:sz w:val="14"/>
          <w:szCs w:val="14"/>
        </w:rPr>
      </w:pPr>
      <w:r>
        <w:rPr>
          <w:rStyle w:val="HTML"/>
          <w:rFonts w:hint="eastAsia"/>
          <w:color w:val="000000"/>
        </w:rPr>
        <w:t>05.View vTab4 =</w:t>
      </w:r>
      <w:r>
        <w:rPr>
          <w:rStyle w:val="apple-converted-space"/>
          <w:rFonts w:ascii="굴림체" w:eastAsia="굴림체" w:hAnsi="굴림체" w:cs="굴림체" w:hint="eastAsia"/>
          <w:color w:val="000000"/>
        </w:rPr>
        <w:t> </w:t>
      </w:r>
      <w:r>
        <w:rPr>
          <w:rStyle w:val="HTML"/>
          <w:rFonts w:hint="eastAsia"/>
          <w:color w:val="000000"/>
        </w:rPr>
        <w:t>null;</w:t>
      </w:r>
    </w:p>
    <w:p w:rsidR="0043241F" w:rsidRDefault="0043241F" w:rsidP="0043241F">
      <w:pPr>
        <w:rPr>
          <w:rFonts w:ascii="돋움" w:eastAsia="돋움" w:hAnsi="돋움"/>
          <w:color w:val="000000"/>
          <w:sz w:val="14"/>
          <w:szCs w:val="14"/>
        </w:rPr>
      </w:pPr>
      <w:r>
        <w:rPr>
          <w:rStyle w:val="HTML"/>
          <w:rFonts w:hint="eastAsia"/>
          <w:color w:val="000000"/>
        </w:rPr>
        <w:t>06.........</w:t>
      </w:r>
    </w:p>
    <w:p w:rsidR="0043241F" w:rsidRDefault="0043241F" w:rsidP="0043241F">
      <w:pPr>
        <w:rPr>
          <w:rFonts w:ascii="돋움" w:eastAsia="돋움" w:hAnsi="돋움"/>
          <w:color w:val="000000"/>
          <w:sz w:val="14"/>
          <w:szCs w:val="14"/>
        </w:rPr>
      </w:pPr>
      <w:r>
        <w:rPr>
          <w:rStyle w:val="HTML"/>
          <w:rFonts w:hint="eastAsia"/>
          <w:color w:val="000000"/>
        </w:rPr>
        <w:lastRenderedPageBreak/>
        <w:t>07.</w:t>
      </w:r>
      <w:r>
        <w:rPr>
          <w:rStyle w:val="block"/>
          <w:rFonts w:ascii="돋움" w:eastAsia="돋움" w:hAnsi="돋움" w:hint="eastAsia"/>
          <w:color w:val="000000"/>
          <w:sz w:val="14"/>
          <w:szCs w:val="14"/>
        </w:rPr>
        <w:t> </w:t>
      </w:r>
    </w:p>
    <w:p w:rsidR="0043241F" w:rsidRDefault="0043241F" w:rsidP="0043241F">
      <w:pPr>
        <w:rPr>
          <w:rFonts w:ascii="돋움" w:eastAsia="돋움" w:hAnsi="돋움"/>
          <w:color w:val="000000"/>
          <w:sz w:val="14"/>
          <w:szCs w:val="14"/>
        </w:rPr>
      </w:pPr>
      <w:r>
        <w:rPr>
          <w:rStyle w:val="HTML"/>
          <w:rFonts w:hint="eastAsia"/>
          <w:color w:val="000000"/>
        </w:rPr>
        <w:t>08.//각 View에 layoutinflate를 이용해 Tab에 들어갈 layout을 정합니다. 이미지와 텍스트를 복합적으로 넣을 때</w:t>
      </w:r>
    </w:p>
    <w:p w:rsidR="0043241F" w:rsidRDefault="0043241F" w:rsidP="0043241F">
      <w:pPr>
        <w:rPr>
          <w:rFonts w:ascii="돋움" w:eastAsia="돋움" w:hAnsi="돋움"/>
          <w:color w:val="000000"/>
          <w:sz w:val="14"/>
          <w:szCs w:val="14"/>
        </w:rPr>
      </w:pPr>
      <w:r>
        <w:rPr>
          <w:rStyle w:val="HTML"/>
          <w:rFonts w:hint="eastAsia"/>
          <w:color w:val="000000"/>
        </w:rPr>
        <w:t>09.//편리하게 이용됩니다.</w:t>
      </w:r>
    </w:p>
    <w:p w:rsidR="0043241F" w:rsidRDefault="0043241F" w:rsidP="0043241F">
      <w:pPr>
        <w:rPr>
          <w:rFonts w:ascii="돋움" w:eastAsia="돋움" w:hAnsi="돋움"/>
          <w:color w:val="000000"/>
          <w:sz w:val="14"/>
          <w:szCs w:val="14"/>
        </w:rPr>
      </w:pPr>
      <w:r>
        <w:rPr>
          <w:rStyle w:val="HTML"/>
          <w:rFonts w:hint="eastAsia"/>
          <w:color w:val="000000"/>
        </w:rPr>
        <w:t>10.vTab1 = layout.inflate(R.layout.nav,</w:t>
      </w:r>
      <w:r>
        <w:rPr>
          <w:rStyle w:val="apple-converted-space"/>
          <w:rFonts w:ascii="굴림체" w:eastAsia="굴림체" w:hAnsi="굴림체" w:cs="굴림체" w:hint="eastAsia"/>
          <w:color w:val="000000"/>
        </w:rPr>
        <w:t> </w:t>
      </w:r>
      <w:r>
        <w:rPr>
          <w:rStyle w:val="HTML"/>
          <w:rFonts w:hint="eastAsia"/>
          <w:color w:val="000000"/>
        </w:rPr>
        <w:t>null);</w:t>
      </w:r>
    </w:p>
    <w:p w:rsidR="0043241F" w:rsidRDefault="0043241F" w:rsidP="0043241F">
      <w:pPr>
        <w:rPr>
          <w:rFonts w:ascii="돋움" w:eastAsia="돋움" w:hAnsi="돋움"/>
          <w:color w:val="000000"/>
          <w:sz w:val="14"/>
          <w:szCs w:val="14"/>
        </w:rPr>
      </w:pPr>
      <w:r>
        <w:rPr>
          <w:rStyle w:val="HTML"/>
          <w:rFonts w:hint="eastAsia"/>
          <w:color w:val="000000"/>
        </w:rPr>
        <w:t>11.vTab2 = layout.inflate(R.layout.nav,</w:t>
      </w:r>
      <w:r>
        <w:rPr>
          <w:rStyle w:val="apple-converted-space"/>
          <w:rFonts w:ascii="굴림체" w:eastAsia="굴림체" w:hAnsi="굴림체" w:cs="굴림체" w:hint="eastAsia"/>
          <w:color w:val="000000"/>
        </w:rPr>
        <w:t> </w:t>
      </w:r>
      <w:r>
        <w:rPr>
          <w:rStyle w:val="HTML"/>
          <w:rFonts w:hint="eastAsia"/>
          <w:color w:val="000000"/>
        </w:rPr>
        <w:t>null);</w:t>
      </w:r>
    </w:p>
    <w:p w:rsidR="0043241F" w:rsidRDefault="0043241F" w:rsidP="0043241F">
      <w:pPr>
        <w:rPr>
          <w:rFonts w:ascii="돋움" w:eastAsia="돋움" w:hAnsi="돋움"/>
          <w:color w:val="000000"/>
          <w:sz w:val="14"/>
          <w:szCs w:val="14"/>
        </w:rPr>
      </w:pPr>
      <w:r>
        <w:rPr>
          <w:rStyle w:val="HTML"/>
          <w:rFonts w:hint="eastAsia"/>
          <w:color w:val="000000"/>
        </w:rPr>
        <w:t>12.vTab3 = layout.inflate(R.layout.nav,</w:t>
      </w:r>
      <w:r>
        <w:rPr>
          <w:rStyle w:val="apple-converted-space"/>
          <w:rFonts w:ascii="굴림체" w:eastAsia="굴림체" w:hAnsi="굴림체" w:cs="굴림체" w:hint="eastAsia"/>
          <w:color w:val="000000"/>
        </w:rPr>
        <w:t> </w:t>
      </w:r>
      <w:r>
        <w:rPr>
          <w:rStyle w:val="HTML"/>
          <w:rFonts w:hint="eastAsia"/>
          <w:color w:val="000000"/>
        </w:rPr>
        <w:t>null);</w:t>
      </w:r>
    </w:p>
    <w:p w:rsidR="0043241F" w:rsidRDefault="0043241F" w:rsidP="0043241F">
      <w:pPr>
        <w:rPr>
          <w:rFonts w:ascii="돋움" w:eastAsia="돋움" w:hAnsi="돋움"/>
          <w:color w:val="000000"/>
          <w:sz w:val="14"/>
          <w:szCs w:val="14"/>
        </w:rPr>
      </w:pPr>
      <w:r>
        <w:rPr>
          <w:rStyle w:val="HTML"/>
          <w:rFonts w:hint="eastAsia"/>
          <w:color w:val="000000"/>
        </w:rPr>
        <w:t>13.vTab4 = layout.inflate(R.layout.nav,</w:t>
      </w:r>
      <w:r>
        <w:rPr>
          <w:rStyle w:val="apple-converted-space"/>
          <w:rFonts w:ascii="굴림체" w:eastAsia="굴림체" w:hAnsi="굴림체" w:cs="굴림체" w:hint="eastAsia"/>
          <w:color w:val="000000"/>
        </w:rPr>
        <w:t> </w:t>
      </w:r>
      <w:r>
        <w:rPr>
          <w:rStyle w:val="HTML"/>
          <w:rFonts w:hint="eastAsia"/>
          <w:color w:val="000000"/>
        </w:rPr>
        <w:t>null);</w:t>
      </w:r>
    </w:p>
    <w:p w:rsidR="0043241F" w:rsidRDefault="0043241F" w:rsidP="0043241F">
      <w:pPr>
        <w:rPr>
          <w:rFonts w:ascii="돋움" w:eastAsia="돋움" w:hAnsi="돋움"/>
          <w:color w:val="000000"/>
          <w:sz w:val="14"/>
          <w:szCs w:val="14"/>
        </w:rPr>
      </w:pPr>
      <w:r>
        <w:rPr>
          <w:rStyle w:val="HTML"/>
          <w:rFonts w:hint="eastAsia"/>
          <w:color w:val="000000"/>
        </w:rPr>
        <w:t>14.........</w:t>
      </w:r>
    </w:p>
    <w:p w:rsidR="0043241F" w:rsidRDefault="0043241F" w:rsidP="0043241F">
      <w:pPr>
        <w:rPr>
          <w:rFonts w:ascii="돋움" w:eastAsia="돋움" w:hAnsi="돋움"/>
          <w:color w:val="000000"/>
          <w:sz w:val="14"/>
          <w:szCs w:val="14"/>
        </w:rPr>
      </w:pPr>
      <w:r>
        <w:rPr>
          <w:rStyle w:val="HTML"/>
          <w:rFonts w:hint="eastAsia"/>
          <w:color w:val="000000"/>
        </w:rPr>
        <w:t>15.</w:t>
      </w:r>
      <w:r>
        <w:rPr>
          <w:rStyle w:val="block"/>
          <w:rFonts w:ascii="돋움" w:eastAsia="돋움" w:hAnsi="돋움" w:hint="eastAsia"/>
          <w:color w:val="000000"/>
          <w:sz w:val="14"/>
          <w:szCs w:val="14"/>
        </w:rPr>
        <w:t> </w:t>
      </w:r>
    </w:p>
    <w:p w:rsidR="0043241F" w:rsidRDefault="0043241F" w:rsidP="0043241F">
      <w:pPr>
        <w:rPr>
          <w:rFonts w:ascii="돋움" w:eastAsia="돋움" w:hAnsi="돋움"/>
          <w:color w:val="000000"/>
          <w:sz w:val="14"/>
          <w:szCs w:val="14"/>
        </w:rPr>
      </w:pPr>
      <w:r>
        <w:rPr>
          <w:rStyle w:val="HTML"/>
          <w:rFonts w:hint="eastAsia"/>
          <w:color w:val="000000"/>
        </w:rPr>
        <w:t>16.//이미지를 넣고 싶으시면 위의 layout에 ImageView를 선언한뒤,</w:t>
      </w:r>
    </w:p>
    <w:p w:rsidR="0043241F" w:rsidRDefault="0043241F" w:rsidP="0043241F">
      <w:pPr>
        <w:rPr>
          <w:rFonts w:ascii="돋움" w:eastAsia="돋움" w:hAnsi="돋움"/>
          <w:color w:val="000000"/>
          <w:sz w:val="14"/>
          <w:szCs w:val="14"/>
        </w:rPr>
      </w:pPr>
      <w:r>
        <w:rPr>
          <w:rStyle w:val="HTML"/>
          <w:rFonts w:hint="eastAsia"/>
          <w:color w:val="000000"/>
        </w:rPr>
        <w:t>17.//findViewById로 ImageView를 불러다 이미지를 셋팅 시킵니다.</w:t>
      </w:r>
    </w:p>
    <w:p w:rsidR="0043241F" w:rsidRDefault="0043241F" w:rsidP="0043241F">
      <w:pPr>
        <w:rPr>
          <w:rFonts w:ascii="돋움" w:eastAsia="돋움" w:hAnsi="돋움"/>
          <w:color w:val="000000"/>
          <w:sz w:val="14"/>
          <w:szCs w:val="14"/>
        </w:rPr>
      </w:pPr>
      <w:r>
        <w:rPr>
          <w:rStyle w:val="HTML"/>
          <w:rFonts w:hint="eastAsia"/>
          <w:color w:val="000000"/>
        </w:rPr>
        <w:t>18.ImageView test = (ImageView) vTab1.findViewById(R.id.testImage);</w:t>
      </w:r>
    </w:p>
    <w:p w:rsidR="0043241F" w:rsidRDefault="0043241F" w:rsidP="0043241F">
      <w:pPr>
        <w:rPr>
          <w:rFonts w:ascii="돋움" w:eastAsia="돋움" w:hAnsi="돋움"/>
          <w:color w:val="000000"/>
          <w:sz w:val="14"/>
          <w:szCs w:val="14"/>
        </w:rPr>
      </w:pPr>
      <w:r>
        <w:rPr>
          <w:rStyle w:val="HTML"/>
          <w:rFonts w:hint="eastAsia"/>
          <w:color w:val="000000"/>
        </w:rPr>
        <w:t>19.test.setBackgroundResource(R.drawable.tab_indicator1);</w:t>
      </w:r>
    </w:p>
    <w:p w:rsidR="0043241F" w:rsidRDefault="0043241F" w:rsidP="0043241F">
      <w:pPr>
        <w:rPr>
          <w:rFonts w:ascii="돋움" w:eastAsia="돋움" w:hAnsi="돋움"/>
          <w:color w:val="000000"/>
          <w:sz w:val="14"/>
          <w:szCs w:val="14"/>
        </w:rPr>
      </w:pPr>
      <w:r>
        <w:rPr>
          <w:rStyle w:val="HTML"/>
          <w:rFonts w:hint="eastAsia"/>
          <w:color w:val="000000"/>
        </w:rPr>
        <w:t>20.test = (ImageView) vTab2.findViewById(R.id.testImage);</w:t>
      </w:r>
    </w:p>
    <w:p w:rsidR="0043241F" w:rsidRDefault="0043241F" w:rsidP="0043241F">
      <w:pPr>
        <w:rPr>
          <w:rFonts w:ascii="돋움" w:eastAsia="돋움" w:hAnsi="돋움"/>
          <w:color w:val="000000"/>
          <w:sz w:val="14"/>
          <w:szCs w:val="14"/>
        </w:rPr>
      </w:pPr>
      <w:r>
        <w:rPr>
          <w:rStyle w:val="HTML"/>
          <w:rFonts w:hint="eastAsia"/>
          <w:color w:val="000000"/>
        </w:rPr>
        <w:t>21.test.setBackgroundResource(R.drawable.tab_indicator2);</w:t>
      </w:r>
    </w:p>
    <w:p w:rsidR="0043241F" w:rsidRDefault="0043241F" w:rsidP="0043241F">
      <w:pPr>
        <w:rPr>
          <w:rFonts w:ascii="돋움" w:eastAsia="돋움" w:hAnsi="돋움"/>
          <w:color w:val="000000"/>
          <w:sz w:val="14"/>
          <w:szCs w:val="14"/>
        </w:rPr>
      </w:pPr>
      <w:r>
        <w:rPr>
          <w:rStyle w:val="HTML"/>
          <w:rFonts w:hint="eastAsia"/>
          <w:color w:val="000000"/>
        </w:rPr>
        <w:t>22...........</w:t>
      </w:r>
    </w:p>
    <w:p w:rsidR="0043241F" w:rsidRDefault="0043241F" w:rsidP="0043241F">
      <w:pPr>
        <w:rPr>
          <w:rFonts w:ascii="돋움" w:eastAsia="돋움" w:hAnsi="돋움"/>
          <w:color w:val="000000"/>
          <w:sz w:val="14"/>
          <w:szCs w:val="14"/>
        </w:rPr>
      </w:pPr>
      <w:r>
        <w:rPr>
          <w:rStyle w:val="HTML"/>
          <w:rFonts w:hint="eastAsia"/>
          <w:color w:val="000000"/>
        </w:rPr>
        <w:t>23.</w:t>
      </w:r>
      <w:r>
        <w:rPr>
          <w:rStyle w:val="block"/>
          <w:rFonts w:ascii="돋움" w:eastAsia="돋움" w:hAnsi="돋움" w:hint="eastAsia"/>
          <w:color w:val="000000"/>
          <w:sz w:val="14"/>
          <w:szCs w:val="14"/>
        </w:rPr>
        <w:t> </w:t>
      </w:r>
    </w:p>
    <w:p w:rsidR="0043241F" w:rsidRDefault="0043241F" w:rsidP="0043241F">
      <w:pPr>
        <w:rPr>
          <w:rFonts w:ascii="돋움" w:eastAsia="돋움" w:hAnsi="돋움"/>
          <w:color w:val="000000"/>
          <w:sz w:val="14"/>
          <w:szCs w:val="14"/>
        </w:rPr>
      </w:pPr>
      <w:r>
        <w:rPr>
          <w:rStyle w:val="HTML"/>
          <w:rFonts w:hint="eastAsia"/>
          <w:color w:val="000000"/>
        </w:rPr>
        <w:t>24.//해당 View들을 tabHost에 add 할때 setIndicator에 넣습니다.</w:t>
      </w:r>
    </w:p>
    <w:p w:rsidR="0043241F" w:rsidRDefault="0043241F" w:rsidP="0043241F">
      <w:pPr>
        <w:rPr>
          <w:rFonts w:ascii="돋움" w:eastAsia="돋움" w:hAnsi="돋움"/>
          <w:color w:val="000000"/>
          <w:sz w:val="14"/>
          <w:szCs w:val="14"/>
        </w:rPr>
      </w:pPr>
      <w:r>
        <w:rPr>
          <w:rStyle w:val="HTML"/>
          <w:rFonts w:hint="eastAsia"/>
          <w:color w:val="000000"/>
        </w:rPr>
        <w:t>25.spec = tabHost.newTabSpec(getString(R.string.smartmatch));</w:t>
      </w:r>
    </w:p>
    <w:p w:rsidR="0043241F" w:rsidRDefault="0043241F" w:rsidP="0043241F">
      <w:pPr>
        <w:rPr>
          <w:rFonts w:ascii="돋움" w:eastAsia="돋움" w:hAnsi="돋움"/>
          <w:color w:val="000000"/>
          <w:sz w:val="14"/>
          <w:szCs w:val="14"/>
        </w:rPr>
      </w:pPr>
      <w:r>
        <w:rPr>
          <w:rStyle w:val="HTML"/>
          <w:rFonts w:hint="eastAsia"/>
          <w:color w:val="000000"/>
        </w:rPr>
        <w:t>26.spec.setContent(new</w:t>
      </w:r>
      <w:r>
        <w:rPr>
          <w:rStyle w:val="apple-converted-space"/>
          <w:rFonts w:ascii="돋움" w:eastAsia="돋움" w:hAnsi="돋움" w:hint="eastAsia"/>
          <w:color w:val="000000"/>
          <w:sz w:val="14"/>
          <w:szCs w:val="14"/>
        </w:rPr>
        <w:t> </w:t>
      </w:r>
      <w:r>
        <w:rPr>
          <w:rStyle w:val="HTML"/>
          <w:rFonts w:hint="eastAsia"/>
          <w:color w:val="000000"/>
        </w:rPr>
        <w:t>Intent(this, Smartmatch_activity.class));</w:t>
      </w:r>
    </w:p>
    <w:p w:rsidR="0043241F" w:rsidRDefault="0043241F" w:rsidP="0043241F">
      <w:pPr>
        <w:rPr>
          <w:rFonts w:ascii="돋움" w:eastAsia="돋움" w:hAnsi="돋움"/>
          <w:color w:val="000000"/>
          <w:sz w:val="14"/>
          <w:szCs w:val="14"/>
        </w:rPr>
      </w:pPr>
      <w:r>
        <w:rPr>
          <w:rStyle w:val="HTML"/>
          <w:rFonts w:hint="eastAsia"/>
          <w:color w:val="000000"/>
        </w:rPr>
        <w:t>27.spec.setIndicator(vTab1);</w:t>
      </w:r>
    </w:p>
    <w:p w:rsidR="0043241F" w:rsidRDefault="0043241F" w:rsidP="0043241F">
      <w:pPr>
        <w:rPr>
          <w:rFonts w:ascii="돋움" w:eastAsia="돋움" w:hAnsi="돋움"/>
          <w:color w:val="000000"/>
          <w:sz w:val="14"/>
          <w:szCs w:val="14"/>
        </w:rPr>
      </w:pPr>
      <w:r>
        <w:rPr>
          <w:rStyle w:val="HTML"/>
          <w:rFonts w:hint="eastAsia"/>
          <w:color w:val="000000"/>
        </w:rPr>
        <w:t>28.tabHost.addTab(spec);</w:t>
      </w:r>
    </w:p>
    <w:p w:rsidR="0043241F" w:rsidRDefault="0043241F" w:rsidP="0043241F">
      <w:pPr>
        <w:rPr>
          <w:rFonts w:ascii="돋움" w:eastAsia="돋움" w:hAnsi="돋움"/>
          <w:color w:val="000000"/>
          <w:sz w:val="14"/>
          <w:szCs w:val="14"/>
        </w:rPr>
      </w:pPr>
      <w:r>
        <w:rPr>
          <w:rFonts w:ascii="돋움" w:eastAsia="돋움" w:hAnsi="돋움" w:hint="eastAsia"/>
          <w:color w:val="000000"/>
          <w:sz w:val="14"/>
          <w:szCs w:val="14"/>
        </w:rPr>
        <w:br/>
      </w:r>
      <w:r>
        <w:rPr>
          <w:rFonts w:ascii="돋움" w:eastAsia="돋움" w:hAnsi="돋움" w:hint="eastAsia"/>
          <w:color w:val="000000"/>
          <w:sz w:val="14"/>
          <w:szCs w:val="14"/>
        </w:rPr>
        <w:br/>
        <w:t>머 고수 분들은 이미 다들 알고 계실 내용이겠지만....</w:t>
      </w:r>
      <w:r>
        <w:rPr>
          <w:rFonts w:ascii="돋움" w:eastAsia="돋움" w:hAnsi="돋움" w:hint="eastAsia"/>
          <w:color w:val="000000"/>
          <w:sz w:val="14"/>
          <w:szCs w:val="14"/>
        </w:rPr>
        <w:br/>
        <w:t>이제 막 접하신 분들은 Tab을 잘 활용하지 못하실 경우도 있을 겁니다...</w:t>
      </w:r>
      <w:r>
        <w:rPr>
          <w:rFonts w:ascii="돋움" w:eastAsia="돋움" w:hAnsi="돋움" w:hint="eastAsia"/>
          <w:color w:val="000000"/>
          <w:sz w:val="14"/>
          <w:szCs w:val="14"/>
        </w:rPr>
        <w:br/>
        <w:t>그래서 간단하게 Tab을 이용한 방법이 이런게 있다는 것을 알려드리기 위해...</w:t>
      </w:r>
      <w:r>
        <w:rPr>
          <w:rFonts w:ascii="돋움" w:eastAsia="돋움" w:hAnsi="돋움" w:hint="eastAsia"/>
          <w:color w:val="000000"/>
          <w:sz w:val="14"/>
          <w:szCs w:val="14"/>
        </w:rPr>
        <w:br/>
        <w:t>미약하나마 몇자 적어보았습니다...</w:t>
      </w:r>
      <w:r>
        <w:rPr>
          <w:rFonts w:ascii="돋움" w:eastAsia="돋움" w:hAnsi="돋움" w:hint="eastAsia"/>
          <w:color w:val="000000"/>
          <w:sz w:val="14"/>
          <w:szCs w:val="14"/>
        </w:rPr>
        <w:br/>
        <w:t>뒤의 내용이나 여러 내용과 중복일 수도 있고 아닐 수도 있습니다.</w:t>
      </w:r>
      <w:r>
        <w:rPr>
          <w:rFonts w:ascii="돋움" w:eastAsia="돋움" w:hAnsi="돋움" w:hint="eastAsia"/>
          <w:color w:val="000000"/>
          <w:sz w:val="14"/>
          <w:szCs w:val="14"/>
        </w:rPr>
        <w:br/>
        <w:t>중복이면 자삭하도록 하지요... ㅎㅎㅎㅎ </w:t>
      </w:r>
    </w:p>
    <w:p w:rsidR="0043241F" w:rsidRDefault="00153F68" w:rsidP="00A44F12">
      <w:pPr>
        <w:pStyle w:val="aa"/>
        <w:ind w:leftChars="0" w:left="720"/>
        <w:rPr>
          <w:b/>
        </w:rPr>
      </w:pPr>
      <w:hyperlink r:id="rId264" w:history="1">
        <w:r w:rsidR="0043241F">
          <w:rPr>
            <w:rStyle w:val="a4"/>
          </w:rPr>
          <w:t>http://www.androidpub.com/650765</w:t>
        </w:r>
      </w:hyperlink>
    </w:p>
    <w:p w:rsidR="0043241F" w:rsidRDefault="0043241F" w:rsidP="0043241F">
      <w:pPr>
        <w:wordWrap/>
        <w:adjustRightInd w:val="0"/>
        <w:jc w:val="left"/>
        <w:rPr>
          <w:rFonts w:ascii="Courier New" w:hAnsi="Courier New" w:cs="Courier New"/>
          <w:kern w:val="0"/>
          <w:szCs w:val="20"/>
        </w:rPr>
      </w:pPr>
      <w:r>
        <w:rPr>
          <w:rFonts w:hint="eastAsia"/>
          <w:b/>
        </w:rPr>
        <w:t>또한.</w:t>
      </w:r>
      <w:r w:rsidRPr="0043241F">
        <w:rPr>
          <w:rFonts w:ascii="Courier New" w:hAnsi="Courier New" w:cs="Courier New"/>
          <w:color w:val="000000"/>
          <w:kern w:val="0"/>
          <w:szCs w:val="20"/>
        </w:rPr>
        <w:t xml:space="preserve"> </w:t>
      </w:r>
      <w:r>
        <w:rPr>
          <w:rFonts w:ascii="Courier New" w:hAnsi="Courier New" w:cs="Courier New"/>
          <w:color w:val="000000"/>
          <w:kern w:val="0"/>
          <w:szCs w:val="20"/>
        </w:rPr>
        <w:tab/>
      </w:r>
      <w:r>
        <w:rPr>
          <w:rFonts w:ascii="Courier New" w:hAnsi="Courier New" w:cs="Courier New"/>
          <w:b/>
          <w:bCs/>
          <w:color w:val="7F0055"/>
          <w:kern w:val="0"/>
          <w:szCs w:val="20"/>
        </w:rPr>
        <w:t>public</w:t>
      </w:r>
      <w:r>
        <w:rPr>
          <w:rFonts w:ascii="Courier New" w:hAnsi="Courier New" w:cs="Courier New"/>
          <w:color w:val="000000"/>
          <w:kern w:val="0"/>
          <w:szCs w:val="20"/>
        </w:rPr>
        <w:t xml:space="preserve"> </w:t>
      </w:r>
      <w:r>
        <w:rPr>
          <w:rFonts w:ascii="Courier New" w:hAnsi="Courier New" w:cs="Courier New"/>
          <w:b/>
          <w:bCs/>
          <w:color w:val="7F0055"/>
          <w:kern w:val="0"/>
          <w:szCs w:val="20"/>
        </w:rPr>
        <w:t>void</w:t>
      </w:r>
      <w:r>
        <w:rPr>
          <w:rFonts w:ascii="Courier New" w:hAnsi="Courier New" w:cs="Courier New"/>
          <w:color w:val="000000"/>
          <w:kern w:val="0"/>
          <w:szCs w:val="20"/>
        </w:rPr>
        <w:t xml:space="preserve"> </w:t>
      </w:r>
      <w:r>
        <w:rPr>
          <w:rFonts w:ascii="Courier New" w:hAnsi="Courier New" w:cs="Courier New"/>
          <w:b/>
          <w:bCs/>
          <w:color w:val="008080"/>
          <w:kern w:val="0"/>
          <w:szCs w:val="20"/>
        </w:rPr>
        <w:t>onTabChanged</w:t>
      </w:r>
      <w:r>
        <w:rPr>
          <w:rFonts w:ascii="Courier New" w:hAnsi="Courier New" w:cs="Courier New"/>
          <w:color w:val="000000"/>
          <w:kern w:val="0"/>
          <w:szCs w:val="20"/>
        </w:rPr>
        <w:t>(</w:t>
      </w:r>
      <w:r>
        <w:rPr>
          <w:rFonts w:ascii="Courier New" w:hAnsi="Courier New" w:cs="Courier New"/>
          <w:b/>
          <w:bCs/>
          <w:color w:val="005032"/>
          <w:kern w:val="0"/>
          <w:szCs w:val="20"/>
        </w:rPr>
        <w:t>String</w:t>
      </w:r>
      <w:r>
        <w:rPr>
          <w:rFonts w:ascii="Courier New" w:hAnsi="Courier New" w:cs="Courier New"/>
          <w:color w:val="000000"/>
          <w:kern w:val="0"/>
          <w:szCs w:val="20"/>
        </w:rPr>
        <w:t xml:space="preserve"> tabId) {</w:t>
      </w:r>
    </w:p>
    <w:p w:rsidR="0043241F" w:rsidRDefault="0043241F" w:rsidP="0043241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p>
    <w:p w:rsidR="0043241F" w:rsidRDefault="0043241F" w:rsidP="0043241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for</w:t>
      </w:r>
      <w:r>
        <w:rPr>
          <w:rFonts w:ascii="Courier New" w:hAnsi="Courier New" w:cs="Courier New"/>
          <w:color w:val="000000"/>
          <w:kern w:val="0"/>
          <w:szCs w:val="20"/>
        </w:rPr>
        <w:t>(</w:t>
      </w:r>
      <w:r>
        <w:rPr>
          <w:rFonts w:ascii="Courier New" w:hAnsi="Courier New" w:cs="Courier New"/>
          <w:b/>
          <w:bCs/>
          <w:color w:val="7F0055"/>
          <w:kern w:val="0"/>
          <w:szCs w:val="20"/>
        </w:rPr>
        <w:t>int</w:t>
      </w:r>
      <w:r>
        <w:rPr>
          <w:rFonts w:ascii="Courier New" w:hAnsi="Courier New" w:cs="Courier New"/>
          <w:color w:val="000000"/>
          <w:kern w:val="0"/>
          <w:szCs w:val="20"/>
        </w:rPr>
        <w:t xml:space="preserve"> i =0;i&lt;</w:t>
      </w:r>
      <w:r>
        <w:rPr>
          <w:rFonts w:ascii="Courier New" w:hAnsi="Courier New" w:cs="Courier New"/>
          <w:color w:val="0000C0"/>
          <w:kern w:val="0"/>
          <w:szCs w:val="20"/>
        </w:rPr>
        <w:t>tabHost</w:t>
      </w:r>
      <w:r>
        <w:rPr>
          <w:rFonts w:ascii="Courier New" w:hAnsi="Courier New" w:cs="Courier New"/>
          <w:color w:val="000000"/>
          <w:kern w:val="0"/>
          <w:szCs w:val="20"/>
        </w:rPr>
        <w:t>.</w:t>
      </w:r>
      <w:r>
        <w:rPr>
          <w:rFonts w:ascii="Courier New" w:hAnsi="Courier New" w:cs="Courier New"/>
          <w:b/>
          <w:bCs/>
          <w:color w:val="008080"/>
          <w:kern w:val="0"/>
          <w:szCs w:val="20"/>
        </w:rPr>
        <w:t>getTabWidget</w:t>
      </w:r>
      <w:r>
        <w:rPr>
          <w:rFonts w:ascii="Courier New" w:hAnsi="Courier New" w:cs="Courier New"/>
          <w:color w:val="000000"/>
          <w:kern w:val="0"/>
          <w:szCs w:val="20"/>
        </w:rPr>
        <w:t>().</w:t>
      </w:r>
      <w:r>
        <w:rPr>
          <w:rFonts w:ascii="Courier New" w:hAnsi="Courier New" w:cs="Courier New"/>
          <w:b/>
          <w:bCs/>
          <w:color w:val="008080"/>
          <w:kern w:val="0"/>
          <w:szCs w:val="20"/>
        </w:rPr>
        <w:t>getChildCount</w:t>
      </w:r>
      <w:r>
        <w:rPr>
          <w:rFonts w:ascii="Courier New" w:hAnsi="Courier New" w:cs="Courier New"/>
          <w:color w:val="000000"/>
          <w:kern w:val="0"/>
          <w:szCs w:val="20"/>
        </w:rPr>
        <w:t>();i++){</w:t>
      </w:r>
    </w:p>
    <w:p w:rsidR="0043241F" w:rsidRDefault="0043241F" w:rsidP="0043241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 xml:space="preserve"> </w:t>
      </w:r>
      <w:r>
        <w:rPr>
          <w:rFonts w:ascii="Courier New" w:hAnsi="Courier New" w:cs="Courier New"/>
          <w:color w:val="0000C0"/>
          <w:kern w:val="0"/>
          <w:szCs w:val="20"/>
        </w:rPr>
        <w:t>tabHost</w:t>
      </w:r>
      <w:r>
        <w:rPr>
          <w:rFonts w:ascii="Courier New" w:hAnsi="Courier New" w:cs="Courier New"/>
          <w:color w:val="000000"/>
          <w:kern w:val="0"/>
          <w:szCs w:val="20"/>
        </w:rPr>
        <w:t>.</w:t>
      </w:r>
      <w:r>
        <w:rPr>
          <w:rFonts w:ascii="Courier New" w:hAnsi="Courier New" w:cs="Courier New"/>
          <w:b/>
          <w:bCs/>
          <w:color w:val="008080"/>
          <w:kern w:val="0"/>
          <w:szCs w:val="20"/>
        </w:rPr>
        <w:t>getTabWidget</w:t>
      </w:r>
      <w:r>
        <w:rPr>
          <w:rFonts w:ascii="Courier New" w:hAnsi="Courier New" w:cs="Courier New"/>
          <w:color w:val="000000"/>
          <w:kern w:val="0"/>
          <w:szCs w:val="20"/>
        </w:rPr>
        <w:t>().</w:t>
      </w:r>
      <w:r>
        <w:rPr>
          <w:rFonts w:ascii="Courier New" w:hAnsi="Courier New" w:cs="Courier New"/>
          <w:b/>
          <w:bCs/>
          <w:color w:val="008080"/>
          <w:kern w:val="0"/>
          <w:szCs w:val="20"/>
        </w:rPr>
        <w:t>getChildAt</w:t>
      </w:r>
      <w:r>
        <w:rPr>
          <w:rFonts w:ascii="Courier New" w:hAnsi="Courier New" w:cs="Courier New"/>
          <w:color w:val="000000"/>
          <w:kern w:val="0"/>
          <w:szCs w:val="20"/>
        </w:rPr>
        <w:t>(i).</w:t>
      </w:r>
      <w:r>
        <w:rPr>
          <w:rFonts w:ascii="Courier New" w:hAnsi="Courier New" w:cs="Courier New"/>
          <w:b/>
          <w:bCs/>
          <w:color w:val="008080"/>
          <w:kern w:val="0"/>
          <w:szCs w:val="20"/>
        </w:rPr>
        <w:t>setBackgroundResource</w:t>
      </w:r>
      <w:r>
        <w:rPr>
          <w:rFonts w:ascii="Courier New" w:hAnsi="Courier New" w:cs="Courier New"/>
          <w:color w:val="000000"/>
          <w:kern w:val="0"/>
          <w:szCs w:val="20"/>
        </w:rPr>
        <w:t>(</w:t>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drawable</w:t>
      </w:r>
      <w:r>
        <w:rPr>
          <w:rFonts w:ascii="Courier New" w:hAnsi="Courier New" w:cs="Courier New"/>
          <w:color w:val="000000"/>
          <w:kern w:val="0"/>
          <w:szCs w:val="20"/>
        </w:rPr>
        <w:t>.</w:t>
      </w:r>
      <w:r>
        <w:rPr>
          <w:rFonts w:ascii="Courier New" w:hAnsi="Courier New" w:cs="Courier New"/>
          <w:i/>
          <w:iCs/>
          <w:color w:val="0000C0"/>
          <w:kern w:val="0"/>
          <w:szCs w:val="20"/>
        </w:rPr>
        <w:t>bg_tab_nomal</w:t>
      </w:r>
      <w:r>
        <w:rPr>
          <w:rFonts w:ascii="Courier New" w:hAnsi="Courier New" w:cs="Courier New"/>
          <w:color w:val="000000"/>
          <w:kern w:val="0"/>
          <w:szCs w:val="20"/>
        </w:rPr>
        <w:t>);</w:t>
      </w:r>
    </w:p>
    <w:p w:rsidR="0043241F" w:rsidRDefault="0043241F" w:rsidP="0043241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w:t>
      </w:r>
    </w:p>
    <w:p w:rsidR="0043241F" w:rsidRDefault="0043241F" w:rsidP="0043241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C0"/>
          <w:kern w:val="0"/>
          <w:szCs w:val="20"/>
        </w:rPr>
        <w:t>tabHost</w:t>
      </w:r>
      <w:r>
        <w:rPr>
          <w:rFonts w:ascii="Courier New" w:hAnsi="Courier New" w:cs="Courier New"/>
          <w:color w:val="000000"/>
          <w:kern w:val="0"/>
          <w:szCs w:val="20"/>
        </w:rPr>
        <w:t>.</w:t>
      </w:r>
      <w:r>
        <w:rPr>
          <w:rFonts w:ascii="Courier New" w:hAnsi="Courier New" w:cs="Courier New"/>
          <w:b/>
          <w:bCs/>
          <w:color w:val="008080"/>
          <w:kern w:val="0"/>
          <w:szCs w:val="20"/>
        </w:rPr>
        <w:t>getTabWidget</w:t>
      </w:r>
      <w:r>
        <w:rPr>
          <w:rFonts w:ascii="Courier New" w:hAnsi="Courier New" w:cs="Courier New"/>
          <w:color w:val="000000"/>
          <w:kern w:val="0"/>
          <w:szCs w:val="20"/>
        </w:rPr>
        <w:t>().</w:t>
      </w:r>
      <w:r>
        <w:rPr>
          <w:rFonts w:ascii="Courier New" w:hAnsi="Courier New" w:cs="Courier New"/>
          <w:b/>
          <w:bCs/>
          <w:color w:val="008080"/>
          <w:kern w:val="0"/>
          <w:szCs w:val="20"/>
        </w:rPr>
        <w:t>getChildAt</w:t>
      </w:r>
      <w:r>
        <w:rPr>
          <w:rFonts w:ascii="Courier New" w:hAnsi="Courier New" w:cs="Courier New"/>
          <w:color w:val="000000"/>
          <w:kern w:val="0"/>
          <w:szCs w:val="20"/>
        </w:rPr>
        <w:t>(</w:t>
      </w:r>
      <w:r>
        <w:rPr>
          <w:rFonts w:ascii="Courier New" w:hAnsi="Courier New" w:cs="Courier New"/>
          <w:color w:val="0000C0"/>
          <w:kern w:val="0"/>
          <w:szCs w:val="20"/>
        </w:rPr>
        <w:t>tabHost</w:t>
      </w:r>
      <w:r>
        <w:rPr>
          <w:rFonts w:ascii="Courier New" w:hAnsi="Courier New" w:cs="Courier New"/>
          <w:color w:val="000000"/>
          <w:kern w:val="0"/>
          <w:szCs w:val="20"/>
        </w:rPr>
        <w:t>.</w:t>
      </w:r>
      <w:r>
        <w:rPr>
          <w:rFonts w:ascii="Courier New" w:hAnsi="Courier New" w:cs="Courier New"/>
          <w:b/>
          <w:bCs/>
          <w:color w:val="008080"/>
          <w:kern w:val="0"/>
          <w:szCs w:val="20"/>
        </w:rPr>
        <w:t>getCurrentTab</w:t>
      </w:r>
      <w:r>
        <w:rPr>
          <w:rFonts w:ascii="Courier New" w:hAnsi="Courier New" w:cs="Courier New"/>
          <w:color w:val="000000"/>
          <w:kern w:val="0"/>
          <w:szCs w:val="20"/>
        </w:rPr>
        <w:t>()).</w:t>
      </w:r>
      <w:r>
        <w:rPr>
          <w:rFonts w:ascii="Courier New" w:hAnsi="Courier New" w:cs="Courier New"/>
          <w:b/>
          <w:bCs/>
          <w:color w:val="008080"/>
          <w:kern w:val="0"/>
          <w:szCs w:val="20"/>
        </w:rPr>
        <w:t>setBackgroundResource</w:t>
      </w:r>
      <w:r>
        <w:rPr>
          <w:rFonts w:ascii="Courier New" w:hAnsi="Courier New" w:cs="Courier New"/>
          <w:color w:val="000000"/>
          <w:kern w:val="0"/>
          <w:szCs w:val="20"/>
        </w:rPr>
        <w:t>(</w:t>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drawable</w:t>
      </w:r>
      <w:r>
        <w:rPr>
          <w:rFonts w:ascii="Courier New" w:hAnsi="Courier New" w:cs="Courier New"/>
          <w:color w:val="000000"/>
          <w:kern w:val="0"/>
          <w:szCs w:val="20"/>
        </w:rPr>
        <w:t>.</w:t>
      </w:r>
      <w:r>
        <w:rPr>
          <w:rFonts w:ascii="Courier New" w:hAnsi="Courier New" w:cs="Courier New"/>
          <w:i/>
          <w:iCs/>
          <w:color w:val="0000C0"/>
          <w:kern w:val="0"/>
          <w:szCs w:val="20"/>
        </w:rPr>
        <w:t>bg_tab_on</w:t>
      </w:r>
      <w:r>
        <w:rPr>
          <w:rFonts w:ascii="Courier New" w:hAnsi="Courier New" w:cs="Courier New"/>
          <w:color w:val="000000"/>
          <w:kern w:val="0"/>
          <w:szCs w:val="20"/>
        </w:rPr>
        <w:t>);</w:t>
      </w:r>
    </w:p>
    <w:p w:rsidR="0043241F" w:rsidRDefault="0043241F" w:rsidP="0043241F">
      <w:pPr>
        <w:pStyle w:val="aa"/>
        <w:ind w:leftChars="0" w:left="720"/>
        <w:rPr>
          <w:rFonts w:ascii="Courier New" w:hAnsi="Courier New" w:cs="Courier New"/>
          <w:color w:val="000000"/>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p>
    <w:p w:rsidR="006722A5" w:rsidRDefault="0043241F" w:rsidP="0043241F">
      <w:pPr>
        <w:pStyle w:val="aa"/>
        <w:ind w:leftChars="0" w:left="720"/>
      </w:pPr>
      <w:r>
        <w:rPr>
          <w:rFonts w:ascii="Courier New" w:hAnsi="Courier New" w:cs="Courier New" w:hint="eastAsia"/>
          <w:color w:val="000000"/>
          <w:kern w:val="0"/>
          <w:szCs w:val="20"/>
        </w:rPr>
        <w:t>가능</w:t>
      </w:r>
      <w:hyperlink r:id="rId265" w:history="1">
        <w:r>
          <w:rPr>
            <w:rStyle w:val="a4"/>
          </w:rPr>
          <w:t>http://www.androidpeople.com/android-tabhost-tutorial-part-2/</w:t>
        </w:r>
      </w:hyperlink>
    </w:p>
    <w:p w:rsidR="006722A5" w:rsidRDefault="006722A5">
      <w:pPr>
        <w:widowControl/>
        <w:wordWrap/>
        <w:autoSpaceDE/>
        <w:autoSpaceDN/>
        <w:jc w:val="left"/>
      </w:pPr>
      <w:r>
        <w:br w:type="page"/>
      </w:r>
    </w:p>
    <w:p w:rsidR="0043241F" w:rsidRDefault="006722A5" w:rsidP="0043241F">
      <w:pPr>
        <w:pStyle w:val="aa"/>
        <w:ind w:leftChars="0" w:left="720"/>
        <w:rPr>
          <w:b/>
        </w:rPr>
      </w:pPr>
      <w:r>
        <w:rPr>
          <w:rFonts w:hint="eastAsia"/>
          <w:b/>
        </w:rPr>
        <w:lastRenderedPageBreak/>
        <w:t>listView  구분 경계선없에기  리스트뷰</w:t>
      </w:r>
    </w:p>
    <w:p w:rsidR="006722A5" w:rsidRDefault="00153F68" w:rsidP="006722A5">
      <w:pPr>
        <w:pStyle w:val="1"/>
        <w:rPr>
          <w:rFonts w:ascii="Arial" w:hAnsi="Arial" w:cs="Arial"/>
          <w:color w:val="000000"/>
          <w:sz w:val="60"/>
          <w:szCs w:val="60"/>
        </w:rPr>
      </w:pPr>
      <w:hyperlink r:id="rId266" w:tooltip="Permanent Link to Android: ListView Divider" w:history="1">
        <w:r w:rsidR="006722A5">
          <w:rPr>
            <w:rStyle w:val="a4"/>
            <w:rFonts w:ascii="Arial" w:hAnsi="Arial" w:cs="Arial"/>
            <w:b/>
            <w:bCs/>
            <w:color w:val="086F9E"/>
            <w:sz w:val="60"/>
            <w:szCs w:val="60"/>
            <w:u w:val="none"/>
          </w:rPr>
          <w:t>Android: ListView Divider</w:t>
        </w:r>
      </w:hyperlink>
    </w:p>
    <w:p w:rsidR="006722A5" w:rsidRDefault="006722A5" w:rsidP="006722A5">
      <w:pPr>
        <w:rPr>
          <w:rFonts w:ascii="Arial" w:hAnsi="Arial" w:cs="Arial"/>
          <w:caps/>
          <w:color w:val="848484"/>
          <w:sz w:val="14"/>
          <w:szCs w:val="14"/>
        </w:rPr>
      </w:pPr>
      <w:r>
        <w:rPr>
          <w:rFonts w:ascii="Arial" w:hAnsi="Arial" w:cs="Arial"/>
          <w:caps/>
          <w:color w:val="848484"/>
          <w:sz w:val="14"/>
          <w:szCs w:val="14"/>
        </w:rPr>
        <w:t xml:space="preserve">26 FEBRUARY 2010 </w:t>
      </w:r>
      <w:hyperlink r:id="rId267" w:history="1">
        <w:r>
          <w:rPr>
            <w:rStyle w:val="a4"/>
            <w:rFonts w:ascii="Arial" w:hAnsi="Arial" w:cs="Arial"/>
            <w:caps/>
            <w:color w:val="086F9E"/>
            <w:sz w:val="14"/>
            <w:szCs w:val="14"/>
            <w:u w:val="none"/>
          </w:rPr>
          <w:t>ANDROID</w:t>
        </w:r>
      </w:hyperlink>
      <w:r>
        <w:rPr>
          <w:rFonts w:ascii="Arial" w:hAnsi="Arial" w:cs="Arial"/>
          <w:caps/>
          <w:color w:val="848484"/>
          <w:sz w:val="14"/>
          <w:szCs w:val="14"/>
        </w:rPr>
        <w:t>,</w:t>
      </w:r>
      <w:r>
        <w:rPr>
          <w:rStyle w:val="apple-converted-space"/>
          <w:rFonts w:ascii="Arial" w:hAnsi="Arial" w:cs="Arial"/>
          <w:caps/>
          <w:color w:val="848484"/>
          <w:sz w:val="14"/>
          <w:szCs w:val="14"/>
        </w:rPr>
        <w:t> </w:t>
      </w:r>
      <w:hyperlink r:id="rId268" w:history="1">
        <w:r>
          <w:rPr>
            <w:rStyle w:val="a4"/>
            <w:rFonts w:ascii="Arial" w:hAnsi="Arial" w:cs="Arial"/>
            <w:caps/>
            <w:color w:val="086F9E"/>
            <w:sz w:val="14"/>
            <w:szCs w:val="14"/>
            <w:u w:val="none"/>
          </w:rPr>
          <w:t>CODESNIPPET</w:t>
        </w:r>
      </w:hyperlink>
      <w:r>
        <w:rPr>
          <w:rFonts w:ascii="Arial" w:hAnsi="Arial" w:cs="Arial"/>
          <w:caps/>
          <w:color w:val="848484"/>
          <w:sz w:val="14"/>
          <w:szCs w:val="14"/>
        </w:rPr>
        <w:t>,</w:t>
      </w:r>
      <w:r>
        <w:rPr>
          <w:rStyle w:val="apple-converted-space"/>
          <w:rFonts w:ascii="Arial" w:hAnsi="Arial" w:cs="Arial"/>
          <w:caps/>
          <w:color w:val="848484"/>
          <w:sz w:val="14"/>
          <w:szCs w:val="14"/>
        </w:rPr>
        <w:t> </w:t>
      </w:r>
      <w:hyperlink r:id="rId269" w:history="1">
        <w:r>
          <w:rPr>
            <w:rStyle w:val="a4"/>
            <w:rFonts w:ascii="Arial" w:hAnsi="Arial" w:cs="Arial"/>
            <w:caps/>
            <w:color w:val="086F9E"/>
            <w:sz w:val="14"/>
            <w:szCs w:val="14"/>
            <w:u w:val="none"/>
          </w:rPr>
          <w:t>RANT</w:t>
        </w:r>
      </w:hyperlink>
      <w:r>
        <w:rPr>
          <w:rFonts w:ascii="Arial" w:hAnsi="Arial" w:cs="Arial"/>
          <w:caps/>
          <w:color w:val="848484"/>
          <w:sz w:val="14"/>
          <w:szCs w:val="14"/>
        </w:rPr>
        <w:t>  </w:t>
      </w:r>
      <w:r>
        <w:rPr>
          <w:rStyle w:val="apple-converted-space"/>
          <w:rFonts w:ascii="Arial" w:hAnsi="Arial" w:cs="Arial"/>
          <w:caps/>
          <w:color w:val="848484"/>
          <w:sz w:val="14"/>
          <w:szCs w:val="14"/>
        </w:rPr>
        <w:t> </w:t>
      </w:r>
      <w:hyperlink r:id="rId270" w:anchor="comments" w:tooltip="Comment on Android: ListView Divider" w:history="1">
        <w:r>
          <w:rPr>
            <w:rStyle w:val="a4"/>
            <w:rFonts w:ascii="Arial" w:hAnsi="Arial" w:cs="Arial"/>
            <w:caps/>
            <w:color w:val="086F9E"/>
            <w:sz w:val="14"/>
            <w:szCs w:val="14"/>
            <w:u w:val="none"/>
          </w:rPr>
          <w:t>1 COMMENT</w:t>
        </w:r>
      </w:hyperlink>
    </w:p>
    <w:p w:rsidR="006722A5" w:rsidRDefault="006722A5" w:rsidP="006722A5">
      <w:pPr>
        <w:pStyle w:val="a3"/>
        <w:rPr>
          <w:rFonts w:ascii="Arial" w:hAnsi="Arial" w:cs="Arial"/>
          <w:color w:val="000000"/>
          <w:sz w:val="15"/>
          <w:szCs w:val="15"/>
        </w:rPr>
      </w:pPr>
      <w:r>
        <w:rPr>
          <w:rStyle w:val="a8"/>
          <w:rFonts w:ascii="Arial" w:hAnsi="Arial" w:cs="Arial"/>
          <w:color w:val="000000"/>
          <w:sz w:val="15"/>
          <w:szCs w:val="15"/>
        </w:rPr>
        <w:t>Disclaimer: I’m new to Android, I could be doing this all wrong. If I am, please comment and correct me.</w:t>
      </w:r>
    </w:p>
    <w:p w:rsidR="006722A5" w:rsidRDefault="006722A5" w:rsidP="006722A5">
      <w:pPr>
        <w:pStyle w:val="a3"/>
        <w:rPr>
          <w:rFonts w:ascii="Arial" w:hAnsi="Arial" w:cs="Arial"/>
          <w:color w:val="000000"/>
          <w:sz w:val="15"/>
          <w:szCs w:val="15"/>
        </w:rPr>
      </w:pPr>
      <w:r>
        <w:rPr>
          <w:rFonts w:ascii="Arial" w:hAnsi="Arial" w:cs="Arial"/>
          <w:color w:val="000000"/>
          <w:sz w:val="15"/>
          <w:szCs w:val="15"/>
        </w:rPr>
        <w:t>Programming for Android is an interesting experience, coming from a .NET/C# background. I’ve done plenty of Java before in Uni and disliked it, but that was</w:t>
      </w:r>
      <w:r>
        <w:rPr>
          <w:rStyle w:val="apple-converted-space"/>
          <w:rFonts w:ascii="Arial" w:hAnsi="Arial" w:cs="Arial"/>
          <w:color w:val="000000"/>
          <w:sz w:val="15"/>
          <w:szCs w:val="15"/>
        </w:rPr>
        <w:t> </w:t>
      </w:r>
      <w:r>
        <w:rPr>
          <w:rStyle w:val="a9"/>
          <w:rFonts w:ascii="Arial" w:hAnsi="Arial" w:cs="Arial"/>
          <w:color w:val="000000"/>
          <w:sz w:val="15"/>
          <w:szCs w:val="15"/>
        </w:rPr>
        <w:t>before</w:t>
      </w:r>
      <w:r>
        <w:rPr>
          <w:rStyle w:val="apple-converted-space"/>
          <w:rFonts w:ascii="Arial" w:hAnsi="Arial" w:cs="Arial"/>
          <w:color w:val="000000"/>
          <w:sz w:val="15"/>
          <w:szCs w:val="15"/>
        </w:rPr>
        <w:t> </w:t>
      </w:r>
      <w:r>
        <w:rPr>
          <w:rFonts w:ascii="Arial" w:hAnsi="Arial" w:cs="Arial"/>
          <w:color w:val="000000"/>
          <w:sz w:val="15"/>
          <w:szCs w:val="15"/>
        </w:rPr>
        <w:t>I started playing with WPF.</w:t>
      </w:r>
    </w:p>
    <w:p w:rsidR="006722A5" w:rsidRDefault="006722A5" w:rsidP="006722A5">
      <w:pPr>
        <w:pStyle w:val="a3"/>
        <w:rPr>
          <w:rFonts w:ascii="Arial" w:hAnsi="Arial" w:cs="Arial"/>
          <w:color w:val="000000"/>
          <w:sz w:val="15"/>
          <w:szCs w:val="15"/>
        </w:rPr>
      </w:pPr>
      <w:r>
        <w:rPr>
          <w:rFonts w:ascii="Arial" w:hAnsi="Arial" w:cs="Arial"/>
          <w:color w:val="000000"/>
          <w:sz w:val="15"/>
          <w:szCs w:val="15"/>
        </w:rPr>
        <w:t>Like WPF, Android’s UI is created using XML based documents, but unlike WPF, there aren’t any nice WYSIWYG builders. And most of the time it seems you need a combination of code behind and XML to get what you want for the UI, which can get a bit frustrating.</w:t>
      </w:r>
    </w:p>
    <w:p w:rsidR="006722A5" w:rsidRDefault="006722A5" w:rsidP="006722A5">
      <w:pPr>
        <w:pStyle w:val="a3"/>
        <w:rPr>
          <w:rFonts w:ascii="Arial" w:hAnsi="Arial" w:cs="Arial"/>
          <w:color w:val="000000"/>
          <w:sz w:val="15"/>
          <w:szCs w:val="15"/>
        </w:rPr>
      </w:pPr>
      <w:r>
        <w:rPr>
          <w:rFonts w:ascii="Arial" w:hAnsi="Arial" w:cs="Arial"/>
          <w:noProof/>
          <w:color w:val="000000"/>
          <w:sz w:val="15"/>
          <w:szCs w:val="15"/>
        </w:rPr>
        <w:drawing>
          <wp:inline distT="0" distB="0" distL="0" distR="0">
            <wp:extent cx="3057525" cy="2720975"/>
            <wp:effectExtent l="19050" t="0" r="9525" b="0"/>
            <wp:docPr id="104" name="그림 13" descr="device_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vice_border"/>
                    <pic:cNvPicPr>
                      <a:picLocks noChangeAspect="1" noChangeArrowheads="1"/>
                    </pic:cNvPicPr>
                  </pic:nvPicPr>
                  <pic:blipFill>
                    <a:blip r:embed="rId271"/>
                    <a:srcRect/>
                    <a:stretch>
                      <a:fillRect/>
                    </a:stretch>
                  </pic:blipFill>
                  <pic:spPr bwMode="auto">
                    <a:xfrm>
                      <a:off x="0" y="0"/>
                      <a:ext cx="3057525" cy="2720975"/>
                    </a:xfrm>
                    <a:prstGeom prst="rect">
                      <a:avLst/>
                    </a:prstGeom>
                    <a:noFill/>
                    <a:ln w="9525">
                      <a:noFill/>
                      <a:miter lim="800000"/>
                      <a:headEnd/>
                      <a:tailEnd/>
                    </a:ln>
                  </pic:spPr>
                </pic:pic>
              </a:graphicData>
            </a:graphic>
          </wp:inline>
        </w:drawing>
      </w:r>
    </w:p>
    <w:p w:rsidR="006722A5" w:rsidRDefault="006722A5" w:rsidP="006722A5">
      <w:pPr>
        <w:pStyle w:val="a3"/>
        <w:rPr>
          <w:rFonts w:ascii="Arial" w:hAnsi="Arial" w:cs="Arial"/>
          <w:color w:val="000000"/>
          <w:sz w:val="15"/>
          <w:szCs w:val="15"/>
        </w:rPr>
      </w:pPr>
      <w:r>
        <w:rPr>
          <w:rFonts w:ascii="Arial" w:hAnsi="Arial" w:cs="Arial"/>
          <w:color w:val="000000"/>
          <w:sz w:val="15"/>
          <w:szCs w:val="15"/>
        </w:rPr>
        <w:t>The divider between the items in this particular app is more annoying than it is useful, so I wanted to get rid of it. I was initially looking for</w:t>
      </w:r>
      <w:r>
        <w:rPr>
          <w:rStyle w:val="apple-converted-space"/>
          <w:rFonts w:ascii="Arial" w:hAnsi="Arial" w:cs="Arial"/>
          <w:color w:val="000000"/>
          <w:sz w:val="15"/>
          <w:szCs w:val="15"/>
        </w:rPr>
        <w:t> </w:t>
      </w:r>
      <w:r>
        <w:rPr>
          <w:rStyle w:val="a9"/>
          <w:rFonts w:ascii="Arial" w:hAnsi="Arial" w:cs="Arial"/>
          <w:color w:val="000000"/>
          <w:sz w:val="15"/>
          <w:szCs w:val="15"/>
        </w:rPr>
        <w:t>separator</w:t>
      </w:r>
      <w:r>
        <w:rPr>
          <w:rStyle w:val="apple-converted-space"/>
          <w:rFonts w:ascii="Arial" w:hAnsi="Arial" w:cs="Arial"/>
          <w:i/>
          <w:iCs/>
          <w:color w:val="000000"/>
          <w:sz w:val="15"/>
          <w:szCs w:val="15"/>
        </w:rPr>
        <w:t> </w:t>
      </w:r>
      <w:r>
        <w:rPr>
          <w:rFonts w:ascii="Arial" w:hAnsi="Arial" w:cs="Arial"/>
          <w:color w:val="000000"/>
          <w:sz w:val="15"/>
          <w:szCs w:val="15"/>
        </w:rPr>
        <w:t>or</w:t>
      </w:r>
      <w:r>
        <w:rPr>
          <w:rStyle w:val="apple-converted-space"/>
          <w:rFonts w:ascii="Arial" w:hAnsi="Arial" w:cs="Arial"/>
          <w:color w:val="000000"/>
          <w:sz w:val="15"/>
          <w:szCs w:val="15"/>
        </w:rPr>
        <w:t> </w:t>
      </w:r>
      <w:r>
        <w:rPr>
          <w:rStyle w:val="a9"/>
          <w:rFonts w:ascii="Arial" w:hAnsi="Arial" w:cs="Arial"/>
          <w:color w:val="000000"/>
          <w:sz w:val="15"/>
          <w:szCs w:val="15"/>
        </w:rPr>
        <w:t>border,</w:t>
      </w:r>
      <w:r>
        <w:rPr>
          <w:rStyle w:val="apple-converted-space"/>
          <w:rFonts w:ascii="Arial" w:hAnsi="Arial" w:cs="Arial"/>
          <w:i/>
          <w:iCs/>
          <w:color w:val="000000"/>
          <w:sz w:val="15"/>
          <w:szCs w:val="15"/>
        </w:rPr>
        <w:t> </w:t>
      </w:r>
      <w:r>
        <w:rPr>
          <w:rFonts w:ascii="Arial" w:hAnsi="Arial" w:cs="Arial"/>
          <w:color w:val="000000"/>
          <w:sz w:val="15"/>
          <w:szCs w:val="15"/>
        </w:rPr>
        <w:t>but the name is</w:t>
      </w:r>
      <w:r>
        <w:rPr>
          <w:rStyle w:val="apple-converted-space"/>
          <w:rFonts w:ascii="Arial" w:hAnsi="Arial" w:cs="Arial"/>
          <w:color w:val="000000"/>
          <w:sz w:val="15"/>
          <w:szCs w:val="15"/>
        </w:rPr>
        <w:t> </w:t>
      </w:r>
      <w:r>
        <w:rPr>
          <w:rStyle w:val="a9"/>
          <w:rFonts w:ascii="Arial" w:hAnsi="Arial" w:cs="Arial"/>
          <w:color w:val="000000"/>
          <w:sz w:val="15"/>
          <w:szCs w:val="15"/>
        </w:rPr>
        <w:t>divider</w:t>
      </w:r>
      <w:r>
        <w:rPr>
          <w:rFonts w:ascii="Arial" w:hAnsi="Arial" w:cs="Arial"/>
          <w:color w:val="000000"/>
          <w:sz w:val="15"/>
          <w:szCs w:val="15"/>
        </w:rPr>
        <w:t>, and it has two properties</w:t>
      </w:r>
      <w:r>
        <w:rPr>
          <w:rStyle w:val="a9"/>
          <w:rFonts w:ascii="Arial" w:hAnsi="Arial" w:cs="Arial"/>
          <w:color w:val="000000"/>
          <w:sz w:val="15"/>
          <w:szCs w:val="15"/>
        </w:rPr>
        <w:t>.</w:t>
      </w:r>
      <w:r>
        <w:rPr>
          <w:rFonts w:ascii="Arial" w:hAnsi="Arial" w:cs="Arial"/>
          <w:color w:val="000000"/>
          <w:sz w:val="15"/>
          <w:szCs w:val="15"/>
        </w:rPr>
        <w:t>To set the divider between the ListItems to "nothing", you have two options. The first is in Java,</w:t>
      </w:r>
    </w:p>
    <w:p w:rsidR="006722A5" w:rsidRDefault="006722A5" w:rsidP="006722A5">
      <w:pPr>
        <w:pStyle w:val="HTML0"/>
        <w:rPr>
          <w:rFonts w:ascii="Consolas" w:hAnsi="Consolas"/>
          <w:color w:val="000000"/>
        </w:rPr>
      </w:pPr>
      <w:r>
        <w:rPr>
          <w:rFonts w:ascii="Consolas" w:hAnsi="Consolas"/>
          <w:color w:val="000000"/>
        </w:rPr>
        <w:t>ListView x = (ListView)findViewById(R.id.ListView01);</w:t>
      </w:r>
    </w:p>
    <w:p w:rsidR="006722A5" w:rsidRDefault="006722A5" w:rsidP="006722A5">
      <w:pPr>
        <w:pStyle w:val="HTML0"/>
        <w:rPr>
          <w:rFonts w:ascii="Consolas" w:hAnsi="Consolas"/>
          <w:color w:val="000000"/>
        </w:rPr>
      </w:pPr>
      <w:r>
        <w:rPr>
          <w:rFonts w:ascii="Consolas" w:hAnsi="Consolas"/>
          <w:color w:val="000000"/>
        </w:rPr>
        <w:t>x.setDivider(</w:t>
      </w:r>
      <w:r>
        <w:rPr>
          <w:rStyle w:val="kwrd"/>
          <w:rFonts w:ascii="Consolas" w:hAnsi="Consolas"/>
          <w:color w:val="0000FF"/>
        </w:rPr>
        <w:t>null</w:t>
      </w:r>
      <w:r>
        <w:rPr>
          <w:rFonts w:ascii="Consolas" w:hAnsi="Consolas"/>
          <w:color w:val="000000"/>
        </w:rPr>
        <w:t>);</w:t>
      </w:r>
    </w:p>
    <w:p w:rsidR="006722A5" w:rsidRDefault="006722A5" w:rsidP="006722A5">
      <w:pPr>
        <w:pStyle w:val="HTML0"/>
        <w:rPr>
          <w:rFonts w:ascii="Consolas" w:hAnsi="Consolas"/>
          <w:color w:val="000000"/>
        </w:rPr>
      </w:pPr>
      <w:r>
        <w:rPr>
          <w:rFonts w:ascii="Consolas" w:hAnsi="Consolas"/>
          <w:color w:val="000000"/>
        </w:rPr>
        <w:t>x.setDividerHeight(0);</w:t>
      </w:r>
    </w:p>
    <w:p w:rsidR="006722A5" w:rsidRDefault="006722A5" w:rsidP="006722A5">
      <w:pPr>
        <w:pStyle w:val="a3"/>
        <w:rPr>
          <w:rFonts w:ascii="Arial" w:hAnsi="Arial" w:cs="Arial"/>
          <w:color w:val="000000"/>
          <w:sz w:val="15"/>
          <w:szCs w:val="15"/>
        </w:rPr>
      </w:pPr>
      <w:r>
        <w:rPr>
          <w:rFonts w:ascii="Arial" w:hAnsi="Arial" w:cs="Arial"/>
          <w:color w:val="000000"/>
          <w:sz w:val="15"/>
          <w:szCs w:val="15"/>
        </w:rPr>
        <w:t>The alternative is to set it in XML, but in this case its more of a hack than the above of turning it ‘off’.</w:t>
      </w:r>
    </w:p>
    <w:p w:rsidR="006722A5" w:rsidRDefault="006722A5" w:rsidP="006722A5">
      <w:pPr>
        <w:pStyle w:val="HTML0"/>
        <w:rPr>
          <w:rFonts w:ascii="Consolas" w:hAnsi="Consolas"/>
          <w:color w:val="000000"/>
        </w:rPr>
      </w:pPr>
      <w:r>
        <w:rPr>
          <w:rStyle w:val="kwrd"/>
          <w:rFonts w:ascii="Consolas" w:hAnsi="Consolas"/>
          <w:color w:val="0000FF"/>
        </w:rPr>
        <w:t>&lt;</w:t>
      </w:r>
      <w:r>
        <w:rPr>
          <w:rStyle w:val="html1"/>
          <w:rFonts w:ascii="Consolas" w:hAnsi="Consolas"/>
          <w:color w:val="800000"/>
        </w:rPr>
        <w:t>ListView</w:t>
      </w:r>
    </w:p>
    <w:p w:rsidR="006722A5" w:rsidRDefault="006722A5" w:rsidP="006722A5">
      <w:pPr>
        <w:pStyle w:val="HTML0"/>
        <w:rPr>
          <w:rFonts w:ascii="Consolas" w:hAnsi="Consolas"/>
          <w:color w:val="000000"/>
        </w:rPr>
      </w:pPr>
      <w:r>
        <w:rPr>
          <w:rStyle w:val="attr"/>
          <w:rFonts w:ascii="Consolas" w:hAnsi="Consolas"/>
          <w:color w:val="FF0000"/>
        </w:rPr>
        <w:t>android:id</w:t>
      </w:r>
      <w:r>
        <w:rPr>
          <w:rStyle w:val="kwrd"/>
          <w:rFonts w:ascii="Consolas" w:hAnsi="Consolas"/>
          <w:color w:val="0000FF"/>
        </w:rPr>
        <w:t>="@+id/ListView01"</w:t>
      </w:r>
    </w:p>
    <w:p w:rsidR="006722A5" w:rsidRDefault="006722A5" w:rsidP="006722A5">
      <w:pPr>
        <w:pStyle w:val="HTML0"/>
        <w:rPr>
          <w:rFonts w:ascii="Consolas" w:hAnsi="Consolas"/>
          <w:color w:val="000000"/>
        </w:rPr>
      </w:pPr>
      <w:r>
        <w:rPr>
          <w:rStyle w:val="attr"/>
          <w:rFonts w:ascii="Consolas" w:hAnsi="Consolas"/>
          <w:color w:val="FF0000"/>
        </w:rPr>
        <w:t>android:background</w:t>
      </w:r>
      <w:r>
        <w:rPr>
          <w:rStyle w:val="kwrd"/>
          <w:rFonts w:ascii="Consolas" w:hAnsi="Consolas"/>
          <w:color w:val="0000FF"/>
        </w:rPr>
        <w:t>="#ffffff"</w:t>
      </w:r>
    </w:p>
    <w:p w:rsidR="006722A5" w:rsidRDefault="006722A5" w:rsidP="006722A5">
      <w:pPr>
        <w:pStyle w:val="HTML0"/>
        <w:rPr>
          <w:rFonts w:ascii="Consolas" w:hAnsi="Consolas"/>
          <w:color w:val="000000"/>
        </w:rPr>
      </w:pPr>
      <w:r>
        <w:rPr>
          <w:rStyle w:val="attr"/>
          <w:rFonts w:ascii="Consolas" w:hAnsi="Consolas"/>
          <w:color w:val="FF0000"/>
        </w:rPr>
        <w:t>android:dividerHeight</w:t>
      </w:r>
      <w:r>
        <w:rPr>
          <w:rStyle w:val="kwrd"/>
          <w:rFonts w:ascii="Consolas" w:hAnsi="Consolas"/>
          <w:color w:val="0000FF"/>
        </w:rPr>
        <w:t>="0px"</w:t>
      </w:r>
    </w:p>
    <w:p w:rsidR="006722A5" w:rsidRDefault="006722A5" w:rsidP="006722A5">
      <w:pPr>
        <w:pStyle w:val="HTML0"/>
        <w:rPr>
          <w:rFonts w:ascii="Consolas" w:hAnsi="Consolas"/>
          <w:color w:val="000000"/>
        </w:rPr>
      </w:pPr>
      <w:r>
        <w:rPr>
          <w:rStyle w:val="attr"/>
          <w:rFonts w:ascii="Consolas" w:hAnsi="Consolas"/>
          <w:color w:val="FF0000"/>
        </w:rPr>
        <w:t>android:divider</w:t>
      </w:r>
      <w:r>
        <w:rPr>
          <w:rStyle w:val="kwrd"/>
          <w:rFonts w:ascii="Consolas" w:hAnsi="Consolas"/>
          <w:color w:val="0000FF"/>
        </w:rPr>
        <w:t>="#ffffff"</w:t>
      </w:r>
      <w:r>
        <w:rPr>
          <w:rFonts w:ascii="Consolas" w:hAnsi="Consolas"/>
          <w:color w:val="000000"/>
        </w:rPr>
        <w:t xml:space="preserve"> </w:t>
      </w:r>
      <w:r>
        <w:rPr>
          <w:rStyle w:val="kwrd"/>
          <w:rFonts w:ascii="Consolas" w:hAnsi="Consolas"/>
          <w:color w:val="0000FF"/>
        </w:rPr>
        <w:t>/&gt;</w:t>
      </w:r>
    </w:p>
    <w:p w:rsidR="006722A5" w:rsidRDefault="006722A5" w:rsidP="006722A5">
      <w:pPr>
        <w:pStyle w:val="a3"/>
        <w:rPr>
          <w:rFonts w:ascii="Arial" w:hAnsi="Arial" w:cs="Arial"/>
          <w:color w:val="000000"/>
          <w:sz w:val="15"/>
          <w:szCs w:val="15"/>
        </w:rPr>
      </w:pPr>
      <w:r>
        <w:rPr>
          <w:rStyle w:val="kwrd"/>
          <w:rFonts w:ascii="Arial" w:hAnsi="Arial" w:cs="Arial"/>
          <w:color w:val="000000"/>
          <w:sz w:val="15"/>
          <w:szCs w:val="15"/>
        </w:rPr>
        <w:t>Even though the dividerHeight is set to 0 (0px, 0dp, whatever, the results were the same), a black line was still visible. The best solution is to set the colour (the divider value) to the same as your background. Using a gradient or image as the background? Set it in the code behind.</w:t>
      </w:r>
    </w:p>
    <w:p w:rsidR="006722A5" w:rsidRDefault="006722A5" w:rsidP="006722A5">
      <w:pPr>
        <w:pStyle w:val="a3"/>
        <w:rPr>
          <w:rFonts w:ascii="Arial" w:hAnsi="Arial" w:cs="Arial"/>
          <w:color w:val="000000"/>
          <w:sz w:val="15"/>
          <w:szCs w:val="15"/>
        </w:rPr>
      </w:pPr>
      <w:r>
        <w:rPr>
          <w:rFonts w:ascii="Arial" w:hAnsi="Arial" w:cs="Arial"/>
          <w:noProof/>
          <w:color w:val="086F9E"/>
          <w:sz w:val="15"/>
          <w:szCs w:val="15"/>
        </w:rPr>
        <w:lastRenderedPageBreak/>
        <w:drawing>
          <wp:inline distT="0" distB="0" distL="0" distR="0">
            <wp:extent cx="3284220" cy="2531110"/>
            <wp:effectExtent l="19050" t="0" r="0" b="0"/>
            <wp:docPr id="103" name="그림 14" descr="device_noborder">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vice_noborder">
                      <a:hlinkClick r:id="rId272"/>
                    </pic:cNvPr>
                    <pic:cNvPicPr>
                      <a:picLocks noChangeAspect="1" noChangeArrowheads="1"/>
                    </pic:cNvPicPr>
                  </pic:nvPicPr>
                  <pic:blipFill>
                    <a:blip r:embed="rId273"/>
                    <a:srcRect/>
                    <a:stretch>
                      <a:fillRect/>
                    </a:stretch>
                  </pic:blipFill>
                  <pic:spPr bwMode="auto">
                    <a:xfrm>
                      <a:off x="0" y="0"/>
                      <a:ext cx="3284220" cy="2531110"/>
                    </a:xfrm>
                    <a:prstGeom prst="rect">
                      <a:avLst/>
                    </a:prstGeom>
                    <a:noFill/>
                    <a:ln w="9525">
                      <a:noFill/>
                      <a:miter lim="800000"/>
                      <a:headEnd/>
                      <a:tailEnd/>
                    </a:ln>
                  </pic:spPr>
                </pic:pic>
              </a:graphicData>
            </a:graphic>
          </wp:inline>
        </w:drawing>
      </w:r>
    </w:p>
    <w:p w:rsidR="006722A5" w:rsidRDefault="006722A5" w:rsidP="006722A5">
      <w:pPr>
        <w:rPr>
          <w:rStyle w:val="apple-style-span"/>
        </w:rPr>
      </w:pPr>
    </w:p>
    <w:p w:rsidR="006722A5" w:rsidRDefault="006722A5" w:rsidP="006722A5">
      <w:pPr>
        <w:pStyle w:val="3"/>
        <w:ind w:left="1200" w:hanging="600"/>
        <w:rPr>
          <w:sz w:val="30"/>
          <w:szCs w:val="30"/>
        </w:rPr>
      </w:pPr>
      <w:r>
        <w:rPr>
          <w:rFonts w:ascii="Arial" w:hAnsi="Arial" w:cs="Arial"/>
          <w:b/>
          <w:bCs/>
          <w:color w:val="000000"/>
          <w:sz w:val="30"/>
          <w:szCs w:val="30"/>
        </w:rPr>
        <w:t>Comments</w:t>
      </w:r>
    </w:p>
    <w:p w:rsidR="006722A5" w:rsidRDefault="006722A5" w:rsidP="006722A5">
      <w:pPr>
        <w:pStyle w:val="3"/>
        <w:ind w:left="1200" w:hanging="600"/>
        <w:rPr>
          <w:rFonts w:ascii="Arial" w:hAnsi="Arial" w:cs="Arial"/>
          <w:b/>
          <w:bCs/>
          <w:color w:val="000000"/>
          <w:sz w:val="30"/>
          <w:szCs w:val="30"/>
        </w:rPr>
      </w:pPr>
      <w:r>
        <w:rPr>
          <w:rFonts w:ascii="Arial" w:hAnsi="Arial" w:cs="Arial"/>
          <w:b/>
          <w:bCs/>
          <w:color w:val="000000"/>
          <w:sz w:val="30"/>
          <w:szCs w:val="30"/>
        </w:rPr>
        <w:t>One Comment</w:t>
      </w:r>
    </w:p>
    <w:p w:rsidR="006722A5" w:rsidRDefault="006722A5" w:rsidP="006722A5">
      <w:pPr>
        <w:widowControl/>
        <w:numPr>
          <w:ilvl w:val="0"/>
          <w:numId w:val="5"/>
        </w:numPr>
        <w:pBdr>
          <w:left w:val="single" w:sz="12" w:space="12" w:color="2781AA"/>
        </w:pBdr>
        <w:wordWrap/>
        <w:autoSpaceDE/>
        <w:autoSpaceDN/>
        <w:spacing w:before="58" w:after="115"/>
        <w:ind w:left="58" w:right="58"/>
        <w:jc w:val="left"/>
        <w:rPr>
          <w:rFonts w:ascii="Arial" w:hAnsi="Arial" w:cs="Arial"/>
          <w:color w:val="000000"/>
          <w:sz w:val="15"/>
          <w:szCs w:val="15"/>
        </w:rPr>
      </w:pPr>
      <w:r>
        <w:rPr>
          <w:rFonts w:ascii="Arial" w:hAnsi="Arial" w:cs="Arial"/>
          <w:noProof/>
          <w:color w:val="000000"/>
          <w:sz w:val="15"/>
          <w:szCs w:val="15"/>
        </w:rPr>
        <w:drawing>
          <wp:inline distT="0" distB="0" distL="0" distR="0">
            <wp:extent cx="307340" cy="307340"/>
            <wp:effectExtent l="19050" t="0" r="0" b="0"/>
            <wp:docPr id="102" name="그림 15" descr="http://1.gravatar.com/avatar/9099ade66dd3583928dcacea0e68e388?s=32&amp;d=http%3A%2F%2F1.gravatar.com%2Favatar%2Fad516503a11cd5ca435acc9bb6523536%3Fs%3D32&amp;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1.gravatar.com/avatar/9099ade66dd3583928dcacea0e68e388?s=32&amp;d=http%3A%2F%2F1.gravatar.com%2Favatar%2Fad516503a11cd5ca435acc9bb6523536%3Fs%3D32&amp;r=X"/>
                    <pic:cNvPicPr>
                      <a:picLocks noChangeAspect="1" noChangeArrowheads="1"/>
                    </pic:cNvPicPr>
                  </pic:nvPicPr>
                  <pic:blipFill>
                    <a:blip r:embed="rId274"/>
                    <a:srcRect/>
                    <a:stretch>
                      <a:fillRect/>
                    </a:stretch>
                  </pic:blipFill>
                  <pic:spPr bwMode="auto">
                    <a:xfrm>
                      <a:off x="0" y="0"/>
                      <a:ext cx="307340" cy="307340"/>
                    </a:xfrm>
                    <a:prstGeom prst="rect">
                      <a:avLst/>
                    </a:prstGeom>
                    <a:noFill/>
                    <a:ln w="9525">
                      <a:noFill/>
                      <a:miter lim="800000"/>
                      <a:headEnd/>
                      <a:tailEnd/>
                    </a:ln>
                  </pic:spPr>
                </pic:pic>
              </a:graphicData>
            </a:graphic>
          </wp:inline>
        </w:drawing>
      </w:r>
      <w:r>
        <w:rPr>
          <w:rStyle w:val="HTML2"/>
          <w:rFonts w:ascii="Arial" w:hAnsi="Arial" w:cs="Arial"/>
          <w:color w:val="000000"/>
          <w:sz w:val="15"/>
          <w:szCs w:val="15"/>
        </w:rPr>
        <w:t>Donghyun Cho</w:t>
      </w:r>
      <w:r>
        <w:rPr>
          <w:rStyle w:val="apple-converted-space"/>
          <w:rFonts w:ascii="Arial" w:hAnsi="Arial" w:cs="Arial"/>
          <w:color w:val="000000"/>
          <w:sz w:val="15"/>
          <w:szCs w:val="15"/>
        </w:rPr>
        <w:t> </w:t>
      </w:r>
      <w:r>
        <w:rPr>
          <w:rStyle w:val="says"/>
          <w:rFonts w:ascii="Arial" w:hAnsi="Arial" w:cs="Arial"/>
          <w:color w:val="000000"/>
          <w:sz w:val="15"/>
          <w:szCs w:val="15"/>
        </w:rPr>
        <w:t>says:</w:t>
      </w:r>
    </w:p>
    <w:p w:rsidR="006722A5" w:rsidRDefault="00153F68" w:rsidP="006722A5">
      <w:pPr>
        <w:pBdr>
          <w:left w:val="single" w:sz="12" w:space="12" w:color="2781AA"/>
        </w:pBdr>
        <w:spacing w:before="58" w:after="115"/>
        <w:ind w:left="58" w:right="58"/>
        <w:rPr>
          <w:rFonts w:ascii="Arial" w:hAnsi="Arial" w:cs="Arial"/>
          <w:color w:val="000000"/>
          <w:sz w:val="12"/>
          <w:szCs w:val="12"/>
        </w:rPr>
      </w:pPr>
      <w:hyperlink r:id="rId275" w:anchor="comment-29426" w:history="1">
        <w:r w:rsidR="006722A5">
          <w:rPr>
            <w:rStyle w:val="a4"/>
            <w:rFonts w:ascii="Arial" w:hAnsi="Arial" w:cs="Arial"/>
            <w:color w:val="086F9E"/>
            <w:sz w:val="12"/>
            <w:szCs w:val="12"/>
            <w:u w:val="none"/>
          </w:rPr>
          <w:t>September 15, 2010 at 11:45 am</w:t>
        </w:r>
      </w:hyperlink>
    </w:p>
    <w:p w:rsidR="006722A5" w:rsidRDefault="006722A5" w:rsidP="006722A5">
      <w:pPr>
        <w:pStyle w:val="a3"/>
        <w:pBdr>
          <w:left w:val="single" w:sz="12" w:space="12" w:color="2781AA"/>
        </w:pBdr>
        <w:ind w:left="58" w:right="58"/>
        <w:rPr>
          <w:rFonts w:ascii="Arial" w:hAnsi="Arial" w:cs="Arial"/>
          <w:color w:val="000000"/>
          <w:sz w:val="15"/>
          <w:szCs w:val="15"/>
        </w:rPr>
      </w:pPr>
      <w:r>
        <w:rPr>
          <w:rFonts w:ascii="Arial" w:hAnsi="Arial" w:cs="Arial"/>
          <w:color w:val="000000"/>
          <w:sz w:val="15"/>
          <w:szCs w:val="15"/>
        </w:rPr>
        <w:t>You can use divider=”#00ffffff”.</w:t>
      </w:r>
      <w:r>
        <w:rPr>
          <w:rFonts w:ascii="Arial" w:hAnsi="Arial" w:cs="Arial"/>
          <w:color w:val="000000"/>
          <w:sz w:val="15"/>
          <w:szCs w:val="15"/>
        </w:rPr>
        <w:br/>
        <w:t>’00′ means transparency.</w:t>
      </w:r>
      <w:r>
        <w:rPr>
          <w:rFonts w:ascii="Arial" w:hAnsi="Arial" w:cs="Arial"/>
          <w:color w:val="000000"/>
          <w:sz w:val="15"/>
          <w:szCs w:val="15"/>
        </w:rPr>
        <w:br/>
        <w:t>So divider will be not appeared without considering background color.</w:t>
      </w:r>
    </w:p>
    <w:p w:rsidR="006722A5" w:rsidRDefault="00153F68" w:rsidP="006722A5">
      <w:pPr>
        <w:pBdr>
          <w:left w:val="single" w:sz="12" w:space="12" w:color="2781AA"/>
        </w:pBdr>
        <w:ind w:left="58" w:right="58"/>
        <w:rPr>
          <w:rFonts w:ascii="Arial" w:hAnsi="Arial" w:cs="Arial"/>
          <w:color w:val="000000"/>
          <w:sz w:val="15"/>
          <w:szCs w:val="15"/>
        </w:rPr>
      </w:pPr>
      <w:hyperlink r:id="rId276" w:anchor="respond" w:history="1">
        <w:r w:rsidR="006722A5">
          <w:rPr>
            <w:rStyle w:val="a4"/>
            <w:rFonts w:ascii="Arial" w:hAnsi="Arial" w:cs="Arial"/>
            <w:color w:val="086F9E"/>
            <w:sz w:val="15"/>
            <w:szCs w:val="15"/>
            <w:u w:val="none"/>
          </w:rPr>
          <w:t>Reply</w:t>
        </w:r>
      </w:hyperlink>
    </w:p>
    <w:p w:rsidR="006722A5" w:rsidRDefault="00153F68" w:rsidP="0043241F">
      <w:pPr>
        <w:pStyle w:val="aa"/>
        <w:ind w:leftChars="0" w:left="720"/>
      </w:pPr>
      <w:hyperlink r:id="rId277" w:history="1">
        <w:r w:rsidR="006722A5">
          <w:rPr>
            <w:rStyle w:val="a4"/>
          </w:rPr>
          <w:t>http://www.theleagueofpaul.com/blog/2010/02/26/android-listview-divider/</w:t>
        </w:r>
      </w:hyperlink>
    </w:p>
    <w:p w:rsidR="00F34177" w:rsidRDefault="00153F68" w:rsidP="0043241F">
      <w:pPr>
        <w:pStyle w:val="aa"/>
        <w:ind w:leftChars="0" w:left="720"/>
      </w:pPr>
      <w:hyperlink r:id="rId278" w:history="1">
        <w:r w:rsidR="006722A5">
          <w:rPr>
            <w:rStyle w:val="a4"/>
          </w:rPr>
          <w:t>http://www.androidside.com/bbs/board.php?bo_table=B49&amp;wr_id=9000&amp;sfl=wr_subject||wr_content&amp;stx=R&amp;sst=wr_hit&amp;sod=asc&amp;sop=and&amp;page=23</w:t>
        </w:r>
      </w:hyperlink>
    </w:p>
    <w:p w:rsidR="0045238E" w:rsidRDefault="0045238E">
      <w:pPr>
        <w:widowControl/>
        <w:wordWrap/>
        <w:autoSpaceDE/>
        <w:autoSpaceDN/>
        <w:jc w:val="left"/>
      </w:pPr>
    </w:p>
    <w:p w:rsidR="0045238E" w:rsidRDefault="0045238E">
      <w:pPr>
        <w:widowControl/>
        <w:wordWrap/>
        <w:autoSpaceDE/>
        <w:autoSpaceDN/>
        <w:jc w:val="left"/>
      </w:pPr>
      <w:r>
        <w:t>리스트뷰</w:t>
      </w:r>
      <w:r>
        <w:rPr>
          <w:rFonts w:hint="eastAsia"/>
        </w:rPr>
        <w:t xml:space="preserve"> 클릭시 배경 없에기</w:t>
      </w:r>
    </w:p>
    <w:p w:rsidR="00F34177" w:rsidRDefault="0045238E">
      <w:pPr>
        <w:widowControl/>
        <w:wordWrap/>
        <w:autoSpaceDE/>
        <w:autoSpaceDN/>
        <w:jc w:val="left"/>
      </w:pPr>
      <w:r>
        <w:rPr>
          <w:rFonts w:hint="eastAsia"/>
        </w:rPr>
        <w:t xml:space="preserve">ListView </w:t>
      </w:r>
      <w:r>
        <w:rPr>
          <w:rStyle w:val="apple-style-span"/>
          <w:rFonts w:ascii="돋움" w:eastAsia="돋움" w:hAnsi="돋움" w:hint="eastAsia"/>
          <w:color w:val="000000"/>
          <w:sz w:val="14"/>
          <w:szCs w:val="14"/>
        </w:rPr>
        <w:t>android:listSelector="#00000000" 이렇게 해보세요.. 잘 안되면 그냥 투명한 이미지 넣어주셔도 될거 같습니다.</w:t>
      </w:r>
      <w:r w:rsidR="00F34177">
        <w:br w:type="page"/>
      </w:r>
    </w:p>
    <w:p w:rsidR="00F34177" w:rsidRDefault="00153F68" w:rsidP="00F34177">
      <w:pPr>
        <w:pStyle w:val="3"/>
        <w:ind w:left="1000" w:hanging="400"/>
        <w:rPr>
          <w:rFonts w:ascii="Arial" w:hAnsi="Arial" w:cs="Arial"/>
          <w:b/>
          <w:bCs/>
          <w:color w:val="333333"/>
        </w:rPr>
      </w:pPr>
      <w:hyperlink r:id="rId279" w:history="1">
        <w:r w:rsidR="00F34177">
          <w:rPr>
            <w:rStyle w:val="a4"/>
          </w:rPr>
          <w:t>http://twodulls.blogspot.com/2010/01/android_27.html</w:t>
        </w:r>
      </w:hyperlink>
    </w:p>
    <w:p w:rsidR="00F34177" w:rsidRDefault="00153F68" w:rsidP="00F34177">
      <w:pPr>
        <w:pStyle w:val="3"/>
        <w:ind w:left="1000" w:hanging="400"/>
        <w:rPr>
          <w:rFonts w:ascii="Arial" w:hAnsi="Arial" w:cs="Arial"/>
          <w:color w:val="333333"/>
        </w:rPr>
      </w:pPr>
      <w:hyperlink r:id="rId280" w:history="1">
        <w:r w:rsidR="00F34177">
          <w:rPr>
            <w:rStyle w:val="a4"/>
            <w:rFonts w:ascii="Arial" w:hAnsi="Arial" w:cs="Arial"/>
            <w:b/>
            <w:bCs/>
            <w:color w:val="336699"/>
            <w:u w:val="none"/>
          </w:rPr>
          <w:t xml:space="preserve">[Android] </w:t>
        </w:r>
        <w:r w:rsidR="00F34177">
          <w:rPr>
            <w:rStyle w:val="a4"/>
            <w:rFonts w:ascii="Arial" w:hAnsi="Arial" w:cs="Arial"/>
            <w:b/>
            <w:bCs/>
            <w:color w:val="336699"/>
            <w:u w:val="none"/>
          </w:rPr>
          <w:t>탭의</w:t>
        </w:r>
        <w:r w:rsidR="00F34177">
          <w:rPr>
            <w:rStyle w:val="a4"/>
            <w:rFonts w:ascii="Arial" w:hAnsi="Arial" w:cs="Arial"/>
            <w:b/>
            <w:bCs/>
            <w:color w:val="336699"/>
            <w:u w:val="none"/>
          </w:rPr>
          <w:t xml:space="preserve"> </w:t>
        </w:r>
        <w:r w:rsidR="00F34177">
          <w:rPr>
            <w:rStyle w:val="a4"/>
            <w:rFonts w:ascii="Arial" w:hAnsi="Arial" w:cs="Arial"/>
            <w:b/>
            <w:bCs/>
            <w:color w:val="336699"/>
            <w:u w:val="none"/>
          </w:rPr>
          <w:t>사이즈</w:t>
        </w:r>
        <w:r w:rsidR="00F34177">
          <w:rPr>
            <w:rStyle w:val="a4"/>
            <w:rFonts w:ascii="Arial" w:hAnsi="Arial" w:cs="Arial"/>
            <w:b/>
            <w:bCs/>
            <w:color w:val="336699"/>
            <w:u w:val="none"/>
          </w:rPr>
          <w:t xml:space="preserve"> </w:t>
        </w:r>
        <w:r w:rsidR="00F34177">
          <w:rPr>
            <w:rStyle w:val="a4"/>
            <w:rFonts w:ascii="Arial" w:hAnsi="Arial" w:cs="Arial"/>
            <w:b/>
            <w:bCs/>
            <w:color w:val="336699"/>
            <w:u w:val="none"/>
          </w:rPr>
          <w:t>줄이기</w:t>
        </w:r>
      </w:hyperlink>
    </w:p>
    <w:p w:rsidR="00F34177" w:rsidRDefault="00F34177" w:rsidP="00F34177">
      <w:pPr>
        <w:jc w:val="center"/>
        <w:rPr>
          <w:rFonts w:ascii="Arial" w:hAnsi="Arial" w:cs="Arial"/>
          <w:color w:val="333333"/>
          <w:sz w:val="23"/>
          <w:szCs w:val="23"/>
        </w:rPr>
      </w:pPr>
      <w:r>
        <w:rPr>
          <w:rFonts w:ascii="Arial" w:hAnsi="Arial" w:cs="Arial"/>
          <w:noProof/>
          <w:color w:val="336699"/>
          <w:sz w:val="23"/>
          <w:szCs w:val="23"/>
        </w:rPr>
        <w:drawing>
          <wp:inline distT="0" distB="0" distL="0" distR="0">
            <wp:extent cx="3019425" cy="323850"/>
            <wp:effectExtent l="19050" t="0" r="9525" b="0"/>
            <wp:docPr id="105" name="그림 13" descr="http://2.bp.blogspot.com/_A-ciyz1mlUA/S1_6oCx83wI/AAAAAAAAAAY/ZChun6d3IY0/s320/aaa.JPG">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2.bp.blogspot.com/_A-ciyz1mlUA/S1_6oCx83wI/AAAAAAAAAAY/ZChun6d3IY0/s320/aaa.JPG">
                      <a:hlinkClick r:id="rId281"/>
                    </pic:cNvPr>
                    <pic:cNvPicPr>
                      <a:picLocks noChangeAspect="1" noChangeArrowheads="1"/>
                    </pic:cNvPicPr>
                  </pic:nvPicPr>
                  <pic:blipFill>
                    <a:blip r:embed="rId282"/>
                    <a:srcRect/>
                    <a:stretch>
                      <a:fillRect/>
                    </a:stretch>
                  </pic:blipFill>
                  <pic:spPr bwMode="auto">
                    <a:xfrm>
                      <a:off x="0" y="0"/>
                      <a:ext cx="3019425" cy="323850"/>
                    </a:xfrm>
                    <a:prstGeom prst="rect">
                      <a:avLst/>
                    </a:prstGeom>
                    <a:noFill/>
                    <a:ln w="9525">
                      <a:noFill/>
                      <a:miter lim="800000"/>
                      <a:headEnd/>
                      <a:tailEnd/>
                    </a:ln>
                  </pic:spPr>
                </pic:pic>
              </a:graphicData>
            </a:graphic>
          </wp:inline>
        </w:drawing>
      </w:r>
    </w:p>
    <w:p w:rsidR="00F34177" w:rsidRDefault="00F34177" w:rsidP="00F34177">
      <w:pPr>
        <w:jc w:val="left"/>
        <w:rPr>
          <w:rFonts w:ascii="Arial" w:hAnsi="Arial" w:cs="Arial"/>
          <w:color w:val="333333"/>
          <w:sz w:val="23"/>
          <w:szCs w:val="23"/>
        </w:rPr>
      </w:pPr>
      <w:r>
        <w:rPr>
          <w:rFonts w:ascii="Arial" w:hAnsi="Arial" w:cs="Arial"/>
          <w:color w:val="333333"/>
          <w:sz w:val="23"/>
          <w:szCs w:val="23"/>
        </w:rPr>
        <w:br/>
      </w:r>
      <w:r>
        <w:rPr>
          <w:rFonts w:ascii="Arial" w:hAnsi="Arial" w:cs="Arial"/>
          <w:color w:val="333333"/>
          <w:sz w:val="23"/>
          <w:szCs w:val="23"/>
        </w:rPr>
        <w:br/>
      </w:r>
      <w:r>
        <w:rPr>
          <w:rFonts w:ascii="Arial" w:hAnsi="Arial" w:cs="Arial"/>
          <w:color w:val="333333"/>
          <w:sz w:val="23"/>
          <w:szCs w:val="23"/>
        </w:rPr>
        <w:br/>
      </w:r>
      <w:r>
        <w:rPr>
          <w:rFonts w:ascii="Arial" w:hAnsi="Arial" w:cs="Arial"/>
          <w:color w:val="333333"/>
          <w:sz w:val="23"/>
          <w:szCs w:val="23"/>
        </w:rPr>
        <w:br/>
      </w:r>
      <w:r>
        <w:rPr>
          <w:rFonts w:ascii="Arial" w:hAnsi="Arial" w:cs="Arial"/>
          <w:color w:val="333333"/>
          <w:sz w:val="23"/>
          <w:szCs w:val="23"/>
        </w:rPr>
        <w:br/>
      </w:r>
      <w:r>
        <w:rPr>
          <w:rFonts w:ascii="Arial" w:hAnsi="Arial" w:cs="Arial"/>
          <w:color w:val="333333"/>
          <w:sz w:val="23"/>
          <w:szCs w:val="23"/>
        </w:rPr>
        <w:t>위의</w:t>
      </w:r>
      <w:r>
        <w:rPr>
          <w:rFonts w:ascii="Arial" w:hAnsi="Arial" w:cs="Arial"/>
          <w:color w:val="333333"/>
          <w:sz w:val="23"/>
          <w:szCs w:val="23"/>
        </w:rPr>
        <w:t xml:space="preserve"> </w:t>
      </w:r>
      <w:r>
        <w:rPr>
          <w:rFonts w:ascii="Arial" w:hAnsi="Arial" w:cs="Arial"/>
          <w:color w:val="333333"/>
          <w:sz w:val="23"/>
          <w:szCs w:val="23"/>
        </w:rPr>
        <w:t>그림처럼</w:t>
      </w:r>
      <w:r>
        <w:rPr>
          <w:rFonts w:ascii="Arial" w:hAnsi="Arial" w:cs="Arial"/>
          <w:color w:val="333333"/>
          <w:sz w:val="23"/>
          <w:szCs w:val="23"/>
        </w:rPr>
        <w:t xml:space="preserve"> </w:t>
      </w:r>
      <w:r>
        <w:rPr>
          <w:rFonts w:ascii="Arial" w:hAnsi="Arial" w:cs="Arial"/>
          <w:color w:val="333333"/>
          <w:sz w:val="23"/>
          <w:szCs w:val="23"/>
        </w:rPr>
        <w:t>탭의</w:t>
      </w:r>
      <w:r>
        <w:rPr>
          <w:rFonts w:ascii="Arial" w:hAnsi="Arial" w:cs="Arial"/>
          <w:color w:val="333333"/>
          <w:sz w:val="23"/>
          <w:szCs w:val="23"/>
        </w:rPr>
        <w:t xml:space="preserve"> </w:t>
      </w:r>
      <w:r>
        <w:rPr>
          <w:rFonts w:ascii="Arial" w:hAnsi="Arial" w:cs="Arial"/>
          <w:color w:val="333333"/>
          <w:sz w:val="23"/>
          <w:szCs w:val="23"/>
        </w:rPr>
        <w:t>사이즈를</w:t>
      </w:r>
      <w:r>
        <w:rPr>
          <w:rFonts w:ascii="Arial" w:hAnsi="Arial" w:cs="Arial"/>
          <w:color w:val="333333"/>
          <w:sz w:val="23"/>
          <w:szCs w:val="23"/>
        </w:rPr>
        <w:t xml:space="preserve"> </w:t>
      </w:r>
      <w:r>
        <w:rPr>
          <w:rFonts w:ascii="Arial" w:hAnsi="Arial" w:cs="Arial"/>
          <w:color w:val="333333"/>
          <w:sz w:val="23"/>
          <w:szCs w:val="23"/>
        </w:rPr>
        <w:t>줄이는</w:t>
      </w:r>
      <w:r>
        <w:rPr>
          <w:rFonts w:ascii="Arial" w:hAnsi="Arial" w:cs="Arial"/>
          <w:color w:val="333333"/>
          <w:sz w:val="23"/>
          <w:szCs w:val="23"/>
        </w:rPr>
        <w:t xml:space="preserve"> </w:t>
      </w:r>
      <w:r>
        <w:rPr>
          <w:rFonts w:ascii="Arial" w:hAnsi="Arial" w:cs="Arial"/>
          <w:color w:val="333333"/>
          <w:sz w:val="23"/>
          <w:szCs w:val="23"/>
        </w:rPr>
        <w:t>방법입니다</w:t>
      </w:r>
      <w:r>
        <w:rPr>
          <w:rFonts w:ascii="Arial" w:hAnsi="Arial" w:cs="Arial"/>
          <w:color w:val="333333"/>
          <w:sz w:val="23"/>
          <w:szCs w:val="23"/>
        </w:rPr>
        <w:t>.</w:t>
      </w:r>
      <w:r>
        <w:rPr>
          <w:rFonts w:ascii="Arial" w:hAnsi="Arial" w:cs="Arial"/>
          <w:color w:val="333333"/>
          <w:sz w:val="23"/>
          <w:szCs w:val="23"/>
        </w:rPr>
        <w:br/>
      </w:r>
      <w:r>
        <w:rPr>
          <w:rFonts w:ascii="Arial" w:hAnsi="Arial" w:cs="Arial"/>
          <w:color w:val="333333"/>
          <w:sz w:val="23"/>
          <w:szCs w:val="23"/>
        </w:rPr>
        <w:br/>
      </w:r>
      <w:r>
        <w:rPr>
          <w:rFonts w:ascii="Arial" w:hAnsi="Arial" w:cs="Arial"/>
          <w:color w:val="333333"/>
          <w:sz w:val="23"/>
          <w:szCs w:val="23"/>
        </w:rPr>
        <w:t>탭을</w:t>
      </w:r>
      <w:r>
        <w:rPr>
          <w:rFonts w:ascii="Arial" w:hAnsi="Arial" w:cs="Arial"/>
          <w:color w:val="333333"/>
          <w:sz w:val="23"/>
          <w:szCs w:val="23"/>
        </w:rPr>
        <w:t xml:space="preserve"> </w:t>
      </w:r>
      <w:r>
        <w:rPr>
          <w:rFonts w:ascii="Arial" w:hAnsi="Arial" w:cs="Arial"/>
          <w:color w:val="333333"/>
          <w:sz w:val="23"/>
          <w:szCs w:val="23"/>
        </w:rPr>
        <w:t>생성한</w:t>
      </w:r>
      <w:r>
        <w:rPr>
          <w:rFonts w:ascii="Arial" w:hAnsi="Arial" w:cs="Arial"/>
          <w:color w:val="333333"/>
          <w:sz w:val="23"/>
          <w:szCs w:val="23"/>
        </w:rPr>
        <w:t xml:space="preserve"> </w:t>
      </w:r>
      <w:r>
        <w:rPr>
          <w:rFonts w:ascii="Arial" w:hAnsi="Arial" w:cs="Arial"/>
          <w:color w:val="333333"/>
          <w:sz w:val="23"/>
          <w:szCs w:val="23"/>
        </w:rPr>
        <w:t>후</w:t>
      </w:r>
      <w:r>
        <w:rPr>
          <w:rStyle w:val="apple-converted-space"/>
          <w:rFonts w:ascii="Arial" w:hAnsi="Arial" w:cs="Arial"/>
          <w:color w:val="333333"/>
          <w:sz w:val="23"/>
          <w:szCs w:val="23"/>
        </w:rPr>
        <w:t> </w:t>
      </w:r>
      <w:r>
        <w:rPr>
          <w:rFonts w:ascii="Arial" w:hAnsi="Arial" w:cs="Arial"/>
          <w:color w:val="333333"/>
          <w:sz w:val="23"/>
          <w:szCs w:val="23"/>
        </w:rPr>
        <w:br/>
      </w:r>
      <w:r>
        <w:rPr>
          <w:rFonts w:ascii="Arial" w:hAnsi="Arial" w:cs="Arial"/>
          <w:color w:val="333333"/>
          <w:sz w:val="23"/>
          <w:szCs w:val="23"/>
        </w:rPr>
        <w:br/>
        <w:t>mTabHost.getTabWidget().getChildAt(0).setLayoutParams(new LinearLayout.LayoutParams(100, 30, 1));</w:t>
      </w:r>
      <w:r>
        <w:rPr>
          <w:rFonts w:ascii="Arial" w:hAnsi="Arial" w:cs="Arial"/>
          <w:color w:val="333333"/>
          <w:sz w:val="23"/>
          <w:szCs w:val="23"/>
        </w:rPr>
        <w:br/>
      </w:r>
      <w:r>
        <w:rPr>
          <w:rFonts w:ascii="Arial" w:hAnsi="Arial" w:cs="Arial"/>
          <w:color w:val="333333"/>
          <w:sz w:val="23"/>
          <w:szCs w:val="23"/>
        </w:rPr>
        <w:br/>
        <w:t>width</w:t>
      </w:r>
      <w:r>
        <w:rPr>
          <w:rFonts w:ascii="Arial" w:hAnsi="Arial" w:cs="Arial"/>
          <w:color w:val="333333"/>
          <w:sz w:val="23"/>
          <w:szCs w:val="23"/>
        </w:rPr>
        <w:t>와</w:t>
      </w:r>
      <w:r>
        <w:rPr>
          <w:rFonts w:ascii="Arial" w:hAnsi="Arial" w:cs="Arial"/>
          <w:color w:val="333333"/>
          <w:sz w:val="23"/>
          <w:szCs w:val="23"/>
        </w:rPr>
        <w:t xml:space="preserve"> height </w:t>
      </w:r>
      <w:r>
        <w:rPr>
          <w:rFonts w:ascii="Arial" w:hAnsi="Arial" w:cs="Arial"/>
          <w:color w:val="333333"/>
          <w:sz w:val="23"/>
          <w:szCs w:val="23"/>
        </w:rPr>
        <w:t>값을</w:t>
      </w:r>
      <w:r>
        <w:rPr>
          <w:rFonts w:ascii="Arial" w:hAnsi="Arial" w:cs="Arial"/>
          <w:color w:val="333333"/>
          <w:sz w:val="23"/>
          <w:szCs w:val="23"/>
        </w:rPr>
        <w:t xml:space="preserve"> </w:t>
      </w:r>
      <w:r>
        <w:rPr>
          <w:rFonts w:ascii="Arial" w:hAnsi="Arial" w:cs="Arial"/>
          <w:color w:val="333333"/>
          <w:sz w:val="23"/>
          <w:szCs w:val="23"/>
        </w:rPr>
        <w:t>설정하고</w:t>
      </w:r>
      <w:r>
        <w:rPr>
          <w:rFonts w:ascii="Arial" w:hAnsi="Arial" w:cs="Arial"/>
          <w:color w:val="333333"/>
          <w:sz w:val="23"/>
          <w:szCs w:val="23"/>
        </w:rPr>
        <w:t xml:space="preserve"> </w:t>
      </w:r>
      <w:r>
        <w:rPr>
          <w:rFonts w:ascii="Arial" w:hAnsi="Arial" w:cs="Arial"/>
          <w:color w:val="333333"/>
          <w:sz w:val="23"/>
          <w:szCs w:val="23"/>
        </w:rPr>
        <w:t>마지막</w:t>
      </w:r>
      <w:r>
        <w:rPr>
          <w:rFonts w:ascii="Arial" w:hAnsi="Arial" w:cs="Arial"/>
          <w:color w:val="333333"/>
          <w:sz w:val="23"/>
          <w:szCs w:val="23"/>
        </w:rPr>
        <w:t xml:space="preserve"> 1</w:t>
      </w:r>
      <w:r>
        <w:rPr>
          <w:rFonts w:ascii="Arial" w:hAnsi="Arial" w:cs="Arial"/>
          <w:color w:val="333333"/>
          <w:sz w:val="23"/>
          <w:szCs w:val="23"/>
        </w:rPr>
        <w:t>은</w:t>
      </w:r>
      <w:r>
        <w:rPr>
          <w:rFonts w:ascii="Arial" w:hAnsi="Arial" w:cs="Arial"/>
          <w:color w:val="333333"/>
          <w:sz w:val="23"/>
          <w:szCs w:val="23"/>
        </w:rPr>
        <w:t xml:space="preserve"> weight</w:t>
      </w:r>
      <w:r>
        <w:rPr>
          <w:rFonts w:ascii="Arial" w:hAnsi="Arial" w:cs="Arial"/>
          <w:color w:val="333333"/>
          <w:sz w:val="23"/>
          <w:szCs w:val="23"/>
        </w:rPr>
        <w:t>를</w:t>
      </w:r>
      <w:r>
        <w:rPr>
          <w:rFonts w:ascii="Arial" w:hAnsi="Arial" w:cs="Arial"/>
          <w:color w:val="333333"/>
          <w:sz w:val="23"/>
          <w:szCs w:val="23"/>
        </w:rPr>
        <w:t xml:space="preserve"> </w:t>
      </w:r>
      <w:r>
        <w:rPr>
          <w:rFonts w:ascii="Arial" w:hAnsi="Arial" w:cs="Arial"/>
          <w:color w:val="333333"/>
          <w:sz w:val="23"/>
          <w:szCs w:val="23"/>
        </w:rPr>
        <w:t>나타낸다</w:t>
      </w:r>
      <w:r>
        <w:rPr>
          <w:rFonts w:ascii="Arial" w:hAnsi="Arial" w:cs="Arial"/>
          <w:color w:val="333333"/>
          <w:sz w:val="23"/>
          <w:szCs w:val="23"/>
        </w:rPr>
        <w:br/>
      </w:r>
      <w:r>
        <w:rPr>
          <w:rFonts w:ascii="Arial" w:hAnsi="Arial" w:cs="Arial"/>
          <w:color w:val="333333"/>
          <w:sz w:val="23"/>
          <w:szCs w:val="23"/>
        </w:rPr>
        <w:br/>
      </w:r>
      <w:r>
        <w:rPr>
          <w:rFonts w:ascii="Arial" w:hAnsi="Arial" w:cs="Arial"/>
          <w:color w:val="333333"/>
          <w:sz w:val="23"/>
          <w:szCs w:val="23"/>
        </w:rPr>
        <w:br/>
      </w:r>
      <w:r>
        <w:rPr>
          <w:rFonts w:ascii="Arial" w:hAnsi="Arial" w:cs="Arial"/>
          <w:color w:val="333333"/>
          <w:sz w:val="23"/>
          <w:szCs w:val="23"/>
        </w:rPr>
        <w:t>아래는</w:t>
      </w:r>
      <w:r>
        <w:rPr>
          <w:rFonts w:ascii="Arial" w:hAnsi="Arial" w:cs="Arial"/>
          <w:color w:val="333333"/>
          <w:sz w:val="23"/>
          <w:szCs w:val="23"/>
        </w:rPr>
        <w:t xml:space="preserve"> API </w:t>
      </w:r>
      <w:r>
        <w:rPr>
          <w:rFonts w:ascii="Arial" w:hAnsi="Arial" w:cs="Arial"/>
          <w:color w:val="333333"/>
          <w:sz w:val="23"/>
          <w:szCs w:val="23"/>
        </w:rPr>
        <w:t>설명이다</w:t>
      </w:r>
      <w:r>
        <w:rPr>
          <w:rFonts w:ascii="Arial" w:hAnsi="Arial" w:cs="Arial"/>
          <w:color w:val="333333"/>
          <w:sz w:val="23"/>
          <w:szCs w:val="23"/>
        </w:rPr>
        <w:t>.</w:t>
      </w:r>
    </w:p>
    <w:p w:rsidR="00F34177" w:rsidRDefault="00F34177" w:rsidP="00F34177">
      <w:pPr>
        <w:pStyle w:val="4"/>
        <w:ind w:left="1200" w:hanging="400"/>
        <w:rPr>
          <w:rFonts w:ascii="Arial" w:hAnsi="Arial" w:cs="Arial"/>
          <w:color w:val="333333"/>
          <w:sz w:val="24"/>
          <w:szCs w:val="24"/>
        </w:rPr>
      </w:pPr>
      <w:r>
        <w:rPr>
          <w:rFonts w:ascii="Arial" w:hAnsi="Arial" w:cs="Arial"/>
          <w:color w:val="333333"/>
        </w:rPr>
        <w:t>public LinearLayout.LayoutParams (int width, int height, float weight)</w:t>
      </w:r>
    </w:p>
    <w:p w:rsidR="00F34177" w:rsidRDefault="00F34177" w:rsidP="00F34177">
      <w:pPr>
        <w:rPr>
          <w:rFonts w:ascii="Arial" w:hAnsi="Arial" w:cs="Arial"/>
          <w:color w:val="333333"/>
          <w:sz w:val="23"/>
          <w:szCs w:val="23"/>
        </w:rPr>
      </w:pPr>
      <w:r>
        <w:rPr>
          <w:rFonts w:ascii="Arial" w:hAnsi="Arial" w:cs="Arial"/>
          <w:color w:val="333333"/>
          <w:sz w:val="23"/>
          <w:szCs w:val="23"/>
        </w:rPr>
        <w:t>Since:</w:t>
      </w:r>
      <w:r>
        <w:rPr>
          <w:rStyle w:val="apple-converted-space"/>
          <w:rFonts w:ascii="Arial" w:hAnsi="Arial" w:cs="Arial"/>
          <w:color w:val="333333"/>
          <w:sz w:val="23"/>
          <w:szCs w:val="23"/>
        </w:rPr>
        <w:t> </w:t>
      </w:r>
      <w:hyperlink r:id="rId283" w:anchor="level1" w:history="1">
        <w:r>
          <w:rPr>
            <w:rStyle w:val="a4"/>
            <w:rFonts w:ascii="Arial" w:hAnsi="Arial" w:cs="Arial"/>
            <w:color w:val="336699"/>
            <w:sz w:val="23"/>
            <w:szCs w:val="23"/>
            <w:u w:val="none"/>
          </w:rPr>
          <w:t>API Level 1</w:t>
        </w:r>
      </w:hyperlink>
      <w:r>
        <w:rPr>
          <w:rStyle w:val="apple-converted-space"/>
          <w:rFonts w:ascii="Arial" w:hAnsi="Arial" w:cs="Arial"/>
          <w:color w:val="333333"/>
          <w:sz w:val="23"/>
          <w:szCs w:val="23"/>
        </w:rPr>
        <w:t> </w:t>
      </w:r>
    </w:p>
    <w:p w:rsidR="00F34177" w:rsidRDefault="00F34177" w:rsidP="00F34177">
      <w:pPr>
        <w:rPr>
          <w:rFonts w:ascii="Arial" w:hAnsi="Arial" w:cs="Arial"/>
          <w:color w:val="333333"/>
          <w:sz w:val="23"/>
          <w:szCs w:val="23"/>
        </w:rPr>
      </w:pPr>
      <w:r>
        <w:rPr>
          <w:rFonts w:ascii="Arial" w:hAnsi="Arial" w:cs="Arial"/>
          <w:color w:val="333333"/>
          <w:sz w:val="23"/>
          <w:szCs w:val="23"/>
        </w:rPr>
        <w:t>Creates a new set of layout parameters with the specified width, height and weight.</w:t>
      </w:r>
    </w:p>
    <w:p w:rsidR="00F34177" w:rsidRDefault="00F34177" w:rsidP="00F34177">
      <w:pPr>
        <w:pStyle w:val="5"/>
        <w:ind w:left="1400" w:hanging="400"/>
        <w:rPr>
          <w:rFonts w:ascii="Arial" w:hAnsi="Arial" w:cs="Arial"/>
          <w:color w:val="333333"/>
          <w:szCs w:val="20"/>
        </w:rPr>
      </w:pPr>
      <w:r>
        <w:rPr>
          <w:rFonts w:ascii="Arial" w:hAnsi="Arial" w:cs="Arial"/>
          <w:color w:val="333333"/>
        </w:rPr>
        <w:t>Parameters</w:t>
      </w:r>
    </w:p>
    <w:tbl>
      <w:tblPr>
        <w:tblW w:w="0" w:type="auto"/>
        <w:tblCellSpacing w:w="15" w:type="dxa"/>
        <w:tblCellMar>
          <w:top w:w="15" w:type="dxa"/>
          <w:left w:w="15" w:type="dxa"/>
          <w:bottom w:w="15" w:type="dxa"/>
          <w:right w:w="15" w:type="dxa"/>
        </w:tblCellMar>
        <w:tblLook w:val="04A0"/>
      </w:tblPr>
      <w:tblGrid>
        <w:gridCol w:w="755"/>
        <w:gridCol w:w="6283"/>
      </w:tblGrid>
      <w:tr w:rsidR="00F34177" w:rsidTr="00F34177">
        <w:trPr>
          <w:tblCellSpacing w:w="15" w:type="dxa"/>
        </w:trPr>
        <w:tc>
          <w:tcPr>
            <w:tcW w:w="0" w:type="auto"/>
            <w:vAlign w:val="center"/>
            <w:hideMark/>
          </w:tcPr>
          <w:p w:rsidR="00F34177" w:rsidRDefault="00F34177">
            <w:pPr>
              <w:jc w:val="center"/>
              <w:rPr>
                <w:rFonts w:ascii="굴림" w:eastAsia="굴림" w:hAnsi="굴림" w:cs="굴림"/>
                <w:b/>
                <w:bCs/>
                <w:sz w:val="24"/>
                <w:szCs w:val="24"/>
              </w:rPr>
            </w:pPr>
            <w:r>
              <w:rPr>
                <w:b/>
                <w:bCs/>
              </w:rPr>
              <w:t>width</w:t>
            </w:r>
            <w:r>
              <w:rPr>
                <w:rStyle w:val="apple-converted-space"/>
                <w:b/>
                <w:bCs/>
              </w:rPr>
              <w:t> </w:t>
            </w:r>
          </w:p>
        </w:tc>
        <w:tc>
          <w:tcPr>
            <w:tcW w:w="0" w:type="auto"/>
            <w:vAlign w:val="center"/>
            <w:hideMark/>
          </w:tcPr>
          <w:p w:rsidR="00F34177" w:rsidRDefault="00F34177">
            <w:pPr>
              <w:rPr>
                <w:rFonts w:ascii="굴림" w:eastAsia="굴림" w:hAnsi="굴림" w:cs="굴림"/>
                <w:sz w:val="24"/>
                <w:szCs w:val="24"/>
              </w:rPr>
            </w:pPr>
            <w:r>
              <w:t>the width, either</w:t>
            </w:r>
            <w:r>
              <w:rPr>
                <w:rStyle w:val="apple-converted-space"/>
              </w:rPr>
              <w:t> </w:t>
            </w:r>
            <w:hyperlink r:id="rId284" w:anchor="FILL_PARENT" w:history="1">
              <w:r>
                <w:rPr>
                  <w:rStyle w:val="a4"/>
                  <w:rFonts w:ascii="굴림체" w:eastAsia="굴림체" w:hAnsi="굴림체" w:cs="굴림체"/>
                  <w:color w:val="336699"/>
                  <w:u w:val="none"/>
                </w:rPr>
                <w:t>FILL_PARENT</w:t>
              </w:r>
            </w:hyperlink>
            <w:r>
              <w:t>,</w:t>
            </w:r>
            <w:r>
              <w:rPr>
                <w:rStyle w:val="apple-converted-space"/>
              </w:rPr>
              <w:t> </w:t>
            </w:r>
            <w:hyperlink r:id="rId285" w:anchor="WRAP_CONTENT" w:history="1">
              <w:r>
                <w:rPr>
                  <w:rStyle w:val="a4"/>
                  <w:rFonts w:ascii="굴림체" w:eastAsia="굴림체" w:hAnsi="굴림체" w:cs="굴림체"/>
                  <w:color w:val="336699"/>
                  <w:u w:val="none"/>
                </w:rPr>
                <w:t>WRAP_CONTENT</w:t>
              </w:r>
            </w:hyperlink>
            <w:r>
              <w:rPr>
                <w:rStyle w:val="apple-converted-space"/>
              </w:rPr>
              <w:t> </w:t>
            </w:r>
            <w:r>
              <w:t>or a fixed size in pixels</w:t>
            </w:r>
          </w:p>
        </w:tc>
      </w:tr>
      <w:tr w:rsidR="00F34177" w:rsidTr="00F34177">
        <w:trPr>
          <w:tblCellSpacing w:w="15" w:type="dxa"/>
        </w:trPr>
        <w:tc>
          <w:tcPr>
            <w:tcW w:w="0" w:type="auto"/>
            <w:vAlign w:val="center"/>
            <w:hideMark/>
          </w:tcPr>
          <w:p w:rsidR="00F34177" w:rsidRDefault="00F34177">
            <w:pPr>
              <w:jc w:val="center"/>
              <w:rPr>
                <w:rFonts w:ascii="굴림" w:eastAsia="굴림" w:hAnsi="굴림" w:cs="굴림"/>
                <w:b/>
                <w:bCs/>
                <w:sz w:val="24"/>
                <w:szCs w:val="24"/>
              </w:rPr>
            </w:pPr>
            <w:r>
              <w:rPr>
                <w:b/>
                <w:bCs/>
              </w:rPr>
              <w:t>height</w:t>
            </w:r>
            <w:r>
              <w:rPr>
                <w:rStyle w:val="apple-converted-space"/>
                <w:b/>
                <w:bCs/>
              </w:rPr>
              <w:t> </w:t>
            </w:r>
          </w:p>
        </w:tc>
        <w:tc>
          <w:tcPr>
            <w:tcW w:w="0" w:type="auto"/>
            <w:vAlign w:val="center"/>
            <w:hideMark/>
          </w:tcPr>
          <w:p w:rsidR="00F34177" w:rsidRDefault="00F34177">
            <w:pPr>
              <w:rPr>
                <w:rFonts w:ascii="굴림" w:eastAsia="굴림" w:hAnsi="굴림" w:cs="굴림"/>
                <w:sz w:val="24"/>
                <w:szCs w:val="24"/>
              </w:rPr>
            </w:pPr>
            <w:r>
              <w:t>the height, either</w:t>
            </w:r>
            <w:r>
              <w:rPr>
                <w:rStyle w:val="apple-converted-space"/>
              </w:rPr>
              <w:t> </w:t>
            </w:r>
            <w:hyperlink r:id="rId286" w:anchor="FILL_PARENT" w:history="1">
              <w:r>
                <w:rPr>
                  <w:rStyle w:val="a4"/>
                  <w:rFonts w:ascii="굴림체" w:eastAsia="굴림체" w:hAnsi="굴림체" w:cs="굴림체"/>
                  <w:color w:val="336699"/>
                  <w:u w:val="none"/>
                </w:rPr>
                <w:t>FILL_PARENT</w:t>
              </w:r>
            </w:hyperlink>
            <w:r>
              <w:t>,</w:t>
            </w:r>
            <w:r>
              <w:rPr>
                <w:rStyle w:val="apple-converted-space"/>
              </w:rPr>
              <w:t> </w:t>
            </w:r>
            <w:hyperlink r:id="rId287" w:anchor="WRAP_CONTENT" w:history="1">
              <w:r>
                <w:rPr>
                  <w:rStyle w:val="a4"/>
                  <w:rFonts w:ascii="굴림체" w:eastAsia="굴림체" w:hAnsi="굴림체" w:cs="굴림체"/>
                  <w:color w:val="336699"/>
                  <w:u w:val="none"/>
                </w:rPr>
                <w:t>WRAP_CONTENT</w:t>
              </w:r>
            </w:hyperlink>
            <w:r>
              <w:rPr>
                <w:rStyle w:val="apple-converted-space"/>
              </w:rPr>
              <w:t> </w:t>
            </w:r>
            <w:r>
              <w:t>or a fixed size in pixels</w:t>
            </w:r>
          </w:p>
        </w:tc>
      </w:tr>
      <w:tr w:rsidR="00F34177" w:rsidTr="00F34177">
        <w:trPr>
          <w:tblCellSpacing w:w="15" w:type="dxa"/>
        </w:trPr>
        <w:tc>
          <w:tcPr>
            <w:tcW w:w="0" w:type="auto"/>
            <w:vAlign w:val="center"/>
            <w:hideMark/>
          </w:tcPr>
          <w:p w:rsidR="00F34177" w:rsidRDefault="00F34177">
            <w:pPr>
              <w:jc w:val="center"/>
              <w:rPr>
                <w:rFonts w:ascii="굴림" w:eastAsia="굴림" w:hAnsi="굴림" w:cs="굴림"/>
                <w:b/>
                <w:bCs/>
                <w:sz w:val="24"/>
                <w:szCs w:val="24"/>
              </w:rPr>
            </w:pPr>
            <w:r>
              <w:rPr>
                <w:b/>
                <w:bCs/>
              </w:rPr>
              <w:t>weight</w:t>
            </w:r>
          </w:p>
        </w:tc>
        <w:tc>
          <w:tcPr>
            <w:tcW w:w="0" w:type="auto"/>
            <w:vAlign w:val="center"/>
            <w:hideMark/>
          </w:tcPr>
          <w:p w:rsidR="00F34177" w:rsidRDefault="00F34177">
            <w:pPr>
              <w:rPr>
                <w:rFonts w:ascii="굴림" w:eastAsia="굴림" w:hAnsi="굴림" w:cs="굴림"/>
                <w:sz w:val="24"/>
                <w:szCs w:val="24"/>
              </w:rPr>
            </w:pPr>
            <w:r>
              <w:t>the weight</w:t>
            </w:r>
            <w:r>
              <w:rPr>
                <w:rStyle w:val="apple-converted-space"/>
              </w:rPr>
              <w:t> </w:t>
            </w:r>
          </w:p>
        </w:tc>
      </w:tr>
    </w:tbl>
    <w:p w:rsidR="006722A5" w:rsidRDefault="006722A5" w:rsidP="0043241F">
      <w:pPr>
        <w:pStyle w:val="aa"/>
        <w:ind w:leftChars="0" w:left="720"/>
        <w:rPr>
          <w:b/>
        </w:rPr>
      </w:pPr>
    </w:p>
    <w:p w:rsidR="0045238E" w:rsidRDefault="0045238E" w:rsidP="0043241F">
      <w:pPr>
        <w:pStyle w:val="aa"/>
        <w:ind w:leftChars="0" w:left="720"/>
        <w:rPr>
          <w:b/>
        </w:rPr>
      </w:pPr>
    </w:p>
    <w:p w:rsidR="00803BB9" w:rsidRDefault="00803BB9">
      <w:pPr>
        <w:widowControl/>
        <w:wordWrap/>
        <w:autoSpaceDE/>
        <w:autoSpaceDN/>
        <w:jc w:val="left"/>
        <w:rPr>
          <w:b/>
        </w:rPr>
      </w:pPr>
      <w:r>
        <w:rPr>
          <w:b/>
        </w:rPr>
        <w:br w:type="page"/>
      </w:r>
    </w:p>
    <w:p w:rsidR="00803BB9" w:rsidRDefault="00803BB9" w:rsidP="00803BB9">
      <w:pPr>
        <w:rPr>
          <w:rFonts w:ascii="Verdana" w:hAnsi="Verdana"/>
          <w:color w:val="444444"/>
          <w:sz w:val="12"/>
          <w:szCs w:val="12"/>
        </w:rPr>
      </w:pPr>
      <w:r>
        <w:rPr>
          <w:rStyle w:val="apple-converted-space"/>
          <w:rFonts w:ascii="Verdana" w:hAnsi="Verdana"/>
          <w:color w:val="444444"/>
          <w:sz w:val="12"/>
          <w:szCs w:val="12"/>
        </w:rPr>
        <w:lastRenderedPageBreak/>
        <w:t> </w:t>
      </w:r>
      <w:hyperlink r:id="rId288" w:history="1">
        <w:r>
          <w:rPr>
            <w:rStyle w:val="a4"/>
            <w:rFonts w:ascii="Verdana" w:hAnsi="Verdana"/>
            <w:color w:val="235CA1"/>
            <w:sz w:val="12"/>
            <w:szCs w:val="12"/>
            <w:u w:val="none"/>
          </w:rPr>
          <w:t>Populating a Spinner (ComboBox) Dynamically</w:t>
        </w:r>
      </w:hyperlink>
    </w:p>
    <w:p w:rsidR="00803BB9" w:rsidRDefault="00153F68" w:rsidP="00803BB9">
      <w:pPr>
        <w:rPr>
          <w:rFonts w:ascii="Verdana" w:hAnsi="Verdana"/>
          <w:color w:val="444444"/>
          <w:sz w:val="12"/>
          <w:szCs w:val="12"/>
        </w:rPr>
      </w:pPr>
      <w:hyperlink r:id="rId289" w:history="1">
        <w:r w:rsidR="00803BB9">
          <w:rPr>
            <w:rStyle w:val="a4"/>
            <w:rFonts w:ascii="Verdana" w:hAnsi="Verdana"/>
            <w:color w:val="235CA1"/>
            <w:sz w:val="12"/>
            <w:szCs w:val="12"/>
            <w:u w:val="none"/>
          </w:rPr>
          <w:t>Viewing Your SQLite Databases in Android</w:t>
        </w:r>
      </w:hyperlink>
      <w:r w:rsidR="00803BB9">
        <w:rPr>
          <w:rStyle w:val="apple-converted-space"/>
          <w:rFonts w:ascii="Verdana" w:hAnsi="Verdana"/>
          <w:color w:val="444444"/>
          <w:sz w:val="12"/>
          <w:szCs w:val="12"/>
        </w:rPr>
        <w:t> </w:t>
      </w:r>
      <w:r w:rsidR="00803BB9">
        <w:rPr>
          <w:rFonts w:ascii="Verdana" w:hAnsi="Verdana"/>
          <w:color w:val="444444"/>
          <w:sz w:val="12"/>
          <w:szCs w:val="12"/>
        </w:rPr>
        <w:t>»</w:t>
      </w:r>
    </w:p>
    <w:p w:rsidR="00803BB9" w:rsidRDefault="00153F68" w:rsidP="00803BB9">
      <w:pPr>
        <w:pStyle w:val="2"/>
        <w:spacing w:after="0" w:afterAutospacing="0"/>
        <w:rPr>
          <w:rFonts w:ascii="Verdana" w:hAnsi="Verdana"/>
          <w:color w:val="235CA1"/>
          <w:sz w:val="24"/>
          <w:szCs w:val="24"/>
        </w:rPr>
      </w:pPr>
      <w:hyperlink r:id="rId290" w:tooltip="Permanent Link to Styling Custom Spinner Items" w:history="1">
        <w:r w:rsidR="00803BB9">
          <w:rPr>
            <w:rStyle w:val="a4"/>
            <w:rFonts w:ascii="Verdana" w:hAnsi="Verdana"/>
            <w:color w:val="235CA1"/>
            <w:sz w:val="24"/>
            <w:szCs w:val="24"/>
            <w:u w:val="none"/>
          </w:rPr>
          <w:t>Styling Custom Spinner Items</w:t>
        </w:r>
      </w:hyperlink>
    </w:p>
    <w:p w:rsidR="00803BB9" w:rsidRDefault="00803BB9" w:rsidP="00803BB9">
      <w:pPr>
        <w:rPr>
          <w:rFonts w:ascii="Verdana" w:hAnsi="Verdana"/>
          <w:color w:val="888888"/>
          <w:sz w:val="12"/>
          <w:szCs w:val="12"/>
        </w:rPr>
      </w:pPr>
      <w:r>
        <w:rPr>
          <w:rFonts w:ascii="Verdana" w:hAnsi="Verdana"/>
          <w:color w:val="888888"/>
          <w:sz w:val="12"/>
          <w:szCs w:val="12"/>
        </w:rPr>
        <w:t>17th November 2008, 08:41 pm by Matthias Shapiro</w:t>
      </w:r>
    </w:p>
    <w:p w:rsidR="00803BB9" w:rsidRDefault="00153F68" w:rsidP="00803BB9">
      <w:pPr>
        <w:pStyle w:val="a3"/>
        <w:spacing w:before="0" w:beforeAutospacing="0" w:line="360" w:lineRule="atLeast"/>
        <w:jc w:val="both"/>
        <w:rPr>
          <w:rFonts w:ascii="Verdana" w:hAnsi="Verdana"/>
          <w:color w:val="444444"/>
          <w:sz w:val="14"/>
          <w:szCs w:val="14"/>
        </w:rPr>
      </w:pPr>
      <w:hyperlink r:id="rId291" w:history="1">
        <w:r w:rsidR="00803BB9">
          <w:rPr>
            <w:rStyle w:val="a4"/>
            <w:rFonts w:ascii="Verdana" w:hAnsi="Verdana"/>
            <w:color w:val="235CA1"/>
            <w:sz w:val="14"/>
            <w:szCs w:val="14"/>
            <w:u w:val="none"/>
          </w:rPr>
          <w:t>Download the source for this tutorial</w:t>
        </w:r>
      </w:hyperlink>
    </w:p>
    <w:p w:rsidR="00803BB9" w:rsidRDefault="00803BB9" w:rsidP="00803BB9">
      <w:pPr>
        <w:pStyle w:val="a3"/>
        <w:spacing w:before="0" w:beforeAutospacing="0" w:line="360" w:lineRule="atLeast"/>
        <w:jc w:val="both"/>
        <w:rPr>
          <w:rFonts w:ascii="Verdana" w:hAnsi="Verdana"/>
          <w:color w:val="444444"/>
          <w:sz w:val="14"/>
          <w:szCs w:val="14"/>
        </w:rPr>
      </w:pPr>
      <w:r>
        <w:rPr>
          <w:rFonts w:ascii="Verdana" w:hAnsi="Verdana"/>
          <w:color w:val="444444"/>
          <w:sz w:val="14"/>
          <w:szCs w:val="14"/>
        </w:rPr>
        <w:t>Â </w:t>
      </w:r>
      <w:hyperlink r:id="rId292" w:history="1">
        <w:r>
          <w:rPr>
            <w:rStyle w:val="a4"/>
            <w:rFonts w:ascii="Verdana" w:hAnsi="Verdana"/>
            <w:color w:val="235CA1"/>
            <w:sz w:val="14"/>
            <w:szCs w:val="14"/>
            <w:u w:val="none"/>
          </w:rPr>
          <w:t>View the java file</w:t>
        </w:r>
      </w:hyperlink>
    </w:p>
    <w:p w:rsidR="00803BB9" w:rsidRDefault="00803BB9" w:rsidP="00803BB9">
      <w:pPr>
        <w:pStyle w:val="a3"/>
        <w:spacing w:before="0" w:beforeAutospacing="0" w:line="360" w:lineRule="atLeast"/>
        <w:jc w:val="both"/>
        <w:rPr>
          <w:rFonts w:ascii="Verdana" w:hAnsi="Verdana"/>
          <w:color w:val="444444"/>
          <w:sz w:val="14"/>
          <w:szCs w:val="14"/>
        </w:rPr>
      </w:pPr>
      <w:r>
        <w:rPr>
          <w:rFonts w:ascii="Verdana" w:hAnsi="Verdana"/>
          <w:color w:val="444444"/>
          <w:sz w:val="14"/>
          <w:szCs w:val="14"/>
        </w:rPr>
        <w:t>It took me forever to figure this out, which will cause you to laugh at me when you see how easy it is.</w:t>
      </w:r>
    </w:p>
    <w:p w:rsidR="00803BB9" w:rsidRDefault="00803BB9" w:rsidP="00803BB9">
      <w:pPr>
        <w:pStyle w:val="a3"/>
        <w:spacing w:before="0" w:beforeAutospacing="0" w:line="360" w:lineRule="atLeast"/>
        <w:jc w:val="both"/>
        <w:rPr>
          <w:rFonts w:ascii="Verdana" w:hAnsi="Verdana"/>
          <w:color w:val="444444"/>
          <w:sz w:val="14"/>
          <w:szCs w:val="14"/>
        </w:rPr>
      </w:pPr>
      <w:r>
        <w:rPr>
          <w:rFonts w:ascii="Verdana" w:hAnsi="Verdana"/>
          <w:color w:val="444444"/>
          <w:sz w:val="14"/>
          <w:szCs w:val="14"/>
        </w:rPr>
        <w:t>Basically, I was just trying to change the look of my items when they are in my spinner. The standard solution Iâ€™ve seen for this populates the spinner with an array resource (I have a post on</w:t>
      </w:r>
      <w:r>
        <w:rPr>
          <w:rStyle w:val="apple-converted-space"/>
          <w:rFonts w:ascii="Verdana" w:hAnsi="Verdana"/>
          <w:color w:val="444444"/>
          <w:sz w:val="14"/>
          <w:szCs w:val="14"/>
        </w:rPr>
        <w:t> </w:t>
      </w:r>
      <w:hyperlink r:id="rId293" w:history="1">
        <w:r>
          <w:rPr>
            <w:rStyle w:val="a4"/>
            <w:rFonts w:ascii="Verdana" w:hAnsi="Verdana"/>
            <w:color w:val="235CA1"/>
            <w:sz w:val="14"/>
            <w:szCs w:val="14"/>
            <w:u w:val="none"/>
          </w:rPr>
          <w:t>populating the spinner dynamically over here</w:t>
        </w:r>
      </w:hyperlink>
      <w:r>
        <w:rPr>
          <w:rFonts w:ascii="Verdana" w:hAnsi="Verdana"/>
          <w:color w:val="444444"/>
          <w:sz w:val="14"/>
          <w:szCs w:val="14"/>
        </w:rPr>
        <w:t>) and then assigns a simple spinner style like so:</w:t>
      </w:r>
    </w:p>
    <w:p w:rsidR="00803BB9" w:rsidRDefault="00803BB9" w:rsidP="00803BB9">
      <w:pPr>
        <w:pStyle w:val="a3"/>
        <w:spacing w:before="0" w:beforeAutospacing="0" w:line="360" w:lineRule="atLeast"/>
        <w:jc w:val="both"/>
        <w:rPr>
          <w:rFonts w:ascii="Verdana" w:hAnsi="Verdana"/>
          <w:color w:val="444444"/>
          <w:sz w:val="13"/>
          <w:szCs w:val="13"/>
        </w:rPr>
      </w:pPr>
      <w:r>
        <w:rPr>
          <w:rFonts w:ascii="Verdana" w:hAnsi="Verdana"/>
          <w:color w:val="444444"/>
          <w:sz w:val="20"/>
          <w:szCs w:val="20"/>
        </w:rPr>
        <w:t>ArrayAdapter&lt;CharSequence&gt; adapter = ArrayAdapter.</w:t>
      </w:r>
      <w:r>
        <w:rPr>
          <w:rStyle w:val="a9"/>
          <w:rFonts w:ascii="Verdana" w:hAnsi="Verdana"/>
          <w:color w:val="444444"/>
          <w:sz w:val="20"/>
          <w:szCs w:val="20"/>
        </w:rPr>
        <w:t>createFromResource</w:t>
      </w:r>
      <w:r>
        <w:rPr>
          <w:rFonts w:ascii="Verdana" w:hAnsi="Verdana"/>
          <w:color w:val="444444"/>
          <w:sz w:val="20"/>
          <w:szCs w:val="20"/>
        </w:rPr>
        <w:t>(</w:t>
      </w:r>
      <w:r>
        <w:rPr>
          <w:rStyle w:val="a8"/>
          <w:rFonts w:ascii="Verdana" w:hAnsi="Verdana"/>
          <w:color w:val="7F0055"/>
          <w:sz w:val="20"/>
          <w:szCs w:val="20"/>
        </w:rPr>
        <w:t>this</w:t>
      </w:r>
      <w:r>
        <w:rPr>
          <w:rFonts w:ascii="Verdana" w:hAnsi="Verdana"/>
          <w:color w:val="444444"/>
          <w:sz w:val="20"/>
          <w:szCs w:val="20"/>
        </w:rPr>
        <w:t>,</w:t>
      </w:r>
      <w:r>
        <w:rPr>
          <w:rFonts w:ascii="Verdana" w:hAnsi="Verdana"/>
          <w:color w:val="444444"/>
          <w:sz w:val="20"/>
          <w:szCs w:val="20"/>
        </w:rPr>
        <w:br/>
        <w:t>Â Â Â Â Â </w:t>
      </w:r>
      <w:r>
        <w:rPr>
          <w:rStyle w:val="apple-converted-space"/>
          <w:rFonts w:ascii="Verdana" w:hAnsi="Verdana"/>
          <w:color w:val="444444"/>
          <w:sz w:val="20"/>
          <w:szCs w:val="20"/>
        </w:rPr>
        <w:t> </w:t>
      </w:r>
      <w:r>
        <w:rPr>
          <w:rFonts w:ascii="Verdana" w:hAnsi="Verdana"/>
          <w:color w:val="444444"/>
          <w:sz w:val="20"/>
          <w:szCs w:val="20"/>
        </w:rPr>
        <w:t>R.array.</w:t>
      </w:r>
      <w:r>
        <w:rPr>
          <w:rStyle w:val="a9"/>
          <w:rFonts w:ascii="Verdana" w:hAnsi="Verdana"/>
          <w:color w:val="0000C0"/>
          <w:sz w:val="20"/>
          <w:szCs w:val="20"/>
        </w:rPr>
        <w:t>color_array</w:t>
      </w:r>
      <w:r>
        <w:rPr>
          <w:rFonts w:ascii="Verdana" w:hAnsi="Verdana"/>
          <w:color w:val="444444"/>
          <w:sz w:val="20"/>
          <w:szCs w:val="20"/>
        </w:rPr>
        <w:t>, android.R.layout.</w:t>
      </w:r>
      <w:r>
        <w:rPr>
          <w:rStyle w:val="a9"/>
          <w:rFonts w:ascii="Verdana" w:hAnsi="Verdana"/>
          <w:color w:val="0000C0"/>
          <w:sz w:val="20"/>
          <w:szCs w:val="20"/>
        </w:rPr>
        <w:t>simple_spinner_item</w:t>
      </w:r>
      <w:r>
        <w:rPr>
          <w:rFonts w:ascii="Verdana" w:hAnsi="Verdana"/>
          <w:color w:val="444444"/>
          <w:sz w:val="20"/>
          <w:szCs w:val="20"/>
        </w:rPr>
        <w:t>);</w:t>
      </w:r>
    </w:p>
    <w:p w:rsidR="00803BB9" w:rsidRDefault="00803BB9" w:rsidP="00803BB9">
      <w:pPr>
        <w:pStyle w:val="a3"/>
        <w:spacing w:before="0" w:beforeAutospacing="0" w:line="360" w:lineRule="atLeast"/>
        <w:jc w:val="both"/>
        <w:rPr>
          <w:rFonts w:ascii="Verdana" w:hAnsi="Verdana"/>
          <w:color w:val="444444"/>
          <w:sz w:val="14"/>
          <w:szCs w:val="14"/>
        </w:rPr>
      </w:pPr>
      <w:r>
        <w:rPr>
          <w:rFonts w:ascii="Verdana" w:hAnsi="Verdana"/>
          <w:color w:val="444444"/>
          <w:sz w:val="14"/>
          <w:szCs w:val="14"/>
        </w:rPr>
        <w:t>The last part of the createFromResource method is assigning the ArrayAdapter a resource for the display of items. I tried opening up the android.jar package and looking at the simple_spinner_item.xml, but I couldnâ€™t read any of it. Sad for me.</w:t>
      </w:r>
    </w:p>
    <w:p w:rsidR="00803BB9" w:rsidRDefault="00803BB9" w:rsidP="00803BB9">
      <w:pPr>
        <w:pStyle w:val="a3"/>
        <w:spacing w:before="0" w:beforeAutospacing="0" w:line="360" w:lineRule="atLeast"/>
        <w:jc w:val="both"/>
        <w:rPr>
          <w:rFonts w:ascii="Verdana" w:hAnsi="Verdana"/>
          <w:color w:val="444444"/>
          <w:sz w:val="14"/>
          <w:szCs w:val="14"/>
        </w:rPr>
      </w:pPr>
      <w:r>
        <w:rPr>
          <w:rFonts w:ascii="Verdana" w:hAnsi="Verdana"/>
          <w:color w:val="444444"/>
          <w:sz w:val="14"/>
          <w:szCs w:val="14"/>
        </w:rPr>
        <w:t>So I asked around at the Android groups and was given this solutions.</w:t>
      </w:r>
    </w:p>
    <w:p w:rsidR="00803BB9" w:rsidRDefault="00803BB9" w:rsidP="00803BB9">
      <w:pPr>
        <w:pStyle w:val="a3"/>
        <w:spacing w:before="0" w:beforeAutospacing="0" w:line="360" w:lineRule="atLeast"/>
        <w:jc w:val="both"/>
        <w:rPr>
          <w:rFonts w:ascii="Verdana" w:hAnsi="Verdana"/>
          <w:color w:val="444444"/>
          <w:sz w:val="14"/>
          <w:szCs w:val="14"/>
        </w:rPr>
      </w:pPr>
      <w:r>
        <w:rPr>
          <w:rFonts w:ascii="Verdana" w:hAnsi="Verdana"/>
          <w:color w:val="444444"/>
          <w:sz w:val="14"/>
          <w:szCs w:val="14"/>
        </w:rPr>
        <w:t>Letâ€™s say that we want our selected spinner item to have red text and show up with 14 point font and display on the right side of the spinner.</w:t>
      </w:r>
    </w:p>
    <w:p w:rsidR="00803BB9" w:rsidRDefault="00803BB9" w:rsidP="00803BB9">
      <w:pPr>
        <w:pStyle w:val="a3"/>
        <w:spacing w:before="0" w:beforeAutospacing="0" w:line="360" w:lineRule="atLeast"/>
        <w:jc w:val="both"/>
        <w:rPr>
          <w:rFonts w:ascii="Verdana" w:hAnsi="Verdana"/>
          <w:color w:val="444444"/>
          <w:sz w:val="14"/>
          <w:szCs w:val="14"/>
        </w:rPr>
      </w:pPr>
      <w:r>
        <w:rPr>
          <w:rFonts w:ascii="Verdana" w:hAnsi="Verdana"/>
          <w:color w:val="444444"/>
          <w:sz w:val="14"/>
          <w:szCs w:val="14"/>
        </w:rPr>
        <w:t>First, letâ€™s toss in an array so that we have some items to assign to the spinner. Just copy this code into your strings.xml file:Â </w:t>
      </w:r>
    </w:p>
    <w:p w:rsidR="00803BB9" w:rsidRDefault="00803BB9" w:rsidP="00803BB9">
      <w:pPr>
        <w:pStyle w:val="a3"/>
        <w:spacing w:before="0" w:beforeAutospacing="0" w:line="360" w:lineRule="atLeast"/>
        <w:jc w:val="both"/>
        <w:rPr>
          <w:rFonts w:ascii="Verdana" w:hAnsi="Verdana"/>
          <w:color w:val="444444"/>
          <w:sz w:val="13"/>
          <w:szCs w:val="13"/>
        </w:rPr>
      </w:pPr>
      <w:r>
        <w:rPr>
          <w:rFonts w:ascii="Verdana" w:hAnsi="Verdana"/>
          <w:color w:val="3F7F7F"/>
          <w:sz w:val="20"/>
          <w:szCs w:val="20"/>
        </w:rPr>
        <w:t>&lt;string-array</w:t>
      </w:r>
      <w:r>
        <w:rPr>
          <w:rStyle w:val="apple-converted-space"/>
          <w:rFonts w:ascii="Verdana" w:hAnsi="Verdana"/>
          <w:color w:val="444444"/>
          <w:sz w:val="20"/>
          <w:szCs w:val="20"/>
        </w:rPr>
        <w:t> </w:t>
      </w:r>
      <w:r>
        <w:rPr>
          <w:rFonts w:ascii="Verdana" w:hAnsi="Verdana"/>
          <w:color w:val="7F007F"/>
          <w:sz w:val="20"/>
          <w:szCs w:val="20"/>
        </w:rPr>
        <w:t>name</w:t>
      </w:r>
      <w:r>
        <w:rPr>
          <w:rFonts w:ascii="Verdana" w:hAnsi="Verdana"/>
          <w:color w:val="444444"/>
          <w:sz w:val="20"/>
          <w:szCs w:val="20"/>
        </w:rPr>
        <w:t>=</w:t>
      </w:r>
      <w:r>
        <w:rPr>
          <w:rStyle w:val="a9"/>
          <w:rFonts w:ascii="Verdana" w:hAnsi="Verdana"/>
          <w:color w:val="2A00FF"/>
          <w:sz w:val="20"/>
          <w:szCs w:val="20"/>
        </w:rPr>
        <w:t>“color_array”</w:t>
      </w:r>
      <w:r>
        <w:rPr>
          <w:rFonts w:ascii="Verdana" w:hAnsi="Verdana"/>
          <w:color w:val="008080"/>
          <w:sz w:val="20"/>
          <w:szCs w:val="20"/>
        </w:rPr>
        <w:t>&gt;</w:t>
      </w:r>
      <w:r>
        <w:rPr>
          <w:rFonts w:ascii="Verdana" w:hAnsi="Verdana"/>
          <w:color w:val="008080"/>
          <w:sz w:val="20"/>
          <w:szCs w:val="20"/>
        </w:rPr>
        <w:br/>
        <w:t>Â Â Â Â Â  &lt;</w:t>
      </w:r>
      <w:r>
        <w:rPr>
          <w:rFonts w:ascii="Verdana" w:hAnsi="Verdana"/>
          <w:color w:val="3F7F7F"/>
          <w:sz w:val="20"/>
          <w:szCs w:val="20"/>
        </w:rPr>
        <w:t>item</w:t>
      </w:r>
      <w:r>
        <w:rPr>
          <w:rStyle w:val="apple-converted-space"/>
          <w:rFonts w:ascii="Verdana" w:hAnsi="Verdana"/>
          <w:color w:val="444444"/>
          <w:sz w:val="20"/>
          <w:szCs w:val="20"/>
        </w:rPr>
        <w:t> </w:t>
      </w:r>
      <w:r>
        <w:rPr>
          <w:rFonts w:ascii="Verdana" w:hAnsi="Verdana"/>
          <w:color w:val="7F007F"/>
          <w:sz w:val="20"/>
          <w:szCs w:val="20"/>
        </w:rPr>
        <w:t>name</w:t>
      </w:r>
      <w:r>
        <w:rPr>
          <w:rFonts w:ascii="Verdana" w:hAnsi="Verdana"/>
          <w:color w:val="444444"/>
          <w:sz w:val="20"/>
          <w:szCs w:val="20"/>
        </w:rPr>
        <w:t>=</w:t>
      </w:r>
      <w:r>
        <w:rPr>
          <w:rStyle w:val="a9"/>
          <w:rFonts w:ascii="Verdana" w:hAnsi="Verdana"/>
          <w:color w:val="2A00FF"/>
          <w:sz w:val="20"/>
          <w:szCs w:val="20"/>
        </w:rPr>
        <w:t>“red”</w:t>
      </w:r>
      <w:r>
        <w:rPr>
          <w:rFonts w:ascii="Verdana" w:hAnsi="Verdana"/>
          <w:color w:val="008080"/>
          <w:sz w:val="20"/>
          <w:szCs w:val="20"/>
        </w:rPr>
        <w:t>&gt;</w:t>
      </w:r>
      <w:r>
        <w:rPr>
          <w:rFonts w:ascii="Verdana" w:hAnsi="Verdana"/>
          <w:color w:val="444444"/>
          <w:sz w:val="20"/>
          <w:szCs w:val="20"/>
        </w:rPr>
        <w:t>red</w:t>
      </w:r>
      <w:r>
        <w:rPr>
          <w:rFonts w:ascii="Verdana" w:hAnsi="Verdana"/>
          <w:color w:val="008080"/>
          <w:sz w:val="20"/>
          <w:szCs w:val="20"/>
        </w:rPr>
        <w:t>&lt;/</w:t>
      </w:r>
      <w:r>
        <w:rPr>
          <w:rFonts w:ascii="Verdana" w:hAnsi="Verdana"/>
          <w:color w:val="3F7F7F"/>
          <w:sz w:val="20"/>
          <w:szCs w:val="20"/>
        </w:rPr>
        <w:t>item</w:t>
      </w:r>
      <w:r>
        <w:rPr>
          <w:rFonts w:ascii="Verdana" w:hAnsi="Verdana"/>
          <w:color w:val="008080"/>
          <w:sz w:val="20"/>
          <w:szCs w:val="20"/>
        </w:rPr>
        <w:t>&gt;</w:t>
      </w:r>
      <w:r>
        <w:rPr>
          <w:rFonts w:ascii="Verdana" w:hAnsi="Verdana"/>
          <w:color w:val="008080"/>
          <w:sz w:val="20"/>
          <w:szCs w:val="20"/>
        </w:rPr>
        <w:br/>
        <w:t>Â Â Â Â Â  &lt;</w:t>
      </w:r>
      <w:r>
        <w:rPr>
          <w:rFonts w:ascii="Verdana" w:hAnsi="Verdana"/>
          <w:color w:val="3F7F7F"/>
          <w:sz w:val="20"/>
          <w:szCs w:val="20"/>
        </w:rPr>
        <w:t>item</w:t>
      </w:r>
      <w:r>
        <w:rPr>
          <w:rStyle w:val="apple-converted-space"/>
          <w:rFonts w:ascii="Verdana" w:hAnsi="Verdana"/>
          <w:color w:val="444444"/>
          <w:sz w:val="20"/>
          <w:szCs w:val="20"/>
        </w:rPr>
        <w:t> </w:t>
      </w:r>
      <w:r>
        <w:rPr>
          <w:rFonts w:ascii="Verdana" w:hAnsi="Verdana"/>
          <w:color w:val="7F007F"/>
          <w:sz w:val="20"/>
          <w:szCs w:val="20"/>
        </w:rPr>
        <w:t>name</w:t>
      </w:r>
      <w:r>
        <w:rPr>
          <w:rFonts w:ascii="Verdana" w:hAnsi="Verdana"/>
          <w:color w:val="444444"/>
          <w:sz w:val="20"/>
          <w:szCs w:val="20"/>
        </w:rPr>
        <w:t>=</w:t>
      </w:r>
      <w:r>
        <w:rPr>
          <w:rStyle w:val="a9"/>
          <w:rFonts w:ascii="Verdana" w:hAnsi="Verdana"/>
          <w:color w:val="2A00FF"/>
          <w:sz w:val="20"/>
          <w:szCs w:val="20"/>
        </w:rPr>
        <w:t>“green”</w:t>
      </w:r>
      <w:r>
        <w:rPr>
          <w:rFonts w:ascii="Verdana" w:hAnsi="Verdana"/>
          <w:color w:val="008080"/>
          <w:sz w:val="20"/>
          <w:szCs w:val="20"/>
        </w:rPr>
        <w:t>&gt;</w:t>
      </w:r>
      <w:r>
        <w:rPr>
          <w:rFonts w:ascii="Verdana" w:hAnsi="Verdana"/>
          <w:color w:val="444444"/>
          <w:sz w:val="20"/>
          <w:szCs w:val="20"/>
        </w:rPr>
        <w:t>green</w:t>
      </w:r>
      <w:r>
        <w:rPr>
          <w:rFonts w:ascii="Verdana" w:hAnsi="Verdana"/>
          <w:color w:val="008080"/>
          <w:sz w:val="20"/>
          <w:szCs w:val="20"/>
        </w:rPr>
        <w:t>&lt;/</w:t>
      </w:r>
      <w:r>
        <w:rPr>
          <w:rFonts w:ascii="Verdana" w:hAnsi="Verdana"/>
          <w:color w:val="3F7F7F"/>
          <w:sz w:val="20"/>
          <w:szCs w:val="20"/>
        </w:rPr>
        <w:t>item</w:t>
      </w:r>
      <w:r>
        <w:rPr>
          <w:rFonts w:ascii="Verdana" w:hAnsi="Verdana"/>
          <w:color w:val="008080"/>
          <w:sz w:val="20"/>
          <w:szCs w:val="20"/>
        </w:rPr>
        <w:t>&gt;</w:t>
      </w:r>
      <w:r>
        <w:rPr>
          <w:rFonts w:ascii="Verdana" w:hAnsi="Verdana"/>
          <w:color w:val="008080"/>
          <w:sz w:val="20"/>
          <w:szCs w:val="20"/>
        </w:rPr>
        <w:br/>
        <w:t>Â Â Â Â Â  &lt;</w:t>
      </w:r>
      <w:r>
        <w:rPr>
          <w:rFonts w:ascii="Verdana" w:hAnsi="Verdana"/>
          <w:color w:val="3F7F7F"/>
          <w:sz w:val="20"/>
          <w:szCs w:val="20"/>
        </w:rPr>
        <w:t>item</w:t>
      </w:r>
      <w:r>
        <w:rPr>
          <w:rStyle w:val="apple-converted-space"/>
          <w:rFonts w:ascii="Verdana" w:hAnsi="Verdana"/>
          <w:color w:val="444444"/>
          <w:sz w:val="20"/>
          <w:szCs w:val="20"/>
        </w:rPr>
        <w:t> </w:t>
      </w:r>
      <w:r>
        <w:rPr>
          <w:rFonts w:ascii="Verdana" w:hAnsi="Verdana"/>
          <w:color w:val="7F007F"/>
          <w:sz w:val="20"/>
          <w:szCs w:val="20"/>
        </w:rPr>
        <w:t>name</w:t>
      </w:r>
      <w:r>
        <w:rPr>
          <w:rFonts w:ascii="Verdana" w:hAnsi="Verdana"/>
          <w:color w:val="444444"/>
          <w:sz w:val="20"/>
          <w:szCs w:val="20"/>
        </w:rPr>
        <w:t>=</w:t>
      </w:r>
      <w:r>
        <w:rPr>
          <w:rStyle w:val="a9"/>
          <w:rFonts w:ascii="Verdana" w:hAnsi="Verdana"/>
          <w:color w:val="2A00FF"/>
          <w:sz w:val="20"/>
          <w:szCs w:val="20"/>
        </w:rPr>
        <w:t>“blue”</w:t>
      </w:r>
      <w:r>
        <w:rPr>
          <w:rFonts w:ascii="Verdana" w:hAnsi="Verdana"/>
          <w:color w:val="008080"/>
          <w:sz w:val="20"/>
          <w:szCs w:val="20"/>
        </w:rPr>
        <w:t>&gt;</w:t>
      </w:r>
      <w:r>
        <w:rPr>
          <w:rFonts w:ascii="Verdana" w:hAnsi="Verdana"/>
          <w:color w:val="444444"/>
          <w:sz w:val="20"/>
          <w:szCs w:val="20"/>
        </w:rPr>
        <w:t>blue</w:t>
      </w:r>
      <w:r>
        <w:rPr>
          <w:rFonts w:ascii="Verdana" w:hAnsi="Verdana"/>
          <w:color w:val="008080"/>
          <w:sz w:val="20"/>
          <w:szCs w:val="20"/>
        </w:rPr>
        <w:t>&lt;/</w:t>
      </w:r>
      <w:r>
        <w:rPr>
          <w:rFonts w:ascii="Verdana" w:hAnsi="Verdana"/>
          <w:color w:val="3F7F7F"/>
          <w:sz w:val="20"/>
          <w:szCs w:val="20"/>
        </w:rPr>
        <w:t>item</w:t>
      </w:r>
      <w:r>
        <w:rPr>
          <w:rFonts w:ascii="Verdana" w:hAnsi="Verdana"/>
          <w:color w:val="008080"/>
          <w:sz w:val="20"/>
          <w:szCs w:val="20"/>
        </w:rPr>
        <w:t>&gt;</w:t>
      </w:r>
      <w:r>
        <w:rPr>
          <w:rFonts w:ascii="Verdana" w:hAnsi="Verdana"/>
          <w:color w:val="008080"/>
          <w:sz w:val="20"/>
          <w:szCs w:val="20"/>
        </w:rPr>
        <w:br/>
        <w:t>&lt;/</w:t>
      </w:r>
      <w:r>
        <w:rPr>
          <w:rFonts w:ascii="Verdana" w:hAnsi="Verdana"/>
          <w:color w:val="3F7F7F"/>
          <w:sz w:val="20"/>
          <w:szCs w:val="20"/>
        </w:rPr>
        <w:t>string-array</w:t>
      </w:r>
      <w:r>
        <w:rPr>
          <w:rFonts w:ascii="Verdana" w:hAnsi="Verdana"/>
          <w:color w:val="008080"/>
          <w:sz w:val="20"/>
          <w:szCs w:val="20"/>
        </w:rPr>
        <w:t>&gt;</w:t>
      </w:r>
      <w:r>
        <w:rPr>
          <w:rFonts w:ascii="Verdana" w:hAnsi="Verdana"/>
          <w:color w:val="444444"/>
          <w:sz w:val="13"/>
          <w:szCs w:val="13"/>
        </w:rPr>
        <w:t>Â </w:t>
      </w:r>
    </w:p>
    <w:p w:rsidR="00803BB9" w:rsidRDefault="00803BB9" w:rsidP="00803BB9">
      <w:pPr>
        <w:pStyle w:val="a3"/>
        <w:spacing w:before="0" w:beforeAutospacing="0" w:line="360" w:lineRule="atLeast"/>
        <w:jc w:val="both"/>
        <w:rPr>
          <w:rFonts w:ascii="Verdana" w:hAnsi="Verdana"/>
          <w:color w:val="444444"/>
          <w:sz w:val="14"/>
          <w:szCs w:val="14"/>
        </w:rPr>
      </w:pPr>
      <w:r>
        <w:rPr>
          <w:rFonts w:ascii="Verdana" w:hAnsi="Verdana"/>
          <w:color w:val="000000"/>
          <w:sz w:val="20"/>
          <w:szCs w:val="20"/>
        </w:rPr>
        <w:t>Now, weâ€™ll make a spinner in our main.xml file.</w:t>
      </w:r>
      <w:r>
        <w:rPr>
          <w:rFonts w:ascii="Verdana" w:hAnsi="Verdana"/>
          <w:color w:val="008080"/>
          <w:sz w:val="20"/>
          <w:szCs w:val="20"/>
        </w:rPr>
        <w:t>Â </w:t>
      </w:r>
    </w:p>
    <w:p w:rsidR="00803BB9" w:rsidRDefault="00803BB9" w:rsidP="00803BB9">
      <w:pPr>
        <w:pStyle w:val="a3"/>
        <w:spacing w:before="0" w:beforeAutospacing="0" w:line="360" w:lineRule="atLeast"/>
        <w:jc w:val="both"/>
        <w:rPr>
          <w:rFonts w:ascii="Verdana" w:hAnsi="Verdana"/>
          <w:color w:val="444444"/>
          <w:sz w:val="14"/>
          <w:szCs w:val="14"/>
        </w:rPr>
      </w:pPr>
      <w:r>
        <w:rPr>
          <w:rFonts w:ascii="Verdana" w:hAnsi="Verdana"/>
          <w:color w:val="008080"/>
          <w:sz w:val="20"/>
          <w:szCs w:val="20"/>
        </w:rPr>
        <w:t>&lt;</w:t>
      </w:r>
      <w:r>
        <w:rPr>
          <w:rFonts w:ascii="Verdana" w:hAnsi="Verdana"/>
          <w:color w:val="3F7F7F"/>
          <w:sz w:val="20"/>
          <w:szCs w:val="20"/>
        </w:rPr>
        <w:t>Spinner</w:t>
      </w:r>
      <w:r>
        <w:rPr>
          <w:rStyle w:val="apple-converted-space"/>
          <w:rFonts w:ascii="Verdana" w:hAnsi="Verdana"/>
          <w:color w:val="008080"/>
          <w:sz w:val="20"/>
          <w:szCs w:val="20"/>
        </w:rPr>
        <w:t> </w:t>
      </w:r>
      <w:r>
        <w:rPr>
          <w:rFonts w:ascii="Verdana" w:hAnsi="Verdana"/>
          <w:color w:val="7F007F"/>
          <w:sz w:val="20"/>
          <w:szCs w:val="20"/>
        </w:rPr>
        <w:t>android:id</w:t>
      </w:r>
      <w:r>
        <w:rPr>
          <w:rFonts w:ascii="Verdana" w:hAnsi="Verdana"/>
          <w:color w:val="008080"/>
          <w:sz w:val="20"/>
          <w:szCs w:val="20"/>
        </w:rPr>
        <w:t>=</w:t>
      </w:r>
      <w:r>
        <w:rPr>
          <w:rStyle w:val="a9"/>
          <w:rFonts w:ascii="Verdana" w:hAnsi="Verdana"/>
          <w:color w:val="2A00FF"/>
          <w:sz w:val="20"/>
          <w:szCs w:val="20"/>
        </w:rPr>
        <w:t>“@+id/color_spinner”</w:t>
      </w:r>
      <w:r>
        <w:rPr>
          <w:rFonts w:ascii="Verdana" w:hAnsi="Verdana"/>
          <w:i/>
          <w:iCs/>
          <w:color w:val="2A00FF"/>
          <w:sz w:val="20"/>
          <w:szCs w:val="20"/>
        </w:rPr>
        <w:br/>
      </w:r>
      <w:r>
        <w:rPr>
          <w:rStyle w:val="a9"/>
          <w:rFonts w:ascii="Verdana" w:hAnsi="Verdana"/>
          <w:color w:val="2A00FF"/>
          <w:sz w:val="20"/>
          <w:szCs w:val="20"/>
        </w:rPr>
        <w:t>Â Â Â Â Â </w:t>
      </w:r>
      <w:r>
        <w:rPr>
          <w:rStyle w:val="apple-converted-space"/>
          <w:rFonts w:ascii="Verdana" w:hAnsi="Verdana"/>
          <w:i/>
          <w:iCs/>
          <w:color w:val="2A00FF"/>
          <w:sz w:val="20"/>
          <w:szCs w:val="20"/>
        </w:rPr>
        <w:t> </w:t>
      </w:r>
      <w:r>
        <w:rPr>
          <w:rFonts w:ascii="Verdana" w:hAnsi="Verdana"/>
          <w:color w:val="7F007F"/>
          <w:sz w:val="20"/>
          <w:szCs w:val="20"/>
        </w:rPr>
        <w:t>android:layout_height</w:t>
      </w:r>
      <w:r>
        <w:rPr>
          <w:rFonts w:ascii="Verdana" w:hAnsi="Verdana"/>
          <w:color w:val="008080"/>
          <w:sz w:val="20"/>
          <w:szCs w:val="20"/>
        </w:rPr>
        <w:t>=</w:t>
      </w:r>
      <w:r>
        <w:rPr>
          <w:rStyle w:val="a9"/>
          <w:rFonts w:ascii="Verdana" w:hAnsi="Verdana"/>
          <w:color w:val="2A00FF"/>
          <w:sz w:val="20"/>
          <w:szCs w:val="20"/>
        </w:rPr>
        <w:t>“wrap_content”</w:t>
      </w:r>
      <w:r>
        <w:rPr>
          <w:rFonts w:ascii="Verdana" w:hAnsi="Verdana"/>
          <w:i/>
          <w:iCs/>
          <w:color w:val="2A00FF"/>
          <w:sz w:val="20"/>
          <w:szCs w:val="20"/>
        </w:rPr>
        <w:br/>
      </w:r>
      <w:r>
        <w:rPr>
          <w:rStyle w:val="a9"/>
          <w:rFonts w:ascii="Verdana" w:hAnsi="Verdana"/>
          <w:color w:val="2A00FF"/>
          <w:sz w:val="20"/>
          <w:szCs w:val="20"/>
        </w:rPr>
        <w:t>Â Â Â Â Â </w:t>
      </w:r>
      <w:r>
        <w:rPr>
          <w:rStyle w:val="apple-converted-space"/>
          <w:rFonts w:ascii="Verdana" w:hAnsi="Verdana"/>
          <w:i/>
          <w:iCs/>
          <w:color w:val="2A00FF"/>
          <w:sz w:val="20"/>
          <w:szCs w:val="20"/>
        </w:rPr>
        <w:t> </w:t>
      </w:r>
      <w:r>
        <w:rPr>
          <w:rFonts w:ascii="Verdana" w:hAnsi="Verdana"/>
          <w:color w:val="7F007F"/>
          <w:sz w:val="20"/>
          <w:szCs w:val="20"/>
        </w:rPr>
        <w:t>android:layout_width</w:t>
      </w:r>
      <w:r>
        <w:rPr>
          <w:rFonts w:ascii="Verdana" w:hAnsi="Verdana"/>
          <w:color w:val="008080"/>
          <w:sz w:val="20"/>
          <w:szCs w:val="20"/>
        </w:rPr>
        <w:t>=</w:t>
      </w:r>
      <w:r>
        <w:rPr>
          <w:rStyle w:val="a9"/>
          <w:rFonts w:ascii="Verdana" w:hAnsi="Verdana"/>
          <w:color w:val="2A00FF"/>
          <w:sz w:val="20"/>
          <w:szCs w:val="20"/>
        </w:rPr>
        <w:t>“fill_parent”</w:t>
      </w:r>
      <w:r>
        <w:rPr>
          <w:rStyle w:val="apple-converted-space"/>
          <w:rFonts w:ascii="Verdana" w:hAnsi="Verdana"/>
          <w:color w:val="008080"/>
          <w:sz w:val="20"/>
          <w:szCs w:val="20"/>
        </w:rPr>
        <w:t> </w:t>
      </w:r>
      <w:r>
        <w:rPr>
          <w:rFonts w:ascii="Verdana" w:hAnsi="Verdana"/>
          <w:color w:val="008080"/>
          <w:sz w:val="20"/>
          <w:szCs w:val="20"/>
        </w:rPr>
        <w:t>/&gt;</w:t>
      </w:r>
      <w:r>
        <w:rPr>
          <w:rFonts w:ascii="Verdana" w:hAnsi="Verdana"/>
          <w:color w:val="008080"/>
          <w:sz w:val="20"/>
          <w:szCs w:val="20"/>
        </w:rPr>
        <w:br/>
      </w:r>
      <w:r>
        <w:rPr>
          <w:rFonts w:ascii="Verdana" w:hAnsi="Verdana"/>
          <w:color w:val="444444"/>
          <w:sz w:val="14"/>
          <w:szCs w:val="14"/>
        </w:rPr>
        <w:t>And assign the spinner your array in the onCreate method of your main activity:</w:t>
      </w:r>
    </w:p>
    <w:p w:rsidR="00803BB9" w:rsidRDefault="00803BB9" w:rsidP="00803BB9">
      <w:pPr>
        <w:pStyle w:val="a3"/>
        <w:spacing w:before="0" w:beforeAutospacing="0" w:line="360" w:lineRule="atLeast"/>
        <w:jc w:val="both"/>
        <w:rPr>
          <w:rFonts w:ascii="Verdana" w:hAnsi="Verdana"/>
          <w:color w:val="444444"/>
          <w:sz w:val="14"/>
          <w:szCs w:val="14"/>
        </w:rPr>
      </w:pPr>
      <w:r>
        <w:rPr>
          <w:rFonts w:ascii="Verdana" w:hAnsi="Verdana"/>
          <w:color w:val="444444"/>
          <w:sz w:val="14"/>
          <w:szCs w:val="14"/>
        </w:rPr>
        <w:lastRenderedPageBreak/>
        <w:t>Â </w:t>
      </w:r>
    </w:p>
    <w:p w:rsidR="00803BB9" w:rsidRDefault="00803BB9" w:rsidP="00803BB9">
      <w:pPr>
        <w:pStyle w:val="a3"/>
        <w:spacing w:before="0" w:beforeAutospacing="0" w:line="360" w:lineRule="atLeast"/>
        <w:jc w:val="both"/>
        <w:rPr>
          <w:rFonts w:ascii="Verdana" w:hAnsi="Verdana"/>
          <w:color w:val="444444"/>
          <w:sz w:val="13"/>
          <w:szCs w:val="13"/>
        </w:rPr>
      </w:pPr>
      <w:r>
        <w:rPr>
          <w:rFonts w:ascii="Verdana" w:hAnsi="Verdana"/>
          <w:color w:val="444444"/>
          <w:sz w:val="20"/>
          <w:szCs w:val="20"/>
        </w:rPr>
        <w:t>Spinner</w:t>
      </w:r>
      <w:r>
        <w:rPr>
          <w:rStyle w:val="apple-converted-space"/>
          <w:rFonts w:ascii="Verdana" w:hAnsi="Verdana"/>
          <w:color w:val="444444"/>
          <w:sz w:val="20"/>
          <w:szCs w:val="20"/>
        </w:rPr>
        <w:t> </w:t>
      </w:r>
      <w:r>
        <w:rPr>
          <w:rFonts w:ascii="Verdana" w:hAnsi="Verdana"/>
          <w:color w:val="444444"/>
          <w:sz w:val="20"/>
          <w:szCs w:val="20"/>
          <w:u w:val="single"/>
        </w:rPr>
        <w:t>localSpinner</w:t>
      </w:r>
      <w:r>
        <w:rPr>
          <w:rStyle w:val="apple-converted-space"/>
          <w:rFonts w:ascii="Verdana" w:hAnsi="Verdana"/>
          <w:color w:val="444444"/>
          <w:sz w:val="20"/>
          <w:szCs w:val="20"/>
        </w:rPr>
        <w:t> </w:t>
      </w:r>
      <w:r>
        <w:rPr>
          <w:rFonts w:ascii="Verdana" w:hAnsi="Verdana"/>
          <w:color w:val="444444"/>
          <w:sz w:val="20"/>
          <w:szCs w:val="20"/>
        </w:rPr>
        <w:t>= (Spinner)findViewById(R.id.</w:t>
      </w:r>
      <w:r>
        <w:rPr>
          <w:rStyle w:val="a9"/>
          <w:rFonts w:ascii="Verdana" w:hAnsi="Verdana"/>
          <w:color w:val="0000C0"/>
          <w:sz w:val="20"/>
          <w:szCs w:val="20"/>
        </w:rPr>
        <w:t>color_spinner</w:t>
      </w:r>
      <w:r>
        <w:rPr>
          <w:rFonts w:ascii="Verdana" w:hAnsi="Verdana"/>
          <w:color w:val="444444"/>
          <w:sz w:val="20"/>
          <w:szCs w:val="20"/>
        </w:rPr>
        <w:t>);</w:t>
      </w:r>
    </w:p>
    <w:p w:rsidR="00803BB9" w:rsidRDefault="00803BB9" w:rsidP="00803BB9">
      <w:pPr>
        <w:pStyle w:val="a3"/>
        <w:spacing w:before="0" w:beforeAutospacing="0" w:line="360" w:lineRule="atLeast"/>
        <w:jc w:val="both"/>
        <w:rPr>
          <w:rFonts w:ascii="Verdana" w:hAnsi="Verdana"/>
          <w:color w:val="444444"/>
          <w:sz w:val="14"/>
          <w:szCs w:val="14"/>
        </w:rPr>
      </w:pPr>
      <w:r>
        <w:rPr>
          <w:rFonts w:ascii="Verdana" w:hAnsi="Verdana"/>
          <w:color w:val="444444"/>
          <w:sz w:val="14"/>
          <w:szCs w:val="14"/>
        </w:rPr>
        <w:t>Now, create a new xml file in your res/layout folder. Weâ€™ll call ours my_normal_spinner_item_style.xml to differentiate between how the items look when they are being displayed normally vs. when they are displayed in the selection process:</w:t>
      </w:r>
      <w:r>
        <w:rPr>
          <w:rFonts w:ascii="Verdana" w:hAnsi="Verdana"/>
          <w:color w:val="444444"/>
          <w:sz w:val="14"/>
          <w:szCs w:val="14"/>
        </w:rPr>
        <w:br/>
      </w:r>
      <w:r>
        <w:rPr>
          <w:rFonts w:ascii="Verdana" w:hAnsi="Verdana"/>
          <w:noProof/>
          <w:color w:val="235CA1"/>
          <w:sz w:val="14"/>
          <w:szCs w:val="14"/>
        </w:rPr>
        <w:drawing>
          <wp:inline distT="0" distB="0" distL="0" distR="0">
            <wp:extent cx="5003800" cy="658495"/>
            <wp:effectExtent l="19050" t="0" r="6350" b="0"/>
            <wp:docPr id="108" name="그림 13" descr="clip_image001">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p_image001">
                      <a:hlinkClick r:id="rId294"/>
                    </pic:cNvPr>
                    <pic:cNvPicPr>
                      <a:picLocks noChangeAspect="1" noChangeArrowheads="1"/>
                    </pic:cNvPicPr>
                  </pic:nvPicPr>
                  <pic:blipFill>
                    <a:blip r:embed="rId295"/>
                    <a:srcRect/>
                    <a:stretch>
                      <a:fillRect/>
                    </a:stretch>
                  </pic:blipFill>
                  <pic:spPr bwMode="auto">
                    <a:xfrm>
                      <a:off x="0" y="0"/>
                      <a:ext cx="5003800" cy="658495"/>
                    </a:xfrm>
                    <a:prstGeom prst="rect">
                      <a:avLst/>
                    </a:prstGeom>
                    <a:noFill/>
                    <a:ln w="9525">
                      <a:noFill/>
                      <a:miter lim="800000"/>
                      <a:headEnd/>
                      <a:tailEnd/>
                    </a:ln>
                  </pic:spPr>
                </pic:pic>
              </a:graphicData>
            </a:graphic>
          </wp:inline>
        </w:drawing>
      </w:r>
    </w:p>
    <w:p w:rsidR="00803BB9" w:rsidRDefault="00803BB9" w:rsidP="00803BB9">
      <w:pPr>
        <w:pStyle w:val="a3"/>
        <w:spacing w:before="0" w:beforeAutospacing="0" w:line="360" w:lineRule="atLeast"/>
        <w:jc w:val="both"/>
        <w:rPr>
          <w:rFonts w:ascii="Verdana" w:hAnsi="Verdana"/>
          <w:color w:val="444444"/>
          <w:sz w:val="14"/>
          <w:szCs w:val="14"/>
        </w:rPr>
      </w:pPr>
      <w:r>
        <w:rPr>
          <w:rFonts w:ascii="Verdana" w:hAnsi="Verdana"/>
          <w:noProof/>
          <w:color w:val="235CA1"/>
          <w:sz w:val="14"/>
          <w:szCs w:val="14"/>
        </w:rPr>
        <w:drawing>
          <wp:inline distT="0" distB="0" distL="0" distR="0">
            <wp:extent cx="2611755" cy="2143125"/>
            <wp:effectExtent l="19050" t="0" r="0" b="0"/>
            <wp:docPr id="107" name="그림 14" descr="clip_image001[4]">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p_image001[4]">
                      <a:hlinkClick r:id="rId296"/>
                    </pic:cNvPr>
                    <pic:cNvPicPr>
                      <a:picLocks noChangeAspect="1" noChangeArrowheads="1"/>
                    </pic:cNvPicPr>
                  </pic:nvPicPr>
                  <pic:blipFill>
                    <a:blip r:embed="rId297"/>
                    <a:srcRect/>
                    <a:stretch>
                      <a:fillRect/>
                    </a:stretch>
                  </pic:blipFill>
                  <pic:spPr bwMode="auto">
                    <a:xfrm>
                      <a:off x="0" y="0"/>
                      <a:ext cx="2611755" cy="2143125"/>
                    </a:xfrm>
                    <a:prstGeom prst="rect">
                      <a:avLst/>
                    </a:prstGeom>
                    <a:noFill/>
                    <a:ln w="9525">
                      <a:noFill/>
                      <a:miter lim="800000"/>
                      <a:headEnd/>
                      <a:tailEnd/>
                    </a:ln>
                  </pic:spPr>
                </pic:pic>
              </a:graphicData>
            </a:graphic>
          </wp:inline>
        </w:drawing>
      </w:r>
    </w:p>
    <w:p w:rsidR="00803BB9" w:rsidRDefault="00803BB9" w:rsidP="00803BB9">
      <w:pPr>
        <w:pStyle w:val="a3"/>
        <w:spacing w:before="0" w:beforeAutospacing="0" w:line="360" w:lineRule="atLeast"/>
        <w:jc w:val="both"/>
        <w:rPr>
          <w:rFonts w:ascii="Verdana" w:hAnsi="Verdana"/>
          <w:color w:val="444444"/>
          <w:sz w:val="14"/>
          <w:szCs w:val="14"/>
        </w:rPr>
      </w:pPr>
      <w:r>
        <w:rPr>
          <w:rFonts w:ascii="Verdana" w:hAnsi="Verdana"/>
          <w:color w:val="444444"/>
          <w:sz w:val="14"/>
          <w:szCs w:val="14"/>
        </w:rPr>
        <w:t>Add the following code to the new xml file:</w:t>
      </w:r>
    </w:p>
    <w:p w:rsidR="00803BB9" w:rsidRDefault="00803BB9" w:rsidP="00803BB9">
      <w:pPr>
        <w:pStyle w:val="a3"/>
        <w:spacing w:before="0" w:beforeAutospacing="0" w:line="360" w:lineRule="atLeast"/>
        <w:jc w:val="both"/>
        <w:rPr>
          <w:rFonts w:ascii="Verdana" w:hAnsi="Verdana"/>
          <w:color w:val="444444"/>
          <w:sz w:val="13"/>
          <w:szCs w:val="13"/>
        </w:rPr>
      </w:pPr>
      <w:r>
        <w:rPr>
          <w:rFonts w:ascii="Verdana" w:hAnsi="Verdana"/>
          <w:color w:val="444444"/>
          <w:sz w:val="13"/>
          <w:szCs w:val="13"/>
        </w:rPr>
        <w:t>&lt;?</w:t>
      </w:r>
      <w:r>
        <w:rPr>
          <w:rFonts w:ascii="Verdana" w:hAnsi="Verdana"/>
          <w:color w:val="3F7F7F"/>
          <w:sz w:val="20"/>
          <w:szCs w:val="20"/>
        </w:rPr>
        <w:t>xml</w:t>
      </w:r>
      <w:r>
        <w:rPr>
          <w:rStyle w:val="apple-converted-space"/>
          <w:rFonts w:ascii="Verdana" w:hAnsi="Verdana"/>
          <w:color w:val="444444"/>
          <w:sz w:val="20"/>
          <w:szCs w:val="20"/>
        </w:rPr>
        <w:t> </w:t>
      </w:r>
      <w:r>
        <w:rPr>
          <w:rFonts w:ascii="Verdana" w:hAnsi="Verdana"/>
          <w:color w:val="7F007F"/>
          <w:sz w:val="20"/>
          <w:szCs w:val="20"/>
        </w:rPr>
        <w:t>version</w:t>
      </w:r>
      <w:r>
        <w:rPr>
          <w:rFonts w:ascii="Verdana" w:hAnsi="Verdana"/>
          <w:color w:val="444444"/>
          <w:sz w:val="20"/>
          <w:szCs w:val="20"/>
        </w:rPr>
        <w:t>=</w:t>
      </w:r>
      <w:r>
        <w:rPr>
          <w:rStyle w:val="a9"/>
          <w:rFonts w:ascii="Verdana" w:hAnsi="Verdana"/>
          <w:color w:val="2A00FF"/>
          <w:sz w:val="20"/>
          <w:szCs w:val="20"/>
        </w:rPr>
        <w:t>“1.0″</w:t>
      </w:r>
      <w:r>
        <w:rPr>
          <w:rStyle w:val="apple-converted-space"/>
          <w:rFonts w:ascii="Verdana" w:hAnsi="Verdana"/>
          <w:color w:val="444444"/>
          <w:sz w:val="20"/>
          <w:szCs w:val="20"/>
        </w:rPr>
        <w:t> </w:t>
      </w:r>
      <w:r>
        <w:rPr>
          <w:rFonts w:ascii="Verdana" w:hAnsi="Verdana"/>
          <w:color w:val="7F007F"/>
          <w:sz w:val="20"/>
          <w:szCs w:val="20"/>
        </w:rPr>
        <w:t>encoding</w:t>
      </w:r>
      <w:r>
        <w:rPr>
          <w:rFonts w:ascii="Verdana" w:hAnsi="Verdana"/>
          <w:color w:val="444444"/>
          <w:sz w:val="20"/>
          <w:szCs w:val="20"/>
        </w:rPr>
        <w:t>=</w:t>
      </w:r>
      <w:r>
        <w:rPr>
          <w:rStyle w:val="a9"/>
          <w:rFonts w:ascii="Verdana" w:hAnsi="Verdana"/>
          <w:color w:val="2A00FF"/>
          <w:sz w:val="20"/>
          <w:szCs w:val="20"/>
        </w:rPr>
        <w:t>“utf-8″</w:t>
      </w:r>
      <w:r>
        <w:rPr>
          <w:rFonts w:ascii="Verdana" w:hAnsi="Verdana"/>
          <w:color w:val="008080"/>
          <w:sz w:val="20"/>
          <w:szCs w:val="20"/>
        </w:rPr>
        <w:t>?&gt;</w:t>
      </w:r>
      <w:r>
        <w:rPr>
          <w:rFonts w:ascii="Verdana" w:hAnsi="Verdana"/>
          <w:color w:val="008080"/>
          <w:sz w:val="20"/>
          <w:szCs w:val="20"/>
        </w:rPr>
        <w:br/>
        <w:t>&lt;</w:t>
      </w:r>
      <w:r>
        <w:rPr>
          <w:rFonts w:ascii="Verdana" w:hAnsi="Verdana"/>
          <w:color w:val="3F7F7F"/>
          <w:sz w:val="20"/>
          <w:szCs w:val="20"/>
        </w:rPr>
        <w:t>TextView</w:t>
      </w:r>
      <w:r>
        <w:rPr>
          <w:rStyle w:val="apple-converted-space"/>
          <w:rFonts w:ascii="Verdana" w:hAnsi="Verdana"/>
          <w:color w:val="444444"/>
          <w:sz w:val="20"/>
          <w:szCs w:val="20"/>
        </w:rPr>
        <w:t> </w:t>
      </w:r>
      <w:r>
        <w:rPr>
          <w:rFonts w:ascii="Verdana" w:hAnsi="Verdana"/>
          <w:color w:val="7F007F"/>
          <w:sz w:val="20"/>
          <w:szCs w:val="20"/>
        </w:rPr>
        <w:t>xmlns:android</w:t>
      </w:r>
      <w:r>
        <w:rPr>
          <w:rFonts w:ascii="Verdana" w:hAnsi="Verdana"/>
          <w:color w:val="444444"/>
          <w:sz w:val="20"/>
          <w:szCs w:val="20"/>
        </w:rPr>
        <w:t>=</w:t>
      </w:r>
      <w:r>
        <w:rPr>
          <w:rStyle w:val="apple-converted-space"/>
          <w:rFonts w:ascii="Verdana" w:hAnsi="Verdana"/>
          <w:color w:val="444444"/>
          <w:sz w:val="20"/>
          <w:szCs w:val="20"/>
        </w:rPr>
        <w:t> </w:t>
      </w:r>
      <w:hyperlink r:id="rId298" w:history="1">
        <w:r>
          <w:rPr>
            <w:rStyle w:val="a4"/>
            <w:rFonts w:ascii="Verdana" w:hAnsi="Verdana"/>
            <w:i/>
            <w:iCs/>
            <w:color w:val="235CA1"/>
            <w:sz w:val="20"/>
            <w:szCs w:val="20"/>
            <w:u w:val="none"/>
          </w:rPr>
          <w:t>http://schemas.android.com/apk/res/android</w:t>
        </w:r>
      </w:hyperlink>
      <w:r>
        <w:rPr>
          <w:rStyle w:val="a9"/>
          <w:rFonts w:ascii="Verdana" w:hAnsi="Verdana"/>
          <w:color w:val="2A00FF"/>
          <w:sz w:val="20"/>
          <w:szCs w:val="20"/>
        </w:rPr>
        <w:t>Â </w:t>
      </w:r>
      <w:r>
        <w:rPr>
          <w:rFonts w:ascii="Verdana" w:hAnsi="Verdana"/>
          <w:i/>
          <w:iCs/>
          <w:color w:val="2A00FF"/>
          <w:sz w:val="20"/>
          <w:szCs w:val="20"/>
        </w:rPr>
        <w:br/>
      </w:r>
      <w:r>
        <w:rPr>
          <w:rStyle w:val="a9"/>
          <w:rFonts w:ascii="Verdana" w:hAnsi="Verdana"/>
          <w:color w:val="2A00FF"/>
          <w:sz w:val="20"/>
          <w:szCs w:val="20"/>
        </w:rPr>
        <w:t>Â Â Â Â Â </w:t>
      </w:r>
      <w:r>
        <w:rPr>
          <w:rStyle w:val="apple-converted-space"/>
          <w:rFonts w:ascii="Verdana" w:hAnsi="Verdana"/>
          <w:i/>
          <w:iCs/>
          <w:color w:val="2A00FF"/>
          <w:sz w:val="20"/>
          <w:szCs w:val="20"/>
        </w:rPr>
        <w:t> </w:t>
      </w:r>
      <w:r>
        <w:rPr>
          <w:rStyle w:val="a9"/>
          <w:rFonts w:ascii="Verdana" w:hAnsi="Verdana"/>
          <w:color w:val="7F007F"/>
          <w:sz w:val="20"/>
          <w:szCs w:val="20"/>
        </w:rPr>
        <w:t>android:layout_width</w:t>
      </w:r>
      <w:r>
        <w:rPr>
          <w:rStyle w:val="a9"/>
          <w:rFonts w:ascii="Verdana" w:hAnsi="Verdana"/>
          <w:color w:val="2A00FF"/>
          <w:sz w:val="20"/>
          <w:szCs w:val="20"/>
        </w:rPr>
        <w:t>=“fill_parent”</w:t>
      </w:r>
      <w:r>
        <w:rPr>
          <w:rFonts w:ascii="Verdana" w:hAnsi="Verdana"/>
          <w:i/>
          <w:iCs/>
          <w:color w:val="2A00FF"/>
          <w:sz w:val="20"/>
          <w:szCs w:val="20"/>
        </w:rPr>
        <w:br/>
      </w:r>
      <w:r>
        <w:rPr>
          <w:rStyle w:val="a9"/>
          <w:rFonts w:ascii="Verdana" w:hAnsi="Verdana"/>
          <w:color w:val="7F007F"/>
          <w:sz w:val="20"/>
          <w:szCs w:val="20"/>
        </w:rPr>
        <w:t>Â Â Â Â Â </w:t>
      </w:r>
      <w:r>
        <w:rPr>
          <w:rStyle w:val="apple-converted-space"/>
          <w:rFonts w:ascii="Verdana" w:hAnsi="Verdana"/>
          <w:i/>
          <w:iCs/>
          <w:color w:val="7F007F"/>
          <w:sz w:val="20"/>
          <w:szCs w:val="20"/>
        </w:rPr>
        <w:t> </w:t>
      </w:r>
      <w:r>
        <w:rPr>
          <w:rStyle w:val="a9"/>
          <w:rFonts w:ascii="Verdana" w:hAnsi="Verdana"/>
          <w:color w:val="7F007F"/>
          <w:sz w:val="20"/>
          <w:szCs w:val="20"/>
        </w:rPr>
        <w:t>android:layout_height</w:t>
      </w:r>
      <w:r>
        <w:rPr>
          <w:rStyle w:val="a9"/>
          <w:rFonts w:ascii="Verdana" w:hAnsi="Verdana"/>
          <w:color w:val="2A00FF"/>
          <w:sz w:val="20"/>
          <w:szCs w:val="20"/>
        </w:rPr>
        <w:t>=“wrap_content”</w:t>
      </w:r>
      <w:r>
        <w:rPr>
          <w:rFonts w:ascii="Verdana" w:hAnsi="Verdana"/>
          <w:i/>
          <w:iCs/>
          <w:color w:val="2A00FF"/>
          <w:sz w:val="20"/>
          <w:szCs w:val="20"/>
        </w:rPr>
        <w:br/>
      </w:r>
      <w:r>
        <w:rPr>
          <w:rStyle w:val="a9"/>
          <w:rFonts w:ascii="Verdana" w:hAnsi="Verdana"/>
          <w:color w:val="7F007F"/>
          <w:sz w:val="20"/>
          <w:szCs w:val="20"/>
        </w:rPr>
        <w:t>Â Â Â Â Â </w:t>
      </w:r>
      <w:r>
        <w:rPr>
          <w:rStyle w:val="apple-converted-space"/>
          <w:rFonts w:ascii="Verdana" w:hAnsi="Verdana"/>
          <w:i/>
          <w:iCs/>
          <w:color w:val="7F007F"/>
          <w:sz w:val="20"/>
          <w:szCs w:val="20"/>
        </w:rPr>
        <w:t> </w:t>
      </w:r>
      <w:r>
        <w:rPr>
          <w:rStyle w:val="a9"/>
          <w:rFonts w:ascii="Verdana" w:hAnsi="Verdana"/>
          <w:color w:val="7F007F"/>
          <w:sz w:val="20"/>
          <w:szCs w:val="20"/>
        </w:rPr>
        <w:t>android:textSize</w:t>
      </w:r>
      <w:r>
        <w:rPr>
          <w:rStyle w:val="a9"/>
          <w:rFonts w:ascii="Verdana" w:hAnsi="Verdana"/>
          <w:color w:val="2A00FF"/>
          <w:sz w:val="20"/>
          <w:szCs w:val="20"/>
        </w:rPr>
        <w:t>=“14pt”</w:t>
      </w:r>
      <w:r>
        <w:rPr>
          <w:rFonts w:ascii="Verdana" w:hAnsi="Verdana"/>
          <w:i/>
          <w:iCs/>
          <w:color w:val="2A00FF"/>
          <w:sz w:val="20"/>
          <w:szCs w:val="20"/>
        </w:rPr>
        <w:br/>
      </w:r>
      <w:r>
        <w:rPr>
          <w:rStyle w:val="a9"/>
          <w:rFonts w:ascii="Verdana" w:hAnsi="Verdana"/>
          <w:color w:val="7F007F"/>
          <w:sz w:val="20"/>
          <w:szCs w:val="20"/>
        </w:rPr>
        <w:t>Â Â Â Â Â </w:t>
      </w:r>
      <w:r>
        <w:rPr>
          <w:rStyle w:val="apple-converted-space"/>
          <w:rFonts w:ascii="Verdana" w:hAnsi="Verdana"/>
          <w:i/>
          <w:iCs/>
          <w:color w:val="7F007F"/>
          <w:sz w:val="20"/>
          <w:szCs w:val="20"/>
        </w:rPr>
        <w:t> </w:t>
      </w:r>
      <w:r>
        <w:rPr>
          <w:rStyle w:val="a9"/>
          <w:rFonts w:ascii="Verdana" w:hAnsi="Verdana"/>
          <w:color w:val="7F007F"/>
          <w:sz w:val="20"/>
          <w:szCs w:val="20"/>
        </w:rPr>
        <w:t>android:id</w:t>
      </w:r>
      <w:r>
        <w:rPr>
          <w:rStyle w:val="a9"/>
          <w:rFonts w:ascii="Verdana" w:hAnsi="Verdana"/>
          <w:color w:val="2A00FF"/>
          <w:sz w:val="20"/>
          <w:szCs w:val="20"/>
        </w:rPr>
        <w:t>=“@+id/spinnerTarget”</w:t>
      </w:r>
      <w:r>
        <w:rPr>
          <w:rFonts w:ascii="Verdana" w:hAnsi="Verdana"/>
          <w:i/>
          <w:iCs/>
          <w:color w:val="2A00FF"/>
          <w:sz w:val="20"/>
          <w:szCs w:val="20"/>
        </w:rPr>
        <w:br/>
      </w:r>
      <w:r>
        <w:rPr>
          <w:rStyle w:val="a9"/>
          <w:rFonts w:ascii="Verdana" w:hAnsi="Verdana"/>
          <w:color w:val="7F007F"/>
          <w:sz w:val="20"/>
          <w:szCs w:val="20"/>
        </w:rPr>
        <w:t>Â Â Â Â Â </w:t>
      </w:r>
      <w:r>
        <w:rPr>
          <w:rStyle w:val="apple-converted-space"/>
          <w:rFonts w:ascii="Verdana" w:hAnsi="Verdana"/>
          <w:i/>
          <w:iCs/>
          <w:color w:val="7F007F"/>
          <w:sz w:val="20"/>
          <w:szCs w:val="20"/>
        </w:rPr>
        <w:t> </w:t>
      </w:r>
      <w:r>
        <w:rPr>
          <w:rStyle w:val="a9"/>
          <w:rFonts w:ascii="Verdana" w:hAnsi="Verdana"/>
          <w:color w:val="7F007F"/>
          <w:sz w:val="20"/>
          <w:szCs w:val="20"/>
        </w:rPr>
        <w:t>android:textColor</w:t>
      </w:r>
      <w:r>
        <w:rPr>
          <w:rStyle w:val="a9"/>
          <w:rFonts w:ascii="Verdana" w:hAnsi="Verdana"/>
          <w:color w:val="2A00FF"/>
          <w:sz w:val="20"/>
          <w:szCs w:val="20"/>
        </w:rPr>
        <w:t>=“#FF8B1500″</w:t>
      </w:r>
      <w:r>
        <w:rPr>
          <w:rFonts w:ascii="Verdana" w:hAnsi="Verdana"/>
          <w:i/>
          <w:iCs/>
          <w:color w:val="2A00FF"/>
          <w:sz w:val="20"/>
          <w:szCs w:val="20"/>
        </w:rPr>
        <w:br/>
      </w:r>
      <w:r>
        <w:rPr>
          <w:rStyle w:val="a9"/>
          <w:rFonts w:ascii="Verdana" w:hAnsi="Verdana"/>
          <w:color w:val="7F007F"/>
          <w:sz w:val="20"/>
          <w:szCs w:val="20"/>
        </w:rPr>
        <w:t>Â Â Â Â Â </w:t>
      </w:r>
      <w:r>
        <w:rPr>
          <w:rStyle w:val="apple-converted-space"/>
          <w:rFonts w:ascii="Verdana" w:hAnsi="Verdana"/>
          <w:i/>
          <w:iCs/>
          <w:color w:val="7F007F"/>
          <w:sz w:val="20"/>
          <w:szCs w:val="20"/>
        </w:rPr>
        <w:t> </w:t>
      </w:r>
      <w:r>
        <w:rPr>
          <w:rStyle w:val="a9"/>
          <w:rFonts w:ascii="Verdana" w:hAnsi="Verdana"/>
          <w:color w:val="7F007F"/>
          <w:sz w:val="20"/>
          <w:szCs w:val="20"/>
        </w:rPr>
        <w:t>android:gravity</w:t>
      </w:r>
      <w:r>
        <w:rPr>
          <w:rStyle w:val="a9"/>
          <w:rFonts w:ascii="Verdana" w:hAnsi="Verdana"/>
          <w:color w:val="2A00FF"/>
          <w:sz w:val="20"/>
          <w:szCs w:val="20"/>
        </w:rPr>
        <w:t>=“center”</w:t>
      </w:r>
      <w:r>
        <w:rPr>
          <w:rStyle w:val="a9"/>
          <w:rFonts w:ascii="Verdana" w:hAnsi="Verdana"/>
          <w:color w:val="008080"/>
          <w:sz w:val="20"/>
          <w:szCs w:val="20"/>
        </w:rPr>
        <w:t>/&gt;</w:t>
      </w:r>
    </w:p>
    <w:p w:rsidR="00803BB9" w:rsidRDefault="00803BB9" w:rsidP="00803BB9">
      <w:pPr>
        <w:pStyle w:val="a3"/>
        <w:spacing w:before="0" w:beforeAutospacing="0" w:line="360" w:lineRule="atLeast"/>
        <w:jc w:val="both"/>
        <w:rPr>
          <w:rFonts w:ascii="Verdana" w:hAnsi="Verdana"/>
          <w:color w:val="444444"/>
          <w:sz w:val="14"/>
          <w:szCs w:val="14"/>
        </w:rPr>
      </w:pPr>
      <w:r>
        <w:rPr>
          <w:rFonts w:ascii="Verdana" w:hAnsi="Verdana"/>
          <w:color w:val="000000"/>
          <w:sz w:val="14"/>
          <w:szCs w:val="14"/>
        </w:rPr>
        <w:t>Now, all we have to do is create an ArrayAdapter that uses this view to display the selected spinner item. Back in your onCreate method, add this code:</w:t>
      </w:r>
    </w:p>
    <w:p w:rsidR="00803BB9" w:rsidRDefault="00803BB9" w:rsidP="00803BB9">
      <w:pPr>
        <w:pStyle w:val="a3"/>
        <w:spacing w:before="0" w:beforeAutospacing="0" w:line="360" w:lineRule="atLeast"/>
        <w:jc w:val="both"/>
        <w:rPr>
          <w:rFonts w:ascii="Verdana" w:hAnsi="Verdana"/>
          <w:color w:val="444444"/>
          <w:sz w:val="13"/>
          <w:szCs w:val="13"/>
        </w:rPr>
      </w:pPr>
      <w:r>
        <w:rPr>
          <w:rFonts w:ascii="Verdana" w:hAnsi="Verdana"/>
          <w:color w:val="444444"/>
          <w:sz w:val="20"/>
          <w:szCs w:val="20"/>
        </w:rPr>
        <w:t>ArrayAdapter&lt;CharSequence&gt; adapter = ArrayAdapter.</w:t>
      </w:r>
      <w:r>
        <w:rPr>
          <w:rStyle w:val="a9"/>
          <w:rFonts w:ascii="Verdana" w:hAnsi="Verdana"/>
          <w:color w:val="444444"/>
          <w:sz w:val="20"/>
          <w:szCs w:val="20"/>
        </w:rPr>
        <w:t>createFromResource</w:t>
      </w:r>
      <w:r>
        <w:rPr>
          <w:rFonts w:ascii="Verdana" w:hAnsi="Verdana"/>
          <w:color w:val="444444"/>
          <w:sz w:val="20"/>
          <w:szCs w:val="20"/>
        </w:rPr>
        <w:t>(</w:t>
      </w:r>
      <w:r>
        <w:rPr>
          <w:rStyle w:val="a8"/>
          <w:rFonts w:ascii="Verdana" w:hAnsi="Verdana"/>
          <w:color w:val="7F0055"/>
          <w:sz w:val="20"/>
          <w:szCs w:val="20"/>
        </w:rPr>
        <w:t>this</w:t>
      </w:r>
      <w:r>
        <w:rPr>
          <w:rFonts w:ascii="Verdana" w:hAnsi="Verdana"/>
          <w:color w:val="444444"/>
          <w:sz w:val="20"/>
          <w:szCs w:val="20"/>
        </w:rPr>
        <w:t>,</w:t>
      </w:r>
      <w:r>
        <w:rPr>
          <w:rFonts w:ascii="Verdana" w:hAnsi="Verdana"/>
          <w:color w:val="444444"/>
          <w:sz w:val="20"/>
          <w:szCs w:val="20"/>
        </w:rPr>
        <w:br/>
        <w:t>Â Â Â Â Â  R.array.</w:t>
      </w:r>
      <w:r>
        <w:rPr>
          <w:rStyle w:val="a9"/>
          <w:rFonts w:ascii="Verdana" w:hAnsi="Verdana"/>
          <w:color w:val="0000C0"/>
          <w:sz w:val="20"/>
          <w:szCs w:val="20"/>
        </w:rPr>
        <w:t>color_array</w:t>
      </w:r>
      <w:r>
        <w:rPr>
          <w:rFonts w:ascii="Verdana" w:hAnsi="Verdana"/>
          <w:color w:val="444444"/>
          <w:sz w:val="20"/>
          <w:szCs w:val="20"/>
        </w:rPr>
        <w:t>, R.layout.</w:t>
      </w:r>
      <w:r>
        <w:rPr>
          <w:rStyle w:val="a9"/>
          <w:rFonts w:ascii="Verdana" w:hAnsi="Verdana"/>
          <w:color w:val="0000C0"/>
          <w:sz w:val="20"/>
          <w:szCs w:val="20"/>
        </w:rPr>
        <w:t>my_normal_spinner_item_style</w:t>
      </w:r>
      <w:r>
        <w:rPr>
          <w:rFonts w:ascii="Verdana" w:hAnsi="Verdana"/>
          <w:color w:val="444444"/>
          <w:sz w:val="20"/>
          <w:szCs w:val="20"/>
        </w:rPr>
        <w:t>);</w:t>
      </w:r>
      <w:r>
        <w:rPr>
          <w:rFonts w:ascii="Verdana" w:hAnsi="Verdana"/>
          <w:color w:val="444444"/>
          <w:sz w:val="20"/>
          <w:szCs w:val="20"/>
        </w:rPr>
        <w:br/>
        <w:t>adapter.setDropDownViewResource(android.R.layout.</w:t>
      </w:r>
      <w:r>
        <w:rPr>
          <w:rStyle w:val="a9"/>
          <w:rFonts w:ascii="Verdana" w:hAnsi="Verdana"/>
          <w:color w:val="0000C0"/>
          <w:sz w:val="20"/>
          <w:szCs w:val="20"/>
        </w:rPr>
        <w:t>simple_spinner_dropdown_item</w:t>
      </w:r>
      <w:r>
        <w:rPr>
          <w:rFonts w:ascii="Verdana" w:hAnsi="Verdana"/>
          <w:color w:val="444444"/>
          <w:sz w:val="20"/>
          <w:szCs w:val="20"/>
        </w:rPr>
        <w:t>);</w:t>
      </w:r>
      <w:r>
        <w:rPr>
          <w:rFonts w:ascii="Verdana" w:hAnsi="Verdana"/>
          <w:color w:val="444444"/>
          <w:sz w:val="20"/>
          <w:szCs w:val="20"/>
        </w:rPr>
        <w:br/>
        <w:t>localSpinner.setAdapter(adapter);</w:t>
      </w:r>
    </w:p>
    <w:p w:rsidR="00803BB9" w:rsidRDefault="00803BB9" w:rsidP="00803BB9">
      <w:pPr>
        <w:pStyle w:val="a3"/>
        <w:spacing w:before="0" w:beforeAutospacing="0" w:line="360" w:lineRule="atLeast"/>
        <w:jc w:val="both"/>
        <w:rPr>
          <w:rFonts w:ascii="Verdana" w:hAnsi="Verdana"/>
          <w:color w:val="444444"/>
          <w:sz w:val="14"/>
          <w:szCs w:val="14"/>
        </w:rPr>
      </w:pPr>
      <w:r>
        <w:rPr>
          <w:rFonts w:ascii="Verdana" w:hAnsi="Verdana"/>
          <w:color w:val="444444"/>
          <w:sz w:val="14"/>
          <w:szCs w:val="14"/>
        </w:rPr>
        <w:lastRenderedPageBreak/>
        <w:t>you should be all set and you app should look something like this:</w:t>
      </w:r>
    </w:p>
    <w:p w:rsidR="00803BB9" w:rsidRDefault="00803BB9" w:rsidP="00803BB9">
      <w:pPr>
        <w:pStyle w:val="a3"/>
        <w:spacing w:before="0" w:beforeAutospacing="0" w:line="360" w:lineRule="atLeast"/>
        <w:jc w:val="both"/>
        <w:rPr>
          <w:rFonts w:ascii="Verdana" w:hAnsi="Verdana"/>
          <w:color w:val="444444"/>
          <w:sz w:val="14"/>
          <w:szCs w:val="14"/>
        </w:rPr>
      </w:pPr>
      <w:r>
        <w:rPr>
          <w:rFonts w:ascii="Verdana" w:hAnsi="Verdana"/>
          <w:noProof/>
          <w:color w:val="235CA1"/>
          <w:sz w:val="14"/>
          <w:szCs w:val="14"/>
        </w:rPr>
        <w:drawing>
          <wp:inline distT="0" distB="0" distL="0" distR="0">
            <wp:extent cx="2860040" cy="753745"/>
            <wp:effectExtent l="19050" t="0" r="0" b="0"/>
            <wp:docPr id="106" name="그림 15" descr="http://www.designerandroid.com/wp-content/uploads/2008/11/finalproduce-300x79.png">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designerandroid.com/wp-content/uploads/2008/11/finalproduce-300x79.png">
                      <a:hlinkClick r:id="rId299"/>
                    </pic:cNvPr>
                    <pic:cNvPicPr>
                      <a:picLocks noChangeAspect="1" noChangeArrowheads="1"/>
                    </pic:cNvPicPr>
                  </pic:nvPicPr>
                  <pic:blipFill>
                    <a:blip r:embed="rId300"/>
                    <a:srcRect/>
                    <a:stretch>
                      <a:fillRect/>
                    </a:stretch>
                  </pic:blipFill>
                  <pic:spPr bwMode="auto">
                    <a:xfrm>
                      <a:off x="0" y="0"/>
                      <a:ext cx="2860040" cy="753745"/>
                    </a:xfrm>
                    <a:prstGeom prst="rect">
                      <a:avLst/>
                    </a:prstGeom>
                    <a:noFill/>
                    <a:ln w="9525">
                      <a:noFill/>
                      <a:miter lim="800000"/>
                      <a:headEnd/>
                      <a:tailEnd/>
                    </a:ln>
                  </pic:spPr>
                </pic:pic>
              </a:graphicData>
            </a:graphic>
          </wp:inline>
        </w:drawing>
      </w:r>
    </w:p>
    <w:p w:rsidR="00803BB9" w:rsidRDefault="00C91422" w:rsidP="00803BB9">
      <w:pPr>
        <w:pStyle w:val="a3"/>
        <w:spacing w:before="0" w:beforeAutospacing="0" w:line="360" w:lineRule="atLeast"/>
        <w:jc w:val="both"/>
        <w:rPr>
          <w:rFonts w:ascii="Verdana" w:hAnsi="Verdana"/>
          <w:color w:val="444444"/>
          <w:sz w:val="14"/>
          <w:szCs w:val="14"/>
        </w:rPr>
      </w:pPr>
      <w:r>
        <w:rPr>
          <w:rFonts w:ascii="Verdana" w:hAnsi="Verdana" w:hint="eastAsia"/>
          <w:color w:val="444444"/>
          <w:sz w:val="14"/>
          <w:szCs w:val="14"/>
        </w:rPr>
        <w:t>내가한거</w:t>
      </w:r>
    </w:p>
    <w:p w:rsidR="00C91422" w:rsidRDefault="00C91422" w:rsidP="00C91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8080"/>
          <w:kern w:val="0"/>
          <w:szCs w:val="20"/>
        </w:rPr>
        <w:t>getSelect</w:t>
      </w:r>
      <w:r>
        <w:rPr>
          <w:rFonts w:ascii="Courier New" w:hAnsi="Courier New" w:cs="Courier New"/>
          <w:color w:val="000000"/>
          <w:kern w:val="0"/>
          <w:szCs w:val="20"/>
        </w:rPr>
        <w:t>().</w:t>
      </w:r>
      <w:r>
        <w:rPr>
          <w:rFonts w:ascii="Courier New" w:hAnsi="Courier New" w:cs="Courier New"/>
          <w:b/>
          <w:bCs/>
          <w:color w:val="008080"/>
          <w:kern w:val="0"/>
          <w:szCs w:val="20"/>
        </w:rPr>
        <w:t>setPrompt</w:t>
      </w:r>
      <w:r>
        <w:rPr>
          <w:rFonts w:ascii="Courier New" w:hAnsi="Courier New" w:cs="Courier New"/>
          <w:color w:val="000000"/>
          <w:kern w:val="0"/>
          <w:szCs w:val="20"/>
        </w:rPr>
        <w:t>(</w:t>
      </w:r>
      <w:r>
        <w:rPr>
          <w:rFonts w:ascii="Courier New" w:hAnsi="Courier New" w:cs="Courier New"/>
          <w:color w:val="2A00FF"/>
          <w:kern w:val="0"/>
          <w:szCs w:val="20"/>
        </w:rPr>
        <w:t>"</w:t>
      </w:r>
      <w:r>
        <w:rPr>
          <w:rFonts w:ascii="Courier New" w:hAnsi="Courier New" w:cs="Courier New"/>
          <w:color w:val="2A00FF"/>
          <w:kern w:val="0"/>
          <w:szCs w:val="20"/>
        </w:rPr>
        <w:t>목록을</w:t>
      </w:r>
      <w:r>
        <w:rPr>
          <w:rFonts w:ascii="Courier New" w:hAnsi="Courier New" w:cs="Courier New"/>
          <w:color w:val="2A00FF"/>
          <w:kern w:val="0"/>
          <w:szCs w:val="20"/>
        </w:rPr>
        <w:t xml:space="preserve"> </w:t>
      </w:r>
      <w:r>
        <w:rPr>
          <w:rFonts w:ascii="Courier New" w:hAnsi="Courier New" w:cs="Courier New"/>
          <w:color w:val="2A00FF"/>
          <w:kern w:val="0"/>
          <w:szCs w:val="20"/>
        </w:rPr>
        <w:t>선택해주세요</w:t>
      </w:r>
      <w:r>
        <w:rPr>
          <w:rFonts w:ascii="Courier New" w:hAnsi="Courier New" w:cs="Courier New"/>
          <w:color w:val="2A00FF"/>
          <w:kern w:val="0"/>
          <w:szCs w:val="20"/>
        </w:rPr>
        <w:t>"</w:t>
      </w:r>
      <w:r>
        <w:rPr>
          <w:rFonts w:ascii="Courier New" w:hAnsi="Courier New" w:cs="Courier New"/>
          <w:color w:val="000000"/>
          <w:kern w:val="0"/>
          <w:szCs w:val="20"/>
        </w:rPr>
        <w:t>);</w:t>
      </w:r>
    </w:p>
    <w:p w:rsidR="00C91422" w:rsidRDefault="00C91422" w:rsidP="00C91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5032"/>
          <w:kern w:val="0"/>
          <w:szCs w:val="20"/>
        </w:rPr>
        <w:t>ArrayAdapter</w:t>
      </w:r>
      <w:r>
        <w:rPr>
          <w:rFonts w:ascii="Courier New" w:hAnsi="Courier New" w:cs="Courier New"/>
          <w:color w:val="000000"/>
          <w:kern w:val="0"/>
          <w:szCs w:val="20"/>
        </w:rPr>
        <w:t>&lt;</w:t>
      </w:r>
      <w:r>
        <w:rPr>
          <w:rFonts w:ascii="Courier New" w:hAnsi="Courier New" w:cs="Courier New"/>
          <w:b/>
          <w:bCs/>
          <w:color w:val="005032"/>
          <w:kern w:val="0"/>
          <w:szCs w:val="20"/>
        </w:rPr>
        <w:t>String</w:t>
      </w:r>
      <w:r>
        <w:rPr>
          <w:rFonts w:ascii="Courier New" w:hAnsi="Courier New" w:cs="Courier New"/>
          <w:color w:val="000000"/>
          <w:kern w:val="0"/>
          <w:szCs w:val="20"/>
        </w:rPr>
        <w:t xml:space="preserve">&gt; adaptor = </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8080"/>
          <w:kern w:val="0"/>
          <w:szCs w:val="20"/>
        </w:rPr>
        <w:t>ArrayAdapter</w:t>
      </w:r>
      <w:r>
        <w:rPr>
          <w:rFonts w:ascii="Courier New" w:hAnsi="Courier New" w:cs="Courier New"/>
          <w:color w:val="000000"/>
          <w:kern w:val="0"/>
          <w:szCs w:val="20"/>
        </w:rPr>
        <w:t>&lt;</w:t>
      </w:r>
      <w:r>
        <w:rPr>
          <w:rFonts w:ascii="Courier New" w:hAnsi="Courier New" w:cs="Courier New"/>
          <w:b/>
          <w:bCs/>
          <w:color w:val="005032"/>
          <w:kern w:val="0"/>
          <w:szCs w:val="20"/>
        </w:rPr>
        <w:t>String</w:t>
      </w:r>
      <w:r>
        <w:rPr>
          <w:rFonts w:ascii="Courier New" w:hAnsi="Courier New" w:cs="Courier New"/>
          <w:color w:val="000000"/>
          <w:kern w:val="0"/>
          <w:szCs w:val="20"/>
        </w:rPr>
        <w:t>&gt;(</w:t>
      </w:r>
      <w:r>
        <w:rPr>
          <w:rFonts w:ascii="Courier New" w:hAnsi="Courier New" w:cs="Courier New"/>
          <w:b/>
          <w:bCs/>
          <w:color w:val="7F0055"/>
          <w:kern w:val="0"/>
          <w:szCs w:val="20"/>
        </w:rPr>
        <w:t>this</w:t>
      </w:r>
      <w:r>
        <w:rPr>
          <w:rFonts w:ascii="Courier New" w:hAnsi="Courier New" w:cs="Courier New"/>
          <w:color w:val="000000"/>
          <w:kern w:val="0"/>
          <w:szCs w:val="20"/>
        </w:rPr>
        <w:t>,</w:t>
      </w:r>
    </w:p>
    <w:p w:rsidR="00C91422" w:rsidRDefault="00C91422" w:rsidP="00C91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layout</w:t>
      </w:r>
      <w:r>
        <w:rPr>
          <w:rFonts w:ascii="Courier New" w:hAnsi="Courier New" w:cs="Courier New"/>
          <w:color w:val="000000"/>
          <w:kern w:val="0"/>
          <w:szCs w:val="20"/>
        </w:rPr>
        <w:t>.</w:t>
      </w:r>
      <w:r>
        <w:rPr>
          <w:rFonts w:ascii="Courier New" w:hAnsi="Courier New" w:cs="Courier New"/>
          <w:i/>
          <w:iCs/>
          <w:color w:val="0000C0"/>
          <w:kern w:val="0"/>
          <w:szCs w:val="20"/>
        </w:rPr>
        <w:t>global_select_view</w:t>
      </w:r>
      <w:r>
        <w:rPr>
          <w:rFonts w:ascii="Courier New" w:hAnsi="Courier New" w:cs="Courier New"/>
          <w:color w:val="000000"/>
          <w:kern w:val="0"/>
          <w:szCs w:val="20"/>
        </w:rPr>
        <w:t xml:space="preserve">, </w:t>
      </w:r>
      <w:r>
        <w:rPr>
          <w:rFonts w:ascii="Courier New" w:hAnsi="Courier New" w:cs="Courier New"/>
          <w:color w:val="0000C0"/>
          <w:kern w:val="0"/>
          <w:szCs w:val="20"/>
        </w:rPr>
        <w:t>items</w:t>
      </w:r>
      <w:r>
        <w:rPr>
          <w:rFonts w:ascii="Courier New" w:hAnsi="Courier New" w:cs="Courier New"/>
          <w:color w:val="000000"/>
          <w:kern w:val="0"/>
          <w:szCs w:val="20"/>
        </w:rPr>
        <w:t>);</w:t>
      </w:r>
    </w:p>
    <w:p w:rsidR="00C91422" w:rsidRDefault="00C91422" w:rsidP="00C91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adaptor.</w:t>
      </w:r>
      <w:r>
        <w:rPr>
          <w:rFonts w:ascii="Courier New" w:hAnsi="Courier New" w:cs="Courier New"/>
          <w:b/>
          <w:bCs/>
          <w:color w:val="008080"/>
          <w:kern w:val="0"/>
          <w:szCs w:val="20"/>
        </w:rPr>
        <w:t>setDropDownViewResource</w:t>
      </w:r>
      <w:r>
        <w:rPr>
          <w:rFonts w:ascii="Courier New" w:hAnsi="Courier New" w:cs="Courier New"/>
          <w:color w:val="000000"/>
          <w:kern w:val="0"/>
          <w:szCs w:val="20"/>
        </w:rPr>
        <w:t>(</w:t>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layout</w:t>
      </w:r>
      <w:r>
        <w:rPr>
          <w:rFonts w:ascii="Courier New" w:hAnsi="Courier New" w:cs="Courier New"/>
          <w:color w:val="000000"/>
          <w:kern w:val="0"/>
          <w:szCs w:val="20"/>
        </w:rPr>
        <w:t>.</w:t>
      </w:r>
      <w:r>
        <w:rPr>
          <w:rFonts w:ascii="Courier New" w:hAnsi="Courier New" w:cs="Courier New"/>
          <w:i/>
          <w:iCs/>
          <w:color w:val="0000C0"/>
          <w:kern w:val="0"/>
          <w:szCs w:val="20"/>
          <w:highlight w:val="red"/>
        </w:rPr>
        <w:t>global_select</w:t>
      </w:r>
      <w:r>
        <w:rPr>
          <w:rFonts w:ascii="Courier New" w:hAnsi="Courier New" w:cs="Courier New"/>
          <w:color w:val="000000"/>
          <w:kern w:val="0"/>
          <w:szCs w:val="20"/>
        </w:rPr>
        <w:t>);</w:t>
      </w:r>
    </w:p>
    <w:p w:rsidR="00C91422" w:rsidRDefault="00C91422" w:rsidP="00C91422">
      <w:pPr>
        <w:pStyle w:val="a3"/>
        <w:spacing w:before="0" w:beforeAutospacing="0" w:line="360" w:lineRule="atLeast"/>
        <w:jc w:val="both"/>
        <w:rPr>
          <w:rFonts w:ascii="Verdana" w:hAnsi="Verdana"/>
          <w:color w:val="444444"/>
          <w:sz w:val="14"/>
          <w:szCs w:val="14"/>
        </w:rPr>
      </w:pPr>
      <w:r>
        <w:rPr>
          <w:rFonts w:ascii="Courier New" w:hAnsi="Courier New" w:cs="Courier New"/>
          <w:color w:val="000000"/>
          <w:szCs w:val="20"/>
        </w:rPr>
        <w:tab/>
      </w:r>
      <w:r>
        <w:rPr>
          <w:rFonts w:ascii="Courier New" w:hAnsi="Courier New" w:cs="Courier New"/>
          <w:color w:val="000000"/>
          <w:szCs w:val="20"/>
        </w:rPr>
        <w:tab/>
      </w:r>
      <w:r>
        <w:rPr>
          <w:rFonts w:ascii="Courier New" w:hAnsi="Courier New" w:cs="Courier New"/>
          <w:b/>
          <w:bCs/>
          <w:color w:val="008080"/>
          <w:szCs w:val="20"/>
        </w:rPr>
        <w:t>getSelect</w:t>
      </w:r>
      <w:r>
        <w:rPr>
          <w:rFonts w:ascii="Courier New" w:hAnsi="Courier New" w:cs="Courier New"/>
          <w:color w:val="000000"/>
          <w:szCs w:val="20"/>
        </w:rPr>
        <w:t>().</w:t>
      </w:r>
      <w:r>
        <w:rPr>
          <w:rFonts w:ascii="Courier New" w:hAnsi="Courier New" w:cs="Courier New"/>
          <w:b/>
          <w:bCs/>
          <w:color w:val="008080"/>
          <w:szCs w:val="20"/>
        </w:rPr>
        <w:t>setAdapter</w:t>
      </w:r>
      <w:r>
        <w:rPr>
          <w:rFonts w:ascii="Courier New" w:hAnsi="Courier New" w:cs="Courier New"/>
          <w:color w:val="000000"/>
          <w:szCs w:val="20"/>
        </w:rPr>
        <w:t>(adaptor);</w:t>
      </w:r>
    </w:p>
    <w:p w:rsidR="0045238E" w:rsidRDefault="00153F68" w:rsidP="0043241F">
      <w:pPr>
        <w:pStyle w:val="aa"/>
        <w:ind w:leftChars="0" w:left="720"/>
      </w:pPr>
      <w:hyperlink r:id="rId301" w:history="1">
        <w:r w:rsidR="00803BB9">
          <w:rPr>
            <w:rStyle w:val="a4"/>
          </w:rPr>
          <w:t>http://www.designerandroid.com/?p=28</w:t>
        </w:r>
      </w:hyperlink>
    </w:p>
    <w:p w:rsidR="00EE3585" w:rsidRDefault="00EE3585" w:rsidP="0043241F">
      <w:pPr>
        <w:pStyle w:val="aa"/>
        <w:ind w:leftChars="0" w:left="720"/>
      </w:pPr>
    </w:p>
    <w:p w:rsidR="00EE3585" w:rsidRDefault="00EE3585" w:rsidP="0043241F">
      <w:pPr>
        <w:pStyle w:val="aa"/>
        <w:ind w:leftChars="0" w:left="720"/>
      </w:pPr>
    </w:p>
    <w:p w:rsidR="00EE3585" w:rsidRDefault="00EE3585" w:rsidP="00EE3585">
      <w:pPr>
        <w:pStyle w:val="1"/>
        <w:shd w:val="clear" w:color="auto" w:fill="65A8EA"/>
        <w:spacing w:line="260" w:lineRule="atLeast"/>
        <w:rPr>
          <w:rFonts w:ascii="dotum" w:hAnsi="dotum" w:cs="Arial" w:hint="eastAsia"/>
          <w:color w:val="FFFFFF"/>
        </w:rPr>
      </w:pPr>
      <w:r>
        <w:rPr>
          <w:rFonts w:ascii="dotum" w:hAnsi="dotum" w:cs="Arial"/>
          <w:color w:val="FFFFFF"/>
        </w:rPr>
        <w:t xml:space="preserve">UI Thread </w:t>
      </w:r>
      <w:r>
        <w:rPr>
          <w:rFonts w:ascii="dotum" w:hAnsi="dotum" w:cs="Arial"/>
          <w:color w:val="FFFFFF"/>
        </w:rPr>
        <w:t>와</w:t>
      </w:r>
      <w:r>
        <w:rPr>
          <w:rFonts w:ascii="dotum" w:hAnsi="dotum" w:cs="Arial"/>
          <w:color w:val="FFFFFF"/>
        </w:rPr>
        <w:t xml:space="preserve"> Handler</w:t>
      </w:r>
    </w:p>
    <w:p w:rsidR="00EE3585" w:rsidRDefault="00153F68" w:rsidP="00EE3585">
      <w:pPr>
        <w:shd w:val="clear" w:color="auto" w:fill="5E83D6"/>
        <w:spacing w:line="207" w:lineRule="atLeast"/>
        <w:jc w:val="center"/>
        <w:rPr>
          <w:rFonts w:ascii="Arial" w:hAnsi="Arial" w:cs="Arial"/>
          <w:color w:val="FFFFFF"/>
          <w:sz w:val="14"/>
          <w:szCs w:val="14"/>
        </w:rPr>
      </w:pPr>
      <w:hyperlink r:id="rId302" w:history="1">
        <w:r w:rsidR="00EE3585">
          <w:rPr>
            <w:rStyle w:val="a4"/>
            <w:rFonts w:ascii="Arial" w:hAnsi="Arial" w:cs="Arial"/>
            <w:sz w:val="14"/>
            <w:szCs w:val="14"/>
            <w:u w:val="none"/>
            <w:bdr w:val="single" w:sz="4" w:space="0" w:color="auto" w:frame="1"/>
          </w:rPr>
          <w:t>편집하기</w:t>
        </w:r>
      </w:hyperlink>
    </w:p>
    <w:p w:rsidR="00EE3585" w:rsidRDefault="00EE3585" w:rsidP="00EE3585">
      <w:pPr>
        <w:pStyle w:val="a3"/>
        <w:spacing w:before="0" w:beforeAutospacing="0" w:after="0" w:afterAutospacing="0"/>
        <w:rPr>
          <w:color w:val="333333"/>
          <w:sz w:val="14"/>
          <w:szCs w:val="14"/>
        </w:rPr>
      </w:pPr>
      <w:r>
        <w:rPr>
          <w:rFonts w:ascii="돋움" w:eastAsia="돋움" w:hAnsi="돋움" w:hint="eastAsia"/>
          <w:color w:val="000000"/>
          <w:sz w:val="14"/>
          <w:szCs w:val="14"/>
        </w:rPr>
        <w:t>Android 어플리케이션에서 이미지를 다운로드 해온다거나, 시간이 걸리는 작업의 결과를 화면에 표시하는 등,</w:t>
      </w: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r>
        <w:rPr>
          <w:rFonts w:hint="eastAsia"/>
          <w:color w:val="000000"/>
          <w:sz w:val="14"/>
          <w:szCs w:val="14"/>
        </w:rPr>
        <w:t>쓰레드를 통해 UI의 값들을 직접 바꿔주려다보면 이런 에러 메시지와 부딪히게 된다:</w:t>
      </w: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r>
        <w:rPr>
          <w:rFonts w:hint="eastAsia"/>
          <w:color w:val="FF0000"/>
          <w:sz w:val="14"/>
          <w:szCs w:val="14"/>
        </w:rPr>
        <w:t>"android.view.ViewRoot$CalledFromWrongThreadException:Only the original thread that created a view hierarchy can touch its views."</w:t>
      </w: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r>
        <w:rPr>
          <w:rStyle w:val="a8"/>
          <w:rFonts w:hint="eastAsia"/>
          <w:color w:val="000000"/>
          <w:sz w:val="14"/>
          <w:szCs w:val="14"/>
        </w:rPr>
        <w:t>'view 구조를 생성한 쓰레드에서만 그 view를 건드릴 수 있다!'</w:t>
      </w:r>
      <w:r>
        <w:rPr>
          <w:rFonts w:hint="eastAsia"/>
          <w:color w:val="000000"/>
          <w:sz w:val="14"/>
          <w:szCs w:val="14"/>
        </w:rPr>
        <w:t>는 내용의 오류 메시지.</w:t>
      </w: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r>
        <w:rPr>
          <w:rFonts w:hint="eastAsia"/>
          <w:color w:val="000000"/>
          <w:sz w:val="14"/>
          <w:szCs w:val="14"/>
        </w:rPr>
        <w:t>그런데, 오류메시지 내용 대로, view 구조를 생성한 쓰레드에서만 그 view를 건드릴 수 있다면</w:t>
      </w: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r>
        <w:rPr>
          <w:rFonts w:hint="eastAsia"/>
          <w:color w:val="000000"/>
          <w:sz w:val="14"/>
          <w:szCs w:val="14"/>
        </w:rPr>
        <w:t>시간이 걸리는 작업을 하는 동안에는 그 view가 얼어 있어야 하는건데?</w:t>
      </w: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r>
        <w:rPr>
          <w:rFonts w:ascii="궁서" w:eastAsia="궁서" w:hAnsi="궁서" w:hint="eastAsia"/>
          <w:color w:val="000000"/>
          <w:sz w:val="72"/>
          <w:szCs w:val="72"/>
        </w:rPr>
        <w:t>대체 어떻게 해야하나???</w:t>
      </w: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r>
        <w:rPr>
          <w:rFonts w:hint="eastAsia"/>
          <w:color w:val="000000"/>
          <w:sz w:val="14"/>
          <w:szCs w:val="14"/>
        </w:rPr>
        <w:t>그 때 바로 요 '</w:t>
      </w:r>
      <w:hyperlink r:id="rId303" w:history="1">
        <w:r>
          <w:rPr>
            <w:rStyle w:val="a4"/>
            <w:rFonts w:hint="eastAsia"/>
            <w:color w:val="646464"/>
            <w:sz w:val="14"/>
            <w:szCs w:val="14"/>
          </w:rPr>
          <w:t>android.os.Handler</w:t>
        </w:r>
      </w:hyperlink>
      <w:r>
        <w:rPr>
          <w:rFonts w:hint="eastAsia"/>
          <w:color w:val="000000"/>
          <w:sz w:val="14"/>
          <w:szCs w:val="14"/>
        </w:rPr>
        <w:t>' class를 활용한다.</w:t>
      </w: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r>
        <w:rPr>
          <w:rFonts w:hint="eastAsia"/>
          <w:color w:val="A8A8A8"/>
          <w:sz w:val="14"/>
          <w:szCs w:val="14"/>
        </w:rPr>
        <w:t>(위 링크에 있는 설명에 의하면)</w:t>
      </w:r>
    </w:p>
    <w:p w:rsidR="00EE3585" w:rsidRDefault="00EE3585" w:rsidP="00EE3585">
      <w:pPr>
        <w:pStyle w:val="a3"/>
        <w:spacing w:before="0" w:beforeAutospacing="0" w:after="0" w:afterAutospacing="0"/>
        <w:rPr>
          <w:color w:val="333333"/>
          <w:sz w:val="14"/>
          <w:szCs w:val="14"/>
        </w:rPr>
      </w:pPr>
      <w:r>
        <w:rPr>
          <w:rFonts w:hint="eastAsia"/>
          <w:color w:val="000000"/>
          <w:sz w:val="14"/>
          <w:szCs w:val="14"/>
        </w:rPr>
        <w:t>요 놈은 생성되는 순간부터 자기를 생성한 쓰레드의 job queue 에 bound 되어서</w:t>
      </w: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r>
        <w:rPr>
          <w:rFonts w:hint="eastAsia"/>
          <w:color w:val="000000"/>
          <w:sz w:val="14"/>
          <w:szCs w:val="14"/>
        </w:rPr>
        <w:t>해당 job queue로 message와 runnable을 전달하고, 또 그 놈들을 execute 하게 된다.</w:t>
      </w: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r>
        <w:rPr>
          <w:rFonts w:hint="eastAsia"/>
          <w:color w:val="000000"/>
          <w:sz w:val="14"/>
          <w:szCs w:val="14"/>
        </w:rPr>
        <w:t>즉, view 구조를 생성한 쓰레드인 UI 쓰레드에서 Handler를 생성하면</w:t>
      </w: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r>
        <w:rPr>
          <w:rFonts w:hint="eastAsia"/>
          <w:color w:val="000000"/>
          <w:sz w:val="14"/>
          <w:szCs w:val="14"/>
        </w:rPr>
        <w:lastRenderedPageBreak/>
        <w:t>그때부터 그 Handler는 UI 쓰레드와 bound 되어 동일한 job queue를 통해 먹고자고 하게 되니,</w:t>
      </w:r>
    </w:p>
    <w:p w:rsidR="00EE3585" w:rsidRDefault="00EE3585" w:rsidP="00EE3585">
      <w:pPr>
        <w:pStyle w:val="a3"/>
        <w:spacing w:before="0" w:beforeAutospacing="0" w:after="0" w:afterAutospacing="0"/>
        <w:rPr>
          <w:color w:val="333333"/>
          <w:sz w:val="14"/>
          <w:szCs w:val="14"/>
        </w:rPr>
      </w:pPr>
      <w:r>
        <w:rPr>
          <w:rFonts w:hint="eastAsia"/>
          <w:color w:val="000000"/>
          <w:sz w:val="14"/>
          <w:szCs w:val="14"/>
        </w:rPr>
        <w:t> </w:t>
      </w:r>
    </w:p>
    <w:p w:rsidR="00EE3585" w:rsidRDefault="00EE3585" w:rsidP="00EE3585">
      <w:pPr>
        <w:pStyle w:val="a3"/>
        <w:spacing w:before="0" w:beforeAutospacing="0" w:after="0" w:afterAutospacing="0"/>
        <w:rPr>
          <w:color w:val="333333"/>
          <w:sz w:val="14"/>
          <w:szCs w:val="14"/>
        </w:rPr>
      </w:pPr>
      <w:r>
        <w:rPr>
          <w:rFonts w:hint="eastAsia"/>
          <w:color w:val="000000"/>
          <w:sz w:val="14"/>
          <w:szCs w:val="14"/>
        </w:rPr>
        <w:t>그 view를 건드려도 rule 상 아무 문제가 없게 된다.</w:t>
      </w: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r>
        <w:rPr>
          <w:rFonts w:hint="eastAsia"/>
          <w:color w:val="000000"/>
          <w:sz w:val="14"/>
          <w:szCs w:val="14"/>
        </w:rPr>
        <w:t>까먹지 말아야할 것 하나는,</w:t>
      </w: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r>
        <w:rPr>
          <w:rFonts w:hint="eastAsia"/>
          <w:color w:val="A8A8A8"/>
          <w:sz w:val="14"/>
          <w:szCs w:val="14"/>
        </w:rPr>
        <w:t>(당연한거긴 한데)</w:t>
      </w:r>
      <w:r>
        <w:rPr>
          <w:rFonts w:hint="eastAsia"/>
          <w:color w:val="000000"/>
          <w:sz w:val="14"/>
          <w:szCs w:val="14"/>
        </w:rPr>
        <w:t> 요 Handler가 UI 쓰레드 말고 또 다른 쓰레드 내에서 생성되면 안된다는거다.</w:t>
      </w: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r>
        <w:rPr>
          <w:rFonts w:hint="eastAsia"/>
          <w:color w:val="000000"/>
          <w:sz w:val="14"/>
          <w:szCs w:val="14"/>
        </w:rPr>
        <w:t>그러면</w:t>
      </w: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r>
        <w:rPr>
          <w:rFonts w:hint="eastAsia"/>
          <w:color w:val="FF0000"/>
          <w:sz w:val="14"/>
          <w:szCs w:val="14"/>
        </w:rPr>
        <w:t>"java.lang.RuntimeException: Can't create handler inside thread that has not called Looper.prepare()"</w:t>
      </w: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r>
        <w:rPr>
          <w:rFonts w:hint="eastAsia"/>
          <w:color w:val="000000"/>
          <w:sz w:val="14"/>
          <w:szCs w:val="14"/>
        </w:rPr>
        <w:t>같은 메시지를 내면서 죽어버릴 것이다.</w:t>
      </w: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p>
    <w:p w:rsidR="00EE3585" w:rsidRDefault="00EE3585" w:rsidP="00EE3585">
      <w:pPr>
        <w:pStyle w:val="a3"/>
        <w:spacing w:before="0" w:beforeAutospacing="0" w:after="0" w:afterAutospacing="0"/>
        <w:rPr>
          <w:color w:val="333333"/>
          <w:sz w:val="14"/>
          <w:szCs w:val="14"/>
        </w:rPr>
      </w:pPr>
      <w:r>
        <w:rPr>
          <w:rFonts w:hint="eastAsia"/>
          <w:color w:val="000000"/>
          <w:sz w:val="14"/>
          <w:szCs w:val="14"/>
        </w:rPr>
        <w:t>대충 </w:t>
      </w:r>
      <w:r>
        <w:rPr>
          <w:rStyle w:val="a8"/>
          <w:rFonts w:hint="eastAsia"/>
          <w:color w:val="000000"/>
          <w:sz w:val="14"/>
          <w:szCs w:val="14"/>
        </w:rPr>
        <w:t>onCreate()</w:t>
      </w:r>
      <w:r>
        <w:rPr>
          <w:rFonts w:hint="eastAsia"/>
          <w:color w:val="000000"/>
          <w:sz w:val="14"/>
          <w:szCs w:val="14"/>
        </w:rPr>
        <w:t> 함수 내에서 생성하는게 답 아닐까 싶다.</w:t>
      </w:r>
    </w:p>
    <w:p w:rsidR="006A2ECD" w:rsidRDefault="006A2ECD">
      <w:pPr>
        <w:widowControl/>
        <w:wordWrap/>
        <w:autoSpaceDE/>
        <w:autoSpaceDN/>
        <w:jc w:val="left"/>
        <w:rPr>
          <w:b/>
        </w:rPr>
      </w:pPr>
      <w:r>
        <w:rPr>
          <w:b/>
        </w:rPr>
        <w:br w:type="page"/>
      </w:r>
    </w:p>
    <w:p w:rsidR="006A2ECD" w:rsidRDefault="00153F68" w:rsidP="006A2ECD">
      <w:pPr>
        <w:shd w:val="clear" w:color="auto" w:fill="949065"/>
        <w:jc w:val="center"/>
        <w:rPr>
          <w:rFonts w:ascii="돋움" w:eastAsia="돋움" w:hAnsi="돋움"/>
          <w:b/>
          <w:bCs/>
          <w:color w:val="FFFFFF"/>
          <w:sz w:val="18"/>
          <w:szCs w:val="18"/>
        </w:rPr>
      </w:pPr>
      <w:hyperlink r:id="rId304" w:history="1">
        <w:r w:rsidR="006A2ECD">
          <w:rPr>
            <w:rStyle w:val="a4"/>
          </w:rPr>
          <w:t>http://devbible.tistory.com/40</w:t>
        </w:r>
      </w:hyperlink>
      <w:r w:rsidR="006A2ECD">
        <w:rPr>
          <w:rFonts w:ascii="돋움" w:eastAsia="돋움" w:hAnsi="돋움"/>
          <w:b/>
          <w:bCs/>
          <w:noProof/>
          <w:color w:val="FFFFFF"/>
          <w:sz w:val="18"/>
          <w:szCs w:val="18"/>
        </w:rPr>
        <w:drawing>
          <wp:inline distT="0" distB="0" distL="0" distR="0">
            <wp:extent cx="197485" cy="160655"/>
            <wp:effectExtent l="19050" t="0" r="0" b="0"/>
            <wp:docPr id="111" name="그림 13" descr="http://cfs.tistory.com/custom/blog/34/343985/skin/images/month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s.tistory.com/custom/blog/34/343985/skin/images/month08.gif"/>
                    <pic:cNvPicPr>
                      <a:picLocks noChangeAspect="1" noChangeArrowheads="1"/>
                    </pic:cNvPicPr>
                  </pic:nvPicPr>
                  <pic:blipFill>
                    <a:blip r:embed="rId305"/>
                    <a:srcRect/>
                    <a:stretch>
                      <a:fillRect/>
                    </a:stretch>
                  </pic:blipFill>
                  <pic:spPr bwMode="auto">
                    <a:xfrm>
                      <a:off x="0" y="0"/>
                      <a:ext cx="197485" cy="160655"/>
                    </a:xfrm>
                    <a:prstGeom prst="rect">
                      <a:avLst/>
                    </a:prstGeom>
                    <a:noFill/>
                    <a:ln w="9525">
                      <a:noFill/>
                      <a:miter lim="800000"/>
                      <a:headEnd/>
                      <a:tailEnd/>
                    </a:ln>
                  </pic:spPr>
                </pic:pic>
              </a:graphicData>
            </a:graphic>
          </wp:inline>
        </w:drawing>
      </w:r>
    </w:p>
    <w:p w:rsidR="006A2ECD" w:rsidRDefault="006A2ECD" w:rsidP="006A2ECD">
      <w:pPr>
        <w:shd w:val="clear" w:color="auto" w:fill="949065"/>
        <w:jc w:val="center"/>
        <w:rPr>
          <w:rFonts w:ascii="돋움" w:eastAsia="돋움" w:hAnsi="돋움"/>
          <w:b/>
          <w:bCs/>
          <w:color w:val="FFFFFF"/>
          <w:sz w:val="18"/>
          <w:szCs w:val="18"/>
        </w:rPr>
      </w:pPr>
      <w:r>
        <w:rPr>
          <w:rFonts w:ascii="돋움" w:eastAsia="돋움" w:hAnsi="돋움" w:hint="eastAsia"/>
          <w:b/>
          <w:bCs/>
          <w:color w:val="FFFFFF"/>
          <w:sz w:val="18"/>
          <w:szCs w:val="18"/>
        </w:rPr>
        <w:t>15</w:t>
      </w:r>
    </w:p>
    <w:p w:rsidR="006A2ECD" w:rsidRDefault="00153F68" w:rsidP="006A2ECD">
      <w:pPr>
        <w:pStyle w:val="2"/>
        <w:shd w:val="clear" w:color="auto" w:fill="949065"/>
        <w:spacing w:before="184" w:beforeAutospacing="0" w:after="0" w:afterAutospacing="0" w:line="207" w:lineRule="atLeast"/>
        <w:ind w:left="150"/>
        <w:rPr>
          <w:rFonts w:ascii="dotum" w:hAnsi="dotum" w:hint="eastAsia"/>
          <w:color w:val="6D6D65"/>
          <w:sz w:val="20"/>
          <w:szCs w:val="20"/>
        </w:rPr>
      </w:pPr>
      <w:hyperlink r:id="rId306" w:history="1">
        <w:r w:rsidR="006A2ECD">
          <w:rPr>
            <w:rStyle w:val="a4"/>
            <w:rFonts w:ascii="돋움" w:eastAsia="돋움" w:hAnsi="돋움" w:hint="eastAsia"/>
            <w:color w:val="FFFFFF"/>
            <w:sz w:val="16"/>
            <w:szCs w:val="16"/>
            <w:u w:val="none"/>
          </w:rPr>
          <w:t>[Android] LogCat 에서 한글메시지 보기</w:t>
        </w:r>
      </w:hyperlink>
      <w:hyperlink r:id="rId307" w:history="1">
        <w:r w:rsidR="006A2ECD">
          <w:rPr>
            <w:rStyle w:val="a4"/>
            <w:rFonts w:ascii="돋움" w:eastAsia="돋움" w:hAnsi="돋움" w:hint="eastAsia"/>
            <w:b w:val="0"/>
            <w:bCs w:val="0"/>
            <w:color w:val="CFCDBA"/>
            <w:spacing w:val="12"/>
            <w:sz w:val="13"/>
            <w:szCs w:val="13"/>
            <w:u w:val="none"/>
          </w:rPr>
          <w:t>▼ANDROID/일반</w:t>
        </w:r>
      </w:hyperlink>
      <w:r w:rsidR="006A2ECD">
        <w:rPr>
          <w:rStyle w:val="date"/>
          <w:rFonts w:ascii="돋움" w:eastAsia="돋움" w:hAnsi="돋움" w:hint="eastAsia"/>
          <w:b w:val="0"/>
          <w:bCs w:val="0"/>
          <w:color w:val="CFCDBA"/>
          <w:spacing w:val="12"/>
          <w:sz w:val="13"/>
          <w:szCs w:val="13"/>
        </w:rPr>
        <w:t>2010/08/15 01:49</w:t>
      </w:r>
    </w:p>
    <w:p w:rsidR="006A2ECD" w:rsidRDefault="006A2ECD" w:rsidP="006A2ECD">
      <w:pPr>
        <w:spacing w:line="207" w:lineRule="atLeast"/>
        <w:rPr>
          <w:rFonts w:ascii="돋움" w:eastAsia="돋움" w:hAnsi="돋움"/>
          <w:color w:val="6D6D65"/>
          <w:sz w:val="14"/>
          <w:szCs w:val="14"/>
        </w:rPr>
      </w:pPr>
      <w:r>
        <w:rPr>
          <w:rFonts w:ascii="돋움" w:eastAsia="돋움" w:hAnsi="돋움" w:hint="eastAsia"/>
          <w:color w:val="6D6D65"/>
          <w:sz w:val="14"/>
          <w:szCs w:val="14"/>
        </w:rPr>
        <w:br/>
        <w:t>Android 개발툴은 대부분 Eclipse 를 쓸것이다.. 그런데 Eclipse Window 버전은 모두 Logcat에 한글이 깨진상태로 찍힌다.</w:t>
      </w:r>
      <w:r>
        <w:rPr>
          <w:rFonts w:ascii="돋움" w:eastAsia="돋움" w:hAnsi="돋움" w:hint="eastAsia"/>
          <w:color w:val="6D6D65"/>
          <w:sz w:val="14"/>
          <w:szCs w:val="14"/>
        </w:rPr>
        <w:br/>
        <w:t>- 밑에는 깨저버린 Logcat 메시지</w:t>
      </w:r>
    </w:p>
    <w:p w:rsidR="006A2ECD" w:rsidRDefault="006A2ECD" w:rsidP="006A2ECD">
      <w:pPr>
        <w:spacing w:line="207" w:lineRule="atLeast"/>
        <w:jc w:val="center"/>
        <w:rPr>
          <w:rFonts w:ascii="돋움" w:eastAsia="돋움" w:hAnsi="돋움"/>
          <w:color w:val="6D6D65"/>
          <w:sz w:val="14"/>
          <w:szCs w:val="14"/>
        </w:rPr>
      </w:pPr>
      <w:r>
        <w:rPr>
          <w:rFonts w:ascii="돋움" w:eastAsia="돋움" w:hAnsi="돋움"/>
          <w:b/>
          <w:bCs/>
          <w:noProof/>
          <w:color w:val="7E7A50"/>
          <w:sz w:val="14"/>
          <w:szCs w:val="14"/>
        </w:rPr>
        <w:drawing>
          <wp:inline distT="0" distB="0" distL="0" distR="0">
            <wp:extent cx="3364865" cy="380365"/>
            <wp:effectExtent l="19050" t="0" r="6985" b="0"/>
            <wp:docPr id="110" name="그림 14" descr="http://cfile9.uf.tistory.com/image/132181154C66C74B1F5176">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cfile9.uf.tistory.com/image/132181154C66C74B1F5176">
                      <a:hlinkClick r:id="rId308" tgtFrame="&quot;_blank&quot;"/>
                    </pic:cNvPr>
                    <pic:cNvPicPr>
                      <a:picLocks noChangeAspect="1" noChangeArrowheads="1"/>
                    </pic:cNvPicPr>
                  </pic:nvPicPr>
                  <pic:blipFill>
                    <a:blip r:embed="rId309"/>
                    <a:srcRect/>
                    <a:stretch>
                      <a:fillRect/>
                    </a:stretch>
                  </pic:blipFill>
                  <pic:spPr bwMode="auto">
                    <a:xfrm>
                      <a:off x="0" y="0"/>
                      <a:ext cx="3364865" cy="380365"/>
                    </a:xfrm>
                    <a:prstGeom prst="rect">
                      <a:avLst/>
                    </a:prstGeom>
                    <a:noFill/>
                    <a:ln w="9525">
                      <a:noFill/>
                      <a:miter lim="800000"/>
                      <a:headEnd/>
                      <a:tailEnd/>
                    </a:ln>
                  </pic:spPr>
                </pic:pic>
              </a:graphicData>
            </a:graphic>
          </wp:inline>
        </w:drawing>
      </w:r>
    </w:p>
    <w:p w:rsidR="006A2ECD" w:rsidRDefault="006A2ECD" w:rsidP="006A2ECD">
      <w:pPr>
        <w:spacing w:after="240" w:line="207" w:lineRule="atLeast"/>
        <w:jc w:val="left"/>
        <w:rPr>
          <w:rFonts w:ascii="돋움" w:eastAsia="돋움" w:hAnsi="돋움"/>
          <w:color w:val="6D6D65"/>
          <w:sz w:val="14"/>
          <w:szCs w:val="14"/>
        </w:rPr>
      </w:pPr>
      <w:r>
        <w:rPr>
          <w:rFonts w:ascii="돋움" w:eastAsia="돋움" w:hAnsi="돋움" w:hint="eastAsia"/>
          <w:color w:val="6D6D65"/>
          <w:sz w:val="14"/>
          <w:szCs w:val="14"/>
        </w:rPr>
        <w:br/>
        <w:t>일단 결론부터 말하면 Eclipse Window 버전에서는 Logcat이 한글로 볼 수 없다.</w:t>
      </w:r>
      <w:r>
        <w:rPr>
          <w:rFonts w:ascii="돋움" w:eastAsia="돋움" w:hAnsi="돋움" w:hint="eastAsia"/>
          <w:color w:val="6D6D65"/>
          <w:sz w:val="14"/>
          <w:szCs w:val="14"/>
        </w:rPr>
        <w:br/>
        <w:t>하지만 콘솔창으로 Logcat을 실행하면 한글을 볼 수 있다.</w:t>
      </w:r>
      <w:r>
        <w:rPr>
          <w:rFonts w:ascii="돋움" w:eastAsia="돋움" w:hAnsi="돋움" w:hint="eastAsia"/>
          <w:color w:val="6D6D65"/>
          <w:sz w:val="14"/>
          <w:szCs w:val="14"/>
        </w:rPr>
        <w:br/>
      </w:r>
      <w:r>
        <w:rPr>
          <w:rFonts w:ascii="돋움" w:eastAsia="돋움" w:hAnsi="돋움" w:hint="eastAsia"/>
          <w:color w:val="6D6D65"/>
          <w:sz w:val="14"/>
          <w:szCs w:val="14"/>
        </w:rPr>
        <w:br/>
        <w:t>cmd 를 열고 밑에 처럼 치면된다.</w:t>
      </w:r>
      <w:r>
        <w:rPr>
          <w:rFonts w:ascii="돋움" w:eastAsia="돋움" w:hAnsi="돋움" w:hint="eastAsia"/>
          <w:color w:val="6D6D65"/>
          <w:sz w:val="14"/>
          <w:szCs w:val="14"/>
        </w:rPr>
        <w:br/>
      </w:r>
      <w:r>
        <w:rPr>
          <w:rStyle w:val="a8"/>
          <w:rFonts w:ascii="돋움" w:eastAsia="돋움" w:hAnsi="돋움" w:hint="eastAsia"/>
          <w:color w:val="E31600"/>
          <w:sz w:val="14"/>
          <w:szCs w:val="14"/>
        </w:rPr>
        <w:t>/&gt;chcp 65001</w:t>
      </w:r>
      <w:r w:rsidR="004D097B">
        <w:rPr>
          <w:rStyle w:val="a8"/>
          <w:rFonts w:ascii="돋움" w:eastAsia="돋움" w:hAnsi="돋움" w:hint="eastAsia"/>
          <w:color w:val="E31600"/>
          <w:sz w:val="14"/>
          <w:szCs w:val="14"/>
        </w:rPr>
        <w:tab/>
      </w:r>
      <w:r w:rsidR="004D097B">
        <w:rPr>
          <w:rStyle w:val="a8"/>
          <w:rFonts w:ascii="돋움" w:eastAsia="돋움" w:hAnsi="돋움" w:hint="eastAsia"/>
          <w:color w:val="E31600"/>
          <w:sz w:val="14"/>
          <w:szCs w:val="14"/>
        </w:rPr>
        <w:tab/>
      </w:r>
      <w:r w:rsidR="004D097B">
        <w:rPr>
          <w:rStyle w:val="a8"/>
          <w:rFonts w:ascii="돋움" w:eastAsia="돋움" w:hAnsi="돋움" w:hint="eastAsia"/>
          <w:color w:val="E31600"/>
          <w:sz w:val="14"/>
          <w:szCs w:val="14"/>
        </w:rPr>
        <w:tab/>
        <w:t>//원본 949</w:t>
      </w:r>
      <w:r>
        <w:rPr>
          <w:rFonts w:ascii="돋움" w:eastAsia="돋움" w:hAnsi="돋움" w:hint="eastAsia"/>
          <w:b/>
          <w:bCs/>
          <w:color w:val="E31600"/>
          <w:sz w:val="14"/>
          <w:szCs w:val="14"/>
        </w:rPr>
        <w:br/>
      </w:r>
      <w:r>
        <w:rPr>
          <w:rStyle w:val="a8"/>
          <w:rFonts w:ascii="돋움" w:eastAsia="돋움" w:hAnsi="돋움" w:hint="eastAsia"/>
          <w:color w:val="E31600"/>
          <w:sz w:val="14"/>
          <w:szCs w:val="14"/>
        </w:rPr>
        <w:t>/&gt;adb logcat</w:t>
      </w:r>
      <w:r>
        <w:rPr>
          <w:rFonts w:ascii="돋움" w:eastAsia="돋움" w:hAnsi="돋움" w:hint="eastAsia"/>
          <w:color w:val="6D6D65"/>
          <w:sz w:val="14"/>
          <w:szCs w:val="14"/>
        </w:rPr>
        <w:br/>
      </w:r>
      <w:r>
        <w:rPr>
          <w:rFonts w:ascii="돋움" w:eastAsia="돋움" w:hAnsi="돋움" w:hint="eastAsia"/>
          <w:color w:val="6D6D65"/>
          <w:sz w:val="14"/>
          <w:szCs w:val="14"/>
        </w:rPr>
        <w:br/>
        <w:t>chcp 65001은 한글을 볼 수 있는 코드페이지 설정이다.</w:t>
      </w:r>
      <w:r>
        <w:rPr>
          <w:rFonts w:ascii="돋움" w:eastAsia="돋움" w:hAnsi="돋움" w:hint="eastAsia"/>
          <w:color w:val="6D6D65"/>
          <w:sz w:val="14"/>
          <w:szCs w:val="14"/>
        </w:rPr>
        <w:br/>
        <w:t>adb logcat은 cmd에서 logcat을 볼 수있는 명령어이다. Android SDK안에 tool 폴더 안에서 실행하던지</w:t>
      </w:r>
      <w:r>
        <w:rPr>
          <w:rFonts w:ascii="돋움" w:eastAsia="돋움" w:hAnsi="돋움" w:hint="eastAsia"/>
          <w:color w:val="6D6D65"/>
          <w:sz w:val="14"/>
          <w:szCs w:val="14"/>
        </w:rPr>
        <w:br/>
        <w:t>PATH가 잡혀있어야 한다.</w:t>
      </w:r>
      <w:r>
        <w:rPr>
          <w:rFonts w:ascii="돋움" w:eastAsia="돋움" w:hAnsi="돋움" w:hint="eastAsia"/>
          <w:color w:val="6D6D65"/>
          <w:sz w:val="14"/>
          <w:szCs w:val="14"/>
        </w:rPr>
        <w:br/>
      </w:r>
      <w:r>
        <w:rPr>
          <w:rFonts w:ascii="돋움" w:eastAsia="돋움" w:hAnsi="돋움" w:hint="eastAsia"/>
          <w:color w:val="6D6D65"/>
          <w:sz w:val="14"/>
          <w:szCs w:val="14"/>
        </w:rPr>
        <w:br/>
        <w:t>- 밑에는 정상적으로 한글이 출력되는 화면이다.</w:t>
      </w:r>
      <w:r>
        <w:rPr>
          <w:rFonts w:ascii="돋움" w:eastAsia="돋움" w:hAnsi="돋움" w:hint="eastAsia"/>
          <w:color w:val="6D6D65"/>
          <w:sz w:val="14"/>
          <w:szCs w:val="14"/>
        </w:rPr>
        <w:br/>
      </w:r>
    </w:p>
    <w:p w:rsidR="006A2ECD" w:rsidRDefault="006A2ECD" w:rsidP="006A2ECD">
      <w:pPr>
        <w:spacing w:line="207" w:lineRule="atLeast"/>
        <w:jc w:val="center"/>
        <w:rPr>
          <w:rFonts w:ascii="돋움" w:eastAsia="돋움" w:hAnsi="돋움"/>
          <w:color w:val="6D6D65"/>
          <w:sz w:val="14"/>
          <w:szCs w:val="14"/>
        </w:rPr>
      </w:pPr>
      <w:r>
        <w:rPr>
          <w:rFonts w:ascii="돋움" w:eastAsia="돋움" w:hAnsi="돋움"/>
          <w:b/>
          <w:bCs/>
          <w:noProof/>
          <w:color w:val="7E7A50"/>
          <w:sz w:val="14"/>
          <w:szCs w:val="14"/>
        </w:rPr>
        <w:drawing>
          <wp:inline distT="0" distB="0" distL="0" distR="0">
            <wp:extent cx="3679825" cy="263525"/>
            <wp:effectExtent l="19050" t="0" r="0" b="0"/>
            <wp:docPr id="109" name="그림 15" descr="http://cfile25.uf.tistory.com/image/122181154C66C74B204823">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file25.uf.tistory.com/image/122181154C66C74B204823">
                      <a:hlinkClick r:id="rId310" tgtFrame="&quot;_blank&quot;"/>
                    </pic:cNvPr>
                    <pic:cNvPicPr>
                      <a:picLocks noChangeAspect="1" noChangeArrowheads="1"/>
                    </pic:cNvPicPr>
                  </pic:nvPicPr>
                  <pic:blipFill>
                    <a:blip r:embed="rId311"/>
                    <a:srcRect/>
                    <a:stretch>
                      <a:fillRect/>
                    </a:stretch>
                  </pic:blipFill>
                  <pic:spPr bwMode="auto">
                    <a:xfrm>
                      <a:off x="0" y="0"/>
                      <a:ext cx="3679825" cy="263525"/>
                    </a:xfrm>
                    <a:prstGeom prst="rect">
                      <a:avLst/>
                    </a:prstGeom>
                    <a:noFill/>
                    <a:ln w="9525">
                      <a:noFill/>
                      <a:miter lim="800000"/>
                      <a:headEnd/>
                      <a:tailEnd/>
                    </a:ln>
                  </pic:spPr>
                </pic:pic>
              </a:graphicData>
            </a:graphic>
          </wp:inline>
        </w:drawing>
      </w:r>
    </w:p>
    <w:p w:rsidR="006A2ECD" w:rsidRDefault="006A2ECD" w:rsidP="006A2ECD">
      <w:pPr>
        <w:spacing w:line="207" w:lineRule="atLeast"/>
        <w:jc w:val="left"/>
        <w:rPr>
          <w:rFonts w:ascii="돋움" w:eastAsia="돋움" w:hAnsi="돋움"/>
          <w:color w:val="6D6D65"/>
          <w:sz w:val="14"/>
          <w:szCs w:val="14"/>
        </w:rPr>
      </w:pPr>
      <w:r>
        <w:rPr>
          <w:rFonts w:ascii="돋움" w:eastAsia="돋움" w:hAnsi="돋움" w:hint="eastAsia"/>
          <w:color w:val="6D6D65"/>
          <w:sz w:val="14"/>
          <w:szCs w:val="14"/>
        </w:rPr>
        <w:br/>
      </w:r>
      <w:r>
        <w:rPr>
          <w:rFonts w:ascii="돋움" w:eastAsia="돋움" w:hAnsi="돋움" w:hint="eastAsia"/>
          <w:color w:val="6D6D65"/>
          <w:sz w:val="14"/>
          <w:szCs w:val="14"/>
        </w:rPr>
        <w:br/>
        <w:t>[출처]</w:t>
      </w:r>
      <w:r>
        <w:rPr>
          <w:rStyle w:val="apple-converted-space"/>
          <w:rFonts w:ascii="돋움" w:eastAsia="돋움" w:hAnsi="돋움" w:hint="eastAsia"/>
          <w:color w:val="6D6D65"/>
          <w:sz w:val="14"/>
          <w:szCs w:val="14"/>
        </w:rPr>
        <w:t> </w:t>
      </w:r>
      <w:hyperlink r:id="rId312" w:history="1">
        <w:r>
          <w:rPr>
            <w:rStyle w:val="a4"/>
            <w:rFonts w:ascii="돋움" w:eastAsia="돋움" w:hAnsi="돋움" w:hint="eastAsia"/>
            <w:b/>
            <w:bCs/>
            <w:color w:val="7E7A50"/>
            <w:sz w:val="14"/>
            <w:szCs w:val="14"/>
          </w:rPr>
          <w:t>http://devbible.tistory.com</w:t>
        </w:r>
      </w:hyperlink>
      <w:r>
        <w:rPr>
          <w:rFonts w:ascii="돋움" w:eastAsia="돋움" w:hAnsi="돋움" w:hint="eastAsia"/>
          <w:color w:val="6D6D65"/>
          <w:sz w:val="14"/>
          <w:szCs w:val="14"/>
        </w:rPr>
        <w:br/>
        <w:t>[원본]</w:t>
      </w:r>
      <w:r>
        <w:rPr>
          <w:rStyle w:val="apple-converted-space"/>
          <w:rFonts w:ascii="돋움" w:eastAsia="돋움" w:hAnsi="돋움" w:hint="eastAsia"/>
          <w:color w:val="6D6D65"/>
          <w:sz w:val="14"/>
          <w:szCs w:val="14"/>
        </w:rPr>
        <w:t> </w:t>
      </w:r>
      <w:hyperlink r:id="rId313" w:history="1">
        <w:r>
          <w:rPr>
            <w:rStyle w:val="a4"/>
            <w:rFonts w:ascii="돋움" w:eastAsia="돋움" w:hAnsi="돋움" w:hint="eastAsia"/>
            <w:b/>
            <w:bCs/>
            <w:color w:val="7E7A50"/>
            <w:sz w:val="14"/>
            <w:szCs w:val="14"/>
          </w:rPr>
          <w:t>http://devbible.tistory.com/40</w:t>
        </w:r>
      </w:hyperlink>
      <w:r>
        <w:rPr>
          <w:rFonts w:ascii="돋움" w:eastAsia="돋움" w:hAnsi="돋움" w:hint="eastAsia"/>
          <w:color w:val="6D6D65"/>
          <w:sz w:val="14"/>
          <w:szCs w:val="14"/>
        </w:rPr>
        <w:br/>
        <w:t>[작성자]</w:t>
      </w:r>
      <w:r>
        <w:rPr>
          <w:rStyle w:val="apple-converted-space"/>
          <w:rFonts w:ascii="돋움" w:eastAsia="돋움" w:hAnsi="돋움" w:hint="eastAsia"/>
          <w:color w:val="6D6D65"/>
          <w:sz w:val="14"/>
          <w:szCs w:val="14"/>
        </w:rPr>
        <w:t> </w:t>
      </w:r>
      <w:hyperlink r:id="rId314" w:history="1">
        <w:r>
          <w:rPr>
            <w:rStyle w:val="a4"/>
            <w:rFonts w:ascii="돋움" w:eastAsia="돋움" w:hAnsi="돋움" w:hint="eastAsia"/>
            <w:b/>
            <w:bCs/>
            <w:color w:val="7E7A50"/>
            <w:sz w:val="14"/>
            <w:szCs w:val="14"/>
          </w:rPr>
          <w:t>www.ybinside.com</w:t>
        </w:r>
      </w:hyperlink>
    </w:p>
    <w:p w:rsidR="00246D73" w:rsidRDefault="00246D73">
      <w:pPr>
        <w:widowControl/>
        <w:wordWrap/>
        <w:autoSpaceDE/>
        <w:autoSpaceDN/>
        <w:jc w:val="left"/>
        <w:rPr>
          <w:b/>
        </w:rPr>
      </w:pPr>
      <w:r>
        <w:rPr>
          <w:b/>
        </w:rPr>
        <w:br w:type="page"/>
      </w:r>
    </w:p>
    <w:p w:rsidR="00EE3585" w:rsidRDefault="00246D73" w:rsidP="0043241F">
      <w:pPr>
        <w:pStyle w:val="aa"/>
        <w:ind w:leftChars="0" w:left="720"/>
        <w:rPr>
          <w:b/>
        </w:rPr>
      </w:pPr>
      <w:r>
        <w:rPr>
          <w:rFonts w:hint="eastAsia"/>
          <w:b/>
        </w:rPr>
        <w:lastRenderedPageBreak/>
        <w:t>리스트뷰 드래그엔 드롭으로 ㅇ순서 바꾸기</w:t>
      </w:r>
    </w:p>
    <w:p w:rsidR="00246D73" w:rsidRDefault="00246D73" w:rsidP="00246D73">
      <w:pPr>
        <w:pStyle w:val="a3"/>
        <w:rPr>
          <w:color w:val="000000"/>
          <w:sz w:val="27"/>
          <w:szCs w:val="27"/>
        </w:rPr>
      </w:pPr>
      <w:r>
        <w:rPr>
          <w:rFonts w:hint="eastAsia"/>
          <w:color w:val="000000"/>
          <w:sz w:val="27"/>
          <w:szCs w:val="27"/>
        </w:rPr>
        <w:t>ListView의 내용을 드래그 앤 드롭으로 순서를 변경하고 싶을 때 사용한다.</w:t>
      </w:r>
    </w:p>
    <w:p w:rsidR="00246D73" w:rsidRDefault="00246D73" w:rsidP="00246D73">
      <w:pPr>
        <w:pStyle w:val="a3"/>
        <w:rPr>
          <w:color w:val="000000"/>
          <w:sz w:val="27"/>
          <w:szCs w:val="27"/>
        </w:rPr>
      </w:pPr>
      <w:r>
        <w:rPr>
          <w:rFonts w:hint="eastAsia"/>
          <w:color w:val="000000"/>
          <w:sz w:val="27"/>
          <w:szCs w:val="27"/>
        </w:rPr>
        <w:t> </w:t>
      </w:r>
    </w:p>
    <w:p w:rsidR="00246D73" w:rsidRDefault="00246D73" w:rsidP="00246D73">
      <w:pPr>
        <w:pStyle w:val="a3"/>
        <w:rPr>
          <w:color w:val="000000"/>
          <w:sz w:val="27"/>
          <w:szCs w:val="27"/>
        </w:rPr>
      </w:pPr>
      <w:r>
        <w:rPr>
          <w:rFonts w:hint="eastAsia"/>
          <w:color w:val="000000"/>
          <w:sz w:val="27"/>
          <w:szCs w:val="27"/>
        </w:rPr>
        <w:t>안드로이드 폰의 "Music" 앱의 playlist를 보면 아이템 드래그 앤 드롭이 가능하다는 것을 확인 할 수 있다. 다만 안드로이드 기본 API로 제공되지 않기 때문에 직접 구현해야만 한다. 드래그 앤 드롭이 적용된 ListView예제는 안드로이드 기본 앱인 Music에서도 확인 가능하며 필자가 만든 "</w:t>
      </w:r>
      <w:hyperlink r:id="rId315" w:tooltip="마이투두" w:history="1">
        <w:r>
          <w:rPr>
            <w:rStyle w:val="a4"/>
            <w:rFonts w:hint="eastAsia"/>
            <w:sz w:val="27"/>
            <w:szCs w:val="27"/>
          </w:rPr>
          <w:t>마이투두</w:t>
        </w:r>
      </w:hyperlink>
      <w:r>
        <w:rPr>
          <w:rFonts w:hint="eastAsia"/>
          <w:color w:val="000000"/>
          <w:sz w:val="27"/>
          <w:szCs w:val="27"/>
        </w:rPr>
        <w:t>" 앱에서도 확인이 가능하다.</w:t>
      </w:r>
    </w:p>
    <w:p w:rsidR="00246D73" w:rsidRDefault="00246D73" w:rsidP="00246D73">
      <w:pPr>
        <w:pStyle w:val="a3"/>
        <w:rPr>
          <w:color w:val="000000"/>
          <w:sz w:val="27"/>
          <w:szCs w:val="27"/>
        </w:rPr>
      </w:pPr>
      <w:r>
        <w:rPr>
          <w:rFonts w:hint="eastAsia"/>
          <w:color w:val="000000"/>
          <w:sz w:val="27"/>
          <w:szCs w:val="27"/>
        </w:rPr>
        <w:t> </w:t>
      </w:r>
    </w:p>
    <w:p w:rsidR="00246D73" w:rsidRDefault="00246D73" w:rsidP="00246D73">
      <w:pPr>
        <w:pStyle w:val="a3"/>
        <w:rPr>
          <w:color w:val="000000"/>
          <w:sz w:val="27"/>
          <w:szCs w:val="27"/>
        </w:rPr>
      </w:pPr>
      <w:r>
        <w:rPr>
          <w:rFonts w:hint="eastAsia"/>
          <w:color w:val="000000"/>
          <w:sz w:val="27"/>
          <w:szCs w:val="27"/>
        </w:rPr>
        <w:t>다음은 안드로이드의 Music 앱의 소스를 참고하여 만든 DndListView이다.</w:t>
      </w:r>
    </w:p>
    <w:p w:rsidR="00246D73" w:rsidRDefault="00246D73" w:rsidP="00246D73">
      <w:pPr>
        <w:pStyle w:val="a3"/>
        <w:rPr>
          <w:color w:val="000000"/>
          <w:sz w:val="27"/>
          <w:szCs w:val="27"/>
        </w:rPr>
      </w:pPr>
      <w:r>
        <w:rPr>
          <w:rFonts w:hint="eastAsia"/>
          <w:color w:val="000000"/>
          <w:sz w:val="27"/>
          <w:szCs w:val="27"/>
        </w:rPr>
        <w:t>아래의 코드를 사용하기 위해서는 안드로이드 버전 1.5 이상부터 가능하다.</w:t>
      </w:r>
    </w:p>
    <w:p w:rsidR="00246D73" w:rsidRDefault="00246D73" w:rsidP="00246D73">
      <w:pPr>
        <w:pStyle w:val="a3"/>
        <w:rPr>
          <w:color w:val="000000"/>
          <w:sz w:val="27"/>
          <w:szCs w:val="27"/>
        </w:rPr>
      </w:pPr>
      <w:r>
        <w:rPr>
          <w:rFonts w:hint="eastAsia"/>
          <w:color w:val="000000"/>
          <w:sz w:val="27"/>
          <w:szCs w:val="27"/>
        </w:rPr>
        <w:t> </w:t>
      </w:r>
    </w:p>
    <w:p w:rsidR="00246D73" w:rsidRDefault="00246D73" w:rsidP="00246D73">
      <w:pPr>
        <w:pStyle w:val="HTML0"/>
        <w:numPr>
          <w:ilvl w:val="0"/>
          <w:numId w:val="6"/>
        </w:numPr>
        <w:tabs>
          <w:tab w:val="clear" w:pos="720"/>
        </w:tabs>
        <w:rPr>
          <w:color w:val="008000"/>
        </w:rPr>
      </w:pPr>
      <w:r>
        <w:rPr>
          <w:rFonts w:hint="eastAsia"/>
          <w:color w:val="008000"/>
        </w:rPr>
        <w:t>/*</w:t>
      </w:r>
    </w:p>
    <w:p w:rsidR="00246D73" w:rsidRDefault="00246D73" w:rsidP="00246D73">
      <w:pPr>
        <w:pStyle w:val="HTML0"/>
        <w:numPr>
          <w:ilvl w:val="0"/>
          <w:numId w:val="6"/>
        </w:numPr>
        <w:tabs>
          <w:tab w:val="clear" w:pos="720"/>
        </w:tabs>
        <w:rPr>
          <w:color w:val="008000"/>
        </w:rPr>
      </w:pPr>
      <w:r>
        <w:rPr>
          <w:rFonts w:hint="eastAsia"/>
          <w:color w:val="008000"/>
        </w:rPr>
        <w:t xml:space="preserve"> * Copyright (C) 2008 The Android Open Source Project</w:t>
      </w:r>
    </w:p>
    <w:p w:rsidR="00246D73" w:rsidRDefault="00246D73" w:rsidP="00246D73">
      <w:pPr>
        <w:pStyle w:val="HTML0"/>
        <w:numPr>
          <w:ilvl w:val="0"/>
          <w:numId w:val="6"/>
        </w:numPr>
        <w:tabs>
          <w:tab w:val="clear" w:pos="720"/>
        </w:tabs>
        <w:rPr>
          <w:color w:val="008000"/>
        </w:rPr>
      </w:pPr>
      <w:r>
        <w:rPr>
          <w:rFonts w:hint="eastAsia"/>
          <w:color w:val="008000"/>
        </w:rPr>
        <w:t xml:space="preserve"> *</w:t>
      </w:r>
    </w:p>
    <w:p w:rsidR="00246D73" w:rsidRDefault="00246D73" w:rsidP="00246D73">
      <w:pPr>
        <w:pStyle w:val="HTML0"/>
        <w:numPr>
          <w:ilvl w:val="0"/>
          <w:numId w:val="6"/>
        </w:numPr>
        <w:tabs>
          <w:tab w:val="clear" w:pos="720"/>
        </w:tabs>
        <w:rPr>
          <w:color w:val="008000"/>
        </w:rPr>
      </w:pPr>
      <w:r>
        <w:rPr>
          <w:rFonts w:hint="eastAsia"/>
          <w:color w:val="008000"/>
        </w:rPr>
        <w:t xml:space="preserve"> * Licensed under the Apache License, Version 2.0 (the "License");</w:t>
      </w:r>
    </w:p>
    <w:p w:rsidR="00246D73" w:rsidRDefault="00246D73" w:rsidP="00246D73">
      <w:pPr>
        <w:pStyle w:val="HTML0"/>
        <w:numPr>
          <w:ilvl w:val="0"/>
          <w:numId w:val="6"/>
        </w:numPr>
        <w:tabs>
          <w:tab w:val="clear" w:pos="720"/>
        </w:tabs>
        <w:rPr>
          <w:color w:val="008000"/>
        </w:rPr>
      </w:pPr>
      <w:r>
        <w:rPr>
          <w:rFonts w:hint="eastAsia"/>
          <w:color w:val="008000"/>
        </w:rPr>
        <w:t xml:space="preserve"> * you may not use this file except in compliance with the License.</w:t>
      </w:r>
    </w:p>
    <w:p w:rsidR="00246D73" w:rsidRDefault="00246D73" w:rsidP="00246D73">
      <w:pPr>
        <w:pStyle w:val="HTML0"/>
        <w:numPr>
          <w:ilvl w:val="0"/>
          <w:numId w:val="6"/>
        </w:numPr>
        <w:tabs>
          <w:tab w:val="clear" w:pos="720"/>
        </w:tabs>
        <w:rPr>
          <w:color w:val="008000"/>
        </w:rPr>
      </w:pPr>
      <w:r>
        <w:rPr>
          <w:rFonts w:hint="eastAsia"/>
          <w:color w:val="008000"/>
        </w:rPr>
        <w:t xml:space="preserve"> * You may obtain a copy of the License at</w:t>
      </w:r>
    </w:p>
    <w:p w:rsidR="00246D73" w:rsidRDefault="00246D73" w:rsidP="00246D73">
      <w:pPr>
        <w:pStyle w:val="HTML0"/>
        <w:numPr>
          <w:ilvl w:val="0"/>
          <w:numId w:val="6"/>
        </w:numPr>
        <w:tabs>
          <w:tab w:val="clear" w:pos="720"/>
        </w:tabs>
        <w:rPr>
          <w:color w:val="008000"/>
        </w:rPr>
      </w:pPr>
      <w:r>
        <w:rPr>
          <w:rFonts w:hint="eastAsia"/>
          <w:color w:val="008000"/>
        </w:rPr>
        <w:t xml:space="preserve"> *</w:t>
      </w:r>
    </w:p>
    <w:p w:rsidR="00246D73" w:rsidRDefault="00246D73" w:rsidP="00246D73">
      <w:pPr>
        <w:pStyle w:val="HTML0"/>
        <w:numPr>
          <w:ilvl w:val="0"/>
          <w:numId w:val="6"/>
        </w:numPr>
        <w:tabs>
          <w:tab w:val="clear" w:pos="720"/>
        </w:tabs>
        <w:rPr>
          <w:color w:val="008000"/>
        </w:rPr>
      </w:pPr>
      <w:r>
        <w:rPr>
          <w:rFonts w:hint="eastAsia"/>
          <w:color w:val="008000"/>
        </w:rPr>
        <w:t xml:space="preserve"> *      http://www.apache.org/licenses/LICENSE-2.0</w:t>
      </w:r>
    </w:p>
    <w:p w:rsidR="00246D73" w:rsidRDefault="00246D73" w:rsidP="00246D73">
      <w:pPr>
        <w:pStyle w:val="HTML0"/>
        <w:numPr>
          <w:ilvl w:val="0"/>
          <w:numId w:val="6"/>
        </w:numPr>
        <w:tabs>
          <w:tab w:val="clear" w:pos="720"/>
        </w:tabs>
        <w:rPr>
          <w:color w:val="008000"/>
        </w:rPr>
      </w:pPr>
      <w:r>
        <w:rPr>
          <w:rFonts w:hint="eastAsia"/>
          <w:color w:val="008000"/>
        </w:rPr>
        <w:t xml:space="preserve"> *</w:t>
      </w:r>
    </w:p>
    <w:p w:rsidR="00246D73" w:rsidRDefault="00246D73" w:rsidP="00246D73">
      <w:pPr>
        <w:pStyle w:val="HTML0"/>
        <w:numPr>
          <w:ilvl w:val="0"/>
          <w:numId w:val="6"/>
        </w:numPr>
        <w:tabs>
          <w:tab w:val="clear" w:pos="720"/>
        </w:tabs>
        <w:rPr>
          <w:color w:val="008000"/>
        </w:rPr>
      </w:pPr>
      <w:r>
        <w:rPr>
          <w:rFonts w:hint="eastAsia"/>
          <w:color w:val="008000"/>
        </w:rPr>
        <w:t xml:space="preserve"> * Unless required by applicable law or agreed to in writing, software</w:t>
      </w:r>
    </w:p>
    <w:p w:rsidR="00246D73" w:rsidRDefault="00246D73" w:rsidP="00246D73">
      <w:pPr>
        <w:pStyle w:val="HTML0"/>
        <w:numPr>
          <w:ilvl w:val="0"/>
          <w:numId w:val="6"/>
        </w:numPr>
        <w:tabs>
          <w:tab w:val="clear" w:pos="720"/>
        </w:tabs>
        <w:rPr>
          <w:color w:val="008000"/>
        </w:rPr>
      </w:pPr>
      <w:r>
        <w:rPr>
          <w:rFonts w:hint="eastAsia"/>
          <w:color w:val="008000"/>
        </w:rPr>
        <w:t xml:space="preserve"> * distributed under the License is distributed on an "AS IS" BASIS,</w:t>
      </w:r>
    </w:p>
    <w:p w:rsidR="00246D73" w:rsidRDefault="00246D73" w:rsidP="00246D73">
      <w:pPr>
        <w:pStyle w:val="HTML0"/>
        <w:numPr>
          <w:ilvl w:val="0"/>
          <w:numId w:val="6"/>
        </w:numPr>
        <w:tabs>
          <w:tab w:val="clear" w:pos="720"/>
        </w:tabs>
        <w:rPr>
          <w:color w:val="008000"/>
        </w:rPr>
      </w:pPr>
      <w:r>
        <w:rPr>
          <w:rFonts w:hint="eastAsia"/>
          <w:color w:val="008000"/>
        </w:rPr>
        <w:t xml:space="preserve"> * WITHOUT WARRANTIES OR CONDITIONS OF ANY KIND, either express or implied.</w:t>
      </w:r>
    </w:p>
    <w:p w:rsidR="00246D73" w:rsidRDefault="00246D73" w:rsidP="00246D73">
      <w:pPr>
        <w:pStyle w:val="HTML0"/>
        <w:numPr>
          <w:ilvl w:val="0"/>
          <w:numId w:val="6"/>
        </w:numPr>
        <w:tabs>
          <w:tab w:val="clear" w:pos="720"/>
        </w:tabs>
        <w:rPr>
          <w:color w:val="008000"/>
        </w:rPr>
      </w:pPr>
      <w:r>
        <w:rPr>
          <w:rFonts w:hint="eastAsia"/>
          <w:color w:val="008000"/>
        </w:rPr>
        <w:t xml:space="preserve"> * See the License for the specific language governing permissions and</w:t>
      </w:r>
    </w:p>
    <w:p w:rsidR="00246D73" w:rsidRDefault="00246D73" w:rsidP="00246D73">
      <w:pPr>
        <w:pStyle w:val="HTML0"/>
        <w:numPr>
          <w:ilvl w:val="0"/>
          <w:numId w:val="6"/>
        </w:numPr>
        <w:tabs>
          <w:tab w:val="clear" w:pos="720"/>
        </w:tabs>
        <w:rPr>
          <w:color w:val="008000"/>
        </w:rPr>
      </w:pPr>
      <w:r>
        <w:rPr>
          <w:rFonts w:hint="eastAsia"/>
          <w:color w:val="008000"/>
        </w:rPr>
        <w:t xml:space="preserve"> * limitations under the License.</w:t>
      </w:r>
    </w:p>
    <w:p w:rsidR="00246D73" w:rsidRDefault="00246D73" w:rsidP="00246D73">
      <w:pPr>
        <w:pStyle w:val="HTML0"/>
        <w:numPr>
          <w:ilvl w:val="0"/>
          <w:numId w:val="6"/>
        </w:numPr>
        <w:tabs>
          <w:tab w:val="clear" w:pos="720"/>
        </w:tabs>
        <w:rPr>
          <w:color w:val="000000"/>
        </w:rPr>
      </w:pPr>
      <w:r>
        <w:rPr>
          <w:rFonts w:hint="eastAsia"/>
          <w:color w:val="008000"/>
        </w:rPr>
        <w:t xml:space="preserve"> */</w:t>
      </w:r>
    </w:p>
    <w:p w:rsidR="00246D73" w:rsidRDefault="00246D73" w:rsidP="00246D73">
      <w:pPr>
        <w:pStyle w:val="HTML0"/>
        <w:numPr>
          <w:ilvl w:val="0"/>
          <w:numId w:val="6"/>
        </w:numPr>
        <w:tabs>
          <w:tab w:val="clear" w:pos="720"/>
        </w:tabs>
        <w:rPr>
          <w:color w:val="000000"/>
        </w:rPr>
      </w:pPr>
    </w:p>
    <w:p w:rsidR="00246D73" w:rsidRDefault="00246D73" w:rsidP="00246D73">
      <w:pPr>
        <w:pStyle w:val="HTML0"/>
        <w:numPr>
          <w:ilvl w:val="0"/>
          <w:numId w:val="6"/>
        </w:numPr>
        <w:tabs>
          <w:tab w:val="clear" w:pos="720"/>
        </w:tabs>
        <w:rPr>
          <w:color w:val="000000"/>
        </w:rPr>
      </w:pPr>
      <w:r>
        <w:rPr>
          <w:rFonts w:hint="eastAsia"/>
          <w:color w:val="C00000"/>
        </w:rPr>
        <w:lastRenderedPageBreak/>
        <w:t>package</w:t>
      </w:r>
      <w:r>
        <w:rPr>
          <w:rFonts w:hint="eastAsia"/>
          <w:color w:val="000000"/>
        </w:rPr>
        <w:t xml:space="preserve"> org</w:t>
      </w:r>
      <w:r>
        <w:rPr>
          <w:rFonts w:hint="eastAsia"/>
          <w:color w:val="0000C0"/>
        </w:rPr>
        <w:t>.</w:t>
      </w:r>
      <w:r>
        <w:rPr>
          <w:rFonts w:hint="eastAsia"/>
          <w:color w:val="000000"/>
        </w:rPr>
        <w:t>pyframe</w:t>
      </w:r>
      <w:r>
        <w:rPr>
          <w:rFonts w:hint="eastAsia"/>
          <w:color w:val="0000C0"/>
        </w:rPr>
        <w:t>.</w:t>
      </w:r>
      <w:r>
        <w:rPr>
          <w:rFonts w:hint="eastAsia"/>
          <w:color w:val="000000"/>
        </w:rPr>
        <w:t>tools</w:t>
      </w:r>
      <w:r>
        <w:rPr>
          <w:rFonts w:hint="eastAsia"/>
          <w:color w:val="0000C0"/>
        </w:rPr>
        <w:t>.</w:t>
      </w:r>
      <w:r>
        <w:rPr>
          <w:rFonts w:hint="eastAsia"/>
          <w:color w:val="000000"/>
        </w:rPr>
        <w:t>view</w:t>
      </w:r>
      <w:r>
        <w:rPr>
          <w:rFonts w:hint="eastAsia"/>
          <w:color w:val="0000C0"/>
        </w:rPr>
        <w:t>;</w:t>
      </w:r>
    </w:p>
    <w:p w:rsidR="00246D73" w:rsidRDefault="00246D73" w:rsidP="00246D73">
      <w:pPr>
        <w:pStyle w:val="HTML0"/>
        <w:numPr>
          <w:ilvl w:val="0"/>
          <w:numId w:val="6"/>
        </w:numPr>
        <w:tabs>
          <w:tab w:val="clear" w:pos="720"/>
        </w:tabs>
        <w:rPr>
          <w:color w:val="000000"/>
        </w:rPr>
      </w:pPr>
    </w:p>
    <w:p w:rsidR="00246D73" w:rsidRDefault="00246D73" w:rsidP="00246D73">
      <w:pPr>
        <w:pStyle w:val="HTML0"/>
        <w:numPr>
          <w:ilvl w:val="0"/>
          <w:numId w:val="6"/>
        </w:numPr>
        <w:tabs>
          <w:tab w:val="clear" w:pos="720"/>
        </w:tabs>
        <w:rPr>
          <w:color w:val="000000"/>
        </w:rPr>
      </w:pPr>
      <w:r>
        <w:rPr>
          <w:rFonts w:hint="eastAsia"/>
          <w:color w:val="C00000"/>
        </w:rPr>
        <w:t>import</w:t>
      </w:r>
      <w:r>
        <w:rPr>
          <w:rFonts w:hint="eastAsia"/>
          <w:color w:val="000000"/>
        </w:rPr>
        <w:t xml:space="preserve"> android</w:t>
      </w:r>
      <w:r>
        <w:rPr>
          <w:rFonts w:hint="eastAsia"/>
          <w:color w:val="0000C0"/>
        </w:rPr>
        <w:t>.</w:t>
      </w:r>
      <w:r>
        <w:rPr>
          <w:rFonts w:hint="eastAsia"/>
          <w:color w:val="000000"/>
        </w:rPr>
        <w:t>content</w:t>
      </w:r>
      <w:r>
        <w:rPr>
          <w:rFonts w:hint="eastAsia"/>
          <w:color w:val="0000C0"/>
        </w:rPr>
        <w:t>.</w:t>
      </w:r>
      <w:r>
        <w:rPr>
          <w:rFonts w:hint="eastAsia"/>
          <w:color w:val="000000"/>
        </w:rPr>
        <w:t>Context</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C00000"/>
        </w:rPr>
        <w:t>import</w:t>
      </w:r>
      <w:r>
        <w:rPr>
          <w:rFonts w:hint="eastAsia"/>
          <w:color w:val="000000"/>
        </w:rPr>
        <w:t xml:space="preserve"> android</w:t>
      </w:r>
      <w:r>
        <w:rPr>
          <w:rFonts w:hint="eastAsia"/>
          <w:color w:val="0000C0"/>
        </w:rPr>
        <w:t>.</w:t>
      </w:r>
      <w:r>
        <w:rPr>
          <w:rFonts w:hint="eastAsia"/>
          <w:color w:val="000000"/>
        </w:rPr>
        <w:t>graphics</w:t>
      </w:r>
      <w:r>
        <w:rPr>
          <w:rFonts w:hint="eastAsia"/>
          <w:color w:val="0000C0"/>
        </w:rPr>
        <w:t>.</w:t>
      </w:r>
      <w:r>
        <w:rPr>
          <w:rFonts w:hint="eastAsia"/>
          <w:color w:val="000000"/>
        </w:rPr>
        <w:t>Bitmap</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C00000"/>
        </w:rPr>
        <w:t>import</w:t>
      </w:r>
      <w:r>
        <w:rPr>
          <w:rFonts w:hint="eastAsia"/>
          <w:color w:val="000000"/>
        </w:rPr>
        <w:t xml:space="preserve"> android</w:t>
      </w:r>
      <w:r>
        <w:rPr>
          <w:rFonts w:hint="eastAsia"/>
          <w:color w:val="0000C0"/>
        </w:rPr>
        <w:t>.</w:t>
      </w:r>
      <w:r>
        <w:rPr>
          <w:rFonts w:hint="eastAsia"/>
          <w:color w:val="000000"/>
        </w:rPr>
        <w:t>graphics</w:t>
      </w:r>
      <w:r>
        <w:rPr>
          <w:rFonts w:hint="eastAsia"/>
          <w:color w:val="0000C0"/>
        </w:rPr>
        <w:t>.</w:t>
      </w:r>
      <w:r>
        <w:rPr>
          <w:rFonts w:hint="eastAsia"/>
          <w:color w:val="000000"/>
        </w:rPr>
        <w:t>PixelFormat</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C00000"/>
        </w:rPr>
        <w:t>import</w:t>
      </w:r>
      <w:r>
        <w:rPr>
          <w:rFonts w:hint="eastAsia"/>
          <w:color w:val="000000"/>
        </w:rPr>
        <w:t xml:space="preserve"> android</w:t>
      </w:r>
      <w:r>
        <w:rPr>
          <w:rFonts w:hint="eastAsia"/>
          <w:color w:val="0000C0"/>
        </w:rPr>
        <w:t>.</w:t>
      </w:r>
      <w:r>
        <w:rPr>
          <w:rFonts w:hint="eastAsia"/>
          <w:color w:val="000000"/>
        </w:rPr>
        <w:t>graphics</w:t>
      </w:r>
      <w:r>
        <w:rPr>
          <w:rFonts w:hint="eastAsia"/>
          <w:color w:val="0000C0"/>
        </w:rPr>
        <w:t>.</w:t>
      </w:r>
      <w:r>
        <w:rPr>
          <w:rFonts w:hint="eastAsia"/>
          <w:color w:val="000000"/>
        </w:rPr>
        <w:t>Rect</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C00000"/>
        </w:rPr>
        <w:t>import</w:t>
      </w:r>
      <w:r>
        <w:rPr>
          <w:rFonts w:hint="eastAsia"/>
          <w:color w:val="000000"/>
        </w:rPr>
        <w:t xml:space="preserve"> android</w:t>
      </w:r>
      <w:r>
        <w:rPr>
          <w:rFonts w:hint="eastAsia"/>
          <w:color w:val="0000C0"/>
        </w:rPr>
        <w:t>.</w:t>
      </w:r>
      <w:r>
        <w:rPr>
          <w:rFonts w:hint="eastAsia"/>
          <w:color w:val="000000"/>
        </w:rPr>
        <w:t>util</w:t>
      </w:r>
      <w:r>
        <w:rPr>
          <w:rFonts w:hint="eastAsia"/>
          <w:color w:val="0000C0"/>
        </w:rPr>
        <w:t>.</w:t>
      </w:r>
      <w:r>
        <w:rPr>
          <w:rFonts w:hint="eastAsia"/>
          <w:color w:val="000000"/>
        </w:rPr>
        <w:t>AttributeSet</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C00000"/>
        </w:rPr>
        <w:t>import</w:t>
      </w:r>
      <w:r>
        <w:rPr>
          <w:rFonts w:hint="eastAsia"/>
          <w:color w:val="000000"/>
        </w:rPr>
        <w:t xml:space="preserve"> android</w:t>
      </w:r>
      <w:r>
        <w:rPr>
          <w:rFonts w:hint="eastAsia"/>
          <w:color w:val="0000C0"/>
        </w:rPr>
        <w:t>.</w:t>
      </w:r>
      <w:r>
        <w:rPr>
          <w:rFonts w:hint="eastAsia"/>
          <w:color w:val="000000"/>
        </w:rPr>
        <w:t>view</w:t>
      </w:r>
      <w:r>
        <w:rPr>
          <w:rFonts w:hint="eastAsia"/>
          <w:color w:val="0000C0"/>
        </w:rPr>
        <w:t>.</w:t>
      </w:r>
      <w:r>
        <w:rPr>
          <w:rFonts w:hint="eastAsia"/>
          <w:color w:val="000000"/>
        </w:rPr>
        <w:t>GestureDetector</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C00000"/>
        </w:rPr>
        <w:t>import</w:t>
      </w:r>
      <w:r>
        <w:rPr>
          <w:rFonts w:hint="eastAsia"/>
          <w:color w:val="000000"/>
        </w:rPr>
        <w:t xml:space="preserve"> android</w:t>
      </w:r>
      <w:r>
        <w:rPr>
          <w:rFonts w:hint="eastAsia"/>
          <w:color w:val="0000C0"/>
        </w:rPr>
        <w:t>.</w:t>
      </w:r>
      <w:r>
        <w:rPr>
          <w:rFonts w:hint="eastAsia"/>
          <w:color w:val="000000"/>
        </w:rPr>
        <w:t>view</w:t>
      </w:r>
      <w:r>
        <w:rPr>
          <w:rFonts w:hint="eastAsia"/>
          <w:color w:val="0000C0"/>
        </w:rPr>
        <w:t>.</w:t>
      </w:r>
      <w:r>
        <w:rPr>
          <w:rFonts w:hint="eastAsia"/>
          <w:color w:val="000000"/>
        </w:rPr>
        <w:t>Gravity</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C00000"/>
        </w:rPr>
        <w:t>import</w:t>
      </w:r>
      <w:r>
        <w:rPr>
          <w:rFonts w:hint="eastAsia"/>
          <w:color w:val="000000"/>
        </w:rPr>
        <w:t xml:space="preserve"> android</w:t>
      </w:r>
      <w:r>
        <w:rPr>
          <w:rFonts w:hint="eastAsia"/>
          <w:color w:val="0000C0"/>
        </w:rPr>
        <w:t>.</w:t>
      </w:r>
      <w:r>
        <w:rPr>
          <w:rFonts w:hint="eastAsia"/>
          <w:color w:val="000000"/>
        </w:rPr>
        <w:t>view</w:t>
      </w:r>
      <w:r>
        <w:rPr>
          <w:rFonts w:hint="eastAsia"/>
          <w:color w:val="0000C0"/>
        </w:rPr>
        <w:t>.</w:t>
      </w:r>
      <w:r>
        <w:rPr>
          <w:rFonts w:hint="eastAsia"/>
          <w:color w:val="000000"/>
        </w:rPr>
        <w:t>MotionEvent</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C00000"/>
        </w:rPr>
        <w:t>import</w:t>
      </w:r>
      <w:r>
        <w:rPr>
          <w:rFonts w:hint="eastAsia"/>
          <w:color w:val="000000"/>
        </w:rPr>
        <w:t xml:space="preserve"> android</w:t>
      </w:r>
      <w:r>
        <w:rPr>
          <w:rFonts w:hint="eastAsia"/>
          <w:color w:val="0000C0"/>
        </w:rPr>
        <w:t>.</w:t>
      </w:r>
      <w:r>
        <w:rPr>
          <w:rFonts w:hint="eastAsia"/>
          <w:color w:val="000000"/>
        </w:rPr>
        <w:t>view</w:t>
      </w:r>
      <w:r>
        <w:rPr>
          <w:rFonts w:hint="eastAsia"/>
          <w:color w:val="0000C0"/>
        </w:rPr>
        <w:t>.</w:t>
      </w:r>
      <w:r>
        <w:rPr>
          <w:rFonts w:hint="eastAsia"/>
          <w:color w:val="000000"/>
        </w:rPr>
        <w:t>View</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C00000"/>
        </w:rPr>
        <w:t>import</w:t>
      </w:r>
      <w:r>
        <w:rPr>
          <w:rFonts w:hint="eastAsia"/>
          <w:color w:val="000000"/>
        </w:rPr>
        <w:t xml:space="preserve"> android</w:t>
      </w:r>
      <w:r>
        <w:rPr>
          <w:rFonts w:hint="eastAsia"/>
          <w:color w:val="0000C0"/>
        </w:rPr>
        <w:t>.</w:t>
      </w:r>
      <w:r>
        <w:rPr>
          <w:rFonts w:hint="eastAsia"/>
          <w:color w:val="000000"/>
        </w:rPr>
        <w:t>view</w:t>
      </w:r>
      <w:r>
        <w:rPr>
          <w:rFonts w:hint="eastAsia"/>
          <w:color w:val="0000C0"/>
        </w:rPr>
        <w:t>.</w:t>
      </w:r>
      <w:r>
        <w:rPr>
          <w:rFonts w:hint="eastAsia"/>
          <w:color w:val="000000"/>
        </w:rPr>
        <w:t>ViewConfiguration</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C00000"/>
        </w:rPr>
        <w:t>import</w:t>
      </w:r>
      <w:r>
        <w:rPr>
          <w:rFonts w:hint="eastAsia"/>
          <w:color w:val="000000"/>
        </w:rPr>
        <w:t xml:space="preserve"> android</w:t>
      </w:r>
      <w:r>
        <w:rPr>
          <w:rFonts w:hint="eastAsia"/>
          <w:color w:val="0000C0"/>
        </w:rPr>
        <w:t>.</w:t>
      </w:r>
      <w:r>
        <w:rPr>
          <w:rFonts w:hint="eastAsia"/>
          <w:color w:val="000000"/>
        </w:rPr>
        <w:t>view</w:t>
      </w:r>
      <w:r>
        <w:rPr>
          <w:rFonts w:hint="eastAsia"/>
          <w:color w:val="0000C0"/>
        </w:rPr>
        <w:t>.</w:t>
      </w:r>
      <w:r>
        <w:rPr>
          <w:rFonts w:hint="eastAsia"/>
          <w:color w:val="000000"/>
        </w:rPr>
        <w:t>ViewGroup</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C00000"/>
        </w:rPr>
        <w:t>import</w:t>
      </w:r>
      <w:r>
        <w:rPr>
          <w:rFonts w:hint="eastAsia"/>
          <w:color w:val="000000"/>
        </w:rPr>
        <w:t xml:space="preserve"> android</w:t>
      </w:r>
      <w:r>
        <w:rPr>
          <w:rFonts w:hint="eastAsia"/>
          <w:color w:val="0000C0"/>
        </w:rPr>
        <w:t>.</w:t>
      </w:r>
      <w:r>
        <w:rPr>
          <w:rFonts w:hint="eastAsia"/>
          <w:color w:val="000000"/>
        </w:rPr>
        <w:t>view</w:t>
      </w:r>
      <w:r>
        <w:rPr>
          <w:rFonts w:hint="eastAsia"/>
          <w:color w:val="0000C0"/>
        </w:rPr>
        <w:t>.</w:t>
      </w:r>
      <w:r>
        <w:rPr>
          <w:rFonts w:hint="eastAsia"/>
          <w:color w:val="000000"/>
        </w:rPr>
        <w:t>WindowManager</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C00000"/>
        </w:rPr>
        <w:t>import</w:t>
      </w:r>
      <w:r>
        <w:rPr>
          <w:rFonts w:hint="eastAsia"/>
          <w:color w:val="000000"/>
        </w:rPr>
        <w:t xml:space="preserve"> android</w:t>
      </w:r>
      <w:r>
        <w:rPr>
          <w:rFonts w:hint="eastAsia"/>
          <w:color w:val="0000C0"/>
        </w:rPr>
        <w:t>.</w:t>
      </w:r>
      <w:r>
        <w:rPr>
          <w:rFonts w:hint="eastAsia"/>
          <w:color w:val="000000"/>
        </w:rPr>
        <w:t>widget</w:t>
      </w:r>
      <w:r>
        <w:rPr>
          <w:rFonts w:hint="eastAsia"/>
          <w:color w:val="0000C0"/>
        </w:rPr>
        <w:t>.</w:t>
      </w:r>
      <w:r>
        <w:rPr>
          <w:rFonts w:hint="eastAsia"/>
          <w:color w:val="000000"/>
        </w:rPr>
        <w:t>AdapterView</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C00000"/>
        </w:rPr>
        <w:t>import</w:t>
      </w:r>
      <w:r>
        <w:rPr>
          <w:rFonts w:hint="eastAsia"/>
          <w:color w:val="000000"/>
        </w:rPr>
        <w:t xml:space="preserve"> android</w:t>
      </w:r>
      <w:r>
        <w:rPr>
          <w:rFonts w:hint="eastAsia"/>
          <w:color w:val="0000C0"/>
        </w:rPr>
        <w:t>.</w:t>
      </w:r>
      <w:r>
        <w:rPr>
          <w:rFonts w:hint="eastAsia"/>
          <w:color w:val="000000"/>
        </w:rPr>
        <w:t>widget</w:t>
      </w:r>
      <w:r>
        <w:rPr>
          <w:rFonts w:hint="eastAsia"/>
          <w:color w:val="0000C0"/>
        </w:rPr>
        <w:t>.</w:t>
      </w:r>
      <w:r>
        <w:rPr>
          <w:rFonts w:hint="eastAsia"/>
          <w:color w:val="000000"/>
        </w:rPr>
        <w:t>ImageView</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C00000"/>
        </w:rPr>
        <w:t>import</w:t>
      </w:r>
      <w:r>
        <w:rPr>
          <w:rFonts w:hint="eastAsia"/>
          <w:color w:val="000000"/>
        </w:rPr>
        <w:t xml:space="preserve"> android</w:t>
      </w:r>
      <w:r>
        <w:rPr>
          <w:rFonts w:hint="eastAsia"/>
          <w:color w:val="0000C0"/>
        </w:rPr>
        <w:t>.</w:t>
      </w:r>
      <w:r>
        <w:rPr>
          <w:rFonts w:hint="eastAsia"/>
          <w:color w:val="000000"/>
        </w:rPr>
        <w:t>widget</w:t>
      </w:r>
      <w:r>
        <w:rPr>
          <w:rFonts w:hint="eastAsia"/>
          <w:color w:val="0000C0"/>
        </w:rPr>
        <w:t>.</w:t>
      </w:r>
      <w:r>
        <w:rPr>
          <w:rFonts w:hint="eastAsia"/>
          <w:color w:val="000000"/>
        </w:rPr>
        <w:t>ListView</w:t>
      </w:r>
      <w:r>
        <w:rPr>
          <w:rFonts w:hint="eastAsia"/>
          <w:color w:val="0000C0"/>
        </w:rPr>
        <w:t>;</w:t>
      </w:r>
    </w:p>
    <w:p w:rsidR="00246D73" w:rsidRDefault="00246D73" w:rsidP="00246D73">
      <w:pPr>
        <w:pStyle w:val="HTML0"/>
        <w:numPr>
          <w:ilvl w:val="0"/>
          <w:numId w:val="6"/>
        </w:numPr>
        <w:tabs>
          <w:tab w:val="clear" w:pos="720"/>
        </w:tabs>
        <w:rPr>
          <w:color w:val="000000"/>
        </w:rPr>
      </w:pPr>
    </w:p>
    <w:p w:rsidR="00246D73" w:rsidRDefault="00246D73" w:rsidP="00246D73">
      <w:pPr>
        <w:pStyle w:val="HTML0"/>
        <w:numPr>
          <w:ilvl w:val="0"/>
          <w:numId w:val="6"/>
        </w:numPr>
        <w:tabs>
          <w:tab w:val="clear" w:pos="720"/>
        </w:tabs>
        <w:rPr>
          <w:color w:val="000000"/>
        </w:rPr>
      </w:pPr>
      <w:r>
        <w:rPr>
          <w:rFonts w:hint="eastAsia"/>
          <w:color w:val="C00000"/>
        </w:rPr>
        <w:t>import</w:t>
      </w:r>
      <w:r>
        <w:rPr>
          <w:rFonts w:hint="eastAsia"/>
          <w:color w:val="000000"/>
        </w:rPr>
        <w:t xml:space="preserve"> com</w:t>
      </w:r>
      <w:r>
        <w:rPr>
          <w:rFonts w:hint="eastAsia"/>
          <w:color w:val="0000C0"/>
        </w:rPr>
        <w:t>.</w:t>
      </w:r>
      <w:r>
        <w:rPr>
          <w:rFonts w:hint="eastAsia"/>
          <w:color w:val="000000"/>
        </w:rPr>
        <w:t>mytodo</w:t>
      </w:r>
      <w:r>
        <w:rPr>
          <w:rFonts w:hint="eastAsia"/>
          <w:color w:val="0000C0"/>
        </w:rPr>
        <w:t>.</w:t>
      </w:r>
      <w:r>
        <w:rPr>
          <w:rFonts w:hint="eastAsia"/>
          <w:color w:val="000000"/>
        </w:rPr>
        <w:t>andriod</w:t>
      </w:r>
      <w:r>
        <w:rPr>
          <w:rFonts w:hint="eastAsia"/>
          <w:color w:val="0000C0"/>
        </w:rPr>
        <w:t>.</w:t>
      </w:r>
      <w:r>
        <w:rPr>
          <w:rFonts w:hint="eastAsia"/>
          <w:color w:val="000000"/>
        </w:rPr>
        <w:t>R</w:t>
      </w:r>
      <w:r>
        <w:rPr>
          <w:rFonts w:hint="eastAsia"/>
          <w:color w:val="0000C0"/>
        </w:rPr>
        <w:t>;</w:t>
      </w:r>
    </w:p>
    <w:p w:rsidR="00246D73" w:rsidRDefault="00246D73" w:rsidP="00246D73">
      <w:pPr>
        <w:pStyle w:val="HTML0"/>
        <w:numPr>
          <w:ilvl w:val="0"/>
          <w:numId w:val="6"/>
        </w:numPr>
        <w:tabs>
          <w:tab w:val="clear" w:pos="720"/>
        </w:tabs>
        <w:rPr>
          <w:color w:val="000000"/>
        </w:rPr>
      </w:pPr>
    </w:p>
    <w:p w:rsidR="00246D73" w:rsidRDefault="00246D73" w:rsidP="00246D73">
      <w:pPr>
        <w:pStyle w:val="HTML0"/>
        <w:numPr>
          <w:ilvl w:val="0"/>
          <w:numId w:val="6"/>
        </w:numPr>
        <w:tabs>
          <w:tab w:val="clear" w:pos="720"/>
        </w:tabs>
        <w:rPr>
          <w:color w:val="000000"/>
        </w:rPr>
      </w:pPr>
      <w:r>
        <w:rPr>
          <w:rFonts w:hint="eastAsia"/>
          <w:color w:val="C00000"/>
        </w:rPr>
        <w:t>public</w:t>
      </w:r>
      <w:r>
        <w:rPr>
          <w:rFonts w:hint="eastAsia"/>
          <w:color w:val="000000"/>
        </w:rPr>
        <w:t xml:space="preserve"> </w:t>
      </w:r>
      <w:r>
        <w:rPr>
          <w:rFonts w:hint="eastAsia"/>
          <w:color w:val="C00000"/>
        </w:rPr>
        <w:t>class</w:t>
      </w:r>
      <w:r>
        <w:rPr>
          <w:rFonts w:hint="eastAsia"/>
          <w:color w:val="000000"/>
        </w:rPr>
        <w:t xml:space="preserve"> DndListView </w:t>
      </w:r>
      <w:r>
        <w:rPr>
          <w:rFonts w:hint="eastAsia"/>
          <w:color w:val="C00000"/>
        </w:rPr>
        <w:t>extends</w:t>
      </w:r>
      <w:r>
        <w:rPr>
          <w:rFonts w:hint="eastAsia"/>
          <w:color w:val="000000"/>
        </w:rPr>
        <w:t xml:space="preserve"> ListView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p>
    <w:p w:rsidR="00246D73" w:rsidRDefault="00246D73" w:rsidP="00246D73">
      <w:pPr>
        <w:pStyle w:val="HTML0"/>
        <w:numPr>
          <w:ilvl w:val="0"/>
          <w:numId w:val="6"/>
        </w:numPr>
        <w:tabs>
          <w:tab w:val="clear" w:pos="720"/>
        </w:tabs>
        <w:rPr>
          <w:color w:val="000000"/>
        </w:rPr>
      </w:pPr>
      <w:r>
        <w:rPr>
          <w:rFonts w:hint="eastAsia"/>
          <w:color w:val="000000"/>
        </w:rPr>
        <w:tab/>
      </w:r>
      <w:r>
        <w:rPr>
          <w:rFonts w:hint="eastAsia"/>
          <w:color w:val="C00000"/>
        </w:rPr>
        <w:t>private</w:t>
      </w:r>
      <w:r>
        <w:rPr>
          <w:rFonts w:hint="eastAsia"/>
          <w:color w:val="000000"/>
        </w:rPr>
        <w:t xml:space="preserve"> Context mContext</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ImageView mDragView</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WindowManager mWindowManager</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WindowManager</w:t>
      </w:r>
      <w:r>
        <w:rPr>
          <w:rFonts w:hint="eastAsia"/>
          <w:color w:val="0000C0"/>
        </w:rPr>
        <w:t>.</w:t>
      </w:r>
      <w:r>
        <w:rPr>
          <w:rFonts w:hint="eastAsia"/>
          <w:color w:val="000000"/>
        </w:rPr>
        <w:t>LayoutParams mWindowParams</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w:t>
      </w:r>
      <w:r>
        <w:rPr>
          <w:rFonts w:hint="eastAsia"/>
          <w:color w:val="C00000"/>
        </w:rPr>
        <w:t>int</w:t>
      </w:r>
      <w:r>
        <w:rPr>
          <w:rFonts w:hint="eastAsia"/>
          <w:color w:val="000000"/>
        </w:rPr>
        <w:t xml:space="preserve"> mDragPos</w:t>
      </w:r>
      <w:r>
        <w:rPr>
          <w:rFonts w:hint="eastAsia"/>
          <w:color w:val="0000C0"/>
        </w:rPr>
        <w:t>;</w:t>
      </w:r>
      <w:r>
        <w:rPr>
          <w:rFonts w:hint="eastAsia"/>
          <w:color w:val="000000"/>
        </w:rPr>
        <w:t xml:space="preserve">      </w:t>
      </w:r>
      <w:r>
        <w:rPr>
          <w:rFonts w:hint="eastAsia"/>
          <w:color w:val="008000"/>
        </w:rPr>
        <w:t>// which item is being dragged</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w:t>
      </w:r>
      <w:r>
        <w:rPr>
          <w:rFonts w:hint="eastAsia"/>
          <w:color w:val="C00000"/>
        </w:rPr>
        <w:t>int</w:t>
      </w:r>
      <w:r>
        <w:rPr>
          <w:rFonts w:hint="eastAsia"/>
          <w:color w:val="000000"/>
        </w:rPr>
        <w:t xml:space="preserve"> mFirstDragPos</w:t>
      </w:r>
      <w:r>
        <w:rPr>
          <w:rFonts w:hint="eastAsia"/>
          <w:color w:val="0000C0"/>
        </w:rPr>
        <w:t>;</w:t>
      </w:r>
      <w:r>
        <w:rPr>
          <w:rFonts w:hint="eastAsia"/>
          <w:color w:val="000000"/>
        </w:rPr>
        <w:t xml:space="preserve"> </w:t>
      </w:r>
      <w:r>
        <w:rPr>
          <w:rFonts w:hint="eastAsia"/>
          <w:color w:val="008000"/>
        </w:rPr>
        <w:t>// where was the dragged item originally</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w:t>
      </w:r>
      <w:r>
        <w:rPr>
          <w:rFonts w:hint="eastAsia"/>
          <w:color w:val="C00000"/>
        </w:rPr>
        <w:t>int</w:t>
      </w:r>
      <w:r>
        <w:rPr>
          <w:rFonts w:hint="eastAsia"/>
          <w:color w:val="000000"/>
        </w:rPr>
        <w:t xml:space="preserve"> mDragPoint</w:t>
      </w:r>
      <w:r>
        <w:rPr>
          <w:rFonts w:hint="eastAsia"/>
          <w:color w:val="0000C0"/>
        </w:rPr>
        <w:t>;</w:t>
      </w:r>
      <w:r>
        <w:rPr>
          <w:rFonts w:hint="eastAsia"/>
          <w:color w:val="000000"/>
        </w:rPr>
        <w:t xml:space="preserve">    </w:t>
      </w:r>
      <w:r>
        <w:rPr>
          <w:rFonts w:hint="eastAsia"/>
          <w:color w:val="008000"/>
        </w:rPr>
        <w:t>// at what offset inside the item did the user grab it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w:t>
      </w:r>
      <w:r>
        <w:rPr>
          <w:rFonts w:hint="eastAsia"/>
          <w:color w:val="C00000"/>
        </w:rPr>
        <w:t>int</w:t>
      </w:r>
      <w:r>
        <w:rPr>
          <w:rFonts w:hint="eastAsia"/>
          <w:color w:val="000000"/>
        </w:rPr>
        <w:t xml:space="preserve"> mCoordOffset</w:t>
      </w:r>
      <w:r>
        <w:rPr>
          <w:rFonts w:hint="eastAsia"/>
          <w:color w:val="0000C0"/>
        </w:rPr>
        <w:t>;</w:t>
      </w:r>
      <w:r>
        <w:rPr>
          <w:rFonts w:hint="eastAsia"/>
          <w:color w:val="000000"/>
        </w:rPr>
        <w:t xml:space="preserve">  </w:t>
      </w:r>
      <w:r>
        <w:rPr>
          <w:rFonts w:hint="eastAsia"/>
          <w:color w:val="008000"/>
        </w:rPr>
        <w:t>// the difference between screen coordinates and coordinates in this view</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DragListener mDragListener</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DropListener mDropListener</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8000"/>
        </w:rPr>
        <w:t>//    private RemoveListener mRemoveListener;</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w:t>
      </w:r>
      <w:r>
        <w:rPr>
          <w:rFonts w:hint="eastAsia"/>
          <w:color w:val="C00000"/>
        </w:rPr>
        <w:t>int</w:t>
      </w:r>
      <w:r>
        <w:rPr>
          <w:rFonts w:hint="eastAsia"/>
          <w:color w:val="000000"/>
        </w:rPr>
        <w:t xml:space="preserve"> mUpperBound</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w:t>
      </w:r>
      <w:r>
        <w:rPr>
          <w:rFonts w:hint="eastAsia"/>
          <w:color w:val="C00000"/>
        </w:rPr>
        <w:t>int</w:t>
      </w:r>
      <w:r>
        <w:rPr>
          <w:rFonts w:hint="eastAsia"/>
          <w:color w:val="000000"/>
        </w:rPr>
        <w:t xml:space="preserve"> mLowerBound</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w:t>
      </w:r>
      <w:r>
        <w:rPr>
          <w:rFonts w:hint="eastAsia"/>
          <w:color w:val="C00000"/>
        </w:rPr>
        <w:t>int</w:t>
      </w:r>
      <w:r>
        <w:rPr>
          <w:rFonts w:hint="eastAsia"/>
          <w:color w:val="000000"/>
        </w:rPr>
        <w:t xml:space="preserve"> mHeight</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GestureDetector mGestureDetector</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8000"/>
        </w:rPr>
        <w:t>//    private static final int FLING = 0;</w:t>
      </w:r>
    </w:p>
    <w:p w:rsidR="00246D73" w:rsidRDefault="00246D73" w:rsidP="00246D73">
      <w:pPr>
        <w:pStyle w:val="HTML0"/>
        <w:numPr>
          <w:ilvl w:val="0"/>
          <w:numId w:val="6"/>
        </w:numPr>
        <w:tabs>
          <w:tab w:val="clear" w:pos="720"/>
        </w:tabs>
        <w:rPr>
          <w:color w:val="000000"/>
        </w:rPr>
      </w:pPr>
      <w:r>
        <w:rPr>
          <w:rFonts w:hint="eastAsia"/>
          <w:color w:val="008000"/>
        </w:rPr>
        <w:t>//    private static final int SLIDE = 1;</w:t>
      </w:r>
    </w:p>
    <w:p w:rsidR="00246D73" w:rsidRDefault="00246D73" w:rsidP="00246D73">
      <w:pPr>
        <w:pStyle w:val="HTML0"/>
        <w:numPr>
          <w:ilvl w:val="0"/>
          <w:numId w:val="6"/>
        </w:numPr>
        <w:tabs>
          <w:tab w:val="clear" w:pos="720"/>
        </w:tabs>
        <w:rPr>
          <w:color w:val="000000"/>
        </w:rPr>
      </w:pPr>
      <w:r>
        <w:rPr>
          <w:rFonts w:hint="eastAsia"/>
          <w:color w:val="008000"/>
        </w:rPr>
        <w:t>//    private int mRemoveMode = -1;</w:t>
      </w:r>
    </w:p>
    <w:p w:rsidR="00246D73" w:rsidRDefault="00246D73" w:rsidP="00246D73">
      <w:pPr>
        <w:pStyle w:val="HTML0"/>
        <w:numPr>
          <w:ilvl w:val="0"/>
          <w:numId w:val="6"/>
        </w:numPr>
        <w:tabs>
          <w:tab w:val="clear" w:pos="720"/>
        </w:tabs>
        <w:rPr>
          <w:color w:val="000000"/>
        </w:rPr>
      </w:pPr>
      <w:r>
        <w:rPr>
          <w:rFonts w:hint="eastAsia"/>
          <w:color w:val="000000"/>
        </w:rPr>
        <w:lastRenderedPageBreak/>
        <w:t xml:space="preserve">    </w:t>
      </w:r>
      <w:r>
        <w:rPr>
          <w:rFonts w:hint="eastAsia"/>
          <w:color w:val="C00000"/>
        </w:rPr>
        <w:t>private</w:t>
      </w:r>
      <w:r>
        <w:rPr>
          <w:rFonts w:hint="eastAsia"/>
          <w:color w:val="000000"/>
        </w:rPr>
        <w:t xml:space="preserve"> Rect mTempRect </w:t>
      </w:r>
      <w:r>
        <w:rPr>
          <w:rFonts w:hint="eastAsia"/>
          <w:color w:val="0000C0"/>
        </w:rPr>
        <w:t>=</w:t>
      </w:r>
      <w:r>
        <w:rPr>
          <w:rFonts w:hint="eastAsia"/>
          <w:color w:val="000000"/>
        </w:rPr>
        <w:t xml:space="preserve"> </w:t>
      </w:r>
      <w:r>
        <w:rPr>
          <w:rFonts w:hint="eastAsia"/>
          <w:color w:val="C00000"/>
        </w:rPr>
        <w:t>new</w:t>
      </w:r>
      <w:r>
        <w:rPr>
          <w:rFonts w:hint="eastAsia"/>
          <w:color w:val="000000"/>
        </w:rPr>
        <w:t xml:space="preserve"> Rect</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Bitmap mDragBitmap</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w:t>
      </w:r>
      <w:r>
        <w:rPr>
          <w:rFonts w:hint="eastAsia"/>
          <w:color w:val="C00000"/>
        </w:rPr>
        <w:t>final</w:t>
      </w:r>
      <w:r>
        <w:rPr>
          <w:rFonts w:hint="eastAsia"/>
          <w:color w:val="000000"/>
        </w:rPr>
        <w:t xml:space="preserve"> </w:t>
      </w:r>
      <w:r>
        <w:rPr>
          <w:rFonts w:hint="eastAsia"/>
          <w:color w:val="C00000"/>
        </w:rPr>
        <w:t>int</w:t>
      </w:r>
      <w:r>
        <w:rPr>
          <w:rFonts w:hint="eastAsia"/>
          <w:color w:val="000000"/>
        </w:rPr>
        <w:t xml:space="preserve"> mTouchSlop</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w:t>
      </w:r>
      <w:r>
        <w:rPr>
          <w:rFonts w:hint="eastAsia"/>
          <w:color w:val="C00000"/>
        </w:rPr>
        <w:t>int</w:t>
      </w:r>
      <w:r>
        <w:rPr>
          <w:rFonts w:hint="eastAsia"/>
          <w:color w:val="000000"/>
        </w:rPr>
        <w:t xml:space="preserve"> mItemHeightNormal</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w:t>
      </w:r>
      <w:r>
        <w:rPr>
          <w:rFonts w:hint="eastAsia"/>
          <w:color w:val="C00000"/>
        </w:rPr>
        <w:t>int</w:t>
      </w:r>
      <w:r>
        <w:rPr>
          <w:rFonts w:hint="eastAsia"/>
          <w:color w:val="000000"/>
        </w:rPr>
        <w:t xml:space="preserve"> mItemHeightExpanded</w:t>
      </w:r>
      <w:r>
        <w:rPr>
          <w:rFonts w:hint="eastAsia"/>
          <w:color w:val="0000C0"/>
        </w:rPr>
        <w:t>;</w:t>
      </w:r>
    </w:p>
    <w:p w:rsidR="00246D73" w:rsidRDefault="00246D73" w:rsidP="00246D73">
      <w:pPr>
        <w:pStyle w:val="HTML0"/>
        <w:numPr>
          <w:ilvl w:val="0"/>
          <w:numId w:val="6"/>
        </w:numPr>
        <w:tabs>
          <w:tab w:val="clear" w:pos="720"/>
        </w:tabs>
        <w:rPr>
          <w:color w:val="000000"/>
        </w:rPr>
      </w:pP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public</w:t>
      </w:r>
      <w:r>
        <w:rPr>
          <w:rFonts w:hint="eastAsia"/>
          <w:color w:val="000000"/>
        </w:rPr>
        <w:t xml:space="preserve"> DndListView</w:t>
      </w:r>
      <w:r>
        <w:rPr>
          <w:rFonts w:hint="eastAsia"/>
          <w:color w:val="0000C0"/>
        </w:rPr>
        <w:t>(</w:t>
      </w:r>
      <w:r>
        <w:rPr>
          <w:rFonts w:hint="eastAsia"/>
          <w:color w:val="000000"/>
        </w:rPr>
        <w:t>Context context</w:t>
      </w:r>
      <w:r>
        <w:rPr>
          <w:rFonts w:hint="eastAsia"/>
          <w:color w:val="0000C0"/>
        </w:rPr>
        <w:t>,</w:t>
      </w:r>
      <w:r>
        <w:rPr>
          <w:rFonts w:hint="eastAsia"/>
          <w:color w:val="000000"/>
        </w:rPr>
        <w:t xml:space="preserve"> AttributeSet attrs</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super</w:t>
      </w:r>
      <w:r>
        <w:rPr>
          <w:rFonts w:hint="eastAsia"/>
          <w:color w:val="0000C0"/>
        </w:rPr>
        <w:t>(</w:t>
      </w:r>
      <w:r>
        <w:rPr>
          <w:rFonts w:hint="eastAsia"/>
          <w:color w:val="000000"/>
        </w:rPr>
        <w:t>context</w:t>
      </w:r>
      <w:r>
        <w:rPr>
          <w:rFonts w:hint="eastAsia"/>
          <w:color w:val="0000C0"/>
        </w:rPr>
        <w:t>,</w:t>
      </w:r>
      <w:r>
        <w:rPr>
          <w:rFonts w:hint="eastAsia"/>
          <w:color w:val="000000"/>
        </w:rPr>
        <w:t xml:space="preserve"> attrs</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8000"/>
        </w:rPr>
        <w:t>//        SharedPreferences pref = context.getSharedPreferences("Music", 3);</w:t>
      </w:r>
    </w:p>
    <w:p w:rsidR="00246D73" w:rsidRDefault="00246D73" w:rsidP="00246D73">
      <w:pPr>
        <w:pStyle w:val="HTML0"/>
        <w:numPr>
          <w:ilvl w:val="0"/>
          <w:numId w:val="6"/>
        </w:numPr>
        <w:tabs>
          <w:tab w:val="clear" w:pos="720"/>
        </w:tabs>
        <w:rPr>
          <w:color w:val="000000"/>
        </w:rPr>
      </w:pPr>
      <w:r>
        <w:rPr>
          <w:rFonts w:hint="eastAsia"/>
          <w:color w:val="008000"/>
        </w:rPr>
        <w:t>//        mRemoveMode = pref.getInt("deletemode", -1);</w:t>
      </w:r>
    </w:p>
    <w:p w:rsidR="00246D73" w:rsidRDefault="00246D73" w:rsidP="00246D73">
      <w:pPr>
        <w:pStyle w:val="HTML0"/>
        <w:numPr>
          <w:ilvl w:val="0"/>
          <w:numId w:val="6"/>
        </w:numPr>
        <w:tabs>
          <w:tab w:val="clear" w:pos="720"/>
        </w:tabs>
        <w:rPr>
          <w:color w:val="000000"/>
        </w:rPr>
      </w:pPr>
      <w:r>
        <w:rPr>
          <w:rFonts w:hint="eastAsia"/>
          <w:color w:val="000000"/>
        </w:rPr>
        <w:t xml:space="preserve">        mTouchSlop </w:t>
      </w:r>
      <w:r>
        <w:rPr>
          <w:rFonts w:hint="eastAsia"/>
          <w:color w:val="0000C0"/>
        </w:rPr>
        <w:t>=</w:t>
      </w:r>
      <w:r>
        <w:rPr>
          <w:rFonts w:hint="eastAsia"/>
          <w:color w:val="000000"/>
        </w:rPr>
        <w:t xml:space="preserve"> ViewConfiguration</w:t>
      </w:r>
      <w:r>
        <w:rPr>
          <w:rFonts w:hint="eastAsia"/>
          <w:color w:val="0000C0"/>
        </w:rPr>
        <w:t>.</w:t>
      </w:r>
      <w:r>
        <w:rPr>
          <w:rFonts w:hint="eastAsia"/>
          <w:color w:val="000000"/>
        </w:rPr>
        <w:t>get</w:t>
      </w:r>
      <w:r>
        <w:rPr>
          <w:rFonts w:hint="eastAsia"/>
          <w:color w:val="0000C0"/>
        </w:rPr>
        <w:t>(</w:t>
      </w:r>
      <w:r>
        <w:rPr>
          <w:rFonts w:hint="eastAsia"/>
          <w:color w:val="000000"/>
        </w:rPr>
        <w:t>context</w:t>
      </w:r>
      <w:r>
        <w:rPr>
          <w:rFonts w:hint="eastAsia"/>
          <w:color w:val="0000C0"/>
        </w:rPr>
        <w:t>).</w:t>
      </w:r>
      <w:r>
        <w:rPr>
          <w:rFonts w:hint="eastAsia"/>
          <w:color w:val="000000"/>
        </w:rPr>
        <w:t>getScaledTouchSlop</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mContext </w:t>
      </w:r>
      <w:r>
        <w:rPr>
          <w:rFonts w:hint="eastAsia"/>
          <w:color w:val="0000C0"/>
        </w:rPr>
        <w:t>=</w:t>
      </w:r>
      <w:r>
        <w:rPr>
          <w:rFonts w:hint="eastAsia"/>
          <w:color w:val="000000"/>
        </w:rPr>
        <w:t xml:space="preserve"> context</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8000"/>
        </w:rPr>
        <w:t>//        Resources res = getResources();</w:t>
      </w:r>
    </w:p>
    <w:p w:rsidR="00246D73" w:rsidRDefault="00246D73" w:rsidP="00246D73">
      <w:pPr>
        <w:pStyle w:val="HTML0"/>
        <w:numPr>
          <w:ilvl w:val="0"/>
          <w:numId w:val="6"/>
        </w:numPr>
        <w:tabs>
          <w:tab w:val="clear" w:pos="720"/>
        </w:tabs>
        <w:rPr>
          <w:color w:val="000000"/>
        </w:rPr>
      </w:pPr>
      <w:r>
        <w:rPr>
          <w:rFonts w:hint="eastAsia"/>
          <w:color w:val="008000"/>
        </w:rPr>
        <w:t>//        mItemHeightNormal = res.getDimensionPixelSize(R.dimen.normal_height);</w:t>
      </w:r>
    </w:p>
    <w:p w:rsidR="00246D73" w:rsidRDefault="00246D73" w:rsidP="00246D73">
      <w:pPr>
        <w:pStyle w:val="HTML0"/>
        <w:numPr>
          <w:ilvl w:val="0"/>
          <w:numId w:val="6"/>
        </w:numPr>
        <w:tabs>
          <w:tab w:val="clear" w:pos="720"/>
        </w:tabs>
        <w:rPr>
          <w:color w:val="000000"/>
        </w:rPr>
      </w:pPr>
      <w:r>
        <w:rPr>
          <w:rFonts w:hint="eastAsia"/>
          <w:color w:val="008000"/>
        </w:rPr>
        <w:t>//        mItemHeightExpanded = res.getDimensionPixelSize(R.dimen.expanded_height);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p>
    <w:p w:rsidR="00246D73" w:rsidRDefault="00246D73" w:rsidP="00246D73">
      <w:pPr>
        <w:pStyle w:val="HTML0"/>
        <w:numPr>
          <w:ilvl w:val="0"/>
          <w:numId w:val="6"/>
        </w:numPr>
        <w:tabs>
          <w:tab w:val="clear" w:pos="720"/>
        </w:tabs>
        <w:rPr>
          <w:color w:val="000000"/>
        </w:rPr>
      </w:pPr>
      <w:r>
        <w:rPr>
          <w:rFonts w:hint="eastAsia"/>
          <w:color w:val="000000"/>
        </w:rPr>
        <w:t xml:space="preserve">    @Override</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public</w:t>
      </w:r>
      <w:r>
        <w:rPr>
          <w:rFonts w:hint="eastAsia"/>
          <w:color w:val="000000"/>
        </w:rPr>
        <w:t xml:space="preserve"> </w:t>
      </w:r>
      <w:r>
        <w:rPr>
          <w:rFonts w:hint="eastAsia"/>
          <w:color w:val="C00000"/>
        </w:rPr>
        <w:t>boolean</w:t>
      </w:r>
      <w:r>
        <w:rPr>
          <w:rFonts w:hint="eastAsia"/>
          <w:color w:val="000000"/>
        </w:rPr>
        <w:t xml:space="preserve"> onInterceptTouchEvent</w:t>
      </w:r>
      <w:r>
        <w:rPr>
          <w:rFonts w:hint="eastAsia"/>
          <w:color w:val="0000C0"/>
        </w:rPr>
        <w:t>(</w:t>
      </w:r>
      <w:r>
        <w:rPr>
          <w:rFonts w:hint="eastAsia"/>
          <w:color w:val="000000"/>
        </w:rPr>
        <w:t>MotionEvent ev</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mDragListener </w:t>
      </w:r>
      <w:r>
        <w:rPr>
          <w:rFonts w:hint="eastAsia"/>
          <w:color w:val="0000C0"/>
        </w:rPr>
        <w:t>!=</w:t>
      </w:r>
      <w:r>
        <w:rPr>
          <w:rFonts w:hint="eastAsia"/>
          <w:color w:val="000000"/>
        </w:rPr>
        <w:t xml:space="preserve"> null </w:t>
      </w:r>
      <w:r>
        <w:rPr>
          <w:rFonts w:hint="eastAsia"/>
          <w:color w:val="0000C0"/>
        </w:rPr>
        <w:t>||</w:t>
      </w:r>
      <w:r>
        <w:rPr>
          <w:rFonts w:hint="eastAsia"/>
          <w:color w:val="000000"/>
        </w:rPr>
        <w:t xml:space="preserve"> mDropListener </w:t>
      </w:r>
      <w:r>
        <w:rPr>
          <w:rFonts w:hint="eastAsia"/>
          <w:color w:val="0000C0"/>
        </w:rPr>
        <w:t>!=</w:t>
      </w:r>
      <w:r>
        <w:rPr>
          <w:rFonts w:hint="eastAsia"/>
          <w:color w:val="000000"/>
        </w:rPr>
        <w:t xml:space="preserve"> null</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switch</w:t>
      </w:r>
      <w:r>
        <w:rPr>
          <w:rFonts w:hint="eastAsia"/>
          <w:color w:val="000000"/>
        </w:rPr>
        <w:t xml:space="preserve"> </w:t>
      </w:r>
      <w:r>
        <w:rPr>
          <w:rFonts w:hint="eastAsia"/>
          <w:color w:val="0000C0"/>
        </w:rPr>
        <w:t>(</w:t>
      </w:r>
      <w:r>
        <w:rPr>
          <w:rFonts w:hint="eastAsia"/>
          <w:color w:val="000000"/>
        </w:rPr>
        <w:t>ev</w:t>
      </w:r>
      <w:r>
        <w:rPr>
          <w:rFonts w:hint="eastAsia"/>
          <w:color w:val="0000C0"/>
        </w:rPr>
        <w:t>.</w:t>
      </w:r>
      <w:r>
        <w:rPr>
          <w:rFonts w:hint="eastAsia"/>
          <w:color w:val="000000"/>
        </w:rPr>
        <w:t>getAction</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case</w:t>
      </w:r>
      <w:r>
        <w:rPr>
          <w:rFonts w:hint="eastAsia"/>
          <w:color w:val="000000"/>
        </w:rPr>
        <w:t xml:space="preserve"> MotionEvent</w:t>
      </w:r>
      <w:r>
        <w:rPr>
          <w:rFonts w:hint="eastAsia"/>
          <w:color w:val="0000C0"/>
        </w:rPr>
        <w:t>.</w:t>
      </w:r>
      <w:r>
        <w:rPr>
          <w:rFonts w:hint="eastAsia"/>
          <w:color w:val="000000"/>
        </w:rPr>
        <w:t>ACTION_DOWN</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int</w:t>
      </w:r>
      <w:r>
        <w:rPr>
          <w:rFonts w:hint="eastAsia"/>
          <w:color w:val="000000"/>
        </w:rPr>
        <w:t xml:space="preserve"> x </w:t>
      </w:r>
      <w:r>
        <w:rPr>
          <w:rFonts w:hint="eastAsia"/>
          <w:color w:val="0000C0"/>
        </w:rPr>
        <w:t>=</w:t>
      </w:r>
      <w:r>
        <w:rPr>
          <w:rFonts w:hint="eastAsia"/>
          <w:color w:val="000000"/>
        </w:rPr>
        <w:t xml:space="preserve"> </w:t>
      </w:r>
      <w:r>
        <w:rPr>
          <w:rFonts w:hint="eastAsia"/>
          <w:color w:val="0000C0"/>
        </w:rPr>
        <w:t>(</w:t>
      </w:r>
      <w:r>
        <w:rPr>
          <w:rFonts w:hint="eastAsia"/>
          <w:color w:val="C00000"/>
        </w:rPr>
        <w:t>int</w:t>
      </w:r>
      <w:r>
        <w:rPr>
          <w:rFonts w:hint="eastAsia"/>
          <w:color w:val="0000C0"/>
        </w:rPr>
        <w:t>)</w:t>
      </w:r>
      <w:r>
        <w:rPr>
          <w:rFonts w:hint="eastAsia"/>
          <w:color w:val="000000"/>
        </w:rPr>
        <w:t xml:space="preserve"> ev</w:t>
      </w:r>
      <w:r>
        <w:rPr>
          <w:rFonts w:hint="eastAsia"/>
          <w:color w:val="0000C0"/>
        </w:rPr>
        <w:t>.</w:t>
      </w:r>
      <w:r>
        <w:rPr>
          <w:rFonts w:hint="eastAsia"/>
          <w:color w:val="000000"/>
        </w:rPr>
        <w:t>getX</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int</w:t>
      </w:r>
      <w:r>
        <w:rPr>
          <w:rFonts w:hint="eastAsia"/>
          <w:color w:val="000000"/>
        </w:rPr>
        <w:t xml:space="preserve"> y </w:t>
      </w:r>
      <w:r>
        <w:rPr>
          <w:rFonts w:hint="eastAsia"/>
          <w:color w:val="0000C0"/>
        </w:rPr>
        <w:t>=</w:t>
      </w:r>
      <w:r>
        <w:rPr>
          <w:rFonts w:hint="eastAsia"/>
          <w:color w:val="000000"/>
        </w:rPr>
        <w:t xml:space="preserve"> </w:t>
      </w:r>
      <w:r>
        <w:rPr>
          <w:rFonts w:hint="eastAsia"/>
          <w:color w:val="0000C0"/>
        </w:rPr>
        <w:t>(</w:t>
      </w:r>
      <w:r>
        <w:rPr>
          <w:rFonts w:hint="eastAsia"/>
          <w:color w:val="C00000"/>
        </w:rPr>
        <w:t>int</w:t>
      </w:r>
      <w:r>
        <w:rPr>
          <w:rFonts w:hint="eastAsia"/>
          <w:color w:val="0000C0"/>
        </w:rPr>
        <w:t>)</w:t>
      </w:r>
      <w:r>
        <w:rPr>
          <w:rFonts w:hint="eastAsia"/>
          <w:color w:val="000000"/>
        </w:rPr>
        <w:t xml:space="preserve"> ev</w:t>
      </w:r>
      <w:r>
        <w:rPr>
          <w:rFonts w:hint="eastAsia"/>
          <w:color w:val="0000C0"/>
        </w:rPr>
        <w:t>.</w:t>
      </w:r>
      <w:r>
        <w:rPr>
          <w:rFonts w:hint="eastAsia"/>
          <w:color w:val="000000"/>
        </w:rPr>
        <w:t>getY</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int</w:t>
      </w:r>
      <w:r>
        <w:rPr>
          <w:rFonts w:hint="eastAsia"/>
          <w:color w:val="000000"/>
        </w:rPr>
        <w:t xml:space="preserve"> itemnum </w:t>
      </w:r>
      <w:r>
        <w:rPr>
          <w:rFonts w:hint="eastAsia"/>
          <w:color w:val="0000C0"/>
        </w:rPr>
        <w:t>=</w:t>
      </w:r>
      <w:r>
        <w:rPr>
          <w:rFonts w:hint="eastAsia"/>
          <w:color w:val="000000"/>
        </w:rPr>
        <w:t xml:space="preserve"> pointToPosition</w:t>
      </w:r>
      <w:r>
        <w:rPr>
          <w:rFonts w:hint="eastAsia"/>
          <w:color w:val="0000C0"/>
        </w:rPr>
        <w:t>(</w:t>
      </w:r>
      <w:r>
        <w:rPr>
          <w:rFonts w:hint="eastAsia"/>
          <w:color w:val="000000"/>
        </w:rPr>
        <w:t>x</w:t>
      </w:r>
      <w:r>
        <w:rPr>
          <w:rFonts w:hint="eastAsia"/>
          <w:color w:val="0000C0"/>
        </w:rPr>
        <w:t>,</w:t>
      </w:r>
      <w:r>
        <w:rPr>
          <w:rFonts w:hint="eastAsia"/>
          <w:color w:val="000000"/>
        </w:rPr>
        <w:t xml:space="preserve"> y</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itemnum </w:t>
      </w:r>
      <w:r>
        <w:rPr>
          <w:rFonts w:hint="eastAsia"/>
          <w:color w:val="0000C0"/>
        </w:rPr>
        <w:t>==</w:t>
      </w:r>
      <w:r>
        <w:rPr>
          <w:rFonts w:hint="eastAsia"/>
          <w:color w:val="000000"/>
        </w:rPr>
        <w:t xml:space="preserve"> AdapterView</w:t>
      </w:r>
      <w:r>
        <w:rPr>
          <w:rFonts w:hint="eastAsia"/>
          <w:color w:val="0000C0"/>
        </w:rPr>
        <w:t>.</w:t>
      </w:r>
      <w:r>
        <w:rPr>
          <w:rFonts w:hint="eastAsia"/>
          <w:color w:val="000000"/>
        </w:rPr>
        <w:t>INVALID_POSITION</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break</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ViewGroup item </w:t>
      </w:r>
      <w:r>
        <w:rPr>
          <w:rFonts w:hint="eastAsia"/>
          <w:color w:val="0000C0"/>
        </w:rPr>
        <w:t>=</w:t>
      </w:r>
      <w:r>
        <w:rPr>
          <w:rFonts w:hint="eastAsia"/>
          <w:color w:val="000000"/>
        </w:rPr>
        <w:t xml:space="preserve"> </w:t>
      </w:r>
      <w:r>
        <w:rPr>
          <w:rFonts w:hint="eastAsia"/>
          <w:color w:val="0000C0"/>
        </w:rPr>
        <w:t>(</w:t>
      </w:r>
      <w:r>
        <w:rPr>
          <w:rFonts w:hint="eastAsia"/>
          <w:color w:val="000000"/>
        </w:rPr>
        <w:t>ViewGroup</w:t>
      </w:r>
      <w:r>
        <w:rPr>
          <w:rFonts w:hint="eastAsia"/>
          <w:color w:val="0000C0"/>
        </w:rPr>
        <w:t>)</w:t>
      </w:r>
      <w:r>
        <w:rPr>
          <w:rFonts w:hint="eastAsia"/>
          <w:color w:val="000000"/>
        </w:rPr>
        <w:t xml:space="preserve"> getChildAt</w:t>
      </w:r>
      <w:r>
        <w:rPr>
          <w:rFonts w:hint="eastAsia"/>
          <w:color w:val="0000C0"/>
        </w:rPr>
        <w:t>(</w:t>
      </w:r>
      <w:r>
        <w:rPr>
          <w:rFonts w:hint="eastAsia"/>
          <w:color w:val="000000"/>
        </w:rPr>
        <w:t xml:space="preserve">itemnum </w:t>
      </w:r>
      <w:r>
        <w:rPr>
          <w:rFonts w:hint="eastAsia"/>
          <w:color w:val="0000C0"/>
        </w:rPr>
        <w:t>-</w:t>
      </w:r>
      <w:r>
        <w:rPr>
          <w:rFonts w:hint="eastAsia"/>
          <w:color w:val="000000"/>
        </w:rPr>
        <w:t xml:space="preserve"> getFirstVisiblePosition</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mDragPoint </w:t>
      </w:r>
      <w:r>
        <w:rPr>
          <w:rFonts w:hint="eastAsia"/>
          <w:color w:val="0000C0"/>
        </w:rPr>
        <w:t>=</w:t>
      </w:r>
      <w:r>
        <w:rPr>
          <w:rFonts w:hint="eastAsia"/>
          <w:color w:val="000000"/>
        </w:rPr>
        <w:t xml:space="preserve"> y </w:t>
      </w:r>
      <w:r>
        <w:rPr>
          <w:rFonts w:hint="eastAsia"/>
          <w:color w:val="0000C0"/>
        </w:rPr>
        <w:t>-</w:t>
      </w:r>
      <w:r>
        <w:rPr>
          <w:rFonts w:hint="eastAsia"/>
          <w:color w:val="000000"/>
        </w:rPr>
        <w:t xml:space="preserve"> item</w:t>
      </w:r>
      <w:r>
        <w:rPr>
          <w:rFonts w:hint="eastAsia"/>
          <w:color w:val="0000C0"/>
        </w:rPr>
        <w:t>.</w:t>
      </w:r>
      <w:r>
        <w:rPr>
          <w:rFonts w:hint="eastAsia"/>
          <w:color w:val="000000"/>
        </w:rPr>
        <w:t>getTop</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mCoordOffset </w:t>
      </w:r>
      <w:r>
        <w:rPr>
          <w:rFonts w:hint="eastAsia"/>
          <w:color w:val="0000C0"/>
        </w:rPr>
        <w:t>=</w:t>
      </w:r>
      <w:r>
        <w:rPr>
          <w:rFonts w:hint="eastAsia"/>
          <w:color w:val="000000"/>
        </w:rPr>
        <w:t xml:space="preserve"> </w:t>
      </w:r>
      <w:r>
        <w:rPr>
          <w:rFonts w:hint="eastAsia"/>
          <w:color w:val="0000C0"/>
        </w:rPr>
        <w:t>((</w:t>
      </w:r>
      <w:r>
        <w:rPr>
          <w:rFonts w:hint="eastAsia"/>
          <w:color w:val="C00000"/>
        </w:rPr>
        <w:t>int</w:t>
      </w:r>
      <w:r>
        <w:rPr>
          <w:rFonts w:hint="eastAsia"/>
          <w:color w:val="0000C0"/>
        </w:rPr>
        <w:t>)</w:t>
      </w:r>
      <w:r>
        <w:rPr>
          <w:rFonts w:hint="eastAsia"/>
          <w:color w:val="000000"/>
        </w:rPr>
        <w:t>ev</w:t>
      </w:r>
      <w:r>
        <w:rPr>
          <w:rFonts w:hint="eastAsia"/>
          <w:color w:val="0000C0"/>
        </w:rPr>
        <w:t>.</w:t>
      </w:r>
      <w:r>
        <w:rPr>
          <w:rFonts w:hint="eastAsia"/>
          <w:color w:val="000000"/>
        </w:rPr>
        <w:t>getRawY</w:t>
      </w:r>
      <w:r>
        <w:rPr>
          <w:rFonts w:hint="eastAsia"/>
          <w:color w:val="0000C0"/>
        </w:rPr>
        <w:t>())</w:t>
      </w:r>
      <w:r>
        <w:rPr>
          <w:rFonts w:hint="eastAsia"/>
          <w:color w:val="000000"/>
        </w:rPr>
        <w:t xml:space="preserve"> </w:t>
      </w:r>
      <w:r>
        <w:rPr>
          <w:rFonts w:hint="eastAsia"/>
          <w:color w:val="0000C0"/>
        </w:rPr>
        <w:t>-</w:t>
      </w:r>
      <w:r>
        <w:rPr>
          <w:rFonts w:hint="eastAsia"/>
          <w:color w:val="000000"/>
        </w:rPr>
        <w:t xml:space="preserve"> y</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View dragger </w:t>
      </w:r>
      <w:r>
        <w:rPr>
          <w:rFonts w:hint="eastAsia"/>
          <w:color w:val="0000C0"/>
        </w:rPr>
        <w:t>=</w:t>
      </w:r>
      <w:r>
        <w:rPr>
          <w:rFonts w:hint="eastAsia"/>
          <w:color w:val="000000"/>
        </w:rPr>
        <w:t xml:space="preserve"> item</w:t>
      </w:r>
      <w:r>
        <w:rPr>
          <w:rFonts w:hint="eastAsia"/>
          <w:color w:val="0000C0"/>
        </w:rPr>
        <w:t>.</w:t>
      </w:r>
      <w:r>
        <w:rPr>
          <w:rFonts w:hint="eastAsia"/>
          <w:color w:val="000000"/>
        </w:rPr>
        <w:t>findViewById</w:t>
      </w:r>
      <w:r>
        <w:rPr>
          <w:rFonts w:hint="eastAsia"/>
          <w:color w:val="0000C0"/>
        </w:rPr>
        <w:t>(</w:t>
      </w:r>
      <w:r>
        <w:rPr>
          <w:rFonts w:hint="eastAsia"/>
          <w:color w:val="000000"/>
        </w:rPr>
        <w:t>R</w:t>
      </w:r>
      <w:r>
        <w:rPr>
          <w:rFonts w:hint="eastAsia"/>
          <w:color w:val="0000C0"/>
        </w:rPr>
        <w:t>.</w:t>
      </w:r>
      <w:r>
        <w:rPr>
          <w:rFonts w:hint="eastAsia"/>
          <w:color w:val="000000"/>
        </w:rPr>
        <w:t>id</w:t>
      </w:r>
      <w:r>
        <w:rPr>
          <w:rFonts w:hint="eastAsia"/>
          <w:color w:val="0000C0"/>
        </w:rPr>
        <w:t>.</w:t>
      </w:r>
      <w:r>
        <w:rPr>
          <w:rFonts w:hint="eastAsia"/>
          <w:color w:val="000000"/>
        </w:rPr>
        <w:t>dragicon</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p>
    <w:p w:rsidR="00246D73" w:rsidRDefault="00246D73" w:rsidP="00246D73">
      <w:pPr>
        <w:pStyle w:val="HTML0"/>
        <w:numPr>
          <w:ilvl w:val="0"/>
          <w:numId w:val="6"/>
        </w:numPr>
        <w:tabs>
          <w:tab w:val="clear" w:pos="720"/>
        </w:tabs>
        <w:rPr>
          <w:color w:val="000000"/>
        </w:rPr>
      </w:pPr>
      <w:r>
        <w:rPr>
          <w:rFonts w:hint="eastAsia"/>
          <w:color w:val="008000"/>
        </w:rPr>
        <w:t>//                    item.setBackgroundColor(Color.RED);</w:t>
      </w:r>
    </w:p>
    <w:p w:rsidR="00246D73" w:rsidRDefault="00246D73" w:rsidP="00246D73">
      <w:pPr>
        <w:pStyle w:val="HTML0"/>
        <w:numPr>
          <w:ilvl w:val="0"/>
          <w:numId w:val="6"/>
        </w:numPr>
        <w:tabs>
          <w:tab w:val="clear" w:pos="720"/>
        </w:tabs>
        <w:rPr>
          <w:color w:val="000000"/>
        </w:rPr>
      </w:pPr>
      <w:r>
        <w:rPr>
          <w:rFonts w:hint="eastAsia"/>
          <w:color w:val="000000"/>
        </w:rPr>
        <w:t xml:space="preserve">                    </w:t>
      </w:r>
    </w:p>
    <w:p w:rsidR="00246D73" w:rsidRDefault="00246D73" w:rsidP="00246D73">
      <w:pPr>
        <w:pStyle w:val="HTML0"/>
        <w:numPr>
          <w:ilvl w:val="0"/>
          <w:numId w:val="6"/>
        </w:numPr>
        <w:tabs>
          <w:tab w:val="clear" w:pos="720"/>
        </w:tabs>
        <w:rPr>
          <w:color w:val="000000"/>
        </w:rPr>
      </w:pPr>
      <w:r>
        <w:rPr>
          <w:rFonts w:hint="eastAsia"/>
          <w:color w:val="000000"/>
        </w:rPr>
        <w:t xml:space="preserve">                    Rect r </w:t>
      </w:r>
      <w:r>
        <w:rPr>
          <w:rFonts w:hint="eastAsia"/>
          <w:color w:val="0000C0"/>
        </w:rPr>
        <w:t>=</w:t>
      </w:r>
      <w:r>
        <w:rPr>
          <w:rFonts w:hint="eastAsia"/>
          <w:color w:val="000000"/>
        </w:rPr>
        <w:t xml:space="preserve"> mTempRect</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dragger</w:t>
      </w:r>
      <w:r>
        <w:rPr>
          <w:rFonts w:hint="eastAsia"/>
          <w:color w:val="0000C0"/>
        </w:rPr>
        <w:t>.</w:t>
      </w:r>
      <w:r>
        <w:rPr>
          <w:rFonts w:hint="eastAsia"/>
          <w:color w:val="000000"/>
        </w:rPr>
        <w:t>getDrawingRect</w:t>
      </w:r>
      <w:r>
        <w:rPr>
          <w:rFonts w:hint="eastAsia"/>
          <w:color w:val="0000C0"/>
        </w:rPr>
        <w:t>(</w:t>
      </w:r>
      <w:r>
        <w:rPr>
          <w:rFonts w:hint="eastAsia"/>
          <w:color w:val="000000"/>
        </w:rPr>
        <w:t>r</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lastRenderedPageBreak/>
        <w:t xml:space="preserve">                    </w:t>
      </w:r>
      <w:r>
        <w:rPr>
          <w:rFonts w:hint="eastAsia"/>
          <w:color w:val="008000"/>
        </w:rPr>
        <w:t>// The dragger icon itself is quite small, so pretend the touch area is bigger</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x </w:t>
      </w:r>
      <w:r>
        <w:rPr>
          <w:rFonts w:hint="eastAsia"/>
          <w:color w:val="0000C0"/>
        </w:rPr>
        <w:t>&lt;</w:t>
      </w:r>
      <w:r>
        <w:rPr>
          <w:rFonts w:hint="eastAsia"/>
          <w:color w:val="000000"/>
        </w:rPr>
        <w:t xml:space="preserve"> r</w:t>
      </w:r>
      <w:r>
        <w:rPr>
          <w:rFonts w:hint="eastAsia"/>
          <w:color w:val="0000C0"/>
        </w:rPr>
        <w:t>.</w:t>
      </w:r>
      <w:r>
        <w:rPr>
          <w:rFonts w:hint="eastAsia"/>
          <w:color w:val="000000"/>
        </w:rPr>
        <w:t xml:space="preserve">right </w:t>
      </w:r>
      <w:r>
        <w:rPr>
          <w:rFonts w:hint="eastAsia"/>
          <w:color w:val="0000C0"/>
        </w:rPr>
        <w:t>*</w:t>
      </w:r>
      <w:r>
        <w:rPr>
          <w:rFonts w:hint="eastAsia"/>
          <w:color w:val="000000"/>
        </w:rPr>
        <w:t xml:space="preserve"> </w:t>
      </w:r>
      <w:r>
        <w:rPr>
          <w:rFonts w:hint="eastAsia"/>
          <w:color w:val="0080C0"/>
        </w:rPr>
        <w:t>2</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item</w:t>
      </w:r>
      <w:r>
        <w:rPr>
          <w:rFonts w:hint="eastAsia"/>
          <w:color w:val="0000C0"/>
        </w:rPr>
        <w:t>.</w:t>
      </w:r>
      <w:r>
        <w:rPr>
          <w:rFonts w:hint="eastAsia"/>
          <w:color w:val="000000"/>
        </w:rPr>
        <w:t>setDrawingCacheEnabled</w:t>
      </w:r>
      <w:r>
        <w:rPr>
          <w:rFonts w:hint="eastAsia"/>
          <w:color w:val="0000C0"/>
        </w:rPr>
        <w:t>(</w:t>
      </w:r>
      <w:r>
        <w:rPr>
          <w:rFonts w:hint="eastAsia"/>
          <w:color w:val="000000"/>
        </w:rPr>
        <w:t>true</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8000"/>
        </w:rPr>
        <w:t>// Create a copy of the drawing cache so that it does not get recycled</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8000"/>
        </w:rPr>
        <w:t>// by the framework when the list tries to clean up memory</w:t>
      </w:r>
    </w:p>
    <w:p w:rsidR="00246D73" w:rsidRDefault="00246D73" w:rsidP="00246D73">
      <w:pPr>
        <w:pStyle w:val="HTML0"/>
        <w:numPr>
          <w:ilvl w:val="0"/>
          <w:numId w:val="6"/>
        </w:numPr>
        <w:tabs>
          <w:tab w:val="clear" w:pos="720"/>
        </w:tabs>
        <w:rPr>
          <w:color w:val="000000"/>
        </w:rPr>
      </w:pPr>
      <w:r>
        <w:rPr>
          <w:rFonts w:hint="eastAsia"/>
          <w:color w:val="000000"/>
        </w:rPr>
        <w:t xml:space="preserve">                        Bitmap bitmap </w:t>
      </w:r>
      <w:r>
        <w:rPr>
          <w:rFonts w:hint="eastAsia"/>
          <w:color w:val="0000C0"/>
        </w:rPr>
        <w:t>=</w:t>
      </w:r>
      <w:r>
        <w:rPr>
          <w:rFonts w:hint="eastAsia"/>
          <w:color w:val="000000"/>
        </w:rPr>
        <w:t xml:space="preserve"> Bitmap</w:t>
      </w:r>
      <w:r>
        <w:rPr>
          <w:rFonts w:hint="eastAsia"/>
          <w:color w:val="0000C0"/>
        </w:rPr>
        <w:t>.</w:t>
      </w:r>
      <w:r>
        <w:rPr>
          <w:rFonts w:hint="eastAsia"/>
          <w:color w:val="000000"/>
        </w:rPr>
        <w:t>createBitmap</w:t>
      </w:r>
      <w:r>
        <w:rPr>
          <w:rFonts w:hint="eastAsia"/>
          <w:color w:val="0000C0"/>
        </w:rPr>
        <w:t>(</w:t>
      </w:r>
      <w:r>
        <w:rPr>
          <w:rFonts w:hint="eastAsia"/>
          <w:color w:val="000000"/>
        </w:rPr>
        <w:t>item</w:t>
      </w:r>
      <w:r>
        <w:rPr>
          <w:rFonts w:hint="eastAsia"/>
          <w:color w:val="0000C0"/>
        </w:rPr>
        <w:t>.</w:t>
      </w:r>
      <w:r>
        <w:rPr>
          <w:rFonts w:hint="eastAsia"/>
          <w:color w:val="000000"/>
        </w:rPr>
        <w:t>getDrawingCache</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startDragging</w:t>
      </w:r>
      <w:r>
        <w:rPr>
          <w:rFonts w:hint="eastAsia"/>
          <w:color w:val="0000C0"/>
        </w:rPr>
        <w:t>(</w:t>
      </w:r>
      <w:r>
        <w:rPr>
          <w:rFonts w:hint="eastAsia"/>
          <w:color w:val="000000"/>
        </w:rPr>
        <w:t>bitmap</w:t>
      </w:r>
      <w:r>
        <w:rPr>
          <w:rFonts w:hint="eastAsia"/>
          <w:color w:val="0000C0"/>
        </w:rPr>
        <w:t>,</w:t>
      </w:r>
      <w:r>
        <w:rPr>
          <w:rFonts w:hint="eastAsia"/>
          <w:color w:val="000000"/>
        </w:rPr>
        <w:t xml:space="preserve"> y</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mDragPos </w:t>
      </w:r>
      <w:r>
        <w:rPr>
          <w:rFonts w:hint="eastAsia"/>
          <w:color w:val="0000C0"/>
        </w:rPr>
        <w:t>=</w:t>
      </w:r>
      <w:r>
        <w:rPr>
          <w:rFonts w:hint="eastAsia"/>
          <w:color w:val="000000"/>
        </w:rPr>
        <w:t xml:space="preserve"> itemnum</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mFirstDragPos </w:t>
      </w:r>
      <w:r>
        <w:rPr>
          <w:rFonts w:hint="eastAsia"/>
          <w:color w:val="0000C0"/>
        </w:rPr>
        <w:t>=</w:t>
      </w:r>
      <w:r>
        <w:rPr>
          <w:rFonts w:hint="eastAsia"/>
          <w:color w:val="000000"/>
        </w:rPr>
        <w:t xml:space="preserve"> mDragPos</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mHeight </w:t>
      </w:r>
      <w:r>
        <w:rPr>
          <w:rFonts w:hint="eastAsia"/>
          <w:color w:val="0000C0"/>
        </w:rPr>
        <w:t>=</w:t>
      </w:r>
      <w:r>
        <w:rPr>
          <w:rFonts w:hint="eastAsia"/>
          <w:color w:val="000000"/>
        </w:rPr>
        <w:t xml:space="preserve"> getHeight</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int</w:t>
      </w:r>
      <w:r>
        <w:rPr>
          <w:rFonts w:hint="eastAsia"/>
          <w:color w:val="000000"/>
        </w:rPr>
        <w:t xml:space="preserve"> touchSlop </w:t>
      </w:r>
      <w:r>
        <w:rPr>
          <w:rFonts w:hint="eastAsia"/>
          <w:color w:val="0000C0"/>
        </w:rPr>
        <w:t>=</w:t>
      </w:r>
      <w:r>
        <w:rPr>
          <w:rFonts w:hint="eastAsia"/>
          <w:color w:val="000000"/>
        </w:rPr>
        <w:t xml:space="preserve"> mTouchSlop</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mUpperBound </w:t>
      </w:r>
      <w:r>
        <w:rPr>
          <w:rFonts w:hint="eastAsia"/>
          <w:color w:val="0000C0"/>
        </w:rPr>
        <w:t>=</w:t>
      </w:r>
      <w:r>
        <w:rPr>
          <w:rFonts w:hint="eastAsia"/>
          <w:color w:val="000000"/>
        </w:rPr>
        <w:t xml:space="preserve"> Math</w:t>
      </w:r>
      <w:r>
        <w:rPr>
          <w:rFonts w:hint="eastAsia"/>
          <w:color w:val="0000C0"/>
        </w:rPr>
        <w:t>.</w:t>
      </w:r>
      <w:r>
        <w:rPr>
          <w:rFonts w:hint="eastAsia"/>
          <w:color w:val="000000"/>
        </w:rPr>
        <w:t>min</w:t>
      </w:r>
      <w:r>
        <w:rPr>
          <w:rFonts w:hint="eastAsia"/>
          <w:color w:val="0000C0"/>
        </w:rPr>
        <w:t>(</w:t>
      </w:r>
      <w:r>
        <w:rPr>
          <w:rFonts w:hint="eastAsia"/>
          <w:color w:val="000000"/>
        </w:rPr>
        <w:t xml:space="preserve">y </w:t>
      </w:r>
      <w:r>
        <w:rPr>
          <w:rFonts w:hint="eastAsia"/>
          <w:color w:val="0000C0"/>
        </w:rPr>
        <w:t>-</w:t>
      </w:r>
      <w:r>
        <w:rPr>
          <w:rFonts w:hint="eastAsia"/>
          <w:color w:val="000000"/>
        </w:rPr>
        <w:t xml:space="preserve"> touchSlop</w:t>
      </w:r>
      <w:r>
        <w:rPr>
          <w:rFonts w:hint="eastAsia"/>
          <w:color w:val="0000C0"/>
        </w:rPr>
        <w:t>,</w:t>
      </w:r>
      <w:r>
        <w:rPr>
          <w:rFonts w:hint="eastAsia"/>
          <w:color w:val="000000"/>
        </w:rPr>
        <w:t xml:space="preserve"> mHeight </w:t>
      </w:r>
      <w:r>
        <w:rPr>
          <w:rFonts w:hint="eastAsia"/>
          <w:color w:val="0000C0"/>
        </w:rPr>
        <w:t>/</w:t>
      </w:r>
      <w:r>
        <w:rPr>
          <w:rFonts w:hint="eastAsia"/>
          <w:color w:val="000000"/>
        </w:rPr>
        <w:t xml:space="preserve"> </w:t>
      </w:r>
      <w:r>
        <w:rPr>
          <w:rFonts w:hint="eastAsia"/>
          <w:color w:val="0080C0"/>
        </w:rPr>
        <w:t>3</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mLowerBound </w:t>
      </w:r>
      <w:r>
        <w:rPr>
          <w:rFonts w:hint="eastAsia"/>
          <w:color w:val="0000C0"/>
        </w:rPr>
        <w:t>=</w:t>
      </w:r>
      <w:r>
        <w:rPr>
          <w:rFonts w:hint="eastAsia"/>
          <w:color w:val="000000"/>
        </w:rPr>
        <w:t xml:space="preserve"> Math</w:t>
      </w:r>
      <w:r>
        <w:rPr>
          <w:rFonts w:hint="eastAsia"/>
          <w:color w:val="0000C0"/>
        </w:rPr>
        <w:t>.</w:t>
      </w:r>
      <w:r>
        <w:rPr>
          <w:rFonts w:hint="eastAsia"/>
          <w:color w:val="000000"/>
        </w:rPr>
        <w:t>max</w:t>
      </w:r>
      <w:r>
        <w:rPr>
          <w:rFonts w:hint="eastAsia"/>
          <w:color w:val="0000C0"/>
        </w:rPr>
        <w:t>(</w:t>
      </w:r>
      <w:r>
        <w:rPr>
          <w:rFonts w:hint="eastAsia"/>
          <w:color w:val="000000"/>
        </w:rPr>
        <w:t xml:space="preserve">y </w:t>
      </w:r>
      <w:r>
        <w:rPr>
          <w:rFonts w:hint="eastAsia"/>
          <w:color w:val="0000C0"/>
        </w:rPr>
        <w:t>+</w:t>
      </w:r>
      <w:r>
        <w:rPr>
          <w:rFonts w:hint="eastAsia"/>
          <w:color w:val="000000"/>
        </w:rPr>
        <w:t xml:space="preserve"> touchSlop</w:t>
      </w:r>
      <w:r>
        <w:rPr>
          <w:rFonts w:hint="eastAsia"/>
          <w:color w:val="0000C0"/>
        </w:rPr>
        <w:t>,</w:t>
      </w:r>
      <w:r>
        <w:rPr>
          <w:rFonts w:hint="eastAsia"/>
          <w:color w:val="000000"/>
        </w:rPr>
        <w:t xml:space="preserve"> mHeight </w:t>
      </w:r>
      <w:r>
        <w:rPr>
          <w:rFonts w:hint="eastAsia"/>
          <w:color w:val="0000C0"/>
        </w:rPr>
        <w:t>*</w:t>
      </w:r>
      <w:r>
        <w:rPr>
          <w:rFonts w:hint="eastAsia"/>
          <w:color w:val="000000"/>
        </w:rPr>
        <w:t xml:space="preserve"> </w:t>
      </w:r>
      <w:r>
        <w:rPr>
          <w:rFonts w:hint="eastAsia"/>
          <w:color w:val="0080C0"/>
        </w:rPr>
        <w:t>2</w:t>
      </w:r>
      <w:r>
        <w:rPr>
          <w:rFonts w:hint="eastAsia"/>
          <w:color w:val="000000"/>
        </w:rPr>
        <w:t xml:space="preserve"> </w:t>
      </w:r>
      <w:r>
        <w:rPr>
          <w:rFonts w:hint="eastAsia"/>
          <w:color w:val="0000C0"/>
        </w:rPr>
        <w:t>/</w:t>
      </w:r>
      <w:r>
        <w:rPr>
          <w:rFonts w:hint="eastAsia"/>
          <w:color w:val="0080C0"/>
        </w:rPr>
        <w:t>3</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return</w:t>
      </w:r>
      <w:r>
        <w:rPr>
          <w:rFonts w:hint="eastAsia"/>
          <w:color w:val="000000"/>
        </w:rPr>
        <w:t xml:space="preserve"> false</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mDragView </w:t>
      </w:r>
      <w:r>
        <w:rPr>
          <w:rFonts w:hint="eastAsia"/>
          <w:color w:val="0000C0"/>
        </w:rPr>
        <w:t>=</w:t>
      </w:r>
      <w:r>
        <w:rPr>
          <w:rFonts w:hint="eastAsia"/>
          <w:color w:val="000000"/>
        </w:rPr>
        <w:t xml:space="preserve"> null</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break</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return</w:t>
      </w:r>
      <w:r>
        <w:rPr>
          <w:rFonts w:hint="eastAsia"/>
          <w:color w:val="000000"/>
        </w:rPr>
        <w:t xml:space="preserve"> </w:t>
      </w:r>
      <w:r>
        <w:rPr>
          <w:rFonts w:hint="eastAsia"/>
          <w:color w:val="C00000"/>
        </w:rPr>
        <w:t>super</w:t>
      </w:r>
      <w:r>
        <w:rPr>
          <w:rFonts w:hint="eastAsia"/>
          <w:color w:val="0000C0"/>
        </w:rPr>
        <w:t>.</w:t>
      </w:r>
      <w:r>
        <w:rPr>
          <w:rFonts w:hint="eastAsia"/>
          <w:color w:val="000000"/>
        </w:rPr>
        <w:t>onInterceptTouchEvent</w:t>
      </w:r>
      <w:r>
        <w:rPr>
          <w:rFonts w:hint="eastAsia"/>
          <w:color w:val="0000C0"/>
        </w:rPr>
        <w:t>(</w:t>
      </w:r>
      <w:r>
        <w:rPr>
          <w:rFonts w:hint="eastAsia"/>
          <w:color w:val="000000"/>
        </w:rPr>
        <w:t>ev</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p>
    <w:p w:rsidR="00246D73" w:rsidRDefault="00246D73" w:rsidP="00246D73">
      <w:pPr>
        <w:pStyle w:val="HTML0"/>
        <w:numPr>
          <w:ilvl w:val="0"/>
          <w:numId w:val="6"/>
        </w:numPr>
        <w:tabs>
          <w:tab w:val="clear" w:pos="720"/>
        </w:tabs>
        <w:rPr>
          <w:color w:val="008000"/>
        </w:rPr>
      </w:pPr>
      <w:r>
        <w:rPr>
          <w:rFonts w:hint="eastAsia"/>
          <w:color w:val="000000"/>
        </w:rPr>
        <w:t xml:space="preserve">    </w:t>
      </w:r>
      <w:r>
        <w:rPr>
          <w:rFonts w:hint="eastAsia"/>
          <w:color w:val="008000"/>
        </w:rPr>
        <w:t>/*</w:t>
      </w:r>
    </w:p>
    <w:p w:rsidR="00246D73" w:rsidRDefault="00246D73" w:rsidP="00246D73">
      <w:pPr>
        <w:pStyle w:val="HTML0"/>
        <w:numPr>
          <w:ilvl w:val="0"/>
          <w:numId w:val="6"/>
        </w:numPr>
        <w:tabs>
          <w:tab w:val="clear" w:pos="720"/>
        </w:tabs>
        <w:rPr>
          <w:color w:val="008000"/>
        </w:rPr>
      </w:pPr>
      <w:r>
        <w:rPr>
          <w:rFonts w:hint="eastAsia"/>
          <w:color w:val="008000"/>
        </w:rPr>
        <w:t xml:space="preserve">     * pointToPosition() doesn't consider invisible views, but we</w:t>
      </w:r>
    </w:p>
    <w:p w:rsidR="00246D73" w:rsidRDefault="00246D73" w:rsidP="00246D73">
      <w:pPr>
        <w:pStyle w:val="HTML0"/>
        <w:numPr>
          <w:ilvl w:val="0"/>
          <w:numId w:val="6"/>
        </w:numPr>
        <w:tabs>
          <w:tab w:val="clear" w:pos="720"/>
        </w:tabs>
        <w:rPr>
          <w:color w:val="008000"/>
        </w:rPr>
      </w:pPr>
      <w:r>
        <w:rPr>
          <w:rFonts w:hint="eastAsia"/>
          <w:color w:val="008000"/>
        </w:rPr>
        <w:t xml:space="preserve">     * need to, so implement a slightly different version.</w:t>
      </w:r>
    </w:p>
    <w:p w:rsidR="00246D73" w:rsidRDefault="00246D73" w:rsidP="00246D73">
      <w:pPr>
        <w:pStyle w:val="HTML0"/>
        <w:numPr>
          <w:ilvl w:val="0"/>
          <w:numId w:val="6"/>
        </w:numPr>
        <w:tabs>
          <w:tab w:val="clear" w:pos="720"/>
        </w:tabs>
        <w:rPr>
          <w:color w:val="000000"/>
        </w:rPr>
      </w:pPr>
      <w:r>
        <w:rPr>
          <w:rFonts w:hint="eastAsia"/>
          <w:color w:val="008000"/>
        </w:rPr>
        <w:t xml:space="preserve">     */</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w:t>
      </w:r>
      <w:r>
        <w:rPr>
          <w:rFonts w:hint="eastAsia"/>
          <w:color w:val="C00000"/>
        </w:rPr>
        <w:t>int</w:t>
      </w:r>
      <w:r>
        <w:rPr>
          <w:rFonts w:hint="eastAsia"/>
          <w:color w:val="000000"/>
        </w:rPr>
        <w:t xml:space="preserve"> myPointToPosition</w:t>
      </w:r>
      <w:r>
        <w:rPr>
          <w:rFonts w:hint="eastAsia"/>
          <w:color w:val="0000C0"/>
        </w:rPr>
        <w:t>(</w:t>
      </w:r>
      <w:r>
        <w:rPr>
          <w:rFonts w:hint="eastAsia"/>
          <w:color w:val="C00000"/>
        </w:rPr>
        <w:t>int</w:t>
      </w:r>
      <w:r>
        <w:rPr>
          <w:rFonts w:hint="eastAsia"/>
          <w:color w:val="000000"/>
        </w:rPr>
        <w:t xml:space="preserve"> x</w:t>
      </w:r>
      <w:r>
        <w:rPr>
          <w:rFonts w:hint="eastAsia"/>
          <w:color w:val="0000C0"/>
        </w:rPr>
        <w:t>,</w:t>
      </w:r>
      <w:r>
        <w:rPr>
          <w:rFonts w:hint="eastAsia"/>
          <w:color w:val="000000"/>
        </w:rPr>
        <w:t xml:space="preserve"> </w:t>
      </w:r>
      <w:r>
        <w:rPr>
          <w:rFonts w:hint="eastAsia"/>
          <w:color w:val="C00000"/>
        </w:rPr>
        <w:t>int</w:t>
      </w:r>
      <w:r>
        <w:rPr>
          <w:rFonts w:hint="eastAsia"/>
          <w:color w:val="000000"/>
        </w:rPr>
        <w:t xml:space="preserve"> y</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Rect frame </w:t>
      </w:r>
      <w:r>
        <w:rPr>
          <w:rFonts w:hint="eastAsia"/>
          <w:color w:val="0000C0"/>
        </w:rPr>
        <w:t>=</w:t>
      </w:r>
      <w:r>
        <w:rPr>
          <w:rFonts w:hint="eastAsia"/>
          <w:color w:val="000000"/>
        </w:rPr>
        <w:t xml:space="preserve"> mTempRect</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final</w:t>
      </w:r>
      <w:r>
        <w:rPr>
          <w:rFonts w:hint="eastAsia"/>
          <w:color w:val="000000"/>
        </w:rPr>
        <w:t xml:space="preserve"> </w:t>
      </w:r>
      <w:r>
        <w:rPr>
          <w:rFonts w:hint="eastAsia"/>
          <w:color w:val="C00000"/>
        </w:rPr>
        <w:t>int</w:t>
      </w:r>
      <w:r>
        <w:rPr>
          <w:rFonts w:hint="eastAsia"/>
          <w:color w:val="000000"/>
        </w:rPr>
        <w:t xml:space="preserve"> count </w:t>
      </w:r>
      <w:r>
        <w:rPr>
          <w:rFonts w:hint="eastAsia"/>
          <w:color w:val="0000C0"/>
        </w:rPr>
        <w:t>=</w:t>
      </w:r>
      <w:r>
        <w:rPr>
          <w:rFonts w:hint="eastAsia"/>
          <w:color w:val="000000"/>
        </w:rPr>
        <w:t xml:space="preserve"> getChildCount</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for</w:t>
      </w:r>
      <w:r>
        <w:rPr>
          <w:rFonts w:hint="eastAsia"/>
          <w:color w:val="000000"/>
        </w:rPr>
        <w:t xml:space="preserve"> </w:t>
      </w:r>
      <w:r>
        <w:rPr>
          <w:rFonts w:hint="eastAsia"/>
          <w:color w:val="0000C0"/>
        </w:rPr>
        <w:t>(</w:t>
      </w:r>
      <w:r>
        <w:rPr>
          <w:rFonts w:hint="eastAsia"/>
          <w:color w:val="C00000"/>
        </w:rPr>
        <w:t>int</w:t>
      </w:r>
      <w:r>
        <w:rPr>
          <w:rFonts w:hint="eastAsia"/>
          <w:color w:val="000000"/>
        </w:rPr>
        <w:t xml:space="preserve"> i </w:t>
      </w:r>
      <w:r>
        <w:rPr>
          <w:rFonts w:hint="eastAsia"/>
          <w:color w:val="0000C0"/>
        </w:rPr>
        <w:t>=</w:t>
      </w:r>
      <w:r>
        <w:rPr>
          <w:rFonts w:hint="eastAsia"/>
          <w:color w:val="000000"/>
        </w:rPr>
        <w:t xml:space="preserve"> count </w:t>
      </w:r>
      <w:r>
        <w:rPr>
          <w:rFonts w:hint="eastAsia"/>
          <w:color w:val="0000C0"/>
        </w:rPr>
        <w:t>-</w:t>
      </w:r>
      <w:r>
        <w:rPr>
          <w:rFonts w:hint="eastAsia"/>
          <w:color w:val="000000"/>
        </w:rPr>
        <w:t xml:space="preserve"> </w:t>
      </w:r>
      <w:r>
        <w:rPr>
          <w:rFonts w:hint="eastAsia"/>
          <w:color w:val="0080C0"/>
        </w:rPr>
        <w:t>1</w:t>
      </w:r>
      <w:r>
        <w:rPr>
          <w:rFonts w:hint="eastAsia"/>
          <w:color w:val="0000C0"/>
        </w:rPr>
        <w:t>;</w:t>
      </w:r>
      <w:r>
        <w:rPr>
          <w:rFonts w:hint="eastAsia"/>
          <w:color w:val="000000"/>
        </w:rPr>
        <w:t xml:space="preserve"> i </w:t>
      </w:r>
      <w:r>
        <w:rPr>
          <w:rFonts w:hint="eastAsia"/>
          <w:color w:val="0000C0"/>
        </w:rPr>
        <w:t>&gt;=</w:t>
      </w:r>
      <w:r>
        <w:rPr>
          <w:rFonts w:hint="eastAsia"/>
          <w:color w:val="000000"/>
        </w:rPr>
        <w:t xml:space="preserve"> </w:t>
      </w:r>
      <w:r>
        <w:rPr>
          <w:rFonts w:hint="eastAsia"/>
          <w:color w:val="0080C0"/>
        </w:rPr>
        <w:t>0</w:t>
      </w:r>
      <w:r>
        <w:rPr>
          <w:rFonts w:hint="eastAsia"/>
          <w:color w:val="0000C0"/>
        </w:rPr>
        <w:t>;</w:t>
      </w:r>
      <w:r>
        <w:rPr>
          <w:rFonts w:hint="eastAsia"/>
          <w:color w:val="000000"/>
        </w:rPr>
        <w:t xml:space="preserve"> i</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final</w:t>
      </w:r>
      <w:r>
        <w:rPr>
          <w:rFonts w:hint="eastAsia"/>
          <w:color w:val="000000"/>
        </w:rPr>
        <w:t xml:space="preserve"> View child </w:t>
      </w:r>
      <w:r>
        <w:rPr>
          <w:rFonts w:hint="eastAsia"/>
          <w:color w:val="0000C0"/>
        </w:rPr>
        <w:t>=</w:t>
      </w:r>
      <w:r>
        <w:rPr>
          <w:rFonts w:hint="eastAsia"/>
          <w:color w:val="000000"/>
        </w:rPr>
        <w:t xml:space="preserve"> getChildAt</w:t>
      </w:r>
      <w:r>
        <w:rPr>
          <w:rFonts w:hint="eastAsia"/>
          <w:color w:val="0000C0"/>
        </w:rPr>
        <w:t>(</w:t>
      </w:r>
      <w:r>
        <w:rPr>
          <w:rFonts w:hint="eastAsia"/>
          <w:color w:val="000000"/>
        </w:rPr>
        <w:t>i</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child</w:t>
      </w:r>
      <w:r>
        <w:rPr>
          <w:rFonts w:hint="eastAsia"/>
          <w:color w:val="0000C0"/>
        </w:rPr>
        <w:t>.</w:t>
      </w:r>
      <w:r>
        <w:rPr>
          <w:rFonts w:hint="eastAsia"/>
          <w:color w:val="000000"/>
        </w:rPr>
        <w:t>getHitRect</w:t>
      </w:r>
      <w:r>
        <w:rPr>
          <w:rFonts w:hint="eastAsia"/>
          <w:color w:val="0000C0"/>
        </w:rPr>
        <w:t>(</w:t>
      </w:r>
      <w:r>
        <w:rPr>
          <w:rFonts w:hint="eastAsia"/>
          <w:color w:val="000000"/>
        </w:rPr>
        <w:t>frame</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frame</w:t>
      </w:r>
      <w:r>
        <w:rPr>
          <w:rFonts w:hint="eastAsia"/>
          <w:color w:val="0000C0"/>
        </w:rPr>
        <w:t>.</w:t>
      </w:r>
      <w:r>
        <w:rPr>
          <w:rFonts w:hint="eastAsia"/>
          <w:color w:val="000000"/>
        </w:rPr>
        <w:t>contains</w:t>
      </w:r>
      <w:r>
        <w:rPr>
          <w:rFonts w:hint="eastAsia"/>
          <w:color w:val="0000C0"/>
        </w:rPr>
        <w:t>(</w:t>
      </w:r>
      <w:r>
        <w:rPr>
          <w:rFonts w:hint="eastAsia"/>
          <w:color w:val="000000"/>
        </w:rPr>
        <w:t>x</w:t>
      </w:r>
      <w:r>
        <w:rPr>
          <w:rFonts w:hint="eastAsia"/>
          <w:color w:val="0000C0"/>
        </w:rPr>
        <w:t>,</w:t>
      </w:r>
      <w:r>
        <w:rPr>
          <w:rFonts w:hint="eastAsia"/>
          <w:color w:val="000000"/>
        </w:rPr>
        <w:t xml:space="preserve"> y</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return</w:t>
      </w:r>
      <w:r>
        <w:rPr>
          <w:rFonts w:hint="eastAsia"/>
          <w:color w:val="000000"/>
        </w:rPr>
        <w:t xml:space="preserve"> getFirstVisiblePosition</w:t>
      </w:r>
      <w:r>
        <w:rPr>
          <w:rFonts w:hint="eastAsia"/>
          <w:color w:val="0000C0"/>
        </w:rPr>
        <w:t>()</w:t>
      </w:r>
      <w:r>
        <w:rPr>
          <w:rFonts w:hint="eastAsia"/>
          <w:color w:val="000000"/>
        </w:rPr>
        <w:t xml:space="preserve"> </w:t>
      </w:r>
      <w:r>
        <w:rPr>
          <w:rFonts w:hint="eastAsia"/>
          <w:color w:val="0000C0"/>
        </w:rPr>
        <w:t>+</w:t>
      </w:r>
      <w:r>
        <w:rPr>
          <w:rFonts w:hint="eastAsia"/>
          <w:color w:val="000000"/>
        </w:rPr>
        <w:t xml:space="preserve"> i</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return</w:t>
      </w:r>
      <w:r>
        <w:rPr>
          <w:rFonts w:hint="eastAsia"/>
          <w:color w:val="000000"/>
        </w:rPr>
        <w:t xml:space="preserve"> INVALID_POSITION</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lastRenderedPageBreak/>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w:t>
      </w:r>
      <w:r>
        <w:rPr>
          <w:rFonts w:hint="eastAsia"/>
          <w:color w:val="C00000"/>
        </w:rPr>
        <w:t>int</w:t>
      </w:r>
      <w:r>
        <w:rPr>
          <w:rFonts w:hint="eastAsia"/>
          <w:color w:val="000000"/>
        </w:rPr>
        <w:t xml:space="preserve"> getItemForPosition</w:t>
      </w:r>
      <w:r>
        <w:rPr>
          <w:rFonts w:hint="eastAsia"/>
          <w:color w:val="0000C0"/>
        </w:rPr>
        <w:t>(</w:t>
      </w:r>
      <w:r>
        <w:rPr>
          <w:rFonts w:hint="eastAsia"/>
          <w:color w:val="C00000"/>
        </w:rPr>
        <w:t>int</w:t>
      </w:r>
      <w:r>
        <w:rPr>
          <w:rFonts w:hint="eastAsia"/>
          <w:color w:val="000000"/>
        </w:rPr>
        <w:t xml:space="preserve"> y</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int</w:t>
      </w:r>
      <w:r>
        <w:rPr>
          <w:rFonts w:hint="eastAsia"/>
          <w:color w:val="000000"/>
        </w:rPr>
        <w:t xml:space="preserve"> adjustedy </w:t>
      </w:r>
      <w:r>
        <w:rPr>
          <w:rFonts w:hint="eastAsia"/>
          <w:color w:val="0000C0"/>
        </w:rPr>
        <w:t>=</w:t>
      </w:r>
      <w:r>
        <w:rPr>
          <w:rFonts w:hint="eastAsia"/>
          <w:color w:val="000000"/>
        </w:rPr>
        <w:t xml:space="preserve"> y </w:t>
      </w:r>
      <w:r>
        <w:rPr>
          <w:rFonts w:hint="eastAsia"/>
          <w:color w:val="0000C0"/>
        </w:rPr>
        <w:t>-</w:t>
      </w:r>
      <w:r>
        <w:rPr>
          <w:rFonts w:hint="eastAsia"/>
          <w:color w:val="000000"/>
        </w:rPr>
        <w:t xml:space="preserve"> mDragPoint </w:t>
      </w:r>
      <w:r>
        <w:rPr>
          <w:rFonts w:hint="eastAsia"/>
          <w:color w:val="0000C0"/>
        </w:rPr>
        <w:t>-</w:t>
      </w:r>
      <w:r>
        <w:rPr>
          <w:rFonts w:hint="eastAsia"/>
          <w:color w:val="000000"/>
        </w:rPr>
        <w:t xml:space="preserve"> </w:t>
      </w:r>
      <w:r>
        <w:rPr>
          <w:rFonts w:hint="eastAsia"/>
          <w:color w:val="0080C0"/>
        </w:rPr>
        <w:t>32</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int</w:t>
      </w:r>
      <w:r>
        <w:rPr>
          <w:rFonts w:hint="eastAsia"/>
          <w:color w:val="000000"/>
        </w:rPr>
        <w:t xml:space="preserve"> pos </w:t>
      </w:r>
      <w:r>
        <w:rPr>
          <w:rFonts w:hint="eastAsia"/>
          <w:color w:val="0000C0"/>
        </w:rPr>
        <w:t>=</w:t>
      </w:r>
      <w:r>
        <w:rPr>
          <w:rFonts w:hint="eastAsia"/>
          <w:color w:val="000000"/>
        </w:rPr>
        <w:t xml:space="preserve"> myPointToPosition</w:t>
      </w:r>
      <w:r>
        <w:rPr>
          <w:rFonts w:hint="eastAsia"/>
          <w:color w:val="0000C0"/>
        </w:rPr>
        <w:t>(</w:t>
      </w:r>
      <w:r>
        <w:rPr>
          <w:rFonts w:hint="eastAsia"/>
          <w:color w:val="0080C0"/>
        </w:rPr>
        <w:t>0</w:t>
      </w:r>
      <w:r>
        <w:rPr>
          <w:rFonts w:hint="eastAsia"/>
          <w:color w:val="0000C0"/>
        </w:rPr>
        <w:t>,</w:t>
      </w:r>
      <w:r>
        <w:rPr>
          <w:rFonts w:hint="eastAsia"/>
          <w:color w:val="000000"/>
        </w:rPr>
        <w:t xml:space="preserve"> adjustedy</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pos </w:t>
      </w:r>
      <w:r>
        <w:rPr>
          <w:rFonts w:hint="eastAsia"/>
          <w:color w:val="0000C0"/>
        </w:rPr>
        <w:t>&gt;=</w:t>
      </w:r>
      <w:r>
        <w:rPr>
          <w:rFonts w:hint="eastAsia"/>
          <w:color w:val="000000"/>
        </w:rPr>
        <w:t xml:space="preserve"> </w:t>
      </w:r>
      <w:r>
        <w:rPr>
          <w:rFonts w:hint="eastAsia"/>
          <w:color w:val="0080C0"/>
        </w:rPr>
        <w:t>0</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pos </w:t>
      </w:r>
      <w:r>
        <w:rPr>
          <w:rFonts w:hint="eastAsia"/>
          <w:color w:val="0000C0"/>
        </w:rPr>
        <w:t>&lt;=</w:t>
      </w:r>
      <w:r>
        <w:rPr>
          <w:rFonts w:hint="eastAsia"/>
          <w:color w:val="000000"/>
        </w:rPr>
        <w:t xml:space="preserve"> mFirstDragPos</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pos </w:t>
      </w:r>
      <w:r>
        <w:rPr>
          <w:rFonts w:hint="eastAsia"/>
          <w:color w:val="0000C0"/>
        </w:rPr>
        <w:t>+=</w:t>
      </w:r>
      <w:r>
        <w:rPr>
          <w:rFonts w:hint="eastAsia"/>
          <w:color w:val="000000"/>
        </w:rPr>
        <w:t xml:space="preserve"> </w:t>
      </w:r>
      <w:r>
        <w:rPr>
          <w:rFonts w:hint="eastAsia"/>
          <w:color w:val="0080C0"/>
        </w:rPr>
        <w:t>1</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r>
        <w:rPr>
          <w:rFonts w:hint="eastAsia"/>
          <w:color w:val="000000"/>
        </w:rPr>
        <w:t xml:space="preserve"> </w:t>
      </w:r>
      <w:r>
        <w:rPr>
          <w:rFonts w:hint="eastAsia"/>
          <w:color w:val="C00000"/>
        </w:rPr>
        <w:t>else</w:t>
      </w: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adjustedy </w:t>
      </w:r>
      <w:r>
        <w:rPr>
          <w:rFonts w:hint="eastAsia"/>
          <w:color w:val="0000C0"/>
        </w:rPr>
        <w:t>&lt;</w:t>
      </w:r>
      <w:r>
        <w:rPr>
          <w:rFonts w:hint="eastAsia"/>
          <w:color w:val="000000"/>
        </w:rPr>
        <w:t xml:space="preserve"> </w:t>
      </w:r>
      <w:r>
        <w:rPr>
          <w:rFonts w:hint="eastAsia"/>
          <w:color w:val="0080C0"/>
        </w:rPr>
        <w:t>0</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pos </w:t>
      </w:r>
      <w:r>
        <w:rPr>
          <w:rFonts w:hint="eastAsia"/>
          <w:color w:val="0000C0"/>
        </w:rPr>
        <w:t>=</w:t>
      </w:r>
      <w:r>
        <w:rPr>
          <w:rFonts w:hint="eastAsia"/>
          <w:color w:val="000000"/>
        </w:rPr>
        <w:t xml:space="preserve"> </w:t>
      </w:r>
      <w:r>
        <w:rPr>
          <w:rFonts w:hint="eastAsia"/>
          <w:color w:val="0080C0"/>
        </w:rPr>
        <w:t>0</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return</w:t>
      </w:r>
      <w:r>
        <w:rPr>
          <w:rFonts w:hint="eastAsia"/>
          <w:color w:val="000000"/>
        </w:rPr>
        <w:t xml:space="preserve"> pos</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w:t>
      </w:r>
      <w:r>
        <w:rPr>
          <w:rFonts w:hint="eastAsia"/>
          <w:color w:val="C00000"/>
        </w:rPr>
        <w:t>void</w:t>
      </w:r>
      <w:r>
        <w:rPr>
          <w:rFonts w:hint="eastAsia"/>
          <w:color w:val="000000"/>
        </w:rPr>
        <w:t xml:space="preserve"> adjustScrollBounds</w:t>
      </w:r>
      <w:r>
        <w:rPr>
          <w:rFonts w:hint="eastAsia"/>
          <w:color w:val="0000C0"/>
        </w:rPr>
        <w:t>(</w:t>
      </w:r>
      <w:r>
        <w:rPr>
          <w:rFonts w:hint="eastAsia"/>
          <w:color w:val="C00000"/>
        </w:rPr>
        <w:t>int</w:t>
      </w:r>
      <w:r>
        <w:rPr>
          <w:rFonts w:hint="eastAsia"/>
          <w:color w:val="000000"/>
        </w:rPr>
        <w:t xml:space="preserve"> y</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y </w:t>
      </w:r>
      <w:r>
        <w:rPr>
          <w:rFonts w:hint="eastAsia"/>
          <w:color w:val="0000C0"/>
        </w:rPr>
        <w:t>&gt;=</w:t>
      </w:r>
      <w:r>
        <w:rPr>
          <w:rFonts w:hint="eastAsia"/>
          <w:color w:val="000000"/>
        </w:rPr>
        <w:t xml:space="preserve"> mHeight </w:t>
      </w:r>
      <w:r>
        <w:rPr>
          <w:rFonts w:hint="eastAsia"/>
          <w:color w:val="0000C0"/>
        </w:rPr>
        <w:t>/</w:t>
      </w:r>
      <w:r>
        <w:rPr>
          <w:rFonts w:hint="eastAsia"/>
          <w:color w:val="000000"/>
        </w:rPr>
        <w:t xml:space="preserve"> </w:t>
      </w:r>
      <w:r>
        <w:rPr>
          <w:rFonts w:hint="eastAsia"/>
          <w:color w:val="0080C0"/>
        </w:rPr>
        <w:t>3</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mUpperBound </w:t>
      </w:r>
      <w:r>
        <w:rPr>
          <w:rFonts w:hint="eastAsia"/>
          <w:color w:val="0000C0"/>
        </w:rPr>
        <w:t>=</w:t>
      </w:r>
      <w:r>
        <w:rPr>
          <w:rFonts w:hint="eastAsia"/>
          <w:color w:val="000000"/>
        </w:rPr>
        <w:t xml:space="preserve"> mHeight </w:t>
      </w:r>
      <w:r>
        <w:rPr>
          <w:rFonts w:hint="eastAsia"/>
          <w:color w:val="0000C0"/>
        </w:rPr>
        <w:t>/</w:t>
      </w:r>
      <w:r>
        <w:rPr>
          <w:rFonts w:hint="eastAsia"/>
          <w:color w:val="000000"/>
        </w:rPr>
        <w:t xml:space="preserve"> </w:t>
      </w:r>
      <w:r>
        <w:rPr>
          <w:rFonts w:hint="eastAsia"/>
          <w:color w:val="0080C0"/>
        </w:rPr>
        <w:t>3</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y </w:t>
      </w:r>
      <w:r>
        <w:rPr>
          <w:rFonts w:hint="eastAsia"/>
          <w:color w:val="0000C0"/>
        </w:rPr>
        <w:t>&lt;=</w:t>
      </w:r>
      <w:r>
        <w:rPr>
          <w:rFonts w:hint="eastAsia"/>
          <w:color w:val="000000"/>
        </w:rPr>
        <w:t xml:space="preserve"> mHeight </w:t>
      </w:r>
      <w:r>
        <w:rPr>
          <w:rFonts w:hint="eastAsia"/>
          <w:color w:val="0000C0"/>
        </w:rPr>
        <w:t>*</w:t>
      </w:r>
      <w:r>
        <w:rPr>
          <w:rFonts w:hint="eastAsia"/>
          <w:color w:val="000000"/>
        </w:rPr>
        <w:t xml:space="preserve"> </w:t>
      </w:r>
      <w:r>
        <w:rPr>
          <w:rFonts w:hint="eastAsia"/>
          <w:color w:val="0080C0"/>
        </w:rPr>
        <w:t>2</w:t>
      </w:r>
      <w:r>
        <w:rPr>
          <w:rFonts w:hint="eastAsia"/>
          <w:color w:val="000000"/>
        </w:rPr>
        <w:t xml:space="preserve"> </w:t>
      </w:r>
      <w:r>
        <w:rPr>
          <w:rFonts w:hint="eastAsia"/>
          <w:color w:val="0000C0"/>
        </w:rPr>
        <w:t>/</w:t>
      </w:r>
      <w:r>
        <w:rPr>
          <w:rFonts w:hint="eastAsia"/>
          <w:color w:val="000000"/>
        </w:rPr>
        <w:t xml:space="preserve"> </w:t>
      </w:r>
      <w:r>
        <w:rPr>
          <w:rFonts w:hint="eastAsia"/>
          <w:color w:val="0080C0"/>
        </w:rPr>
        <w:t>3</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mLowerBound </w:t>
      </w:r>
      <w:r>
        <w:rPr>
          <w:rFonts w:hint="eastAsia"/>
          <w:color w:val="0000C0"/>
        </w:rPr>
        <w:t>=</w:t>
      </w:r>
      <w:r>
        <w:rPr>
          <w:rFonts w:hint="eastAsia"/>
          <w:color w:val="000000"/>
        </w:rPr>
        <w:t xml:space="preserve"> mHeight </w:t>
      </w:r>
      <w:r>
        <w:rPr>
          <w:rFonts w:hint="eastAsia"/>
          <w:color w:val="0000C0"/>
        </w:rPr>
        <w:t>*</w:t>
      </w:r>
      <w:r>
        <w:rPr>
          <w:rFonts w:hint="eastAsia"/>
          <w:color w:val="000000"/>
        </w:rPr>
        <w:t xml:space="preserve"> </w:t>
      </w:r>
      <w:r>
        <w:rPr>
          <w:rFonts w:hint="eastAsia"/>
          <w:color w:val="0080C0"/>
        </w:rPr>
        <w:t>2</w:t>
      </w:r>
      <w:r>
        <w:rPr>
          <w:rFonts w:hint="eastAsia"/>
          <w:color w:val="000000"/>
        </w:rPr>
        <w:t xml:space="preserve"> </w:t>
      </w:r>
      <w:r>
        <w:rPr>
          <w:rFonts w:hint="eastAsia"/>
          <w:color w:val="0000C0"/>
        </w:rPr>
        <w:t>/</w:t>
      </w:r>
      <w:r>
        <w:rPr>
          <w:rFonts w:hint="eastAsia"/>
          <w:color w:val="000000"/>
        </w:rPr>
        <w:t xml:space="preserve"> </w:t>
      </w:r>
      <w:r>
        <w:rPr>
          <w:rFonts w:hint="eastAsia"/>
          <w:color w:val="0080C0"/>
        </w:rPr>
        <w:t>3</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p>
    <w:p w:rsidR="00246D73" w:rsidRDefault="00246D73" w:rsidP="00246D73">
      <w:pPr>
        <w:pStyle w:val="HTML0"/>
        <w:numPr>
          <w:ilvl w:val="0"/>
          <w:numId w:val="6"/>
        </w:numPr>
        <w:tabs>
          <w:tab w:val="clear" w:pos="720"/>
        </w:tabs>
        <w:rPr>
          <w:color w:val="008000"/>
        </w:rPr>
      </w:pPr>
      <w:r>
        <w:rPr>
          <w:rFonts w:hint="eastAsia"/>
          <w:color w:val="000000"/>
        </w:rPr>
        <w:t xml:space="preserve">    </w:t>
      </w:r>
      <w:r>
        <w:rPr>
          <w:rFonts w:hint="eastAsia"/>
          <w:color w:val="008000"/>
        </w:rPr>
        <w:t>/*</w:t>
      </w:r>
    </w:p>
    <w:p w:rsidR="00246D73" w:rsidRDefault="00246D73" w:rsidP="00246D73">
      <w:pPr>
        <w:pStyle w:val="HTML0"/>
        <w:numPr>
          <w:ilvl w:val="0"/>
          <w:numId w:val="6"/>
        </w:numPr>
        <w:tabs>
          <w:tab w:val="clear" w:pos="720"/>
        </w:tabs>
        <w:rPr>
          <w:color w:val="008000"/>
        </w:rPr>
      </w:pPr>
      <w:r>
        <w:rPr>
          <w:rFonts w:hint="eastAsia"/>
          <w:color w:val="008000"/>
        </w:rPr>
        <w:t xml:space="preserve">     * Restore size and visibility for all listitems</w:t>
      </w:r>
    </w:p>
    <w:p w:rsidR="00246D73" w:rsidRDefault="00246D73" w:rsidP="00246D73">
      <w:pPr>
        <w:pStyle w:val="HTML0"/>
        <w:numPr>
          <w:ilvl w:val="0"/>
          <w:numId w:val="6"/>
        </w:numPr>
        <w:tabs>
          <w:tab w:val="clear" w:pos="720"/>
        </w:tabs>
        <w:rPr>
          <w:color w:val="000000"/>
        </w:rPr>
      </w:pPr>
      <w:r>
        <w:rPr>
          <w:rFonts w:hint="eastAsia"/>
          <w:color w:val="008000"/>
        </w:rPr>
        <w:t xml:space="preserve">     */</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w:t>
      </w:r>
      <w:r>
        <w:rPr>
          <w:rFonts w:hint="eastAsia"/>
          <w:color w:val="C00000"/>
        </w:rPr>
        <w:t>void</w:t>
      </w:r>
      <w:r>
        <w:rPr>
          <w:rFonts w:hint="eastAsia"/>
          <w:color w:val="000000"/>
        </w:rPr>
        <w:t xml:space="preserve"> unExpandViews</w:t>
      </w:r>
      <w:r>
        <w:rPr>
          <w:rFonts w:hint="eastAsia"/>
          <w:color w:val="0000C0"/>
        </w:rPr>
        <w:t>(</w:t>
      </w:r>
      <w:r>
        <w:rPr>
          <w:rFonts w:hint="eastAsia"/>
          <w:color w:val="C00000"/>
        </w:rPr>
        <w:t>boolean</w:t>
      </w:r>
      <w:r>
        <w:rPr>
          <w:rFonts w:hint="eastAsia"/>
          <w:color w:val="000000"/>
        </w:rPr>
        <w:t xml:space="preserve"> deletion</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for</w:t>
      </w:r>
      <w:r>
        <w:rPr>
          <w:rFonts w:hint="eastAsia"/>
          <w:color w:val="000000"/>
        </w:rPr>
        <w:t xml:space="preserve"> </w:t>
      </w:r>
      <w:r>
        <w:rPr>
          <w:rFonts w:hint="eastAsia"/>
          <w:color w:val="0000C0"/>
        </w:rPr>
        <w:t>(</w:t>
      </w:r>
      <w:r>
        <w:rPr>
          <w:rFonts w:hint="eastAsia"/>
          <w:color w:val="C00000"/>
        </w:rPr>
        <w:t>int</w:t>
      </w:r>
      <w:r>
        <w:rPr>
          <w:rFonts w:hint="eastAsia"/>
          <w:color w:val="000000"/>
        </w:rPr>
        <w:t xml:space="preserve"> i </w:t>
      </w:r>
      <w:r>
        <w:rPr>
          <w:rFonts w:hint="eastAsia"/>
          <w:color w:val="0000C0"/>
        </w:rPr>
        <w:t>=</w:t>
      </w:r>
      <w:r>
        <w:rPr>
          <w:rFonts w:hint="eastAsia"/>
          <w:color w:val="000000"/>
        </w:rPr>
        <w:t xml:space="preserve"> </w:t>
      </w:r>
      <w:r>
        <w:rPr>
          <w:rFonts w:hint="eastAsia"/>
          <w:color w:val="0080C0"/>
        </w:rPr>
        <w:t>0</w:t>
      </w:r>
      <w:r>
        <w:rPr>
          <w:rFonts w:hint="eastAsia"/>
          <w:color w:val="0000C0"/>
        </w:rPr>
        <w:t>;;</w:t>
      </w:r>
      <w:r>
        <w:rPr>
          <w:rFonts w:hint="eastAsia"/>
          <w:color w:val="000000"/>
        </w:rPr>
        <w:t xml:space="preserve"> i</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View v </w:t>
      </w:r>
      <w:r>
        <w:rPr>
          <w:rFonts w:hint="eastAsia"/>
          <w:color w:val="0000C0"/>
        </w:rPr>
        <w:t>=</w:t>
      </w:r>
      <w:r>
        <w:rPr>
          <w:rFonts w:hint="eastAsia"/>
          <w:color w:val="000000"/>
        </w:rPr>
        <w:t xml:space="preserve"> getChildAt</w:t>
      </w:r>
      <w:r>
        <w:rPr>
          <w:rFonts w:hint="eastAsia"/>
          <w:color w:val="0000C0"/>
        </w:rPr>
        <w:t>(</w:t>
      </w:r>
      <w:r>
        <w:rPr>
          <w:rFonts w:hint="eastAsia"/>
          <w:color w:val="000000"/>
        </w:rPr>
        <w:t>i</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v </w:t>
      </w:r>
      <w:r>
        <w:rPr>
          <w:rFonts w:hint="eastAsia"/>
          <w:color w:val="0000C0"/>
        </w:rPr>
        <w:t>==</w:t>
      </w:r>
      <w:r>
        <w:rPr>
          <w:rFonts w:hint="eastAsia"/>
          <w:color w:val="000000"/>
        </w:rPr>
        <w:t xml:space="preserve"> null</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deletion</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8000"/>
        </w:rPr>
        <w:t>// HACK force update of mItemCount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int</w:t>
      </w:r>
      <w:r>
        <w:rPr>
          <w:rFonts w:hint="eastAsia"/>
          <w:color w:val="000000"/>
        </w:rPr>
        <w:t xml:space="preserve"> position </w:t>
      </w:r>
      <w:r>
        <w:rPr>
          <w:rFonts w:hint="eastAsia"/>
          <w:color w:val="0000C0"/>
        </w:rPr>
        <w:t>=</w:t>
      </w:r>
      <w:r>
        <w:rPr>
          <w:rFonts w:hint="eastAsia"/>
          <w:color w:val="000000"/>
        </w:rPr>
        <w:t xml:space="preserve"> getFirstVisiblePosition</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int</w:t>
      </w:r>
      <w:r>
        <w:rPr>
          <w:rFonts w:hint="eastAsia"/>
          <w:color w:val="000000"/>
        </w:rPr>
        <w:t xml:space="preserve"> y </w:t>
      </w:r>
      <w:r>
        <w:rPr>
          <w:rFonts w:hint="eastAsia"/>
          <w:color w:val="0000C0"/>
        </w:rPr>
        <w:t>=</w:t>
      </w:r>
      <w:r>
        <w:rPr>
          <w:rFonts w:hint="eastAsia"/>
          <w:color w:val="000000"/>
        </w:rPr>
        <w:t xml:space="preserve"> getChildAt</w:t>
      </w:r>
      <w:r>
        <w:rPr>
          <w:rFonts w:hint="eastAsia"/>
          <w:color w:val="0000C0"/>
        </w:rPr>
        <w:t>(</w:t>
      </w:r>
      <w:r>
        <w:rPr>
          <w:rFonts w:hint="eastAsia"/>
          <w:color w:val="0080C0"/>
        </w:rPr>
        <w:t>0</w:t>
      </w:r>
      <w:r>
        <w:rPr>
          <w:rFonts w:hint="eastAsia"/>
          <w:color w:val="0000C0"/>
        </w:rPr>
        <w:t>).</w:t>
      </w:r>
      <w:r>
        <w:rPr>
          <w:rFonts w:hint="eastAsia"/>
          <w:color w:val="000000"/>
        </w:rPr>
        <w:t>getTop</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setAdapter</w:t>
      </w:r>
      <w:r>
        <w:rPr>
          <w:rFonts w:hint="eastAsia"/>
          <w:color w:val="0000C0"/>
        </w:rPr>
        <w:t>(</w:t>
      </w:r>
      <w:r>
        <w:rPr>
          <w:rFonts w:hint="eastAsia"/>
          <w:color w:val="000000"/>
        </w:rPr>
        <w:t>getAdapter</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setSelectionFromTop</w:t>
      </w:r>
      <w:r>
        <w:rPr>
          <w:rFonts w:hint="eastAsia"/>
          <w:color w:val="0000C0"/>
        </w:rPr>
        <w:t>(</w:t>
      </w:r>
      <w:r>
        <w:rPr>
          <w:rFonts w:hint="eastAsia"/>
          <w:color w:val="000000"/>
        </w:rPr>
        <w:t>position</w:t>
      </w:r>
      <w:r>
        <w:rPr>
          <w:rFonts w:hint="eastAsia"/>
          <w:color w:val="0000C0"/>
        </w:rPr>
        <w:t>,</w:t>
      </w:r>
      <w:r>
        <w:rPr>
          <w:rFonts w:hint="eastAsia"/>
          <w:color w:val="000000"/>
        </w:rPr>
        <w:t xml:space="preserve"> y</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8000"/>
        </w:rPr>
        <w:t>// end hack</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layoutChildren</w:t>
      </w:r>
      <w:r>
        <w:rPr>
          <w:rFonts w:hint="eastAsia"/>
          <w:color w:val="0000C0"/>
        </w:rPr>
        <w:t>();</w:t>
      </w:r>
      <w:r>
        <w:rPr>
          <w:rFonts w:hint="eastAsia"/>
          <w:color w:val="000000"/>
        </w:rPr>
        <w:t xml:space="preserve"> </w:t>
      </w:r>
      <w:r>
        <w:rPr>
          <w:rFonts w:hint="eastAsia"/>
          <w:color w:val="008000"/>
        </w:rPr>
        <w:t>// force children to be recreated where needed</w:t>
      </w:r>
    </w:p>
    <w:p w:rsidR="00246D73" w:rsidRDefault="00246D73" w:rsidP="00246D73">
      <w:pPr>
        <w:pStyle w:val="HTML0"/>
        <w:numPr>
          <w:ilvl w:val="0"/>
          <w:numId w:val="6"/>
        </w:numPr>
        <w:tabs>
          <w:tab w:val="clear" w:pos="720"/>
        </w:tabs>
        <w:rPr>
          <w:color w:val="000000"/>
        </w:rPr>
      </w:pPr>
      <w:r>
        <w:rPr>
          <w:rFonts w:hint="eastAsia"/>
          <w:color w:val="000000"/>
        </w:rPr>
        <w:t xml:space="preserve">                v </w:t>
      </w:r>
      <w:r>
        <w:rPr>
          <w:rFonts w:hint="eastAsia"/>
          <w:color w:val="0000C0"/>
        </w:rPr>
        <w:t>=</w:t>
      </w:r>
      <w:r>
        <w:rPr>
          <w:rFonts w:hint="eastAsia"/>
          <w:color w:val="000000"/>
        </w:rPr>
        <w:t xml:space="preserve"> getChildAt</w:t>
      </w:r>
      <w:r>
        <w:rPr>
          <w:rFonts w:hint="eastAsia"/>
          <w:color w:val="0000C0"/>
        </w:rPr>
        <w:t>(</w:t>
      </w:r>
      <w:r>
        <w:rPr>
          <w:rFonts w:hint="eastAsia"/>
          <w:color w:val="000000"/>
        </w:rPr>
        <w:t>i</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v </w:t>
      </w:r>
      <w:r>
        <w:rPr>
          <w:rFonts w:hint="eastAsia"/>
          <w:color w:val="0000C0"/>
        </w:rPr>
        <w:t>==</w:t>
      </w:r>
      <w:r>
        <w:rPr>
          <w:rFonts w:hint="eastAsia"/>
          <w:color w:val="000000"/>
        </w:rPr>
        <w:t xml:space="preserve"> null</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lastRenderedPageBreak/>
        <w:t xml:space="preserve">                    </w:t>
      </w:r>
      <w:r>
        <w:rPr>
          <w:rFonts w:hint="eastAsia"/>
          <w:color w:val="C00000"/>
        </w:rPr>
        <w:t>break</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ViewGroup</w:t>
      </w:r>
      <w:r>
        <w:rPr>
          <w:rFonts w:hint="eastAsia"/>
          <w:color w:val="0000C0"/>
        </w:rPr>
        <w:t>.</w:t>
      </w:r>
      <w:r>
        <w:rPr>
          <w:rFonts w:hint="eastAsia"/>
          <w:color w:val="000000"/>
        </w:rPr>
        <w:t xml:space="preserve">LayoutParams params </w:t>
      </w:r>
      <w:r>
        <w:rPr>
          <w:rFonts w:hint="eastAsia"/>
          <w:color w:val="0000C0"/>
        </w:rPr>
        <w:t>=</w:t>
      </w:r>
      <w:r>
        <w:rPr>
          <w:rFonts w:hint="eastAsia"/>
          <w:color w:val="000000"/>
        </w:rPr>
        <w:t xml:space="preserve"> v</w:t>
      </w:r>
      <w:r>
        <w:rPr>
          <w:rFonts w:hint="eastAsia"/>
          <w:color w:val="0000C0"/>
        </w:rPr>
        <w:t>.</w:t>
      </w:r>
      <w:r>
        <w:rPr>
          <w:rFonts w:hint="eastAsia"/>
          <w:color w:val="000000"/>
        </w:rPr>
        <w:t>getLayoutParams</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params</w:t>
      </w:r>
      <w:r>
        <w:rPr>
          <w:rFonts w:hint="eastAsia"/>
          <w:color w:val="0000C0"/>
        </w:rPr>
        <w:t>.</w:t>
      </w:r>
      <w:r>
        <w:rPr>
          <w:rFonts w:hint="eastAsia"/>
          <w:color w:val="000000"/>
        </w:rPr>
        <w:t xml:space="preserve">height </w:t>
      </w:r>
      <w:r>
        <w:rPr>
          <w:rFonts w:hint="eastAsia"/>
          <w:color w:val="0000C0"/>
        </w:rPr>
        <w:t>=</w:t>
      </w:r>
      <w:r>
        <w:rPr>
          <w:rFonts w:hint="eastAsia"/>
          <w:color w:val="000000"/>
        </w:rPr>
        <w:t xml:space="preserve"> mItemHeightNormal</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v</w:t>
      </w:r>
      <w:r>
        <w:rPr>
          <w:rFonts w:hint="eastAsia"/>
          <w:color w:val="0000C0"/>
        </w:rPr>
        <w:t>.</w:t>
      </w:r>
      <w:r>
        <w:rPr>
          <w:rFonts w:hint="eastAsia"/>
          <w:color w:val="000000"/>
        </w:rPr>
        <w:t>setLayoutParams</w:t>
      </w:r>
      <w:r>
        <w:rPr>
          <w:rFonts w:hint="eastAsia"/>
          <w:color w:val="0000C0"/>
        </w:rPr>
        <w:t>(</w:t>
      </w:r>
      <w:r>
        <w:rPr>
          <w:rFonts w:hint="eastAsia"/>
          <w:color w:val="000000"/>
        </w:rPr>
        <w:t>params</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v</w:t>
      </w:r>
      <w:r>
        <w:rPr>
          <w:rFonts w:hint="eastAsia"/>
          <w:color w:val="0000C0"/>
        </w:rPr>
        <w:t>.</w:t>
      </w:r>
      <w:r>
        <w:rPr>
          <w:rFonts w:hint="eastAsia"/>
          <w:color w:val="000000"/>
        </w:rPr>
        <w:t>setVisibility</w:t>
      </w:r>
      <w:r>
        <w:rPr>
          <w:rFonts w:hint="eastAsia"/>
          <w:color w:val="0000C0"/>
        </w:rPr>
        <w:t>(</w:t>
      </w:r>
      <w:r>
        <w:rPr>
          <w:rFonts w:hint="eastAsia"/>
          <w:color w:val="000000"/>
        </w:rPr>
        <w:t>View</w:t>
      </w:r>
      <w:r>
        <w:rPr>
          <w:rFonts w:hint="eastAsia"/>
          <w:color w:val="0000C0"/>
        </w:rPr>
        <w:t>.</w:t>
      </w:r>
      <w:r>
        <w:rPr>
          <w:rFonts w:hint="eastAsia"/>
          <w:color w:val="000000"/>
        </w:rPr>
        <w:t>VISIBLE</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p>
    <w:p w:rsidR="00246D73" w:rsidRDefault="00246D73" w:rsidP="00246D73">
      <w:pPr>
        <w:pStyle w:val="HTML0"/>
        <w:numPr>
          <w:ilvl w:val="0"/>
          <w:numId w:val="6"/>
        </w:numPr>
        <w:tabs>
          <w:tab w:val="clear" w:pos="720"/>
        </w:tabs>
        <w:rPr>
          <w:color w:val="008000"/>
        </w:rPr>
      </w:pPr>
      <w:r>
        <w:rPr>
          <w:rFonts w:hint="eastAsia"/>
          <w:color w:val="000000"/>
        </w:rPr>
        <w:t xml:space="preserve">    </w:t>
      </w:r>
      <w:r>
        <w:rPr>
          <w:rFonts w:hint="eastAsia"/>
          <w:color w:val="008000"/>
        </w:rPr>
        <w:t>/* Adjust visibility and size to make it appear as though</w:t>
      </w:r>
    </w:p>
    <w:p w:rsidR="00246D73" w:rsidRDefault="00246D73" w:rsidP="00246D73">
      <w:pPr>
        <w:pStyle w:val="HTML0"/>
        <w:numPr>
          <w:ilvl w:val="0"/>
          <w:numId w:val="6"/>
        </w:numPr>
        <w:tabs>
          <w:tab w:val="clear" w:pos="720"/>
        </w:tabs>
        <w:rPr>
          <w:color w:val="008000"/>
        </w:rPr>
      </w:pPr>
      <w:r>
        <w:rPr>
          <w:rFonts w:hint="eastAsia"/>
          <w:color w:val="008000"/>
        </w:rPr>
        <w:t xml:space="preserve">     * an item is being dragged around and other items are making</w:t>
      </w:r>
    </w:p>
    <w:p w:rsidR="00246D73" w:rsidRDefault="00246D73" w:rsidP="00246D73">
      <w:pPr>
        <w:pStyle w:val="HTML0"/>
        <w:numPr>
          <w:ilvl w:val="0"/>
          <w:numId w:val="6"/>
        </w:numPr>
        <w:tabs>
          <w:tab w:val="clear" w:pos="720"/>
        </w:tabs>
        <w:rPr>
          <w:color w:val="008000"/>
        </w:rPr>
      </w:pPr>
      <w:r>
        <w:rPr>
          <w:rFonts w:hint="eastAsia"/>
          <w:color w:val="008000"/>
        </w:rPr>
        <w:t xml:space="preserve">     * room for it:</w:t>
      </w:r>
    </w:p>
    <w:p w:rsidR="00246D73" w:rsidRDefault="00246D73" w:rsidP="00246D73">
      <w:pPr>
        <w:pStyle w:val="HTML0"/>
        <w:numPr>
          <w:ilvl w:val="0"/>
          <w:numId w:val="6"/>
        </w:numPr>
        <w:tabs>
          <w:tab w:val="clear" w:pos="720"/>
        </w:tabs>
        <w:rPr>
          <w:color w:val="008000"/>
        </w:rPr>
      </w:pPr>
      <w:r>
        <w:rPr>
          <w:rFonts w:hint="eastAsia"/>
          <w:color w:val="008000"/>
        </w:rPr>
        <w:t xml:space="preserve">     * If dropping the item would result in it still being in the</w:t>
      </w:r>
    </w:p>
    <w:p w:rsidR="00246D73" w:rsidRDefault="00246D73" w:rsidP="00246D73">
      <w:pPr>
        <w:pStyle w:val="HTML0"/>
        <w:numPr>
          <w:ilvl w:val="0"/>
          <w:numId w:val="6"/>
        </w:numPr>
        <w:tabs>
          <w:tab w:val="clear" w:pos="720"/>
        </w:tabs>
        <w:rPr>
          <w:color w:val="008000"/>
        </w:rPr>
      </w:pPr>
      <w:r>
        <w:rPr>
          <w:rFonts w:hint="eastAsia"/>
          <w:color w:val="008000"/>
        </w:rPr>
        <w:t xml:space="preserve">     * same place, then make the dragged listitem's size normal,</w:t>
      </w:r>
    </w:p>
    <w:p w:rsidR="00246D73" w:rsidRDefault="00246D73" w:rsidP="00246D73">
      <w:pPr>
        <w:pStyle w:val="HTML0"/>
        <w:numPr>
          <w:ilvl w:val="0"/>
          <w:numId w:val="6"/>
        </w:numPr>
        <w:tabs>
          <w:tab w:val="clear" w:pos="720"/>
        </w:tabs>
        <w:rPr>
          <w:color w:val="008000"/>
        </w:rPr>
      </w:pPr>
      <w:r>
        <w:rPr>
          <w:rFonts w:hint="eastAsia"/>
          <w:color w:val="008000"/>
        </w:rPr>
        <w:t xml:space="preserve">     * but make the item invisible.</w:t>
      </w:r>
    </w:p>
    <w:p w:rsidR="00246D73" w:rsidRDefault="00246D73" w:rsidP="00246D73">
      <w:pPr>
        <w:pStyle w:val="HTML0"/>
        <w:numPr>
          <w:ilvl w:val="0"/>
          <w:numId w:val="6"/>
        </w:numPr>
        <w:tabs>
          <w:tab w:val="clear" w:pos="720"/>
        </w:tabs>
        <w:rPr>
          <w:color w:val="008000"/>
        </w:rPr>
      </w:pPr>
      <w:r>
        <w:rPr>
          <w:rFonts w:hint="eastAsia"/>
          <w:color w:val="008000"/>
        </w:rPr>
        <w:t xml:space="preserve">     * Otherwise, if the dragged listitem is still on screen, make</w:t>
      </w:r>
    </w:p>
    <w:p w:rsidR="00246D73" w:rsidRDefault="00246D73" w:rsidP="00246D73">
      <w:pPr>
        <w:pStyle w:val="HTML0"/>
        <w:numPr>
          <w:ilvl w:val="0"/>
          <w:numId w:val="6"/>
        </w:numPr>
        <w:tabs>
          <w:tab w:val="clear" w:pos="720"/>
        </w:tabs>
        <w:rPr>
          <w:color w:val="008000"/>
        </w:rPr>
      </w:pPr>
      <w:r>
        <w:rPr>
          <w:rFonts w:hint="eastAsia"/>
          <w:color w:val="008000"/>
        </w:rPr>
        <w:t xml:space="preserve">     * it as small as possible and expand the item below the insert</w:t>
      </w:r>
    </w:p>
    <w:p w:rsidR="00246D73" w:rsidRDefault="00246D73" w:rsidP="00246D73">
      <w:pPr>
        <w:pStyle w:val="HTML0"/>
        <w:numPr>
          <w:ilvl w:val="0"/>
          <w:numId w:val="6"/>
        </w:numPr>
        <w:tabs>
          <w:tab w:val="clear" w:pos="720"/>
        </w:tabs>
        <w:rPr>
          <w:color w:val="008000"/>
        </w:rPr>
      </w:pPr>
      <w:r>
        <w:rPr>
          <w:rFonts w:hint="eastAsia"/>
          <w:color w:val="008000"/>
        </w:rPr>
        <w:t xml:space="preserve">     * point.</w:t>
      </w:r>
    </w:p>
    <w:p w:rsidR="00246D73" w:rsidRDefault="00246D73" w:rsidP="00246D73">
      <w:pPr>
        <w:pStyle w:val="HTML0"/>
        <w:numPr>
          <w:ilvl w:val="0"/>
          <w:numId w:val="6"/>
        </w:numPr>
        <w:tabs>
          <w:tab w:val="clear" w:pos="720"/>
        </w:tabs>
        <w:rPr>
          <w:color w:val="008000"/>
        </w:rPr>
      </w:pPr>
      <w:r>
        <w:rPr>
          <w:rFonts w:hint="eastAsia"/>
          <w:color w:val="008000"/>
        </w:rPr>
        <w:t xml:space="preserve">     * If the dragged item is not on screen, only expand the item</w:t>
      </w:r>
    </w:p>
    <w:p w:rsidR="00246D73" w:rsidRDefault="00246D73" w:rsidP="00246D73">
      <w:pPr>
        <w:pStyle w:val="HTML0"/>
        <w:numPr>
          <w:ilvl w:val="0"/>
          <w:numId w:val="6"/>
        </w:numPr>
        <w:tabs>
          <w:tab w:val="clear" w:pos="720"/>
        </w:tabs>
        <w:rPr>
          <w:color w:val="008000"/>
        </w:rPr>
      </w:pPr>
      <w:r>
        <w:rPr>
          <w:rFonts w:hint="eastAsia"/>
          <w:color w:val="008000"/>
        </w:rPr>
        <w:t xml:space="preserve">     * below the current insertpoint.</w:t>
      </w:r>
    </w:p>
    <w:p w:rsidR="00246D73" w:rsidRDefault="00246D73" w:rsidP="00246D73">
      <w:pPr>
        <w:pStyle w:val="HTML0"/>
        <w:numPr>
          <w:ilvl w:val="0"/>
          <w:numId w:val="6"/>
        </w:numPr>
        <w:tabs>
          <w:tab w:val="clear" w:pos="720"/>
        </w:tabs>
        <w:rPr>
          <w:color w:val="000000"/>
        </w:rPr>
      </w:pPr>
      <w:r>
        <w:rPr>
          <w:rFonts w:hint="eastAsia"/>
          <w:color w:val="008000"/>
        </w:rPr>
        <w:t xml:space="preserve">     */</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w:t>
      </w:r>
      <w:r>
        <w:rPr>
          <w:rFonts w:hint="eastAsia"/>
          <w:color w:val="C00000"/>
        </w:rPr>
        <w:t>void</w:t>
      </w:r>
      <w:r>
        <w:rPr>
          <w:rFonts w:hint="eastAsia"/>
          <w:color w:val="000000"/>
        </w:rPr>
        <w:t xml:space="preserve"> doExpansion</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int</w:t>
      </w:r>
      <w:r>
        <w:rPr>
          <w:rFonts w:hint="eastAsia"/>
          <w:color w:val="000000"/>
        </w:rPr>
        <w:t xml:space="preserve"> childnum </w:t>
      </w:r>
      <w:r>
        <w:rPr>
          <w:rFonts w:hint="eastAsia"/>
          <w:color w:val="0000C0"/>
        </w:rPr>
        <w:t>=</w:t>
      </w:r>
      <w:r>
        <w:rPr>
          <w:rFonts w:hint="eastAsia"/>
          <w:color w:val="000000"/>
        </w:rPr>
        <w:t xml:space="preserve"> mDragPos </w:t>
      </w:r>
      <w:r>
        <w:rPr>
          <w:rFonts w:hint="eastAsia"/>
          <w:color w:val="0000C0"/>
        </w:rPr>
        <w:t>-</w:t>
      </w:r>
      <w:r>
        <w:rPr>
          <w:rFonts w:hint="eastAsia"/>
          <w:color w:val="000000"/>
        </w:rPr>
        <w:t xml:space="preserve"> getFirstVisiblePosition</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mDragPos </w:t>
      </w:r>
      <w:r>
        <w:rPr>
          <w:rFonts w:hint="eastAsia"/>
          <w:color w:val="0000C0"/>
        </w:rPr>
        <w:t>&gt;</w:t>
      </w:r>
      <w:r>
        <w:rPr>
          <w:rFonts w:hint="eastAsia"/>
          <w:color w:val="000000"/>
        </w:rPr>
        <w:t xml:space="preserve"> mFirstDragPos</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childnum</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p>
    <w:p w:rsidR="00246D73" w:rsidRDefault="00246D73" w:rsidP="00246D73">
      <w:pPr>
        <w:pStyle w:val="HTML0"/>
        <w:numPr>
          <w:ilvl w:val="0"/>
          <w:numId w:val="6"/>
        </w:numPr>
        <w:tabs>
          <w:tab w:val="clear" w:pos="720"/>
        </w:tabs>
        <w:rPr>
          <w:color w:val="000000"/>
        </w:rPr>
      </w:pPr>
      <w:r>
        <w:rPr>
          <w:rFonts w:hint="eastAsia"/>
          <w:color w:val="000000"/>
        </w:rPr>
        <w:t xml:space="preserve">        View first </w:t>
      </w:r>
      <w:r>
        <w:rPr>
          <w:rFonts w:hint="eastAsia"/>
          <w:color w:val="0000C0"/>
        </w:rPr>
        <w:t>=</w:t>
      </w:r>
      <w:r>
        <w:rPr>
          <w:rFonts w:hint="eastAsia"/>
          <w:color w:val="000000"/>
        </w:rPr>
        <w:t xml:space="preserve"> getChildAt</w:t>
      </w:r>
      <w:r>
        <w:rPr>
          <w:rFonts w:hint="eastAsia"/>
          <w:color w:val="0000C0"/>
        </w:rPr>
        <w:t>(</w:t>
      </w:r>
      <w:r>
        <w:rPr>
          <w:rFonts w:hint="eastAsia"/>
          <w:color w:val="000000"/>
        </w:rPr>
        <w:t xml:space="preserve">mFirstDragPos </w:t>
      </w:r>
      <w:r>
        <w:rPr>
          <w:rFonts w:hint="eastAsia"/>
          <w:color w:val="0000C0"/>
        </w:rPr>
        <w:t>-</w:t>
      </w:r>
      <w:r>
        <w:rPr>
          <w:rFonts w:hint="eastAsia"/>
          <w:color w:val="000000"/>
        </w:rPr>
        <w:t xml:space="preserve"> getFirstVisiblePosition</w:t>
      </w:r>
      <w:r>
        <w:rPr>
          <w:rFonts w:hint="eastAsia"/>
          <w:color w:val="0000C0"/>
        </w:rPr>
        <w:t>());</w:t>
      </w:r>
    </w:p>
    <w:p w:rsidR="00246D73" w:rsidRDefault="00246D73" w:rsidP="00246D73">
      <w:pPr>
        <w:pStyle w:val="HTML0"/>
        <w:numPr>
          <w:ilvl w:val="0"/>
          <w:numId w:val="6"/>
        </w:numPr>
        <w:tabs>
          <w:tab w:val="clear" w:pos="720"/>
        </w:tabs>
        <w:rPr>
          <w:color w:val="000000"/>
        </w:rPr>
      </w:pP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for</w:t>
      </w:r>
      <w:r>
        <w:rPr>
          <w:rFonts w:hint="eastAsia"/>
          <w:color w:val="000000"/>
        </w:rPr>
        <w:t xml:space="preserve"> </w:t>
      </w:r>
      <w:r>
        <w:rPr>
          <w:rFonts w:hint="eastAsia"/>
          <w:color w:val="0000C0"/>
        </w:rPr>
        <w:t>(</w:t>
      </w:r>
      <w:r>
        <w:rPr>
          <w:rFonts w:hint="eastAsia"/>
          <w:color w:val="C00000"/>
        </w:rPr>
        <w:t>int</w:t>
      </w:r>
      <w:r>
        <w:rPr>
          <w:rFonts w:hint="eastAsia"/>
          <w:color w:val="000000"/>
        </w:rPr>
        <w:t xml:space="preserve"> i </w:t>
      </w:r>
      <w:r>
        <w:rPr>
          <w:rFonts w:hint="eastAsia"/>
          <w:color w:val="0000C0"/>
        </w:rPr>
        <w:t>=</w:t>
      </w:r>
      <w:r>
        <w:rPr>
          <w:rFonts w:hint="eastAsia"/>
          <w:color w:val="000000"/>
        </w:rPr>
        <w:t xml:space="preserve"> </w:t>
      </w:r>
      <w:r>
        <w:rPr>
          <w:rFonts w:hint="eastAsia"/>
          <w:color w:val="0080C0"/>
        </w:rPr>
        <w:t>0</w:t>
      </w:r>
      <w:r>
        <w:rPr>
          <w:rFonts w:hint="eastAsia"/>
          <w:color w:val="0000C0"/>
        </w:rPr>
        <w:t>;;</w:t>
      </w:r>
      <w:r>
        <w:rPr>
          <w:rFonts w:hint="eastAsia"/>
          <w:color w:val="000000"/>
        </w:rPr>
        <w:t xml:space="preserve"> i</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View vv </w:t>
      </w:r>
      <w:r>
        <w:rPr>
          <w:rFonts w:hint="eastAsia"/>
          <w:color w:val="0000C0"/>
        </w:rPr>
        <w:t>=</w:t>
      </w:r>
      <w:r>
        <w:rPr>
          <w:rFonts w:hint="eastAsia"/>
          <w:color w:val="000000"/>
        </w:rPr>
        <w:t xml:space="preserve"> getChildAt</w:t>
      </w:r>
      <w:r>
        <w:rPr>
          <w:rFonts w:hint="eastAsia"/>
          <w:color w:val="0000C0"/>
        </w:rPr>
        <w:t>(</w:t>
      </w:r>
      <w:r>
        <w:rPr>
          <w:rFonts w:hint="eastAsia"/>
          <w:color w:val="000000"/>
        </w:rPr>
        <w:t>i</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vv </w:t>
      </w:r>
      <w:r>
        <w:rPr>
          <w:rFonts w:hint="eastAsia"/>
          <w:color w:val="0000C0"/>
        </w:rPr>
        <w:t>==</w:t>
      </w:r>
      <w:r>
        <w:rPr>
          <w:rFonts w:hint="eastAsia"/>
          <w:color w:val="000000"/>
        </w:rPr>
        <w:t xml:space="preserve"> null</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break</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int</w:t>
      </w:r>
      <w:r>
        <w:rPr>
          <w:rFonts w:hint="eastAsia"/>
          <w:color w:val="000000"/>
        </w:rPr>
        <w:t xml:space="preserve"> height </w:t>
      </w:r>
      <w:r>
        <w:rPr>
          <w:rFonts w:hint="eastAsia"/>
          <w:color w:val="0000C0"/>
        </w:rPr>
        <w:t>=</w:t>
      </w:r>
      <w:r>
        <w:rPr>
          <w:rFonts w:hint="eastAsia"/>
          <w:color w:val="000000"/>
        </w:rPr>
        <w:t xml:space="preserve"> mItemHeightNormal</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int</w:t>
      </w:r>
      <w:r>
        <w:rPr>
          <w:rFonts w:hint="eastAsia"/>
          <w:color w:val="000000"/>
        </w:rPr>
        <w:t xml:space="preserve"> visibility </w:t>
      </w:r>
      <w:r>
        <w:rPr>
          <w:rFonts w:hint="eastAsia"/>
          <w:color w:val="0000C0"/>
        </w:rPr>
        <w:t>=</w:t>
      </w:r>
      <w:r>
        <w:rPr>
          <w:rFonts w:hint="eastAsia"/>
          <w:color w:val="000000"/>
        </w:rPr>
        <w:t xml:space="preserve"> View</w:t>
      </w:r>
      <w:r>
        <w:rPr>
          <w:rFonts w:hint="eastAsia"/>
          <w:color w:val="0000C0"/>
        </w:rPr>
        <w:t>.</w:t>
      </w:r>
      <w:r>
        <w:rPr>
          <w:rFonts w:hint="eastAsia"/>
          <w:color w:val="000000"/>
        </w:rPr>
        <w:t>VISIBLE</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vv</w:t>
      </w:r>
      <w:r>
        <w:rPr>
          <w:rFonts w:hint="eastAsia"/>
          <w:color w:val="0000C0"/>
        </w:rPr>
        <w:t>.</w:t>
      </w:r>
      <w:r>
        <w:rPr>
          <w:rFonts w:hint="eastAsia"/>
          <w:color w:val="000000"/>
        </w:rPr>
        <w:t>equals</w:t>
      </w:r>
      <w:r>
        <w:rPr>
          <w:rFonts w:hint="eastAsia"/>
          <w:color w:val="0000C0"/>
        </w:rPr>
        <w:t>(</w:t>
      </w:r>
      <w:r>
        <w:rPr>
          <w:rFonts w:hint="eastAsia"/>
          <w:color w:val="000000"/>
        </w:rPr>
        <w:t>first</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8000"/>
        </w:rPr>
        <w:t>// processing the item that is being dragged</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mDragPos </w:t>
      </w:r>
      <w:r>
        <w:rPr>
          <w:rFonts w:hint="eastAsia"/>
          <w:color w:val="0000C0"/>
        </w:rPr>
        <w:t>==</w:t>
      </w:r>
      <w:r>
        <w:rPr>
          <w:rFonts w:hint="eastAsia"/>
          <w:color w:val="000000"/>
        </w:rPr>
        <w:t xml:space="preserve"> mFirstDragPos</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8000"/>
        </w:rPr>
        <w:t>// hovering over the original location</w:t>
      </w:r>
    </w:p>
    <w:p w:rsidR="00246D73" w:rsidRDefault="00246D73" w:rsidP="00246D73">
      <w:pPr>
        <w:pStyle w:val="HTML0"/>
        <w:numPr>
          <w:ilvl w:val="0"/>
          <w:numId w:val="6"/>
        </w:numPr>
        <w:tabs>
          <w:tab w:val="clear" w:pos="720"/>
        </w:tabs>
        <w:rPr>
          <w:color w:val="000000"/>
        </w:rPr>
      </w:pPr>
      <w:r>
        <w:rPr>
          <w:rFonts w:hint="eastAsia"/>
          <w:color w:val="000000"/>
        </w:rPr>
        <w:t xml:space="preserve">                    visibility </w:t>
      </w:r>
      <w:r>
        <w:rPr>
          <w:rFonts w:hint="eastAsia"/>
          <w:color w:val="0000C0"/>
        </w:rPr>
        <w:t>=</w:t>
      </w:r>
      <w:r>
        <w:rPr>
          <w:rFonts w:hint="eastAsia"/>
          <w:color w:val="000000"/>
        </w:rPr>
        <w:t xml:space="preserve"> View</w:t>
      </w:r>
      <w:r>
        <w:rPr>
          <w:rFonts w:hint="eastAsia"/>
          <w:color w:val="0000C0"/>
        </w:rPr>
        <w:t>.</w:t>
      </w:r>
      <w:r>
        <w:rPr>
          <w:rFonts w:hint="eastAsia"/>
          <w:color w:val="000000"/>
        </w:rPr>
        <w:t>INVISIBLE</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lastRenderedPageBreak/>
        <w:t xml:space="preserve">                </w:t>
      </w:r>
      <w:r>
        <w:rPr>
          <w:rFonts w:hint="eastAsia"/>
          <w:color w:val="0000C0"/>
        </w:rPr>
        <w:t>}</w:t>
      </w:r>
      <w:r>
        <w:rPr>
          <w:rFonts w:hint="eastAsia"/>
          <w:color w:val="000000"/>
        </w:rPr>
        <w:t xml:space="preserve"> </w:t>
      </w:r>
      <w:r>
        <w:rPr>
          <w:rFonts w:hint="eastAsia"/>
          <w:color w:val="C00000"/>
        </w:rPr>
        <w:t>else</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8000"/>
        </w:rPr>
        <w:t>// not hovering over it</w:t>
      </w:r>
    </w:p>
    <w:p w:rsidR="00246D73" w:rsidRDefault="00246D73" w:rsidP="00246D73">
      <w:pPr>
        <w:pStyle w:val="HTML0"/>
        <w:numPr>
          <w:ilvl w:val="0"/>
          <w:numId w:val="6"/>
        </w:numPr>
        <w:tabs>
          <w:tab w:val="clear" w:pos="720"/>
        </w:tabs>
        <w:rPr>
          <w:color w:val="000000"/>
        </w:rPr>
      </w:pPr>
      <w:r>
        <w:rPr>
          <w:rFonts w:hint="eastAsia"/>
          <w:color w:val="000000"/>
        </w:rPr>
        <w:t xml:space="preserve">                    height </w:t>
      </w:r>
      <w:r>
        <w:rPr>
          <w:rFonts w:hint="eastAsia"/>
          <w:color w:val="0000C0"/>
        </w:rPr>
        <w:t>=</w:t>
      </w:r>
      <w:r>
        <w:rPr>
          <w:rFonts w:hint="eastAsia"/>
          <w:color w:val="000000"/>
        </w:rPr>
        <w:t xml:space="preserve"> </w:t>
      </w:r>
      <w:r>
        <w:rPr>
          <w:rFonts w:hint="eastAsia"/>
          <w:color w:val="0080C0"/>
        </w:rPr>
        <w:t>1</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r>
        <w:rPr>
          <w:rFonts w:hint="eastAsia"/>
          <w:color w:val="000000"/>
        </w:rPr>
        <w:t xml:space="preserve"> </w:t>
      </w:r>
      <w:r>
        <w:rPr>
          <w:rFonts w:hint="eastAsia"/>
          <w:color w:val="C00000"/>
        </w:rPr>
        <w:t>else</w:t>
      </w: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i </w:t>
      </w:r>
      <w:r>
        <w:rPr>
          <w:rFonts w:hint="eastAsia"/>
          <w:color w:val="0000C0"/>
        </w:rPr>
        <w:t>==</w:t>
      </w:r>
      <w:r>
        <w:rPr>
          <w:rFonts w:hint="eastAsia"/>
          <w:color w:val="000000"/>
        </w:rPr>
        <w:t xml:space="preserve"> childnum</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mDragPos </w:t>
      </w:r>
      <w:r>
        <w:rPr>
          <w:rFonts w:hint="eastAsia"/>
          <w:color w:val="0000C0"/>
        </w:rPr>
        <w:t>&lt;</w:t>
      </w:r>
      <w:r>
        <w:rPr>
          <w:rFonts w:hint="eastAsia"/>
          <w:color w:val="000000"/>
        </w:rPr>
        <w:t xml:space="preserve"> getCount</w:t>
      </w:r>
      <w:r>
        <w:rPr>
          <w:rFonts w:hint="eastAsia"/>
          <w:color w:val="0000C0"/>
        </w:rPr>
        <w:t>()</w:t>
      </w:r>
      <w:r>
        <w:rPr>
          <w:rFonts w:hint="eastAsia"/>
          <w:color w:val="000000"/>
        </w:rPr>
        <w:t xml:space="preserve"> </w:t>
      </w:r>
      <w:r>
        <w:rPr>
          <w:rFonts w:hint="eastAsia"/>
          <w:color w:val="0000C0"/>
        </w:rPr>
        <w:t>-</w:t>
      </w:r>
      <w:r>
        <w:rPr>
          <w:rFonts w:hint="eastAsia"/>
          <w:color w:val="000000"/>
        </w:rPr>
        <w:t xml:space="preserve"> </w:t>
      </w:r>
      <w:r>
        <w:rPr>
          <w:rFonts w:hint="eastAsia"/>
          <w:color w:val="0080C0"/>
        </w:rPr>
        <w:t>1</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height </w:t>
      </w:r>
      <w:r>
        <w:rPr>
          <w:rFonts w:hint="eastAsia"/>
          <w:color w:val="0000C0"/>
        </w:rPr>
        <w:t>=</w:t>
      </w:r>
      <w:r>
        <w:rPr>
          <w:rFonts w:hint="eastAsia"/>
          <w:color w:val="000000"/>
        </w:rPr>
        <w:t xml:space="preserve"> mItemHeightExpanded</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ViewGroup</w:t>
      </w:r>
      <w:r>
        <w:rPr>
          <w:rFonts w:hint="eastAsia"/>
          <w:color w:val="0000C0"/>
        </w:rPr>
        <w:t>.</w:t>
      </w:r>
      <w:r>
        <w:rPr>
          <w:rFonts w:hint="eastAsia"/>
          <w:color w:val="000000"/>
        </w:rPr>
        <w:t xml:space="preserve">LayoutParams params </w:t>
      </w:r>
      <w:r>
        <w:rPr>
          <w:rFonts w:hint="eastAsia"/>
          <w:color w:val="0000C0"/>
        </w:rPr>
        <w:t>=</w:t>
      </w:r>
      <w:r>
        <w:rPr>
          <w:rFonts w:hint="eastAsia"/>
          <w:color w:val="000000"/>
        </w:rPr>
        <w:t xml:space="preserve"> vv</w:t>
      </w:r>
      <w:r>
        <w:rPr>
          <w:rFonts w:hint="eastAsia"/>
          <w:color w:val="0000C0"/>
        </w:rPr>
        <w:t>.</w:t>
      </w:r>
      <w:r>
        <w:rPr>
          <w:rFonts w:hint="eastAsia"/>
          <w:color w:val="000000"/>
        </w:rPr>
        <w:t>getLayoutParams</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params</w:t>
      </w:r>
      <w:r>
        <w:rPr>
          <w:rFonts w:hint="eastAsia"/>
          <w:color w:val="0000C0"/>
        </w:rPr>
        <w:t>.</w:t>
      </w:r>
      <w:r>
        <w:rPr>
          <w:rFonts w:hint="eastAsia"/>
          <w:color w:val="000000"/>
        </w:rPr>
        <w:t xml:space="preserve">height </w:t>
      </w:r>
      <w:r>
        <w:rPr>
          <w:rFonts w:hint="eastAsia"/>
          <w:color w:val="0000C0"/>
        </w:rPr>
        <w:t>=</w:t>
      </w:r>
      <w:r>
        <w:rPr>
          <w:rFonts w:hint="eastAsia"/>
          <w:color w:val="000000"/>
        </w:rPr>
        <w:t xml:space="preserve"> height</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vv</w:t>
      </w:r>
      <w:r>
        <w:rPr>
          <w:rFonts w:hint="eastAsia"/>
          <w:color w:val="0000C0"/>
        </w:rPr>
        <w:t>.</w:t>
      </w:r>
      <w:r>
        <w:rPr>
          <w:rFonts w:hint="eastAsia"/>
          <w:color w:val="000000"/>
        </w:rPr>
        <w:t>setLayoutParams</w:t>
      </w:r>
      <w:r>
        <w:rPr>
          <w:rFonts w:hint="eastAsia"/>
          <w:color w:val="0000C0"/>
        </w:rPr>
        <w:t>(</w:t>
      </w:r>
      <w:r>
        <w:rPr>
          <w:rFonts w:hint="eastAsia"/>
          <w:color w:val="000000"/>
        </w:rPr>
        <w:t>params</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vv</w:t>
      </w:r>
      <w:r>
        <w:rPr>
          <w:rFonts w:hint="eastAsia"/>
          <w:color w:val="0000C0"/>
        </w:rPr>
        <w:t>.</w:t>
      </w:r>
      <w:r>
        <w:rPr>
          <w:rFonts w:hint="eastAsia"/>
          <w:color w:val="000000"/>
        </w:rPr>
        <w:t>setVisibility</w:t>
      </w:r>
      <w:r>
        <w:rPr>
          <w:rFonts w:hint="eastAsia"/>
          <w:color w:val="0000C0"/>
        </w:rPr>
        <w:t>(</w:t>
      </w:r>
      <w:r>
        <w:rPr>
          <w:rFonts w:hint="eastAsia"/>
          <w:color w:val="000000"/>
        </w:rPr>
        <w:t>visibility</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p>
    <w:p w:rsidR="00246D73" w:rsidRDefault="00246D73" w:rsidP="00246D73">
      <w:pPr>
        <w:pStyle w:val="HTML0"/>
        <w:numPr>
          <w:ilvl w:val="0"/>
          <w:numId w:val="6"/>
        </w:numPr>
        <w:tabs>
          <w:tab w:val="clear" w:pos="720"/>
        </w:tabs>
        <w:rPr>
          <w:color w:val="000000"/>
        </w:rPr>
      </w:pPr>
      <w:r>
        <w:rPr>
          <w:rFonts w:hint="eastAsia"/>
          <w:color w:val="000000"/>
        </w:rPr>
        <w:t xml:space="preserve">    @Override</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public</w:t>
      </w:r>
      <w:r>
        <w:rPr>
          <w:rFonts w:hint="eastAsia"/>
          <w:color w:val="000000"/>
        </w:rPr>
        <w:t xml:space="preserve"> </w:t>
      </w:r>
      <w:r>
        <w:rPr>
          <w:rFonts w:hint="eastAsia"/>
          <w:color w:val="C00000"/>
        </w:rPr>
        <w:t>boolean</w:t>
      </w:r>
      <w:r>
        <w:rPr>
          <w:rFonts w:hint="eastAsia"/>
          <w:color w:val="000000"/>
        </w:rPr>
        <w:t xml:space="preserve"> onTouchEvent</w:t>
      </w:r>
      <w:r>
        <w:rPr>
          <w:rFonts w:hint="eastAsia"/>
          <w:color w:val="0000C0"/>
        </w:rPr>
        <w:t>(</w:t>
      </w:r>
      <w:r>
        <w:rPr>
          <w:rFonts w:hint="eastAsia"/>
          <w:color w:val="000000"/>
        </w:rPr>
        <w:t>MotionEvent ev</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mGestureDetector </w:t>
      </w:r>
      <w:r>
        <w:rPr>
          <w:rFonts w:hint="eastAsia"/>
          <w:color w:val="0000C0"/>
        </w:rPr>
        <w:t>!=</w:t>
      </w:r>
      <w:r>
        <w:rPr>
          <w:rFonts w:hint="eastAsia"/>
          <w:color w:val="000000"/>
        </w:rPr>
        <w:t xml:space="preserve"> null</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mGestureDetector</w:t>
      </w:r>
      <w:r>
        <w:rPr>
          <w:rFonts w:hint="eastAsia"/>
          <w:color w:val="0000C0"/>
        </w:rPr>
        <w:t>.</w:t>
      </w:r>
      <w:r>
        <w:rPr>
          <w:rFonts w:hint="eastAsia"/>
          <w:color w:val="000000"/>
        </w:rPr>
        <w:t>onTouchEvent</w:t>
      </w:r>
      <w:r>
        <w:rPr>
          <w:rFonts w:hint="eastAsia"/>
          <w:color w:val="0000C0"/>
        </w:rPr>
        <w:t>(</w:t>
      </w:r>
      <w:r>
        <w:rPr>
          <w:rFonts w:hint="eastAsia"/>
          <w:color w:val="000000"/>
        </w:rPr>
        <w:t>ev</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mDragListener </w:t>
      </w:r>
      <w:r>
        <w:rPr>
          <w:rFonts w:hint="eastAsia"/>
          <w:color w:val="0000C0"/>
        </w:rPr>
        <w:t>!=</w:t>
      </w:r>
      <w:r>
        <w:rPr>
          <w:rFonts w:hint="eastAsia"/>
          <w:color w:val="000000"/>
        </w:rPr>
        <w:t xml:space="preserve"> null </w:t>
      </w:r>
      <w:r>
        <w:rPr>
          <w:rFonts w:hint="eastAsia"/>
          <w:color w:val="0000C0"/>
        </w:rPr>
        <w:t>||</w:t>
      </w:r>
      <w:r>
        <w:rPr>
          <w:rFonts w:hint="eastAsia"/>
          <w:color w:val="000000"/>
        </w:rPr>
        <w:t xml:space="preserve"> mDropListener </w:t>
      </w:r>
      <w:r>
        <w:rPr>
          <w:rFonts w:hint="eastAsia"/>
          <w:color w:val="0000C0"/>
        </w:rPr>
        <w:t>!=</w:t>
      </w:r>
      <w:r>
        <w:rPr>
          <w:rFonts w:hint="eastAsia"/>
          <w:color w:val="000000"/>
        </w:rPr>
        <w:t xml:space="preserve"> null</w:t>
      </w:r>
      <w:r>
        <w:rPr>
          <w:rFonts w:hint="eastAsia"/>
          <w:color w:val="0000C0"/>
        </w:rPr>
        <w:t>)</w:t>
      </w:r>
      <w:r>
        <w:rPr>
          <w:rFonts w:hint="eastAsia"/>
          <w:color w:val="000000"/>
        </w:rPr>
        <w:t xml:space="preserve"> </w:t>
      </w:r>
      <w:r>
        <w:rPr>
          <w:rFonts w:hint="eastAsia"/>
          <w:color w:val="0000C0"/>
        </w:rPr>
        <w:t>&amp;&amp;</w:t>
      </w:r>
      <w:r>
        <w:rPr>
          <w:rFonts w:hint="eastAsia"/>
          <w:color w:val="000000"/>
        </w:rPr>
        <w:t xml:space="preserve"> mDragView </w:t>
      </w:r>
      <w:r>
        <w:rPr>
          <w:rFonts w:hint="eastAsia"/>
          <w:color w:val="0000C0"/>
        </w:rPr>
        <w:t>!=</w:t>
      </w:r>
      <w:r>
        <w:rPr>
          <w:rFonts w:hint="eastAsia"/>
          <w:color w:val="000000"/>
        </w:rPr>
        <w:t xml:space="preserve"> null</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int</w:t>
      </w:r>
      <w:r>
        <w:rPr>
          <w:rFonts w:hint="eastAsia"/>
          <w:color w:val="000000"/>
        </w:rPr>
        <w:t xml:space="preserve"> action </w:t>
      </w:r>
      <w:r>
        <w:rPr>
          <w:rFonts w:hint="eastAsia"/>
          <w:color w:val="0000C0"/>
        </w:rPr>
        <w:t>=</w:t>
      </w:r>
      <w:r>
        <w:rPr>
          <w:rFonts w:hint="eastAsia"/>
          <w:color w:val="000000"/>
        </w:rPr>
        <w:t xml:space="preserve"> ev</w:t>
      </w:r>
      <w:r>
        <w:rPr>
          <w:rFonts w:hint="eastAsia"/>
          <w:color w:val="0000C0"/>
        </w:rPr>
        <w:t>.</w:t>
      </w:r>
      <w:r>
        <w:rPr>
          <w:rFonts w:hint="eastAsia"/>
          <w:color w:val="000000"/>
        </w:rPr>
        <w:t>getAction</w:t>
      </w:r>
      <w:r>
        <w:rPr>
          <w:rFonts w:hint="eastAsia"/>
          <w:color w:val="0000C0"/>
        </w:rPr>
        <w:t>();</w:t>
      </w:r>
      <w:r>
        <w:rPr>
          <w:rFonts w:hint="eastAsia"/>
          <w:color w:val="000000"/>
        </w:rPr>
        <w:t xml:space="preserve"> </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switch</w:t>
      </w:r>
      <w:r>
        <w:rPr>
          <w:rFonts w:hint="eastAsia"/>
          <w:color w:val="000000"/>
        </w:rPr>
        <w:t xml:space="preserve"> </w:t>
      </w:r>
      <w:r>
        <w:rPr>
          <w:rFonts w:hint="eastAsia"/>
          <w:color w:val="0000C0"/>
        </w:rPr>
        <w:t>(</w:t>
      </w:r>
      <w:r>
        <w:rPr>
          <w:rFonts w:hint="eastAsia"/>
          <w:color w:val="000000"/>
        </w:rPr>
        <w:t>action</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case</w:t>
      </w:r>
      <w:r>
        <w:rPr>
          <w:rFonts w:hint="eastAsia"/>
          <w:color w:val="000000"/>
        </w:rPr>
        <w:t xml:space="preserve"> MotionEvent</w:t>
      </w:r>
      <w:r>
        <w:rPr>
          <w:rFonts w:hint="eastAsia"/>
          <w:color w:val="0000C0"/>
        </w:rPr>
        <w:t>.</w:t>
      </w:r>
      <w:r>
        <w:rPr>
          <w:rFonts w:hint="eastAsia"/>
          <w:color w:val="000000"/>
        </w:rPr>
        <w:t>ACTION_UP</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case</w:t>
      </w:r>
      <w:r>
        <w:rPr>
          <w:rFonts w:hint="eastAsia"/>
          <w:color w:val="000000"/>
        </w:rPr>
        <w:t xml:space="preserve"> MotionEvent</w:t>
      </w:r>
      <w:r>
        <w:rPr>
          <w:rFonts w:hint="eastAsia"/>
          <w:color w:val="0000C0"/>
        </w:rPr>
        <w:t>.</w:t>
      </w:r>
      <w:r>
        <w:rPr>
          <w:rFonts w:hint="eastAsia"/>
          <w:color w:val="000000"/>
        </w:rPr>
        <w:t>ACTION_CANCEL</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Rect r </w:t>
      </w:r>
      <w:r>
        <w:rPr>
          <w:rFonts w:hint="eastAsia"/>
          <w:color w:val="0000C0"/>
        </w:rPr>
        <w:t>=</w:t>
      </w:r>
      <w:r>
        <w:rPr>
          <w:rFonts w:hint="eastAsia"/>
          <w:color w:val="000000"/>
        </w:rPr>
        <w:t xml:space="preserve"> mTempRect</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mDragView</w:t>
      </w:r>
      <w:r>
        <w:rPr>
          <w:rFonts w:hint="eastAsia"/>
          <w:color w:val="0000C0"/>
        </w:rPr>
        <w:t>.</w:t>
      </w:r>
      <w:r>
        <w:rPr>
          <w:rFonts w:hint="eastAsia"/>
          <w:color w:val="000000"/>
        </w:rPr>
        <w:t>getDrawingRect</w:t>
      </w:r>
      <w:r>
        <w:rPr>
          <w:rFonts w:hint="eastAsia"/>
          <w:color w:val="0000C0"/>
        </w:rPr>
        <w:t>(</w:t>
      </w:r>
      <w:r>
        <w:rPr>
          <w:rFonts w:hint="eastAsia"/>
          <w:color w:val="000000"/>
        </w:rPr>
        <w:t>r</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stopDragging</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8000"/>
        </w:rPr>
        <w:t>//                    if (mRemoveMode == SLIDE &amp;&amp; ev.getX() &gt; r.right * 3 / 4) {</w:t>
      </w:r>
    </w:p>
    <w:p w:rsidR="00246D73" w:rsidRDefault="00246D73" w:rsidP="00246D73">
      <w:pPr>
        <w:pStyle w:val="HTML0"/>
        <w:numPr>
          <w:ilvl w:val="0"/>
          <w:numId w:val="6"/>
        </w:numPr>
        <w:tabs>
          <w:tab w:val="clear" w:pos="720"/>
        </w:tabs>
        <w:rPr>
          <w:color w:val="000000"/>
        </w:rPr>
      </w:pPr>
      <w:r>
        <w:rPr>
          <w:rFonts w:hint="eastAsia"/>
          <w:color w:val="008000"/>
        </w:rPr>
        <w:t>//                        if (mRemoveListener != null) {</w:t>
      </w:r>
    </w:p>
    <w:p w:rsidR="00246D73" w:rsidRDefault="00246D73" w:rsidP="00246D73">
      <w:pPr>
        <w:pStyle w:val="HTML0"/>
        <w:numPr>
          <w:ilvl w:val="0"/>
          <w:numId w:val="6"/>
        </w:numPr>
        <w:tabs>
          <w:tab w:val="clear" w:pos="720"/>
        </w:tabs>
        <w:rPr>
          <w:color w:val="000000"/>
        </w:rPr>
      </w:pPr>
      <w:r>
        <w:rPr>
          <w:rFonts w:hint="eastAsia"/>
          <w:color w:val="008000"/>
        </w:rPr>
        <w:t>//                            mRemoveListener.remove(mFirstDragPos);</w:t>
      </w:r>
    </w:p>
    <w:p w:rsidR="00246D73" w:rsidRDefault="00246D73" w:rsidP="00246D73">
      <w:pPr>
        <w:pStyle w:val="HTML0"/>
        <w:numPr>
          <w:ilvl w:val="0"/>
          <w:numId w:val="6"/>
        </w:numPr>
        <w:tabs>
          <w:tab w:val="clear" w:pos="720"/>
        </w:tabs>
        <w:rPr>
          <w:color w:val="000000"/>
        </w:rPr>
      </w:pPr>
      <w:r>
        <w:rPr>
          <w:rFonts w:hint="eastAsia"/>
          <w:color w:val="008000"/>
        </w:rPr>
        <w:t>//                        }</w:t>
      </w:r>
    </w:p>
    <w:p w:rsidR="00246D73" w:rsidRDefault="00246D73" w:rsidP="00246D73">
      <w:pPr>
        <w:pStyle w:val="HTML0"/>
        <w:numPr>
          <w:ilvl w:val="0"/>
          <w:numId w:val="6"/>
        </w:numPr>
        <w:tabs>
          <w:tab w:val="clear" w:pos="720"/>
        </w:tabs>
        <w:rPr>
          <w:color w:val="000000"/>
        </w:rPr>
      </w:pPr>
      <w:r>
        <w:rPr>
          <w:rFonts w:hint="eastAsia"/>
          <w:color w:val="008000"/>
        </w:rPr>
        <w:t>//                        unExpandViews(true);</w:t>
      </w:r>
    </w:p>
    <w:p w:rsidR="00246D73" w:rsidRDefault="00246D73" w:rsidP="00246D73">
      <w:pPr>
        <w:pStyle w:val="HTML0"/>
        <w:numPr>
          <w:ilvl w:val="0"/>
          <w:numId w:val="6"/>
        </w:numPr>
        <w:tabs>
          <w:tab w:val="clear" w:pos="720"/>
        </w:tabs>
        <w:rPr>
          <w:color w:val="000000"/>
        </w:rPr>
      </w:pPr>
      <w:r>
        <w:rPr>
          <w:rFonts w:hint="eastAsia"/>
          <w:color w:val="008000"/>
        </w:rPr>
        <w:t>//                    } else {</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mDropListener </w:t>
      </w:r>
      <w:r>
        <w:rPr>
          <w:rFonts w:hint="eastAsia"/>
          <w:color w:val="0000C0"/>
        </w:rPr>
        <w:t>!=</w:t>
      </w:r>
      <w:r>
        <w:rPr>
          <w:rFonts w:hint="eastAsia"/>
          <w:color w:val="000000"/>
        </w:rPr>
        <w:t xml:space="preserve"> null </w:t>
      </w:r>
      <w:r>
        <w:rPr>
          <w:rFonts w:hint="eastAsia"/>
          <w:color w:val="0000C0"/>
        </w:rPr>
        <w:t>&amp;&amp;</w:t>
      </w:r>
      <w:r>
        <w:rPr>
          <w:rFonts w:hint="eastAsia"/>
          <w:color w:val="000000"/>
        </w:rPr>
        <w:t xml:space="preserve"> mDragPos </w:t>
      </w:r>
      <w:r>
        <w:rPr>
          <w:rFonts w:hint="eastAsia"/>
          <w:color w:val="0000C0"/>
        </w:rPr>
        <w:t>&gt;=</w:t>
      </w:r>
      <w:r>
        <w:rPr>
          <w:rFonts w:hint="eastAsia"/>
          <w:color w:val="000000"/>
        </w:rPr>
        <w:t xml:space="preserve"> </w:t>
      </w:r>
      <w:r>
        <w:rPr>
          <w:rFonts w:hint="eastAsia"/>
          <w:color w:val="0080C0"/>
        </w:rPr>
        <w:t>0</w:t>
      </w:r>
      <w:r>
        <w:rPr>
          <w:rFonts w:hint="eastAsia"/>
          <w:color w:val="000000"/>
        </w:rPr>
        <w:t xml:space="preserve"> </w:t>
      </w:r>
      <w:r>
        <w:rPr>
          <w:rFonts w:hint="eastAsia"/>
          <w:color w:val="0000C0"/>
        </w:rPr>
        <w:t>&amp;&amp;</w:t>
      </w:r>
      <w:r>
        <w:rPr>
          <w:rFonts w:hint="eastAsia"/>
          <w:color w:val="000000"/>
        </w:rPr>
        <w:t xml:space="preserve"> mDragPos </w:t>
      </w:r>
      <w:r>
        <w:rPr>
          <w:rFonts w:hint="eastAsia"/>
          <w:color w:val="0000C0"/>
        </w:rPr>
        <w:t>&lt;</w:t>
      </w:r>
      <w:r>
        <w:rPr>
          <w:rFonts w:hint="eastAsia"/>
          <w:color w:val="000000"/>
        </w:rPr>
        <w:t xml:space="preserve"> getCount</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mDropListener</w:t>
      </w:r>
      <w:r>
        <w:rPr>
          <w:rFonts w:hint="eastAsia"/>
          <w:color w:val="0000C0"/>
        </w:rPr>
        <w:t>.</w:t>
      </w:r>
      <w:r>
        <w:rPr>
          <w:rFonts w:hint="eastAsia"/>
          <w:color w:val="000000"/>
        </w:rPr>
        <w:t>drop</w:t>
      </w:r>
      <w:r>
        <w:rPr>
          <w:rFonts w:hint="eastAsia"/>
          <w:color w:val="0000C0"/>
        </w:rPr>
        <w:t>(</w:t>
      </w:r>
      <w:r>
        <w:rPr>
          <w:rFonts w:hint="eastAsia"/>
          <w:color w:val="000000"/>
        </w:rPr>
        <w:t>mFirstDragPos</w:t>
      </w:r>
      <w:r>
        <w:rPr>
          <w:rFonts w:hint="eastAsia"/>
          <w:color w:val="0000C0"/>
        </w:rPr>
        <w:t>,</w:t>
      </w:r>
      <w:r>
        <w:rPr>
          <w:rFonts w:hint="eastAsia"/>
          <w:color w:val="000000"/>
        </w:rPr>
        <w:t xml:space="preserve"> mDragPos</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unExpandViews</w:t>
      </w:r>
      <w:r>
        <w:rPr>
          <w:rFonts w:hint="eastAsia"/>
          <w:color w:val="0000C0"/>
        </w:rPr>
        <w:t>(</w:t>
      </w:r>
      <w:r>
        <w:rPr>
          <w:rFonts w:hint="eastAsia"/>
          <w:color w:val="000000"/>
        </w:rPr>
        <w:t>false</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8000"/>
        </w:rPr>
        <w:t>//                    }</w:t>
      </w:r>
    </w:p>
    <w:p w:rsidR="00246D73" w:rsidRDefault="00246D73" w:rsidP="00246D73">
      <w:pPr>
        <w:pStyle w:val="HTML0"/>
        <w:numPr>
          <w:ilvl w:val="0"/>
          <w:numId w:val="6"/>
        </w:numPr>
        <w:tabs>
          <w:tab w:val="clear" w:pos="720"/>
        </w:tabs>
        <w:rPr>
          <w:color w:val="000000"/>
        </w:rPr>
      </w:pPr>
      <w:r>
        <w:rPr>
          <w:rFonts w:hint="eastAsia"/>
          <w:color w:val="000000"/>
        </w:rPr>
        <w:lastRenderedPageBreak/>
        <w:t xml:space="preserve">                    </w:t>
      </w:r>
      <w:r>
        <w:rPr>
          <w:rFonts w:hint="eastAsia"/>
          <w:color w:val="C00000"/>
        </w:rPr>
        <w:t>break</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case</w:t>
      </w:r>
      <w:r>
        <w:rPr>
          <w:rFonts w:hint="eastAsia"/>
          <w:color w:val="000000"/>
        </w:rPr>
        <w:t xml:space="preserve"> MotionEvent</w:t>
      </w:r>
      <w:r>
        <w:rPr>
          <w:rFonts w:hint="eastAsia"/>
          <w:color w:val="0000C0"/>
        </w:rPr>
        <w:t>.</w:t>
      </w:r>
      <w:r>
        <w:rPr>
          <w:rFonts w:hint="eastAsia"/>
          <w:color w:val="000000"/>
        </w:rPr>
        <w:t>ACTION_DOWN</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case</w:t>
      </w:r>
      <w:r>
        <w:rPr>
          <w:rFonts w:hint="eastAsia"/>
          <w:color w:val="000000"/>
        </w:rPr>
        <w:t xml:space="preserve"> MotionEvent</w:t>
      </w:r>
      <w:r>
        <w:rPr>
          <w:rFonts w:hint="eastAsia"/>
          <w:color w:val="0000C0"/>
        </w:rPr>
        <w:t>.</w:t>
      </w:r>
      <w:r>
        <w:rPr>
          <w:rFonts w:hint="eastAsia"/>
          <w:color w:val="000000"/>
        </w:rPr>
        <w:t>ACTION_MOVE</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int</w:t>
      </w:r>
      <w:r>
        <w:rPr>
          <w:rFonts w:hint="eastAsia"/>
          <w:color w:val="000000"/>
        </w:rPr>
        <w:t xml:space="preserve"> x </w:t>
      </w:r>
      <w:r>
        <w:rPr>
          <w:rFonts w:hint="eastAsia"/>
          <w:color w:val="0000C0"/>
        </w:rPr>
        <w:t>=</w:t>
      </w:r>
      <w:r>
        <w:rPr>
          <w:rFonts w:hint="eastAsia"/>
          <w:color w:val="000000"/>
        </w:rPr>
        <w:t xml:space="preserve"> </w:t>
      </w:r>
      <w:r>
        <w:rPr>
          <w:rFonts w:hint="eastAsia"/>
          <w:color w:val="0000C0"/>
        </w:rPr>
        <w:t>(</w:t>
      </w:r>
      <w:r>
        <w:rPr>
          <w:rFonts w:hint="eastAsia"/>
          <w:color w:val="C00000"/>
        </w:rPr>
        <w:t>int</w:t>
      </w:r>
      <w:r>
        <w:rPr>
          <w:rFonts w:hint="eastAsia"/>
          <w:color w:val="0000C0"/>
        </w:rPr>
        <w:t>)</w:t>
      </w:r>
      <w:r>
        <w:rPr>
          <w:rFonts w:hint="eastAsia"/>
          <w:color w:val="000000"/>
        </w:rPr>
        <w:t xml:space="preserve"> ev</w:t>
      </w:r>
      <w:r>
        <w:rPr>
          <w:rFonts w:hint="eastAsia"/>
          <w:color w:val="0000C0"/>
        </w:rPr>
        <w:t>.</w:t>
      </w:r>
      <w:r>
        <w:rPr>
          <w:rFonts w:hint="eastAsia"/>
          <w:color w:val="000000"/>
        </w:rPr>
        <w:t>getX</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int</w:t>
      </w:r>
      <w:r>
        <w:rPr>
          <w:rFonts w:hint="eastAsia"/>
          <w:color w:val="000000"/>
        </w:rPr>
        <w:t xml:space="preserve"> y </w:t>
      </w:r>
      <w:r>
        <w:rPr>
          <w:rFonts w:hint="eastAsia"/>
          <w:color w:val="0000C0"/>
        </w:rPr>
        <w:t>=</w:t>
      </w:r>
      <w:r>
        <w:rPr>
          <w:rFonts w:hint="eastAsia"/>
          <w:color w:val="000000"/>
        </w:rPr>
        <w:t xml:space="preserve"> </w:t>
      </w:r>
      <w:r>
        <w:rPr>
          <w:rFonts w:hint="eastAsia"/>
          <w:color w:val="0000C0"/>
        </w:rPr>
        <w:t>(</w:t>
      </w:r>
      <w:r>
        <w:rPr>
          <w:rFonts w:hint="eastAsia"/>
          <w:color w:val="C00000"/>
        </w:rPr>
        <w:t>int</w:t>
      </w:r>
      <w:r>
        <w:rPr>
          <w:rFonts w:hint="eastAsia"/>
          <w:color w:val="0000C0"/>
        </w:rPr>
        <w:t>)</w:t>
      </w:r>
      <w:r>
        <w:rPr>
          <w:rFonts w:hint="eastAsia"/>
          <w:color w:val="000000"/>
        </w:rPr>
        <w:t xml:space="preserve"> ev</w:t>
      </w:r>
      <w:r>
        <w:rPr>
          <w:rFonts w:hint="eastAsia"/>
          <w:color w:val="0000C0"/>
        </w:rPr>
        <w:t>.</w:t>
      </w:r>
      <w:r>
        <w:rPr>
          <w:rFonts w:hint="eastAsia"/>
          <w:color w:val="000000"/>
        </w:rPr>
        <w:t>getY</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dragView</w:t>
      </w:r>
      <w:r>
        <w:rPr>
          <w:rFonts w:hint="eastAsia"/>
          <w:color w:val="0000C0"/>
        </w:rPr>
        <w:t>(</w:t>
      </w:r>
      <w:r>
        <w:rPr>
          <w:rFonts w:hint="eastAsia"/>
          <w:color w:val="000000"/>
        </w:rPr>
        <w:t>x</w:t>
      </w:r>
      <w:r>
        <w:rPr>
          <w:rFonts w:hint="eastAsia"/>
          <w:color w:val="0000C0"/>
        </w:rPr>
        <w:t>,</w:t>
      </w:r>
      <w:r>
        <w:rPr>
          <w:rFonts w:hint="eastAsia"/>
          <w:color w:val="000000"/>
        </w:rPr>
        <w:t xml:space="preserve"> y</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int</w:t>
      </w:r>
      <w:r>
        <w:rPr>
          <w:rFonts w:hint="eastAsia"/>
          <w:color w:val="000000"/>
        </w:rPr>
        <w:t xml:space="preserve"> itemnum </w:t>
      </w:r>
      <w:r>
        <w:rPr>
          <w:rFonts w:hint="eastAsia"/>
          <w:color w:val="0000C0"/>
        </w:rPr>
        <w:t>=</w:t>
      </w:r>
      <w:r>
        <w:rPr>
          <w:rFonts w:hint="eastAsia"/>
          <w:color w:val="000000"/>
        </w:rPr>
        <w:t xml:space="preserve"> getItemForPosition</w:t>
      </w:r>
      <w:r>
        <w:rPr>
          <w:rFonts w:hint="eastAsia"/>
          <w:color w:val="0000C0"/>
        </w:rPr>
        <w:t>(</w:t>
      </w:r>
      <w:r>
        <w:rPr>
          <w:rFonts w:hint="eastAsia"/>
          <w:color w:val="000000"/>
        </w:rPr>
        <w:t>y</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itemnum </w:t>
      </w:r>
      <w:r>
        <w:rPr>
          <w:rFonts w:hint="eastAsia"/>
          <w:color w:val="0000C0"/>
        </w:rPr>
        <w:t>&gt;=</w:t>
      </w:r>
      <w:r>
        <w:rPr>
          <w:rFonts w:hint="eastAsia"/>
          <w:color w:val="000000"/>
        </w:rPr>
        <w:t xml:space="preserve"> </w:t>
      </w:r>
      <w:r>
        <w:rPr>
          <w:rFonts w:hint="eastAsia"/>
          <w:color w:val="0080C0"/>
        </w:rPr>
        <w:t>0</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action </w:t>
      </w:r>
      <w:r>
        <w:rPr>
          <w:rFonts w:hint="eastAsia"/>
          <w:color w:val="0000C0"/>
        </w:rPr>
        <w:t>==</w:t>
      </w:r>
      <w:r>
        <w:rPr>
          <w:rFonts w:hint="eastAsia"/>
          <w:color w:val="000000"/>
        </w:rPr>
        <w:t xml:space="preserve"> MotionEvent</w:t>
      </w:r>
      <w:r>
        <w:rPr>
          <w:rFonts w:hint="eastAsia"/>
          <w:color w:val="0000C0"/>
        </w:rPr>
        <w:t>.</w:t>
      </w:r>
      <w:r>
        <w:rPr>
          <w:rFonts w:hint="eastAsia"/>
          <w:color w:val="000000"/>
        </w:rPr>
        <w:t xml:space="preserve">ACTION_DOWN </w:t>
      </w:r>
      <w:r>
        <w:rPr>
          <w:rFonts w:hint="eastAsia"/>
          <w:color w:val="0000C0"/>
        </w:rPr>
        <w:t>||</w:t>
      </w:r>
      <w:r>
        <w:rPr>
          <w:rFonts w:hint="eastAsia"/>
          <w:color w:val="000000"/>
        </w:rPr>
        <w:t xml:space="preserve"> itemnum </w:t>
      </w:r>
      <w:r>
        <w:rPr>
          <w:rFonts w:hint="eastAsia"/>
          <w:color w:val="0000C0"/>
        </w:rPr>
        <w:t>!=</w:t>
      </w:r>
      <w:r>
        <w:rPr>
          <w:rFonts w:hint="eastAsia"/>
          <w:color w:val="000000"/>
        </w:rPr>
        <w:t xml:space="preserve"> mDragPos</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mDragListener </w:t>
      </w:r>
      <w:r>
        <w:rPr>
          <w:rFonts w:hint="eastAsia"/>
          <w:color w:val="0000C0"/>
        </w:rPr>
        <w:t>!=</w:t>
      </w:r>
      <w:r>
        <w:rPr>
          <w:rFonts w:hint="eastAsia"/>
          <w:color w:val="000000"/>
        </w:rPr>
        <w:t xml:space="preserve"> null</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mDragListener</w:t>
      </w:r>
      <w:r>
        <w:rPr>
          <w:rFonts w:hint="eastAsia"/>
          <w:color w:val="0000C0"/>
        </w:rPr>
        <w:t>.</w:t>
      </w:r>
      <w:r>
        <w:rPr>
          <w:rFonts w:hint="eastAsia"/>
          <w:color w:val="000000"/>
        </w:rPr>
        <w:t>drag</w:t>
      </w:r>
      <w:r>
        <w:rPr>
          <w:rFonts w:hint="eastAsia"/>
          <w:color w:val="0000C0"/>
        </w:rPr>
        <w:t>(</w:t>
      </w:r>
      <w:r>
        <w:rPr>
          <w:rFonts w:hint="eastAsia"/>
          <w:color w:val="000000"/>
        </w:rPr>
        <w:t>mDragPos</w:t>
      </w:r>
      <w:r>
        <w:rPr>
          <w:rFonts w:hint="eastAsia"/>
          <w:color w:val="0000C0"/>
        </w:rPr>
        <w:t>,</w:t>
      </w:r>
      <w:r>
        <w:rPr>
          <w:rFonts w:hint="eastAsia"/>
          <w:color w:val="000000"/>
        </w:rPr>
        <w:t xml:space="preserve"> itemnum</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mDragPos </w:t>
      </w:r>
      <w:r>
        <w:rPr>
          <w:rFonts w:hint="eastAsia"/>
          <w:color w:val="0000C0"/>
        </w:rPr>
        <w:t>=</w:t>
      </w:r>
      <w:r>
        <w:rPr>
          <w:rFonts w:hint="eastAsia"/>
          <w:color w:val="000000"/>
        </w:rPr>
        <w:t xml:space="preserve"> itemnum</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doExpansion</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int</w:t>
      </w:r>
      <w:r>
        <w:rPr>
          <w:rFonts w:hint="eastAsia"/>
          <w:color w:val="000000"/>
        </w:rPr>
        <w:t xml:space="preserve"> speed </w:t>
      </w:r>
      <w:r>
        <w:rPr>
          <w:rFonts w:hint="eastAsia"/>
          <w:color w:val="0000C0"/>
        </w:rPr>
        <w:t>=</w:t>
      </w:r>
      <w:r>
        <w:rPr>
          <w:rFonts w:hint="eastAsia"/>
          <w:color w:val="000000"/>
        </w:rPr>
        <w:t xml:space="preserve"> </w:t>
      </w:r>
      <w:r>
        <w:rPr>
          <w:rFonts w:hint="eastAsia"/>
          <w:color w:val="0080C0"/>
        </w:rPr>
        <w:t>0</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adjustScrollBounds</w:t>
      </w:r>
      <w:r>
        <w:rPr>
          <w:rFonts w:hint="eastAsia"/>
          <w:color w:val="0000C0"/>
        </w:rPr>
        <w:t>(</w:t>
      </w:r>
      <w:r>
        <w:rPr>
          <w:rFonts w:hint="eastAsia"/>
          <w:color w:val="000000"/>
        </w:rPr>
        <w:t>y</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y </w:t>
      </w:r>
      <w:r>
        <w:rPr>
          <w:rFonts w:hint="eastAsia"/>
          <w:color w:val="0000C0"/>
        </w:rPr>
        <w:t>&gt;</w:t>
      </w:r>
      <w:r>
        <w:rPr>
          <w:rFonts w:hint="eastAsia"/>
          <w:color w:val="000000"/>
        </w:rPr>
        <w:t xml:space="preserve"> mLowerBound</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8000"/>
        </w:rPr>
        <w:t>// scroll the list up a bit</w:t>
      </w:r>
    </w:p>
    <w:p w:rsidR="00246D73" w:rsidRDefault="00246D73" w:rsidP="00246D73">
      <w:pPr>
        <w:pStyle w:val="HTML0"/>
        <w:numPr>
          <w:ilvl w:val="0"/>
          <w:numId w:val="6"/>
        </w:numPr>
        <w:tabs>
          <w:tab w:val="clear" w:pos="720"/>
        </w:tabs>
        <w:rPr>
          <w:color w:val="000000"/>
        </w:rPr>
      </w:pPr>
      <w:r>
        <w:rPr>
          <w:rFonts w:hint="eastAsia"/>
          <w:color w:val="000000"/>
        </w:rPr>
        <w:t xml:space="preserve">                            speed </w:t>
      </w:r>
      <w:r>
        <w:rPr>
          <w:rFonts w:hint="eastAsia"/>
          <w:color w:val="0000C0"/>
        </w:rPr>
        <w:t>=</w:t>
      </w:r>
      <w:r>
        <w:rPr>
          <w:rFonts w:hint="eastAsia"/>
          <w:color w:val="000000"/>
        </w:rPr>
        <w:t xml:space="preserve"> y </w:t>
      </w:r>
      <w:r>
        <w:rPr>
          <w:rFonts w:hint="eastAsia"/>
          <w:color w:val="0000C0"/>
        </w:rPr>
        <w:t>&gt;</w:t>
      </w:r>
      <w:r>
        <w:rPr>
          <w:rFonts w:hint="eastAsia"/>
          <w:color w:val="000000"/>
        </w:rPr>
        <w:t xml:space="preserve"> </w:t>
      </w:r>
      <w:r>
        <w:rPr>
          <w:rFonts w:hint="eastAsia"/>
          <w:color w:val="0000C0"/>
        </w:rPr>
        <w:t>(</w:t>
      </w:r>
      <w:r>
        <w:rPr>
          <w:rFonts w:hint="eastAsia"/>
          <w:color w:val="000000"/>
        </w:rPr>
        <w:t xml:space="preserve">mHeight </w:t>
      </w:r>
      <w:r>
        <w:rPr>
          <w:rFonts w:hint="eastAsia"/>
          <w:color w:val="0000C0"/>
        </w:rPr>
        <w:t>+</w:t>
      </w:r>
      <w:r>
        <w:rPr>
          <w:rFonts w:hint="eastAsia"/>
          <w:color w:val="000000"/>
        </w:rPr>
        <w:t xml:space="preserve"> mLowerBound</w:t>
      </w:r>
      <w:r>
        <w:rPr>
          <w:rFonts w:hint="eastAsia"/>
          <w:color w:val="0000C0"/>
        </w:rPr>
        <w:t>)</w:t>
      </w:r>
      <w:r>
        <w:rPr>
          <w:rFonts w:hint="eastAsia"/>
          <w:color w:val="000000"/>
        </w:rPr>
        <w:t xml:space="preserve"> </w:t>
      </w:r>
      <w:r>
        <w:rPr>
          <w:rFonts w:hint="eastAsia"/>
          <w:color w:val="0000C0"/>
        </w:rPr>
        <w:t>/</w:t>
      </w:r>
      <w:r>
        <w:rPr>
          <w:rFonts w:hint="eastAsia"/>
          <w:color w:val="000000"/>
        </w:rPr>
        <w:t xml:space="preserve"> </w:t>
      </w:r>
      <w:r>
        <w:rPr>
          <w:rFonts w:hint="eastAsia"/>
          <w:color w:val="0080C0"/>
        </w:rPr>
        <w:t>2</w:t>
      </w:r>
      <w:r>
        <w:rPr>
          <w:rFonts w:hint="eastAsia"/>
          <w:color w:val="000000"/>
        </w:rPr>
        <w:t xml:space="preserve"> </w:t>
      </w:r>
      <w:r>
        <w:rPr>
          <w:rFonts w:hint="eastAsia"/>
          <w:color w:val="0000C0"/>
        </w:rPr>
        <w:t>?</w:t>
      </w:r>
      <w:r>
        <w:rPr>
          <w:rFonts w:hint="eastAsia"/>
          <w:color w:val="000000"/>
        </w:rPr>
        <w:t xml:space="preserve"> </w:t>
      </w:r>
      <w:r>
        <w:rPr>
          <w:rFonts w:hint="eastAsia"/>
          <w:color w:val="0080C0"/>
        </w:rPr>
        <w:t>16</w:t>
      </w:r>
      <w:r>
        <w:rPr>
          <w:rFonts w:hint="eastAsia"/>
          <w:color w:val="000000"/>
        </w:rPr>
        <w:t xml:space="preserve"> </w:t>
      </w:r>
      <w:r>
        <w:rPr>
          <w:rFonts w:hint="eastAsia"/>
          <w:color w:val="0000C0"/>
        </w:rPr>
        <w:t>:</w:t>
      </w:r>
      <w:r>
        <w:rPr>
          <w:rFonts w:hint="eastAsia"/>
          <w:color w:val="000000"/>
        </w:rPr>
        <w:t xml:space="preserve"> </w:t>
      </w:r>
      <w:r>
        <w:rPr>
          <w:rFonts w:hint="eastAsia"/>
          <w:color w:val="0080C0"/>
        </w:rPr>
        <w:t>4</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r>
        <w:rPr>
          <w:rFonts w:hint="eastAsia"/>
          <w:color w:val="000000"/>
        </w:rPr>
        <w:t xml:space="preserve"> </w:t>
      </w:r>
      <w:r>
        <w:rPr>
          <w:rFonts w:hint="eastAsia"/>
          <w:color w:val="C00000"/>
        </w:rPr>
        <w:t>else</w:t>
      </w: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y </w:t>
      </w:r>
      <w:r>
        <w:rPr>
          <w:rFonts w:hint="eastAsia"/>
          <w:color w:val="0000C0"/>
        </w:rPr>
        <w:t>&lt;</w:t>
      </w:r>
      <w:r>
        <w:rPr>
          <w:rFonts w:hint="eastAsia"/>
          <w:color w:val="000000"/>
        </w:rPr>
        <w:t xml:space="preserve"> mUpperBound</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8000"/>
        </w:rPr>
        <w:t>// scroll the list down a bit</w:t>
      </w:r>
    </w:p>
    <w:p w:rsidR="00246D73" w:rsidRDefault="00246D73" w:rsidP="00246D73">
      <w:pPr>
        <w:pStyle w:val="HTML0"/>
        <w:numPr>
          <w:ilvl w:val="0"/>
          <w:numId w:val="6"/>
        </w:numPr>
        <w:tabs>
          <w:tab w:val="clear" w:pos="720"/>
        </w:tabs>
        <w:rPr>
          <w:color w:val="000000"/>
        </w:rPr>
      </w:pPr>
      <w:r>
        <w:rPr>
          <w:rFonts w:hint="eastAsia"/>
          <w:color w:val="000000"/>
        </w:rPr>
        <w:t xml:space="preserve">                            speed </w:t>
      </w:r>
      <w:r>
        <w:rPr>
          <w:rFonts w:hint="eastAsia"/>
          <w:color w:val="0000C0"/>
        </w:rPr>
        <w:t>=</w:t>
      </w:r>
      <w:r>
        <w:rPr>
          <w:rFonts w:hint="eastAsia"/>
          <w:color w:val="000000"/>
        </w:rPr>
        <w:t xml:space="preserve"> y </w:t>
      </w:r>
      <w:r>
        <w:rPr>
          <w:rFonts w:hint="eastAsia"/>
          <w:color w:val="0000C0"/>
        </w:rPr>
        <w:t>&lt;</w:t>
      </w:r>
      <w:r>
        <w:rPr>
          <w:rFonts w:hint="eastAsia"/>
          <w:color w:val="000000"/>
        </w:rPr>
        <w:t xml:space="preserve"> mUpperBound </w:t>
      </w:r>
      <w:r>
        <w:rPr>
          <w:rFonts w:hint="eastAsia"/>
          <w:color w:val="0000C0"/>
        </w:rPr>
        <w:t>/</w:t>
      </w:r>
      <w:r>
        <w:rPr>
          <w:rFonts w:hint="eastAsia"/>
          <w:color w:val="000000"/>
        </w:rPr>
        <w:t xml:space="preserve"> </w:t>
      </w:r>
      <w:r>
        <w:rPr>
          <w:rFonts w:hint="eastAsia"/>
          <w:color w:val="0080C0"/>
        </w:rPr>
        <w:t>2</w:t>
      </w:r>
      <w:r>
        <w:rPr>
          <w:rFonts w:hint="eastAsia"/>
          <w:color w:val="000000"/>
        </w:rPr>
        <w:t xml:space="preserve"> </w:t>
      </w:r>
      <w:r>
        <w:rPr>
          <w:rFonts w:hint="eastAsia"/>
          <w:color w:val="0000C0"/>
        </w:rPr>
        <w:t>?</w:t>
      </w:r>
      <w:r>
        <w:rPr>
          <w:rFonts w:hint="eastAsia"/>
          <w:color w:val="000000"/>
        </w:rPr>
        <w:t xml:space="preserve"> </w:t>
      </w:r>
      <w:r>
        <w:rPr>
          <w:rFonts w:hint="eastAsia"/>
          <w:color w:val="0000C0"/>
        </w:rPr>
        <w:t>-</w:t>
      </w:r>
      <w:r>
        <w:rPr>
          <w:rFonts w:hint="eastAsia"/>
          <w:color w:val="0080C0"/>
        </w:rPr>
        <w:t>16</w:t>
      </w:r>
      <w:r>
        <w:rPr>
          <w:rFonts w:hint="eastAsia"/>
          <w:color w:val="000000"/>
        </w:rPr>
        <w:t xml:space="preserve"> </w:t>
      </w:r>
      <w:r>
        <w:rPr>
          <w:rFonts w:hint="eastAsia"/>
          <w:color w:val="0000C0"/>
        </w:rPr>
        <w:t>:</w:t>
      </w:r>
      <w:r>
        <w:rPr>
          <w:rFonts w:hint="eastAsia"/>
          <w:color w:val="000000"/>
        </w:rPr>
        <w:t xml:space="preserve"> </w:t>
      </w:r>
      <w:r>
        <w:rPr>
          <w:rFonts w:hint="eastAsia"/>
          <w:color w:val="0000C0"/>
        </w:rPr>
        <w:t>-</w:t>
      </w:r>
      <w:r>
        <w:rPr>
          <w:rFonts w:hint="eastAsia"/>
          <w:color w:val="0080C0"/>
        </w:rPr>
        <w:t>4</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speed </w:t>
      </w:r>
      <w:r>
        <w:rPr>
          <w:rFonts w:hint="eastAsia"/>
          <w:color w:val="0000C0"/>
        </w:rPr>
        <w:t>!=</w:t>
      </w:r>
      <w:r>
        <w:rPr>
          <w:rFonts w:hint="eastAsia"/>
          <w:color w:val="000000"/>
        </w:rPr>
        <w:t xml:space="preserve"> </w:t>
      </w:r>
      <w:r>
        <w:rPr>
          <w:rFonts w:hint="eastAsia"/>
          <w:color w:val="0080C0"/>
        </w:rPr>
        <w:t>0</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int</w:t>
      </w:r>
      <w:r>
        <w:rPr>
          <w:rFonts w:hint="eastAsia"/>
          <w:color w:val="000000"/>
        </w:rPr>
        <w:t xml:space="preserve"> ref </w:t>
      </w:r>
      <w:r>
        <w:rPr>
          <w:rFonts w:hint="eastAsia"/>
          <w:color w:val="0000C0"/>
        </w:rPr>
        <w:t>=</w:t>
      </w:r>
      <w:r>
        <w:rPr>
          <w:rFonts w:hint="eastAsia"/>
          <w:color w:val="000000"/>
        </w:rPr>
        <w:t xml:space="preserve"> pointToPosition</w:t>
      </w:r>
      <w:r>
        <w:rPr>
          <w:rFonts w:hint="eastAsia"/>
          <w:color w:val="0000C0"/>
        </w:rPr>
        <w:t>(</w:t>
      </w:r>
      <w:r>
        <w:rPr>
          <w:rFonts w:hint="eastAsia"/>
          <w:color w:val="0080C0"/>
        </w:rPr>
        <w:t>0</w:t>
      </w:r>
      <w:r>
        <w:rPr>
          <w:rFonts w:hint="eastAsia"/>
          <w:color w:val="0000C0"/>
        </w:rPr>
        <w:t>,</w:t>
      </w:r>
      <w:r>
        <w:rPr>
          <w:rFonts w:hint="eastAsia"/>
          <w:color w:val="000000"/>
        </w:rPr>
        <w:t xml:space="preserve"> mHeight </w:t>
      </w:r>
      <w:r>
        <w:rPr>
          <w:rFonts w:hint="eastAsia"/>
          <w:color w:val="0000C0"/>
        </w:rPr>
        <w:t>/</w:t>
      </w:r>
      <w:r>
        <w:rPr>
          <w:rFonts w:hint="eastAsia"/>
          <w:color w:val="000000"/>
        </w:rPr>
        <w:t xml:space="preserve"> </w:t>
      </w:r>
      <w:r>
        <w:rPr>
          <w:rFonts w:hint="eastAsia"/>
          <w:color w:val="0080C0"/>
        </w:rPr>
        <w:t>2</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ref </w:t>
      </w:r>
      <w:r>
        <w:rPr>
          <w:rFonts w:hint="eastAsia"/>
          <w:color w:val="0000C0"/>
        </w:rPr>
        <w:t>==</w:t>
      </w:r>
      <w:r>
        <w:rPr>
          <w:rFonts w:hint="eastAsia"/>
          <w:color w:val="000000"/>
        </w:rPr>
        <w:t xml:space="preserve"> AdapterView</w:t>
      </w:r>
      <w:r>
        <w:rPr>
          <w:rFonts w:hint="eastAsia"/>
          <w:color w:val="0000C0"/>
        </w:rPr>
        <w:t>.</w:t>
      </w:r>
      <w:r>
        <w:rPr>
          <w:rFonts w:hint="eastAsia"/>
          <w:color w:val="000000"/>
        </w:rPr>
        <w:t>INVALID_POSITION</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8000"/>
        </w:rPr>
        <w:t>//we hit a divider or an invisible view, check somewhere else</w:t>
      </w:r>
    </w:p>
    <w:p w:rsidR="00246D73" w:rsidRDefault="00246D73" w:rsidP="00246D73">
      <w:pPr>
        <w:pStyle w:val="HTML0"/>
        <w:numPr>
          <w:ilvl w:val="0"/>
          <w:numId w:val="6"/>
        </w:numPr>
        <w:tabs>
          <w:tab w:val="clear" w:pos="720"/>
        </w:tabs>
        <w:rPr>
          <w:color w:val="000000"/>
        </w:rPr>
      </w:pPr>
      <w:r>
        <w:rPr>
          <w:rFonts w:hint="eastAsia"/>
          <w:color w:val="000000"/>
        </w:rPr>
        <w:t xml:space="preserve">                                ref </w:t>
      </w:r>
      <w:r>
        <w:rPr>
          <w:rFonts w:hint="eastAsia"/>
          <w:color w:val="0000C0"/>
        </w:rPr>
        <w:t>=</w:t>
      </w:r>
      <w:r>
        <w:rPr>
          <w:rFonts w:hint="eastAsia"/>
          <w:color w:val="000000"/>
        </w:rPr>
        <w:t xml:space="preserve"> pointToPosition</w:t>
      </w:r>
      <w:r>
        <w:rPr>
          <w:rFonts w:hint="eastAsia"/>
          <w:color w:val="0000C0"/>
        </w:rPr>
        <w:t>(</w:t>
      </w:r>
      <w:r>
        <w:rPr>
          <w:rFonts w:hint="eastAsia"/>
          <w:color w:val="0080C0"/>
        </w:rPr>
        <w:t>0</w:t>
      </w:r>
      <w:r>
        <w:rPr>
          <w:rFonts w:hint="eastAsia"/>
          <w:color w:val="0000C0"/>
        </w:rPr>
        <w:t>,</w:t>
      </w:r>
      <w:r>
        <w:rPr>
          <w:rFonts w:hint="eastAsia"/>
          <w:color w:val="000000"/>
        </w:rPr>
        <w:t xml:space="preserve"> mHeight </w:t>
      </w:r>
      <w:r>
        <w:rPr>
          <w:rFonts w:hint="eastAsia"/>
          <w:color w:val="0000C0"/>
        </w:rPr>
        <w:t>/</w:t>
      </w:r>
      <w:r>
        <w:rPr>
          <w:rFonts w:hint="eastAsia"/>
          <w:color w:val="000000"/>
        </w:rPr>
        <w:t xml:space="preserve"> </w:t>
      </w:r>
      <w:r>
        <w:rPr>
          <w:rFonts w:hint="eastAsia"/>
          <w:color w:val="0080C0"/>
        </w:rPr>
        <w:t>2</w:t>
      </w:r>
      <w:r>
        <w:rPr>
          <w:rFonts w:hint="eastAsia"/>
          <w:color w:val="000000"/>
        </w:rPr>
        <w:t xml:space="preserve"> </w:t>
      </w:r>
      <w:r>
        <w:rPr>
          <w:rFonts w:hint="eastAsia"/>
          <w:color w:val="0000C0"/>
        </w:rPr>
        <w:t>+</w:t>
      </w:r>
      <w:r>
        <w:rPr>
          <w:rFonts w:hint="eastAsia"/>
          <w:color w:val="000000"/>
        </w:rPr>
        <w:t xml:space="preserve"> getDividerHeight</w:t>
      </w:r>
      <w:r>
        <w:rPr>
          <w:rFonts w:hint="eastAsia"/>
          <w:color w:val="0000C0"/>
        </w:rPr>
        <w:t>()</w:t>
      </w:r>
      <w:r>
        <w:rPr>
          <w:rFonts w:hint="eastAsia"/>
          <w:color w:val="000000"/>
        </w:rPr>
        <w:t xml:space="preserve"> </w:t>
      </w:r>
      <w:r>
        <w:rPr>
          <w:rFonts w:hint="eastAsia"/>
          <w:color w:val="0000C0"/>
        </w:rPr>
        <w:t>+</w:t>
      </w:r>
      <w:r>
        <w:rPr>
          <w:rFonts w:hint="eastAsia"/>
          <w:color w:val="000000"/>
        </w:rPr>
        <w:t xml:space="preserve"> </w:t>
      </w:r>
      <w:r>
        <w:rPr>
          <w:rFonts w:hint="eastAsia"/>
          <w:color w:val="0080C0"/>
        </w:rPr>
        <w:t>64</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View v </w:t>
      </w:r>
      <w:r>
        <w:rPr>
          <w:rFonts w:hint="eastAsia"/>
          <w:color w:val="0000C0"/>
        </w:rPr>
        <w:t>=</w:t>
      </w:r>
      <w:r>
        <w:rPr>
          <w:rFonts w:hint="eastAsia"/>
          <w:color w:val="000000"/>
        </w:rPr>
        <w:t xml:space="preserve"> getChildAt</w:t>
      </w:r>
      <w:r>
        <w:rPr>
          <w:rFonts w:hint="eastAsia"/>
          <w:color w:val="0000C0"/>
        </w:rPr>
        <w:t>(</w:t>
      </w:r>
      <w:r>
        <w:rPr>
          <w:rFonts w:hint="eastAsia"/>
          <w:color w:val="000000"/>
        </w:rPr>
        <w:t xml:space="preserve">ref </w:t>
      </w:r>
      <w:r>
        <w:rPr>
          <w:rFonts w:hint="eastAsia"/>
          <w:color w:val="0000C0"/>
        </w:rPr>
        <w:t>-</w:t>
      </w:r>
      <w:r>
        <w:rPr>
          <w:rFonts w:hint="eastAsia"/>
          <w:color w:val="000000"/>
        </w:rPr>
        <w:t xml:space="preserve"> getFirstVisiblePosition</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v</w:t>
      </w:r>
      <w:r>
        <w:rPr>
          <w:rFonts w:hint="eastAsia"/>
          <w:color w:val="0000C0"/>
        </w:rPr>
        <w:t>!=</w:t>
      </w:r>
      <w:r>
        <w:rPr>
          <w:rFonts w:hint="eastAsia"/>
          <w:color w:val="000000"/>
        </w:rPr>
        <w:t xml:space="preserve"> null</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int</w:t>
      </w:r>
      <w:r>
        <w:rPr>
          <w:rFonts w:hint="eastAsia"/>
          <w:color w:val="000000"/>
        </w:rPr>
        <w:t xml:space="preserve"> pos </w:t>
      </w:r>
      <w:r>
        <w:rPr>
          <w:rFonts w:hint="eastAsia"/>
          <w:color w:val="0000C0"/>
        </w:rPr>
        <w:t>=</w:t>
      </w:r>
      <w:r>
        <w:rPr>
          <w:rFonts w:hint="eastAsia"/>
          <w:color w:val="000000"/>
        </w:rPr>
        <w:t xml:space="preserve"> v</w:t>
      </w:r>
      <w:r>
        <w:rPr>
          <w:rFonts w:hint="eastAsia"/>
          <w:color w:val="0000C0"/>
        </w:rPr>
        <w:t>.</w:t>
      </w:r>
      <w:r>
        <w:rPr>
          <w:rFonts w:hint="eastAsia"/>
          <w:color w:val="000000"/>
        </w:rPr>
        <w:t>getTop</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lastRenderedPageBreak/>
        <w:t xml:space="preserve">                                setSelectionFromTop</w:t>
      </w:r>
      <w:r>
        <w:rPr>
          <w:rFonts w:hint="eastAsia"/>
          <w:color w:val="0000C0"/>
        </w:rPr>
        <w:t>(</w:t>
      </w:r>
      <w:r>
        <w:rPr>
          <w:rFonts w:hint="eastAsia"/>
          <w:color w:val="000000"/>
        </w:rPr>
        <w:t>ref</w:t>
      </w:r>
      <w:r>
        <w:rPr>
          <w:rFonts w:hint="eastAsia"/>
          <w:color w:val="0000C0"/>
        </w:rPr>
        <w:t>,</w:t>
      </w:r>
      <w:r>
        <w:rPr>
          <w:rFonts w:hint="eastAsia"/>
          <w:color w:val="000000"/>
        </w:rPr>
        <w:t xml:space="preserve"> pos </w:t>
      </w:r>
      <w:r>
        <w:rPr>
          <w:rFonts w:hint="eastAsia"/>
          <w:color w:val="0000C0"/>
        </w:rPr>
        <w:t>-</w:t>
      </w:r>
      <w:r>
        <w:rPr>
          <w:rFonts w:hint="eastAsia"/>
          <w:color w:val="000000"/>
        </w:rPr>
        <w:t xml:space="preserve"> speed</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break</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return</w:t>
      </w:r>
      <w:r>
        <w:rPr>
          <w:rFonts w:hint="eastAsia"/>
          <w:color w:val="000000"/>
        </w:rPr>
        <w:t xml:space="preserve"> true</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return</w:t>
      </w:r>
      <w:r>
        <w:rPr>
          <w:rFonts w:hint="eastAsia"/>
          <w:color w:val="000000"/>
        </w:rPr>
        <w:t xml:space="preserve"> </w:t>
      </w:r>
      <w:r>
        <w:rPr>
          <w:rFonts w:hint="eastAsia"/>
          <w:color w:val="C00000"/>
        </w:rPr>
        <w:t>super</w:t>
      </w:r>
      <w:r>
        <w:rPr>
          <w:rFonts w:hint="eastAsia"/>
          <w:color w:val="0000C0"/>
        </w:rPr>
        <w:t>.</w:t>
      </w:r>
      <w:r>
        <w:rPr>
          <w:rFonts w:hint="eastAsia"/>
          <w:color w:val="000000"/>
        </w:rPr>
        <w:t>onTouchEvent</w:t>
      </w:r>
      <w:r>
        <w:rPr>
          <w:rFonts w:hint="eastAsia"/>
          <w:color w:val="0000C0"/>
        </w:rPr>
        <w:t>(</w:t>
      </w:r>
      <w:r>
        <w:rPr>
          <w:rFonts w:hint="eastAsia"/>
          <w:color w:val="000000"/>
        </w:rPr>
        <w:t>ev</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w:t>
      </w:r>
      <w:r>
        <w:rPr>
          <w:rFonts w:hint="eastAsia"/>
          <w:color w:val="C00000"/>
        </w:rPr>
        <w:t>void</w:t>
      </w:r>
      <w:r>
        <w:rPr>
          <w:rFonts w:hint="eastAsia"/>
          <w:color w:val="000000"/>
        </w:rPr>
        <w:t xml:space="preserve"> startDragging</w:t>
      </w:r>
      <w:r>
        <w:rPr>
          <w:rFonts w:hint="eastAsia"/>
          <w:color w:val="0000C0"/>
        </w:rPr>
        <w:t>(</w:t>
      </w:r>
      <w:r>
        <w:rPr>
          <w:rFonts w:hint="eastAsia"/>
          <w:color w:val="000000"/>
        </w:rPr>
        <w:t>Bitmap bm</w:t>
      </w:r>
      <w:r>
        <w:rPr>
          <w:rFonts w:hint="eastAsia"/>
          <w:color w:val="0000C0"/>
        </w:rPr>
        <w:t>,</w:t>
      </w:r>
      <w:r>
        <w:rPr>
          <w:rFonts w:hint="eastAsia"/>
          <w:color w:val="000000"/>
        </w:rPr>
        <w:t xml:space="preserve"> </w:t>
      </w:r>
      <w:r>
        <w:rPr>
          <w:rFonts w:hint="eastAsia"/>
          <w:color w:val="C00000"/>
        </w:rPr>
        <w:t>int</w:t>
      </w:r>
      <w:r>
        <w:rPr>
          <w:rFonts w:hint="eastAsia"/>
          <w:color w:val="000000"/>
        </w:rPr>
        <w:t xml:space="preserve"> y</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stopDragging</w:t>
      </w:r>
      <w:r>
        <w:rPr>
          <w:rFonts w:hint="eastAsia"/>
          <w:color w:val="0000C0"/>
        </w:rPr>
        <w:t>();</w:t>
      </w:r>
    </w:p>
    <w:p w:rsidR="00246D73" w:rsidRDefault="00246D73" w:rsidP="00246D73">
      <w:pPr>
        <w:pStyle w:val="HTML0"/>
        <w:numPr>
          <w:ilvl w:val="0"/>
          <w:numId w:val="6"/>
        </w:numPr>
        <w:tabs>
          <w:tab w:val="clear" w:pos="720"/>
        </w:tabs>
        <w:rPr>
          <w:color w:val="000000"/>
        </w:rPr>
      </w:pPr>
    </w:p>
    <w:p w:rsidR="00246D73" w:rsidRDefault="00246D73" w:rsidP="00246D73">
      <w:pPr>
        <w:pStyle w:val="HTML0"/>
        <w:numPr>
          <w:ilvl w:val="0"/>
          <w:numId w:val="6"/>
        </w:numPr>
        <w:tabs>
          <w:tab w:val="clear" w:pos="720"/>
        </w:tabs>
        <w:rPr>
          <w:color w:val="000000"/>
        </w:rPr>
      </w:pPr>
      <w:r>
        <w:rPr>
          <w:rFonts w:hint="eastAsia"/>
          <w:color w:val="000000"/>
        </w:rPr>
        <w:t xml:space="preserve">        mWindowParams </w:t>
      </w:r>
      <w:r>
        <w:rPr>
          <w:rFonts w:hint="eastAsia"/>
          <w:color w:val="0000C0"/>
        </w:rPr>
        <w:t>=</w:t>
      </w:r>
      <w:r>
        <w:rPr>
          <w:rFonts w:hint="eastAsia"/>
          <w:color w:val="000000"/>
        </w:rPr>
        <w:t xml:space="preserve"> </w:t>
      </w:r>
      <w:r>
        <w:rPr>
          <w:rFonts w:hint="eastAsia"/>
          <w:color w:val="C00000"/>
        </w:rPr>
        <w:t>new</w:t>
      </w:r>
      <w:r>
        <w:rPr>
          <w:rFonts w:hint="eastAsia"/>
          <w:color w:val="000000"/>
        </w:rPr>
        <w:t xml:space="preserve"> WindowManager</w:t>
      </w:r>
      <w:r>
        <w:rPr>
          <w:rFonts w:hint="eastAsia"/>
          <w:color w:val="0000C0"/>
        </w:rPr>
        <w:t>.</w:t>
      </w:r>
      <w:r>
        <w:rPr>
          <w:rFonts w:hint="eastAsia"/>
          <w:color w:val="000000"/>
        </w:rPr>
        <w:t>LayoutParams</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mWindowParams</w:t>
      </w:r>
      <w:r>
        <w:rPr>
          <w:rFonts w:hint="eastAsia"/>
          <w:color w:val="0000C0"/>
        </w:rPr>
        <w:t>.</w:t>
      </w:r>
      <w:r>
        <w:rPr>
          <w:rFonts w:hint="eastAsia"/>
          <w:color w:val="000000"/>
        </w:rPr>
        <w:t xml:space="preserve">gravity </w:t>
      </w:r>
      <w:r>
        <w:rPr>
          <w:rFonts w:hint="eastAsia"/>
          <w:color w:val="0000C0"/>
        </w:rPr>
        <w:t>=</w:t>
      </w:r>
      <w:r>
        <w:rPr>
          <w:rFonts w:hint="eastAsia"/>
          <w:color w:val="000000"/>
        </w:rPr>
        <w:t xml:space="preserve"> Gravity</w:t>
      </w:r>
      <w:r>
        <w:rPr>
          <w:rFonts w:hint="eastAsia"/>
          <w:color w:val="0000C0"/>
        </w:rPr>
        <w:t>.</w:t>
      </w:r>
      <w:r>
        <w:rPr>
          <w:rFonts w:hint="eastAsia"/>
          <w:color w:val="000000"/>
        </w:rPr>
        <w:t>TOP</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mWindowParams</w:t>
      </w:r>
      <w:r>
        <w:rPr>
          <w:rFonts w:hint="eastAsia"/>
          <w:color w:val="0000C0"/>
        </w:rPr>
        <w:t>.</w:t>
      </w:r>
      <w:r>
        <w:rPr>
          <w:rFonts w:hint="eastAsia"/>
          <w:color w:val="000000"/>
        </w:rPr>
        <w:t xml:space="preserve">x </w:t>
      </w:r>
      <w:r>
        <w:rPr>
          <w:rFonts w:hint="eastAsia"/>
          <w:color w:val="0000C0"/>
        </w:rPr>
        <w:t>=</w:t>
      </w:r>
      <w:r>
        <w:rPr>
          <w:rFonts w:hint="eastAsia"/>
          <w:color w:val="000000"/>
        </w:rPr>
        <w:t xml:space="preserve"> </w:t>
      </w:r>
      <w:r>
        <w:rPr>
          <w:rFonts w:hint="eastAsia"/>
          <w:color w:val="0080C0"/>
        </w:rPr>
        <w:t>0</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mWindowParams</w:t>
      </w:r>
      <w:r>
        <w:rPr>
          <w:rFonts w:hint="eastAsia"/>
          <w:color w:val="0000C0"/>
        </w:rPr>
        <w:t>.</w:t>
      </w:r>
      <w:r>
        <w:rPr>
          <w:rFonts w:hint="eastAsia"/>
          <w:color w:val="000000"/>
        </w:rPr>
        <w:t xml:space="preserve">y </w:t>
      </w:r>
      <w:r>
        <w:rPr>
          <w:rFonts w:hint="eastAsia"/>
          <w:color w:val="0000C0"/>
        </w:rPr>
        <w:t>=</w:t>
      </w:r>
      <w:r>
        <w:rPr>
          <w:rFonts w:hint="eastAsia"/>
          <w:color w:val="000000"/>
        </w:rPr>
        <w:t xml:space="preserve"> y </w:t>
      </w:r>
      <w:r>
        <w:rPr>
          <w:rFonts w:hint="eastAsia"/>
          <w:color w:val="0000C0"/>
        </w:rPr>
        <w:t>-</w:t>
      </w:r>
      <w:r>
        <w:rPr>
          <w:rFonts w:hint="eastAsia"/>
          <w:color w:val="000000"/>
        </w:rPr>
        <w:t xml:space="preserve"> mDragPoint </w:t>
      </w:r>
      <w:r>
        <w:rPr>
          <w:rFonts w:hint="eastAsia"/>
          <w:color w:val="0000C0"/>
        </w:rPr>
        <w:t>+</w:t>
      </w:r>
      <w:r>
        <w:rPr>
          <w:rFonts w:hint="eastAsia"/>
          <w:color w:val="000000"/>
        </w:rPr>
        <w:t xml:space="preserve"> mCoordOffset</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8000"/>
        </w:rPr>
        <w:t>//</w:t>
      </w:r>
    </w:p>
    <w:p w:rsidR="00246D73" w:rsidRDefault="00246D73" w:rsidP="00246D73">
      <w:pPr>
        <w:pStyle w:val="HTML0"/>
        <w:numPr>
          <w:ilvl w:val="0"/>
          <w:numId w:val="6"/>
        </w:numPr>
        <w:tabs>
          <w:tab w:val="clear" w:pos="720"/>
        </w:tabs>
        <w:rPr>
          <w:color w:val="000000"/>
        </w:rPr>
      </w:pPr>
      <w:r>
        <w:rPr>
          <w:rFonts w:hint="eastAsia"/>
          <w:color w:val="000000"/>
        </w:rPr>
        <w:t xml:space="preserve">        mWindowParams</w:t>
      </w:r>
      <w:r>
        <w:rPr>
          <w:rFonts w:hint="eastAsia"/>
          <w:color w:val="0000C0"/>
        </w:rPr>
        <w:t>.</w:t>
      </w:r>
      <w:r>
        <w:rPr>
          <w:rFonts w:hint="eastAsia"/>
          <w:color w:val="000000"/>
        </w:rPr>
        <w:t xml:space="preserve">height </w:t>
      </w:r>
      <w:r>
        <w:rPr>
          <w:rFonts w:hint="eastAsia"/>
          <w:color w:val="0000C0"/>
        </w:rPr>
        <w:t>=</w:t>
      </w:r>
      <w:r>
        <w:rPr>
          <w:rFonts w:hint="eastAsia"/>
          <w:color w:val="000000"/>
        </w:rPr>
        <w:t xml:space="preserve"> WindowManager</w:t>
      </w:r>
      <w:r>
        <w:rPr>
          <w:rFonts w:hint="eastAsia"/>
          <w:color w:val="0000C0"/>
        </w:rPr>
        <w:t>.</w:t>
      </w:r>
      <w:r>
        <w:rPr>
          <w:rFonts w:hint="eastAsia"/>
          <w:color w:val="000000"/>
        </w:rPr>
        <w:t>LayoutParams</w:t>
      </w:r>
      <w:r>
        <w:rPr>
          <w:rFonts w:hint="eastAsia"/>
          <w:color w:val="0000C0"/>
        </w:rPr>
        <w:t>.</w:t>
      </w:r>
      <w:r>
        <w:rPr>
          <w:rFonts w:hint="eastAsia"/>
          <w:color w:val="000000"/>
        </w:rPr>
        <w:t>WRAP_CONTENT</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mWindowParams</w:t>
      </w:r>
      <w:r>
        <w:rPr>
          <w:rFonts w:hint="eastAsia"/>
          <w:color w:val="0000C0"/>
        </w:rPr>
        <w:t>.</w:t>
      </w:r>
      <w:r>
        <w:rPr>
          <w:rFonts w:hint="eastAsia"/>
          <w:color w:val="000000"/>
        </w:rPr>
        <w:t xml:space="preserve">width </w:t>
      </w:r>
      <w:r>
        <w:rPr>
          <w:rFonts w:hint="eastAsia"/>
          <w:color w:val="0000C0"/>
        </w:rPr>
        <w:t>=</w:t>
      </w:r>
      <w:r>
        <w:rPr>
          <w:rFonts w:hint="eastAsia"/>
          <w:color w:val="000000"/>
        </w:rPr>
        <w:t xml:space="preserve"> WindowManager</w:t>
      </w:r>
      <w:r>
        <w:rPr>
          <w:rFonts w:hint="eastAsia"/>
          <w:color w:val="0000C0"/>
        </w:rPr>
        <w:t>.</w:t>
      </w:r>
      <w:r>
        <w:rPr>
          <w:rFonts w:hint="eastAsia"/>
          <w:color w:val="000000"/>
        </w:rPr>
        <w:t>LayoutParams</w:t>
      </w:r>
      <w:r>
        <w:rPr>
          <w:rFonts w:hint="eastAsia"/>
          <w:color w:val="0000C0"/>
        </w:rPr>
        <w:t>.</w:t>
      </w:r>
      <w:r>
        <w:rPr>
          <w:rFonts w:hint="eastAsia"/>
          <w:color w:val="000000"/>
        </w:rPr>
        <w:t>WRAP_CONTENT</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mWindowParams</w:t>
      </w:r>
      <w:r>
        <w:rPr>
          <w:rFonts w:hint="eastAsia"/>
          <w:color w:val="0000C0"/>
        </w:rPr>
        <w:t>.</w:t>
      </w:r>
      <w:r>
        <w:rPr>
          <w:rFonts w:hint="eastAsia"/>
          <w:color w:val="000000"/>
        </w:rPr>
        <w:t xml:space="preserve">flags </w:t>
      </w:r>
      <w:r>
        <w:rPr>
          <w:rFonts w:hint="eastAsia"/>
          <w:color w:val="0000C0"/>
        </w:rPr>
        <w:t>=</w:t>
      </w:r>
      <w:r>
        <w:rPr>
          <w:rFonts w:hint="eastAsia"/>
          <w:color w:val="000000"/>
        </w:rPr>
        <w:t xml:space="preserve"> WindowManager</w:t>
      </w:r>
      <w:r>
        <w:rPr>
          <w:rFonts w:hint="eastAsia"/>
          <w:color w:val="0000C0"/>
        </w:rPr>
        <w:t>.</w:t>
      </w:r>
      <w:r>
        <w:rPr>
          <w:rFonts w:hint="eastAsia"/>
          <w:color w:val="000000"/>
        </w:rPr>
        <w:t>LayoutParams</w:t>
      </w:r>
      <w:r>
        <w:rPr>
          <w:rFonts w:hint="eastAsia"/>
          <w:color w:val="0000C0"/>
        </w:rPr>
        <w:t>.</w:t>
      </w:r>
      <w:r>
        <w:rPr>
          <w:rFonts w:hint="eastAsia"/>
          <w:color w:val="000000"/>
        </w:rPr>
        <w:t>FLAG_NOT_FOCUSABLE</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r>
        <w:rPr>
          <w:rFonts w:hint="eastAsia"/>
          <w:color w:val="000000"/>
        </w:rPr>
        <w:t xml:space="preserve"> WindowManager</w:t>
      </w:r>
      <w:r>
        <w:rPr>
          <w:rFonts w:hint="eastAsia"/>
          <w:color w:val="0000C0"/>
        </w:rPr>
        <w:t>.</w:t>
      </w:r>
      <w:r>
        <w:rPr>
          <w:rFonts w:hint="eastAsia"/>
          <w:color w:val="000000"/>
        </w:rPr>
        <w:t>LayoutParams</w:t>
      </w:r>
      <w:r>
        <w:rPr>
          <w:rFonts w:hint="eastAsia"/>
          <w:color w:val="0000C0"/>
        </w:rPr>
        <w:t>.</w:t>
      </w:r>
      <w:r>
        <w:rPr>
          <w:rFonts w:hint="eastAsia"/>
          <w:color w:val="000000"/>
        </w:rPr>
        <w:t>FLAG_NOT_TOUCHABLE</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r>
        <w:rPr>
          <w:rFonts w:hint="eastAsia"/>
          <w:color w:val="000000"/>
        </w:rPr>
        <w:t xml:space="preserve"> WindowManager</w:t>
      </w:r>
      <w:r>
        <w:rPr>
          <w:rFonts w:hint="eastAsia"/>
          <w:color w:val="0000C0"/>
        </w:rPr>
        <w:t>.</w:t>
      </w:r>
      <w:r>
        <w:rPr>
          <w:rFonts w:hint="eastAsia"/>
          <w:color w:val="000000"/>
        </w:rPr>
        <w:t>LayoutParams</w:t>
      </w:r>
      <w:r>
        <w:rPr>
          <w:rFonts w:hint="eastAsia"/>
          <w:color w:val="0000C0"/>
        </w:rPr>
        <w:t>.</w:t>
      </w:r>
      <w:r>
        <w:rPr>
          <w:rFonts w:hint="eastAsia"/>
          <w:color w:val="000000"/>
        </w:rPr>
        <w:t>FLAG_KEEP_SCREEN_ON</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r>
        <w:rPr>
          <w:rFonts w:hint="eastAsia"/>
          <w:color w:val="000000"/>
        </w:rPr>
        <w:t xml:space="preserve"> WindowManager</w:t>
      </w:r>
      <w:r>
        <w:rPr>
          <w:rFonts w:hint="eastAsia"/>
          <w:color w:val="0000C0"/>
        </w:rPr>
        <w:t>.</w:t>
      </w:r>
      <w:r>
        <w:rPr>
          <w:rFonts w:hint="eastAsia"/>
          <w:color w:val="000000"/>
        </w:rPr>
        <w:t>LayoutParams</w:t>
      </w:r>
      <w:r>
        <w:rPr>
          <w:rFonts w:hint="eastAsia"/>
          <w:color w:val="0000C0"/>
        </w:rPr>
        <w:t>.</w:t>
      </w:r>
      <w:r>
        <w:rPr>
          <w:rFonts w:hint="eastAsia"/>
          <w:color w:val="000000"/>
        </w:rPr>
        <w:t>FLAG_LAYOUT_IN_SCREEN</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mWindowParams</w:t>
      </w:r>
      <w:r>
        <w:rPr>
          <w:rFonts w:hint="eastAsia"/>
          <w:color w:val="0000C0"/>
        </w:rPr>
        <w:t>.</w:t>
      </w:r>
      <w:r>
        <w:rPr>
          <w:rFonts w:hint="eastAsia"/>
          <w:color w:val="000000"/>
        </w:rPr>
        <w:t xml:space="preserve">format </w:t>
      </w:r>
      <w:r>
        <w:rPr>
          <w:rFonts w:hint="eastAsia"/>
          <w:color w:val="0000C0"/>
        </w:rPr>
        <w:t>=</w:t>
      </w:r>
      <w:r>
        <w:rPr>
          <w:rFonts w:hint="eastAsia"/>
          <w:color w:val="000000"/>
        </w:rPr>
        <w:t xml:space="preserve"> PixelFormat</w:t>
      </w:r>
      <w:r>
        <w:rPr>
          <w:rFonts w:hint="eastAsia"/>
          <w:color w:val="0000C0"/>
        </w:rPr>
        <w:t>.</w:t>
      </w:r>
      <w:r>
        <w:rPr>
          <w:rFonts w:hint="eastAsia"/>
          <w:color w:val="000000"/>
        </w:rPr>
        <w:t>TRANSLUCENT</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mWindowParams</w:t>
      </w:r>
      <w:r>
        <w:rPr>
          <w:rFonts w:hint="eastAsia"/>
          <w:color w:val="0000C0"/>
        </w:rPr>
        <w:t>.</w:t>
      </w:r>
      <w:r>
        <w:rPr>
          <w:rFonts w:hint="eastAsia"/>
          <w:color w:val="000000"/>
        </w:rPr>
        <w:t xml:space="preserve">windowAnimations </w:t>
      </w:r>
      <w:r>
        <w:rPr>
          <w:rFonts w:hint="eastAsia"/>
          <w:color w:val="0000C0"/>
        </w:rPr>
        <w:t>=</w:t>
      </w:r>
      <w:r>
        <w:rPr>
          <w:rFonts w:hint="eastAsia"/>
          <w:color w:val="000000"/>
        </w:rPr>
        <w:t xml:space="preserve"> </w:t>
      </w:r>
      <w:r>
        <w:rPr>
          <w:rFonts w:hint="eastAsia"/>
          <w:color w:val="0080C0"/>
        </w:rPr>
        <w:t>0</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p>
    <w:p w:rsidR="00246D73" w:rsidRDefault="00246D73" w:rsidP="00246D73">
      <w:pPr>
        <w:pStyle w:val="HTML0"/>
        <w:numPr>
          <w:ilvl w:val="0"/>
          <w:numId w:val="6"/>
        </w:numPr>
        <w:tabs>
          <w:tab w:val="clear" w:pos="720"/>
        </w:tabs>
        <w:rPr>
          <w:color w:val="000000"/>
        </w:rPr>
      </w:pPr>
      <w:r>
        <w:rPr>
          <w:rFonts w:hint="eastAsia"/>
          <w:color w:val="000000"/>
        </w:rPr>
        <w:t xml:space="preserve">        ImageView v </w:t>
      </w:r>
      <w:r>
        <w:rPr>
          <w:rFonts w:hint="eastAsia"/>
          <w:color w:val="0000C0"/>
        </w:rPr>
        <w:t>=</w:t>
      </w:r>
      <w:r>
        <w:rPr>
          <w:rFonts w:hint="eastAsia"/>
          <w:color w:val="000000"/>
        </w:rPr>
        <w:t xml:space="preserve"> </w:t>
      </w:r>
      <w:r>
        <w:rPr>
          <w:rFonts w:hint="eastAsia"/>
          <w:color w:val="C00000"/>
        </w:rPr>
        <w:t>new</w:t>
      </w:r>
      <w:r>
        <w:rPr>
          <w:rFonts w:hint="eastAsia"/>
          <w:color w:val="000000"/>
        </w:rPr>
        <w:t xml:space="preserve"> ImageView</w:t>
      </w:r>
      <w:r>
        <w:rPr>
          <w:rFonts w:hint="eastAsia"/>
          <w:color w:val="0000C0"/>
        </w:rPr>
        <w:t>(</w:t>
      </w:r>
      <w:r>
        <w:rPr>
          <w:rFonts w:hint="eastAsia"/>
          <w:color w:val="000000"/>
        </w:rPr>
        <w:t>mContext</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int</w:t>
      </w:r>
      <w:r>
        <w:rPr>
          <w:rFonts w:hint="eastAsia"/>
          <w:color w:val="000000"/>
        </w:rPr>
        <w:t xml:space="preserve"> backGroundColor </w:t>
      </w:r>
      <w:r>
        <w:rPr>
          <w:rFonts w:hint="eastAsia"/>
          <w:color w:val="0000C0"/>
        </w:rPr>
        <w:t>=</w:t>
      </w:r>
      <w:r>
        <w:rPr>
          <w:rFonts w:hint="eastAsia"/>
          <w:color w:val="000000"/>
        </w:rPr>
        <w:t xml:space="preserve"> mContext</w:t>
      </w:r>
      <w:r>
        <w:rPr>
          <w:rFonts w:hint="eastAsia"/>
          <w:color w:val="0000C0"/>
        </w:rPr>
        <w:t>.</w:t>
      </w:r>
      <w:r>
        <w:rPr>
          <w:rFonts w:hint="eastAsia"/>
          <w:color w:val="000000"/>
        </w:rPr>
        <w:t>getResources</w:t>
      </w:r>
      <w:r>
        <w:rPr>
          <w:rFonts w:hint="eastAsia"/>
          <w:color w:val="0000C0"/>
        </w:rPr>
        <w:t>().</w:t>
      </w:r>
      <w:r>
        <w:rPr>
          <w:rFonts w:hint="eastAsia"/>
          <w:color w:val="000000"/>
        </w:rPr>
        <w:t>getColor</w:t>
      </w:r>
      <w:r>
        <w:rPr>
          <w:rFonts w:hint="eastAsia"/>
          <w:color w:val="0000C0"/>
        </w:rPr>
        <w:t>(</w:t>
      </w:r>
      <w:r>
        <w:rPr>
          <w:rFonts w:hint="eastAsia"/>
          <w:color w:val="000000"/>
        </w:rPr>
        <w:t>R</w:t>
      </w:r>
      <w:r>
        <w:rPr>
          <w:rFonts w:hint="eastAsia"/>
          <w:color w:val="0000C0"/>
        </w:rPr>
        <w:t>.</w:t>
      </w:r>
      <w:r>
        <w:rPr>
          <w:rFonts w:hint="eastAsia"/>
          <w:color w:val="000000"/>
        </w:rPr>
        <w:t>color</w:t>
      </w:r>
      <w:r>
        <w:rPr>
          <w:rFonts w:hint="eastAsia"/>
          <w:color w:val="0000C0"/>
        </w:rPr>
        <w:t>.</w:t>
      </w:r>
      <w:r>
        <w:rPr>
          <w:rFonts w:hint="eastAsia"/>
          <w:color w:val="000000"/>
        </w:rPr>
        <w:t>dragndrop_background</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8000"/>
        </w:rPr>
        <w:t>//        int backGroundColor = Color.parseColor("#e0103010");</w:t>
      </w:r>
    </w:p>
    <w:p w:rsidR="00246D73" w:rsidRDefault="00246D73" w:rsidP="00246D73">
      <w:pPr>
        <w:pStyle w:val="HTML0"/>
        <w:numPr>
          <w:ilvl w:val="0"/>
          <w:numId w:val="6"/>
        </w:numPr>
        <w:tabs>
          <w:tab w:val="clear" w:pos="720"/>
        </w:tabs>
        <w:rPr>
          <w:color w:val="000000"/>
        </w:rPr>
      </w:pPr>
      <w:r>
        <w:rPr>
          <w:rFonts w:hint="eastAsia"/>
          <w:color w:val="000000"/>
        </w:rPr>
        <w:t xml:space="preserve">        v</w:t>
      </w:r>
      <w:r>
        <w:rPr>
          <w:rFonts w:hint="eastAsia"/>
          <w:color w:val="0000C0"/>
        </w:rPr>
        <w:t>.</w:t>
      </w:r>
      <w:r>
        <w:rPr>
          <w:rFonts w:hint="eastAsia"/>
          <w:color w:val="000000"/>
        </w:rPr>
        <w:t>setBackgroundColor</w:t>
      </w:r>
      <w:r>
        <w:rPr>
          <w:rFonts w:hint="eastAsia"/>
          <w:color w:val="0000C0"/>
        </w:rPr>
        <w:t>(</w:t>
      </w:r>
      <w:r>
        <w:rPr>
          <w:rFonts w:hint="eastAsia"/>
          <w:color w:val="000000"/>
        </w:rPr>
        <w:t>backGroundColor</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p>
    <w:p w:rsidR="00246D73" w:rsidRDefault="00246D73" w:rsidP="00246D73">
      <w:pPr>
        <w:pStyle w:val="HTML0"/>
        <w:numPr>
          <w:ilvl w:val="0"/>
          <w:numId w:val="6"/>
        </w:numPr>
        <w:tabs>
          <w:tab w:val="clear" w:pos="720"/>
        </w:tabs>
        <w:rPr>
          <w:color w:val="000000"/>
        </w:rPr>
      </w:pPr>
      <w:r>
        <w:rPr>
          <w:rFonts w:hint="eastAsia"/>
          <w:color w:val="000000"/>
        </w:rPr>
        <w:t xml:space="preserve">        v</w:t>
      </w:r>
      <w:r>
        <w:rPr>
          <w:rFonts w:hint="eastAsia"/>
          <w:color w:val="0000C0"/>
        </w:rPr>
        <w:t>.</w:t>
      </w:r>
      <w:r>
        <w:rPr>
          <w:rFonts w:hint="eastAsia"/>
          <w:color w:val="000000"/>
        </w:rPr>
        <w:t>setImageBitmap</w:t>
      </w:r>
      <w:r>
        <w:rPr>
          <w:rFonts w:hint="eastAsia"/>
          <w:color w:val="0000C0"/>
        </w:rPr>
        <w:t>(</w:t>
      </w:r>
      <w:r>
        <w:rPr>
          <w:rFonts w:hint="eastAsia"/>
          <w:color w:val="000000"/>
        </w:rPr>
        <w:t>bm</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mDragBitmap </w:t>
      </w:r>
      <w:r>
        <w:rPr>
          <w:rFonts w:hint="eastAsia"/>
          <w:color w:val="0000C0"/>
        </w:rPr>
        <w:t>=</w:t>
      </w:r>
      <w:r>
        <w:rPr>
          <w:rFonts w:hint="eastAsia"/>
          <w:color w:val="000000"/>
        </w:rPr>
        <w:t xml:space="preserve"> bm</w:t>
      </w:r>
      <w:r>
        <w:rPr>
          <w:rFonts w:hint="eastAsia"/>
          <w:color w:val="0000C0"/>
        </w:rPr>
        <w:t>;</w:t>
      </w:r>
    </w:p>
    <w:p w:rsidR="00246D73" w:rsidRDefault="00246D73" w:rsidP="00246D73">
      <w:pPr>
        <w:pStyle w:val="HTML0"/>
        <w:numPr>
          <w:ilvl w:val="0"/>
          <w:numId w:val="6"/>
        </w:numPr>
        <w:tabs>
          <w:tab w:val="clear" w:pos="720"/>
        </w:tabs>
        <w:rPr>
          <w:color w:val="000000"/>
        </w:rPr>
      </w:pPr>
    </w:p>
    <w:p w:rsidR="00246D73" w:rsidRDefault="00246D73" w:rsidP="00246D73">
      <w:pPr>
        <w:pStyle w:val="HTML0"/>
        <w:numPr>
          <w:ilvl w:val="0"/>
          <w:numId w:val="6"/>
        </w:numPr>
        <w:tabs>
          <w:tab w:val="clear" w:pos="720"/>
        </w:tabs>
        <w:rPr>
          <w:color w:val="000000"/>
        </w:rPr>
      </w:pPr>
      <w:r>
        <w:rPr>
          <w:rFonts w:hint="eastAsia"/>
          <w:color w:val="000000"/>
        </w:rPr>
        <w:t xml:space="preserve">        mWindowManager </w:t>
      </w:r>
      <w:r>
        <w:rPr>
          <w:rFonts w:hint="eastAsia"/>
          <w:color w:val="0000C0"/>
        </w:rPr>
        <w:t>=</w:t>
      </w:r>
      <w:r>
        <w:rPr>
          <w:rFonts w:hint="eastAsia"/>
          <w:color w:val="000000"/>
        </w:rPr>
        <w:t xml:space="preserve"> </w:t>
      </w:r>
      <w:r>
        <w:rPr>
          <w:rFonts w:hint="eastAsia"/>
          <w:color w:val="0000C0"/>
        </w:rPr>
        <w:t>(</w:t>
      </w:r>
      <w:r>
        <w:rPr>
          <w:rFonts w:hint="eastAsia"/>
          <w:color w:val="000000"/>
        </w:rPr>
        <w:t>WindowManager</w:t>
      </w:r>
      <w:r>
        <w:rPr>
          <w:rFonts w:hint="eastAsia"/>
          <w:color w:val="0000C0"/>
        </w:rPr>
        <w:t>)</w:t>
      </w:r>
      <w:r>
        <w:rPr>
          <w:rFonts w:hint="eastAsia"/>
          <w:color w:val="000000"/>
        </w:rPr>
        <w:t>mContext</w:t>
      </w:r>
      <w:r>
        <w:rPr>
          <w:rFonts w:hint="eastAsia"/>
          <w:color w:val="0000C0"/>
        </w:rPr>
        <w:t>.</w:t>
      </w:r>
      <w:r>
        <w:rPr>
          <w:rFonts w:hint="eastAsia"/>
          <w:color w:val="000000"/>
        </w:rPr>
        <w:t>getSystemService</w:t>
      </w:r>
      <w:r>
        <w:rPr>
          <w:rFonts w:hint="eastAsia"/>
          <w:color w:val="0000C0"/>
        </w:rPr>
        <w:t>(</w:t>
      </w:r>
      <w:r>
        <w:rPr>
          <w:rFonts w:hint="eastAsia"/>
          <w:color w:val="004080"/>
        </w:rPr>
        <w:t>"window"</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lastRenderedPageBreak/>
        <w:t xml:space="preserve">        mWindowManager</w:t>
      </w:r>
      <w:r>
        <w:rPr>
          <w:rFonts w:hint="eastAsia"/>
          <w:color w:val="0000C0"/>
        </w:rPr>
        <w:t>.</w:t>
      </w:r>
      <w:r>
        <w:rPr>
          <w:rFonts w:hint="eastAsia"/>
          <w:color w:val="000000"/>
        </w:rPr>
        <w:t>addView</w:t>
      </w:r>
      <w:r>
        <w:rPr>
          <w:rFonts w:hint="eastAsia"/>
          <w:color w:val="0000C0"/>
        </w:rPr>
        <w:t>(</w:t>
      </w:r>
      <w:r>
        <w:rPr>
          <w:rFonts w:hint="eastAsia"/>
          <w:color w:val="000000"/>
        </w:rPr>
        <w:t>v</w:t>
      </w:r>
      <w:r>
        <w:rPr>
          <w:rFonts w:hint="eastAsia"/>
          <w:color w:val="0000C0"/>
        </w:rPr>
        <w:t>,</w:t>
      </w:r>
      <w:r>
        <w:rPr>
          <w:rFonts w:hint="eastAsia"/>
          <w:color w:val="000000"/>
        </w:rPr>
        <w:t xml:space="preserve"> mWindowParams</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mDragView </w:t>
      </w:r>
      <w:r>
        <w:rPr>
          <w:rFonts w:hint="eastAsia"/>
          <w:color w:val="0000C0"/>
        </w:rPr>
        <w:t>=</w:t>
      </w:r>
      <w:r>
        <w:rPr>
          <w:rFonts w:hint="eastAsia"/>
          <w:color w:val="000000"/>
        </w:rPr>
        <w:t xml:space="preserve"> v</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w:t>
      </w:r>
      <w:r>
        <w:rPr>
          <w:rFonts w:hint="eastAsia"/>
          <w:color w:val="C00000"/>
        </w:rPr>
        <w:t>void</w:t>
      </w:r>
      <w:r>
        <w:rPr>
          <w:rFonts w:hint="eastAsia"/>
          <w:color w:val="000000"/>
        </w:rPr>
        <w:t xml:space="preserve"> dragView</w:t>
      </w:r>
      <w:r>
        <w:rPr>
          <w:rFonts w:hint="eastAsia"/>
          <w:color w:val="0000C0"/>
        </w:rPr>
        <w:t>(</w:t>
      </w:r>
      <w:r>
        <w:rPr>
          <w:rFonts w:hint="eastAsia"/>
          <w:color w:val="C00000"/>
        </w:rPr>
        <w:t>int</w:t>
      </w:r>
      <w:r>
        <w:rPr>
          <w:rFonts w:hint="eastAsia"/>
          <w:color w:val="000000"/>
        </w:rPr>
        <w:t xml:space="preserve"> x</w:t>
      </w:r>
      <w:r>
        <w:rPr>
          <w:rFonts w:hint="eastAsia"/>
          <w:color w:val="0000C0"/>
        </w:rPr>
        <w:t>,</w:t>
      </w:r>
      <w:r>
        <w:rPr>
          <w:rFonts w:hint="eastAsia"/>
          <w:color w:val="000000"/>
        </w:rPr>
        <w:t xml:space="preserve"> </w:t>
      </w:r>
      <w:r>
        <w:rPr>
          <w:rFonts w:hint="eastAsia"/>
          <w:color w:val="C00000"/>
        </w:rPr>
        <w:t>int</w:t>
      </w:r>
      <w:r>
        <w:rPr>
          <w:rFonts w:hint="eastAsia"/>
          <w:color w:val="000000"/>
        </w:rPr>
        <w:t xml:space="preserve"> y</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8000"/>
        </w:rPr>
        <w:t>//        if (mRemoveMode == SLIDE) {</w:t>
      </w:r>
    </w:p>
    <w:p w:rsidR="00246D73" w:rsidRDefault="00246D73" w:rsidP="00246D73">
      <w:pPr>
        <w:pStyle w:val="HTML0"/>
        <w:numPr>
          <w:ilvl w:val="0"/>
          <w:numId w:val="6"/>
        </w:numPr>
        <w:tabs>
          <w:tab w:val="clear" w:pos="720"/>
        </w:tabs>
        <w:rPr>
          <w:color w:val="000000"/>
        </w:rPr>
      </w:pPr>
      <w:r>
        <w:rPr>
          <w:rFonts w:hint="eastAsia"/>
          <w:color w:val="008000"/>
        </w:rPr>
        <w:t>//            float alpha = 1.0f;</w:t>
      </w:r>
    </w:p>
    <w:p w:rsidR="00246D73" w:rsidRDefault="00246D73" w:rsidP="00246D73">
      <w:pPr>
        <w:pStyle w:val="HTML0"/>
        <w:numPr>
          <w:ilvl w:val="0"/>
          <w:numId w:val="6"/>
        </w:numPr>
        <w:tabs>
          <w:tab w:val="clear" w:pos="720"/>
        </w:tabs>
        <w:rPr>
          <w:color w:val="000000"/>
        </w:rPr>
      </w:pPr>
      <w:r>
        <w:rPr>
          <w:rFonts w:hint="eastAsia"/>
          <w:color w:val="008000"/>
        </w:rPr>
        <w:t>//            int width = mDragView.getWidth();</w:t>
      </w:r>
    </w:p>
    <w:p w:rsidR="00246D73" w:rsidRDefault="00246D73" w:rsidP="00246D73">
      <w:pPr>
        <w:pStyle w:val="HTML0"/>
        <w:numPr>
          <w:ilvl w:val="0"/>
          <w:numId w:val="6"/>
        </w:numPr>
        <w:tabs>
          <w:tab w:val="clear" w:pos="720"/>
        </w:tabs>
        <w:rPr>
          <w:color w:val="000000"/>
        </w:rPr>
      </w:pPr>
      <w:r>
        <w:rPr>
          <w:rFonts w:hint="eastAsia"/>
          <w:color w:val="008000"/>
        </w:rPr>
        <w:t>//            if (x &gt; width / 2) {</w:t>
      </w:r>
    </w:p>
    <w:p w:rsidR="00246D73" w:rsidRDefault="00246D73" w:rsidP="00246D73">
      <w:pPr>
        <w:pStyle w:val="HTML0"/>
        <w:numPr>
          <w:ilvl w:val="0"/>
          <w:numId w:val="6"/>
        </w:numPr>
        <w:tabs>
          <w:tab w:val="clear" w:pos="720"/>
        </w:tabs>
        <w:rPr>
          <w:color w:val="000000"/>
        </w:rPr>
      </w:pPr>
      <w:r>
        <w:rPr>
          <w:rFonts w:hint="eastAsia"/>
          <w:color w:val="008000"/>
        </w:rPr>
        <w:t>//                alpha = ((float)(width - x)) / (width / 2);</w:t>
      </w:r>
    </w:p>
    <w:p w:rsidR="00246D73" w:rsidRDefault="00246D73" w:rsidP="00246D73">
      <w:pPr>
        <w:pStyle w:val="HTML0"/>
        <w:numPr>
          <w:ilvl w:val="0"/>
          <w:numId w:val="6"/>
        </w:numPr>
        <w:tabs>
          <w:tab w:val="clear" w:pos="720"/>
        </w:tabs>
        <w:rPr>
          <w:color w:val="000000"/>
        </w:rPr>
      </w:pPr>
      <w:r>
        <w:rPr>
          <w:rFonts w:hint="eastAsia"/>
          <w:color w:val="008000"/>
        </w:rPr>
        <w:t>//            }</w:t>
      </w:r>
    </w:p>
    <w:p w:rsidR="00246D73" w:rsidRDefault="00246D73" w:rsidP="00246D73">
      <w:pPr>
        <w:pStyle w:val="HTML0"/>
        <w:numPr>
          <w:ilvl w:val="0"/>
          <w:numId w:val="6"/>
        </w:numPr>
        <w:tabs>
          <w:tab w:val="clear" w:pos="720"/>
        </w:tabs>
        <w:rPr>
          <w:color w:val="000000"/>
        </w:rPr>
      </w:pPr>
      <w:r>
        <w:rPr>
          <w:rFonts w:hint="eastAsia"/>
          <w:color w:val="008000"/>
        </w:rPr>
        <w:t>//            mWindowParams.alpha = alpha;</w:t>
      </w:r>
    </w:p>
    <w:p w:rsidR="00246D73" w:rsidRDefault="00246D73" w:rsidP="00246D73">
      <w:pPr>
        <w:pStyle w:val="HTML0"/>
        <w:numPr>
          <w:ilvl w:val="0"/>
          <w:numId w:val="6"/>
        </w:numPr>
        <w:tabs>
          <w:tab w:val="clear" w:pos="720"/>
        </w:tabs>
        <w:rPr>
          <w:color w:val="000000"/>
        </w:rPr>
      </w:pPr>
      <w:r>
        <w:rPr>
          <w:rFonts w:hint="eastAsia"/>
          <w:color w:val="008000"/>
        </w:rPr>
        <w:t>//        }</w:t>
      </w:r>
    </w:p>
    <w:p w:rsidR="00246D73" w:rsidRDefault="00246D73" w:rsidP="00246D73">
      <w:pPr>
        <w:pStyle w:val="HTML0"/>
        <w:numPr>
          <w:ilvl w:val="0"/>
          <w:numId w:val="6"/>
        </w:numPr>
        <w:tabs>
          <w:tab w:val="clear" w:pos="720"/>
        </w:tabs>
        <w:rPr>
          <w:color w:val="000000"/>
        </w:rPr>
      </w:pPr>
      <w:r>
        <w:rPr>
          <w:rFonts w:hint="eastAsia"/>
          <w:color w:val="000000"/>
        </w:rPr>
        <w:t xml:space="preserve">        mWindowParams</w:t>
      </w:r>
      <w:r>
        <w:rPr>
          <w:rFonts w:hint="eastAsia"/>
          <w:color w:val="0000C0"/>
        </w:rPr>
        <w:t>.</w:t>
      </w:r>
      <w:r>
        <w:rPr>
          <w:rFonts w:hint="eastAsia"/>
          <w:color w:val="000000"/>
        </w:rPr>
        <w:t xml:space="preserve">y </w:t>
      </w:r>
      <w:r>
        <w:rPr>
          <w:rFonts w:hint="eastAsia"/>
          <w:color w:val="0000C0"/>
        </w:rPr>
        <w:t>=</w:t>
      </w:r>
      <w:r>
        <w:rPr>
          <w:rFonts w:hint="eastAsia"/>
          <w:color w:val="000000"/>
        </w:rPr>
        <w:t xml:space="preserve"> y </w:t>
      </w:r>
      <w:r>
        <w:rPr>
          <w:rFonts w:hint="eastAsia"/>
          <w:color w:val="0000C0"/>
        </w:rPr>
        <w:t>-</w:t>
      </w:r>
      <w:r>
        <w:rPr>
          <w:rFonts w:hint="eastAsia"/>
          <w:color w:val="000000"/>
        </w:rPr>
        <w:t xml:space="preserve"> mDragPoint </w:t>
      </w:r>
      <w:r>
        <w:rPr>
          <w:rFonts w:hint="eastAsia"/>
          <w:color w:val="0000C0"/>
        </w:rPr>
        <w:t>+</w:t>
      </w:r>
      <w:r>
        <w:rPr>
          <w:rFonts w:hint="eastAsia"/>
          <w:color w:val="000000"/>
        </w:rPr>
        <w:t xml:space="preserve"> mCoordOffset</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mWindowManager</w:t>
      </w:r>
      <w:r>
        <w:rPr>
          <w:rFonts w:hint="eastAsia"/>
          <w:color w:val="0000C0"/>
        </w:rPr>
        <w:t>.</w:t>
      </w:r>
      <w:r>
        <w:rPr>
          <w:rFonts w:hint="eastAsia"/>
          <w:color w:val="000000"/>
        </w:rPr>
        <w:t>updateViewLayout</w:t>
      </w:r>
      <w:r>
        <w:rPr>
          <w:rFonts w:hint="eastAsia"/>
          <w:color w:val="0000C0"/>
        </w:rPr>
        <w:t>(</w:t>
      </w:r>
      <w:r>
        <w:rPr>
          <w:rFonts w:hint="eastAsia"/>
          <w:color w:val="000000"/>
        </w:rPr>
        <w:t>mDragView</w:t>
      </w:r>
      <w:r>
        <w:rPr>
          <w:rFonts w:hint="eastAsia"/>
          <w:color w:val="0000C0"/>
        </w:rPr>
        <w:t>,</w:t>
      </w:r>
      <w:r>
        <w:rPr>
          <w:rFonts w:hint="eastAsia"/>
          <w:color w:val="000000"/>
        </w:rPr>
        <w:t xml:space="preserve"> mWindowParams</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private</w:t>
      </w:r>
      <w:r>
        <w:rPr>
          <w:rFonts w:hint="eastAsia"/>
          <w:color w:val="000000"/>
        </w:rPr>
        <w:t xml:space="preserve"> </w:t>
      </w:r>
      <w:r>
        <w:rPr>
          <w:rFonts w:hint="eastAsia"/>
          <w:color w:val="C00000"/>
        </w:rPr>
        <w:t>void</w:t>
      </w:r>
      <w:r>
        <w:rPr>
          <w:rFonts w:hint="eastAsia"/>
          <w:color w:val="000000"/>
        </w:rPr>
        <w:t xml:space="preserve"> stopDragging</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mDragView </w:t>
      </w:r>
      <w:r>
        <w:rPr>
          <w:rFonts w:hint="eastAsia"/>
          <w:color w:val="0000C0"/>
        </w:rPr>
        <w:t>!=</w:t>
      </w:r>
      <w:r>
        <w:rPr>
          <w:rFonts w:hint="eastAsia"/>
          <w:color w:val="000000"/>
        </w:rPr>
        <w:t xml:space="preserve"> null</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WindowManager wm </w:t>
      </w:r>
      <w:r>
        <w:rPr>
          <w:rFonts w:hint="eastAsia"/>
          <w:color w:val="0000C0"/>
        </w:rPr>
        <w:t>=</w:t>
      </w:r>
      <w:r>
        <w:rPr>
          <w:rFonts w:hint="eastAsia"/>
          <w:color w:val="000000"/>
        </w:rPr>
        <w:t xml:space="preserve"> </w:t>
      </w:r>
      <w:r>
        <w:rPr>
          <w:rFonts w:hint="eastAsia"/>
          <w:color w:val="0000C0"/>
        </w:rPr>
        <w:t>(</w:t>
      </w:r>
      <w:r>
        <w:rPr>
          <w:rFonts w:hint="eastAsia"/>
          <w:color w:val="000000"/>
        </w:rPr>
        <w:t>WindowManager</w:t>
      </w:r>
      <w:r>
        <w:rPr>
          <w:rFonts w:hint="eastAsia"/>
          <w:color w:val="0000C0"/>
        </w:rPr>
        <w:t>)</w:t>
      </w:r>
      <w:r>
        <w:rPr>
          <w:rFonts w:hint="eastAsia"/>
          <w:color w:val="000000"/>
        </w:rPr>
        <w:t>mContext</w:t>
      </w:r>
      <w:r>
        <w:rPr>
          <w:rFonts w:hint="eastAsia"/>
          <w:color w:val="0000C0"/>
        </w:rPr>
        <w:t>.</w:t>
      </w:r>
      <w:r>
        <w:rPr>
          <w:rFonts w:hint="eastAsia"/>
          <w:color w:val="000000"/>
        </w:rPr>
        <w:t>getSystemService</w:t>
      </w:r>
      <w:r>
        <w:rPr>
          <w:rFonts w:hint="eastAsia"/>
          <w:color w:val="0000C0"/>
        </w:rPr>
        <w:t>(</w:t>
      </w:r>
      <w:r>
        <w:rPr>
          <w:rFonts w:hint="eastAsia"/>
          <w:color w:val="004080"/>
        </w:rPr>
        <w:t>"window"</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wm</w:t>
      </w:r>
      <w:r>
        <w:rPr>
          <w:rFonts w:hint="eastAsia"/>
          <w:color w:val="0000C0"/>
        </w:rPr>
        <w:t>.</w:t>
      </w:r>
      <w:r>
        <w:rPr>
          <w:rFonts w:hint="eastAsia"/>
          <w:color w:val="000000"/>
        </w:rPr>
        <w:t>removeView</w:t>
      </w:r>
      <w:r>
        <w:rPr>
          <w:rFonts w:hint="eastAsia"/>
          <w:color w:val="0000C0"/>
        </w:rPr>
        <w:t>(</w:t>
      </w:r>
      <w:r>
        <w:rPr>
          <w:rFonts w:hint="eastAsia"/>
          <w:color w:val="000000"/>
        </w:rPr>
        <w:t>mDragView</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mDragView</w:t>
      </w:r>
      <w:r>
        <w:rPr>
          <w:rFonts w:hint="eastAsia"/>
          <w:color w:val="0000C0"/>
        </w:rPr>
        <w:t>.</w:t>
      </w:r>
      <w:r>
        <w:rPr>
          <w:rFonts w:hint="eastAsia"/>
          <w:color w:val="000000"/>
        </w:rPr>
        <w:t>setImageDrawable</w:t>
      </w:r>
      <w:r>
        <w:rPr>
          <w:rFonts w:hint="eastAsia"/>
          <w:color w:val="0000C0"/>
        </w:rPr>
        <w:t>(</w:t>
      </w:r>
      <w:r>
        <w:rPr>
          <w:rFonts w:hint="eastAsia"/>
          <w:color w:val="000000"/>
        </w:rPr>
        <w:t>null</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mDragView </w:t>
      </w:r>
      <w:r>
        <w:rPr>
          <w:rFonts w:hint="eastAsia"/>
          <w:color w:val="0000C0"/>
        </w:rPr>
        <w:t>=</w:t>
      </w:r>
      <w:r>
        <w:rPr>
          <w:rFonts w:hint="eastAsia"/>
          <w:color w:val="000000"/>
        </w:rPr>
        <w:t xml:space="preserve"> null</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if</w:t>
      </w:r>
      <w:r>
        <w:rPr>
          <w:rFonts w:hint="eastAsia"/>
          <w:color w:val="000000"/>
        </w:rPr>
        <w:t xml:space="preserve"> </w:t>
      </w:r>
      <w:r>
        <w:rPr>
          <w:rFonts w:hint="eastAsia"/>
          <w:color w:val="0000C0"/>
        </w:rPr>
        <w:t>(</w:t>
      </w:r>
      <w:r>
        <w:rPr>
          <w:rFonts w:hint="eastAsia"/>
          <w:color w:val="000000"/>
        </w:rPr>
        <w:t xml:space="preserve">mDragBitmap </w:t>
      </w:r>
      <w:r>
        <w:rPr>
          <w:rFonts w:hint="eastAsia"/>
          <w:color w:val="0000C0"/>
        </w:rPr>
        <w:t>!=</w:t>
      </w:r>
      <w:r>
        <w:rPr>
          <w:rFonts w:hint="eastAsia"/>
          <w:color w:val="000000"/>
        </w:rPr>
        <w:t xml:space="preserve"> null</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mDragBitmap</w:t>
      </w:r>
      <w:r>
        <w:rPr>
          <w:rFonts w:hint="eastAsia"/>
          <w:color w:val="0000C0"/>
        </w:rPr>
        <w:t>.</w:t>
      </w:r>
      <w:r>
        <w:rPr>
          <w:rFonts w:hint="eastAsia"/>
          <w:color w:val="000000"/>
        </w:rPr>
        <w:t>recycle</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mDragBitmap </w:t>
      </w:r>
      <w:r>
        <w:rPr>
          <w:rFonts w:hint="eastAsia"/>
          <w:color w:val="0000C0"/>
        </w:rPr>
        <w:t>=</w:t>
      </w:r>
      <w:r>
        <w:rPr>
          <w:rFonts w:hint="eastAsia"/>
          <w:color w:val="000000"/>
        </w:rPr>
        <w:t xml:space="preserve"> null</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public</w:t>
      </w:r>
      <w:r>
        <w:rPr>
          <w:rFonts w:hint="eastAsia"/>
          <w:color w:val="000000"/>
        </w:rPr>
        <w:t xml:space="preserve"> </w:t>
      </w:r>
      <w:r>
        <w:rPr>
          <w:rFonts w:hint="eastAsia"/>
          <w:color w:val="C00000"/>
        </w:rPr>
        <w:t>void</w:t>
      </w:r>
      <w:r>
        <w:rPr>
          <w:rFonts w:hint="eastAsia"/>
          <w:color w:val="000000"/>
        </w:rPr>
        <w:t xml:space="preserve"> setDragListener</w:t>
      </w:r>
      <w:r>
        <w:rPr>
          <w:rFonts w:hint="eastAsia"/>
          <w:color w:val="0000C0"/>
        </w:rPr>
        <w:t>(</w:t>
      </w:r>
      <w:r>
        <w:rPr>
          <w:rFonts w:hint="eastAsia"/>
          <w:color w:val="000000"/>
        </w:rPr>
        <w:t>DragListener l</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mDragListener </w:t>
      </w:r>
      <w:r>
        <w:rPr>
          <w:rFonts w:hint="eastAsia"/>
          <w:color w:val="0000C0"/>
        </w:rPr>
        <w:t>=</w:t>
      </w:r>
      <w:r>
        <w:rPr>
          <w:rFonts w:hint="eastAsia"/>
          <w:color w:val="000000"/>
        </w:rPr>
        <w:t xml:space="preserve"> l</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public</w:t>
      </w:r>
      <w:r>
        <w:rPr>
          <w:rFonts w:hint="eastAsia"/>
          <w:color w:val="000000"/>
        </w:rPr>
        <w:t xml:space="preserve"> </w:t>
      </w:r>
      <w:r>
        <w:rPr>
          <w:rFonts w:hint="eastAsia"/>
          <w:color w:val="C00000"/>
        </w:rPr>
        <w:t>void</w:t>
      </w:r>
      <w:r>
        <w:rPr>
          <w:rFonts w:hint="eastAsia"/>
          <w:color w:val="000000"/>
        </w:rPr>
        <w:t xml:space="preserve"> setDropListener</w:t>
      </w:r>
      <w:r>
        <w:rPr>
          <w:rFonts w:hint="eastAsia"/>
          <w:color w:val="0000C0"/>
        </w:rPr>
        <w:t>(</w:t>
      </w:r>
      <w:r>
        <w:rPr>
          <w:rFonts w:hint="eastAsia"/>
          <w:color w:val="000000"/>
        </w:rPr>
        <w:t>DropListener l</w:t>
      </w:r>
      <w:r>
        <w:rPr>
          <w:rFonts w:hint="eastAsia"/>
          <w:color w:val="0000C0"/>
        </w:rPr>
        <w:t>)</w:t>
      </w: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mDropListener </w:t>
      </w:r>
      <w:r>
        <w:rPr>
          <w:rFonts w:hint="eastAsia"/>
          <w:color w:val="0000C0"/>
        </w:rPr>
        <w:t>=</w:t>
      </w:r>
      <w:r>
        <w:rPr>
          <w:rFonts w:hint="eastAsia"/>
          <w:color w:val="000000"/>
        </w:rPr>
        <w:t xml:space="preserve"> l</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p>
    <w:p w:rsidR="00246D73" w:rsidRDefault="00246D73" w:rsidP="00246D73">
      <w:pPr>
        <w:pStyle w:val="HTML0"/>
        <w:numPr>
          <w:ilvl w:val="0"/>
          <w:numId w:val="6"/>
        </w:numPr>
        <w:tabs>
          <w:tab w:val="clear" w:pos="720"/>
        </w:tabs>
        <w:rPr>
          <w:color w:val="000000"/>
        </w:rPr>
      </w:pPr>
      <w:r>
        <w:rPr>
          <w:rFonts w:hint="eastAsia"/>
          <w:color w:val="008000"/>
        </w:rPr>
        <w:t>//    public void setRemoveListener(RemoveListener l) {</w:t>
      </w:r>
    </w:p>
    <w:p w:rsidR="00246D73" w:rsidRDefault="00246D73" w:rsidP="00246D73">
      <w:pPr>
        <w:pStyle w:val="HTML0"/>
        <w:numPr>
          <w:ilvl w:val="0"/>
          <w:numId w:val="6"/>
        </w:numPr>
        <w:tabs>
          <w:tab w:val="clear" w:pos="720"/>
        </w:tabs>
        <w:rPr>
          <w:color w:val="000000"/>
        </w:rPr>
      </w:pPr>
      <w:r>
        <w:rPr>
          <w:rFonts w:hint="eastAsia"/>
          <w:color w:val="008000"/>
        </w:rPr>
        <w:t>//        mRemoveListener = l;</w:t>
      </w:r>
    </w:p>
    <w:p w:rsidR="00246D73" w:rsidRDefault="00246D73" w:rsidP="00246D73">
      <w:pPr>
        <w:pStyle w:val="HTML0"/>
        <w:numPr>
          <w:ilvl w:val="0"/>
          <w:numId w:val="6"/>
        </w:numPr>
        <w:tabs>
          <w:tab w:val="clear" w:pos="720"/>
        </w:tabs>
        <w:rPr>
          <w:color w:val="000000"/>
        </w:rPr>
      </w:pPr>
      <w:r>
        <w:rPr>
          <w:rFonts w:hint="eastAsia"/>
          <w:color w:val="008000"/>
        </w:rPr>
        <w:t>//    }</w:t>
      </w:r>
    </w:p>
    <w:p w:rsidR="00246D73" w:rsidRDefault="00246D73" w:rsidP="00246D73">
      <w:pPr>
        <w:pStyle w:val="HTML0"/>
        <w:numPr>
          <w:ilvl w:val="0"/>
          <w:numId w:val="6"/>
        </w:numPr>
        <w:tabs>
          <w:tab w:val="clear" w:pos="720"/>
        </w:tabs>
        <w:rPr>
          <w:color w:val="000000"/>
        </w:rPr>
      </w:pPr>
    </w:p>
    <w:p w:rsidR="00246D73" w:rsidRDefault="00246D73" w:rsidP="00246D73">
      <w:pPr>
        <w:pStyle w:val="HTML0"/>
        <w:numPr>
          <w:ilvl w:val="0"/>
          <w:numId w:val="6"/>
        </w:numPr>
        <w:tabs>
          <w:tab w:val="clear" w:pos="720"/>
        </w:tabs>
        <w:rPr>
          <w:color w:val="000000"/>
        </w:rPr>
      </w:pPr>
      <w:r>
        <w:rPr>
          <w:rFonts w:hint="eastAsia"/>
          <w:color w:val="000000"/>
        </w:rPr>
        <w:lastRenderedPageBreak/>
        <w:t xml:space="preserve">    </w:t>
      </w:r>
      <w:r>
        <w:rPr>
          <w:rFonts w:hint="eastAsia"/>
          <w:color w:val="C00000"/>
        </w:rPr>
        <w:t>public</w:t>
      </w:r>
      <w:r>
        <w:rPr>
          <w:rFonts w:hint="eastAsia"/>
          <w:color w:val="000000"/>
        </w:rPr>
        <w:t xml:space="preserve"> </w:t>
      </w:r>
      <w:r>
        <w:rPr>
          <w:rFonts w:hint="eastAsia"/>
          <w:color w:val="C00000"/>
        </w:rPr>
        <w:t>interface</w:t>
      </w:r>
      <w:r>
        <w:rPr>
          <w:rFonts w:hint="eastAsia"/>
          <w:color w:val="000000"/>
        </w:rPr>
        <w:t xml:space="preserve"> DragListener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void</w:t>
      </w:r>
      <w:r>
        <w:rPr>
          <w:rFonts w:hint="eastAsia"/>
          <w:color w:val="000000"/>
        </w:rPr>
        <w:t xml:space="preserve"> drag</w:t>
      </w:r>
      <w:r>
        <w:rPr>
          <w:rFonts w:hint="eastAsia"/>
          <w:color w:val="0000C0"/>
        </w:rPr>
        <w:t>(</w:t>
      </w:r>
      <w:r>
        <w:rPr>
          <w:rFonts w:hint="eastAsia"/>
          <w:color w:val="C00000"/>
        </w:rPr>
        <w:t>int</w:t>
      </w:r>
      <w:r>
        <w:rPr>
          <w:rFonts w:hint="eastAsia"/>
          <w:color w:val="000000"/>
        </w:rPr>
        <w:t xml:space="preserve"> from</w:t>
      </w:r>
      <w:r>
        <w:rPr>
          <w:rFonts w:hint="eastAsia"/>
          <w:color w:val="0000C0"/>
        </w:rPr>
        <w:t>,</w:t>
      </w:r>
      <w:r>
        <w:rPr>
          <w:rFonts w:hint="eastAsia"/>
          <w:color w:val="000000"/>
        </w:rPr>
        <w:t xml:space="preserve"> </w:t>
      </w:r>
      <w:r>
        <w:rPr>
          <w:rFonts w:hint="eastAsia"/>
          <w:color w:val="C00000"/>
        </w:rPr>
        <w:t>int</w:t>
      </w:r>
      <w:r>
        <w:rPr>
          <w:rFonts w:hint="eastAsia"/>
          <w:color w:val="000000"/>
        </w:rPr>
        <w:t xml:space="preserve"> to</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public</w:t>
      </w:r>
      <w:r>
        <w:rPr>
          <w:rFonts w:hint="eastAsia"/>
          <w:color w:val="000000"/>
        </w:rPr>
        <w:t xml:space="preserve"> </w:t>
      </w:r>
      <w:r>
        <w:rPr>
          <w:rFonts w:hint="eastAsia"/>
          <w:color w:val="C00000"/>
        </w:rPr>
        <w:t>interface</w:t>
      </w:r>
      <w:r>
        <w:rPr>
          <w:rFonts w:hint="eastAsia"/>
          <w:color w:val="000000"/>
        </w:rPr>
        <w:t xml:space="preserve"> DropListener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void</w:t>
      </w:r>
      <w:r>
        <w:rPr>
          <w:rFonts w:hint="eastAsia"/>
          <w:color w:val="000000"/>
        </w:rPr>
        <w:t xml:space="preserve"> drop</w:t>
      </w:r>
      <w:r>
        <w:rPr>
          <w:rFonts w:hint="eastAsia"/>
          <w:color w:val="0000C0"/>
        </w:rPr>
        <w:t>(</w:t>
      </w:r>
      <w:r>
        <w:rPr>
          <w:rFonts w:hint="eastAsia"/>
          <w:color w:val="C00000"/>
        </w:rPr>
        <w:t>int</w:t>
      </w:r>
      <w:r>
        <w:rPr>
          <w:rFonts w:hint="eastAsia"/>
          <w:color w:val="000000"/>
        </w:rPr>
        <w:t xml:space="preserve"> from</w:t>
      </w:r>
      <w:r>
        <w:rPr>
          <w:rFonts w:hint="eastAsia"/>
          <w:color w:val="0000C0"/>
        </w:rPr>
        <w:t>,</w:t>
      </w:r>
      <w:r>
        <w:rPr>
          <w:rFonts w:hint="eastAsia"/>
          <w:color w:val="000000"/>
        </w:rPr>
        <w:t xml:space="preserve"> </w:t>
      </w:r>
      <w:r>
        <w:rPr>
          <w:rFonts w:hint="eastAsia"/>
          <w:color w:val="C00000"/>
        </w:rPr>
        <w:t>int</w:t>
      </w:r>
      <w:r>
        <w:rPr>
          <w:rFonts w:hint="eastAsia"/>
          <w:color w:val="000000"/>
        </w:rPr>
        <w:t xml:space="preserve"> to</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public</w:t>
      </w:r>
      <w:r>
        <w:rPr>
          <w:rFonts w:hint="eastAsia"/>
          <w:color w:val="000000"/>
        </w:rPr>
        <w:t xml:space="preserve"> </w:t>
      </w:r>
      <w:r>
        <w:rPr>
          <w:rFonts w:hint="eastAsia"/>
          <w:color w:val="C00000"/>
        </w:rPr>
        <w:t>interface</w:t>
      </w:r>
      <w:r>
        <w:rPr>
          <w:rFonts w:hint="eastAsia"/>
          <w:color w:val="000000"/>
        </w:rPr>
        <w:t xml:space="preserve"> RemoveListener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C00000"/>
        </w:rPr>
        <w:t>void</w:t>
      </w:r>
      <w:r>
        <w:rPr>
          <w:rFonts w:hint="eastAsia"/>
          <w:color w:val="000000"/>
        </w:rPr>
        <w:t xml:space="preserve"> remove</w:t>
      </w:r>
      <w:r>
        <w:rPr>
          <w:rFonts w:hint="eastAsia"/>
          <w:color w:val="0000C0"/>
        </w:rPr>
        <w:t>(</w:t>
      </w:r>
      <w:r>
        <w:rPr>
          <w:rFonts w:hint="eastAsia"/>
          <w:color w:val="C00000"/>
        </w:rPr>
        <w:t>int</w:t>
      </w:r>
      <w:r>
        <w:rPr>
          <w:rFonts w:hint="eastAsia"/>
          <w:color w:val="000000"/>
        </w:rPr>
        <w:t xml:space="preserve"> which</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00"/>
        </w:rPr>
        <w:t xml:space="preserve">    </w:t>
      </w:r>
      <w:r>
        <w:rPr>
          <w:rFonts w:hint="eastAsia"/>
          <w:color w:val="0000C0"/>
        </w:rPr>
        <w:t>}</w:t>
      </w:r>
    </w:p>
    <w:p w:rsidR="00246D73" w:rsidRDefault="00246D73" w:rsidP="00246D73">
      <w:pPr>
        <w:pStyle w:val="HTML0"/>
        <w:numPr>
          <w:ilvl w:val="0"/>
          <w:numId w:val="6"/>
        </w:numPr>
        <w:tabs>
          <w:tab w:val="clear" w:pos="720"/>
        </w:tabs>
        <w:rPr>
          <w:color w:val="000000"/>
        </w:rPr>
      </w:pPr>
      <w:r>
        <w:rPr>
          <w:rFonts w:hint="eastAsia"/>
          <w:color w:val="0000C0"/>
        </w:rPr>
        <w:t>}</w:t>
      </w:r>
    </w:p>
    <w:p w:rsidR="00246D73" w:rsidRDefault="00246D73" w:rsidP="00246D73">
      <w:pPr>
        <w:pStyle w:val="a3"/>
        <w:rPr>
          <w:color w:val="000000"/>
          <w:sz w:val="27"/>
          <w:szCs w:val="27"/>
        </w:rPr>
      </w:pPr>
      <w:r>
        <w:rPr>
          <w:rFonts w:hint="eastAsia"/>
          <w:color w:val="000000"/>
          <w:sz w:val="27"/>
          <w:szCs w:val="27"/>
        </w:rPr>
        <w:t> </w:t>
      </w:r>
    </w:p>
    <w:p w:rsidR="00246D73" w:rsidRDefault="00246D73" w:rsidP="00246D73">
      <w:pPr>
        <w:pStyle w:val="a3"/>
        <w:rPr>
          <w:color w:val="000000"/>
          <w:sz w:val="27"/>
          <w:szCs w:val="27"/>
        </w:rPr>
      </w:pPr>
      <w:r>
        <w:rPr>
          <w:rFonts w:hint="eastAsia"/>
          <w:color w:val="000000"/>
          <w:sz w:val="27"/>
          <w:szCs w:val="27"/>
        </w:rPr>
        <w:t>위 코드중 정상적인 컴파일을 위해서 살펴보아야 할 부분이 두군데 있다.</w:t>
      </w:r>
    </w:p>
    <w:p w:rsidR="00246D73" w:rsidRDefault="00246D73" w:rsidP="00246D73">
      <w:pPr>
        <w:pStyle w:val="a3"/>
        <w:rPr>
          <w:color w:val="000000"/>
          <w:sz w:val="27"/>
          <w:szCs w:val="27"/>
        </w:rPr>
      </w:pPr>
      <w:r>
        <w:rPr>
          <w:rFonts w:hint="eastAsia"/>
          <w:color w:val="000000"/>
          <w:sz w:val="27"/>
          <w:szCs w:val="27"/>
        </w:rPr>
        <w:t> </w:t>
      </w:r>
    </w:p>
    <w:p w:rsidR="00246D73" w:rsidRDefault="00246D73" w:rsidP="00246D73">
      <w:pPr>
        <w:pStyle w:val="a3"/>
        <w:rPr>
          <w:color w:val="000000"/>
          <w:sz w:val="27"/>
          <w:szCs w:val="27"/>
        </w:rPr>
      </w:pPr>
      <w:r>
        <w:rPr>
          <w:rFonts w:hint="eastAsia"/>
          <w:color w:val="000000"/>
          <w:sz w:val="27"/>
          <w:szCs w:val="27"/>
        </w:rPr>
        <w:t>1. 위 코드에 다음과 같은 부분이 있다.</w:t>
      </w:r>
    </w:p>
    <w:p w:rsidR="00246D73" w:rsidRDefault="00246D73" w:rsidP="00246D73">
      <w:pPr>
        <w:widowControl/>
        <w:numPr>
          <w:ilvl w:val="0"/>
          <w:numId w:val="7"/>
        </w:numPr>
        <w:wordWrap/>
        <w:autoSpaceDE/>
        <w:autoSpaceDN/>
        <w:spacing w:before="100" w:beforeAutospacing="1" w:after="100" w:afterAutospacing="1"/>
        <w:jc w:val="left"/>
        <w:rPr>
          <w:color w:val="000000"/>
          <w:sz w:val="27"/>
          <w:szCs w:val="27"/>
        </w:rPr>
      </w:pPr>
      <w:r>
        <w:rPr>
          <w:rFonts w:hint="eastAsia"/>
          <w:color w:val="000000"/>
          <w:sz w:val="27"/>
          <w:szCs w:val="27"/>
        </w:rPr>
        <w:t>View dragger = item.findViewById(R.id.dragicon);</w:t>
      </w:r>
    </w:p>
    <w:p w:rsidR="00246D73" w:rsidRDefault="00246D73" w:rsidP="00246D73">
      <w:pPr>
        <w:pStyle w:val="a3"/>
        <w:rPr>
          <w:color w:val="000000"/>
          <w:sz w:val="27"/>
          <w:szCs w:val="27"/>
        </w:rPr>
      </w:pPr>
      <w:r>
        <w:rPr>
          <w:rFonts w:hint="eastAsia"/>
          <w:color w:val="000000"/>
          <w:sz w:val="27"/>
          <w:szCs w:val="27"/>
        </w:rPr>
        <w:t> </w:t>
      </w:r>
    </w:p>
    <w:p w:rsidR="00246D73" w:rsidRDefault="00246D73" w:rsidP="00246D73">
      <w:pPr>
        <w:pStyle w:val="a3"/>
        <w:rPr>
          <w:color w:val="000000"/>
          <w:sz w:val="27"/>
          <w:szCs w:val="27"/>
        </w:rPr>
      </w:pPr>
      <w:r>
        <w:rPr>
          <w:rFonts w:hint="eastAsia"/>
          <w:color w:val="000000"/>
          <w:sz w:val="27"/>
          <w:szCs w:val="27"/>
        </w:rPr>
        <w:t>R.id.dragicon 이 바로 드래그를 할 대상이 되는 View가 된다.</w:t>
      </w:r>
    </w:p>
    <w:p w:rsidR="00246D73" w:rsidRDefault="00246D73" w:rsidP="00246D73">
      <w:pPr>
        <w:pStyle w:val="a3"/>
        <w:rPr>
          <w:color w:val="000000"/>
          <w:sz w:val="27"/>
          <w:szCs w:val="27"/>
        </w:rPr>
      </w:pPr>
      <w:r>
        <w:rPr>
          <w:rFonts w:hint="eastAsia"/>
          <w:color w:val="000000"/>
          <w:sz w:val="27"/>
          <w:szCs w:val="27"/>
        </w:rPr>
        <w:t> </w:t>
      </w:r>
    </w:p>
    <w:p w:rsidR="00246D73" w:rsidRDefault="00246D73" w:rsidP="00246D73">
      <w:pPr>
        <w:pStyle w:val="a3"/>
        <w:rPr>
          <w:color w:val="000000"/>
          <w:sz w:val="27"/>
          <w:szCs w:val="27"/>
        </w:rPr>
      </w:pPr>
      <w:r>
        <w:rPr>
          <w:rFonts w:hint="eastAsia"/>
          <w:color w:val="000000"/>
          <w:sz w:val="27"/>
          <w:szCs w:val="27"/>
        </w:rPr>
        <w:t>2. 또 다음과 같은 코드가 있다.</w:t>
      </w:r>
    </w:p>
    <w:p w:rsidR="00246D73" w:rsidRDefault="00246D73" w:rsidP="00246D73">
      <w:pPr>
        <w:widowControl/>
        <w:numPr>
          <w:ilvl w:val="0"/>
          <w:numId w:val="8"/>
        </w:numPr>
        <w:wordWrap/>
        <w:autoSpaceDE/>
        <w:autoSpaceDN/>
        <w:spacing w:before="100" w:beforeAutospacing="1" w:after="100" w:afterAutospacing="1"/>
        <w:jc w:val="left"/>
        <w:rPr>
          <w:color w:val="000000"/>
          <w:sz w:val="27"/>
          <w:szCs w:val="27"/>
        </w:rPr>
      </w:pPr>
      <w:r>
        <w:rPr>
          <w:rFonts w:hint="eastAsia"/>
          <w:color w:val="000000"/>
          <w:sz w:val="27"/>
          <w:szCs w:val="27"/>
        </w:rPr>
        <w:t>int backGroundColor = mContext.getResources().getColor(R.color.dragndrop_background);</w:t>
      </w:r>
    </w:p>
    <w:p w:rsidR="00246D73" w:rsidRDefault="00246D73" w:rsidP="00246D73">
      <w:pPr>
        <w:pStyle w:val="a3"/>
        <w:rPr>
          <w:color w:val="000000"/>
          <w:sz w:val="27"/>
          <w:szCs w:val="27"/>
        </w:rPr>
      </w:pPr>
      <w:r>
        <w:rPr>
          <w:rFonts w:hint="eastAsia"/>
          <w:color w:val="000000"/>
          <w:sz w:val="27"/>
          <w:szCs w:val="27"/>
        </w:rPr>
        <w:t> </w:t>
      </w:r>
    </w:p>
    <w:p w:rsidR="00246D73" w:rsidRDefault="00246D73" w:rsidP="00246D73">
      <w:pPr>
        <w:pStyle w:val="a3"/>
        <w:rPr>
          <w:color w:val="000000"/>
          <w:sz w:val="27"/>
          <w:szCs w:val="27"/>
        </w:rPr>
      </w:pPr>
      <w:r>
        <w:rPr>
          <w:rFonts w:hint="eastAsia"/>
          <w:color w:val="000000"/>
          <w:sz w:val="27"/>
          <w:szCs w:val="27"/>
        </w:rPr>
        <w:t>이 부분은 드래그 앤 드롭시 백그라운드 색상을 지정해 주는 부분이다.</w:t>
      </w:r>
    </w:p>
    <w:p w:rsidR="00246D73" w:rsidRDefault="00246D73" w:rsidP="00246D73">
      <w:pPr>
        <w:pStyle w:val="a3"/>
        <w:rPr>
          <w:color w:val="000000"/>
          <w:sz w:val="27"/>
          <w:szCs w:val="27"/>
        </w:rPr>
      </w:pPr>
      <w:r>
        <w:rPr>
          <w:rFonts w:hint="eastAsia"/>
          <w:color w:val="000000"/>
          <w:sz w:val="27"/>
          <w:szCs w:val="27"/>
        </w:rPr>
        <w:t> </w:t>
      </w:r>
    </w:p>
    <w:p w:rsidR="00246D73" w:rsidRDefault="00246D73" w:rsidP="00246D73">
      <w:pPr>
        <w:pStyle w:val="a3"/>
        <w:rPr>
          <w:color w:val="000000"/>
          <w:sz w:val="27"/>
          <w:szCs w:val="27"/>
        </w:rPr>
      </w:pPr>
      <w:r>
        <w:rPr>
          <w:rFonts w:hint="eastAsia"/>
          <w:color w:val="000000"/>
          <w:sz w:val="27"/>
          <w:szCs w:val="27"/>
        </w:rPr>
        <w:t>strings.xml파일에 다음과 같은 항목을 추가해 주어야 한다.</w:t>
      </w:r>
    </w:p>
    <w:p w:rsidR="00246D73" w:rsidRDefault="00246D73" w:rsidP="00246D73">
      <w:pPr>
        <w:widowControl/>
        <w:numPr>
          <w:ilvl w:val="0"/>
          <w:numId w:val="9"/>
        </w:numPr>
        <w:wordWrap/>
        <w:autoSpaceDE/>
        <w:autoSpaceDN/>
        <w:spacing w:before="100" w:beforeAutospacing="1" w:after="100" w:afterAutospacing="1"/>
        <w:jc w:val="left"/>
        <w:rPr>
          <w:color w:val="000000"/>
          <w:sz w:val="27"/>
          <w:szCs w:val="27"/>
        </w:rPr>
      </w:pPr>
      <w:r>
        <w:rPr>
          <w:rFonts w:hint="eastAsia"/>
          <w:color w:val="000000"/>
          <w:sz w:val="27"/>
          <w:szCs w:val="27"/>
        </w:rPr>
        <w:lastRenderedPageBreak/>
        <w:t>&lt;color name="dragndrop_background"&gt;#e0103010&lt;/color&gt;</w:t>
      </w:r>
    </w:p>
    <w:p w:rsidR="00246D73" w:rsidRDefault="00246D73" w:rsidP="00246D73">
      <w:pPr>
        <w:pStyle w:val="a3"/>
        <w:rPr>
          <w:color w:val="000000"/>
          <w:sz w:val="27"/>
          <w:szCs w:val="27"/>
        </w:rPr>
      </w:pPr>
      <w:r>
        <w:rPr>
          <w:rFonts w:hint="eastAsia"/>
          <w:color w:val="000000"/>
          <w:sz w:val="27"/>
          <w:szCs w:val="27"/>
        </w:rPr>
        <w:t> </w:t>
      </w:r>
    </w:p>
    <w:p w:rsidR="00246D73" w:rsidRDefault="00246D73" w:rsidP="00246D73">
      <w:pPr>
        <w:pStyle w:val="a3"/>
        <w:rPr>
          <w:color w:val="000000"/>
          <w:sz w:val="27"/>
          <w:szCs w:val="27"/>
        </w:rPr>
      </w:pPr>
      <w:r>
        <w:rPr>
          <w:rFonts w:hint="eastAsia"/>
          <w:color w:val="000000"/>
          <w:sz w:val="27"/>
          <w:szCs w:val="27"/>
        </w:rPr>
        <w:t> </w:t>
      </w:r>
    </w:p>
    <w:p w:rsidR="00246D73" w:rsidRDefault="00246D73" w:rsidP="00246D73">
      <w:pPr>
        <w:pStyle w:val="a3"/>
        <w:rPr>
          <w:color w:val="000000"/>
          <w:sz w:val="27"/>
          <w:szCs w:val="27"/>
        </w:rPr>
      </w:pPr>
      <w:r>
        <w:rPr>
          <w:rStyle w:val="a8"/>
          <w:rFonts w:hint="eastAsia"/>
          <w:color w:val="000000"/>
          <w:sz w:val="27"/>
          <w:szCs w:val="27"/>
        </w:rPr>
        <w:t>이제 드래그 앤 드롭을 구현하기 위해서 ListActivity는 어떻게 구현해야 하는지 알아보자.</w:t>
      </w:r>
    </w:p>
    <w:p w:rsidR="00246D73" w:rsidRDefault="00246D73" w:rsidP="00246D73">
      <w:pPr>
        <w:pStyle w:val="a3"/>
        <w:rPr>
          <w:color w:val="000000"/>
          <w:sz w:val="27"/>
          <w:szCs w:val="27"/>
        </w:rPr>
      </w:pPr>
      <w:r>
        <w:rPr>
          <w:rFonts w:hint="eastAsia"/>
          <w:color w:val="000000"/>
          <w:sz w:val="27"/>
          <w:szCs w:val="27"/>
        </w:rPr>
        <w:t> </w:t>
      </w:r>
    </w:p>
    <w:p w:rsidR="00246D73" w:rsidRDefault="00246D73" w:rsidP="00246D73">
      <w:pPr>
        <w:pStyle w:val="a3"/>
        <w:rPr>
          <w:color w:val="000000"/>
          <w:sz w:val="27"/>
          <w:szCs w:val="27"/>
        </w:rPr>
      </w:pPr>
      <w:r>
        <w:rPr>
          <w:rFonts w:hint="eastAsia"/>
          <w:color w:val="000000"/>
          <w:sz w:val="27"/>
          <w:szCs w:val="27"/>
        </w:rPr>
        <w:t>아래와 같이 DragListener와 DropListener를 구현하도록 ListActivity를 만든다.</w:t>
      </w:r>
    </w:p>
    <w:p w:rsidR="00246D73" w:rsidRDefault="00246D73" w:rsidP="00246D73">
      <w:pPr>
        <w:widowControl/>
        <w:numPr>
          <w:ilvl w:val="0"/>
          <w:numId w:val="10"/>
        </w:numPr>
        <w:wordWrap/>
        <w:autoSpaceDE/>
        <w:autoSpaceDN/>
        <w:spacing w:before="100" w:beforeAutospacing="1" w:after="100" w:afterAutospacing="1"/>
        <w:jc w:val="left"/>
        <w:rPr>
          <w:color w:val="000000"/>
          <w:sz w:val="27"/>
          <w:szCs w:val="27"/>
        </w:rPr>
      </w:pPr>
      <w:r>
        <w:rPr>
          <w:rFonts w:hint="eastAsia"/>
          <w:color w:val="000000"/>
          <w:sz w:val="27"/>
          <w:szCs w:val="27"/>
        </w:rPr>
        <w:t>public class MainActivity extends ListActivity implements DragListener, DropListener {</w:t>
      </w:r>
    </w:p>
    <w:p w:rsidR="00246D73" w:rsidRDefault="00246D73" w:rsidP="00246D73">
      <w:pPr>
        <w:pStyle w:val="a3"/>
        <w:rPr>
          <w:color w:val="000000"/>
          <w:sz w:val="27"/>
          <w:szCs w:val="27"/>
        </w:rPr>
      </w:pPr>
      <w:r>
        <w:rPr>
          <w:rFonts w:hint="eastAsia"/>
          <w:color w:val="000000"/>
          <w:sz w:val="27"/>
          <w:szCs w:val="27"/>
        </w:rPr>
        <w:t> </w:t>
      </w:r>
    </w:p>
    <w:p w:rsidR="00246D73" w:rsidRDefault="00246D73" w:rsidP="00246D73">
      <w:pPr>
        <w:pStyle w:val="a3"/>
        <w:rPr>
          <w:color w:val="000000"/>
          <w:sz w:val="27"/>
          <w:szCs w:val="27"/>
        </w:rPr>
      </w:pPr>
      <w:r>
        <w:rPr>
          <w:rFonts w:hint="eastAsia"/>
          <w:color w:val="000000"/>
          <w:sz w:val="27"/>
          <w:szCs w:val="27"/>
        </w:rPr>
        <w:t>onCreate메써드에서 드래그 앤 드롭을 사용한다는 정보를 입력한다.</w:t>
      </w:r>
    </w:p>
    <w:p w:rsidR="00246D73" w:rsidRDefault="00246D73" w:rsidP="00246D73">
      <w:pPr>
        <w:widowControl/>
        <w:numPr>
          <w:ilvl w:val="0"/>
          <w:numId w:val="11"/>
        </w:numPr>
        <w:wordWrap/>
        <w:autoSpaceDE/>
        <w:autoSpaceDN/>
        <w:spacing w:before="100" w:beforeAutospacing="1" w:after="100" w:afterAutospacing="1"/>
        <w:jc w:val="left"/>
        <w:rPr>
          <w:color w:val="000000"/>
          <w:sz w:val="27"/>
          <w:szCs w:val="27"/>
        </w:rPr>
      </w:pPr>
      <w:r>
        <w:rPr>
          <w:rFonts w:hint="eastAsia"/>
          <w:color w:val="000000"/>
          <w:sz w:val="27"/>
          <w:szCs w:val="27"/>
        </w:rPr>
        <w:t>listView = (DndListView) findViewById(android.R.id.list);</w:t>
      </w:r>
    </w:p>
    <w:p w:rsidR="00246D73" w:rsidRDefault="00246D73" w:rsidP="00246D73">
      <w:pPr>
        <w:widowControl/>
        <w:numPr>
          <w:ilvl w:val="0"/>
          <w:numId w:val="11"/>
        </w:numPr>
        <w:wordWrap/>
        <w:autoSpaceDE/>
        <w:autoSpaceDN/>
        <w:spacing w:before="100" w:beforeAutospacing="1" w:after="100" w:afterAutospacing="1"/>
        <w:jc w:val="left"/>
        <w:rPr>
          <w:color w:val="000000"/>
          <w:sz w:val="27"/>
          <w:szCs w:val="27"/>
        </w:rPr>
      </w:pPr>
      <w:r>
        <w:rPr>
          <w:rFonts w:hint="eastAsia"/>
          <w:color w:val="000000"/>
          <w:sz w:val="27"/>
          <w:szCs w:val="27"/>
        </w:rPr>
        <w:t>listView.setDragListener(this);</w:t>
      </w:r>
      <w:r>
        <w:rPr>
          <w:rFonts w:hint="eastAsia"/>
          <w:color w:val="000000"/>
          <w:sz w:val="27"/>
          <w:szCs w:val="27"/>
        </w:rPr>
        <w:br/>
        <w:t>listView.setDropListener(this);</w:t>
      </w:r>
    </w:p>
    <w:p w:rsidR="00246D73" w:rsidRDefault="00246D73" w:rsidP="00246D73">
      <w:pPr>
        <w:pStyle w:val="a3"/>
        <w:rPr>
          <w:color w:val="000000"/>
          <w:sz w:val="27"/>
          <w:szCs w:val="27"/>
        </w:rPr>
      </w:pPr>
      <w:r>
        <w:rPr>
          <w:rFonts w:hint="eastAsia"/>
          <w:color w:val="000000"/>
          <w:sz w:val="27"/>
          <w:szCs w:val="27"/>
        </w:rPr>
        <w:t> </w:t>
      </w:r>
    </w:p>
    <w:p w:rsidR="00246D73" w:rsidRDefault="00246D73" w:rsidP="00246D73">
      <w:pPr>
        <w:pStyle w:val="a3"/>
        <w:rPr>
          <w:color w:val="000000"/>
          <w:sz w:val="27"/>
          <w:szCs w:val="27"/>
        </w:rPr>
      </w:pPr>
      <w:r>
        <w:rPr>
          <w:rFonts w:hint="eastAsia"/>
          <w:color w:val="000000"/>
          <w:sz w:val="27"/>
          <w:szCs w:val="27"/>
        </w:rPr>
        <w:t>그리고 다음과 같은 메써드를 구현한다.</w:t>
      </w:r>
    </w:p>
    <w:p w:rsidR="00246D73" w:rsidRDefault="00246D73" w:rsidP="00246D73">
      <w:pPr>
        <w:widowControl/>
        <w:numPr>
          <w:ilvl w:val="0"/>
          <w:numId w:val="12"/>
        </w:numPr>
        <w:wordWrap/>
        <w:autoSpaceDE/>
        <w:autoSpaceDN/>
        <w:spacing w:before="100" w:beforeAutospacing="1" w:after="100" w:afterAutospacing="1"/>
        <w:jc w:val="left"/>
        <w:rPr>
          <w:color w:val="000000"/>
          <w:sz w:val="27"/>
          <w:szCs w:val="27"/>
        </w:rPr>
      </w:pPr>
      <w:r>
        <w:rPr>
          <w:rFonts w:hint="eastAsia"/>
          <w:color w:val="000000"/>
          <w:sz w:val="27"/>
          <w:szCs w:val="27"/>
        </w:rPr>
        <w:t>public void drag(int from, int to) {</w:t>
      </w:r>
    </w:p>
    <w:p w:rsidR="00246D73" w:rsidRDefault="00246D73" w:rsidP="00246D73">
      <w:pPr>
        <w:widowControl/>
        <w:numPr>
          <w:ilvl w:val="0"/>
          <w:numId w:val="12"/>
        </w:numPr>
        <w:wordWrap/>
        <w:autoSpaceDE/>
        <w:autoSpaceDN/>
        <w:spacing w:before="100" w:beforeAutospacing="1" w:after="100" w:afterAutospacing="1"/>
        <w:jc w:val="left"/>
        <w:rPr>
          <w:color w:val="000000"/>
          <w:sz w:val="27"/>
          <w:szCs w:val="27"/>
        </w:rPr>
      </w:pPr>
      <w:r>
        <w:rPr>
          <w:rFonts w:hint="eastAsia"/>
          <w:color w:val="000000"/>
          <w:sz w:val="27"/>
          <w:szCs w:val="27"/>
        </w:rPr>
        <w:t>  // 드래그 이벤트가 발생시 구현해야 할 것들을 기술한다.</w:t>
      </w:r>
      <w:r>
        <w:rPr>
          <w:rFonts w:hint="eastAsia"/>
          <w:color w:val="000000"/>
          <w:sz w:val="27"/>
          <w:szCs w:val="27"/>
        </w:rPr>
        <w:br/>
        <w:t>}</w:t>
      </w:r>
    </w:p>
    <w:p w:rsidR="00246D73" w:rsidRDefault="00246D73" w:rsidP="00246D73">
      <w:pPr>
        <w:widowControl/>
        <w:numPr>
          <w:ilvl w:val="0"/>
          <w:numId w:val="12"/>
        </w:numPr>
        <w:wordWrap/>
        <w:autoSpaceDE/>
        <w:autoSpaceDN/>
        <w:spacing w:before="100" w:beforeAutospacing="1" w:after="100" w:afterAutospacing="1"/>
        <w:jc w:val="left"/>
        <w:rPr>
          <w:color w:val="000000"/>
          <w:sz w:val="27"/>
          <w:szCs w:val="27"/>
        </w:rPr>
      </w:pPr>
      <w:r>
        <w:rPr>
          <w:rFonts w:hint="eastAsia"/>
          <w:color w:val="000000"/>
          <w:sz w:val="27"/>
          <w:szCs w:val="27"/>
        </w:rPr>
        <w:t> </w:t>
      </w:r>
    </w:p>
    <w:p w:rsidR="00246D73" w:rsidRDefault="00246D73" w:rsidP="00246D73">
      <w:pPr>
        <w:widowControl/>
        <w:numPr>
          <w:ilvl w:val="0"/>
          <w:numId w:val="12"/>
        </w:numPr>
        <w:wordWrap/>
        <w:autoSpaceDE/>
        <w:autoSpaceDN/>
        <w:spacing w:before="100" w:beforeAutospacing="1" w:after="100" w:afterAutospacing="1"/>
        <w:jc w:val="left"/>
        <w:rPr>
          <w:color w:val="000000"/>
          <w:sz w:val="27"/>
          <w:szCs w:val="27"/>
        </w:rPr>
      </w:pPr>
      <w:r>
        <w:rPr>
          <w:rFonts w:hint="eastAsia"/>
          <w:color w:val="000000"/>
          <w:sz w:val="27"/>
          <w:szCs w:val="27"/>
        </w:rPr>
        <w:t>public void drop(int fr, int to) {</w:t>
      </w:r>
    </w:p>
    <w:p w:rsidR="00246D73" w:rsidRDefault="00246D73" w:rsidP="00246D73">
      <w:pPr>
        <w:widowControl/>
        <w:numPr>
          <w:ilvl w:val="0"/>
          <w:numId w:val="12"/>
        </w:numPr>
        <w:wordWrap/>
        <w:autoSpaceDE/>
        <w:autoSpaceDN/>
        <w:spacing w:before="100" w:beforeAutospacing="1" w:after="100" w:afterAutospacing="1"/>
        <w:jc w:val="left"/>
        <w:rPr>
          <w:color w:val="000000"/>
          <w:sz w:val="27"/>
          <w:szCs w:val="27"/>
        </w:rPr>
      </w:pPr>
      <w:r>
        <w:rPr>
          <w:rFonts w:hint="eastAsia"/>
          <w:color w:val="000000"/>
          <w:sz w:val="27"/>
          <w:szCs w:val="27"/>
        </w:rPr>
        <w:t>  // 드롭 이벤트 발생시 구현해야 할 것들을 기술한다.</w:t>
      </w:r>
    </w:p>
    <w:p w:rsidR="00246D73" w:rsidRDefault="00246D73" w:rsidP="00246D73">
      <w:pPr>
        <w:widowControl/>
        <w:numPr>
          <w:ilvl w:val="0"/>
          <w:numId w:val="12"/>
        </w:numPr>
        <w:wordWrap/>
        <w:autoSpaceDE/>
        <w:autoSpaceDN/>
        <w:spacing w:before="100" w:beforeAutospacing="1" w:after="100" w:afterAutospacing="1"/>
        <w:jc w:val="left"/>
        <w:rPr>
          <w:color w:val="000000"/>
          <w:sz w:val="27"/>
          <w:szCs w:val="27"/>
        </w:rPr>
      </w:pPr>
      <w:r>
        <w:rPr>
          <w:rFonts w:hint="eastAsia"/>
          <w:color w:val="000000"/>
          <w:sz w:val="27"/>
          <w:szCs w:val="27"/>
        </w:rPr>
        <w:t>}</w:t>
      </w:r>
    </w:p>
    <w:p w:rsidR="00246D73" w:rsidRDefault="00246D73" w:rsidP="00246D73">
      <w:pPr>
        <w:pStyle w:val="a3"/>
        <w:rPr>
          <w:color w:val="000000"/>
          <w:sz w:val="27"/>
          <w:szCs w:val="27"/>
        </w:rPr>
      </w:pPr>
      <w:r>
        <w:rPr>
          <w:rFonts w:hint="eastAsia"/>
          <w:color w:val="000000"/>
          <w:sz w:val="27"/>
          <w:szCs w:val="27"/>
        </w:rPr>
        <w:lastRenderedPageBreak/>
        <w:t> </w:t>
      </w:r>
    </w:p>
    <w:p w:rsidR="00246D73" w:rsidRDefault="00246D73" w:rsidP="00246D73">
      <w:pPr>
        <w:pStyle w:val="a3"/>
        <w:rPr>
          <w:color w:val="000000"/>
          <w:sz w:val="27"/>
          <w:szCs w:val="27"/>
        </w:rPr>
      </w:pPr>
      <w:r>
        <w:rPr>
          <w:rFonts w:hint="eastAsia"/>
          <w:color w:val="000000"/>
          <w:sz w:val="27"/>
          <w:szCs w:val="27"/>
        </w:rPr>
        <w:t>Activity의 레이아웃 파일은 다음과 같이 작성해야 한다.</w:t>
      </w:r>
    </w:p>
    <w:p w:rsidR="00246D73" w:rsidRDefault="00246D73" w:rsidP="00246D73">
      <w:pPr>
        <w:widowControl/>
        <w:numPr>
          <w:ilvl w:val="0"/>
          <w:numId w:val="13"/>
        </w:numPr>
        <w:wordWrap/>
        <w:autoSpaceDE/>
        <w:autoSpaceDN/>
        <w:spacing w:before="100" w:beforeAutospacing="1" w:after="100" w:afterAutospacing="1"/>
        <w:jc w:val="left"/>
        <w:rPr>
          <w:color w:val="000000"/>
          <w:sz w:val="27"/>
          <w:szCs w:val="27"/>
        </w:rPr>
      </w:pPr>
      <w:r>
        <w:rPr>
          <w:rFonts w:hint="eastAsia"/>
          <w:color w:val="000000"/>
          <w:sz w:val="27"/>
          <w:szCs w:val="27"/>
        </w:rPr>
        <w:t>   </w:t>
      </w:r>
      <w:r>
        <w:rPr>
          <w:rStyle w:val="apple-converted-space"/>
          <w:rFonts w:hint="eastAsia"/>
          <w:color w:val="000000"/>
          <w:sz w:val="27"/>
          <w:szCs w:val="27"/>
        </w:rPr>
        <w:t> </w:t>
      </w:r>
      <w:r>
        <w:rPr>
          <w:rStyle w:val="a8"/>
          <w:rFonts w:hint="eastAsia"/>
          <w:color w:val="000000"/>
          <w:sz w:val="27"/>
          <w:szCs w:val="27"/>
        </w:rPr>
        <w:t>&lt;org.pyframe.tools.view.DndListView</w:t>
      </w:r>
      <w:r>
        <w:rPr>
          <w:rFonts w:hint="eastAsia"/>
          <w:color w:val="000000"/>
          <w:sz w:val="27"/>
          <w:szCs w:val="27"/>
        </w:rPr>
        <w:br/>
        <w:t>        android:id="@android:id/list"</w:t>
      </w:r>
      <w:r>
        <w:rPr>
          <w:rFonts w:hint="eastAsia"/>
          <w:color w:val="000000"/>
          <w:sz w:val="27"/>
          <w:szCs w:val="27"/>
        </w:rPr>
        <w:br/>
        <w:t>        android:layout_width="fill_parent"</w:t>
      </w:r>
      <w:r>
        <w:rPr>
          <w:rFonts w:hint="eastAsia"/>
          <w:color w:val="000000"/>
          <w:sz w:val="27"/>
          <w:szCs w:val="27"/>
        </w:rPr>
        <w:br/>
        <w:t>        android:layout_height="wrap_content"</w:t>
      </w:r>
      <w:r>
        <w:rPr>
          <w:rFonts w:hint="eastAsia"/>
          <w:color w:val="000000"/>
          <w:sz w:val="27"/>
          <w:szCs w:val="27"/>
        </w:rPr>
        <w:br/>
        <w:t>        android:drawSelectorOnTop="false"</w:t>
      </w:r>
      <w:r>
        <w:rPr>
          <w:rFonts w:hint="eastAsia"/>
          <w:color w:val="000000"/>
          <w:sz w:val="27"/>
          <w:szCs w:val="27"/>
        </w:rPr>
        <w:br/>
        <w:t>        android:fastScrollEnabled="true"</w:t>
      </w:r>
      <w:r>
        <w:rPr>
          <w:rStyle w:val="apple-converted-space"/>
          <w:rFonts w:hint="eastAsia"/>
          <w:color w:val="000000"/>
          <w:sz w:val="27"/>
          <w:szCs w:val="27"/>
        </w:rPr>
        <w:t> </w:t>
      </w:r>
      <w:r>
        <w:rPr>
          <w:rFonts w:hint="eastAsia"/>
          <w:color w:val="000000"/>
          <w:sz w:val="27"/>
          <w:szCs w:val="27"/>
        </w:rPr>
        <w:br/>
        <w:t>       </w:t>
      </w:r>
      <w:r>
        <w:rPr>
          <w:rStyle w:val="apple-converted-space"/>
          <w:rFonts w:hint="eastAsia"/>
          <w:color w:val="000000"/>
          <w:sz w:val="27"/>
          <w:szCs w:val="27"/>
        </w:rPr>
        <w:t> </w:t>
      </w:r>
      <w:r>
        <w:rPr>
          <w:rStyle w:val="a8"/>
          <w:rFonts w:hint="eastAsia"/>
          <w:color w:val="000000"/>
          <w:sz w:val="27"/>
          <w:szCs w:val="27"/>
        </w:rPr>
        <w:t>android:cacheColorHint="#00000000"</w:t>
      </w:r>
      <w:r>
        <w:rPr>
          <w:rFonts w:hint="eastAsia"/>
          <w:color w:val="000000"/>
          <w:sz w:val="27"/>
          <w:szCs w:val="27"/>
        </w:rPr>
        <w:br/>
        <w:t>        android:layout_weight="1.0"</w:t>
      </w:r>
      <w:r>
        <w:rPr>
          <w:rFonts w:hint="eastAsia"/>
          <w:color w:val="000000"/>
          <w:sz w:val="27"/>
          <w:szCs w:val="27"/>
        </w:rPr>
        <w:br/>
        <w:t>         /&gt;</w:t>
      </w:r>
    </w:p>
    <w:p w:rsidR="00246D73" w:rsidRDefault="00246D73" w:rsidP="00246D73">
      <w:pPr>
        <w:rPr>
          <w:color w:val="000000"/>
          <w:sz w:val="27"/>
          <w:szCs w:val="27"/>
        </w:rPr>
      </w:pPr>
      <w:r>
        <w:rPr>
          <w:rFonts w:hint="eastAsia"/>
          <w:color w:val="000000"/>
          <w:sz w:val="27"/>
          <w:szCs w:val="27"/>
        </w:rPr>
        <w:t> </w:t>
      </w:r>
    </w:p>
    <w:p w:rsidR="00246D73" w:rsidRDefault="00246D73" w:rsidP="00246D73">
      <w:pPr>
        <w:pStyle w:val="a3"/>
        <w:rPr>
          <w:color w:val="000000"/>
          <w:sz w:val="27"/>
          <w:szCs w:val="27"/>
        </w:rPr>
      </w:pPr>
      <w:r>
        <w:rPr>
          <w:rFonts w:hint="eastAsia"/>
          <w:color w:val="000000"/>
          <w:sz w:val="27"/>
          <w:szCs w:val="27"/>
        </w:rPr>
        <w:t>cacheColorHint값을 주어야 드래그 앤 드롭시 선택된 아이템의 백그라운드 색상이 표시된다.</w:t>
      </w:r>
    </w:p>
    <w:p w:rsidR="0011530E" w:rsidRDefault="00153F68" w:rsidP="0043241F">
      <w:pPr>
        <w:pStyle w:val="aa"/>
        <w:ind w:leftChars="0" w:left="720"/>
      </w:pPr>
      <w:hyperlink r:id="rId316" w:history="1">
        <w:r w:rsidR="00246D73">
          <w:rPr>
            <w:rStyle w:val="a4"/>
          </w:rPr>
          <w:t>http://replygun.tistory.com/136</w:t>
        </w:r>
      </w:hyperlink>
    </w:p>
    <w:p w:rsidR="0011530E" w:rsidRDefault="0011530E">
      <w:pPr>
        <w:widowControl/>
        <w:wordWrap/>
        <w:autoSpaceDE/>
        <w:autoSpaceDN/>
        <w:jc w:val="left"/>
      </w:pPr>
      <w:r>
        <w:br w:type="page"/>
      </w:r>
    </w:p>
    <w:p w:rsidR="00246D73" w:rsidRDefault="0011530E" w:rsidP="0043241F">
      <w:pPr>
        <w:pStyle w:val="aa"/>
        <w:ind w:leftChars="0" w:left="720"/>
        <w:rPr>
          <w:b/>
        </w:rPr>
      </w:pPr>
      <w:r>
        <w:rPr>
          <w:rFonts w:hint="eastAsia"/>
          <w:b/>
        </w:rPr>
        <w:lastRenderedPageBreak/>
        <w:t>코드상에서 레이아웃 파라미터 이용하여 레이아웃 속성 및 마진 값 변경 margin</w:t>
      </w:r>
    </w:p>
    <w:p w:rsidR="0011530E" w:rsidRDefault="0011530E" w:rsidP="0043241F">
      <w:pPr>
        <w:pStyle w:val="aa"/>
        <w:ind w:leftChars="0" w:left="720"/>
        <w:rPr>
          <w:b/>
        </w:rPr>
      </w:pPr>
      <w:r>
        <w:rPr>
          <w:b/>
        </w:rPr>
        <w:t>L</w:t>
      </w:r>
      <w:r>
        <w:rPr>
          <w:rFonts w:hint="eastAsia"/>
          <w:b/>
        </w:rPr>
        <w:t>ayoutparam</w:t>
      </w:r>
    </w:p>
    <w:p w:rsidR="0011530E" w:rsidRDefault="0011530E" w:rsidP="0011530E">
      <w:pPr>
        <w:shd w:val="clear" w:color="auto" w:fill="FFFFFF"/>
        <w:rPr>
          <w:rFonts w:ascii="돋움" w:eastAsia="돋움" w:hAnsi="돋움"/>
          <w:color w:val="000000"/>
          <w:sz w:val="14"/>
          <w:szCs w:val="14"/>
        </w:rPr>
      </w:pPr>
      <w:r>
        <w:rPr>
          <w:rFonts w:ascii="돋움" w:eastAsia="돋움" w:hAnsi="돋움" w:hint="eastAsia"/>
          <w:color w:val="000000"/>
          <w:sz w:val="14"/>
          <w:szCs w:val="14"/>
        </w:rPr>
        <w:t>위에 첨부파일 있습니다.</w:t>
      </w:r>
    </w:p>
    <w:p w:rsidR="0011530E" w:rsidRDefault="0011530E" w:rsidP="0011530E">
      <w:pPr>
        <w:shd w:val="clear" w:color="auto" w:fill="FFFFFF"/>
        <w:spacing w:line="300" w:lineRule="atLeast"/>
        <w:rPr>
          <w:rFonts w:ascii="돋움" w:eastAsia="돋움" w:hAnsi="돋움"/>
          <w:color w:val="666666"/>
          <w:sz w:val="14"/>
          <w:szCs w:val="14"/>
        </w:rPr>
      </w:pPr>
      <w:bookmarkStart w:id="26" w:name="comment_25946"/>
      <w:bookmarkEnd w:id="26"/>
      <w:r>
        <w:rPr>
          <w:rFonts w:ascii="돋움" w:eastAsia="돋움" w:hAnsi="돋움"/>
          <w:noProof/>
          <w:color w:val="0000FF"/>
          <w:sz w:val="14"/>
          <w:szCs w:val="14"/>
        </w:rPr>
        <w:drawing>
          <wp:inline distT="0" distB="0" distL="0" distR="0">
            <wp:extent cx="190500" cy="160655"/>
            <wp:effectExtent l="19050" t="0" r="0" b="0"/>
            <wp:docPr id="112" name="그림 13" descr="댓글">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댓글">
                      <a:hlinkClick r:id="rId317"/>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11530E" w:rsidRDefault="0011530E" w:rsidP="0011530E">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2009.09.07</w:t>
      </w:r>
      <w:r>
        <w:rPr>
          <w:rStyle w:val="apple-converted-space"/>
          <w:rFonts w:ascii="Tahoma" w:eastAsia="돋움" w:hAnsi="Tahoma" w:cs="Tahoma"/>
          <w:color w:val="CCCCCC"/>
          <w:sz w:val="11"/>
          <w:szCs w:val="11"/>
        </w:rPr>
        <w:t> </w:t>
      </w:r>
      <w:r>
        <w:rPr>
          <w:rFonts w:ascii="Tahoma" w:eastAsia="돋움" w:hAnsi="Tahoma" w:cs="Tahoma"/>
          <w:color w:val="CCCCCC"/>
          <w:sz w:val="11"/>
          <w:szCs w:val="11"/>
        </w:rPr>
        <w:t>15:23:57</w:t>
      </w:r>
    </w:p>
    <w:p w:rsidR="0011530E" w:rsidRDefault="0011530E" w:rsidP="0011530E">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elmitash</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01.public</w:t>
      </w:r>
      <w:r>
        <w:rPr>
          <w:rStyle w:val="apple-converted-space"/>
          <w:rFonts w:ascii="돋움" w:eastAsia="돋움" w:hAnsi="돋움" w:hint="eastAsia"/>
          <w:color w:val="000000"/>
          <w:sz w:val="14"/>
          <w:szCs w:val="14"/>
        </w:rPr>
        <w:t> </w:t>
      </w:r>
      <w:r>
        <w:rPr>
          <w:rStyle w:val="HTML"/>
          <w:rFonts w:hint="eastAsia"/>
          <w:color w:val="000000"/>
        </w:rPr>
        <w:t>class</w:t>
      </w:r>
      <w:r>
        <w:rPr>
          <w:rStyle w:val="apple-converted-space"/>
          <w:rFonts w:ascii="돋움" w:eastAsia="돋움" w:hAnsi="돋움" w:hint="eastAsia"/>
          <w:color w:val="000000"/>
          <w:sz w:val="14"/>
          <w:szCs w:val="14"/>
        </w:rPr>
        <w:t> </w:t>
      </w:r>
      <w:r>
        <w:rPr>
          <w:rStyle w:val="HTML"/>
          <w:rFonts w:hint="eastAsia"/>
          <w:color w:val="000000"/>
        </w:rPr>
        <w:t>Main</w:t>
      </w:r>
      <w:r>
        <w:rPr>
          <w:rStyle w:val="apple-converted-space"/>
          <w:rFonts w:ascii="굴림체" w:eastAsia="굴림체" w:hAnsi="굴림체" w:cs="굴림체" w:hint="eastAsia"/>
          <w:color w:val="000000"/>
        </w:rPr>
        <w:t> </w:t>
      </w:r>
      <w:r>
        <w:rPr>
          <w:rStyle w:val="HTML"/>
          <w:rFonts w:hint="eastAsia"/>
          <w:color w:val="000000"/>
        </w:rPr>
        <w:t>extends</w:t>
      </w:r>
      <w:r>
        <w:rPr>
          <w:rStyle w:val="apple-converted-space"/>
          <w:rFonts w:ascii="돋움" w:eastAsia="돋움" w:hAnsi="돋움" w:hint="eastAsia"/>
          <w:color w:val="000000"/>
          <w:sz w:val="14"/>
          <w:szCs w:val="14"/>
        </w:rPr>
        <w:t> </w:t>
      </w:r>
      <w:r>
        <w:rPr>
          <w:rStyle w:val="HTML"/>
          <w:rFonts w:hint="eastAsia"/>
          <w:color w:val="000000"/>
        </w:rPr>
        <w:t>Activity {</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02./** Called when the activity is first created. */</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03.@Override</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04.public</w:t>
      </w:r>
      <w:r>
        <w:rPr>
          <w:rStyle w:val="apple-converted-space"/>
          <w:rFonts w:ascii="돋움" w:eastAsia="돋움" w:hAnsi="돋움" w:hint="eastAsia"/>
          <w:color w:val="000000"/>
          <w:sz w:val="14"/>
          <w:szCs w:val="14"/>
        </w:rPr>
        <w:t> </w:t>
      </w:r>
      <w:r>
        <w:rPr>
          <w:rStyle w:val="HTML"/>
          <w:rFonts w:hint="eastAsia"/>
          <w:color w:val="000000"/>
        </w:rPr>
        <w:t>void</w:t>
      </w:r>
      <w:r>
        <w:rPr>
          <w:rStyle w:val="apple-converted-space"/>
          <w:rFonts w:ascii="돋움" w:eastAsia="돋움" w:hAnsi="돋움" w:hint="eastAsia"/>
          <w:color w:val="000000"/>
          <w:sz w:val="14"/>
          <w:szCs w:val="14"/>
        </w:rPr>
        <w:t> </w:t>
      </w:r>
      <w:r>
        <w:rPr>
          <w:rStyle w:val="HTML"/>
          <w:rFonts w:hint="eastAsia"/>
          <w:color w:val="000000"/>
        </w:rPr>
        <w:t>onCreate(Bundle savedInstanceState) {</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05.super.onCreate(savedInstanceState);</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06.</w:t>
      </w:r>
      <w:r>
        <w:rPr>
          <w:rStyle w:val="block"/>
          <w:rFonts w:ascii="돋움" w:eastAsia="돋움" w:hAnsi="돋움" w:hint="eastAsia"/>
          <w:color w:val="000000"/>
          <w:sz w:val="14"/>
          <w:szCs w:val="14"/>
        </w:rPr>
        <w:t> </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07.setContentView(R.layout.main);</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08.Button button = (Button) findViewById(R.id.button);</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09.ViewGroup.MarginLayoutParams margin =</w:t>
      </w:r>
      <w:r>
        <w:rPr>
          <w:rStyle w:val="apple-converted-space"/>
          <w:rFonts w:ascii="굴림체" w:eastAsia="굴림체" w:hAnsi="굴림체" w:cs="굴림체" w:hint="eastAsia"/>
          <w:color w:val="000000"/>
        </w:rPr>
        <w:t> </w:t>
      </w:r>
      <w:r>
        <w:rPr>
          <w:rStyle w:val="HTML"/>
          <w:rFonts w:hint="eastAsia"/>
          <w:color w:val="000000"/>
        </w:rPr>
        <w:t>new</w:t>
      </w:r>
      <w:r>
        <w:rPr>
          <w:rStyle w:val="apple-converted-space"/>
          <w:rFonts w:ascii="돋움" w:eastAsia="돋움" w:hAnsi="돋움" w:hint="eastAsia"/>
          <w:color w:val="000000"/>
          <w:sz w:val="14"/>
          <w:szCs w:val="14"/>
        </w:rPr>
        <w:t> </w:t>
      </w:r>
      <w:r>
        <w:rPr>
          <w:rStyle w:val="HTML"/>
          <w:rFonts w:hint="eastAsia"/>
          <w:color w:val="000000"/>
        </w:rPr>
        <w:t>ViewGroup.MarginLayoutParams(</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10.button.getLayoutParams());</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11.margin.setMargins(50,</w:t>
      </w:r>
      <w:r>
        <w:rPr>
          <w:rStyle w:val="apple-converted-space"/>
          <w:rFonts w:ascii="굴림체" w:eastAsia="굴림체" w:hAnsi="굴림체" w:cs="굴림체" w:hint="eastAsia"/>
          <w:color w:val="000000"/>
        </w:rPr>
        <w:t> </w:t>
      </w:r>
      <w:r>
        <w:rPr>
          <w:rStyle w:val="HTML"/>
          <w:rFonts w:hint="eastAsia"/>
          <w:color w:val="000000"/>
        </w:rPr>
        <w:t>5,</w:t>
      </w:r>
      <w:r>
        <w:rPr>
          <w:rStyle w:val="apple-converted-space"/>
          <w:rFonts w:ascii="굴림체" w:eastAsia="굴림체" w:hAnsi="굴림체" w:cs="굴림체" w:hint="eastAsia"/>
          <w:color w:val="000000"/>
        </w:rPr>
        <w:t> </w:t>
      </w:r>
      <w:r>
        <w:rPr>
          <w:rStyle w:val="HTML"/>
          <w:rFonts w:hint="eastAsia"/>
          <w:color w:val="000000"/>
        </w:rPr>
        <w:t>5,</w:t>
      </w:r>
      <w:r>
        <w:rPr>
          <w:rStyle w:val="apple-converted-space"/>
          <w:rFonts w:ascii="굴림체" w:eastAsia="굴림체" w:hAnsi="굴림체" w:cs="굴림체" w:hint="eastAsia"/>
          <w:color w:val="000000"/>
        </w:rPr>
        <w:t> </w:t>
      </w:r>
      <w:r>
        <w:rPr>
          <w:rStyle w:val="HTML"/>
          <w:rFonts w:hint="eastAsia"/>
          <w:color w:val="000000"/>
        </w:rPr>
        <w:t>5);</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12.button.setLayoutParams(new</w:t>
      </w:r>
      <w:r>
        <w:rPr>
          <w:rStyle w:val="apple-converted-space"/>
          <w:rFonts w:ascii="돋움" w:eastAsia="돋움" w:hAnsi="돋움" w:hint="eastAsia"/>
          <w:color w:val="000000"/>
          <w:sz w:val="14"/>
          <w:szCs w:val="14"/>
        </w:rPr>
        <w:t> </w:t>
      </w:r>
      <w:r>
        <w:rPr>
          <w:rStyle w:val="HTML"/>
          <w:rFonts w:hint="eastAsia"/>
          <w:color w:val="000000"/>
        </w:rPr>
        <w:t>LinearLayout.LayoutParams(margin));</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13.</w:t>
      </w:r>
      <w:r>
        <w:rPr>
          <w:rStyle w:val="block"/>
          <w:rFonts w:ascii="돋움" w:eastAsia="돋움" w:hAnsi="돋움" w:hint="eastAsia"/>
          <w:color w:val="000000"/>
          <w:sz w:val="14"/>
          <w:szCs w:val="14"/>
        </w:rPr>
        <w:t> </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14.button.setOnClickListener(new</w:t>
      </w:r>
      <w:r>
        <w:rPr>
          <w:rStyle w:val="apple-converted-space"/>
          <w:rFonts w:ascii="돋움" w:eastAsia="돋움" w:hAnsi="돋움" w:hint="eastAsia"/>
          <w:color w:val="000000"/>
          <w:sz w:val="14"/>
          <w:szCs w:val="14"/>
        </w:rPr>
        <w:t> </w:t>
      </w:r>
      <w:r>
        <w:rPr>
          <w:rStyle w:val="HTML"/>
          <w:rFonts w:hint="eastAsia"/>
          <w:color w:val="000000"/>
        </w:rPr>
        <w:t>View.OnClickListener() {</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15.</w:t>
      </w:r>
      <w:r>
        <w:rPr>
          <w:rStyle w:val="block"/>
          <w:rFonts w:ascii="돋움" w:eastAsia="돋움" w:hAnsi="돋움" w:hint="eastAsia"/>
          <w:color w:val="000000"/>
          <w:sz w:val="14"/>
          <w:szCs w:val="14"/>
        </w:rPr>
        <w:t> </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16.@Override</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17.public</w:t>
      </w:r>
      <w:r>
        <w:rPr>
          <w:rStyle w:val="apple-converted-space"/>
          <w:rFonts w:ascii="돋움" w:eastAsia="돋움" w:hAnsi="돋움" w:hint="eastAsia"/>
          <w:color w:val="000000"/>
          <w:sz w:val="14"/>
          <w:szCs w:val="14"/>
        </w:rPr>
        <w:t> </w:t>
      </w:r>
      <w:r>
        <w:rPr>
          <w:rStyle w:val="HTML"/>
          <w:rFonts w:hint="eastAsia"/>
          <w:color w:val="000000"/>
        </w:rPr>
        <w:t>void</w:t>
      </w:r>
      <w:r>
        <w:rPr>
          <w:rStyle w:val="apple-converted-space"/>
          <w:rFonts w:ascii="돋움" w:eastAsia="돋움" w:hAnsi="돋움" w:hint="eastAsia"/>
          <w:color w:val="000000"/>
          <w:sz w:val="14"/>
          <w:szCs w:val="14"/>
        </w:rPr>
        <w:t> </w:t>
      </w:r>
      <w:r>
        <w:rPr>
          <w:rStyle w:val="HTML"/>
          <w:rFonts w:hint="eastAsia"/>
          <w:color w:val="000000"/>
        </w:rPr>
        <w:t>onClick(View v) {</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18.Log.d("LOG",</w:t>
      </w:r>
      <w:r>
        <w:rPr>
          <w:rStyle w:val="apple-converted-space"/>
          <w:rFonts w:ascii="굴림체" w:eastAsia="굴림체" w:hAnsi="굴림체" w:cs="굴림체" w:hint="eastAsia"/>
          <w:color w:val="000000"/>
        </w:rPr>
        <w:t> </w:t>
      </w:r>
      <w:r>
        <w:rPr>
          <w:rStyle w:val="HTML"/>
          <w:rFonts w:hint="eastAsia"/>
          <w:color w:val="000000"/>
        </w:rPr>
        <w:t>"Main.onClick");</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19.Button button = (Button) v;</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20.ViewGroup.MarginLayoutParams margin =</w:t>
      </w:r>
      <w:r>
        <w:rPr>
          <w:rStyle w:val="apple-converted-space"/>
          <w:rFonts w:ascii="굴림체" w:eastAsia="굴림체" w:hAnsi="굴림체" w:cs="굴림체" w:hint="eastAsia"/>
          <w:color w:val="000000"/>
        </w:rPr>
        <w:t> </w:t>
      </w:r>
      <w:r>
        <w:rPr>
          <w:rStyle w:val="HTML"/>
          <w:rFonts w:hint="eastAsia"/>
          <w:color w:val="000000"/>
        </w:rPr>
        <w:t>new</w:t>
      </w:r>
      <w:r>
        <w:rPr>
          <w:rStyle w:val="apple-converted-space"/>
          <w:rFonts w:ascii="돋움" w:eastAsia="돋움" w:hAnsi="돋움" w:hint="eastAsia"/>
          <w:color w:val="000000"/>
          <w:sz w:val="14"/>
          <w:szCs w:val="14"/>
        </w:rPr>
        <w:t> </w:t>
      </w:r>
      <w:r>
        <w:rPr>
          <w:rStyle w:val="HTML"/>
          <w:rFonts w:hint="eastAsia"/>
          <w:color w:val="000000"/>
        </w:rPr>
        <w:t>ViewGroup.MarginLayoutParams(</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21.button.getLayoutParams());</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22.margin.setMargins(250,</w:t>
      </w:r>
      <w:r>
        <w:rPr>
          <w:rStyle w:val="apple-converted-space"/>
          <w:rFonts w:ascii="굴림체" w:eastAsia="굴림체" w:hAnsi="굴림체" w:cs="굴림체" w:hint="eastAsia"/>
          <w:color w:val="000000"/>
        </w:rPr>
        <w:t> </w:t>
      </w:r>
      <w:r>
        <w:rPr>
          <w:rStyle w:val="HTML"/>
          <w:rFonts w:hint="eastAsia"/>
          <w:color w:val="000000"/>
        </w:rPr>
        <w:t>5,</w:t>
      </w:r>
      <w:r>
        <w:rPr>
          <w:rStyle w:val="apple-converted-space"/>
          <w:rFonts w:ascii="굴림체" w:eastAsia="굴림체" w:hAnsi="굴림체" w:cs="굴림체" w:hint="eastAsia"/>
          <w:color w:val="000000"/>
        </w:rPr>
        <w:t> </w:t>
      </w:r>
      <w:r>
        <w:rPr>
          <w:rStyle w:val="HTML"/>
          <w:rFonts w:hint="eastAsia"/>
          <w:color w:val="000000"/>
        </w:rPr>
        <w:t>5,</w:t>
      </w:r>
      <w:r>
        <w:rPr>
          <w:rStyle w:val="apple-converted-space"/>
          <w:rFonts w:ascii="굴림체" w:eastAsia="굴림체" w:hAnsi="굴림체" w:cs="굴림체" w:hint="eastAsia"/>
          <w:color w:val="000000"/>
        </w:rPr>
        <w:t> </w:t>
      </w:r>
      <w:r>
        <w:rPr>
          <w:rStyle w:val="HTML"/>
          <w:rFonts w:hint="eastAsia"/>
          <w:color w:val="000000"/>
        </w:rPr>
        <w:t>5);</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23.button.setLayoutParams(new</w:t>
      </w:r>
      <w:r>
        <w:rPr>
          <w:rStyle w:val="apple-converted-space"/>
          <w:rFonts w:ascii="돋움" w:eastAsia="돋움" w:hAnsi="돋움" w:hint="eastAsia"/>
          <w:color w:val="000000"/>
          <w:sz w:val="14"/>
          <w:szCs w:val="14"/>
        </w:rPr>
        <w:t> </w:t>
      </w:r>
      <w:r>
        <w:rPr>
          <w:rStyle w:val="HTML"/>
          <w:rFonts w:hint="eastAsia"/>
          <w:color w:val="000000"/>
        </w:rPr>
        <w:t>LinearLayout.LayoutParams(margin));</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24.button.invalidate();</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25.}</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26.});</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27.}</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28.}</w:t>
      </w:r>
    </w:p>
    <w:p w:rsidR="0011530E" w:rsidRDefault="0011530E" w:rsidP="0011530E">
      <w:pPr>
        <w:shd w:val="clear" w:color="auto" w:fill="FFFFFF"/>
        <w:rPr>
          <w:rFonts w:ascii="돋움" w:eastAsia="돋움" w:hAnsi="돋움"/>
          <w:color w:val="000000"/>
          <w:sz w:val="14"/>
          <w:szCs w:val="14"/>
        </w:rPr>
      </w:pPr>
    </w:p>
    <w:p w:rsidR="0011530E" w:rsidRDefault="0011530E" w:rsidP="0011530E">
      <w:pPr>
        <w:shd w:val="clear" w:color="auto" w:fill="FFFFFF"/>
        <w:rPr>
          <w:rFonts w:ascii="돋움" w:eastAsia="돋움" w:hAnsi="돋움"/>
          <w:color w:val="000000"/>
          <w:sz w:val="14"/>
          <w:szCs w:val="14"/>
        </w:rPr>
      </w:pPr>
      <w:r>
        <w:rPr>
          <w:rStyle w:val="filepath"/>
          <w:rFonts w:ascii="돋움" w:eastAsia="돋움" w:hAnsi="돋움" w:hint="eastAsia"/>
          <w:color w:val="000000"/>
          <w:sz w:val="14"/>
          <w:szCs w:val="14"/>
        </w:rPr>
        <w:t>main.xml</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01.&lt;?xml</w:t>
      </w:r>
      <w:r>
        <w:rPr>
          <w:rStyle w:val="apple-converted-space"/>
          <w:rFonts w:ascii="돋움" w:eastAsia="돋움" w:hAnsi="돋움" w:hint="eastAsia"/>
          <w:color w:val="000000"/>
          <w:sz w:val="14"/>
          <w:szCs w:val="14"/>
        </w:rPr>
        <w:t> </w:t>
      </w:r>
      <w:r>
        <w:rPr>
          <w:rStyle w:val="HTML"/>
          <w:rFonts w:hint="eastAsia"/>
          <w:color w:val="000000"/>
        </w:rPr>
        <w:t>version="1.0"</w:t>
      </w:r>
      <w:r>
        <w:rPr>
          <w:rStyle w:val="apple-converted-space"/>
          <w:rFonts w:ascii="돋움" w:eastAsia="돋움" w:hAnsi="돋움" w:hint="eastAsia"/>
          <w:color w:val="000000"/>
          <w:sz w:val="14"/>
          <w:szCs w:val="14"/>
        </w:rPr>
        <w:t> </w:t>
      </w:r>
      <w:r>
        <w:rPr>
          <w:rStyle w:val="HTML"/>
          <w:rFonts w:hint="eastAsia"/>
          <w:color w:val="000000"/>
        </w:rPr>
        <w:t>encoding="utf-8"?&gt;</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02.&lt;LinearLayout</w:t>
      </w:r>
      <w:r>
        <w:rPr>
          <w:rStyle w:val="apple-converted-space"/>
          <w:rFonts w:ascii="돋움" w:eastAsia="돋움" w:hAnsi="돋움" w:hint="eastAsia"/>
          <w:color w:val="000000"/>
          <w:sz w:val="14"/>
          <w:szCs w:val="14"/>
        </w:rPr>
        <w:t> </w:t>
      </w:r>
      <w:r>
        <w:rPr>
          <w:rStyle w:val="HTML"/>
          <w:rFonts w:hint="eastAsia"/>
          <w:color w:val="000000"/>
        </w:rPr>
        <w:t>xmlns:android="</w:t>
      </w:r>
      <w:hyperlink r:id="rId318" w:history="1">
        <w:r>
          <w:rPr>
            <w:rStyle w:val="a4"/>
            <w:rFonts w:ascii="굴림체" w:eastAsia="굴림체" w:hAnsi="굴림체" w:cs="굴림체" w:hint="eastAsia"/>
          </w:rPr>
          <w:t>http://schemas.android.com/apk/res/android</w:t>
        </w:r>
      </w:hyperlink>
      <w:r>
        <w:rPr>
          <w:rStyle w:val="HTML"/>
          <w:rFonts w:hint="eastAsia"/>
          <w:color w:val="000000"/>
        </w:rPr>
        <w:t>"</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03.android:orientation="vertical"</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04.android:layout_width="fill_parent"</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05.android:layout_height="fill_parent"</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06.&gt;</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07.&lt;TextView</w:t>
      </w:r>
      <w:r>
        <w:rPr>
          <w:rStyle w:val="block"/>
          <w:rFonts w:ascii="돋움" w:eastAsia="돋움" w:hAnsi="돋움" w:hint="eastAsia"/>
          <w:color w:val="000000"/>
          <w:sz w:val="14"/>
          <w:szCs w:val="14"/>
        </w:rPr>
        <w:t> </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08.android:layout_width="fill_parent"</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09.android:layout_height="wrap_content"</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lastRenderedPageBreak/>
        <w:t>10.android:text="@string/hello"</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11.android:background="#FFFFFF"</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12./&gt;</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13.&lt;Button</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14.android:layout_width="wrap_content"</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15.android:layout_height="wrap_content"</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16.android:id="@+id/button"</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17.android:background="#FF0000"</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18.android:text="BUTTON"</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19./&gt;</w:t>
      </w:r>
    </w:p>
    <w:p w:rsidR="0011530E" w:rsidRDefault="0011530E" w:rsidP="0011530E">
      <w:pPr>
        <w:shd w:val="clear" w:color="auto" w:fill="FFFFFF"/>
        <w:rPr>
          <w:rFonts w:ascii="돋움" w:eastAsia="돋움" w:hAnsi="돋움"/>
          <w:color w:val="000000"/>
          <w:sz w:val="14"/>
          <w:szCs w:val="14"/>
        </w:rPr>
      </w:pPr>
      <w:r>
        <w:rPr>
          <w:rStyle w:val="HTML"/>
          <w:rFonts w:hint="eastAsia"/>
          <w:color w:val="000000"/>
        </w:rPr>
        <w:t>20.&lt;/LinearLayout&gt;</w:t>
      </w:r>
    </w:p>
    <w:p w:rsidR="0011530E" w:rsidRDefault="0011530E" w:rsidP="0011530E">
      <w:pPr>
        <w:shd w:val="clear" w:color="auto" w:fill="FFFFFF"/>
        <w:rPr>
          <w:rFonts w:ascii="돋움" w:eastAsia="돋움" w:hAnsi="돋움"/>
          <w:color w:val="000000"/>
          <w:sz w:val="14"/>
          <w:szCs w:val="14"/>
        </w:rPr>
      </w:pPr>
      <w:r>
        <w:rPr>
          <w:rFonts w:ascii="돋움" w:eastAsia="돋움" w:hAnsi="돋움" w:hint="eastAsia"/>
          <w:color w:val="000000"/>
          <w:sz w:val="14"/>
          <w:szCs w:val="14"/>
        </w:rPr>
        <w:br/>
        <w:t>자바 클래스에서 margin을 추가하는 방법입니다.</w:t>
      </w:r>
      <w:r>
        <w:rPr>
          <w:rFonts w:ascii="돋움" w:eastAsia="돋움" w:hAnsi="돋움" w:hint="eastAsia"/>
          <w:color w:val="000000"/>
          <w:sz w:val="14"/>
          <w:szCs w:val="14"/>
        </w:rPr>
        <w:br/>
        <w:t>버튼을 클릭하면 margin을 늘려서 이동합니다</w:t>
      </w:r>
    </w:p>
    <w:p w:rsidR="0011530E" w:rsidRDefault="0011530E" w:rsidP="0043241F">
      <w:pPr>
        <w:pStyle w:val="aa"/>
        <w:ind w:leftChars="0" w:left="720"/>
        <w:rPr>
          <w:b/>
        </w:rPr>
      </w:pPr>
    </w:p>
    <w:p w:rsidR="0011530E" w:rsidRDefault="0011530E" w:rsidP="0043241F">
      <w:pPr>
        <w:pStyle w:val="aa"/>
        <w:ind w:leftChars="0" w:left="720"/>
        <w:rPr>
          <w:b/>
        </w:rPr>
      </w:pPr>
    </w:p>
    <w:p w:rsidR="0011530E" w:rsidRDefault="0011530E" w:rsidP="0011530E">
      <w:pPr>
        <w:wordWrap/>
        <w:adjustRightInd w:val="0"/>
        <w:jc w:val="left"/>
        <w:rPr>
          <w:rFonts w:ascii="Courier New" w:hAnsi="Courier New" w:cs="Courier New"/>
          <w:kern w:val="0"/>
          <w:szCs w:val="20"/>
        </w:rPr>
      </w:pPr>
      <w:r>
        <w:rPr>
          <w:rFonts w:ascii="Courier New" w:hAnsi="Courier New" w:cs="Courier New"/>
          <w:b/>
          <w:bCs/>
          <w:color w:val="005032"/>
          <w:kern w:val="0"/>
          <w:szCs w:val="20"/>
        </w:rPr>
        <w:t>LinearLayout</w:t>
      </w:r>
      <w:r>
        <w:rPr>
          <w:rFonts w:ascii="Courier New" w:hAnsi="Courier New" w:cs="Courier New"/>
          <w:color w:val="000000"/>
          <w:kern w:val="0"/>
          <w:szCs w:val="20"/>
        </w:rPr>
        <w:t xml:space="preserve"> linearLayout = </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8080"/>
          <w:kern w:val="0"/>
          <w:szCs w:val="20"/>
        </w:rPr>
        <w:t>LinearLayout</w:t>
      </w:r>
      <w:r>
        <w:rPr>
          <w:rFonts w:ascii="Courier New" w:hAnsi="Courier New" w:cs="Courier New"/>
          <w:color w:val="000000"/>
          <w:kern w:val="0"/>
          <w:szCs w:val="20"/>
        </w:rPr>
        <w:t>(</w:t>
      </w:r>
      <w:r>
        <w:rPr>
          <w:rFonts w:ascii="Courier New" w:hAnsi="Courier New" w:cs="Courier New"/>
          <w:color w:val="0000C0"/>
          <w:kern w:val="0"/>
          <w:szCs w:val="20"/>
        </w:rPr>
        <w:t>context</w:t>
      </w:r>
      <w:r>
        <w:rPr>
          <w:rFonts w:ascii="Courier New" w:hAnsi="Courier New" w:cs="Courier New"/>
          <w:color w:val="000000"/>
          <w:kern w:val="0"/>
          <w:szCs w:val="20"/>
        </w:rPr>
        <w:t>);</w:t>
      </w:r>
    </w:p>
    <w:p w:rsidR="0011530E" w:rsidRDefault="0011530E" w:rsidP="0011530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linearLayout.</w:t>
      </w:r>
      <w:r>
        <w:rPr>
          <w:rFonts w:ascii="Courier New" w:hAnsi="Courier New" w:cs="Courier New"/>
          <w:b/>
          <w:bCs/>
          <w:color w:val="008080"/>
          <w:kern w:val="0"/>
          <w:szCs w:val="20"/>
        </w:rPr>
        <w:t>setOrientation</w:t>
      </w:r>
      <w:r>
        <w:rPr>
          <w:rFonts w:ascii="Courier New" w:hAnsi="Courier New" w:cs="Courier New"/>
          <w:color w:val="000000"/>
          <w:kern w:val="0"/>
          <w:szCs w:val="20"/>
        </w:rPr>
        <w:t>(</w:t>
      </w:r>
      <w:r>
        <w:rPr>
          <w:rFonts w:ascii="Courier New" w:hAnsi="Courier New" w:cs="Courier New"/>
          <w:b/>
          <w:bCs/>
          <w:color w:val="005032"/>
          <w:kern w:val="0"/>
          <w:szCs w:val="20"/>
        </w:rPr>
        <w:t>LinearLayout</w:t>
      </w:r>
      <w:r>
        <w:rPr>
          <w:rFonts w:ascii="Courier New" w:hAnsi="Courier New" w:cs="Courier New"/>
          <w:color w:val="000000"/>
          <w:kern w:val="0"/>
          <w:szCs w:val="20"/>
        </w:rPr>
        <w:t>.</w:t>
      </w:r>
      <w:r>
        <w:rPr>
          <w:rFonts w:ascii="Courier New" w:hAnsi="Courier New" w:cs="Courier New"/>
          <w:i/>
          <w:iCs/>
          <w:color w:val="0000C0"/>
          <w:kern w:val="0"/>
          <w:szCs w:val="20"/>
        </w:rPr>
        <w:t>HORIZONTAL</w:t>
      </w:r>
      <w:r>
        <w:rPr>
          <w:rFonts w:ascii="Courier New" w:hAnsi="Courier New" w:cs="Courier New"/>
          <w:color w:val="000000"/>
          <w:kern w:val="0"/>
          <w:szCs w:val="20"/>
        </w:rPr>
        <w:t>);</w:t>
      </w:r>
    </w:p>
    <w:p w:rsidR="0011530E" w:rsidRDefault="0011530E" w:rsidP="0011530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linearLayout.</w:t>
      </w:r>
      <w:r>
        <w:rPr>
          <w:rFonts w:ascii="Courier New" w:hAnsi="Courier New" w:cs="Courier New"/>
          <w:b/>
          <w:bCs/>
          <w:color w:val="008080"/>
          <w:kern w:val="0"/>
          <w:szCs w:val="20"/>
        </w:rPr>
        <w:t>setLayoutParams</w:t>
      </w:r>
      <w:r>
        <w:rPr>
          <w:rFonts w:ascii="Courier New" w:hAnsi="Courier New" w:cs="Courier New"/>
          <w:color w:val="000000"/>
          <w:kern w:val="0"/>
          <w:szCs w:val="20"/>
        </w:rPr>
        <w:t>(</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5032"/>
          <w:kern w:val="0"/>
          <w:szCs w:val="20"/>
        </w:rPr>
        <w:t>ViewGroup</w:t>
      </w:r>
      <w:r>
        <w:rPr>
          <w:rFonts w:ascii="Courier New" w:hAnsi="Courier New" w:cs="Courier New"/>
          <w:color w:val="000000"/>
          <w:kern w:val="0"/>
          <w:szCs w:val="20"/>
        </w:rPr>
        <w:t>.</w:t>
      </w:r>
      <w:r>
        <w:rPr>
          <w:rFonts w:ascii="Courier New" w:hAnsi="Courier New" w:cs="Courier New"/>
          <w:b/>
          <w:bCs/>
          <w:color w:val="008080"/>
          <w:kern w:val="0"/>
          <w:szCs w:val="20"/>
        </w:rPr>
        <w:t>LayoutParams</w:t>
      </w:r>
      <w:r>
        <w:rPr>
          <w:rFonts w:ascii="Courier New" w:hAnsi="Courier New" w:cs="Courier New"/>
          <w:color w:val="000000"/>
          <w:kern w:val="0"/>
          <w:szCs w:val="20"/>
        </w:rPr>
        <w:t>(</w:t>
      </w:r>
    </w:p>
    <w:p w:rsidR="0011530E" w:rsidRDefault="0011530E" w:rsidP="0011530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5032"/>
          <w:kern w:val="0"/>
          <w:szCs w:val="20"/>
        </w:rPr>
        <w:t>ViewGroup</w:t>
      </w:r>
      <w:r>
        <w:rPr>
          <w:rFonts w:ascii="Courier New" w:hAnsi="Courier New" w:cs="Courier New"/>
          <w:color w:val="000000"/>
          <w:kern w:val="0"/>
          <w:szCs w:val="20"/>
        </w:rPr>
        <w:t>.</w:t>
      </w:r>
      <w:r>
        <w:rPr>
          <w:rFonts w:ascii="Courier New" w:hAnsi="Courier New" w:cs="Courier New"/>
          <w:b/>
          <w:bCs/>
          <w:color w:val="005032"/>
          <w:kern w:val="0"/>
          <w:szCs w:val="20"/>
        </w:rPr>
        <w:t>LayoutParams</w:t>
      </w:r>
      <w:r>
        <w:rPr>
          <w:rFonts w:ascii="Courier New" w:hAnsi="Courier New" w:cs="Courier New"/>
          <w:color w:val="000000"/>
          <w:kern w:val="0"/>
          <w:szCs w:val="20"/>
        </w:rPr>
        <w:t>.</w:t>
      </w:r>
      <w:r>
        <w:rPr>
          <w:rFonts w:ascii="Courier New" w:hAnsi="Courier New" w:cs="Courier New"/>
          <w:i/>
          <w:iCs/>
          <w:color w:val="0000C0"/>
          <w:kern w:val="0"/>
          <w:szCs w:val="20"/>
        </w:rPr>
        <w:t>FILL_PARENT</w:t>
      </w:r>
      <w:r>
        <w:rPr>
          <w:rFonts w:ascii="Courier New" w:hAnsi="Courier New" w:cs="Courier New"/>
          <w:color w:val="000000"/>
          <w:kern w:val="0"/>
          <w:szCs w:val="20"/>
        </w:rPr>
        <w:t>,</w:t>
      </w:r>
    </w:p>
    <w:p w:rsidR="0011530E" w:rsidRDefault="0011530E" w:rsidP="0011530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5032"/>
          <w:kern w:val="0"/>
          <w:szCs w:val="20"/>
        </w:rPr>
        <w:t>ViewGroup</w:t>
      </w:r>
      <w:r>
        <w:rPr>
          <w:rFonts w:ascii="Courier New" w:hAnsi="Courier New" w:cs="Courier New"/>
          <w:color w:val="000000"/>
          <w:kern w:val="0"/>
          <w:szCs w:val="20"/>
        </w:rPr>
        <w:t>.</w:t>
      </w:r>
      <w:r>
        <w:rPr>
          <w:rFonts w:ascii="Courier New" w:hAnsi="Courier New" w:cs="Courier New"/>
          <w:b/>
          <w:bCs/>
          <w:color w:val="005032"/>
          <w:kern w:val="0"/>
          <w:szCs w:val="20"/>
        </w:rPr>
        <w:t>LayoutParams</w:t>
      </w:r>
      <w:r>
        <w:rPr>
          <w:rFonts w:ascii="Courier New" w:hAnsi="Courier New" w:cs="Courier New"/>
          <w:color w:val="000000"/>
          <w:kern w:val="0"/>
          <w:szCs w:val="20"/>
        </w:rPr>
        <w:t>.</w:t>
      </w:r>
      <w:r>
        <w:rPr>
          <w:rFonts w:ascii="Courier New" w:hAnsi="Courier New" w:cs="Courier New"/>
          <w:i/>
          <w:iCs/>
          <w:color w:val="0000C0"/>
          <w:kern w:val="0"/>
          <w:szCs w:val="20"/>
        </w:rPr>
        <w:t>FILL_PARENT</w:t>
      </w:r>
      <w:r>
        <w:rPr>
          <w:rFonts w:ascii="Courier New" w:hAnsi="Courier New" w:cs="Courier New"/>
          <w:color w:val="000000"/>
          <w:kern w:val="0"/>
          <w:szCs w:val="20"/>
        </w:rPr>
        <w:t>));</w:t>
      </w:r>
    </w:p>
    <w:p w:rsidR="006E1001" w:rsidRDefault="0011530E" w:rsidP="0011530E">
      <w:pPr>
        <w:pStyle w:val="aa"/>
        <w:ind w:leftChars="0" w:left="720"/>
        <w:rPr>
          <w:rFonts w:ascii="Courier New" w:hAnsi="Courier New" w:cs="Courier New"/>
          <w:color w:val="000000"/>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p>
    <w:p w:rsidR="006E1001" w:rsidRDefault="006E1001">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p w:rsidR="006E1001" w:rsidRDefault="006E1001" w:rsidP="006E1001">
      <w:pPr>
        <w:rPr>
          <w:rStyle w:val="apple-style-span"/>
          <w:color w:val="000000"/>
          <w:sz w:val="27"/>
          <w:szCs w:val="27"/>
        </w:rPr>
      </w:pPr>
      <w:r>
        <w:rPr>
          <w:rStyle w:val="apple-style-span"/>
          <w:rFonts w:hint="eastAsia"/>
          <w:color w:val="000000"/>
          <w:sz w:val="27"/>
          <w:szCs w:val="27"/>
        </w:rPr>
        <w:lastRenderedPageBreak/>
        <w:t>Custom Dialog 를 만들어보기위해 Android Developer 사이트의 예제(</w:t>
      </w:r>
      <w:hyperlink r:id="rId319" w:anchor="CustomDialog" w:tgtFrame="_blank" w:tooltip="[http://developer.android.com/guide/topics/ui/dialogs.html#CustomDialog]로 이동합니다." w:history="1">
        <w:r>
          <w:rPr>
            <w:rStyle w:val="a4"/>
            <w:rFonts w:hint="eastAsia"/>
            <w:sz w:val="27"/>
            <w:szCs w:val="27"/>
          </w:rPr>
          <w:t>http://developer.android.com/guide/topics/ui/dialogs.html#CustomDialog</w:t>
        </w:r>
      </w:hyperlink>
      <w:r>
        <w:rPr>
          <w:rStyle w:val="apple-style-span"/>
          <w:rFonts w:hint="eastAsia"/>
          <w:color w:val="000000"/>
          <w:sz w:val="27"/>
          <w:szCs w:val="27"/>
        </w:rPr>
        <w:t>)를 사용해 보았는데 에러가 발생하였다.</w:t>
      </w:r>
      <w:r>
        <w:rPr>
          <w:rStyle w:val="apple-converted-space"/>
          <w:rFonts w:hint="eastAsia"/>
          <w:color w:val="000000"/>
          <w:sz w:val="27"/>
          <w:szCs w:val="27"/>
        </w:rPr>
        <w:t> </w:t>
      </w:r>
    </w:p>
    <w:p w:rsidR="006E1001" w:rsidRDefault="00153F68" w:rsidP="006E1001">
      <w:hyperlink r:id="rId320" w:anchor="viewSource" w:tooltip="view source" w:history="1">
        <w:r w:rsidR="006E1001">
          <w:rPr>
            <w:rStyle w:val="a4"/>
            <w:rFonts w:hint="eastAsia"/>
            <w:sz w:val="27"/>
            <w:szCs w:val="27"/>
          </w:rPr>
          <w:t>view source</w:t>
        </w:r>
      </w:hyperlink>
    </w:p>
    <w:p w:rsidR="006E1001" w:rsidRDefault="00153F68" w:rsidP="006E1001">
      <w:pPr>
        <w:rPr>
          <w:color w:val="000000"/>
          <w:sz w:val="27"/>
          <w:szCs w:val="27"/>
        </w:rPr>
      </w:pPr>
      <w:hyperlink r:id="rId321" w:anchor="printSource" w:tooltip="print" w:history="1">
        <w:r w:rsidR="006E1001">
          <w:rPr>
            <w:rStyle w:val="a4"/>
            <w:rFonts w:hint="eastAsia"/>
            <w:sz w:val="27"/>
            <w:szCs w:val="27"/>
          </w:rPr>
          <w:t>print</w:t>
        </w:r>
      </w:hyperlink>
      <w:hyperlink r:id="rId322" w:anchor="about" w:tooltip="?" w:history="1">
        <w:r w:rsidR="006E1001">
          <w:rPr>
            <w:rStyle w:val="a4"/>
            <w:rFonts w:hint="eastAsia"/>
            <w:sz w:val="27"/>
            <w:szCs w:val="27"/>
          </w:rPr>
          <w:t>?</w:t>
        </w:r>
      </w:hyperlink>
    </w:p>
    <w:tbl>
      <w:tblPr>
        <w:tblW w:w="0" w:type="auto"/>
        <w:tblCellSpacing w:w="15" w:type="dxa"/>
        <w:tblCellMar>
          <w:top w:w="15" w:type="dxa"/>
          <w:left w:w="15" w:type="dxa"/>
          <w:bottom w:w="15" w:type="dxa"/>
          <w:right w:w="15" w:type="dxa"/>
        </w:tblCellMar>
        <w:tblLook w:val="04A0"/>
      </w:tblPr>
      <w:tblGrid>
        <w:gridCol w:w="315"/>
        <w:gridCol w:w="5190"/>
        <w:gridCol w:w="45"/>
      </w:tblGrid>
      <w:tr w:rsidR="006E1001" w:rsidTr="006E1001">
        <w:trPr>
          <w:gridAfter w:val="1"/>
          <w:tblCellSpacing w:w="15" w:type="dxa"/>
        </w:trPr>
        <w:tc>
          <w:tcPr>
            <w:tcW w:w="0" w:type="auto"/>
            <w:vAlign w:val="center"/>
            <w:hideMark/>
          </w:tcPr>
          <w:p w:rsidR="006E1001" w:rsidRDefault="006E1001">
            <w:pPr>
              <w:rPr>
                <w:rFonts w:ascii="굴림" w:eastAsia="굴림" w:hAnsi="굴림" w:cs="굴림"/>
                <w:sz w:val="24"/>
                <w:szCs w:val="24"/>
              </w:rPr>
            </w:pPr>
            <w:r>
              <w:rPr>
                <w:rStyle w:val="HTML"/>
              </w:rPr>
              <w:t>01</w:t>
            </w:r>
          </w:p>
        </w:tc>
        <w:tc>
          <w:tcPr>
            <w:tcW w:w="0" w:type="auto"/>
            <w:vAlign w:val="center"/>
            <w:hideMark/>
          </w:tcPr>
          <w:p w:rsidR="006E1001" w:rsidRDefault="006E1001">
            <w:pPr>
              <w:rPr>
                <w:rFonts w:ascii="굴림" w:eastAsia="굴림" w:hAnsi="굴림" w:cs="굴림"/>
                <w:sz w:val="24"/>
                <w:szCs w:val="24"/>
              </w:rPr>
            </w:pPr>
            <w:r>
              <w:rPr>
                <w:rStyle w:val="HTML"/>
              </w:rPr>
              <w:t>// Custom Dialog 생성 예제</w:t>
            </w:r>
          </w:p>
        </w:tc>
      </w:tr>
      <w:tr w:rsidR="006E1001" w:rsidTr="006E1001">
        <w:trPr>
          <w:tblCellSpacing w:w="15" w:type="dxa"/>
        </w:trPr>
        <w:tc>
          <w:tcPr>
            <w:tcW w:w="0" w:type="auto"/>
            <w:vAlign w:val="center"/>
            <w:hideMark/>
          </w:tcPr>
          <w:p w:rsidR="006E1001" w:rsidRDefault="006E1001">
            <w:pPr>
              <w:rPr>
                <w:rFonts w:ascii="굴림" w:eastAsia="굴림" w:hAnsi="굴림" w:cs="굴림"/>
                <w:sz w:val="24"/>
                <w:szCs w:val="24"/>
              </w:rPr>
            </w:pPr>
            <w:r>
              <w:rPr>
                <w:rStyle w:val="HTML"/>
              </w:rPr>
              <w:t>02</w:t>
            </w:r>
          </w:p>
        </w:tc>
        <w:tc>
          <w:tcPr>
            <w:tcW w:w="0" w:type="auto"/>
            <w:gridSpan w:val="2"/>
            <w:vAlign w:val="center"/>
            <w:hideMark/>
          </w:tcPr>
          <w:p w:rsidR="006E1001" w:rsidRDefault="006E1001">
            <w:pPr>
              <w:rPr>
                <w:rFonts w:ascii="굴림" w:eastAsia="굴림" w:hAnsi="굴림" w:cs="굴림"/>
                <w:sz w:val="24"/>
                <w:szCs w:val="24"/>
              </w:rPr>
            </w:pPr>
            <w:r>
              <w:rPr>
                <w:rStyle w:val="HTML"/>
              </w:rPr>
              <w:t>Context mContext = getApplicationContext();</w:t>
            </w:r>
          </w:p>
        </w:tc>
      </w:tr>
    </w:tbl>
    <w:p w:rsidR="006E1001" w:rsidRDefault="006E1001" w:rsidP="006E1001">
      <w:pPr>
        <w:rPr>
          <w:vanish/>
          <w:color w:val="000000"/>
          <w:sz w:val="27"/>
          <w:szCs w:val="27"/>
        </w:rPr>
      </w:pPr>
    </w:p>
    <w:tbl>
      <w:tblPr>
        <w:tblW w:w="0" w:type="auto"/>
        <w:tblCellSpacing w:w="15" w:type="dxa"/>
        <w:tblCellMar>
          <w:top w:w="15" w:type="dxa"/>
          <w:left w:w="15" w:type="dxa"/>
          <w:bottom w:w="15" w:type="dxa"/>
          <w:right w:w="15" w:type="dxa"/>
        </w:tblCellMar>
        <w:tblLook w:val="04A0"/>
      </w:tblPr>
      <w:tblGrid>
        <w:gridCol w:w="315"/>
        <w:gridCol w:w="4641"/>
        <w:gridCol w:w="45"/>
      </w:tblGrid>
      <w:tr w:rsidR="006E1001" w:rsidTr="006E1001">
        <w:trPr>
          <w:tblCellSpacing w:w="15" w:type="dxa"/>
        </w:trPr>
        <w:tc>
          <w:tcPr>
            <w:tcW w:w="0" w:type="auto"/>
            <w:vAlign w:val="center"/>
            <w:hideMark/>
          </w:tcPr>
          <w:p w:rsidR="006E1001" w:rsidRDefault="006E1001">
            <w:pPr>
              <w:rPr>
                <w:rFonts w:ascii="굴림" w:eastAsia="굴림" w:hAnsi="굴림" w:cs="굴림"/>
                <w:sz w:val="24"/>
                <w:szCs w:val="24"/>
              </w:rPr>
            </w:pPr>
            <w:r>
              <w:rPr>
                <w:rStyle w:val="HTML"/>
              </w:rPr>
              <w:t>03</w:t>
            </w:r>
          </w:p>
        </w:tc>
        <w:tc>
          <w:tcPr>
            <w:tcW w:w="0" w:type="auto"/>
            <w:gridSpan w:val="2"/>
            <w:vAlign w:val="center"/>
            <w:hideMark/>
          </w:tcPr>
          <w:p w:rsidR="006E1001" w:rsidRDefault="006E1001">
            <w:pPr>
              <w:rPr>
                <w:rFonts w:ascii="굴림" w:eastAsia="굴림" w:hAnsi="굴림" w:cs="굴림"/>
                <w:sz w:val="24"/>
                <w:szCs w:val="24"/>
              </w:rPr>
            </w:pPr>
            <w:r>
              <w:rPr>
                <w:rStyle w:val="HTML"/>
              </w:rPr>
              <w:t>Dialog dialog =</w:t>
            </w:r>
            <w:r>
              <w:rPr>
                <w:rStyle w:val="apple-converted-space"/>
                <w:rFonts w:ascii="굴림체" w:eastAsia="굴림체" w:hAnsi="굴림체" w:cs="굴림체"/>
              </w:rPr>
              <w:t> </w:t>
            </w:r>
            <w:r>
              <w:rPr>
                <w:rStyle w:val="HTML"/>
              </w:rPr>
              <w:t>new</w:t>
            </w:r>
            <w:r>
              <w:rPr>
                <w:rStyle w:val="apple-converted-space"/>
              </w:rPr>
              <w:t> </w:t>
            </w:r>
            <w:r>
              <w:rPr>
                <w:rStyle w:val="HTML"/>
              </w:rPr>
              <w:t>Dialog( mContext );</w:t>
            </w:r>
          </w:p>
        </w:tc>
      </w:tr>
      <w:tr w:rsidR="006E1001" w:rsidTr="006E1001">
        <w:trPr>
          <w:gridAfter w:val="1"/>
          <w:tblCellSpacing w:w="15" w:type="dxa"/>
        </w:trPr>
        <w:tc>
          <w:tcPr>
            <w:tcW w:w="0" w:type="auto"/>
            <w:vAlign w:val="center"/>
            <w:hideMark/>
          </w:tcPr>
          <w:p w:rsidR="006E1001" w:rsidRDefault="006E1001">
            <w:pPr>
              <w:rPr>
                <w:rFonts w:ascii="굴림" w:eastAsia="굴림" w:hAnsi="굴림" w:cs="굴림"/>
                <w:sz w:val="24"/>
                <w:szCs w:val="24"/>
              </w:rPr>
            </w:pPr>
            <w:r>
              <w:rPr>
                <w:rStyle w:val="HTML"/>
              </w:rPr>
              <w:t>04</w:t>
            </w:r>
          </w:p>
        </w:tc>
        <w:tc>
          <w:tcPr>
            <w:tcW w:w="0" w:type="auto"/>
            <w:vAlign w:val="center"/>
            <w:hideMark/>
          </w:tcPr>
          <w:p w:rsidR="006E1001" w:rsidRDefault="006E1001">
            <w:pPr>
              <w:rPr>
                <w:rFonts w:ascii="굴림" w:eastAsia="굴림" w:hAnsi="굴림" w:cs="굴림"/>
                <w:sz w:val="24"/>
                <w:szCs w:val="24"/>
              </w:rPr>
            </w:pPr>
            <w:r>
              <w:t> </w:t>
            </w:r>
          </w:p>
        </w:tc>
      </w:tr>
    </w:tbl>
    <w:p w:rsidR="006E1001" w:rsidRDefault="006E1001" w:rsidP="006E1001">
      <w:pPr>
        <w:rPr>
          <w:vanish/>
          <w:color w:val="000000"/>
          <w:sz w:val="27"/>
          <w:szCs w:val="27"/>
        </w:rPr>
      </w:pPr>
    </w:p>
    <w:tbl>
      <w:tblPr>
        <w:tblW w:w="0" w:type="auto"/>
        <w:tblCellSpacing w:w="15" w:type="dxa"/>
        <w:tblCellMar>
          <w:top w:w="15" w:type="dxa"/>
          <w:left w:w="15" w:type="dxa"/>
          <w:bottom w:w="15" w:type="dxa"/>
          <w:right w:w="15" w:type="dxa"/>
        </w:tblCellMar>
        <w:tblLook w:val="04A0"/>
      </w:tblPr>
      <w:tblGrid>
        <w:gridCol w:w="315"/>
        <w:gridCol w:w="5550"/>
        <w:gridCol w:w="45"/>
      </w:tblGrid>
      <w:tr w:rsidR="006E1001" w:rsidTr="006E1001">
        <w:trPr>
          <w:tblCellSpacing w:w="15" w:type="dxa"/>
        </w:trPr>
        <w:tc>
          <w:tcPr>
            <w:tcW w:w="0" w:type="auto"/>
            <w:vAlign w:val="center"/>
            <w:hideMark/>
          </w:tcPr>
          <w:p w:rsidR="006E1001" w:rsidRDefault="006E1001">
            <w:pPr>
              <w:rPr>
                <w:rFonts w:ascii="굴림" w:eastAsia="굴림" w:hAnsi="굴림" w:cs="굴림"/>
                <w:sz w:val="24"/>
                <w:szCs w:val="24"/>
              </w:rPr>
            </w:pPr>
            <w:r>
              <w:rPr>
                <w:rStyle w:val="HTML"/>
              </w:rPr>
              <w:t>05</w:t>
            </w:r>
          </w:p>
        </w:tc>
        <w:tc>
          <w:tcPr>
            <w:tcW w:w="0" w:type="auto"/>
            <w:gridSpan w:val="2"/>
            <w:vAlign w:val="center"/>
            <w:hideMark/>
          </w:tcPr>
          <w:p w:rsidR="006E1001" w:rsidRDefault="006E1001">
            <w:pPr>
              <w:rPr>
                <w:rFonts w:ascii="굴림" w:eastAsia="굴림" w:hAnsi="굴림" w:cs="굴림"/>
                <w:sz w:val="24"/>
                <w:szCs w:val="24"/>
              </w:rPr>
            </w:pPr>
            <w:r>
              <w:rPr>
                <w:rStyle w:val="HTML"/>
              </w:rPr>
              <w:t>dialog.setContentView(R.layout.custom_dialog);</w:t>
            </w:r>
          </w:p>
        </w:tc>
      </w:tr>
      <w:tr w:rsidR="006E1001" w:rsidTr="006E1001">
        <w:trPr>
          <w:gridAfter w:val="1"/>
          <w:tblCellSpacing w:w="15" w:type="dxa"/>
        </w:trPr>
        <w:tc>
          <w:tcPr>
            <w:tcW w:w="0" w:type="auto"/>
            <w:vAlign w:val="center"/>
            <w:hideMark/>
          </w:tcPr>
          <w:p w:rsidR="006E1001" w:rsidRDefault="006E1001">
            <w:pPr>
              <w:rPr>
                <w:rFonts w:ascii="굴림" w:eastAsia="굴림" w:hAnsi="굴림" w:cs="굴림"/>
                <w:sz w:val="24"/>
                <w:szCs w:val="24"/>
              </w:rPr>
            </w:pPr>
            <w:r>
              <w:rPr>
                <w:rStyle w:val="HTML"/>
              </w:rPr>
              <w:t>06</w:t>
            </w:r>
          </w:p>
        </w:tc>
        <w:tc>
          <w:tcPr>
            <w:tcW w:w="0" w:type="auto"/>
            <w:vAlign w:val="center"/>
            <w:hideMark/>
          </w:tcPr>
          <w:p w:rsidR="006E1001" w:rsidRDefault="006E1001">
            <w:pPr>
              <w:rPr>
                <w:rFonts w:ascii="굴림" w:eastAsia="굴림" w:hAnsi="굴림" w:cs="굴림"/>
                <w:sz w:val="24"/>
                <w:szCs w:val="24"/>
              </w:rPr>
            </w:pPr>
            <w:r>
              <w:rPr>
                <w:rStyle w:val="HTML"/>
              </w:rPr>
              <w:t>dialog.setTitle("Custom Dialog");</w:t>
            </w:r>
          </w:p>
        </w:tc>
      </w:tr>
    </w:tbl>
    <w:p w:rsidR="006E1001" w:rsidRDefault="006E1001" w:rsidP="006E1001">
      <w:pPr>
        <w:rPr>
          <w:vanish/>
          <w:color w:val="000000"/>
          <w:sz w:val="27"/>
          <w:szCs w:val="27"/>
        </w:rPr>
      </w:pPr>
    </w:p>
    <w:tbl>
      <w:tblPr>
        <w:tblW w:w="0" w:type="auto"/>
        <w:tblCellSpacing w:w="15" w:type="dxa"/>
        <w:tblCellMar>
          <w:top w:w="15" w:type="dxa"/>
          <w:left w:w="15" w:type="dxa"/>
          <w:bottom w:w="15" w:type="dxa"/>
          <w:right w:w="15" w:type="dxa"/>
        </w:tblCellMar>
        <w:tblLook w:val="04A0"/>
      </w:tblPr>
      <w:tblGrid>
        <w:gridCol w:w="315"/>
        <w:gridCol w:w="6990"/>
        <w:gridCol w:w="45"/>
      </w:tblGrid>
      <w:tr w:rsidR="006E1001" w:rsidTr="006E1001">
        <w:trPr>
          <w:gridAfter w:val="1"/>
          <w:tblCellSpacing w:w="15" w:type="dxa"/>
        </w:trPr>
        <w:tc>
          <w:tcPr>
            <w:tcW w:w="0" w:type="auto"/>
            <w:vAlign w:val="center"/>
            <w:hideMark/>
          </w:tcPr>
          <w:p w:rsidR="006E1001" w:rsidRDefault="006E1001">
            <w:pPr>
              <w:rPr>
                <w:rFonts w:ascii="굴림" w:eastAsia="굴림" w:hAnsi="굴림" w:cs="굴림"/>
                <w:sz w:val="24"/>
                <w:szCs w:val="24"/>
              </w:rPr>
            </w:pPr>
            <w:r>
              <w:rPr>
                <w:rStyle w:val="HTML"/>
              </w:rPr>
              <w:t>07</w:t>
            </w:r>
          </w:p>
        </w:tc>
        <w:tc>
          <w:tcPr>
            <w:tcW w:w="0" w:type="auto"/>
            <w:vAlign w:val="center"/>
            <w:hideMark/>
          </w:tcPr>
          <w:p w:rsidR="006E1001" w:rsidRDefault="006E1001">
            <w:pPr>
              <w:rPr>
                <w:rFonts w:ascii="굴림" w:eastAsia="굴림" w:hAnsi="굴림" w:cs="굴림"/>
                <w:sz w:val="24"/>
                <w:szCs w:val="24"/>
              </w:rPr>
            </w:pPr>
            <w:r>
              <w:t> </w:t>
            </w:r>
          </w:p>
        </w:tc>
      </w:tr>
      <w:tr w:rsidR="006E1001" w:rsidTr="006E1001">
        <w:trPr>
          <w:tblCellSpacing w:w="15" w:type="dxa"/>
        </w:trPr>
        <w:tc>
          <w:tcPr>
            <w:tcW w:w="0" w:type="auto"/>
            <w:vAlign w:val="center"/>
            <w:hideMark/>
          </w:tcPr>
          <w:p w:rsidR="006E1001" w:rsidRDefault="006E1001">
            <w:pPr>
              <w:rPr>
                <w:rFonts w:ascii="굴림" w:eastAsia="굴림" w:hAnsi="굴림" w:cs="굴림"/>
                <w:sz w:val="24"/>
                <w:szCs w:val="24"/>
              </w:rPr>
            </w:pPr>
            <w:r>
              <w:rPr>
                <w:rStyle w:val="HTML"/>
              </w:rPr>
              <w:t>08</w:t>
            </w:r>
          </w:p>
        </w:tc>
        <w:tc>
          <w:tcPr>
            <w:tcW w:w="0" w:type="auto"/>
            <w:gridSpan w:val="2"/>
            <w:vAlign w:val="center"/>
            <w:hideMark/>
          </w:tcPr>
          <w:p w:rsidR="006E1001" w:rsidRDefault="006E1001">
            <w:pPr>
              <w:rPr>
                <w:rFonts w:ascii="굴림" w:eastAsia="굴림" w:hAnsi="굴림" w:cs="굴림"/>
                <w:sz w:val="24"/>
                <w:szCs w:val="24"/>
              </w:rPr>
            </w:pPr>
            <w:r>
              <w:rPr>
                <w:rStyle w:val="HTML"/>
              </w:rPr>
              <w:t>TextView text = (TextView) dialog.findViewById(R.id.text);</w:t>
            </w:r>
          </w:p>
        </w:tc>
      </w:tr>
    </w:tbl>
    <w:p w:rsidR="006E1001" w:rsidRDefault="006E1001" w:rsidP="006E1001">
      <w:pPr>
        <w:rPr>
          <w:vanish/>
          <w:color w:val="000000"/>
          <w:sz w:val="27"/>
          <w:szCs w:val="27"/>
        </w:rPr>
      </w:pPr>
    </w:p>
    <w:tbl>
      <w:tblPr>
        <w:tblW w:w="0" w:type="auto"/>
        <w:tblCellSpacing w:w="15" w:type="dxa"/>
        <w:tblCellMar>
          <w:top w:w="15" w:type="dxa"/>
          <w:left w:w="15" w:type="dxa"/>
          <w:bottom w:w="15" w:type="dxa"/>
          <w:right w:w="15" w:type="dxa"/>
        </w:tblCellMar>
        <w:tblLook w:val="04A0"/>
      </w:tblPr>
      <w:tblGrid>
        <w:gridCol w:w="315"/>
        <w:gridCol w:w="7470"/>
        <w:gridCol w:w="45"/>
      </w:tblGrid>
      <w:tr w:rsidR="006E1001" w:rsidTr="006E1001">
        <w:trPr>
          <w:gridAfter w:val="1"/>
          <w:tblCellSpacing w:w="15" w:type="dxa"/>
        </w:trPr>
        <w:tc>
          <w:tcPr>
            <w:tcW w:w="0" w:type="auto"/>
            <w:vAlign w:val="center"/>
            <w:hideMark/>
          </w:tcPr>
          <w:p w:rsidR="006E1001" w:rsidRDefault="006E1001">
            <w:pPr>
              <w:rPr>
                <w:rFonts w:ascii="굴림" w:eastAsia="굴림" w:hAnsi="굴림" w:cs="굴림"/>
                <w:sz w:val="24"/>
                <w:szCs w:val="24"/>
              </w:rPr>
            </w:pPr>
            <w:r>
              <w:rPr>
                <w:rStyle w:val="HTML"/>
              </w:rPr>
              <w:t>09</w:t>
            </w:r>
          </w:p>
        </w:tc>
        <w:tc>
          <w:tcPr>
            <w:tcW w:w="0" w:type="auto"/>
            <w:vAlign w:val="center"/>
            <w:hideMark/>
          </w:tcPr>
          <w:p w:rsidR="006E1001" w:rsidRDefault="006E1001">
            <w:pPr>
              <w:rPr>
                <w:rFonts w:ascii="굴림" w:eastAsia="굴림" w:hAnsi="굴림" w:cs="굴림"/>
                <w:sz w:val="24"/>
                <w:szCs w:val="24"/>
              </w:rPr>
            </w:pPr>
            <w:r>
              <w:rPr>
                <w:rStyle w:val="HTML"/>
              </w:rPr>
              <w:t>text.setText("Hello, this is a custom dialog!");</w:t>
            </w:r>
          </w:p>
        </w:tc>
      </w:tr>
      <w:tr w:rsidR="006E1001" w:rsidTr="006E1001">
        <w:trPr>
          <w:tblCellSpacing w:w="15" w:type="dxa"/>
        </w:trPr>
        <w:tc>
          <w:tcPr>
            <w:tcW w:w="0" w:type="auto"/>
            <w:vAlign w:val="center"/>
            <w:hideMark/>
          </w:tcPr>
          <w:p w:rsidR="006E1001" w:rsidRDefault="006E1001">
            <w:pPr>
              <w:rPr>
                <w:rFonts w:ascii="굴림" w:eastAsia="굴림" w:hAnsi="굴림" w:cs="굴림"/>
                <w:sz w:val="24"/>
                <w:szCs w:val="24"/>
              </w:rPr>
            </w:pPr>
            <w:r>
              <w:rPr>
                <w:rStyle w:val="HTML"/>
              </w:rPr>
              <w:t>10</w:t>
            </w:r>
          </w:p>
        </w:tc>
        <w:tc>
          <w:tcPr>
            <w:tcW w:w="0" w:type="auto"/>
            <w:gridSpan w:val="2"/>
            <w:vAlign w:val="center"/>
            <w:hideMark/>
          </w:tcPr>
          <w:p w:rsidR="006E1001" w:rsidRDefault="006E1001">
            <w:pPr>
              <w:rPr>
                <w:rFonts w:ascii="굴림" w:eastAsia="굴림" w:hAnsi="굴림" w:cs="굴림"/>
                <w:sz w:val="24"/>
                <w:szCs w:val="24"/>
              </w:rPr>
            </w:pPr>
            <w:r>
              <w:rPr>
                <w:rStyle w:val="HTML"/>
              </w:rPr>
              <w:t>ImageView image = (ImageView) dialog.findViewById(R.id.image);</w:t>
            </w:r>
          </w:p>
        </w:tc>
      </w:tr>
    </w:tbl>
    <w:p w:rsidR="006E1001" w:rsidRDefault="006E1001" w:rsidP="006E1001">
      <w:pPr>
        <w:rPr>
          <w:vanish/>
          <w:color w:val="000000"/>
          <w:sz w:val="27"/>
          <w:szCs w:val="27"/>
        </w:rPr>
      </w:pPr>
    </w:p>
    <w:tbl>
      <w:tblPr>
        <w:tblW w:w="0" w:type="auto"/>
        <w:tblCellSpacing w:w="15" w:type="dxa"/>
        <w:tblCellMar>
          <w:top w:w="15" w:type="dxa"/>
          <w:left w:w="15" w:type="dxa"/>
          <w:bottom w:w="15" w:type="dxa"/>
          <w:right w:w="15" w:type="dxa"/>
        </w:tblCellMar>
        <w:tblLook w:val="04A0"/>
      </w:tblPr>
      <w:tblGrid>
        <w:gridCol w:w="315"/>
        <w:gridCol w:w="5115"/>
      </w:tblGrid>
      <w:tr w:rsidR="006E1001" w:rsidTr="006E1001">
        <w:trPr>
          <w:tblCellSpacing w:w="15" w:type="dxa"/>
        </w:trPr>
        <w:tc>
          <w:tcPr>
            <w:tcW w:w="0" w:type="auto"/>
            <w:vAlign w:val="center"/>
            <w:hideMark/>
          </w:tcPr>
          <w:p w:rsidR="006E1001" w:rsidRDefault="006E1001">
            <w:pPr>
              <w:rPr>
                <w:rFonts w:ascii="굴림" w:eastAsia="굴림" w:hAnsi="굴림" w:cs="굴림"/>
                <w:sz w:val="24"/>
                <w:szCs w:val="24"/>
              </w:rPr>
            </w:pPr>
            <w:r>
              <w:rPr>
                <w:rStyle w:val="HTML"/>
              </w:rPr>
              <w:t>11</w:t>
            </w:r>
          </w:p>
        </w:tc>
        <w:tc>
          <w:tcPr>
            <w:tcW w:w="0" w:type="auto"/>
            <w:vAlign w:val="center"/>
            <w:hideMark/>
          </w:tcPr>
          <w:p w:rsidR="006E1001" w:rsidRDefault="006E1001">
            <w:pPr>
              <w:rPr>
                <w:rFonts w:ascii="굴림" w:eastAsia="굴림" w:hAnsi="굴림" w:cs="굴림"/>
                <w:sz w:val="24"/>
                <w:szCs w:val="24"/>
              </w:rPr>
            </w:pPr>
            <w:r>
              <w:rPr>
                <w:rStyle w:val="HTML"/>
              </w:rPr>
              <w:t>image.setImageResource( R.drawable.icon );</w:t>
            </w:r>
          </w:p>
        </w:tc>
      </w:tr>
    </w:tbl>
    <w:p w:rsidR="006E1001" w:rsidRDefault="006E1001" w:rsidP="006E1001">
      <w:pPr>
        <w:rPr>
          <w:rStyle w:val="apple-style-span"/>
        </w:rPr>
      </w:pPr>
    </w:p>
    <w:p w:rsidR="006E1001" w:rsidRDefault="006E1001" w:rsidP="006E1001">
      <w:pPr>
        <w:jc w:val="center"/>
      </w:pPr>
      <w:r>
        <w:rPr>
          <w:noProof/>
          <w:color w:val="0000FF"/>
          <w:sz w:val="27"/>
          <w:szCs w:val="27"/>
        </w:rPr>
        <w:lastRenderedPageBreak/>
        <w:drawing>
          <wp:inline distT="0" distB="0" distL="0" distR="0">
            <wp:extent cx="3204210" cy="4725670"/>
            <wp:effectExtent l="19050" t="0" r="0" b="0"/>
            <wp:docPr id="118" name="그림 13" descr="에러 발생 화면">
              <a:hlinkClick xmlns:a="http://schemas.openxmlformats.org/drawingml/2006/main" r:id="rId3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에러 발생 화면">
                      <a:hlinkClick r:id="rId323" tgtFrame="&quot;_blank&quot;"/>
                    </pic:cNvPr>
                    <pic:cNvPicPr>
                      <a:picLocks noChangeAspect="1" noChangeArrowheads="1"/>
                    </pic:cNvPicPr>
                  </pic:nvPicPr>
                  <pic:blipFill>
                    <a:blip r:embed="rId324"/>
                    <a:srcRect/>
                    <a:stretch>
                      <a:fillRect/>
                    </a:stretch>
                  </pic:blipFill>
                  <pic:spPr bwMode="auto">
                    <a:xfrm>
                      <a:off x="0" y="0"/>
                      <a:ext cx="3204210" cy="4725670"/>
                    </a:xfrm>
                    <a:prstGeom prst="rect">
                      <a:avLst/>
                    </a:prstGeom>
                    <a:noFill/>
                    <a:ln w="9525">
                      <a:noFill/>
                      <a:miter lim="800000"/>
                      <a:headEnd/>
                      <a:tailEnd/>
                    </a:ln>
                  </pic:spPr>
                </pic:pic>
              </a:graphicData>
            </a:graphic>
          </wp:inline>
        </w:drawing>
      </w:r>
    </w:p>
    <w:p w:rsidR="006E1001" w:rsidRDefault="006E1001" w:rsidP="006E1001">
      <w:pPr>
        <w:pStyle w:val="cap1"/>
        <w:jc w:val="center"/>
        <w:rPr>
          <w:color w:val="000000"/>
          <w:sz w:val="27"/>
          <w:szCs w:val="27"/>
        </w:rPr>
      </w:pPr>
      <w:r>
        <w:rPr>
          <w:rFonts w:hint="eastAsia"/>
          <w:color w:val="000000"/>
          <w:sz w:val="27"/>
          <w:szCs w:val="27"/>
        </w:rPr>
        <w:t>에러 발생 화면</w:t>
      </w:r>
    </w:p>
    <w:p w:rsidR="006E1001" w:rsidRDefault="006E1001" w:rsidP="006E1001">
      <w:pPr>
        <w:rPr>
          <w:rStyle w:val="apple-style-span"/>
        </w:rPr>
      </w:pPr>
      <w:r>
        <w:rPr>
          <w:rFonts w:hint="eastAsia"/>
          <w:color w:val="000000"/>
          <w:sz w:val="27"/>
          <w:szCs w:val="27"/>
        </w:rPr>
        <w:br/>
      </w:r>
      <w:r>
        <w:rPr>
          <w:rStyle w:val="apple-style-span"/>
          <w:rFonts w:hint="eastAsia"/>
          <w:color w:val="000000"/>
          <w:sz w:val="27"/>
          <w:szCs w:val="27"/>
        </w:rPr>
        <w:t>이 문제가 발생한 것은 Dialog 생성시 생성자에 Context 를 넘겨 주도록 되어 있는데 예제에서는 getApplicationContext() 를 호출하여 Context를 가져와서 넘겨 주었는데 이 부분에 문제가 있어 보인다. Dialog 생성자 호출 부분을 this 로 넘겨주면 에러가 발생하지 않고 Dialog가 생성이 되었다.</w:t>
      </w:r>
      <w:r>
        <w:rPr>
          <w:rFonts w:hint="eastAsia"/>
          <w:color w:val="000000"/>
          <w:sz w:val="27"/>
          <w:szCs w:val="27"/>
        </w:rPr>
        <w:br/>
      </w:r>
      <w:r>
        <w:rPr>
          <w:rFonts w:hint="eastAsia"/>
          <w:color w:val="000000"/>
          <w:sz w:val="27"/>
          <w:szCs w:val="27"/>
        </w:rPr>
        <w:br/>
      </w:r>
      <w:r>
        <w:rPr>
          <w:rStyle w:val="apple-style-span"/>
          <w:rFonts w:hint="eastAsia"/>
          <w:color w:val="000000"/>
          <w:sz w:val="27"/>
          <w:szCs w:val="27"/>
        </w:rPr>
        <w:t>Custom Dialog 생성에 사용한 xml layout 리소스</w:t>
      </w:r>
    </w:p>
    <w:p w:rsidR="006E1001" w:rsidRDefault="00153F68" w:rsidP="006E1001">
      <w:hyperlink r:id="rId325" w:anchor="viewSource" w:tooltip="view source" w:history="1">
        <w:r w:rsidR="006E1001">
          <w:rPr>
            <w:rStyle w:val="a4"/>
            <w:rFonts w:hint="eastAsia"/>
            <w:sz w:val="27"/>
            <w:szCs w:val="27"/>
          </w:rPr>
          <w:t>view source</w:t>
        </w:r>
      </w:hyperlink>
    </w:p>
    <w:p w:rsidR="006E1001" w:rsidRDefault="00153F68" w:rsidP="006E1001">
      <w:pPr>
        <w:rPr>
          <w:color w:val="000000"/>
          <w:sz w:val="27"/>
          <w:szCs w:val="27"/>
        </w:rPr>
      </w:pPr>
      <w:hyperlink r:id="rId326" w:anchor="printSource" w:tooltip="print" w:history="1">
        <w:r w:rsidR="006E1001">
          <w:rPr>
            <w:rStyle w:val="a4"/>
            <w:rFonts w:hint="eastAsia"/>
            <w:sz w:val="27"/>
            <w:szCs w:val="27"/>
          </w:rPr>
          <w:t>print</w:t>
        </w:r>
      </w:hyperlink>
      <w:hyperlink r:id="rId327" w:anchor="about" w:tooltip="?" w:history="1">
        <w:r w:rsidR="006E1001">
          <w:rPr>
            <w:rStyle w:val="a4"/>
            <w:rFonts w:hint="eastAsia"/>
            <w:sz w:val="27"/>
            <w:szCs w:val="27"/>
          </w:rPr>
          <w:t>?</w:t>
        </w:r>
      </w:hyperlink>
    </w:p>
    <w:tbl>
      <w:tblPr>
        <w:tblW w:w="0" w:type="auto"/>
        <w:tblCellSpacing w:w="15" w:type="dxa"/>
        <w:tblCellMar>
          <w:top w:w="15" w:type="dxa"/>
          <w:left w:w="15" w:type="dxa"/>
          <w:bottom w:w="15" w:type="dxa"/>
          <w:right w:w="15" w:type="dxa"/>
        </w:tblCellMar>
        <w:tblLook w:val="04A0"/>
      </w:tblPr>
      <w:tblGrid>
        <w:gridCol w:w="315"/>
        <w:gridCol w:w="4491"/>
        <w:gridCol w:w="45"/>
      </w:tblGrid>
      <w:tr w:rsidR="006E1001" w:rsidTr="006E1001">
        <w:trPr>
          <w:tblCellSpacing w:w="15" w:type="dxa"/>
        </w:trPr>
        <w:tc>
          <w:tcPr>
            <w:tcW w:w="0" w:type="auto"/>
            <w:vAlign w:val="center"/>
            <w:hideMark/>
          </w:tcPr>
          <w:p w:rsidR="006E1001" w:rsidRDefault="006E1001">
            <w:pPr>
              <w:rPr>
                <w:rFonts w:ascii="굴림" w:eastAsia="굴림" w:hAnsi="굴림" w:cs="굴림"/>
                <w:sz w:val="24"/>
                <w:szCs w:val="24"/>
              </w:rPr>
            </w:pPr>
            <w:r>
              <w:rPr>
                <w:rStyle w:val="HTML"/>
              </w:rPr>
              <w:t>01</w:t>
            </w:r>
          </w:p>
        </w:tc>
        <w:tc>
          <w:tcPr>
            <w:tcW w:w="0" w:type="auto"/>
            <w:gridSpan w:val="2"/>
            <w:vAlign w:val="center"/>
            <w:hideMark/>
          </w:tcPr>
          <w:p w:rsidR="006E1001" w:rsidRDefault="006E1001">
            <w:pPr>
              <w:rPr>
                <w:rFonts w:ascii="굴림" w:eastAsia="굴림" w:hAnsi="굴림" w:cs="굴림"/>
                <w:sz w:val="24"/>
                <w:szCs w:val="24"/>
              </w:rPr>
            </w:pPr>
            <w:r>
              <w:rPr>
                <w:rStyle w:val="HTML"/>
              </w:rPr>
              <w:t>&lt;?xml</w:t>
            </w:r>
            <w:r>
              <w:rPr>
                <w:rStyle w:val="apple-converted-space"/>
              </w:rPr>
              <w:t> </w:t>
            </w:r>
            <w:r>
              <w:rPr>
                <w:rStyle w:val="HTML"/>
              </w:rPr>
              <w:t>version="1.0"</w:t>
            </w:r>
            <w:r>
              <w:rPr>
                <w:rStyle w:val="apple-converted-space"/>
              </w:rPr>
              <w:t> </w:t>
            </w:r>
            <w:r>
              <w:rPr>
                <w:rStyle w:val="HTML"/>
              </w:rPr>
              <w:t>encoding="utf-8"?&gt;</w:t>
            </w:r>
          </w:p>
        </w:tc>
      </w:tr>
      <w:tr w:rsidR="006E1001" w:rsidTr="006E1001">
        <w:trPr>
          <w:gridAfter w:val="1"/>
          <w:tblCellSpacing w:w="15" w:type="dxa"/>
        </w:trPr>
        <w:tc>
          <w:tcPr>
            <w:tcW w:w="0" w:type="auto"/>
            <w:vAlign w:val="center"/>
            <w:hideMark/>
          </w:tcPr>
          <w:p w:rsidR="006E1001" w:rsidRDefault="006E1001">
            <w:pPr>
              <w:rPr>
                <w:rFonts w:ascii="굴림" w:eastAsia="굴림" w:hAnsi="굴림" w:cs="굴림"/>
                <w:sz w:val="24"/>
                <w:szCs w:val="24"/>
              </w:rPr>
            </w:pPr>
            <w:r>
              <w:rPr>
                <w:rStyle w:val="HTML"/>
              </w:rPr>
              <w:lastRenderedPageBreak/>
              <w:t>02</w:t>
            </w:r>
          </w:p>
        </w:tc>
        <w:tc>
          <w:tcPr>
            <w:tcW w:w="0" w:type="auto"/>
            <w:vAlign w:val="center"/>
            <w:hideMark/>
          </w:tcPr>
          <w:p w:rsidR="006E1001" w:rsidRDefault="006E1001">
            <w:pPr>
              <w:rPr>
                <w:rFonts w:ascii="굴림" w:eastAsia="굴림" w:hAnsi="굴림" w:cs="굴림"/>
                <w:sz w:val="24"/>
                <w:szCs w:val="24"/>
              </w:rPr>
            </w:pPr>
            <w:r>
              <w:rPr>
                <w:rStyle w:val="HTML"/>
              </w:rPr>
              <w:t>&lt;LinearLayout</w:t>
            </w:r>
          </w:p>
        </w:tc>
      </w:tr>
    </w:tbl>
    <w:p w:rsidR="006E1001" w:rsidRDefault="006E1001" w:rsidP="006E1001">
      <w:pPr>
        <w:rPr>
          <w:vanish/>
          <w:color w:val="000000"/>
          <w:sz w:val="27"/>
          <w:szCs w:val="27"/>
        </w:rPr>
      </w:pPr>
    </w:p>
    <w:tbl>
      <w:tblPr>
        <w:tblW w:w="0" w:type="auto"/>
        <w:tblCellSpacing w:w="15" w:type="dxa"/>
        <w:tblCellMar>
          <w:top w:w="15" w:type="dxa"/>
          <w:left w:w="15" w:type="dxa"/>
          <w:bottom w:w="15" w:type="dxa"/>
          <w:right w:w="15" w:type="dxa"/>
        </w:tblCellMar>
        <w:tblLook w:val="04A0"/>
      </w:tblPr>
      <w:tblGrid>
        <w:gridCol w:w="315"/>
        <w:gridCol w:w="6630"/>
        <w:gridCol w:w="45"/>
      </w:tblGrid>
      <w:tr w:rsidR="006E1001" w:rsidTr="006E1001">
        <w:trPr>
          <w:tblCellSpacing w:w="15" w:type="dxa"/>
        </w:trPr>
        <w:tc>
          <w:tcPr>
            <w:tcW w:w="0" w:type="auto"/>
            <w:vAlign w:val="center"/>
            <w:hideMark/>
          </w:tcPr>
          <w:p w:rsidR="006E1001" w:rsidRDefault="006E1001">
            <w:pPr>
              <w:rPr>
                <w:rFonts w:ascii="굴림" w:eastAsia="굴림" w:hAnsi="굴림" w:cs="굴림"/>
                <w:sz w:val="24"/>
                <w:szCs w:val="24"/>
              </w:rPr>
            </w:pPr>
            <w:r>
              <w:rPr>
                <w:rStyle w:val="HTML"/>
              </w:rPr>
              <w:t>03</w:t>
            </w:r>
          </w:p>
        </w:tc>
        <w:tc>
          <w:tcPr>
            <w:tcW w:w="0" w:type="auto"/>
            <w:gridSpan w:val="2"/>
            <w:vAlign w:val="center"/>
            <w:hideMark/>
          </w:tcPr>
          <w:p w:rsidR="006E1001" w:rsidRDefault="006E1001">
            <w:pPr>
              <w:rPr>
                <w:rFonts w:ascii="굴림" w:eastAsia="굴림" w:hAnsi="굴림" w:cs="굴림"/>
                <w:sz w:val="24"/>
                <w:szCs w:val="24"/>
              </w:rPr>
            </w:pPr>
            <w:r>
              <w:rPr>
                <w:rStyle w:val="HTML"/>
              </w:rPr>
              <w:t>    xmlns:android="</w:t>
            </w:r>
            <w:hyperlink r:id="rId328" w:history="1">
              <w:r>
                <w:rPr>
                  <w:rStyle w:val="a4"/>
                  <w:rFonts w:ascii="굴림체" w:eastAsia="굴림체" w:hAnsi="굴림체" w:cs="굴림체"/>
                </w:rPr>
                <w:t>http://schemas.android.com/apk/res/android</w:t>
              </w:r>
            </w:hyperlink>
            <w:r>
              <w:rPr>
                <w:rStyle w:val="HTML"/>
              </w:rPr>
              <w:t>"</w:t>
            </w:r>
          </w:p>
        </w:tc>
      </w:tr>
      <w:tr w:rsidR="006E1001" w:rsidTr="006E1001">
        <w:trPr>
          <w:gridAfter w:val="1"/>
          <w:tblCellSpacing w:w="15" w:type="dxa"/>
        </w:trPr>
        <w:tc>
          <w:tcPr>
            <w:tcW w:w="0" w:type="auto"/>
            <w:vAlign w:val="center"/>
            <w:hideMark/>
          </w:tcPr>
          <w:p w:rsidR="006E1001" w:rsidRDefault="006E1001">
            <w:pPr>
              <w:rPr>
                <w:rFonts w:ascii="굴림" w:eastAsia="굴림" w:hAnsi="굴림" w:cs="굴림"/>
                <w:sz w:val="24"/>
                <w:szCs w:val="24"/>
              </w:rPr>
            </w:pPr>
            <w:r>
              <w:rPr>
                <w:rStyle w:val="HTML"/>
              </w:rPr>
              <w:t>04</w:t>
            </w:r>
          </w:p>
        </w:tc>
        <w:tc>
          <w:tcPr>
            <w:tcW w:w="0" w:type="auto"/>
            <w:vAlign w:val="center"/>
            <w:hideMark/>
          </w:tcPr>
          <w:p w:rsidR="006E1001" w:rsidRDefault="006E1001">
            <w:pPr>
              <w:rPr>
                <w:rFonts w:ascii="굴림" w:eastAsia="굴림" w:hAnsi="굴림" w:cs="굴림"/>
                <w:sz w:val="24"/>
                <w:szCs w:val="24"/>
              </w:rPr>
            </w:pPr>
            <w:r>
              <w:rPr>
                <w:rStyle w:val="HTML"/>
              </w:rPr>
              <w:t>    android:orientation="vertical"</w:t>
            </w:r>
          </w:p>
        </w:tc>
      </w:tr>
    </w:tbl>
    <w:p w:rsidR="006E1001" w:rsidRDefault="006E1001" w:rsidP="006E1001">
      <w:pPr>
        <w:rPr>
          <w:vanish/>
          <w:color w:val="000000"/>
          <w:sz w:val="27"/>
          <w:szCs w:val="27"/>
        </w:rPr>
      </w:pPr>
    </w:p>
    <w:tbl>
      <w:tblPr>
        <w:tblW w:w="0" w:type="auto"/>
        <w:tblCellSpacing w:w="15" w:type="dxa"/>
        <w:tblCellMar>
          <w:top w:w="15" w:type="dxa"/>
          <w:left w:w="15" w:type="dxa"/>
          <w:bottom w:w="15" w:type="dxa"/>
          <w:right w:w="15" w:type="dxa"/>
        </w:tblCellMar>
        <w:tblLook w:val="04A0"/>
      </w:tblPr>
      <w:tblGrid>
        <w:gridCol w:w="315"/>
        <w:gridCol w:w="4950"/>
        <w:gridCol w:w="45"/>
      </w:tblGrid>
      <w:tr w:rsidR="006E1001" w:rsidTr="006E1001">
        <w:trPr>
          <w:gridAfter w:val="1"/>
          <w:tblCellSpacing w:w="15" w:type="dxa"/>
        </w:trPr>
        <w:tc>
          <w:tcPr>
            <w:tcW w:w="0" w:type="auto"/>
            <w:vAlign w:val="center"/>
            <w:hideMark/>
          </w:tcPr>
          <w:p w:rsidR="006E1001" w:rsidRDefault="006E1001">
            <w:pPr>
              <w:rPr>
                <w:rFonts w:ascii="굴림" w:eastAsia="굴림" w:hAnsi="굴림" w:cs="굴림"/>
                <w:sz w:val="24"/>
                <w:szCs w:val="24"/>
              </w:rPr>
            </w:pPr>
            <w:r>
              <w:rPr>
                <w:rStyle w:val="HTML"/>
              </w:rPr>
              <w:t>05</w:t>
            </w:r>
          </w:p>
        </w:tc>
        <w:tc>
          <w:tcPr>
            <w:tcW w:w="0" w:type="auto"/>
            <w:vAlign w:val="center"/>
            <w:hideMark/>
          </w:tcPr>
          <w:p w:rsidR="006E1001" w:rsidRDefault="006E1001">
            <w:pPr>
              <w:rPr>
                <w:rFonts w:ascii="굴림" w:eastAsia="굴림" w:hAnsi="굴림" w:cs="굴림"/>
                <w:sz w:val="24"/>
                <w:szCs w:val="24"/>
              </w:rPr>
            </w:pPr>
            <w:r>
              <w:rPr>
                <w:rStyle w:val="HTML"/>
              </w:rPr>
              <w:t>    android:layout_width="fill_parent"</w:t>
            </w:r>
          </w:p>
        </w:tc>
      </w:tr>
      <w:tr w:rsidR="006E1001" w:rsidTr="006E1001">
        <w:trPr>
          <w:tblCellSpacing w:w="15" w:type="dxa"/>
        </w:trPr>
        <w:tc>
          <w:tcPr>
            <w:tcW w:w="0" w:type="auto"/>
            <w:vAlign w:val="center"/>
            <w:hideMark/>
          </w:tcPr>
          <w:p w:rsidR="006E1001" w:rsidRDefault="006E1001">
            <w:pPr>
              <w:rPr>
                <w:rFonts w:ascii="굴림" w:eastAsia="굴림" w:hAnsi="굴림" w:cs="굴림"/>
                <w:sz w:val="24"/>
                <w:szCs w:val="24"/>
              </w:rPr>
            </w:pPr>
            <w:r>
              <w:rPr>
                <w:rStyle w:val="HTML"/>
              </w:rPr>
              <w:t>06</w:t>
            </w:r>
          </w:p>
        </w:tc>
        <w:tc>
          <w:tcPr>
            <w:tcW w:w="0" w:type="auto"/>
            <w:gridSpan w:val="2"/>
            <w:vAlign w:val="center"/>
            <w:hideMark/>
          </w:tcPr>
          <w:p w:rsidR="006E1001" w:rsidRDefault="006E1001">
            <w:pPr>
              <w:rPr>
                <w:rFonts w:ascii="굴림" w:eastAsia="굴림" w:hAnsi="굴림" w:cs="굴림"/>
                <w:sz w:val="24"/>
                <w:szCs w:val="24"/>
              </w:rPr>
            </w:pPr>
            <w:r>
              <w:rPr>
                <w:rStyle w:val="HTML"/>
              </w:rPr>
              <w:t>    android:layout_height="wrap_content"&gt;</w:t>
            </w:r>
          </w:p>
        </w:tc>
      </w:tr>
    </w:tbl>
    <w:p w:rsidR="006E1001" w:rsidRDefault="006E1001" w:rsidP="006E1001">
      <w:pPr>
        <w:rPr>
          <w:vanish/>
          <w:color w:val="000000"/>
          <w:sz w:val="27"/>
          <w:szCs w:val="27"/>
        </w:rPr>
      </w:pPr>
    </w:p>
    <w:tbl>
      <w:tblPr>
        <w:tblW w:w="0" w:type="auto"/>
        <w:tblCellSpacing w:w="15" w:type="dxa"/>
        <w:tblCellMar>
          <w:top w:w="15" w:type="dxa"/>
          <w:left w:w="15" w:type="dxa"/>
          <w:bottom w:w="15" w:type="dxa"/>
          <w:right w:w="15" w:type="dxa"/>
        </w:tblCellMar>
        <w:tblLook w:val="04A0"/>
      </w:tblPr>
      <w:tblGrid>
        <w:gridCol w:w="315"/>
        <w:gridCol w:w="4350"/>
        <w:gridCol w:w="45"/>
      </w:tblGrid>
      <w:tr w:rsidR="006E1001" w:rsidTr="006E1001">
        <w:trPr>
          <w:gridAfter w:val="1"/>
          <w:tblCellSpacing w:w="15" w:type="dxa"/>
        </w:trPr>
        <w:tc>
          <w:tcPr>
            <w:tcW w:w="0" w:type="auto"/>
            <w:vAlign w:val="center"/>
            <w:hideMark/>
          </w:tcPr>
          <w:p w:rsidR="006E1001" w:rsidRDefault="006E1001">
            <w:pPr>
              <w:rPr>
                <w:rFonts w:ascii="굴림" w:eastAsia="굴림" w:hAnsi="굴림" w:cs="굴림"/>
                <w:sz w:val="24"/>
                <w:szCs w:val="24"/>
              </w:rPr>
            </w:pPr>
            <w:r>
              <w:rPr>
                <w:rStyle w:val="HTML"/>
              </w:rPr>
              <w:t>07</w:t>
            </w:r>
          </w:p>
        </w:tc>
        <w:tc>
          <w:tcPr>
            <w:tcW w:w="0" w:type="auto"/>
            <w:vAlign w:val="center"/>
            <w:hideMark/>
          </w:tcPr>
          <w:p w:rsidR="006E1001" w:rsidRDefault="006E1001">
            <w:pPr>
              <w:rPr>
                <w:rFonts w:ascii="굴림" w:eastAsia="굴림" w:hAnsi="굴림" w:cs="굴림"/>
                <w:sz w:val="24"/>
                <w:szCs w:val="24"/>
              </w:rPr>
            </w:pPr>
            <w:r>
              <w:rPr>
                <w:rStyle w:val="HTML"/>
              </w:rPr>
              <w:t>    &lt;Button</w:t>
            </w:r>
          </w:p>
        </w:tc>
      </w:tr>
      <w:tr w:rsidR="006E1001" w:rsidTr="006E1001">
        <w:trPr>
          <w:tblCellSpacing w:w="15" w:type="dxa"/>
        </w:trPr>
        <w:tc>
          <w:tcPr>
            <w:tcW w:w="0" w:type="auto"/>
            <w:vAlign w:val="center"/>
            <w:hideMark/>
          </w:tcPr>
          <w:p w:rsidR="006E1001" w:rsidRDefault="006E1001">
            <w:pPr>
              <w:rPr>
                <w:rFonts w:ascii="굴림" w:eastAsia="굴림" w:hAnsi="굴림" w:cs="굴림"/>
                <w:sz w:val="24"/>
                <w:szCs w:val="24"/>
              </w:rPr>
            </w:pPr>
            <w:r>
              <w:rPr>
                <w:rStyle w:val="HTML"/>
              </w:rPr>
              <w:t>08</w:t>
            </w:r>
          </w:p>
        </w:tc>
        <w:tc>
          <w:tcPr>
            <w:tcW w:w="0" w:type="auto"/>
            <w:gridSpan w:val="2"/>
            <w:vAlign w:val="center"/>
            <w:hideMark/>
          </w:tcPr>
          <w:p w:rsidR="006E1001" w:rsidRDefault="006E1001">
            <w:pPr>
              <w:rPr>
                <w:rFonts w:ascii="굴림" w:eastAsia="굴림" w:hAnsi="굴림" w:cs="굴림"/>
                <w:sz w:val="24"/>
                <w:szCs w:val="24"/>
              </w:rPr>
            </w:pPr>
            <w:r>
              <w:rPr>
                <w:rStyle w:val="HTML"/>
              </w:rPr>
              <w:t>        android:text="@+id/Button01"</w:t>
            </w:r>
          </w:p>
        </w:tc>
      </w:tr>
    </w:tbl>
    <w:p w:rsidR="006E1001" w:rsidRDefault="006E1001" w:rsidP="006E1001">
      <w:pPr>
        <w:rPr>
          <w:vanish/>
          <w:color w:val="000000"/>
          <w:sz w:val="27"/>
          <w:szCs w:val="27"/>
        </w:rPr>
      </w:pPr>
    </w:p>
    <w:tbl>
      <w:tblPr>
        <w:tblW w:w="0" w:type="auto"/>
        <w:tblCellSpacing w:w="15" w:type="dxa"/>
        <w:tblCellMar>
          <w:top w:w="15" w:type="dxa"/>
          <w:left w:w="15" w:type="dxa"/>
          <w:bottom w:w="15" w:type="dxa"/>
          <w:right w:w="15" w:type="dxa"/>
        </w:tblCellMar>
        <w:tblLook w:val="04A0"/>
      </w:tblPr>
      <w:tblGrid>
        <w:gridCol w:w="315"/>
        <w:gridCol w:w="5310"/>
        <w:gridCol w:w="45"/>
      </w:tblGrid>
      <w:tr w:rsidR="006E1001" w:rsidTr="006E1001">
        <w:trPr>
          <w:gridAfter w:val="1"/>
          <w:tblCellSpacing w:w="15" w:type="dxa"/>
        </w:trPr>
        <w:tc>
          <w:tcPr>
            <w:tcW w:w="0" w:type="auto"/>
            <w:vAlign w:val="center"/>
            <w:hideMark/>
          </w:tcPr>
          <w:p w:rsidR="006E1001" w:rsidRDefault="006E1001">
            <w:pPr>
              <w:rPr>
                <w:rFonts w:ascii="굴림" w:eastAsia="굴림" w:hAnsi="굴림" w:cs="굴림"/>
                <w:sz w:val="24"/>
                <w:szCs w:val="24"/>
              </w:rPr>
            </w:pPr>
            <w:r>
              <w:rPr>
                <w:rStyle w:val="HTML"/>
              </w:rPr>
              <w:t>09</w:t>
            </w:r>
          </w:p>
        </w:tc>
        <w:tc>
          <w:tcPr>
            <w:tcW w:w="0" w:type="auto"/>
            <w:vAlign w:val="center"/>
            <w:hideMark/>
          </w:tcPr>
          <w:p w:rsidR="006E1001" w:rsidRDefault="006E1001">
            <w:pPr>
              <w:rPr>
                <w:rFonts w:ascii="굴림" w:eastAsia="굴림" w:hAnsi="굴림" w:cs="굴림"/>
                <w:sz w:val="24"/>
                <w:szCs w:val="24"/>
              </w:rPr>
            </w:pPr>
            <w:r>
              <w:rPr>
                <w:rStyle w:val="HTML"/>
              </w:rPr>
              <w:t>        android:id="@+id/Button01"</w:t>
            </w:r>
          </w:p>
        </w:tc>
      </w:tr>
      <w:tr w:rsidR="006E1001" w:rsidTr="006E1001">
        <w:trPr>
          <w:tblCellSpacing w:w="15" w:type="dxa"/>
        </w:trPr>
        <w:tc>
          <w:tcPr>
            <w:tcW w:w="0" w:type="auto"/>
            <w:vAlign w:val="center"/>
            <w:hideMark/>
          </w:tcPr>
          <w:p w:rsidR="006E1001" w:rsidRDefault="006E1001">
            <w:pPr>
              <w:rPr>
                <w:rFonts w:ascii="굴림" w:eastAsia="굴림" w:hAnsi="굴림" w:cs="굴림"/>
                <w:sz w:val="24"/>
                <w:szCs w:val="24"/>
              </w:rPr>
            </w:pPr>
            <w:r>
              <w:rPr>
                <w:rStyle w:val="HTML"/>
              </w:rPr>
              <w:t>10</w:t>
            </w:r>
          </w:p>
        </w:tc>
        <w:tc>
          <w:tcPr>
            <w:tcW w:w="0" w:type="auto"/>
            <w:gridSpan w:val="2"/>
            <w:vAlign w:val="center"/>
            <w:hideMark/>
          </w:tcPr>
          <w:p w:rsidR="006E1001" w:rsidRDefault="006E1001">
            <w:pPr>
              <w:rPr>
                <w:rFonts w:ascii="굴림" w:eastAsia="굴림" w:hAnsi="굴림" w:cs="굴림"/>
                <w:sz w:val="24"/>
                <w:szCs w:val="24"/>
              </w:rPr>
            </w:pPr>
            <w:r>
              <w:rPr>
                <w:rStyle w:val="HTML"/>
              </w:rPr>
              <w:t>        android:layout_height="wrap_content"</w:t>
            </w:r>
          </w:p>
        </w:tc>
      </w:tr>
    </w:tbl>
    <w:p w:rsidR="006E1001" w:rsidRDefault="006E1001" w:rsidP="006E1001">
      <w:pPr>
        <w:rPr>
          <w:vanish/>
          <w:color w:val="000000"/>
          <w:sz w:val="27"/>
          <w:szCs w:val="27"/>
        </w:rPr>
      </w:pPr>
    </w:p>
    <w:tbl>
      <w:tblPr>
        <w:tblW w:w="0" w:type="auto"/>
        <w:tblCellSpacing w:w="15" w:type="dxa"/>
        <w:tblCellMar>
          <w:top w:w="15" w:type="dxa"/>
          <w:left w:w="15" w:type="dxa"/>
          <w:bottom w:w="15" w:type="dxa"/>
          <w:right w:w="15" w:type="dxa"/>
        </w:tblCellMar>
        <w:tblLook w:val="04A0"/>
      </w:tblPr>
      <w:tblGrid>
        <w:gridCol w:w="315"/>
        <w:gridCol w:w="5310"/>
        <w:gridCol w:w="45"/>
      </w:tblGrid>
      <w:tr w:rsidR="006E1001" w:rsidTr="006E1001">
        <w:trPr>
          <w:tblCellSpacing w:w="15" w:type="dxa"/>
        </w:trPr>
        <w:tc>
          <w:tcPr>
            <w:tcW w:w="0" w:type="auto"/>
            <w:vAlign w:val="center"/>
            <w:hideMark/>
          </w:tcPr>
          <w:p w:rsidR="006E1001" w:rsidRDefault="006E1001">
            <w:pPr>
              <w:rPr>
                <w:rFonts w:ascii="굴림" w:eastAsia="굴림" w:hAnsi="굴림" w:cs="굴림"/>
                <w:sz w:val="24"/>
                <w:szCs w:val="24"/>
              </w:rPr>
            </w:pPr>
            <w:r>
              <w:rPr>
                <w:rStyle w:val="HTML"/>
              </w:rPr>
              <w:t>11</w:t>
            </w:r>
          </w:p>
        </w:tc>
        <w:tc>
          <w:tcPr>
            <w:tcW w:w="0" w:type="auto"/>
            <w:gridSpan w:val="2"/>
            <w:vAlign w:val="center"/>
            <w:hideMark/>
          </w:tcPr>
          <w:p w:rsidR="006E1001" w:rsidRDefault="006E1001">
            <w:pPr>
              <w:rPr>
                <w:rFonts w:ascii="굴림" w:eastAsia="굴림" w:hAnsi="굴림" w:cs="굴림"/>
                <w:sz w:val="24"/>
                <w:szCs w:val="24"/>
              </w:rPr>
            </w:pPr>
            <w:r>
              <w:rPr>
                <w:rStyle w:val="HTML"/>
              </w:rPr>
              <w:t>        android:layout_width="fill_parent"/&gt;</w:t>
            </w:r>
          </w:p>
        </w:tc>
      </w:tr>
      <w:tr w:rsidR="006E1001" w:rsidTr="006E1001">
        <w:trPr>
          <w:gridAfter w:val="1"/>
          <w:tblCellSpacing w:w="15" w:type="dxa"/>
        </w:trPr>
        <w:tc>
          <w:tcPr>
            <w:tcW w:w="0" w:type="auto"/>
            <w:vAlign w:val="center"/>
            <w:hideMark/>
          </w:tcPr>
          <w:p w:rsidR="006E1001" w:rsidRDefault="006E1001">
            <w:pPr>
              <w:rPr>
                <w:rFonts w:ascii="굴림" w:eastAsia="굴림" w:hAnsi="굴림" w:cs="굴림"/>
                <w:sz w:val="24"/>
                <w:szCs w:val="24"/>
              </w:rPr>
            </w:pPr>
            <w:r>
              <w:rPr>
                <w:rStyle w:val="HTML"/>
              </w:rPr>
              <w:t>12</w:t>
            </w:r>
          </w:p>
        </w:tc>
        <w:tc>
          <w:tcPr>
            <w:tcW w:w="0" w:type="auto"/>
            <w:vAlign w:val="center"/>
            <w:hideMark/>
          </w:tcPr>
          <w:p w:rsidR="006E1001" w:rsidRDefault="006E1001">
            <w:pPr>
              <w:rPr>
                <w:rFonts w:ascii="굴림" w:eastAsia="굴림" w:hAnsi="굴림" w:cs="굴림"/>
                <w:sz w:val="24"/>
                <w:szCs w:val="24"/>
              </w:rPr>
            </w:pPr>
            <w:r>
              <w:rPr>
                <w:rStyle w:val="HTML"/>
              </w:rPr>
              <w:t>    &lt;TextView</w:t>
            </w:r>
          </w:p>
        </w:tc>
      </w:tr>
    </w:tbl>
    <w:p w:rsidR="006E1001" w:rsidRDefault="006E1001" w:rsidP="006E1001">
      <w:pPr>
        <w:rPr>
          <w:vanish/>
          <w:color w:val="000000"/>
          <w:sz w:val="27"/>
          <w:szCs w:val="27"/>
        </w:rPr>
      </w:pPr>
    </w:p>
    <w:tbl>
      <w:tblPr>
        <w:tblW w:w="0" w:type="auto"/>
        <w:tblCellSpacing w:w="15" w:type="dxa"/>
        <w:tblCellMar>
          <w:top w:w="15" w:type="dxa"/>
          <w:left w:w="15" w:type="dxa"/>
          <w:bottom w:w="15" w:type="dxa"/>
          <w:right w:w="15" w:type="dxa"/>
        </w:tblCellMar>
        <w:tblLook w:val="04A0"/>
      </w:tblPr>
      <w:tblGrid>
        <w:gridCol w:w="315"/>
        <w:gridCol w:w="4590"/>
        <w:gridCol w:w="45"/>
      </w:tblGrid>
      <w:tr w:rsidR="006E1001" w:rsidTr="006E1001">
        <w:trPr>
          <w:tblCellSpacing w:w="15" w:type="dxa"/>
        </w:trPr>
        <w:tc>
          <w:tcPr>
            <w:tcW w:w="0" w:type="auto"/>
            <w:vAlign w:val="center"/>
            <w:hideMark/>
          </w:tcPr>
          <w:p w:rsidR="006E1001" w:rsidRDefault="006E1001">
            <w:pPr>
              <w:rPr>
                <w:rFonts w:ascii="굴림" w:eastAsia="굴림" w:hAnsi="굴림" w:cs="굴림"/>
                <w:sz w:val="24"/>
                <w:szCs w:val="24"/>
              </w:rPr>
            </w:pPr>
            <w:r>
              <w:rPr>
                <w:rStyle w:val="HTML"/>
              </w:rPr>
              <w:t>13</w:t>
            </w:r>
          </w:p>
        </w:tc>
        <w:tc>
          <w:tcPr>
            <w:tcW w:w="0" w:type="auto"/>
            <w:gridSpan w:val="2"/>
            <w:vAlign w:val="center"/>
            <w:hideMark/>
          </w:tcPr>
          <w:p w:rsidR="006E1001" w:rsidRDefault="006E1001">
            <w:pPr>
              <w:rPr>
                <w:rFonts w:ascii="굴림" w:eastAsia="굴림" w:hAnsi="굴림" w:cs="굴림"/>
                <w:sz w:val="24"/>
                <w:szCs w:val="24"/>
              </w:rPr>
            </w:pPr>
            <w:r>
              <w:rPr>
                <w:rStyle w:val="HTML"/>
              </w:rPr>
              <w:t>        android:text="@+id/TextView01"</w:t>
            </w:r>
          </w:p>
        </w:tc>
      </w:tr>
      <w:tr w:rsidR="006E1001" w:rsidTr="006E1001">
        <w:trPr>
          <w:gridAfter w:val="1"/>
          <w:tblCellSpacing w:w="15" w:type="dxa"/>
        </w:trPr>
        <w:tc>
          <w:tcPr>
            <w:tcW w:w="0" w:type="auto"/>
            <w:vAlign w:val="center"/>
            <w:hideMark/>
          </w:tcPr>
          <w:p w:rsidR="006E1001" w:rsidRDefault="006E1001">
            <w:pPr>
              <w:rPr>
                <w:rFonts w:ascii="굴림" w:eastAsia="굴림" w:hAnsi="굴림" w:cs="굴림"/>
                <w:sz w:val="24"/>
                <w:szCs w:val="24"/>
              </w:rPr>
            </w:pPr>
            <w:r>
              <w:rPr>
                <w:rStyle w:val="HTML"/>
              </w:rPr>
              <w:t>14</w:t>
            </w:r>
          </w:p>
        </w:tc>
        <w:tc>
          <w:tcPr>
            <w:tcW w:w="0" w:type="auto"/>
            <w:vAlign w:val="center"/>
            <w:hideMark/>
          </w:tcPr>
          <w:p w:rsidR="006E1001" w:rsidRDefault="006E1001">
            <w:pPr>
              <w:rPr>
                <w:rFonts w:ascii="굴림" w:eastAsia="굴림" w:hAnsi="굴림" w:cs="굴림"/>
                <w:sz w:val="24"/>
                <w:szCs w:val="24"/>
              </w:rPr>
            </w:pPr>
            <w:r>
              <w:rPr>
                <w:rStyle w:val="HTML"/>
              </w:rPr>
              <w:t>        android:id="@+id/TextView01"</w:t>
            </w:r>
          </w:p>
        </w:tc>
      </w:tr>
    </w:tbl>
    <w:p w:rsidR="006E1001" w:rsidRDefault="006E1001" w:rsidP="006E1001">
      <w:pPr>
        <w:rPr>
          <w:vanish/>
          <w:color w:val="000000"/>
          <w:sz w:val="27"/>
          <w:szCs w:val="27"/>
        </w:rPr>
      </w:pPr>
    </w:p>
    <w:tbl>
      <w:tblPr>
        <w:tblW w:w="0" w:type="auto"/>
        <w:tblCellSpacing w:w="15" w:type="dxa"/>
        <w:tblCellMar>
          <w:top w:w="15" w:type="dxa"/>
          <w:left w:w="15" w:type="dxa"/>
          <w:bottom w:w="15" w:type="dxa"/>
          <w:right w:w="15" w:type="dxa"/>
        </w:tblCellMar>
        <w:tblLook w:val="04A0"/>
      </w:tblPr>
      <w:tblGrid>
        <w:gridCol w:w="315"/>
        <w:gridCol w:w="5550"/>
        <w:gridCol w:w="45"/>
      </w:tblGrid>
      <w:tr w:rsidR="006E1001" w:rsidTr="006E1001">
        <w:trPr>
          <w:gridAfter w:val="1"/>
          <w:tblCellSpacing w:w="15" w:type="dxa"/>
        </w:trPr>
        <w:tc>
          <w:tcPr>
            <w:tcW w:w="0" w:type="auto"/>
            <w:vAlign w:val="center"/>
            <w:hideMark/>
          </w:tcPr>
          <w:p w:rsidR="006E1001" w:rsidRDefault="006E1001">
            <w:pPr>
              <w:rPr>
                <w:rFonts w:ascii="굴림" w:eastAsia="굴림" w:hAnsi="굴림" w:cs="굴림"/>
                <w:sz w:val="24"/>
                <w:szCs w:val="24"/>
              </w:rPr>
            </w:pPr>
            <w:r>
              <w:rPr>
                <w:rStyle w:val="HTML"/>
              </w:rPr>
              <w:t>15</w:t>
            </w:r>
          </w:p>
        </w:tc>
        <w:tc>
          <w:tcPr>
            <w:tcW w:w="0" w:type="auto"/>
            <w:vAlign w:val="center"/>
            <w:hideMark/>
          </w:tcPr>
          <w:p w:rsidR="006E1001" w:rsidRDefault="006E1001">
            <w:pPr>
              <w:rPr>
                <w:rFonts w:ascii="굴림" w:eastAsia="굴림" w:hAnsi="굴림" w:cs="굴림"/>
                <w:sz w:val="24"/>
                <w:szCs w:val="24"/>
              </w:rPr>
            </w:pPr>
            <w:r>
              <w:rPr>
                <w:rStyle w:val="HTML"/>
              </w:rPr>
              <w:t>        android:layout_width="fill_parent"</w:t>
            </w:r>
          </w:p>
        </w:tc>
      </w:tr>
      <w:tr w:rsidR="006E1001" w:rsidTr="006E1001">
        <w:trPr>
          <w:tblCellSpacing w:w="15" w:type="dxa"/>
        </w:trPr>
        <w:tc>
          <w:tcPr>
            <w:tcW w:w="0" w:type="auto"/>
            <w:vAlign w:val="center"/>
            <w:hideMark/>
          </w:tcPr>
          <w:p w:rsidR="006E1001" w:rsidRDefault="006E1001">
            <w:pPr>
              <w:rPr>
                <w:rFonts w:ascii="굴림" w:eastAsia="굴림" w:hAnsi="굴림" w:cs="굴림"/>
                <w:sz w:val="24"/>
                <w:szCs w:val="24"/>
              </w:rPr>
            </w:pPr>
            <w:r>
              <w:rPr>
                <w:rStyle w:val="HTML"/>
              </w:rPr>
              <w:t>16</w:t>
            </w:r>
          </w:p>
        </w:tc>
        <w:tc>
          <w:tcPr>
            <w:tcW w:w="0" w:type="auto"/>
            <w:gridSpan w:val="2"/>
            <w:vAlign w:val="center"/>
            <w:hideMark/>
          </w:tcPr>
          <w:p w:rsidR="006E1001" w:rsidRDefault="006E1001">
            <w:pPr>
              <w:rPr>
                <w:rFonts w:ascii="굴림" w:eastAsia="굴림" w:hAnsi="굴림" w:cs="굴림"/>
                <w:sz w:val="24"/>
                <w:szCs w:val="24"/>
              </w:rPr>
            </w:pPr>
            <w:r>
              <w:rPr>
                <w:rStyle w:val="HTML"/>
              </w:rPr>
              <w:t>        android:layout_height="wrap_content"/&gt;</w:t>
            </w:r>
          </w:p>
        </w:tc>
      </w:tr>
    </w:tbl>
    <w:p w:rsidR="006E1001" w:rsidRDefault="006E1001" w:rsidP="006E1001">
      <w:pPr>
        <w:rPr>
          <w:vanish/>
          <w:color w:val="000000"/>
          <w:sz w:val="27"/>
          <w:szCs w:val="27"/>
        </w:rPr>
      </w:pPr>
    </w:p>
    <w:tbl>
      <w:tblPr>
        <w:tblW w:w="0" w:type="auto"/>
        <w:tblCellSpacing w:w="15" w:type="dxa"/>
        <w:tblCellMar>
          <w:top w:w="15" w:type="dxa"/>
          <w:left w:w="15" w:type="dxa"/>
          <w:bottom w:w="15" w:type="dxa"/>
          <w:right w:w="15" w:type="dxa"/>
        </w:tblCellMar>
        <w:tblLook w:val="04A0"/>
      </w:tblPr>
      <w:tblGrid>
        <w:gridCol w:w="315"/>
        <w:gridCol w:w="4590"/>
        <w:gridCol w:w="45"/>
      </w:tblGrid>
      <w:tr w:rsidR="006E1001" w:rsidTr="006E1001">
        <w:trPr>
          <w:gridAfter w:val="1"/>
          <w:tblCellSpacing w:w="15" w:type="dxa"/>
        </w:trPr>
        <w:tc>
          <w:tcPr>
            <w:tcW w:w="0" w:type="auto"/>
            <w:vAlign w:val="center"/>
            <w:hideMark/>
          </w:tcPr>
          <w:p w:rsidR="006E1001" w:rsidRDefault="006E1001">
            <w:pPr>
              <w:rPr>
                <w:rFonts w:ascii="굴림" w:eastAsia="굴림" w:hAnsi="굴림" w:cs="굴림"/>
                <w:sz w:val="24"/>
                <w:szCs w:val="24"/>
              </w:rPr>
            </w:pPr>
            <w:r>
              <w:rPr>
                <w:rStyle w:val="HTML"/>
              </w:rPr>
              <w:t>17</w:t>
            </w:r>
          </w:p>
        </w:tc>
        <w:tc>
          <w:tcPr>
            <w:tcW w:w="0" w:type="auto"/>
            <w:vAlign w:val="center"/>
            <w:hideMark/>
          </w:tcPr>
          <w:p w:rsidR="006E1001" w:rsidRDefault="006E1001">
            <w:pPr>
              <w:rPr>
                <w:rFonts w:ascii="굴림" w:eastAsia="굴림" w:hAnsi="굴림" w:cs="굴림"/>
                <w:sz w:val="24"/>
                <w:szCs w:val="24"/>
              </w:rPr>
            </w:pPr>
            <w:r>
              <w:rPr>
                <w:rStyle w:val="HTML"/>
              </w:rPr>
              <w:t>    &lt;EditText</w:t>
            </w:r>
          </w:p>
        </w:tc>
      </w:tr>
      <w:tr w:rsidR="006E1001" w:rsidTr="006E1001">
        <w:trPr>
          <w:tblCellSpacing w:w="15" w:type="dxa"/>
        </w:trPr>
        <w:tc>
          <w:tcPr>
            <w:tcW w:w="0" w:type="auto"/>
            <w:vAlign w:val="center"/>
            <w:hideMark/>
          </w:tcPr>
          <w:p w:rsidR="006E1001" w:rsidRDefault="006E1001">
            <w:pPr>
              <w:rPr>
                <w:rFonts w:ascii="굴림" w:eastAsia="굴림" w:hAnsi="굴림" w:cs="굴림"/>
                <w:sz w:val="24"/>
                <w:szCs w:val="24"/>
              </w:rPr>
            </w:pPr>
            <w:r>
              <w:rPr>
                <w:rStyle w:val="HTML"/>
              </w:rPr>
              <w:t>18</w:t>
            </w:r>
          </w:p>
        </w:tc>
        <w:tc>
          <w:tcPr>
            <w:tcW w:w="0" w:type="auto"/>
            <w:gridSpan w:val="2"/>
            <w:vAlign w:val="center"/>
            <w:hideMark/>
          </w:tcPr>
          <w:p w:rsidR="006E1001" w:rsidRDefault="006E1001">
            <w:pPr>
              <w:rPr>
                <w:rFonts w:ascii="굴림" w:eastAsia="굴림" w:hAnsi="굴림" w:cs="굴림"/>
                <w:sz w:val="24"/>
                <w:szCs w:val="24"/>
              </w:rPr>
            </w:pPr>
            <w:r>
              <w:rPr>
                <w:rStyle w:val="HTML"/>
              </w:rPr>
              <w:t>        android:text="@+id/EditText01"</w:t>
            </w:r>
          </w:p>
        </w:tc>
      </w:tr>
    </w:tbl>
    <w:p w:rsidR="006E1001" w:rsidRDefault="006E1001" w:rsidP="006E1001">
      <w:pPr>
        <w:rPr>
          <w:vanish/>
          <w:color w:val="000000"/>
          <w:sz w:val="27"/>
          <w:szCs w:val="27"/>
        </w:rPr>
      </w:pPr>
    </w:p>
    <w:tbl>
      <w:tblPr>
        <w:tblW w:w="0" w:type="auto"/>
        <w:tblCellSpacing w:w="15" w:type="dxa"/>
        <w:tblCellMar>
          <w:top w:w="15" w:type="dxa"/>
          <w:left w:w="15" w:type="dxa"/>
          <w:bottom w:w="15" w:type="dxa"/>
          <w:right w:w="15" w:type="dxa"/>
        </w:tblCellMar>
        <w:tblLook w:val="04A0"/>
      </w:tblPr>
      <w:tblGrid>
        <w:gridCol w:w="315"/>
        <w:gridCol w:w="5070"/>
        <w:gridCol w:w="45"/>
      </w:tblGrid>
      <w:tr w:rsidR="006E1001" w:rsidTr="006E1001">
        <w:trPr>
          <w:gridAfter w:val="1"/>
          <w:tblCellSpacing w:w="15" w:type="dxa"/>
        </w:trPr>
        <w:tc>
          <w:tcPr>
            <w:tcW w:w="0" w:type="auto"/>
            <w:vAlign w:val="center"/>
            <w:hideMark/>
          </w:tcPr>
          <w:p w:rsidR="006E1001" w:rsidRDefault="006E1001">
            <w:pPr>
              <w:rPr>
                <w:rFonts w:ascii="굴림" w:eastAsia="굴림" w:hAnsi="굴림" w:cs="굴림"/>
                <w:sz w:val="24"/>
                <w:szCs w:val="24"/>
              </w:rPr>
            </w:pPr>
            <w:r>
              <w:rPr>
                <w:rStyle w:val="HTML"/>
              </w:rPr>
              <w:t>19</w:t>
            </w:r>
          </w:p>
        </w:tc>
        <w:tc>
          <w:tcPr>
            <w:tcW w:w="0" w:type="auto"/>
            <w:vAlign w:val="center"/>
            <w:hideMark/>
          </w:tcPr>
          <w:p w:rsidR="006E1001" w:rsidRDefault="006E1001">
            <w:pPr>
              <w:rPr>
                <w:rFonts w:ascii="굴림" w:eastAsia="굴림" w:hAnsi="굴림" w:cs="굴림"/>
                <w:sz w:val="24"/>
                <w:szCs w:val="24"/>
              </w:rPr>
            </w:pPr>
            <w:r>
              <w:rPr>
                <w:rStyle w:val="HTML"/>
              </w:rPr>
              <w:t>        android:id="@+id/EditText01"</w:t>
            </w:r>
          </w:p>
        </w:tc>
      </w:tr>
      <w:tr w:rsidR="006E1001" w:rsidTr="006E1001">
        <w:trPr>
          <w:tblCellSpacing w:w="15" w:type="dxa"/>
        </w:trPr>
        <w:tc>
          <w:tcPr>
            <w:tcW w:w="0" w:type="auto"/>
            <w:vAlign w:val="center"/>
            <w:hideMark/>
          </w:tcPr>
          <w:p w:rsidR="006E1001" w:rsidRDefault="006E1001">
            <w:pPr>
              <w:rPr>
                <w:rFonts w:ascii="굴림" w:eastAsia="굴림" w:hAnsi="굴림" w:cs="굴림"/>
                <w:sz w:val="24"/>
                <w:szCs w:val="24"/>
              </w:rPr>
            </w:pPr>
            <w:r>
              <w:rPr>
                <w:rStyle w:val="HTML"/>
              </w:rPr>
              <w:t>20</w:t>
            </w:r>
          </w:p>
        </w:tc>
        <w:tc>
          <w:tcPr>
            <w:tcW w:w="0" w:type="auto"/>
            <w:gridSpan w:val="2"/>
            <w:vAlign w:val="center"/>
            <w:hideMark/>
          </w:tcPr>
          <w:p w:rsidR="006E1001" w:rsidRDefault="006E1001">
            <w:pPr>
              <w:rPr>
                <w:rFonts w:ascii="굴림" w:eastAsia="굴림" w:hAnsi="굴림" w:cs="굴림"/>
                <w:sz w:val="24"/>
                <w:szCs w:val="24"/>
              </w:rPr>
            </w:pPr>
            <w:r>
              <w:rPr>
                <w:rStyle w:val="HTML"/>
              </w:rPr>
              <w:t>        android:layout_width="fill_parent"</w:t>
            </w:r>
          </w:p>
        </w:tc>
      </w:tr>
    </w:tbl>
    <w:p w:rsidR="006E1001" w:rsidRDefault="006E1001" w:rsidP="006E1001">
      <w:pPr>
        <w:rPr>
          <w:vanish/>
          <w:color w:val="000000"/>
          <w:sz w:val="27"/>
          <w:szCs w:val="27"/>
        </w:rPr>
      </w:pPr>
    </w:p>
    <w:tbl>
      <w:tblPr>
        <w:tblW w:w="0" w:type="auto"/>
        <w:tblCellSpacing w:w="15" w:type="dxa"/>
        <w:tblCellMar>
          <w:top w:w="15" w:type="dxa"/>
          <w:left w:w="15" w:type="dxa"/>
          <w:bottom w:w="15" w:type="dxa"/>
          <w:right w:w="15" w:type="dxa"/>
        </w:tblCellMar>
        <w:tblLook w:val="04A0"/>
      </w:tblPr>
      <w:tblGrid>
        <w:gridCol w:w="315"/>
        <w:gridCol w:w="5550"/>
        <w:gridCol w:w="45"/>
      </w:tblGrid>
      <w:tr w:rsidR="006E1001" w:rsidTr="006E1001">
        <w:trPr>
          <w:tblCellSpacing w:w="15" w:type="dxa"/>
        </w:trPr>
        <w:tc>
          <w:tcPr>
            <w:tcW w:w="0" w:type="auto"/>
            <w:vAlign w:val="center"/>
            <w:hideMark/>
          </w:tcPr>
          <w:p w:rsidR="006E1001" w:rsidRDefault="006E1001">
            <w:pPr>
              <w:rPr>
                <w:rFonts w:ascii="굴림" w:eastAsia="굴림" w:hAnsi="굴림" w:cs="굴림"/>
                <w:sz w:val="24"/>
                <w:szCs w:val="24"/>
              </w:rPr>
            </w:pPr>
            <w:r>
              <w:rPr>
                <w:rStyle w:val="HTML"/>
              </w:rPr>
              <w:t>21</w:t>
            </w:r>
          </w:p>
        </w:tc>
        <w:tc>
          <w:tcPr>
            <w:tcW w:w="0" w:type="auto"/>
            <w:gridSpan w:val="2"/>
            <w:vAlign w:val="center"/>
            <w:hideMark/>
          </w:tcPr>
          <w:p w:rsidR="006E1001" w:rsidRDefault="006E1001">
            <w:pPr>
              <w:rPr>
                <w:rFonts w:ascii="굴림" w:eastAsia="굴림" w:hAnsi="굴림" w:cs="굴림"/>
                <w:sz w:val="24"/>
                <w:szCs w:val="24"/>
              </w:rPr>
            </w:pPr>
            <w:r>
              <w:rPr>
                <w:rStyle w:val="HTML"/>
              </w:rPr>
              <w:t>        android:layout_height="wrap_content"/&gt;</w:t>
            </w:r>
          </w:p>
        </w:tc>
      </w:tr>
      <w:tr w:rsidR="006E1001" w:rsidTr="006E1001">
        <w:trPr>
          <w:gridAfter w:val="1"/>
          <w:tblCellSpacing w:w="15" w:type="dxa"/>
        </w:trPr>
        <w:tc>
          <w:tcPr>
            <w:tcW w:w="0" w:type="auto"/>
            <w:vAlign w:val="center"/>
            <w:hideMark/>
          </w:tcPr>
          <w:p w:rsidR="006E1001" w:rsidRDefault="006E1001">
            <w:pPr>
              <w:rPr>
                <w:rFonts w:ascii="굴림" w:eastAsia="굴림" w:hAnsi="굴림" w:cs="굴림"/>
                <w:sz w:val="24"/>
                <w:szCs w:val="24"/>
              </w:rPr>
            </w:pPr>
            <w:r>
              <w:rPr>
                <w:rStyle w:val="HTML"/>
              </w:rPr>
              <w:t>22</w:t>
            </w:r>
          </w:p>
        </w:tc>
        <w:tc>
          <w:tcPr>
            <w:tcW w:w="0" w:type="auto"/>
            <w:vAlign w:val="center"/>
            <w:hideMark/>
          </w:tcPr>
          <w:p w:rsidR="006E1001" w:rsidRDefault="006E1001">
            <w:pPr>
              <w:rPr>
                <w:rFonts w:ascii="굴림" w:eastAsia="굴림" w:hAnsi="굴림" w:cs="굴림"/>
                <w:sz w:val="24"/>
                <w:szCs w:val="24"/>
              </w:rPr>
            </w:pPr>
            <w:r>
              <w:rPr>
                <w:rStyle w:val="HTML"/>
              </w:rPr>
              <w:t>&lt;/LinearLayout&gt;</w:t>
            </w:r>
          </w:p>
        </w:tc>
      </w:tr>
    </w:tbl>
    <w:p w:rsidR="006E1001" w:rsidRDefault="006E1001" w:rsidP="006E1001">
      <w:pPr>
        <w:rPr>
          <w:rStyle w:val="apple-style-span"/>
        </w:rPr>
      </w:pPr>
    </w:p>
    <w:p w:rsidR="006E1001" w:rsidRDefault="00153F68" w:rsidP="006E1001">
      <w:hyperlink r:id="rId329" w:anchor="viewSource" w:tooltip="view source" w:history="1">
        <w:r w:rsidR="006E1001">
          <w:rPr>
            <w:rStyle w:val="a4"/>
            <w:rFonts w:hint="eastAsia"/>
            <w:sz w:val="27"/>
            <w:szCs w:val="27"/>
          </w:rPr>
          <w:t>view source</w:t>
        </w:r>
      </w:hyperlink>
    </w:p>
    <w:p w:rsidR="006E1001" w:rsidRDefault="00153F68" w:rsidP="006E1001">
      <w:pPr>
        <w:rPr>
          <w:color w:val="000000"/>
          <w:sz w:val="27"/>
          <w:szCs w:val="27"/>
        </w:rPr>
      </w:pPr>
      <w:hyperlink r:id="rId330" w:anchor="printSource" w:tooltip="print" w:history="1">
        <w:r w:rsidR="006E1001">
          <w:rPr>
            <w:rStyle w:val="a4"/>
            <w:rFonts w:hint="eastAsia"/>
            <w:sz w:val="27"/>
            <w:szCs w:val="27"/>
          </w:rPr>
          <w:t>print</w:t>
        </w:r>
      </w:hyperlink>
      <w:hyperlink r:id="rId331" w:anchor="about" w:tooltip="?" w:history="1">
        <w:r w:rsidR="006E1001">
          <w:rPr>
            <w:rStyle w:val="a4"/>
            <w:rFonts w:hint="eastAsia"/>
            <w:sz w:val="27"/>
            <w:szCs w:val="27"/>
          </w:rPr>
          <w:t>?</w:t>
        </w:r>
      </w:hyperlink>
    </w:p>
    <w:tbl>
      <w:tblPr>
        <w:tblW w:w="0" w:type="auto"/>
        <w:tblCellSpacing w:w="15" w:type="dxa"/>
        <w:tblCellMar>
          <w:top w:w="15" w:type="dxa"/>
          <w:left w:w="15" w:type="dxa"/>
          <w:bottom w:w="15" w:type="dxa"/>
          <w:right w:w="15" w:type="dxa"/>
        </w:tblCellMar>
        <w:tblLook w:val="04A0"/>
      </w:tblPr>
      <w:tblGrid>
        <w:gridCol w:w="315"/>
        <w:gridCol w:w="5430"/>
        <w:gridCol w:w="45"/>
      </w:tblGrid>
      <w:tr w:rsidR="006E1001" w:rsidTr="006E1001">
        <w:trPr>
          <w:tblCellSpacing w:w="15" w:type="dxa"/>
        </w:trPr>
        <w:tc>
          <w:tcPr>
            <w:tcW w:w="0" w:type="auto"/>
            <w:vAlign w:val="center"/>
            <w:hideMark/>
          </w:tcPr>
          <w:p w:rsidR="006E1001" w:rsidRDefault="006E1001">
            <w:pPr>
              <w:rPr>
                <w:rFonts w:ascii="굴림" w:eastAsia="굴림" w:hAnsi="굴림" w:cs="굴림"/>
                <w:sz w:val="24"/>
                <w:szCs w:val="24"/>
              </w:rPr>
            </w:pPr>
            <w:r>
              <w:rPr>
                <w:rStyle w:val="HTML"/>
              </w:rPr>
              <w:t>01</w:t>
            </w:r>
          </w:p>
        </w:tc>
        <w:tc>
          <w:tcPr>
            <w:tcW w:w="0" w:type="auto"/>
            <w:gridSpan w:val="2"/>
            <w:vAlign w:val="center"/>
            <w:hideMark/>
          </w:tcPr>
          <w:p w:rsidR="006E1001" w:rsidRDefault="006E1001">
            <w:pPr>
              <w:rPr>
                <w:rFonts w:ascii="굴림" w:eastAsia="굴림" w:hAnsi="굴림" w:cs="굴림"/>
                <w:sz w:val="24"/>
                <w:szCs w:val="24"/>
              </w:rPr>
            </w:pPr>
            <w:r>
              <w:rPr>
                <w:rStyle w:val="HTML"/>
              </w:rPr>
              <w:t>//Context mContext = getApplicationContext();</w:t>
            </w:r>
          </w:p>
        </w:tc>
      </w:tr>
      <w:tr w:rsidR="006E1001" w:rsidTr="006E1001">
        <w:trPr>
          <w:gridAfter w:val="1"/>
          <w:tblCellSpacing w:w="15" w:type="dxa"/>
        </w:trPr>
        <w:tc>
          <w:tcPr>
            <w:tcW w:w="0" w:type="auto"/>
            <w:vAlign w:val="center"/>
            <w:hideMark/>
          </w:tcPr>
          <w:p w:rsidR="006E1001" w:rsidRDefault="006E1001">
            <w:pPr>
              <w:rPr>
                <w:rFonts w:ascii="굴림" w:eastAsia="굴림" w:hAnsi="굴림" w:cs="굴림"/>
                <w:sz w:val="24"/>
                <w:szCs w:val="24"/>
              </w:rPr>
            </w:pPr>
            <w:r>
              <w:rPr>
                <w:rStyle w:val="HTML"/>
              </w:rPr>
              <w:t>02</w:t>
            </w:r>
          </w:p>
        </w:tc>
        <w:tc>
          <w:tcPr>
            <w:tcW w:w="0" w:type="auto"/>
            <w:vAlign w:val="center"/>
            <w:hideMark/>
          </w:tcPr>
          <w:p w:rsidR="006E1001" w:rsidRDefault="006E1001">
            <w:pPr>
              <w:rPr>
                <w:rFonts w:ascii="굴림" w:eastAsia="굴림" w:hAnsi="굴림" w:cs="굴림"/>
                <w:sz w:val="24"/>
                <w:szCs w:val="24"/>
              </w:rPr>
            </w:pPr>
            <w:r>
              <w:rPr>
                <w:rStyle w:val="HTML"/>
              </w:rPr>
              <w:t>Dialog dialog =</w:t>
            </w:r>
            <w:r>
              <w:rPr>
                <w:rStyle w:val="apple-converted-space"/>
                <w:rFonts w:ascii="굴림체" w:eastAsia="굴림체" w:hAnsi="굴림체" w:cs="굴림체"/>
              </w:rPr>
              <w:t> </w:t>
            </w:r>
            <w:r>
              <w:rPr>
                <w:rStyle w:val="HTML"/>
              </w:rPr>
              <w:t>new</w:t>
            </w:r>
            <w:r>
              <w:rPr>
                <w:rStyle w:val="apple-converted-space"/>
              </w:rPr>
              <w:t> </w:t>
            </w:r>
            <w:r>
              <w:rPr>
                <w:rStyle w:val="HTML"/>
              </w:rPr>
              <w:t>Dialog(</w:t>
            </w:r>
            <w:r>
              <w:rPr>
                <w:rStyle w:val="apple-converted-space"/>
                <w:rFonts w:ascii="굴림체" w:eastAsia="굴림체" w:hAnsi="굴림체" w:cs="굴림체"/>
              </w:rPr>
              <w:t> </w:t>
            </w:r>
            <w:r>
              <w:rPr>
                <w:rStyle w:val="HTML"/>
              </w:rPr>
              <w:t>this</w:t>
            </w:r>
            <w:r>
              <w:rPr>
                <w:rStyle w:val="apple-converted-space"/>
              </w:rPr>
              <w:t> </w:t>
            </w:r>
            <w:r>
              <w:rPr>
                <w:rStyle w:val="HTML"/>
              </w:rPr>
              <w:t>);</w:t>
            </w:r>
          </w:p>
        </w:tc>
      </w:tr>
    </w:tbl>
    <w:p w:rsidR="006E1001" w:rsidRDefault="006E1001" w:rsidP="006E1001">
      <w:pPr>
        <w:rPr>
          <w:vanish/>
          <w:color w:val="000000"/>
          <w:sz w:val="27"/>
          <w:szCs w:val="27"/>
        </w:rPr>
      </w:pPr>
    </w:p>
    <w:tbl>
      <w:tblPr>
        <w:tblW w:w="0" w:type="auto"/>
        <w:tblCellSpacing w:w="15" w:type="dxa"/>
        <w:tblCellMar>
          <w:top w:w="15" w:type="dxa"/>
          <w:left w:w="15" w:type="dxa"/>
          <w:bottom w:w="15" w:type="dxa"/>
          <w:right w:w="15" w:type="dxa"/>
        </w:tblCellMar>
        <w:tblLook w:val="04A0"/>
      </w:tblPr>
      <w:tblGrid>
        <w:gridCol w:w="315"/>
        <w:gridCol w:w="5190"/>
        <w:gridCol w:w="45"/>
      </w:tblGrid>
      <w:tr w:rsidR="006E1001" w:rsidTr="006E1001">
        <w:trPr>
          <w:gridAfter w:val="1"/>
          <w:tblCellSpacing w:w="15" w:type="dxa"/>
        </w:trPr>
        <w:tc>
          <w:tcPr>
            <w:tcW w:w="0" w:type="auto"/>
            <w:vAlign w:val="center"/>
            <w:hideMark/>
          </w:tcPr>
          <w:p w:rsidR="006E1001" w:rsidRDefault="006E1001">
            <w:pPr>
              <w:rPr>
                <w:rFonts w:ascii="굴림" w:eastAsia="굴림" w:hAnsi="굴림" w:cs="굴림"/>
                <w:sz w:val="24"/>
                <w:szCs w:val="24"/>
              </w:rPr>
            </w:pPr>
            <w:r>
              <w:rPr>
                <w:rStyle w:val="HTML"/>
              </w:rPr>
              <w:t>03</w:t>
            </w:r>
          </w:p>
        </w:tc>
        <w:tc>
          <w:tcPr>
            <w:tcW w:w="0" w:type="auto"/>
            <w:vAlign w:val="center"/>
            <w:hideMark/>
          </w:tcPr>
          <w:p w:rsidR="006E1001" w:rsidRDefault="006E1001">
            <w:pPr>
              <w:rPr>
                <w:rFonts w:ascii="굴림" w:eastAsia="굴림" w:hAnsi="굴림" w:cs="굴림"/>
                <w:sz w:val="24"/>
                <w:szCs w:val="24"/>
              </w:rPr>
            </w:pPr>
            <w:r>
              <w:t> </w:t>
            </w:r>
          </w:p>
        </w:tc>
      </w:tr>
      <w:tr w:rsidR="006E1001" w:rsidTr="006E1001">
        <w:trPr>
          <w:tblCellSpacing w:w="15" w:type="dxa"/>
        </w:trPr>
        <w:tc>
          <w:tcPr>
            <w:tcW w:w="0" w:type="auto"/>
            <w:vAlign w:val="center"/>
            <w:hideMark/>
          </w:tcPr>
          <w:p w:rsidR="006E1001" w:rsidRDefault="006E1001">
            <w:pPr>
              <w:rPr>
                <w:rFonts w:ascii="굴림" w:eastAsia="굴림" w:hAnsi="굴림" w:cs="굴림"/>
                <w:sz w:val="24"/>
                <w:szCs w:val="24"/>
              </w:rPr>
            </w:pPr>
            <w:r>
              <w:rPr>
                <w:rStyle w:val="HTML"/>
              </w:rPr>
              <w:t>04</w:t>
            </w:r>
          </w:p>
        </w:tc>
        <w:tc>
          <w:tcPr>
            <w:tcW w:w="0" w:type="auto"/>
            <w:gridSpan w:val="2"/>
            <w:vAlign w:val="center"/>
            <w:hideMark/>
          </w:tcPr>
          <w:p w:rsidR="006E1001" w:rsidRDefault="006E1001">
            <w:pPr>
              <w:rPr>
                <w:rFonts w:ascii="굴림" w:eastAsia="굴림" w:hAnsi="굴림" w:cs="굴림"/>
                <w:sz w:val="24"/>
                <w:szCs w:val="24"/>
              </w:rPr>
            </w:pPr>
            <w:r>
              <w:rPr>
                <w:rStyle w:val="HTML"/>
              </w:rPr>
              <w:t>dialog.setContentView( R.layout.mydialog );</w:t>
            </w:r>
          </w:p>
        </w:tc>
      </w:tr>
    </w:tbl>
    <w:p w:rsidR="006E1001" w:rsidRDefault="006E1001" w:rsidP="006E1001">
      <w:pPr>
        <w:rPr>
          <w:vanish/>
          <w:color w:val="000000"/>
          <w:sz w:val="27"/>
          <w:szCs w:val="27"/>
        </w:rPr>
      </w:pPr>
    </w:p>
    <w:tbl>
      <w:tblPr>
        <w:tblW w:w="0" w:type="auto"/>
        <w:tblCellSpacing w:w="15" w:type="dxa"/>
        <w:tblCellMar>
          <w:top w:w="15" w:type="dxa"/>
          <w:left w:w="15" w:type="dxa"/>
          <w:bottom w:w="15" w:type="dxa"/>
          <w:right w:w="15" w:type="dxa"/>
        </w:tblCellMar>
        <w:tblLook w:val="04A0"/>
      </w:tblPr>
      <w:tblGrid>
        <w:gridCol w:w="315"/>
        <w:gridCol w:w="3801"/>
        <w:gridCol w:w="45"/>
      </w:tblGrid>
      <w:tr w:rsidR="006E1001" w:rsidTr="006E1001">
        <w:trPr>
          <w:tblCellSpacing w:w="15" w:type="dxa"/>
        </w:trPr>
        <w:tc>
          <w:tcPr>
            <w:tcW w:w="0" w:type="auto"/>
            <w:vAlign w:val="center"/>
            <w:hideMark/>
          </w:tcPr>
          <w:p w:rsidR="006E1001" w:rsidRDefault="006E1001">
            <w:pPr>
              <w:rPr>
                <w:rFonts w:ascii="굴림" w:eastAsia="굴림" w:hAnsi="굴림" w:cs="굴림"/>
                <w:sz w:val="24"/>
                <w:szCs w:val="24"/>
              </w:rPr>
            </w:pPr>
            <w:r>
              <w:rPr>
                <w:rStyle w:val="HTML"/>
              </w:rPr>
              <w:t>05</w:t>
            </w:r>
          </w:p>
        </w:tc>
        <w:tc>
          <w:tcPr>
            <w:tcW w:w="0" w:type="auto"/>
            <w:gridSpan w:val="2"/>
            <w:vAlign w:val="center"/>
            <w:hideMark/>
          </w:tcPr>
          <w:p w:rsidR="006E1001" w:rsidRDefault="006E1001">
            <w:pPr>
              <w:rPr>
                <w:rFonts w:ascii="굴림" w:eastAsia="굴림" w:hAnsi="굴림" w:cs="굴림"/>
                <w:sz w:val="24"/>
                <w:szCs w:val="24"/>
              </w:rPr>
            </w:pPr>
            <w:r>
              <w:rPr>
                <w:rStyle w:val="HTML"/>
              </w:rPr>
              <w:t>dialog.setTitle(</w:t>
            </w:r>
            <w:r>
              <w:rPr>
                <w:rStyle w:val="apple-converted-space"/>
                <w:rFonts w:ascii="굴림체" w:eastAsia="굴림체" w:hAnsi="굴림체" w:cs="굴림체"/>
              </w:rPr>
              <w:t> </w:t>
            </w:r>
            <w:r>
              <w:rPr>
                <w:rStyle w:val="HTML"/>
              </w:rPr>
              <w:t>"MyDialog 1"</w:t>
            </w:r>
            <w:r>
              <w:rPr>
                <w:rStyle w:val="apple-converted-space"/>
              </w:rPr>
              <w:t> </w:t>
            </w:r>
            <w:r>
              <w:rPr>
                <w:rStyle w:val="HTML"/>
              </w:rPr>
              <w:t>);</w:t>
            </w:r>
          </w:p>
        </w:tc>
      </w:tr>
      <w:tr w:rsidR="006E1001" w:rsidTr="006E1001">
        <w:trPr>
          <w:gridAfter w:val="1"/>
          <w:tblCellSpacing w:w="15" w:type="dxa"/>
        </w:trPr>
        <w:tc>
          <w:tcPr>
            <w:tcW w:w="0" w:type="auto"/>
            <w:vAlign w:val="center"/>
            <w:hideMark/>
          </w:tcPr>
          <w:p w:rsidR="006E1001" w:rsidRDefault="006E1001">
            <w:pPr>
              <w:rPr>
                <w:rFonts w:ascii="굴림" w:eastAsia="굴림" w:hAnsi="굴림" w:cs="굴림"/>
                <w:sz w:val="24"/>
                <w:szCs w:val="24"/>
              </w:rPr>
            </w:pPr>
            <w:r>
              <w:rPr>
                <w:rStyle w:val="HTML"/>
              </w:rPr>
              <w:t>06</w:t>
            </w:r>
          </w:p>
        </w:tc>
        <w:tc>
          <w:tcPr>
            <w:tcW w:w="0" w:type="auto"/>
            <w:vAlign w:val="center"/>
            <w:hideMark/>
          </w:tcPr>
          <w:p w:rsidR="006E1001" w:rsidRDefault="006E1001">
            <w:pPr>
              <w:rPr>
                <w:rFonts w:ascii="굴림" w:eastAsia="굴림" w:hAnsi="굴림" w:cs="굴림"/>
                <w:sz w:val="24"/>
                <w:szCs w:val="24"/>
              </w:rPr>
            </w:pPr>
            <w:r>
              <w:t> </w:t>
            </w:r>
          </w:p>
        </w:tc>
      </w:tr>
    </w:tbl>
    <w:p w:rsidR="006E1001" w:rsidRDefault="006E1001" w:rsidP="006E1001">
      <w:pPr>
        <w:rPr>
          <w:vanish/>
          <w:color w:val="000000"/>
          <w:sz w:val="27"/>
          <w:szCs w:val="27"/>
        </w:rPr>
      </w:pPr>
    </w:p>
    <w:tbl>
      <w:tblPr>
        <w:tblW w:w="0" w:type="auto"/>
        <w:tblCellSpacing w:w="15" w:type="dxa"/>
        <w:tblCellMar>
          <w:top w:w="15" w:type="dxa"/>
          <w:left w:w="15" w:type="dxa"/>
          <w:bottom w:w="15" w:type="dxa"/>
          <w:right w:w="15" w:type="dxa"/>
        </w:tblCellMar>
        <w:tblLook w:val="04A0"/>
      </w:tblPr>
      <w:tblGrid>
        <w:gridCol w:w="315"/>
        <w:gridCol w:w="7590"/>
        <w:gridCol w:w="45"/>
      </w:tblGrid>
      <w:tr w:rsidR="006E1001" w:rsidTr="006E1001">
        <w:trPr>
          <w:tblCellSpacing w:w="15" w:type="dxa"/>
        </w:trPr>
        <w:tc>
          <w:tcPr>
            <w:tcW w:w="0" w:type="auto"/>
            <w:vAlign w:val="center"/>
            <w:hideMark/>
          </w:tcPr>
          <w:p w:rsidR="006E1001" w:rsidRDefault="006E1001">
            <w:pPr>
              <w:rPr>
                <w:rFonts w:ascii="굴림" w:eastAsia="굴림" w:hAnsi="굴림" w:cs="굴림"/>
                <w:sz w:val="24"/>
                <w:szCs w:val="24"/>
              </w:rPr>
            </w:pPr>
            <w:r>
              <w:rPr>
                <w:rStyle w:val="HTML"/>
              </w:rPr>
              <w:t>07</w:t>
            </w:r>
          </w:p>
        </w:tc>
        <w:tc>
          <w:tcPr>
            <w:tcW w:w="0" w:type="auto"/>
            <w:gridSpan w:val="2"/>
            <w:vAlign w:val="center"/>
            <w:hideMark/>
          </w:tcPr>
          <w:p w:rsidR="006E1001" w:rsidRDefault="006E1001">
            <w:pPr>
              <w:rPr>
                <w:rFonts w:ascii="굴림" w:eastAsia="굴림" w:hAnsi="굴림" w:cs="굴림"/>
                <w:sz w:val="24"/>
                <w:szCs w:val="24"/>
              </w:rPr>
            </w:pPr>
            <w:r>
              <w:rPr>
                <w:rStyle w:val="HTML"/>
              </w:rPr>
              <w:t>Button btnMyDlg = (Button)dialog.findViewById( R.id.Button01 );</w:t>
            </w:r>
          </w:p>
        </w:tc>
      </w:tr>
      <w:tr w:rsidR="006E1001" w:rsidTr="006E1001">
        <w:trPr>
          <w:gridAfter w:val="1"/>
          <w:tblCellSpacing w:w="15" w:type="dxa"/>
        </w:trPr>
        <w:tc>
          <w:tcPr>
            <w:tcW w:w="0" w:type="auto"/>
            <w:vAlign w:val="center"/>
            <w:hideMark/>
          </w:tcPr>
          <w:p w:rsidR="006E1001" w:rsidRDefault="006E1001">
            <w:pPr>
              <w:rPr>
                <w:rFonts w:ascii="굴림" w:eastAsia="굴림" w:hAnsi="굴림" w:cs="굴림"/>
                <w:sz w:val="24"/>
                <w:szCs w:val="24"/>
              </w:rPr>
            </w:pPr>
            <w:r>
              <w:rPr>
                <w:rStyle w:val="HTML"/>
              </w:rPr>
              <w:t>08</w:t>
            </w:r>
          </w:p>
        </w:tc>
        <w:tc>
          <w:tcPr>
            <w:tcW w:w="0" w:type="auto"/>
            <w:vAlign w:val="center"/>
            <w:hideMark/>
          </w:tcPr>
          <w:p w:rsidR="006E1001" w:rsidRDefault="006E1001">
            <w:pPr>
              <w:rPr>
                <w:rFonts w:ascii="굴림" w:eastAsia="굴림" w:hAnsi="굴림" w:cs="굴림"/>
                <w:sz w:val="24"/>
                <w:szCs w:val="24"/>
              </w:rPr>
            </w:pPr>
            <w:r>
              <w:rPr>
                <w:rStyle w:val="HTML"/>
              </w:rPr>
              <w:t>btnMyDlg.setText(</w:t>
            </w:r>
            <w:r>
              <w:rPr>
                <w:rStyle w:val="apple-converted-space"/>
                <w:rFonts w:ascii="굴림체" w:eastAsia="굴림체" w:hAnsi="굴림체" w:cs="굴림체"/>
              </w:rPr>
              <w:t> </w:t>
            </w:r>
            <w:r>
              <w:rPr>
                <w:rStyle w:val="HTML"/>
              </w:rPr>
              <w:t>"My Button on Custom Dialog"</w:t>
            </w:r>
            <w:r>
              <w:rPr>
                <w:rStyle w:val="apple-converted-space"/>
              </w:rPr>
              <w:t> </w:t>
            </w:r>
            <w:r>
              <w:rPr>
                <w:rStyle w:val="HTML"/>
              </w:rPr>
              <w:t>);</w:t>
            </w:r>
          </w:p>
        </w:tc>
      </w:tr>
    </w:tbl>
    <w:p w:rsidR="006E1001" w:rsidRDefault="006E1001" w:rsidP="006E1001">
      <w:pPr>
        <w:rPr>
          <w:vanish/>
          <w:color w:val="000000"/>
          <w:sz w:val="27"/>
          <w:szCs w:val="27"/>
        </w:rPr>
      </w:pPr>
    </w:p>
    <w:tbl>
      <w:tblPr>
        <w:tblW w:w="0" w:type="auto"/>
        <w:tblCellSpacing w:w="15" w:type="dxa"/>
        <w:tblCellMar>
          <w:top w:w="15" w:type="dxa"/>
          <w:left w:w="15" w:type="dxa"/>
          <w:bottom w:w="15" w:type="dxa"/>
          <w:right w:w="15" w:type="dxa"/>
        </w:tblCellMar>
        <w:tblLook w:val="04A0"/>
      </w:tblPr>
      <w:tblGrid>
        <w:gridCol w:w="315"/>
        <w:gridCol w:w="1710"/>
        <w:gridCol w:w="45"/>
      </w:tblGrid>
      <w:tr w:rsidR="006E1001" w:rsidTr="006E1001">
        <w:trPr>
          <w:gridAfter w:val="1"/>
          <w:tblCellSpacing w:w="15" w:type="dxa"/>
        </w:trPr>
        <w:tc>
          <w:tcPr>
            <w:tcW w:w="0" w:type="auto"/>
            <w:vAlign w:val="center"/>
            <w:hideMark/>
          </w:tcPr>
          <w:p w:rsidR="006E1001" w:rsidRDefault="006E1001">
            <w:pPr>
              <w:rPr>
                <w:rFonts w:ascii="굴림" w:eastAsia="굴림" w:hAnsi="굴림" w:cs="굴림"/>
                <w:sz w:val="24"/>
                <w:szCs w:val="24"/>
              </w:rPr>
            </w:pPr>
            <w:r>
              <w:rPr>
                <w:rStyle w:val="HTML"/>
              </w:rPr>
              <w:t>09</w:t>
            </w:r>
          </w:p>
        </w:tc>
        <w:tc>
          <w:tcPr>
            <w:tcW w:w="0" w:type="auto"/>
            <w:vAlign w:val="center"/>
            <w:hideMark/>
          </w:tcPr>
          <w:p w:rsidR="006E1001" w:rsidRDefault="006E1001">
            <w:pPr>
              <w:rPr>
                <w:rFonts w:ascii="굴림" w:eastAsia="굴림" w:hAnsi="굴림" w:cs="굴림"/>
                <w:sz w:val="24"/>
                <w:szCs w:val="24"/>
              </w:rPr>
            </w:pPr>
            <w:r>
              <w:t> </w:t>
            </w:r>
          </w:p>
        </w:tc>
      </w:tr>
      <w:tr w:rsidR="006E1001" w:rsidTr="006E1001">
        <w:trPr>
          <w:tblCellSpacing w:w="15" w:type="dxa"/>
        </w:trPr>
        <w:tc>
          <w:tcPr>
            <w:tcW w:w="0" w:type="auto"/>
            <w:vAlign w:val="center"/>
            <w:hideMark/>
          </w:tcPr>
          <w:p w:rsidR="006E1001" w:rsidRDefault="006E1001">
            <w:pPr>
              <w:rPr>
                <w:rFonts w:ascii="굴림" w:eastAsia="굴림" w:hAnsi="굴림" w:cs="굴림"/>
                <w:sz w:val="24"/>
                <w:szCs w:val="24"/>
              </w:rPr>
            </w:pPr>
            <w:r>
              <w:rPr>
                <w:rStyle w:val="HTML"/>
              </w:rPr>
              <w:t>10</w:t>
            </w:r>
          </w:p>
        </w:tc>
        <w:tc>
          <w:tcPr>
            <w:tcW w:w="0" w:type="auto"/>
            <w:gridSpan w:val="2"/>
            <w:vAlign w:val="center"/>
            <w:hideMark/>
          </w:tcPr>
          <w:p w:rsidR="006E1001" w:rsidRDefault="006E1001">
            <w:pPr>
              <w:rPr>
                <w:rFonts w:ascii="굴림" w:eastAsia="굴림" w:hAnsi="굴림" w:cs="굴림"/>
                <w:sz w:val="24"/>
                <w:szCs w:val="24"/>
              </w:rPr>
            </w:pPr>
            <w:r>
              <w:rPr>
                <w:rStyle w:val="HTML"/>
              </w:rPr>
              <w:t>dialog.show();</w:t>
            </w:r>
          </w:p>
        </w:tc>
      </w:tr>
    </w:tbl>
    <w:p w:rsidR="006E1001" w:rsidRDefault="006E1001" w:rsidP="006E1001">
      <w:pPr>
        <w:rPr>
          <w:rStyle w:val="apple-style-span"/>
        </w:rPr>
      </w:pPr>
    </w:p>
    <w:p w:rsidR="006E1001" w:rsidRDefault="006E1001" w:rsidP="006E1001">
      <w:pPr>
        <w:jc w:val="center"/>
      </w:pPr>
      <w:r>
        <w:rPr>
          <w:noProof/>
          <w:color w:val="0000FF"/>
          <w:sz w:val="27"/>
          <w:szCs w:val="27"/>
        </w:rPr>
        <w:drawing>
          <wp:inline distT="0" distB="0" distL="0" distR="0">
            <wp:extent cx="3204210" cy="4725670"/>
            <wp:effectExtent l="19050" t="0" r="0" b="0"/>
            <wp:docPr id="117" name="그림 14" descr="http://cfile30.uf.tistory.com/image/205D0F274BD804A02F0181">
              <a:hlinkClick xmlns:a="http://schemas.openxmlformats.org/drawingml/2006/main" r:id="rId3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cfile30.uf.tistory.com/image/205D0F274BD804A02F0181">
                      <a:hlinkClick r:id="rId332" tgtFrame="&quot;_blank&quot;"/>
                    </pic:cNvPr>
                    <pic:cNvPicPr>
                      <a:picLocks noChangeAspect="1" noChangeArrowheads="1"/>
                    </pic:cNvPicPr>
                  </pic:nvPicPr>
                  <pic:blipFill>
                    <a:blip r:embed="rId333"/>
                    <a:srcRect/>
                    <a:stretch>
                      <a:fillRect/>
                    </a:stretch>
                  </pic:blipFill>
                  <pic:spPr bwMode="auto">
                    <a:xfrm>
                      <a:off x="0" y="0"/>
                      <a:ext cx="3204210" cy="4725670"/>
                    </a:xfrm>
                    <a:prstGeom prst="rect">
                      <a:avLst/>
                    </a:prstGeom>
                    <a:noFill/>
                    <a:ln w="9525">
                      <a:noFill/>
                      <a:miter lim="800000"/>
                      <a:headEnd/>
                      <a:tailEnd/>
                    </a:ln>
                  </pic:spPr>
                </pic:pic>
              </a:graphicData>
            </a:graphic>
          </wp:inline>
        </w:drawing>
      </w:r>
    </w:p>
    <w:p w:rsidR="006E1001" w:rsidRDefault="006E1001" w:rsidP="006E1001">
      <w:pPr>
        <w:jc w:val="left"/>
        <w:rPr>
          <w:rStyle w:val="apple-style-span"/>
        </w:rPr>
      </w:pPr>
      <w:r>
        <w:rPr>
          <w:rFonts w:hint="eastAsia"/>
          <w:color w:val="000000"/>
          <w:sz w:val="27"/>
          <w:szCs w:val="27"/>
        </w:rPr>
        <w:br/>
      </w:r>
      <w:r>
        <w:rPr>
          <w:rStyle w:val="apple-style-span"/>
          <w:rFonts w:hint="eastAsia"/>
          <w:color w:val="000000"/>
          <w:sz w:val="27"/>
          <w:szCs w:val="27"/>
        </w:rPr>
        <w:t>Android 의 Dialog 는 Title 영역과 View 영역으로 나뉘어 지며 Title 영역은 Title 을 지정하지 않아도 사라지지 않고 자리를 차지 한다. 따라서 Titlte 을 지정하지 않을 경우 아래와 같이 아무것도 표시되지 않은 영역이 남아있다.</w:t>
      </w:r>
    </w:p>
    <w:p w:rsidR="006E1001" w:rsidRDefault="006E1001" w:rsidP="006E1001">
      <w:pPr>
        <w:jc w:val="center"/>
      </w:pPr>
      <w:r>
        <w:rPr>
          <w:noProof/>
          <w:color w:val="0000FF"/>
          <w:sz w:val="27"/>
          <w:szCs w:val="27"/>
        </w:rPr>
        <w:lastRenderedPageBreak/>
        <w:drawing>
          <wp:inline distT="0" distB="0" distL="0" distR="0">
            <wp:extent cx="3204210" cy="4725670"/>
            <wp:effectExtent l="19050" t="0" r="0" b="0"/>
            <wp:docPr id="116" name="그림 15" descr="Title 을 지정하지 않는 Dialog">
              <a:hlinkClick xmlns:a="http://schemas.openxmlformats.org/drawingml/2006/main" r:id="rId3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itle 을 지정하지 않는 Dialog">
                      <a:hlinkClick r:id="rId334" tgtFrame="&quot;_blank&quot;"/>
                    </pic:cNvPr>
                    <pic:cNvPicPr>
                      <a:picLocks noChangeAspect="1" noChangeArrowheads="1"/>
                    </pic:cNvPicPr>
                  </pic:nvPicPr>
                  <pic:blipFill>
                    <a:blip r:embed="rId335"/>
                    <a:srcRect/>
                    <a:stretch>
                      <a:fillRect/>
                    </a:stretch>
                  </pic:blipFill>
                  <pic:spPr bwMode="auto">
                    <a:xfrm>
                      <a:off x="0" y="0"/>
                      <a:ext cx="3204210" cy="4725670"/>
                    </a:xfrm>
                    <a:prstGeom prst="rect">
                      <a:avLst/>
                    </a:prstGeom>
                    <a:noFill/>
                    <a:ln w="9525">
                      <a:noFill/>
                      <a:miter lim="800000"/>
                      <a:headEnd/>
                      <a:tailEnd/>
                    </a:ln>
                  </pic:spPr>
                </pic:pic>
              </a:graphicData>
            </a:graphic>
          </wp:inline>
        </w:drawing>
      </w:r>
    </w:p>
    <w:p w:rsidR="006E1001" w:rsidRDefault="006E1001" w:rsidP="006E1001">
      <w:pPr>
        <w:pStyle w:val="cap1"/>
        <w:jc w:val="center"/>
        <w:rPr>
          <w:color w:val="000000"/>
          <w:sz w:val="27"/>
          <w:szCs w:val="27"/>
        </w:rPr>
      </w:pPr>
      <w:r>
        <w:rPr>
          <w:rFonts w:hint="eastAsia"/>
          <w:color w:val="000000"/>
          <w:sz w:val="27"/>
          <w:szCs w:val="27"/>
        </w:rPr>
        <w:t>Title 을 지정하지 않는 Dialog</w:t>
      </w:r>
    </w:p>
    <w:p w:rsidR="006E1001" w:rsidRDefault="006E1001" w:rsidP="006E1001">
      <w:pPr>
        <w:rPr>
          <w:rStyle w:val="apple-style-span"/>
        </w:rPr>
      </w:pPr>
      <w:r>
        <w:rPr>
          <w:rFonts w:hint="eastAsia"/>
          <w:color w:val="000000"/>
          <w:sz w:val="27"/>
          <w:szCs w:val="27"/>
        </w:rPr>
        <w:br/>
      </w:r>
      <w:r>
        <w:rPr>
          <w:rStyle w:val="apple-style-span"/>
          <w:rFonts w:hint="eastAsia"/>
          <w:color w:val="000000"/>
          <w:sz w:val="27"/>
          <w:szCs w:val="27"/>
        </w:rPr>
        <w:t>Title 이 필요없는 경우에는 AlertDialog 를 이용하여 Dialog 를 생성하는 것도 하나의 방법이다.</w:t>
      </w:r>
    </w:p>
    <w:p w:rsidR="006E1001" w:rsidRDefault="006E1001" w:rsidP="006E1001">
      <w:pPr>
        <w:jc w:val="right"/>
      </w:pPr>
      <w:r>
        <w:rPr>
          <w:noProof/>
          <w:color w:val="000000"/>
          <w:sz w:val="27"/>
          <w:szCs w:val="27"/>
        </w:rPr>
        <w:drawing>
          <wp:inline distT="0" distB="0" distL="0" distR="0">
            <wp:extent cx="139065" cy="139065"/>
            <wp:effectExtent l="19050" t="0" r="0" b="0"/>
            <wp:docPr id="115" name="ccl-icon-427-0" descr="저작자 표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l-icon-427-0" descr="저작자 표시"/>
                    <pic:cNvPicPr>
                      <a:picLocks noChangeAspect="1" noChangeArrowheads="1"/>
                    </pic:cNvPicPr>
                  </pic:nvPicPr>
                  <pic:blipFill>
                    <a:blip r:embed="rId336"/>
                    <a:srcRect/>
                    <a:stretch>
                      <a:fillRect/>
                    </a:stretch>
                  </pic:blipFill>
                  <pic:spPr bwMode="auto">
                    <a:xfrm>
                      <a:off x="0" y="0"/>
                      <a:ext cx="139065" cy="139065"/>
                    </a:xfrm>
                    <a:prstGeom prst="rect">
                      <a:avLst/>
                    </a:prstGeom>
                    <a:noFill/>
                    <a:ln w="9525">
                      <a:noFill/>
                      <a:miter lim="800000"/>
                      <a:headEnd/>
                      <a:tailEnd/>
                    </a:ln>
                  </pic:spPr>
                </pic:pic>
              </a:graphicData>
            </a:graphic>
          </wp:inline>
        </w:drawing>
      </w:r>
      <w:r>
        <w:rPr>
          <w:rStyle w:val="apple-converted-space"/>
          <w:rFonts w:hint="eastAsia"/>
          <w:color w:val="000000"/>
          <w:sz w:val="27"/>
          <w:szCs w:val="27"/>
        </w:rPr>
        <w:t> </w:t>
      </w:r>
      <w:r>
        <w:rPr>
          <w:noProof/>
          <w:color w:val="000000"/>
          <w:sz w:val="27"/>
          <w:szCs w:val="27"/>
        </w:rPr>
        <w:drawing>
          <wp:inline distT="0" distB="0" distL="0" distR="0">
            <wp:extent cx="139065" cy="139065"/>
            <wp:effectExtent l="19050" t="0" r="0" b="0"/>
            <wp:docPr id="114" name="ccl-icon-427-1" descr="비영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l-icon-427-1" descr="비영리"/>
                    <pic:cNvPicPr>
                      <a:picLocks noChangeAspect="1" noChangeArrowheads="1"/>
                    </pic:cNvPicPr>
                  </pic:nvPicPr>
                  <pic:blipFill>
                    <a:blip r:embed="rId337"/>
                    <a:srcRect/>
                    <a:stretch>
                      <a:fillRect/>
                    </a:stretch>
                  </pic:blipFill>
                  <pic:spPr bwMode="auto">
                    <a:xfrm>
                      <a:off x="0" y="0"/>
                      <a:ext cx="139065" cy="139065"/>
                    </a:xfrm>
                    <a:prstGeom prst="rect">
                      <a:avLst/>
                    </a:prstGeom>
                    <a:noFill/>
                    <a:ln w="9525">
                      <a:noFill/>
                      <a:miter lim="800000"/>
                      <a:headEnd/>
                      <a:tailEnd/>
                    </a:ln>
                  </pic:spPr>
                </pic:pic>
              </a:graphicData>
            </a:graphic>
          </wp:inline>
        </w:drawing>
      </w:r>
    </w:p>
    <w:p w:rsidR="006E1001" w:rsidRDefault="006E1001" w:rsidP="006E1001">
      <w:pPr>
        <w:jc w:val="left"/>
        <w:rPr>
          <w:rStyle w:val="apple-style-span"/>
        </w:rPr>
      </w:pPr>
      <w:r>
        <w:rPr>
          <w:rStyle w:val="a8"/>
          <w:rFonts w:hint="eastAsia"/>
          <w:color w:val="000000"/>
          <w:sz w:val="27"/>
          <w:szCs w:val="27"/>
        </w:rPr>
        <w:t>Creative Commons License</w:t>
      </w:r>
    </w:p>
    <w:p w:rsidR="006E1001" w:rsidRDefault="006E1001" w:rsidP="006E1001">
      <w:r>
        <w:rPr>
          <w:noProof/>
          <w:color w:val="0000FF"/>
          <w:sz w:val="27"/>
          <w:szCs w:val="27"/>
        </w:rPr>
        <w:drawing>
          <wp:inline distT="0" distB="0" distL="0" distR="0">
            <wp:extent cx="841375" cy="292735"/>
            <wp:effectExtent l="19050" t="0" r="0" b="0"/>
            <wp:docPr id="113" name="그림 18" descr="Creative Commons License">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eative Commons License">
                      <a:hlinkClick r:id="rId338" tgtFrame="&quot;_blank&quot;"/>
                    </pic:cNvPr>
                    <pic:cNvPicPr>
                      <a:picLocks noChangeAspect="1" noChangeArrowheads="1"/>
                    </pic:cNvPicPr>
                  </pic:nvPicPr>
                  <pic:blipFill>
                    <a:blip r:embed="rId339"/>
                    <a:srcRect/>
                    <a:stretch>
                      <a:fillRect/>
                    </a:stretch>
                  </pic:blipFill>
                  <pic:spPr bwMode="auto">
                    <a:xfrm>
                      <a:off x="0" y="0"/>
                      <a:ext cx="841375" cy="292735"/>
                    </a:xfrm>
                    <a:prstGeom prst="rect">
                      <a:avLst/>
                    </a:prstGeom>
                    <a:noFill/>
                    <a:ln w="9525">
                      <a:noFill/>
                      <a:miter lim="800000"/>
                      <a:headEnd/>
                      <a:tailEnd/>
                    </a:ln>
                  </pic:spPr>
                </pic:pic>
              </a:graphicData>
            </a:graphic>
          </wp:inline>
        </w:drawing>
      </w:r>
    </w:p>
    <w:p w:rsidR="006E1001" w:rsidRDefault="006E1001" w:rsidP="006E1001">
      <w:pPr>
        <w:rPr>
          <w:color w:val="000000"/>
          <w:sz w:val="27"/>
          <w:szCs w:val="27"/>
        </w:rPr>
      </w:pPr>
      <w:r>
        <w:rPr>
          <w:rFonts w:hint="eastAsia"/>
          <w:color w:val="000000"/>
          <w:sz w:val="27"/>
          <w:szCs w:val="27"/>
        </w:rPr>
        <w:t>이 저작물은</w:t>
      </w:r>
      <w:r>
        <w:rPr>
          <w:rStyle w:val="apple-converted-space"/>
          <w:rFonts w:hint="eastAsia"/>
          <w:color w:val="000000"/>
          <w:sz w:val="27"/>
          <w:szCs w:val="27"/>
        </w:rPr>
        <w:t> </w:t>
      </w:r>
      <w:hyperlink r:id="rId340" w:tgtFrame="_blank" w:history="1">
        <w:r>
          <w:rPr>
            <w:rStyle w:val="a4"/>
            <w:rFonts w:hint="eastAsia"/>
            <w:sz w:val="27"/>
            <w:szCs w:val="27"/>
          </w:rPr>
          <w:t>크리에이티브 커먼즈 코리아 저작자표시-비영리-동일조건변경허락 2.0 대한민국 라이선스</w:t>
        </w:r>
      </w:hyperlink>
      <w:r>
        <w:rPr>
          <w:rFonts w:hint="eastAsia"/>
          <w:color w:val="000000"/>
          <w:sz w:val="27"/>
          <w:szCs w:val="27"/>
        </w:rPr>
        <w:t>에 따라 이용하실 수 있습니다.</w:t>
      </w:r>
    </w:p>
    <w:p w:rsidR="006E1001" w:rsidRDefault="006E1001" w:rsidP="006E1001">
      <w:pPr>
        <w:pStyle w:val="4"/>
        <w:ind w:left="1200" w:hanging="400"/>
        <w:rPr>
          <w:color w:val="000000"/>
          <w:sz w:val="24"/>
          <w:szCs w:val="24"/>
        </w:rPr>
      </w:pPr>
      <w:r>
        <w:rPr>
          <w:rFonts w:hint="eastAsia"/>
          <w:color w:val="000000"/>
        </w:rPr>
        <w:t>'</w:t>
      </w:r>
      <w:hyperlink r:id="rId341" w:history="1">
        <w:r>
          <w:rPr>
            <w:rStyle w:val="a4"/>
            <w:rFonts w:hint="eastAsia"/>
          </w:rPr>
          <w:t>Dev Story</w:t>
        </w:r>
      </w:hyperlink>
      <w:r>
        <w:rPr>
          <w:rFonts w:hint="eastAsia"/>
          <w:color w:val="000000"/>
        </w:rPr>
        <w:t> &gt; </w:t>
      </w:r>
      <w:hyperlink r:id="rId342" w:history="1">
        <w:r>
          <w:rPr>
            <w:rStyle w:val="a4"/>
            <w:rFonts w:hint="eastAsia"/>
          </w:rPr>
          <w:t>Android</w:t>
        </w:r>
      </w:hyperlink>
      <w:r>
        <w:rPr>
          <w:rFonts w:hint="eastAsia"/>
          <w:color w:val="000000"/>
        </w:rPr>
        <w:t>' 카테고리의 다른 글</w:t>
      </w:r>
    </w:p>
    <w:tbl>
      <w:tblPr>
        <w:tblW w:w="0" w:type="auto"/>
        <w:tblCellSpacing w:w="15" w:type="dxa"/>
        <w:tblCellMar>
          <w:top w:w="15" w:type="dxa"/>
          <w:left w:w="15" w:type="dxa"/>
          <w:bottom w:w="15" w:type="dxa"/>
          <w:right w:w="15" w:type="dxa"/>
        </w:tblCellMar>
        <w:tblLook w:val="04A0"/>
      </w:tblPr>
      <w:tblGrid>
        <w:gridCol w:w="6002"/>
        <w:gridCol w:w="1115"/>
      </w:tblGrid>
      <w:tr w:rsidR="006E1001" w:rsidTr="006E1001">
        <w:trPr>
          <w:tblCellSpacing w:w="15" w:type="dxa"/>
        </w:trPr>
        <w:tc>
          <w:tcPr>
            <w:tcW w:w="0" w:type="auto"/>
            <w:vAlign w:val="center"/>
            <w:hideMark/>
          </w:tcPr>
          <w:p w:rsidR="006E1001" w:rsidRDefault="00153F68">
            <w:pPr>
              <w:jc w:val="center"/>
              <w:rPr>
                <w:rFonts w:ascii="굴림" w:eastAsia="굴림" w:hAnsi="굴림" w:cs="굴림"/>
                <w:b/>
                <w:bCs/>
                <w:sz w:val="24"/>
                <w:szCs w:val="24"/>
              </w:rPr>
            </w:pPr>
            <w:hyperlink r:id="rId343" w:history="1">
              <w:r w:rsidR="006E1001">
                <w:rPr>
                  <w:rStyle w:val="a4"/>
                  <w:b/>
                  <w:bCs/>
                </w:rPr>
                <w:t>[Android Dev.] Thread 사용하기</w:t>
              </w:r>
            </w:hyperlink>
            <w:r w:rsidR="006E1001">
              <w:rPr>
                <w:b/>
                <w:bCs/>
              </w:rPr>
              <w:t>  (0)</w:t>
            </w:r>
          </w:p>
        </w:tc>
        <w:tc>
          <w:tcPr>
            <w:tcW w:w="0" w:type="auto"/>
            <w:vAlign w:val="center"/>
            <w:hideMark/>
          </w:tcPr>
          <w:p w:rsidR="006E1001" w:rsidRDefault="006E1001">
            <w:pPr>
              <w:rPr>
                <w:rFonts w:ascii="굴림" w:eastAsia="굴림" w:hAnsi="굴림" w:cs="굴림"/>
                <w:sz w:val="24"/>
                <w:szCs w:val="24"/>
              </w:rPr>
            </w:pPr>
            <w:r>
              <w:t>2010/05/02</w:t>
            </w:r>
          </w:p>
        </w:tc>
      </w:tr>
      <w:tr w:rsidR="006E1001" w:rsidTr="006E1001">
        <w:trPr>
          <w:tblCellSpacing w:w="15" w:type="dxa"/>
        </w:trPr>
        <w:tc>
          <w:tcPr>
            <w:tcW w:w="0" w:type="auto"/>
            <w:vAlign w:val="center"/>
            <w:hideMark/>
          </w:tcPr>
          <w:p w:rsidR="006E1001" w:rsidRDefault="00153F68">
            <w:pPr>
              <w:jc w:val="center"/>
              <w:rPr>
                <w:rFonts w:ascii="굴림" w:eastAsia="굴림" w:hAnsi="굴림" w:cs="굴림"/>
                <w:b/>
                <w:bCs/>
                <w:sz w:val="24"/>
                <w:szCs w:val="24"/>
              </w:rPr>
            </w:pPr>
            <w:hyperlink r:id="rId344" w:history="1">
              <w:r w:rsidR="006E1001">
                <w:rPr>
                  <w:rStyle w:val="a4"/>
                  <w:b/>
                  <w:bCs/>
                </w:rPr>
                <w:t>[Android Dev.] ProgressDialog 사용하기</w:t>
              </w:r>
            </w:hyperlink>
            <w:r w:rsidR="006E1001">
              <w:rPr>
                <w:b/>
                <w:bCs/>
              </w:rPr>
              <w:t>  (0)</w:t>
            </w:r>
          </w:p>
        </w:tc>
        <w:tc>
          <w:tcPr>
            <w:tcW w:w="0" w:type="auto"/>
            <w:vAlign w:val="center"/>
            <w:hideMark/>
          </w:tcPr>
          <w:p w:rsidR="006E1001" w:rsidRDefault="006E1001">
            <w:pPr>
              <w:rPr>
                <w:rFonts w:ascii="굴림" w:eastAsia="굴림" w:hAnsi="굴림" w:cs="굴림"/>
                <w:sz w:val="24"/>
                <w:szCs w:val="24"/>
              </w:rPr>
            </w:pPr>
            <w:r>
              <w:t>2010/04/29</w:t>
            </w:r>
          </w:p>
        </w:tc>
      </w:tr>
      <w:tr w:rsidR="006E1001" w:rsidTr="006E1001">
        <w:trPr>
          <w:tblCellSpacing w:w="15" w:type="dxa"/>
        </w:trPr>
        <w:tc>
          <w:tcPr>
            <w:tcW w:w="0" w:type="auto"/>
            <w:vAlign w:val="center"/>
            <w:hideMark/>
          </w:tcPr>
          <w:p w:rsidR="006E1001" w:rsidRDefault="00153F68">
            <w:pPr>
              <w:jc w:val="center"/>
              <w:rPr>
                <w:rFonts w:ascii="굴림" w:eastAsia="굴림" w:hAnsi="굴림" w:cs="굴림"/>
                <w:b/>
                <w:bCs/>
                <w:sz w:val="24"/>
                <w:szCs w:val="24"/>
              </w:rPr>
            </w:pPr>
            <w:hyperlink r:id="rId345" w:history="1">
              <w:r w:rsidR="006E1001">
                <w:rPr>
                  <w:rStyle w:val="a4"/>
                  <w:b/>
                  <w:bCs/>
                </w:rPr>
                <w:t>[Android Dev.] Custom Dialog 생성하기</w:t>
              </w:r>
            </w:hyperlink>
            <w:r w:rsidR="006E1001">
              <w:rPr>
                <w:b/>
                <w:bCs/>
              </w:rPr>
              <w:t>  (0)</w:t>
            </w:r>
          </w:p>
        </w:tc>
        <w:tc>
          <w:tcPr>
            <w:tcW w:w="0" w:type="auto"/>
            <w:vAlign w:val="center"/>
            <w:hideMark/>
          </w:tcPr>
          <w:p w:rsidR="006E1001" w:rsidRDefault="006E1001">
            <w:pPr>
              <w:rPr>
                <w:rFonts w:ascii="굴림" w:eastAsia="굴림" w:hAnsi="굴림" w:cs="굴림"/>
                <w:sz w:val="24"/>
                <w:szCs w:val="24"/>
              </w:rPr>
            </w:pPr>
            <w:r>
              <w:t>2010/04/28</w:t>
            </w:r>
          </w:p>
        </w:tc>
      </w:tr>
      <w:tr w:rsidR="006E1001" w:rsidTr="006E1001">
        <w:trPr>
          <w:tblCellSpacing w:w="15" w:type="dxa"/>
        </w:trPr>
        <w:tc>
          <w:tcPr>
            <w:tcW w:w="0" w:type="auto"/>
            <w:vAlign w:val="center"/>
            <w:hideMark/>
          </w:tcPr>
          <w:p w:rsidR="006E1001" w:rsidRDefault="00153F68">
            <w:pPr>
              <w:jc w:val="center"/>
              <w:rPr>
                <w:rFonts w:ascii="굴림" w:eastAsia="굴림" w:hAnsi="굴림" w:cs="굴림"/>
                <w:b/>
                <w:bCs/>
                <w:sz w:val="24"/>
                <w:szCs w:val="24"/>
              </w:rPr>
            </w:pPr>
            <w:hyperlink r:id="rId346" w:history="1">
              <w:r w:rsidR="006E1001">
                <w:rPr>
                  <w:rStyle w:val="a4"/>
                  <w:b/>
                  <w:bCs/>
                </w:rPr>
                <w:t>[Android Dev.] 날짜/시각 선택 대화상자 사용하기</w:t>
              </w:r>
            </w:hyperlink>
            <w:r w:rsidR="006E1001">
              <w:rPr>
                <w:b/>
                <w:bCs/>
              </w:rPr>
              <w:t>  (0)</w:t>
            </w:r>
          </w:p>
        </w:tc>
        <w:tc>
          <w:tcPr>
            <w:tcW w:w="0" w:type="auto"/>
            <w:vAlign w:val="center"/>
            <w:hideMark/>
          </w:tcPr>
          <w:p w:rsidR="006E1001" w:rsidRDefault="006E1001">
            <w:pPr>
              <w:rPr>
                <w:rFonts w:ascii="굴림" w:eastAsia="굴림" w:hAnsi="굴림" w:cs="굴림"/>
                <w:sz w:val="24"/>
                <w:szCs w:val="24"/>
              </w:rPr>
            </w:pPr>
            <w:r>
              <w:t>2010/04/27</w:t>
            </w:r>
          </w:p>
        </w:tc>
      </w:tr>
      <w:tr w:rsidR="006E1001" w:rsidTr="006E1001">
        <w:trPr>
          <w:tblCellSpacing w:w="15" w:type="dxa"/>
        </w:trPr>
        <w:tc>
          <w:tcPr>
            <w:tcW w:w="0" w:type="auto"/>
            <w:vAlign w:val="center"/>
            <w:hideMark/>
          </w:tcPr>
          <w:p w:rsidR="006E1001" w:rsidRDefault="00153F68">
            <w:pPr>
              <w:jc w:val="center"/>
              <w:rPr>
                <w:rFonts w:ascii="굴림" w:eastAsia="굴림" w:hAnsi="굴림" w:cs="굴림"/>
                <w:b/>
                <w:bCs/>
                <w:sz w:val="24"/>
                <w:szCs w:val="24"/>
              </w:rPr>
            </w:pPr>
            <w:hyperlink r:id="rId347" w:history="1">
              <w:r w:rsidR="006E1001">
                <w:rPr>
                  <w:rStyle w:val="a4"/>
                  <w:b/>
                  <w:bCs/>
                </w:rPr>
                <w:t>[Android Dev.] Tab 사용하기 - 동적으로 Tab 추가하기</w:t>
              </w:r>
            </w:hyperlink>
            <w:r w:rsidR="006E1001">
              <w:rPr>
                <w:b/>
                <w:bCs/>
              </w:rPr>
              <w:t>  (2)</w:t>
            </w:r>
          </w:p>
        </w:tc>
        <w:tc>
          <w:tcPr>
            <w:tcW w:w="0" w:type="auto"/>
            <w:vAlign w:val="center"/>
            <w:hideMark/>
          </w:tcPr>
          <w:p w:rsidR="006E1001" w:rsidRDefault="006E1001">
            <w:pPr>
              <w:rPr>
                <w:rFonts w:ascii="굴림" w:eastAsia="굴림" w:hAnsi="굴림" w:cs="굴림"/>
                <w:sz w:val="24"/>
                <w:szCs w:val="24"/>
              </w:rPr>
            </w:pPr>
            <w:r>
              <w:t>2010/04/26</w:t>
            </w:r>
          </w:p>
        </w:tc>
      </w:tr>
      <w:tr w:rsidR="006E1001" w:rsidTr="006E1001">
        <w:trPr>
          <w:tblCellSpacing w:w="15" w:type="dxa"/>
        </w:trPr>
        <w:tc>
          <w:tcPr>
            <w:tcW w:w="0" w:type="auto"/>
            <w:vAlign w:val="center"/>
            <w:hideMark/>
          </w:tcPr>
          <w:p w:rsidR="006E1001" w:rsidRDefault="00153F68">
            <w:pPr>
              <w:jc w:val="center"/>
              <w:rPr>
                <w:rFonts w:ascii="굴림" w:eastAsia="굴림" w:hAnsi="굴림" w:cs="굴림"/>
                <w:b/>
                <w:bCs/>
                <w:sz w:val="24"/>
                <w:szCs w:val="24"/>
              </w:rPr>
            </w:pPr>
            <w:hyperlink r:id="rId348" w:history="1">
              <w:r w:rsidR="006E1001">
                <w:rPr>
                  <w:rStyle w:val="a4"/>
                  <w:b/>
                  <w:bCs/>
                </w:rPr>
                <w:t>[Android Dev.] Tab 사용하기 - TabWidget 에 View 올리기</w:t>
              </w:r>
            </w:hyperlink>
            <w:r w:rsidR="006E1001">
              <w:rPr>
                <w:b/>
                <w:bCs/>
              </w:rPr>
              <w:t>  (0)</w:t>
            </w:r>
          </w:p>
        </w:tc>
        <w:tc>
          <w:tcPr>
            <w:tcW w:w="0" w:type="auto"/>
            <w:vAlign w:val="center"/>
            <w:hideMark/>
          </w:tcPr>
          <w:p w:rsidR="006E1001" w:rsidRDefault="006E1001">
            <w:pPr>
              <w:rPr>
                <w:rFonts w:ascii="굴림" w:eastAsia="굴림" w:hAnsi="굴림" w:cs="굴림"/>
                <w:sz w:val="24"/>
                <w:szCs w:val="24"/>
              </w:rPr>
            </w:pPr>
            <w:r>
              <w:t>2010/04/23</w:t>
            </w:r>
          </w:p>
        </w:tc>
      </w:tr>
    </w:tbl>
    <w:p w:rsidR="00892E92" w:rsidRDefault="00153F68" w:rsidP="0011530E">
      <w:pPr>
        <w:pStyle w:val="aa"/>
        <w:ind w:leftChars="0" w:left="720"/>
      </w:pPr>
      <w:hyperlink r:id="rId349" w:history="1">
        <w:r w:rsidR="006E1001">
          <w:rPr>
            <w:rStyle w:val="a4"/>
          </w:rPr>
          <w:t>http://neodreamer.tistory.com/427</w:t>
        </w:r>
      </w:hyperlink>
    </w:p>
    <w:p w:rsidR="00892E92" w:rsidRDefault="00892E92">
      <w:pPr>
        <w:widowControl/>
        <w:wordWrap/>
        <w:autoSpaceDE/>
        <w:autoSpaceDN/>
        <w:jc w:val="left"/>
      </w:pPr>
      <w:r>
        <w:br w:type="page"/>
      </w:r>
    </w:p>
    <w:p w:rsidR="00892E92" w:rsidRDefault="00153F68" w:rsidP="00892E92">
      <w:pPr>
        <w:pStyle w:val="2"/>
        <w:spacing w:before="0" w:beforeAutospacing="0" w:after="0" w:afterAutospacing="0"/>
        <w:rPr>
          <w:rFonts w:ascii="Tahoma" w:eastAsia="맑은 고딕" w:hAnsi="Tahoma" w:cs="Tahoma"/>
          <w:color w:val="111111"/>
          <w:sz w:val="32"/>
          <w:szCs w:val="32"/>
        </w:rPr>
      </w:pPr>
      <w:hyperlink r:id="rId350" w:history="1">
        <w:r w:rsidR="00892E92">
          <w:rPr>
            <w:rStyle w:val="a4"/>
            <w:rFonts w:ascii="Tahoma" w:eastAsia="맑은 고딕" w:hAnsi="Tahoma" w:cs="Tahoma"/>
            <w:color w:val="000000"/>
            <w:sz w:val="32"/>
            <w:szCs w:val="32"/>
            <w:u w:val="none"/>
          </w:rPr>
          <w:t>Android Custom Dialog</w:t>
        </w:r>
      </w:hyperlink>
    </w:p>
    <w:p w:rsidR="00892E92" w:rsidRDefault="00892E92" w:rsidP="00892E92">
      <w:pPr>
        <w:spacing w:line="0" w:lineRule="auto"/>
        <w:rPr>
          <w:rFonts w:ascii="맑은 고딕" w:eastAsia="맑은 고딕" w:hAnsi="맑은 고딕" w:cs="굴림"/>
          <w:color w:val="111111"/>
          <w:sz w:val="18"/>
          <w:szCs w:val="18"/>
        </w:rPr>
      </w:pPr>
      <w:r>
        <w:rPr>
          <w:rFonts w:ascii="Tahoma" w:eastAsia="맑은 고딕" w:hAnsi="Tahoma" w:cs="Tahoma"/>
          <w:color w:val="999999"/>
          <w:sz w:val="25"/>
          <w:szCs w:val="25"/>
        </w:rPr>
        <w:t>2010/07/25 00:08</w:t>
      </w:r>
    </w:p>
    <w:p w:rsidR="00892E92" w:rsidRDefault="00892E92" w:rsidP="00892E92">
      <w:pPr>
        <w:pStyle w:val="a3"/>
        <w:spacing w:before="0" w:beforeAutospacing="0" w:after="0" w:afterAutospacing="0" w:line="432" w:lineRule="atLeast"/>
        <w:jc w:val="both"/>
        <w:rPr>
          <w:rFonts w:ascii="맑은 고딕" w:eastAsia="맑은 고딕" w:hAnsi="맑은 고딕"/>
          <w:color w:val="111111"/>
          <w:sz w:val="21"/>
          <w:szCs w:val="21"/>
        </w:rPr>
      </w:pPr>
      <w:r>
        <w:rPr>
          <w:rFonts w:ascii="맑은 고딕" w:eastAsia="맑은 고딕" w:hAnsi="맑은 고딕" w:hint="eastAsia"/>
          <w:color w:val="111111"/>
          <w:sz w:val="21"/>
          <w:szCs w:val="21"/>
        </w:rPr>
        <w:t>안드로이드에서 커스텀 다이얼로그를 만들 때에는, 일반적으로 Activity를 많이 사용한다. Google이 제공하는ApiDemos에 그런 예제가 있기도 하고, 대부분의 책들에도 그렇게 설명이 되어있다. 하지만, 손 쉽게 OnClickListener 를 붙이고, 타이틀을 붙이고 할 수 있는 Dialog에 비해서, Activity로 팝업창을</w:t>
      </w:r>
      <w:r>
        <w:rPr>
          <w:rStyle w:val="apple-converted-space"/>
          <w:rFonts w:ascii="맑은 고딕" w:eastAsia="맑은 고딕" w:hAnsi="맑은 고딕" w:hint="eastAsia"/>
          <w:color w:val="111111"/>
          <w:sz w:val="21"/>
          <w:szCs w:val="21"/>
        </w:rPr>
        <w:t> </w:t>
      </w:r>
      <w:r>
        <w:rPr>
          <w:rFonts w:ascii="맑은 고딕" w:eastAsia="맑은 고딕" w:hAnsi="맑은 고딕" w:hint="eastAsia"/>
          <w:color w:val="111111"/>
          <w:sz w:val="21"/>
          <w:szCs w:val="21"/>
        </w:rPr>
        <w:t>만들게 되면, 상당히 불편하다. 잘 알려져있진 않은데, Dialog 를 완전히 customize 할 수 있는 방법이 없는 것은 아니다.</w:t>
      </w:r>
    </w:p>
    <w:p w:rsidR="00892E92" w:rsidRDefault="00153F68" w:rsidP="00892E92">
      <w:pPr>
        <w:widowControl/>
        <w:numPr>
          <w:ilvl w:val="0"/>
          <w:numId w:val="14"/>
        </w:numPr>
        <w:wordWrap/>
        <w:autoSpaceDE/>
        <w:autoSpaceDN/>
        <w:spacing w:line="432" w:lineRule="atLeast"/>
        <w:ind w:left="150"/>
        <w:rPr>
          <w:rFonts w:ascii="맑은 고딕" w:eastAsia="맑은 고딕" w:hAnsi="맑은 고딕"/>
          <w:color w:val="111111"/>
          <w:sz w:val="21"/>
          <w:szCs w:val="21"/>
        </w:rPr>
      </w:pPr>
      <w:hyperlink r:id="rId351" w:history="1">
        <w:r w:rsidR="00892E92">
          <w:rPr>
            <w:rStyle w:val="a4"/>
            <w:rFonts w:ascii="맑은 고딕" w:eastAsia="맑은 고딕" w:hAnsi="맑은 고딕" w:hint="eastAsia"/>
            <w:color w:val="0000CC"/>
            <w:sz w:val="21"/>
            <w:szCs w:val="21"/>
            <w:u w:val="none"/>
          </w:rPr>
          <w:t>http://www.androidpeople.com/android-custom-dialog-example/</w:t>
        </w:r>
      </w:hyperlink>
    </w:p>
    <w:p w:rsidR="00892E92" w:rsidRDefault="00153F68" w:rsidP="00892E92">
      <w:pPr>
        <w:widowControl/>
        <w:numPr>
          <w:ilvl w:val="0"/>
          <w:numId w:val="14"/>
        </w:numPr>
        <w:wordWrap/>
        <w:autoSpaceDE/>
        <w:autoSpaceDN/>
        <w:spacing w:line="432" w:lineRule="atLeast"/>
        <w:ind w:left="150"/>
        <w:rPr>
          <w:rFonts w:ascii="맑은 고딕" w:eastAsia="맑은 고딕" w:hAnsi="맑은 고딕"/>
          <w:color w:val="111111"/>
          <w:sz w:val="21"/>
          <w:szCs w:val="21"/>
        </w:rPr>
      </w:pPr>
      <w:hyperlink r:id="rId352" w:history="1">
        <w:r w:rsidR="00892E92">
          <w:rPr>
            <w:rStyle w:val="a4"/>
            <w:rFonts w:ascii="맑은 고딕" w:eastAsia="맑은 고딕" w:hAnsi="맑은 고딕" w:hint="eastAsia"/>
            <w:color w:val="0000CC"/>
            <w:sz w:val="21"/>
            <w:szCs w:val="21"/>
            <w:u w:val="none"/>
          </w:rPr>
          <w:t>http://blog.androgames.net/10/custom-android-dialog/</w:t>
        </w:r>
      </w:hyperlink>
      <w:r w:rsidR="00892E92">
        <w:rPr>
          <w:rStyle w:val="apple-converted-space"/>
          <w:rFonts w:ascii="맑은 고딕" w:eastAsia="맑은 고딕" w:hAnsi="맑은 고딕" w:hint="eastAsia"/>
          <w:color w:val="111111"/>
          <w:sz w:val="21"/>
          <w:szCs w:val="21"/>
        </w:rPr>
        <w:t> </w:t>
      </w:r>
      <w:r w:rsidR="00892E92">
        <w:rPr>
          <w:rFonts w:ascii="맑은 고딕" w:eastAsia="맑은 고딕" w:hAnsi="맑은 고딕" w:hint="eastAsia"/>
          <w:color w:val="111111"/>
          <w:sz w:val="21"/>
          <w:szCs w:val="21"/>
        </w:rPr>
        <w:t>★★★★★</w:t>
      </w:r>
    </w:p>
    <w:p w:rsidR="00892E92" w:rsidRDefault="00892E92" w:rsidP="00892E92">
      <w:pPr>
        <w:pStyle w:val="a3"/>
        <w:spacing w:before="0" w:beforeAutospacing="0" w:after="360" w:afterAutospacing="0" w:line="432" w:lineRule="atLeast"/>
        <w:jc w:val="both"/>
        <w:rPr>
          <w:rFonts w:ascii="맑은 고딕" w:eastAsia="맑은 고딕" w:hAnsi="맑은 고딕"/>
          <w:color w:val="111111"/>
          <w:sz w:val="21"/>
          <w:szCs w:val="21"/>
        </w:rPr>
      </w:pPr>
      <w:r>
        <w:rPr>
          <w:rFonts w:ascii="맑은 고딕" w:eastAsia="맑은 고딕" w:hAnsi="맑은 고딕" w:hint="eastAsia"/>
          <w:color w:val="111111"/>
          <w:sz w:val="21"/>
          <w:szCs w:val="21"/>
        </w:rPr>
        <w:t>첫번째 링크 처럼 Dialog를 상속해서 customized dialog 를 만들거나, (두번째 링크 처럼) AlertDialog.Builder 까지 만들어버리면 된다. So Cool~</w:t>
      </w:r>
    </w:p>
    <w:p w:rsidR="00892E92" w:rsidRDefault="00892E92" w:rsidP="00892E92">
      <w:pPr>
        <w:pStyle w:val="a3"/>
        <w:spacing w:before="0" w:beforeAutospacing="0" w:after="360" w:afterAutospacing="0" w:line="432" w:lineRule="atLeast"/>
        <w:jc w:val="both"/>
        <w:rPr>
          <w:rFonts w:ascii="맑은 고딕" w:eastAsia="맑은 고딕" w:hAnsi="맑은 고딕"/>
          <w:color w:val="111111"/>
          <w:sz w:val="21"/>
          <w:szCs w:val="21"/>
        </w:rPr>
      </w:pPr>
      <w:r>
        <w:rPr>
          <w:rFonts w:ascii="맑은 고딕" w:eastAsia="맑은 고딕" w:hAnsi="맑은 고딕" w:hint="eastAsia"/>
          <w:color w:val="111111"/>
          <w:sz w:val="21"/>
          <w:szCs w:val="21"/>
        </w:rPr>
        <w:t>-- 이상한 나라의 종텐.</w:t>
      </w:r>
    </w:p>
    <w:p w:rsidR="0011530E" w:rsidRDefault="0011530E" w:rsidP="0011530E">
      <w:pPr>
        <w:pStyle w:val="aa"/>
        <w:ind w:leftChars="0" w:left="720"/>
        <w:rPr>
          <w:b/>
        </w:rPr>
      </w:pPr>
    </w:p>
    <w:p w:rsidR="00892E92" w:rsidRDefault="00892E92">
      <w:pPr>
        <w:widowControl/>
        <w:wordWrap/>
        <w:autoSpaceDE/>
        <w:autoSpaceDN/>
        <w:jc w:val="left"/>
        <w:rPr>
          <w:b/>
        </w:rPr>
      </w:pPr>
      <w:r>
        <w:rPr>
          <w:b/>
        </w:rPr>
        <w:br w:type="page"/>
      </w:r>
    </w:p>
    <w:p w:rsidR="00892E92" w:rsidRDefault="00892E92" w:rsidP="0011530E">
      <w:pPr>
        <w:pStyle w:val="aa"/>
        <w:ind w:leftChars="0" w:left="720"/>
        <w:rPr>
          <w:b/>
        </w:rPr>
      </w:pPr>
      <w:r>
        <w:rPr>
          <w:rFonts w:hint="eastAsia"/>
          <w:b/>
        </w:rPr>
        <w:lastRenderedPageBreak/>
        <w:t xml:space="preserve">커스텀 </w:t>
      </w:r>
      <w:r w:rsidR="000D0176">
        <w:rPr>
          <w:rFonts w:hint="eastAsia"/>
          <w:b/>
        </w:rPr>
        <w:t xml:space="preserve">title !  aleartDialog  </w:t>
      </w:r>
    </w:p>
    <w:p w:rsidR="000D0176" w:rsidRDefault="000D0176" w:rsidP="0011530E">
      <w:pPr>
        <w:pStyle w:val="aa"/>
        <w:ind w:leftChars="0" w:left="720"/>
        <w:rPr>
          <w:rStyle w:val="apple-style-span"/>
          <w:rFonts w:ascii="돋움" w:eastAsia="돋움" w:hAnsi="돋움"/>
          <w:color w:val="000000"/>
          <w:sz w:val="14"/>
          <w:szCs w:val="14"/>
        </w:rPr>
      </w:pPr>
      <w:r>
        <w:rPr>
          <w:rStyle w:val="apple-style-span"/>
          <w:rFonts w:ascii="돋움" w:eastAsia="돋움" w:hAnsi="돋움" w:hint="eastAsia"/>
          <w:color w:val="000000"/>
          <w:sz w:val="14"/>
          <w:szCs w:val="14"/>
        </w:rPr>
        <w:t>에고... 쪽지까지 주셨는데 이제 확인했네요...;;</w:t>
      </w:r>
      <w:r>
        <w:rPr>
          <w:rFonts w:ascii="돋움" w:eastAsia="돋움" w:hAnsi="돋움" w:hint="eastAsia"/>
          <w:color w:val="000000"/>
          <w:sz w:val="14"/>
          <w:szCs w:val="14"/>
        </w:rPr>
        <w:br/>
      </w:r>
      <w:r>
        <w:rPr>
          <w:rStyle w:val="apple-style-span"/>
          <w:rFonts w:ascii="돋움" w:eastAsia="돋움" w:hAnsi="돋움" w:hint="eastAsia"/>
          <w:color w:val="000000"/>
          <w:sz w:val="14"/>
          <w:szCs w:val="14"/>
        </w:rPr>
        <w:t>Xml로 layout을 구성해서 편하게 넣을 수 있습니다.</w:t>
      </w:r>
      <w:r>
        <w:rPr>
          <w:rFonts w:ascii="돋움" w:eastAsia="돋움" w:hAnsi="돋움" w:hint="eastAsia"/>
          <w:color w:val="000000"/>
          <w:sz w:val="14"/>
          <w:szCs w:val="14"/>
        </w:rPr>
        <w:br/>
      </w:r>
      <w:r>
        <w:rPr>
          <w:rFonts w:ascii="돋움" w:eastAsia="돋움" w:hAnsi="돋움" w:hint="eastAsia"/>
          <w:color w:val="000000"/>
          <w:sz w:val="14"/>
          <w:szCs w:val="14"/>
        </w:rPr>
        <w:br/>
      </w:r>
      <w:r>
        <w:rPr>
          <w:rStyle w:val="apple-style-span"/>
          <w:rFonts w:ascii="돋움" w:eastAsia="돋움" w:hAnsi="돋움" w:hint="eastAsia"/>
          <w:color w:val="000000"/>
          <w:sz w:val="14"/>
          <w:szCs w:val="14"/>
        </w:rPr>
        <w:t>일단 Xml파일에서 원하는 크기와 모양으로 layout을 만드시고</w:t>
      </w:r>
      <w:r>
        <w:rPr>
          <w:rFonts w:ascii="돋움" w:eastAsia="돋움" w:hAnsi="돋움" w:hint="eastAsia"/>
          <w:color w:val="000000"/>
          <w:sz w:val="14"/>
          <w:szCs w:val="14"/>
        </w:rPr>
        <w:br/>
      </w:r>
      <w:r>
        <w:rPr>
          <w:rStyle w:val="apple-style-span"/>
          <w:rFonts w:ascii="돋움" w:eastAsia="돋움" w:hAnsi="돋움" w:hint="eastAsia"/>
          <w:color w:val="000000"/>
          <w:sz w:val="14"/>
          <w:szCs w:val="14"/>
        </w:rPr>
        <w:t>&lt;LinearLayout</w:t>
      </w:r>
      <w:r>
        <w:rPr>
          <w:rFonts w:ascii="돋움" w:eastAsia="돋움" w:hAnsi="돋움" w:hint="eastAsia"/>
          <w:color w:val="000000"/>
          <w:sz w:val="14"/>
          <w:szCs w:val="14"/>
        </w:rPr>
        <w:br/>
      </w:r>
      <w:r>
        <w:rPr>
          <w:rStyle w:val="apple-style-span"/>
          <w:rFonts w:ascii="돋움" w:eastAsia="돋움" w:hAnsi="돋움" w:hint="eastAsia"/>
          <w:color w:val="000000"/>
          <w:sz w:val="14"/>
          <w:szCs w:val="14"/>
        </w:rPr>
        <w:t>  xmlns:android="</w:t>
      </w:r>
      <w:hyperlink r:id="rId353" w:history="1">
        <w:r>
          <w:rPr>
            <w:rStyle w:val="a4"/>
            <w:rFonts w:ascii="돋움" w:eastAsia="돋움" w:hAnsi="돋움" w:hint="eastAsia"/>
            <w:sz w:val="14"/>
            <w:szCs w:val="14"/>
          </w:rPr>
          <w:t>http://schemas.android.com/apk/res/android</w:t>
        </w:r>
      </w:hyperlink>
      <w:r>
        <w:rPr>
          <w:rStyle w:val="apple-style-span"/>
          <w:rFonts w:ascii="돋움" w:eastAsia="돋움" w:hAnsi="돋움" w:hint="eastAsia"/>
          <w:color w:val="000000"/>
          <w:sz w:val="14"/>
          <w:szCs w:val="14"/>
        </w:rPr>
        <w:t>"</w:t>
      </w:r>
      <w:r>
        <w:rPr>
          <w:rFonts w:ascii="돋움" w:eastAsia="돋움" w:hAnsi="돋움" w:hint="eastAsia"/>
          <w:color w:val="000000"/>
          <w:sz w:val="14"/>
          <w:szCs w:val="14"/>
        </w:rPr>
        <w:br/>
      </w:r>
      <w:r>
        <w:rPr>
          <w:rStyle w:val="apple-style-span"/>
          <w:rFonts w:ascii="돋움" w:eastAsia="돋움" w:hAnsi="돋움" w:hint="eastAsia"/>
          <w:color w:val="000000"/>
          <w:sz w:val="14"/>
          <w:szCs w:val="14"/>
        </w:rPr>
        <w:t>  android:id="@+id/layout_root"</w:t>
      </w:r>
      <w:r>
        <w:rPr>
          <w:rFonts w:ascii="돋움" w:eastAsia="돋움" w:hAnsi="돋움" w:hint="eastAsia"/>
          <w:color w:val="000000"/>
          <w:sz w:val="14"/>
          <w:szCs w:val="14"/>
        </w:rPr>
        <w:br/>
      </w:r>
      <w:r>
        <w:rPr>
          <w:rFonts w:ascii="돋움" w:eastAsia="돋움" w:hAnsi="돋움" w:hint="eastAsia"/>
          <w:color w:val="000000"/>
          <w:sz w:val="14"/>
          <w:szCs w:val="14"/>
        </w:rPr>
        <w:br/>
      </w:r>
      <w:r>
        <w:rPr>
          <w:rStyle w:val="apple-style-span"/>
          <w:rFonts w:ascii="돋움" w:eastAsia="돋움" w:hAnsi="돋움" w:hint="eastAsia"/>
          <w:color w:val="000000"/>
          <w:sz w:val="14"/>
          <w:szCs w:val="14"/>
        </w:rPr>
        <w:t>이런식으로 layout에 id를 부여합니다...</w:t>
      </w:r>
      <w:r>
        <w:rPr>
          <w:rFonts w:ascii="돋움" w:eastAsia="돋움" w:hAnsi="돋움" w:hint="eastAsia"/>
          <w:color w:val="000000"/>
          <w:sz w:val="14"/>
          <w:szCs w:val="14"/>
        </w:rPr>
        <w:br/>
      </w:r>
      <w:r>
        <w:rPr>
          <w:rStyle w:val="apple-style-span"/>
          <w:rFonts w:ascii="돋움" w:eastAsia="돋움" w:hAnsi="돋움" w:hint="eastAsia"/>
          <w:color w:val="000000"/>
          <w:sz w:val="14"/>
          <w:szCs w:val="14"/>
        </w:rPr>
        <w:t>그 후에 소스에서 onCreateDialog에 AlarmDialog.builder를 통해서 구현하셨죠?</w:t>
      </w:r>
      <w:r>
        <w:rPr>
          <w:rFonts w:ascii="돋움" w:eastAsia="돋움" w:hAnsi="돋움" w:hint="eastAsia"/>
          <w:color w:val="000000"/>
          <w:sz w:val="14"/>
          <w:szCs w:val="14"/>
        </w:rPr>
        <w:br/>
      </w:r>
      <w:r>
        <w:rPr>
          <w:rStyle w:val="apple-style-span"/>
          <w:rFonts w:ascii="돋움" w:eastAsia="돋움" w:hAnsi="돋움" w:hint="eastAsia"/>
          <w:color w:val="000000"/>
          <w:sz w:val="14"/>
          <w:szCs w:val="14"/>
        </w:rPr>
        <w:t>builder를 만드시고</w:t>
      </w:r>
      <w:r>
        <w:rPr>
          <w:rFonts w:ascii="돋움" w:eastAsia="돋움" w:hAnsi="돋움" w:hint="eastAsia"/>
          <w:color w:val="000000"/>
          <w:sz w:val="14"/>
          <w:szCs w:val="14"/>
        </w:rPr>
        <w:br/>
      </w:r>
      <w:r>
        <w:rPr>
          <w:rFonts w:ascii="돋움" w:eastAsia="돋움" w:hAnsi="돋움" w:hint="eastAsia"/>
          <w:color w:val="000000"/>
          <w:sz w:val="14"/>
          <w:szCs w:val="14"/>
        </w:rPr>
        <w:br/>
      </w:r>
      <w:r>
        <w:rPr>
          <w:rStyle w:val="apple-style-span"/>
          <w:rFonts w:ascii="돋움" w:eastAsia="돋움" w:hAnsi="돋움" w:hint="eastAsia"/>
          <w:color w:val="000000"/>
          <w:sz w:val="14"/>
          <w:szCs w:val="14"/>
        </w:rPr>
        <w:t>Context mContext = getApplicationContext();</w:t>
      </w:r>
      <w:r>
        <w:rPr>
          <w:rFonts w:ascii="돋움" w:eastAsia="돋움" w:hAnsi="돋움" w:hint="eastAsia"/>
          <w:color w:val="000000"/>
          <w:sz w:val="14"/>
          <w:szCs w:val="14"/>
        </w:rPr>
        <w:br/>
      </w:r>
      <w:r>
        <w:rPr>
          <w:rStyle w:val="apple-style-span"/>
          <w:rFonts w:ascii="돋움" w:eastAsia="돋움" w:hAnsi="돋움" w:hint="eastAsia"/>
          <w:color w:val="000000"/>
          <w:sz w:val="14"/>
          <w:szCs w:val="14"/>
        </w:rPr>
        <w:t>LayoutInflater inflater = (LayoutInflater) mContext.getSystemService(LAYOUT_INFLATER_SERVICE);</w:t>
      </w:r>
      <w:r>
        <w:rPr>
          <w:rFonts w:ascii="돋움" w:eastAsia="돋움" w:hAnsi="돋움" w:hint="eastAsia"/>
          <w:color w:val="000000"/>
          <w:sz w:val="14"/>
          <w:szCs w:val="14"/>
        </w:rPr>
        <w:br/>
      </w:r>
      <w:r>
        <w:rPr>
          <w:rStyle w:val="apple-style-span"/>
          <w:rFonts w:ascii="돋움" w:eastAsia="돋움" w:hAnsi="돋움" w:hint="eastAsia"/>
          <w:color w:val="000000"/>
          <w:sz w:val="14"/>
          <w:szCs w:val="14"/>
        </w:rPr>
        <w:t>View layout = inflater.inflate(R.layout.test, (ViewGroup) findViewById(R.id.layout_root));</w:t>
      </w:r>
      <w:r>
        <w:rPr>
          <w:rFonts w:ascii="돋움" w:eastAsia="돋움" w:hAnsi="돋움" w:hint="eastAsia"/>
          <w:color w:val="000000"/>
          <w:sz w:val="14"/>
          <w:szCs w:val="14"/>
        </w:rPr>
        <w:br/>
      </w:r>
      <w:r>
        <w:rPr>
          <w:rFonts w:ascii="돋움" w:eastAsia="돋움" w:hAnsi="돋움" w:hint="eastAsia"/>
          <w:color w:val="000000"/>
          <w:sz w:val="14"/>
          <w:szCs w:val="14"/>
        </w:rPr>
        <w:br/>
      </w:r>
      <w:r>
        <w:rPr>
          <w:rStyle w:val="apple-style-span"/>
          <w:rFonts w:ascii="돋움" w:eastAsia="돋움" w:hAnsi="돋움" w:hint="eastAsia"/>
          <w:color w:val="000000"/>
          <w:sz w:val="14"/>
          <w:szCs w:val="14"/>
        </w:rPr>
        <w:t>이렇게  xml로 된 layout을 View로 바꿔주신다음에</w:t>
      </w:r>
      <w:r>
        <w:rPr>
          <w:rFonts w:ascii="돋움" w:eastAsia="돋움" w:hAnsi="돋움" w:hint="eastAsia"/>
          <w:color w:val="000000"/>
          <w:sz w:val="14"/>
          <w:szCs w:val="14"/>
        </w:rPr>
        <w:br/>
      </w:r>
      <w:r>
        <w:rPr>
          <w:rFonts w:ascii="돋움" w:eastAsia="돋움" w:hAnsi="돋움" w:hint="eastAsia"/>
          <w:color w:val="000000"/>
          <w:sz w:val="14"/>
          <w:szCs w:val="14"/>
        </w:rPr>
        <w:br/>
      </w:r>
      <w:r>
        <w:rPr>
          <w:rStyle w:val="apple-style-span"/>
          <w:rFonts w:ascii="돋움" w:eastAsia="돋움" w:hAnsi="돋움" w:hint="eastAsia"/>
          <w:color w:val="000000"/>
          <w:sz w:val="14"/>
          <w:szCs w:val="14"/>
        </w:rPr>
        <w:t>builder.setCustomTitle(layout);</w:t>
      </w:r>
      <w:r>
        <w:rPr>
          <w:rFonts w:ascii="돋움" w:eastAsia="돋움" w:hAnsi="돋움" w:hint="eastAsia"/>
          <w:color w:val="000000"/>
          <w:sz w:val="14"/>
          <w:szCs w:val="14"/>
        </w:rPr>
        <w:br/>
      </w:r>
      <w:r>
        <w:rPr>
          <w:rStyle w:val="apple-style-span"/>
          <w:rFonts w:ascii="돋움" w:eastAsia="돋움" w:hAnsi="돋움" w:hint="eastAsia"/>
          <w:color w:val="000000"/>
          <w:sz w:val="14"/>
          <w:szCs w:val="14"/>
        </w:rPr>
        <w:t>이렇게 넣어주시면 Title부분에 xml로 만든 layout이 들어갑니다.</w:t>
      </w:r>
    </w:p>
    <w:p w:rsidR="004F60B3" w:rsidRDefault="004F60B3" w:rsidP="0011530E">
      <w:pPr>
        <w:pStyle w:val="aa"/>
        <w:ind w:leftChars="0" w:left="720"/>
        <w:rPr>
          <w:rStyle w:val="apple-style-span"/>
          <w:rFonts w:ascii="돋움" w:eastAsia="돋움" w:hAnsi="돋움"/>
          <w:color w:val="000000"/>
          <w:sz w:val="14"/>
          <w:szCs w:val="14"/>
        </w:rPr>
      </w:pPr>
    </w:p>
    <w:p w:rsidR="004F60B3" w:rsidRDefault="004F60B3" w:rsidP="0011530E">
      <w:pPr>
        <w:pStyle w:val="aa"/>
        <w:ind w:leftChars="0" w:left="720"/>
        <w:rPr>
          <w:rStyle w:val="apple-style-span"/>
          <w:rFonts w:ascii="돋움" w:eastAsia="돋움" w:hAnsi="돋움"/>
          <w:color w:val="000000"/>
          <w:sz w:val="14"/>
          <w:szCs w:val="14"/>
        </w:rPr>
      </w:pPr>
    </w:p>
    <w:p w:rsidR="004F60B3" w:rsidRDefault="00153F68" w:rsidP="004F60B3">
      <w:pPr>
        <w:pStyle w:val="2"/>
        <w:spacing w:before="0" w:beforeAutospacing="0" w:after="0" w:afterAutospacing="0" w:line="288" w:lineRule="atLeast"/>
        <w:rPr>
          <w:rFonts w:ascii="돋움" w:eastAsia="돋움" w:hAnsi="돋움"/>
          <w:color w:val="666666"/>
          <w:sz w:val="22"/>
          <w:szCs w:val="22"/>
        </w:rPr>
      </w:pPr>
      <w:hyperlink r:id="rId354" w:history="1">
        <w:r w:rsidR="004F60B3">
          <w:rPr>
            <w:rStyle w:val="a4"/>
            <w:rFonts w:ascii="dotum" w:eastAsia="돋움" w:hAnsi="dotum"/>
            <w:color w:val="333333"/>
            <w:sz w:val="21"/>
            <w:szCs w:val="21"/>
            <w:u w:val="none"/>
          </w:rPr>
          <w:t>Android - change Dialog background (</w:t>
        </w:r>
        <w:r w:rsidR="004F60B3">
          <w:rPr>
            <w:rStyle w:val="a4"/>
            <w:rFonts w:ascii="dotum" w:eastAsia="돋움" w:hAnsi="dotum"/>
            <w:color w:val="333333"/>
            <w:sz w:val="21"/>
            <w:szCs w:val="21"/>
            <w:u w:val="none"/>
          </w:rPr>
          <w:t>초간단</w:t>
        </w:r>
        <w:r w:rsidR="004F60B3">
          <w:rPr>
            <w:rStyle w:val="a4"/>
            <w:rFonts w:ascii="dotum" w:eastAsia="돋움" w:hAnsi="dotum"/>
            <w:color w:val="333333"/>
            <w:sz w:val="21"/>
            <w:szCs w:val="21"/>
            <w:u w:val="none"/>
          </w:rPr>
          <w:t>)</w:t>
        </w:r>
      </w:hyperlink>
    </w:p>
    <w:p w:rsidR="004F60B3" w:rsidRDefault="004F60B3" w:rsidP="004F60B3">
      <w:pPr>
        <w:spacing w:line="207" w:lineRule="atLeast"/>
        <w:rPr>
          <w:rFonts w:ascii="돋움" w:eastAsia="돋움" w:hAnsi="돋움"/>
          <w:color w:val="666666"/>
          <w:sz w:val="14"/>
          <w:szCs w:val="14"/>
        </w:rPr>
      </w:pPr>
      <w:r>
        <w:rPr>
          <w:rStyle w:val="name"/>
          <w:rFonts w:ascii="돋움" w:eastAsia="돋움" w:hAnsi="돋움" w:hint="eastAsia"/>
          <w:b/>
          <w:bCs/>
          <w:color w:val="666666"/>
          <w:sz w:val="14"/>
          <w:szCs w:val="14"/>
        </w:rPr>
        <w:t>성성주</w:t>
      </w:r>
      <w:r>
        <w:rPr>
          <w:rStyle w:val="apple-converted-space"/>
          <w:rFonts w:ascii="돋움" w:eastAsia="돋움" w:hAnsi="돋움" w:hint="eastAsia"/>
          <w:color w:val="666666"/>
          <w:sz w:val="14"/>
          <w:szCs w:val="14"/>
        </w:rPr>
        <w:t> </w:t>
      </w:r>
      <w:r>
        <w:rPr>
          <w:rStyle w:val="date"/>
          <w:rFonts w:ascii="Verdana" w:eastAsia="돋움" w:hAnsi="Verdana"/>
          <w:color w:val="777777"/>
          <w:sz w:val="13"/>
          <w:szCs w:val="13"/>
        </w:rPr>
        <w:t>2010/08/11 13:24</w:t>
      </w:r>
      <w:r>
        <w:rPr>
          <w:rStyle w:val="apple-converted-space"/>
          <w:rFonts w:ascii="돋움" w:eastAsia="돋움" w:hAnsi="돋움" w:hint="eastAsia"/>
          <w:color w:val="666666"/>
          <w:sz w:val="14"/>
          <w:szCs w:val="14"/>
        </w:rPr>
        <w:t> </w:t>
      </w:r>
      <w:hyperlink r:id="rId355" w:anchor="comment6417622" w:history="1">
        <w:r>
          <w:rPr>
            <w:rStyle w:val="a4"/>
            <w:rFonts w:ascii="돋움" w:eastAsia="돋움" w:hAnsi="돋움" w:hint="eastAsia"/>
            <w:color w:val="333333"/>
            <w:sz w:val="14"/>
            <w:szCs w:val="14"/>
          </w:rPr>
          <w:t> </w:t>
        </w:r>
      </w:hyperlink>
      <w:r>
        <w:rPr>
          <w:rStyle w:val="apple-converted-space"/>
          <w:rFonts w:ascii="돋움" w:eastAsia="돋움" w:hAnsi="돋움" w:hint="eastAsia"/>
          <w:color w:val="666666"/>
          <w:sz w:val="14"/>
          <w:szCs w:val="14"/>
        </w:rPr>
        <w:t> </w:t>
      </w:r>
      <w:hyperlink r:id="rId356" w:history="1">
        <w:r>
          <w:rPr>
            <w:rStyle w:val="a4"/>
            <w:rFonts w:ascii="돋움" w:eastAsia="돋움" w:hAnsi="돋움" w:hint="eastAsia"/>
            <w:color w:val="333333"/>
            <w:sz w:val="14"/>
            <w:szCs w:val="14"/>
          </w:rPr>
          <w:t> </w:t>
        </w:r>
      </w:hyperlink>
      <w:r>
        <w:rPr>
          <w:rStyle w:val="apple-converted-space"/>
          <w:rFonts w:ascii="돋움" w:eastAsia="돋움" w:hAnsi="돋움" w:hint="eastAsia"/>
          <w:color w:val="666666"/>
          <w:sz w:val="14"/>
          <w:szCs w:val="14"/>
        </w:rPr>
        <w:t> </w:t>
      </w:r>
      <w:hyperlink r:id="rId357" w:history="1">
        <w:r>
          <w:rPr>
            <w:rStyle w:val="a4"/>
            <w:rFonts w:ascii="돋움" w:eastAsia="돋움" w:hAnsi="돋움" w:hint="eastAsia"/>
            <w:color w:val="333333"/>
            <w:sz w:val="14"/>
            <w:szCs w:val="14"/>
          </w:rPr>
          <w:t> </w:t>
        </w:r>
      </w:hyperlink>
    </w:p>
    <w:p w:rsidR="004F60B3" w:rsidRDefault="004F60B3" w:rsidP="004F60B3">
      <w:pPr>
        <w:pStyle w:val="a3"/>
        <w:spacing w:before="35" w:beforeAutospacing="0" w:after="0" w:afterAutospacing="0" w:line="207" w:lineRule="atLeast"/>
        <w:rPr>
          <w:rFonts w:ascii="돋움" w:eastAsia="돋움" w:hAnsi="돋움"/>
          <w:color w:val="666666"/>
          <w:sz w:val="14"/>
          <w:szCs w:val="14"/>
        </w:rPr>
      </w:pPr>
      <w:r>
        <w:rPr>
          <w:rFonts w:ascii="돋움" w:eastAsia="돋움" w:hAnsi="돋움" w:hint="eastAsia"/>
          <w:color w:val="666666"/>
          <w:sz w:val="14"/>
          <w:szCs w:val="14"/>
        </w:rPr>
        <w:t>LayoutInflater mInflater = getLayoutInflater();</w:t>
      </w:r>
      <w:r>
        <w:rPr>
          <w:rFonts w:ascii="돋움" w:eastAsia="돋움" w:hAnsi="돋움" w:hint="eastAsia"/>
          <w:color w:val="666666"/>
          <w:sz w:val="14"/>
          <w:szCs w:val="14"/>
        </w:rPr>
        <w:br/>
        <w:t>View dialogLayout = mInflater.inflate(R.layout.dialog_notic01,(ViewGroup)findViewById(R.drawable.popup_bg));</w:t>
      </w:r>
      <w:r>
        <w:rPr>
          <w:rFonts w:ascii="돋움" w:eastAsia="돋움" w:hAnsi="돋움" w:hint="eastAsia"/>
          <w:color w:val="666666"/>
          <w:sz w:val="14"/>
          <w:szCs w:val="14"/>
        </w:rPr>
        <w:br/>
      </w:r>
      <w:r>
        <w:rPr>
          <w:rFonts w:ascii="돋움" w:eastAsia="돋움" w:hAnsi="돋움" w:hint="eastAsia"/>
          <w:color w:val="666666"/>
          <w:sz w:val="14"/>
          <w:szCs w:val="14"/>
        </w:rPr>
        <w:br/>
        <w:t>Dialog mDialog = new Dialog(this);</w:t>
      </w:r>
      <w:r>
        <w:rPr>
          <w:rFonts w:ascii="돋움" w:eastAsia="돋움" w:hAnsi="돋움" w:hint="eastAsia"/>
          <w:color w:val="666666"/>
          <w:sz w:val="14"/>
          <w:szCs w:val="14"/>
        </w:rPr>
        <w:br/>
        <w:t>mDialog.requestWindowFeature(Window.FEATURE_NO_TITLE);</w:t>
      </w:r>
      <w:r>
        <w:rPr>
          <w:rFonts w:ascii="돋움" w:eastAsia="돋움" w:hAnsi="돋움" w:hint="eastAsia"/>
          <w:color w:val="666666"/>
          <w:sz w:val="14"/>
          <w:szCs w:val="14"/>
        </w:rPr>
        <w:br/>
        <w:t>mDialog.getWindow().setBackgroundDrawable(new ColorDrawable(Color.TRANSPARENT));</w:t>
      </w:r>
      <w:r>
        <w:rPr>
          <w:rFonts w:ascii="돋움" w:eastAsia="돋움" w:hAnsi="돋움" w:hint="eastAsia"/>
          <w:color w:val="666666"/>
          <w:sz w:val="14"/>
          <w:szCs w:val="14"/>
        </w:rPr>
        <w:br/>
        <w:t>mDialog.setContentView(dialogLayout);</w:t>
      </w:r>
      <w:r>
        <w:rPr>
          <w:rFonts w:ascii="돋움" w:eastAsia="돋움" w:hAnsi="돋움" w:hint="eastAsia"/>
          <w:color w:val="666666"/>
          <w:sz w:val="14"/>
          <w:szCs w:val="14"/>
        </w:rPr>
        <w:br/>
        <w:t>mDialog.show();</w:t>
      </w:r>
      <w:r>
        <w:rPr>
          <w:rFonts w:ascii="돋움" w:eastAsia="돋움" w:hAnsi="돋움" w:hint="eastAsia"/>
          <w:color w:val="666666"/>
          <w:sz w:val="14"/>
          <w:szCs w:val="14"/>
        </w:rPr>
        <w:br/>
        <w:t>자 이런시긍로 하는 거임.ㅋ</w:t>
      </w:r>
    </w:p>
    <w:p w:rsidR="004F60B3" w:rsidRDefault="004F60B3" w:rsidP="004F60B3">
      <w:pPr>
        <w:widowControl/>
        <w:numPr>
          <w:ilvl w:val="0"/>
          <w:numId w:val="15"/>
        </w:numPr>
        <w:wordWrap/>
        <w:autoSpaceDE/>
        <w:autoSpaceDN/>
        <w:spacing w:after="81" w:line="207" w:lineRule="atLeast"/>
        <w:ind w:left="0"/>
        <w:jc w:val="left"/>
        <w:rPr>
          <w:rFonts w:ascii="돋움" w:eastAsia="돋움" w:hAnsi="돋움"/>
          <w:color w:val="666666"/>
          <w:sz w:val="14"/>
          <w:szCs w:val="14"/>
        </w:rPr>
      </w:pPr>
      <w:r>
        <w:rPr>
          <w:rFonts w:ascii="돋움" w:eastAsia="돋움" w:hAnsi="돋움"/>
          <w:b/>
          <w:bCs/>
          <w:noProof/>
          <w:color w:val="666666"/>
          <w:sz w:val="14"/>
          <w:szCs w:val="14"/>
        </w:rPr>
        <w:drawing>
          <wp:inline distT="0" distB="0" distL="0" distR="0">
            <wp:extent cx="153670" cy="153670"/>
            <wp:effectExtent l="19050" t="0" r="0" b="0"/>
            <wp:docPr id="119" name="그림 25" descr="Blog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logIcon"/>
                    <pic:cNvPicPr>
                      <a:picLocks noChangeAspect="1" noChangeArrowheads="1"/>
                    </pic:cNvPicPr>
                  </pic:nvPicPr>
                  <pic:blipFill>
                    <a:blip r:embed="rId358" cstate="print"/>
                    <a:srcRect/>
                    <a:stretch>
                      <a:fillRect/>
                    </a:stretch>
                  </pic:blipFill>
                  <pic:spPr bwMode="auto">
                    <a:xfrm>
                      <a:off x="0" y="0"/>
                      <a:ext cx="153670" cy="153670"/>
                    </a:xfrm>
                    <a:prstGeom prst="rect">
                      <a:avLst/>
                    </a:prstGeom>
                    <a:noFill/>
                    <a:ln w="9525">
                      <a:noFill/>
                      <a:miter lim="800000"/>
                      <a:headEnd/>
                      <a:tailEnd/>
                    </a:ln>
                  </pic:spPr>
                </pic:pic>
              </a:graphicData>
            </a:graphic>
          </wp:inline>
        </w:drawing>
      </w:r>
      <w:r>
        <w:rPr>
          <w:rStyle w:val="apple-converted-space"/>
          <w:rFonts w:ascii="돋움" w:eastAsia="돋움" w:hAnsi="돋움" w:hint="eastAsia"/>
          <w:b/>
          <w:bCs/>
          <w:color w:val="666666"/>
          <w:sz w:val="14"/>
          <w:szCs w:val="14"/>
        </w:rPr>
        <w:t> </w:t>
      </w:r>
      <w:hyperlink r:id="rId359" w:history="1">
        <w:r>
          <w:rPr>
            <w:rStyle w:val="a4"/>
            <w:rFonts w:ascii="돋움" w:eastAsia="돋움" w:hAnsi="돋움" w:hint="eastAsia"/>
            <w:b/>
            <w:bCs/>
            <w:color w:val="333333"/>
            <w:sz w:val="14"/>
            <w:szCs w:val="14"/>
          </w:rPr>
          <w:t>유야</w:t>
        </w:r>
      </w:hyperlink>
      <w:r>
        <w:rPr>
          <w:rStyle w:val="apple-converted-space"/>
          <w:rFonts w:ascii="돋움" w:eastAsia="돋움" w:hAnsi="돋움" w:hint="eastAsia"/>
          <w:color w:val="666666"/>
          <w:sz w:val="14"/>
          <w:szCs w:val="14"/>
        </w:rPr>
        <w:t> </w:t>
      </w:r>
      <w:r>
        <w:rPr>
          <w:rStyle w:val="date"/>
          <w:rFonts w:ascii="Verdana" w:eastAsia="돋움" w:hAnsi="Verdana"/>
          <w:color w:val="777777"/>
          <w:sz w:val="13"/>
          <w:szCs w:val="13"/>
        </w:rPr>
        <w:t>2010/08/13 14:23</w:t>
      </w:r>
      <w:r>
        <w:rPr>
          <w:rStyle w:val="apple-converted-space"/>
          <w:rFonts w:ascii="돋움" w:eastAsia="돋움" w:hAnsi="돋움" w:hint="eastAsia"/>
          <w:color w:val="666666"/>
          <w:sz w:val="14"/>
          <w:szCs w:val="14"/>
        </w:rPr>
        <w:t> </w:t>
      </w:r>
      <w:hyperlink r:id="rId360" w:anchor="comment6430888" w:history="1">
        <w:r>
          <w:rPr>
            <w:rStyle w:val="a4"/>
            <w:rFonts w:ascii="돋움" w:eastAsia="돋움" w:hAnsi="돋움" w:hint="eastAsia"/>
            <w:color w:val="333333"/>
            <w:sz w:val="14"/>
            <w:szCs w:val="14"/>
          </w:rPr>
          <w:t> </w:t>
        </w:r>
      </w:hyperlink>
      <w:r>
        <w:rPr>
          <w:rStyle w:val="apple-converted-space"/>
          <w:rFonts w:ascii="돋움" w:eastAsia="돋움" w:hAnsi="돋움" w:hint="eastAsia"/>
          <w:color w:val="666666"/>
          <w:sz w:val="14"/>
          <w:szCs w:val="14"/>
        </w:rPr>
        <w:t> </w:t>
      </w:r>
      <w:hyperlink r:id="rId361" w:history="1">
        <w:r>
          <w:rPr>
            <w:rStyle w:val="a4"/>
            <w:rFonts w:ascii="돋움" w:eastAsia="돋움" w:hAnsi="돋움" w:hint="eastAsia"/>
            <w:color w:val="333333"/>
            <w:sz w:val="14"/>
            <w:szCs w:val="14"/>
          </w:rPr>
          <w:t> </w:t>
        </w:r>
      </w:hyperlink>
    </w:p>
    <w:p w:rsidR="004F60B3" w:rsidRDefault="004F60B3" w:rsidP="004F60B3">
      <w:pPr>
        <w:pStyle w:val="a3"/>
        <w:spacing w:before="35" w:beforeAutospacing="0" w:after="0" w:afterAutospacing="0" w:line="207" w:lineRule="atLeast"/>
        <w:rPr>
          <w:rFonts w:ascii="돋움" w:eastAsia="돋움" w:hAnsi="돋움"/>
          <w:color w:val="666666"/>
          <w:sz w:val="14"/>
          <w:szCs w:val="14"/>
        </w:rPr>
      </w:pPr>
      <w:r>
        <w:rPr>
          <w:rFonts w:ascii="돋움" w:eastAsia="돋움" w:hAnsi="돋움" w:hint="eastAsia"/>
          <w:color w:val="666666"/>
          <w:sz w:val="14"/>
          <w:szCs w:val="14"/>
        </w:rPr>
        <w:t>ㅎㅎ 네 그렇게 하면되겠네요 ㅋ</w:t>
      </w:r>
    </w:p>
    <w:p w:rsidR="004F60B3" w:rsidRPr="004F60B3" w:rsidRDefault="004F60B3" w:rsidP="004F60B3">
      <w:pPr>
        <w:pStyle w:val="2"/>
        <w:spacing w:before="0" w:beforeAutospacing="0" w:after="0" w:afterAutospacing="0" w:line="288" w:lineRule="atLeast"/>
        <w:rPr>
          <w:rFonts w:ascii="돋움" w:eastAsia="돋움" w:hAnsi="돋움"/>
          <w:color w:val="666666"/>
          <w:sz w:val="22"/>
          <w:szCs w:val="22"/>
        </w:rPr>
      </w:pPr>
    </w:p>
    <w:p w:rsidR="004F60B3" w:rsidRDefault="00153F68" w:rsidP="0011530E">
      <w:pPr>
        <w:pStyle w:val="aa"/>
        <w:ind w:leftChars="0" w:left="720"/>
      </w:pPr>
      <w:hyperlink r:id="rId362" w:history="1">
        <w:r w:rsidR="004F60B3">
          <w:rPr>
            <w:rStyle w:val="a4"/>
          </w:rPr>
          <w:t>http://escomic.net/399</w:t>
        </w:r>
      </w:hyperlink>
    </w:p>
    <w:p w:rsidR="004F60B3" w:rsidRDefault="004F60B3">
      <w:pPr>
        <w:widowControl/>
        <w:wordWrap/>
        <w:autoSpaceDE/>
        <w:autoSpaceDN/>
        <w:jc w:val="left"/>
      </w:pPr>
      <w:r>
        <w:br w:type="page"/>
      </w:r>
    </w:p>
    <w:p w:rsidR="004F60B3" w:rsidRDefault="004F60B3" w:rsidP="0011530E">
      <w:pPr>
        <w:pStyle w:val="aa"/>
        <w:ind w:leftChars="0" w:left="720"/>
        <w:rPr>
          <w:b/>
        </w:rPr>
      </w:pPr>
      <w:r>
        <w:rPr>
          <w:rFonts w:hint="eastAsia"/>
          <w:b/>
        </w:rPr>
        <w:lastRenderedPageBreak/>
        <w:t>커스텀 다이얼로그</w:t>
      </w:r>
    </w:p>
    <w:p w:rsidR="004F60B3" w:rsidRDefault="00153F68" w:rsidP="0011530E">
      <w:pPr>
        <w:pStyle w:val="aa"/>
        <w:ind w:leftChars="0" w:left="720"/>
      </w:pPr>
      <w:hyperlink r:id="rId363" w:history="1">
        <w:r w:rsidR="004F60B3">
          <w:rPr>
            <w:rStyle w:val="a4"/>
          </w:rPr>
          <w:t>http://www.androidpeople.com/android-custom-dialog-example/</w:t>
        </w:r>
      </w:hyperlink>
    </w:p>
    <w:p w:rsidR="004F60B3" w:rsidRDefault="004F60B3" w:rsidP="004F60B3">
      <w:pPr>
        <w:pStyle w:val="a3"/>
        <w:spacing w:before="0" w:beforeAutospacing="0" w:after="0" w:afterAutospacing="0" w:line="253" w:lineRule="atLeast"/>
        <w:textAlignment w:val="baseline"/>
        <w:rPr>
          <w:rFonts w:ascii="Verdana" w:hAnsi="Verdana"/>
          <w:color w:val="363636"/>
          <w:sz w:val="15"/>
          <w:szCs w:val="15"/>
        </w:rPr>
      </w:pPr>
      <w:r>
        <w:rPr>
          <w:rFonts w:ascii="Verdana" w:hAnsi="Verdana"/>
          <w:color w:val="363636"/>
          <w:sz w:val="15"/>
          <w:szCs w:val="15"/>
        </w:rPr>
        <w:t>Moving ahead from</w:t>
      </w:r>
      <w:r>
        <w:rPr>
          <w:rStyle w:val="apple-converted-space"/>
          <w:rFonts w:ascii="Verdana" w:hAnsi="Verdana"/>
          <w:color w:val="363636"/>
          <w:sz w:val="15"/>
          <w:szCs w:val="15"/>
        </w:rPr>
        <w:t> </w:t>
      </w:r>
      <w:hyperlink r:id="rId364" w:history="1">
        <w:r>
          <w:rPr>
            <w:rStyle w:val="a4"/>
            <w:rFonts w:ascii="Verdana" w:hAnsi="Verdana"/>
            <w:color w:val="1FB3DD"/>
            <w:sz w:val="15"/>
            <w:szCs w:val="15"/>
            <w:bdr w:val="none" w:sz="0" w:space="0" w:color="auto" w:frame="1"/>
          </w:rPr>
          <w:t>simple dialog example</w:t>
        </w:r>
      </w:hyperlink>
      <w:r>
        <w:rPr>
          <w:rFonts w:ascii="Verdana" w:hAnsi="Verdana"/>
          <w:color w:val="363636"/>
          <w:sz w:val="15"/>
          <w:szCs w:val="15"/>
        </w:rPr>
        <w:t>, we are going to see about how to display a custom dialog using 2 Textview &amp; 1 Button.</w:t>
      </w:r>
      <w:r>
        <w:rPr>
          <w:rFonts w:ascii="Verdana" w:hAnsi="Verdana"/>
          <w:color w:val="363636"/>
          <w:sz w:val="15"/>
          <w:szCs w:val="15"/>
        </w:rPr>
        <w:br/>
        <w:t>Custom Dialog is very much needed when we are using different UI Design graphics in Android. If the application top &amp; bottom navigation bar color is blue, the dialog box also need to be blue to match the UI design. In this case we need a custom dialog with blue color with our own views.</w:t>
      </w:r>
    </w:p>
    <w:p w:rsidR="004F60B3" w:rsidRDefault="004F60B3" w:rsidP="004F60B3">
      <w:pPr>
        <w:pStyle w:val="a3"/>
        <w:spacing w:before="0" w:beforeAutospacing="0" w:after="0" w:afterAutospacing="0" w:line="253" w:lineRule="atLeast"/>
        <w:textAlignment w:val="baseline"/>
        <w:rPr>
          <w:rFonts w:ascii="Verdana" w:hAnsi="Verdana"/>
          <w:color w:val="363636"/>
          <w:sz w:val="15"/>
          <w:szCs w:val="15"/>
        </w:rPr>
      </w:pPr>
      <w:r>
        <w:rPr>
          <w:rStyle w:val="a8"/>
          <w:rFonts w:ascii="Verdana" w:hAnsi="Verdana"/>
          <w:color w:val="363636"/>
          <w:sz w:val="15"/>
          <w:szCs w:val="15"/>
          <w:bdr w:val="none" w:sz="0" w:space="0" w:color="auto" w:frame="1"/>
        </w:rPr>
        <w:t>Files Used :-</w:t>
      </w:r>
    </w:p>
    <w:p w:rsidR="004F60B3" w:rsidRDefault="004F60B3" w:rsidP="004F60B3">
      <w:pPr>
        <w:widowControl/>
        <w:numPr>
          <w:ilvl w:val="0"/>
          <w:numId w:val="16"/>
        </w:numPr>
        <w:wordWrap/>
        <w:autoSpaceDE/>
        <w:autoSpaceDN/>
        <w:spacing w:line="253" w:lineRule="atLeast"/>
        <w:ind w:left="360"/>
        <w:jc w:val="left"/>
        <w:textAlignment w:val="baseline"/>
        <w:rPr>
          <w:rFonts w:ascii="Verdana" w:hAnsi="Verdana"/>
          <w:color w:val="363636"/>
          <w:sz w:val="15"/>
          <w:szCs w:val="15"/>
        </w:rPr>
      </w:pPr>
      <w:r>
        <w:rPr>
          <w:rFonts w:ascii="Verdana" w:hAnsi="Verdana"/>
          <w:color w:val="363636"/>
          <w:sz w:val="15"/>
          <w:szCs w:val="15"/>
        </w:rPr>
        <w:t>CustomDialogExample.java ( extends Activity – Main Activity Class )</w:t>
      </w:r>
    </w:p>
    <w:p w:rsidR="004F60B3" w:rsidRDefault="004F60B3" w:rsidP="004F60B3">
      <w:pPr>
        <w:widowControl/>
        <w:numPr>
          <w:ilvl w:val="0"/>
          <w:numId w:val="16"/>
        </w:numPr>
        <w:wordWrap/>
        <w:autoSpaceDE/>
        <w:autoSpaceDN/>
        <w:spacing w:line="253" w:lineRule="atLeast"/>
        <w:ind w:left="360"/>
        <w:jc w:val="left"/>
        <w:textAlignment w:val="baseline"/>
        <w:rPr>
          <w:rFonts w:ascii="Verdana" w:hAnsi="Verdana"/>
          <w:color w:val="363636"/>
          <w:sz w:val="15"/>
          <w:szCs w:val="15"/>
        </w:rPr>
      </w:pPr>
      <w:r>
        <w:rPr>
          <w:rFonts w:ascii="Verdana" w:hAnsi="Verdana"/>
          <w:color w:val="363636"/>
          <w:sz w:val="15"/>
          <w:szCs w:val="15"/>
        </w:rPr>
        <w:t>CustomizeDialog.java ( extends Dialog – dialog box actions )</w:t>
      </w:r>
    </w:p>
    <w:p w:rsidR="004F60B3" w:rsidRDefault="004F60B3" w:rsidP="004F60B3">
      <w:pPr>
        <w:widowControl/>
        <w:numPr>
          <w:ilvl w:val="0"/>
          <w:numId w:val="16"/>
        </w:numPr>
        <w:wordWrap/>
        <w:autoSpaceDE/>
        <w:autoSpaceDN/>
        <w:spacing w:line="253" w:lineRule="atLeast"/>
        <w:ind w:left="360"/>
        <w:jc w:val="left"/>
        <w:textAlignment w:val="baseline"/>
        <w:rPr>
          <w:rFonts w:ascii="Verdana" w:hAnsi="Verdana"/>
          <w:color w:val="363636"/>
          <w:sz w:val="15"/>
          <w:szCs w:val="15"/>
        </w:rPr>
      </w:pPr>
      <w:r>
        <w:rPr>
          <w:rFonts w:ascii="Verdana" w:hAnsi="Verdana"/>
          <w:color w:val="363636"/>
          <w:sz w:val="15"/>
          <w:szCs w:val="15"/>
        </w:rPr>
        <w:t>main.xml ( custom dialog design in xml file )</w:t>
      </w:r>
    </w:p>
    <w:p w:rsidR="004F60B3" w:rsidRDefault="004F60B3" w:rsidP="004F60B3">
      <w:pPr>
        <w:pStyle w:val="a3"/>
        <w:spacing w:before="0" w:beforeAutospacing="0" w:after="0" w:afterAutospacing="0" w:line="253" w:lineRule="atLeast"/>
        <w:textAlignment w:val="baseline"/>
        <w:rPr>
          <w:rFonts w:ascii="Verdana" w:hAnsi="Verdana"/>
          <w:color w:val="363636"/>
          <w:sz w:val="15"/>
          <w:szCs w:val="15"/>
        </w:rPr>
      </w:pPr>
      <w:r>
        <w:rPr>
          <w:rFonts w:ascii="Verdana" w:hAnsi="Verdana"/>
          <w:color w:val="363636"/>
          <w:sz w:val="15"/>
          <w:szCs w:val="15"/>
        </w:rPr>
        <w:t>The output looks similar to</w:t>
      </w:r>
    </w:p>
    <w:p w:rsidR="004F60B3" w:rsidRDefault="004F60B3" w:rsidP="004F60B3">
      <w:pPr>
        <w:pStyle w:val="a3"/>
        <w:spacing w:before="0" w:beforeAutospacing="0" w:after="0" w:afterAutospacing="0" w:line="253" w:lineRule="atLeast"/>
        <w:jc w:val="center"/>
        <w:textAlignment w:val="baseline"/>
        <w:rPr>
          <w:rFonts w:ascii="Verdana" w:hAnsi="Verdana"/>
          <w:color w:val="363636"/>
          <w:sz w:val="15"/>
          <w:szCs w:val="15"/>
        </w:rPr>
      </w:pPr>
      <w:r>
        <w:rPr>
          <w:rFonts w:ascii="Verdana" w:hAnsi="Verdana"/>
          <w:noProof/>
          <w:color w:val="1FB3DD"/>
          <w:sz w:val="15"/>
          <w:szCs w:val="15"/>
          <w:bdr w:val="none" w:sz="0" w:space="0" w:color="auto" w:frame="1"/>
        </w:rPr>
        <w:drawing>
          <wp:inline distT="0" distB="0" distL="0" distR="0">
            <wp:extent cx="3050540" cy="4572000"/>
            <wp:effectExtent l="19050" t="0" r="0" b="0"/>
            <wp:docPr id="120" name="그림 27" descr="http://www.androidpeople.com/wp-content/uploads/2010/07/customdialog.png">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androidpeople.com/wp-content/uploads/2010/07/customdialog.png">
                      <a:hlinkClick r:id="rId365"/>
                    </pic:cNvPr>
                    <pic:cNvPicPr>
                      <a:picLocks noChangeAspect="1" noChangeArrowheads="1"/>
                    </pic:cNvPicPr>
                  </pic:nvPicPr>
                  <pic:blipFill>
                    <a:blip r:embed="rId366"/>
                    <a:srcRect/>
                    <a:stretch>
                      <a:fillRect/>
                    </a:stretch>
                  </pic:blipFill>
                  <pic:spPr bwMode="auto">
                    <a:xfrm>
                      <a:off x="0" y="0"/>
                      <a:ext cx="3050540" cy="4572000"/>
                    </a:xfrm>
                    <a:prstGeom prst="rect">
                      <a:avLst/>
                    </a:prstGeom>
                    <a:noFill/>
                    <a:ln w="9525">
                      <a:noFill/>
                      <a:miter lim="800000"/>
                      <a:headEnd/>
                      <a:tailEnd/>
                    </a:ln>
                  </pic:spPr>
                </pic:pic>
              </a:graphicData>
            </a:graphic>
          </wp:inline>
        </w:drawing>
      </w:r>
    </w:p>
    <w:p w:rsidR="004F60B3" w:rsidRDefault="004F60B3" w:rsidP="004F60B3">
      <w:pPr>
        <w:spacing w:line="253" w:lineRule="atLeast"/>
        <w:textAlignment w:val="baseline"/>
        <w:rPr>
          <w:rFonts w:ascii="Verdana" w:hAnsi="Verdana"/>
          <w:color w:val="363636"/>
          <w:sz w:val="15"/>
          <w:szCs w:val="15"/>
        </w:rPr>
      </w:pPr>
      <w:r>
        <w:rPr>
          <w:rFonts w:ascii="Verdana" w:hAnsi="Verdana"/>
          <w:color w:val="363636"/>
          <w:sz w:val="15"/>
          <w:szCs w:val="15"/>
        </w:rPr>
        <w:t> </w:t>
      </w:r>
    </w:p>
    <w:p w:rsidR="004F60B3" w:rsidRDefault="004F60B3" w:rsidP="004F60B3">
      <w:pPr>
        <w:pStyle w:val="a3"/>
        <w:spacing w:before="0" w:beforeAutospacing="0" w:after="0" w:afterAutospacing="0" w:line="253" w:lineRule="atLeast"/>
        <w:textAlignment w:val="baseline"/>
        <w:rPr>
          <w:rFonts w:ascii="Verdana" w:hAnsi="Verdana"/>
          <w:color w:val="363636"/>
          <w:sz w:val="15"/>
          <w:szCs w:val="15"/>
        </w:rPr>
      </w:pPr>
      <w:r>
        <w:rPr>
          <w:rFonts w:ascii="Verdana" w:hAnsi="Verdana"/>
          <w:color w:val="363636"/>
          <w:sz w:val="15"/>
          <w:szCs w:val="15"/>
        </w:rPr>
        <w:br/>
      </w:r>
      <w:r>
        <w:rPr>
          <w:rStyle w:val="a8"/>
          <w:rFonts w:ascii="Verdana" w:hAnsi="Verdana"/>
          <w:color w:val="363636"/>
          <w:sz w:val="15"/>
          <w:szCs w:val="15"/>
          <w:bdr w:val="none" w:sz="0" w:space="0" w:color="auto" w:frame="1"/>
        </w:rPr>
        <w:t>main.xml</w:t>
      </w:r>
      <w:r>
        <w:rPr>
          <w:rFonts w:ascii="Verdana" w:hAnsi="Verdana"/>
          <w:color w:val="363636"/>
          <w:sz w:val="15"/>
          <w:szCs w:val="15"/>
        </w:rPr>
        <w:br/>
        <w:t>Design the dialog using xml file</w:t>
      </w: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6592"/>
        <w:gridCol w:w="45"/>
      </w:tblGrid>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01</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&lt;?xml</w:t>
            </w:r>
            <w:r>
              <w:rPr>
                <w:rStyle w:val="apple-converted-space"/>
              </w:rPr>
              <w:t> </w:t>
            </w:r>
            <w:r>
              <w:rPr>
                <w:rStyle w:val="HTML"/>
                <w:rFonts w:ascii="Courier" w:hAnsi="Courier"/>
              </w:rPr>
              <w:t>version="1.0"</w:t>
            </w:r>
            <w:r>
              <w:rPr>
                <w:rStyle w:val="apple-converted-space"/>
              </w:rPr>
              <w:t> </w:t>
            </w:r>
            <w:r>
              <w:rPr>
                <w:rStyle w:val="HTML"/>
                <w:rFonts w:ascii="Courier" w:hAnsi="Courier"/>
              </w:rPr>
              <w:t>encoding="utf-8"?&gt;</w:t>
            </w:r>
          </w:p>
        </w:tc>
      </w:tr>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02</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&lt;LinearLayout</w:t>
            </w:r>
            <w:r>
              <w:rPr>
                <w:rStyle w:val="apple-converted-space"/>
              </w:rPr>
              <w:t> </w:t>
            </w:r>
            <w:r>
              <w:rPr>
                <w:rStyle w:val="HTML"/>
                <w:rFonts w:ascii="Courier" w:hAnsi="Courier"/>
              </w:rPr>
              <w:t>android:id="@+id/LinearLayout01"</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01"/>
        <w:gridCol w:w="40"/>
        <w:gridCol w:w="8795"/>
      </w:tblGrid>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03</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android:layout_height="fill_parent"xmlns:android="</w:t>
            </w:r>
            <w:hyperlink r:id="rId367" w:history="1">
              <w:r>
                <w:rPr>
                  <w:rStyle w:val="a4"/>
                  <w:rFonts w:ascii="Courier" w:eastAsia="굴림체" w:hAnsi="Courier" w:cs="굴림체"/>
                  <w:sz w:val="15"/>
                  <w:szCs w:val="15"/>
                  <w:bdr w:val="none" w:sz="0" w:space="0" w:color="auto" w:frame="1"/>
                </w:rPr>
                <w:t>http://schemas.android.com/apk/res/android</w:t>
              </w:r>
            </w:hyperlink>
            <w:r>
              <w:rPr>
                <w:rStyle w:val="HTML"/>
                <w:rFonts w:ascii="Courier" w:hAnsi="Courier"/>
              </w:rPr>
              <w:t>"</w:t>
            </w:r>
          </w:p>
        </w:tc>
      </w:tr>
      <w:tr w:rsidR="004F60B3" w:rsidTr="004F60B3">
        <w:trPr>
          <w:tblCellSpacing w:w="15" w:type="dxa"/>
        </w:trPr>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04</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android:background="@drawable/bg_android"android:orientation="vertical"</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11"/>
        <w:gridCol w:w="39"/>
        <w:gridCol w:w="8741"/>
        <w:gridCol w:w="45"/>
      </w:tblGrid>
      <w:tr w:rsidR="004F60B3" w:rsidTr="004F60B3">
        <w:trPr>
          <w:gridAfter w:val="1"/>
          <w:tblCellSpacing w:w="15" w:type="dxa"/>
        </w:trPr>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lastRenderedPageBreak/>
              <w:t>05</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android:gravity="center"</w:t>
            </w:r>
            <w:r>
              <w:rPr>
                <w:rStyle w:val="apple-converted-space"/>
              </w:rPr>
              <w:t> </w:t>
            </w:r>
            <w:r>
              <w:rPr>
                <w:rStyle w:val="HTML"/>
                <w:rFonts w:ascii="Courier" w:hAnsi="Courier"/>
              </w:rPr>
              <w:t>android:layout_width="200dip"&gt;</w:t>
            </w:r>
          </w:p>
        </w:tc>
      </w:tr>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06</w:t>
            </w:r>
          </w:p>
        </w:tc>
        <w:tc>
          <w:tcPr>
            <w:tcW w:w="0" w:type="auto"/>
            <w:gridSpan w:val="3"/>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&lt;TextView</w:t>
            </w:r>
            <w:r>
              <w:rPr>
                <w:rStyle w:val="apple-converted-space"/>
              </w:rPr>
              <w:t> </w:t>
            </w:r>
            <w:r>
              <w:rPr>
                <w:rStyle w:val="HTML"/>
                <w:rFonts w:ascii="Courier" w:hAnsi="Courier"/>
              </w:rPr>
              <w:t>android:id="@+id/TextView01"android:layout_height="wrap_content"</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8717"/>
        <w:gridCol w:w="45"/>
      </w:tblGrid>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07</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android:textColor="#fff"</w:t>
            </w:r>
            <w:r>
              <w:rPr>
                <w:rStyle w:val="apple-converted-space"/>
              </w:rPr>
              <w:t> </w:t>
            </w:r>
            <w:r>
              <w:rPr>
                <w:rStyle w:val="HTML"/>
                <w:rFonts w:ascii="Courier" w:hAnsi="Courier"/>
              </w:rPr>
              <w:t>android:textStyle="bold"</w:t>
            </w:r>
          </w:p>
        </w:tc>
      </w:tr>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08</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android:layout_width="wrap_content"</w:t>
            </w:r>
            <w:r>
              <w:rPr>
                <w:rStyle w:val="apple-converted-space"/>
              </w:rPr>
              <w:t> </w:t>
            </w:r>
            <w:r>
              <w:rPr>
                <w:rStyle w:val="HTML"/>
                <w:rFonts w:ascii="Courier" w:hAnsi="Courier"/>
              </w:rPr>
              <w:t>android:text=" AndroidPeople.com "&gt;&lt;/TextView&gt;</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11"/>
        <w:gridCol w:w="39"/>
        <w:gridCol w:w="8786"/>
      </w:tblGrid>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09</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&lt;TextView</w:t>
            </w:r>
            <w:r>
              <w:rPr>
                <w:rStyle w:val="apple-converted-space"/>
              </w:rPr>
              <w:t> </w:t>
            </w:r>
            <w:r>
              <w:rPr>
                <w:rStyle w:val="HTML"/>
                <w:rFonts w:ascii="Courier" w:hAnsi="Courier"/>
              </w:rPr>
              <w:t>android:id="@+id/TextView02"android:layout_height="wrap_content"</w:t>
            </w:r>
          </w:p>
        </w:tc>
      </w:tr>
      <w:tr w:rsidR="004F60B3" w:rsidTr="004F60B3">
        <w:trPr>
          <w:tblCellSpacing w:w="15" w:type="dxa"/>
        </w:trPr>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10</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android:textColor="#fff"</w:t>
            </w:r>
            <w:r>
              <w:rPr>
                <w:rStyle w:val="apple-converted-space"/>
              </w:rPr>
              <w:t> </w:t>
            </w:r>
            <w:r>
              <w:rPr>
                <w:rStyle w:val="HTML"/>
                <w:rFonts w:ascii="Courier" w:hAnsi="Courier"/>
              </w:rPr>
              <w:t>android:layout_width="wrap_content"</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8717"/>
        <w:gridCol w:w="45"/>
      </w:tblGrid>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11</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android:layout_margin="7dip"</w:t>
            </w:r>
            <w:r>
              <w:rPr>
                <w:rStyle w:val="apple-converted-space"/>
              </w:rPr>
              <w:t> </w:t>
            </w:r>
            <w:r>
              <w:rPr>
                <w:rStyle w:val="HTML"/>
                <w:rFonts w:ascii="Courier" w:hAnsi="Courier"/>
              </w:rPr>
              <w:t>android:text="Custom Dialog Example By AndroidPeople.com"</w:t>
            </w:r>
          </w:p>
        </w:tc>
      </w:tr>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12</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android:gravity="center"&gt;&lt;/TextView&gt;</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265"/>
        <w:gridCol w:w="45"/>
        <w:gridCol w:w="8781"/>
        <w:gridCol w:w="45"/>
      </w:tblGrid>
      <w:tr w:rsidR="004F60B3" w:rsidTr="004F60B3">
        <w:trPr>
          <w:gridAfter w:val="1"/>
          <w:tblCellSpacing w:w="15" w:type="dxa"/>
        </w:trPr>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13</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&lt;Button</w:t>
            </w:r>
            <w:r>
              <w:rPr>
                <w:rStyle w:val="apple-converted-space"/>
              </w:rPr>
              <w:t> </w:t>
            </w:r>
            <w:r>
              <w:rPr>
                <w:rStyle w:val="HTML"/>
                <w:rFonts w:ascii="Courier" w:hAnsi="Courier"/>
              </w:rPr>
              <w:t>android:layout_width="wrap_content"</w:t>
            </w:r>
          </w:p>
        </w:tc>
      </w:tr>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14</w:t>
            </w:r>
          </w:p>
        </w:tc>
        <w:tc>
          <w:tcPr>
            <w:tcW w:w="0" w:type="auto"/>
            <w:gridSpan w:val="3"/>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android:layout_height="wrap_content"</w:t>
            </w:r>
            <w:r>
              <w:rPr>
                <w:rStyle w:val="apple-converted-space"/>
              </w:rPr>
              <w:t> </w:t>
            </w:r>
            <w:r>
              <w:rPr>
                <w:rStyle w:val="HTML"/>
                <w:rFonts w:ascii="Courier" w:hAnsi="Courier"/>
              </w:rPr>
              <w:t>android:text="OK"android:id="@+id/OkButton"&gt;&lt;/Button&gt;</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2246"/>
      </w:tblGrid>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15</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&lt;/LinearLayout&gt;</w:t>
            </w:r>
          </w:p>
        </w:tc>
      </w:tr>
    </w:tbl>
    <w:p w:rsidR="004F60B3" w:rsidRDefault="004F60B3" w:rsidP="004F60B3">
      <w:pPr>
        <w:pStyle w:val="a3"/>
        <w:spacing w:before="0" w:beforeAutospacing="0" w:after="0" w:afterAutospacing="0" w:line="253" w:lineRule="atLeast"/>
        <w:textAlignment w:val="baseline"/>
        <w:rPr>
          <w:rFonts w:ascii="Verdana" w:hAnsi="Verdana"/>
          <w:color w:val="363636"/>
          <w:sz w:val="15"/>
          <w:szCs w:val="15"/>
        </w:rPr>
      </w:pPr>
      <w:r>
        <w:rPr>
          <w:rStyle w:val="a8"/>
          <w:rFonts w:ascii="Verdana" w:hAnsi="Verdana"/>
          <w:color w:val="363636"/>
          <w:sz w:val="15"/>
          <w:szCs w:val="15"/>
          <w:bdr w:val="none" w:sz="0" w:space="0" w:color="auto" w:frame="1"/>
        </w:rPr>
        <w:t>CustomDialogExample.java</w:t>
      </w:r>
      <w:r>
        <w:rPr>
          <w:rFonts w:ascii="Verdana" w:hAnsi="Verdana"/>
          <w:color w:val="363636"/>
          <w:sz w:val="15"/>
          <w:szCs w:val="15"/>
        </w:rPr>
        <w:br/>
        <w:t>This is Main Activity Class, used to display a custom dialog.</w:t>
      </w: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4720"/>
        <w:gridCol w:w="45"/>
      </w:tblGrid>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01</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package</w:t>
            </w:r>
            <w:r>
              <w:rPr>
                <w:rStyle w:val="apple-converted-space"/>
              </w:rPr>
              <w:t> </w:t>
            </w:r>
            <w:r>
              <w:rPr>
                <w:rStyle w:val="HTML"/>
                <w:rFonts w:ascii="Courier" w:hAnsi="Courier"/>
              </w:rPr>
              <w:t>org.androidpeople.dialog;</w:t>
            </w:r>
          </w:p>
        </w:tc>
      </w:tr>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02</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t> </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3999"/>
        <w:gridCol w:w="45"/>
      </w:tblGrid>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03</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import</w:t>
            </w:r>
            <w:r>
              <w:rPr>
                <w:rStyle w:val="apple-converted-space"/>
              </w:rPr>
              <w:t> </w:t>
            </w:r>
            <w:r>
              <w:rPr>
                <w:rStyle w:val="HTML"/>
                <w:rFonts w:ascii="Courier" w:hAnsi="Courier"/>
              </w:rPr>
              <w:t>android.app.Activity;</w:t>
            </w:r>
          </w:p>
        </w:tc>
      </w:tr>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04</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import</w:t>
            </w:r>
            <w:r>
              <w:rPr>
                <w:rStyle w:val="apple-converted-space"/>
              </w:rPr>
              <w:t> </w:t>
            </w:r>
            <w:r>
              <w:rPr>
                <w:rStyle w:val="HTML"/>
                <w:rFonts w:ascii="Courier" w:hAnsi="Courier"/>
              </w:rPr>
              <w:t>android.os.Bundle;</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7141"/>
        <w:gridCol w:w="45"/>
      </w:tblGrid>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05</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t> </w:t>
            </w:r>
          </w:p>
        </w:tc>
      </w:tr>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06</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public</w:t>
            </w:r>
            <w:r>
              <w:rPr>
                <w:rStyle w:val="apple-converted-space"/>
              </w:rPr>
              <w:t> </w:t>
            </w:r>
            <w:r>
              <w:rPr>
                <w:rStyle w:val="HTML"/>
                <w:rFonts w:ascii="Courier" w:hAnsi="Courier"/>
              </w:rPr>
              <w:t>class</w:t>
            </w:r>
            <w:r>
              <w:rPr>
                <w:rStyle w:val="apple-converted-space"/>
              </w:rPr>
              <w:t> </w:t>
            </w:r>
            <w:r>
              <w:rPr>
                <w:rStyle w:val="HTML"/>
                <w:rFonts w:ascii="Courier" w:hAnsi="Courier"/>
              </w:rPr>
              <w:t>CustomDialogExample</w:t>
            </w:r>
            <w:r>
              <w:rPr>
                <w:rStyle w:val="apple-converted-space"/>
                <w:rFonts w:ascii="Courier" w:eastAsia="굴림체" w:hAnsi="Courier" w:cs="굴림체"/>
              </w:rPr>
              <w:t> </w:t>
            </w:r>
            <w:r>
              <w:rPr>
                <w:rStyle w:val="HTML"/>
                <w:rFonts w:ascii="Courier" w:hAnsi="Courier"/>
              </w:rPr>
              <w:t>extends</w:t>
            </w:r>
            <w:r>
              <w:rPr>
                <w:rStyle w:val="apple-converted-space"/>
              </w:rPr>
              <w:t> </w:t>
            </w:r>
            <w:r>
              <w:rPr>
                <w:rStyle w:val="HTML"/>
                <w:rFonts w:ascii="Courier" w:hAnsi="Courier"/>
              </w:rPr>
              <w:t>Activity {</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7674"/>
        <w:gridCol w:w="45"/>
      </w:tblGrid>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07</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 Called when the activity is first created. */</w:t>
            </w:r>
          </w:p>
        </w:tc>
      </w:tr>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08</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@Override</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7526"/>
        <w:gridCol w:w="45"/>
      </w:tblGrid>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09</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public</w:t>
            </w:r>
            <w:r>
              <w:rPr>
                <w:rStyle w:val="apple-converted-space"/>
              </w:rPr>
              <w:t> </w:t>
            </w:r>
            <w:r>
              <w:rPr>
                <w:rStyle w:val="HTML"/>
                <w:rFonts w:ascii="Courier" w:hAnsi="Courier"/>
              </w:rPr>
              <w:t>void</w:t>
            </w:r>
            <w:r>
              <w:rPr>
                <w:rStyle w:val="apple-converted-space"/>
              </w:rPr>
              <w:t> </w:t>
            </w:r>
            <w:r>
              <w:rPr>
                <w:rStyle w:val="HTML"/>
                <w:rFonts w:ascii="Courier" w:hAnsi="Courier"/>
              </w:rPr>
              <w:t>onCreate(Bundle savedInstanceState) {</w:t>
            </w:r>
          </w:p>
        </w:tc>
      </w:tr>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10</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super.onCreate(savedInstanceState);</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8717"/>
        <w:gridCol w:w="45"/>
      </w:tblGrid>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11</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 Display Custom Dialog */</w:t>
            </w:r>
          </w:p>
        </w:tc>
      </w:tr>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12</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CustomizeDialog customizeDialog =</w:t>
            </w:r>
            <w:r>
              <w:rPr>
                <w:rStyle w:val="apple-converted-space"/>
                <w:rFonts w:ascii="Courier" w:eastAsia="굴림체" w:hAnsi="Courier" w:cs="굴림체"/>
              </w:rPr>
              <w:t> </w:t>
            </w:r>
            <w:r>
              <w:rPr>
                <w:rStyle w:val="HTML"/>
                <w:rFonts w:ascii="Courier" w:hAnsi="Courier"/>
              </w:rPr>
              <w:t>new</w:t>
            </w:r>
            <w:r>
              <w:rPr>
                <w:rStyle w:val="apple-converted-space"/>
              </w:rPr>
              <w:t> </w:t>
            </w:r>
            <w:r>
              <w:rPr>
                <w:rStyle w:val="HTML"/>
                <w:rFonts w:ascii="Courier" w:hAnsi="Courier"/>
              </w:rPr>
              <w:t>CustomizeDialog(this);</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4505"/>
        <w:gridCol w:w="45"/>
      </w:tblGrid>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13</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customizeDialog.show();</w:t>
            </w:r>
          </w:p>
        </w:tc>
      </w:tr>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14</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230"/>
      </w:tblGrid>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lastRenderedPageBreak/>
              <w:t>15</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w:t>
            </w:r>
          </w:p>
        </w:tc>
      </w:tr>
    </w:tbl>
    <w:p w:rsidR="004F60B3" w:rsidRDefault="004F60B3" w:rsidP="004F60B3">
      <w:pPr>
        <w:pStyle w:val="a3"/>
        <w:spacing w:before="0" w:beforeAutospacing="0" w:after="0" w:afterAutospacing="0" w:line="253" w:lineRule="atLeast"/>
        <w:textAlignment w:val="baseline"/>
        <w:rPr>
          <w:rFonts w:ascii="Verdana" w:hAnsi="Verdana"/>
          <w:color w:val="363636"/>
          <w:sz w:val="15"/>
          <w:szCs w:val="15"/>
        </w:rPr>
      </w:pPr>
      <w:r>
        <w:rPr>
          <w:rStyle w:val="a8"/>
          <w:rFonts w:ascii="Verdana" w:hAnsi="Verdana"/>
          <w:color w:val="363636"/>
          <w:sz w:val="15"/>
          <w:szCs w:val="15"/>
          <w:bdr w:val="none" w:sz="0" w:space="0" w:color="auto" w:frame="1"/>
        </w:rPr>
        <w:t>CustomizeDialog</w:t>
      </w:r>
      <w:r>
        <w:rPr>
          <w:rFonts w:ascii="Verdana" w:hAnsi="Verdana"/>
          <w:color w:val="363636"/>
          <w:sz w:val="15"/>
          <w:szCs w:val="15"/>
        </w:rPr>
        <w:br/>
        <w:t>This class should be extends with Dialog. Dialog views action will be done here.</w:t>
      </w: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4720"/>
        <w:gridCol w:w="45"/>
      </w:tblGrid>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01</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package</w:t>
            </w:r>
            <w:r>
              <w:rPr>
                <w:rStyle w:val="apple-converted-space"/>
              </w:rPr>
              <w:t> </w:t>
            </w:r>
            <w:r>
              <w:rPr>
                <w:rStyle w:val="HTML"/>
                <w:rFonts w:ascii="Courier" w:hAnsi="Courier"/>
              </w:rPr>
              <w:t>org.androidpeople.dialog;</w:t>
            </w:r>
          </w:p>
        </w:tc>
      </w:tr>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02</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t> </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4432"/>
        <w:gridCol w:w="45"/>
      </w:tblGrid>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03</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import</w:t>
            </w:r>
            <w:r>
              <w:rPr>
                <w:rStyle w:val="apple-converted-space"/>
              </w:rPr>
              <w:t> </w:t>
            </w:r>
            <w:r>
              <w:rPr>
                <w:rStyle w:val="HTML"/>
                <w:rFonts w:ascii="Courier" w:hAnsi="Courier"/>
              </w:rPr>
              <w:t>android.app.Dialog;</w:t>
            </w:r>
          </w:p>
        </w:tc>
      </w:tr>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04</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import</w:t>
            </w:r>
            <w:r>
              <w:rPr>
                <w:rStyle w:val="apple-converted-space"/>
              </w:rPr>
              <w:t> </w:t>
            </w:r>
            <w:r>
              <w:rPr>
                <w:rStyle w:val="HTML"/>
                <w:rFonts w:ascii="Courier" w:hAnsi="Courier"/>
              </w:rPr>
              <w:t>android.content.Context;</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3855"/>
        <w:gridCol w:w="45"/>
      </w:tblGrid>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05</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import</w:t>
            </w:r>
            <w:r>
              <w:rPr>
                <w:rStyle w:val="apple-converted-space"/>
              </w:rPr>
              <w:t> </w:t>
            </w:r>
            <w:r>
              <w:rPr>
                <w:rStyle w:val="HTML"/>
                <w:rFonts w:ascii="Courier" w:hAnsi="Courier"/>
              </w:rPr>
              <w:t>android.view.View;</w:t>
            </w:r>
          </w:p>
        </w:tc>
      </w:tr>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06</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import</w:t>
            </w:r>
            <w:r>
              <w:rPr>
                <w:rStyle w:val="apple-converted-space"/>
              </w:rPr>
              <w:t> </w:t>
            </w:r>
            <w:r>
              <w:rPr>
                <w:rStyle w:val="HTML"/>
                <w:rFonts w:ascii="Courier" w:hAnsi="Courier"/>
              </w:rPr>
              <w:t>android.view.Window;</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5872"/>
        <w:gridCol w:w="45"/>
      </w:tblGrid>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07</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import</w:t>
            </w:r>
            <w:r>
              <w:rPr>
                <w:rStyle w:val="apple-converted-space"/>
              </w:rPr>
              <w:t> </w:t>
            </w:r>
            <w:r>
              <w:rPr>
                <w:rStyle w:val="HTML"/>
                <w:rFonts w:ascii="Courier" w:hAnsi="Courier"/>
              </w:rPr>
              <w:t>android.view.View.OnClickListener;</w:t>
            </w:r>
          </w:p>
        </w:tc>
      </w:tr>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08</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import</w:t>
            </w:r>
            <w:r>
              <w:rPr>
                <w:rStyle w:val="apple-converted-space"/>
              </w:rPr>
              <w:t> </w:t>
            </w:r>
            <w:r>
              <w:rPr>
                <w:rStyle w:val="HTML"/>
                <w:rFonts w:ascii="Courier" w:hAnsi="Courier"/>
              </w:rPr>
              <w:t>android.widget.Button;</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5369"/>
        <w:gridCol w:w="45"/>
      </w:tblGrid>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09</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t> </w:t>
            </w:r>
          </w:p>
        </w:tc>
      </w:tr>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10</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Class Must extends with Dialog */</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43"/>
        <w:gridCol w:w="34"/>
        <w:gridCol w:w="8759"/>
      </w:tblGrid>
      <w:tr w:rsidR="004F60B3" w:rsidTr="004F60B3">
        <w:trPr>
          <w:tblCellSpacing w:w="15" w:type="dxa"/>
        </w:trPr>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11</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Implement onClickListener to dismiss dialog when OK Button is pressed */</w:t>
            </w:r>
          </w:p>
        </w:tc>
      </w:tr>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12</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public</w:t>
            </w:r>
            <w:r>
              <w:rPr>
                <w:rStyle w:val="apple-converted-space"/>
              </w:rPr>
              <w:t> </w:t>
            </w:r>
            <w:r>
              <w:rPr>
                <w:rStyle w:val="HTML"/>
                <w:rFonts w:ascii="Courier" w:hAnsi="Courier"/>
              </w:rPr>
              <w:t>class</w:t>
            </w:r>
            <w:r>
              <w:rPr>
                <w:rStyle w:val="apple-converted-space"/>
              </w:rPr>
              <w:t> </w:t>
            </w:r>
            <w:r>
              <w:rPr>
                <w:rStyle w:val="HTML"/>
                <w:rFonts w:ascii="Courier" w:hAnsi="Courier"/>
              </w:rPr>
              <w:t>CustomizeDialog</w:t>
            </w:r>
            <w:r>
              <w:rPr>
                <w:rStyle w:val="apple-converted-space"/>
                <w:rFonts w:ascii="Courier" w:eastAsia="굴림체" w:hAnsi="Courier" w:cs="굴림체"/>
              </w:rPr>
              <w:t> </w:t>
            </w:r>
            <w:r>
              <w:rPr>
                <w:rStyle w:val="HTML"/>
                <w:rFonts w:ascii="Courier" w:hAnsi="Courier"/>
              </w:rPr>
              <w:t>extends</w:t>
            </w:r>
            <w:r>
              <w:rPr>
                <w:rStyle w:val="apple-converted-space"/>
              </w:rPr>
              <w:t> </w:t>
            </w:r>
            <w:r>
              <w:rPr>
                <w:rStyle w:val="HTML"/>
                <w:rFonts w:ascii="Courier" w:hAnsi="Courier"/>
              </w:rPr>
              <w:t>Dialog</w:t>
            </w:r>
            <w:r>
              <w:rPr>
                <w:rStyle w:val="apple-converted-space"/>
                <w:rFonts w:ascii="Courier" w:eastAsia="굴림체" w:hAnsi="Courier" w:cs="굴림체"/>
              </w:rPr>
              <w:t> </w:t>
            </w:r>
            <w:r>
              <w:rPr>
                <w:rStyle w:val="HTML"/>
                <w:rFonts w:ascii="Courier" w:hAnsi="Courier"/>
              </w:rPr>
              <w:t>implements</w:t>
            </w:r>
            <w:r>
              <w:rPr>
                <w:rStyle w:val="apple-converted-space"/>
              </w:rPr>
              <w:t> </w:t>
            </w:r>
            <w:r>
              <w:rPr>
                <w:rStyle w:val="HTML"/>
                <w:rFonts w:ascii="Courier" w:hAnsi="Courier"/>
              </w:rPr>
              <w:t>OnClickListener {</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2921"/>
        <w:gridCol w:w="45"/>
      </w:tblGrid>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13</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Button okButton;</w:t>
            </w:r>
          </w:p>
        </w:tc>
      </w:tr>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14</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t> </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6448"/>
        <w:gridCol w:w="45"/>
      </w:tblGrid>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15</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public</w:t>
            </w:r>
            <w:r>
              <w:rPr>
                <w:rStyle w:val="apple-converted-space"/>
              </w:rPr>
              <w:t> </w:t>
            </w:r>
            <w:r>
              <w:rPr>
                <w:rStyle w:val="HTML"/>
                <w:rFonts w:ascii="Courier" w:hAnsi="Courier"/>
              </w:rPr>
              <w:t>CustomizeDialog(Context context) {</w:t>
            </w:r>
          </w:p>
        </w:tc>
      </w:tr>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16</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super(context);</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8717"/>
        <w:gridCol w:w="45"/>
      </w:tblGrid>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17</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 'Window.FEATURE_NO_TITLE' - Used to hide the title */</w:t>
            </w:r>
          </w:p>
        </w:tc>
      </w:tr>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18</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requestWindowFeature(Window.FEATURE_NO_TITLE);</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7098"/>
        <w:gridCol w:w="45"/>
      </w:tblGrid>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19</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 Design the dialog in main.xml file */</w:t>
            </w:r>
          </w:p>
        </w:tc>
      </w:tr>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20</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setContentView(R.layout.main);</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8106"/>
        <w:gridCol w:w="45"/>
      </w:tblGrid>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21</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okButton = (Button) findViewById(R.id.OkButton);</w:t>
            </w:r>
          </w:p>
        </w:tc>
      </w:tr>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22</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okButton.setOnClickListener(this);</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761"/>
        <w:gridCol w:w="45"/>
      </w:tblGrid>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23</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w:t>
            </w:r>
          </w:p>
        </w:tc>
      </w:tr>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24</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t> </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4646"/>
        <w:gridCol w:w="45"/>
      </w:tblGrid>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25</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@Override</w:t>
            </w:r>
          </w:p>
        </w:tc>
      </w:tr>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26</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public</w:t>
            </w:r>
            <w:r>
              <w:rPr>
                <w:rStyle w:val="apple-converted-space"/>
              </w:rPr>
              <w:t> </w:t>
            </w:r>
            <w:r>
              <w:rPr>
                <w:rStyle w:val="HTML"/>
                <w:rFonts w:ascii="Courier" w:hAnsi="Courier"/>
              </w:rPr>
              <w:t>void</w:t>
            </w:r>
            <w:r>
              <w:rPr>
                <w:rStyle w:val="apple-converted-space"/>
              </w:rPr>
              <w:t> </w:t>
            </w:r>
            <w:r>
              <w:rPr>
                <w:rStyle w:val="HTML"/>
                <w:rFonts w:ascii="Courier" w:hAnsi="Courier"/>
              </w:rPr>
              <w:t>onClick(View v) {</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8682"/>
        <w:gridCol w:w="45"/>
      </w:tblGrid>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27</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 When OK Button is clicked, dismiss the dialog */</w:t>
            </w:r>
          </w:p>
        </w:tc>
      </w:tr>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28</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if</w:t>
            </w:r>
            <w:r>
              <w:rPr>
                <w:rStyle w:val="apple-converted-space"/>
              </w:rPr>
              <w:t> </w:t>
            </w:r>
            <w:r>
              <w:rPr>
                <w:rStyle w:val="HTML"/>
                <w:rFonts w:ascii="Courier" w:hAnsi="Courier"/>
              </w:rPr>
              <w:t>(v == okButton)</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3209"/>
        <w:gridCol w:w="45"/>
      </w:tblGrid>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29</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dismiss();</w:t>
            </w:r>
          </w:p>
        </w:tc>
      </w:tr>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lastRenderedPageBreak/>
              <w:t>30</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    }</w:t>
            </w:r>
          </w:p>
        </w:tc>
      </w:tr>
    </w:tbl>
    <w:p w:rsidR="004F60B3" w:rsidRDefault="004F60B3" w:rsidP="004F60B3">
      <w:pPr>
        <w:spacing w:line="253" w:lineRule="atLeast"/>
        <w:rPr>
          <w:rFonts w:ascii="Verdana" w:hAnsi="Verdana"/>
          <w:vanish/>
          <w:color w:val="363636"/>
          <w:sz w:val="15"/>
          <w:szCs w:val="15"/>
        </w:rPr>
      </w:pPr>
    </w:p>
    <w:tbl>
      <w:tblPr>
        <w:tblW w:w="0" w:type="auto"/>
        <w:tblCellSpacing w:w="15" w:type="dxa"/>
        <w:tblBorders>
          <w:top w:val="single" w:sz="4" w:space="0" w:color="EEEEEE"/>
          <w:left w:val="single" w:sz="4" w:space="0" w:color="EEEEEE"/>
          <w:bottom w:val="single" w:sz="4" w:space="0" w:color="EEEEEE"/>
          <w:right w:val="single" w:sz="4" w:space="0" w:color="EEEEEE"/>
        </w:tblBorders>
        <w:tblCellMar>
          <w:top w:w="15" w:type="dxa"/>
          <w:left w:w="15" w:type="dxa"/>
          <w:bottom w:w="15" w:type="dxa"/>
          <w:right w:w="15" w:type="dxa"/>
        </w:tblCellMar>
        <w:tblLook w:val="04A0"/>
      </w:tblPr>
      <w:tblGrid>
        <w:gridCol w:w="374"/>
        <w:gridCol w:w="185"/>
        <w:gridCol w:w="45"/>
      </w:tblGrid>
      <w:tr w:rsidR="004F60B3" w:rsidTr="004F60B3">
        <w:trPr>
          <w:gridAfter w:val="1"/>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31</w:t>
            </w:r>
          </w:p>
        </w:tc>
        <w:tc>
          <w:tcPr>
            <w:tcW w:w="0" w:type="auto"/>
            <w:tcBorders>
              <w:top w:val="single" w:sz="4" w:space="0" w:color="EEEEEE"/>
            </w:tcBorders>
            <w:vAlign w:val="center"/>
            <w:hideMark/>
          </w:tcPr>
          <w:p w:rsidR="004F60B3" w:rsidRDefault="004F60B3">
            <w:pPr>
              <w:rPr>
                <w:rFonts w:ascii="굴림" w:eastAsia="굴림" w:hAnsi="굴림" w:cs="굴림"/>
                <w:sz w:val="24"/>
                <w:szCs w:val="24"/>
              </w:rPr>
            </w:pPr>
            <w:r>
              <w:t> </w:t>
            </w:r>
          </w:p>
        </w:tc>
      </w:tr>
      <w:tr w:rsidR="004F60B3" w:rsidTr="004F60B3">
        <w:trPr>
          <w:tblCellSpacing w:w="15" w:type="dxa"/>
        </w:trPr>
        <w:tc>
          <w:tcPr>
            <w:tcW w:w="0" w:type="auto"/>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32</w:t>
            </w:r>
          </w:p>
        </w:tc>
        <w:tc>
          <w:tcPr>
            <w:tcW w:w="0" w:type="auto"/>
            <w:gridSpan w:val="2"/>
            <w:tcBorders>
              <w:top w:val="single" w:sz="4" w:space="0" w:color="EEEEEE"/>
            </w:tcBorders>
            <w:vAlign w:val="center"/>
            <w:hideMark/>
          </w:tcPr>
          <w:p w:rsidR="004F60B3" w:rsidRDefault="004F60B3">
            <w:pPr>
              <w:rPr>
                <w:rFonts w:ascii="굴림" w:eastAsia="굴림" w:hAnsi="굴림" w:cs="굴림"/>
                <w:sz w:val="24"/>
                <w:szCs w:val="24"/>
              </w:rPr>
            </w:pPr>
            <w:r>
              <w:rPr>
                <w:rStyle w:val="HTML"/>
                <w:rFonts w:ascii="Courier" w:hAnsi="Courier"/>
              </w:rPr>
              <w:t>}</w:t>
            </w:r>
          </w:p>
        </w:tc>
      </w:tr>
    </w:tbl>
    <w:p w:rsidR="004F60B3" w:rsidRDefault="004F60B3" w:rsidP="004F60B3">
      <w:pPr>
        <w:spacing w:line="253" w:lineRule="atLeast"/>
        <w:textAlignment w:val="baseline"/>
        <w:rPr>
          <w:rFonts w:ascii="Verdana" w:hAnsi="Verdana"/>
          <w:color w:val="363636"/>
          <w:sz w:val="15"/>
          <w:szCs w:val="15"/>
        </w:rPr>
      </w:pPr>
      <w:r>
        <w:rPr>
          <w:rFonts w:ascii="Verdana" w:hAnsi="Verdana"/>
          <w:color w:val="363636"/>
          <w:sz w:val="15"/>
          <w:szCs w:val="15"/>
        </w:rPr>
        <w:t> </w:t>
      </w:r>
    </w:p>
    <w:p w:rsidR="004F60B3" w:rsidRDefault="004F60B3" w:rsidP="0011530E">
      <w:pPr>
        <w:pStyle w:val="aa"/>
        <w:ind w:leftChars="0" w:left="720"/>
        <w:rPr>
          <w:b/>
        </w:rPr>
      </w:pPr>
    </w:p>
    <w:p w:rsidR="00D024B6" w:rsidRDefault="00D024B6" w:rsidP="0011530E">
      <w:pPr>
        <w:pStyle w:val="aa"/>
        <w:ind w:leftChars="0" w:left="720"/>
        <w:rPr>
          <w:b/>
        </w:rPr>
      </w:pPr>
      <w:r>
        <w:rPr>
          <w:rFonts w:hint="eastAsia"/>
          <w:b/>
        </w:rPr>
        <w:t>내가쓴 다이얼로그 커스텀</w:t>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final</w:t>
      </w:r>
      <w:r>
        <w:rPr>
          <w:rFonts w:ascii="Courier New" w:hAnsi="Courier New" w:cs="Courier New"/>
          <w:color w:val="000000"/>
          <w:kern w:val="0"/>
          <w:szCs w:val="20"/>
        </w:rPr>
        <w:t xml:space="preserve"> </w:t>
      </w:r>
      <w:r>
        <w:rPr>
          <w:rFonts w:ascii="Courier New" w:hAnsi="Courier New" w:cs="Courier New"/>
          <w:b/>
          <w:bCs/>
          <w:color w:val="005032"/>
          <w:kern w:val="0"/>
          <w:szCs w:val="20"/>
        </w:rPr>
        <w:t>Dialog</w:t>
      </w:r>
      <w:r>
        <w:rPr>
          <w:rFonts w:ascii="Courier New" w:hAnsi="Courier New" w:cs="Courier New"/>
          <w:color w:val="000000"/>
          <w:kern w:val="0"/>
          <w:szCs w:val="20"/>
        </w:rPr>
        <w:t xml:space="preserve"> dialog  = </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8080"/>
          <w:kern w:val="0"/>
          <w:szCs w:val="20"/>
        </w:rPr>
        <w:t>Dialog</w:t>
      </w:r>
      <w:r>
        <w:rPr>
          <w:rFonts w:ascii="Courier New" w:hAnsi="Courier New" w:cs="Courier New"/>
          <w:color w:val="000000"/>
          <w:kern w:val="0"/>
          <w:szCs w:val="20"/>
        </w:rPr>
        <w:t>(</w:t>
      </w:r>
      <w:r>
        <w:rPr>
          <w:rFonts w:ascii="Courier New" w:hAnsi="Courier New" w:cs="Courier New"/>
          <w:color w:val="0000C0"/>
          <w:kern w:val="0"/>
          <w:szCs w:val="20"/>
        </w:rPr>
        <w:t>context</w:t>
      </w:r>
      <w:r>
        <w:rPr>
          <w:rFonts w:ascii="Courier New" w:hAnsi="Courier New" w:cs="Courier New"/>
          <w:color w:val="000000"/>
          <w:kern w:val="0"/>
          <w:szCs w:val="20"/>
        </w:rPr>
        <w:t>);</w:t>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dialog.</w:t>
      </w:r>
      <w:r>
        <w:rPr>
          <w:rFonts w:ascii="Courier New" w:hAnsi="Courier New" w:cs="Courier New"/>
          <w:b/>
          <w:bCs/>
          <w:color w:val="008080"/>
          <w:kern w:val="0"/>
          <w:szCs w:val="20"/>
        </w:rPr>
        <w:t>requestWindowFeature</w:t>
      </w:r>
      <w:r>
        <w:rPr>
          <w:rFonts w:ascii="Courier New" w:hAnsi="Courier New" w:cs="Courier New"/>
          <w:color w:val="000000"/>
          <w:kern w:val="0"/>
          <w:szCs w:val="20"/>
        </w:rPr>
        <w:t>(</w:t>
      </w:r>
      <w:r>
        <w:rPr>
          <w:rFonts w:ascii="Courier New" w:hAnsi="Courier New" w:cs="Courier New"/>
          <w:b/>
          <w:bCs/>
          <w:color w:val="005032"/>
          <w:kern w:val="0"/>
          <w:szCs w:val="20"/>
        </w:rPr>
        <w:t>Window</w:t>
      </w:r>
      <w:r>
        <w:rPr>
          <w:rFonts w:ascii="Courier New" w:hAnsi="Courier New" w:cs="Courier New"/>
          <w:color w:val="000000"/>
          <w:kern w:val="0"/>
          <w:szCs w:val="20"/>
        </w:rPr>
        <w:t>.</w:t>
      </w:r>
      <w:r>
        <w:rPr>
          <w:rFonts w:ascii="Courier New" w:hAnsi="Courier New" w:cs="Courier New"/>
          <w:i/>
          <w:iCs/>
          <w:color w:val="0000C0"/>
          <w:kern w:val="0"/>
          <w:szCs w:val="20"/>
        </w:rPr>
        <w:t>FEATURE_NO_TITLE</w:t>
      </w:r>
      <w:r>
        <w:rPr>
          <w:rFonts w:ascii="Courier New" w:hAnsi="Courier New" w:cs="Courier New"/>
          <w:color w:val="000000"/>
          <w:kern w:val="0"/>
          <w:szCs w:val="20"/>
        </w:rPr>
        <w:t>);</w:t>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dialog.</w:t>
      </w:r>
      <w:r>
        <w:rPr>
          <w:rFonts w:ascii="Courier New" w:hAnsi="Courier New" w:cs="Courier New"/>
          <w:b/>
          <w:bCs/>
          <w:color w:val="008080"/>
          <w:kern w:val="0"/>
          <w:szCs w:val="20"/>
        </w:rPr>
        <w:t>getWindow</w:t>
      </w:r>
      <w:r>
        <w:rPr>
          <w:rFonts w:ascii="Courier New" w:hAnsi="Courier New" w:cs="Courier New"/>
          <w:color w:val="000000"/>
          <w:kern w:val="0"/>
          <w:szCs w:val="20"/>
        </w:rPr>
        <w:t>().</w:t>
      </w:r>
      <w:r>
        <w:rPr>
          <w:rFonts w:ascii="Courier New" w:hAnsi="Courier New" w:cs="Courier New"/>
          <w:b/>
          <w:bCs/>
          <w:color w:val="008080"/>
          <w:kern w:val="0"/>
          <w:szCs w:val="20"/>
        </w:rPr>
        <w:t>setBackgroundDrawable</w:t>
      </w:r>
      <w:r>
        <w:rPr>
          <w:rFonts w:ascii="Courier New" w:hAnsi="Courier New" w:cs="Courier New"/>
          <w:color w:val="000000"/>
          <w:kern w:val="0"/>
          <w:szCs w:val="20"/>
        </w:rPr>
        <w:t>(</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8080"/>
          <w:kern w:val="0"/>
          <w:szCs w:val="20"/>
        </w:rPr>
        <w:t>ColorDrawable</w:t>
      </w:r>
      <w:r>
        <w:rPr>
          <w:rFonts w:ascii="Courier New" w:hAnsi="Courier New" w:cs="Courier New"/>
          <w:color w:val="000000"/>
          <w:kern w:val="0"/>
          <w:szCs w:val="20"/>
        </w:rPr>
        <w:t>(</w:t>
      </w:r>
      <w:r>
        <w:rPr>
          <w:rFonts w:ascii="Courier New" w:hAnsi="Courier New" w:cs="Courier New"/>
          <w:b/>
          <w:bCs/>
          <w:color w:val="005032"/>
          <w:kern w:val="0"/>
          <w:szCs w:val="20"/>
        </w:rPr>
        <w:t>Color</w:t>
      </w:r>
      <w:r>
        <w:rPr>
          <w:rFonts w:ascii="Courier New" w:hAnsi="Courier New" w:cs="Courier New"/>
          <w:color w:val="000000"/>
          <w:kern w:val="0"/>
          <w:szCs w:val="20"/>
        </w:rPr>
        <w:t>.</w:t>
      </w:r>
      <w:r>
        <w:rPr>
          <w:rFonts w:ascii="Courier New" w:hAnsi="Courier New" w:cs="Courier New"/>
          <w:i/>
          <w:iCs/>
          <w:color w:val="0000C0"/>
          <w:kern w:val="0"/>
          <w:szCs w:val="20"/>
        </w:rPr>
        <w:t>TRANSPARENT</w:t>
      </w:r>
      <w:r>
        <w:rPr>
          <w:rFonts w:ascii="Courier New" w:hAnsi="Courier New" w:cs="Courier New"/>
          <w:color w:val="000000"/>
          <w:kern w:val="0"/>
          <w:szCs w:val="20"/>
        </w:rPr>
        <w:t>));</w:t>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dialog.</w:t>
      </w:r>
      <w:r>
        <w:rPr>
          <w:rFonts w:ascii="Courier New" w:hAnsi="Courier New" w:cs="Courier New"/>
          <w:b/>
          <w:bCs/>
          <w:color w:val="008080"/>
          <w:kern w:val="0"/>
          <w:szCs w:val="20"/>
        </w:rPr>
        <w:t>setContentView</w:t>
      </w:r>
      <w:r>
        <w:rPr>
          <w:rFonts w:ascii="Courier New" w:hAnsi="Courier New" w:cs="Courier New"/>
          <w:color w:val="000000"/>
          <w:kern w:val="0"/>
          <w:szCs w:val="20"/>
        </w:rPr>
        <w:t>(</w:t>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layout</w:t>
      </w:r>
      <w:r>
        <w:rPr>
          <w:rFonts w:ascii="Courier New" w:hAnsi="Courier New" w:cs="Courier New"/>
          <w:color w:val="000000"/>
          <w:kern w:val="0"/>
          <w:szCs w:val="20"/>
        </w:rPr>
        <w:t>.</w:t>
      </w:r>
      <w:r>
        <w:rPr>
          <w:rFonts w:ascii="Courier New" w:hAnsi="Courier New" w:cs="Courier New"/>
          <w:i/>
          <w:iCs/>
          <w:color w:val="0000C0"/>
          <w:kern w:val="0"/>
          <w:szCs w:val="20"/>
        </w:rPr>
        <w:t>choice_dialog</w:t>
      </w:r>
      <w:r>
        <w:rPr>
          <w:rFonts w:ascii="Courier New" w:hAnsi="Courier New" w:cs="Courier New"/>
          <w:color w:val="000000"/>
          <w:kern w:val="0"/>
          <w:szCs w:val="20"/>
        </w:rPr>
        <w:t>);</w:t>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w:t>
      </w:r>
      <w:r>
        <w:rPr>
          <w:rFonts w:ascii="Courier New" w:hAnsi="Courier New" w:cs="Courier New"/>
          <w:b/>
          <w:bCs/>
          <w:color w:val="005032"/>
          <w:kern w:val="0"/>
          <w:szCs w:val="20"/>
        </w:rPr>
        <w:t>Button</w:t>
      </w:r>
      <w:r>
        <w:rPr>
          <w:rFonts w:ascii="Courier New" w:hAnsi="Courier New" w:cs="Courier New"/>
          <w:color w:val="000000"/>
          <w:kern w:val="0"/>
          <w:szCs w:val="20"/>
        </w:rPr>
        <w:t>)dialog.</w:t>
      </w:r>
      <w:r>
        <w:rPr>
          <w:rFonts w:ascii="Courier New" w:hAnsi="Courier New" w:cs="Courier New"/>
          <w:b/>
          <w:bCs/>
          <w:color w:val="008080"/>
          <w:kern w:val="0"/>
          <w:szCs w:val="20"/>
        </w:rPr>
        <w:t>findViewById</w:t>
      </w:r>
      <w:r>
        <w:rPr>
          <w:rFonts w:ascii="Courier New" w:hAnsi="Courier New" w:cs="Courier New"/>
          <w:color w:val="000000"/>
          <w:kern w:val="0"/>
          <w:szCs w:val="20"/>
        </w:rPr>
        <w:t xml:space="preserve">( </w:t>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id</w:t>
      </w:r>
      <w:r>
        <w:rPr>
          <w:rFonts w:ascii="Courier New" w:hAnsi="Courier New" w:cs="Courier New"/>
          <w:color w:val="000000"/>
          <w:kern w:val="0"/>
          <w:szCs w:val="20"/>
        </w:rPr>
        <w:t>.</w:t>
      </w:r>
      <w:r>
        <w:rPr>
          <w:rFonts w:ascii="Courier New" w:hAnsi="Courier New" w:cs="Courier New"/>
          <w:i/>
          <w:iCs/>
          <w:color w:val="0000C0"/>
          <w:kern w:val="0"/>
          <w:szCs w:val="20"/>
        </w:rPr>
        <w:t>cancel_btn</w:t>
      </w:r>
      <w:r>
        <w:rPr>
          <w:rFonts w:ascii="Courier New" w:hAnsi="Courier New" w:cs="Courier New"/>
          <w:color w:val="000000"/>
          <w:kern w:val="0"/>
          <w:szCs w:val="20"/>
        </w:rPr>
        <w:t xml:space="preserve"> )).</w:t>
      </w:r>
      <w:r>
        <w:rPr>
          <w:rFonts w:ascii="Courier New" w:hAnsi="Courier New" w:cs="Courier New"/>
          <w:b/>
          <w:bCs/>
          <w:color w:val="008080"/>
          <w:kern w:val="0"/>
          <w:szCs w:val="20"/>
        </w:rPr>
        <w:t>setOnClickListener</w:t>
      </w:r>
      <w:r>
        <w:rPr>
          <w:rFonts w:ascii="Courier New" w:hAnsi="Courier New" w:cs="Courier New"/>
          <w:color w:val="000000"/>
          <w:kern w:val="0"/>
          <w:szCs w:val="20"/>
        </w:rPr>
        <w:t>(</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8080"/>
          <w:kern w:val="0"/>
          <w:szCs w:val="20"/>
        </w:rPr>
        <w:t>OnClickListener</w:t>
      </w:r>
      <w:r>
        <w:rPr>
          <w:rFonts w:ascii="Courier New" w:hAnsi="Courier New" w:cs="Courier New"/>
          <w:color w:val="000000"/>
          <w:kern w:val="0"/>
          <w:szCs w:val="20"/>
        </w:rPr>
        <w:t>() {</w:t>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public</w:t>
      </w:r>
      <w:r>
        <w:rPr>
          <w:rFonts w:ascii="Courier New" w:hAnsi="Courier New" w:cs="Courier New"/>
          <w:color w:val="000000"/>
          <w:kern w:val="0"/>
          <w:szCs w:val="20"/>
        </w:rPr>
        <w:t xml:space="preserve"> </w:t>
      </w:r>
      <w:r>
        <w:rPr>
          <w:rFonts w:ascii="Courier New" w:hAnsi="Courier New" w:cs="Courier New"/>
          <w:b/>
          <w:bCs/>
          <w:color w:val="7F0055"/>
          <w:kern w:val="0"/>
          <w:szCs w:val="20"/>
        </w:rPr>
        <w:t>void</w:t>
      </w:r>
      <w:r>
        <w:rPr>
          <w:rFonts w:ascii="Courier New" w:hAnsi="Courier New" w:cs="Courier New"/>
          <w:color w:val="000000"/>
          <w:kern w:val="0"/>
          <w:szCs w:val="20"/>
        </w:rPr>
        <w:t xml:space="preserve"> </w:t>
      </w:r>
      <w:r>
        <w:rPr>
          <w:rFonts w:ascii="Courier New" w:hAnsi="Courier New" w:cs="Courier New"/>
          <w:b/>
          <w:bCs/>
          <w:color w:val="008080"/>
          <w:kern w:val="0"/>
          <w:szCs w:val="20"/>
        </w:rPr>
        <w:t>onClick</w:t>
      </w:r>
      <w:r>
        <w:rPr>
          <w:rFonts w:ascii="Courier New" w:hAnsi="Courier New" w:cs="Courier New"/>
          <w:color w:val="000000"/>
          <w:kern w:val="0"/>
          <w:szCs w:val="20"/>
        </w:rPr>
        <w:t>(</w:t>
      </w:r>
      <w:r>
        <w:rPr>
          <w:rFonts w:ascii="Courier New" w:hAnsi="Courier New" w:cs="Courier New"/>
          <w:b/>
          <w:bCs/>
          <w:color w:val="005032"/>
          <w:kern w:val="0"/>
          <w:szCs w:val="20"/>
        </w:rPr>
        <w:t>View</w:t>
      </w:r>
      <w:r>
        <w:rPr>
          <w:rFonts w:ascii="Courier New" w:hAnsi="Courier New" w:cs="Courier New"/>
          <w:color w:val="000000"/>
          <w:kern w:val="0"/>
          <w:szCs w:val="20"/>
        </w:rPr>
        <w:t xml:space="preserve"> v) {</w:t>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dialog.</w:t>
      </w:r>
      <w:r>
        <w:rPr>
          <w:rFonts w:ascii="Courier New" w:hAnsi="Courier New" w:cs="Courier New"/>
          <w:b/>
          <w:bCs/>
          <w:color w:val="008080"/>
          <w:kern w:val="0"/>
          <w:szCs w:val="20"/>
        </w:rPr>
        <w:t>dismiss</w:t>
      </w:r>
      <w:r>
        <w:rPr>
          <w:rFonts w:ascii="Courier New" w:hAnsi="Courier New" w:cs="Courier New"/>
          <w:color w:val="000000"/>
          <w:kern w:val="0"/>
          <w:szCs w:val="20"/>
        </w:rPr>
        <w:t>();</w:t>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w:t>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w:t>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ab/>
      </w:r>
      <w:r>
        <w:rPr>
          <w:rFonts w:ascii="Courier New" w:hAnsi="Courier New" w:cs="Courier New"/>
          <w:color w:val="3F7F5F"/>
          <w:kern w:val="0"/>
          <w:szCs w:val="20"/>
        </w:rPr>
        <w:tab/>
      </w:r>
      <w:r>
        <w:rPr>
          <w:rFonts w:ascii="Courier New" w:hAnsi="Courier New" w:cs="Courier New"/>
          <w:color w:val="3F7F5F"/>
          <w:kern w:val="0"/>
          <w:szCs w:val="20"/>
        </w:rPr>
        <w:tab/>
        <w:t>btnMyDlg.setText( "My Button on Custom Dialog" );</w:t>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dialog.</w:t>
      </w:r>
      <w:r>
        <w:rPr>
          <w:rFonts w:ascii="Courier New" w:hAnsi="Courier New" w:cs="Courier New"/>
          <w:b/>
          <w:bCs/>
          <w:color w:val="008080"/>
          <w:kern w:val="0"/>
          <w:szCs w:val="20"/>
        </w:rPr>
        <w:t>show</w:t>
      </w:r>
      <w:r>
        <w:rPr>
          <w:rFonts w:ascii="Courier New" w:hAnsi="Courier New" w:cs="Courier New"/>
          <w:color w:val="000000"/>
          <w:kern w:val="0"/>
          <w:szCs w:val="20"/>
        </w:rPr>
        <w:t>();</w:t>
      </w:r>
    </w:p>
    <w:p w:rsidR="00D024B6" w:rsidRDefault="00D024B6" w:rsidP="00D024B6">
      <w:pPr>
        <w:pStyle w:val="aa"/>
        <w:ind w:leftChars="0" w:left="720"/>
        <w:rPr>
          <w:rFonts w:ascii="Courier New" w:hAnsi="Courier New" w:cs="Courier New"/>
          <w:color w:val="3F7F5F"/>
          <w:kern w:val="0"/>
          <w:szCs w:val="20"/>
        </w:rPr>
      </w:pPr>
      <w:r>
        <w:rPr>
          <w:rFonts w:ascii="Courier New" w:hAnsi="Courier New" w:cs="Courier New"/>
          <w:color w:val="3F7F5F"/>
          <w:kern w:val="0"/>
          <w:szCs w:val="20"/>
        </w:rPr>
        <w:t>//</w:t>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8080"/>
          <w:kern w:val="0"/>
          <w:szCs w:val="20"/>
          <w:u w:val="single"/>
        </w:rPr>
        <w:t>&lt;?</w:t>
      </w:r>
      <w:r>
        <w:rPr>
          <w:rFonts w:ascii="Courier New" w:hAnsi="Courier New" w:cs="Courier New"/>
          <w:color w:val="3F7F7F"/>
          <w:kern w:val="0"/>
          <w:szCs w:val="20"/>
          <w:u w:val="single"/>
        </w:rPr>
        <w:t>xml</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version</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"1.0"</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encoding</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"utf-8"</w:t>
      </w:r>
      <w:r>
        <w:rPr>
          <w:rFonts w:ascii="Courier New" w:hAnsi="Courier New" w:cs="Courier New"/>
          <w:color w:val="008080"/>
          <w:kern w:val="0"/>
          <w:szCs w:val="20"/>
          <w:u w:val="single"/>
        </w:rPr>
        <w:t>?&gt;</w:t>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8080"/>
          <w:kern w:val="0"/>
          <w:szCs w:val="20"/>
          <w:u w:val="single"/>
        </w:rPr>
        <w:t>&lt;</w:t>
      </w:r>
      <w:r>
        <w:rPr>
          <w:rFonts w:ascii="Courier New" w:hAnsi="Courier New" w:cs="Courier New"/>
          <w:color w:val="3F7F7F"/>
          <w:kern w:val="0"/>
          <w:szCs w:val="20"/>
          <w:u w:val="single"/>
        </w:rPr>
        <w:t>LinearLayout</w:t>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0000"/>
          <w:kern w:val="0"/>
          <w:szCs w:val="20"/>
          <w:u w:val="single"/>
        </w:rPr>
        <w:tab/>
      </w:r>
      <w:r>
        <w:rPr>
          <w:rFonts w:ascii="Courier New" w:hAnsi="Courier New" w:cs="Courier New"/>
          <w:color w:val="7F007F"/>
          <w:kern w:val="0"/>
          <w:szCs w:val="20"/>
          <w:u w:val="single"/>
        </w:rPr>
        <w:t>xmlns:android</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"http://schemas.android.com/apk/res/android"</w:t>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0000"/>
          <w:kern w:val="0"/>
          <w:szCs w:val="20"/>
          <w:u w:val="single"/>
        </w:rPr>
        <w:tab/>
      </w:r>
      <w:r>
        <w:rPr>
          <w:rFonts w:ascii="Courier New" w:hAnsi="Courier New" w:cs="Courier New"/>
          <w:color w:val="7F007F"/>
          <w:kern w:val="0"/>
          <w:szCs w:val="20"/>
          <w:u w:val="single"/>
        </w:rPr>
        <w:t>android:orientation</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"vertical"</w:t>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0000"/>
          <w:kern w:val="0"/>
          <w:szCs w:val="20"/>
          <w:u w:val="single"/>
        </w:rPr>
        <w:tab/>
      </w:r>
      <w:r>
        <w:rPr>
          <w:rFonts w:ascii="Courier New" w:hAnsi="Courier New" w:cs="Courier New"/>
          <w:color w:val="7F007F"/>
          <w:kern w:val="0"/>
          <w:szCs w:val="20"/>
          <w:u w:val="single"/>
        </w:rPr>
        <w:t>android:layout_width</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"fill_parent"</w:t>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0000"/>
          <w:kern w:val="0"/>
          <w:szCs w:val="20"/>
          <w:u w:val="single"/>
        </w:rPr>
        <w:tab/>
      </w:r>
      <w:r>
        <w:rPr>
          <w:rFonts w:ascii="Courier New" w:hAnsi="Courier New" w:cs="Courier New"/>
          <w:color w:val="7F007F"/>
          <w:kern w:val="0"/>
          <w:szCs w:val="20"/>
          <w:u w:val="single"/>
        </w:rPr>
        <w:t>android:layout_height</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"wrap_content"</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android:gravity</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"center"</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android:padding</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"15px"</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android:background</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"@drawable/btn_graybg_on"</w:t>
      </w:r>
      <w:r>
        <w:rPr>
          <w:rFonts w:ascii="Courier New" w:hAnsi="Courier New" w:cs="Courier New"/>
          <w:color w:val="008080"/>
          <w:kern w:val="0"/>
          <w:szCs w:val="20"/>
          <w:u w:val="single"/>
        </w:rPr>
        <w:t>&gt;</w:t>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0000"/>
          <w:kern w:val="0"/>
          <w:szCs w:val="20"/>
          <w:u w:val="single"/>
        </w:rPr>
        <w:tab/>
      </w:r>
      <w:r>
        <w:rPr>
          <w:rFonts w:ascii="Courier New" w:hAnsi="Courier New" w:cs="Courier New"/>
          <w:color w:val="008080"/>
          <w:kern w:val="0"/>
          <w:szCs w:val="20"/>
          <w:u w:val="single"/>
        </w:rPr>
        <w:t>&lt;</w:t>
      </w:r>
      <w:r>
        <w:rPr>
          <w:rFonts w:ascii="Courier New" w:hAnsi="Courier New" w:cs="Courier New"/>
          <w:color w:val="3F7F7F"/>
          <w:kern w:val="0"/>
          <w:szCs w:val="20"/>
          <w:u w:val="single"/>
        </w:rPr>
        <w:t>Button</w:t>
      </w:r>
      <w:r>
        <w:rPr>
          <w:rFonts w:ascii="Courier New" w:hAnsi="Courier New" w:cs="Courier New"/>
          <w:color w:val="000000"/>
          <w:kern w:val="0"/>
          <w:szCs w:val="20"/>
          <w:u w:val="single"/>
        </w:rPr>
        <w:t xml:space="preserve"> </w:t>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0000"/>
          <w:kern w:val="0"/>
          <w:szCs w:val="20"/>
          <w:u w:val="single"/>
        </w:rPr>
        <w:tab/>
      </w:r>
      <w:r>
        <w:rPr>
          <w:rFonts w:ascii="Courier New" w:hAnsi="Courier New" w:cs="Courier New"/>
          <w:color w:val="000000"/>
          <w:kern w:val="0"/>
          <w:szCs w:val="20"/>
          <w:u w:val="single"/>
        </w:rPr>
        <w:tab/>
      </w:r>
      <w:r>
        <w:rPr>
          <w:rFonts w:ascii="Courier New" w:hAnsi="Courier New" w:cs="Courier New"/>
          <w:color w:val="7F007F"/>
          <w:kern w:val="0"/>
          <w:szCs w:val="20"/>
          <w:u w:val="single"/>
        </w:rPr>
        <w:t>android:text</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 xml:space="preserve">" </w:t>
      </w:r>
      <w:r>
        <w:rPr>
          <w:rFonts w:ascii="Courier New" w:hAnsi="Courier New" w:cs="Courier New"/>
          <w:i/>
          <w:iCs/>
          <w:color w:val="2A00FF"/>
          <w:kern w:val="0"/>
          <w:szCs w:val="20"/>
          <w:u w:val="single"/>
        </w:rPr>
        <w:t>상세</w:t>
      </w:r>
      <w:r>
        <w:rPr>
          <w:rFonts w:ascii="Courier New" w:hAnsi="Courier New" w:cs="Courier New"/>
          <w:i/>
          <w:iCs/>
          <w:color w:val="2A00FF"/>
          <w:kern w:val="0"/>
          <w:szCs w:val="20"/>
          <w:u w:val="single"/>
        </w:rPr>
        <w:t xml:space="preserve"> </w:t>
      </w:r>
      <w:r>
        <w:rPr>
          <w:rFonts w:ascii="Courier New" w:hAnsi="Courier New" w:cs="Courier New"/>
          <w:i/>
          <w:iCs/>
          <w:color w:val="2A00FF"/>
          <w:kern w:val="0"/>
          <w:szCs w:val="20"/>
          <w:u w:val="single"/>
        </w:rPr>
        <w:t>보기</w:t>
      </w:r>
      <w:r>
        <w:rPr>
          <w:rFonts w:ascii="Courier New" w:hAnsi="Courier New" w:cs="Courier New"/>
          <w:i/>
          <w:iCs/>
          <w:color w:val="2A00FF"/>
          <w:kern w:val="0"/>
          <w:szCs w:val="20"/>
          <w:u w:val="single"/>
        </w:rPr>
        <w:t xml:space="preserve"> "</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android:layout_height</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"90px"</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android:layout_width</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"400px"</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android:textSize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"30px"</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android:id</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"@+id/detail_btn"</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android:background</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"@drawable/btn_darkgraybg"</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android:textColor</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"#FFFFFFFF"</w:t>
      </w:r>
      <w:r>
        <w:rPr>
          <w:rFonts w:ascii="Courier New" w:hAnsi="Courier New" w:cs="Courier New"/>
          <w:color w:val="008080"/>
          <w:kern w:val="0"/>
          <w:szCs w:val="20"/>
          <w:u w:val="single"/>
        </w:rPr>
        <w:t>/&gt;&lt;</w:t>
      </w:r>
      <w:r>
        <w:rPr>
          <w:rFonts w:ascii="Courier New" w:hAnsi="Courier New" w:cs="Courier New"/>
          <w:color w:val="3F7F7F"/>
          <w:kern w:val="0"/>
          <w:szCs w:val="20"/>
          <w:u w:val="single"/>
        </w:rPr>
        <w:t>Button</w:t>
      </w:r>
      <w:r>
        <w:rPr>
          <w:rFonts w:ascii="Courier New" w:hAnsi="Courier New" w:cs="Courier New"/>
          <w:color w:val="000000"/>
          <w:kern w:val="0"/>
          <w:szCs w:val="20"/>
          <w:u w:val="single"/>
        </w:rPr>
        <w:t xml:space="preserve"> </w:t>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0000"/>
          <w:kern w:val="0"/>
          <w:szCs w:val="20"/>
          <w:u w:val="single"/>
        </w:rPr>
        <w:tab/>
      </w:r>
      <w:r>
        <w:rPr>
          <w:rFonts w:ascii="Courier New" w:hAnsi="Courier New" w:cs="Courier New"/>
          <w:color w:val="000000"/>
          <w:kern w:val="0"/>
          <w:szCs w:val="20"/>
          <w:u w:val="single"/>
        </w:rPr>
        <w:tab/>
      </w:r>
      <w:r>
        <w:rPr>
          <w:rFonts w:ascii="Courier New" w:hAnsi="Courier New" w:cs="Courier New"/>
          <w:color w:val="7F007F"/>
          <w:kern w:val="0"/>
          <w:szCs w:val="20"/>
          <w:u w:val="single"/>
        </w:rPr>
        <w:t>android:layout_height</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"90px"</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android:layout_width</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"400px"</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android:textSize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"30px"</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android:text</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 xml:space="preserve">" </w:t>
      </w:r>
      <w:r>
        <w:rPr>
          <w:rFonts w:ascii="Courier New" w:hAnsi="Courier New" w:cs="Courier New"/>
          <w:i/>
          <w:iCs/>
          <w:color w:val="2A00FF"/>
          <w:kern w:val="0"/>
          <w:szCs w:val="20"/>
          <w:u w:val="single"/>
        </w:rPr>
        <w:t>실시간</w:t>
      </w:r>
      <w:r>
        <w:rPr>
          <w:rFonts w:ascii="Courier New" w:hAnsi="Courier New" w:cs="Courier New"/>
          <w:i/>
          <w:iCs/>
          <w:color w:val="2A00FF"/>
          <w:kern w:val="0"/>
          <w:szCs w:val="20"/>
          <w:u w:val="single"/>
        </w:rPr>
        <w:t xml:space="preserve"> </w:t>
      </w:r>
      <w:r>
        <w:rPr>
          <w:rFonts w:ascii="Courier New" w:hAnsi="Courier New" w:cs="Courier New"/>
          <w:i/>
          <w:iCs/>
          <w:color w:val="2A00FF"/>
          <w:kern w:val="0"/>
          <w:szCs w:val="20"/>
          <w:u w:val="single"/>
        </w:rPr>
        <w:t>트랜드</w:t>
      </w:r>
      <w:r>
        <w:rPr>
          <w:rFonts w:ascii="Courier New" w:hAnsi="Courier New" w:cs="Courier New"/>
          <w:i/>
          <w:iCs/>
          <w:color w:val="2A00FF"/>
          <w:kern w:val="0"/>
          <w:szCs w:val="20"/>
          <w:u w:val="single"/>
        </w:rPr>
        <w:t xml:space="preserve"> "</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android:id</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"@+id/real_btn"</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android:background</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"@drawable/btn_darkgraybg"</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android:enabled</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"false"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android:textColor</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"#FF777777"</w:t>
      </w:r>
      <w:r>
        <w:rPr>
          <w:rFonts w:ascii="Courier New" w:hAnsi="Courier New" w:cs="Courier New"/>
          <w:color w:val="008080"/>
          <w:kern w:val="0"/>
          <w:szCs w:val="20"/>
          <w:u w:val="single"/>
        </w:rPr>
        <w:t>/&gt;&lt;</w:t>
      </w:r>
      <w:r>
        <w:rPr>
          <w:rFonts w:ascii="Courier New" w:hAnsi="Courier New" w:cs="Courier New"/>
          <w:color w:val="3F7F7F"/>
          <w:kern w:val="0"/>
          <w:szCs w:val="20"/>
          <w:u w:val="single"/>
        </w:rPr>
        <w:t>Button</w:t>
      </w:r>
      <w:r>
        <w:rPr>
          <w:rFonts w:ascii="Courier New" w:hAnsi="Courier New" w:cs="Courier New"/>
          <w:color w:val="000000"/>
          <w:kern w:val="0"/>
          <w:szCs w:val="20"/>
          <w:u w:val="single"/>
        </w:rPr>
        <w:t xml:space="preserve"> </w:t>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0000"/>
          <w:kern w:val="0"/>
          <w:szCs w:val="20"/>
          <w:u w:val="single"/>
        </w:rPr>
        <w:tab/>
      </w:r>
      <w:r>
        <w:rPr>
          <w:rFonts w:ascii="Courier New" w:hAnsi="Courier New" w:cs="Courier New"/>
          <w:color w:val="000000"/>
          <w:kern w:val="0"/>
          <w:szCs w:val="20"/>
          <w:u w:val="single"/>
        </w:rPr>
        <w:tab/>
      </w:r>
      <w:r>
        <w:rPr>
          <w:rFonts w:ascii="Courier New" w:hAnsi="Courier New" w:cs="Courier New"/>
          <w:color w:val="7F007F"/>
          <w:kern w:val="0"/>
          <w:szCs w:val="20"/>
          <w:u w:val="single"/>
        </w:rPr>
        <w:t>android:layout_height</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"90px"</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android:layout_width</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"400px"</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android:textSize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"30px"</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android:background</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"@drawable/btn_darkgraybg"</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android:textColor</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"#FFFFFFFF"</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android:text</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 xml:space="preserve">" DB </w:t>
      </w:r>
      <w:r>
        <w:rPr>
          <w:rFonts w:ascii="Courier New" w:hAnsi="Courier New" w:cs="Courier New"/>
          <w:i/>
          <w:iCs/>
          <w:color w:val="2A00FF"/>
          <w:kern w:val="0"/>
          <w:szCs w:val="20"/>
          <w:u w:val="single"/>
        </w:rPr>
        <w:t>증강현실</w:t>
      </w:r>
      <w:r>
        <w:rPr>
          <w:rFonts w:ascii="Courier New" w:hAnsi="Courier New" w:cs="Courier New"/>
          <w:i/>
          <w:iCs/>
          <w:color w:val="2A00FF"/>
          <w:kern w:val="0"/>
          <w:szCs w:val="20"/>
          <w:u w:val="single"/>
        </w:rPr>
        <w:t xml:space="preserve"> "</w:t>
      </w:r>
      <w:r>
        <w:rPr>
          <w:rFonts w:ascii="Courier New" w:hAnsi="Courier New" w:cs="Courier New"/>
          <w:color w:val="008080"/>
          <w:kern w:val="0"/>
          <w:szCs w:val="20"/>
          <w:u w:val="single"/>
        </w:rPr>
        <w:t>/&gt;&lt;</w:t>
      </w:r>
      <w:r>
        <w:rPr>
          <w:rFonts w:ascii="Courier New" w:hAnsi="Courier New" w:cs="Courier New"/>
          <w:color w:val="3F7F7F"/>
          <w:kern w:val="0"/>
          <w:szCs w:val="20"/>
          <w:u w:val="single"/>
        </w:rPr>
        <w:t>LinearLayout</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android:id</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"@+id/LinearLayout01"</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android:orientation</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"vertical"</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android:layout_height</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"fill_parent"</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android:layout_width</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"fill_parent"</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android:gravity</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"center"</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android:padding</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"10px"</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android:background</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"@drawable/bg_graytitle"</w:t>
      </w:r>
      <w:r>
        <w:rPr>
          <w:rFonts w:ascii="Courier New" w:hAnsi="Courier New" w:cs="Courier New"/>
          <w:color w:val="008080"/>
          <w:kern w:val="0"/>
          <w:szCs w:val="20"/>
          <w:u w:val="single"/>
        </w:rPr>
        <w:t>&gt;&lt;</w:t>
      </w:r>
      <w:r>
        <w:rPr>
          <w:rFonts w:ascii="Courier New" w:hAnsi="Courier New" w:cs="Courier New"/>
          <w:color w:val="3F7F7F"/>
          <w:kern w:val="0"/>
          <w:szCs w:val="20"/>
          <w:u w:val="single"/>
        </w:rPr>
        <w:t>Button</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android:text</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 xml:space="preserve">" </w:t>
      </w:r>
      <w:r>
        <w:rPr>
          <w:rFonts w:ascii="Courier New" w:hAnsi="Courier New" w:cs="Courier New"/>
          <w:i/>
          <w:iCs/>
          <w:color w:val="2A00FF"/>
          <w:kern w:val="0"/>
          <w:szCs w:val="20"/>
          <w:u w:val="single"/>
        </w:rPr>
        <w:t>취소</w:t>
      </w:r>
      <w:r>
        <w:rPr>
          <w:rFonts w:ascii="Courier New" w:hAnsi="Courier New" w:cs="Courier New"/>
          <w:i/>
          <w:iCs/>
          <w:color w:val="2A00FF"/>
          <w:kern w:val="0"/>
          <w:szCs w:val="20"/>
          <w:u w:val="single"/>
        </w:rPr>
        <w:t xml:space="preserve"> "</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android:layout_width</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"160px"</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android:background</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"@drawable/btn_darkgraybg"</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android:layout_height</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"60px"</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android:textColor</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"#FF999999"</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android:id</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"@+id/cancel_btn"</w:t>
      </w:r>
      <w:r>
        <w:rPr>
          <w:rFonts w:ascii="Courier New" w:hAnsi="Courier New" w:cs="Courier New"/>
          <w:color w:val="008080"/>
          <w:kern w:val="0"/>
          <w:szCs w:val="20"/>
          <w:u w:val="single"/>
        </w:rPr>
        <w:t>&gt;&lt;/</w:t>
      </w:r>
      <w:r>
        <w:rPr>
          <w:rFonts w:ascii="Courier New" w:hAnsi="Courier New" w:cs="Courier New"/>
          <w:color w:val="3F7F7F"/>
          <w:kern w:val="0"/>
          <w:szCs w:val="20"/>
          <w:u w:val="single"/>
        </w:rPr>
        <w:t>Button</w:t>
      </w:r>
      <w:r>
        <w:rPr>
          <w:rFonts w:ascii="Courier New" w:hAnsi="Courier New" w:cs="Courier New"/>
          <w:color w:val="008080"/>
          <w:kern w:val="0"/>
          <w:szCs w:val="20"/>
          <w:u w:val="single"/>
        </w:rPr>
        <w:t>&gt;&lt;/</w:t>
      </w:r>
      <w:r>
        <w:rPr>
          <w:rFonts w:ascii="Courier New" w:hAnsi="Courier New" w:cs="Courier New"/>
          <w:color w:val="3F7F7F"/>
          <w:kern w:val="0"/>
          <w:szCs w:val="20"/>
          <w:u w:val="single"/>
        </w:rPr>
        <w:t>LinearLayout</w:t>
      </w:r>
      <w:r>
        <w:rPr>
          <w:rFonts w:ascii="Courier New" w:hAnsi="Courier New" w:cs="Courier New"/>
          <w:color w:val="008080"/>
          <w:kern w:val="0"/>
          <w:szCs w:val="20"/>
          <w:u w:val="single"/>
        </w:rPr>
        <w:t>&gt;</w:t>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0000"/>
          <w:kern w:val="0"/>
          <w:szCs w:val="20"/>
          <w:u w:val="single"/>
        </w:rPr>
        <w:tab/>
      </w:r>
    </w:p>
    <w:p w:rsidR="00D024B6" w:rsidRDefault="00D024B6" w:rsidP="00D024B6">
      <w:pPr>
        <w:wordWrap/>
        <w:adjustRightInd w:val="0"/>
        <w:jc w:val="left"/>
        <w:rPr>
          <w:rFonts w:ascii="Courier New" w:hAnsi="Courier New" w:cs="Courier New"/>
          <w:kern w:val="0"/>
          <w:szCs w:val="20"/>
        </w:rPr>
      </w:pPr>
      <w:r>
        <w:rPr>
          <w:rFonts w:ascii="Courier New" w:hAnsi="Courier New" w:cs="Courier New"/>
          <w:color w:val="000000"/>
          <w:kern w:val="0"/>
          <w:szCs w:val="20"/>
          <w:u w:val="single"/>
        </w:rPr>
        <w:tab/>
      </w:r>
    </w:p>
    <w:p w:rsidR="00D024B6" w:rsidRDefault="00D024B6" w:rsidP="00D024B6">
      <w:pPr>
        <w:wordWrap/>
        <w:adjustRightInd w:val="0"/>
        <w:jc w:val="left"/>
        <w:rPr>
          <w:rFonts w:ascii="Courier New" w:hAnsi="Courier New" w:cs="Courier New"/>
          <w:kern w:val="0"/>
          <w:szCs w:val="20"/>
        </w:rPr>
      </w:pPr>
    </w:p>
    <w:p w:rsidR="00D024B6" w:rsidRDefault="00D024B6" w:rsidP="00D024B6">
      <w:pPr>
        <w:wordWrap/>
        <w:adjustRightInd w:val="0"/>
        <w:jc w:val="left"/>
        <w:rPr>
          <w:rFonts w:ascii="Courier New" w:hAnsi="Courier New" w:cs="Courier New"/>
          <w:kern w:val="0"/>
          <w:szCs w:val="20"/>
        </w:rPr>
      </w:pPr>
    </w:p>
    <w:p w:rsidR="008B496A" w:rsidRDefault="00D024B6" w:rsidP="00D024B6">
      <w:pPr>
        <w:pStyle w:val="aa"/>
        <w:ind w:leftChars="0" w:left="720"/>
        <w:rPr>
          <w:rFonts w:ascii="Courier New" w:hAnsi="Courier New" w:cs="Courier New"/>
          <w:color w:val="008080"/>
          <w:kern w:val="0"/>
          <w:szCs w:val="20"/>
          <w:u w:val="single"/>
        </w:rPr>
      </w:pPr>
      <w:r>
        <w:rPr>
          <w:rFonts w:ascii="Courier New" w:hAnsi="Courier New" w:cs="Courier New"/>
          <w:color w:val="008080"/>
          <w:kern w:val="0"/>
          <w:szCs w:val="20"/>
          <w:u w:val="single"/>
        </w:rPr>
        <w:t>&lt;/</w:t>
      </w:r>
      <w:r>
        <w:rPr>
          <w:rFonts w:ascii="Courier New" w:hAnsi="Courier New" w:cs="Courier New"/>
          <w:color w:val="3F7F7F"/>
          <w:kern w:val="0"/>
          <w:szCs w:val="20"/>
          <w:u w:val="single"/>
        </w:rPr>
        <w:t>LinearLayout</w:t>
      </w:r>
      <w:r>
        <w:rPr>
          <w:rFonts w:ascii="Courier New" w:hAnsi="Courier New" w:cs="Courier New"/>
          <w:color w:val="008080"/>
          <w:kern w:val="0"/>
          <w:szCs w:val="20"/>
          <w:u w:val="single"/>
        </w:rPr>
        <w:t>&gt;</w:t>
      </w:r>
    </w:p>
    <w:p w:rsidR="008B496A" w:rsidRDefault="008B496A">
      <w:pPr>
        <w:widowControl/>
        <w:wordWrap/>
        <w:autoSpaceDE/>
        <w:autoSpaceDN/>
        <w:jc w:val="left"/>
        <w:rPr>
          <w:rFonts w:ascii="Courier New" w:hAnsi="Courier New" w:cs="Courier New"/>
          <w:color w:val="008080"/>
          <w:kern w:val="0"/>
          <w:szCs w:val="20"/>
          <w:u w:val="single"/>
        </w:rPr>
      </w:pPr>
      <w:r>
        <w:rPr>
          <w:rFonts w:ascii="Courier New" w:hAnsi="Courier New" w:cs="Courier New"/>
          <w:color w:val="008080"/>
          <w:kern w:val="0"/>
          <w:szCs w:val="20"/>
          <w:u w:val="single"/>
        </w:rPr>
        <w:br w:type="page"/>
      </w:r>
    </w:p>
    <w:p w:rsidR="00D024B6" w:rsidRDefault="008B496A" w:rsidP="00D024B6">
      <w:pPr>
        <w:pStyle w:val="aa"/>
        <w:ind w:leftChars="0" w:left="720"/>
        <w:rPr>
          <w:b/>
        </w:rPr>
      </w:pPr>
      <w:r>
        <w:rPr>
          <w:b/>
        </w:rPr>
        <w:lastRenderedPageBreak/>
        <w:t>커스텀</w:t>
      </w:r>
      <w:r>
        <w:rPr>
          <w:rFonts w:hint="eastAsia"/>
          <w:b/>
        </w:rPr>
        <w:t xml:space="preserve"> 다이얼로그에서 addView할 때 오류해결</w:t>
      </w:r>
    </w:p>
    <w:p w:rsidR="008B496A" w:rsidRDefault="00153F68" w:rsidP="009C407F">
      <w:pPr>
        <w:pStyle w:val="4"/>
        <w:ind w:left="1200" w:hanging="400"/>
        <w:rPr>
          <w:rFonts w:ascii="돋움" w:eastAsia="돋움" w:hAnsi="돋움"/>
          <w:color w:val="000000"/>
          <w:sz w:val="21"/>
          <w:szCs w:val="21"/>
        </w:rPr>
      </w:pPr>
      <w:hyperlink r:id="rId368" w:history="1">
        <w:r w:rsidR="008B496A">
          <w:rPr>
            <w:rStyle w:val="a4"/>
            <w:rFonts w:ascii="돋움" w:eastAsia="돋움" w:hAnsi="돋움" w:hint="eastAsia"/>
            <w:color w:val="000000"/>
            <w:sz w:val="21"/>
            <w:szCs w:val="21"/>
            <w:u w:val="none"/>
          </w:rPr>
          <w:t>[질문] Dialog에 대해서 질문하겠습니다. The specified child already has a parent. You must call removeView() on the child's parent first;</w:t>
        </w:r>
      </w:hyperlink>
    </w:p>
    <w:p w:rsidR="008B496A" w:rsidRDefault="008B496A" w:rsidP="008B496A">
      <w:pPr>
        <w:rPr>
          <w:rFonts w:ascii="돋움" w:eastAsia="돋움" w:hAnsi="돋움"/>
          <w:color w:val="3074A5"/>
          <w:sz w:val="14"/>
          <w:szCs w:val="14"/>
        </w:rPr>
      </w:pPr>
      <w:r>
        <w:rPr>
          <w:rStyle w:val="member301717"/>
          <w:rFonts w:ascii="돋움" w:eastAsia="돋움" w:hAnsi="돋움" w:hint="eastAsia"/>
          <w:color w:val="3074A5"/>
          <w:sz w:val="14"/>
          <w:szCs w:val="14"/>
        </w:rPr>
        <w:t>adsfafds</w:t>
      </w:r>
    </w:p>
    <w:p w:rsidR="008B496A" w:rsidRDefault="00153F68" w:rsidP="008B496A">
      <w:pPr>
        <w:spacing w:line="196" w:lineRule="atLeast"/>
        <w:rPr>
          <w:rFonts w:ascii="Tahoma" w:eastAsia="돋움" w:hAnsi="Tahoma" w:cs="Tahoma"/>
          <w:color w:val="444444"/>
          <w:sz w:val="13"/>
          <w:szCs w:val="13"/>
        </w:rPr>
      </w:pPr>
      <w:hyperlink r:id="rId369" w:history="1">
        <w:r w:rsidR="008B496A">
          <w:rPr>
            <w:rStyle w:val="a4"/>
            <w:rFonts w:ascii="Tahoma" w:eastAsia="돋움" w:hAnsi="Tahoma" w:cs="Tahoma"/>
            <w:color w:val="BBBBBB"/>
            <w:sz w:val="13"/>
            <w:szCs w:val="13"/>
            <w:u w:val="none"/>
          </w:rPr>
          <w:t>http://www.androidpub.com/406067</w:t>
        </w:r>
      </w:hyperlink>
    </w:p>
    <w:p w:rsidR="008B496A" w:rsidRDefault="008B496A" w:rsidP="008B496A">
      <w:pPr>
        <w:spacing w:line="196" w:lineRule="atLeast"/>
        <w:rPr>
          <w:rFonts w:ascii="Tahoma" w:eastAsia="돋움" w:hAnsi="Tahoma" w:cs="Tahoma"/>
          <w:color w:val="444444"/>
          <w:sz w:val="13"/>
          <w:szCs w:val="13"/>
        </w:rPr>
      </w:pPr>
      <w:r>
        <w:rPr>
          <w:rStyle w:val="a8"/>
          <w:rFonts w:ascii="Tahoma" w:eastAsia="돋움" w:hAnsi="Tahoma" w:cs="Tahoma"/>
          <w:color w:val="444444"/>
          <w:sz w:val="13"/>
          <w:szCs w:val="13"/>
        </w:rPr>
        <w:t>2010.06.03</w:t>
      </w:r>
      <w:r>
        <w:rPr>
          <w:rStyle w:val="apple-converted-space"/>
          <w:rFonts w:ascii="Tahoma" w:eastAsia="돋움" w:hAnsi="Tahoma" w:cs="Tahoma"/>
          <w:color w:val="444444"/>
          <w:sz w:val="13"/>
          <w:szCs w:val="13"/>
        </w:rPr>
        <w:t> </w:t>
      </w:r>
      <w:r>
        <w:rPr>
          <w:rFonts w:ascii="Tahoma" w:eastAsia="돋움" w:hAnsi="Tahoma" w:cs="Tahoma"/>
          <w:color w:val="444444"/>
          <w:sz w:val="13"/>
          <w:szCs w:val="13"/>
        </w:rPr>
        <w:t>04:49:10</w:t>
      </w:r>
    </w:p>
    <w:p w:rsidR="008B496A" w:rsidRDefault="008B496A" w:rsidP="008B496A">
      <w:pPr>
        <w:spacing w:line="196" w:lineRule="atLeast"/>
        <w:rPr>
          <w:rFonts w:ascii="Tahoma" w:eastAsia="돋움" w:hAnsi="Tahoma" w:cs="Tahoma"/>
          <w:color w:val="4A3FD7"/>
          <w:sz w:val="13"/>
          <w:szCs w:val="13"/>
        </w:rPr>
      </w:pPr>
      <w:r>
        <w:rPr>
          <w:rFonts w:ascii="Tahoma" w:eastAsia="돋움" w:hAnsi="Tahoma" w:cs="Tahoma"/>
          <w:color w:val="4A3FD7"/>
          <w:sz w:val="13"/>
          <w:szCs w:val="13"/>
        </w:rPr>
        <w:t>563</w:t>
      </w:r>
    </w:p>
    <w:p w:rsidR="008B496A" w:rsidRDefault="00153F68" w:rsidP="008B496A">
      <w:pPr>
        <w:spacing w:line="196" w:lineRule="atLeast"/>
        <w:rPr>
          <w:rFonts w:ascii="Tahoma" w:eastAsia="돋움" w:hAnsi="Tahoma" w:cs="Tahoma"/>
          <w:color w:val="444444"/>
          <w:sz w:val="13"/>
          <w:szCs w:val="13"/>
        </w:rPr>
      </w:pPr>
      <w:hyperlink r:id="rId370" w:history="1">
        <w:r w:rsidR="008B496A">
          <w:rPr>
            <w:rStyle w:val="a4"/>
            <w:rFonts w:ascii="Tahoma" w:eastAsia="돋움" w:hAnsi="Tahoma" w:cs="Tahoma"/>
            <w:b/>
            <w:bCs/>
            <w:color w:val="555555"/>
            <w:sz w:val="13"/>
            <w:szCs w:val="13"/>
            <w:u w:val="none"/>
          </w:rPr>
          <w:t>앱개발</w:t>
        </w:r>
        <w:r w:rsidR="008B496A">
          <w:rPr>
            <w:rStyle w:val="a4"/>
            <w:rFonts w:ascii="Tahoma" w:eastAsia="돋움" w:hAnsi="Tahoma" w:cs="Tahoma"/>
            <w:b/>
            <w:bCs/>
            <w:color w:val="555555"/>
            <w:sz w:val="13"/>
            <w:szCs w:val="13"/>
            <w:u w:val="none"/>
          </w:rPr>
          <w:t>QnA</w:t>
        </w:r>
      </w:hyperlink>
    </w:p>
    <w:p w:rsidR="008B496A" w:rsidRDefault="008B496A" w:rsidP="008B496A">
      <w:pPr>
        <w:pStyle w:val="a3"/>
        <w:spacing w:before="0" w:beforeAutospacing="0" w:after="0" w:afterAutospacing="0"/>
        <w:rPr>
          <w:rFonts w:ascii="돋움" w:eastAsia="돋움" w:hAnsi="돋움"/>
          <w:color w:val="000000"/>
          <w:sz w:val="14"/>
          <w:szCs w:val="14"/>
        </w:rPr>
      </w:pPr>
      <w:r>
        <w:rPr>
          <w:rFonts w:ascii="돋움" w:eastAsia="돋움" w:hAnsi="돋움" w:hint="eastAsia"/>
          <w:color w:val="000000"/>
          <w:sz w:val="14"/>
          <w:szCs w:val="14"/>
        </w:rPr>
        <w:t>Dialog에 이미지 하나를 넣을려고 하는데 안되네요.</w:t>
      </w:r>
      <w:r>
        <w:rPr>
          <w:rFonts w:ascii="돋움" w:eastAsia="돋움" w:hAnsi="돋움" w:hint="eastAsia"/>
          <w:color w:val="000000"/>
          <w:sz w:val="14"/>
          <w:szCs w:val="14"/>
        </w:rPr>
        <w:br/>
        <w:t>주요 에러는 다음과 같습니다.</w:t>
      </w:r>
      <w:r>
        <w:rPr>
          <w:rFonts w:ascii="돋움" w:eastAsia="돋움" w:hAnsi="돋움" w:hint="eastAsia"/>
          <w:color w:val="000000"/>
          <w:sz w:val="14"/>
          <w:szCs w:val="14"/>
        </w:rPr>
        <w:br/>
        <w:t>The specified child already has a parent. You must call removeView() on the child's parent first;</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r>
      <w:r>
        <w:rPr>
          <w:rStyle w:val="a8"/>
          <w:rFonts w:ascii="돋움" w:eastAsia="돋움" w:hAnsi="돋움" w:hint="eastAsia"/>
          <w:color w:val="000000"/>
          <w:sz w:val="14"/>
          <w:szCs w:val="14"/>
        </w:rPr>
        <w:t>LayoutInflater layout2=((Activity) mContext).getLayoutInflater();</w:t>
      </w:r>
      <w:r>
        <w:rPr>
          <w:rFonts w:ascii="돋움" w:eastAsia="돋움" w:hAnsi="돋움" w:hint="eastAsia"/>
          <w:b/>
          <w:bCs/>
          <w:color w:val="000000"/>
          <w:sz w:val="14"/>
          <w:szCs w:val="14"/>
        </w:rPr>
        <w:br/>
      </w:r>
      <w:r>
        <w:rPr>
          <w:rStyle w:val="a8"/>
          <w:rFonts w:ascii="돋움" w:eastAsia="돋움" w:hAnsi="돋움" w:hint="eastAsia"/>
          <w:color w:val="000000"/>
          <w:sz w:val="14"/>
          <w:szCs w:val="14"/>
        </w:rPr>
        <w:t>  </w:t>
      </w:r>
      <w:r>
        <w:rPr>
          <w:rStyle w:val="a8"/>
          <w:rFonts w:ascii="돋움" w:eastAsia="돋움" w:hAnsi="돋움" w:hint="eastAsia"/>
          <w:color w:val="000000"/>
          <w:sz w:val="14"/>
          <w:szCs w:val="14"/>
          <w:shd w:val="clear" w:color="auto" w:fill="FFFF66"/>
        </w:rPr>
        <w:t>ImageSelection</w:t>
      </w:r>
      <w:r>
        <w:rPr>
          <w:rStyle w:val="apple-converted-space"/>
          <w:rFonts w:ascii="돋움" w:eastAsia="돋움" w:hAnsi="돋움" w:hint="eastAsia"/>
          <w:b/>
          <w:bCs/>
          <w:color w:val="000000"/>
          <w:sz w:val="14"/>
          <w:szCs w:val="14"/>
        </w:rPr>
        <w:t> </w:t>
      </w:r>
      <w:r>
        <w:rPr>
          <w:rStyle w:val="a8"/>
          <w:rFonts w:ascii="돋움" w:eastAsia="돋움" w:hAnsi="돋움" w:hint="eastAsia"/>
          <w:color w:val="000000"/>
          <w:sz w:val="14"/>
          <w:szCs w:val="14"/>
        </w:rPr>
        <w:t>is=new ImageSelection(mContext);</w:t>
      </w:r>
      <w:r>
        <w:rPr>
          <w:rFonts w:ascii="돋움" w:eastAsia="돋움" w:hAnsi="돋움" w:hint="eastAsia"/>
          <w:b/>
          <w:bCs/>
          <w:color w:val="000000"/>
          <w:sz w:val="14"/>
          <w:szCs w:val="14"/>
        </w:rPr>
        <w:br/>
      </w:r>
      <w:r>
        <w:rPr>
          <w:rStyle w:val="a8"/>
          <w:rFonts w:ascii="돋움" w:eastAsia="돋움" w:hAnsi="돋움" w:hint="eastAsia"/>
          <w:color w:val="000000"/>
          <w:sz w:val="14"/>
          <w:szCs w:val="14"/>
        </w:rPr>
        <w:t>  View v=is.getImageView();</w:t>
      </w:r>
      <w:r>
        <w:rPr>
          <w:rFonts w:ascii="돋움" w:eastAsia="돋움" w:hAnsi="돋움" w:hint="eastAsia"/>
          <w:b/>
          <w:bCs/>
          <w:color w:val="000000"/>
          <w:sz w:val="14"/>
          <w:szCs w:val="14"/>
        </w:rPr>
        <w:br/>
      </w:r>
      <w:r>
        <w:rPr>
          <w:rFonts w:ascii="돋움" w:eastAsia="돋움" w:hAnsi="돋움" w:hint="eastAsia"/>
          <w:b/>
          <w:bCs/>
          <w:color w:val="000000"/>
          <w:sz w:val="14"/>
          <w:szCs w:val="14"/>
        </w:rPr>
        <w:br/>
      </w:r>
      <w:r>
        <w:rPr>
          <w:rStyle w:val="a8"/>
          <w:rFonts w:ascii="돋움" w:eastAsia="돋움" w:hAnsi="돋움" w:hint="eastAsia"/>
          <w:color w:val="000000"/>
          <w:sz w:val="14"/>
          <w:szCs w:val="14"/>
        </w:rPr>
        <w:t>  Dialog da=new AlertDialog.Builder(mContext)</w:t>
      </w:r>
      <w:r>
        <w:rPr>
          <w:rFonts w:ascii="돋움" w:eastAsia="돋움" w:hAnsi="돋움" w:hint="eastAsia"/>
          <w:b/>
          <w:bCs/>
          <w:color w:val="000000"/>
          <w:sz w:val="14"/>
          <w:szCs w:val="14"/>
        </w:rPr>
        <w:br/>
      </w:r>
      <w:r>
        <w:rPr>
          <w:rStyle w:val="a8"/>
          <w:rFonts w:ascii="돋움" w:eastAsia="돋움" w:hAnsi="돋움" w:hint="eastAsia"/>
          <w:color w:val="000000"/>
          <w:sz w:val="14"/>
          <w:szCs w:val="14"/>
        </w:rPr>
        <w:t>  .setIcon(R.drawable.androidmarker)</w:t>
      </w:r>
      <w:r>
        <w:rPr>
          <w:rFonts w:ascii="돋움" w:eastAsia="돋움" w:hAnsi="돋움" w:hint="eastAsia"/>
          <w:b/>
          <w:bCs/>
          <w:color w:val="000000"/>
          <w:sz w:val="14"/>
          <w:szCs w:val="14"/>
        </w:rPr>
        <w:br/>
      </w:r>
      <w:r>
        <w:rPr>
          <w:rStyle w:val="a8"/>
          <w:rFonts w:ascii="돋움" w:eastAsia="돋움" w:hAnsi="돋움" w:hint="eastAsia"/>
          <w:color w:val="000000"/>
          <w:sz w:val="14"/>
          <w:szCs w:val="14"/>
        </w:rPr>
        <w:t>  .setTitle("이미지")</w:t>
      </w:r>
      <w:r>
        <w:rPr>
          <w:rFonts w:ascii="돋움" w:eastAsia="돋움" w:hAnsi="돋움" w:hint="eastAsia"/>
          <w:b/>
          <w:bCs/>
          <w:color w:val="000000"/>
          <w:sz w:val="14"/>
          <w:szCs w:val="14"/>
        </w:rPr>
        <w:br/>
      </w:r>
      <w:r>
        <w:rPr>
          <w:rStyle w:val="a8"/>
          <w:rFonts w:ascii="돋움" w:eastAsia="돋움" w:hAnsi="돋움" w:hint="eastAsia"/>
          <w:color w:val="000000"/>
          <w:sz w:val="14"/>
          <w:szCs w:val="14"/>
        </w:rPr>
        <w:t>  .setMessage("이미지 아이콘")</w:t>
      </w:r>
      <w:r>
        <w:rPr>
          <w:rFonts w:ascii="돋움" w:eastAsia="돋움" w:hAnsi="돋움" w:hint="eastAsia"/>
          <w:b/>
          <w:bCs/>
          <w:color w:val="000000"/>
          <w:sz w:val="14"/>
          <w:szCs w:val="14"/>
        </w:rPr>
        <w:br/>
      </w:r>
      <w:r>
        <w:rPr>
          <w:rStyle w:val="a8"/>
          <w:rFonts w:ascii="돋움" w:eastAsia="돋움" w:hAnsi="돋움" w:hint="eastAsia"/>
          <w:color w:val="000000"/>
          <w:sz w:val="14"/>
          <w:szCs w:val="14"/>
        </w:rPr>
        <w:t>  .setPositiveButton("11", new DialogInterface.OnClickListener() {</w:t>
      </w:r>
      <w:r>
        <w:rPr>
          <w:rFonts w:ascii="돋움" w:eastAsia="돋움" w:hAnsi="돋움" w:hint="eastAsia"/>
          <w:b/>
          <w:bCs/>
          <w:color w:val="000000"/>
          <w:sz w:val="14"/>
          <w:szCs w:val="14"/>
        </w:rPr>
        <w:br/>
      </w:r>
      <w:r>
        <w:rPr>
          <w:rStyle w:val="a8"/>
          <w:rFonts w:ascii="돋움" w:eastAsia="돋움" w:hAnsi="돋움" w:hint="eastAsia"/>
          <w:color w:val="000000"/>
          <w:sz w:val="14"/>
          <w:szCs w:val="14"/>
        </w:rPr>
        <w:t>  @Override</w:t>
      </w:r>
      <w:r>
        <w:rPr>
          <w:rFonts w:ascii="돋움" w:eastAsia="돋움" w:hAnsi="돋움" w:hint="eastAsia"/>
          <w:b/>
          <w:bCs/>
          <w:color w:val="000000"/>
          <w:sz w:val="14"/>
          <w:szCs w:val="14"/>
        </w:rPr>
        <w:br/>
      </w:r>
      <w:r>
        <w:rPr>
          <w:rStyle w:val="a8"/>
          <w:rFonts w:ascii="돋움" w:eastAsia="돋움" w:hAnsi="돋움" w:hint="eastAsia"/>
          <w:color w:val="000000"/>
          <w:sz w:val="14"/>
          <w:szCs w:val="14"/>
        </w:rPr>
        <w:t>   public void onClick(DialogInterface dialog, int which) {</w:t>
      </w:r>
      <w:r>
        <w:rPr>
          <w:rFonts w:ascii="돋움" w:eastAsia="돋움" w:hAnsi="돋움" w:hint="eastAsia"/>
          <w:b/>
          <w:bCs/>
          <w:color w:val="000000"/>
          <w:sz w:val="14"/>
          <w:szCs w:val="14"/>
        </w:rPr>
        <w:br/>
      </w:r>
      <w:r>
        <w:rPr>
          <w:rStyle w:val="a8"/>
          <w:rFonts w:ascii="돋움" w:eastAsia="돋움" w:hAnsi="돋움" w:hint="eastAsia"/>
          <w:color w:val="000000"/>
          <w:sz w:val="14"/>
          <w:szCs w:val="14"/>
        </w:rPr>
        <w:t>   </w:t>
      </w:r>
      <w:r>
        <w:rPr>
          <w:rFonts w:ascii="돋움" w:eastAsia="돋움" w:hAnsi="돋움" w:hint="eastAsia"/>
          <w:b/>
          <w:bCs/>
          <w:color w:val="000000"/>
          <w:sz w:val="14"/>
          <w:szCs w:val="14"/>
        </w:rPr>
        <w:br/>
      </w:r>
      <w:r>
        <w:rPr>
          <w:rStyle w:val="a8"/>
          <w:rFonts w:ascii="돋움" w:eastAsia="돋움" w:hAnsi="돋움" w:hint="eastAsia"/>
          <w:color w:val="000000"/>
          <w:sz w:val="14"/>
          <w:szCs w:val="14"/>
        </w:rPr>
        <w:t>         Log.d("?&gt;_&lt;","&gt;_;&lt;  ㅠ");</w:t>
      </w:r>
      <w:r>
        <w:rPr>
          <w:rFonts w:ascii="돋움" w:eastAsia="돋움" w:hAnsi="돋움" w:hint="eastAsia"/>
          <w:b/>
          <w:bCs/>
          <w:color w:val="000000"/>
          <w:sz w:val="14"/>
          <w:szCs w:val="14"/>
        </w:rPr>
        <w:br/>
      </w:r>
      <w:r>
        <w:rPr>
          <w:rStyle w:val="a8"/>
          <w:rFonts w:ascii="돋움" w:eastAsia="돋움" w:hAnsi="돋움" w:hint="eastAsia"/>
          <w:color w:val="000000"/>
          <w:sz w:val="14"/>
          <w:szCs w:val="14"/>
        </w:rPr>
        <w:t>  }</w:t>
      </w:r>
      <w:r>
        <w:rPr>
          <w:rFonts w:ascii="돋움" w:eastAsia="돋움" w:hAnsi="돋움" w:hint="eastAsia"/>
          <w:b/>
          <w:bCs/>
          <w:color w:val="000000"/>
          <w:sz w:val="14"/>
          <w:szCs w:val="14"/>
        </w:rPr>
        <w:br/>
      </w:r>
      <w:r>
        <w:rPr>
          <w:rStyle w:val="a8"/>
          <w:rFonts w:ascii="돋움" w:eastAsia="돋움" w:hAnsi="돋움" w:hint="eastAsia"/>
          <w:color w:val="000000"/>
          <w:sz w:val="14"/>
          <w:szCs w:val="14"/>
        </w:rPr>
        <w:t> })</w:t>
      </w:r>
    </w:p>
    <w:p w:rsidR="008B496A" w:rsidRDefault="008B496A" w:rsidP="008B496A">
      <w:pPr>
        <w:pStyle w:val="a3"/>
        <w:spacing w:before="0" w:beforeAutospacing="0" w:after="0" w:afterAutospacing="0"/>
        <w:rPr>
          <w:rFonts w:ascii="돋움" w:eastAsia="돋움" w:hAnsi="돋움"/>
          <w:color w:val="000000"/>
          <w:sz w:val="14"/>
          <w:szCs w:val="14"/>
        </w:rPr>
      </w:pPr>
      <w:r>
        <w:rPr>
          <w:rStyle w:val="a8"/>
          <w:rFonts w:ascii="돋움" w:eastAsia="돋움" w:hAnsi="돋움" w:hint="eastAsia"/>
          <w:color w:val="000000"/>
          <w:sz w:val="14"/>
          <w:szCs w:val="14"/>
        </w:rPr>
        <w:t> .setView(v)  </w:t>
      </w:r>
      <w:r>
        <w:rPr>
          <w:rFonts w:ascii="돋움" w:eastAsia="돋움" w:hAnsi="돋움" w:hint="eastAsia"/>
          <w:b/>
          <w:bCs/>
          <w:color w:val="000000"/>
          <w:sz w:val="14"/>
          <w:szCs w:val="14"/>
        </w:rPr>
        <w:br/>
      </w:r>
      <w:r>
        <w:rPr>
          <w:rStyle w:val="a8"/>
          <w:rFonts w:ascii="돋움" w:eastAsia="돋움" w:hAnsi="돋움" w:hint="eastAsia"/>
          <w:color w:val="000000"/>
          <w:sz w:val="14"/>
          <w:szCs w:val="14"/>
        </w:rPr>
        <w:t> </w:t>
      </w:r>
      <w:r>
        <w:rPr>
          <w:rFonts w:ascii="돋움" w:eastAsia="돋움" w:hAnsi="돋움" w:hint="eastAsia"/>
          <w:b/>
          <w:bCs/>
          <w:color w:val="000000"/>
          <w:sz w:val="14"/>
          <w:szCs w:val="14"/>
        </w:rPr>
        <w:br/>
      </w:r>
      <w:r>
        <w:rPr>
          <w:rStyle w:val="a8"/>
          <w:rFonts w:ascii="돋움" w:eastAsia="돋움" w:hAnsi="돋움" w:hint="eastAsia"/>
          <w:color w:val="000000"/>
          <w:sz w:val="14"/>
          <w:szCs w:val="14"/>
        </w:rPr>
        <w:t> .create();</w:t>
      </w:r>
      <w:r>
        <w:rPr>
          <w:rFonts w:ascii="돋움" w:eastAsia="돋움" w:hAnsi="돋움" w:hint="eastAsia"/>
          <w:b/>
          <w:bCs/>
          <w:color w:val="000000"/>
          <w:sz w:val="14"/>
          <w:szCs w:val="14"/>
        </w:rPr>
        <w:br/>
      </w:r>
      <w:r>
        <w:rPr>
          <w:rStyle w:val="a8"/>
          <w:rFonts w:ascii="돋움" w:eastAsia="돋움" w:hAnsi="돋움" w:hint="eastAsia"/>
          <w:color w:val="000000"/>
          <w:sz w:val="14"/>
          <w:szCs w:val="14"/>
        </w:rPr>
        <w:t> da.show();</w:t>
      </w:r>
      <w:r>
        <w:rPr>
          <w:rFonts w:ascii="돋움" w:eastAsia="돋움" w:hAnsi="돋움" w:hint="eastAsia"/>
          <w:b/>
          <w:bCs/>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t>여기서 ImageSelection의 클래스는 다음과 같습니다.</w:t>
      </w:r>
      <w:r>
        <w:rPr>
          <w:rFonts w:ascii="돋움" w:eastAsia="돋움" w:hAnsi="돋움" w:hint="eastAsia"/>
          <w:color w:val="000000"/>
          <w:sz w:val="14"/>
          <w:szCs w:val="14"/>
        </w:rPr>
        <w:br/>
      </w:r>
      <w:r>
        <w:rPr>
          <w:rFonts w:ascii="돋움" w:eastAsia="돋움" w:hAnsi="돋움" w:hint="eastAsia"/>
          <w:color w:val="000000"/>
          <w:sz w:val="14"/>
          <w:szCs w:val="14"/>
        </w:rPr>
        <w:br/>
        <w:t>public class ImageSelection implements android.view.View.OnClickListener{</w:t>
      </w:r>
      <w:r>
        <w:rPr>
          <w:rFonts w:ascii="돋움" w:eastAsia="돋움" w:hAnsi="돋움" w:hint="eastAsia"/>
          <w:color w:val="000000"/>
          <w:sz w:val="14"/>
          <w:szCs w:val="14"/>
        </w:rPr>
        <w:br/>
        <w:t> </w:t>
      </w:r>
      <w:r>
        <w:rPr>
          <w:rFonts w:ascii="돋움" w:eastAsia="돋움" w:hAnsi="돋움" w:hint="eastAsia"/>
          <w:color w:val="000000"/>
          <w:sz w:val="14"/>
          <w:szCs w:val="14"/>
        </w:rPr>
        <w:br/>
        <w:t> private Context mContext;</w:t>
      </w:r>
      <w:r>
        <w:rPr>
          <w:rFonts w:ascii="돋움" w:eastAsia="돋움" w:hAnsi="돋움" w:hint="eastAsia"/>
          <w:color w:val="000000"/>
          <w:sz w:val="14"/>
          <w:szCs w:val="14"/>
        </w:rPr>
        <w:br/>
        <w:t> LinearLayout v;</w:t>
      </w:r>
      <w:r>
        <w:rPr>
          <w:rFonts w:ascii="돋움" w:eastAsia="돋움" w:hAnsi="돋움" w:hint="eastAsia"/>
          <w:color w:val="000000"/>
          <w:sz w:val="14"/>
          <w:szCs w:val="14"/>
        </w:rPr>
        <w:br/>
        <w:t> ImageButton ib2;</w:t>
      </w:r>
      <w:r>
        <w:rPr>
          <w:rFonts w:ascii="돋움" w:eastAsia="돋움" w:hAnsi="돋움" w:hint="eastAsia"/>
          <w:color w:val="000000"/>
          <w:sz w:val="14"/>
          <w:szCs w:val="14"/>
        </w:rPr>
        <w:br/>
        <w:t> </w:t>
      </w:r>
      <w:r>
        <w:rPr>
          <w:rFonts w:ascii="돋움" w:eastAsia="돋움" w:hAnsi="돋움" w:hint="eastAsia"/>
          <w:color w:val="000000"/>
          <w:sz w:val="14"/>
          <w:szCs w:val="14"/>
        </w:rPr>
        <w:br/>
        <w:t>    public ImageSelection(Context mcontext) {</w:t>
      </w:r>
      <w:r>
        <w:rPr>
          <w:rFonts w:ascii="돋움" w:eastAsia="돋움" w:hAnsi="돋움" w:hint="eastAsia"/>
          <w:color w:val="000000"/>
          <w:sz w:val="14"/>
          <w:szCs w:val="14"/>
        </w:rPr>
        <w:br/>
        <w:t>  mContext=mcontext;</w:t>
      </w:r>
      <w:r>
        <w:rPr>
          <w:rFonts w:ascii="돋움" w:eastAsia="돋움" w:hAnsi="돋움" w:hint="eastAsia"/>
          <w:color w:val="000000"/>
          <w:sz w:val="14"/>
          <w:szCs w:val="14"/>
        </w:rPr>
        <w:br/>
        <w:t>  </w:t>
      </w:r>
      <w:r>
        <w:rPr>
          <w:rFonts w:ascii="돋움" w:eastAsia="돋움" w:hAnsi="돋움" w:hint="eastAsia"/>
          <w:color w:val="000000"/>
          <w:sz w:val="14"/>
          <w:szCs w:val="14"/>
        </w:rPr>
        <w:br/>
        <w:t>  Layout();  </w:t>
      </w:r>
      <w:r>
        <w:rPr>
          <w:rFonts w:ascii="돋움" w:eastAsia="돋움" w:hAnsi="돋움" w:hint="eastAsia"/>
          <w:color w:val="000000"/>
          <w:sz w:val="14"/>
          <w:szCs w:val="14"/>
        </w:rPr>
        <w:br/>
        <w:t> }</w:t>
      </w:r>
      <w:r>
        <w:rPr>
          <w:rFonts w:ascii="돋움" w:eastAsia="돋움" w:hAnsi="돋움" w:hint="eastAsia"/>
          <w:color w:val="000000"/>
          <w:sz w:val="14"/>
          <w:szCs w:val="14"/>
        </w:rPr>
        <w:br/>
        <w:t> public void Layout() {</w:t>
      </w:r>
      <w:r>
        <w:rPr>
          <w:rFonts w:ascii="돋움" w:eastAsia="돋움" w:hAnsi="돋움" w:hint="eastAsia"/>
          <w:color w:val="000000"/>
          <w:sz w:val="14"/>
          <w:szCs w:val="14"/>
        </w:rPr>
        <w:br/>
        <w:t>  </w:t>
      </w:r>
      <w:r>
        <w:rPr>
          <w:rFonts w:ascii="돋움" w:eastAsia="돋움" w:hAnsi="돋움" w:hint="eastAsia"/>
          <w:color w:val="000000"/>
          <w:sz w:val="14"/>
          <w:szCs w:val="14"/>
        </w:rPr>
        <w:br/>
        <w:t>   LinearLayout root=new LinearLayout(mContext);</w:t>
      </w:r>
      <w:r>
        <w:rPr>
          <w:rFonts w:ascii="돋움" w:eastAsia="돋움" w:hAnsi="돋움" w:hint="eastAsia"/>
          <w:color w:val="000000"/>
          <w:sz w:val="14"/>
          <w:szCs w:val="14"/>
        </w:rPr>
        <w:br/>
        <w:t>   LinearLayout.LayoutParams params=new LinearLayout.LayoutParams(ViewGroup.LayoutParams.FILL_PARENT,ViewGroup.LayoutParams.FILL_PARENT,0.0f);</w:t>
      </w:r>
      <w:r>
        <w:rPr>
          <w:rFonts w:ascii="돋움" w:eastAsia="돋움" w:hAnsi="돋움" w:hint="eastAsia"/>
          <w:color w:val="000000"/>
          <w:sz w:val="14"/>
          <w:szCs w:val="14"/>
        </w:rPr>
        <w:br/>
        <w:t>        </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      root.setLayoutParams(params);</w:t>
      </w:r>
      <w:r>
        <w:rPr>
          <w:rFonts w:ascii="돋움" w:eastAsia="돋움" w:hAnsi="돋움" w:hint="eastAsia"/>
          <w:color w:val="000000"/>
          <w:sz w:val="14"/>
          <w:szCs w:val="14"/>
        </w:rPr>
        <w:br/>
        <w:t>      root.setOrientation(LinearLayout.HORIZONTAL);</w:t>
      </w:r>
      <w:r>
        <w:rPr>
          <w:rFonts w:ascii="돋움" w:eastAsia="돋움" w:hAnsi="돋움" w:hint="eastAsia"/>
          <w:color w:val="000000"/>
          <w:sz w:val="14"/>
          <w:szCs w:val="14"/>
        </w:rPr>
        <w:br/>
        <w:t>      LinearLayout.LayoutParams tvParams2=new LinearLayout.LayoutParams(ViewGroup.LayoutParams.WRAP_CONTENT,ViewGroup.LayoutParams.WRAP_CONTENT,0.0f);</w:t>
      </w:r>
    </w:p>
    <w:p w:rsidR="008B496A" w:rsidRDefault="008B496A" w:rsidP="008B496A">
      <w:pPr>
        <w:pStyle w:val="a3"/>
        <w:spacing w:before="0" w:beforeAutospacing="0" w:after="0" w:afterAutospacing="0"/>
        <w:rPr>
          <w:rFonts w:ascii="돋움" w:eastAsia="돋움" w:hAnsi="돋움"/>
          <w:color w:val="000000"/>
          <w:sz w:val="14"/>
          <w:szCs w:val="14"/>
        </w:rPr>
      </w:pPr>
      <w:r>
        <w:rPr>
          <w:rFonts w:ascii="돋움" w:eastAsia="돋움" w:hAnsi="돋움" w:hint="eastAsia"/>
          <w:color w:val="000000"/>
          <w:sz w:val="14"/>
          <w:szCs w:val="14"/>
        </w:rPr>
        <w:t>     </w:t>
      </w:r>
      <w:r>
        <w:rPr>
          <w:rStyle w:val="apple-converted-space"/>
          <w:rFonts w:ascii="돋움" w:eastAsia="돋움" w:hAnsi="돋움" w:hint="eastAsia"/>
          <w:color w:val="000000"/>
          <w:sz w:val="14"/>
          <w:szCs w:val="14"/>
        </w:rPr>
        <w:t> </w:t>
      </w:r>
      <w:r>
        <w:rPr>
          <w:rStyle w:val="a8"/>
          <w:rFonts w:ascii="돋움" w:eastAsia="돋움" w:hAnsi="돋움" w:hint="eastAsia"/>
          <w:color w:val="000000"/>
          <w:sz w:val="14"/>
          <w:szCs w:val="14"/>
        </w:rPr>
        <w:t>ImageButton ib=new ImageButton(mContext);</w:t>
      </w:r>
      <w:r>
        <w:rPr>
          <w:rFonts w:ascii="돋움" w:eastAsia="돋움" w:hAnsi="돋움" w:hint="eastAsia"/>
          <w:b/>
          <w:bCs/>
          <w:color w:val="000000"/>
          <w:sz w:val="14"/>
          <w:szCs w:val="14"/>
        </w:rPr>
        <w:br/>
      </w:r>
      <w:r>
        <w:rPr>
          <w:rStyle w:val="a8"/>
          <w:rFonts w:ascii="돋움" w:eastAsia="돋움" w:hAnsi="돋움" w:hint="eastAsia"/>
          <w:color w:val="000000"/>
          <w:sz w:val="14"/>
          <w:szCs w:val="14"/>
        </w:rPr>
        <w:t>      Bitmap orgImage=BitmapFactory.decodeResource(mContext.getResources(),R.drawable.help_focused);</w:t>
      </w:r>
      <w:r>
        <w:rPr>
          <w:rFonts w:ascii="돋움" w:eastAsia="돋움" w:hAnsi="돋움" w:hint="eastAsia"/>
          <w:b/>
          <w:bCs/>
          <w:color w:val="000000"/>
          <w:sz w:val="14"/>
          <w:szCs w:val="14"/>
        </w:rPr>
        <w:br/>
      </w:r>
      <w:r>
        <w:rPr>
          <w:rStyle w:val="a8"/>
          <w:rFonts w:ascii="돋움" w:eastAsia="돋움" w:hAnsi="돋움" w:hint="eastAsia"/>
          <w:color w:val="000000"/>
          <w:sz w:val="14"/>
          <w:szCs w:val="14"/>
        </w:rPr>
        <w:t>      ib.setImageBitmap(orgImage);</w:t>
      </w:r>
      <w:r>
        <w:rPr>
          <w:rFonts w:ascii="돋움" w:eastAsia="돋움" w:hAnsi="돋움" w:hint="eastAsia"/>
          <w:b/>
          <w:bCs/>
          <w:color w:val="000000"/>
          <w:sz w:val="14"/>
          <w:szCs w:val="14"/>
        </w:rPr>
        <w:br/>
      </w:r>
      <w:r>
        <w:rPr>
          <w:rStyle w:val="a8"/>
          <w:rFonts w:ascii="돋움" w:eastAsia="돋움" w:hAnsi="돋움" w:hint="eastAsia"/>
          <w:color w:val="000000"/>
          <w:sz w:val="14"/>
          <w:szCs w:val="14"/>
        </w:rPr>
        <w:t>      ib.setLayoutParams(tvParams2);      </w:t>
      </w:r>
      <w:r>
        <w:rPr>
          <w:rStyle w:val="apple-converted-space"/>
          <w:rFonts w:ascii="돋움" w:eastAsia="돋움" w:hAnsi="돋움" w:hint="eastAsia"/>
          <w:b/>
          <w:bCs/>
          <w:color w:val="000000"/>
          <w:sz w:val="14"/>
          <w:szCs w:val="14"/>
        </w:rPr>
        <w:t> </w:t>
      </w:r>
      <w:r>
        <w:rPr>
          <w:rFonts w:ascii="돋움" w:eastAsia="돋움" w:hAnsi="돋움" w:hint="eastAsia"/>
          <w:b/>
          <w:bCs/>
          <w:color w:val="000000"/>
          <w:sz w:val="14"/>
          <w:szCs w:val="14"/>
        </w:rPr>
        <w:br/>
      </w:r>
      <w:r>
        <w:rPr>
          <w:rStyle w:val="a8"/>
          <w:rFonts w:ascii="돋움" w:eastAsia="돋움" w:hAnsi="돋움" w:hint="eastAsia"/>
          <w:color w:val="000000"/>
          <w:sz w:val="14"/>
          <w:szCs w:val="14"/>
        </w:rPr>
        <w:t>      ib.setId(1);</w:t>
      </w:r>
      <w:r>
        <w:rPr>
          <w:rFonts w:ascii="돋움" w:eastAsia="돋움" w:hAnsi="돋움" w:hint="eastAsia"/>
          <w:b/>
          <w:bCs/>
          <w:color w:val="000000"/>
          <w:sz w:val="14"/>
          <w:szCs w:val="14"/>
        </w:rPr>
        <w:br/>
      </w:r>
      <w:r>
        <w:rPr>
          <w:rStyle w:val="a8"/>
          <w:rFonts w:ascii="돋움" w:eastAsia="돋움" w:hAnsi="돋움" w:hint="eastAsia"/>
          <w:color w:val="000000"/>
          <w:sz w:val="14"/>
          <w:szCs w:val="14"/>
        </w:rPr>
        <w:t>        </w:t>
      </w:r>
      <w:r>
        <w:rPr>
          <w:rStyle w:val="apple-converted-space"/>
          <w:rFonts w:ascii="돋움" w:eastAsia="돋움" w:hAnsi="돋움" w:hint="eastAsia"/>
          <w:b/>
          <w:bCs/>
          <w:color w:val="000000"/>
          <w:sz w:val="14"/>
          <w:szCs w:val="14"/>
        </w:rPr>
        <w:t> </w:t>
      </w:r>
      <w:r>
        <w:rPr>
          <w:rFonts w:ascii="돋움" w:eastAsia="돋움" w:hAnsi="돋움" w:hint="eastAsia"/>
          <w:b/>
          <w:bCs/>
          <w:color w:val="000000"/>
          <w:sz w:val="14"/>
          <w:szCs w:val="14"/>
        </w:rPr>
        <w:br/>
      </w:r>
      <w:r>
        <w:rPr>
          <w:rStyle w:val="a8"/>
          <w:rFonts w:ascii="돋움" w:eastAsia="돋움" w:hAnsi="돋움" w:hint="eastAsia"/>
          <w:color w:val="000000"/>
          <w:sz w:val="14"/>
          <w:szCs w:val="14"/>
        </w:rPr>
        <w:t>      ib2=ib;</w:t>
      </w:r>
      <w:r>
        <w:rPr>
          <w:rFonts w:ascii="돋움" w:eastAsia="돋움" w:hAnsi="돋움" w:hint="eastAsia"/>
          <w:b/>
          <w:bCs/>
          <w:color w:val="000000"/>
          <w:sz w:val="14"/>
          <w:szCs w:val="14"/>
        </w:rPr>
        <w:br/>
      </w:r>
      <w:r>
        <w:rPr>
          <w:rStyle w:val="a8"/>
          <w:rFonts w:ascii="돋움" w:eastAsia="돋움" w:hAnsi="돋움" w:hint="eastAsia"/>
          <w:color w:val="000000"/>
          <w:sz w:val="14"/>
          <w:szCs w:val="14"/>
        </w:rPr>
        <w:t>      root.addView(ib);</w:t>
      </w:r>
      <w:r>
        <w:rPr>
          <w:rFonts w:ascii="돋움" w:eastAsia="돋움" w:hAnsi="돋움" w:hint="eastAsia"/>
          <w:b/>
          <w:bCs/>
          <w:color w:val="000000"/>
          <w:sz w:val="14"/>
          <w:szCs w:val="14"/>
        </w:rPr>
        <w:br/>
      </w:r>
      <w:r>
        <w:rPr>
          <w:rStyle w:val="a8"/>
          <w:rFonts w:ascii="돋움" w:eastAsia="돋움" w:hAnsi="돋움" w:hint="eastAsia"/>
          <w:color w:val="000000"/>
          <w:sz w:val="14"/>
          <w:szCs w:val="14"/>
        </w:rPr>
        <w:t>      ib.setOnClickListener(this);</w:t>
      </w:r>
      <w:r>
        <w:rPr>
          <w:rFonts w:ascii="돋움" w:eastAsia="돋움" w:hAnsi="돋움" w:hint="eastAsia"/>
          <w:b/>
          <w:bCs/>
          <w:color w:val="000000"/>
          <w:sz w:val="14"/>
          <w:szCs w:val="14"/>
        </w:rPr>
        <w:br/>
      </w:r>
      <w:r>
        <w:rPr>
          <w:rFonts w:ascii="돋움" w:eastAsia="돋움" w:hAnsi="돋움" w:hint="eastAsia"/>
          <w:color w:val="000000"/>
          <w:sz w:val="14"/>
          <w:szCs w:val="14"/>
        </w:rPr>
        <w:t>        </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        </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      v=root;</w:t>
      </w:r>
      <w:r>
        <w:rPr>
          <w:rFonts w:ascii="돋움" w:eastAsia="돋움" w:hAnsi="돋움" w:hint="eastAsia"/>
          <w:color w:val="000000"/>
          <w:sz w:val="14"/>
          <w:szCs w:val="14"/>
        </w:rPr>
        <w:br/>
        <w:t>        </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      ((Activity) mContext).setContentView(root);</w:t>
      </w:r>
      <w:r>
        <w:rPr>
          <w:rFonts w:ascii="돋움" w:eastAsia="돋움" w:hAnsi="돋움" w:hint="eastAsia"/>
          <w:color w:val="000000"/>
          <w:sz w:val="14"/>
          <w:szCs w:val="14"/>
        </w:rPr>
        <w:br/>
        <w:t> }</w:t>
      </w:r>
      <w:r>
        <w:rPr>
          <w:rFonts w:ascii="돋움" w:eastAsia="돋움" w:hAnsi="돋움" w:hint="eastAsia"/>
          <w:color w:val="000000"/>
          <w:sz w:val="14"/>
          <w:szCs w:val="14"/>
        </w:rPr>
        <w:br/>
        <w:t> @Override</w:t>
      </w:r>
      <w:r>
        <w:rPr>
          <w:rFonts w:ascii="돋움" w:eastAsia="돋움" w:hAnsi="돋움" w:hint="eastAsia"/>
          <w:color w:val="000000"/>
          <w:sz w:val="14"/>
          <w:szCs w:val="14"/>
        </w:rPr>
        <w:br/>
      </w:r>
      <w:r>
        <w:rPr>
          <w:rFonts w:ascii="돋움" w:eastAsia="돋움" w:hAnsi="돋움" w:hint="eastAsia"/>
          <w:color w:val="000000"/>
          <w:sz w:val="14"/>
          <w:szCs w:val="14"/>
        </w:rPr>
        <w:lastRenderedPageBreak/>
        <w:t> public void onClick(View v) {</w:t>
      </w:r>
      <w:r>
        <w:rPr>
          <w:rFonts w:ascii="돋움" w:eastAsia="돋움" w:hAnsi="돋움" w:hint="eastAsia"/>
          <w:color w:val="000000"/>
          <w:sz w:val="14"/>
          <w:szCs w:val="14"/>
        </w:rPr>
        <w:br/>
        <w:t>  if(v.getId()==1){</w:t>
      </w:r>
      <w:r>
        <w:rPr>
          <w:rFonts w:ascii="돋움" w:eastAsia="돋움" w:hAnsi="돋움" w:hint="eastAsia"/>
          <w:color w:val="000000"/>
          <w:sz w:val="14"/>
          <w:szCs w:val="14"/>
        </w:rPr>
        <w:br/>
        <w:t>   Log.d("true","true");</w:t>
      </w:r>
      <w:r>
        <w:rPr>
          <w:rFonts w:ascii="돋움" w:eastAsia="돋움" w:hAnsi="돋움" w:hint="eastAsia"/>
          <w:color w:val="000000"/>
          <w:sz w:val="14"/>
          <w:szCs w:val="14"/>
        </w:rPr>
        <w:br/>
        <w:t>  }</w:t>
      </w:r>
      <w:r>
        <w:rPr>
          <w:rFonts w:ascii="돋움" w:eastAsia="돋움" w:hAnsi="돋움" w:hint="eastAsia"/>
          <w:color w:val="000000"/>
          <w:sz w:val="14"/>
          <w:szCs w:val="14"/>
        </w:rPr>
        <w:br/>
        <w:t> }</w:t>
      </w:r>
      <w:r>
        <w:rPr>
          <w:rFonts w:ascii="돋움" w:eastAsia="돋움" w:hAnsi="돋움" w:hint="eastAsia"/>
          <w:color w:val="000000"/>
          <w:sz w:val="14"/>
          <w:szCs w:val="14"/>
        </w:rPr>
        <w:br/>
        <w:t> public View getView(){</w:t>
      </w:r>
      <w:r>
        <w:rPr>
          <w:rFonts w:ascii="돋움" w:eastAsia="돋움" w:hAnsi="돋움" w:hint="eastAsia"/>
          <w:color w:val="000000"/>
          <w:sz w:val="14"/>
          <w:szCs w:val="14"/>
        </w:rPr>
        <w:br/>
        <w:t>  return v;</w:t>
      </w:r>
      <w:r>
        <w:rPr>
          <w:rFonts w:ascii="돋움" w:eastAsia="돋움" w:hAnsi="돋움" w:hint="eastAsia"/>
          <w:color w:val="000000"/>
          <w:sz w:val="14"/>
          <w:szCs w:val="14"/>
        </w:rPr>
        <w:br/>
        <w:t> }</w:t>
      </w:r>
      <w:r>
        <w:rPr>
          <w:rFonts w:ascii="돋움" w:eastAsia="돋움" w:hAnsi="돋움" w:hint="eastAsia"/>
          <w:color w:val="000000"/>
          <w:sz w:val="14"/>
          <w:szCs w:val="14"/>
        </w:rPr>
        <w:br/>
        <w:t> public View getImageView(){</w:t>
      </w:r>
      <w:r>
        <w:rPr>
          <w:rFonts w:ascii="돋움" w:eastAsia="돋움" w:hAnsi="돋움" w:hint="eastAsia"/>
          <w:color w:val="000000"/>
          <w:sz w:val="14"/>
          <w:szCs w:val="14"/>
        </w:rPr>
        <w:br/>
        <w:t>  return ib2;</w:t>
      </w:r>
      <w:r>
        <w:rPr>
          <w:rFonts w:ascii="돋움" w:eastAsia="돋움" w:hAnsi="돋움" w:hint="eastAsia"/>
          <w:color w:val="000000"/>
          <w:sz w:val="14"/>
          <w:szCs w:val="14"/>
        </w:rPr>
        <w:br/>
        <w:t> }</w:t>
      </w:r>
      <w:r>
        <w:rPr>
          <w:rFonts w:ascii="돋움" w:eastAsia="돋움" w:hAnsi="돋움" w:hint="eastAsia"/>
          <w:color w:val="000000"/>
          <w:sz w:val="14"/>
          <w:szCs w:val="14"/>
        </w:rPr>
        <w:br/>
        <w:t>}</w:t>
      </w:r>
      <w:r>
        <w:rPr>
          <w:rFonts w:ascii="돋움" w:eastAsia="돋움" w:hAnsi="돋움" w:hint="eastAsia"/>
          <w:color w:val="000000"/>
          <w:sz w:val="14"/>
          <w:szCs w:val="14"/>
        </w:rPr>
        <w:br/>
      </w:r>
      <w:r>
        <w:rPr>
          <w:rFonts w:ascii="돋움" w:eastAsia="돋움" w:hAnsi="돋움" w:hint="eastAsia"/>
          <w:color w:val="000000"/>
          <w:sz w:val="14"/>
          <w:szCs w:val="14"/>
        </w:rPr>
        <w:br/>
        <w:t>에러는 이렇게 뜨네요.</w:t>
      </w:r>
      <w:r>
        <w:rPr>
          <w:rFonts w:ascii="돋움" w:eastAsia="돋움" w:hAnsi="돋움" w:hint="eastAsia"/>
          <w:color w:val="000000"/>
          <w:sz w:val="14"/>
          <w:szCs w:val="14"/>
        </w:rPr>
        <w:br/>
        <w:t>사진 파일첨부했습니다.</w:t>
      </w:r>
      <w:r>
        <w:rPr>
          <w:rFonts w:ascii="돋움" w:eastAsia="돋움" w:hAnsi="돋움" w:hint="eastAsia"/>
          <w:color w:val="000000"/>
          <w:sz w:val="14"/>
          <w:szCs w:val="14"/>
        </w:rPr>
        <w:br/>
      </w:r>
      <w:r>
        <w:rPr>
          <w:rFonts w:ascii="돋움" w:eastAsia="돋움" w:hAnsi="돋움" w:hint="eastAsia"/>
          <w:color w:val="000000"/>
          <w:sz w:val="14"/>
          <w:szCs w:val="14"/>
        </w:rPr>
        <w:br/>
        <w:t> 왜 이런지 해답좀 부탁드릴께요. ㅠ</w:t>
      </w:r>
    </w:p>
    <w:p w:rsidR="008B496A" w:rsidRDefault="008B496A" w:rsidP="008B496A">
      <w:pPr>
        <w:pStyle w:val="a3"/>
        <w:spacing w:before="127" w:beforeAutospacing="0" w:after="81" w:afterAutospacing="0"/>
        <w:rPr>
          <w:rFonts w:ascii="돋움" w:eastAsia="돋움" w:hAnsi="돋움"/>
          <w:color w:val="000000"/>
          <w:sz w:val="14"/>
          <w:szCs w:val="14"/>
        </w:rPr>
      </w:pPr>
      <w:r>
        <w:rPr>
          <w:rFonts w:ascii="돋움" w:eastAsia="돋움" w:hAnsi="돋움" w:hint="eastAsia"/>
          <w:color w:val="000000"/>
          <w:sz w:val="14"/>
          <w:szCs w:val="14"/>
        </w:rPr>
        <w:t> </w:t>
      </w:r>
    </w:p>
    <w:p w:rsidR="008B496A" w:rsidRDefault="00153F68" w:rsidP="008B496A">
      <w:pPr>
        <w:jc w:val="right"/>
        <w:rPr>
          <w:rFonts w:ascii="돋움" w:eastAsia="돋움" w:hAnsi="돋움"/>
          <w:color w:val="000000"/>
          <w:sz w:val="14"/>
          <w:szCs w:val="14"/>
        </w:rPr>
      </w:pPr>
      <w:hyperlink r:id="rId371" w:anchor="popup_menu_area" w:history="1">
        <w:r w:rsidR="008B496A">
          <w:rPr>
            <w:rStyle w:val="a4"/>
            <w:rFonts w:ascii="돋움" w:eastAsia="돋움" w:hAnsi="돋움" w:hint="eastAsia"/>
            <w:sz w:val="14"/>
            <w:szCs w:val="14"/>
            <w:u w:val="none"/>
          </w:rPr>
          <w:t>이 게시물을...</w:t>
        </w:r>
      </w:hyperlink>
    </w:p>
    <w:p w:rsidR="008B496A" w:rsidRDefault="008B496A" w:rsidP="008B496A">
      <w:pPr>
        <w:jc w:val="center"/>
        <w:rPr>
          <w:rFonts w:ascii="돋움" w:eastAsia="돋움" w:hAnsi="돋움"/>
          <w:color w:val="000000"/>
          <w:sz w:val="14"/>
          <w:szCs w:val="14"/>
        </w:rPr>
      </w:pPr>
      <w:r>
        <w:rPr>
          <w:rStyle w:val="tx"/>
          <w:rFonts w:ascii="돋움" w:eastAsia="돋움" w:hAnsi="돋움" w:hint="eastAsia"/>
          <w:color w:val="000000"/>
          <w:spacing w:val="-12"/>
          <w:sz w:val="13"/>
          <w:szCs w:val="13"/>
          <w:bdr w:val="none" w:sz="0" w:space="0" w:color="auto" w:frame="1"/>
        </w:rPr>
        <w:t>추천</w:t>
      </w:r>
      <w:r>
        <w:rPr>
          <w:rStyle w:val="num"/>
          <w:rFonts w:ascii="돋움" w:eastAsia="돋움" w:hAnsi="돋움" w:hint="eastAsia"/>
          <w:b/>
          <w:bCs/>
          <w:color w:val="FF0000"/>
          <w:sz w:val="13"/>
          <w:szCs w:val="13"/>
          <w:bdr w:val="none" w:sz="0" w:space="0" w:color="auto" w:frame="1"/>
        </w:rPr>
        <w:t>0</w:t>
      </w:r>
    </w:p>
    <w:p w:rsidR="008B496A" w:rsidRDefault="00153F68" w:rsidP="008B496A">
      <w:pPr>
        <w:widowControl/>
        <w:numPr>
          <w:ilvl w:val="0"/>
          <w:numId w:val="17"/>
        </w:numPr>
        <w:shd w:val="clear" w:color="auto" w:fill="F4F4F4"/>
        <w:wordWrap/>
        <w:autoSpaceDE/>
        <w:autoSpaceDN/>
        <w:spacing w:after="58"/>
        <w:ind w:left="0" w:right="115"/>
        <w:jc w:val="left"/>
        <w:rPr>
          <w:rFonts w:ascii="돋움" w:eastAsia="돋움" w:hAnsi="돋움"/>
          <w:color w:val="000000"/>
          <w:sz w:val="14"/>
          <w:szCs w:val="14"/>
        </w:rPr>
      </w:pPr>
      <w:hyperlink r:id="rId372" w:history="1">
        <w:r w:rsidR="008B496A">
          <w:rPr>
            <w:rStyle w:val="a4"/>
            <w:rFonts w:ascii="돋움" w:eastAsia="돋움" w:hAnsi="돋움" w:hint="eastAsia"/>
            <w:color w:val="444444"/>
            <w:sz w:val="13"/>
            <w:szCs w:val="13"/>
            <w:u w:val="none"/>
          </w:rPr>
          <w:t>제목 없음1.JPG (247.7KB)(12)</w:t>
        </w:r>
      </w:hyperlink>
    </w:p>
    <w:p w:rsidR="008B496A" w:rsidRDefault="00153F68" w:rsidP="008B496A">
      <w:pPr>
        <w:jc w:val="right"/>
        <w:rPr>
          <w:rFonts w:ascii="돋움" w:eastAsia="돋움" w:hAnsi="돋움"/>
          <w:color w:val="000000"/>
          <w:sz w:val="14"/>
          <w:szCs w:val="14"/>
        </w:rPr>
      </w:pPr>
      <w:hyperlink r:id="rId373" w:history="1">
        <w:r w:rsidR="008B496A">
          <w:rPr>
            <w:rStyle w:val="a4"/>
            <w:rFonts w:ascii="Arial" w:eastAsia="돋움" w:hAnsi="Arial" w:cs="Arial"/>
            <w:color w:val="000000"/>
            <w:sz w:val="14"/>
            <w:szCs w:val="14"/>
          </w:rPr>
          <w:t>목록</w:t>
        </w:r>
      </w:hyperlink>
    </w:p>
    <w:p w:rsidR="008B496A" w:rsidRDefault="00153F68" w:rsidP="008B496A">
      <w:pPr>
        <w:jc w:val="left"/>
        <w:rPr>
          <w:rFonts w:ascii="돋움" w:eastAsia="돋움" w:hAnsi="돋움"/>
          <w:color w:val="1F3DAE"/>
          <w:sz w:val="13"/>
          <w:szCs w:val="13"/>
        </w:rPr>
      </w:pPr>
      <w:hyperlink r:id="rId374" w:history="1">
        <w:r w:rsidR="008B496A">
          <w:rPr>
            <w:rStyle w:val="a4"/>
            <w:rFonts w:ascii="돋움" w:eastAsia="돋움" w:hAnsi="돋움" w:hint="eastAsia"/>
            <w:color w:val="666666"/>
            <w:sz w:val="13"/>
            <w:szCs w:val="13"/>
            <w:u w:val="none"/>
          </w:rPr>
          <w:t>엮인글 주소 : http://www.androidpub.com/406067/78c/trackback</w:t>
        </w:r>
      </w:hyperlink>
    </w:p>
    <w:p w:rsidR="008B496A" w:rsidRDefault="008B496A" w:rsidP="008B496A">
      <w:pPr>
        <w:shd w:val="clear" w:color="auto" w:fill="FFFFFF"/>
        <w:spacing w:line="300" w:lineRule="atLeast"/>
        <w:rPr>
          <w:rFonts w:ascii="돋움" w:eastAsia="돋움" w:hAnsi="돋움"/>
          <w:color w:val="666666"/>
          <w:sz w:val="14"/>
          <w:szCs w:val="14"/>
        </w:rPr>
      </w:pPr>
      <w:bookmarkStart w:id="27" w:name="comment_406585"/>
      <w:bookmarkEnd w:id="27"/>
      <w:r>
        <w:rPr>
          <w:rFonts w:ascii="돋움" w:eastAsia="돋움" w:hAnsi="돋움"/>
          <w:noProof/>
          <w:color w:val="0000FF"/>
          <w:sz w:val="14"/>
          <w:szCs w:val="14"/>
        </w:rPr>
        <w:drawing>
          <wp:inline distT="0" distB="0" distL="0" distR="0">
            <wp:extent cx="190500" cy="160655"/>
            <wp:effectExtent l="19050" t="0" r="0" b="0"/>
            <wp:docPr id="122" name="그림 29" descr="댓글">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댓글">
                      <a:hlinkClick r:id="rId375"/>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8B496A" w:rsidRDefault="008B496A" w:rsidP="008B496A">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2010.06.03</w:t>
      </w:r>
      <w:r>
        <w:rPr>
          <w:rStyle w:val="apple-converted-space"/>
          <w:rFonts w:ascii="Tahoma" w:eastAsia="돋움" w:hAnsi="Tahoma" w:cs="Tahoma"/>
          <w:color w:val="CCCCCC"/>
          <w:sz w:val="11"/>
          <w:szCs w:val="11"/>
        </w:rPr>
        <w:t> </w:t>
      </w:r>
      <w:r>
        <w:rPr>
          <w:rFonts w:ascii="Tahoma" w:eastAsia="돋움" w:hAnsi="Tahoma" w:cs="Tahoma"/>
          <w:color w:val="CCCCCC"/>
          <w:sz w:val="11"/>
          <w:szCs w:val="11"/>
        </w:rPr>
        <w:t>10:53:22</w:t>
      </w:r>
    </w:p>
    <w:p w:rsidR="008B496A" w:rsidRDefault="008B496A" w:rsidP="008B496A">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회색조아</w:t>
      </w:r>
    </w:p>
    <w:p w:rsidR="008B496A" w:rsidRDefault="008B496A" w:rsidP="008B496A">
      <w:pPr>
        <w:shd w:val="clear" w:color="auto" w:fill="FFFFFF"/>
        <w:rPr>
          <w:rFonts w:ascii="돋움" w:eastAsia="돋움" w:hAnsi="돋움"/>
          <w:color w:val="000000"/>
          <w:sz w:val="14"/>
          <w:szCs w:val="14"/>
        </w:rPr>
      </w:pPr>
      <w:r>
        <w:rPr>
          <w:rFonts w:ascii="돋움" w:eastAsia="돋움" w:hAnsi="돋움" w:hint="eastAsia"/>
          <w:color w:val="000000"/>
          <w:sz w:val="14"/>
          <w:szCs w:val="14"/>
        </w:rPr>
        <w:t>make custom Activity.. manifest.xml ==&gt; theme:dialog</w:t>
      </w:r>
    </w:p>
    <w:p w:rsidR="008B496A" w:rsidRDefault="008B496A" w:rsidP="008B496A">
      <w:pPr>
        <w:shd w:val="clear" w:color="auto" w:fill="FFFFFF"/>
        <w:spacing w:line="300" w:lineRule="atLeast"/>
        <w:rPr>
          <w:rFonts w:ascii="돋움" w:eastAsia="돋움" w:hAnsi="돋움"/>
          <w:color w:val="666666"/>
          <w:sz w:val="14"/>
          <w:szCs w:val="14"/>
        </w:rPr>
      </w:pPr>
      <w:bookmarkStart w:id="28" w:name="comment_408109"/>
      <w:bookmarkEnd w:id="28"/>
      <w:r>
        <w:rPr>
          <w:rFonts w:ascii="돋움" w:eastAsia="돋움" w:hAnsi="돋움"/>
          <w:noProof/>
          <w:color w:val="0000FF"/>
          <w:sz w:val="14"/>
          <w:szCs w:val="14"/>
        </w:rPr>
        <w:drawing>
          <wp:inline distT="0" distB="0" distL="0" distR="0">
            <wp:extent cx="190500" cy="160655"/>
            <wp:effectExtent l="19050" t="0" r="0" b="0"/>
            <wp:docPr id="121" name="그림 30" descr="댓글">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댓글">
                      <a:hlinkClick r:id="rId376"/>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8B496A" w:rsidRDefault="008B496A" w:rsidP="008B496A">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2010.06.03</w:t>
      </w:r>
      <w:r>
        <w:rPr>
          <w:rStyle w:val="apple-converted-space"/>
          <w:rFonts w:ascii="Tahoma" w:eastAsia="돋움" w:hAnsi="Tahoma" w:cs="Tahoma"/>
          <w:color w:val="CCCCCC"/>
          <w:sz w:val="11"/>
          <w:szCs w:val="11"/>
        </w:rPr>
        <w:t> </w:t>
      </w:r>
      <w:r>
        <w:rPr>
          <w:rFonts w:ascii="Tahoma" w:eastAsia="돋움" w:hAnsi="Tahoma" w:cs="Tahoma"/>
          <w:color w:val="CCCCCC"/>
          <w:sz w:val="11"/>
          <w:szCs w:val="11"/>
        </w:rPr>
        <w:t>17:09:05</w:t>
      </w:r>
    </w:p>
    <w:p w:rsidR="008B496A" w:rsidRDefault="008B496A" w:rsidP="008B496A">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카라드레스</w:t>
      </w:r>
    </w:p>
    <w:p w:rsidR="008B496A" w:rsidRDefault="008B496A" w:rsidP="008B496A">
      <w:pPr>
        <w:shd w:val="clear" w:color="auto" w:fill="FFFFFF"/>
        <w:rPr>
          <w:rFonts w:ascii="돋움" w:eastAsia="돋움" w:hAnsi="돋움"/>
          <w:color w:val="000000"/>
          <w:sz w:val="14"/>
          <w:szCs w:val="14"/>
        </w:rPr>
      </w:pPr>
      <w:r>
        <w:rPr>
          <w:rFonts w:ascii="돋움" w:eastAsia="돋움" w:hAnsi="돋움" w:hint="eastAsia"/>
          <w:color w:val="000000"/>
          <w:sz w:val="14"/>
          <w:szCs w:val="14"/>
        </w:rPr>
        <w:t>... 이건 </w:t>
      </w:r>
      <w:r>
        <w:rPr>
          <w:rStyle w:val="apple-style-span"/>
          <w:rFonts w:ascii="돋움" w:eastAsia="돋움" w:hAnsi="돋움" w:hint="eastAsia"/>
          <w:color w:val="000000"/>
          <w:sz w:val="14"/>
          <w:szCs w:val="14"/>
        </w:rPr>
        <w:t>root.addView 해주기 전에 무조건 root.removeAllViews(); 이걸 해줘야 합니다.</w:t>
      </w:r>
    </w:p>
    <w:p w:rsidR="008B496A" w:rsidRDefault="008B496A" w:rsidP="008B496A">
      <w:pPr>
        <w:shd w:val="clear" w:color="auto" w:fill="FFFFFF"/>
        <w:rPr>
          <w:rFonts w:ascii="돋움" w:eastAsia="돋움" w:hAnsi="돋움"/>
          <w:color w:val="000000"/>
          <w:sz w:val="14"/>
          <w:szCs w:val="14"/>
        </w:rPr>
      </w:pPr>
      <w:r>
        <w:rPr>
          <w:rStyle w:val="apple-style-span"/>
          <w:rFonts w:ascii="돋움" w:eastAsia="돋움" w:hAnsi="돋움" w:hint="eastAsia"/>
          <w:color w:val="000000"/>
          <w:sz w:val="14"/>
          <w:szCs w:val="14"/>
        </w:rPr>
        <w:t>초기화 같은 개념이구요.</w:t>
      </w:r>
    </w:p>
    <w:p w:rsidR="001616B8" w:rsidRDefault="001616B8">
      <w:pPr>
        <w:widowControl/>
        <w:wordWrap/>
        <w:autoSpaceDE/>
        <w:autoSpaceDN/>
        <w:jc w:val="left"/>
        <w:rPr>
          <w:b/>
        </w:rPr>
      </w:pPr>
      <w:r>
        <w:rPr>
          <w:b/>
        </w:rPr>
        <w:br w:type="page"/>
      </w:r>
    </w:p>
    <w:p w:rsidR="008B496A" w:rsidRDefault="001616B8" w:rsidP="00D024B6">
      <w:pPr>
        <w:pStyle w:val="aa"/>
        <w:ind w:leftChars="0" w:left="720"/>
        <w:rPr>
          <w:b/>
        </w:rPr>
      </w:pPr>
      <w:r>
        <w:rPr>
          <w:rFonts w:hint="eastAsia"/>
          <w:b/>
        </w:rPr>
        <w:lastRenderedPageBreak/>
        <w:t>Activety 안에서 다이얼로그 생성하고 리스너 걸고  좋은거</w:t>
      </w:r>
    </w:p>
    <w:p w:rsidR="001616B8" w:rsidRDefault="001616B8" w:rsidP="001616B8">
      <w:pPr>
        <w:wordWrap/>
        <w:adjustRightInd w:val="0"/>
        <w:jc w:val="left"/>
        <w:rPr>
          <w:rFonts w:ascii="Courier New" w:hAnsi="Courier New" w:cs="Courier New"/>
          <w:color w:val="646464"/>
          <w:kern w:val="0"/>
          <w:szCs w:val="20"/>
        </w:rPr>
      </w:pPr>
    </w:p>
    <w:p w:rsidR="001616B8" w:rsidRDefault="001616B8" w:rsidP="001616B8">
      <w:pPr>
        <w:wordWrap/>
        <w:adjustRightInd w:val="0"/>
        <w:jc w:val="left"/>
        <w:rPr>
          <w:rFonts w:ascii="Courier New" w:hAnsi="Courier New" w:cs="Courier New"/>
          <w:kern w:val="0"/>
          <w:szCs w:val="20"/>
        </w:rPr>
      </w:pPr>
      <w:r>
        <w:rPr>
          <w:rFonts w:ascii="Courier New" w:hAnsi="Courier New" w:cs="Courier New"/>
          <w:b/>
          <w:bCs/>
          <w:color w:val="008080"/>
          <w:kern w:val="0"/>
          <w:szCs w:val="20"/>
        </w:rPr>
        <w:t>getDateBtn</w:t>
      </w:r>
      <w:r>
        <w:rPr>
          <w:rFonts w:ascii="Courier New" w:hAnsi="Courier New" w:cs="Courier New"/>
          <w:color w:val="000000"/>
          <w:kern w:val="0"/>
          <w:szCs w:val="20"/>
        </w:rPr>
        <w:t>().</w:t>
      </w:r>
      <w:r>
        <w:rPr>
          <w:rFonts w:ascii="Courier New" w:hAnsi="Courier New" w:cs="Courier New"/>
          <w:b/>
          <w:bCs/>
          <w:color w:val="008080"/>
          <w:kern w:val="0"/>
          <w:szCs w:val="20"/>
        </w:rPr>
        <w:t>setOnClickListener</w:t>
      </w:r>
      <w:r>
        <w:rPr>
          <w:rFonts w:ascii="Courier New" w:hAnsi="Courier New" w:cs="Courier New"/>
          <w:color w:val="000000"/>
          <w:kern w:val="0"/>
          <w:szCs w:val="20"/>
        </w:rPr>
        <w:t>(</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8080"/>
          <w:kern w:val="0"/>
          <w:szCs w:val="20"/>
        </w:rPr>
        <w:t>OnClickListener</w:t>
      </w:r>
      <w:r>
        <w:rPr>
          <w:rFonts w:ascii="Courier New" w:hAnsi="Courier New" w:cs="Courier New"/>
          <w:color w:val="000000"/>
          <w:kern w:val="0"/>
          <w:szCs w:val="20"/>
        </w:rPr>
        <w:t>() {</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public</w:t>
      </w:r>
      <w:r>
        <w:rPr>
          <w:rFonts w:ascii="Courier New" w:hAnsi="Courier New" w:cs="Courier New"/>
          <w:color w:val="000000"/>
          <w:kern w:val="0"/>
          <w:szCs w:val="20"/>
        </w:rPr>
        <w:t xml:space="preserve"> </w:t>
      </w:r>
      <w:r>
        <w:rPr>
          <w:rFonts w:ascii="Courier New" w:hAnsi="Courier New" w:cs="Courier New"/>
          <w:b/>
          <w:bCs/>
          <w:color w:val="7F0055"/>
          <w:kern w:val="0"/>
          <w:szCs w:val="20"/>
        </w:rPr>
        <w:t>void</w:t>
      </w:r>
      <w:r>
        <w:rPr>
          <w:rFonts w:ascii="Courier New" w:hAnsi="Courier New" w:cs="Courier New"/>
          <w:color w:val="000000"/>
          <w:kern w:val="0"/>
          <w:szCs w:val="20"/>
        </w:rPr>
        <w:t xml:space="preserve"> </w:t>
      </w:r>
      <w:r>
        <w:rPr>
          <w:rFonts w:ascii="Courier New" w:hAnsi="Courier New" w:cs="Courier New"/>
          <w:b/>
          <w:bCs/>
          <w:color w:val="008080"/>
          <w:kern w:val="0"/>
          <w:szCs w:val="20"/>
        </w:rPr>
        <w:t>onClick</w:t>
      </w:r>
      <w:r>
        <w:rPr>
          <w:rFonts w:ascii="Courier New" w:hAnsi="Courier New" w:cs="Courier New"/>
          <w:color w:val="000000"/>
          <w:kern w:val="0"/>
          <w:szCs w:val="20"/>
        </w:rPr>
        <w:t>(</w:t>
      </w:r>
      <w:r>
        <w:rPr>
          <w:rFonts w:ascii="Courier New" w:hAnsi="Courier New" w:cs="Courier New"/>
          <w:b/>
          <w:bCs/>
          <w:color w:val="005032"/>
          <w:kern w:val="0"/>
          <w:szCs w:val="20"/>
        </w:rPr>
        <w:t>View</w:t>
      </w:r>
      <w:r>
        <w:rPr>
          <w:rFonts w:ascii="Courier New" w:hAnsi="Courier New" w:cs="Courier New"/>
          <w:color w:val="000000"/>
          <w:kern w:val="0"/>
          <w:szCs w:val="20"/>
        </w:rPr>
        <w:t xml:space="preserve"> v) {</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8080"/>
          <w:kern w:val="0"/>
          <w:szCs w:val="20"/>
          <w:highlight w:val="red"/>
        </w:rPr>
        <w:t>showDialog</w:t>
      </w:r>
      <w:r>
        <w:rPr>
          <w:rFonts w:ascii="Courier New" w:hAnsi="Courier New" w:cs="Courier New"/>
          <w:color w:val="000000"/>
          <w:kern w:val="0"/>
          <w:szCs w:val="20"/>
        </w:rPr>
        <w:t>(</w:t>
      </w:r>
      <w:r>
        <w:rPr>
          <w:rFonts w:ascii="Courier New" w:hAnsi="Courier New" w:cs="Courier New"/>
          <w:i/>
          <w:iCs/>
          <w:color w:val="0000C0"/>
          <w:kern w:val="0"/>
          <w:szCs w:val="20"/>
        </w:rPr>
        <w:t>DATE_DIALOG_ID</w:t>
      </w:r>
      <w:r>
        <w:rPr>
          <w:rFonts w:ascii="Courier New" w:hAnsi="Courier New" w:cs="Courier New"/>
          <w:color w:val="000000"/>
          <w:kern w:val="0"/>
          <w:szCs w:val="20"/>
        </w:rPr>
        <w: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w:t>
      </w:r>
    </w:p>
    <w:p w:rsidR="001616B8" w:rsidRDefault="001616B8" w:rsidP="001616B8">
      <w:pPr>
        <w:wordWrap/>
        <w:adjustRightInd w:val="0"/>
        <w:jc w:val="left"/>
        <w:rPr>
          <w:rFonts w:ascii="Courier New" w:hAnsi="Courier New" w:cs="Courier New"/>
          <w:color w:val="646464"/>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w:t>
      </w:r>
    </w:p>
    <w:p w:rsidR="001616B8" w:rsidRDefault="001616B8" w:rsidP="001616B8">
      <w:pPr>
        <w:wordWrap/>
        <w:adjustRightInd w:val="0"/>
        <w:jc w:val="left"/>
        <w:rPr>
          <w:rFonts w:ascii="Courier New" w:hAnsi="Courier New" w:cs="Courier New"/>
          <w:color w:val="646464"/>
          <w:kern w:val="0"/>
          <w:szCs w:val="20"/>
        </w:rPr>
      </w:pP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646464"/>
          <w:kern w:val="0"/>
          <w:szCs w:val="20"/>
        </w:rPr>
        <w:t>@Override</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protected</w:t>
      </w:r>
      <w:r>
        <w:rPr>
          <w:rFonts w:ascii="Courier New" w:hAnsi="Courier New" w:cs="Courier New"/>
          <w:color w:val="000000"/>
          <w:kern w:val="0"/>
          <w:szCs w:val="20"/>
        </w:rPr>
        <w:t xml:space="preserve"> </w:t>
      </w:r>
      <w:r>
        <w:rPr>
          <w:rFonts w:ascii="Courier New" w:hAnsi="Courier New" w:cs="Courier New"/>
          <w:b/>
          <w:bCs/>
          <w:color w:val="005032"/>
          <w:kern w:val="0"/>
          <w:szCs w:val="20"/>
        </w:rPr>
        <w:t>Dialog</w:t>
      </w:r>
      <w:r>
        <w:rPr>
          <w:rFonts w:ascii="Courier New" w:hAnsi="Courier New" w:cs="Courier New"/>
          <w:color w:val="000000"/>
          <w:kern w:val="0"/>
          <w:szCs w:val="20"/>
        </w:rPr>
        <w:t xml:space="preserve"> </w:t>
      </w:r>
      <w:r>
        <w:rPr>
          <w:rFonts w:ascii="Courier New" w:hAnsi="Courier New" w:cs="Courier New"/>
          <w:b/>
          <w:bCs/>
          <w:color w:val="008080"/>
          <w:kern w:val="0"/>
          <w:szCs w:val="20"/>
        </w:rPr>
        <w:t>onCreateDialog</w:t>
      </w:r>
      <w:r>
        <w:rPr>
          <w:rFonts w:ascii="Courier New" w:hAnsi="Courier New" w:cs="Courier New"/>
          <w:color w:val="000000"/>
          <w:kern w:val="0"/>
          <w:szCs w:val="20"/>
        </w:rPr>
        <w:t>(</w:t>
      </w:r>
      <w:r>
        <w:rPr>
          <w:rFonts w:ascii="Courier New" w:hAnsi="Courier New" w:cs="Courier New"/>
          <w:b/>
          <w:bCs/>
          <w:color w:val="7F0055"/>
          <w:kern w:val="0"/>
          <w:szCs w:val="20"/>
        </w:rPr>
        <w:t>int</w:t>
      </w:r>
      <w:r>
        <w:rPr>
          <w:rFonts w:ascii="Courier New" w:hAnsi="Courier New" w:cs="Courier New"/>
          <w:color w:val="000000"/>
          <w:kern w:val="0"/>
          <w:szCs w:val="20"/>
        </w:rPr>
        <w:t xml:space="preserve"> id) {</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switch</w:t>
      </w:r>
      <w:r>
        <w:rPr>
          <w:rFonts w:ascii="Courier New" w:hAnsi="Courier New" w:cs="Courier New"/>
          <w:color w:val="000000"/>
          <w:kern w:val="0"/>
          <w:szCs w:val="20"/>
        </w:rPr>
        <w:t xml:space="preserve"> (id) {</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case</w:t>
      </w:r>
      <w:r>
        <w:rPr>
          <w:rFonts w:ascii="Courier New" w:hAnsi="Courier New" w:cs="Courier New"/>
          <w:color w:val="000000"/>
          <w:kern w:val="0"/>
          <w:szCs w:val="20"/>
        </w:rPr>
        <w:t xml:space="preserve"> </w:t>
      </w:r>
      <w:r>
        <w:rPr>
          <w:rFonts w:ascii="Courier New" w:hAnsi="Courier New" w:cs="Courier New"/>
          <w:i/>
          <w:iCs/>
          <w:color w:val="0000C0"/>
          <w:kern w:val="0"/>
          <w:szCs w:val="20"/>
        </w:rPr>
        <w:t>TIME_DIALOG_ID</w:t>
      </w:r>
      <w:r>
        <w:rPr>
          <w:rFonts w:ascii="Courier New" w:hAnsi="Courier New" w:cs="Courier New"/>
          <w:color w:val="000000"/>
          <w:kern w:val="0"/>
          <w:szCs w:val="20"/>
        </w:rPr>
        <w: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8080"/>
          <w:kern w:val="0"/>
          <w:szCs w:val="20"/>
        </w:rPr>
        <w:t>TimePickerDialog</w:t>
      </w:r>
      <w:r>
        <w:rPr>
          <w:rFonts w:ascii="Courier New" w:hAnsi="Courier New" w:cs="Courier New"/>
          <w:color w:val="000000"/>
          <w:kern w:val="0"/>
          <w:szCs w:val="20"/>
        </w:rPr>
        <w:t>(</w:t>
      </w:r>
      <w:r>
        <w:rPr>
          <w:rFonts w:ascii="Courier New" w:hAnsi="Courier New" w:cs="Courier New"/>
          <w:b/>
          <w:bCs/>
          <w:color w:val="7F0055"/>
          <w:kern w:val="0"/>
          <w:szCs w:val="20"/>
        </w:rPr>
        <w:t>this</w:t>
      </w:r>
      <w:r>
        <w:rPr>
          <w:rFonts w:ascii="Courier New" w:hAnsi="Courier New" w:cs="Courier New"/>
          <w:color w:val="000000"/>
          <w:kern w:val="0"/>
          <w:szCs w:val="20"/>
        </w:rPr>
        <w: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C0"/>
          <w:kern w:val="0"/>
          <w:szCs w:val="20"/>
        </w:rPr>
        <w:t>mTimeSetListener</w:t>
      </w:r>
      <w:r>
        <w:rPr>
          <w:rFonts w:ascii="Courier New" w:hAnsi="Courier New" w:cs="Courier New"/>
          <w:color w:val="000000"/>
          <w:kern w:val="0"/>
          <w:szCs w:val="20"/>
        </w:rPr>
        <w:t xml:space="preserve">, </w:t>
      </w:r>
      <w:r>
        <w:rPr>
          <w:rFonts w:ascii="Courier New" w:hAnsi="Courier New" w:cs="Courier New"/>
          <w:color w:val="0000C0"/>
          <w:kern w:val="0"/>
          <w:szCs w:val="20"/>
        </w:rPr>
        <w:t>mHour</w:t>
      </w:r>
      <w:r>
        <w:rPr>
          <w:rFonts w:ascii="Courier New" w:hAnsi="Courier New" w:cs="Courier New"/>
          <w:color w:val="000000"/>
          <w:kern w:val="0"/>
          <w:szCs w:val="20"/>
        </w:rPr>
        <w:t xml:space="preserve">, </w:t>
      </w:r>
      <w:r>
        <w:rPr>
          <w:rFonts w:ascii="Courier New" w:hAnsi="Courier New" w:cs="Courier New"/>
          <w:color w:val="0000C0"/>
          <w:kern w:val="0"/>
          <w:szCs w:val="20"/>
        </w:rPr>
        <w:t>mMinute</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case</w:t>
      </w:r>
      <w:r>
        <w:rPr>
          <w:rFonts w:ascii="Courier New" w:hAnsi="Courier New" w:cs="Courier New"/>
          <w:color w:val="000000"/>
          <w:kern w:val="0"/>
          <w:szCs w:val="20"/>
        </w:rPr>
        <w:t xml:space="preserve"> </w:t>
      </w:r>
      <w:r>
        <w:rPr>
          <w:rFonts w:ascii="Courier New" w:hAnsi="Courier New" w:cs="Courier New"/>
          <w:i/>
          <w:iCs/>
          <w:color w:val="0000C0"/>
          <w:kern w:val="0"/>
          <w:szCs w:val="20"/>
        </w:rPr>
        <w:t>DATE_DIALOG_ID</w:t>
      </w:r>
      <w:r>
        <w:rPr>
          <w:rFonts w:ascii="Courier New" w:hAnsi="Courier New" w:cs="Courier New"/>
          <w:color w:val="000000"/>
          <w:kern w:val="0"/>
          <w:szCs w:val="20"/>
        </w:rPr>
        <w: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8080"/>
          <w:kern w:val="0"/>
          <w:szCs w:val="20"/>
        </w:rPr>
        <w:t>DatePickerDialog</w:t>
      </w:r>
      <w:r>
        <w:rPr>
          <w:rFonts w:ascii="Courier New" w:hAnsi="Courier New" w:cs="Courier New"/>
          <w:color w:val="000000"/>
          <w:kern w:val="0"/>
          <w:szCs w:val="20"/>
        </w:rPr>
        <w:t>(</w:t>
      </w:r>
      <w:r>
        <w:rPr>
          <w:rFonts w:ascii="Courier New" w:hAnsi="Courier New" w:cs="Courier New"/>
          <w:b/>
          <w:bCs/>
          <w:color w:val="7F0055"/>
          <w:kern w:val="0"/>
          <w:szCs w:val="20"/>
        </w:rPr>
        <w:t>this</w:t>
      </w:r>
      <w:r>
        <w:rPr>
          <w:rFonts w:ascii="Courier New" w:hAnsi="Courier New" w:cs="Courier New"/>
          <w:color w:val="000000"/>
          <w:kern w:val="0"/>
          <w:szCs w:val="20"/>
        </w:rPr>
        <w: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C0"/>
          <w:kern w:val="0"/>
          <w:szCs w:val="20"/>
        </w:rPr>
        <w:t>mDateSetListener</w:t>
      </w:r>
      <w:r>
        <w:rPr>
          <w:rFonts w:ascii="Courier New" w:hAnsi="Courier New" w:cs="Courier New"/>
          <w:color w:val="000000"/>
          <w:kern w:val="0"/>
          <w:szCs w:val="20"/>
        </w:rPr>
        <w: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C0"/>
          <w:kern w:val="0"/>
          <w:szCs w:val="20"/>
        </w:rPr>
        <w:t>mYear</w:t>
      </w:r>
      <w:r>
        <w:rPr>
          <w:rFonts w:ascii="Courier New" w:hAnsi="Courier New" w:cs="Courier New"/>
          <w:color w:val="000000"/>
          <w:kern w:val="0"/>
          <w:szCs w:val="20"/>
        </w:rPr>
        <w:t xml:space="preserve">, </w:t>
      </w:r>
      <w:r>
        <w:rPr>
          <w:rFonts w:ascii="Courier New" w:hAnsi="Courier New" w:cs="Courier New"/>
          <w:color w:val="0000C0"/>
          <w:kern w:val="0"/>
          <w:szCs w:val="20"/>
        </w:rPr>
        <w:t>mMonth</w:t>
      </w:r>
      <w:r>
        <w:rPr>
          <w:rFonts w:ascii="Courier New" w:hAnsi="Courier New" w:cs="Courier New"/>
          <w:color w:val="000000"/>
          <w:kern w:val="0"/>
          <w:szCs w:val="20"/>
        </w:rPr>
        <w:t xml:space="preserve">, </w:t>
      </w:r>
      <w:r>
        <w:rPr>
          <w:rFonts w:ascii="Courier New" w:hAnsi="Courier New" w:cs="Courier New"/>
          <w:color w:val="0000C0"/>
          <w:kern w:val="0"/>
          <w:szCs w:val="20"/>
        </w:rPr>
        <w:t>mDay</w:t>
      </w:r>
      <w:r>
        <w:rPr>
          <w:rFonts w:ascii="Courier New" w:hAnsi="Courier New" w:cs="Courier New"/>
          <w:color w:val="000000"/>
          <w:kern w:val="0"/>
          <w:szCs w:val="20"/>
        </w:rPr>
        <w: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null</w:t>
      </w:r>
      <w:r>
        <w:rPr>
          <w:rFonts w:ascii="Courier New" w:hAnsi="Courier New" w:cs="Courier New"/>
          <w:color w:val="000000"/>
          <w:kern w:val="0"/>
          <w:szCs w:val="20"/>
        </w:rPr>
        <w: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646464"/>
          <w:kern w:val="0"/>
          <w:szCs w:val="20"/>
        </w:rPr>
        <w:t>@Override</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protected</w:t>
      </w:r>
      <w:r>
        <w:rPr>
          <w:rFonts w:ascii="Courier New" w:hAnsi="Courier New" w:cs="Courier New"/>
          <w:color w:val="000000"/>
          <w:kern w:val="0"/>
          <w:szCs w:val="20"/>
        </w:rPr>
        <w:t xml:space="preserve"> </w:t>
      </w:r>
      <w:r>
        <w:rPr>
          <w:rFonts w:ascii="Courier New" w:hAnsi="Courier New" w:cs="Courier New"/>
          <w:b/>
          <w:bCs/>
          <w:color w:val="7F0055"/>
          <w:kern w:val="0"/>
          <w:szCs w:val="20"/>
        </w:rPr>
        <w:t>void</w:t>
      </w:r>
      <w:r>
        <w:rPr>
          <w:rFonts w:ascii="Courier New" w:hAnsi="Courier New" w:cs="Courier New"/>
          <w:color w:val="000000"/>
          <w:kern w:val="0"/>
          <w:szCs w:val="20"/>
        </w:rPr>
        <w:t xml:space="preserve"> </w:t>
      </w:r>
      <w:r>
        <w:rPr>
          <w:rFonts w:ascii="Courier New" w:hAnsi="Courier New" w:cs="Courier New"/>
          <w:b/>
          <w:bCs/>
          <w:color w:val="008080"/>
          <w:kern w:val="0"/>
          <w:szCs w:val="20"/>
        </w:rPr>
        <w:t>onPrepareDialog</w:t>
      </w:r>
      <w:r>
        <w:rPr>
          <w:rFonts w:ascii="Courier New" w:hAnsi="Courier New" w:cs="Courier New"/>
          <w:color w:val="000000"/>
          <w:kern w:val="0"/>
          <w:szCs w:val="20"/>
        </w:rPr>
        <w:t>(</w:t>
      </w:r>
      <w:r>
        <w:rPr>
          <w:rFonts w:ascii="Courier New" w:hAnsi="Courier New" w:cs="Courier New"/>
          <w:b/>
          <w:bCs/>
          <w:color w:val="7F0055"/>
          <w:kern w:val="0"/>
          <w:szCs w:val="20"/>
        </w:rPr>
        <w:t>int</w:t>
      </w:r>
      <w:r>
        <w:rPr>
          <w:rFonts w:ascii="Courier New" w:hAnsi="Courier New" w:cs="Courier New"/>
          <w:color w:val="000000"/>
          <w:kern w:val="0"/>
          <w:szCs w:val="20"/>
        </w:rPr>
        <w:t xml:space="preserve"> id, </w:t>
      </w:r>
      <w:r>
        <w:rPr>
          <w:rFonts w:ascii="Courier New" w:hAnsi="Courier New" w:cs="Courier New"/>
          <w:b/>
          <w:bCs/>
          <w:color w:val="005032"/>
          <w:kern w:val="0"/>
          <w:szCs w:val="20"/>
        </w:rPr>
        <w:t>Dialog</w:t>
      </w:r>
      <w:r>
        <w:rPr>
          <w:rFonts w:ascii="Courier New" w:hAnsi="Courier New" w:cs="Courier New"/>
          <w:color w:val="000000"/>
          <w:kern w:val="0"/>
          <w:szCs w:val="20"/>
        </w:rPr>
        <w:t xml:space="preserve"> dialog) {</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switch</w:t>
      </w:r>
      <w:r>
        <w:rPr>
          <w:rFonts w:ascii="Courier New" w:hAnsi="Courier New" w:cs="Courier New"/>
          <w:color w:val="000000"/>
          <w:kern w:val="0"/>
          <w:szCs w:val="20"/>
        </w:rPr>
        <w:t xml:space="preserve"> (id) {</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case</w:t>
      </w:r>
      <w:r>
        <w:rPr>
          <w:rFonts w:ascii="Courier New" w:hAnsi="Courier New" w:cs="Courier New"/>
          <w:color w:val="000000"/>
          <w:kern w:val="0"/>
          <w:szCs w:val="20"/>
        </w:rPr>
        <w:t xml:space="preserve"> </w:t>
      </w:r>
      <w:r>
        <w:rPr>
          <w:rFonts w:ascii="Courier New" w:hAnsi="Courier New" w:cs="Courier New"/>
          <w:i/>
          <w:iCs/>
          <w:color w:val="0000C0"/>
          <w:kern w:val="0"/>
          <w:szCs w:val="20"/>
        </w:rPr>
        <w:t>TIME_DIALOG_ID</w:t>
      </w:r>
      <w:r>
        <w:rPr>
          <w:rFonts w:ascii="Courier New" w:hAnsi="Courier New" w:cs="Courier New"/>
          <w:color w:val="000000"/>
          <w:kern w:val="0"/>
          <w:szCs w:val="20"/>
        </w:rPr>
        <w: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005032"/>
          <w:kern w:val="0"/>
          <w:szCs w:val="20"/>
        </w:rPr>
        <w:t>TimePickerDialog</w:t>
      </w:r>
      <w:r>
        <w:rPr>
          <w:rFonts w:ascii="Courier New" w:hAnsi="Courier New" w:cs="Courier New"/>
          <w:color w:val="000000"/>
          <w:kern w:val="0"/>
          <w:szCs w:val="20"/>
        </w:rPr>
        <w:t>) dialog).</w:t>
      </w:r>
      <w:r>
        <w:rPr>
          <w:rFonts w:ascii="Courier New" w:hAnsi="Courier New" w:cs="Courier New"/>
          <w:b/>
          <w:bCs/>
          <w:color w:val="008080"/>
          <w:kern w:val="0"/>
          <w:szCs w:val="20"/>
        </w:rPr>
        <w:t>updateTime</w:t>
      </w:r>
      <w:r>
        <w:rPr>
          <w:rFonts w:ascii="Courier New" w:hAnsi="Courier New" w:cs="Courier New"/>
          <w:color w:val="000000"/>
          <w:kern w:val="0"/>
          <w:szCs w:val="20"/>
        </w:rPr>
        <w:t>(</w:t>
      </w:r>
      <w:r>
        <w:rPr>
          <w:rFonts w:ascii="Courier New" w:hAnsi="Courier New" w:cs="Courier New"/>
          <w:color w:val="0000C0"/>
          <w:kern w:val="0"/>
          <w:szCs w:val="20"/>
        </w:rPr>
        <w:t>mHour</w:t>
      </w:r>
      <w:r>
        <w:rPr>
          <w:rFonts w:ascii="Courier New" w:hAnsi="Courier New" w:cs="Courier New"/>
          <w:color w:val="000000"/>
          <w:kern w:val="0"/>
          <w:szCs w:val="20"/>
        </w:rPr>
        <w:t xml:space="preserve">, </w:t>
      </w:r>
      <w:r>
        <w:rPr>
          <w:rFonts w:ascii="Courier New" w:hAnsi="Courier New" w:cs="Courier New"/>
          <w:color w:val="0000C0"/>
          <w:kern w:val="0"/>
          <w:szCs w:val="20"/>
        </w:rPr>
        <w:t>mMinute</w:t>
      </w:r>
      <w:r>
        <w:rPr>
          <w:rFonts w:ascii="Courier New" w:hAnsi="Courier New" w:cs="Courier New"/>
          <w:color w:val="000000"/>
          <w:kern w:val="0"/>
          <w:szCs w:val="20"/>
        </w:rPr>
        <w: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break</w:t>
      </w:r>
      <w:r>
        <w:rPr>
          <w:rFonts w:ascii="Courier New" w:hAnsi="Courier New" w:cs="Courier New"/>
          <w:color w:val="000000"/>
          <w:kern w:val="0"/>
          <w:szCs w:val="20"/>
        </w:rPr>
        <w: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case</w:t>
      </w:r>
      <w:r>
        <w:rPr>
          <w:rFonts w:ascii="Courier New" w:hAnsi="Courier New" w:cs="Courier New"/>
          <w:color w:val="000000"/>
          <w:kern w:val="0"/>
          <w:szCs w:val="20"/>
        </w:rPr>
        <w:t xml:space="preserve"> </w:t>
      </w:r>
      <w:r>
        <w:rPr>
          <w:rFonts w:ascii="Courier New" w:hAnsi="Courier New" w:cs="Courier New"/>
          <w:i/>
          <w:iCs/>
          <w:color w:val="0000C0"/>
          <w:kern w:val="0"/>
          <w:szCs w:val="20"/>
        </w:rPr>
        <w:t>DATE_DIALOG_ID</w:t>
      </w:r>
      <w:r>
        <w:rPr>
          <w:rFonts w:ascii="Courier New" w:hAnsi="Courier New" w:cs="Courier New"/>
          <w:color w:val="000000"/>
          <w:kern w:val="0"/>
          <w:szCs w:val="20"/>
        </w:rPr>
        <w: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005032"/>
          <w:kern w:val="0"/>
          <w:szCs w:val="20"/>
        </w:rPr>
        <w:t>DatePickerDialog</w:t>
      </w:r>
      <w:r>
        <w:rPr>
          <w:rFonts w:ascii="Courier New" w:hAnsi="Courier New" w:cs="Courier New"/>
          <w:color w:val="000000"/>
          <w:kern w:val="0"/>
          <w:szCs w:val="20"/>
        </w:rPr>
        <w:t>) dialog).</w:t>
      </w:r>
      <w:r>
        <w:rPr>
          <w:rFonts w:ascii="Courier New" w:hAnsi="Courier New" w:cs="Courier New"/>
          <w:b/>
          <w:bCs/>
          <w:color w:val="008080"/>
          <w:kern w:val="0"/>
          <w:szCs w:val="20"/>
        </w:rPr>
        <w:t>updateDate</w:t>
      </w:r>
      <w:r>
        <w:rPr>
          <w:rFonts w:ascii="Courier New" w:hAnsi="Courier New" w:cs="Courier New"/>
          <w:color w:val="000000"/>
          <w:kern w:val="0"/>
          <w:szCs w:val="20"/>
        </w:rPr>
        <w:t>(</w:t>
      </w:r>
      <w:r>
        <w:rPr>
          <w:rFonts w:ascii="Courier New" w:hAnsi="Courier New" w:cs="Courier New"/>
          <w:color w:val="0000C0"/>
          <w:kern w:val="0"/>
          <w:szCs w:val="20"/>
        </w:rPr>
        <w:t>mYear</w:t>
      </w:r>
      <w:r>
        <w:rPr>
          <w:rFonts w:ascii="Courier New" w:hAnsi="Courier New" w:cs="Courier New"/>
          <w:color w:val="000000"/>
          <w:kern w:val="0"/>
          <w:szCs w:val="20"/>
        </w:rPr>
        <w:t xml:space="preserve">, </w:t>
      </w:r>
      <w:r>
        <w:rPr>
          <w:rFonts w:ascii="Courier New" w:hAnsi="Courier New" w:cs="Courier New"/>
          <w:color w:val="0000C0"/>
          <w:kern w:val="0"/>
          <w:szCs w:val="20"/>
        </w:rPr>
        <w:t>mMonth</w:t>
      </w:r>
      <w:r>
        <w:rPr>
          <w:rFonts w:ascii="Courier New" w:hAnsi="Courier New" w:cs="Courier New"/>
          <w:color w:val="000000"/>
          <w:kern w:val="0"/>
          <w:szCs w:val="20"/>
        </w:rPr>
        <w:t xml:space="preserve">, </w:t>
      </w:r>
      <w:r>
        <w:rPr>
          <w:rFonts w:ascii="Courier New" w:hAnsi="Courier New" w:cs="Courier New"/>
          <w:color w:val="0000C0"/>
          <w:kern w:val="0"/>
          <w:szCs w:val="20"/>
        </w:rPr>
        <w:t>mDay</w:t>
      </w:r>
      <w:r>
        <w:rPr>
          <w:rFonts w:ascii="Courier New" w:hAnsi="Courier New" w:cs="Courier New"/>
          <w:color w:val="000000"/>
          <w:kern w:val="0"/>
          <w:szCs w:val="20"/>
        </w:rPr>
        <w: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break</w:t>
      </w:r>
      <w:r>
        <w:rPr>
          <w:rFonts w:ascii="Courier New" w:hAnsi="Courier New" w:cs="Courier New"/>
          <w:color w:val="000000"/>
          <w:kern w:val="0"/>
          <w:szCs w:val="20"/>
        </w:rPr>
        <w: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p>
    <w:p w:rsidR="001616B8" w:rsidRDefault="001616B8" w:rsidP="001616B8">
      <w:pPr>
        <w:wordWrap/>
        <w:adjustRightInd w:val="0"/>
        <w:jc w:val="left"/>
        <w:rPr>
          <w:rFonts w:ascii="Courier New" w:hAnsi="Courier New" w:cs="Courier New"/>
          <w:kern w:val="0"/>
          <w:szCs w:val="20"/>
        </w:rPr>
      </w:pP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private</w:t>
      </w:r>
      <w:r>
        <w:rPr>
          <w:rFonts w:ascii="Courier New" w:hAnsi="Courier New" w:cs="Courier New"/>
          <w:color w:val="000000"/>
          <w:kern w:val="0"/>
          <w:szCs w:val="20"/>
        </w:rPr>
        <w:t xml:space="preserve"> </w:t>
      </w:r>
      <w:r>
        <w:rPr>
          <w:rFonts w:ascii="Courier New" w:hAnsi="Courier New" w:cs="Courier New"/>
          <w:b/>
          <w:bCs/>
          <w:color w:val="005032"/>
          <w:kern w:val="0"/>
          <w:szCs w:val="20"/>
        </w:rPr>
        <w:t>DatePickerDialog</w:t>
      </w:r>
      <w:r>
        <w:rPr>
          <w:rFonts w:ascii="Courier New" w:hAnsi="Courier New" w:cs="Courier New"/>
          <w:color w:val="000000"/>
          <w:kern w:val="0"/>
          <w:szCs w:val="20"/>
        </w:rPr>
        <w:t xml:space="preserve">.OnDateSetListener </w:t>
      </w:r>
      <w:r>
        <w:rPr>
          <w:rFonts w:ascii="Courier New" w:hAnsi="Courier New" w:cs="Courier New"/>
          <w:color w:val="0000C0"/>
          <w:kern w:val="0"/>
          <w:szCs w:val="20"/>
        </w:rPr>
        <w:t>mDateSetListener</w:t>
      </w:r>
      <w:r>
        <w:rPr>
          <w:rFonts w:ascii="Courier New" w:hAnsi="Courier New" w:cs="Courier New"/>
          <w:color w:val="000000"/>
          <w:kern w:val="0"/>
          <w:szCs w:val="20"/>
        </w:rPr>
        <w:t xml:space="preserve"> =</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5032"/>
          <w:kern w:val="0"/>
          <w:szCs w:val="20"/>
        </w:rPr>
        <w:t>DatePickerDialog</w:t>
      </w:r>
      <w:r>
        <w:rPr>
          <w:rFonts w:ascii="Courier New" w:hAnsi="Courier New" w:cs="Courier New"/>
          <w:color w:val="000000"/>
          <w:kern w:val="0"/>
          <w:szCs w:val="20"/>
        </w:rPr>
        <w:t>.</w:t>
      </w:r>
      <w:r>
        <w:rPr>
          <w:rFonts w:ascii="Courier New" w:hAnsi="Courier New" w:cs="Courier New"/>
          <w:b/>
          <w:bCs/>
          <w:color w:val="008080"/>
          <w:kern w:val="0"/>
          <w:szCs w:val="20"/>
        </w:rPr>
        <w:t>OnDateSetListener</w:t>
      </w:r>
      <w:r>
        <w:rPr>
          <w:rFonts w:ascii="Courier New" w:hAnsi="Courier New" w:cs="Courier New"/>
          <w:color w:val="000000"/>
          <w:kern w:val="0"/>
          <w:szCs w:val="20"/>
        </w:rPr>
        <w:t>() {</w:t>
      </w:r>
    </w:p>
    <w:p w:rsidR="001616B8" w:rsidRDefault="001616B8" w:rsidP="001616B8">
      <w:pPr>
        <w:wordWrap/>
        <w:adjustRightInd w:val="0"/>
        <w:jc w:val="left"/>
        <w:rPr>
          <w:rFonts w:ascii="Courier New" w:hAnsi="Courier New" w:cs="Courier New"/>
          <w:kern w:val="0"/>
          <w:szCs w:val="20"/>
        </w:rPr>
      </w:pP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public</w:t>
      </w:r>
      <w:r>
        <w:rPr>
          <w:rFonts w:ascii="Courier New" w:hAnsi="Courier New" w:cs="Courier New"/>
          <w:color w:val="000000"/>
          <w:kern w:val="0"/>
          <w:szCs w:val="20"/>
        </w:rPr>
        <w:t xml:space="preserve"> </w:t>
      </w:r>
      <w:r>
        <w:rPr>
          <w:rFonts w:ascii="Courier New" w:hAnsi="Courier New" w:cs="Courier New"/>
          <w:b/>
          <w:bCs/>
          <w:color w:val="7F0055"/>
          <w:kern w:val="0"/>
          <w:szCs w:val="20"/>
        </w:rPr>
        <w:t>void</w:t>
      </w:r>
      <w:r>
        <w:rPr>
          <w:rFonts w:ascii="Courier New" w:hAnsi="Courier New" w:cs="Courier New"/>
          <w:color w:val="000000"/>
          <w:kern w:val="0"/>
          <w:szCs w:val="20"/>
        </w:rPr>
        <w:t xml:space="preserve"> </w:t>
      </w:r>
      <w:r>
        <w:rPr>
          <w:rFonts w:ascii="Courier New" w:hAnsi="Courier New" w:cs="Courier New"/>
          <w:b/>
          <w:bCs/>
          <w:color w:val="008080"/>
          <w:kern w:val="0"/>
          <w:szCs w:val="20"/>
        </w:rPr>
        <w:t>onDateSet</w:t>
      </w:r>
      <w:r>
        <w:rPr>
          <w:rFonts w:ascii="Courier New" w:hAnsi="Courier New" w:cs="Courier New"/>
          <w:color w:val="000000"/>
          <w:kern w:val="0"/>
          <w:szCs w:val="20"/>
        </w:rPr>
        <w:t>(</w:t>
      </w:r>
      <w:r>
        <w:rPr>
          <w:rFonts w:ascii="Courier New" w:hAnsi="Courier New" w:cs="Courier New"/>
          <w:b/>
          <w:bCs/>
          <w:color w:val="005032"/>
          <w:kern w:val="0"/>
          <w:szCs w:val="20"/>
        </w:rPr>
        <w:t>DatePicker</w:t>
      </w:r>
      <w:r>
        <w:rPr>
          <w:rFonts w:ascii="Courier New" w:hAnsi="Courier New" w:cs="Courier New"/>
          <w:color w:val="000000"/>
          <w:kern w:val="0"/>
          <w:szCs w:val="20"/>
        </w:rPr>
        <w:t xml:space="preserve"> view, </w:t>
      </w:r>
      <w:r>
        <w:rPr>
          <w:rFonts w:ascii="Courier New" w:hAnsi="Courier New" w:cs="Courier New"/>
          <w:b/>
          <w:bCs/>
          <w:color w:val="7F0055"/>
          <w:kern w:val="0"/>
          <w:szCs w:val="20"/>
        </w:rPr>
        <w:t>int</w:t>
      </w:r>
      <w:r>
        <w:rPr>
          <w:rFonts w:ascii="Courier New" w:hAnsi="Courier New" w:cs="Courier New"/>
          <w:color w:val="000000"/>
          <w:kern w:val="0"/>
          <w:szCs w:val="20"/>
        </w:rPr>
        <w:t xml:space="preserve"> year, </w:t>
      </w:r>
      <w:r>
        <w:rPr>
          <w:rFonts w:ascii="Courier New" w:hAnsi="Courier New" w:cs="Courier New"/>
          <w:b/>
          <w:bCs/>
          <w:color w:val="7F0055"/>
          <w:kern w:val="0"/>
          <w:szCs w:val="20"/>
        </w:rPr>
        <w:t>int</w:t>
      </w:r>
      <w:r>
        <w:rPr>
          <w:rFonts w:ascii="Courier New" w:hAnsi="Courier New" w:cs="Courier New"/>
          <w:color w:val="000000"/>
          <w:kern w:val="0"/>
          <w:szCs w:val="20"/>
        </w:rPr>
        <w:t xml:space="preserve"> monthOfYear,</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int</w:t>
      </w:r>
      <w:r>
        <w:rPr>
          <w:rFonts w:ascii="Courier New" w:hAnsi="Courier New" w:cs="Courier New"/>
          <w:color w:val="000000"/>
          <w:kern w:val="0"/>
          <w:szCs w:val="20"/>
        </w:rPr>
        <w:t xml:space="preserve"> dayOfMonth) {</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C0"/>
          <w:kern w:val="0"/>
          <w:szCs w:val="20"/>
        </w:rPr>
        <w:t>mYear</w:t>
      </w:r>
      <w:r>
        <w:rPr>
          <w:rFonts w:ascii="Courier New" w:hAnsi="Courier New" w:cs="Courier New"/>
          <w:color w:val="000000"/>
          <w:kern w:val="0"/>
          <w:szCs w:val="20"/>
        </w:rPr>
        <w:t xml:space="preserve"> = year;</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C0"/>
          <w:kern w:val="0"/>
          <w:szCs w:val="20"/>
        </w:rPr>
        <w:t>mMonth</w:t>
      </w:r>
      <w:r>
        <w:rPr>
          <w:rFonts w:ascii="Courier New" w:hAnsi="Courier New" w:cs="Courier New"/>
          <w:color w:val="000000"/>
          <w:kern w:val="0"/>
          <w:szCs w:val="20"/>
        </w:rPr>
        <w:t xml:space="preserve"> = monthOfYear;</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C0"/>
          <w:kern w:val="0"/>
          <w:szCs w:val="20"/>
        </w:rPr>
        <w:t>mDay</w:t>
      </w:r>
      <w:r>
        <w:rPr>
          <w:rFonts w:ascii="Courier New" w:hAnsi="Courier New" w:cs="Courier New"/>
          <w:color w:val="000000"/>
          <w:kern w:val="0"/>
          <w:szCs w:val="20"/>
        </w:rPr>
        <w:t xml:space="preserve"> = dayOfMonth;</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8080"/>
          <w:kern w:val="0"/>
          <w:szCs w:val="20"/>
        </w:rPr>
        <w:t>updateDisplay</w:t>
      </w:r>
      <w:r>
        <w:rPr>
          <w:rFonts w:ascii="Courier New" w:hAnsi="Courier New" w:cs="Courier New"/>
          <w:color w:val="000000"/>
          <w:kern w:val="0"/>
          <w:szCs w:val="20"/>
        </w:rPr>
        <w: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616B8" w:rsidRDefault="001616B8" w:rsidP="001616B8">
      <w:pPr>
        <w:wordWrap/>
        <w:adjustRightInd w:val="0"/>
        <w:jc w:val="left"/>
        <w:rPr>
          <w:rFonts w:ascii="Courier New" w:hAnsi="Courier New" w:cs="Courier New"/>
          <w:kern w:val="0"/>
          <w:szCs w:val="20"/>
        </w:rPr>
      </w:pP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private</w:t>
      </w:r>
      <w:r>
        <w:rPr>
          <w:rFonts w:ascii="Courier New" w:hAnsi="Courier New" w:cs="Courier New"/>
          <w:color w:val="000000"/>
          <w:kern w:val="0"/>
          <w:szCs w:val="20"/>
        </w:rPr>
        <w:t xml:space="preserve"> </w:t>
      </w:r>
      <w:r>
        <w:rPr>
          <w:rFonts w:ascii="Courier New" w:hAnsi="Courier New" w:cs="Courier New"/>
          <w:b/>
          <w:bCs/>
          <w:color w:val="005032"/>
          <w:kern w:val="0"/>
          <w:szCs w:val="20"/>
        </w:rPr>
        <w:t>TimePickerDialog</w:t>
      </w:r>
      <w:r>
        <w:rPr>
          <w:rFonts w:ascii="Courier New" w:hAnsi="Courier New" w:cs="Courier New"/>
          <w:color w:val="000000"/>
          <w:kern w:val="0"/>
          <w:szCs w:val="20"/>
        </w:rPr>
        <w:t xml:space="preserve">.OnTimeSetListener </w:t>
      </w:r>
      <w:r>
        <w:rPr>
          <w:rFonts w:ascii="Courier New" w:hAnsi="Courier New" w:cs="Courier New"/>
          <w:color w:val="0000C0"/>
          <w:kern w:val="0"/>
          <w:szCs w:val="20"/>
        </w:rPr>
        <w:t>mTimeSetListener</w:t>
      </w:r>
      <w:r>
        <w:rPr>
          <w:rFonts w:ascii="Courier New" w:hAnsi="Courier New" w:cs="Courier New"/>
          <w:color w:val="000000"/>
          <w:kern w:val="0"/>
          <w:szCs w:val="20"/>
        </w:rPr>
        <w:t xml:space="preserve"> =</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5032"/>
          <w:kern w:val="0"/>
          <w:szCs w:val="20"/>
        </w:rPr>
        <w:t>TimePickerDialog</w:t>
      </w:r>
      <w:r>
        <w:rPr>
          <w:rFonts w:ascii="Courier New" w:hAnsi="Courier New" w:cs="Courier New"/>
          <w:color w:val="000000"/>
          <w:kern w:val="0"/>
          <w:szCs w:val="20"/>
        </w:rPr>
        <w:t>.</w:t>
      </w:r>
      <w:r>
        <w:rPr>
          <w:rFonts w:ascii="Courier New" w:hAnsi="Courier New" w:cs="Courier New"/>
          <w:b/>
          <w:bCs/>
          <w:color w:val="008080"/>
          <w:kern w:val="0"/>
          <w:szCs w:val="20"/>
        </w:rPr>
        <w:t>OnTimeSetListener</w:t>
      </w:r>
      <w:r>
        <w:rPr>
          <w:rFonts w:ascii="Courier New" w:hAnsi="Courier New" w:cs="Courier New"/>
          <w:color w:val="000000"/>
          <w:kern w:val="0"/>
          <w:szCs w:val="20"/>
        </w:rPr>
        <w:t>() {</w:t>
      </w:r>
    </w:p>
    <w:p w:rsidR="001616B8" w:rsidRDefault="001616B8" w:rsidP="001616B8">
      <w:pPr>
        <w:wordWrap/>
        <w:adjustRightInd w:val="0"/>
        <w:jc w:val="left"/>
        <w:rPr>
          <w:rFonts w:ascii="Courier New" w:hAnsi="Courier New" w:cs="Courier New"/>
          <w:kern w:val="0"/>
          <w:szCs w:val="20"/>
        </w:rPr>
      </w:pP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public</w:t>
      </w:r>
      <w:r>
        <w:rPr>
          <w:rFonts w:ascii="Courier New" w:hAnsi="Courier New" w:cs="Courier New"/>
          <w:color w:val="000000"/>
          <w:kern w:val="0"/>
          <w:szCs w:val="20"/>
        </w:rPr>
        <w:t xml:space="preserve"> </w:t>
      </w:r>
      <w:r>
        <w:rPr>
          <w:rFonts w:ascii="Courier New" w:hAnsi="Courier New" w:cs="Courier New"/>
          <w:b/>
          <w:bCs/>
          <w:color w:val="7F0055"/>
          <w:kern w:val="0"/>
          <w:szCs w:val="20"/>
        </w:rPr>
        <w:t>void</w:t>
      </w:r>
      <w:r>
        <w:rPr>
          <w:rFonts w:ascii="Courier New" w:hAnsi="Courier New" w:cs="Courier New"/>
          <w:color w:val="000000"/>
          <w:kern w:val="0"/>
          <w:szCs w:val="20"/>
        </w:rPr>
        <w:t xml:space="preserve"> </w:t>
      </w:r>
      <w:r>
        <w:rPr>
          <w:rFonts w:ascii="Courier New" w:hAnsi="Courier New" w:cs="Courier New"/>
          <w:b/>
          <w:bCs/>
          <w:color w:val="008080"/>
          <w:kern w:val="0"/>
          <w:szCs w:val="20"/>
        </w:rPr>
        <w:t>onTimeSet</w:t>
      </w:r>
      <w:r>
        <w:rPr>
          <w:rFonts w:ascii="Courier New" w:hAnsi="Courier New" w:cs="Courier New"/>
          <w:color w:val="000000"/>
          <w:kern w:val="0"/>
          <w:szCs w:val="20"/>
        </w:rPr>
        <w:t>(</w:t>
      </w:r>
      <w:r>
        <w:rPr>
          <w:rFonts w:ascii="Courier New" w:hAnsi="Courier New" w:cs="Courier New"/>
          <w:b/>
          <w:bCs/>
          <w:color w:val="005032"/>
          <w:kern w:val="0"/>
          <w:szCs w:val="20"/>
        </w:rPr>
        <w:t>TimePicker</w:t>
      </w:r>
      <w:r>
        <w:rPr>
          <w:rFonts w:ascii="Courier New" w:hAnsi="Courier New" w:cs="Courier New"/>
          <w:color w:val="000000"/>
          <w:kern w:val="0"/>
          <w:szCs w:val="20"/>
        </w:rPr>
        <w:t xml:space="preserve"> view, </w:t>
      </w:r>
      <w:r>
        <w:rPr>
          <w:rFonts w:ascii="Courier New" w:hAnsi="Courier New" w:cs="Courier New"/>
          <w:b/>
          <w:bCs/>
          <w:color w:val="7F0055"/>
          <w:kern w:val="0"/>
          <w:szCs w:val="20"/>
        </w:rPr>
        <w:t>int</w:t>
      </w:r>
      <w:r>
        <w:rPr>
          <w:rFonts w:ascii="Courier New" w:hAnsi="Courier New" w:cs="Courier New"/>
          <w:color w:val="000000"/>
          <w:kern w:val="0"/>
          <w:szCs w:val="20"/>
        </w:rPr>
        <w:t xml:space="preserve"> hourOfDay, </w:t>
      </w:r>
      <w:r>
        <w:rPr>
          <w:rFonts w:ascii="Courier New" w:hAnsi="Courier New" w:cs="Courier New"/>
          <w:b/>
          <w:bCs/>
          <w:color w:val="7F0055"/>
          <w:kern w:val="0"/>
          <w:szCs w:val="20"/>
        </w:rPr>
        <w:t>int</w:t>
      </w:r>
      <w:r>
        <w:rPr>
          <w:rFonts w:ascii="Courier New" w:hAnsi="Courier New" w:cs="Courier New"/>
          <w:color w:val="000000"/>
          <w:kern w:val="0"/>
          <w:szCs w:val="20"/>
        </w:rPr>
        <w:t xml:space="preserve"> minute) {</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C0"/>
          <w:kern w:val="0"/>
          <w:szCs w:val="20"/>
        </w:rPr>
        <w:t>mHour</w:t>
      </w:r>
      <w:r>
        <w:rPr>
          <w:rFonts w:ascii="Courier New" w:hAnsi="Courier New" w:cs="Courier New"/>
          <w:color w:val="000000"/>
          <w:kern w:val="0"/>
          <w:szCs w:val="20"/>
        </w:rPr>
        <w:t xml:space="preserve"> = hourOfDay;</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C0"/>
          <w:kern w:val="0"/>
          <w:szCs w:val="20"/>
        </w:rPr>
        <w:t>mMinute</w:t>
      </w:r>
      <w:r>
        <w:rPr>
          <w:rFonts w:ascii="Courier New" w:hAnsi="Courier New" w:cs="Courier New"/>
          <w:color w:val="000000"/>
          <w:kern w:val="0"/>
          <w:szCs w:val="20"/>
        </w:rPr>
        <w:t xml:space="preserve"> = minute;</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8080"/>
          <w:kern w:val="0"/>
          <w:szCs w:val="20"/>
        </w:rPr>
        <w:t>updateDisplay</w:t>
      </w:r>
      <w:r>
        <w:rPr>
          <w:rFonts w:ascii="Courier New" w:hAnsi="Courier New" w:cs="Courier New"/>
          <w:color w:val="000000"/>
          <w:kern w:val="0"/>
          <w:szCs w:val="20"/>
        </w:rPr>
        <w: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private</w:t>
      </w:r>
      <w:r>
        <w:rPr>
          <w:rFonts w:ascii="Courier New" w:hAnsi="Courier New" w:cs="Courier New"/>
          <w:color w:val="000000"/>
          <w:kern w:val="0"/>
          <w:szCs w:val="20"/>
        </w:rPr>
        <w:t xml:space="preserve"> </w:t>
      </w:r>
      <w:r>
        <w:rPr>
          <w:rFonts w:ascii="Courier New" w:hAnsi="Courier New" w:cs="Courier New"/>
          <w:b/>
          <w:bCs/>
          <w:color w:val="7F0055"/>
          <w:kern w:val="0"/>
          <w:szCs w:val="20"/>
        </w:rPr>
        <w:t>void</w:t>
      </w:r>
      <w:r>
        <w:rPr>
          <w:rFonts w:ascii="Courier New" w:hAnsi="Courier New" w:cs="Courier New"/>
          <w:color w:val="000000"/>
          <w:kern w:val="0"/>
          <w:szCs w:val="20"/>
        </w:rPr>
        <w:t xml:space="preserve"> </w:t>
      </w:r>
      <w:r>
        <w:rPr>
          <w:rFonts w:ascii="Courier New" w:hAnsi="Courier New" w:cs="Courier New"/>
          <w:b/>
          <w:bCs/>
          <w:color w:val="008080"/>
          <w:kern w:val="0"/>
          <w:szCs w:val="20"/>
        </w:rPr>
        <w:t>updateDisplay</w:t>
      </w:r>
      <w:r>
        <w:rPr>
          <w:rFonts w:ascii="Courier New" w:hAnsi="Courier New" w:cs="Courier New"/>
          <w:color w:val="000000"/>
          <w:kern w:val="0"/>
          <w:szCs w:val="20"/>
        </w:rPr>
        <w:t>() {</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 xml:space="preserve">                </w:t>
      </w:r>
      <w:r>
        <w:rPr>
          <w:rFonts w:ascii="Courier New" w:hAnsi="Courier New" w:cs="Courier New"/>
          <w:color w:val="000000"/>
          <w:kern w:val="0"/>
          <w:szCs w:val="20"/>
          <w:u w:val="single"/>
        </w:rPr>
        <w:t>mDateDisplay</w:t>
      </w:r>
      <w:r>
        <w:rPr>
          <w:rFonts w:ascii="Courier New" w:hAnsi="Courier New" w:cs="Courier New"/>
          <w:color w:val="000000"/>
          <w:kern w:val="0"/>
          <w:szCs w:val="20"/>
        </w:rPr>
        <w:t>.setText(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8080"/>
          <w:kern w:val="0"/>
          <w:szCs w:val="20"/>
        </w:rPr>
        <w:t>StringBuilder</w:t>
      </w:r>
      <w:r>
        <w:rPr>
          <w:rFonts w:ascii="Courier New" w:hAnsi="Courier New" w:cs="Courier New"/>
          <w:color w:val="000000"/>
          <w:kern w:val="0"/>
          <w:szCs w:val="20"/>
        </w:rPr>
        <w: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Month is 0 based so add 1</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8080"/>
          <w:kern w:val="0"/>
          <w:szCs w:val="20"/>
        </w:rPr>
        <w:t>append</w:t>
      </w:r>
      <w:r>
        <w:rPr>
          <w:rFonts w:ascii="Courier New" w:hAnsi="Courier New" w:cs="Courier New"/>
          <w:color w:val="000000"/>
          <w:kern w:val="0"/>
          <w:szCs w:val="20"/>
        </w:rPr>
        <w:t>(</w:t>
      </w:r>
      <w:r>
        <w:rPr>
          <w:rFonts w:ascii="Courier New" w:hAnsi="Courier New" w:cs="Courier New"/>
          <w:color w:val="0000C0"/>
          <w:kern w:val="0"/>
          <w:szCs w:val="20"/>
        </w:rPr>
        <w:t>mMonth</w:t>
      </w:r>
      <w:r>
        <w:rPr>
          <w:rFonts w:ascii="Courier New" w:hAnsi="Courier New" w:cs="Courier New"/>
          <w:color w:val="000000"/>
          <w:kern w:val="0"/>
          <w:szCs w:val="20"/>
        </w:rPr>
        <w:t xml:space="preserve"> + 1).</w:t>
      </w:r>
      <w:r>
        <w:rPr>
          <w:rFonts w:ascii="Courier New" w:hAnsi="Courier New" w:cs="Courier New"/>
          <w:b/>
          <w:bCs/>
          <w:color w:val="008080"/>
          <w:kern w:val="0"/>
          <w:szCs w:val="20"/>
        </w:rPr>
        <w:t>append</w:t>
      </w:r>
      <w:r>
        <w:rPr>
          <w:rFonts w:ascii="Courier New" w:hAnsi="Courier New" w:cs="Courier New"/>
          <w:color w:val="000000"/>
          <w:kern w:val="0"/>
          <w:szCs w:val="20"/>
        </w:rPr>
        <w:t>(</w:t>
      </w:r>
      <w:r>
        <w:rPr>
          <w:rFonts w:ascii="Courier New" w:hAnsi="Courier New" w:cs="Courier New"/>
          <w:color w:val="2A00FF"/>
          <w:kern w:val="0"/>
          <w:szCs w:val="20"/>
        </w:rPr>
        <w:t>"-"</w:t>
      </w:r>
      <w:r>
        <w:rPr>
          <w:rFonts w:ascii="Courier New" w:hAnsi="Courier New" w:cs="Courier New"/>
          <w:color w:val="000000"/>
          <w:kern w:val="0"/>
          <w:szCs w:val="20"/>
        </w:rPr>
        <w: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8080"/>
          <w:kern w:val="0"/>
          <w:szCs w:val="20"/>
        </w:rPr>
        <w:t>append</w:t>
      </w:r>
      <w:r>
        <w:rPr>
          <w:rFonts w:ascii="Courier New" w:hAnsi="Courier New" w:cs="Courier New"/>
          <w:color w:val="000000"/>
          <w:kern w:val="0"/>
          <w:szCs w:val="20"/>
        </w:rPr>
        <w:t>(</w:t>
      </w:r>
      <w:r>
        <w:rPr>
          <w:rFonts w:ascii="Courier New" w:hAnsi="Courier New" w:cs="Courier New"/>
          <w:color w:val="0000C0"/>
          <w:kern w:val="0"/>
          <w:szCs w:val="20"/>
        </w:rPr>
        <w:t>mDay</w:t>
      </w:r>
      <w:r>
        <w:rPr>
          <w:rFonts w:ascii="Courier New" w:hAnsi="Courier New" w:cs="Courier New"/>
          <w:color w:val="000000"/>
          <w:kern w:val="0"/>
          <w:szCs w:val="20"/>
        </w:rPr>
        <w:t>).</w:t>
      </w:r>
      <w:r>
        <w:rPr>
          <w:rFonts w:ascii="Courier New" w:hAnsi="Courier New" w:cs="Courier New"/>
          <w:b/>
          <w:bCs/>
          <w:color w:val="008080"/>
          <w:kern w:val="0"/>
          <w:szCs w:val="20"/>
        </w:rPr>
        <w:t>append</w:t>
      </w:r>
      <w:r>
        <w:rPr>
          <w:rFonts w:ascii="Courier New" w:hAnsi="Courier New" w:cs="Courier New"/>
          <w:color w:val="000000"/>
          <w:kern w:val="0"/>
          <w:szCs w:val="20"/>
        </w:rPr>
        <w:t>(</w:t>
      </w:r>
      <w:r>
        <w:rPr>
          <w:rFonts w:ascii="Courier New" w:hAnsi="Courier New" w:cs="Courier New"/>
          <w:color w:val="2A00FF"/>
          <w:kern w:val="0"/>
          <w:szCs w:val="20"/>
        </w:rPr>
        <w:t>"-"</w:t>
      </w:r>
      <w:r>
        <w:rPr>
          <w:rFonts w:ascii="Courier New" w:hAnsi="Courier New" w:cs="Courier New"/>
          <w:color w:val="000000"/>
          <w:kern w:val="0"/>
          <w:szCs w:val="20"/>
        </w:rPr>
        <w: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8080"/>
          <w:kern w:val="0"/>
          <w:szCs w:val="20"/>
        </w:rPr>
        <w:t>append</w:t>
      </w:r>
      <w:r>
        <w:rPr>
          <w:rFonts w:ascii="Courier New" w:hAnsi="Courier New" w:cs="Courier New"/>
          <w:color w:val="000000"/>
          <w:kern w:val="0"/>
          <w:szCs w:val="20"/>
        </w:rPr>
        <w:t>(</w:t>
      </w:r>
      <w:r>
        <w:rPr>
          <w:rFonts w:ascii="Courier New" w:hAnsi="Courier New" w:cs="Courier New"/>
          <w:color w:val="0000C0"/>
          <w:kern w:val="0"/>
          <w:szCs w:val="20"/>
        </w:rPr>
        <w:t>mYear</w:t>
      </w:r>
      <w:r>
        <w:rPr>
          <w:rFonts w:ascii="Courier New" w:hAnsi="Courier New" w:cs="Courier New"/>
          <w:color w:val="000000"/>
          <w:kern w:val="0"/>
          <w:szCs w:val="20"/>
        </w:rPr>
        <w:t>).</w:t>
      </w:r>
      <w:r>
        <w:rPr>
          <w:rFonts w:ascii="Courier New" w:hAnsi="Courier New" w:cs="Courier New"/>
          <w:b/>
          <w:bCs/>
          <w:color w:val="008080"/>
          <w:kern w:val="0"/>
          <w:szCs w:val="20"/>
        </w:rPr>
        <w:t>append</w:t>
      </w:r>
      <w:r>
        <w:rPr>
          <w:rFonts w:ascii="Courier New" w:hAnsi="Courier New" w:cs="Courier New"/>
          <w:color w:val="000000"/>
          <w:kern w:val="0"/>
          <w:szCs w:val="20"/>
        </w:rPr>
        <w:t>(</w:t>
      </w:r>
      <w:r>
        <w:rPr>
          <w:rFonts w:ascii="Courier New" w:hAnsi="Courier New" w:cs="Courier New"/>
          <w:color w:val="2A00FF"/>
          <w:kern w:val="0"/>
          <w:szCs w:val="20"/>
        </w:rPr>
        <w:t>" "</w:t>
      </w:r>
      <w:r>
        <w:rPr>
          <w:rFonts w:ascii="Courier New" w:hAnsi="Courier New" w:cs="Courier New"/>
          <w:color w:val="000000"/>
          <w:kern w:val="0"/>
          <w:szCs w:val="20"/>
        </w:rPr>
        <w: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8080"/>
          <w:kern w:val="0"/>
          <w:szCs w:val="20"/>
        </w:rPr>
        <w:t>append</w:t>
      </w:r>
      <w:r>
        <w:rPr>
          <w:rFonts w:ascii="Courier New" w:hAnsi="Courier New" w:cs="Courier New"/>
          <w:color w:val="000000"/>
          <w:kern w:val="0"/>
          <w:szCs w:val="20"/>
        </w:rPr>
        <w:t>(</w:t>
      </w:r>
      <w:r>
        <w:rPr>
          <w:rFonts w:ascii="Courier New" w:hAnsi="Courier New" w:cs="Courier New"/>
          <w:color w:val="000000"/>
          <w:kern w:val="0"/>
          <w:szCs w:val="20"/>
          <w:u w:val="single"/>
        </w:rPr>
        <w:t>pad</w:t>
      </w:r>
      <w:r>
        <w:rPr>
          <w:rFonts w:ascii="Courier New" w:hAnsi="Courier New" w:cs="Courier New"/>
          <w:color w:val="000000"/>
          <w:kern w:val="0"/>
          <w:szCs w:val="20"/>
        </w:rPr>
        <w:t>(</w:t>
      </w:r>
      <w:r>
        <w:rPr>
          <w:rFonts w:ascii="Courier New" w:hAnsi="Courier New" w:cs="Courier New"/>
          <w:color w:val="0000C0"/>
          <w:kern w:val="0"/>
          <w:szCs w:val="20"/>
        </w:rPr>
        <w:t>mHour</w:t>
      </w:r>
      <w:r>
        <w:rPr>
          <w:rFonts w:ascii="Courier New" w:hAnsi="Courier New" w:cs="Courier New"/>
          <w:color w:val="000000"/>
          <w:kern w:val="0"/>
          <w:szCs w:val="20"/>
        </w:rPr>
        <w:t>)).append(</w:t>
      </w:r>
      <w:r>
        <w:rPr>
          <w:rFonts w:ascii="Courier New" w:hAnsi="Courier New" w:cs="Courier New"/>
          <w:color w:val="2A00FF"/>
          <w:kern w:val="0"/>
          <w:szCs w:val="20"/>
        </w:rPr>
        <w:t>":"</w:t>
      </w:r>
      <w:r>
        <w:rPr>
          <w:rFonts w:ascii="Courier New" w:hAnsi="Courier New" w:cs="Courier New"/>
          <w:color w:val="000000"/>
          <w:kern w:val="0"/>
          <w:szCs w:val="20"/>
        </w:rPr>
        <w:t>)</w:t>
      </w:r>
    </w:p>
    <w:p w:rsidR="001616B8" w:rsidRDefault="001616B8" w:rsidP="001616B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.append(</w:t>
      </w:r>
      <w:r>
        <w:rPr>
          <w:rFonts w:ascii="Courier New" w:hAnsi="Courier New" w:cs="Courier New"/>
          <w:color w:val="000000"/>
          <w:kern w:val="0"/>
          <w:szCs w:val="20"/>
          <w:u w:val="single"/>
        </w:rPr>
        <w:t>pad</w:t>
      </w:r>
      <w:r>
        <w:rPr>
          <w:rFonts w:ascii="Courier New" w:hAnsi="Courier New" w:cs="Courier New"/>
          <w:color w:val="000000"/>
          <w:kern w:val="0"/>
          <w:szCs w:val="20"/>
        </w:rPr>
        <w:t>(</w:t>
      </w:r>
      <w:r>
        <w:rPr>
          <w:rFonts w:ascii="Courier New" w:hAnsi="Courier New" w:cs="Courier New"/>
          <w:color w:val="0000C0"/>
          <w:kern w:val="0"/>
          <w:szCs w:val="20"/>
        </w:rPr>
        <w:t>mMinute</w:t>
      </w:r>
      <w:r>
        <w:rPr>
          <w:rFonts w:ascii="Courier New" w:hAnsi="Courier New" w:cs="Courier New"/>
          <w:color w:val="000000"/>
          <w:kern w:val="0"/>
          <w:szCs w:val="20"/>
        </w:rPr>
        <w:t>)));</w:t>
      </w:r>
    </w:p>
    <w:p w:rsidR="009C407F" w:rsidRDefault="001616B8" w:rsidP="001616B8">
      <w:pPr>
        <w:pStyle w:val="aa"/>
        <w:ind w:leftChars="0" w:left="720"/>
        <w:rPr>
          <w:rFonts w:ascii="Courier New" w:hAnsi="Courier New" w:cs="Courier New"/>
          <w:color w:val="000000"/>
          <w:kern w:val="0"/>
          <w:szCs w:val="20"/>
        </w:rPr>
      </w:pPr>
      <w:r>
        <w:rPr>
          <w:rFonts w:ascii="Courier New" w:hAnsi="Courier New" w:cs="Courier New"/>
          <w:color w:val="000000"/>
          <w:kern w:val="0"/>
          <w:szCs w:val="20"/>
        </w:rPr>
        <w:t xml:space="preserve">            }</w:t>
      </w:r>
    </w:p>
    <w:p w:rsidR="009C407F" w:rsidRDefault="009C407F">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p w:rsidR="009C407F" w:rsidRDefault="009C407F" w:rsidP="009C407F">
      <w:pPr>
        <w:pStyle w:val="3"/>
        <w:pBdr>
          <w:top w:val="single" w:sz="4" w:space="8" w:color="F4E9D5"/>
          <w:bottom w:val="single" w:sz="4" w:space="8" w:color="F4E9D5"/>
        </w:pBdr>
        <w:spacing w:before="12" w:after="240" w:line="264" w:lineRule="atLeast"/>
        <w:ind w:left="1000" w:hanging="400"/>
        <w:rPr>
          <w:rFonts w:ascii="Arial" w:hAnsi="Arial" w:cs="Arial"/>
          <w:color w:val="864A00"/>
          <w:szCs w:val="20"/>
        </w:rPr>
      </w:pPr>
      <w:bookmarkStart w:id="29" w:name="3513080"/>
      <w:r>
        <w:rPr>
          <w:rFonts w:ascii="Arial" w:hAnsi="Arial" w:cs="Arial"/>
          <w:color w:val="864A00"/>
          <w:szCs w:val="20"/>
        </w:rPr>
        <w:lastRenderedPageBreak/>
        <w:t xml:space="preserve">Dialog </w:t>
      </w:r>
      <w:r>
        <w:rPr>
          <w:rFonts w:ascii="Arial" w:hAnsi="Arial" w:cs="Arial"/>
          <w:color w:val="864A00"/>
          <w:szCs w:val="20"/>
        </w:rPr>
        <w:t>관련</w:t>
      </w:r>
      <w:bookmarkEnd w:id="29"/>
    </w:p>
    <w:p w:rsidR="009C407F" w:rsidRDefault="009C407F" w:rsidP="009C407F">
      <w:pPr>
        <w:spacing w:line="219" w:lineRule="atLeast"/>
        <w:rPr>
          <w:rFonts w:ascii="Arial" w:hAnsi="Arial" w:cs="Arial"/>
          <w:color w:val="3C362B"/>
          <w:sz w:val="14"/>
          <w:szCs w:val="14"/>
        </w:rPr>
      </w:pPr>
    </w:p>
    <w:p w:rsidR="009C407F" w:rsidRDefault="009C407F" w:rsidP="009C407F">
      <w:pPr>
        <w:spacing w:line="219" w:lineRule="atLeast"/>
        <w:rPr>
          <w:rFonts w:ascii="Arial" w:hAnsi="Arial" w:cs="Arial"/>
          <w:color w:val="3C362B"/>
          <w:sz w:val="14"/>
          <w:szCs w:val="14"/>
        </w:rPr>
      </w:pPr>
    </w:p>
    <w:p w:rsidR="009C407F" w:rsidRDefault="009C407F" w:rsidP="009C407F">
      <w:pPr>
        <w:spacing w:line="219" w:lineRule="atLeast"/>
        <w:rPr>
          <w:rFonts w:ascii="Arial" w:hAnsi="Arial" w:cs="Arial"/>
          <w:color w:val="3C362B"/>
          <w:sz w:val="14"/>
          <w:szCs w:val="14"/>
        </w:rPr>
      </w:pP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xml:space="preserve">showDialog(DIALOG_CREATE_SHORTCUT); </w:t>
      </w:r>
      <w:r>
        <w:rPr>
          <w:rFonts w:ascii="Arial" w:hAnsi="Arial" w:cs="Arial"/>
          <w:color w:val="3C362B"/>
          <w:sz w:val="14"/>
          <w:szCs w:val="14"/>
        </w:rPr>
        <w:t>라고</w:t>
      </w:r>
      <w:r>
        <w:rPr>
          <w:rFonts w:ascii="Arial" w:hAnsi="Arial" w:cs="Arial"/>
          <w:color w:val="3C362B"/>
          <w:sz w:val="14"/>
          <w:szCs w:val="14"/>
        </w:rPr>
        <w:t xml:space="preserve"> </w:t>
      </w:r>
      <w:r>
        <w:rPr>
          <w:rFonts w:ascii="Arial" w:hAnsi="Arial" w:cs="Arial"/>
          <w:color w:val="3C362B"/>
          <w:sz w:val="14"/>
          <w:szCs w:val="14"/>
        </w:rPr>
        <w:t>부르면</w:t>
      </w:r>
    </w:p>
    <w:p w:rsidR="009C407F" w:rsidRDefault="009C407F" w:rsidP="009C407F">
      <w:pPr>
        <w:spacing w:line="219" w:lineRule="atLeast"/>
        <w:rPr>
          <w:rFonts w:ascii="Arial" w:hAnsi="Arial" w:cs="Arial"/>
          <w:color w:val="3C362B"/>
          <w:sz w:val="14"/>
          <w:szCs w:val="14"/>
        </w:rPr>
      </w:pP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자동으로</w:t>
      </w:r>
    </w:p>
    <w:p w:rsidR="009C407F" w:rsidRDefault="009C407F" w:rsidP="009C407F">
      <w:pPr>
        <w:spacing w:line="219" w:lineRule="atLeast"/>
        <w:rPr>
          <w:rFonts w:ascii="Arial" w:hAnsi="Arial" w:cs="Arial"/>
          <w:color w:val="3C362B"/>
          <w:sz w:val="14"/>
          <w:szCs w:val="14"/>
        </w:rPr>
      </w:pP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protected Dialog onCreateDialog(int id) {</w:t>
      </w: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switch (id) {</w:t>
      </w: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case DIALOG_CREATE_SHORTCUT:</w:t>
      </w: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return new CreateShortcut().createDialog();</w:t>
      </w: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case DIALOG_RENAME_FOLDER:</w:t>
      </w: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return new RenameFolder().createDialog();</w:t>
      </w: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w:t>
      </w:r>
    </w:p>
    <w:p w:rsidR="009C407F" w:rsidRDefault="009C407F" w:rsidP="009C407F">
      <w:pPr>
        <w:spacing w:line="219" w:lineRule="atLeast"/>
        <w:rPr>
          <w:rFonts w:ascii="Arial" w:hAnsi="Arial" w:cs="Arial"/>
          <w:color w:val="3C362B"/>
          <w:sz w:val="14"/>
          <w:szCs w:val="14"/>
        </w:rPr>
      </w:pP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return super.onCreateDialog(id);</w:t>
      </w: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w:t>
      </w:r>
    </w:p>
    <w:p w:rsidR="009C407F" w:rsidRDefault="009C407F" w:rsidP="009C407F">
      <w:pPr>
        <w:spacing w:line="219" w:lineRule="atLeast"/>
        <w:rPr>
          <w:rFonts w:ascii="Arial" w:hAnsi="Arial" w:cs="Arial"/>
          <w:color w:val="3C362B"/>
          <w:sz w:val="14"/>
          <w:szCs w:val="14"/>
        </w:rPr>
      </w:pP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이</w:t>
      </w:r>
      <w:r>
        <w:rPr>
          <w:rFonts w:ascii="Arial" w:hAnsi="Arial" w:cs="Arial"/>
          <w:color w:val="3C362B"/>
          <w:sz w:val="14"/>
          <w:szCs w:val="14"/>
        </w:rPr>
        <w:t xml:space="preserve"> </w:t>
      </w:r>
      <w:r>
        <w:rPr>
          <w:rFonts w:ascii="Arial" w:hAnsi="Arial" w:cs="Arial"/>
          <w:color w:val="3C362B"/>
          <w:sz w:val="14"/>
          <w:szCs w:val="14"/>
        </w:rPr>
        <w:t>불린다</w:t>
      </w:r>
      <w:r>
        <w:rPr>
          <w:rFonts w:ascii="Arial" w:hAnsi="Arial" w:cs="Arial"/>
          <w:color w:val="3C362B"/>
          <w:sz w:val="14"/>
          <w:szCs w:val="14"/>
        </w:rPr>
        <w:t>.</w:t>
      </w:r>
    </w:p>
    <w:p w:rsidR="009C407F" w:rsidRDefault="009C407F" w:rsidP="009C407F">
      <w:pPr>
        <w:spacing w:line="219" w:lineRule="atLeast"/>
        <w:rPr>
          <w:rFonts w:ascii="Arial" w:hAnsi="Arial" w:cs="Arial"/>
          <w:color w:val="3C362B"/>
          <w:sz w:val="14"/>
          <w:szCs w:val="14"/>
        </w:rPr>
      </w:pP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xml:space="preserve">onCreateDialog() </w:t>
      </w:r>
      <w:r>
        <w:rPr>
          <w:rFonts w:ascii="Arial" w:hAnsi="Arial" w:cs="Arial"/>
          <w:color w:val="3C362B"/>
          <w:sz w:val="14"/>
          <w:szCs w:val="14"/>
        </w:rPr>
        <w:t>가</w:t>
      </w:r>
      <w:r>
        <w:rPr>
          <w:rFonts w:ascii="Arial" w:hAnsi="Arial" w:cs="Arial"/>
          <w:color w:val="3C362B"/>
          <w:sz w:val="14"/>
          <w:szCs w:val="14"/>
        </w:rPr>
        <w:t xml:space="preserve"> </w:t>
      </w:r>
      <w:r>
        <w:rPr>
          <w:rFonts w:ascii="Arial" w:hAnsi="Arial" w:cs="Arial"/>
          <w:color w:val="3C362B"/>
          <w:sz w:val="14"/>
          <w:szCs w:val="14"/>
        </w:rPr>
        <w:t>불리기</w:t>
      </w:r>
      <w:r>
        <w:rPr>
          <w:rFonts w:ascii="Arial" w:hAnsi="Arial" w:cs="Arial"/>
          <w:color w:val="3C362B"/>
          <w:sz w:val="14"/>
          <w:szCs w:val="14"/>
        </w:rPr>
        <w:t xml:space="preserve"> </w:t>
      </w:r>
      <w:r>
        <w:rPr>
          <w:rFonts w:ascii="Arial" w:hAnsi="Arial" w:cs="Arial"/>
          <w:color w:val="3C362B"/>
          <w:sz w:val="14"/>
          <w:szCs w:val="14"/>
        </w:rPr>
        <w:t>전에</w:t>
      </w:r>
      <w:r>
        <w:rPr>
          <w:rFonts w:ascii="Arial" w:hAnsi="Arial" w:cs="Arial"/>
          <w:color w:val="3C362B"/>
          <w:sz w:val="14"/>
          <w:szCs w:val="14"/>
        </w:rPr>
        <w:t xml:space="preserve"> onPrepareDialog() </w:t>
      </w:r>
      <w:r>
        <w:rPr>
          <w:rFonts w:ascii="Arial" w:hAnsi="Arial" w:cs="Arial"/>
          <w:color w:val="3C362B"/>
          <w:sz w:val="14"/>
          <w:szCs w:val="14"/>
        </w:rPr>
        <w:t>가</w:t>
      </w:r>
      <w:r>
        <w:rPr>
          <w:rFonts w:ascii="Arial" w:hAnsi="Arial" w:cs="Arial"/>
          <w:color w:val="3C362B"/>
          <w:sz w:val="14"/>
          <w:szCs w:val="14"/>
        </w:rPr>
        <w:t xml:space="preserve"> </w:t>
      </w:r>
      <w:r>
        <w:rPr>
          <w:rFonts w:ascii="Arial" w:hAnsi="Arial" w:cs="Arial"/>
          <w:color w:val="3C362B"/>
          <w:sz w:val="14"/>
          <w:szCs w:val="14"/>
        </w:rPr>
        <w:t>불린다</w:t>
      </w:r>
      <w:r>
        <w:rPr>
          <w:rFonts w:ascii="Arial" w:hAnsi="Arial" w:cs="Arial"/>
          <w:color w:val="3C362B"/>
          <w:sz w:val="14"/>
          <w:szCs w:val="14"/>
        </w:rPr>
        <w:t>...</w:t>
      </w:r>
    </w:p>
    <w:p w:rsidR="009C407F" w:rsidRDefault="009C407F" w:rsidP="009C407F">
      <w:pPr>
        <w:spacing w:line="219" w:lineRule="atLeast"/>
        <w:rPr>
          <w:rFonts w:ascii="Arial" w:hAnsi="Arial" w:cs="Arial"/>
          <w:color w:val="3C362B"/>
          <w:sz w:val="14"/>
          <w:szCs w:val="14"/>
        </w:rPr>
      </w:pP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여기서</w:t>
      </w:r>
      <w:r>
        <w:rPr>
          <w:rFonts w:ascii="Arial" w:hAnsi="Arial" w:cs="Arial"/>
          <w:color w:val="3C362B"/>
          <w:sz w:val="14"/>
          <w:szCs w:val="14"/>
        </w:rPr>
        <w:t xml:space="preserve"> </w:t>
      </w:r>
      <w:r>
        <w:rPr>
          <w:rFonts w:ascii="Arial" w:hAnsi="Arial" w:cs="Arial"/>
          <w:color w:val="3C362B"/>
          <w:sz w:val="14"/>
          <w:szCs w:val="14"/>
        </w:rPr>
        <w:t>뭔가를</w:t>
      </w:r>
      <w:r>
        <w:rPr>
          <w:rFonts w:ascii="Arial" w:hAnsi="Arial" w:cs="Arial"/>
          <w:color w:val="3C362B"/>
          <w:sz w:val="14"/>
          <w:szCs w:val="14"/>
        </w:rPr>
        <w:t xml:space="preserve"> </w:t>
      </w:r>
      <w:r>
        <w:rPr>
          <w:rFonts w:ascii="Arial" w:hAnsi="Arial" w:cs="Arial"/>
          <w:color w:val="3C362B"/>
          <w:sz w:val="14"/>
          <w:szCs w:val="14"/>
        </w:rPr>
        <w:t>해줘서</w:t>
      </w:r>
      <w:r>
        <w:rPr>
          <w:rFonts w:ascii="Arial" w:hAnsi="Arial" w:cs="Arial"/>
          <w:color w:val="3C362B"/>
          <w:sz w:val="14"/>
          <w:szCs w:val="14"/>
        </w:rPr>
        <w:t xml:space="preserve"> </w:t>
      </w:r>
      <w:r>
        <w:rPr>
          <w:rFonts w:ascii="Arial" w:hAnsi="Arial" w:cs="Arial"/>
          <w:color w:val="3C362B"/>
          <w:sz w:val="14"/>
          <w:szCs w:val="14"/>
        </w:rPr>
        <w:t>바꿀</w:t>
      </w:r>
      <w:r>
        <w:rPr>
          <w:rFonts w:ascii="Arial" w:hAnsi="Arial" w:cs="Arial"/>
          <w:color w:val="3C362B"/>
          <w:sz w:val="14"/>
          <w:szCs w:val="14"/>
        </w:rPr>
        <w:t xml:space="preserve"> </w:t>
      </w:r>
      <w:r>
        <w:rPr>
          <w:rFonts w:ascii="Arial" w:hAnsi="Arial" w:cs="Arial"/>
          <w:color w:val="3C362B"/>
          <w:sz w:val="14"/>
          <w:szCs w:val="14"/>
        </w:rPr>
        <w:t>수</w:t>
      </w:r>
      <w:r>
        <w:rPr>
          <w:rFonts w:ascii="Arial" w:hAnsi="Arial" w:cs="Arial"/>
          <w:color w:val="3C362B"/>
          <w:sz w:val="14"/>
          <w:szCs w:val="14"/>
        </w:rPr>
        <w:t xml:space="preserve"> </w:t>
      </w:r>
      <w:r>
        <w:rPr>
          <w:rFonts w:ascii="Arial" w:hAnsi="Arial" w:cs="Arial"/>
          <w:color w:val="3C362B"/>
          <w:sz w:val="14"/>
          <w:szCs w:val="14"/>
        </w:rPr>
        <w:t>있는</w:t>
      </w:r>
      <w:r>
        <w:rPr>
          <w:rFonts w:ascii="Arial" w:hAnsi="Arial" w:cs="Arial"/>
          <w:color w:val="3C362B"/>
          <w:sz w:val="14"/>
          <w:szCs w:val="14"/>
        </w:rPr>
        <w:t xml:space="preserve"> </w:t>
      </w:r>
      <w:r>
        <w:rPr>
          <w:rFonts w:ascii="Arial" w:hAnsi="Arial" w:cs="Arial"/>
          <w:color w:val="3C362B"/>
          <w:sz w:val="14"/>
          <w:szCs w:val="14"/>
        </w:rPr>
        <w:t>듯</w:t>
      </w:r>
      <w:r>
        <w:rPr>
          <w:rFonts w:ascii="Arial" w:hAnsi="Arial" w:cs="Arial"/>
          <w:color w:val="3C362B"/>
          <w:sz w:val="14"/>
          <w:szCs w:val="14"/>
        </w:rPr>
        <w:t>.</w:t>
      </w:r>
    </w:p>
    <w:p w:rsidR="009C407F" w:rsidRDefault="009C407F" w:rsidP="009C407F">
      <w:pPr>
        <w:spacing w:line="219" w:lineRule="atLeast"/>
        <w:rPr>
          <w:rFonts w:ascii="Arial" w:hAnsi="Arial" w:cs="Arial"/>
          <w:color w:val="3C362B"/>
          <w:sz w:val="14"/>
          <w:szCs w:val="14"/>
        </w:rPr>
      </w:pPr>
    </w:p>
    <w:p w:rsidR="009C407F" w:rsidRDefault="009C407F" w:rsidP="009C407F">
      <w:pPr>
        <w:spacing w:line="219" w:lineRule="atLeast"/>
        <w:rPr>
          <w:rFonts w:ascii="Arial" w:hAnsi="Arial" w:cs="Arial"/>
          <w:color w:val="3C362B"/>
          <w:sz w:val="14"/>
          <w:szCs w:val="14"/>
        </w:rPr>
      </w:pP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protected void onPrepareDialog(int id, Dialog dialog) {</w:t>
      </w: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switch (id) {</w:t>
      </w: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case DIALOG_CREATE_SHORTCUT:</w:t>
      </w: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break;</w:t>
      </w: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case DIALOG_RENAME_FOLDER:</w:t>
      </w: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if (mFolderInfo != null) {</w:t>
      </w: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EditText input = (EditText) dialog.findViewById(R.id.folder_name);</w:t>
      </w: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final CharSequence text = mFolderInfo.title;</w:t>
      </w: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input.setText(text);</w:t>
      </w: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input.setSelection(0, text.length());</w:t>
      </w: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w:t>
      </w: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break;</w:t>
      </w: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w:t>
      </w:r>
    </w:p>
    <w:p w:rsidR="009C407F" w:rsidRDefault="009C407F" w:rsidP="009C407F">
      <w:pPr>
        <w:spacing w:line="219" w:lineRule="atLeast"/>
        <w:rPr>
          <w:rFonts w:ascii="Arial" w:hAnsi="Arial" w:cs="Arial"/>
          <w:color w:val="3C362B"/>
          <w:sz w:val="14"/>
          <w:szCs w:val="14"/>
        </w:rPr>
      </w:pPr>
      <w:r>
        <w:rPr>
          <w:rFonts w:ascii="Arial" w:hAnsi="Arial" w:cs="Arial"/>
          <w:color w:val="3C362B"/>
          <w:sz w:val="14"/>
          <w:szCs w:val="14"/>
        </w:rPr>
        <w:t>    }</w:t>
      </w:r>
    </w:p>
    <w:p w:rsidR="009C407F" w:rsidRDefault="009C407F" w:rsidP="009C407F">
      <w:pPr>
        <w:spacing w:line="219" w:lineRule="atLeast"/>
        <w:rPr>
          <w:rFonts w:ascii="Arial" w:hAnsi="Arial" w:cs="Arial"/>
          <w:color w:val="3C362B"/>
          <w:sz w:val="14"/>
          <w:szCs w:val="14"/>
        </w:rPr>
      </w:pPr>
    </w:p>
    <w:p w:rsidR="009C407F" w:rsidRDefault="009C407F" w:rsidP="009C407F">
      <w:pPr>
        <w:spacing w:line="219" w:lineRule="atLeast"/>
        <w:rPr>
          <w:rFonts w:ascii="Arial" w:hAnsi="Arial" w:cs="Arial"/>
          <w:color w:val="3C362B"/>
          <w:sz w:val="14"/>
          <w:szCs w:val="14"/>
        </w:rPr>
      </w:pPr>
    </w:p>
    <w:p w:rsidR="009C407F" w:rsidRDefault="009C407F" w:rsidP="009C407F">
      <w:pPr>
        <w:pStyle w:val="4"/>
        <w:shd w:val="clear" w:color="auto" w:fill="E2E2E2"/>
        <w:spacing w:before="360" w:after="120"/>
        <w:ind w:left="1100" w:hanging="300"/>
        <w:rPr>
          <w:rFonts w:ascii="Arial" w:hAnsi="Arial" w:cs="Arial"/>
          <w:color w:val="222222"/>
          <w:sz w:val="17"/>
          <w:szCs w:val="17"/>
        </w:rPr>
      </w:pPr>
      <w:r>
        <w:rPr>
          <w:rStyle w:val="normal"/>
          <w:rFonts w:ascii="Arial" w:hAnsi="Arial" w:cs="Arial"/>
          <w:b w:val="0"/>
          <w:bCs w:val="0"/>
          <w:color w:val="222222"/>
          <w:sz w:val="15"/>
          <w:szCs w:val="15"/>
        </w:rPr>
        <w:t>public final void </w:t>
      </w:r>
      <w:r>
        <w:rPr>
          <w:rStyle w:val="sympad"/>
          <w:rFonts w:ascii="Arial" w:hAnsi="Arial" w:cs="Arial"/>
          <w:color w:val="222222"/>
          <w:sz w:val="17"/>
          <w:szCs w:val="17"/>
        </w:rPr>
        <w:t>showDialog</w:t>
      </w:r>
      <w:r>
        <w:rPr>
          <w:rFonts w:ascii="Arial" w:hAnsi="Arial" w:cs="Arial"/>
          <w:color w:val="222222"/>
          <w:sz w:val="17"/>
          <w:szCs w:val="17"/>
        </w:rPr>
        <w:t> </w:t>
      </w:r>
      <w:r>
        <w:rPr>
          <w:rStyle w:val="normal"/>
          <w:rFonts w:ascii="Arial" w:hAnsi="Arial" w:cs="Arial"/>
          <w:b w:val="0"/>
          <w:bCs w:val="0"/>
          <w:color w:val="222222"/>
          <w:sz w:val="15"/>
          <w:szCs w:val="15"/>
        </w:rPr>
        <w:t>(int id)</w:t>
      </w:r>
    </w:p>
    <w:p w:rsidR="009C407F" w:rsidRDefault="009C407F" w:rsidP="009C407F">
      <w:pPr>
        <w:rPr>
          <w:rFonts w:ascii="Arial" w:hAnsi="Arial" w:cs="Arial"/>
          <w:color w:val="999999"/>
          <w:sz w:val="12"/>
          <w:szCs w:val="12"/>
        </w:rPr>
      </w:pPr>
      <w:r>
        <w:rPr>
          <w:rFonts w:ascii="Arial" w:hAnsi="Arial" w:cs="Arial"/>
          <w:color w:val="999999"/>
          <w:sz w:val="12"/>
          <w:szCs w:val="12"/>
        </w:rPr>
        <w:t>Since: </w:t>
      </w:r>
      <w:hyperlink r:id="rId377" w:anchor="level1" w:history="1">
        <w:r>
          <w:rPr>
            <w:rStyle w:val="a4"/>
            <w:rFonts w:ascii="Arial" w:hAnsi="Arial" w:cs="Arial"/>
            <w:b/>
            <w:bCs/>
            <w:color w:val="999999"/>
            <w:sz w:val="12"/>
            <w:szCs w:val="12"/>
          </w:rPr>
          <w:t>API Level 1</w:t>
        </w:r>
      </w:hyperlink>
    </w:p>
    <w:p w:rsidR="009C407F" w:rsidRDefault="009C407F" w:rsidP="009C407F">
      <w:pPr>
        <w:pStyle w:val="a3"/>
        <w:spacing w:before="120" w:beforeAutospacing="0" w:after="120" w:afterAutospacing="0" w:line="312" w:lineRule="atLeast"/>
        <w:rPr>
          <w:rFonts w:ascii="Arial" w:hAnsi="Arial" w:cs="Arial"/>
          <w:color w:val="333333"/>
          <w:sz w:val="15"/>
          <w:szCs w:val="15"/>
        </w:rPr>
      </w:pPr>
      <w:r>
        <w:rPr>
          <w:rFonts w:ascii="Arial" w:hAnsi="Arial" w:cs="Arial"/>
          <w:color w:val="333333"/>
          <w:sz w:val="15"/>
          <w:szCs w:val="15"/>
        </w:rPr>
        <w:t>Show a dialog managed by this activity. A call to </w:t>
      </w:r>
      <w:hyperlink r:id="rId378" w:anchor="onCreateDialog(int)" w:history="1">
        <w:r>
          <w:rPr>
            <w:rStyle w:val="a4"/>
            <w:rFonts w:ascii="Courier New" w:eastAsia="굴림체" w:hAnsi="Courier New" w:cs="Courier New"/>
            <w:b/>
            <w:bCs/>
            <w:color w:val="006699"/>
          </w:rPr>
          <w:t>onCreateDialog(int)</w:t>
        </w:r>
      </w:hyperlink>
      <w:r>
        <w:rPr>
          <w:rFonts w:ascii="Arial" w:hAnsi="Arial" w:cs="Arial"/>
          <w:color w:val="333333"/>
          <w:sz w:val="15"/>
          <w:szCs w:val="15"/>
        </w:rPr>
        <w:t> will be made with the same id the first time this is called for a given id. From thereafter, the dialog will be automatically saved and restored. Each time a dialog is shown,</w:t>
      </w:r>
      <w:hyperlink r:id="rId379" w:anchor="onPrepareDialog(int, android.app.Dialog)" w:history="1">
        <w:r>
          <w:rPr>
            <w:rStyle w:val="a4"/>
            <w:rFonts w:ascii="Courier New" w:eastAsia="굴림체" w:hAnsi="Courier New" w:cs="Courier New"/>
            <w:b/>
            <w:bCs/>
            <w:color w:val="006699"/>
          </w:rPr>
          <w:t>onPrepareDialog(int, Dialog)</w:t>
        </w:r>
      </w:hyperlink>
      <w:r>
        <w:rPr>
          <w:rFonts w:ascii="Arial" w:hAnsi="Arial" w:cs="Arial"/>
          <w:color w:val="333333"/>
          <w:sz w:val="15"/>
          <w:szCs w:val="15"/>
        </w:rPr>
        <w:t> will be made to provide an opportunity to do any timely preparation.</w:t>
      </w:r>
    </w:p>
    <w:p w:rsidR="009C407F" w:rsidRDefault="009C407F" w:rsidP="009C407F">
      <w:pPr>
        <w:pStyle w:val="5"/>
        <w:spacing w:after="60"/>
        <w:ind w:left="1300" w:hanging="300"/>
        <w:rPr>
          <w:rFonts w:ascii="Arial" w:hAnsi="Arial" w:cs="Arial"/>
          <w:color w:val="333333"/>
          <w:sz w:val="15"/>
          <w:szCs w:val="15"/>
        </w:rPr>
      </w:pPr>
      <w:r>
        <w:rPr>
          <w:rFonts w:ascii="Arial" w:hAnsi="Arial" w:cs="Arial"/>
          <w:color w:val="333333"/>
          <w:sz w:val="15"/>
          <w:szCs w:val="15"/>
        </w:rPr>
        <w:t>Parameters</w:t>
      </w:r>
    </w:p>
    <w:tbl>
      <w:tblPr>
        <w:tblW w:w="0" w:type="auto"/>
        <w:tblCellMar>
          <w:left w:w="0" w:type="dxa"/>
          <w:right w:w="0" w:type="dxa"/>
        </w:tblCellMar>
        <w:tblLook w:val="04A0"/>
      </w:tblPr>
      <w:tblGrid>
        <w:gridCol w:w="400"/>
        <w:gridCol w:w="3006"/>
      </w:tblGrid>
      <w:tr w:rsidR="009C407F" w:rsidTr="009C407F">
        <w:tc>
          <w:tcPr>
            <w:tcW w:w="0" w:type="auto"/>
            <w:tcBorders>
              <w:top w:val="nil"/>
              <w:left w:val="nil"/>
              <w:bottom w:val="nil"/>
              <w:right w:val="nil"/>
            </w:tcBorders>
            <w:shd w:val="clear" w:color="auto" w:fill="FFFFFF"/>
            <w:tcMar>
              <w:top w:w="23" w:type="dxa"/>
              <w:left w:w="115" w:type="dxa"/>
              <w:bottom w:w="23" w:type="dxa"/>
              <w:right w:w="115" w:type="dxa"/>
            </w:tcMar>
            <w:hideMark/>
          </w:tcPr>
          <w:p w:rsidR="009C407F" w:rsidRDefault="009C407F">
            <w:pPr>
              <w:rPr>
                <w:rFonts w:ascii="굴림" w:eastAsia="굴림" w:hAnsi="굴림" w:cs="굴림"/>
                <w:i/>
                <w:iCs/>
                <w:sz w:val="24"/>
                <w:szCs w:val="24"/>
              </w:rPr>
            </w:pPr>
            <w:r>
              <w:rPr>
                <w:i/>
                <w:iCs/>
              </w:rPr>
              <w:t>id</w:t>
            </w:r>
          </w:p>
        </w:tc>
        <w:tc>
          <w:tcPr>
            <w:tcW w:w="0" w:type="auto"/>
            <w:tcBorders>
              <w:top w:val="nil"/>
              <w:left w:val="nil"/>
              <w:bottom w:val="nil"/>
              <w:right w:val="nil"/>
            </w:tcBorders>
            <w:shd w:val="clear" w:color="auto" w:fill="FFFFFF"/>
            <w:tcMar>
              <w:top w:w="23" w:type="dxa"/>
              <w:left w:w="115" w:type="dxa"/>
              <w:bottom w:w="23" w:type="dxa"/>
              <w:right w:w="115" w:type="dxa"/>
            </w:tcMar>
            <w:hideMark/>
          </w:tcPr>
          <w:p w:rsidR="009C407F" w:rsidRDefault="009C407F">
            <w:pPr>
              <w:rPr>
                <w:rFonts w:ascii="굴림" w:eastAsia="굴림" w:hAnsi="굴림" w:cs="굴림"/>
                <w:sz w:val="24"/>
                <w:szCs w:val="24"/>
              </w:rPr>
            </w:pPr>
            <w:r>
              <w:t>The id of the managed dialog.</w:t>
            </w:r>
          </w:p>
        </w:tc>
      </w:tr>
    </w:tbl>
    <w:p w:rsidR="009C407F" w:rsidRDefault="009C407F" w:rsidP="009C407F">
      <w:pPr>
        <w:spacing w:line="219" w:lineRule="atLeast"/>
        <w:rPr>
          <w:rFonts w:ascii="Arial" w:hAnsi="Arial" w:cs="Arial"/>
          <w:color w:val="3C362B"/>
          <w:sz w:val="14"/>
          <w:szCs w:val="14"/>
        </w:rPr>
      </w:pPr>
    </w:p>
    <w:p w:rsidR="009C407F" w:rsidRDefault="009C407F" w:rsidP="009C407F">
      <w:pPr>
        <w:spacing w:line="219" w:lineRule="atLeast"/>
        <w:rPr>
          <w:rFonts w:ascii="Arial" w:hAnsi="Arial" w:cs="Arial"/>
          <w:color w:val="3C362B"/>
          <w:sz w:val="14"/>
          <w:szCs w:val="14"/>
        </w:rPr>
      </w:pPr>
    </w:p>
    <w:p w:rsidR="009C407F" w:rsidRDefault="009C407F" w:rsidP="009C407F">
      <w:pPr>
        <w:spacing w:line="219" w:lineRule="atLeast"/>
        <w:rPr>
          <w:rFonts w:ascii="Arial" w:hAnsi="Arial" w:cs="Arial"/>
          <w:color w:val="3C362B"/>
          <w:sz w:val="14"/>
          <w:szCs w:val="14"/>
        </w:rPr>
      </w:pPr>
    </w:p>
    <w:p w:rsidR="009C407F" w:rsidRDefault="009C407F" w:rsidP="009C407F">
      <w:pPr>
        <w:pStyle w:val="4"/>
        <w:shd w:val="clear" w:color="auto" w:fill="E2E2E2"/>
        <w:spacing w:before="360" w:after="120"/>
        <w:ind w:left="1100" w:hanging="300"/>
        <w:rPr>
          <w:rFonts w:ascii="Arial" w:hAnsi="Arial" w:cs="Arial"/>
          <w:color w:val="222222"/>
          <w:sz w:val="17"/>
          <w:szCs w:val="17"/>
        </w:rPr>
      </w:pPr>
      <w:r>
        <w:rPr>
          <w:rStyle w:val="normal"/>
          <w:rFonts w:ascii="Arial" w:hAnsi="Arial" w:cs="Arial"/>
          <w:b w:val="0"/>
          <w:bCs w:val="0"/>
          <w:color w:val="222222"/>
          <w:sz w:val="15"/>
          <w:szCs w:val="15"/>
        </w:rPr>
        <w:lastRenderedPageBreak/>
        <w:t>protected </w:t>
      </w:r>
      <w:hyperlink r:id="rId380" w:history="1">
        <w:r>
          <w:rPr>
            <w:rStyle w:val="a4"/>
            <w:rFonts w:ascii="Arial" w:hAnsi="Arial" w:cs="Arial"/>
            <w:color w:val="006699"/>
            <w:sz w:val="15"/>
            <w:szCs w:val="15"/>
          </w:rPr>
          <w:t>Dialog</w:t>
        </w:r>
      </w:hyperlink>
      <w:r>
        <w:rPr>
          <w:rStyle w:val="normal"/>
          <w:rFonts w:ascii="Arial" w:hAnsi="Arial" w:cs="Arial"/>
          <w:b w:val="0"/>
          <w:bCs w:val="0"/>
          <w:color w:val="222222"/>
          <w:sz w:val="15"/>
          <w:szCs w:val="15"/>
        </w:rPr>
        <w:t> </w:t>
      </w:r>
      <w:r>
        <w:rPr>
          <w:rStyle w:val="sympad"/>
          <w:rFonts w:ascii="Arial" w:hAnsi="Arial" w:cs="Arial"/>
          <w:color w:val="222222"/>
          <w:sz w:val="17"/>
          <w:szCs w:val="17"/>
        </w:rPr>
        <w:t>onCreateDialog</w:t>
      </w:r>
      <w:r>
        <w:rPr>
          <w:rFonts w:ascii="Arial" w:hAnsi="Arial" w:cs="Arial"/>
          <w:color w:val="222222"/>
          <w:sz w:val="17"/>
          <w:szCs w:val="17"/>
        </w:rPr>
        <w:t> </w:t>
      </w:r>
      <w:r>
        <w:rPr>
          <w:rStyle w:val="normal"/>
          <w:rFonts w:ascii="Arial" w:hAnsi="Arial" w:cs="Arial"/>
          <w:b w:val="0"/>
          <w:bCs w:val="0"/>
          <w:color w:val="222222"/>
          <w:sz w:val="15"/>
          <w:szCs w:val="15"/>
        </w:rPr>
        <w:t>(int id)</w:t>
      </w:r>
    </w:p>
    <w:p w:rsidR="009C407F" w:rsidRDefault="009C407F" w:rsidP="009C407F">
      <w:pPr>
        <w:rPr>
          <w:rFonts w:ascii="Arial" w:hAnsi="Arial" w:cs="Arial"/>
          <w:color w:val="999999"/>
          <w:sz w:val="12"/>
          <w:szCs w:val="12"/>
        </w:rPr>
      </w:pPr>
      <w:r>
        <w:rPr>
          <w:rFonts w:ascii="Arial" w:hAnsi="Arial" w:cs="Arial"/>
          <w:color w:val="999999"/>
          <w:sz w:val="12"/>
          <w:szCs w:val="12"/>
        </w:rPr>
        <w:t>Since: </w:t>
      </w:r>
      <w:hyperlink r:id="rId381" w:anchor="level1" w:history="1">
        <w:r>
          <w:rPr>
            <w:rStyle w:val="a4"/>
            <w:rFonts w:ascii="Arial" w:hAnsi="Arial" w:cs="Arial"/>
            <w:b/>
            <w:bCs/>
            <w:color w:val="999999"/>
            <w:sz w:val="12"/>
            <w:szCs w:val="12"/>
          </w:rPr>
          <w:t>API Level 1</w:t>
        </w:r>
      </w:hyperlink>
    </w:p>
    <w:p w:rsidR="009C407F" w:rsidRDefault="009C407F" w:rsidP="009C407F">
      <w:pPr>
        <w:pStyle w:val="a3"/>
        <w:spacing w:before="120" w:beforeAutospacing="0" w:after="120" w:afterAutospacing="0" w:line="312" w:lineRule="atLeast"/>
        <w:rPr>
          <w:rFonts w:ascii="Arial" w:hAnsi="Arial" w:cs="Arial"/>
          <w:color w:val="333333"/>
          <w:sz w:val="15"/>
          <w:szCs w:val="15"/>
        </w:rPr>
      </w:pPr>
      <w:r>
        <w:rPr>
          <w:rFonts w:ascii="Arial" w:hAnsi="Arial" w:cs="Arial"/>
          <w:color w:val="333333"/>
          <w:sz w:val="15"/>
          <w:szCs w:val="15"/>
        </w:rPr>
        <w:t>Callback for creating dialogs that are managed (saved and restored) for you by the activity. If you use </w:t>
      </w:r>
      <w:hyperlink r:id="rId382" w:anchor="showDialog(int)" w:history="1">
        <w:r>
          <w:rPr>
            <w:rStyle w:val="a4"/>
            <w:rFonts w:ascii="Courier New" w:eastAsia="굴림체" w:hAnsi="Courier New" w:cs="Courier New"/>
            <w:b/>
            <w:bCs/>
            <w:color w:val="006699"/>
          </w:rPr>
          <w:t>showDialog(int)</w:t>
        </w:r>
      </w:hyperlink>
      <w:r>
        <w:rPr>
          <w:rFonts w:ascii="Arial" w:hAnsi="Arial" w:cs="Arial"/>
          <w:color w:val="333333"/>
          <w:sz w:val="15"/>
          <w:szCs w:val="15"/>
        </w:rPr>
        <w:t>, the activity will call through to this method the first time, and hang onto it thereafter. Any dialog that is created by this method will automatically be saved and restored for you, including whether it is showing. If you would like the activity to manage the saving and restoring dialogs for you, you should override this method and handle any ids that are passed to </w:t>
      </w:r>
      <w:hyperlink r:id="rId383" w:anchor="showDialog(int)" w:history="1">
        <w:r>
          <w:rPr>
            <w:rStyle w:val="a4"/>
            <w:rFonts w:ascii="Courier New" w:eastAsia="굴림체" w:hAnsi="Courier New" w:cs="Courier New"/>
            <w:b/>
            <w:bCs/>
            <w:color w:val="006699"/>
          </w:rPr>
          <w:t>showDialog(int)</w:t>
        </w:r>
      </w:hyperlink>
      <w:r>
        <w:rPr>
          <w:rFonts w:ascii="Arial" w:hAnsi="Arial" w:cs="Arial"/>
          <w:color w:val="333333"/>
          <w:sz w:val="15"/>
          <w:szCs w:val="15"/>
        </w:rPr>
        <w:t>. If you would like an opportunity to prepare your dialog before it is shown, override </w:t>
      </w:r>
      <w:hyperlink r:id="rId384" w:anchor="onPrepareDialog(int, android.app.Dialog)" w:history="1">
        <w:r>
          <w:rPr>
            <w:rStyle w:val="a4"/>
            <w:rFonts w:ascii="Courier New" w:eastAsia="굴림체" w:hAnsi="Courier New" w:cs="Courier New"/>
            <w:b/>
            <w:bCs/>
            <w:color w:val="006699"/>
          </w:rPr>
          <w:t>onPrepareDialog(int, Dialog)</w:t>
        </w:r>
      </w:hyperlink>
      <w:r>
        <w:rPr>
          <w:rFonts w:ascii="Arial" w:hAnsi="Arial" w:cs="Arial"/>
          <w:color w:val="333333"/>
          <w:sz w:val="15"/>
          <w:szCs w:val="15"/>
        </w:rPr>
        <w:t>.</w:t>
      </w:r>
    </w:p>
    <w:p w:rsidR="009C407F" w:rsidRDefault="009C407F" w:rsidP="009C407F">
      <w:pPr>
        <w:pStyle w:val="5"/>
        <w:spacing w:after="60"/>
        <w:ind w:left="1300" w:hanging="300"/>
        <w:rPr>
          <w:rFonts w:ascii="Arial" w:hAnsi="Arial" w:cs="Arial"/>
          <w:color w:val="333333"/>
          <w:sz w:val="15"/>
          <w:szCs w:val="15"/>
        </w:rPr>
      </w:pPr>
      <w:r>
        <w:rPr>
          <w:rFonts w:ascii="Arial" w:hAnsi="Arial" w:cs="Arial"/>
          <w:color w:val="333333"/>
          <w:sz w:val="15"/>
          <w:szCs w:val="15"/>
        </w:rPr>
        <w:t>Parameters</w:t>
      </w:r>
    </w:p>
    <w:tbl>
      <w:tblPr>
        <w:tblW w:w="0" w:type="auto"/>
        <w:tblCellMar>
          <w:left w:w="0" w:type="dxa"/>
          <w:right w:w="0" w:type="dxa"/>
        </w:tblCellMar>
        <w:tblLook w:val="04A0"/>
      </w:tblPr>
      <w:tblGrid>
        <w:gridCol w:w="400"/>
        <w:gridCol w:w="2089"/>
      </w:tblGrid>
      <w:tr w:rsidR="009C407F" w:rsidTr="009C407F">
        <w:tc>
          <w:tcPr>
            <w:tcW w:w="0" w:type="auto"/>
            <w:tcBorders>
              <w:top w:val="nil"/>
              <w:left w:val="nil"/>
              <w:bottom w:val="nil"/>
              <w:right w:val="nil"/>
            </w:tcBorders>
            <w:shd w:val="clear" w:color="auto" w:fill="FFFFFF"/>
            <w:tcMar>
              <w:top w:w="23" w:type="dxa"/>
              <w:left w:w="115" w:type="dxa"/>
              <w:bottom w:w="23" w:type="dxa"/>
              <w:right w:w="115" w:type="dxa"/>
            </w:tcMar>
            <w:hideMark/>
          </w:tcPr>
          <w:p w:rsidR="009C407F" w:rsidRDefault="009C407F">
            <w:pPr>
              <w:rPr>
                <w:rFonts w:ascii="굴림" w:eastAsia="굴림" w:hAnsi="굴림" w:cs="굴림"/>
                <w:i/>
                <w:iCs/>
                <w:sz w:val="24"/>
                <w:szCs w:val="24"/>
              </w:rPr>
            </w:pPr>
            <w:r>
              <w:rPr>
                <w:i/>
                <w:iCs/>
              </w:rPr>
              <w:t>id</w:t>
            </w:r>
          </w:p>
        </w:tc>
        <w:tc>
          <w:tcPr>
            <w:tcW w:w="0" w:type="auto"/>
            <w:tcBorders>
              <w:top w:val="nil"/>
              <w:left w:val="nil"/>
              <w:bottom w:val="nil"/>
              <w:right w:val="nil"/>
            </w:tcBorders>
            <w:shd w:val="clear" w:color="auto" w:fill="FFFFFF"/>
            <w:tcMar>
              <w:top w:w="23" w:type="dxa"/>
              <w:left w:w="115" w:type="dxa"/>
              <w:bottom w:w="23" w:type="dxa"/>
              <w:right w:w="115" w:type="dxa"/>
            </w:tcMar>
            <w:hideMark/>
          </w:tcPr>
          <w:p w:rsidR="009C407F" w:rsidRDefault="009C407F">
            <w:pPr>
              <w:rPr>
                <w:rFonts w:ascii="굴림" w:eastAsia="굴림" w:hAnsi="굴림" w:cs="굴림"/>
                <w:sz w:val="24"/>
                <w:szCs w:val="24"/>
              </w:rPr>
            </w:pPr>
            <w:r>
              <w:t>The id of the dialog.</w:t>
            </w:r>
          </w:p>
        </w:tc>
      </w:tr>
    </w:tbl>
    <w:p w:rsidR="009C407F" w:rsidRDefault="009C407F" w:rsidP="009C407F">
      <w:pPr>
        <w:pStyle w:val="5"/>
        <w:spacing w:after="60"/>
        <w:ind w:left="1300" w:hanging="300"/>
        <w:rPr>
          <w:rFonts w:ascii="Arial" w:hAnsi="Arial" w:cs="Arial"/>
          <w:color w:val="333333"/>
          <w:sz w:val="15"/>
          <w:szCs w:val="15"/>
        </w:rPr>
      </w:pPr>
      <w:r>
        <w:rPr>
          <w:rFonts w:ascii="Arial" w:hAnsi="Arial" w:cs="Arial"/>
          <w:color w:val="333333"/>
          <w:sz w:val="15"/>
          <w:szCs w:val="15"/>
        </w:rPr>
        <w:t>Returns</w:t>
      </w:r>
    </w:p>
    <w:p w:rsidR="009C407F" w:rsidRDefault="009C407F" w:rsidP="009C407F">
      <w:pPr>
        <w:widowControl/>
        <w:numPr>
          <w:ilvl w:val="0"/>
          <w:numId w:val="18"/>
        </w:numPr>
        <w:wordWrap/>
        <w:autoSpaceDE/>
        <w:autoSpaceDN/>
        <w:spacing w:line="312" w:lineRule="atLeast"/>
        <w:ind w:left="240"/>
        <w:jc w:val="left"/>
        <w:rPr>
          <w:rFonts w:ascii="Arial" w:hAnsi="Arial" w:cs="Arial"/>
          <w:color w:val="333333"/>
          <w:sz w:val="15"/>
          <w:szCs w:val="15"/>
        </w:rPr>
      </w:pPr>
      <w:r>
        <w:rPr>
          <w:rFonts w:ascii="Arial" w:hAnsi="Arial" w:cs="Arial"/>
          <w:color w:val="333333"/>
          <w:sz w:val="15"/>
          <w:szCs w:val="15"/>
        </w:rPr>
        <w:t>The dialog</w:t>
      </w:r>
    </w:p>
    <w:p w:rsidR="009C407F" w:rsidRDefault="009C407F" w:rsidP="009C407F">
      <w:pPr>
        <w:spacing w:line="219" w:lineRule="atLeast"/>
        <w:rPr>
          <w:rFonts w:ascii="Arial" w:hAnsi="Arial" w:cs="Arial"/>
          <w:color w:val="3C362B"/>
          <w:sz w:val="14"/>
          <w:szCs w:val="14"/>
        </w:rPr>
      </w:pPr>
    </w:p>
    <w:p w:rsidR="009C407F" w:rsidRDefault="009C407F" w:rsidP="009C407F">
      <w:pPr>
        <w:spacing w:line="219" w:lineRule="atLeast"/>
        <w:rPr>
          <w:rFonts w:ascii="Arial" w:hAnsi="Arial" w:cs="Arial"/>
          <w:color w:val="3C362B"/>
          <w:sz w:val="14"/>
          <w:szCs w:val="14"/>
        </w:rPr>
      </w:pPr>
    </w:p>
    <w:p w:rsidR="009C407F" w:rsidRDefault="009C407F" w:rsidP="009C407F">
      <w:pPr>
        <w:pStyle w:val="4"/>
        <w:shd w:val="clear" w:color="auto" w:fill="E2E2E2"/>
        <w:spacing w:before="360" w:after="120"/>
        <w:ind w:left="1100" w:hanging="300"/>
        <w:rPr>
          <w:rFonts w:ascii="Arial" w:hAnsi="Arial" w:cs="Arial"/>
          <w:color w:val="222222"/>
          <w:sz w:val="17"/>
          <w:szCs w:val="17"/>
        </w:rPr>
      </w:pPr>
      <w:r>
        <w:rPr>
          <w:rStyle w:val="normal"/>
          <w:rFonts w:ascii="Arial" w:hAnsi="Arial" w:cs="Arial"/>
          <w:b w:val="0"/>
          <w:bCs w:val="0"/>
          <w:color w:val="222222"/>
          <w:sz w:val="15"/>
          <w:szCs w:val="15"/>
        </w:rPr>
        <w:t>rotected void </w:t>
      </w:r>
      <w:r>
        <w:rPr>
          <w:rStyle w:val="sympad"/>
          <w:rFonts w:ascii="Arial" w:hAnsi="Arial" w:cs="Arial"/>
          <w:color w:val="222222"/>
          <w:sz w:val="17"/>
          <w:szCs w:val="17"/>
        </w:rPr>
        <w:t>onPrepareDialog</w:t>
      </w:r>
      <w:r>
        <w:rPr>
          <w:rFonts w:ascii="Arial" w:hAnsi="Arial" w:cs="Arial"/>
          <w:color w:val="222222"/>
          <w:sz w:val="17"/>
          <w:szCs w:val="17"/>
        </w:rPr>
        <w:t> </w:t>
      </w:r>
      <w:r>
        <w:rPr>
          <w:rStyle w:val="normal"/>
          <w:rFonts w:ascii="Arial" w:hAnsi="Arial" w:cs="Arial"/>
          <w:b w:val="0"/>
          <w:bCs w:val="0"/>
          <w:color w:val="222222"/>
          <w:sz w:val="15"/>
          <w:szCs w:val="15"/>
        </w:rPr>
        <w:t>(int id, </w:t>
      </w:r>
      <w:hyperlink r:id="rId385" w:history="1">
        <w:r>
          <w:rPr>
            <w:rStyle w:val="a4"/>
            <w:rFonts w:ascii="Arial" w:hAnsi="Arial" w:cs="Arial"/>
            <w:color w:val="006699"/>
            <w:sz w:val="15"/>
            <w:szCs w:val="15"/>
          </w:rPr>
          <w:t>Dialog</w:t>
        </w:r>
      </w:hyperlink>
      <w:r>
        <w:rPr>
          <w:rStyle w:val="normal"/>
          <w:rFonts w:ascii="Arial" w:hAnsi="Arial" w:cs="Arial"/>
          <w:b w:val="0"/>
          <w:bCs w:val="0"/>
          <w:color w:val="222222"/>
          <w:sz w:val="15"/>
          <w:szCs w:val="15"/>
        </w:rPr>
        <w:t> dialog)</w:t>
      </w:r>
    </w:p>
    <w:p w:rsidR="009C407F" w:rsidRDefault="009C407F" w:rsidP="009C407F">
      <w:pPr>
        <w:rPr>
          <w:rFonts w:ascii="Arial" w:hAnsi="Arial" w:cs="Arial"/>
          <w:color w:val="999999"/>
          <w:sz w:val="12"/>
          <w:szCs w:val="12"/>
        </w:rPr>
      </w:pPr>
      <w:r>
        <w:rPr>
          <w:rFonts w:ascii="Arial" w:hAnsi="Arial" w:cs="Arial"/>
          <w:color w:val="999999"/>
          <w:sz w:val="12"/>
          <w:szCs w:val="12"/>
        </w:rPr>
        <w:t>Since: </w:t>
      </w:r>
      <w:hyperlink r:id="rId386" w:anchor="level1" w:history="1">
        <w:r>
          <w:rPr>
            <w:rStyle w:val="a4"/>
            <w:rFonts w:ascii="Arial" w:hAnsi="Arial" w:cs="Arial"/>
            <w:b/>
            <w:bCs/>
            <w:color w:val="999999"/>
            <w:sz w:val="12"/>
            <w:szCs w:val="12"/>
          </w:rPr>
          <w:t>API Level 1</w:t>
        </w:r>
      </w:hyperlink>
    </w:p>
    <w:p w:rsidR="009C407F" w:rsidRDefault="009C407F" w:rsidP="009C407F">
      <w:pPr>
        <w:pStyle w:val="a3"/>
        <w:spacing w:before="120" w:beforeAutospacing="0" w:after="120" w:afterAutospacing="0" w:line="312" w:lineRule="atLeast"/>
        <w:rPr>
          <w:rFonts w:ascii="Arial" w:hAnsi="Arial" w:cs="Arial"/>
          <w:color w:val="333333"/>
          <w:sz w:val="15"/>
          <w:szCs w:val="15"/>
        </w:rPr>
      </w:pPr>
      <w:r>
        <w:rPr>
          <w:rFonts w:ascii="Arial" w:hAnsi="Arial" w:cs="Arial"/>
          <w:color w:val="333333"/>
          <w:sz w:val="15"/>
          <w:szCs w:val="15"/>
        </w:rPr>
        <w:t>Provides an opportunity to prepare a managed dialog before it is being shown.</w:t>
      </w:r>
    </w:p>
    <w:p w:rsidR="009C407F" w:rsidRDefault="009C407F" w:rsidP="009C407F">
      <w:pPr>
        <w:pStyle w:val="a3"/>
        <w:spacing w:before="120" w:beforeAutospacing="0" w:after="120" w:afterAutospacing="0" w:line="312" w:lineRule="atLeast"/>
        <w:rPr>
          <w:rFonts w:ascii="Arial" w:hAnsi="Arial" w:cs="Arial"/>
          <w:color w:val="333333"/>
          <w:sz w:val="15"/>
          <w:szCs w:val="15"/>
        </w:rPr>
      </w:pPr>
      <w:r>
        <w:rPr>
          <w:rFonts w:ascii="Arial" w:hAnsi="Arial" w:cs="Arial"/>
          <w:color w:val="333333"/>
          <w:sz w:val="15"/>
          <w:szCs w:val="15"/>
        </w:rPr>
        <w:t>Override this if you need to update a managed dialog based on the state of the application each time it is shown. For example, a time picker dialog might want to be updated with the current time. You should call through to the superclass's implementation. The default implementation will set this Activity as the owner activity on the Dialog.</w:t>
      </w:r>
    </w:p>
    <w:p w:rsidR="009C407F" w:rsidRDefault="009C407F" w:rsidP="009C407F">
      <w:pPr>
        <w:pStyle w:val="5"/>
        <w:spacing w:after="60"/>
        <w:ind w:left="1300" w:hanging="300"/>
        <w:rPr>
          <w:rFonts w:ascii="Arial" w:hAnsi="Arial" w:cs="Arial"/>
          <w:color w:val="333333"/>
          <w:sz w:val="15"/>
          <w:szCs w:val="15"/>
        </w:rPr>
      </w:pPr>
      <w:r>
        <w:rPr>
          <w:rFonts w:ascii="Arial" w:hAnsi="Arial" w:cs="Arial"/>
          <w:color w:val="333333"/>
          <w:sz w:val="15"/>
          <w:szCs w:val="15"/>
        </w:rPr>
        <w:t>Parameters</w:t>
      </w:r>
    </w:p>
    <w:tbl>
      <w:tblPr>
        <w:tblW w:w="0" w:type="auto"/>
        <w:tblCellMar>
          <w:left w:w="0" w:type="dxa"/>
          <w:right w:w="0" w:type="dxa"/>
        </w:tblCellMar>
        <w:tblLook w:val="04A0"/>
      </w:tblPr>
      <w:tblGrid>
        <w:gridCol w:w="794"/>
        <w:gridCol w:w="3006"/>
      </w:tblGrid>
      <w:tr w:rsidR="009C407F" w:rsidTr="009C407F">
        <w:tc>
          <w:tcPr>
            <w:tcW w:w="0" w:type="auto"/>
            <w:tcBorders>
              <w:top w:val="nil"/>
              <w:left w:val="nil"/>
              <w:bottom w:val="nil"/>
              <w:right w:val="nil"/>
            </w:tcBorders>
            <w:shd w:val="clear" w:color="auto" w:fill="FFFFFF"/>
            <w:tcMar>
              <w:top w:w="23" w:type="dxa"/>
              <w:left w:w="115" w:type="dxa"/>
              <w:bottom w:w="23" w:type="dxa"/>
              <w:right w:w="115" w:type="dxa"/>
            </w:tcMar>
            <w:hideMark/>
          </w:tcPr>
          <w:p w:rsidR="009C407F" w:rsidRDefault="009C407F">
            <w:pPr>
              <w:rPr>
                <w:rFonts w:ascii="굴림" w:eastAsia="굴림" w:hAnsi="굴림" w:cs="굴림"/>
                <w:i/>
                <w:iCs/>
                <w:sz w:val="24"/>
                <w:szCs w:val="24"/>
              </w:rPr>
            </w:pPr>
            <w:r>
              <w:rPr>
                <w:i/>
                <w:iCs/>
              </w:rPr>
              <w:t>id</w:t>
            </w:r>
          </w:p>
        </w:tc>
        <w:tc>
          <w:tcPr>
            <w:tcW w:w="0" w:type="auto"/>
            <w:tcBorders>
              <w:top w:val="nil"/>
              <w:left w:val="nil"/>
              <w:bottom w:val="nil"/>
              <w:right w:val="nil"/>
            </w:tcBorders>
            <w:shd w:val="clear" w:color="auto" w:fill="FFFFFF"/>
            <w:tcMar>
              <w:top w:w="23" w:type="dxa"/>
              <w:left w:w="115" w:type="dxa"/>
              <w:bottom w:w="23" w:type="dxa"/>
              <w:right w:w="115" w:type="dxa"/>
            </w:tcMar>
            <w:hideMark/>
          </w:tcPr>
          <w:p w:rsidR="009C407F" w:rsidRDefault="009C407F">
            <w:pPr>
              <w:rPr>
                <w:rFonts w:ascii="굴림" w:eastAsia="굴림" w:hAnsi="굴림" w:cs="굴림"/>
                <w:sz w:val="24"/>
                <w:szCs w:val="24"/>
              </w:rPr>
            </w:pPr>
            <w:r>
              <w:t>The id of the managed dialog.</w:t>
            </w:r>
          </w:p>
        </w:tc>
      </w:tr>
      <w:tr w:rsidR="009C407F" w:rsidTr="009C407F">
        <w:tc>
          <w:tcPr>
            <w:tcW w:w="0" w:type="auto"/>
            <w:tcBorders>
              <w:top w:val="nil"/>
              <w:left w:val="nil"/>
              <w:bottom w:val="nil"/>
              <w:right w:val="nil"/>
            </w:tcBorders>
            <w:shd w:val="clear" w:color="auto" w:fill="FFFFFF"/>
            <w:tcMar>
              <w:top w:w="23" w:type="dxa"/>
              <w:left w:w="115" w:type="dxa"/>
              <w:bottom w:w="23" w:type="dxa"/>
              <w:right w:w="115" w:type="dxa"/>
            </w:tcMar>
            <w:hideMark/>
          </w:tcPr>
          <w:p w:rsidR="009C407F" w:rsidRDefault="009C407F">
            <w:pPr>
              <w:rPr>
                <w:rFonts w:ascii="굴림" w:eastAsia="굴림" w:hAnsi="굴림" w:cs="굴림"/>
                <w:i/>
                <w:iCs/>
                <w:sz w:val="24"/>
                <w:szCs w:val="24"/>
              </w:rPr>
            </w:pPr>
            <w:r>
              <w:rPr>
                <w:i/>
                <w:iCs/>
              </w:rPr>
              <w:t>dialog</w:t>
            </w:r>
          </w:p>
        </w:tc>
        <w:tc>
          <w:tcPr>
            <w:tcW w:w="0" w:type="auto"/>
            <w:tcBorders>
              <w:top w:val="nil"/>
              <w:left w:val="nil"/>
              <w:bottom w:val="nil"/>
              <w:right w:val="nil"/>
            </w:tcBorders>
            <w:shd w:val="clear" w:color="auto" w:fill="FFFFFF"/>
            <w:tcMar>
              <w:top w:w="23" w:type="dxa"/>
              <w:left w:w="115" w:type="dxa"/>
              <w:bottom w:w="23" w:type="dxa"/>
              <w:right w:w="115" w:type="dxa"/>
            </w:tcMar>
            <w:hideMark/>
          </w:tcPr>
          <w:p w:rsidR="009C407F" w:rsidRDefault="009C407F">
            <w:pPr>
              <w:rPr>
                <w:rFonts w:ascii="굴림" w:eastAsia="굴림" w:hAnsi="굴림" w:cs="굴림"/>
                <w:sz w:val="24"/>
                <w:szCs w:val="24"/>
              </w:rPr>
            </w:pPr>
            <w:r>
              <w:t>The dialog.</w:t>
            </w:r>
          </w:p>
        </w:tc>
      </w:tr>
    </w:tbl>
    <w:p w:rsidR="009C407F" w:rsidRDefault="009C407F" w:rsidP="009C407F">
      <w:pPr>
        <w:spacing w:line="219" w:lineRule="atLeast"/>
        <w:rPr>
          <w:rFonts w:ascii="Arial" w:hAnsi="Arial" w:cs="Arial"/>
          <w:color w:val="3C362B"/>
          <w:sz w:val="14"/>
          <w:szCs w:val="14"/>
        </w:rPr>
      </w:pPr>
    </w:p>
    <w:p w:rsidR="009C407F" w:rsidRDefault="009C407F" w:rsidP="009C407F">
      <w:pPr>
        <w:spacing w:line="219" w:lineRule="atLeast"/>
        <w:rPr>
          <w:rFonts w:ascii="Arial" w:hAnsi="Arial" w:cs="Arial"/>
          <w:color w:val="3C362B"/>
          <w:sz w:val="14"/>
          <w:szCs w:val="14"/>
        </w:rPr>
      </w:pPr>
    </w:p>
    <w:p w:rsidR="009C407F" w:rsidRDefault="009C407F" w:rsidP="009C407F">
      <w:pPr>
        <w:spacing w:line="219" w:lineRule="atLeast"/>
        <w:rPr>
          <w:rFonts w:ascii="Arial" w:hAnsi="Arial" w:cs="Arial"/>
          <w:color w:val="3C362B"/>
          <w:sz w:val="14"/>
          <w:szCs w:val="14"/>
        </w:rPr>
      </w:pPr>
    </w:p>
    <w:p w:rsidR="009C407F" w:rsidRDefault="009C407F" w:rsidP="009C407F">
      <w:pPr>
        <w:pStyle w:val="4"/>
        <w:shd w:val="clear" w:color="auto" w:fill="E2E2E2"/>
        <w:spacing w:before="360" w:after="120"/>
        <w:ind w:left="1100" w:hanging="300"/>
        <w:rPr>
          <w:rFonts w:ascii="Arial" w:hAnsi="Arial" w:cs="Arial"/>
          <w:color w:val="222222"/>
          <w:sz w:val="17"/>
          <w:szCs w:val="17"/>
        </w:rPr>
      </w:pPr>
      <w:r>
        <w:rPr>
          <w:rStyle w:val="normal"/>
          <w:rFonts w:ascii="Arial" w:hAnsi="Arial" w:cs="Arial"/>
          <w:b w:val="0"/>
          <w:bCs w:val="0"/>
          <w:color w:val="222222"/>
          <w:sz w:val="15"/>
          <w:szCs w:val="15"/>
        </w:rPr>
        <w:t>public final void </w:t>
      </w:r>
      <w:r>
        <w:rPr>
          <w:rStyle w:val="sympad"/>
          <w:rFonts w:ascii="Arial" w:hAnsi="Arial" w:cs="Arial"/>
          <w:color w:val="222222"/>
          <w:sz w:val="17"/>
          <w:szCs w:val="17"/>
        </w:rPr>
        <w:t>dismissDialog</w:t>
      </w:r>
      <w:r>
        <w:rPr>
          <w:rFonts w:ascii="Arial" w:hAnsi="Arial" w:cs="Arial"/>
          <w:color w:val="222222"/>
          <w:sz w:val="17"/>
          <w:szCs w:val="17"/>
        </w:rPr>
        <w:t> </w:t>
      </w:r>
      <w:r>
        <w:rPr>
          <w:rStyle w:val="normal"/>
          <w:rFonts w:ascii="Arial" w:hAnsi="Arial" w:cs="Arial"/>
          <w:b w:val="0"/>
          <w:bCs w:val="0"/>
          <w:color w:val="222222"/>
          <w:sz w:val="15"/>
          <w:szCs w:val="15"/>
        </w:rPr>
        <w:t>(int id)</w:t>
      </w:r>
    </w:p>
    <w:p w:rsidR="009C407F" w:rsidRDefault="009C407F" w:rsidP="009C407F">
      <w:pPr>
        <w:rPr>
          <w:rFonts w:ascii="Arial" w:hAnsi="Arial" w:cs="Arial"/>
          <w:color w:val="999999"/>
          <w:sz w:val="12"/>
          <w:szCs w:val="12"/>
        </w:rPr>
      </w:pPr>
      <w:r>
        <w:rPr>
          <w:rFonts w:ascii="Arial" w:hAnsi="Arial" w:cs="Arial"/>
          <w:color w:val="999999"/>
          <w:sz w:val="12"/>
          <w:szCs w:val="12"/>
        </w:rPr>
        <w:t>Since: </w:t>
      </w:r>
      <w:hyperlink r:id="rId387" w:anchor="level1" w:history="1">
        <w:r>
          <w:rPr>
            <w:rStyle w:val="a4"/>
            <w:rFonts w:ascii="Arial" w:hAnsi="Arial" w:cs="Arial"/>
            <w:b/>
            <w:bCs/>
            <w:color w:val="999999"/>
            <w:sz w:val="12"/>
            <w:szCs w:val="12"/>
          </w:rPr>
          <w:t>API Level 1</w:t>
        </w:r>
      </w:hyperlink>
    </w:p>
    <w:p w:rsidR="009C407F" w:rsidRDefault="009C407F" w:rsidP="009C407F">
      <w:pPr>
        <w:pStyle w:val="a3"/>
        <w:spacing w:before="120" w:beforeAutospacing="0" w:after="120" w:afterAutospacing="0" w:line="312" w:lineRule="atLeast"/>
        <w:rPr>
          <w:rFonts w:ascii="Arial" w:hAnsi="Arial" w:cs="Arial"/>
          <w:color w:val="333333"/>
          <w:sz w:val="15"/>
          <w:szCs w:val="15"/>
        </w:rPr>
      </w:pPr>
      <w:r>
        <w:rPr>
          <w:rFonts w:ascii="Arial" w:hAnsi="Arial" w:cs="Arial"/>
          <w:color w:val="333333"/>
          <w:sz w:val="15"/>
          <w:szCs w:val="15"/>
        </w:rPr>
        <w:t>Dismiss a dialog that was previously shown via </w:t>
      </w:r>
      <w:hyperlink r:id="rId388" w:anchor="showDialog(int)" w:history="1">
        <w:r>
          <w:rPr>
            <w:rStyle w:val="a4"/>
            <w:rFonts w:ascii="Courier New" w:eastAsia="굴림체" w:hAnsi="Courier New" w:cs="Courier New"/>
            <w:b/>
            <w:bCs/>
            <w:color w:val="006699"/>
          </w:rPr>
          <w:t>showDialog(int)</w:t>
        </w:r>
      </w:hyperlink>
      <w:r>
        <w:rPr>
          <w:rFonts w:ascii="Arial" w:hAnsi="Arial" w:cs="Arial"/>
          <w:color w:val="333333"/>
          <w:sz w:val="15"/>
          <w:szCs w:val="15"/>
        </w:rPr>
        <w:t>.</w:t>
      </w:r>
    </w:p>
    <w:p w:rsidR="009C407F" w:rsidRDefault="009C407F" w:rsidP="009C407F">
      <w:pPr>
        <w:pStyle w:val="5"/>
        <w:spacing w:after="60"/>
        <w:ind w:left="1300" w:hanging="300"/>
        <w:rPr>
          <w:rFonts w:ascii="Arial" w:hAnsi="Arial" w:cs="Arial"/>
          <w:color w:val="333333"/>
          <w:sz w:val="15"/>
          <w:szCs w:val="15"/>
        </w:rPr>
      </w:pPr>
      <w:r>
        <w:rPr>
          <w:rFonts w:ascii="Arial" w:hAnsi="Arial" w:cs="Arial"/>
          <w:color w:val="333333"/>
          <w:sz w:val="15"/>
          <w:szCs w:val="15"/>
        </w:rPr>
        <w:t>Parameters</w:t>
      </w:r>
    </w:p>
    <w:tbl>
      <w:tblPr>
        <w:tblW w:w="0" w:type="auto"/>
        <w:tblCellMar>
          <w:left w:w="0" w:type="dxa"/>
          <w:right w:w="0" w:type="dxa"/>
        </w:tblCellMar>
        <w:tblLook w:val="04A0"/>
      </w:tblPr>
      <w:tblGrid>
        <w:gridCol w:w="400"/>
        <w:gridCol w:w="3006"/>
      </w:tblGrid>
      <w:tr w:rsidR="009C407F" w:rsidTr="009C407F">
        <w:tc>
          <w:tcPr>
            <w:tcW w:w="0" w:type="auto"/>
            <w:tcBorders>
              <w:top w:val="nil"/>
              <w:left w:val="nil"/>
              <w:bottom w:val="nil"/>
              <w:right w:val="nil"/>
            </w:tcBorders>
            <w:shd w:val="clear" w:color="auto" w:fill="FFFFFF"/>
            <w:tcMar>
              <w:top w:w="23" w:type="dxa"/>
              <w:left w:w="115" w:type="dxa"/>
              <w:bottom w:w="23" w:type="dxa"/>
              <w:right w:w="115" w:type="dxa"/>
            </w:tcMar>
            <w:hideMark/>
          </w:tcPr>
          <w:p w:rsidR="009C407F" w:rsidRDefault="009C407F">
            <w:pPr>
              <w:rPr>
                <w:rFonts w:ascii="굴림" w:eastAsia="굴림" w:hAnsi="굴림" w:cs="굴림"/>
                <w:i/>
                <w:iCs/>
                <w:sz w:val="24"/>
                <w:szCs w:val="24"/>
              </w:rPr>
            </w:pPr>
            <w:r>
              <w:rPr>
                <w:i/>
                <w:iCs/>
              </w:rPr>
              <w:t>id</w:t>
            </w:r>
          </w:p>
        </w:tc>
        <w:tc>
          <w:tcPr>
            <w:tcW w:w="0" w:type="auto"/>
            <w:tcBorders>
              <w:top w:val="nil"/>
              <w:left w:val="nil"/>
              <w:bottom w:val="nil"/>
              <w:right w:val="nil"/>
            </w:tcBorders>
            <w:shd w:val="clear" w:color="auto" w:fill="FFFFFF"/>
            <w:tcMar>
              <w:top w:w="23" w:type="dxa"/>
              <w:left w:w="115" w:type="dxa"/>
              <w:bottom w:w="23" w:type="dxa"/>
              <w:right w:w="115" w:type="dxa"/>
            </w:tcMar>
            <w:hideMark/>
          </w:tcPr>
          <w:p w:rsidR="009C407F" w:rsidRDefault="009C407F">
            <w:pPr>
              <w:rPr>
                <w:rFonts w:ascii="굴림" w:eastAsia="굴림" w:hAnsi="굴림" w:cs="굴림"/>
                <w:sz w:val="24"/>
                <w:szCs w:val="24"/>
              </w:rPr>
            </w:pPr>
            <w:r>
              <w:t>The id of the managed dialog.</w:t>
            </w:r>
          </w:p>
        </w:tc>
      </w:tr>
    </w:tbl>
    <w:p w:rsidR="009C407F" w:rsidRDefault="009C407F" w:rsidP="009C407F">
      <w:pPr>
        <w:pStyle w:val="5"/>
        <w:spacing w:after="60"/>
        <w:ind w:left="1300" w:hanging="300"/>
        <w:rPr>
          <w:rFonts w:ascii="Arial" w:hAnsi="Arial" w:cs="Arial"/>
          <w:color w:val="333333"/>
          <w:sz w:val="15"/>
          <w:szCs w:val="15"/>
        </w:rPr>
      </w:pPr>
      <w:r>
        <w:rPr>
          <w:rFonts w:ascii="Arial" w:hAnsi="Arial" w:cs="Arial"/>
          <w:color w:val="333333"/>
          <w:sz w:val="15"/>
          <w:szCs w:val="15"/>
        </w:rPr>
        <w:t>Throws</w:t>
      </w:r>
    </w:p>
    <w:tbl>
      <w:tblPr>
        <w:tblW w:w="0" w:type="auto"/>
        <w:tblCellMar>
          <w:left w:w="0" w:type="dxa"/>
          <w:right w:w="0" w:type="dxa"/>
        </w:tblCellMar>
        <w:tblLook w:val="04A0"/>
      </w:tblPr>
      <w:tblGrid>
        <w:gridCol w:w="2681"/>
        <w:gridCol w:w="5600"/>
      </w:tblGrid>
      <w:tr w:rsidR="009C407F" w:rsidTr="009C407F">
        <w:tc>
          <w:tcPr>
            <w:tcW w:w="0" w:type="auto"/>
            <w:tcBorders>
              <w:top w:val="nil"/>
              <w:left w:val="nil"/>
              <w:bottom w:val="nil"/>
              <w:right w:val="nil"/>
            </w:tcBorders>
            <w:shd w:val="clear" w:color="auto" w:fill="FFFFFF"/>
            <w:tcMar>
              <w:top w:w="23" w:type="dxa"/>
              <w:left w:w="115" w:type="dxa"/>
              <w:bottom w:w="23" w:type="dxa"/>
              <w:right w:w="115" w:type="dxa"/>
            </w:tcMar>
            <w:hideMark/>
          </w:tcPr>
          <w:p w:rsidR="009C407F" w:rsidRDefault="00153F68">
            <w:pPr>
              <w:rPr>
                <w:rFonts w:ascii="굴림" w:eastAsia="굴림" w:hAnsi="굴림" w:cs="굴림"/>
                <w:i/>
                <w:iCs/>
                <w:sz w:val="24"/>
                <w:szCs w:val="24"/>
              </w:rPr>
            </w:pPr>
            <w:hyperlink r:id="rId389" w:history="1">
              <w:r w:rsidR="009C407F">
                <w:rPr>
                  <w:rStyle w:val="a4"/>
                  <w:b/>
                  <w:bCs/>
                  <w:i/>
                  <w:iCs/>
                  <w:color w:val="006699"/>
                </w:rPr>
                <w:t>IllegalArgumentException</w:t>
              </w:r>
            </w:hyperlink>
          </w:p>
        </w:tc>
        <w:tc>
          <w:tcPr>
            <w:tcW w:w="0" w:type="auto"/>
            <w:tcBorders>
              <w:top w:val="nil"/>
              <w:left w:val="nil"/>
              <w:bottom w:val="nil"/>
              <w:right w:val="nil"/>
            </w:tcBorders>
            <w:shd w:val="clear" w:color="auto" w:fill="FFFFFF"/>
            <w:tcMar>
              <w:top w:w="23" w:type="dxa"/>
              <w:left w:w="115" w:type="dxa"/>
              <w:bottom w:w="23" w:type="dxa"/>
              <w:right w:w="115" w:type="dxa"/>
            </w:tcMar>
            <w:hideMark/>
          </w:tcPr>
          <w:p w:rsidR="009C407F" w:rsidRDefault="009C407F">
            <w:pPr>
              <w:rPr>
                <w:rFonts w:ascii="굴림" w:eastAsia="굴림" w:hAnsi="굴림" w:cs="굴림"/>
                <w:sz w:val="24"/>
                <w:szCs w:val="24"/>
              </w:rPr>
            </w:pPr>
            <w:r>
              <w:t>if the id was not previously shown via </w:t>
            </w:r>
            <w:hyperlink r:id="rId390" w:anchor="showDialog(int)" w:history="1">
              <w:r>
                <w:rPr>
                  <w:rStyle w:val="a4"/>
                  <w:rFonts w:ascii="Courier New" w:eastAsia="굴림체" w:hAnsi="Courier New" w:cs="Courier New"/>
                  <w:b/>
                  <w:bCs/>
                  <w:color w:val="006699"/>
                </w:rPr>
                <w:t>showDialog(int)</w:t>
              </w:r>
            </w:hyperlink>
            <w:r>
              <w:t>.</w:t>
            </w:r>
          </w:p>
        </w:tc>
      </w:tr>
    </w:tbl>
    <w:p w:rsidR="009C407F" w:rsidRDefault="009C407F" w:rsidP="009C407F">
      <w:pPr>
        <w:spacing w:line="219" w:lineRule="atLeast"/>
        <w:rPr>
          <w:rFonts w:ascii="Arial" w:hAnsi="Arial" w:cs="Arial"/>
          <w:color w:val="3C362B"/>
          <w:sz w:val="14"/>
          <w:szCs w:val="14"/>
        </w:rPr>
      </w:pPr>
    </w:p>
    <w:p w:rsidR="009C407F" w:rsidRDefault="009C407F" w:rsidP="009C407F">
      <w:pPr>
        <w:spacing w:line="219" w:lineRule="atLeast"/>
        <w:rPr>
          <w:rFonts w:ascii="Arial" w:hAnsi="Arial" w:cs="Arial"/>
          <w:color w:val="3C362B"/>
          <w:sz w:val="14"/>
          <w:szCs w:val="14"/>
        </w:rPr>
      </w:pPr>
    </w:p>
    <w:p w:rsidR="009C407F" w:rsidRDefault="009C407F" w:rsidP="009C407F">
      <w:pPr>
        <w:pStyle w:val="4"/>
        <w:shd w:val="clear" w:color="auto" w:fill="E2E2E2"/>
        <w:spacing w:before="360" w:after="120"/>
        <w:ind w:left="1100" w:hanging="300"/>
        <w:rPr>
          <w:rFonts w:ascii="Arial" w:hAnsi="Arial" w:cs="Arial"/>
          <w:color w:val="222222"/>
          <w:sz w:val="17"/>
          <w:szCs w:val="17"/>
        </w:rPr>
      </w:pPr>
      <w:r>
        <w:rPr>
          <w:rStyle w:val="normal"/>
          <w:rFonts w:ascii="Arial" w:hAnsi="Arial" w:cs="Arial"/>
          <w:b w:val="0"/>
          <w:bCs w:val="0"/>
          <w:color w:val="222222"/>
          <w:sz w:val="15"/>
          <w:szCs w:val="15"/>
        </w:rPr>
        <w:t>public final void </w:t>
      </w:r>
      <w:r>
        <w:rPr>
          <w:rStyle w:val="sympad"/>
          <w:rFonts w:ascii="Arial" w:hAnsi="Arial" w:cs="Arial"/>
          <w:color w:val="222222"/>
          <w:sz w:val="17"/>
          <w:szCs w:val="17"/>
        </w:rPr>
        <w:t>removeDialog</w:t>
      </w:r>
      <w:r>
        <w:rPr>
          <w:rFonts w:ascii="Arial" w:hAnsi="Arial" w:cs="Arial"/>
          <w:color w:val="222222"/>
          <w:sz w:val="17"/>
          <w:szCs w:val="17"/>
        </w:rPr>
        <w:t> </w:t>
      </w:r>
      <w:r>
        <w:rPr>
          <w:rStyle w:val="normal"/>
          <w:rFonts w:ascii="Arial" w:hAnsi="Arial" w:cs="Arial"/>
          <w:b w:val="0"/>
          <w:bCs w:val="0"/>
          <w:color w:val="222222"/>
          <w:sz w:val="15"/>
          <w:szCs w:val="15"/>
        </w:rPr>
        <w:t>(int id)</w:t>
      </w:r>
    </w:p>
    <w:p w:rsidR="009C407F" w:rsidRDefault="009C407F" w:rsidP="009C407F">
      <w:pPr>
        <w:rPr>
          <w:rFonts w:ascii="Arial" w:hAnsi="Arial" w:cs="Arial"/>
          <w:color w:val="999999"/>
          <w:sz w:val="12"/>
          <w:szCs w:val="12"/>
        </w:rPr>
      </w:pPr>
      <w:r>
        <w:rPr>
          <w:rFonts w:ascii="Arial" w:hAnsi="Arial" w:cs="Arial"/>
          <w:color w:val="999999"/>
          <w:sz w:val="12"/>
          <w:szCs w:val="12"/>
        </w:rPr>
        <w:t>Since: </w:t>
      </w:r>
      <w:hyperlink r:id="rId391" w:anchor="level1" w:history="1">
        <w:r>
          <w:rPr>
            <w:rStyle w:val="a4"/>
            <w:rFonts w:ascii="Arial" w:hAnsi="Arial" w:cs="Arial"/>
            <w:b/>
            <w:bCs/>
            <w:color w:val="999999"/>
            <w:sz w:val="12"/>
            <w:szCs w:val="12"/>
          </w:rPr>
          <w:t>API Level 1</w:t>
        </w:r>
      </w:hyperlink>
    </w:p>
    <w:p w:rsidR="009C407F" w:rsidRDefault="009C407F" w:rsidP="009C407F">
      <w:pPr>
        <w:pStyle w:val="a3"/>
        <w:spacing w:before="120" w:beforeAutospacing="0" w:after="120" w:afterAutospacing="0" w:line="312" w:lineRule="atLeast"/>
        <w:rPr>
          <w:rFonts w:ascii="Arial" w:hAnsi="Arial" w:cs="Arial"/>
          <w:color w:val="333333"/>
          <w:sz w:val="15"/>
          <w:szCs w:val="15"/>
        </w:rPr>
      </w:pPr>
      <w:r>
        <w:rPr>
          <w:rFonts w:ascii="Arial" w:hAnsi="Arial" w:cs="Arial"/>
          <w:color w:val="333333"/>
          <w:sz w:val="15"/>
          <w:szCs w:val="15"/>
        </w:rPr>
        <w:t>Removes any internal references to a dialog managed by this Activity. If the dialog is showing, it will dismiss it as part of the clean up. This can be useful if you know that you will never show a dialog again and want to avoid the overhead of saving and restoring it in the future.</w:t>
      </w:r>
    </w:p>
    <w:p w:rsidR="009C407F" w:rsidRDefault="009C407F" w:rsidP="009C407F">
      <w:pPr>
        <w:pStyle w:val="5"/>
        <w:spacing w:after="60"/>
        <w:ind w:left="1300" w:hanging="300"/>
        <w:rPr>
          <w:rFonts w:ascii="Arial" w:hAnsi="Arial" w:cs="Arial"/>
          <w:color w:val="333333"/>
          <w:sz w:val="15"/>
          <w:szCs w:val="15"/>
        </w:rPr>
      </w:pPr>
      <w:r>
        <w:rPr>
          <w:rFonts w:ascii="Arial" w:hAnsi="Arial" w:cs="Arial"/>
          <w:color w:val="333333"/>
          <w:sz w:val="15"/>
          <w:szCs w:val="15"/>
        </w:rPr>
        <w:lastRenderedPageBreak/>
        <w:t>Parameters</w:t>
      </w:r>
    </w:p>
    <w:tbl>
      <w:tblPr>
        <w:tblW w:w="0" w:type="auto"/>
        <w:tblCellMar>
          <w:left w:w="0" w:type="dxa"/>
          <w:right w:w="0" w:type="dxa"/>
        </w:tblCellMar>
        <w:tblLook w:val="04A0"/>
      </w:tblPr>
      <w:tblGrid>
        <w:gridCol w:w="400"/>
        <w:gridCol w:w="3006"/>
      </w:tblGrid>
      <w:tr w:rsidR="009C407F" w:rsidTr="009C407F">
        <w:tc>
          <w:tcPr>
            <w:tcW w:w="0" w:type="auto"/>
            <w:tcBorders>
              <w:top w:val="nil"/>
              <w:left w:val="nil"/>
              <w:bottom w:val="nil"/>
              <w:right w:val="nil"/>
            </w:tcBorders>
            <w:shd w:val="clear" w:color="auto" w:fill="FFFFFF"/>
            <w:tcMar>
              <w:top w:w="23" w:type="dxa"/>
              <w:left w:w="115" w:type="dxa"/>
              <w:bottom w:w="23" w:type="dxa"/>
              <w:right w:w="115" w:type="dxa"/>
            </w:tcMar>
            <w:hideMark/>
          </w:tcPr>
          <w:p w:rsidR="009C407F" w:rsidRDefault="009C407F">
            <w:pPr>
              <w:rPr>
                <w:rFonts w:ascii="굴림" w:eastAsia="굴림" w:hAnsi="굴림" w:cs="굴림"/>
                <w:i/>
                <w:iCs/>
                <w:sz w:val="24"/>
                <w:szCs w:val="24"/>
              </w:rPr>
            </w:pPr>
            <w:r>
              <w:rPr>
                <w:i/>
                <w:iCs/>
              </w:rPr>
              <w:t>id</w:t>
            </w:r>
          </w:p>
        </w:tc>
        <w:tc>
          <w:tcPr>
            <w:tcW w:w="0" w:type="auto"/>
            <w:tcBorders>
              <w:top w:val="nil"/>
              <w:left w:val="nil"/>
              <w:bottom w:val="nil"/>
              <w:right w:val="nil"/>
            </w:tcBorders>
            <w:shd w:val="clear" w:color="auto" w:fill="FFFFFF"/>
            <w:tcMar>
              <w:top w:w="23" w:type="dxa"/>
              <w:left w:w="115" w:type="dxa"/>
              <w:bottom w:w="23" w:type="dxa"/>
              <w:right w:w="115" w:type="dxa"/>
            </w:tcMar>
            <w:hideMark/>
          </w:tcPr>
          <w:p w:rsidR="009C407F" w:rsidRDefault="009C407F">
            <w:pPr>
              <w:rPr>
                <w:rFonts w:ascii="굴림" w:eastAsia="굴림" w:hAnsi="굴림" w:cs="굴림"/>
                <w:sz w:val="24"/>
                <w:szCs w:val="24"/>
              </w:rPr>
            </w:pPr>
            <w:r>
              <w:t>The id of the managed dialog.</w:t>
            </w:r>
          </w:p>
        </w:tc>
      </w:tr>
    </w:tbl>
    <w:p w:rsidR="009C407F" w:rsidRDefault="009C407F" w:rsidP="009C407F">
      <w:pPr>
        <w:spacing w:line="219" w:lineRule="atLeast"/>
        <w:rPr>
          <w:rFonts w:ascii="Arial" w:hAnsi="Arial" w:cs="Arial"/>
          <w:color w:val="3C362B"/>
          <w:sz w:val="14"/>
          <w:szCs w:val="14"/>
        </w:rPr>
      </w:pPr>
    </w:p>
    <w:p w:rsidR="009C407F" w:rsidRDefault="009C407F" w:rsidP="009C407F">
      <w:pPr>
        <w:spacing w:line="219" w:lineRule="atLeast"/>
        <w:rPr>
          <w:rFonts w:ascii="Arial" w:hAnsi="Arial" w:cs="Arial"/>
          <w:color w:val="3C362B"/>
          <w:sz w:val="14"/>
          <w:szCs w:val="14"/>
        </w:rPr>
      </w:pPr>
    </w:p>
    <w:p w:rsidR="00337D0E" w:rsidRDefault="00337D0E">
      <w:pPr>
        <w:widowControl/>
        <w:wordWrap/>
        <w:autoSpaceDE/>
        <w:autoSpaceDN/>
        <w:jc w:val="left"/>
        <w:rPr>
          <w:b/>
        </w:rPr>
      </w:pPr>
      <w:r>
        <w:rPr>
          <w:b/>
        </w:rPr>
        <w:br w:type="page"/>
      </w:r>
    </w:p>
    <w:p w:rsidR="00337D0E" w:rsidRDefault="00153F68" w:rsidP="00337D0E">
      <w:pPr>
        <w:pStyle w:val="2"/>
        <w:pBdr>
          <w:bottom w:val="single" w:sz="4" w:space="8" w:color="D0D0D0"/>
        </w:pBdr>
        <w:spacing w:before="0" w:beforeAutospacing="0" w:after="0" w:afterAutospacing="0" w:line="184" w:lineRule="atLeast"/>
        <w:rPr>
          <w:rFonts w:ascii="dotum" w:eastAsia="돋움" w:hAnsi="dotum" w:hint="eastAsia"/>
          <w:color w:val="5C5C5C"/>
          <w:sz w:val="14"/>
          <w:szCs w:val="14"/>
        </w:rPr>
      </w:pPr>
      <w:hyperlink r:id="rId392" w:history="1">
        <w:r w:rsidR="00337D0E">
          <w:rPr>
            <w:rStyle w:val="a4"/>
            <w:rFonts w:ascii="dotum" w:eastAsia="돋움" w:hAnsi="dotum"/>
            <w:color w:val="5C5C5C"/>
            <w:sz w:val="14"/>
            <w:szCs w:val="14"/>
            <w:u w:val="none"/>
            <w:bdr w:val="none" w:sz="0" w:space="0" w:color="auto" w:frame="1"/>
          </w:rPr>
          <w:t>안드로이드</w:t>
        </w:r>
        <w:r w:rsidR="00337D0E">
          <w:rPr>
            <w:rStyle w:val="a4"/>
            <w:rFonts w:ascii="dotum" w:eastAsia="돋움" w:hAnsi="dotum"/>
            <w:color w:val="5C5C5C"/>
            <w:sz w:val="14"/>
            <w:szCs w:val="14"/>
            <w:u w:val="none"/>
            <w:bdr w:val="none" w:sz="0" w:space="0" w:color="auto" w:frame="1"/>
          </w:rPr>
          <w:t xml:space="preserve"> </w:t>
        </w:r>
        <w:r w:rsidR="00337D0E">
          <w:rPr>
            <w:rStyle w:val="a4"/>
            <w:rFonts w:ascii="dotum" w:eastAsia="돋움" w:hAnsi="dotum"/>
            <w:color w:val="5C5C5C"/>
            <w:sz w:val="14"/>
            <w:szCs w:val="14"/>
            <w:u w:val="none"/>
            <w:bdr w:val="none" w:sz="0" w:space="0" w:color="auto" w:frame="1"/>
          </w:rPr>
          <w:t>가로</w:t>
        </w:r>
        <w:r w:rsidR="00337D0E">
          <w:rPr>
            <w:rStyle w:val="a4"/>
            <w:rFonts w:ascii="dotum" w:eastAsia="돋움" w:hAnsi="dotum"/>
            <w:color w:val="5C5C5C"/>
            <w:sz w:val="14"/>
            <w:szCs w:val="14"/>
            <w:u w:val="none"/>
            <w:bdr w:val="none" w:sz="0" w:space="0" w:color="auto" w:frame="1"/>
          </w:rPr>
          <w:t xml:space="preserve">, </w:t>
        </w:r>
        <w:r w:rsidR="00337D0E">
          <w:rPr>
            <w:rStyle w:val="a4"/>
            <w:rFonts w:ascii="dotum" w:eastAsia="돋움" w:hAnsi="dotum"/>
            <w:color w:val="5C5C5C"/>
            <w:sz w:val="14"/>
            <w:szCs w:val="14"/>
            <w:u w:val="none"/>
            <w:bdr w:val="none" w:sz="0" w:space="0" w:color="auto" w:frame="1"/>
          </w:rPr>
          <w:t>세로</w:t>
        </w:r>
        <w:r w:rsidR="00337D0E">
          <w:rPr>
            <w:rStyle w:val="a4"/>
            <w:rFonts w:ascii="dotum" w:eastAsia="돋움" w:hAnsi="dotum"/>
            <w:color w:val="5C5C5C"/>
            <w:sz w:val="14"/>
            <w:szCs w:val="14"/>
            <w:u w:val="none"/>
            <w:bdr w:val="none" w:sz="0" w:space="0" w:color="auto" w:frame="1"/>
          </w:rPr>
          <w:t xml:space="preserve"> </w:t>
        </w:r>
        <w:r w:rsidR="00337D0E">
          <w:rPr>
            <w:rStyle w:val="a4"/>
            <w:rFonts w:ascii="dotum" w:eastAsia="돋움" w:hAnsi="dotum"/>
            <w:color w:val="5C5C5C"/>
            <w:sz w:val="14"/>
            <w:szCs w:val="14"/>
            <w:u w:val="none"/>
            <w:bdr w:val="none" w:sz="0" w:space="0" w:color="auto" w:frame="1"/>
          </w:rPr>
          <w:t>전환시</w:t>
        </w:r>
        <w:r w:rsidR="00337D0E">
          <w:rPr>
            <w:rStyle w:val="a4"/>
            <w:rFonts w:ascii="dotum" w:eastAsia="돋움" w:hAnsi="dotum"/>
            <w:color w:val="5C5C5C"/>
            <w:sz w:val="14"/>
            <w:szCs w:val="14"/>
            <w:u w:val="none"/>
            <w:bdr w:val="none" w:sz="0" w:space="0" w:color="auto" w:frame="1"/>
          </w:rPr>
          <w:t xml:space="preserve"> onCreate(), onDestroy() </w:t>
        </w:r>
        <w:r w:rsidR="00337D0E">
          <w:rPr>
            <w:rStyle w:val="a4"/>
            <w:rFonts w:ascii="dotum" w:eastAsia="돋움" w:hAnsi="dotum"/>
            <w:color w:val="5C5C5C"/>
            <w:sz w:val="14"/>
            <w:szCs w:val="14"/>
            <w:u w:val="none"/>
            <w:bdr w:val="none" w:sz="0" w:space="0" w:color="auto" w:frame="1"/>
          </w:rPr>
          <w:t>호출</w:t>
        </w:r>
        <w:r w:rsidR="00337D0E">
          <w:rPr>
            <w:rStyle w:val="a4"/>
            <w:rFonts w:ascii="dotum" w:eastAsia="돋움" w:hAnsi="dotum"/>
            <w:color w:val="5C5C5C"/>
            <w:sz w:val="14"/>
            <w:szCs w:val="14"/>
            <w:u w:val="none"/>
            <w:bdr w:val="none" w:sz="0" w:space="0" w:color="auto" w:frame="1"/>
          </w:rPr>
          <w:t xml:space="preserve"> </w:t>
        </w:r>
        <w:r w:rsidR="00337D0E">
          <w:rPr>
            <w:rStyle w:val="a4"/>
            <w:rFonts w:ascii="dotum" w:eastAsia="돋움" w:hAnsi="dotum"/>
            <w:color w:val="5C5C5C"/>
            <w:sz w:val="14"/>
            <w:szCs w:val="14"/>
            <w:u w:val="none"/>
            <w:bdr w:val="none" w:sz="0" w:space="0" w:color="auto" w:frame="1"/>
          </w:rPr>
          <w:t>막기</w:t>
        </w:r>
      </w:hyperlink>
    </w:p>
    <w:p w:rsidR="00337D0E" w:rsidRDefault="00337D0E" w:rsidP="00337D0E">
      <w:pPr>
        <w:rPr>
          <w:rFonts w:ascii="돋움" w:eastAsia="돋움" w:hAnsi="돋움"/>
          <w:color w:val="8A8A8A"/>
          <w:sz w:val="14"/>
          <w:szCs w:val="14"/>
        </w:rPr>
      </w:pPr>
      <w:r>
        <w:rPr>
          <w:rFonts w:ascii="돋움" w:eastAsia="돋움" w:hAnsi="돋움" w:hint="eastAsia"/>
          <w:color w:val="333333"/>
          <w:sz w:val="14"/>
          <w:szCs w:val="14"/>
          <w:bdr w:val="none" w:sz="0" w:space="0" w:color="auto" w:frame="1"/>
        </w:rPr>
        <w:t>안드로이드 가로, 세로 전환시 onCreate/onDestroy가 호출되어</w:t>
      </w:r>
    </w:p>
    <w:p w:rsidR="00337D0E" w:rsidRDefault="00337D0E" w:rsidP="00337D0E">
      <w:pPr>
        <w:rPr>
          <w:rFonts w:ascii="돋움" w:eastAsia="돋움" w:hAnsi="돋움"/>
          <w:color w:val="8A8A8A"/>
          <w:sz w:val="14"/>
          <w:szCs w:val="14"/>
        </w:rPr>
      </w:pPr>
      <w:r>
        <w:rPr>
          <w:rFonts w:ascii="돋움" w:eastAsia="돋움" w:hAnsi="돋움" w:hint="eastAsia"/>
          <w:color w:val="333333"/>
          <w:sz w:val="14"/>
          <w:szCs w:val="14"/>
          <w:bdr w:val="none" w:sz="0" w:space="0" w:color="auto" w:frame="1"/>
        </w:rPr>
        <w:t>웹패이지를 다시 로딩하는 현상같은 것들이 발생한다.</w:t>
      </w:r>
    </w:p>
    <w:p w:rsidR="00337D0E" w:rsidRDefault="00337D0E" w:rsidP="00337D0E">
      <w:pPr>
        <w:rPr>
          <w:rFonts w:ascii="돋움" w:eastAsia="돋움" w:hAnsi="돋움"/>
          <w:color w:val="8A8A8A"/>
          <w:sz w:val="14"/>
          <w:szCs w:val="14"/>
        </w:rPr>
      </w:pPr>
      <w:r>
        <w:rPr>
          <w:rFonts w:ascii="돋움" w:eastAsia="돋움" w:hAnsi="돋움" w:hint="eastAsia"/>
          <w:color w:val="333333"/>
          <w:sz w:val="14"/>
          <w:szCs w:val="14"/>
          <w:bdr w:val="none" w:sz="0" w:space="0" w:color="auto" w:frame="1"/>
        </w:rPr>
        <w:t>이것을 막는 방법.</w:t>
      </w:r>
    </w:p>
    <w:p w:rsidR="00337D0E" w:rsidRDefault="00337D0E" w:rsidP="00337D0E">
      <w:pPr>
        <w:rPr>
          <w:rFonts w:ascii="돋움" w:eastAsia="돋움" w:hAnsi="돋움"/>
          <w:color w:val="8A8A8A"/>
          <w:sz w:val="14"/>
          <w:szCs w:val="14"/>
        </w:rPr>
      </w:pPr>
    </w:p>
    <w:p w:rsidR="00337D0E" w:rsidRDefault="00337D0E" w:rsidP="00337D0E">
      <w:pPr>
        <w:rPr>
          <w:rFonts w:ascii="돋움" w:eastAsia="돋움" w:hAnsi="돋움"/>
          <w:color w:val="8A8A8A"/>
          <w:sz w:val="14"/>
          <w:szCs w:val="14"/>
        </w:rPr>
      </w:pPr>
      <w:r>
        <w:rPr>
          <w:rFonts w:ascii="돋움" w:eastAsia="돋움" w:hAnsi="돋움" w:hint="eastAsia"/>
          <w:color w:val="333333"/>
          <w:sz w:val="14"/>
          <w:szCs w:val="14"/>
          <w:bdr w:val="none" w:sz="0" w:space="0" w:color="auto" w:frame="1"/>
        </w:rPr>
        <w:t>참조: </w:t>
      </w:r>
      <w:hyperlink r:id="rId393" w:history="1">
        <w:r>
          <w:rPr>
            <w:rStyle w:val="a4"/>
            <w:rFonts w:ascii="돋움" w:eastAsia="돋움" w:hAnsi="돋움" w:hint="eastAsia"/>
            <w:color w:val="8A8A8A"/>
            <w:sz w:val="14"/>
            <w:szCs w:val="14"/>
            <w:bdr w:val="none" w:sz="0" w:space="0" w:color="auto" w:frame="1"/>
          </w:rPr>
          <w:t>http://www.androidpub.com/742429</w:t>
        </w:r>
      </w:hyperlink>
    </w:p>
    <w:p w:rsidR="00337D0E" w:rsidRDefault="00337D0E" w:rsidP="00337D0E">
      <w:pPr>
        <w:rPr>
          <w:rFonts w:ascii="돋움" w:eastAsia="돋움" w:hAnsi="돋움"/>
          <w:color w:val="8A8A8A"/>
          <w:sz w:val="14"/>
          <w:szCs w:val="14"/>
        </w:rPr>
      </w:pPr>
      <w:r>
        <w:rPr>
          <w:rFonts w:ascii="돋움" w:eastAsia="돋움" w:hAnsi="돋움" w:hint="eastAsia"/>
          <w:color w:val="8A8A8A"/>
          <w:sz w:val="14"/>
          <w:szCs w:val="14"/>
        </w:rPr>
        <w:t>참조: </w:t>
      </w:r>
      <w:hyperlink r:id="rId394" w:history="1">
        <w:r>
          <w:rPr>
            <w:rStyle w:val="a4"/>
            <w:rFonts w:ascii="돋움" w:eastAsia="돋움" w:hAnsi="돋움" w:hint="eastAsia"/>
            <w:color w:val="8A8A8A"/>
            <w:sz w:val="14"/>
            <w:szCs w:val="14"/>
            <w:bdr w:val="none" w:sz="0" w:space="0" w:color="auto" w:frame="1"/>
          </w:rPr>
          <w:t>http://developer.android.com/resources/articles/faster-screen-orientation-change.html</w:t>
        </w:r>
      </w:hyperlink>
    </w:p>
    <w:p w:rsidR="00337D0E" w:rsidRDefault="00337D0E" w:rsidP="00337D0E">
      <w:pPr>
        <w:rPr>
          <w:rFonts w:ascii="돋움" w:eastAsia="돋움" w:hAnsi="돋움"/>
          <w:color w:val="8A8A8A"/>
          <w:sz w:val="14"/>
          <w:szCs w:val="14"/>
        </w:rPr>
      </w:pPr>
    </w:p>
    <w:p w:rsidR="00337D0E" w:rsidRDefault="00337D0E" w:rsidP="00337D0E">
      <w:pPr>
        <w:rPr>
          <w:rFonts w:ascii="굴림" w:eastAsia="굴림" w:hAnsi="굴림"/>
          <w:color w:val="333333"/>
          <w:sz w:val="18"/>
          <w:szCs w:val="18"/>
        </w:rPr>
      </w:pPr>
      <w:r>
        <w:rPr>
          <w:rFonts w:ascii="돋움" w:eastAsia="돋움" w:hAnsi="돋움" w:hint="eastAsia"/>
          <w:color w:val="333333"/>
          <w:sz w:val="18"/>
          <w:szCs w:val="18"/>
          <w:bdr w:val="none" w:sz="0" w:space="0" w:color="auto" w:frame="1"/>
        </w:rPr>
        <w:br/>
      </w:r>
    </w:p>
    <w:p w:rsidR="00337D0E" w:rsidRDefault="00337D0E" w:rsidP="00337D0E">
      <w:pPr>
        <w:rPr>
          <w:rFonts w:ascii="dotum" w:eastAsia="돋움" w:hAnsi="dotum" w:hint="eastAsia"/>
          <w:color w:val="8A8A8A"/>
          <w:sz w:val="14"/>
          <w:szCs w:val="14"/>
        </w:rPr>
      </w:pPr>
      <w:r>
        <w:rPr>
          <w:rStyle w:val="apple-style-span"/>
          <w:rFonts w:ascii="돋움" w:eastAsia="돋움" w:hAnsi="돋움" w:hint="eastAsia"/>
          <w:color w:val="333333"/>
          <w:sz w:val="18"/>
          <w:szCs w:val="18"/>
          <w:bdr w:val="none" w:sz="0" w:space="0" w:color="auto" w:frame="1"/>
        </w:rPr>
        <w:t>AndroidManifest.xml 수정</w:t>
      </w:r>
    </w:p>
    <w:p w:rsidR="00337D0E" w:rsidRDefault="00337D0E" w:rsidP="00337D0E">
      <w:pPr>
        <w:rPr>
          <w:rFonts w:ascii="굴림" w:eastAsia="굴림" w:hAnsi="굴림"/>
          <w:color w:val="333333"/>
          <w:sz w:val="18"/>
          <w:szCs w:val="18"/>
        </w:rPr>
      </w:pPr>
    </w:p>
    <w:p w:rsidR="00337D0E" w:rsidRDefault="00337D0E" w:rsidP="00337D0E">
      <w:pPr>
        <w:rPr>
          <w:color w:val="333333"/>
          <w:sz w:val="18"/>
          <w:szCs w:val="18"/>
        </w:rPr>
      </w:pPr>
      <w:r>
        <w:rPr>
          <w:rFonts w:hint="eastAsia"/>
          <w:color w:val="333333"/>
          <w:sz w:val="18"/>
          <w:szCs w:val="18"/>
        </w:rPr>
        <w:t>전환을 막을 activity의 속성에</w:t>
      </w:r>
    </w:p>
    <w:p w:rsidR="00337D0E" w:rsidRDefault="00337D0E" w:rsidP="00337D0E">
      <w:pPr>
        <w:rPr>
          <w:color w:val="333333"/>
          <w:sz w:val="18"/>
          <w:szCs w:val="18"/>
        </w:rPr>
      </w:pPr>
    </w:p>
    <w:p w:rsidR="00337D0E" w:rsidRDefault="00337D0E" w:rsidP="00337D0E">
      <w:pPr>
        <w:shd w:val="clear" w:color="auto" w:fill="DBE8FB"/>
        <w:rPr>
          <w:rFonts w:ascii="돋움" w:eastAsia="돋움" w:hAnsi="돋움"/>
          <w:color w:val="333333"/>
          <w:sz w:val="18"/>
          <w:szCs w:val="18"/>
        </w:rPr>
      </w:pPr>
      <w:r>
        <w:rPr>
          <w:rFonts w:ascii="돋움" w:eastAsia="돋움" w:hAnsi="돋움" w:hint="eastAsia"/>
          <w:b/>
          <w:bCs/>
          <w:color w:val="333333"/>
          <w:sz w:val="18"/>
          <w:szCs w:val="18"/>
          <w:bdr w:val="none" w:sz="0" w:space="0" w:color="auto" w:frame="1"/>
        </w:rPr>
        <w:t>android:configChanges="orientation|keyboardHidden"</w:t>
      </w:r>
    </w:p>
    <w:p w:rsidR="00337D0E" w:rsidRDefault="00337D0E" w:rsidP="00337D0E">
      <w:pPr>
        <w:rPr>
          <w:rFonts w:ascii="굴림" w:eastAsia="굴림" w:hAnsi="굴림"/>
          <w:color w:val="333333"/>
          <w:sz w:val="18"/>
          <w:szCs w:val="18"/>
        </w:rPr>
      </w:pPr>
    </w:p>
    <w:p w:rsidR="00337D0E" w:rsidRDefault="00337D0E" w:rsidP="00337D0E">
      <w:pPr>
        <w:rPr>
          <w:rFonts w:ascii="돋움" w:eastAsia="돋움" w:hAnsi="돋움"/>
          <w:color w:val="8A8A8A"/>
          <w:sz w:val="14"/>
          <w:szCs w:val="14"/>
        </w:rPr>
      </w:pPr>
      <w:r>
        <w:rPr>
          <w:rStyle w:val="apple-style-span"/>
          <w:rFonts w:hint="eastAsia"/>
          <w:color w:val="333333"/>
          <w:sz w:val="14"/>
          <w:szCs w:val="14"/>
          <w:bdr w:val="none" w:sz="0" w:space="0" w:color="auto" w:frame="1"/>
        </w:rPr>
        <w:t>를 추가.</w:t>
      </w:r>
    </w:p>
    <w:p w:rsidR="00337D0E" w:rsidRDefault="00337D0E" w:rsidP="00337D0E">
      <w:pPr>
        <w:rPr>
          <w:rFonts w:ascii="돋움" w:eastAsia="돋움" w:hAnsi="돋움"/>
          <w:color w:val="8A8A8A"/>
          <w:sz w:val="14"/>
          <w:szCs w:val="14"/>
        </w:rPr>
      </w:pPr>
    </w:p>
    <w:p w:rsidR="00337D0E" w:rsidRDefault="00337D0E" w:rsidP="00337D0E">
      <w:pPr>
        <w:rPr>
          <w:rFonts w:ascii="돋움" w:eastAsia="돋움" w:hAnsi="돋움"/>
          <w:color w:val="8A8A8A"/>
          <w:sz w:val="14"/>
          <w:szCs w:val="14"/>
        </w:rPr>
      </w:pPr>
    </w:p>
    <w:p w:rsidR="00337D0E" w:rsidRDefault="00337D0E" w:rsidP="00337D0E">
      <w:pPr>
        <w:rPr>
          <w:rFonts w:ascii="돋움" w:eastAsia="돋움" w:hAnsi="돋움"/>
          <w:color w:val="8A8A8A"/>
          <w:sz w:val="14"/>
          <w:szCs w:val="14"/>
        </w:rPr>
      </w:pPr>
      <w:r>
        <w:rPr>
          <w:rFonts w:ascii="돋움" w:eastAsia="돋움" w:hAnsi="돋움" w:hint="eastAsia"/>
          <w:color w:val="333333"/>
          <w:sz w:val="14"/>
          <w:szCs w:val="14"/>
          <w:bdr w:val="none" w:sz="0" w:space="0" w:color="auto" w:frame="1"/>
        </w:rPr>
        <w:t>해당 activity의 .java 파일을 열어 다음의 메소드를 오버라이드.</w:t>
      </w:r>
    </w:p>
    <w:p w:rsidR="00337D0E" w:rsidRDefault="00337D0E" w:rsidP="00337D0E">
      <w:pPr>
        <w:rPr>
          <w:rFonts w:ascii="돋움" w:eastAsia="돋움" w:hAnsi="돋움"/>
          <w:color w:val="8A8A8A"/>
          <w:sz w:val="14"/>
          <w:szCs w:val="14"/>
        </w:rPr>
      </w:pPr>
    </w:p>
    <w:p w:rsidR="00337D0E" w:rsidRDefault="00337D0E" w:rsidP="00337D0E">
      <w:pPr>
        <w:shd w:val="clear" w:color="auto" w:fill="FEFEB8"/>
        <w:rPr>
          <w:rFonts w:ascii="돋움" w:eastAsia="돋움" w:hAnsi="돋움"/>
          <w:color w:val="8A8A8A"/>
          <w:sz w:val="14"/>
          <w:szCs w:val="14"/>
        </w:rPr>
      </w:pPr>
      <w:r>
        <w:rPr>
          <w:rFonts w:ascii="돋움" w:eastAsia="돋움" w:hAnsi="돋움" w:hint="eastAsia"/>
          <w:color w:val="333333"/>
          <w:sz w:val="14"/>
          <w:szCs w:val="14"/>
          <w:bdr w:val="none" w:sz="0" w:space="0" w:color="auto" w:frame="1"/>
        </w:rPr>
        <w:t>@Override</w:t>
      </w:r>
    </w:p>
    <w:p w:rsidR="00337D0E" w:rsidRDefault="00337D0E" w:rsidP="00337D0E">
      <w:pPr>
        <w:shd w:val="clear" w:color="auto" w:fill="FEFEB8"/>
        <w:rPr>
          <w:rFonts w:ascii="돋움" w:eastAsia="돋움" w:hAnsi="돋움"/>
          <w:color w:val="8A8A8A"/>
          <w:sz w:val="14"/>
          <w:szCs w:val="14"/>
        </w:rPr>
      </w:pPr>
      <w:r>
        <w:rPr>
          <w:rStyle w:val="apple-style-span"/>
          <w:rFonts w:hint="eastAsia"/>
          <w:color w:val="333333"/>
          <w:sz w:val="14"/>
          <w:szCs w:val="14"/>
          <w:bdr w:val="none" w:sz="0" w:space="0" w:color="auto" w:frame="1"/>
        </w:rPr>
        <w:t>public void</w:t>
      </w:r>
      <w:r>
        <w:rPr>
          <w:rStyle w:val="apple-converted-space"/>
          <w:rFonts w:hint="eastAsia"/>
          <w:color w:val="333333"/>
          <w:sz w:val="14"/>
          <w:szCs w:val="14"/>
          <w:bdr w:val="none" w:sz="0" w:space="0" w:color="auto" w:frame="1"/>
        </w:rPr>
        <w:t> </w:t>
      </w:r>
      <w:r>
        <w:rPr>
          <w:rStyle w:val="apple-style-span"/>
          <w:rFonts w:ascii="돋움" w:eastAsia="돋움" w:hAnsi="돋움" w:hint="eastAsia"/>
          <w:b/>
          <w:bCs/>
          <w:color w:val="333333"/>
          <w:sz w:val="14"/>
          <w:szCs w:val="14"/>
          <w:bdr w:val="none" w:sz="0" w:space="0" w:color="auto" w:frame="1"/>
        </w:rPr>
        <w:t>onConfigurationChanged</w:t>
      </w:r>
      <w:r>
        <w:rPr>
          <w:rStyle w:val="apple-style-span"/>
          <w:rFonts w:hint="eastAsia"/>
          <w:color w:val="333333"/>
          <w:sz w:val="14"/>
          <w:szCs w:val="14"/>
          <w:bdr w:val="none" w:sz="0" w:space="0" w:color="auto" w:frame="1"/>
        </w:rPr>
        <w:t>(Configuration newConfig) {</w:t>
      </w:r>
    </w:p>
    <w:p w:rsidR="00337D0E" w:rsidRDefault="00337D0E" w:rsidP="00337D0E">
      <w:pPr>
        <w:shd w:val="clear" w:color="auto" w:fill="FEFEB8"/>
        <w:rPr>
          <w:rFonts w:ascii="돋움" w:eastAsia="돋움" w:hAnsi="돋움"/>
          <w:color w:val="8A8A8A"/>
          <w:sz w:val="14"/>
          <w:szCs w:val="14"/>
        </w:rPr>
      </w:pPr>
      <w:r>
        <w:rPr>
          <w:rStyle w:val="apple-style-span"/>
          <w:rFonts w:hint="eastAsia"/>
          <w:color w:val="333333"/>
          <w:sz w:val="14"/>
          <w:szCs w:val="14"/>
          <w:bdr w:val="none" w:sz="0" w:space="0" w:color="auto" w:frame="1"/>
        </w:rPr>
        <w:t>super.onConfigurationChanged(newConfig);</w:t>
      </w:r>
    </w:p>
    <w:p w:rsidR="00337D0E" w:rsidRDefault="00337D0E" w:rsidP="00337D0E">
      <w:pPr>
        <w:shd w:val="clear" w:color="auto" w:fill="FEFEB8"/>
        <w:rPr>
          <w:rFonts w:ascii="돋움" w:eastAsia="돋움" w:hAnsi="돋움"/>
          <w:color w:val="8A8A8A"/>
          <w:sz w:val="14"/>
          <w:szCs w:val="14"/>
        </w:rPr>
      </w:pPr>
      <w:r>
        <w:rPr>
          <w:rStyle w:val="apple-style-span"/>
          <w:rFonts w:hint="eastAsia"/>
          <w:color w:val="333333"/>
          <w:sz w:val="14"/>
          <w:szCs w:val="14"/>
          <w:bdr w:val="none" w:sz="0" w:space="0" w:color="auto" w:frame="1"/>
        </w:rPr>
        <w:t>}</w:t>
      </w:r>
    </w:p>
    <w:p w:rsidR="00F900F9" w:rsidRDefault="00153F68" w:rsidP="001616B8">
      <w:pPr>
        <w:pStyle w:val="aa"/>
        <w:ind w:leftChars="0" w:left="720"/>
      </w:pPr>
      <w:hyperlink r:id="rId395" w:history="1">
        <w:r w:rsidR="00337D0E">
          <w:rPr>
            <w:rStyle w:val="a4"/>
          </w:rPr>
          <w:t>http://eddykudo.com/tag/%EC%95%88%EB%93%9C%EB%A1%9C%EC%9D%B4%EB%93%9C</w:t>
        </w:r>
      </w:hyperlink>
    </w:p>
    <w:p w:rsidR="00F900F9" w:rsidRDefault="00F900F9">
      <w:pPr>
        <w:widowControl/>
        <w:wordWrap/>
        <w:autoSpaceDE/>
        <w:autoSpaceDN/>
        <w:jc w:val="left"/>
      </w:pPr>
      <w:r>
        <w:br w:type="page"/>
      </w:r>
    </w:p>
    <w:p w:rsidR="001616B8" w:rsidRDefault="00F900F9" w:rsidP="001616B8">
      <w:pPr>
        <w:pStyle w:val="aa"/>
        <w:ind w:leftChars="0" w:left="720"/>
        <w:rPr>
          <w:b/>
        </w:rPr>
      </w:pPr>
      <w:r>
        <w:rPr>
          <w:rFonts w:hint="eastAsia"/>
          <w:b/>
        </w:rPr>
        <w:lastRenderedPageBreak/>
        <w:t>점선 라인그리기</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int</w:t>
      </w:r>
      <w:r>
        <w:rPr>
          <w:rFonts w:ascii="Courier New" w:hAnsi="Courier New" w:cs="Courier New"/>
          <w:color w:val="000000"/>
          <w:kern w:val="0"/>
          <w:szCs w:val="20"/>
        </w:rPr>
        <w:t xml:space="preserve"> i = 2; i &lt; points.</w:t>
      </w:r>
      <w:r>
        <w:rPr>
          <w:rFonts w:ascii="Courier New" w:hAnsi="Courier New" w:cs="Courier New"/>
          <w:color w:val="0000C0"/>
          <w:kern w:val="0"/>
          <w:szCs w:val="20"/>
        </w:rPr>
        <w:t>length</w:t>
      </w:r>
      <w:r>
        <w:rPr>
          <w:rFonts w:ascii="Courier New" w:hAnsi="Courier New" w:cs="Courier New"/>
          <w:color w:val="000000"/>
          <w:kern w:val="0"/>
          <w:szCs w:val="20"/>
        </w:rPr>
        <w:t>; i += 2) {</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(lastDisplay*2 &lt; 0 || i&lt;lastDisplay*2){</w:t>
      </w:r>
      <w:r>
        <w:rPr>
          <w:rFonts w:ascii="Courier New" w:hAnsi="Courier New" w:cs="Courier New"/>
          <w:color w:val="3F7F5F"/>
          <w:kern w:val="0"/>
          <w:szCs w:val="20"/>
        </w:rPr>
        <w:t>//</w:t>
      </w:r>
      <w:r>
        <w:rPr>
          <w:rFonts w:ascii="Courier New" w:hAnsi="Courier New" w:cs="Courier New"/>
          <w:color w:val="3F7F5F"/>
          <w:kern w:val="0"/>
          <w:szCs w:val="20"/>
          <w:u w:val="single"/>
        </w:rPr>
        <w:t>visualkhh</w:t>
      </w:r>
      <w:r>
        <w:rPr>
          <w:rFonts w:ascii="Courier New" w:hAnsi="Courier New" w:cs="Courier New"/>
          <w:color w:val="3F7F5F"/>
          <w:kern w:val="0"/>
          <w:szCs w:val="20"/>
        </w:rPr>
        <w:tab/>
      </w:r>
      <w:r>
        <w:rPr>
          <w:rFonts w:ascii="Courier New" w:hAnsi="Courier New" w:cs="Courier New"/>
          <w:color w:val="3F7F5F"/>
          <w:kern w:val="0"/>
          <w:szCs w:val="20"/>
        </w:rPr>
        <w:t>해당되면</w:t>
      </w:r>
      <w:r>
        <w:rPr>
          <w:rFonts w:ascii="Courier New" w:hAnsi="Courier New" w:cs="Courier New"/>
          <w:color w:val="3F7F5F"/>
          <w:kern w:val="0"/>
          <w:szCs w:val="20"/>
        </w:rPr>
        <w:t xml:space="preserve"> </w:t>
      </w:r>
      <w:r>
        <w:rPr>
          <w:rFonts w:ascii="Courier New" w:hAnsi="Courier New" w:cs="Courier New"/>
          <w:color w:val="3F7F5F"/>
          <w:kern w:val="0"/>
          <w:szCs w:val="20"/>
        </w:rPr>
        <w:t>라인을그려라</w:t>
      </w:r>
      <w:r>
        <w:rPr>
          <w:rFonts w:ascii="Courier New" w:hAnsi="Courier New" w:cs="Courier New"/>
          <w:color w:val="3F7F5F"/>
          <w:kern w:val="0"/>
          <w:szCs w:val="20"/>
        </w:rPr>
        <w:t>.</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000000"/>
          <w:kern w:val="0"/>
          <w:szCs w:val="20"/>
        </w:rPr>
        <w:tab/>
        <w:t xml:space="preserve">  paint.</w:t>
      </w:r>
      <w:r>
        <w:rPr>
          <w:rFonts w:ascii="Courier New" w:hAnsi="Courier New" w:cs="Courier New"/>
          <w:b/>
          <w:bCs/>
          <w:color w:val="008080"/>
          <w:kern w:val="0"/>
          <w:szCs w:val="20"/>
        </w:rPr>
        <w:t>setPathEffect</w:t>
      </w:r>
      <w:r>
        <w:rPr>
          <w:rFonts w:ascii="Courier New" w:hAnsi="Courier New" w:cs="Courier New"/>
          <w:color w:val="000000"/>
          <w:kern w:val="0"/>
          <w:szCs w:val="20"/>
        </w:rPr>
        <w:t>(</w:t>
      </w:r>
      <w:r>
        <w:rPr>
          <w:rFonts w:ascii="Courier New" w:hAnsi="Courier New" w:cs="Courier New"/>
          <w:b/>
          <w:bCs/>
          <w:color w:val="7F0055"/>
          <w:kern w:val="0"/>
          <w:szCs w:val="20"/>
        </w:rPr>
        <w:t>null</w:t>
      </w:r>
      <w:r>
        <w:rPr>
          <w:rFonts w:ascii="Courier New" w:hAnsi="Courier New" w:cs="Courier New"/>
          <w:color w:val="000000"/>
          <w:kern w:val="0"/>
          <w:szCs w:val="20"/>
        </w:rPr>
        <w:t>);</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000000"/>
          <w:kern w:val="0"/>
          <w:szCs w:val="20"/>
        </w:rPr>
        <w:tab/>
        <w:t xml:space="preserve">  path.</w:t>
      </w:r>
      <w:r>
        <w:rPr>
          <w:rFonts w:ascii="Courier New" w:hAnsi="Courier New" w:cs="Courier New"/>
          <w:b/>
          <w:bCs/>
          <w:color w:val="008080"/>
          <w:kern w:val="0"/>
          <w:szCs w:val="20"/>
        </w:rPr>
        <w:t>lineTo</w:t>
      </w:r>
      <w:r>
        <w:rPr>
          <w:rFonts w:ascii="Courier New" w:hAnsi="Courier New" w:cs="Courier New"/>
          <w:color w:val="000000"/>
          <w:kern w:val="0"/>
          <w:szCs w:val="20"/>
        </w:rPr>
        <w:t>(points[i], points[i + 1]);</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else</w:t>
      </w:r>
      <w:r>
        <w:rPr>
          <w:rFonts w:ascii="Courier New" w:hAnsi="Courier New" w:cs="Courier New"/>
          <w:color w:val="000000"/>
          <w:kern w:val="0"/>
          <w:szCs w:val="20"/>
        </w:rPr>
        <w:t>{</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(sw){</w:t>
      </w:r>
      <w:r>
        <w:rPr>
          <w:rFonts w:ascii="Courier New" w:hAnsi="Courier New" w:cs="Courier New"/>
          <w:color w:val="3F7F5F"/>
          <w:kern w:val="0"/>
          <w:szCs w:val="20"/>
        </w:rPr>
        <w:t>//</w:t>
      </w:r>
      <w:r>
        <w:rPr>
          <w:rFonts w:ascii="Courier New" w:hAnsi="Courier New" w:cs="Courier New"/>
          <w:color w:val="3F7F5F"/>
          <w:kern w:val="0"/>
          <w:szCs w:val="20"/>
        </w:rPr>
        <w:t>라인에서</w:t>
      </w:r>
      <w:r>
        <w:rPr>
          <w:rFonts w:ascii="Courier New" w:hAnsi="Courier New" w:cs="Courier New"/>
          <w:color w:val="3F7F5F"/>
          <w:kern w:val="0"/>
          <w:szCs w:val="20"/>
        </w:rPr>
        <w:t xml:space="preserve"> </w:t>
      </w:r>
      <w:r>
        <w:rPr>
          <w:rFonts w:ascii="Courier New" w:hAnsi="Courier New" w:cs="Courier New"/>
          <w:color w:val="3F7F5F"/>
          <w:kern w:val="0"/>
          <w:szCs w:val="20"/>
        </w:rPr>
        <w:t>점선으로</w:t>
      </w:r>
      <w:r>
        <w:rPr>
          <w:rFonts w:ascii="Courier New" w:hAnsi="Courier New" w:cs="Courier New"/>
          <w:color w:val="3F7F5F"/>
          <w:kern w:val="0"/>
          <w:szCs w:val="20"/>
        </w:rPr>
        <w:t xml:space="preserve"> </w:t>
      </w:r>
      <w:r>
        <w:rPr>
          <w:rFonts w:ascii="Courier New" w:hAnsi="Courier New" w:cs="Courier New"/>
          <w:color w:val="3F7F5F"/>
          <w:kern w:val="0"/>
          <w:szCs w:val="20"/>
        </w:rPr>
        <w:t>넘어올때</w:t>
      </w:r>
      <w:r>
        <w:rPr>
          <w:rFonts w:ascii="Courier New" w:hAnsi="Courier New" w:cs="Courier New"/>
          <w:color w:val="3F7F5F"/>
          <w:kern w:val="0"/>
          <w:szCs w:val="20"/>
        </w:rPr>
        <w:t>..</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000000"/>
          <w:kern w:val="0"/>
          <w:szCs w:val="20"/>
        </w:rPr>
        <w:tab/>
      </w:r>
      <w:r>
        <w:rPr>
          <w:rFonts w:ascii="Courier New" w:hAnsi="Courier New" w:cs="Courier New"/>
          <w:color w:val="000000"/>
          <w:kern w:val="0"/>
          <w:szCs w:val="20"/>
        </w:rPr>
        <w:tab/>
        <w:t xml:space="preserve">  canvas.</w:t>
      </w:r>
      <w:r>
        <w:rPr>
          <w:rFonts w:ascii="Courier New" w:hAnsi="Courier New" w:cs="Courier New"/>
          <w:b/>
          <w:bCs/>
          <w:color w:val="008080"/>
          <w:kern w:val="0"/>
          <w:szCs w:val="20"/>
        </w:rPr>
        <w:t>drawPath</w:t>
      </w:r>
      <w:r>
        <w:rPr>
          <w:rFonts w:ascii="Courier New" w:hAnsi="Courier New" w:cs="Courier New"/>
          <w:color w:val="000000"/>
          <w:kern w:val="0"/>
          <w:szCs w:val="20"/>
        </w:rPr>
        <w:t>(path, paint);</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000000"/>
          <w:kern w:val="0"/>
          <w:szCs w:val="20"/>
        </w:rPr>
        <w:tab/>
      </w:r>
      <w:r>
        <w:rPr>
          <w:rFonts w:ascii="Courier New" w:hAnsi="Courier New" w:cs="Courier New"/>
          <w:color w:val="000000"/>
          <w:kern w:val="0"/>
          <w:szCs w:val="20"/>
        </w:rPr>
        <w:tab/>
        <w:t xml:space="preserve">  sw=!sw;</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000000"/>
          <w:kern w:val="0"/>
          <w:szCs w:val="20"/>
        </w:rPr>
        <w:tab/>
        <w:t xml:space="preserve">  }</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000000"/>
          <w:kern w:val="0"/>
          <w:szCs w:val="20"/>
        </w:rPr>
        <w:tab/>
        <w:t xml:space="preserve">  paint.</w:t>
      </w:r>
      <w:r>
        <w:rPr>
          <w:rFonts w:ascii="Courier New" w:hAnsi="Courier New" w:cs="Courier New"/>
          <w:b/>
          <w:bCs/>
          <w:color w:val="008080"/>
          <w:kern w:val="0"/>
          <w:szCs w:val="20"/>
        </w:rPr>
        <w:t>setStrokeWidth</w:t>
      </w:r>
      <w:r>
        <w:rPr>
          <w:rFonts w:ascii="Courier New" w:hAnsi="Courier New" w:cs="Courier New"/>
          <w:color w:val="000000"/>
          <w:kern w:val="0"/>
          <w:szCs w:val="20"/>
        </w:rPr>
        <w:t>(1);</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000000"/>
          <w:kern w:val="0"/>
          <w:szCs w:val="20"/>
        </w:rPr>
        <w:tab/>
        <w:t xml:space="preserve">  paint.</w:t>
      </w:r>
      <w:r>
        <w:rPr>
          <w:rFonts w:ascii="Courier New" w:hAnsi="Courier New" w:cs="Courier New"/>
          <w:b/>
          <w:bCs/>
          <w:color w:val="008080"/>
          <w:kern w:val="0"/>
          <w:szCs w:val="20"/>
        </w:rPr>
        <w:t>setPathEffect</w:t>
      </w:r>
      <w:r>
        <w:rPr>
          <w:rFonts w:ascii="Courier New" w:hAnsi="Courier New" w:cs="Courier New"/>
          <w:color w:val="000000"/>
          <w:kern w:val="0"/>
          <w:szCs w:val="20"/>
        </w:rPr>
        <w:t>(</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8080"/>
          <w:kern w:val="0"/>
          <w:szCs w:val="20"/>
        </w:rPr>
        <w:t>DashPathEffect</w:t>
      </w:r>
      <w:r>
        <w:rPr>
          <w:rFonts w:ascii="Courier New" w:hAnsi="Courier New" w:cs="Courier New"/>
          <w:color w:val="000000"/>
          <w:kern w:val="0"/>
          <w:szCs w:val="20"/>
        </w:rPr>
        <w:t>(</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7F0055"/>
          <w:kern w:val="0"/>
          <w:szCs w:val="20"/>
        </w:rPr>
        <w:t>float</w:t>
      </w:r>
      <w:r>
        <w:rPr>
          <w:rFonts w:ascii="Courier New" w:hAnsi="Courier New" w:cs="Courier New"/>
          <w:color w:val="000000"/>
          <w:kern w:val="0"/>
          <w:szCs w:val="20"/>
        </w:rPr>
        <w:t>[] {5, 5 }, 0));</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000000"/>
          <w:kern w:val="0"/>
          <w:szCs w:val="20"/>
        </w:rPr>
        <w:tab/>
        <w:t xml:space="preserve">  path.</w:t>
      </w:r>
      <w:r>
        <w:rPr>
          <w:rFonts w:ascii="Courier New" w:hAnsi="Courier New" w:cs="Courier New"/>
          <w:b/>
          <w:bCs/>
          <w:color w:val="008080"/>
          <w:kern w:val="0"/>
          <w:szCs w:val="20"/>
        </w:rPr>
        <w:t>lineTo</w:t>
      </w:r>
      <w:r>
        <w:rPr>
          <w:rFonts w:ascii="Courier New" w:hAnsi="Courier New" w:cs="Courier New"/>
          <w:color w:val="000000"/>
          <w:kern w:val="0"/>
          <w:szCs w:val="20"/>
        </w:rPr>
        <w:t>(points[i], points[i + 1]);</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ab/>
        <w:t xml:space="preserve">    </w:t>
      </w:r>
      <w:r>
        <w:rPr>
          <w:rFonts w:ascii="Courier New" w:hAnsi="Courier New" w:cs="Courier New"/>
          <w:color w:val="3F7F5F"/>
          <w:kern w:val="0"/>
          <w:szCs w:val="20"/>
        </w:rPr>
        <w:tab/>
        <w:t xml:space="preserve">  canvas.drawPath(path, paint);</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java.lang.</w:t>
      </w:r>
      <w:r>
        <w:rPr>
          <w:rFonts w:ascii="Courier New" w:hAnsi="Courier New" w:cs="Courier New"/>
          <w:b/>
          <w:bCs/>
          <w:color w:val="005032"/>
          <w:kern w:val="0"/>
          <w:szCs w:val="20"/>
        </w:rPr>
        <w:t>System</w:t>
      </w:r>
      <w:r>
        <w:rPr>
          <w:rFonts w:ascii="Courier New" w:hAnsi="Courier New" w:cs="Courier New"/>
          <w:color w:val="000000"/>
          <w:kern w:val="0"/>
          <w:szCs w:val="20"/>
        </w:rPr>
        <w:t>.</w:t>
      </w:r>
      <w:r>
        <w:rPr>
          <w:rFonts w:ascii="Courier New" w:hAnsi="Courier New" w:cs="Courier New"/>
          <w:i/>
          <w:iCs/>
          <w:color w:val="0000C0"/>
          <w:kern w:val="0"/>
          <w:szCs w:val="20"/>
        </w:rPr>
        <w:t>out</w:t>
      </w:r>
      <w:r>
        <w:rPr>
          <w:rFonts w:ascii="Courier New" w:hAnsi="Courier New" w:cs="Courier New"/>
          <w:color w:val="000000"/>
          <w:kern w:val="0"/>
          <w:szCs w:val="20"/>
        </w:rPr>
        <w:t>.</w:t>
      </w:r>
      <w:r>
        <w:rPr>
          <w:rFonts w:ascii="Courier New" w:hAnsi="Courier New" w:cs="Courier New"/>
          <w:b/>
          <w:bCs/>
          <w:color w:val="008080"/>
          <w:kern w:val="0"/>
          <w:szCs w:val="20"/>
        </w:rPr>
        <w:t>println</w:t>
      </w:r>
      <w:r>
        <w:rPr>
          <w:rFonts w:ascii="Courier New" w:hAnsi="Courier New" w:cs="Courier New"/>
          <w:color w:val="000000"/>
          <w:kern w:val="0"/>
          <w:szCs w:val="20"/>
        </w:rPr>
        <w:t>(points.</w:t>
      </w:r>
      <w:r>
        <w:rPr>
          <w:rFonts w:ascii="Courier New" w:hAnsi="Courier New" w:cs="Courier New"/>
          <w:color w:val="0000C0"/>
          <w:kern w:val="0"/>
          <w:szCs w:val="20"/>
        </w:rPr>
        <w:t>length</w:t>
      </w:r>
      <w:r>
        <w:rPr>
          <w:rFonts w:ascii="Courier New" w:hAnsi="Courier New" w:cs="Courier New"/>
          <w:color w:val="000000"/>
          <w:kern w:val="0"/>
          <w:szCs w:val="20"/>
        </w:rPr>
        <w:t>+</w:t>
      </w:r>
      <w:r>
        <w:rPr>
          <w:rFonts w:ascii="Courier New" w:hAnsi="Courier New" w:cs="Courier New"/>
          <w:color w:val="2A00FF"/>
          <w:kern w:val="0"/>
          <w:szCs w:val="20"/>
        </w:rPr>
        <w:t>"]("</w:t>
      </w:r>
      <w:r>
        <w:rPr>
          <w:rFonts w:ascii="Courier New" w:hAnsi="Courier New" w:cs="Courier New"/>
          <w:color w:val="000000"/>
          <w:kern w:val="0"/>
          <w:szCs w:val="20"/>
        </w:rPr>
        <w:t>+i+</w:t>
      </w:r>
      <w:r>
        <w:rPr>
          <w:rFonts w:ascii="Courier New" w:hAnsi="Courier New" w:cs="Courier New"/>
          <w:color w:val="2A00FF"/>
          <w:kern w:val="0"/>
          <w:szCs w:val="20"/>
        </w:rPr>
        <w:t>")["</w:t>
      </w:r>
      <w:r>
        <w:rPr>
          <w:rFonts w:ascii="Courier New" w:hAnsi="Courier New" w:cs="Courier New"/>
          <w:color w:val="000000"/>
          <w:kern w:val="0"/>
          <w:szCs w:val="20"/>
        </w:rPr>
        <w:t>+lastDisplay+</w:t>
      </w:r>
      <w:r>
        <w:rPr>
          <w:rFonts w:ascii="Courier New" w:hAnsi="Courier New" w:cs="Courier New"/>
          <w:color w:val="2A00FF"/>
          <w:kern w:val="0"/>
          <w:szCs w:val="20"/>
        </w:rPr>
        <w:t>"]"</w:t>
      </w:r>
      <w:r>
        <w:rPr>
          <w:rFonts w:ascii="Courier New" w:hAnsi="Courier New" w:cs="Courier New"/>
          <w:color w:val="000000"/>
          <w:kern w:val="0"/>
          <w:szCs w:val="20"/>
        </w:rPr>
        <w:t>+ +points[i]+</w:t>
      </w:r>
      <w:r>
        <w:rPr>
          <w:rFonts w:ascii="Courier New" w:hAnsi="Courier New" w:cs="Courier New"/>
          <w:color w:val="2A00FF"/>
          <w:kern w:val="0"/>
          <w:szCs w:val="20"/>
        </w:rPr>
        <w:t>" , "</w:t>
      </w:r>
      <w:r>
        <w:rPr>
          <w:rFonts w:ascii="Courier New" w:hAnsi="Courier New" w:cs="Courier New"/>
          <w:color w:val="000000"/>
          <w:kern w:val="0"/>
          <w:szCs w:val="20"/>
        </w:rPr>
        <w:t>+ points[i + 1]);</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(circular) {</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000000"/>
          <w:kern w:val="0"/>
          <w:szCs w:val="20"/>
        </w:rPr>
        <w:tab/>
        <w:t>path.</w:t>
      </w:r>
      <w:r>
        <w:rPr>
          <w:rFonts w:ascii="Courier New" w:hAnsi="Courier New" w:cs="Courier New"/>
          <w:b/>
          <w:bCs/>
          <w:color w:val="008080"/>
          <w:kern w:val="0"/>
          <w:szCs w:val="20"/>
        </w:rPr>
        <w:t>lineTo</w:t>
      </w:r>
      <w:r>
        <w:rPr>
          <w:rFonts w:ascii="Courier New" w:hAnsi="Courier New" w:cs="Courier New"/>
          <w:color w:val="000000"/>
          <w:kern w:val="0"/>
          <w:szCs w:val="20"/>
        </w:rPr>
        <w:t>(points[0], points[1]);</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(sw==</w:t>
      </w:r>
      <w:r>
        <w:rPr>
          <w:rFonts w:ascii="Courier New" w:hAnsi="Courier New" w:cs="Courier New"/>
          <w:b/>
          <w:bCs/>
          <w:color w:val="7F0055"/>
          <w:kern w:val="0"/>
          <w:szCs w:val="20"/>
        </w:rPr>
        <w:t>false</w:t>
      </w:r>
      <w:r>
        <w:rPr>
          <w:rFonts w:ascii="Courier New" w:hAnsi="Courier New" w:cs="Courier New"/>
          <w:color w:val="000000"/>
          <w:kern w:val="0"/>
          <w:szCs w:val="20"/>
        </w:rPr>
        <w:t>){</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000000"/>
          <w:kern w:val="0"/>
          <w:szCs w:val="20"/>
        </w:rPr>
        <w:tab/>
        <w:t>canvas.</w:t>
      </w:r>
      <w:r>
        <w:rPr>
          <w:rFonts w:ascii="Courier New" w:hAnsi="Courier New" w:cs="Courier New"/>
          <w:b/>
          <w:bCs/>
          <w:color w:val="008080"/>
          <w:kern w:val="0"/>
          <w:szCs w:val="20"/>
        </w:rPr>
        <w:t>drawPath</w:t>
      </w:r>
      <w:r>
        <w:rPr>
          <w:rFonts w:ascii="Courier New" w:hAnsi="Courier New" w:cs="Courier New"/>
          <w:color w:val="000000"/>
          <w:kern w:val="0"/>
          <w:szCs w:val="20"/>
        </w:rPr>
        <w:t>(path, paint);</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000000"/>
          <w:kern w:val="0"/>
          <w:szCs w:val="20"/>
        </w:rPr>
        <w:tab/>
        <w:t>paint.</w:t>
      </w:r>
      <w:r>
        <w:rPr>
          <w:rFonts w:ascii="Courier New" w:hAnsi="Courier New" w:cs="Courier New"/>
          <w:b/>
          <w:bCs/>
          <w:color w:val="008080"/>
          <w:kern w:val="0"/>
          <w:szCs w:val="20"/>
        </w:rPr>
        <w:t>setPathEffect</w:t>
      </w:r>
      <w:r>
        <w:rPr>
          <w:rFonts w:ascii="Courier New" w:hAnsi="Courier New" w:cs="Courier New"/>
          <w:color w:val="000000"/>
          <w:kern w:val="0"/>
          <w:szCs w:val="20"/>
        </w:rPr>
        <w:t>(</w:t>
      </w:r>
      <w:r>
        <w:rPr>
          <w:rFonts w:ascii="Courier New" w:hAnsi="Courier New" w:cs="Courier New"/>
          <w:b/>
          <w:bCs/>
          <w:color w:val="7F0055"/>
          <w:kern w:val="0"/>
          <w:szCs w:val="20"/>
        </w:rPr>
        <w:t>null</w:t>
      </w:r>
      <w:r>
        <w:rPr>
          <w:rFonts w:ascii="Courier New" w:hAnsi="Courier New" w:cs="Courier New"/>
          <w:color w:val="000000"/>
          <w:kern w:val="0"/>
          <w:szCs w:val="20"/>
        </w:rPr>
        <w:t>);</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else</w:t>
      </w:r>
      <w:r>
        <w:rPr>
          <w:rFonts w:ascii="Courier New" w:hAnsi="Courier New" w:cs="Courier New"/>
          <w:color w:val="000000"/>
          <w:kern w:val="0"/>
          <w:szCs w:val="20"/>
        </w:rPr>
        <w:t>{</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000000"/>
          <w:kern w:val="0"/>
          <w:szCs w:val="20"/>
        </w:rPr>
        <w:tab/>
        <w:t>paint.</w:t>
      </w:r>
      <w:r>
        <w:rPr>
          <w:rFonts w:ascii="Courier New" w:hAnsi="Courier New" w:cs="Courier New"/>
          <w:b/>
          <w:bCs/>
          <w:color w:val="008080"/>
          <w:kern w:val="0"/>
          <w:szCs w:val="20"/>
        </w:rPr>
        <w:t>setPathEffect</w:t>
      </w:r>
      <w:r>
        <w:rPr>
          <w:rFonts w:ascii="Courier New" w:hAnsi="Courier New" w:cs="Courier New"/>
          <w:color w:val="000000"/>
          <w:kern w:val="0"/>
          <w:szCs w:val="20"/>
        </w:rPr>
        <w:t>(</w:t>
      </w:r>
      <w:r>
        <w:rPr>
          <w:rFonts w:ascii="Courier New" w:hAnsi="Courier New" w:cs="Courier New"/>
          <w:b/>
          <w:bCs/>
          <w:color w:val="7F0055"/>
          <w:kern w:val="0"/>
          <w:szCs w:val="20"/>
        </w:rPr>
        <w:t>null</w:t>
      </w:r>
      <w:r>
        <w:rPr>
          <w:rFonts w:ascii="Courier New" w:hAnsi="Courier New" w:cs="Courier New"/>
          <w:color w:val="000000"/>
          <w:kern w:val="0"/>
          <w:szCs w:val="20"/>
        </w:rPr>
        <w:t>);</w:t>
      </w:r>
    </w:p>
    <w:p w:rsidR="00F900F9" w:rsidRDefault="00F900F9" w:rsidP="00F900F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000000"/>
          <w:kern w:val="0"/>
          <w:szCs w:val="20"/>
        </w:rPr>
        <w:tab/>
        <w:t>canvas.</w:t>
      </w:r>
      <w:r>
        <w:rPr>
          <w:rFonts w:ascii="Courier New" w:hAnsi="Courier New" w:cs="Courier New"/>
          <w:b/>
          <w:bCs/>
          <w:color w:val="008080"/>
          <w:kern w:val="0"/>
          <w:szCs w:val="20"/>
        </w:rPr>
        <w:t>drawPath</w:t>
      </w:r>
      <w:r>
        <w:rPr>
          <w:rFonts w:ascii="Courier New" w:hAnsi="Courier New" w:cs="Courier New"/>
          <w:color w:val="000000"/>
          <w:kern w:val="0"/>
          <w:szCs w:val="20"/>
        </w:rPr>
        <w:t>(path, paint);</w:t>
      </w:r>
    </w:p>
    <w:p w:rsidR="005A28FF" w:rsidRDefault="00F900F9" w:rsidP="00F900F9">
      <w:pPr>
        <w:pStyle w:val="aa"/>
        <w:ind w:leftChars="0" w:left="720"/>
        <w:rPr>
          <w:rFonts w:ascii="Courier New" w:hAnsi="Courier New" w:cs="Courier New"/>
          <w:color w:val="000000"/>
          <w:kern w:val="0"/>
          <w:szCs w:val="20"/>
        </w:rPr>
      </w:pPr>
      <w:r>
        <w:rPr>
          <w:rFonts w:ascii="Courier New" w:hAnsi="Courier New" w:cs="Courier New"/>
          <w:color w:val="000000"/>
          <w:kern w:val="0"/>
          <w:szCs w:val="20"/>
        </w:rPr>
        <w:tab/>
        <w:t xml:space="preserve">    }</w:t>
      </w:r>
    </w:p>
    <w:p w:rsidR="005A28FF" w:rsidRDefault="005A28FF">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p w:rsidR="005A28FF" w:rsidRPr="005A28FF" w:rsidRDefault="005A28FF" w:rsidP="005A28FF">
      <w:pPr>
        <w:widowControl/>
        <w:wordWrap/>
        <w:autoSpaceDE/>
        <w:autoSpaceDN/>
        <w:spacing w:line="230" w:lineRule="atLeast"/>
        <w:jc w:val="center"/>
        <w:rPr>
          <w:rFonts w:ascii="gulim" w:eastAsia="굴림" w:hAnsi="gulim" w:cs="굴림" w:hint="eastAsia"/>
          <w:color w:val="000000"/>
          <w:kern w:val="0"/>
          <w:sz w:val="14"/>
          <w:szCs w:val="14"/>
        </w:rPr>
      </w:pPr>
    </w:p>
    <w:tbl>
      <w:tblPr>
        <w:tblW w:w="0" w:type="auto"/>
        <w:jc w:val="center"/>
        <w:tblCellMar>
          <w:left w:w="0" w:type="dxa"/>
          <w:right w:w="0" w:type="dxa"/>
        </w:tblCellMar>
        <w:tblLook w:val="04A0"/>
      </w:tblPr>
      <w:tblGrid>
        <w:gridCol w:w="9224"/>
      </w:tblGrid>
      <w:tr w:rsidR="005A28FF" w:rsidRPr="005A28FF" w:rsidTr="005A28FF">
        <w:trPr>
          <w:jc w:val="center"/>
        </w:trPr>
        <w:tc>
          <w:tcPr>
            <w:tcW w:w="9224" w:type="dxa"/>
            <w:tcBorders>
              <w:top w:val="single" w:sz="8" w:space="0" w:color="7BA0CD"/>
              <w:left w:val="single" w:sz="8" w:space="0" w:color="7BA0CD"/>
              <w:bottom w:val="single" w:sz="8" w:space="0" w:color="7BA0CD"/>
              <w:right w:val="single" w:sz="8" w:space="0" w:color="7BA0CD"/>
            </w:tcBorders>
            <w:shd w:val="clear" w:color="auto" w:fill="D3DFEE"/>
            <w:tcMar>
              <w:top w:w="0" w:type="dxa"/>
              <w:left w:w="108" w:type="dxa"/>
              <w:bottom w:w="0" w:type="dxa"/>
              <w:right w:w="108" w:type="dxa"/>
            </w:tcMar>
            <w:hideMark/>
          </w:tcPr>
          <w:p w:rsidR="005A28FF" w:rsidRPr="005A28FF" w:rsidRDefault="005A28FF" w:rsidP="005A28FF">
            <w:pPr>
              <w:widowControl/>
              <w:wordWrap/>
              <w:autoSpaceDE/>
              <w:autoSpaceDN/>
              <w:spacing w:after="240" w:line="184" w:lineRule="atLeast"/>
              <w:jc w:val="center"/>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안드로이드 (android) 의 ImageView 레이아웃에 대한 사용법(2)</w:t>
            </w:r>
          </w:p>
        </w:tc>
      </w:tr>
    </w:tbl>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D0D0D"/>
          <w:kern w:val="0"/>
          <w:sz w:val="24"/>
          <w:szCs w:val="24"/>
        </w:rPr>
        <w:t> </w:t>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D0D0D"/>
          <w:kern w:val="0"/>
          <w:sz w:val="24"/>
          <w:szCs w:val="24"/>
        </w:rPr>
        <w:t>다음은 이미지를 표시해주는 레이아웃 ImageView 의 옵션중 </w:t>
      </w:r>
      <w:r w:rsidRPr="005A28FF">
        <w:rPr>
          <w:rFonts w:ascii="맑은 고딕" w:eastAsia="맑은 고딕" w:hAnsi="맑은 고딕" w:cs="굴림"/>
          <w:b/>
          <w:bCs/>
          <w:color w:val="FF0000"/>
          <w:kern w:val="0"/>
          <w:sz w:val="24"/>
          <w:szCs w:val="24"/>
        </w:rPr>
        <w:t>android:ScaleType</w:t>
      </w:r>
      <w:r w:rsidRPr="005A28FF">
        <w:rPr>
          <w:rFonts w:ascii="맑은 고딕" w:eastAsia="맑은 고딕" w:hAnsi="맑은 고딕" w:cs="굴림"/>
          <w:color w:val="0D0D0D"/>
          <w:kern w:val="0"/>
          <w:sz w:val="24"/>
          <w:szCs w:val="24"/>
        </w:rPr>
        <w:t> 에 대한 </w:t>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D0D0D"/>
          <w:kern w:val="0"/>
          <w:sz w:val="24"/>
          <w:szCs w:val="24"/>
        </w:rPr>
        <w:t>설명이다. </w:t>
      </w:r>
      <w:r w:rsidRPr="005A28FF">
        <w:rPr>
          <w:rFonts w:ascii="맑은 고딕" w:eastAsia="맑은 고딕" w:hAnsi="맑은 고딕" w:cs="굴림"/>
          <w:color w:val="000000"/>
          <w:kern w:val="0"/>
          <w:sz w:val="24"/>
          <w:szCs w:val="24"/>
        </w:rPr>
        <w:t>이것은 ImageView 의 크기에 맞게 이미지 크기를 조작하거나 이동시키는 옵션이다.</w:t>
      </w:r>
      <w:r w:rsidRPr="005A28FF">
        <w:rPr>
          <w:rFonts w:ascii="맑은 고딕" w:eastAsia="맑은 고딕" w:hAnsi="맑은 고딕" w:cs="굴림"/>
          <w:color w:val="000000"/>
          <w:kern w:val="0"/>
          <w:sz w:val="24"/>
          <w:szCs w:val="24"/>
        </w:rPr>
        <w:br/>
      </w:r>
      <w:r w:rsidRPr="005A28FF">
        <w:rPr>
          <w:rFonts w:ascii="맑은 고딕" w:eastAsia="맑은 고딕" w:hAnsi="맑은 고딕" w:cs="굴림"/>
          <w:color w:val="000000"/>
          <w:kern w:val="0"/>
          <w:sz w:val="24"/>
          <w:szCs w:val="24"/>
        </w:rPr>
        <w:br/>
      </w:r>
      <w:r>
        <w:rPr>
          <w:rFonts w:ascii="맑은 고딕" w:eastAsia="맑은 고딕" w:hAnsi="맑은 고딕" w:cs="굴림"/>
          <w:noProof/>
          <w:color w:val="000000"/>
          <w:kern w:val="0"/>
          <w:sz w:val="24"/>
          <w:szCs w:val="24"/>
        </w:rPr>
        <w:drawing>
          <wp:inline distT="0" distB="0" distL="0" distR="0">
            <wp:extent cx="5713095" cy="2845435"/>
            <wp:effectExtent l="19050" t="0" r="1905" b="0"/>
            <wp:docPr id="133" name="그림 13" descr="http://cfile7.uf.tistory.com/image/1437C4124B2C53009CBB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7.uf.tistory.com/image/1437C4124B2C53009CBBF1"/>
                    <pic:cNvPicPr>
                      <a:picLocks noChangeAspect="1" noChangeArrowheads="1"/>
                    </pic:cNvPicPr>
                  </pic:nvPicPr>
                  <pic:blipFill>
                    <a:blip r:embed="rId396"/>
                    <a:srcRect/>
                    <a:stretch>
                      <a:fillRect/>
                    </a:stretch>
                  </pic:blipFill>
                  <pic:spPr bwMode="auto">
                    <a:xfrm>
                      <a:off x="0" y="0"/>
                      <a:ext cx="5713095" cy="2845435"/>
                    </a:xfrm>
                    <a:prstGeom prst="rect">
                      <a:avLst/>
                    </a:prstGeom>
                    <a:noFill/>
                    <a:ln w="9525">
                      <a:noFill/>
                      <a:miter lim="800000"/>
                      <a:headEnd/>
                      <a:tailEnd/>
                    </a:ln>
                  </pic:spPr>
                </pic:pic>
              </a:graphicData>
            </a:graphic>
          </wp:inline>
        </w:drawing>
      </w:r>
      <w:r w:rsidRPr="005A28FF">
        <w:rPr>
          <w:rFonts w:ascii="맑은 고딕" w:eastAsia="맑은 고딕" w:hAnsi="맑은 고딕" w:cs="굴림"/>
          <w:color w:val="000000"/>
          <w:kern w:val="0"/>
          <w:sz w:val="24"/>
          <w:szCs w:val="24"/>
        </w:rPr>
        <w:br/>
      </w:r>
      <w:r w:rsidRPr="005A28FF">
        <w:rPr>
          <w:rFonts w:ascii="맑은 고딕" w:eastAsia="맑은 고딕" w:hAnsi="맑은 고딕" w:cs="굴림"/>
          <w:color w:val="000000"/>
          <w:kern w:val="0"/>
          <w:sz w:val="24"/>
          <w:szCs w:val="24"/>
        </w:rPr>
        <w:br/>
      </w:r>
      <w:r w:rsidRPr="005A28FF">
        <w:rPr>
          <w:rFonts w:ascii="맑은 고딕" w:eastAsia="맑은 고딕" w:hAnsi="맑은 고딕" w:cs="굴림"/>
          <w:color w:val="000000"/>
          <w:kern w:val="0"/>
          <w:sz w:val="24"/>
          <w:szCs w:val="24"/>
        </w:rPr>
        <w:br/>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xml 에서는 표에서 나온 android:scaleType=”matrix” 로 표현하며 소스에서는</w:t>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ImageView::setScaleType(ImageView.ScaleType.MATRIX) 로 구현된다.</w:t>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 </w:t>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이제 각각의 값들이 적용되는 예를 살펴보도록 하자.</w:t>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그림에서 빨간색은 ImageView 의 틀을 보여주기 위해 ImageView 의 Background 값으로 </w:t>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준것이다. 그리고 Padding 값을 3으로 주었기 때문에 이미지가 조금 안쪽으로 당겨져 표현된다.</w:t>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 </w:t>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FF0000"/>
          <w:kern w:val="0"/>
          <w:sz w:val="24"/>
          <w:szCs w:val="24"/>
        </w:rPr>
        <w:lastRenderedPageBreak/>
        <w:t>(1) MATRIX</w:t>
      </w:r>
      <w:r w:rsidRPr="005A28FF">
        <w:rPr>
          <w:rFonts w:ascii="맑은 고딕" w:eastAsia="맑은 고딕" w:hAnsi="맑은 고딕" w:cs="굴림"/>
          <w:color w:val="000000"/>
          <w:kern w:val="0"/>
          <w:sz w:val="24"/>
          <w:szCs w:val="24"/>
        </w:rPr>
        <w:t> : ImageView 의 틀을 기준으로 해서 왼쪽 상단을 꼭지점으로 정렬된다.</w:t>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이미지를 틀에 맞게 재조정하지 않는다. 틀보다 작거나 커도 그대로 표현된다.</w:t>
      </w:r>
      <w:r w:rsidRPr="005A28FF">
        <w:rPr>
          <w:rFonts w:ascii="맑은 고딕" w:eastAsia="맑은 고딕" w:hAnsi="맑은 고딕" w:cs="굴림"/>
          <w:color w:val="000000"/>
          <w:kern w:val="0"/>
          <w:sz w:val="24"/>
          <w:szCs w:val="24"/>
        </w:rPr>
        <w:br/>
      </w:r>
    </w:p>
    <w:p w:rsidR="005A28FF" w:rsidRPr="005A28FF" w:rsidRDefault="005A28FF" w:rsidP="005A28FF">
      <w:pPr>
        <w:widowControl/>
        <w:wordWrap/>
        <w:autoSpaceDE/>
        <w:autoSpaceDN/>
        <w:spacing w:after="240" w:line="230" w:lineRule="atLeast"/>
        <w:jc w:val="left"/>
        <w:rPr>
          <w:rFonts w:ascii="굴림" w:eastAsia="굴림" w:hAnsi="굴림" w:cs="굴림"/>
          <w:color w:val="000000"/>
          <w:kern w:val="0"/>
          <w:sz w:val="24"/>
          <w:szCs w:val="24"/>
        </w:rPr>
      </w:pPr>
    </w:p>
    <w:tbl>
      <w:tblPr>
        <w:tblW w:w="0" w:type="auto"/>
        <w:tblCellMar>
          <w:left w:w="0" w:type="dxa"/>
          <w:right w:w="0" w:type="dxa"/>
        </w:tblCellMar>
        <w:tblLook w:val="04A0"/>
      </w:tblPr>
      <w:tblGrid>
        <w:gridCol w:w="9224"/>
      </w:tblGrid>
      <w:tr w:rsidR="005A28FF" w:rsidRPr="005A28FF" w:rsidTr="005A28FF">
        <w:tc>
          <w:tcPr>
            <w:tcW w:w="9224" w:type="dxa"/>
            <w:tcBorders>
              <w:top w:val="single" w:sz="8" w:space="0" w:color="C0504D"/>
              <w:left w:val="single" w:sz="8" w:space="0" w:color="C0504D"/>
              <w:bottom w:val="single" w:sz="18" w:space="0" w:color="C0504D"/>
              <w:right w:val="single" w:sz="8" w:space="0" w:color="C0504D"/>
            </w:tcBorders>
            <w:shd w:val="clear" w:color="auto" w:fill="auto"/>
            <w:tcMar>
              <w:top w:w="0" w:type="dxa"/>
              <w:left w:w="108" w:type="dxa"/>
              <w:bottom w:w="0" w:type="dxa"/>
              <w:right w:w="108" w:type="dxa"/>
            </w:tcMar>
            <w:hideMark/>
          </w:tcPr>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XML : android:scaleType=”matrix”</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Source : setScaleType(ImageView.ScaleType.MATRIX);</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ImageView : width=287, height=316</w:t>
            </w:r>
          </w:p>
          <w:p w:rsidR="005A28FF" w:rsidRPr="005A28FF" w:rsidRDefault="005A28FF" w:rsidP="005A28FF">
            <w:pPr>
              <w:widowControl/>
              <w:wordWrap/>
              <w:autoSpaceDE/>
              <w:autoSpaceDN/>
              <w:spacing w:after="240"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Image : width=150, height=250</w:t>
            </w:r>
          </w:p>
        </w:tc>
      </w:tr>
    </w:tbl>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p>
    <w:p w:rsidR="005A28FF" w:rsidRPr="005A28FF" w:rsidRDefault="005A28FF" w:rsidP="005A28FF">
      <w:pPr>
        <w:widowControl/>
        <w:wordWrap/>
        <w:autoSpaceDE/>
        <w:autoSpaceDN/>
        <w:spacing w:after="240"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br/>
      </w:r>
      <w:r>
        <w:rPr>
          <w:rFonts w:ascii="맑은 고딕" w:eastAsia="맑은 고딕" w:hAnsi="맑은 고딕" w:cs="굴림"/>
          <w:noProof/>
          <w:color w:val="000000"/>
          <w:kern w:val="0"/>
          <w:sz w:val="24"/>
          <w:szCs w:val="24"/>
        </w:rPr>
        <w:drawing>
          <wp:inline distT="0" distB="0" distL="0" distR="0">
            <wp:extent cx="2362835" cy="3387090"/>
            <wp:effectExtent l="19050" t="0" r="0" b="0"/>
            <wp:docPr id="132" name="그림 14" descr="http://cfile26.uf.tistory.com/image/1537C4124B2C53009D32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cfile26.uf.tistory.com/image/1537C4124B2C53009D32B6"/>
                    <pic:cNvPicPr>
                      <a:picLocks noChangeAspect="1" noChangeArrowheads="1"/>
                    </pic:cNvPicPr>
                  </pic:nvPicPr>
                  <pic:blipFill>
                    <a:blip r:embed="rId397"/>
                    <a:srcRect/>
                    <a:stretch>
                      <a:fillRect/>
                    </a:stretch>
                  </pic:blipFill>
                  <pic:spPr bwMode="auto">
                    <a:xfrm>
                      <a:off x="0" y="0"/>
                      <a:ext cx="2362835" cy="3387090"/>
                    </a:xfrm>
                    <a:prstGeom prst="rect">
                      <a:avLst/>
                    </a:prstGeom>
                    <a:noFill/>
                    <a:ln w="9525">
                      <a:noFill/>
                      <a:miter lim="800000"/>
                      <a:headEnd/>
                      <a:tailEnd/>
                    </a:ln>
                  </pic:spPr>
                </pic:pic>
              </a:graphicData>
            </a:graphic>
          </wp:inline>
        </w:drawing>
      </w:r>
      <w:r w:rsidRPr="005A28FF">
        <w:rPr>
          <w:rFonts w:ascii="맑은 고딕" w:eastAsia="맑은 고딕" w:hAnsi="맑은 고딕" w:cs="굴림"/>
          <w:color w:val="000000"/>
          <w:kern w:val="0"/>
          <w:sz w:val="24"/>
          <w:szCs w:val="24"/>
        </w:rPr>
        <w:br/>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위의 경우는 이미지가 틀보다 작으므로 정상적으로 보이지만  ImageView 의 틀보다 키우게 </w:t>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되면 줄이지 않기 때문에 잘라져서 보이게 된다.</w:t>
      </w:r>
      <w:r w:rsidRPr="005A28FF">
        <w:rPr>
          <w:rFonts w:ascii="맑은 고딕" w:eastAsia="맑은 고딕" w:hAnsi="맑은 고딕" w:cs="굴림"/>
          <w:color w:val="000000"/>
          <w:kern w:val="0"/>
          <w:sz w:val="24"/>
          <w:szCs w:val="24"/>
        </w:rPr>
        <w:br/>
      </w:r>
    </w:p>
    <w:p w:rsidR="005A28FF" w:rsidRPr="005A28FF" w:rsidRDefault="005A28FF" w:rsidP="005A28FF">
      <w:pPr>
        <w:widowControl/>
        <w:wordWrap/>
        <w:autoSpaceDE/>
        <w:autoSpaceDN/>
        <w:spacing w:line="230" w:lineRule="atLeast"/>
        <w:jc w:val="left"/>
        <w:rPr>
          <w:rFonts w:ascii="맑은 고딕" w:eastAsia="맑은 고딕" w:hAnsi="맑은 고딕" w:cs="굴림"/>
          <w:color w:val="000000"/>
          <w:kern w:val="0"/>
          <w:sz w:val="24"/>
          <w:szCs w:val="24"/>
        </w:rPr>
      </w:pPr>
    </w:p>
    <w:tbl>
      <w:tblPr>
        <w:tblW w:w="0" w:type="auto"/>
        <w:tblCellMar>
          <w:left w:w="0" w:type="dxa"/>
          <w:right w:w="0" w:type="dxa"/>
        </w:tblCellMar>
        <w:tblLook w:val="04A0"/>
      </w:tblPr>
      <w:tblGrid>
        <w:gridCol w:w="9224"/>
      </w:tblGrid>
      <w:tr w:rsidR="005A28FF" w:rsidRPr="005A28FF" w:rsidTr="005A28FF">
        <w:tc>
          <w:tcPr>
            <w:tcW w:w="9224" w:type="dxa"/>
            <w:tcBorders>
              <w:top w:val="single" w:sz="8" w:space="0" w:color="C0504D"/>
              <w:left w:val="single" w:sz="8" w:space="0" w:color="C0504D"/>
              <w:bottom w:val="single" w:sz="18" w:space="0" w:color="C0504D"/>
              <w:right w:val="single" w:sz="8" w:space="0" w:color="C0504D"/>
            </w:tcBorders>
            <w:shd w:val="clear" w:color="auto" w:fill="auto"/>
            <w:tcMar>
              <w:top w:w="0" w:type="dxa"/>
              <w:left w:w="108" w:type="dxa"/>
              <w:bottom w:w="0" w:type="dxa"/>
              <w:right w:w="108" w:type="dxa"/>
            </w:tcMar>
            <w:hideMark/>
          </w:tcPr>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ImageView : width=287, height=316</w:t>
            </w:r>
          </w:p>
          <w:p w:rsidR="005A28FF" w:rsidRPr="005A28FF" w:rsidRDefault="005A28FF" w:rsidP="005A28FF">
            <w:pPr>
              <w:widowControl/>
              <w:wordWrap/>
              <w:autoSpaceDE/>
              <w:autoSpaceDN/>
              <w:spacing w:after="240"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lastRenderedPageBreak/>
              <w:t>Image : width=400, height=400</w:t>
            </w:r>
          </w:p>
        </w:tc>
      </w:tr>
    </w:tbl>
    <w:p w:rsidR="005A28FF" w:rsidRPr="005A28FF" w:rsidRDefault="005A28FF" w:rsidP="005A28FF">
      <w:pPr>
        <w:widowControl/>
        <w:wordWrap/>
        <w:autoSpaceDE/>
        <w:autoSpaceDN/>
        <w:spacing w:after="240"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lastRenderedPageBreak/>
        <w:br/>
      </w:r>
      <w:r>
        <w:rPr>
          <w:rFonts w:ascii="맑은 고딕" w:eastAsia="맑은 고딕" w:hAnsi="맑은 고딕" w:cs="굴림"/>
          <w:noProof/>
          <w:color w:val="000000"/>
          <w:kern w:val="0"/>
          <w:sz w:val="24"/>
          <w:szCs w:val="24"/>
        </w:rPr>
        <w:drawing>
          <wp:inline distT="0" distB="0" distL="0" distR="0">
            <wp:extent cx="2296795" cy="3255010"/>
            <wp:effectExtent l="19050" t="0" r="8255" b="0"/>
            <wp:docPr id="131" name="그림 15" descr="http://cfile9.uf.tistory.com/image/1637C4124B2C53009EF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file9.uf.tistory.com/image/1637C4124B2C53009EF909"/>
                    <pic:cNvPicPr>
                      <a:picLocks noChangeAspect="1" noChangeArrowheads="1"/>
                    </pic:cNvPicPr>
                  </pic:nvPicPr>
                  <pic:blipFill>
                    <a:blip r:embed="rId398"/>
                    <a:srcRect/>
                    <a:stretch>
                      <a:fillRect/>
                    </a:stretch>
                  </pic:blipFill>
                  <pic:spPr bwMode="auto">
                    <a:xfrm>
                      <a:off x="0" y="0"/>
                      <a:ext cx="2296795" cy="3255010"/>
                    </a:xfrm>
                    <a:prstGeom prst="rect">
                      <a:avLst/>
                    </a:prstGeom>
                    <a:noFill/>
                    <a:ln w="9525">
                      <a:noFill/>
                      <a:miter lim="800000"/>
                      <a:headEnd/>
                      <a:tailEnd/>
                    </a:ln>
                  </pic:spPr>
                </pic:pic>
              </a:graphicData>
            </a:graphic>
          </wp:inline>
        </w:drawing>
      </w:r>
      <w:r w:rsidRPr="005A28FF">
        <w:rPr>
          <w:rFonts w:ascii="맑은 고딕" w:eastAsia="맑은 고딕" w:hAnsi="맑은 고딕" w:cs="굴림"/>
          <w:color w:val="000000"/>
          <w:kern w:val="0"/>
          <w:sz w:val="24"/>
          <w:szCs w:val="24"/>
        </w:rPr>
        <w:br/>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FF0000"/>
          <w:kern w:val="0"/>
          <w:sz w:val="24"/>
          <w:szCs w:val="24"/>
        </w:rPr>
        <w:t>(2) FIT_XY :</w:t>
      </w:r>
      <w:r w:rsidRPr="005A28FF">
        <w:rPr>
          <w:rFonts w:ascii="맑은 고딕" w:eastAsia="맑은 고딕" w:hAnsi="맑은 고딕" w:cs="굴림"/>
          <w:color w:val="000000"/>
          <w:kern w:val="0"/>
          <w:sz w:val="24"/>
          <w:szCs w:val="24"/>
        </w:rPr>
        <w:t> 이미지가 ImageView 틀 보다 작거나 크든지 간에 이미지를 틀에 맞추는 것이다.</w:t>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비율과 상관없이 틀에 맞추기 때문에 좌우 크기가 맞지 않은 그림일 경우에는 찌그러져 </w:t>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보일것이다.</w:t>
      </w:r>
    </w:p>
    <w:p w:rsidR="005A28FF" w:rsidRPr="005A28FF" w:rsidRDefault="005A28FF" w:rsidP="005A28FF">
      <w:pPr>
        <w:widowControl/>
        <w:wordWrap/>
        <w:autoSpaceDE/>
        <w:autoSpaceDN/>
        <w:spacing w:after="240"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lastRenderedPageBreak/>
        <w:br/>
      </w:r>
      <w:r>
        <w:rPr>
          <w:rFonts w:ascii="맑은 고딕" w:eastAsia="맑은 고딕" w:hAnsi="맑은 고딕" w:cs="굴림"/>
          <w:noProof/>
          <w:color w:val="000000"/>
          <w:kern w:val="0"/>
          <w:sz w:val="24"/>
          <w:szCs w:val="24"/>
        </w:rPr>
        <w:drawing>
          <wp:inline distT="0" distB="0" distL="0" distR="0">
            <wp:extent cx="2238375" cy="3189605"/>
            <wp:effectExtent l="19050" t="0" r="9525" b="0"/>
            <wp:docPr id="130" name="그림 16" descr="http://cfile5.uf.tistory.com/image/1737C4124B2C53009F20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cfile5.uf.tistory.com/image/1737C4124B2C53009F20D0"/>
                    <pic:cNvPicPr>
                      <a:picLocks noChangeAspect="1" noChangeArrowheads="1"/>
                    </pic:cNvPicPr>
                  </pic:nvPicPr>
                  <pic:blipFill>
                    <a:blip r:embed="rId399"/>
                    <a:srcRect/>
                    <a:stretch>
                      <a:fillRect/>
                    </a:stretch>
                  </pic:blipFill>
                  <pic:spPr bwMode="auto">
                    <a:xfrm>
                      <a:off x="0" y="0"/>
                      <a:ext cx="2238375" cy="3189605"/>
                    </a:xfrm>
                    <a:prstGeom prst="rect">
                      <a:avLst/>
                    </a:prstGeom>
                    <a:noFill/>
                    <a:ln w="9525">
                      <a:noFill/>
                      <a:miter lim="800000"/>
                      <a:headEnd/>
                      <a:tailEnd/>
                    </a:ln>
                  </pic:spPr>
                </pic:pic>
              </a:graphicData>
            </a:graphic>
          </wp:inline>
        </w:drawing>
      </w:r>
      <w:r w:rsidRPr="005A28FF">
        <w:rPr>
          <w:rFonts w:ascii="맑은 고딕" w:eastAsia="맑은 고딕" w:hAnsi="맑은 고딕" w:cs="굴림"/>
          <w:color w:val="000000"/>
          <w:kern w:val="0"/>
          <w:sz w:val="24"/>
          <w:szCs w:val="24"/>
        </w:rPr>
        <w:br/>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FF0000"/>
          <w:kern w:val="0"/>
          <w:sz w:val="24"/>
          <w:szCs w:val="24"/>
        </w:rPr>
        <w:t>(3) FIX_START</w:t>
      </w:r>
      <w:r w:rsidRPr="005A28FF">
        <w:rPr>
          <w:rFonts w:ascii="맑은 고딕" w:eastAsia="맑은 고딕" w:hAnsi="맑은 고딕" w:cs="굴림"/>
          <w:color w:val="000000"/>
          <w:kern w:val="0"/>
          <w:sz w:val="24"/>
          <w:szCs w:val="24"/>
        </w:rPr>
        <w:t> : 이미지크기를 틀에 맞게 비율을 줄이되 이미지 시작지점을 ImageView 왼쪽</w:t>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상단에 맞추어 그림을 표현한다. </w:t>
      </w:r>
      <w:r w:rsidRPr="005A28FF">
        <w:rPr>
          <w:rFonts w:ascii="맑은 고딕" w:eastAsia="맑은 고딕" w:hAnsi="맑은 고딕" w:cs="굴림"/>
          <w:color w:val="000000"/>
          <w:kern w:val="0"/>
          <w:sz w:val="24"/>
          <w:szCs w:val="24"/>
        </w:rPr>
        <w:br/>
      </w:r>
    </w:p>
    <w:p w:rsidR="005A28FF" w:rsidRPr="005A28FF" w:rsidRDefault="005A28FF" w:rsidP="005A28FF">
      <w:pPr>
        <w:widowControl/>
        <w:wordWrap/>
        <w:autoSpaceDE/>
        <w:autoSpaceDN/>
        <w:spacing w:line="230" w:lineRule="atLeast"/>
        <w:jc w:val="left"/>
        <w:rPr>
          <w:rFonts w:ascii="맑은 고딕" w:eastAsia="맑은 고딕" w:hAnsi="맑은 고딕" w:cs="굴림"/>
          <w:color w:val="000000"/>
          <w:kern w:val="0"/>
          <w:sz w:val="24"/>
          <w:szCs w:val="24"/>
        </w:rPr>
      </w:pPr>
    </w:p>
    <w:tbl>
      <w:tblPr>
        <w:tblW w:w="0" w:type="auto"/>
        <w:tblCellMar>
          <w:left w:w="0" w:type="dxa"/>
          <w:right w:w="0" w:type="dxa"/>
        </w:tblCellMar>
        <w:tblLook w:val="04A0"/>
      </w:tblPr>
      <w:tblGrid>
        <w:gridCol w:w="9224"/>
      </w:tblGrid>
      <w:tr w:rsidR="005A28FF" w:rsidRPr="005A28FF" w:rsidTr="005A28FF">
        <w:tc>
          <w:tcPr>
            <w:tcW w:w="9224" w:type="dxa"/>
            <w:tcBorders>
              <w:top w:val="single" w:sz="8" w:space="0" w:color="C0504D"/>
              <w:left w:val="single" w:sz="8" w:space="0" w:color="C0504D"/>
              <w:bottom w:val="single" w:sz="18" w:space="0" w:color="C0504D"/>
              <w:right w:val="single" w:sz="8" w:space="0" w:color="C0504D"/>
            </w:tcBorders>
            <w:shd w:val="clear" w:color="auto" w:fill="auto"/>
            <w:tcMar>
              <w:top w:w="0" w:type="dxa"/>
              <w:left w:w="108" w:type="dxa"/>
              <w:bottom w:w="0" w:type="dxa"/>
              <w:right w:w="108" w:type="dxa"/>
            </w:tcMar>
            <w:hideMark/>
          </w:tcPr>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XML : android:scaleType=”fitStart”</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Source : setScaleType(ImageView.ScaleType.FIT_START);</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ImageView : width=287, height=316</w:t>
            </w:r>
          </w:p>
          <w:p w:rsidR="005A28FF" w:rsidRPr="005A28FF" w:rsidRDefault="005A28FF" w:rsidP="005A28FF">
            <w:pPr>
              <w:widowControl/>
              <w:wordWrap/>
              <w:autoSpaceDE/>
              <w:autoSpaceDN/>
              <w:spacing w:after="240"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Image : width=450, height=350</w:t>
            </w:r>
          </w:p>
        </w:tc>
      </w:tr>
    </w:tbl>
    <w:p w:rsidR="005A28FF" w:rsidRPr="005A28FF" w:rsidRDefault="005A28FF" w:rsidP="005A28FF">
      <w:pPr>
        <w:widowControl/>
        <w:wordWrap/>
        <w:autoSpaceDE/>
        <w:autoSpaceDN/>
        <w:spacing w:after="240"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lastRenderedPageBreak/>
        <w:br/>
      </w:r>
      <w:r>
        <w:rPr>
          <w:rFonts w:ascii="맑은 고딕" w:eastAsia="맑은 고딕" w:hAnsi="맑은 고딕" w:cs="굴림"/>
          <w:noProof/>
          <w:color w:val="000000"/>
          <w:kern w:val="0"/>
          <w:sz w:val="24"/>
          <w:szCs w:val="24"/>
        </w:rPr>
        <w:drawing>
          <wp:inline distT="0" distB="0" distL="0" distR="0">
            <wp:extent cx="2202180" cy="3131185"/>
            <wp:effectExtent l="19050" t="0" r="7620" b="0"/>
            <wp:docPr id="129" name="그림 17" descr="http://cfile30.uf.tistory.com/image/1337C4124B2C5300A0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cfile30.uf.tistory.com/image/1337C4124B2C5300A04759"/>
                    <pic:cNvPicPr>
                      <a:picLocks noChangeAspect="1" noChangeArrowheads="1"/>
                    </pic:cNvPicPr>
                  </pic:nvPicPr>
                  <pic:blipFill>
                    <a:blip r:embed="rId400"/>
                    <a:srcRect/>
                    <a:stretch>
                      <a:fillRect/>
                    </a:stretch>
                  </pic:blipFill>
                  <pic:spPr bwMode="auto">
                    <a:xfrm>
                      <a:off x="0" y="0"/>
                      <a:ext cx="2202180" cy="3131185"/>
                    </a:xfrm>
                    <a:prstGeom prst="rect">
                      <a:avLst/>
                    </a:prstGeom>
                    <a:noFill/>
                    <a:ln w="9525">
                      <a:noFill/>
                      <a:miter lim="800000"/>
                      <a:headEnd/>
                      <a:tailEnd/>
                    </a:ln>
                  </pic:spPr>
                </pic:pic>
              </a:graphicData>
            </a:graphic>
          </wp:inline>
        </w:drawing>
      </w:r>
      <w:r w:rsidRPr="005A28FF">
        <w:rPr>
          <w:rFonts w:ascii="맑은 고딕" w:eastAsia="맑은 고딕" w:hAnsi="맑은 고딕" w:cs="굴림"/>
          <w:color w:val="000000"/>
          <w:kern w:val="0"/>
          <w:sz w:val="24"/>
          <w:szCs w:val="24"/>
        </w:rPr>
        <w:br/>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FF0000"/>
          <w:kern w:val="0"/>
          <w:sz w:val="24"/>
          <w:szCs w:val="24"/>
        </w:rPr>
        <w:t>(4) FIX_CENTER</w:t>
      </w:r>
      <w:r w:rsidRPr="005A28FF">
        <w:rPr>
          <w:rFonts w:ascii="맑은 고딕" w:eastAsia="맑은 고딕" w:hAnsi="맑은 고딕" w:cs="굴림"/>
          <w:color w:val="000000"/>
          <w:kern w:val="0"/>
          <w:sz w:val="24"/>
          <w:szCs w:val="24"/>
        </w:rPr>
        <w:t> : 이미지크기를 틀에 맞게 비율을 줄이되 ImageView 중앙에 맞추어 표현한다.</w:t>
      </w:r>
      <w:r w:rsidRPr="005A28FF">
        <w:rPr>
          <w:rFonts w:ascii="맑은 고딕" w:eastAsia="맑은 고딕" w:hAnsi="맑은 고딕" w:cs="굴림"/>
          <w:color w:val="000000"/>
          <w:kern w:val="0"/>
          <w:sz w:val="24"/>
          <w:szCs w:val="24"/>
        </w:rPr>
        <w:br/>
      </w:r>
    </w:p>
    <w:p w:rsidR="005A28FF" w:rsidRPr="005A28FF" w:rsidRDefault="005A28FF" w:rsidP="005A28FF">
      <w:pPr>
        <w:widowControl/>
        <w:wordWrap/>
        <w:autoSpaceDE/>
        <w:autoSpaceDN/>
        <w:spacing w:line="230" w:lineRule="atLeast"/>
        <w:jc w:val="left"/>
        <w:rPr>
          <w:rFonts w:ascii="맑은 고딕" w:eastAsia="맑은 고딕" w:hAnsi="맑은 고딕" w:cs="굴림"/>
          <w:color w:val="000000"/>
          <w:kern w:val="0"/>
          <w:sz w:val="24"/>
          <w:szCs w:val="24"/>
        </w:rPr>
      </w:pPr>
    </w:p>
    <w:tbl>
      <w:tblPr>
        <w:tblW w:w="0" w:type="auto"/>
        <w:tblCellMar>
          <w:left w:w="0" w:type="dxa"/>
          <w:right w:w="0" w:type="dxa"/>
        </w:tblCellMar>
        <w:tblLook w:val="04A0"/>
      </w:tblPr>
      <w:tblGrid>
        <w:gridCol w:w="9224"/>
      </w:tblGrid>
      <w:tr w:rsidR="005A28FF" w:rsidRPr="005A28FF" w:rsidTr="005A28FF">
        <w:tc>
          <w:tcPr>
            <w:tcW w:w="9224" w:type="dxa"/>
            <w:tcBorders>
              <w:top w:val="single" w:sz="8" w:space="0" w:color="C0504D"/>
              <w:left w:val="single" w:sz="8" w:space="0" w:color="C0504D"/>
              <w:bottom w:val="single" w:sz="18" w:space="0" w:color="C0504D"/>
              <w:right w:val="single" w:sz="8" w:space="0" w:color="C0504D"/>
            </w:tcBorders>
            <w:shd w:val="clear" w:color="auto" w:fill="auto"/>
            <w:tcMar>
              <w:top w:w="0" w:type="dxa"/>
              <w:left w:w="108" w:type="dxa"/>
              <w:bottom w:w="0" w:type="dxa"/>
              <w:right w:w="108" w:type="dxa"/>
            </w:tcMar>
            <w:hideMark/>
          </w:tcPr>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XML : android:scaleType=”fitCenter”</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Source : setScaleType(ImageView.ScaleType.FIT_CENTER);</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ImageView : width=287, height=316</w:t>
            </w:r>
          </w:p>
          <w:p w:rsidR="005A28FF" w:rsidRPr="005A28FF" w:rsidRDefault="005A28FF" w:rsidP="005A28FF">
            <w:pPr>
              <w:widowControl/>
              <w:wordWrap/>
              <w:autoSpaceDE/>
              <w:autoSpaceDN/>
              <w:spacing w:after="240"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Image : width=450, height=350</w:t>
            </w:r>
          </w:p>
        </w:tc>
      </w:tr>
    </w:tbl>
    <w:p w:rsidR="005A28FF" w:rsidRPr="005A28FF" w:rsidRDefault="005A28FF" w:rsidP="005A28FF">
      <w:pPr>
        <w:widowControl/>
        <w:wordWrap/>
        <w:autoSpaceDE/>
        <w:autoSpaceDN/>
        <w:spacing w:after="240"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lastRenderedPageBreak/>
        <w:br/>
      </w:r>
      <w:r>
        <w:rPr>
          <w:rFonts w:ascii="맑은 고딕" w:eastAsia="맑은 고딕" w:hAnsi="맑은 고딕" w:cs="굴림"/>
          <w:noProof/>
          <w:color w:val="000000"/>
          <w:kern w:val="0"/>
          <w:sz w:val="24"/>
          <w:szCs w:val="24"/>
        </w:rPr>
        <w:drawing>
          <wp:inline distT="0" distB="0" distL="0" distR="0">
            <wp:extent cx="2216785" cy="3160395"/>
            <wp:effectExtent l="19050" t="0" r="0" b="0"/>
            <wp:docPr id="128" name="그림 18" descr="http://cfile26.uf.tistory.com/image/1537C4124B2C5301A1D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cfile26.uf.tistory.com/image/1537C4124B2C5301A1DC90"/>
                    <pic:cNvPicPr>
                      <a:picLocks noChangeAspect="1" noChangeArrowheads="1"/>
                    </pic:cNvPicPr>
                  </pic:nvPicPr>
                  <pic:blipFill>
                    <a:blip r:embed="rId401"/>
                    <a:srcRect/>
                    <a:stretch>
                      <a:fillRect/>
                    </a:stretch>
                  </pic:blipFill>
                  <pic:spPr bwMode="auto">
                    <a:xfrm>
                      <a:off x="0" y="0"/>
                      <a:ext cx="2216785" cy="3160395"/>
                    </a:xfrm>
                    <a:prstGeom prst="rect">
                      <a:avLst/>
                    </a:prstGeom>
                    <a:noFill/>
                    <a:ln w="9525">
                      <a:noFill/>
                      <a:miter lim="800000"/>
                      <a:headEnd/>
                      <a:tailEnd/>
                    </a:ln>
                  </pic:spPr>
                </pic:pic>
              </a:graphicData>
            </a:graphic>
          </wp:inline>
        </w:drawing>
      </w:r>
      <w:r w:rsidRPr="005A28FF">
        <w:rPr>
          <w:rFonts w:ascii="맑은 고딕" w:eastAsia="맑은 고딕" w:hAnsi="맑은 고딕" w:cs="굴림"/>
          <w:color w:val="000000"/>
          <w:kern w:val="0"/>
          <w:sz w:val="24"/>
          <w:szCs w:val="24"/>
        </w:rPr>
        <w:br/>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FF0000"/>
          <w:kern w:val="0"/>
          <w:sz w:val="24"/>
          <w:szCs w:val="24"/>
        </w:rPr>
        <w:t>(5) FIX_END</w:t>
      </w:r>
      <w:r w:rsidRPr="005A28FF">
        <w:rPr>
          <w:rFonts w:ascii="맑은 고딕" w:eastAsia="맑은 고딕" w:hAnsi="맑은 고딕" w:cs="굴림"/>
          <w:color w:val="000000"/>
          <w:kern w:val="0"/>
          <w:sz w:val="24"/>
          <w:szCs w:val="24"/>
        </w:rPr>
        <w:t> : 이미지크기를 틀에 맞게 비율을 줄이되 ImageView 의 오른쪽 아래에 맞추어</w:t>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이미지를 표현한다.</w:t>
      </w:r>
      <w:r w:rsidRPr="005A28FF">
        <w:rPr>
          <w:rFonts w:ascii="맑은 고딕" w:eastAsia="맑은 고딕" w:hAnsi="맑은 고딕" w:cs="굴림"/>
          <w:color w:val="000000"/>
          <w:kern w:val="0"/>
          <w:sz w:val="24"/>
          <w:szCs w:val="24"/>
        </w:rPr>
        <w:br/>
      </w:r>
    </w:p>
    <w:p w:rsidR="005A28FF" w:rsidRPr="005A28FF" w:rsidRDefault="005A28FF" w:rsidP="005A28FF">
      <w:pPr>
        <w:widowControl/>
        <w:wordWrap/>
        <w:autoSpaceDE/>
        <w:autoSpaceDN/>
        <w:spacing w:line="230" w:lineRule="atLeast"/>
        <w:jc w:val="left"/>
        <w:rPr>
          <w:rFonts w:ascii="맑은 고딕" w:eastAsia="맑은 고딕" w:hAnsi="맑은 고딕" w:cs="굴림"/>
          <w:color w:val="000000"/>
          <w:kern w:val="0"/>
          <w:sz w:val="24"/>
          <w:szCs w:val="24"/>
        </w:rPr>
      </w:pPr>
    </w:p>
    <w:tbl>
      <w:tblPr>
        <w:tblW w:w="0" w:type="auto"/>
        <w:tblCellMar>
          <w:left w:w="0" w:type="dxa"/>
          <w:right w:w="0" w:type="dxa"/>
        </w:tblCellMar>
        <w:tblLook w:val="04A0"/>
      </w:tblPr>
      <w:tblGrid>
        <w:gridCol w:w="9224"/>
      </w:tblGrid>
      <w:tr w:rsidR="005A28FF" w:rsidRPr="005A28FF" w:rsidTr="005A28FF">
        <w:tc>
          <w:tcPr>
            <w:tcW w:w="9224" w:type="dxa"/>
            <w:tcBorders>
              <w:top w:val="single" w:sz="8" w:space="0" w:color="C0504D"/>
              <w:left w:val="single" w:sz="8" w:space="0" w:color="C0504D"/>
              <w:bottom w:val="single" w:sz="18" w:space="0" w:color="C0504D"/>
              <w:right w:val="single" w:sz="8" w:space="0" w:color="C0504D"/>
            </w:tcBorders>
            <w:shd w:val="clear" w:color="auto" w:fill="auto"/>
            <w:tcMar>
              <w:top w:w="0" w:type="dxa"/>
              <w:left w:w="108" w:type="dxa"/>
              <w:bottom w:w="0" w:type="dxa"/>
              <w:right w:w="108" w:type="dxa"/>
            </w:tcMar>
            <w:hideMark/>
          </w:tcPr>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XML : android:scaleType=”fitEnd”</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Source : setScaleType(ImageView.ScaleType.FIT_END);</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ImageView : width=287, height=316</w:t>
            </w:r>
          </w:p>
          <w:p w:rsidR="005A28FF" w:rsidRPr="005A28FF" w:rsidRDefault="005A28FF" w:rsidP="005A28FF">
            <w:pPr>
              <w:widowControl/>
              <w:wordWrap/>
              <w:autoSpaceDE/>
              <w:autoSpaceDN/>
              <w:spacing w:after="240"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Image : width=450, height=350</w:t>
            </w:r>
          </w:p>
        </w:tc>
      </w:tr>
    </w:tbl>
    <w:p w:rsidR="005A28FF" w:rsidRPr="005A28FF" w:rsidRDefault="005A28FF" w:rsidP="005A28FF">
      <w:pPr>
        <w:widowControl/>
        <w:wordWrap/>
        <w:autoSpaceDE/>
        <w:autoSpaceDN/>
        <w:spacing w:after="240"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lastRenderedPageBreak/>
        <w:br/>
      </w:r>
      <w:r>
        <w:rPr>
          <w:rFonts w:ascii="맑은 고딕" w:eastAsia="맑은 고딕" w:hAnsi="맑은 고딕" w:cs="굴림"/>
          <w:noProof/>
          <w:color w:val="000000"/>
          <w:kern w:val="0"/>
          <w:sz w:val="24"/>
          <w:szCs w:val="24"/>
        </w:rPr>
        <w:drawing>
          <wp:inline distT="0" distB="0" distL="0" distR="0">
            <wp:extent cx="2231390" cy="3167380"/>
            <wp:effectExtent l="19050" t="0" r="0" b="0"/>
            <wp:docPr id="127" name="그림 19" descr="http://cfile4.uf.tistory.com/image/1637C4124B2C5301A2EF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cfile4.uf.tistory.com/image/1637C4124B2C5301A2EF07"/>
                    <pic:cNvPicPr>
                      <a:picLocks noChangeAspect="1" noChangeArrowheads="1"/>
                    </pic:cNvPicPr>
                  </pic:nvPicPr>
                  <pic:blipFill>
                    <a:blip r:embed="rId402"/>
                    <a:srcRect/>
                    <a:stretch>
                      <a:fillRect/>
                    </a:stretch>
                  </pic:blipFill>
                  <pic:spPr bwMode="auto">
                    <a:xfrm>
                      <a:off x="0" y="0"/>
                      <a:ext cx="2231390" cy="3167380"/>
                    </a:xfrm>
                    <a:prstGeom prst="rect">
                      <a:avLst/>
                    </a:prstGeom>
                    <a:noFill/>
                    <a:ln w="9525">
                      <a:noFill/>
                      <a:miter lim="800000"/>
                      <a:headEnd/>
                      <a:tailEnd/>
                    </a:ln>
                  </pic:spPr>
                </pic:pic>
              </a:graphicData>
            </a:graphic>
          </wp:inline>
        </w:drawing>
      </w:r>
      <w:r w:rsidRPr="005A28FF">
        <w:rPr>
          <w:rFonts w:ascii="맑은 고딕" w:eastAsia="맑은 고딕" w:hAnsi="맑은 고딕" w:cs="굴림"/>
          <w:color w:val="000000"/>
          <w:kern w:val="0"/>
          <w:sz w:val="24"/>
          <w:szCs w:val="24"/>
        </w:rPr>
        <w:br/>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FF0000"/>
          <w:kern w:val="0"/>
          <w:sz w:val="24"/>
          <w:szCs w:val="24"/>
        </w:rPr>
        <w:t>(6) CENTER</w:t>
      </w:r>
      <w:r w:rsidRPr="005A28FF">
        <w:rPr>
          <w:rFonts w:ascii="맑은 고딕" w:eastAsia="맑은 고딕" w:hAnsi="맑은 고딕" w:cs="굴림"/>
          <w:color w:val="000000"/>
          <w:kern w:val="0"/>
          <w:sz w:val="24"/>
          <w:szCs w:val="24"/>
        </w:rPr>
        <w:t> : 이미지크기 그대로 표현하되 이미지를 틀에 맞게 줄이지는 않는다. 그리고 </w:t>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ImageView 틀의 중앙에 위치시킨다.</w:t>
      </w:r>
      <w:r w:rsidRPr="005A28FF">
        <w:rPr>
          <w:rFonts w:ascii="맑은 고딕" w:eastAsia="맑은 고딕" w:hAnsi="맑은 고딕" w:cs="굴림"/>
          <w:color w:val="000000"/>
          <w:kern w:val="0"/>
          <w:sz w:val="24"/>
          <w:szCs w:val="24"/>
        </w:rPr>
        <w:br/>
      </w:r>
    </w:p>
    <w:p w:rsidR="005A28FF" w:rsidRPr="005A28FF" w:rsidRDefault="005A28FF" w:rsidP="005A28FF">
      <w:pPr>
        <w:widowControl/>
        <w:wordWrap/>
        <w:autoSpaceDE/>
        <w:autoSpaceDN/>
        <w:spacing w:line="230" w:lineRule="atLeast"/>
        <w:jc w:val="left"/>
        <w:rPr>
          <w:rFonts w:ascii="맑은 고딕" w:eastAsia="맑은 고딕" w:hAnsi="맑은 고딕" w:cs="굴림"/>
          <w:color w:val="000000"/>
          <w:kern w:val="0"/>
          <w:sz w:val="24"/>
          <w:szCs w:val="24"/>
        </w:rPr>
      </w:pPr>
    </w:p>
    <w:tbl>
      <w:tblPr>
        <w:tblW w:w="0" w:type="auto"/>
        <w:tblCellMar>
          <w:left w:w="0" w:type="dxa"/>
          <w:right w:w="0" w:type="dxa"/>
        </w:tblCellMar>
        <w:tblLook w:val="04A0"/>
      </w:tblPr>
      <w:tblGrid>
        <w:gridCol w:w="9224"/>
      </w:tblGrid>
      <w:tr w:rsidR="005A28FF" w:rsidRPr="005A28FF" w:rsidTr="005A28FF">
        <w:tc>
          <w:tcPr>
            <w:tcW w:w="9224" w:type="dxa"/>
            <w:tcBorders>
              <w:top w:val="single" w:sz="8" w:space="0" w:color="C0504D"/>
              <w:left w:val="single" w:sz="8" w:space="0" w:color="C0504D"/>
              <w:bottom w:val="single" w:sz="18" w:space="0" w:color="C0504D"/>
              <w:right w:val="single" w:sz="8" w:space="0" w:color="C0504D"/>
            </w:tcBorders>
            <w:shd w:val="clear" w:color="auto" w:fill="auto"/>
            <w:tcMar>
              <w:top w:w="0" w:type="dxa"/>
              <w:left w:w="108" w:type="dxa"/>
              <w:bottom w:w="0" w:type="dxa"/>
              <w:right w:w="108" w:type="dxa"/>
            </w:tcMar>
            <w:hideMark/>
          </w:tcPr>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XML : android:scaleType=”center”</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Source : setScaleType(ImageView.ScaleType.CENTER);</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ImageView : width=287, height=316</w:t>
            </w:r>
          </w:p>
          <w:p w:rsidR="005A28FF" w:rsidRPr="005A28FF" w:rsidRDefault="005A28FF" w:rsidP="005A28FF">
            <w:pPr>
              <w:widowControl/>
              <w:wordWrap/>
              <w:autoSpaceDE/>
              <w:autoSpaceDN/>
              <w:spacing w:after="240"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Image : width=450, height=200</w:t>
            </w:r>
          </w:p>
        </w:tc>
      </w:tr>
    </w:tbl>
    <w:p w:rsidR="005A28FF" w:rsidRPr="005A28FF" w:rsidRDefault="005A28FF" w:rsidP="005A28FF">
      <w:pPr>
        <w:widowControl/>
        <w:wordWrap/>
        <w:autoSpaceDE/>
        <w:autoSpaceDN/>
        <w:spacing w:after="240"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lastRenderedPageBreak/>
        <w:br/>
      </w:r>
      <w:r>
        <w:rPr>
          <w:rFonts w:ascii="맑은 고딕" w:eastAsia="맑은 고딕" w:hAnsi="맑은 고딕" w:cs="굴림"/>
          <w:noProof/>
          <w:color w:val="000000"/>
          <w:kern w:val="0"/>
          <w:sz w:val="24"/>
          <w:szCs w:val="24"/>
        </w:rPr>
        <w:drawing>
          <wp:inline distT="0" distB="0" distL="0" distR="0">
            <wp:extent cx="2245995" cy="3167380"/>
            <wp:effectExtent l="19050" t="0" r="1905" b="0"/>
            <wp:docPr id="126" name="그림 20" descr="http://cfile7.uf.tistory.com/image/1737C4124B2C5301A30B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cfile7.uf.tistory.com/image/1737C4124B2C5301A30B4E"/>
                    <pic:cNvPicPr>
                      <a:picLocks noChangeAspect="1" noChangeArrowheads="1"/>
                    </pic:cNvPicPr>
                  </pic:nvPicPr>
                  <pic:blipFill>
                    <a:blip r:embed="rId403"/>
                    <a:srcRect/>
                    <a:stretch>
                      <a:fillRect/>
                    </a:stretch>
                  </pic:blipFill>
                  <pic:spPr bwMode="auto">
                    <a:xfrm>
                      <a:off x="0" y="0"/>
                      <a:ext cx="2245995" cy="3167380"/>
                    </a:xfrm>
                    <a:prstGeom prst="rect">
                      <a:avLst/>
                    </a:prstGeom>
                    <a:noFill/>
                    <a:ln w="9525">
                      <a:noFill/>
                      <a:miter lim="800000"/>
                      <a:headEnd/>
                      <a:tailEnd/>
                    </a:ln>
                  </pic:spPr>
                </pic:pic>
              </a:graphicData>
            </a:graphic>
          </wp:inline>
        </w:drawing>
      </w:r>
      <w:r w:rsidRPr="005A28FF">
        <w:rPr>
          <w:rFonts w:ascii="맑은 고딕" w:eastAsia="맑은 고딕" w:hAnsi="맑은 고딕" w:cs="굴림"/>
          <w:color w:val="000000"/>
          <w:kern w:val="0"/>
          <w:sz w:val="24"/>
          <w:szCs w:val="24"/>
        </w:rPr>
        <w:br/>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FF0000"/>
          <w:kern w:val="0"/>
          <w:sz w:val="24"/>
          <w:szCs w:val="24"/>
        </w:rPr>
        <w:t>(7) CENTER_CROP</w:t>
      </w:r>
      <w:r w:rsidRPr="005A28FF">
        <w:rPr>
          <w:rFonts w:ascii="맑은 고딕" w:eastAsia="맑은 고딕" w:hAnsi="맑은 고딕" w:cs="굴림"/>
          <w:color w:val="000000"/>
          <w:kern w:val="0"/>
          <w:sz w:val="24"/>
          <w:szCs w:val="24"/>
        </w:rPr>
        <w:t> : 6번에서의 그림은 높이가 ImageView 의 틀과 맞지 않다. 이것처럼 </w:t>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한쪽이 틀과 맞지 않다면 틀에 맞게 이미지를 늘이면서 다른 한쪽도 같이 비율에 맞게 </w:t>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증가 시킨다. 그러면 6번 그림은 높이가 증가한 비율만큼 넓이가 증가하여 표현되게 된다.</w:t>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그리고 그림의 위치는 틀의 중앙에서 표현된다.</w:t>
      </w:r>
      <w:r w:rsidRPr="005A28FF">
        <w:rPr>
          <w:rFonts w:ascii="맑은 고딕" w:eastAsia="맑은 고딕" w:hAnsi="맑은 고딕" w:cs="굴림"/>
          <w:color w:val="000000"/>
          <w:kern w:val="0"/>
          <w:sz w:val="24"/>
          <w:szCs w:val="24"/>
        </w:rPr>
        <w:br/>
      </w:r>
    </w:p>
    <w:p w:rsidR="005A28FF" w:rsidRPr="005A28FF" w:rsidRDefault="005A28FF" w:rsidP="005A28FF">
      <w:pPr>
        <w:widowControl/>
        <w:wordWrap/>
        <w:autoSpaceDE/>
        <w:autoSpaceDN/>
        <w:spacing w:line="230" w:lineRule="atLeast"/>
        <w:jc w:val="left"/>
        <w:rPr>
          <w:rFonts w:ascii="맑은 고딕" w:eastAsia="맑은 고딕" w:hAnsi="맑은 고딕" w:cs="굴림"/>
          <w:color w:val="000000"/>
          <w:kern w:val="0"/>
          <w:sz w:val="24"/>
          <w:szCs w:val="24"/>
        </w:rPr>
      </w:pPr>
    </w:p>
    <w:tbl>
      <w:tblPr>
        <w:tblW w:w="0" w:type="auto"/>
        <w:tblCellMar>
          <w:left w:w="0" w:type="dxa"/>
          <w:right w:w="0" w:type="dxa"/>
        </w:tblCellMar>
        <w:tblLook w:val="04A0"/>
      </w:tblPr>
      <w:tblGrid>
        <w:gridCol w:w="9224"/>
      </w:tblGrid>
      <w:tr w:rsidR="005A28FF" w:rsidRPr="005A28FF" w:rsidTr="005A28FF">
        <w:tc>
          <w:tcPr>
            <w:tcW w:w="9224" w:type="dxa"/>
            <w:tcBorders>
              <w:top w:val="single" w:sz="8" w:space="0" w:color="C0504D"/>
              <w:left w:val="single" w:sz="8" w:space="0" w:color="C0504D"/>
              <w:bottom w:val="single" w:sz="18" w:space="0" w:color="C0504D"/>
              <w:right w:val="single" w:sz="8" w:space="0" w:color="C0504D"/>
            </w:tcBorders>
            <w:shd w:val="clear" w:color="auto" w:fill="auto"/>
            <w:tcMar>
              <w:top w:w="0" w:type="dxa"/>
              <w:left w:w="108" w:type="dxa"/>
              <w:bottom w:w="0" w:type="dxa"/>
              <w:right w:w="108" w:type="dxa"/>
            </w:tcMar>
            <w:hideMark/>
          </w:tcPr>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XML : android:scaleType=”centerCrop”</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Source : setScaleType(ImageView.ScaleType.CENTER_CROP);</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ImageView : width=287, height=316</w:t>
            </w:r>
          </w:p>
          <w:p w:rsidR="005A28FF" w:rsidRPr="005A28FF" w:rsidRDefault="005A28FF" w:rsidP="005A28FF">
            <w:pPr>
              <w:widowControl/>
              <w:wordWrap/>
              <w:autoSpaceDE/>
              <w:autoSpaceDN/>
              <w:spacing w:after="240"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Image : width=450, height=200</w:t>
            </w:r>
          </w:p>
        </w:tc>
      </w:tr>
    </w:tbl>
    <w:p w:rsidR="005A28FF" w:rsidRPr="005A28FF" w:rsidRDefault="005A28FF" w:rsidP="005A28FF">
      <w:pPr>
        <w:widowControl/>
        <w:wordWrap/>
        <w:autoSpaceDE/>
        <w:autoSpaceDN/>
        <w:spacing w:after="240"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lastRenderedPageBreak/>
        <w:br/>
      </w:r>
      <w:r>
        <w:rPr>
          <w:rFonts w:ascii="맑은 고딕" w:eastAsia="맑은 고딕" w:hAnsi="맑은 고딕" w:cs="굴림"/>
          <w:noProof/>
          <w:color w:val="000000"/>
          <w:kern w:val="0"/>
          <w:sz w:val="24"/>
          <w:szCs w:val="24"/>
        </w:rPr>
        <w:drawing>
          <wp:inline distT="0" distB="0" distL="0" distR="0">
            <wp:extent cx="2260600" cy="3218815"/>
            <wp:effectExtent l="19050" t="0" r="6350" b="0"/>
            <wp:docPr id="125" name="그림 21" descr="http://cfile26.uf.tistory.com/image/1837C4124B2C5301A48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file26.uf.tistory.com/image/1837C4124B2C5301A48335"/>
                    <pic:cNvPicPr>
                      <a:picLocks noChangeAspect="1" noChangeArrowheads="1"/>
                    </pic:cNvPicPr>
                  </pic:nvPicPr>
                  <pic:blipFill>
                    <a:blip r:embed="rId404"/>
                    <a:srcRect/>
                    <a:stretch>
                      <a:fillRect/>
                    </a:stretch>
                  </pic:blipFill>
                  <pic:spPr bwMode="auto">
                    <a:xfrm>
                      <a:off x="0" y="0"/>
                      <a:ext cx="2260600" cy="3218815"/>
                    </a:xfrm>
                    <a:prstGeom prst="rect">
                      <a:avLst/>
                    </a:prstGeom>
                    <a:noFill/>
                    <a:ln w="9525">
                      <a:noFill/>
                      <a:miter lim="800000"/>
                      <a:headEnd/>
                      <a:tailEnd/>
                    </a:ln>
                  </pic:spPr>
                </pic:pic>
              </a:graphicData>
            </a:graphic>
          </wp:inline>
        </w:drawing>
      </w:r>
      <w:r w:rsidRPr="005A28FF">
        <w:rPr>
          <w:rFonts w:ascii="맑은 고딕" w:eastAsia="맑은 고딕" w:hAnsi="맑은 고딕" w:cs="굴림"/>
          <w:color w:val="000000"/>
          <w:kern w:val="0"/>
          <w:sz w:val="24"/>
          <w:szCs w:val="24"/>
        </w:rPr>
        <w:br/>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FF0000"/>
          <w:kern w:val="0"/>
          <w:sz w:val="24"/>
          <w:szCs w:val="24"/>
        </w:rPr>
        <w:t>(8) CENTER_INSIDE</w:t>
      </w:r>
      <w:r w:rsidRPr="005A28FF">
        <w:rPr>
          <w:rFonts w:ascii="맑은 고딕" w:eastAsia="맑은 고딕" w:hAnsi="맑은 고딕" w:cs="굴림"/>
          <w:color w:val="000000"/>
          <w:kern w:val="0"/>
          <w:sz w:val="24"/>
          <w:szCs w:val="24"/>
        </w:rPr>
        <w:t> : 7번에서의 내용과 반대로 ImageView 의 틀에 벗어나는 쪽을 맞추어</w:t>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비율을 줄여 표현한다. 만약 넓이가 틀에서 벗어난다면 넓이를 틀에 맞추고 그 비율만큼</w:t>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높이를 줄이게 될것이다. CENTER_CROP, CENTER_INSIDE 는 ImageView 의 틀에 맞게 </w:t>
      </w: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이미지를 조정하는 것이 공통적인 특징이다.</w:t>
      </w:r>
      <w:r w:rsidRPr="005A28FF">
        <w:rPr>
          <w:rFonts w:ascii="맑은 고딕" w:eastAsia="맑은 고딕" w:hAnsi="맑은 고딕" w:cs="굴림"/>
          <w:color w:val="000000"/>
          <w:kern w:val="0"/>
          <w:sz w:val="24"/>
          <w:szCs w:val="24"/>
        </w:rPr>
        <w:br/>
      </w:r>
    </w:p>
    <w:p w:rsidR="005A28FF" w:rsidRPr="005A28FF" w:rsidRDefault="005A28FF" w:rsidP="005A28FF">
      <w:pPr>
        <w:widowControl/>
        <w:wordWrap/>
        <w:autoSpaceDE/>
        <w:autoSpaceDN/>
        <w:spacing w:line="230" w:lineRule="atLeast"/>
        <w:jc w:val="left"/>
        <w:rPr>
          <w:rFonts w:ascii="맑은 고딕" w:eastAsia="맑은 고딕" w:hAnsi="맑은 고딕" w:cs="굴림"/>
          <w:color w:val="000000"/>
          <w:kern w:val="0"/>
          <w:sz w:val="24"/>
          <w:szCs w:val="24"/>
        </w:rPr>
      </w:pPr>
    </w:p>
    <w:tbl>
      <w:tblPr>
        <w:tblW w:w="0" w:type="auto"/>
        <w:tblCellMar>
          <w:left w:w="0" w:type="dxa"/>
          <w:right w:w="0" w:type="dxa"/>
        </w:tblCellMar>
        <w:tblLook w:val="04A0"/>
      </w:tblPr>
      <w:tblGrid>
        <w:gridCol w:w="9224"/>
      </w:tblGrid>
      <w:tr w:rsidR="005A28FF" w:rsidRPr="005A28FF" w:rsidTr="005A28FF">
        <w:tc>
          <w:tcPr>
            <w:tcW w:w="9224" w:type="dxa"/>
            <w:tcBorders>
              <w:top w:val="single" w:sz="8" w:space="0" w:color="C0504D"/>
              <w:left w:val="single" w:sz="8" w:space="0" w:color="C0504D"/>
              <w:bottom w:val="single" w:sz="18" w:space="0" w:color="C0504D"/>
              <w:right w:val="single" w:sz="8" w:space="0" w:color="C0504D"/>
            </w:tcBorders>
            <w:shd w:val="clear" w:color="auto" w:fill="auto"/>
            <w:tcMar>
              <w:top w:w="0" w:type="dxa"/>
              <w:left w:w="108" w:type="dxa"/>
              <w:bottom w:w="0" w:type="dxa"/>
              <w:right w:w="108" w:type="dxa"/>
            </w:tcMar>
            <w:hideMark/>
          </w:tcPr>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XML : android:scaleType=”centerInside”</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Source : setScaleType(ImageView.ScaleType.CENTER_INSIDE);</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ImageView : width=287, height=316</w:t>
            </w:r>
          </w:p>
          <w:p w:rsidR="005A28FF" w:rsidRPr="005A28FF" w:rsidRDefault="005A28FF" w:rsidP="005A28FF">
            <w:pPr>
              <w:widowControl/>
              <w:wordWrap/>
              <w:autoSpaceDE/>
              <w:autoSpaceDN/>
              <w:spacing w:after="240"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Image : width=450, height=200</w:t>
            </w:r>
          </w:p>
        </w:tc>
      </w:tr>
    </w:tbl>
    <w:p w:rsidR="005A28FF" w:rsidRPr="005A28FF" w:rsidRDefault="005A28FF" w:rsidP="005A28FF">
      <w:pPr>
        <w:widowControl/>
        <w:wordWrap/>
        <w:autoSpaceDE/>
        <w:autoSpaceDN/>
        <w:spacing w:after="240" w:line="230" w:lineRule="atLeast"/>
        <w:jc w:val="left"/>
        <w:rPr>
          <w:rFonts w:ascii="맑은 고딕" w:eastAsia="맑은 고딕" w:hAnsi="맑은 고딕" w:cs="굴림"/>
          <w:color w:val="000000"/>
          <w:kern w:val="0"/>
          <w:sz w:val="24"/>
          <w:szCs w:val="24"/>
        </w:rPr>
      </w:pPr>
      <w:r w:rsidRPr="005A28FF">
        <w:rPr>
          <w:rFonts w:ascii="맑은 고딕" w:eastAsia="맑은 고딕" w:hAnsi="맑은 고딕" w:cs="굴림"/>
          <w:color w:val="000000"/>
          <w:kern w:val="0"/>
          <w:sz w:val="24"/>
          <w:szCs w:val="24"/>
        </w:rPr>
        <w:lastRenderedPageBreak/>
        <w:br/>
      </w:r>
      <w:r>
        <w:rPr>
          <w:rFonts w:ascii="맑은 고딕" w:eastAsia="맑은 고딕" w:hAnsi="맑은 고딕" w:cs="굴림"/>
          <w:noProof/>
          <w:color w:val="000000"/>
          <w:kern w:val="0"/>
          <w:sz w:val="24"/>
          <w:szCs w:val="24"/>
        </w:rPr>
        <w:drawing>
          <wp:inline distT="0" distB="0" distL="0" distR="0">
            <wp:extent cx="2304415" cy="3291840"/>
            <wp:effectExtent l="19050" t="0" r="635" b="0"/>
            <wp:docPr id="124" name="그림 22" descr="http://cfile3.uf.tistory.com/image/2037C4124B2C5302A52D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cfile3.uf.tistory.com/image/2037C4124B2C5302A52DB6"/>
                    <pic:cNvPicPr>
                      <a:picLocks noChangeAspect="1" noChangeArrowheads="1"/>
                    </pic:cNvPicPr>
                  </pic:nvPicPr>
                  <pic:blipFill>
                    <a:blip r:embed="rId405"/>
                    <a:srcRect/>
                    <a:stretch>
                      <a:fillRect/>
                    </a:stretch>
                  </pic:blipFill>
                  <pic:spPr bwMode="auto">
                    <a:xfrm>
                      <a:off x="0" y="0"/>
                      <a:ext cx="2304415" cy="3291840"/>
                    </a:xfrm>
                    <a:prstGeom prst="rect">
                      <a:avLst/>
                    </a:prstGeom>
                    <a:noFill/>
                    <a:ln w="9525">
                      <a:noFill/>
                      <a:miter lim="800000"/>
                      <a:headEnd/>
                      <a:tailEnd/>
                    </a:ln>
                  </pic:spPr>
                </pic:pic>
              </a:graphicData>
            </a:graphic>
          </wp:inline>
        </w:drawing>
      </w:r>
    </w:p>
    <w:tbl>
      <w:tblPr>
        <w:tblW w:w="0" w:type="auto"/>
        <w:tblCellMar>
          <w:left w:w="0" w:type="dxa"/>
          <w:right w:w="0" w:type="dxa"/>
        </w:tblCellMar>
        <w:tblLook w:val="04A0"/>
      </w:tblPr>
      <w:tblGrid>
        <w:gridCol w:w="9224"/>
      </w:tblGrid>
      <w:tr w:rsidR="005A28FF" w:rsidRPr="005A28FF" w:rsidTr="005A28FF">
        <w:tc>
          <w:tcPr>
            <w:tcW w:w="9224" w:type="dxa"/>
            <w:tcBorders>
              <w:top w:val="single" w:sz="8" w:space="0" w:color="B3CC82"/>
              <w:left w:val="single" w:sz="8" w:space="0" w:color="B3CC82"/>
              <w:bottom w:val="single" w:sz="8" w:space="0" w:color="B3CC82"/>
              <w:right w:val="single" w:sz="8" w:space="0" w:color="B3CC82"/>
            </w:tcBorders>
            <w:shd w:val="clear" w:color="auto" w:fill="E6EED5"/>
            <w:tcMar>
              <w:top w:w="0" w:type="dxa"/>
              <w:left w:w="108" w:type="dxa"/>
              <w:bottom w:w="0" w:type="dxa"/>
              <w:right w:w="108" w:type="dxa"/>
            </w:tcMar>
            <w:hideMark/>
          </w:tcPr>
          <w:p w:rsidR="005A28FF" w:rsidRPr="005A28FF" w:rsidRDefault="005A28FF" w:rsidP="005A28FF">
            <w:pPr>
              <w:widowControl/>
              <w:wordWrap/>
              <w:autoSpaceDE/>
              <w:autoSpaceDN/>
              <w:spacing w:after="240" w:line="184" w:lineRule="atLeast"/>
              <w:jc w:val="center"/>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전체 소스</w:t>
            </w:r>
          </w:p>
        </w:tc>
      </w:tr>
    </w:tbl>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 </w:t>
      </w:r>
    </w:p>
    <w:tbl>
      <w:tblPr>
        <w:tblW w:w="0" w:type="auto"/>
        <w:tblCellMar>
          <w:left w:w="0" w:type="dxa"/>
          <w:right w:w="0" w:type="dxa"/>
        </w:tblCellMar>
        <w:tblLook w:val="04A0"/>
      </w:tblPr>
      <w:tblGrid>
        <w:gridCol w:w="9242"/>
      </w:tblGrid>
      <w:tr w:rsidR="005A28FF" w:rsidRPr="005A28FF" w:rsidTr="005A28FF">
        <w:tc>
          <w:tcPr>
            <w:tcW w:w="9224" w:type="dxa"/>
            <w:tcBorders>
              <w:top w:val="single" w:sz="8" w:space="0" w:color="8064A2"/>
              <w:left w:val="single" w:sz="8" w:space="0" w:color="8064A2"/>
              <w:bottom w:val="single" w:sz="18" w:space="0" w:color="8064A2"/>
              <w:right w:val="single" w:sz="8" w:space="0" w:color="8064A2"/>
            </w:tcBorders>
            <w:shd w:val="clear" w:color="auto" w:fill="auto"/>
            <w:tcMar>
              <w:top w:w="0" w:type="dxa"/>
              <w:left w:w="108" w:type="dxa"/>
              <w:bottom w:w="0" w:type="dxa"/>
              <w:right w:w="108" w:type="dxa"/>
            </w:tcMar>
            <w:hideMark/>
          </w:tcPr>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7F0055"/>
                <w:kern w:val="0"/>
                <w:sz w:val="18"/>
                <w:szCs w:val="18"/>
              </w:rPr>
              <w:t> </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7F0055"/>
                <w:kern w:val="0"/>
                <w:sz w:val="24"/>
                <w:szCs w:val="24"/>
              </w:rPr>
              <w:t>import</w:t>
            </w:r>
            <w:r w:rsidRPr="005A28FF">
              <w:rPr>
                <w:rFonts w:ascii="Courier New" w:eastAsia="굴림" w:hAnsi="Courier New" w:cs="Courier New"/>
                <w:b/>
                <w:bCs/>
                <w:color w:val="000000"/>
                <w:kern w:val="0"/>
                <w:sz w:val="24"/>
                <w:szCs w:val="24"/>
              </w:rPr>
              <w:t> android.app.Activity;</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7F0055"/>
                <w:kern w:val="0"/>
                <w:sz w:val="24"/>
                <w:szCs w:val="24"/>
              </w:rPr>
              <w:t>import</w:t>
            </w:r>
            <w:r w:rsidRPr="005A28FF">
              <w:rPr>
                <w:rFonts w:ascii="Courier New" w:eastAsia="굴림" w:hAnsi="Courier New" w:cs="Courier New"/>
                <w:b/>
                <w:bCs/>
                <w:color w:val="000000"/>
                <w:kern w:val="0"/>
                <w:sz w:val="24"/>
                <w:szCs w:val="24"/>
              </w:rPr>
              <w:t> android.graphics.Bitmap;</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7F0055"/>
                <w:kern w:val="0"/>
                <w:sz w:val="24"/>
                <w:szCs w:val="24"/>
              </w:rPr>
              <w:t>import</w:t>
            </w:r>
            <w:r w:rsidRPr="005A28FF">
              <w:rPr>
                <w:rFonts w:ascii="Courier New" w:eastAsia="굴림" w:hAnsi="Courier New" w:cs="Courier New"/>
                <w:b/>
                <w:bCs/>
                <w:color w:val="000000"/>
                <w:kern w:val="0"/>
                <w:sz w:val="24"/>
                <w:szCs w:val="24"/>
              </w:rPr>
              <w:t> android.graphics.BitmapFactory;</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7F0055"/>
                <w:kern w:val="0"/>
                <w:sz w:val="24"/>
                <w:szCs w:val="24"/>
              </w:rPr>
              <w:t>import</w:t>
            </w:r>
            <w:r w:rsidRPr="005A28FF">
              <w:rPr>
                <w:rFonts w:ascii="Courier New" w:eastAsia="굴림" w:hAnsi="Courier New" w:cs="Courier New"/>
                <w:b/>
                <w:bCs/>
                <w:color w:val="000000"/>
                <w:kern w:val="0"/>
                <w:sz w:val="24"/>
                <w:szCs w:val="24"/>
              </w:rPr>
              <w:t> android.os.Bundle;</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7F0055"/>
                <w:kern w:val="0"/>
                <w:sz w:val="24"/>
                <w:szCs w:val="24"/>
              </w:rPr>
              <w:t>import</w:t>
            </w:r>
            <w:r w:rsidRPr="005A28FF">
              <w:rPr>
                <w:rFonts w:ascii="Courier New" w:eastAsia="굴림" w:hAnsi="Courier New" w:cs="Courier New"/>
                <w:b/>
                <w:bCs/>
                <w:color w:val="000000"/>
                <w:kern w:val="0"/>
                <w:sz w:val="24"/>
                <w:szCs w:val="24"/>
              </w:rPr>
              <w:t> android.view.View;</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7F0055"/>
                <w:kern w:val="0"/>
                <w:sz w:val="24"/>
                <w:szCs w:val="24"/>
              </w:rPr>
              <w:t>import</w:t>
            </w:r>
            <w:r w:rsidRPr="005A28FF">
              <w:rPr>
                <w:rFonts w:ascii="Courier New" w:eastAsia="굴림" w:hAnsi="Courier New" w:cs="Courier New"/>
                <w:b/>
                <w:bCs/>
                <w:color w:val="000000"/>
                <w:kern w:val="0"/>
                <w:sz w:val="24"/>
                <w:szCs w:val="24"/>
              </w:rPr>
              <w:t> android.view.View.OnClickListener;</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7F0055"/>
                <w:kern w:val="0"/>
                <w:sz w:val="24"/>
                <w:szCs w:val="24"/>
              </w:rPr>
              <w:t>import</w:t>
            </w:r>
            <w:r w:rsidRPr="005A28FF">
              <w:rPr>
                <w:rFonts w:ascii="Courier New" w:eastAsia="굴림" w:hAnsi="Courier New" w:cs="Courier New"/>
                <w:b/>
                <w:bCs/>
                <w:color w:val="000000"/>
                <w:kern w:val="0"/>
                <w:sz w:val="24"/>
                <w:szCs w:val="24"/>
              </w:rPr>
              <w:t> android.widget.ImageView;</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000000"/>
                <w:kern w:val="0"/>
                <w:sz w:val="24"/>
                <w:szCs w:val="24"/>
              </w:rPr>
              <w:t> </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7F0055"/>
                <w:kern w:val="0"/>
                <w:sz w:val="24"/>
                <w:szCs w:val="24"/>
              </w:rPr>
              <w:t>public</w:t>
            </w:r>
            <w:r w:rsidRPr="005A28FF">
              <w:rPr>
                <w:rFonts w:ascii="Courier New" w:eastAsia="굴림" w:hAnsi="Courier New" w:cs="Courier New"/>
                <w:b/>
                <w:bCs/>
                <w:color w:val="000000"/>
                <w:kern w:val="0"/>
                <w:sz w:val="24"/>
                <w:szCs w:val="24"/>
              </w:rPr>
              <w:t> </w:t>
            </w:r>
            <w:r w:rsidRPr="005A28FF">
              <w:rPr>
                <w:rFonts w:ascii="Courier New" w:eastAsia="굴림" w:hAnsi="Courier New" w:cs="Courier New"/>
                <w:b/>
                <w:bCs/>
                <w:color w:val="7F0055"/>
                <w:kern w:val="0"/>
                <w:sz w:val="24"/>
                <w:szCs w:val="24"/>
              </w:rPr>
              <w:t>class</w:t>
            </w:r>
            <w:r w:rsidRPr="005A28FF">
              <w:rPr>
                <w:rFonts w:ascii="Courier New" w:eastAsia="굴림" w:hAnsi="Courier New" w:cs="Courier New"/>
                <w:b/>
                <w:bCs/>
                <w:color w:val="000000"/>
                <w:kern w:val="0"/>
                <w:sz w:val="24"/>
                <w:szCs w:val="24"/>
              </w:rPr>
              <w:t> ViewDetail </w:t>
            </w:r>
            <w:r w:rsidRPr="005A28FF">
              <w:rPr>
                <w:rFonts w:ascii="Courier New" w:eastAsia="굴림" w:hAnsi="Courier New" w:cs="Courier New"/>
                <w:b/>
                <w:bCs/>
                <w:color w:val="7F0055"/>
                <w:kern w:val="0"/>
                <w:sz w:val="24"/>
                <w:szCs w:val="24"/>
              </w:rPr>
              <w:t>extends</w:t>
            </w:r>
            <w:r w:rsidRPr="005A28FF">
              <w:rPr>
                <w:rFonts w:ascii="Courier New" w:eastAsia="굴림" w:hAnsi="Courier New" w:cs="Courier New"/>
                <w:b/>
                <w:bCs/>
                <w:color w:val="000000"/>
                <w:kern w:val="0"/>
                <w:sz w:val="24"/>
                <w:szCs w:val="24"/>
              </w:rPr>
              <w:t> Activity {</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000000"/>
                <w:kern w:val="0"/>
                <w:sz w:val="24"/>
                <w:szCs w:val="24"/>
              </w:rPr>
              <w:t>    </w:t>
            </w:r>
            <w:r w:rsidRPr="005A28FF">
              <w:rPr>
                <w:rFonts w:ascii="Courier New" w:eastAsia="굴림" w:hAnsi="Courier New" w:cs="Courier New"/>
                <w:b/>
                <w:bCs/>
                <w:color w:val="3F5FBF"/>
                <w:kern w:val="0"/>
                <w:sz w:val="24"/>
                <w:szCs w:val="24"/>
              </w:rPr>
              <w:t>/** Called when the activity is first created. */</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000000"/>
                <w:kern w:val="0"/>
                <w:sz w:val="24"/>
                <w:szCs w:val="24"/>
              </w:rPr>
              <w:t>    </w:t>
            </w:r>
            <w:r w:rsidRPr="005A28FF">
              <w:rPr>
                <w:rFonts w:ascii="Courier New" w:eastAsia="굴림" w:hAnsi="Courier New" w:cs="Courier New"/>
                <w:b/>
                <w:bCs/>
                <w:color w:val="646464"/>
                <w:kern w:val="0"/>
                <w:sz w:val="24"/>
                <w:szCs w:val="24"/>
              </w:rPr>
              <w:t>@Override</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000000"/>
                <w:kern w:val="0"/>
                <w:sz w:val="24"/>
                <w:szCs w:val="24"/>
              </w:rPr>
              <w:t>    </w:t>
            </w:r>
            <w:r w:rsidRPr="005A28FF">
              <w:rPr>
                <w:rFonts w:ascii="Courier New" w:eastAsia="굴림" w:hAnsi="Courier New" w:cs="Courier New"/>
                <w:b/>
                <w:bCs/>
                <w:color w:val="7F0055"/>
                <w:kern w:val="0"/>
                <w:sz w:val="24"/>
                <w:szCs w:val="24"/>
              </w:rPr>
              <w:t>public</w:t>
            </w:r>
            <w:r w:rsidRPr="005A28FF">
              <w:rPr>
                <w:rFonts w:ascii="Courier New" w:eastAsia="굴림" w:hAnsi="Courier New" w:cs="Courier New"/>
                <w:b/>
                <w:bCs/>
                <w:color w:val="000000"/>
                <w:kern w:val="0"/>
                <w:sz w:val="24"/>
                <w:szCs w:val="24"/>
              </w:rPr>
              <w:t> </w:t>
            </w:r>
            <w:r w:rsidRPr="005A28FF">
              <w:rPr>
                <w:rFonts w:ascii="Courier New" w:eastAsia="굴림" w:hAnsi="Courier New" w:cs="Courier New"/>
                <w:b/>
                <w:bCs/>
                <w:color w:val="7F0055"/>
                <w:kern w:val="0"/>
                <w:sz w:val="24"/>
                <w:szCs w:val="24"/>
              </w:rPr>
              <w:t>void</w:t>
            </w:r>
            <w:r w:rsidRPr="005A28FF">
              <w:rPr>
                <w:rFonts w:ascii="Courier New" w:eastAsia="굴림" w:hAnsi="Courier New" w:cs="Courier New"/>
                <w:b/>
                <w:bCs/>
                <w:color w:val="000000"/>
                <w:kern w:val="0"/>
                <w:sz w:val="24"/>
                <w:szCs w:val="24"/>
              </w:rPr>
              <w:t> onCreate(Bundle savedInstanceState) {</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000000"/>
                <w:kern w:val="0"/>
                <w:sz w:val="24"/>
                <w:szCs w:val="24"/>
              </w:rPr>
              <w:t>        </w:t>
            </w:r>
            <w:r w:rsidRPr="005A28FF">
              <w:rPr>
                <w:rFonts w:ascii="Courier New" w:eastAsia="굴림" w:hAnsi="Courier New" w:cs="Courier New"/>
                <w:b/>
                <w:bCs/>
                <w:color w:val="7F0055"/>
                <w:kern w:val="0"/>
                <w:sz w:val="24"/>
                <w:szCs w:val="24"/>
              </w:rPr>
              <w:t>super</w:t>
            </w:r>
            <w:r w:rsidRPr="005A28FF">
              <w:rPr>
                <w:rFonts w:ascii="Courier New" w:eastAsia="굴림" w:hAnsi="Courier New" w:cs="Courier New"/>
                <w:b/>
                <w:bCs/>
                <w:color w:val="000000"/>
                <w:kern w:val="0"/>
                <w:sz w:val="24"/>
                <w:szCs w:val="24"/>
              </w:rPr>
              <w:t>.onCreate(savedInstanceState);</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000000"/>
                <w:kern w:val="0"/>
                <w:sz w:val="24"/>
                <w:szCs w:val="24"/>
              </w:rPr>
              <w:t>        setContentView(R.layout.</w:t>
            </w:r>
            <w:r w:rsidRPr="005A28FF">
              <w:rPr>
                <w:rFonts w:ascii="Courier New" w:eastAsia="굴림" w:hAnsi="Courier New" w:cs="Courier New"/>
                <w:b/>
                <w:bCs/>
                <w:i/>
                <w:iCs/>
                <w:color w:val="0000C0"/>
                <w:kern w:val="0"/>
                <w:sz w:val="24"/>
                <w:szCs w:val="24"/>
              </w:rPr>
              <w:t>view_detail</w:t>
            </w:r>
            <w:r w:rsidRPr="005A28FF">
              <w:rPr>
                <w:rFonts w:ascii="Courier New" w:eastAsia="굴림" w:hAnsi="Courier New" w:cs="Courier New"/>
                <w:b/>
                <w:bCs/>
                <w:color w:val="000000"/>
                <w:kern w:val="0"/>
                <w:sz w:val="24"/>
                <w:szCs w:val="24"/>
              </w:rPr>
              <w:t>);</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000000"/>
                <w:kern w:val="0"/>
                <w:sz w:val="24"/>
                <w:szCs w:val="24"/>
              </w:rPr>
              <w:t>        ImageView iv = (ImageView)findViewById(R.id.</w:t>
            </w:r>
            <w:r w:rsidRPr="005A28FF">
              <w:rPr>
                <w:rFonts w:ascii="Courier New" w:eastAsia="굴림" w:hAnsi="Courier New" w:cs="Courier New"/>
                <w:b/>
                <w:bCs/>
                <w:i/>
                <w:iCs/>
                <w:color w:val="0000C0"/>
                <w:kern w:val="0"/>
                <w:sz w:val="24"/>
                <w:szCs w:val="24"/>
              </w:rPr>
              <w:t>imageView</w:t>
            </w:r>
            <w:r w:rsidRPr="005A28FF">
              <w:rPr>
                <w:rFonts w:ascii="Courier New" w:eastAsia="굴림" w:hAnsi="Courier New" w:cs="Courier New"/>
                <w:b/>
                <w:bCs/>
                <w:color w:val="000000"/>
                <w:kern w:val="0"/>
                <w:sz w:val="24"/>
                <w:szCs w:val="24"/>
              </w:rPr>
              <w:t>);</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000000"/>
                <w:kern w:val="0"/>
                <w:sz w:val="24"/>
                <w:szCs w:val="24"/>
              </w:rPr>
              <w:t> </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000000"/>
                <w:kern w:val="0"/>
                <w:sz w:val="24"/>
                <w:szCs w:val="24"/>
              </w:rPr>
              <w:t>        Bitmap image = BitmapFactory.</w:t>
            </w:r>
            <w:r w:rsidRPr="005A28FF">
              <w:rPr>
                <w:rFonts w:ascii="Courier New" w:eastAsia="굴림" w:hAnsi="Courier New" w:cs="Courier New"/>
                <w:b/>
                <w:bCs/>
                <w:i/>
                <w:iCs/>
                <w:color w:val="000000"/>
                <w:kern w:val="0"/>
                <w:sz w:val="24"/>
                <w:szCs w:val="24"/>
              </w:rPr>
              <w:t>decodeResource</w:t>
            </w:r>
            <w:r w:rsidRPr="005A28FF">
              <w:rPr>
                <w:rFonts w:ascii="Courier New" w:eastAsia="굴림" w:hAnsi="Courier New" w:cs="Courier New"/>
                <w:b/>
                <w:bCs/>
                <w:color w:val="000000"/>
                <w:kern w:val="0"/>
                <w:sz w:val="24"/>
                <w:szCs w:val="24"/>
              </w:rPr>
              <w:t>(getResources(), R.drawable.</w:t>
            </w:r>
            <w:r w:rsidRPr="005A28FF">
              <w:rPr>
                <w:rFonts w:ascii="Courier New" w:eastAsia="굴림" w:hAnsi="Courier New" w:cs="Courier New"/>
                <w:b/>
                <w:bCs/>
                <w:i/>
                <w:iCs/>
                <w:color w:val="0000C0"/>
                <w:kern w:val="0"/>
                <w:sz w:val="24"/>
                <w:szCs w:val="24"/>
              </w:rPr>
              <w:t>test02</w:t>
            </w:r>
            <w:r w:rsidRPr="005A28FF">
              <w:rPr>
                <w:rFonts w:ascii="Courier New" w:eastAsia="굴림" w:hAnsi="Courier New" w:cs="Courier New"/>
                <w:b/>
                <w:bCs/>
                <w:color w:val="000000"/>
                <w:kern w:val="0"/>
                <w:sz w:val="24"/>
                <w:szCs w:val="24"/>
              </w:rPr>
              <w:t>);</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000000"/>
                <w:kern w:val="0"/>
                <w:sz w:val="24"/>
                <w:szCs w:val="24"/>
              </w:rPr>
              <w:t>             Bitmap resized = Bitmap.</w:t>
            </w:r>
            <w:r w:rsidRPr="005A28FF">
              <w:rPr>
                <w:rFonts w:ascii="Courier New" w:eastAsia="굴림" w:hAnsi="Courier New" w:cs="Courier New"/>
                <w:b/>
                <w:bCs/>
                <w:i/>
                <w:iCs/>
                <w:color w:val="000000"/>
                <w:kern w:val="0"/>
                <w:sz w:val="24"/>
                <w:szCs w:val="24"/>
              </w:rPr>
              <w:t>createScaledBitmap</w:t>
            </w:r>
            <w:r w:rsidRPr="005A28FF">
              <w:rPr>
                <w:rFonts w:ascii="Courier New" w:eastAsia="굴림" w:hAnsi="Courier New" w:cs="Courier New"/>
                <w:b/>
                <w:bCs/>
                <w:color w:val="000000"/>
                <w:kern w:val="0"/>
                <w:sz w:val="24"/>
                <w:szCs w:val="24"/>
              </w:rPr>
              <w:t>(image, 450, 200, </w:t>
            </w:r>
            <w:r w:rsidRPr="005A28FF">
              <w:rPr>
                <w:rFonts w:ascii="Courier New" w:eastAsia="굴림" w:hAnsi="Courier New" w:cs="Courier New"/>
                <w:b/>
                <w:bCs/>
                <w:color w:val="7F0055"/>
                <w:kern w:val="0"/>
                <w:sz w:val="24"/>
                <w:szCs w:val="24"/>
              </w:rPr>
              <w:t>true</w:t>
            </w:r>
            <w:r w:rsidRPr="005A28FF">
              <w:rPr>
                <w:rFonts w:ascii="Courier New" w:eastAsia="굴림" w:hAnsi="Courier New" w:cs="Courier New"/>
                <w:b/>
                <w:bCs/>
                <w:color w:val="000000"/>
                <w:kern w:val="0"/>
                <w:sz w:val="24"/>
                <w:szCs w:val="24"/>
              </w:rPr>
              <w:t>);</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000000"/>
                <w:kern w:val="0"/>
                <w:sz w:val="24"/>
                <w:szCs w:val="24"/>
              </w:rPr>
              <w:lastRenderedPageBreak/>
              <w:t>             iv.setImageBitmap(resized);</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000000"/>
                <w:kern w:val="0"/>
                <w:sz w:val="24"/>
                <w:szCs w:val="24"/>
              </w:rPr>
              <w:t>             iv.setScaleType(ImageView.ScaleType.</w:t>
            </w:r>
            <w:r w:rsidRPr="005A28FF">
              <w:rPr>
                <w:rFonts w:ascii="Courier New" w:eastAsia="굴림" w:hAnsi="Courier New" w:cs="Courier New"/>
                <w:b/>
                <w:bCs/>
                <w:i/>
                <w:iCs/>
                <w:color w:val="0000C0"/>
                <w:kern w:val="0"/>
                <w:sz w:val="24"/>
                <w:szCs w:val="24"/>
              </w:rPr>
              <w:t>CENTER_INSIDE</w:t>
            </w:r>
            <w:r w:rsidRPr="005A28FF">
              <w:rPr>
                <w:rFonts w:ascii="Courier New" w:eastAsia="굴림" w:hAnsi="Courier New" w:cs="Courier New"/>
                <w:b/>
                <w:bCs/>
                <w:color w:val="000000"/>
                <w:kern w:val="0"/>
                <w:sz w:val="24"/>
                <w:szCs w:val="24"/>
              </w:rPr>
              <w:t>); </w:t>
            </w:r>
            <w:r w:rsidRPr="005A28FF">
              <w:rPr>
                <w:rFonts w:ascii="Courier New" w:eastAsia="굴림" w:hAnsi="Courier New" w:cs="Courier New"/>
                <w:b/>
                <w:bCs/>
                <w:color w:val="3F7F5F"/>
                <w:kern w:val="0"/>
                <w:sz w:val="24"/>
                <w:szCs w:val="24"/>
              </w:rPr>
              <w:t>// </w:t>
            </w:r>
            <w:r w:rsidRPr="005A28FF">
              <w:rPr>
                <w:rFonts w:ascii="맑은 고딕" w:eastAsia="맑은 고딕" w:hAnsi="맑은 고딕" w:cs="굴림"/>
                <w:b/>
                <w:bCs/>
                <w:color w:val="3F7F5F"/>
                <w:kern w:val="0"/>
                <w:sz w:val="24"/>
                <w:szCs w:val="24"/>
              </w:rPr>
              <w:t>레이아웃</w:t>
            </w:r>
            <w:r w:rsidRPr="005A28FF">
              <w:rPr>
                <w:rFonts w:ascii="Courier New" w:eastAsia="굴림" w:hAnsi="Courier New" w:cs="Courier New"/>
                <w:b/>
                <w:bCs/>
                <w:color w:val="3F7F5F"/>
                <w:kern w:val="0"/>
                <w:sz w:val="24"/>
                <w:szCs w:val="24"/>
              </w:rPr>
              <w:t> </w:t>
            </w:r>
            <w:r w:rsidRPr="005A28FF">
              <w:rPr>
                <w:rFonts w:ascii="맑은 고딕" w:eastAsia="맑은 고딕" w:hAnsi="맑은 고딕" w:cs="굴림"/>
                <w:b/>
                <w:bCs/>
                <w:color w:val="3F7F5F"/>
                <w:kern w:val="0"/>
                <w:sz w:val="24"/>
                <w:szCs w:val="24"/>
              </w:rPr>
              <w:t>크기에</w:t>
            </w:r>
            <w:r w:rsidRPr="005A28FF">
              <w:rPr>
                <w:rFonts w:ascii="Courier New" w:eastAsia="굴림" w:hAnsi="Courier New" w:cs="Courier New"/>
                <w:b/>
                <w:bCs/>
                <w:color w:val="3F7F5F"/>
                <w:kern w:val="0"/>
                <w:sz w:val="24"/>
                <w:szCs w:val="24"/>
              </w:rPr>
              <w:t> </w:t>
            </w:r>
            <w:r w:rsidRPr="005A28FF">
              <w:rPr>
                <w:rFonts w:ascii="맑은 고딕" w:eastAsia="맑은 고딕" w:hAnsi="맑은 고딕" w:cs="굴림"/>
                <w:b/>
                <w:bCs/>
                <w:color w:val="3F7F5F"/>
                <w:kern w:val="0"/>
                <w:sz w:val="24"/>
                <w:szCs w:val="24"/>
              </w:rPr>
              <w:t>이미지를</w:t>
            </w:r>
            <w:r w:rsidRPr="005A28FF">
              <w:rPr>
                <w:rFonts w:ascii="Courier New" w:eastAsia="굴림" w:hAnsi="Courier New" w:cs="Courier New"/>
                <w:b/>
                <w:bCs/>
                <w:color w:val="3F7F5F"/>
                <w:kern w:val="0"/>
                <w:sz w:val="24"/>
                <w:szCs w:val="24"/>
              </w:rPr>
              <w:t> </w:t>
            </w:r>
            <w:r w:rsidRPr="005A28FF">
              <w:rPr>
                <w:rFonts w:ascii="맑은 고딕" w:eastAsia="맑은 고딕" w:hAnsi="맑은 고딕" w:cs="굴림"/>
                <w:b/>
                <w:bCs/>
                <w:color w:val="3F7F5F"/>
                <w:kern w:val="0"/>
                <w:sz w:val="24"/>
                <w:szCs w:val="24"/>
              </w:rPr>
              <w:t>맞춘다</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000000"/>
                <w:kern w:val="0"/>
                <w:sz w:val="24"/>
                <w:szCs w:val="24"/>
              </w:rPr>
              <w:t>             iv.setPadding(3, 3, 3, 3);</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000000"/>
                <w:kern w:val="0"/>
                <w:sz w:val="24"/>
                <w:szCs w:val="24"/>
              </w:rPr>
              <w:t>             iv.setOnClickListener(</w:t>
            </w:r>
            <w:r w:rsidRPr="005A28FF">
              <w:rPr>
                <w:rFonts w:ascii="Courier New" w:eastAsia="굴림" w:hAnsi="Courier New" w:cs="Courier New"/>
                <w:b/>
                <w:bCs/>
                <w:color w:val="7F0055"/>
                <w:kern w:val="0"/>
                <w:sz w:val="24"/>
                <w:szCs w:val="24"/>
              </w:rPr>
              <w:t>new</w:t>
            </w:r>
            <w:r w:rsidRPr="005A28FF">
              <w:rPr>
                <w:rFonts w:ascii="Courier New" w:eastAsia="굴림" w:hAnsi="Courier New" w:cs="Courier New"/>
                <w:b/>
                <w:bCs/>
                <w:color w:val="000000"/>
                <w:kern w:val="0"/>
                <w:sz w:val="24"/>
                <w:szCs w:val="24"/>
              </w:rPr>
              <w:t> OnClickListener(){</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000000"/>
                <w:kern w:val="0"/>
                <w:sz w:val="24"/>
                <w:szCs w:val="24"/>
              </w:rPr>
              <w:t>                    </w:t>
            </w:r>
            <w:r w:rsidRPr="005A28FF">
              <w:rPr>
                <w:rFonts w:ascii="Courier New" w:eastAsia="굴림" w:hAnsi="Courier New" w:cs="Courier New"/>
                <w:b/>
                <w:bCs/>
                <w:color w:val="7F0055"/>
                <w:kern w:val="0"/>
                <w:sz w:val="24"/>
                <w:szCs w:val="24"/>
              </w:rPr>
              <w:t>public</w:t>
            </w:r>
            <w:r w:rsidRPr="005A28FF">
              <w:rPr>
                <w:rFonts w:ascii="Courier New" w:eastAsia="굴림" w:hAnsi="Courier New" w:cs="Courier New"/>
                <w:b/>
                <w:bCs/>
                <w:color w:val="000000"/>
                <w:kern w:val="0"/>
                <w:sz w:val="24"/>
                <w:szCs w:val="24"/>
              </w:rPr>
              <w:t> </w:t>
            </w:r>
            <w:r w:rsidRPr="005A28FF">
              <w:rPr>
                <w:rFonts w:ascii="Courier New" w:eastAsia="굴림" w:hAnsi="Courier New" w:cs="Courier New"/>
                <w:b/>
                <w:bCs/>
                <w:color w:val="7F0055"/>
                <w:kern w:val="0"/>
                <w:sz w:val="24"/>
                <w:szCs w:val="24"/>
              </w:rPr>
              <w:t>void</w:t>
            </w:r>
            <w:r w:rsidRPr="005A28FF">
              <w:rPr>
                <w:rFonts w:ascii="Courier New" w:eastAsia="굴림" w:hAnsi="Courier New" w:cs="Courier New"/>
                <w:b/>
                <w:bCs/>
                <w:color w:val="000000"/>
                <w:kern w:val="0"/>
                <w:sz w:val="24"/>
                <w:szCs w:val="24"/>
              </w:rPr>
              <w:t> onClick(View arg0) {</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000000"/>
                <w:kern w:val="0"/>
                <w:sz w:val="24"/>
                <w:szCs w:val="24"/>
              </w:rPr>
              <w:t>                           finish();</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000000"/>
                <w:kern w:val="0"/>
                <w:sz w:val="24"/>
                <w:szCs w:val="24"/>
              </w:rPr>
              <w:t>                    }</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000000"/>
                <w:kern w:val="0"/>
                <w:sz w:val="24"/>
                <w:szCs w:val="24"/>
              </w:rPr>
              <w:t>             });</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000000"/>
                <w:kern w:val="0"/>
                <w:sz w:val="24"/>
                <w:szCs w:val="24"/>
              </w:rPr>
              <w:t>    }</w:t>
            </w:r>
          </w:p>
          <w:p w:rsidR="005A28FF" w:rsidRPr="005A28FF" w:rsidRDefault="005A28FF" w:rsidP="005A28FF">
            <w:pPr>
              <w:widowControl/>
              <w:wordWrap/>
              <w:autoSpaceDE/>
              <w:autoSpaceDN/>
              <w:spacing w:line="184" w:lineRule="atLeast"/>
              <w:jc w:val="left"/>
              <w:rPr>
                <w:rFonts w:ascii="굴림" w:eastAsia="굴림" w:hAnsi="굴림" w:cs="굴림"/>
                <w:color w:val="000000"/>
                <w:kern w:val="0"/>
                <w:sz w:val="24"/>
                <w:szCs w:val="24"/>
              </w:rPr>
            </w:pPr>
            <w:r w:rsidRPr="005A28FF">
              <w:rPr>
                <w:rFonts w:ascii="Courier New" w:eastAsia="굴림" w:hAnsi="Courier New" w:cs="Courier New"/>
                <w:b/>
                <w:bCs/>
                <w:color w:val="000000"/>
                <w:kern w:val="0"/>
                <w:sz w:val="24"/>
                <w:szCs w:val="24"/>
              </w:rPr>
              <w:t>}</w:t>
            </w:r>
          </w:p>
          <w:p w:rsidR="005A28FF" w:rsidRPr="005A28FF" w:rsidRDefault="005A28FF" w:rsidP="005A28FF">
            <w:pPr>
              <w:widowControl/>
              <w:wordWrap/>
              <w:autoSpaceDE/>
              <w:autoSpaceDN/>
              <w:spacing w:after="240" w:line="184" w:lineRule="atLeast"/>
              <w:jc w:val="left"/>
              <w:rPr>
                <w:rFonts w:ascii="굴림" w:eastAsia="굴림" w:hAnsi="굴림" w:cs="굴림"/>
                <w:color w:val="000000"/>
                <w:kern w:val="0"/>
                <w:sz w:val="24"/>
                <w:szCs w:val="24"/>
              </w:rPr>
            </w:pPr>
            <w:r w:rsidRPr="005A28FF">
              <w:rPr>
                <w:rFonts w:ascii="맑은 고딕" w:eastAsia="맑은 고딕" w:hAnsi="맑은 고딕" w:cs="굴림"/>
                <w:b/>
                <w:bCs/>
                <w:color w:val="000000"/>
                <w:kern w:val="0"/>
                <w:sz w:val="24"/>
                <w:szCs w:val="24"/>
              </w:rPr>
              <w:t> </w:t>
            </w:r>
          </w:p>
        </w:tc>
      </w:tr>
    </w:tbl>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p>
    <w:p w:rsidR="005A28FF" w:rsidRPr="005A28FF" w:rsidRDefault="005A28FF" w:rsidP="005A28FF">
      <w:pPr>
        <w:widowControl/>
        <w:wordWrap/>
        <w:autoSpaceDE/>
        <w:autoSpaceDN/>
        <w:spacing w:line="230" w:lineRule="atLeast"/>
        <w:jc w:val="left"/>
        <w:rPr>
          <w:rFonts w:ascii="굴림" w:eastAsia="굴림" w:hAnsi="굴림" w:cs="굴림"/>
          <w:color w:val="000000"/>
          <w:kern w:val="0"/>
          <w:sz w:val="24"/>
          <w:szCs w:val="24"/>
        </w:rPr>
      </w:pPr>
      <w:r w:rsidRPr="005A28FF">
        <w:rPr>
          <w:rFonts w:ascii="맑은 고딕" w:eastAsia="맑은 고딕" w:hAnsi="맑은 고딕" w:cs="굴림"/>
          <w:color w:val="000000"/>
          <w:kern w:val="0"/>
          <w:sz w:val="24"/>
          <w:szCs w:val="24"/>
        </w:rPr>
        <w:t> </w:t>
      </w:r>
      <w:r w:rsidRPr="005A28FF">
        <w:rPr>
          <w:rFonts w:ascii="맑은 고딕" w:eastAsia="맑은 고딕" w:hAnsi="맑은 고딕" w:cs="굴림"/>
          <w:color w:val="000000"/>
          <w:kern w:val="0"/>
          <w:sz w:val="24"/>
          <w:szCs w:val="24"/>
        </w:rPr>
        <w:br/>
      </w:r>
      <w:r w:rsidRPr="005A28FF">
        <w:rPr>
          <w:rFonts w:ascii="굴림" w:eastAsia="굴림" w:hAnsi="굴림" w:cs="굴림"/>
          <w:color w:val="000000"/>
          <w:kern w:val="0"/>
          <w:sz w:val="24"/>
          <w:szCs w:val="24"/>
        </w:rPr>
        <w:br/>
      </w:r>
      <w:r>
        <w:rPr>
          <w:rFonts w:ascii="굴림" w:eastAsia="굴림" w:hAnsi="굴림" w:cs="굴림"/>
          <w:noProof/>
          <w:color w:val="000000"/>
          <w:kern w:val="0"/>
          <w:sz w:val="24"/>
          <w:szCs w:val="24"/>
        </w:rPr>
        <w:drawing>
          <wp:inline distT="0" distB="0" distL="0" distR="0">
            <wp:extent cx="5713095" cy="3709035"/>
            <wp:effectExtent l="19050" t="0" r="1905" b="0"/>
            <wp:docPr id="123" name="그림 23" descr="http://www.androidside.com/data/1002/741980043_33e728e0_x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androidside.com/data/1002/741980043_33e728e0_xml.jpg"/>
                    <pic:cNvPicPr>
                      <a:picLocks noChangeAspect="1" noChangeArrowheads="1"/>
                    </pic:cNvPicPr>
                  </pic:nvPicPr>
                  <pic:blipFill>
                    <a:blip r:embed="rId406"/>
                    <a:srcRect/>
                    <a:stretch>
                      <a:fillRect/>
                    </a:stretch>
                  </pic:blipFill>
                  <pic:spPr bwMode="auto">
                    <a:xfrm>
                      <a:off x="0" y="0"/>
                      <a:ext cx="5713095" cy="3709035"/>
                    </a:xfrm>
                    <a:prstGeom prst="rect">
                      <a:avLst/>
                    </a:prstGeom>
                    <a:noFill/>
                    <a:ln w="9525">
                      <a:noFill/>
                      <a:miter lim="800000"/>
                      <a:headEnd/>
                      <a:tailEnd/>
                    </a:ln>
                  </pic:spPr>
                </pic:pic>
              </a:graphicData>
            </a:graphic>
          </wp:inline>
        </w:drawing>
      </w:r>
      <w:r w:rsidRPr="005A28FF">
        <w:rPr>
          <w:rFonts w:ascii="굴림" w:eastAsia="굴림" w:hAnsi="굴림" w:cs="굴림"/>
          <w:color w:val="000000"/>
          <w:kern w:val="0"/>
          <w:sz w:val="24"/>
          <w:szCs w:val="24"/>
        </w:rPr>
        <w:br/>
      </w:r>
      <w:r w:rsidRPr="005A28FF">
        <w:rPr>
          <w:rFonts w:ascii="굴림" w:eastAsia="굴림" w:hAnsi="굴림" w:cs="굴림"/>
          <w:color w:val="000000"/>
          <w:kern w:val="0"/>
          <w:sz w:val="24"/>
          <w:szCs w:val="24"/>
        </w:rPr>
        <w:br/>
        <w:t>마지막 xml 설정파일은 태그가 깨져서 도저히 올라가지 않아 그림으로 캡쳐해서 올렸습니다..</w:t>
      </w:r>
      <w:r w:rsidRPr="005A28FF">
        <w:rPr>
          <w:rFonts w:ascii="굴림" w:eastAsia="굴림" w:hAnsi="굴림" w:cs="굴림"/>
          <w:color w:val="000000"/>
          <w:kern w:val="0"/>
          <w:sz w:val="24"/>
          <w:szCs w:val="24"/>
        </w:rPr>
        <w:br/>
        <w:t>양해바랍니다.. 주말 열심히 충전들하시고 새롭게 밝아올 내일을 위해 푹 주무세요 ~~</w:t>
      </w:r>
    </w:p>
    <w:p w:rsidR="000B2BE8" w:rsidRDefault="00153F68" w:rsidP="00F900F9">
      <w:pPr>
        <w:pStyle w:val="aa"/>
        <w:ind w:leftChars="0" w:left="720"/>
      </w:pPr>
      <w:hyperlink r:id="rId407" w:history="1">
        <w:r w:rsidR="005A28FF">
          <w:rPr>
            <w:rStyle w:val="a4"/>
          </w:rPr>
          <w:t>http://www.androidside.com/bbs/board.php?bo_table=B46&amp;wr_id=2227</w:t>
        </w:r>
      </w:hyperlink>
    </w:p>
    <w:p w:rsidR="000B2BE8" w:rsidRDefault="000B2BE8">
      <w:pPr>
        <w:widowControl/>
        <w:wordWrap/>
        <w:autoSpaceDE/>
        <w:autoSpaceDN/>
        <w:jc w:val="left"/>
      </w:pPr>
      <w:r>
        <w:br w:type="page"/>
      </w:r>
    </w:p>
    <w:p w:rsidR="00F900F9" w:rsidRDefault="000B2BE8" w:rsidP="000B2BE8">
      <w:pPr>
        <w:rPr>
          <w:b/>
        </w:rPr>
      </w:pPr>
      <w:r>
        <w:rPr>
          <w:rFonts w:hint="eastAsia"/>
          <w:b/>
        </w:rPr>
        <w:lastRenderedPageBreak/>
        <w:t xml:space="preserve">이미지에 컬러필터를 입히자.  속성. </w:t>
      </w:r>
      <w:r>
        <w:rPr>
          <w:b/>
        </w:rPr>
        <w:t>T</w:t>
      </w:r>
      <w:r>
        <w:rPr>
          <w:rFonts w:hint="eastAsia"/>
          <w:b/>
        </w:rPr>
        <w:t>int 처럼.</w:t>
      </w:r>
    </w:p>
    <w:p w:rsidR="000B2BE8" w:rsidRDefault="000B2BE8" w:rsidP="000B2BE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5032"/>
          <w:kern w:val="0"/>
          <w:szCs w:val="20"/>
        </w:rPr>
        <w:t>ColorMatrix</w:t>
      </w:r>
      <w:r>
        <w:rPr>
          <w:rFonts w:ascii="Courier New" w:hAnsi="Courier New" w:cs="Courier New"/>
          <w:color w:val="000000"/>
          <w:kern w:val="0"/>
          <w:szCs w:val="20"/>
        </w:rPr>
        <w:t xml:space="preserve"> cm = </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8080"/>
          <w:kern w:val="0"/>
          <w:szCs w:val="20"/>
        </w:rPr>
        <w:t>ColorMatrix</w:t>
      </w:r>
      <w:r>
        <w:rPr>
          <w:rFonts w:ascii="Courier New" w:hAnsi="Courier New" w:cs="Courier New"/>
          <w:color w:val="000000"/>
          <w:kern w:val="0"/>
          <w:szCs w:val="20"/>
        </w:rPr>
        <w:t>(</w:t>
      </w:r>
    </w:p>
    <w:p w:rsidR="000B2BE8" w:rsidRDefault="000B2BE8" w:rsidP="000B2BE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7F0055"/>
          <w:kern w:val="0"/>
          <w:szCs w:val="20"/>
        </w:rPr>
        <w:t>float</w:t>
      </w:r>
      <w:r>
        <w:rPr>
          <w:rFonts w:ascii="Courier New" w:hAnsi="Courier New" w:cs="Courier New"/>
          <w:color w:val="000000"/>
          <w:kern w:val="0"/>
          <w:szCs w:val="20"/>
        </w:rPr>
        <w:t>[] {</w:t>
      </w:r>
    </w:p>
    <w:p w:rsidR="000B2BE8" w:rsidRDefault="000B2BE8" w:rsidP="000B2BE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0.299f, 0.587f, 0.114f, 0, 0,</w:t>
      </w:r>
    </w:p>
    <w:p w:rsidR="000B2BE8" w:rsidRDefault="000B2BE8" w:rsidP="000B2BE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0.299f, 0.587f, 0.114f, 0, 0,</w:t>
      </w:r>
    </w:p>
    <w:p w:rsidR="000B2BE8" w:rsidRDefault="000B2BE8" w:rsidP="000B2BE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0.299f, 0.587f, 0.114f, 0, 0,</w:t>
      </w:r>
    </w:p>
    <w:p w:rsidR="000B2BE8" w:rsidRDefault="000B2BE8" w:rsidP="000B2BE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0, 0, 0, 1, 0 }</w:t>
      </w:r>
    </w:p>
    <w:p w:rsidR="000B2BE8" w:rsidRDefault="000B2BE8" w:rsidP="000B2BE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w:t>
      </w:r>
    </w:p>
    <w:p w:rsidR="000B2BE8" w:rsidRDefault="000B2BE8" w:rsidP="000B2BE8">
      <w:pPr>
        <w:rPr>
          <w:b/>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p>
    <w:p w:rsidR="000B2BE8" w:rsidRDefault="000B2BE8" w:rsidP="000B2BE8">
      <w:pPr>
        <w:rPr>
          <w:b/>
        </w:rPr>
      </w:pPr>
      <w:r>
        <w:rPr>
          <w:rFonts w:ascii="Courier New" w:hAnsi="Courier New" w:cs="Courier New" w:hint="eastAsia"/>
          <w:color w:val="000000"/>
          <w:kern w:val="0"/>
          <w:szCs w:val="20"/>
          <w:highlight w:val="cyan"/>
        </w:rPr>
        <w:t xml:space="preserve">ImageView </w:t>
      </w:r>
      <w:r>
        <w:rPr>
          <w:rFonts w:ascii="Courier New" w:hAnsi="Courier New" w:cs="Courier New"/>
          <w:color w:val="000000"/>
          <w:kern w:val="0"/>
          <w:szCs w:val="20"/>
          <w:highlight w:val="cyan"/>
        </w:rPr>
        <w:t>packageStateImg.</w:t>
      </w:r>
      <w:r>
        <w:rPr>
          <w:rFonts w:ascii="Courier New" w:hAnsi="Courier New" w:cs="Courier New"/>
          <w:b/>
          <w:bCs/>
          <w:color w:val="008080"/>
          <w:kern w:val="0"/>
          <w:szCs w:val="20"/>
          <w:highlight w:val="cyan"/>
        </w:rPr>
        <w:t>setColorFilter</w:t>
      </w:r>
      <w:r>
        <w:rPr>
          <w:rFonts w:ascii="Courier New" w:hAnsi="Courier New" w:cs="Courier New"/>
          <w:color w:val="000000"/>
          <w:kern w:val="0"/>
          <w:szCs w:val="20"/>
          <w:highlight w:val="cyan"/>
        </w:rPr>
        <w:t>(</w:t>
      </w:r>
      <w:r>
        <w:rPr>
          <w:rFonts w:ascii="Courier New" w:hAnsi="Courier New" w:cs="Courier New"/>
          <w:b/>
          <w:bCs/>
          <w:color w:val="7F0055"/>
          <w:kern w:val="0"/>
          <w:szCs w:val="20"/>
          <w:highlight w:val="cyan"/>
        </w:rPr>
        <w:t>new</w:t>
      </w:r>
      <w:r>
        <w:rPr>
          <w:rFonts w:ascii="Courier New" w:hAnsi="Courier New" w:cs="Courier New"/>
          <w:color w:val="000000"/>
          <w:kern w:val="0"/>
          <w:szCs w:val="20"/>
          <w:highlight w:val="cyan"/>
        </w:rPr>
        <w:t xml:space="preserve"> </w:t>
      </w:r>
      <w:r>
        <w:rPr>
          <w:rFonts w:ascii="Courier New" w:hAnsi="Courier New" w:cs="Courier New"/>
          <w:b/>
          <w:bCs/>
          <w:color w:val="008080"/>
          <w:kern w:val="0"/>
          <w:szCs w:val="20"/>
          <w:highlight w:val="cyan"/>
        </w:rPr>
        <w:t>ColorMatrixColorFilter</w:t>
      </w:r>
      <w:r>
        <w:rPr>
          <w:rFonts w:ascii="Courier New" w:hAnsi="Courier New" w:cs="Courier New"/>
          <w:color w:val="000000"/>
          <w:kern w:val="0"/>
          <w:szCs w:val="20"/>
          <w:highlight w:val="cyan"/>
        </w:rPr>
        <w:t>(cm));</w:t>
      </w:r>
    </w:p>
    <w:p w:rsidR="000B2BE8" w:rsidRDefault="000B2BE8" w:rsidP="000B2BE8">
      <w:pPr>
        <w:rPr>
          <w:b/>
        </w:rPr>
      </w:pPr>
    </w:p>
    <w:p w:rsidR="00C56EC4" w:rsidRDefault="00C56EC4" w:rsidP="000B2BE8">
      <w:pPr>
        <w:rPr>
          <w:b/>
        </w:rPr>
      </w:pPr>
    </w:p>
    <w:p w:rsidR="00C56EC4" w:rsidRDefault="00C56EC4" w:rsidP="000B2BE8">
      <w:pPr>
        <w:rPr>
          <w:b/>
        </w:rPr>
      </w:pPr>
    </w:p>
    <w:p w:rsidR="00C56EC4" w:rsidRDefault="00C56EC4" w:rsidP="000B2BE8">
      <w:pPr>
        <w:rPr>
          <w:b/>
          <w:sz w:val="28"/>
        </w:rPr>
      </w:pPr>
      <w:r w:rsidRPr="00C56EC4">
        <w:rPr>
          <w:rFonts w:hint="eastAsia"/>
          <w:b/>
          <w:sz w:val="28"/>
        </w:rPr>
        <w:t>Adapter 에는. 버튼이 들어가면 안된다</w:t>
      </w:r>
      <w:r>
        <w:rPr>
          <w:rFonts w:hint="eastAsia"/>
          <w:b/>
          <w:sz w:val="28"/>
        </w:rPr>
        <w:t xml:space="preserve"> 그버튼이 클릭이벤트를 먹어버린다</w:t>
      </w:r>
    </w:p>
    <w:p w:rsidR="008548E3" w:rsidRDefault="008548E3" w:rsidP="000B2BE8">
      <w:pPr>
        <w:rPr>
          <w:b/>
          <w:sz w:val="28"/>
        </w:rPr>
      </w:pPr>
    </w:p>
    <w:p w:rsidR="008548E3" w:rsidRDefault="008548E3" w:rsidP="000B2BE8">
      <w:pPr>
        <w:rPr>
          <w:b/>
          <w:sz w:val="28"/>
        </w:rPr>
      </w:pPr>
      <w:r>
        <w:rPr>
          <w:rFonts w:hint="eastAsia"/>
          <w:b/>
          <w:sz w:val="28"/>
        </w:rPr>
        <w:t>탭중복클릭</w:t>
      </w:r>
    </w:p>
    <w:p w:rsidR="008548E3" w:rsidRDefault="008548E3" w:rsidP="008548E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for</w:t>
      </w:r>
      <w:r>
        <w:rPr>
          <w:rFonts w:ascii="Courier New" w:hAnsi="Courier New" w:cs="Courier New"/>
          <w:color w:val="000000"/>
          <w:kern w:val="0"/>
          <w:szCs w:val="20"/>
        </w:rPr>
        <w:t>(</w:t>
      </w:r>
      <w:r>
        <w:rPr>
          <w:rFonts w:ascii="Courier New" w:hAnsi="Courier New" w:cs="Courier New"/>
          <w:b/>
          <w:bCs/>
          <w:color w:val="7F0055"/>
          <w:kern w:val="0"/>
          <w:szCs w:val="20"/>
        </w:rPr>
        <w:t>int</w:t>
      </w:r>
      <w:r>
        <w:rPr>
          <w:rFonts w:ascii="Courier New" w:hAnsi="Courier New" w:cs="Courier New"/>
          <w:color w:val="000000"/>
          <w:kern w:val="0"/>
          <w:szCs w:val="20"/>
        </w:rPr>
        <w:t xml:space="preserve"> i =0;i&lt;</w:t>
      </w:r>
      <w:r>
        <w:rPr>
          <w:rFonts w:ascii="Courier New" w:hAnsi="Courier New" w:cs="Courier New"/>
          <w:color w:val="0000C0"/>
          <w:kern w:val="0"/>
          <w:szCs w:val="20"/>
        </w:rPr>
        <w:t>tabHost</w:t>
      </w:r>
      <w:r>
        <w:rPr>
          <w:rFonts w:ascii="Courier New" w:hAnsi="Courier New" w:cs="Courier New"/>
          <w:color w:val="000000"/>
          <w:kern w:val="0"/>
          <w:szCs w:val="20"/>
        </w:rPr>
        <w:t>.</w:t>
      </w:r>
      <w:r>
        <w:rPr>
          <w:rFonts w:ascii="Courier New" w:hAnsi="Courier New" w:cs="Courier New"/>
          <w:b/>
          <w:bCs/>
          <w:color w:val="008080"/>
          <w:kern w:val="0"/>
          <w:szCs w:val="20"/>
        </w:rPr>
        <w:t>getTabWidget</w:t>
      </w:r>
      <w:r>
        <w:rPr>
          <w:rFonts w:ascii="Courier New" w:hAnsi="Courier New" w:cs="Courier New"/>
          <w:color w:val="000000"/>
          <w:kern w:val="0"/>
          <w:szCs w:val="20"/>
        </w:rPr>
        <w:t>().</w:t>
      </w:r>
      <w:r>
        <w:rPr>
          <w:rFonts w:ascii="Courier New" w:hAnsi="Courier New" w:cs="Courier New"/>
          <w:b/>
          <w:bCs/>
          <w:color w:val="008080"/>
          <w:kern w:val="0"/>
          <w:szCs w:val="20"/>
        </w:rPr>
        <w:t>getChildCount</w:t>
      </w:r>
      <w:r>
        <w:rPr>
          <w:rFonts w:ascii="Courier New" w:hAnsi="Courier New" w:cs="Courier New"/>
          <w:color w:val="000000"/>
          <w:kern w:val="0"/>
          <w:szCs w:val="20"/>
        </w:rPr>
        <w:t>();i++){</w:t>
      </w:r>
    </w:p>
    <w:p w:rsidR="008548E3" w:rsidRDefault="008548E3" w:rsidP="008548E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 xml:space="preserve"> </w:t>
      </w:r>
      <w:r>
        <w:rPr>
          <w:rFonts w:ascii="Courier New" w:hAnsi="Courier New" w:cs="Courier New"/>
          <w:color w:val="0000C0"/>
          <w:kern w:val="0"/>
          <w:szCs w:val="20"/>
        </w:rPr>
        <w:t>tabHost</w:t>
      </w:r>
      <w:r>
        <w:rPr>
          <w:rFonts w:ascii="Courier New" w:hAnsi="Courier New" w:cs="Courier New"/>
          <w:color w:val="000000"/>
          <w:kern w:val="0"/>
          <w:szCs w:val="20"/>
        </w:rPr>
        <w:t>.</w:t>
      </w:r>
      <w:r>
        <w:rPr>
          <w:rFonts w:ascii="Courier New" w:hAnsi="Courier New" w:cs="Courier New"/>
          <w:b/>
          <w:bCs/>
          <w:color w:val="008080"/>
          <w:kern w:val="0"/>
          <w:szCs w:val="20"/>
        </w:rPr>
        <w:t>getTabWidget</w:t>
      </w:r>
      <w:r>
        <w:rPr>
          <w:rFonts w:ascii="Courier New" w:hAnsi="Courier New" w:cs="Courier New"/>
          <w:color w:val="000000"/>
          <w:kern w:val="0"/>
          <w:szCs w:val="20"/>
        </w:rPr>
        <w:t>().</w:t>
      </w:r>
      <w:r>
        <w:rPr>
          <w:rFonts w:ascii="Courier New" w:hAnsi="Courier New" w:cs="Courier New"/>
          <w:b/>
          <w:bCs/>
          <w:color w:val="008080"/>
          <w:kern w:val="0"/>
          <w:szCs w:val="20"/>
        </w:rPr>
        <w:t>getChildAt</w:t>
      </w:r>
      <w:r>
        <w:rPr>
          <w:rFonts w:ascii="Courier New" w:hAnsi="Courier New" w:cs="Courier New"/>
          <w:color w:val="000000"/>
          <w:kern w:val="0"/>
          <w:szCs w:val="20"/>
        </w:rPr>
        <w:t>(i).</w:t>
      </w:r>
      <w:r>
        <w:rPr>
          <w:rFonts w:ascii="Courier New" w:hAnsi="Courier New" w:cs="Courier New"/>
          <w:b/>
          <w:bCs/>
          <w:color w:val="008080"/>
          <w:kern w:val="0"/>
          <w:szCs w:val="20"/>
        </w:rPr>
        <w:t>setLayoutParams</w:t>
      </w:r>
      <w:r>
        <w:rPr>
          <w:rFonts w:ascii="Courier New" w:hAnsi="Courier New" w:cs="Courier New"/>
          <w:color w:val="000000"/>
          <w:kern w:val="0"/>
          <w:szCs w:val="20"/>
        </w:rPr>
        <w:t>(</w:t>
      </w:r>
    </w:p>
    <w:p w:rsidR="008548E3" w:rsidRDefault="008548E3" w:rsidP="008548E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 xml:space="preserve"> </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0000"/>
          <w:kern w:val="0"/>
          <w:szCs w:val="20"/>
          <w:u w:val="single"/>
        </w:rPr>
        <w:t>LinearLayout</w:t>
      </w:r>
      <w:r>
        <w:rPr>
          <w:rFonts w:ascii="Courier New" w:hAnsi="Courier New" w:cs="Courier New"/>
          <w:color w:val="000000"/>
          <w:kern w:val="0"/>
          <w:szCs w:val="20"/>
        </w:rPr>
        <w:t>.</w:t>
      </w:r>
      <w:r>
        <w:rPr>
          <w:rFonts w:ascii="Courier New" w:hAnsi="Courier New" w:cs="Courier New"/>
          <w:b/>
          <w:bCs/>
          <w:color w:val="008080"/>
          <w:kern w:val="0"/>
          <w:szCs w:val="20"/>
        </w:rPr>
        <w:t>LayoutParams</w:t>
      </w:r>
      <w:r>
        <w:rPr>
          <w:rFonts w:ascii="Courier New" w:hAnsi="Courier New" w:cs="Courier New"/>
          <w:color w:val="000000"/>
          <w:kern w:val="0"/>
          <w:szCs w:val="20"/>
        </w:rPr>
        <w:t>(120, 108));</w:t>
      </w:r>
    </w:p>
    <w:p w:rsidR="008548E3" w:rsidRDefault="008548E3" w:rsidP="008548E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 xml:space="preserve"> </w:t>
      </w:r>
    </w:p>
    <w:p w:rsidR="008548E3" w:rsidRDefault="008548E3" w:rsidP="008548E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 xml:space="preserve"> </w:t>
      </w:r>
    </w:p>
    <w:p w:rsidR="008548E3" w:rsidRDefault="008548E3" w:rsidP="008548E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w:t>
      </w:r>
      <w:r>
        <w:rPr>
          <w:rFonts w:ascii="Courier New" w:hAnsi="Courier New" w:cs="Courier New"/>
          <w:color w:val="0000C0"/>
          <w:kern w:val="0"/>
          <w:szCs w:val="20"/>
        </w:rPr>
        <w:t>a</w:t>
      </w:r>
      <w:r>
        <w:rPr>
          <w:rFonts w:ascii="Courier New" w:hAnsi="Courier New" w:cs="Courier New"/>
          <w:color w:val="000000"/>
          <w:kern w:val="0"/>
          <w:szCs w:val="20"/>
        </w:rPr>
        <w:t>.</w:t>
      </w:r>
      <w:r>
        <w:rPr>
          <w:rFonts w:ascii="Courier New" w:hAnsi="Courier New" w:cs="Courier New"/>
          <w:b/>
          <w:bCs/>
          <w:color w:val="008080"/>
          <w:kern w:val="0"/>
          <w:szCs w:val="20"/>
        </w:rPr>
        <w:t>get</w:t>
      </w:r>
      <w:r>
        <w:rPr>
          <w:rFonts w:ascii="Courier New" w:hAnsi="Courier New" w:cs="Courier New"/>
          <w:color w:val="000000"/>
          <w:kern w:val="0"/>
          <w:szCs w:val="20"/>
        </w:rPr>
        <w:t>(i).</w:t>
      </w:r>
      <w:r>
        <w:rPr>
          <w:rFonts w:ascii="Courier New" w:hAnsi="Courier New" w:cs="Courier New"/>
          <w:b/>
          <w:bCs/>
          <w:color w:val="008080"/>
          <w:kern w:val="0"/>
          <w:szCs w:val="20"/>
        </w:rPr>
        <w:t>equals</w:t>
      </w:r>
      <w:r>
        <w:rPr>
          <w:rFonts w:ascii="Courier New" w:hAnsi="Courier New" w:cs="Courier New"/>
          <w:color w:val="000000"/>
          <w:kern w:val="0"/>
          <w:szCs w:val="20"/>
        </w:rPr>
        <w:t>(</w:t>
      </w:r>
      <w:r>
        <w:rPr>
          <w:rFonts w:ascii="Courier New" w:hAnsi="Courier New" w:cs="Courier New"/>
          <w:color w:val="2A00FF"/>
          <w:kern w:val="0"/>
          <w:szCs w:val="20"/>
        </w:rPr>
        <w:t>"customDB"</w:t>
      </w:r>
      <w:r>
        <w:rPr>
          <w:rFonts w:ascii="Courier New" w:hAnsi="Courier New" w:cs="Courier New"/>
          <w:color w:val="000000"/>
          <w:kern w:val="0"/>
          <w:szCs w:val="20"/>
        </w:rPr>
        <w:t>)){</w:t>
      </w:r>
    </w:p>
    <w:p w:rsidR="008548E3" w:rsidRDefault="008548E3" w:rsidP="008548E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 xml:space="preserve"> </w:t>
      </w:r>
      <w:r>
        <w:rPr>
          <w:rFonts w:ascii="Courier New" w:hAnsi="Courier New" w:cs="Courier New"/>
          <w:b/>
          <w:bCs/>
          <w:color w:val="7F0055"/>
          <w:kern w:val="0"/>
          <w:szCs w:val="20"/>
        </w:rPr>
        <w:t>final</w:t>
      </w:r>
      <w:r>
        <w:rPr>
          <w:rFonts w:ascii="Courier New" w:hAnsi="Courier New" w:cs="Courier New"/>
          <w:color w:val="000000"/>
          <w:kern w:val="0"/>
          <w:szCs w:val="20"/>
        </w:rPr>
        <w:t xml:space="preserve"> </w:t>
      </w:r>
      <w:r>
        <w:rPr>
          <w:rFonts w:ascii="Courier New" w:hAnsi="Courier New" w:cs="Courier New"/>
          <w:b/>
          <w:bCs/>
          <w:color w:val="7F0055"/>
          <w:kern w:val="0"/>
          <w:szCs w:val="20"/>
        </w:rPr>
        <w:t>int</w:t>
      </w:r>
      <w:r>
        <w:rPr>
          <w:rFonts w:ascii="Courier New" w:hAnsi="Courier New" w:cs="Courier New"/>
          <w:color w:val="000000"/>
          <w:kern w:val="0"/>
          <w:szCs w:val="20"/>
        </w:rPr>
        <w:t xml:space="preserve">  </w:t>
      </w:r>
      <w:r>
        <w:rPr>
          <w:rFonts w:ascii="Courier New" w:hAnsi="Courier New" w:cs="Courier New"/>
          <w:color w:val="000000"/>
          <w:kern w:val="0"/>
          <w:szCs w:val="20"/>
          <w:u w:val="single"/>
        </w:rPr>
        <w:t>i_f</w:t>
      </w:r>
      <w:r>
        <w:rPr>
          <w:rFonts w:ascii="Courier New" w:hAnsi="Courier New" w:cs="Courier New"/>
          <w:color w:val="000000"/>
          <w:kern w:val="0"/>
          <w:szCs w:val="20"/>
        </w:rPr>
        <w:t xml:space="preserve"> = i;</w:t>
      </w:r>
    </w:p>
    <w:p w:rsidR="008548E3" w:rsidRDefault="008548E3" w:rsidP="008548E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 xml:space="preserve"> </w:t>
      </w:r>
      <w:r>
        <w:rPr>
          <w:rFonts w:ascii="Courier New" w:hAnsi="Courier New" w:cs="Courier New"/>
          <w:color w:val="0000C0"/>
          <w:kern w:val="0"/>
          <w:szCs w:val="20"/>
        </w:rPr>
        <w:t>tabHost</w:t>
      </w:r>
      <w:r>
        <w:rPr>
          <w:rFonts w:ascii="Courier New" w:hAnsi="Courier New" w:cs="Courier New"/>
          <w:color w:val="000000"/>
          <w:kern w:val="0"/>
          <w:szCs w:val="20"/>
        </w:rPr>
        <w:t>.</w:t>
      </w:r>
      <w:r>
        <w:rPr>
          <w:rFonts w:ascii="Courier New" w:hAnsi="Courier New" w:cs="Courier New"/>
          <w:b/>
          <w:bCs/>
          <w:color w:val="008080"/>
          <w:kern w:val="0"/>
          <w:szCs w:val="20"/>
        </w:rPr>
        <w:t>getTabWidget</w:t>
      </w:r>
      <w:r>
        <w:rPr>
          <w:rFonts w:ascii="Courier New" w:hAnsi="Courier New" w:cs="Courier New"/>
          <w:color w:val="000000"/>
          <w:kern w:val="0"/>
          <w:szCs w:val="20"/>
        </w:rPr>
        <w:t>().</w:t>
      </w:r>
      <w:r>
        <w:rPr>
          <w:rFonts w:ascii="Courier New" w:hAnsi="Courier New" w:cs="Courier New"/>
          <w:b/>
          <w:bCs/>
          <w:color w:val="008080"/>
          <w:kern w:val="0"/>
          <w:szCs w:val="20"/>
        </w:rPr>
        <w:t>getChildAt</w:t>
      </w:r>
      <w:r>
        <w:rPr>
          <w:rFonts w:ascii="Courier New" w:hAnsi="Courier New" w:cs="Courier New"/>
          <w:color w:val="000000"/>
          <w:kern w:val="0"/>
          <w:szCs w:val="20"/>
        </w:rPr>
        <w:t>(i).</w:t>
      </w:r>
      <w:r>
        <w:rPr>
          <w:rFonts w:ascii="Courier New" w:hAnsi="Courier New" w:cs="Courier New"/>
          <w:b/>
          <w:bCs/>
          <w:color w:val="008080"/>
          <w:kern w:val="0"/>
          <w:szCs w:val="20"/>
        </w:rPr>
        <w:t>setOnClickListener</w:t>
      </w:r>
      <w:r>
        <w:rPr>
          <w:rFonts w:ascii="Courier New" w:hAnsi="Courier New" w:cs="Courier New"/>
          <w:color w:val="000000"/>
          <w:kern w:val="0"/>
          <w:szCs w:val="20"/>
        </w:rPr>
        <w:t>(</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8080"/>
          <w:kern w:val="0"/>
          <w:szCs w:val="20"/>
        </w:rPr>
        <w:t>OnClickListener</w:t>
      </w:r>
      <w:r>
        <w:rPr>
          <w:rFonts w:ascii="Courier New" w:hAnsi="Courier New" w:cs="Courier New"/>
          <w:color w:val="000000"/>
          <w:kern w:val="0"/>
          <w:szCs w:val="20"/>
        </w:rPr>
        <w:t>() {</w:t>
      </w:r>
    </w:p>
    <w:p w:rsidR="008548E3" w:rsidRDefault="008548E3" w:rsidP="008548E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public</w:t>
      </w:r>
      <w:r>
        <w:rPr>
          <w:rFonts w:ascii="Courier New" w:hAnsi="Courier New" w:cs="Courier New"/>
          <w:color w:val="000000"/>
          <w:kern w:val="0"/>
          <w:szCs w:val="20"/>
        </w:rPr>
        <w:t xml:space="preserve"> </w:t>
      </w:r>
      <w:r>
        <w:rPr>
          <w:rFonts w:ascii="Courier New" w:hAnsi="Courier New" w:cs="Courier New"/>
          <w:b/>
          <w:bCs/>
          <w:color w:val="7F0055"/>
          <w:kern w:val="0"/>
          <w:szCs w:val="20"/>
        </w:rPr>
        <w:t>void</w:t>
      </w:r>
      <w:r>
        <w:rPr>
          <w:rFonts w:ascii="Courier New" w:hAnsi="Courier New" w:cs="Courier New"/>
          <w:color w:val="000000"/>
          <w:kern w:val="0"/>
          <w:szCs w:val="20"/>
        </w:rPr>
        <w:t xml:space="preserve"> </w:t>
      </w:r>
      <w:r>
        <w:rPr>
          <w:rFonts w:ascii="Courier New" w:hAnsi="Courier New" w:cs="Courier New"/>
          <w:b/>
          <w:bCs/>
          <w:color w:val="008080"/>
          <w:kern w:val="0"/>
          <w:szCs w:val="20"/>
        </w:rPr>
        <w:t>onClick</w:t>
      </w:r>
      <w:r>
        <w:rPr>
          <w:rFonts w:ascii="Courier New" w:hAnsi="Courier New" w:cs="Courier New"/>
          <w:color w:val="000000"/>
          <w:kern w:val="0"/>
          <w:szCs w:val="20"/>
        </w:rPr>
        <w:t>(</w:t>
      </w:r>
      <w:r>
        <w:rPr>
          <w:rFonts w:ascii="Courier New" w:hAnsi="Courier New" w:cs="Courier New"/>
          <w:b/>
          <w:bCs/>
          <w:color w:val="005032"/>
          <w:kern w:val="0"/>
          <w:szCs w:val="20"/>
        </w:rPr>
        <w:t>View</w:t>
      </w:r>
      <w:r>
        <w:rPr>
          <w:rFonts w:ascii="Courier New" w:hAnsi="Courier New" w:cs="Courier New"/>
          <w:color w:val="000000"/>
          <w:kern w:val="0"/>
          <w:szCs w:val="20"/>
        </w:rPr>
        <w:t xml:space="preserve"> v) {</w:t>
      </w:r>
    </w:p>
    <w:p w:rsidR="008548E3" w:rsidRDefault="008548E3" w:rsidP="008548E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C0"/>
          <w:kern w:val="0"/>
          <w:szCs w:val="20"/>
        </w:rPr>
        <w:t>tabHost</w:t>
      </w:r>
      <w:r>
        <w:rPr>
          <w:rFonts w:ascii="Courier New" w:hAnsi="Courier New" w:cs="Courier New"/>
          <w:color w:val="000000"/>
          <w:kern w:val="0"/>
          <w:szCs w:val="20"/>
        </w:rPr>
        <w:t>.</w:t>
      </w:r>
      <w:r>
        <w:rPr>
          <w:rFonts w:ascii="Courier New" w:hAnsi="Courier New" w:cs="Courier New"/>
          <w:b/>
          <w:bCs/>
          <w:color w:val="008080"/>
          <w:kern w:val="0"/>
          <w:szCs w:val="20"/>
        </w:rPr>
        <w:t>setCurrentTabByTag</w:t>
      </w:r>
      <w:r>
        <w:rPr>
          <w:rFonts w:ascii="Courier New" w:hAnsi="Courier New" w:cs="Courier New"/>
          <w:color w:val="000000"/>
          <w:kern w:val="0"/>
          <w:szCs w:val="20"/>
        </w:rPr>
        <w:t>(</w:t>
      </w:r>
      <w:r>
        <w:rPr>
          <w:rFonts w:ascii="Courier New" w:hAnsi="Courier New" w:cs="Courier New"/>
          <w:color w:val="2A00FF"/>
          <w:kern w:val="0"/>
          <w:szCs w:val="20"/>
        </w:rPr>
        <w:t>"customDB"</w:t>
      </w:r>
      <w:r>
        <w:rPr>
          <w:rFonts w:ascii="Courier New" w:hAnsi="Courier New" w:cs="Courier New"/>
          <w:color w:val="000000"/>
          <w:kern w:val="0"/>
          <w:szCs w:val="20"/>
        </w:rPr>
        <w:t>);</w:t>
      </w:r>
    </w:p>
    <w:p w:rsidR="008548E3" w:rsidRDefault="008548E3" w:rsidP="008548E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w:t>
      </w:r>
      <w:r>
        <w:rPr>
          <w:rFonts w:ascii="Courier New" w:hAnsi="Courier New" w:cs="Courier New"/>
          <w:color w:val="0000C0"/>
          <w:kern w:val="0"/>
          <w:szCs w:val="20"/>
        </w:rPr>
        <w:t>tabHost</w:t>
      </w:r>
      <w:r>
        <w:rPr>
          <w:rFonts w:ascii="Courier New" w:hAnsi="Courier New" w:cs="Courier New"/>
          <w:color w:val="000000"/>
          <w:kern w:val="0"/>
          <w:szCs w:val="20"/>
        </w:rPr>
        <w:t>.</w:t>
      </w:r>
      <w:r>
        <w:rPr>
          <w:rFonts w:ascii="Courier New" w:hAnsi="Courier New" w:cs="Courier New"/>
          <w:b/>
          <w:bCs/>
          <w:color w:val="008080"/>
          <w:kern w:val="0"/>
          <w:szCs w:val="20"/>
        </w:rPr>
        <w:t>getCurrentTabTag</w:t>
      </w:r>
      <w:r>
        <w:rPr>
          <w:rFonts w:ascii="Courier New" w:hAnsi="Courier New" w:cs="Courier New"/>
          <w:color w:val="000000"/>
          <w:kern w:val="0"/>
          <w:szCs w:val="20"/>
        </w:rPr>
        <w:t>().</w:t>
      </w:r>
      <w:r>
        <w:rPr>
          <w:rFonts w:ascii="Courier New" w:hAnsi="Courier New" w:cs="Courier New"/>
          <w:b/>
          <w:bCs/>
          <w:color w:val="008080"/>
          <w:kern w:val="0"/>
          <w:szCs w:val="20"/>
        </w:rPr>
        <w:t>equals</w:t>
      </w:r>
      <w:r>
        <w:rPr>
          <w:rFonts w:ascii="Courier New" w:hAnsi="Courier New" w:cs="Courier New"/>
          <w:color w:val="000000"/>
          <w:kern w:val="0"/>
          <w:szCs w:val="20"/>
        </w:rPr>
        <w:t>(</w:t>
      </w:r>
      <w:r>
        <w:rPr>
          <w:rFonts w:ascii="Courier New" w:hAnsi="Courier New" w:cs="Courier New"/>
          <w:color w:val="2A00FF"/>
          <w:kern w:val="0"/>
          <w:szCs w:val="20"/>
        </w:rPr>
        <w:t>"customDB"</w:t>
      </w:r>
      <w:r>
        <w:rPr>
          <w:rFonts w:ascii="Courier New" w:hAnsi="Courier New" w:cs="Courier New"/>
          <w:color w:val="000000"/>
          <w:kern w:val="0"/>
          <w:szCs w:val="20"/>
        </w:rPr>
        <w:t>)){</w:t>
      </w:r>
    </w:p>
    <w:p w:rsidR="008548E3" w:rsidRDefault="008548E3" w:rsidP="008548E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w:t>
      </w:r>
      <w:r>
        <w:rPr>
          <w:rFonts w:ascii="Courier New" w:hAnsi="Courier New" w:cs="Courier New"/>
          <w:b/>
          <w:bCs/>
          <w:color w:val="005032"/>
          <w:kern w:val="0"/>
          <w:szCs w:val="20"/>
        </w:rPr>
        <w:t>customDB</w:t>
      </w:r>
      <w:r>
        <w:rPr>
          <w:rFonts w:ascii="Courier New" w:hAnsi="Courier New" w:cs="Courier New"/>
          <w:color w:val="000000"/>
          <w:kern w:val="0"/>
          <w:szCs w:val="20"/>
        </w:rPr>
        <w:t>)</w:t>
      </w:r>
      <w:r>
        <w:rPr>
          <w:rFonts w:ascii="Courier New" w:hAnsi="Courier New" w:cs="Courier New"/>
          <w:b/>
          <w:bCs/>
          <w:color w:val="008080"/>
          <w:kern w:val="0"/>
          <w:szCs w:val="20"/>
        </w:rPr>
        <w:t>getCurrentActivity</w:t>
      </w:r>
      <w:r>
        <w:rPr>
          <w:rFonts w:ascii="Courier New" w:hAnsi="Courier New" w:cs="Courier New"/>
          <w:color w:val="000000"/>
          <w:kern w:val="0"/>
          <w:szCs w:val="20"/>
        </w:rPr>
        <w:t>()).</w:t>
      </w:r>
      <w:r>
        <w:rPr>
          <w:rFonts w:ascii="Courier New" w:hAnsi="Courier New" w:cs="Courier New"/>
          <w:b/>
          <w:bCs/>
          <w:color w:val="008080"/>
          <w:kern w:val="0"/>
          <w:szCs w:val="20"/>
          <w:highlight w:val="red"/>
        </w:rPr>
        <w:t>settingComponent</w:t>
      </w:r>
      <w:r>
        <w:rPr>
          <w:rFonts w:ascii="Courier New" w:hAnsi="Courier New" w:cs="Courier New"/>
          <w:color w:val="000000"/>
          <w:kern w:val="0"/>
          <w:szCs w:val="20"/>
        </w:rPr>
        <w:t>();</w:t>
      </w:r>
    </w:p>
    <w:p w:rsidR="008548E3" w:rsidRDefault="008548E3" w:rsidP="008548E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w:t>
      </w:r>
    </w:p>
    <w:p w:rsidR="008548E3" w:rsidRDefault="008548E3" w:rsidP="008548E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w:t>
      </w:r>
    </w:p>
    <w:p w:rsidR="008548E3" w:rsidRDefault="008548E3" w:rsidP="008548E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w:t>
      </w:r>
    </w:p>
    <w:p w:rsidR="008548E3" w:rsidRDefault="008548E3" w:rsidP="008548E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 xml:space="preserve"> }</w:t>
      </w:r>
    </w:p>
    <w:p w:rsidR="008548E3" w:rsidRDefault="008548E3" w:rsidP="008548E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 xml:space="preserve"> </w:t>
      </w:r>
    </w:p>
    <w:p w:rsidR="00EA05CC" w:rsidRDefault="008548E3" w:rsidP="008548E3">
      <w:pPr>
        <w:rPr>
          <w:rFonts w:ascii="Courier New" w:hAnsi="Courier New" w:cs="Courier New"/>
          <w:color w:val="000000"/>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w:t>
      </w:r>
    </w:p>
    <w:p w:rsidR="00EA05CC" w:rsidRDefault="00EA05CC">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tbl>
      <w:tblPr>
        <w:tblW w:w="8905" w:type="dxa"/>
        <w:tblCellMar>
          <w:left w:w="0" w:type="dxa"/>
          <w:right w:w="0" w:type="dxa"/>
        </w:tblCellMar>
        <w:tblLook w:val="04A0"/>
      </w:tblPr>
      <w:tblGrid>
        <w:gridCol w:w="9026"/>
      </w:tblGrid>
      <w:tr w:rsidR="00EA05CC" w:rsidTr="00EA05CC">
        <w:tc>
          <w:tcPr>
            <w:tcW w:w="0" w:type="auto"/>
            <w:shd w:val="clear" w:color="auto" w:fill="auto"/>
            <w:vAlign w:val="center"/>
            <w:hideMark/>
          </w:tcPr>
          <w:p w:rsidR="00EA05CC" w:rsidRDefault="00EA05CC"/>
          <w:tbl>
            <w:tblPr>
              <w:tblW w:w="8559" w:type="dxa"/>
              <w:tblCellMar>
                <w:top w:w="15" w:type="dxa"/>
                <w:left w:w="15" w:type="dxa"/>
                <w:bottom w:w="15" w:type="dxa"/>
                <w:right w:w="15" w:type="dxa"/>
              </w:tblCellMar>
              <w:tblLook w:val="04A0"/>
            </w:tblPr>
            <w:tblGrid>
              <w:gridCol w:w="8559"/>
            </w:tblGrid>
            <w:tr w:rsidR="00EA05CC">
              <w:tc>
                <w:tcPr>
                  <w:tcW w:w="0" w:type="auto"/>
                  <w:vAlign w:val="bottom"/>
                  <w:hideMark/>
                </w:tcPr>
                <w:p w:rsidR="00EA05CC" w:rsidRDefault="00EA05CC" w:rsidP="00EA05CC">
                  <w:pPr>
                    <w:rPr>
                      <w:rFonts w:ascii="돋움" w:eastAsia="돋움" w:hAnsi="돋움"/>
                      <w:sz w:val="14"/>
                      <w:szCs w:val="14"/>
                    </w:rPr>
                  </w:pPr>
                  <w:r>
                    <w:rPr>
                      <w:rStyle w:val="pcol1"/>
                      <w:rFonts w:ascii="돋움" w:eastAsia="돋움" w:hAnsi="돋움" w:hint="eastAsia"/>
                      <w:b/>
                      <w:bCs/>
                      <w:color w:val="FFFFFF"/>
                      <w:spacing w:val="-12"/>
                      <w:sz w:val="21"/>
                      <w:szCs w:val="21"/>
                    </w:rPr>
                    <w:t>Android Gallery 2D , 3D effect</w:t>
                  </w:r>
                  <w:r>
                    <w:rPr>
                      <w:rStyle w:val="apple-converted-space"/>
                      <w:rFonts w:ascii="돋움" w:eastAsia="돋움" w:hAnsi="돋움" w:hint="eastAsia"/>
                      <w:sz w:val="14"/>
                      <w:szCs w:val="14"/>
                    </w:rPr>
                    <w:t> </w:t>
                  </w:r>
                  <w:r>
                    <w:rPr>
                      <w:rFonts w:ascii="돋움" w:eastAsia="돋움" w:hAnsi="돋움"/>
                      <w:noProof/>
                      <w:color w:val="FFFFFF"/>
                      <w:sz w:val="14"/>
                      <w:szCs w:val="14"/>
                    </w:rPr>
                    <w:drawing>
                      <wp:inline distT="0" distB="0" distL="0" distR="0">
                        <wp:extent cx="7620" cy="102235"/>
                        <wp:effectExtent l="0" t="0" r="0" b="0"/>
                        <wp:docPr id="136" name="그림 11" descr="http://blogimgs.naver.com/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logimgs.naver.com/imgs/nblog/spc.gif"/>
                                <pic:cNvPicPr>
                                  <a:picLocks noChangeAspect="1" noChangeArrowheads="1"/>
                                </pic:cNvPicPr>
                              </pic:nvPicPr>
                              <pic:blipFill>
                                <a:blip r:embed="rId33"/>
                                <a:srcRect/>
                                <a:stretch>
                                  <a:fillRect/>
                                </a:stretch>
                              </pic:blipFill>
                              <pic:spPr bwMode="auto">
                                <a:xfrm>
                                  <a:off x="0" y="0"/>
                                  <a:ext cx="7620" cy="102235"/>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FFFFFF"/>
                      <w:sz w:val="14"/>
                      <w:szCs w:val="14"/>
                    </w:rPr>
                    <w:t> </w:t>
                  </w:r>
                  <w:hyperlink r:id="rId408" w:history="1">
                    <w:r>
                      <w:rPr>
                        <w:rStyle w:val="a4"/>
                        <w:rFonts w:ascii="돋움" w:eastAsia="돋움" w:hAnsi="돋움" w:hint="eastAsia"/>
                        <w:color w:val="FFFFFF"/>
                        <w:sz w:val="14"/>
                        <w:szCs w:val="14"/>
                      </w:rPr>
                      <w:t>Android</w:t>
                    </w:r>
                  </w:hyperlink>
                  <w:r>
                    <w:rPr>
                      <w:rStyle w:val="apple-converted-space"/>
                      <w:rFonts w:ascii="돋움" w:eastAsia="돋움" w:hAnsi="돋움" w:hint="eastAsia"/>
                      <w:color w:val="FFFFFF"/>
                      <w:sz w:val="14"/>
                      <w:szCs w:val="14"/>
                    </w:rPr>
                    <w:t> </w:t>
                  </w:r>
                  <w:r>
                    <w:rPr>
                      <w:rFonts w:ascii="돋움" w:eastAsia="돋움" w:hAnsi="돋움"/>
                      <w:noProof/>
                      <w:color w:val="FFFFFF"/>
                      <w:sz w:val="14"/>
                      <w:szCs w:val="14"/>
                    </w:rPr>
                    <w:drawing>
                      <wp:inline distT="0" distB="0" distL="0" distR="0">
                        <wp:extent cx="1002030" cy="7620"/>
                        <wp:effectExtent l="0" t="0" r="0" b="0"/>
                        <wp:docPr id="135" name="그림 12" descr="http://blogimgs.naver.com/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blogimgs.naver.com/imgs/nblog/spc.gif"/>
                                <pic:cNvPicPr>
                                  <a:picLocks noChangeAspect="1" noChangeArrowheads="1"/>
                                </pic:cNvPicPr>
                              </pic:nvPicPr>
                              <pic:blipFill>
                                <a:blip r:embed="rId33"/>
                                <a:srcRect/>
                                <a:stretch>
                                  <a:fillRect/>
                                </a:stretch>
                              </pic:blipFill>
                              <pic:spPr bwMode="auto">
                                <a:xfrm>
                                  <a:off x="0" y="0"/>
                                  <a:ext cx="1002030" cy="7620"/>
                                </a:xfrm>
                                <a:prstGeom prst="rect">
                                  <a:avLst/>
                                </a:prstGeom>
                                <a:noFill/>
                                <a:ln w="9525">
                                  <a:noFill/>
                                  <a:miter lim="800000"/>
                                  <a:headEnd/>
                                  <a:tailEnd/>
                                </a:ln>
                              </pic:spPr>
                            </pic:pic>
                          </a:graphicData>
                        </a:graphic>
                      </wp:inline>
                    </w:drawing>
                  </w:r>
                </w:p>
                <w:p w:rsidR="00EA05CC" w:rsidRDefault="00EA05CC">
                  <w:pPr>
                    <w:rPr>
                      <w:rFonts w:ascii="dotum" w:eastAsia="굴림" w:hAnsi="dotum" w:hint="eastAsia"/>
                      <w:color w:val="FFFFFF"/>
                      <w:sz w:val="13"/>
                      <w:szCs w:val="13"/>
                    </w:rPr>
                  </w:pPr>
                  <w:r>
                    <w:rPr>
                      <w:rFonts w:ascii="dotum" w:hAnsi="dotum"/>
                      <w:color w:val="FFFFFF"/>
                      <w:sz w:val="13"/>
                      <w:szCs w:val="13"/>
                    </w:rPr>
                    <w:t>2010/10/25 14:10</w:t>
                  </w:r>
                </w:p>
                <w:p w:rsidR="00EA05CC" w:rsidRDefault="00EA05CC">
                  <w:pPr>
                    <w:pStyle w:val="url"/>
                    <w:spacing w:before="0" w:beforeAutospacing="0" w:after="0" w:afterAutospacing="0"/>
                    <w:jc w:val="right"/>
                    <w:rPr>
                      <w:sz w:val="14"/>
                      <w:szCs w:val="14"/>
                    </w:rPr>
                  </w:pPr>
                  <w:r>
                    <w:rPr>
                      <w:noProof/>
                      <w:sz w:val="14"/>
                      <w:szCs w:val="14"/>
                    </w:rPr>
                    <w:drawing>
                      <wp:inline distT="0" distB="0" distL="0" distR="0">
                        <wp:extent cx="197485" cy="124460"/>
                        <wp:effectExtent l="19050" t="0" r="0" b="0"/>
                        <wp:docPr id="134" name="copyBtn" descr="복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tn" descr="복사"/>
                                <pic:cNvPicPr>
                                  <a:picLocks noChangeAspect="1" noChangeArrowheads="1"/>
                                </pic:cNvPicPr>
                              </pic:nvPicPr>
                              <pic:blipFill>
                                <a:blip r:embed="rId35"/>
                                <a:srcRect/>
                                <a:stretch>
                                  <a:fillRect/>
                                </a:stretch>
                              </pic:blipFill>
                              <pic:spPr bwMode="auto">
                                <a:xfrm>
                                  <a:off x="0" y="0"/>
                                  <a:ext cx="197485" cy="124460"/>
                                </a:xfrm>
                                <a:prstGeom prst="rect">
                                  <a:avLst/>
                                </a:prstGeom>
                                <a:noFill/>
                                <a:ln w="9525">
                                  <a:noFill/>
                                  <a:miter lim="800000"/>
                                  <a:headEnd/>
                                  <a:tailEnd/>
                                </a:ln>
                              </pic:spPr>
                            </pic:pic>
                          </a:graphicData>
                        </a:graphic>
                      </wp:inline>
                    </w:drawing>
                  </w:r>
                  <w:hyperlink r:id="rId409" w:tgtFrame="_top" w:history="1">
                    <w:r>
                      <w:rPr>
                        <w:rStyle w:val="a4"/>
                        <w:rFonts w:ascii="dotum" w:hAnsi="dotum"/>
                        <w:color w:val="FFFFFF"/>
                        <w:sz w:val="13"/>
                        <w:szCs w:val="13"/>
                      </w:rPr>
                      <w:t>http://blog.naver.com/lowmans/100115258620</w:t>
                    </w:r>
                  </w:hyperlink>
                </w:p>
              </w:tc>
            </w:tr>
          </w:tbl>
          <w:p w:rsidR="00EA05CC" w:rsidRDefault="00EA05CC" w:rsidP="00EA05CC">
            <w:pPr>
              <w:rPr>
                <w:rFonts w:ascii="돋움" w:eastAsia="돋움" w:hAnsi="돋움"/>
                <w:color w:val="FFFFFF"/>
                <w:sz w:val="18"/>
                <w:szCs w:val="18"/>
              </w:rPr>
            </w:pPr>
            <w:r>
              <w:rPr>
                <w:rFonts w:hint="eastAsia"/>
                <w:color w:val="9A9A9A"/>
                <w:sz w:val="18"/>
                <w:szCs w:val="18"/>
              </w:rPr>
              <w:t>참고 : </w:t>
            </w:r>
            <w:hyperlink r:id="rId410" w:tgtFrame="_blank" w:history="1">
              <w:r>
                <w:rPr>
                  <w:rStyle w:val="a4"/>
                  <w:rFonts w:hint="eastAsia"/>
                  <w:color w:val="FF6C00"/>
                </w:rPr>
                <w:t>http://www.inter-fuser.com/2010/01/android-coverflow-widget.html</w:t>
              </w:r>
            </w:hyperlink>
          </w:p>
          <w:p w:rsidR="00EA05CC" w:rsidRDefault="00EA05CC" w:rsidP="00EA05CC">
            <w:pPr>
              <w:rPr>
                <w:rFonts w:ascii="돋움" w:eastAsia="돋움" w:hAnsi="돋움"/>
                <w:color w:val="FFFFFF"/>
                <w:sz w:val="18"/>
                <w:szCs w:val="18"/>
              </w:rPr>
            </w:pPr>
            <w:r>
              <w:rPr>
                <w:rFonts w:hint="eastAsia"/>
                <w:color w:val="9A9A9A"/>
                <w:sz w:val="18"/>
                <w:szCs w:val="18"/>
              </w:rPr>
              <w:t> </w:t>
            </w:r>
          </w:p>
          <w:p w:rsidR="00EA05CC" w:rsidRDefault="00EA05CC" w:rsidP="00EA05CC">
            <w:pPr>
              <w:rPr>
                <w:rFonts w:ascii="돋움" w:eastAsia="돋움" w:hAnsi="돋움"/>
                <w:color w:val="FFFFFF"/>
                <w:sz w:val="18"/>
                <w:szCs w:val="18"/>
              </w:rPr>
            </w:pPr>
            <w:r>
              <w:rPr>
                <w:rFonts w:hint="eastAsia"/>
                <w:color w:val="9A9A9A"/>
                <w:sz w:val="18"/>
                <w:szCs w:val="18"/>
              </w:rPr>
              <w:t>Android Gallery를 이뿌게~? 작업하기 위해서 구글 할부지께 물어본 결과 위에 링크한 CoverFlow를 알게 되었다</w:t>
            </w:r>
          </w:p>
          <w:p w:rsidR="00EA05CC" w:rsidRDefault="00EA05CC" w:rsidP="00EA05CC">
            <w:pPr>
              <w:rPr>
                <w:rFonts w:ascii="돋움" w:eastAsia="돋움" w:hAnsi="돋움"/>
                <w:color w:val="FFFFFF"/>
                <w:sz w:val="18"/>
                <w:szCs w:val="18"/>
              </w:rPr>
            </w:pPr>
            <w:r>
              <w:rPr>
                <w:rFonts w:hint="eastAsia"/>
                <w:color w:val="9A9A9A"/>
                <w:sz w:val="18"/>
                <w:szCs w:val="18"/>
              </w:rPr>
              <w:t>Gallery를 커스터 마이징한 소스인데 여간 잔망스러운게 아니여서.. 나름 깔끔하게 다듬어 본 소스를 공개한다.</w:t>
            </w:r>
          </w:p>
          <w:p w:rsidR="00EA05CC" w:rsidRDefault="00EA05CC" w:rsidP="00EA05CC">
            <w:pPr>
              <w:rPr>
                <w:rFonts w:ascii="돋움" w:eastAsia="돋움" w:hAnsi="돋움"/>
                <w:color w:val="FFFFFF"/>
                <w:sz w:val="18"/>
                <w:szCs w:val="18"/>
              </w:rPr>
            </w:pPr>
            <w:r>
              <w:rPr>
                <w:rFonts w:hint="eastAsia"/>
                <w:color w:val="9A9A9A"/>
                <w:sz w:val="18"/>
                <w:szCs w:val="18"/>
              </w:rPr>
              <w:t> </w:t>
            </w:r>
          </w:p>
          <w:p w:rsidR="00EA05CC" w:rsidRDefault="00EA05CC" w:rsidP="00EA05CC">
            <w:pPr>
              <w:rPr>
                <w:rFonts w:ascii="돋움" w:eastAsia="돋움" w:hAnsi="돋움"/>
                <w:color w:val="FFFFFF"/>
                <w:sz w:val="18"/>
                <w:szCs w:val="18"/>
              </w:rPr>
            </w:pPr>
            <w:r>
              <w:rPr>
                <w:rFonts w:hint="eastAsia"/>
                <w:color w:val="9A9A9A"/>
                <w:sz w:val="18"/>
                <w:szCs w:val="18"/>
              </w:rPr>
              <w:t>불필요한 작업을 피하기 위해 바로 Gallery를 상속 받고</w:t>
            </w:r>
          </w:p>
          <w:p w:rsidR="00EA05CC" w:rsidRDefault="00EA05CC" w:rsidP="00EA05CC">
            <w:pPr>
              <w:rPr>
                <w:rFonts w:ascii="돋움" w:eastAsia="돋움" w:hAnsi="돋움"/>
                <w:color w:val="FFFFFF"/>
                <w:sz w:val="18"/>
                <w:szCs w:val="18"/>
              </w:rPr>
            </w:pPr>
            <w:r>
              <w:rPr>
                <w:rFonts w:hint="eastAsia"/>
                <w:color w:val="9A9A9A"/>
                <w:sz w:val="18"/>
                <w:szCs w:val="18"/>
              </w:rPr>
              <w:t>protected boolean getChildStaticTransformation(View child, Transformation t)</w:t>
            </w:r>
          </w:p>
          <w:p w:rsidR="00EA05CC" w:rsidRDefault="00EA05CC" w:rsidP="00EA05CC">
            <w:pPr>
              <w:rPr>
                <w:rFonts w:ascii="돋움" w:eastAsia="돋움" w:hAnsi="돋움"/>
                <w:color w:val="FFFFFF"/>
                <w:sz w:val="18"/>
                <w:szCs w:val="18"/>
              </w:rPr>
            </w:pPr>
            <w:r>
              <w:rPr>
                <w:rFonts w:hint="eastAsia"/>
                <w:color w:val="9A9A9A"/>
                <w:sz w:val="18"/>
                <w:szCs w:val="18"/>
              </w:rPr>
              <w:t>를 override 하여 작업하면 된다</w:t>
            </w:r>
          </w:p>
          <w:p w:rsidR="00EA05CC" w:rsidRDefault="00EA05CC" w:rsidP="00EA05CC">
            <w:pPr>
              <w:rPr>
                <w:rFonts w:ascii="돋움" w:eastAsia="돋움" w:hAnsi="돋움"/>
                <w:color w:val="FFFFFF"/>
                <w:sz w:val="18"/>
                <w:szCs w:val="18"/>
              </w:rPr>
            </w:pPr>
            <w:r>
              <w:rPr>
                <w:rFonts w:hint="eastAsia"/>
                <w:color w:val="9A9A9A"/>
                <w:sz w:val="18"/>
                <w:szCs w:val="18"/>
              </w:rPr>
              <w:t> </w:t>
            </w:r>
          </w:p>
          <w:p w:rsidR="00EA05CC" w:rsidRDefault="00EA05CC" w:rsidP="00EA05CC">
            <w:pPr>
              <w:rPr>
                <w:rFonts w:ascii="돋움" w:eastAsia="돋움" w:hAnsi="돋움"/>
                <w:color w:val="FFFFFF"/>
                <w:sz w:val="18"/>
                <w:szCs w:val="18"/>
              </w:rPr>
            </w:pPr>
            <w:r>
              <w:rPr>
                <w:rFonts w:hint="eastAsia"/>
                <w:color w:val="9A9A9A"/>
                <w:sz w:val="18"/>
                <w:szCs w:val="18"/>
              </w:rPr>
              <w:t>getChildStaticTransformation 는 List에 연결된(gallery view 안에서 스크롤 할때 ) child가 어디에 위치 했는지 알고 싶을때 사용하는 method이다</w:t>
            </w:r>
          </w:p>
          <w:p w:rsidR="00EA05CC" w:rsidRDefault="00EA05CC" w:rsidP="00EA05CC">
            <w:pPr>
              <w:rPr>
                <w:rFonts w:ascii="돋움" w:eastAsia="돋움" w:hAnsi="돋움"/>
                <w:color w:val="FFFFFF"/>
                <w:sz w:val="18"/>
                <w:szCs w:val="18"/>
              </w:rPr>
            </w:pPr>
            <w:r>
              <w:rPr>
                <w:rFonts w:hint="eastAsia"/>
                <w:color w:val="9A9A9A"/>
                <w:sz w:val="18"/>
                <w:szCs w:val="18"/>
              </w:rPr>
              <w:t> </w:t>
            </w:r>
          </w:p>
          <w:p w:rsidR="00EA05CC" w:rsidRDefault="00EA05CC" w:rsidP="00EA05CC">
            <w:pPr>
              <w:rPr>
                <w:rFonts w:ascii="돋움" w:eastAsia="돋움" w:hAnsi="돋움"/>
                <w:color w:val="FFFFFF"/>
                <w:sz w:val="18"/>
                <w:szCs w:val="18"/>
              </w:rPr>
            </w:pPr>
            <w:r>
              <w:rPr>
                <w:rFonts w:hint="eastAsia"/>
                <w:color w:val="9A9A9A"/>
                <w:sz w:val="18"/>
                <w:szCs w:val="18"/>
              </w:rPr>
              <w:t>metrix 는 child 의 bitmap 정보를  camera는  원근 효과를 주는 클래스들인데 이를  사용하여 gallery가 스크롤시 원근 효과를 주어 마치 스페이스 공간에서 </w:t>
            </w:r>
            <w:r>
              <w:rPr>
                <w:rStyle w:val="apple-style-span"/>
                <w:rFonts w:hint="eastAsia"/>
                <w:color w:val="9A9A9A"/>
                <w:sz w:val="18"/>
                <w:szCs w:val="18"/>
              </w:rPr>
              <w:t>움직이는 듯한 effect를 주었다 ..</w:t>
            </w:r>
          </w:p>
          <w:p w:rsidR="00EA05CC" w:rsidRDefault="00EA05CC" w:rsidP="00EA05CC">
            <w:pPr>
              <w:rPr>
                <w:rFonts w:ascii="돋움" w:eastAsia="돋움" w:hAnsi="돋움"/>
                <w:color w:val="FFFFFF"/>
                <w:sz w:val="18"/>
                <w:szCs w:val="18"/>
              </w:rPr>
            </w:pPr>
            <w:r>
              <w:rPr>
                <w:rFonts w:hint="eastAsia"/>
                <w:color w:val="9A9A9A"/>
                <w:sz w:val="18"/>
                <w:szCs w:val="18"/>
              </w:rPr>
              <w:t> </w:t>
            </w:r>
          </w:p>
          <w:p w:rsidR="00EA05CC" w:rsidRDefault="00EA05CC" w:rsidP="00EA05CC">
            <w:pPr>
              <w:rPr>
                <w:rFonts w:ascii="돋움" w:eastAsia="돋움" w:hAnsi="돋움"/>
                <w:color w:val="FFFFFF"/>
                <w:sz w:val="18"/>
                <w:szCs w:val="18"/>
              </w:rPr>
            </w:pPr>
            <w:r>
              <w:rPr>
                <w:rFonts w:hint="eastAsia"/>
                <w:color w:val="9A9A9A"/>
                <w:sz w:val="18"/>
                <w:szCs w:val="18"/>
              </w:rPr>
              <w:t>view 를 click 할경우 animation 효과를 주어 나름 신경좀 써 봤지만.. 오히려 더 지저분한 느낌도 든다(순수한 나의 생각이지만  --;)</w:t>
            </w:r>
          </w:p>
          <w:p w:rsidR="00EA05CC" w:rsidRDefault="00EA05CC" w:rsidP="00EA05CC">
            <w:pPr>
              <w:rPr>
                <w:rFonts w:ascii="돋움" w:eastAsia="돋움" w:hAnsi="돋움"/>
                <w:color w:val="FFFFFF"/>
                <w:sz w:val="18"/>
                <w:szCs w:val="18"/>
              </w:rPr>
            </w:pPr>
            <w:r>
              <w:rPr>
                <w:rFonts w:hint="eastAsia"/>
                <w:color w:val="9A9A9A"/>
                <w:sz w:val="18"/>
                <w:szCs w:val="18"/>
              </w:rPr>
              <w:t> </w:t>
            </w:r>
          </w:p>
          <w:p w:rsidR="00EA05CC" w:rsidRDefault="00EA05CC" w:rsidP="00EA05CC">
            <w:pPr>
              <w:rPr>
                <w:rFonts w:ascii="돋움" w:eastAsia="돋움" w:hAnsi="돋움"/>
                <w:color w:val="FFFFFF"/>
                <w:sz w:val="18"/>
                <w:szCs w:val="18"/>
              </w:rPr>
            </w:pPr>
            <w:r>
              <w:rPr>
                <w:rFonts w:hint="eastAsia"/>
                <w:color w:val="9A9A9A"/>
                <w:sz w:val="18"/>
                <w:szCs w:val="18"/>
              </w:rPr>
              <w:t> </w:t>
            </w:r>
          </w:p>
          <w:p w:rsidR="00EA05CC" w:rsidRDefault="00EA05CC" w:rsidP="00EA05CC">
            <w:pPr>
              <w:rPr>
                <w:rFonts w:ascii="돋움" w:eastAsia="돋움" w:hAnsi="돋움"/>
                <w:color w:val="FFFFFF"/>
                <w:sz w:val="18"/>
                <w:szCs w:val="18"/>
              </w:rPr>
            </w:pPr>
            <w:r>
              <w:rPr>
                <w:rFonts w:hint="eastAsia"/>
                <w:color w:val="9A9A9A"/>
                <w:sz w:val="18"/>
                <w:szCs w:val="18"/>
              </w:rPr>
              <w:t>===========================================================================================================================</w:t>
            </w:r>
          </w:p>
          <w:p w:rsidR="00EA05CC" w:rsidRDefault="00EA05CC" w:rsidP="00EA05CC">
            <w:pPr>
              <w:rPr>
                <w:rFonts w:ascii="돋움" w:eastAsia="돋움" w:hAnsi="돋움"/>
                <w:color w:val="FFFFFF"/>
                <w:sz w:val="18"/>
                <w:szCs w:val="18"/>
              </w:rPr>
            </w:pPr>
            <w:r>
              <w:rPr>
                <w:rFonts w:hint="eastAsia"/>
                <w:color w:val="9A9A9A"/>
                <w:sz w:val="18"/>
                <w:szCs w:val="18"/>
              </w:rPr>
              <w:t> </w:t>
            </w:r>
          </w:p>
          <w:p w:rsidR="00EA05CC" w:rsidRDefault="00EA05CC" w:rsidP="00EA05CC">
            <w:pPr>
              <w:rPr>
                <w:rFonts w:ascii="돋움" w:eastAsia="돋움" w:hAnsi="돋움"/>
                <w:color w:val="FFFFFF"/>
                <w:sz w:val="18"/>
                <w:szCs w:val="18"/>
              </w:rPr>
            </w:pPr>
            <w:r>
              <w:rPr>
                <w:rFonts w:hint="eastAsia"/>
                <w:color w:val="9A9A9A"/>
                <w:sz w:val="18"/>
                <w:szCs w:val="18"/>
              </w:rPr>
              <w:t>package lowmans.test;</w:t>
            </w:r>
          </w:p>
          <w:p w:rsidR="00EA05CC" w:rsidRDefault="00EA05CC" w:rsidP="00EA05CC">
            <w:pPr>
              <w:rPr>
                <w:rFonts w:ascii="돋움" w:eastAsia="돋움" w:hAnsi="돋움"/>
                <w:color w:val="FFFFFF"/>
                <w:sz w:val="18"/>
                <w:szCs w:val="18"/>
              </w:rPr>
            </w:pPr>
            <w:r>
              <w:rPr>
                <w:rFonts w:hint="eastAsia"/>
                <w:color w:val="9A9A9A"/>
                <w:sz w:val="18"/>
                <w:szCs w:val="18"/>
              </w:rPr>
              <w:t>import android.app.Activity;</w:t>
            </w:r>
            <w:r>
              <w:rPr>
                <w:rFonts w:ascii="돋움" w:eastAsia="돋움" w:hAnsi="돋움" w:hint="eastAsia"/>
                <w:color w:val="9A9A9A"/>
                <w:sz w:val="18"/>
                <w:szCs w:val="18"/>
              </w:rPr>
              <w:br/>
            </w:r>
            <w:r>
              <w:rPr>
                <w:rFonts w:hint="eastAsia"/>
                <w:color w:val="9A9A9A"/>
                <w:sz w:val="18"/>
                <w:szCs w:val="18"/>
              </w:rPr>
              <w:t>import android.os.Bundle;</w:t>
            </w:r>
            <w:r>
              <w:rPr>
                <w:rFonts w:ascii="돋움" w:eastAsia="돋움" w:hAnsi="돋움" w:hint="eastAsia"/>
                <w:color w:val="9A9A9A"/>
                <w:sz w:val="18"/>
                <w:szCs w:val="18"/>
              </w:rPr>
              <w:br/>
            </w:r>
            <w:r>
              <w:rPr>
                <w:rFonts w:hint="eastAsia"/>
                <w:color w:val="9A9A9A"/>
                <w:sz w:val="18"/>
                <w:szCs w:val="18"/>
              </w:rPr>
              <w:t>import android.util.Log;</w:t>
            </w:r>
            <w:r>
              <w:rPr>
                <w:rFonts w:ascii="돋움" w:eastAsia="돋움" w:hAnsi="돋움" w:hint="eastAsia"/>
                <w:color w:val="9A9A9A"/>
                <w:sz w:val="18"/>
                <w:szCs w:val="18"/>
              </w:rPr>
              <w:br/>
            </w:r>
            <w:r>
              <w:rPr>
                <w:rFonts w:hint="eastAsia"/>
                <w:color w:val="9A9A9A"/>
                <w:sz w:val="18"/>
                <w:szCs w:val="18"/>
              </w:rPr>
              <w:t>import android.view.View;</w:t>
            </w:r>
            <w:r>
              <w:rPr>
                <w:rFonts w:ascii="돋움" w:eastAsia="돋움" w:hAnsi="돋움" w:hint="eastAsia"/>
                <w:color w:val="9A9A9A"/>
                <w:sz w:val="18"/>
                <w:szCs w:val="18"/>
              </w:rPr>
              <w:br/>
            </w:r>
            <w:r>
              <w:rPr>
                <w:rFonts w:hint="eastAsia"/>
                <w:color w:val="9A9A9A"/>
                <w:sz w:val="18"/>
                <w:szCs w:val="18"/>
              </w:rPr>
              <w:t>import android.view.animation.Animation;</w:t>
            </w:r>
            <w:r>
              <w:rPr>
                <w:rFonts w:ascii="돋움" w:eastAsia="돋움" w:hAnsi="돋움" w:hint="eastAsia"/>
                <w:color w:val="9A9A9A"/>
                <w:sz w:val="18"/>
                <w:szCs w:val="18"/>
              </w:rPr>
              <w:br/>
            </w:r>
            <w:r>
              <w:rPr>
                <w:rFonts w:hint="eastAsia"/>
                <w:color w:val="9A9A9A"/>
                <w:sz w:val="18"/>
                <w:szCs w:val="18"/>
              </w:rPr>
              <w:t>import android.view.animation.AnimationUtils;</w:t>
            </w:r>
            <w:r>
              <w:rPr>
                <w:rFonts w:ascii="돋움" w:eastAsia="돋움" w:hAnsi="돋움" w:hint="eastAsia"/>
                <w:color w:val="9A9A9A"/>
                <w:sz w:val="18"/>
                <w:szCs w:val="18"/>
              </w:rPr>
              <w:br/>
            </w:r>
            <w:r>
              <w:rPr>
                <w:rFonts w:hint="eastAsia"/>
                <w:color w:val="9A9A9A"/>
                <w:sz w:val="18"/>
                <w:szCs w:val="18"/>
              </w:rPr>
              <w:t>import android.view.animation.Animation.AnimationListener;</w:t>
            </w:r>
            <w:r>
              <w:rPr>
                <w:rFonts w:ascii="돋움" w:eastAsia="돋움" w:hAnsi="돋움" w:hint="eastAsia"/>
                <w:color w:val="9A9A9A"/>
                <w:sz w:val="18"/>
                <w:szCs w:val="18"/>
              </w:rPr>
              <w:br/>
            </w:r>
            <w:r>
              <w:rPr>
                <w:rFonts w:hint="eastAsia"/>
                <w:color w:val="9A9A9A"/>
                <w:sz w:val="18"/>
                <w:szCs w:val="18"/>
              </w:rPr>
              <w:t>import android.widget.AdapterView;</w:t>
            </w:r>
            <w:r>
              <w:rPr>
                <w:rFonts w:ascii="돋움" w:eastAsia="돋움" w:hAnsi="돋움" w:hint="eastAsia"/>
                <w:color w:val="9A9A9A"/>
                <w:sz w:val="18"/>
                <w:szCs w:val="18"/>
              </w:rPr>
              <w:br/>
            </w:r>
            <w:r>
              <w:rPr>
                <w:rFonts w:hint="eastAsia"/>
                <w:color w:val="9A9A9A"/>
                <w:sz w:val="18"/>
                <w:szCs w:val="18"/>
              </w:rPr>
              <w:t>import android.widget.AdapterView.OnItemClickListener;</w:t>
            </w:r>
          </w:p>
          <w:p w:rsidR="00EA05CC" w:rsidRDefault="00EA05CC" w:rsidP="00EA05CC">
            <w:pPr>
              <w:rPr>
                <w:rFonts w:ascii="돋움" w:eastAsia="돋움" w:hAnsi="돋움"/>
                <w:color w:val="FFFFFF"/>
                <w:sz w:val="18"/>
                <w:szCs w:val="18"/>
              </w:rPr>
            </w:pPr>
            <w:r>
              <w:rPr>
                <w:rFonts w:hint="eastAsia"/>
                <w:color w:val="9A9A9A"/>
                <w:sz w:val="18"/>
                <w:szCs w:val="18"/>
              </w:rPr>
              <w:t>public class GalleryViewTest extends Activity implements AnimationListener{</w:t>
            </w:r>
            <w:r>
              <w:rPr>
                <w:rFonts w:ascii="돋움" w:eastAsia="돋움" w:hAnsi="돋움" w:hint="eastAsia"/>
                <w:color w:val="9A9A9A"/>
                <w:sz w:val="18"/>
                <w:szCs w:val="18"/>
              </w:rPr>
              <w:br/>
            </w:r>
            <w:r>
              <w:rPr>
                <w:rFonts w:hint="eastAsia"/>
                <w:color w:val="9A9A9A"/>
                <w:sz w:val="18"/>
                <w:szCs w:val="18"/>
              </w:rPr>
              <w:t> private MyGallery mGallery;</w:t>
            </w:r>
            <w:r>
              <w:rPr>
                <w:rFonts w:ascii="돋움" w:eastAsia="돋움" w:hAnsi="돋움" w:hint="eastAsia"/>
                <w:color w:val="9A9A9A"/>
                <w:sz w:val="18"/>
                <w:szCs w:val="18"/>
              </w:rPr>
              <w:br/>
            </w:r>
            <w:r>
              <w:rPr>
                <w:rFonts w:hint="eastAsia"/>
                <w:color w:val="9A9A9A"/>
                <w:sz w:val="18"/>
                <w:szCs w:val="18"/>
              </w:rPr>
              <w:t> Animation a;</w:t>
            </w:r>
            <w:r>
              <w:rPr>
                <w:rFonts w:ascii="돋움" w:eastAsia="돋움" w:hAnsi="돋움" w:hint="eastAsia"/>
                <w:color w:val="9A9A9A"/>
                <w:sz w:val="18"/>
                <w:szCs w:val="18"/>
              </w:rPr>
              <w:br/>
            </w:r>
            <w:r>
              <w:rPr>
                <w:rFonts w:hint="eastAsia"/>
                <w:color w:val="9A9A9A"/>
                <w:sz w:val="18"/>
                <w:szCs w:val="18"/>
              </w:rPr>
              <w:t> /** Called when the activity is first created. */</w:t>
            </w:r>
            <w:r>
              <w:rPr>
                <w:rFonts w:ascii="돋움" w:eastAsia="돋움" w:hAnsi="돋움" w:hint="eastAsia"/>
                <w:color w:val="9A9A9A"/>
                <w:sz w:val="18"/>
                <w:szCs w:val="18"/>
              </w:rPr>
              <w:br/>
            </w:r>
            <w:r>
              <w:rPr>
                <w:rFonts w:hint="eastAsia"/>
                <w:color w:val="9A9A9A"/>
                <w:sz w:val="18"/>
                <w:szCs w:val="18"/>
              </w:rPr>
              <w:t> @Override</w:t>
            </w:r>
            <w:r>
              <w:rPr>
                <w:rFonts w:ascii="돋움" w:eastAsia="돋움" w:hAnsi="돋움" w:hint="eastAsia"/>
                <w:color w:val="9A9A9A"/>
                <w:sz w:val="18"/>
                <w:szCs w:val="18"/>
              </w:rPr>
              <w:br/>
            </w:r>
            <w:r>
              <w:rPr>
                <w:rFonts w:hint="eastAsia"/>
                <w:color w:val="9A9A9A"/>
                <w:sz w:val="18"/>
                <w:szCs w:val="18"/>
              </w:rPr>
              <w:t> public void onCreate(Bundle savedInstanceState) {</w:t>
            </w:r>
            <w:r>
              <w:rPr>
                <w:rFonts w:ascii="돋움" w:eastAsia="돋움" w:hAnsi="돋움" w:hint="eastAsia"/>
                <w:color w:val="9A9A9A"/>
                <w:sz w:val="18"/>
                <w:szCs w:val="18"/>
              </w:rPr>
              <w:br/>
            </w:r>
            <w:r>
              <w:rPr>
                <w:rFonts w:hint="eastAsia"/>
                <w:color w:val="9A9A9A"/>
                <w:sz w:val="18"/>
                <w:szCs w:val="18"/>
              </w:rPr>
              <w:lastRenderedPageBreak/>
              <w:t>  super.onCreate(savedInstanceState);</w:t>
            </w:r>
            <w:r>
              <w:rPr>
                <w:rFonts w:ascii="돋움" w:eastAsia="돋움" w:hAnsi="돋움" w:hint="eastAsia"/>
                <w:color w:val="9A9A9A"/>
                <w:sz w:val="18"/>
                <w:szCs w:val="18"/>
              </w:rPr>
              <w:br/>
            </w:r>
            <w:r>
              <w:rPr>
                <w:rFonts w:hint="eastAsia"/>
                <w:color w:val="9A9A9A"/>
                <w:sz w:val="18"/>
                <w:szCs w:val="18"/>
              </w:rPr>
              <w:t>  setContentView(R.layout.main);</w:t>
            </w:r>
            <w:r>
              <w:rPr>
                <w:rFonts w:ascii="돋움" w:eastAsia="돋움" w:hAnsi="돋움" w:hint="eastAsia"/>
                <w:color w:val="9A9A9A"/>
                <w:sz w:val="18"/>
                <w:szCs w:val="18"/>
              </w:rPr>
              <w:br/>
            </w:r>
            <w:r>
              <w:rPr>
                <w:rFonts w:hint="eastAsia"/>
                <w:color w:val="9A9A9A"/>
                <w:sz w:val="18"/>
                <w:szCs w:val="18"/>
              </w:rPr>
              <w:t>  </w:t>
            </w:r>
            <w:r>
              <w:rPr>
                <w:rFonts w:ascii="돋움" w:eastAsia="돋움" w:hAnsi="돋움" w:hint="eastAsia"/>
                <w:color w:val="9A9A9A"/>
                <w:sz w:val="18"/>
                <w:szCs w:val="18"/>
              </w:rPr>
              <w:br/>
            </w:r>
            <w:r>
              <w:rPr>
                <w:rFonts w:hint="eastAsia"/>
                <w:color w:val="9A9A9A"/>
                <w:sz w:val="18"/>
                <w:szCs w:val="18"/>
              </w:rPr>
              <w:t>  mGallery = (MyGallery)findViewById(R.id.Gallery01);</w:t>
            </w:r>
            <w:r>
              <w:rPr>
                <w:rFonts w:ascii="돋움" w:eastAsia="돋움" w:hAnsi="돋움" w:hint="eastAsia"/>
                <w:color w:val="9A9A9A"/>
                <w:sz w:val="18"/>
                <w:szCs w:val="18"/>
              </w:rPr>
              <w:br/>
            </w:r>
            <w:r>
              <w:rPr>
                <w:rFonts w:hint="eastAsia"/>
                <w:color w:val="9A9A9A"/>
                <w:sz w:val="18"/>
                <w:szCs w:val="18"/>
              </w:rPr>
              <w:t>  mGallery.setAdapter(new ImageAdapter(this));</w:t>
            </w:r>
            <w:r>
              <w:rPr>
                <w:rFonts w:ascii="돋움" w:eastAsia="돋움" w:hAnsi="돋움" w:hint="eastAsia"/>
                <w:color w:val="9A9A9A"/>
                <w:sz w:val="18"/>
                <w:szCs w:val="18"/>
              </w:rPr>
              <w:br/>
            </w:r>
            <w:r>
              <w:rPr>
                <w:rFonts w:hint="eastAsia"/>
                <w:color w:val="9A9A9A"/>
                <w:sz w:val="18"/>
                <w:szCs w:val="18"/>
              </w:rPr>
              <w:t>  mGallery.setOnItemClickListener(new OnItemClickListener(){</w:t>
            </w:r>
          </w:p>
          <w:p w:rsidR="00EA05CC" w:rsidRDefault="00EA05CC" w:rsidP="00EA05CC">
            <w:pPr>
              <w:rPr>
                <w:rFonts w:ascii="돋움" w:eastAsia="돋움" w:hAnsi="돋움"/>
                <w:color w:val="FFFFFF"/>
                <w:sz w:val="18"/>
                <w:szCs w:val="18"/>
              </w:rPr>
            </w:pPr>
            <w:r>
              <w:rPr>
                <w:rFonts w:hint="eastAsia"/>
                <w:color w:val="9A9A9A"/>
                <w:sz w:val="18"/>
                <w:szCs w:val="18"/>
              </w:rPr>
              <w:t>   public void onItemClick(AdapterView&lt;?&gt; parent, View view,int position, long id) {</w:t>
            </w:r>
            <w:r>
              <w:rPr>
                <w:rFonts w:ascii="돋움" w:eastAsia="돋움" w:hAnsi="돋움" w:hint="eastAsia"/>
                <w:color w:val="9A9A9A"/>
                <w:sz w:val="18"/>
                <w:szCs w:val="18"/>
              </w:rPr>
              <w:br/>
            </w:r>
            <w:r>
              <w:rPr>
                <w:rFonts w:hint="eastAsia"/>
                <w:color w:val="9A9A9A"/>
                <w:sz w:val="18"/>
                <w:szCs w:val="18"/>
              </w:rPr>
              <w:t>     Animation animation = AnimationUtils.loadAnimation(GalleryViewTest.this, R.anim.anim);</w:t>
            </w:r>
            <w:r>
              <w:rPr>
                <w:rFonts w:ascii="돋움" w:eastAsia="돋움" w:hAnsi="돋움" w:hint="eastAsia"/>
                <w:color w:val="9A9A9A"/>
                <w:sz w:val="18"/>
                <w:szCs w:val="18"/>
              </w:rPr>
              <w:br/>
            </w:r>
            <w:r>
              <w:rPr>
                <w:rFonts w:hint="eastAsia"/>
                <w:color w:val="9A9A9A"/>
                <w:sz w:val="18"/>
                <w:szCs w:val="18"/>
              </w:rPr>
              <w:t>     animation.setAnimationListener(GalleryViewTest.this);</w:t>
            </w:r>
            <w:r>
              <w:rPr>
                <w:rFonts w:ascii="돋움" w:eastAsia="돋움" w:hAnsi="돋움" w:hint="eastAsia"/>
                <w:color w:val="9A9A9A"/>
                <w:sz w:val="18"/>
                <w:szCs w:val="18"/>
              </w:rPr>
              <w:br/>
            </w:r>
            <w:r>
              <w:rPr>
                <w:rFonts w:hint="eastAsia"/>
                <w:color w:val="9A9A9A"/>
                <w:sz w:val="18"/>
                <w:szCs w:val="18"/>
              </w:rPr>
              <w:t>     view.startAnimation(animation);</w:t>
            </w:r>
            <w:r>
              <w:rPr>
                <w:rFonts w:ascii="돋움" w:eastAsia="돋움" w:hAnsi="돋움" w:hint="eastAsia"/>
                <w:color w:val="9A9A9A"/>
                <w:sz w:val="18"/>
                <w:szCs w:val="18"/>
              </w:rPr>
              <w:br/>
            </w:r>
            <w:r>
              <w:rPr>
                <w:rFonts w:hint="eastAsia"/>
                <w:color w:val="9A9A9A"/>
                <w:sz w:val="18"/>
                <w:szCs w:val="18"/>
              </w:rPr>
              <w:t>   }</w:t>
            </w:r>
            <w:r>
              <w:rPr>
                <w:rFonts w:ascii="돋움" w:eastAsia="돋움" w:hAnsi="돋움" w:hint="eastAsia"/>
                <w:color w:val="9A9A9A"/>
                <w:sz w:val="18"/>
                <w:szCs w:val="18"/>
              </w:rPr>
              <w:br/>
            </w:r>
            <w:r>
              <w:rPr>
                <w:rFonts w:hint="eastAsia"/>
                <w:color w:val="9A9A9A"/>
                <w:sz w:val="18"/>
                <w:szCs w:val="18"/>
              </w:rPr>
              <w:t>  });</w:t>
            </w:r>
            <w:r>
              <w:rPr>
                <w:rFonts w:ascii="돋움" w:eastAsia="돋움" w:hAnsi="돋움" w:hint="eastAsia"/>
                <w:color w:val="9A9A9A"/>
                <w:sz w:val="18"/>
                <w:szCs w:val="18"/>
              </w:rPr>
              <w:br/>
            </w:r>
            <w:r>
              <w:rPr>
                <w:rFonts w:hint="eastAsia"/>
                <w:color w:val="9A9A9A"/>
                <w:sz w:val="18"/>
                <w:szCs w:val="18"/>
              </w:rPr>
              <w:t> }</w:t>
            </w:r>
            <w:r>
              <w:rPr>
                <w:rFonts w:ascii="돋움" w:eastAsia="돋움" w:hAnsi="돋움" w:hint="eastAsia"/>
                <w:color w:val="9A9A9A"/>
                <w:sz w:val="18"/>
                <w:szCs w:val="18"/>
              </w:rPr>
              <w:br/>
            </w:r>
            <w:r>
              <w:rPr>
                <w:rFonts w:hint="eastAsia"/>
                <w:color w:val="9A9A9A"/>
                <w:sz w:val="18"/>
                <w:szCs w:val="18"/>
              </w:rPr>
              <w:t> @Override</w:t>
            </w:r>
            <w:r>
              <w:rPr>
                <w:rFonts w:ascii="돋움" w:eastAsia="돋움" w:hAnsi="돋움" w:hint="eastAsia"/>
                <w:color w:val="9A9A9A"/>
                <w:sz w:val="18"/>
                <w:szCs w:val="18"/>
              </w:rPr>
              <w:br/>
            </w:r>
            <w:r>
              <w:rPr>
                <w:rFonts w:hint="eastAsia"/>
                <w:color w:val="9A9A9A"/>
                <w:sz w:val="18"/>
                <w:szCs w:val="18"/>
              </w:rPr>
              <w:t> public void onAnimationEnd(Animation animation) {</w:t>
            </w:r>
            <w:r>
              <w:rPr>
                <w:rFonts w:ascii="돋움" w:eastAsia="돋움" w:hAnsi="돋움" w:hint="eastAsia"/>
                <w:color w:val="9A9A9A"/>
                <w:sz w:val="18"/>
                <w:szCs w:val="18"/>
              </w:rPr>
              <w:br/>
            </w:r>
            <w:r>
              <w:rPr>
                <w:rFonts w:hint="eastAsia"/>
                <w:color w:val="9A9A9A"/>
                <w:sz w:val="18"/>
                <w:szCs w:val="18"/>
              </w:rPr>
              <w:t>  Log.i("GalleryViewTest" , "onAnimationEnd");</w:t>
            </w:r>
            <w:r>
              <w:rPr>
                <w:rFonts w:ascii="돋움" w:eastAsia="돋움" w:hAnsi="돋움" w:hint="eastAsia"/>
                <w:color w:val="9A9A9A"/>
                <w:sz w:val="18"/>
                <w:szCs w:val="18"/>
              </w:rPr>
              <w:br/>
            </w:r>
            <w:r>
              <w:rPr>
                <w:rFonts w:hint="eastAsia"/>
                <w:color w:val="9A9A9A"/>
                <w:sz w:val="18"/>
                <w:szCs w:val="18"/>
              </w:rPr>
              <w:t> }</w:t>
            </w:r>
            <w:r>
              <w:rPr>
                <w:rFonts w:ascii="돋움" w:eastAsia="돋움" w:hAnsi="돋움" w:hint="eastAsia"/>
                <w:color w:val="9A9A9A"/>
                <w:sz w:val="18"/>
                <w:szCs w:val="18"/>
              </w:rPr>
              <w:br/>
            </w:r>
            <w:r>
              <w:rPr>
                <w:rFonts w:hint="eastAsia"/>
                <w:color w:val="9A9A9A"/>
                <w:sz w:val="18"/>
                <w:szCs w:val="18"/>
              </w:rPr>
              <w:t> @Override</w:t>
            </w:r>
            <w:r>
              <w:rPr>
                <w:rFonts w:ascii="돋움" w:eastAsia="돋움" w:hAnsi="돋움" w:hint="eastAsia"/>
                <w:color w:val="9A9A9A"/>
                <w:sz w:val="18"/>
                <w:szCs w:val="18"/>
              </w:rPr>
              <w:br/>
            </w:r>
            <w:r>
              <w:rPr>
                <w:rFonts w:hint="eastAsia"/>
                <w:color w:val="9A9A9A"/>
                <w:sz w:val="18"/>
                <w:szCs w:val="18"/>
              </w:rPr>
              <w:t> public void onAnimationRepeat(Animation animation) {}</w:t>
            </w:r>
            <w:r>
              <w:rPr>
                <w:rFonts w:ascii="돋움" w:eastAsia="돋움" w:hAnsi="돋움" w:hint="eastAsia"/>
                <w:color w:val="9A9A9A"/>
                <w:sz w:val="18"/>
                <w:szCs w:val="18"/>
              </w:rPr>
              <w:br/>
            </w:r>
            <w:r>
              <w:rPr>
                <w:rFonts w:hint="eastAsia"/>
                <w:color w:val="9A9A9A"/>
                <w:sz w:val="18"/>
                <w:szCs w:val="18"/>
              </w:rPr>
              <w:t> @Override</w:t>
            </w:r>
            <w:r>
              <w:rPr>
                <w:rFonts w:ascii="돋움" w:eastAsia="돋움" w:hAnsi="돋움" w:hint="eastAsia"/>
                <w:color w:val="9A9A9A"/>
                <w:sz w:val="18"/>
                <w:szCs w:val="18"/>
              </w:rPr>
              <w:br/>
            </w:r>
            <w:r>
              <w:rPr>
                <w:rFonts w:hint="eastAsia"/>
                <w:color w:val="9A9A9A"/>
                <w:sz w:val="18"/>
                <w:szCs w:val="18"/>
              </w:rPr>
              <w:t> public void onAnimationStart(Animation animation) {}</w:t>
            </w:r>
            <w:r>
              <w:rPr>
                <w:rFonts w:ascii="돋움" w:eastAsia="돋움" w:hAnsi="돋움" w:hint="eastAsia"/>
                <w:color w:val="9A9A9A"/>
                <w:sz w:val="18"/>
                <w:szCs w:val="18"/>
              </w:rPr>
              <w:br/>
            </w:r>
            <w:r>
              <w:rPr>
                <w:rFonts w:hint="eastAsia"/>
                <w:color w:val="9A9A9A"/>
                <w:sz w:val="18"/>
                <w:szCs w:val="18"/>
              </w:rPr>
              <w:t>}</w:t>
            </w:r>
          </w:p>
          <w:p w:rsidR="00EA05CC" w:rsidRDefault="00EA05CC" w:rsidP="00EA05CC">
            <w:pPr>
              <w:rPr>
                <w:rFonts w:ascii="돋움" w:eastAsia="돋움" w:hAnsi="돋움"/>
                <w:color w:val="FFFFFF"/>
                <w:sz w:val="18"/>
                <w:szCs w:val="18"/>
              </w:rPr>
            </w:pPr>
            <w:r>
              <w:rPr>
                <w:rFonts w:hint="eastAsia"/>
                <w:color w:val="9A9A9A"/>
                <w:sz w:val="18"/>
                <w:szCs w:val="18"/>
              </w:rPr>
              <w:t> </w:t>
            </w:r>
          </w:p>
          <w:p w:rsidR="00EA05CC" w:rsidRDefault="00EA05CC" w:rsidP="00EA05CC">
            <w:pPr>
              <w:rPr>
                <w:rFonts w:ascii="돋움" w:eastAsia="돋움" w:hAnsi="돋움"/>
                <w:color w:val="FFFFFF"/>
                <w:sz w:val="18"/>
                <w:szCs w:val="18"/>
              </w:rPr>
            </w:pPr>
            <w:r>
              <w:rPr>
                <w:rStyle w:val="apple-style-span"/>
                <w:rFonts w:hint="eastAsia"/>
                <w:color w:val="9A9A9A"/>
                <w:sz w:val="18"/>
                <w:szCs w:val="18"/>
              </w:rPr>
              <w:t>===========================================================================================================================</w:t>
            </w:r>
            <w:r>
              <w:rPr>
                <w:rFonts w:ascii="돋움" w:eastAsia="돋움" w:hAnsi="돋움" w:hint="eastAsia"/>
                <w:color w:val="FFFFFF"/>
                <w:sz w:val="18"/>
                <w:szCs w:val="18"/>
              </w:rPr>
              <w:br/>
            </w:r>
            <w:r>
              <w:rPr>
                <w:rFonts w:hint="eastAsia"/>
                <w:color w:val="9A9A9A"/>
                <w:sz w:val="18"/>
                <w:szCs w:val="18"/>
              </w:rPr>
              <w:t> </w:t>
            </w:r>
          </w:p>
          <w:p w:rsidR="00EA05CC" w:rsidRDefault="00EA05CC" w:rsidP="00EA05CC">
            <w:pPr>
              <w:rPr>
                <w:rFonts w:ascii="돋움" w:eastAsia="돋움" w:hAnsi="돋움"/>
                <w:color w:val="FFFFFF"/>
                <w:sz w:val="18"/>
                <w:szCs w:val="18"/>
              </w:rPr>
            </w:pPr>
            <w:r>
              <w:rPr>
                <w:rFonts w:hint="eastAsia"/>
                <w:color w:val="9A9A9A"/>
                <w:sz w:val="18"/>
                <w:szCs w:val="18"/>
              </w:rPr>
              <w:t>package lowmans.test;</w:t>
            </w:r>
          </w:p>
          <w:p w:rsidR="00EA05CC" w:rsidRDefault="00EA05CC" w:rsidP="00EA05CC">
            <w:pPr>
              <w:rPr>
                <w:rFonts w:ascii="돋움" w:eastAsia="돋움" w:hAnsi="돋움"/>
                <w:color w:val="FFFFFF"/>
                <w:sz w:val="18"/>
                <w:szCs w:val="18"/>
              </w:rPr>
            </w:pPr>
            <w:r>
              <w:rPr>
                <w:rFonts w:hint="eastAsia"/>
                <w:color w:val="9A9A9A"/>
                <w:sz w:val="18"/>
                <w:szCs w:val="18"/>
              </w:rPr>
              <w:t>import android.content.Context;</w:t>
            </w:r>
            <w:r>
              <w:rPr>
                <w:rFonts w:ascii="돋움" w:eastAsia="돋움" w:hAnsi="돋움" w:hint="eastAsia"/>
                <w:color w:val="9A9A9A"/>
                <w:sz w:val="18"/>
                <w:szCs w:val="18"/>
              </w:rPr>
              <w:br/>
            </w:r>
            <w:r>
              <w:rPr>
                <w:rFonts w:hint="eastAsia"/>
                <w:color w:val="9A9A9A"/>
                <w:sz w:val="18"/>
                <w:szCs w:val="18"/>
              </w:rPr>
              <w:t>import android.graphics.Camera;</w:t>
            </w:r>
            <w:r>
              <w:rPr>
                <w:rFonts w:ascii="돋움" w:eastAsia="돋움" w:hAnsi="돋움" w:hint="eastAsia"/>
                <w:color w:val="9A9A9A"/>
                <w:sz w:val="18"/>
                <w:szCs w:val="18"/>
              </w:rPr>
              <w:br/>
            </w:r>
            <w:r>
              <w:rPr>
                <w:rFonts w:hint="eastAsia"/>
                <w:color w:val="9A9A9A"/>
                <w:sz w:val="18"/>
                <w:szCs w:val="18"/>
              </w:rPr>
              <w:t>import android.graphics.Matrix;</w:t>
            </w:r>
            <w:r>
              <w:rPr>
                <w:rFonts w:ascii="돋움" w:eastAsia="돋움" w:hAnsi="돋움" w:hint="eastAsia"/>
                <w:color w:val="9A9A9A"/>
                <w:sz w:val="18"/>
                <w:szCs w:val="18"/>
              </w:rPr>
              <w:br/>
            </w:r>
            <w:r>
              <w:rPr>
                <w:rFonts w:hint="eastAsia"/>
                <w:color w:val="9A9A9A"/>
                <w:sz w:val="18"/>
                <w:szCs w:val="18"/>
              </w:rPr>
              <w:t>import android.util.AttributeSet;</w:t>
            </w:r>
            <w:r>
              <w:rPr>
                <w:rFonts w:ascii="돋움" w:eastAsia="돋움" w:hAnsi="돋움" w:hint="eastAsia"/>
                <w:color w:val="9A9A9A"/>
                <w:sz w:val="18"/>
                <w:szCs w:val="18"/>
              </w:rPr>
              <w:br/>
            </w:r>
            <w:r>
              <w:rPr>
                <w:rFonts w:hint="eastAsia"/>
                <w:color w:val="9A9A9A"/>
                <w:sz w:val="18"/>
                <w:szCs w:val="18"/>
              </w:rPr>
              <w:t>import android.view.View;</w:t>
            </w:r>
            <w:r>
              <w:rPr>
                <w:rFonts w:ascii="돋움" w:eastAsia="돋움" w:hAnsi="돋움" w:hint="eastAsia"/>
                <w:color w:val="9A9A9A"/>
                <w:sz w:val="18"/>
                <w:szCs w:val="18"/>
              </w:rPr>
              <w:br/>
            </w:r>
            <w:r>
              <w:rPr>
                <w:rFonts w:hint="eastAsia"/>
                <w:color w:val="9A9A9A"/>
                <w:sz w:val="18"/>
                <w:szCs w:val="18"/>
              </w:rPr>
              <w:t>import android.view.animation.Transformation;</w:t>
            </w:r>
            <w:r>
              <w:rPr>
                <w:rFonts w:ascii="돋움" w:eastAsia="돋움" w:hAnsi="돋움" w:hint="eastAsia"/>
                <w:color w:val="9A9A9A"/>
                <w:sz w:val="18"/>
                <w:szCs w:val="18"/>
              </w:rPr>
              <w:br/>
            </w:r>
            <w:r>
              <w:rPr>
                <w:rFonts w:hint="eastAsia"/>
                <w:color w:val="9A9A9A"/>
                <w:sz w:val="18"/>
                <w:szCs w:val="18"/>
              </w:rPr>
              <w:t>import android.widget.Gallery;</w:t>
            </w:r>
          </w:p>
          <w:p w:rsidR="00EA05CC" w:rsidRDefault="00EA05CC" w:rsidP="00EA05CC">
            <w:pPr>
              <w:rPr>
                <w:rFonts w:ascii="돋움" w:eastAsia="돋움" w:hAnsi="돋움"/>
                <w:color w:val="FFFFFF"/>
                <w:sz w:val="18"/>
                <w:szCs w:val="18"/>
              </w:rPr>
            </w:pPr>
            <w:r>
              <w:rPr>
                <w:rFonts w:ascii="돋움" w:eastAsia="돋움" w:hAnsi="돋움" w:hint="eastAsia"/>
                <w:color w:val="FFFFFF"/>
                <w:sz w:val="18"/>
                <w:szCs w:val="18"/>
              </w:rPr>
              <w:br/>
            </w:r>
            <w:r>
              <w:rPr>
                <w:rFonts w:hint="eastAsia"/>
                <w:color w:val="9A9A9A"/>
                <w:sz w:val="18"/>
                <w:szCs w:val="18"/>
              </w:rPr>
              <w:t>public class MyGallery extends Gallery{</w:t>
            </w:r>
            <w:r>
              <w:rPr>
                <w:rFonts w:ascii="돋움" w:eastAsia="돋움" w:hAnsi="돋움" w:hint="eastAsia"/>
                <w:color w:val="9A9A9A"/>
                <w:sz w:val="18"/>
                <w:szCs w:val="18"/>
              </w:rPr>
              <w:br/>
            </w:r>
            <w:r>
              <w:rPr>
                <w:rFonts w:hint="eastAsia"/>
                <w:color w:val="9A9A9A"/>
                <w:sz w:val="18"/>
                <w:szCs w:val="18"/>
              </w:rPr>
              <w:t> private final static String TAG = "MyGallery";</w:t>
            </w:r>
            <w:r>
              <w:rPr>
                <w:rFonts w:ascii="돋움" w:eastAsia="돋움" w:hAnsi="돋움" w:hint="eastAsia"/>
                <w:color w:val="9A9A9A"/>
                <w:sz w:val="18"/>
                <w:szCs w:val="18"/>
              </w:rPr>
              <w:br/>
            </w:r>
            <w:r>
              <w:rPr>
                <w:rFonts w:hint="eastAsia"/>
                <w:color w:val="9A9A9A"/>
                <w:sz w:val="18"/>
                <w:szCs w:val="18"/>
              </w:rPr>
              <w:t> private Context mContext;</w:t>
            </w:r>
            <w:r>
              <w:rPr>
                <w:rFonts w:ascii="돋움" w:eastAsia="돋움" w:hAnsi="돋움" w:hint="eastAsia"/>
                <w:color w:val="9A9A9A"/>
                <w:sz w:val="18"/>
                <w:szCs w:val="18"/>
              </w:rPr>
              <w:br/>
            </w:r>
            <w:r>
              <w:rPr>
                <w:rFonts w:hint="eastAsia"/>
                <w:color w:val="9A9A9A"/>
                <w:sz w:val="18"/>
                <w:szCs w:val="18"/>
              </w:rPr>
              <w:t> private static Camera mCamera;</w:t>
            </w:r>
            <w:r>
              <w:rPr>
                <w:rStyle w:val="apple-converted-space"/>
                <w:rFonts w:hint="eastAsia"/>
                <w:color w:val="9A9A9A"/>
                <w:sz w:val="18"/>
                <w:szCs w:val="18"/>
              </w:rPr>
              <w:t> </w:t>
            </w:r>
            <w:r>
              <w:rPr>
                <w:rFonts w:ascii="돋움" w:eastAsia="돋움" w:hAnsi="돋움" w:hint="eastAsia"/>
                <w:color w:val="9A9A9A"/>
                <w:sz w:val="18"/>
                <w:szCs w:val="18"/>
              </w:rPr>
              <w:br/>
            </w:r>
            <w:r>
              <w:rPr>
                <w:rFonts w:hint="eastAsia"/>
                <w:color w:val="9A9A9A"/>
                <w:sz w:val="18"/>
                <w:szCs w:val="18"/>
              </w:rPr>
              <w:t> public MyGallery(Context context) {</w:t>
            </w:r>
            <w:r>
              <w:rPr>
                <w:rFonts w:ascii="돋움" w:eastAsia="돋움" w:hAnsi="돋움" w:hint="eastAsia"/>
                <w:color w:val="9A9A9A"/>
                <w:sz w:val="18"/>
                <w:szCs w:val="18"/>
              </w:rPr>
              <w:br/>
            </w:r>
            <w:r>
              <w:rPr>
                <w:rFonts w:hint="eastAsia"/>
                <w:color w:val="9A9A9A"/>
                <w:sz w:val="18"/>
                <w:szCs w:val="18"/>
              </w:rPr>
              <w:t>   this(context, null);</w:t>
            </w:r>
            <w:r>
              <w:rPr>
                <w:rStyle w:val="apple-converted-space"/>
                <w:rFonts w:hint="eastAsia"/>
                <w:color w:val="9A9A9A"/>
                <w:sz w:val="18"/>
                <w:szCs w:val="18"/>
              </w:rPr>
              <w:t> </w:t>
            </w:r>
            <w:r>
              <w:rPr>
                <w:rFonts w:ascii="돋움" w:eastAsia="돋움" w:hAnsi="돋움" w:hint="eastAsia"/>
                <w:color w:val="9A9A9A"/>
                <w:sz w:val="18"/>
                <w:szCs w:val="18"/>
              </w:rPr>
              <w:br/>
            </w:r>
            <w:r>
              <w:rPr>
                <w:rFonts w:hint="eastAsia"/>
                <w:color w:val="9A9A9A"/>
                <w:sz w:val="18"/>
                <w:szCs w:val="18"/>
              </w:rPr>
              <w:t> }</w:t>
            </w:r>
            <w:r>
              <w:rPr>
                <w:rFonts w:ascii="돋움" w:eastAsia="돋움" w:hAnsi="돋움" w:hint="eastAsia"/>
                <w:color w:val="9A9A9A"/>
                <w:sz w:val="18"/>
                <w:szCs w:val="18"/>
              </w:rPr>
              <w:br/>
            </w:r>
            <w:r>
              <w:rPr>
                <w:rFonts w:hint="eastAsia"/>
                <w:color w:val="9A9A9A"/>
                <w:sz w:val="18"/>
                <w:szCs w:val="18"/>
              </w:rPr>
              <w:t> public MyGallery(Context context, AttributeSet attrs) {</w:t>
            </w:r>
            <w:r>
              <w:rPr>
                <w:rFonts w:ascii="돋움" w:eastAsia="돋움" w:hAnsi="돋움" w:hint="eastAsia"/>
                <w:color w:val="9A9A9A"/>
                <w:sz w:val="18"/>
                <w:szCs w:val="18"/>
              </w:rPr>
              <w:br/>
            </w:r>
            <w:r>
              <w:rPr>
                <w:rFonts w:hint="eastAsia"/>
                <w:color w:val="9A9A9A"/>
                <w:sz w:val="18"/>
                <w:szCs w:val="18"/>
              </w:rPr>
              <w:t>   this(context, attrs, 0);</w:t>
            </w:r>
            <w:r>
              <w:rPr>
                <w:rStyle w:val="apple-converted-space"/>
                <w:rFonts w:hint="eastAsia"/>
                <w:color w:val="9A9A9A"/>
                <w:sz w:val="18"/>
                <w:szCs w:val="18"/>
              </w:rPr>
              <w:t> </w:t>
            </w:r>
            <w:r>
              <w:rPr>
                <w:rFonts w:ascii="돋움" w:eastAsia="돋움" w:hAnsi="돋움" w:hint="eastAsia"/>
                <w:color w:val="9A9A9A"/>
                <w:sz w:val="18"/>
                <w:szCs w:val="18"/>
              </w:rPr>
              <w:br/>
            </w:r>
            <w:r>
              <w:rPr>
                <w:rFonts w:hint="eastAsia"/>
                <w:color w:val="9A9A9A"/>
                <w:sz w:val="18"/>
                <w:szCs w:val="18"/>
              </w:rPr>
              <w:lastRenderedPageBreak/>
              <w:t> }</w:t>
            </w:r>
            <w:r>
              <w:rPr>
                <w:rFonts w:ascii="돋움" w:eastAsia="돋움" w:hAnsi="돋움" w:hint="eastAsia"/>
                <w:color w:val="9A9A9A"/>
                <w:sz w:val="18"/>
                <w:szCs w:val="18"/>
              </w:rPr>
              <w:br/>
            </w:r>
            <w:r>
              <w:rPr>
                <w:rFonts w:hint="eastAsia"/>
                <w:color w:val="9A9A9A"/>
                <w:sz w:val="18"/>
                <w:szCs w:val="18"/>
              </w:rPr>
              <w:t> public MyGallery(Context context, AttributeSet attrs, int defStyle) {</w:t>
            </w:r>
            <w:r>
              <w:rPr>
                <w:rFonts w:ascii="돋움" w:eastAsia="돋움" w:hAnsi="돋움" w:hint="eastAsia"/>
                <w:color w:val="9A9A9A"/>
                <w:sz w:val="18"/>
                <w:szCs w:val="18"/>
              </w:rPr>
              <w:br/>
            </w:r>
            <w:r>
              <w:rPr>
                <w:rFonts w:hint="eastAsia"/>
                <w:color w:val="9A9A9A"/>
                <w:sz w:val="18"/>
                <w:szCs w:val="18"/>
              </w:rPr>
              <w:t>   super(context, attrs, defStyle);</w:t>
            </w:r>
            <w:r>
              <w:rPr>
                <w:rFonts w:ascii="돋움" w:eastAsia="돋움" w:hAnsi="돋움" w:hint="eastAsia"/>
                <w:color w:val="9A9A9A"/>
                <w:sz w:val="18"/>
                <w:szCs w:val="18"/>
              </w:rPr>
              <w:br/>
            </w:r>
            <w:r>
              <w:rPr>
                <w:rFonts w:hint="eastAsia"/>
                <w:color w:val="9A9A9A"/>
                <w:sz w:val="18"/>
                <w:szCs w:val="18"/>
              </w:rPr>
              <w:t>   mContext = context;</w:t>
            </w:r>
            <w:r>
              <w:rPr>
                <w:rFonts w:ascii="돋움" w:eastAsia="돋움" w:hAnsi="돋움" w:hint="eastAsia"/>
                <w:color w:val="9A9A9A"/>
                <w:sz w:val="18"/>
                <w:szCs w:val="18"/>
              </w:rPr>
              <w:br/>
            </w:r>
            <w:r>
              <w:rPr>
                <w:rFonts w:hint="eastAsia"/>
                <w:color w:val="9A9A9A"/>
                <w:sz w:val="18"/>
                <w:szCs w:val="18"/>
              </w:rPr>
              <w:t>   mCamera = new Camera();</w:t>
            </w:r>
            <w:r>
              <w:rPr>
                <w:rFonts w:ascii="돋움" w:eastAsia="돋움" w:hAnsi="돋움" w:hint="eastAsia"/>
                <w:color w:val="9A9A9A"/>
                <w:sz w:val="18"/>
                <w:szCs w:val="18"/>
              </w:rPr>
              <w:br/>
            </w:r>
            <w:r>
              <w:rPr>
                <w:rFonts w:hint="eastAsia"/>
                <w:color w:val="9A9A9A"/>
                <w:sz w:val="18"/>
                <w:szCs w:val="18"/>
              </w:rPr>
              <w:t>   setSpacing(-30);  // child view 의 간격을 줄여 겹치는 듯한 효과를 준다</w:t>
            </w:r>
            <w:r>
              <w:rPr>
                <w:rFonts w:ascii="돋움" w:eastAsia="돋움" w:hAnsi="돋움" w:hint="eastAsia"/>
                <w:color w:val="9A9A9A"/>
                <w:sz w:val="18"/>
                <w:szCs w:val="18"/>
              </w:rPr>
              <w:br/>
            </w:r>
            <w:r>
              <w:rPr>
                <w:rFonts w:hint="eastAsia"/>
                <w:color w:val="9A9A9A"/>
                <w:sz w:val="18"/>
                <w:szCs w:val="18"/>
              </w:rPr>
              <w:t>    }</w:t>
            </w:r>
          </w:p>
          <w:p w:rsidR="00EA05CC" w:rsidRDefault="00EA05CC" w:rsidP="00EA05CC">
            <w:pPr>
              <w:rPr>
                <w:rFonts w:ascii="돋움" w:eastAsia="돋움" w:hAnsi="돋움"/>
                <w:color w:val="FFFFFF"/>
                <w:sz w:val="18"/>
                <w:szCs w:val="18"/>
              </w:rPr>
            </w:pPr>
            <w:r>
              <w:rPr>
                <w:rFonts w:hint="eastAsia"/>
                <w:color w:val="9A9A9A"/>
                <w:sz w:val="18"/>
                <w:szCs w:val="18"/>
              </w:rPr>
              <w:t>  protected boolean getChildStaticTransformation(View child, Transformation t) {</w:t>
            </w:r>
            <w:r>
              <w:rPr>
                <w:rFonts w:ascii="돋움" w:eastAsia="돋움" w:hAnsi="돋움" w:hint="eastAsia"/>
                <w:color w:val="9A9A9A"/>
                <w:sz w:val="18"/>
                <w:szCs w:val="18"/>
              </w:rPr>
              <w:br/>
            </w:r>
            <w:r>
              <w:rPr>
                <w:rFonts w:hint="eastAsia"/>
                <w:color w:val="9A9A9A"/>
                <w:sz w:val="18"/>
                <w:szCs w:val="18"/>
              </w:rPr>
              <w:t>  </w:t>
            </w:r>
            <w:r>
              <w:rPr>
                <w:rFonts w:ascii="돋움" w:eastAsia="돋움" w:hAnsi="돋움" w:hint="eastAsia"/>
                <w:color w:val="9A9A9A"/>
                <w:sz w:val="18"/>
                <w:szCs w:val="18"/>
              </w:rPr>
              <w:br/>
            </w:r>
            <w:r>
              <w:rPr>
                <w:rFonts w:hint="eastAsia"/>
                <w:color w:val="9A9A9A"/>
                <w:sz w:val="18"/>
                <w:szCs w:val="18"/>
              </w:rPr>
              <w:t>  final int mCenter =(getWidth() - getPaddingLeft() - getPaddingRight()) / 2 + getPaddingLeft();</w:t>
            </w:r>
            <w:r>
              <w:rPr>
                <w:rFonts w:ascii="돋움" w:eastAsia="돋움" w:hAnsi="돋움" w:hint="eastAsia"/>
                <w:color w:val="9A9A9A"/>
                <w:sz w:val="18"/>
                <w:szCs w:val="18"/>
              </w:rPr>
              <w:br/>
            </w:r>
            <w:r>
              <w:rPr>
                <w:rFonts w:hint="eastAsia"/>
                <w:color w:val="9A9A9A"/>
                <w:sz w:val="18"/>
                <w:szCs w:val="18"/>
              </w:rPr>
              <w:t>  final int childCenter = child.getLeft() + child.getWidth() / 2;</w:t>
            </w:r>
            <w:r>
              <w:rPr>
                <w:rFonts w:ascii="돋움" w:eastAsia="돋움" w:hAnsi="돋움" w:hint="eastAsia"/>
                <w:color w:val="9A9A9A"/>
                <w:sz w:val="18"/>
                <w:szCs w:val="18"/>
              </w:rPr>
              <w:br/>
            </w:r>
            <w:r>
              <w:rPr>
                <w:rFonts w:hint="eastAsia"/>
                <w:color w:val="9A9A9A"/>
                <w:sz w:val="18"/>
                <w:szCs w:val="18"/>
              </w:rPr>
              <w:t>  final int childWidth = child.getWidth();</w:t>
            </w:r>
            <w:r>
              <w:rPr>
                <w:rFonts w:ascii="돋움" w:eastAsia="돋움" w:hAnsi="돋움" w:hint="eastAsia"/>
                <w:color w:val="9A9A9A"/>
                <w:sz w:val="18"/>
                <w:szCs w:val="18"/>
              </w:rPr>
              <w:br/>
            </w:r>
            <w:r>
              <w:rPr>
                <w:rFonts w:hint="eastAsia"/>
                <w:color w:val="9A9A9A"/>
                <w:sz w:val="18"/>
                <w:szCs w:val="18"/>
              </w:rPr>
              <w:t>  </w:t>
            </w:r>
            <w:r>
              <w:rPr>
                <w:rFonts w:ascii="돋움" w:eastAsia="돋움" w:hAnsi="돋움" w:hint="eastAsia"/>
                <w:color w:val="9A9A9A"/>
                <w:sz w:val="18"/>
                <w:szCs w:val="18"/>
              </w:rPr>
              <w:br/>
            </w:r>
            <w:r>
              <w:rPr>
                <w:rFonts w:hint="eastAsia"/>
                <w:color w:val="9A9A9A"/>
                <w:sz w:val="18"/>
                <w:szCs w:val="18"/>
              </w:rPr>
              <w:t>  t.clear();</w:t>
            </w:r>
            <w:r>
              <w:rPr>
                <w:rFonts w:ascii="돋움" w:eastAsia="돋움" w:hAnsi="돋움" w:hint="eastAsia"/>
                <w:color w:val="9A9A9A"/>
                <w:sz w:val="18"/>
                <w:szCs w:val="18"/>
              </w:rPr>
              <w:br/>
            </w:r>
            <w:r>
              <w:rPr>
                <w:rFonts w:hint="eastAsia"/>
                <w:color w:val="9A9A9A"/>
                <w:sz w:val="18"/>
                <w:szCs w:val="18"/>
              </w:rPr>
              <w:t>  t.setTransformationType(Transformation.TYPE_MATRIX);</w:t>
            </w:r>
          </w:p>
          <w:p w:rsidR="00EA05CC" w:rsidRDefault="00EA05CC" w:rsidP="00EA05CC">
            <w:pPr>
              <w:rPr>
                <w:rFonts w:ascii="돋움" w:eastAsia="돋움" w:hAnsi="돋움"/>
                <w:color w:val="FFFFFF"/>
                <w:sz w:val="18"/>
                <w:szCs w:val="18"/>
              </w:rPr>
            </w:pPr>
            <w:r>
              <w:rPr>
                <w:rFonts w:hint="eastAsia"/>
                <w:color w:val="9A9A9A"/>
                <w:sz w:val="18"/>
                <w:szCs w:val="18"/>
              </w:rPr>
              <w:t>  float rate = Math.abs((float)(mCenter - childCenter)/ childWidth);</w:t>
            </w:r>
            <w:r>
              <w:rPr>
                <w:rFonts w:ascii="돋움" w:eastAsia="돋움" w:hAnsi="돋움" w:hint="eastAsia"/>
                <w:color w:val="9A9A9A"/>
                <w:sz w:val="18"/>
                <w:szCs w:val="18"/>
              </w:rPr>
              <w:br/>
            </w:r>
            <w:r>
              <w:rPr>
                <w:rFonts w:hint="eastAsia"/>
                <w:color w:val="9A9A9A"/>
                <w:sz w:val="18"/>
                <w:szCs w:val="18"/>
              </w:rPr>
              <w:t>  </w:t>
            </w:r>
            <w:r>
              <w:rPr>
                <w:rFonts w:ascii="돋움" w:eastAsia="돋움" w:hAnsi="돋움" w:hint="eastAsia"/>
                <w:color w:val="9A9A9A"/>
                <w:sz w:val="18"/>
                <w:szCs w:val="18"/>
              </w:rPr>
              <w:br/>
            </w:r>
            <w:r>
              <w:rPr>
                <w:rFonts w:hint="eastAsia"/>
                <w:color w:val="9A9A9A"/>
                <w:sz w:val="18"/>
                <w:szCs w:val="18"/>
              </w:rPr>
              <w:t>  mCamera.save();</w:t>
            </w:r>
            <w:r>
              <w:rPr>
                <w:rFonts w:ascii="돋움" w:eastAsia="돋움" w:hAnsi="돋움" w:hint="eastAsia"/>
                <w:color w:val="9A9A9A"/>
                <w:sz w:val="18"/>
                <w:szCs w:val="18"/>
              </w:rPr>
              <w:br/>
            </w:r>
            <w:r>
              <w:rPr>
                <w:rFonts w:hint="eastAsia"/>
                <w:color w:val="9A9A9A"/>
                <w:sz w:val="18"/>
                <w:szCs w:val="18"/>
              </w:rPr>
              <w:t>  final Matrix matrix = t.getMatrix();</w:t>
            </w:r>
          </w:p>
          <w:p w:rsidR="00EA05CC" w:rsidRDefault="00EA05CC" w:rsidP="00EA05CC">
            <w:pPr>
              <w:rPr>
                <w:rFonts w:ascii="돋움" w:eastAsia="돋움" w:hAnsi="돋움"/>
                <w:color w:val="FFFFFF"/>
                <w:sz w:val="18"/>
                <w:szCs w:val="18"/>
              </w:rPr>
            </w:pPr>
            <w:r>
              <w:rPr>
                <w:rFonts w:hint="eastAsia"/>
                <w:color w:val="9A9A9A"/>
                <w:sz w:val="18"/>
                <w:szCs w:val="18"/>
              </w:rPr>
              <w:t>  float zoomAmount = (float) (rate * 200.0);</w:t>
            </w:r>
            <w:r>
              <w:rPr>
                <w:rFonts w:ascii="돋움" w:eastAsia="돋움" w:hAnsi="돋움" w:hint="eastAsia"/>
                <w:color w:val="9A9A9A"/>
                <w:sz w:val="18"/>
                <w:szCs w:val="18"/>
              </w:rPr>
              <w:br/>
            </w:r>
            <w:r>
              <w:rPr>
                <w:rFonts w:hint="eastAsia"/>
                <w:color w:val="9A9A9A"/>
                <w:sz w:val="18"/>
                <w:szCs w:val="18"/>
              </w:rPr>
              <w:t>  mCamera.translate(0.0f, 0.0f, zoomAmount);        </w:t>
            </w:r>
          </w:p>
          <w:p w:rsidR="00EA05CC" w:rsidRDefault="00EA05CC" w:rsidP="00EA05CC">
            <w:pPr>
              <w:rPr>
                <w:rFonts w:ascii="돋움" w:eastAsia="돋움" w:hAnsi="돋움"/>
                <w:color w:val="FFFFFF"/>
                <w:sz w:val="18"/>
                <w:szCs w:val="18"/>
              </w:rPr>
            </w:pPr>
            <w:r>
              <w:rPr>
                <w:rFonts w:hint="eastAsia"/>
                <w:color w:val="9A9A9A"/>
                <w:sz w:val="18"/>
                <w:szCs w:val="18"/>
              </w:rPr>
              <w:t>  mCamera.getMatrix(matrix);    </w:t>
            </w:r>
          </w:p>
          <w:p w:rsidR="00EA05CC" w:rsidRDefault="00EA05CC" w:rsidP="00EA05CC">
            <w:pPr>
              <w:rPr>
                <w:rFonts w:ascii="굴림" w:eastAsia="굴림" w:hAnsi="굴림"/>
                <w:color w:val="9A9A9A"/>
                <w:sz w:val="18"/>
                <w:szCs w:val="18"/>
              </w:rPr>
            </w:pPr>
            <w:r>
              <w:rPr>
                <w:rFonts w:hint="eastAsia"/>
                <w:color w:val="9A9A9A"/>
                <w:sz w:val="18"/>
                <w:szCs w:val="18"/>
              </w:rPr>
              <w:t>  matrix.preTranslate(-(childWidth/2), -(childWidth/2));   </w:t>
            </w:r>
          </w:p>
          <w:p w:rsidR="00EA05CC" w:rsidRDefault="00EA05CC" w:rsidP="00EA05CC">
            <w:pPr>
              <w:rPr>
                <w:color w:val="9A9A9A"/>
                <w:sz w:val="18"/>
                <w:szCs w:val="18"/>
              </w:rPr>
            </w:pPr>
            <w:r>
              <w:rPr>
                <w:rFonts w:hint="eastAsia"/>
                <w:color w:val="9A9A9A"/>
                <w:sz w:val="18"/>
                <w:szCs w:val="18"/>
              </w:rPr>
              <w:t>  matrix.postTranslate((childWidth/2), (childWidth/2));</w:t>
            </w:r>
          </w:p>
          <w:p w:rsidR="00EA05CC" w:rsidRDefault="00EA05CC" w:rsidP="00EA05CC">
            <w:pPr>
              <w:rPr>
                <w:rFonts w:ascii="돋움" w:eastAsia="돋움" w:hAnsi="돋움"/>
                <w:color w:val="FFFFFF"/>
                <w:sz w:val="18"/>
                <w:szCs w:val="18"/>
              </w:rPr>
            </w:pPr>
            <w:r>
              <w:rPr>
                <w:rFonts w:hint="eastAsia"/>
                <w:color w:val="9A9A9A"/>
                <w:sz w:val="18"/>
                <w:szCs w:val="18"/>
              </w:rPr>
              <w:t>  mCamera.restore();</w:t>
            </w:r>
            <w:r>
              <w:rPr>
                <w:rFonts w:ascii="돋움" w:eastAsia="돋움" w:hAnsi="돋움" w:hint="eastAsia"/>
                <w:color w:val="9A9A9A"/>
                <w:sz w:val="18"/>
                <w:szCs w:val="18"/>
              </w:rPr>
              <w:br/>
            </w:r>
            <w:r>
              <w:rPr>
                <w:rFonts w:hint="eastAsia"/>
                <w:color w:val="9A9A9A"/>
                <w:sz w:val="18"/>
                <w:szCs w:val="18"/>
              </w:rPr>
              <w:t>  return true;</w:t>
            </w:r>
            <w:r>
              <w:rPr>
                <w:rFonts w:ascii="돋움" w:eastAsia="돋움" w:hAnsi="돋움" w:hint="eastAsia"/>
                <w:color w:val="9A9A9A"/>
                <w:sz w:val="18"/>
                <w:szCs w:val="18"/>
              </w:rPr>
              <w:br/>
            </w:r>
            <w:r>
              <w:rPr>
                <w:rFonts w:hint="eastAsia"/>
                <w:color w:val="9A9A9A"/>
                <w:sz w:val="18"/>
                <w:szCs w:val="18"/>
              </w:rPr>
              <w:t>    }</w:t>
            </w:r>
          </w:p>
          <w:p w:rsidR="00EA05CC" w:rsidRDefault="00EA05CC" w:rsidP="00EA05CC">
            <w:pPr>
              <w:rPr>
                <w:rFonts w:ascii="돋움" w:eastAsia="돋움" w:hAnsi="돋움"/>
                <w:color w:val="FFFFFF"/>
                <w:sz w:val="18"/>
                <w:szCs w:val="18"/>
              </w:rPr>
            </w:pPr>
            <w:r>
              <w:rPr>
                <w:rFonts w:ascii="돋움" w:eastAsia="돋움" w:hAnsi="돋움" w:hint="eastAsia"/>
                <w:color w:val="FFFFFF"/>
                <w:sz w:val="18"/>
                <w:szCs w:val="18"/>
              </w:rPr>
              <w:br/>
            </w:r>
            <w:r>
              <w:rPr>
                <w:rFonts w:hint="eastAsia"/>
                <w:color w:val="9A9A9A"/>
                <w:sz w:val="18"/>
                <w:szCs w:val="18"/>
              </w:rPr>
              <w:t>}</w:t>
            </w:r>
          </w:p>
          <w:p w:rsidR="00EA05CC" w:rsidRDefault="00EA05CC" w:rsidP="00EA05CC">
            <w:pPr>
              <w:rPr>
                <w:rFonts w:ascii="돋움" w:eastAsia="돋움" w:hAnsi="돋움"/>
                <w:color w:val="FFFFFF"/>
                <w:sz w:val="18"/>
                <w:szCs w:val="18"/>
              </w:rPr>
            </w:pPr>
            <w:r>
              <w:rPr>
                <w:rFonts w:hint="eastAsia"/>
                <w:color w:val="9A9A9A"/>
                <w:sz w:val="18"/>
                <w:szCs w:val="18"/>
              </w:rPr>
              <w:t> </w:t>
            </w:r>
          </w:p>
          <w:p w:rsidR="00EA05CC" w:rsidRDefault="00EA05CC" w:rsidP="00EA05CC">
            <w:pPr>
              <w:rPr>
                <w:rFonts w:ascii="돋움" w:eastAsia="돋움" w:hAnsi="돋움"/>
                <w:color w:val="FFFFFF"/>
                <w:sz w:val="18"/>
                <w:szCs w:val="18"/>
              </w:rPr>
            </w:pPr>
            <w:r>
              <w:rPr>
                <w:rStyle w:val="apple-style-span"/>
                <w:rFonts w:hint="eastAsia"/>
                <w:color w:val="9A9A9A"/>
                <w:sz w:val="18"/>
                <w:szCs w:val="18"/>
              </w:rPr>
              <w:t>===========================================================================================================================</w:t>
            </w:r>
          </w:p>
          <w:p w:rsidR="00EA05CC" w:rsidRDefault="00EA05CC" w:rsidP="00EA05CC">
            <w:pPr>
              <w:rPr>
                <w:rFonts w:ascii="돋움" w:eastAsia="돋움" w:hAnsi="돋움"/>
                <w:color w:val="FFFFFF"/>
                <w:sz w:val="18"/>
                <w:szCs w:val="18"/>
              </w:rPr>
            </w:pPr>
            <w:r>
              <w:rPr>
                <w:rFonts w:hint="eastAsia"/>
                <w:color w:val="9A9A9A"/>
                <w:sz w:val="18"/>
                <w:szCs w:val="18"/>
              </w:rPr>
              <w:t>package lowmans.test;</w:t>
            </w:r>
          </w:p>
          <w:p w:rsidR="00EA05CC" w:rsidRDefault="00EA05CC" w:rsidP="00EA05CC">
            <w:pPr>
              <w:rPr>
                <w:rFonts w:ascii="돋움" w:eastAsia="돋움" w:hAnsi="돋움"/>
                <w:color w:val="FFFFFF"/>
                <w:sz w:val="18"/>
                <w:szCs w:val="18"/>
              </w:rPr>
            </w:pPr>
            <w:r>
              <w:rPr>
                <w:rFonts w:hint="eastAsia"/>
                <w:color w:val="9A9A9A"/>
                <w:sz w:val="18"/>
                <w:szCs w:val="18"/>
              </w:rPr>
              <w:t>import android.content.Context;</w:t>
            </w:r>
            <w:r>
              <w:rPr>
                <w:rFonts w:ascii="돋움" w:eastAsia="돋움" w:hAnsi="돋움" w:hint="eastAsia"/>
                <w:color w:val="9A9A9A"/>
                <w:sz w:val="18"/>
                <w:szCs w:val="18"/>
              </w:rPr>
              <w:br/>
            </w:r>
            <w:r>
              <w:rPr>
                <w:rFonts w:hint="eastAsia"/>
                <w:color w:val="9A9A9A"/>
                <w:sz w:val="18"/>
                <w:szCs w:val="18"/>
              </w:rPr>
              <w:t>import android.view.View;</w:t>
            </w:r>
            <w:r>
              <w:rPr>
                <w:rFonts w:ascii="돋움" w:eastAsia="돋움" w:hAnsi="돋움" w:hint="eastAsia"/>
                <w:color w:val="9A9A9A"/>
                <w:sz w:val="18"/>
                <w:szCs w:val="18"/>
              </w:rPr>
              <w:br/>
            </w:r>
            <w:r>
              <w:rPr>
                <w:rFonts w:hint="eastAsia"/>
                <w:color w:val="9A9A9A"/>
                <w:sz w:val="18"/>
                <w:szCs w:val="18"/>
              </w:rPr>
              <w:t>import android.view.ViewGroup;</w:t>
            </w:r>
            <w:r>
              <w:rPr>
                <w:rFonts w:ascii="돋움" w:eastAsia="돋움" w:hAnsi="돋움" w:hint="eastAsia"/>
                <w:color w:val="9A9A9A"/>
                <w:sz w:val="18"/>
                <w:szCs w:val="18"/>
              </w:rPr>
              <w:br/>
            </w:r>
            <w:r>
              <w:rPr>
                <w:rFonts w:hint="eastAsia"/>
                <w:color w:val="9A9A9A"/>
                <w:sz w:val="18"/>
                <w:szCs w:val="18"/>
              </w:rPr>
              <w:t>import android.widget.BaseAdapter;</w:t>
            </w:r>
            <w:r>
              <w:rPr>
                <w:rFonts w:ascii="돋움" w:eastAsia="돋움" w:hAnsi="돋움" w:hint="eastAsia"/>
                <w:color w:val="9A9A9A"/>
                <w:sz w:val="18"/>
                <w:szCs w:val="18"/>
              </w:rPr>
              <w:br/>
            </w:r>
            <w:r>
              <w:rPr>
                <w:rFonts w:hint="eastAsia"/>
                <w:color w:val="9A9A9A"/>
                <w:sz w:val="18"/>
                <w:szCs w:val="18"/>
              </w:rPr>
              <w:t>import android.widget.Gallery;</w:t>
            </w:r>
            <w:r>
              <w:rPr>
                <w:rFonts w:ascii="돋움" w:eastAsia="돋움" w:hAnsi="돋움" w:hint="eastAsia"/>
                <w:color w:val="9A9A9A"/>
                <w:sz w:val="18"/>
                <w:szCs w:val="18"/>
              </w:rPr>
              <w:br/>
            </w:r>
            <w:r>
              <w:rPr>
                <w:rFonts w:hint="eastAsia"/>
                <w:color w:val="9A9A9A"/>
                <w:sz w:val="18"/>
                <w:szCs w:val="18"/>
              </w:rPr>
              <w:t>import android.widget.ImageView;</w:t>
            </w:r>
            <w:r>
              <w:rPr>
                <w:rFonts w:ascii="돋움" w:eastAsia="돋움" w:hAnsi="돋움" w:hint="eastAsia"/>
                <w:color w:val="9A9A9A"/>
                <w:sz w:val="18"/>
                <w:szCs w:val="18"/>
              </w:rPr>
              <w:br/>
            </w:r>
            <w:r>
              <w:rPr>
                <w:rFonts w:hint="eastAsia"/>
                <w:color w:val="9A9A9A"/>
                <w:sz w:val="18"/>
                <w:szCs w:val="18"/>
              </w:rPr>
              <w:t>import android.widget.Gallery.LayoutParams;</w:t>
            </w:r>
          </w:p>
          <w:p w:rsidR="00EA05CC" w:rsidRDefault="00EA05CC" w:rsidP="00EA05CC">
            <w:pPr>
              <w:rPr>
                <w:rFonts w:ascii="돋움" w:eastAsia="돋움" w:hAnsi="돋움"/>
                <w:color w:val="FFFFFF"/>
                <w:sz w:val="18"/>
                <w:szCs w:val="18"/>
              </w:rPr>
            </w:pPr>
            <w:r>
              <w:rPr>
                <w:rFonts w:hint="eastAsia"/>
                <w:color w:val="9A9A9A"/>
                <w:sz w:val="18"/>
                <w:szCs w:val="18"/>
              </w:rPr>
              <w:t> </w:t>
            </w:r>
          </w:p>
          <w:p w:rsidR="00EA05CC" w:rsidRDefault="00EA05CC" w:rsidP="00EA05CC">
            <w:pPr>
              <w:rPr>
                <w:rFonts w:ascii="돋움" w:eastAsia="돋움" w:hAnsi="돋움"/>
                <w:color w:val="FFFFFF"/>
                <w:sz w:val="18"/>
                <w:szCs w:val="18"/>
              </w:rPr>
            </w:pPr>
            <w:r>
              <w:rPr>
                <w:rFonts w:hint="eastAsia"/>
                <w:color w:val="9A9A9A"/>
                <w:sz w:val="18"/>
                <w:szCs w:val="18"/>
              </w:rPr>
              <w:t>public class ImageAdapter extends BaseAdapter {</w:t>
            </w:r>
            <w:r>
              <w:rPr>
                <w:rFonts w:ascii="돋움" w:eastAsia="돋움" w:hAnsi="돋움" w:hint="eastAsia"/>
                <w:color w:val="9A9A9A"/>
                <w:sz w:val="18"/>
                <w:szCs w:val="18"/>
              </w:rPr>
              <w:br/>
            </w:r>
            <w:r>
              <w:rPr>
                <w:rFonts w:hint="eastAsia"/>
                <w:color w:val="9A9A9A"/>
                <w:sz w:val="18"/>
                <w:szCs w:val="18"/>
              </w:rPr>
              <w:t>    int mGalleryItemBackground;</w:t>
            </w:r>
            <w:r>
              <w:rPr>
                <w:rFonts w:ascii="돋움" w:eastAsia="돋움" w:hAnsi="돋움" w:hint="eastAsia"/>
                <w:color w:val="9A9A9A"/>
                <w:sz w:val="18"/>
                <w:szCs w:val="18"/>
              </w:rPr>
              <w:br/>
            </w:r>
            <w:r>
              <w:rPr>
                <w:rFonts w:hint="eastAsia"/>
                <w:color w:val="9A9A9A"/>
                <w:sz w:val="18"/>
                <w:szCs w:val="18"/>
              </w:rPr>
              <w:t>    private Context mContext;</w:t>
            </w:r>
            <w:r>
              <w:rPr>
                <w:rFonts w:ascii="돋움" w:eastAsia="돋움" w:hAnsi="돋움" w:hint="eastAsia"/>
                <w:color w:val="9A9A9A"/>
                <w:sz w:val="18"/>
                <w:szCs w:val="18"/>
              </w:rPr>
              <w:br/>
            </w:r>
            <w:r>
              <w:rPr>
                <w:rFonts w:hint="eastAsia"/>
                <w:color w:val="9A9A9A"/>
                <w:sz w:val="18"/>
                <w:szCs w:val="18"/>
              </w:rPr>
              <w:lastRenderedPageBreak/>
              <w:t>    private ImageView[] iv;</w:t>
            </w:r>
            <w:r>
              <w:rPr>
                <w:rFonts w:ascii="돋움" w:eastAsia="돋움" w:hAnsi="돋움" w:hint="eastAsia"/>
                <w:color w:val="9A9A9A"/>
                <w:sz w:val="18"/>
                <w:szCs w:val="18"/>
              </w:rPr>
              <w:br/>
            </w:r>
            <w:r>
              <w:rPr>
                <w:rFonts w:hint="eastAsia"/>
                <w:color w:val="9A9A9A"/>
                <w:sz w:val="18"/>
                <w:szCs w:val="18"/>
              </w:rPr>
              <w:t> </w:t>
            </w:r>
            <w:r>
              <w:rPr>
                <w:rFonts w:ascii="돋움" w:eastAsia="돋움" w:hAnsi="돋움" w:hint="eastAsia"/>
                <w:color w:val="9A9A9A"/>
                <w:sz w:val="18"/>
                <w:szCs w:val="18"/>
              </w:rPr>
              <w:br/>
            </w:r>
            <w:r>
              <w:rPr>
                <w:rFonts w:hint="eastAsia"/>
                <w:color w:val="9A9A9A"/>
                <w:sz w:val="18"/>
                <w:szCs w:val="18"/>
              </w:rPr>
              <w:t>    private Integer[] mImageIds = {</w:t>
            </w:r>
            <w:r>
              <w:rPr>
                <w:rFonts w:ascii="돋움" w:eastAsia="돋움" w:hAnsi="돋움" w:hint="eastAsia"/>
                <w:color w:val="9A9A9A"/>
                <w:sz w:val="18"/>
                <w:szCs w:val="18"/>
              </w:rPr>
              <w:br/>
            </w:r>
            <w:r>
              <w:rPr>
                <w:rFonts w:hint="eastAsia"/>
                <w:color w:val="9A9A9A"/>
                <w:sz w:val="18"/>
                <w:szCs w:val="18"/>
              </w:rPr>
              <w:t>         R.drawable.back_1 ,</w:t>
            </w:r>
            <w:r>
              <w:rPr>
                <w:rFonts w:ascii="돋움" w:eastAsia="돋움" w:hAnsi="돋움" w:hint="eastAsia"/>
                <w:color w:val="9A9A9A"/>
                <w:sz w:val="18"/>
                <w:szCs w:val="18"/>
              </w:rPr>
              <w:br/>
            </w:r>
            <w:r>
              <w:rPr>
                <w:rFonts w:hint="eastAsia"/>
                <w:color w:val="9A9A9A"/>
                <w:sz w:val="18"/>
                <w:szCs w:val="18"/>
              </w:rPr>
              <w:t>         R.drawable.back_2 ,</w:t>
            </w:r>
            <w:r>
              <w:rPr>
                <w:rFonts w:ascii="돋움" w:eastAsia="돋움" w:hAnsi="돋움" w:hint="eastAsia"/>
                <w:color w:val="9A9A9A"/>
                <w:sz w:val="18"/>
                <w:szCs w:val="18"/>
              </w:rPr>
              <w:br/>
            </w:r>
            <w:r>
              <w:rPr>
                <w:rFonts w:hint="eastAsia"/>
                <w:color w:val="9A9A9A"/>
                <w:sz w:val="18"/>
                <w:szCs w:val="18"/>
              </w:rPr>
              <w:t>         R.drawable.back_3 ,</w:t>
            </w:r>
            <w:r>
              <w:rPr>
                <w:rFonts w:ascii="돋움" w:eastAsia="돋움" w:hAnsi="돋움" w:hint="eastAsia"/>
                <w:color w:val="9A9A9A"/>
                <w:sz w:val="18"/>
                <w:szCs w:val="18"/>
              </w:rPr>
              <w:br/>
            </w:r>
            <w:r>
              <w:rPr>
                <w:rFonts w:hint="eastAsia"/>
                <w:color w:val="9A9A9A"/>
                <w:sz w:val="18"/>
                <w:szCs w:val="18"/>
              </w:rPr>
              <w:t>         R.drawable.image ,</w:t>
            </w:r>
            <w:r>
              <w:rPr>
                <w:rFonts w:ascii="돋움" w:eastAsia="돋움" w:hAnsi="돋움" w:hint="eastAsia"/>
                <w:color w:val="9A9A9A"/>
                <w:sz w:val="18"/>
                <w:szCs w:val="18"/>
              </w:rPr>
              <w:br/>
            </w:r>
            <w:r>
              <w:rPr>
                <w:rFonts w:hint="eastAsia"/>
                <w:color w:val="9A9A9A"/>
                <w:sz w:val="18"/>
                <w:szCs w:val="18"/>
              </w:rPr>
              <w:t>         R.drawable.back_1 ,</w:t>
            </w:r>
            <w:r>
              <w:rPr>
                <w:rFonts w:ascii="돋움" w:eastAsia="돋움" w:hAnsi="돋움" w:hint="eastAsia"/>
                <w:color w:val="9A9A9A"/>
                <w:sz w:val="18"/>
                <w:szCs w:val="18"/>
              </w:rPr>
              <w:br/>
            </w:r>
            <w:r>
              <w:rPr>
                <w:rFonts w:hint="eastAsia"/>
                <w:color w:val="9A9A9A"/>
                <w:sz w:val="18"/>
                <w:szCs w:val="18"/>
              </w:rPr>
              <w:t>         R.drawable.back_2 ,</w:t>
            </w:r>
            <w:r>
              <w:rPr>
                <w:rFonts w:ascii="돋움" w:eastAsia="돋움" w:hAnsi="돋움" w:hint="eastAsia"/>
                <w:color w:val="9A9A9A"/>
                <w:sz w:val="18"/>
                <w:szCs w:val="18"/>
              </w:rPr>
              <w:br/>
            </w:r>
            <w:r>
              <w:rPr>
                <w:rFonts w:hint="eastAsia"/>
                <w:color w:val="9A9A9A"/>
                <w:sz w:val="18"/>
                <w:szCs w:val="18"/>
              </w:rPr>
              <w:t>         R.drawable.back_3 ,</w:t>
            </w:r>
            <w:r>
              <w:rPr>
                <w:rFonts w:ascii="돋움" w:eastAsia="돋움" w:hAnsi="돋움" w:hint="eastAsia"/>
                <w:color w:val="9A9A9A"/>
                <w:sz w:val="18"/>
                <w:szCs w:val="18"/>
              </w:rPr>
              <w:br/>
            </w:r>
            <w:r>
              <w:rPr>
                <w:rFonts w:hint="eastAsia"/>
                <w:color w:val="9A9A9A"/>
                <w:sz w:val="18"/>
                <w:szCs w:val="18"/>
              </w:rPr>
              <w:t>         R.drawable.image ,</w:t>
            </w:r>
            <w:r>
              <w:rPr>
                <w:rFonts w:ascii="돋움" w:eastAsia="돋움" w:hAnsi="돋움" w:hint="eastAsia"/>
                <w:color w:val="9A9A9A"/>
                <w:sz w:val="18"/>
                <w:szCs w:val="18"/>
              </w:rPr>
              <w:br/>
            </w:r>
            <w:r>
              <w:rPr>
                <w:rFonts w:hint="eastAsia"/>
                <w:color w:val="9A9A9A"/>
                <w:sz w:val="18"/>
                <w:szCs w:val="18"/>
              </w:rPr>
              <w:t>        };</w:t>
            </w:r>
            <w:r>
              <w:rPr>
                <w:rFonts w:ascii="돋움" w:eastAsia="돋움" w:hAnsi="돋움" w:hint="eastAsia"/>
                <w:color w:val="9A9A9A"/>
                <w:sz w:val="18"/>
                <w:szCs w:val="18"/>
              </w:rPr>
              <w:br/>
            </w:r>
            <w:r>
              <w:rPr>
                <w:rFonts w:hint="eastAsia"/>
                <w:color w:val="9A9A9A"/>
                <w:sz w:val="18"/>
                <w:szCs w:val="18"/>
              </w:rPr>
              <w:t>       </w:t>
            </w:r>
            <w:r>
              <w:rPr>
                <w:rStyle w:val="apple-converted-space"/>
                <w:rFonts w:hint="eastAsia"/>
                <w:color w:val="9A9A9A"/>
                <w:sz w:val="18"/>
                <w:szCs w:val="18"/>
              </w:rPr>
              <w:t> </w:t>
            </w:r>
            <w:r>
              <w:rPr>
                <w:rFonts w:ascii="돋움" w:eastAsia="돋움" w:hAnsi="돋움" w:hint="eastAsia"/>
                <w:color w:val="9A9A9A"/>
                <w:sz w:val="18"/>
                <w:szCs w:val="18"/>
              </w:rPr>
              <w:br/>
            </w:r>
            <w:r>
              <w:rPr>
                <w:rFonts w:hint="eastAsia"/>
                <w:color w:val="9A9A9A"/>
                <w:sz w:val="18"/>
                <w:szCs w:val="18"/>
              </w:rPr>
              <w:t>    private int cnt;</w:t>
            </w:r>
          </w:p>
          <w:p w:rsidR="00EA05CC" w:rsidRDefault="00EA05CC" w:rsidP="00EA05CC">
            <w:pPr>
              <w:rPr>
                <w:rFonts w:ascii="돋움" w:eastAsia="돋움" w:hAnsi="돋움"/>
                <w:color w:val="FFFFFF"/>
                <w:sz w:val="18"/>
                <w:szCs w:val="18"/>
              </w:rPr>
            </w:pPr>
            <w:r>
              <w:rPr>
                <w:rFonts w:hint="eastAsia"/>
                <w:color w:val="9A9A9A"/>
                <w:sz w:val="18"/>
                <w:szCs w:val="18"/>
              </w:rPr>
              <w:t>    public ImageAdapter(Context c) {</w:t>
            </w:r>
            <w:r>
              <w:rPr>
                <w:rFonts w:ascii="돋움" w:eastAsia="돋움" w:hAnsi="돋움" w:hint="eastAsia"/>
                <w:color w:val="9A9A9A"/>
                <w:sz w:val="18"/>
                <w:szCs w:val="18"/>
              </w:rPr>
              <w:br/>
            </w:r>
            <w:r>
              <w:rPr>
                <w:rFonts w:hint="eastAsia"/>
                <w:color w:val="9A9A9A"/>
                <w:sz w:val="18"/>
                <w:szCs w:val="18"/>
              </w:rPr>
              <w:t>        mContext = c;</w:t>
            </w:r>
            <w:r>
              <w:rPr>
                <w:rFonts w:ascii="돋움" w:eastAsia="돋움" w:hAnsi="돋움" w:hint="eastAsia"/>
                <w:color w:val="9A9A9A"/>
                <w:sz w:val="18"/>
                <w:szCs w:val="18"/>
              </w:rPr>
              <w:br/>
            </w:r>
            <w:r>
              <w:rPr>
                <w:rFonts w:hint="eastAsia"/>
                <w:color w:val="9A9A9A"/>
                <w:sz w:val="18"/>
                <w:szCs w:val="18"/>
              </w:rPr>
              <w:t>        cnt = mImageIds.length;</w:t>
            </w:r>
            <w:r>
              <w:rPr>
                <w:rFonts w:ascii="돋움" w:eastAsia="돋움" w:hAnsi="돋움" w:hint="eastAsia"/>
                <w:color w:val="9A9A9A"/>
                <w:sz w:val="18"/>
                <w:szCs w:val="18"/>
              </w:rPr>
              <w:br/>
            </w:r>
            <w:r>
              <w:rPr>
                <w:rFonts w:hint="eastAsia"/>
                <w:color w:val="9A9A9A"/>
                <w:sz w:val="18"/>
                <w:szCs w:val="18"/>
              </w:rPr>
              <w:t>        iv = new ImageView[cnt];</w:t>
            </w:r>
            <w:r>
              <w:rPr>
                <w:rFonts w:ascii="돋움" w:eastAsia="돋움" w:hAnsi="돋움" w:hint="eastAsia"/>
                <w:color w:val="9A9A9A"/>
                <w:sz w:val="18"/>
                <w:szCs w:val="18"/>
              </w:rPr>
              <w:br/>
            </w:r>
            <w:r>
              <w:rPr>
                <w:rFonts w:hint="eastAsia"/>
                <w:color w:val="9A9A9A"/>
                <w:sz w:val="18"/>
                <w:szCs w:val="18"/>
              </w:rPr>
              <w:t>      </w:t>
            </w:r>
            <w:r>
              <w:rPr>
                <w:rStyle w:val="apple-converted-space"/>
                <w:rFonts w:hint="eastAsia"/>
                <w:color w:val="9A9A9A"/>
                <w:sz w:val="18"/>
                <w:szCs w:val="18"/>
              </w:rPr>
              <w:t> </w:t>
            </w:r>
            <w:r>
              <w:rPr>
                <w:rFonts w:ascii="돋움" w:eastAsia="돋움" w:hAnsi="돋움" w:hint="eastAsia"/>
                <w:color w:val="9A9A9A"/>
                <w:sz w:val="18"/>
                <w:szCs w:val="18"/>
              </w:rPr>
              <w:br/>
            </w:r>
            <w:r>
              <w:rPr>
                <w:rFonts w:hint="eastAsia"/>
                <w:color w:val="9A9A9A"/>
                <w:sz w:val="18"/>
                <w:szCs w:val="18"/>
              </w:rPr>
              <w:t>      </w:t>
            </w:r>
            <w:r>
              <w:rPr>
                <w:rStyle w:val="apple-converted-space"/>
                <w:rFonts w:hint="eastAsia"/>
                <w:color w:val="9A9A9A"/>
                <w:sz w:val="18"/>
                <w:szCs w:val="18"/>
              </w:rPr>
              <w:t> </w:t>
            </w:r>
            <w:r>
              <w:rPr>
                <w:rFonts w:ascii="돋움" w:eastAsia="돋움" w:hAnsi="돋움" w:hint="eastAsia"/>
                <w:color w:val="9A9A9A"/>
                <w:sz w:val="18"/>
                <w:szCs w:val="18"/>
              </w:rPr>
              <w:br/>
            </w:r>
            <w:r>
              <w:rPr>
                <w:rFonts w:hint="eastAsia"/>
                <w:color w:val="9A9A9A"/>
                <w:sz w:val="18"/>
                <w:szCs w:val="18"/>
              </w:rPr>
              <w:t>        for(int i=0; i&lt;cnt; i++){</w:t>
            </w:r>
            <w:r>
              <w:rPr>
                <w:rFonts w:ascii="돋움" w:eastAsia="돋움" w:hAnsi="돋움" w:hint="eastAsia"/>
                <w:color w:val="9A9A9A"/>
                <w:sz w:val="18"/>
                <w:szCs w:val="18"/>
              </w:rPr>
              <w:br/>
            </w:r>
            <w:r>
              <w:rPr>
                <w:rFonts w:hint="eastAsia"/>
                <w:color w:val="9A9A9A"/>
                <w:sz w:val="18"/>
                <w:szCs w:val="18"/>
              </w:rPr>
              <w:t>          iv[i] = new ImageView(mContext);</w:t>
            </w:r>
            <w:r>
              <w:rPr>
                <w:rFonts w:ascii="돋움" w:eastAsia="돋움" w:hAnsi="돋움" w:hint="eastAsia"/>
                <w:color w:val="9A9A9A"/>
                <w:sz w:val="18"/>
                <w:szCs w:val="18"/>
              </w:rPr>
              <w:br/>
            </w:r>
            <w:r>
              <w:rPr>
                <w:rFonts w:hint="eastAsia"/>
                <w:color w:val="9A9A9A"/>
                <w:sz w:val="18"/>
                <w:szCs w:val="18"/>
              </w:rPr>
              <w:t>          iv[i].setImageResource(mImageIds[i]);</w:t>
            </w:r>
            <w:r>
              <w:rPr>
                <w:rFonts w:ascii="돋움" w:eastAsia="돋움" w:hAnsi="돋움" w:hint="eastAsia"/>
                <w:color w:val="9A9A9A"/>
                <w:sz w:val="18"/>
                <w:szCs w:val="18"/>
              </w:rPr>
              <w:br/>
            </w:r>
            <w:r>
              <w:rPr>
                <w:rFonts w:hint="eastAsia"/>
                <w:color w:val="9A9A9A"/>
                <w:sz w:val="18"/>
                <w:szCs w:val="18"/>
              </w:rPr>
              <w:t>          iv[i].setScaleType(ImageView.ScaleType.FIT_XY);</w:t>
            </w:r>
            <w:r>
              <w:rPr>
                <w:rFonts w:ascii="돋움" w:eastAsia="돋움" w:hAnsi="돋움" w:hint="eastAsia"/>
                <w:color w:val="9A9A9A"/>
                <w:sz w:val="18"/>
                <w:szCs w:val="18"/>
              </w:rPr>
              <w:br/>
            </w:r>
            <w:r>
              <w:rPr>
                <w:rFonts w:hint="eastAsia"/>
                <w:color w:val="9A9A9A"/>
                <w:sz w:val="18"/>
                <w:szCs w:val="18"/>
              </w:rPr>
              <w:t>          iv[i].setLayoutParams(new Gallery.LayoutParams(200, 150));</w:t>
            </w:r>
          </w:p>
          <w:p w:rsidR="00EA05CC" w:rsidRDefault="00EA05CC" w:rsidP="00EA05CC">
            <w:pPr>
              <w:rPr>
                <w:rFonts w:ascii="돋움" w:eastAsia="돋움" w:hAnsi="돋움"/>
                <w:color w:val="FFFFFF"/>
                <w:sz w:val="18"/>
                <w:szCs w:val="18"/>
              </w:rPr>
            </w:pPr>
            <w:r>
              <w:rPr>
                <w:rFonts w:hint="eastAsia"/>
                <w:color w:val="9A9A9A"/>
                <w:sz w:val="18"/>
                <w:szCs w:val="18"/>
              </w:rPr>
              <w:t>        }</w:t>
            </w:r>
          </w:p>
          <w:p w:rsidR="00EA05CC" w:rsidRDefault="00EA05CC" w:rsidP="00EA05CC">
            <w:pPr>
              <w:rPr>
                <w:rFonts w:ascii="돋움" w:eastAsia="돋움" w:hAnsi="돋움"/>
                <w:color w:val="FFFFFF"/>
                <w:sz w:val="18"/>
                <w:szCs w:val="18"/>
              </w:rPr>
            </w:pPr>
            <w:r>
              <w:rPr>
                <w:rFonts w:hint="eastAsia"/>
                <w:color w:val="9A9A9A"/>
                <w:sz w:val="18"/>
                <w:szCs w:val="18"/>
              </w:rPr>
              <w:t>    }</w:t>
            </w:r>
          </w:p>
          <w:p w:rsidR="00EA05CC" w:rsidRDefault="00EA05CC" w:rsidP="00EA05CC">
            <w:pPr>
              <w:rPr>
                <w:rFonts w:ascii="돋움" w:eastAsia="돋움" w:hAnsi="돋움"/>
                <w:color w:val="FFFFFF"/>
                <w:sz w:val="18"/>
                <w:szCs w:val="18"/>
              </w:rPr>
            </w:pPr>
            <w:r>
              <w:rPr>
                <w:rFonts w:hint="eastAsia"/>
                <w:color w:val="9A9A9A"/>
                <w:sz w:val="18"/>
                <w:szCs w:val="18"/>
              </w:rPr>
              <w:t>    public int getCount() {</w:t>
            </w:r>
            <w:r>
              <w:rPr>
                <w:rFonts w:ascii="돋움" w:eastAsia="돋움" w:hAnsi="돋움" w:hint="eastAsia"/>
                <w:color w:val="9A9A9A"/>
                <w:sz w:val="18"/>
                <w:szCs w:val="18"/>
              </w:rPr>
              <w:br/>
            </w:r>
            <w:r>
              <w:rPr>
                <w:rFonts w:hint="eastAsia"/>
                <w:color w:val="9A9A9A"/>
                <w:sz w:val="18"/>
                <w:szCs w:val="18"/>
              </w:rPr>
              <w:t>        return cnt;</w:t>
            </w:r>
            <w:r>
              <w:rPr>
                <w:rFonts w:ascii="돋움" w:eastAsia="돋움" w:hAnsi="돋움" w:hint="eastAsia"/>
                <w:color w:val="9A9A9A"/>
                <w:sz w:val="18"/>
                <w:szCs w:val="18"/>
              </w:rPr>
              <w:br/>
            </w:r>
            <w:r>
              <w:rPr>
                <w:rFonts w:hint="eastAsia"/>
                <w:color w:val="9A9A9A"/>
                <w:sz w:val="18"/>
                <w:szCs w:val="18"/>
              </w:rPr>
              <w:t>    }</w:t>
            </w:r>
          </w:p>
          <w:p w:rsidR="00EA05CC" w:rsidRDefault="00EA05CC" w:rsidP="00EA05CC">
            <w:pPr>
              <w:rPr>
                <w:rFonts w:ascii="돋움" w:eastAsia="돋움" w:hAnsi="돋움"/>
                <w:color w:val="FFFFFF"/>
                <w:sz w:val="18"/>
                <w:szCs w:val="18"/>
              </w:rPr>
            </w:pPr>
            <w:r>
              <w:rPr>
                <w:rFonts w:hint="eastAsia"/>
                <w:color w:val="9A9A9A"/>
                <w:sz w:val="18"/>
                <w:szCs w:val="18"/>
              </w:rPr>
              <w:t>    public Object getItem(int position) {</w:t>
            </w:r>
            <w:r>
              <w:rPr>
                <w:rFonts w:ascii="돋움" w:eastAsia="돋움" w:hAnsi="돋움" w:hint="eastAsia"/>
                <w:color w:val="9A9A9A"/>
                <w:sz w:val="18"/>
                <w:szCs w:val="18"/>
              </w:rPr>
              <w:br/>
            </w:r>
            <w:r>
              <w:rPr>
                <w:rFonts w:hint="eastAsia"/>
                <w:color w:val="9A9A9A"/>
                <w:sz w:val="18"/>
                <w:szCs w:val="18"/>
              </w:rPr>
              <w:t>        return position;</w:t>
            </w:r>
            <w:r>
              <w:rPr>
                <w:rFonts w:ascii="돋움" w:eastAsia="돋움" w:hAnsi="돋움" w:hint="eastAsia"/>
                <w:color w:val="9A9A9A"/>
                <w:sz w:val="18"/>
                <w:szCs w:val="18"/>
              </w:rPr>
              <w:br/>
            </w:r>
            <w:r>
              <w:rPr>
                <w:rFonts w:hint="eastAsia"/>
                <w:color w:val="9A9A9A"/>
                <w:sz w:val="18"/>
                <w:szCs w:val="18"/>
              </w:rPr>
              <w:t>    }</w:t>
            </w:r>
          </w:p>
          <w:p w:rsidR="00EA05CC" w:rsidRDefault="00EA05CC" w:rsidP="00EA05CC">
            <w:pPr>
              <w:rPr>
                <w:rFonts w:ascii="돋움" w:eastAsia="돋움" w:hAnsi="돋움"/>
                <w:color w:val="FFFFFF"/>
                <w:sz w:val="18"/>
                <w:szCs w:val="18"/>
              </w:rPr>
            </w:pPr>
            <w:r>
              <w:rPr>
                <w:rFonts w:hint="eastAsia"/>
                <w:color w:val="9A9A9A"/>
                <w:sz w:val="18"/>
                <w:szCs w:val="18"/>
              </w:rPr>
              <w:t>    public long getItemId(int position) {</w:t>
            </w:r>
            <w:r>
              <w:rPr>
                <w:rFonts w:ascii="돋움" w:eastAsia="돋움" w:hAnsi="돋움" w:hint="eastAsia"/>
                <w:color w:val="9A9A9A"/>
                <w:sz w:val="18"/>
                <w:szCs w:val="18"/>
              </w:rPr>
              <w:br/>
            </w:r>
            <w:r>
              <w:rPr>
                <w:rFonts w:hint="eastAsia"/>
                <w:color w:val="9A9A9A"/>
                <w:sz w:val="18"/>
                <w:szCs w:val="18"/>
              </w:rPr>
              <w:t>        return position;</w:t>
            </w:r>
            <w:r>
              <w:rPr>
                <w:rFonts w:ascii="돋움" w:eastAsia="돋움" w:hAnsi="돋움" w:hint="eastAsia"/>
                <w:color w:val="9A9A9A"/>
                <w:sz w:val="18"/>
                <w:szCs w:val="18"/>
              </w:rPr>
              <w:br/>
            </w:r>
            <w:r>
              <w:rPr>
                <w:rFonts w:hint="eastAsia"/>
                <w:color w:val="9A9A9A"/>
                <w:sz w:val="18"/>
                <w:szCs w:val="18"/>
              </w:rPr>
              <w:t>    }</w:t>
            </w:r>
          </w:p>
          <w:p w:rsidR="00EA05CC" w:rsidRDefault="00EA05CC" w:rsidP="00EA05CC">
            <w:pPr>
              <w:rPr>
                <w:rFonts w:ascii="돋움" w:eastAsia="돋움" w:hAnsi="돋움"/>
                <w:color w:val="FFFFFF"/>
                <w:sz w:val="18"/>
                <w:szCs w:val="18"/>
              </w:rPr>
            </w:pPr>
            <w:r>
              <w:rPr>
                <w:rFonts w:hint="eastAsia"/>
                <w:color w:val="9A9A9A"/>
                <w:sz w:val="18"/>
                <w:szCs w:val="18"/>
              </w:rPr>
              <w:t>    public View getView(int position, View convertView, ViewGroup parent) {</w:t>
            </w:r>
            <w:r>
              <w:rPr>
                <w:rFonts w:ascii="돋움" w:eastAsia="돋움" w:hAnsi="돋움" w:hint="eastAsia"/>
                <w:color w:val="9A9A9A"/>
                <w:sz w:val="18"/>
                <w:szCs w:val="18"/>
              </w:rPr>
              <w:br/>
            </w:r>
            <w:r>
              <w:rPr>
                <w:rFonts w:hint="eastAsia"/>
                <w:color w:val="9A9A9A"/>
                <w:sz w:val="18"/>
                <w:szCs w:val="18"/>
              </w:rPr>
              <w:t>         return iv[position];</w:t>
            </w:r>
            <w:r>
              <w:rPr>
                <w:rFonts w:ascii="돋움" w:eastAsia="돋움" w:hAnsi="돋움" w:hint="eastAsia"/>
                <w:color w:val="9A9A9A"/>
                <w:sz w:val="18"/>
                <w:szCs w:val="18"/>
              </w:rPr>
              <w:br/>
            </w:r>
            <w:r>
              <w:rPr>
                <w:rFonts w:hint="eastAsia"/>
                <w:color w:val="9A9A9A"/>
                <w:sz w:val="18"/>
                <w:szCs w:val="18"/>
              </w:rPr>
              <w:t>    }</w:t>
            </w:r>
            <w:r>
              <w:rPr>
                <w:rFonts w:ascii="돋움" w:eastAsia="돋움" w:hAnsi="돋움" w:hint="eastAsia"/>
                <w:color w:val="9A9A9A"/>
                <w:sz w:val="18"/>
                <w:szCs w:val="18"/>
              </w:rPr>
              <w:br/>
            </w:r>
            <w:r>
              <w:rPr>
                <w:rFonts w:hint="eastAsia"/>
                <w:color w:val="9A9A9A"/>
                <w:sz w:val="18"/>
                <w:szCs w:val="18"/>
              </w:rPr>
              <w:t>}</w:t>
            </w:r>
          </w:p>
          <w:p w:rsidR="00EA05CC" w:rsidRDefault="00EA05CC" w:rsidP="00EA05CC">
            <w:pPr>
              <w:rPr>
                <w:rFonts w:ascii="돋움" w:eastAsia="돋움" w:hAnsi="돋움"/>
                <w:color w:val="FFFFFF"/>
                <w:sz w:val="18"/>
                <w:szCs w:val="18"/>
              </w:rPr>
            </w:pPr>
            <w:r>
              <w:rPr>
                <w:rFonts w:hint="eastAsia"/>
                <w:color w:val="9A9A9A"/>
                <w:sz w:val="18"/>
                <w:szCs w:val="18"/>
              </w:rPr>
              <w:t>=========================================================================================================================== </w:t>
            </w:r>
          </w:p>
          <w:p w:rsidR="00EA05CC" w:rsidRDefault="00EA05CC" w:rsidP="00EA05CC">
            <w:pPr>
              <w:rPr>
                <w:rFonts w:ascii="돋움" w:eastAsia="돋움" w:hAnsi="돋움"/>
                <w:color w:val="FFFFFF"/>
                <w:sz w:val="18"/>
                <w:szCs w:val="18"/>
              </w:rPr>
            </w:pPr>
            <w:r>
              <w:rPr>
                <w:rFonts w:hint="eastAsia"/>
                <w:color w:val="9A9A9A"/>
                <w:sz w:val="18"/>
                <w:szCs w:val="18"/>
              </w:rPr>
              <w:t> </w:t>
            </w:r>
          </w:p>
          <w:p w:rsidR="00EA05CC" w:rsidRDefault="00EA05CC" w:rsidP="00EA05CC">
            <w:pPr>
              <w:pStyle w:val="a3"/>
              <w:spacing w:before="127" w:beforeAutospacing="0" w:after="81" w:afterAutospacing="0"/>
              <w:jc w:val="both"/>
              <w:rPr>
                <w:rFonts w:ascii="돋움" w:eastAsia="돋움" w:hAnsi="돋움"/>
                <w:color w:val="9A9A9A"/>
                <w:sz w:val="14"/>
                <w:szCs w:val="14"/>
              </w:rPr>
            </w:pPr>
            <w:r>
              <w:rPr>
                <w:rStyle w:val="a8"/>
                <w:rFonts w:ascii="돋움" w:eastAsia="돋움" w:hAnsi="돋움" w:hint="eastAsia"/>
                <w:color w:val="9A9A9A"/>
                <w:sz w:val="14"/>
                <w:szCs w:val="14"/>
              </w:rPr>
              <w:lastRenderedPageBreak/>
              <w:t>[출처]</w:t>
            </w:r>
            <w:r>
              <w:rPr>
                <w:rStyle w:val="apple-converted-space"/>
                <w:rFonts w:ascii="돋움" w:eastAsia="돋움" w:hAnsi="돋움" w:hint="eastAsia"/>
                <w:color w:val="9A9A9A"/>
                <w:sz w:val="14"/>
                <w:szCs w:val="14"/>
              </w:rPr>
              <w:t> </w:t>
            </w:r>
            <w:hyperlink r:id="rId411" w:tgtFrame="_blank" w:history="1">
              <w:r>
                <w:rPr>
                  <w:rStyle w:val="a4"/>
                  <w:rFonts w:ascii="돋움" w:eastAsia="돋움" w:hAnsi="돋움" w:hint="eastAsia"/>
                  <w:sz w:val="14"/>
                  <w:szCs w:val="14"/>
                </w:rPr>
                <w:t>Android Gallery 2D , 3D effect</w:t>
              </w:r>
            </w:hyperlink>
            <w:r>
              <w:rPr>
                <w:rFonts w:ascii="돋움" w:eastAsia="돋움" w:hAnsi="돋움" w:hint="eastAsia"/>
                <w:color w:val="9A9A9A"/>
                <w:sz w:val="14"/>
                <w:szCs w:val="14"/>
              </w:rPr>
              <w:t>|</w:t>
            </w:r>
            <w:r>
              <w:rPr>
                <w:rStyle w:val="a8"/>
                <w:rFonts w:ascii="돋움" w:eastAsia="돋움" w:hAnsi="돋움" w:hint="eastAsia"/>
                <w:color w:val="9A9A9A"/>
                <w:sz w:val="14"/>
                <w:szCs w:val="14"/>
              </w:rPr>
              <w:t>작성자</w:t>
            </w:r>
            <w:r>
              <w:rPr>
                <w:rStyle w:val="apple-converted-space"/>
                <w:rFonts w:ascii="돋움" w:eastAsia="돋움" w:hAnsi="돋움" w:hint="eastAsia"/>
                <w:color w:val="9A9A9A"/>
                <w:sz w:val="14"/>
                <w:szCs w:val="14"/>
              </w:rPr>
              <w:t> </w:t>
            </w:r>
            <w:hyperlink r:id="rId412" w:tgtFrame="_blank" w:history="1">
              <w:r>
                <w:rPr>
                  <w:rStyle w:val="a4"/>
                  <w:rFonts w:ascii="돋움" w:eastAsia="돋움" w:hAnsi="돋움" w:hint="eastAsia"/>
                  <w:sz w:val="14"/>
                  <w:szCs w:val="14"/>
                </w:rPr>
                <w:t>아즈라엘</w:t>
              </w:r>
            </w:hyperlink>
          </w:p>
        </w:tc>
      </w:tr>
    </w:tbl>
    <w:p w:rsidR="00974E92" w:rsidRDefault="00974E92" w:rsidP="008548E3">
      <w:pPr>
        <w:rPr>
          <w:b/>
          <w:sz w:val="28"/>
        </w:rPr>
      </w:pPr>
      <w:r>
        <w:rPr>
          <w:rFonts w:hint="eastAsia"/>
          <w:b/>
          <w:sz w:val="28"/>
        </w:rPr>
        <w:lastRenderedPageBreak/>
        <w:t>화면 가로 세로  및  이미지 크기 변경bitmap</w:t>
      </w:r>
    </w:p>
    <w:p w:rsidR="00974E92" w:rsidRPr="00974E92" w:rsidRDefault="00974E92" w:rsidP="00974E92">
      <w:pPr>
        <w:widowControl/>
        <w:wordWrap/>
        <w:autoSpaceDE/>
        <w:autoSpaceDN/>
        <w:spacing w:line="219" w:lineRule="atLeast"/>
        <w:jc w:val="left"/>
        <w:rPr>
          <w:rFonts w:ascii="돋움" w:eastAsia="돋움" w:hAnsi="돋움" w:cs="굴림"/>
          <w:color w:val="000000"/>
          <w:kern w:val="0"/>
          <w:sz w:val="14"/>
          <w:szCs w:val="14"/>
        </w:rPr>
      </w:pPr>
      <w:r w:rsidRPr="00974E92">
        <w:rPr>
          <w:rFonts w:ascii="돋움" w:eastAsia="돋움" w:hAnsi="돋움" w:cs="굴림" w:hint="eastAsia"/>
          <w:color w:val="000000"/>
          <w:kern w:val="0"/>
          <w:sz w:val="14"/>
          <w:szCs w:val="14"/>
        </w:rPr>
        <w:t>Display display = ((WindowManager)context.getSystemService(context.WINDOW_SERVICE)).getDefaultDisplay();</w:t>
      </w:r>
    </w:p>
    <w:p w:rsidR="00974E92" w:rsidRPr="00974E92" w:rsidRDefault="00974E92" w:rsidP="00974E92">
      <w:pPr>
        <w:widowControl/>
        <w:wordWrap/>
        <w:autoSpaceDE/>
        <w:autoSpaceDN/>
        <w:spacing w:line="219" w:lineRule="atLeast"/>
        <w:jc w:val="left"/>
        <w:rPr>
          <w:rFonts w:ascii="돋움" w:eastAsia="돋움" w:hAnsi="돋움" w:cs="굴림"/>
          <w:color w:val="000000"/>
          <w:kern w:val="0"/>
          <w:sz w:val="14"/>
          <w:szCs w:val="14"/>
        </w:rPr>
      </w:pPr>
      <w:r w:rsidRPr="00974E92">
        <w:rPr>
          <w:rFonts w:ascii="돋움" w:eastAsia="돋움" w:hAnsi="돋움" w:cs="굴림" w:hint="eastAsia"/>
          <w:color w:val="000000"/>
          <w:kern w:val="0"/>
          <w:sz w:val="14"/>
          <w:szCs w:val="14"/>
        </w:rPr>
        <w:t>          Width  = display.getWidth();</w:t>
      </w:r>
    </w:p>
    <w:p w:rsidR="00974E92" w:rsidRPr="00974E92" w:rsidRDefault="00974E92" w:rsidP="00974E92">
      <w:pPr>
        <w:widowControl/>
        <w:wordWrap/>
        <w:autoSpaceDE/>
        <w:autoSpaceDN/>
        <w:spacing w:line="219" w:lineRule="atLeast"/>
        <w:jc w:val="left"/>
        <w:rPr>
          <w:rFonts w:ascii="돋움" w:eastAsia="돋움" w:hAnsi="돋움" w:cs="굴림"/>
          <w:color w:val="000000"/>
          <w:kern w:val="0"/>
          <w:sz w:val="14"/>
          <w:szCs w:val="14"/>
        </w:rPr>
      </w:pPr>
      <w:r w:rsidRPr="00974E92">
        <w:rPr>
          <w:rFonts w:ascii="돋움" w:eastAsia="돋움" w:hAnsi="돋움" w:cs="굴림" w:hint="eastAsia"/>
          <w:color w:val="000000"/>
          <w:kern w:val="0"/>
          <w:sz w:val="14"/>
          <w:szCs w:val="14"/>
        </w:rPr>
        <w:t>          Height = display.getHeight();</w:t>
      </w:r>
    </w:p>
    <w:p w:rsidR="00974E92" w:rsidRPr="00974E92" w:rsidRDefault="00974E92" w:rsidP="00974E92">
      <w:pPr>
        <w:widowControl/>
        <w:wordWrap/>
        <w:autoSpaceDE/>
        <w:autoSpaceDN/>
        <w:spacing w:line="219" w:lineRule="atLeast"/>
        <w:jc w:val="left"/>
        <w:rPr>
          <w:rFonts w:ascii="돋움" w:eastAsia="돋움" w:hAnsi="돋움" w:cs="굴림"/>
          <w:color w:val="000000"/>
          <w:kern w:val="0"/>
          <w:sz w:val="14"/>
          <w:szCs w:val="14"/>
        </w:rPr>
      </w:pPr>
    </w:p>
    <w:p w:rsidR="00974E92" w:rsidRPr="00974E92" w:rsidRDefault="00974E92" w:rsidP="00974E92">
      <w:pPr>
        <w:widowControl/>
        <w:wordWrap/>
        <w:autoSpaceDE/>
        <w:autoSpaceDN/>
        <w:spacing w:line="219" w:lineRule="atLeast"/>
        <w:jc w:val="left"/>
        <w:rPr>
          <w:rFonts w:ascii="돋움" w:eastAsia="돋움" w:hAnsi="돋움" w:cs="굴림"/>
          <w:color w:val="000000"/>
          <w:kern w:val="0"/>
          <w:sz w:val="14"/>
          <w:szCs w:val="14"/>
        </w:rPr>
      </w:pPr>
      <w:r w:rsidRPr="00974E92">
        <w:rPr>
          <w:rFonts w:ascii="돋움" w:eastAsia="돋움" w:hAnsi="돋움" w:cs="굴림" w:hint="eastAsia"/>
          <w:color w:val="000000"/>
          <w:kern w:val="0"/>
          <w:sz w:val="14"/>
          <w:szCs w:val="14"/>
        </w:rPr>
        <w:t>제가 쓰는 방법은 이렇게 입력하시면 Width에 가로의 전체 길이와 Height에 세로의 전체 길이가 나오는데요,</w:t>
      </w:r>
    </w:p>
    <w:p w:rsidR="00974E92" w:rsidRPr="00974E92" w:rsidRDefault="00974E92" w:rsidP="00974E92">
      <w:pPr>
        <w:widowControl/>
        <w:wordWrap/>
        <w:autoSpaceDE/>
        <w:autoSpaceDN/>
        <w:spacing w:line="219" w:lineRule="atLeast"/>
        <w:jc w:val="left"/>
        <w:rPr>
          <w:rFonts w:ascii="돋움" w:eastAsia="돋움" w:hAnsi="돋움" w:cs="굴림"/>
          <w:color w:val="000000"/>
          <w:kern w:val="0"/>
          <w:sz w:val="14"/>
          <w:szCs w:val="14"/>
        </w:rPr>
      </w:pPr>
      <w:r w:rsidRPr="00974E92">
        <w:rPr>
          <w:rFonts w:ascii="돋움" w:eastAsia="돋움" w:hAnsi="돋움" w:cs="굴림" w:hint="eastAsia"/>
          <w:color w:val="000000"/>
          <w:kern w:val="0"/>
          <w:sz w:val="14"/>
          <w:szCs w:val="14"/>
        </w:rPr>
        <w:t>변수= BitmapFactory.decodeResource(res, R.drawable.이미지이름);</w:t>
      </w:r>
    </w:p>
    <w:p w:rsidR="00974E92" w:rsidRPr="00974E92" w:rsidRDefault="00974E92" w:rsidP="00974E92">
      <w:pPr>
        <w:widowControl/>
        <w:wordWrap/>
        <w:autoSpaceDE/>
        <w:autoSpaceDN/>
        <w:spacing w:line="219" w:lineRule="atLeast"/>
        <w:jc w:val="left"/>
        <w:rPr>
          <w:rFonts w:ascii="돋움" w:eastAsia="돋움" w:hAnsi="돋움" w:cs="굴림"/>
          <w:color w:val="000000"/>
          <w:kern w:val="0"/>
          <w:sz w:val="14"/>
          <w:szCs w:val="14"/>
        </w:rPr>
      </w:pPr>
      <w:r w:rsidRPr="00974E92">
        <w:rPr>
          <w:rFonts w:ascii="돋움" w:eastAsia="돋움" w:hAnsi="돋움" w:cs="굴림" w:hint="eastAsia"/>
          <w:color w:val="000000"/>
          <w:kern w:val="0"/>
          <w:sz w:val="14"/>
          <w:szCs w:val="14"/>
        </w:rPr>
        <w:t>변수 =  Bitmap.createScaledBitmap(변수, Width, Height, true);</w:t>
      </w:r>
    </w:p>
    <w:p w:rsidR="00974E92" w:rsidRPr="00974E92" w:rsidRDefault="00974E92" w:rsidP="00974E92">
      <w:pPr>
        <w:widowControl/>
        <w:wordWrap/>
        <w:autoSpaceDE/>
        <w:autoSpaceDN/>
        <w:spacing w:line="219" w:lineRule="atLeast"/>
        <w:jc w:val="left"/>
        <w:rPr>
          <w:rFonts w:ascii="돋움" w:eastAsia="돋움" w:hAnsi="돋움" w:cs="굴림"/>
          <w:color w:val="000000"/>
          <w:kern w:val="0"/>
          <w:sz w:val="14"/>
          <w:szCs w:val="14"/>
        </w:rPr>
      </w:pPr>
      <w:r w:rsidRPr="00974E92">
        <w:rPr>
          <w:rFonts w:ascii="돋움" w:eastAsia="돋움" w:hAnsi="돋움" w:cs="굴림" w:hint="eastAsia"/>
          <w:color w:val="000000"/>
          <w:kern w:val="0"/>
          <w:sz w:val="14"/>
          <w:szCs w:val="14"/>
        </w:rPr>
        <w:t>위와 같은 식으로 쓰시면 createScale에서 이미지의 크기를 자동으로 사이즈 만큼 늘려서 다시 변수에 저장해줍니다~</w:t>
      </w:r>
    </w:p>
    <w:p w:rsidR="00974E92" w:rsidRPr="00974E92" w:rsidRDefault="00974E92" w:rsidP="00974E92">
      <w:pPr>
        <w:widowControl/>
        <w:wordWrap/>
        <w:autoSpaceDE/>
        <w:autoSpaceDN/>
        <w:spacing w:line="219" w:lineRule="atLeast"/>
        <w:jc w:val="left"/>
        <w:rPr>
          <w:rFonts w:ascii="돋움" w:eastAsia="돋움" w:hAnsi="돋움" w:cs="굴림"/>
          <w:color w:val="000000"/>
          <w:kern w:val="0"/>
          <w:sz w:val="14"/>
          <w:szCs w:val="14"/>
        </w:rPr>
      </w:pPr>
    </w:p>
    <w:p w:rsidR="00974E92" w:rsidRPr="00974E92" w:rsidRDefault="00974E92" w:rsidP="00974E92">
      <w:pPr>
        <w:widowControl/>
        <w:wordWrap/>
        <w:autoSpaceDE/>
        <w:autoSpaceDN/>
        <w:spacing w:line="219" w:lineRule="atLeast"/>
        <w:jc w:val="left"/>
        <w:rPr>
          <w:rFonts w:ascii="돋움" w:eastAsia="돋움" w:hAnsi="돋움" w:cs="굴림"/>
          <w:color w:val="000000"/>
          <w:kern w:val="0"/>
          <w:sz w:val="14"/>
          <w:szCs w:val="14"/>
        </w:rPr>
      </w:pPr>
      <w:r w:rsidRPr="00974E92">
        <w:rPr>
          <w:rFonts w:ascii="돋움" w:eastAsia="돋움" w:hAnsi="돋움" w:cs="굴림" w:hint="eastAsia"/>
          <w:color w:val="000000"/>
          <w:kern w:val="0"/>
          <w:sz w:val="14"/>
          <w:szCs w:val="14"/>
        </w:rPr>
        <w:t>제가 사용하는 방법인데 질문과 맞나 모르겠네요~</w:t>
      </w:r>
    </w:p>
    <w:p w:rsidR="002013F0" w:rsidRDefault="002013F0">
      <w:pPr>
        <w:widowControl/>
        <w:wordWrap/>
        <w:autoSpaceDE/>
        <w:autoSpaceDN/>
        <w:jc w:val="left"/>
        <w:rPr>
          <w:b/>
          <w:sz w:val="28"/>
        </w:rPr>
      </w:pPr>
      <w:r>
        <w:rPr>
          <w:b/>
          <w:sz w:val="28"/>
        </w:rPr>
        <w:br w:type="page"/>
      </w:r>
    </w:p>
    <w:p w:rsidR="002013F0" w:rsidRDefault="00153F68" w:rsidP="002013F0">
      <w:pPr>
        <w:pStyle w:val="2"/>
        <w:rPr>
          <w:color w:val="000000"/>
        </w:rPr>
      </w:pPr>
      <w:hyperlink r:id="rId413" w:history="1">
        <w:r w:rsidR="002013F0">
          <w:rPr>
            <w:rStyle w:val="a4"/>
            <w:rFonts w:hint="eastAsia"/>
          </w:rPr>
          <w:t>[안드로이드] Event 처리 메커니즘</w:t>
        </w:r>
      </w:hyperlink>
    </w:p>
    <w:p w:rsidR="002013F0" w:rsidRDefault="00153F68" w:rsidP="002013F0">
      <w:pPr>
        <w:rPr>
          <w:color w:val="000000"/>
          <w:sz w:val="27"/>
          <w:szCs w:val="27"/>
        </w:rPr>
      </w:pPr>
      <w:hyperlink r:id="rId414" w:history="1">
        <w:r w:rsidR="002013F0">
          <w:rPr>
            <w:rStyle w:val="a4"/>
            <w:rFonts w:hint="eastAsia"/>
            <w:sz w:val="27"/>
            <w:szCs w:val="27"/>
          </w:rPr>
          <w:t>Android</w:t>
        </w:r>
      </w:hyperlink>
      <w:r w:rsidR="002013F0">
        <w:rPr>
          <w:rStyle w:val="apple-converted-space"/>
          <w:rFonts w:hint="eastAsia"/>
          <w:color w:val="000000"/>
          <w:sz w:val="27"/>
          <w:szCs w:val="27"/>
        </w:rPr>
        <w:t> </w:t>
      </w:r>
      <w:r w:rsidR="002013F0">
        <w:rPr>
          <w:rStyle w:val="date"/>
          <w:rFonts w:hint="eastAsia"/>
          <w:color w:val="000000"/>
          <w:sz w:val="27"/>
          <w:szCs w:val="27"/>
        </w:rPr>
        <w:t>2010/03/17 15:02</w:t>
      </w:r>
    </w:p>
    <w:p w:rsidR="002013F0" w:rsidRDefault="002013F0" w:rsidP="002013F0">
      <w:pPr>
        <w:rPr>
          <w:color w:val="000000"/>
          <w:sz w:val="27"/>
          <w:szCs w:val="27"/>
        </w:rPr>
      </w:pPr>
      <w:r>
        <w:rPr>
          <w:rFonts w:hint="eastAsia"/>
          <w:color w:val="000000"/>
          <w:sz w:val="27"/>
          <w:szCs w:val="27"/>
        </w:rPr>
        <w:t>안드로이드의 이벤트 처리 과정에 대한 글(</w:t>
      </w:r>
      <w:hyperlink r:id="rId415" w:history="1">
        <w:r>
          <w:rPr>
            <w:rStyle w:val="a8"/>
            <w:rFonts w:hint="eastAsia"/>
            <w:color w:val="4077A0"/>
            <w:sz w:val="27"/>
            <w:szCs w:val="27"/>
            <w:u w:val="single"/>
          </w:rPr>
          <w:t>http://blog.naver.com/osk1004?Redirect=Log&amp;logNo=50069078782</w:t>
        </w:r>
      </w:hyperlink>
      <w:r>
        <w:rPr>
          <w:rStyle w:val="apple-converted-space"/>
          <w:rFonts w:hint="eastAsia"/>
          <w:color w:val="000000"/>
          <w:sz w:val="27"/>
          <w:szCs w:val="27"/>
        </w:rPr>
        <w:t> </w:t>
      </w:r>
      <w:r>
        <w:rPr>
          <w:rFonts w:hint="eastAsia"/>
          <w:color w:val="000000"/>
          <w:sz w:val="27"/>
          <w:szCs w:val="27"/>
        </w:rPr>
        <w:t>)을 참조하여 나름대로 분석하여 메모한 결과를 적어본다.</w:t>
      </w:r>
      <w:r>
        <w:rPr>
          <w:rFonts w:hint="eastAsia"/>
          <w:color w:val="000000"/>
          <w:sz w:val="27"/>
          <w:szCs w:val="27"/>
        </w:rPr>
        <w:br/>
      </w:r>
      <w:r>
        <w:rPr>
          <w:rFonts w:hint="eastAsia"/>
          <w:color w:val="000000"/>
          <w:sz w:val="27"/>
          <w:szCs w:val="27"/>
        </w:rPr>
        <w:br/>
      </w:r>
      <w:r>
        <w:rPr>
          <w:rStyle w:val="a8"/>
          <w:rFonts w:hint="eastAsia"/>
          <w:color w:val="000000"/>
          <w:sz w:val="28"/>
          <w:szCs w:val="28"/>
        </w:rPr>
        <w:t>개략적인 이벤트 처리 과정</w:t>
      </w:r>
    </w:p>
    <w:p w:rsidR="002013F0" w:rsidRDefault="002013F0" w:rsidP="002013F0">
      <w:pPr>
        <w:widowControl/>
        <w:numPr>
          <w:ilvl w:val="0"/>
          <w:numId w:val="19"/>
        </w:numPr>
        <w:wordWrap/>
        <w:autoSpaceDE/>
        <w:autoSpaceDN/>
        <w:spacing w:before="100" w:beforeAutospacing="1" w:after="100" w:afterAutospacing="1"/>
        <w:jc w:val="left"/>
        <w:rPr>
          <w:color w:val="000000"/>
          <w:sz w:val="27"/>
          <w:szCs w:val="27"/>
        </w:rPr>
      </w:pPr>
      <w:r>
        <w:rPr>
          <w:rFonts w:hint="eastAsia"/>
          <w:color w:val="000000"/>
          <w:sz w:val="27"/>
          <w:szCs w:val="27"/>
        </w:rPr>
        <w:t>액티비티 생성시 액티비티의 윈도우를 WindowManagerService에 등록해둠</w:t>
      </w:r>
    </w:p>
    <w:p w:rsidR="002013F0" w:rsidRDefault="002013F0" w:rsidP="002013F0">
      <w:pPr>
        <w:widowControl/>
        <w:numPr>
          <w:ilvl w:val="0"/>
          <w:numId w:val="19"/>
        </w:numPr>
        <w:wordWrap/>
        <w:autoSpaceDE/>
        <w:autoSpaceDN/>
        <w:spacing w:before="100" w:beforeAutospacing="1" w:after="100" w:afterAutospacing="1"/>
        <w:jc w:val="left"/>
        <w:rPr>
          <w:color w:val="000000"/>
          <w:sz w:val="27"/>
          <w:szCs w:val="27"/>
        </w:rPr>
      </w:pPr>
      <w:r>
        <w:rPr>
          <w:rFonts w:hint="eastAsia"/>
          <w:color w:val="000000"/>
          <w:sz w:val="27"/>
          <w:szCs w:val="27"/>
        </w:rPr>
        <w:t>이벤트 발생시 네이티브 라이브러리(EventHub)를 통해 이벤트 읽음</w:t>
      </w:r>
    </w:p>
    <w:p w:rsidR="002013F0" w:rsidRDefault="002013F0" w:rsidP="002013F0">
      <w:pPr>
        <w:widowControl/>
        <w:numPr>
          <w:ilvl w:val="0"/>
          <w:numId w:val="19"/>
        </w:numPr>
        <w:wordWrap/>
        <w:autoSpaceDE/>
        <w:autoSpaceDN/>
        <w:spacing w:before="100" w:beforeAutospacing="1" w:after="100" w:afterAutospacing="1"/>
        <w:jc w:val="left"/>
        <w:rPr>
          <w:color w:val="000000"/>
          <w:sz w:val="27"/>
          <w:szCs w:val="27"/>
        </w:rPr>
      </w:pPr>
      <w:r>
        <w:rPr>
          <w:rFonts w:hint="eastAsia"/>
          <w:color w:val="000000"/>
          <w:sz w:val="27"/>
          <w:szCs w:val="27"/>
        </w:rPr>
        <w:t>이벤트 큐(KeyInputQueue)에 이벤트 쌓임</w:t>
      </w:r>
    </w:p>
    <w:p w:rsidR="002013F0" w:rsidRDefault="002013F0" w:rsidP="002013F0">
      <w:pPr>
        <w:widowControl/>
        <w:numPr>
          <w:ilvl w:val="0"/>
          <w:numId w:val="19"/>
        </w:numPr>
        <w:wordWrap/>
        <w:autoSpaceDE/>
        <w:autoSpaceDN/>
        <w:spacing w:before="100" w:beforeAutospacing="1" w:after="100" w:afterAutospacing="1"/>
        <w:jc w:val="left"/>
        <w:rPr>
          <w:color w:val="000000"/>
          <w:sz w:val="27"/>
          <w:szCs w:val="27"/>
        </w:rPr>
      </w:pPr>
      <w:r>
        <w:rPr>
          <w:rFonts w:hint="eastAsia"/>
          <w:color w:val="000000"/>
          <w:sz w:val="27"/>
          <w:szCs w:val="27"/>
        </w:rPr>
        <w:t>이벤트 디스패치 쓰레드(InputDispatcherThread)는 이벤트큐에서 이벤트를 꺼내어</w:t>
      </w:r>
      <w:r>
        <w:rPr>
          <w:rStyle w:val="apple-converted-space"/>
          <w:rFonts w:hint="eastAsia"/>
          <w:color w:val="000000"/>
          <w:sz w:val="27"/>
          <w:szCs w:val="27"/>
        </w:rPr>
        <w:t> </w:t>
      </w:r>
      <w:r>
        <w:rPr>
          <w:rFonts w:hint="eastAsia"/>
          <w:color w:val="000000"/>
          <w:sz w:val="27"/>
          <w:szCs w:val="27"/>
        </w:rPr>
        <w:br/>
        <w:t>WindowManagerService의 디스패치 메소드 호출</w:t>
      </w:r>
    </w:p>
    <w:p w:rsidR="002013F0" w:rsidRDefault="002013F0" w:rsidP="002013F0">
      <w:pPr>
        <w:widowControl/>
        <w:numPr>
          <w:ilvl w:val="0"/>
          <w:numId w:val="19"/>
        </w:numPr>
        <w:wordWrap/>
        <w:autoSpaceDE/>
        <w:autoSpaceDN/>
        <w:spacing w:before="100" w:beforeAutospacing="1" w:after="100" w:afterAutospacing="1"/>
        <w:jc w:val="left"/>
        <w:rPr>
          <w:color w:val="000000"/>
          <w:sz w:val="27"/>
          <w:szCs w:val="27"/>
        </w:rPr>
      </w:pPr>
      <w:r>
        <w:rPr>
          <w:rFonts w:hint="eastAsia"/>
          <w:color w:val="000000"/>
          <w:sz w:val="27"/>
          <w:szCs w:val="27"/>
        </w:rPr>
        <w:t>WindowManagerService는 등록된 애플리케이션의 윈도우에 이벤트를 전달</w:t>
      </w:r>
    </w:p>
    <w:p w:rsidR="002013F0" w:rsidRDefault="002013F0" w:rsidP="002013F0">
      <w:pPr>
        <w:widowControl/>
        <w:numPr>
          <w:ilvl w:val="0"/>
          <w:numId w:val="19"/>
        </w:numPr>
        <w:wordWrap/>
        <w:autoSpaceDE/>
        <w:autoSpaceDN/>
        <w:spacing w:before="100" w:beforeAutospacing="1" w:after="100" w:afterAutospacing="1"/>
        <w:jc w:val="left"/>
        <w:rPr>
          <w:color w:val="000000"/>
          <w:sz w:val="27"/>
          <w:szCs w:val="27"/>
        </w:rPr>
      </w:pPr>
      <w:r>
        <w:rPr>
          <w:rFonts w:hint="eastAsia"/>
          <w:color w:val="000000"/>
          <w:sz w:val="27"/>
          <w:szCs w:val="27"/>
        </w:rPr>
        <w:t>이벤트를 전달받은 윈도우는 하위 UI 컴포넌트 트리를 찾아가며 리스너 콜백함수 실행</w:t>
      </w:r>
    </w:p>
    <w:p w:rsidR="002013F0" w:rsidRDefault="002013F0" w:rsidP="002013F0">
      <w:pPr>
        <w:spacing w:after="270"/>
        <w:rPr>
          <w:color w:val="000000"/>
          <w:sz w:val="27"/>
          <w:szCs w:val="27"/>
        </w:rPr>
      </w:pPr>
      <w:r>
        <w:rPr>
          <w:rFonts w:hint="eastAsia"/>
          <w:color w:val="000000"/>
          <w:sz w:val="27"/>
          <w:szCs w:val="27"/>
        </w:rPr>
        <w:br/>
      </w:r>
      <w:r>
        <w:rPr>
          <w:rStyle w:val="a8"/>
          <w:rFonts w:hint="eastAsia"/>
          <w:color w:val="000000"/>
          <w:sz w:val="28"/>
          <w:szCs w:val="28"/>
        </w:rPr>
        <w:t>이벤트 전달을 위한 준비</w:t>
      </w:r>
      <w:r>
        <w:rPr>
          <w:rFonts w:hint="eastAsia"/>
          <w:color w:val="000000"/>
          <w:sz w:val="27"/>
          <w:szCs w:val="27"/>
        </w:rPr>
        <w:br/>
      </w:r>
      <w:r>
        <w:rPr>
          <w:rFonts w:hint="eastAsia"/>
          <w:color w:val="000000"/>
          <w:sz w:val="27"/>
          <w:szCs w:val="27"/>
        </w:rPr>
        <w:br/>
        <w:t>WindowManagerService는 system_server 프로세스에서 실행중인 서비스이다. WindowManagerService에서 감지된 이벤트를 애플리케이션 프로세스의 UI 컴포넌트에 전달하기 위해서 둘 사이에 연결고리가 미리 만들어져 있어야 한다. 통신은 AIDL을 통해서 이루어진다.</w:t>
      </w:r>
      <w:r>
        <w:rPr>
          <w:rFonts w:hint="eastAsia"/>
          <w:color w:val="000000"/>
          <w:sz w:val="27"/>
          <w:szCs w:val="27"/>
        </w:rPr>
        <w:br/>
      </w:r>
      <w:r>
        <w:rPr>
          <w:rFonts w:hint="eastAsia"/>
          <w:color w:val="000000"/>
          <w:sz w:val="27"/>
          <w:szCs w:val="27"/>
        </w:rPr>
        <w:br/>
      </w:r>
      <w:r>
        <w:rPr>
          <w:rStyle w:val="a8"/>
          <w:rFonts w:hint="eastAsia"/>
          <w:color w:val="000000"/>
        </w:rPr>
        <w:lastRenderedPageBreak/>
        <w:t>애플리케이션의 윈도우를</w:t>
      </w:r>
      <w:r>
        <w:rPr>
          <w:rStyle w:val="apple-converted-space"/>
          <w:rFonts w:hint="eastAsia"/>
          <w:b/>
          <w:bCs/>
          <w:color w:val="000000"/>
        </w:rPr>
        <w:t> </w:t>
      </w:r>
      <w:r>
        <w:rPr>
          <w:rStyle w:val="a8"/>
          <w:rFonts w:hint="eastAsia"/>
          <w:color w:val="000000"/>
        </w:rPr>
        <w:t>WindowManagerService에</w:t>
      </w:r>
      <w:r>
        <w:rPr>
          <w:rStyle w:val="apple-converted-space"/>
          <w:rFonts w:hint="eastAsia"/>
          <w:b/>
          <w:bCs/>
          <w:color w:val="000000"/>
        </w:rPr>
        <w:t> </w:t>
      </w:r>
      <w:r>
        <w:rPr>
          <w:rStyle w:val="a8"/>
          <w:rFonts w:hint="eastAsia"/>
          <w:color w:val="000000"/>
        </w:rPr>
        <w:t>등록하는 과정</w:t>
      </w:r>
    </w:p>
    <w:p w:rsidR="002013F0" w:rsidRDefault="002013F0" w:rsidP="002013F0">
      <w:pPr>
        <w:widowControl/>
        <w:numPr>
          <w:ilvl w:val="0"/>
          <w:numId w:val="20"/>
        </w:numPr>
        <w:wordWrap/>
        <w:autoSpaceDE/>
        <w:autoSpaceDN/>
        <w:spacing w:before="100" w:beforeAutospacing="1" w:after="100" w:afterAutospacing="1"/>
        <w:jc w:val="left"/>
        <w:rPr>
          <w:color w:val="000000"/>
          <w:sz w:val="27"/>
          <w:szCs w:val="27"/>
        </w:rPr>
      </w:pPr>
      <w:r>
        <w:rPr>
          <w:rFonts w:hint="eastAsia"/>
          <w:color w:val="000000"/>
          <w:sz w:val="27"/>
          <w:szCs w:val="27"/>
        </w:rPr>
        <w:t>ActivityManagerService는 ActivityThread를 호출하여 액티비티 런치.</w:t>
      </w:r>
      <w:r>
        <w:rPr>
          <w:rStyle w:val="apple-converted-space"/>
          <w:rFonts w:hint="eastAsia"/>
          <w:color w:val="000000"/>
          <w:sz w:val="27"/>
          <w:szCs w:val="27"/>
        </w:rPr>
        <w:t> </w:t>
      </w:r>
      <w:r>
        <w:rPr>
          <w:rFonts w:hint="eastAsia"/>
          <w:color w:val="000000"/>
          <w:sz w:val="27"/>
          <w:szCs w:val="27"/>
        </w:rPr>
        <w:br/>
        <w:t>ActivityThread.performLaunchActivity()에서 Activity인스턴스 생성하고 activity.attach() 호출</w:t>
      </w:r>
    </w:p>
    <w:p w:rsidR="002013F0" w:rsidRDefault="002013F0" w:rsidP="002013F0">
      <w:pPr>
        <w:widowControl/>
        <w:numPr>
          <w:ilvl w:val="0"/>
          <w:numId w:val="20"/>
        </w:numPr>
        <w:wordWrap/>
        <w:autoSpaceDE/>
        <w:autoSpaceDN/>
        <w:spacing w:before="100" w:beforeAutospacing="1" w:after="100" w:afterAutospacing="1"/>
        <w:jc w:val="left"/>
        <w:rPr>
          <w:color w:val="000000"/>
          <w:sz w:val="27"/>
          <w:szCs w:val="27"/>
        </w:rPr>
      </w:pPr>
      <w:r>
        <w:rPr>
          <w:rFonts w:hint="eastAsia"/>
          <w:color w:val="000000"/>
          <w:sz w:val="27"/>
          <w:szCs w:val="27"/>
        </w:rPr>
        <w:t>Activity는 attach()에서 PhoneWindow 객체 생성. 이 PhoneWindow는 액티비티내 뷰들의 root로서 DecorView 인스턴스 포함.</w:t>
      </w:r>
      <w:r>
        <w:rPr>
          <w:rFonts w:hint="eastAsia"/>
          <w:color w:val="000000"/>
          <w:sz w:val="27"/>
          <w:szCs w:val="27"/>
        </w:rPr>
        <w:br/>
      </w:r>
      <w:r>
        <w:rPr>
          <w:rFonts w:hint="eastAsia"/>
          <w:color w:val="000000"/>
          <w:sz w:val="27"/>
          <w:szCs w:val="27"/>
        </w:rPr>
        <w:br/>
        <w:t>mWindow = PolicyManager.makeNewWindow(this);</w:t>
      </w:r>
      <w:r>
        <w:rPr>
          <w:rFonts w:hint="eastAsia"/>
          <w:color w:val="000000"/>
          <w:sz w:val="27"/>
          <w:szCs w:val="27"/>
        </w:rPr>
        <w:br/>
        <w:t> </w:t>
      </w:r>
    </w:p>
    <w:p w:rsidR="002013F0" w:rsidRDefault="002013F0" w:rsidP="002013F0">
      <w:pPr>
        <w:widowControl/>
        <w:numPr>
          <w:ilvl w:val="0"/>
          <w:numId w:val="20"/>
        </w:numPr>
        <w:wordWrap/>
        <w:autoSpaceDE/>
        <w:autoSpaceDN/>
        <w:spacing w:before="100" w:beforeAutospacing="1" w:after="100" w:afterAutospacing="1"/>
        <w:jc w:val="left"/>
        <w:rPr>
          <w:color w:val="000000"/>
          <w:sz w:val="27"/>
          <w:szCs w:val="27"/>
        </w:rPr>
      </w:pPr>
      <w:r>
        <w:rPr>
          <w:rFonts w:hint="eastAsia"/>
          <w:color w:val="000000"/>
          <w:sz w:val="27"/>
          <w:szCs w:val="27"/>
        </w:rPr>
        <w:t>ActivityManagerService는 ActivityThread를 호출하여 액티비티를 resume시킴.</w:t>
      </w:r>
      <w:r>
        <w:rPr>
          <w:rFonts w:hint="eastAsia"/>
          <w:color w:val="000000"/>
          <w:sz w:val="27"/>
          <w:szCs w:val="27"/>
        </w:rPr>
        <w:br/>
        <w:t>WindowManager 인스턴스가 생성되고 decorView가 WindowManager에 추가됨.</w:t>
      </w:r>
      <w:r>
        <w:rPr>
          <w:rFonts w:hint="eastAsia"/>
          <w:color w:val="000000"/>
          <w:sz w:val="27"/>
          <w:szCs w:val="27"/>
        </w:rPr>
        <w:br/>
      </w:r>
      <w:r>
        <w:rPr>
          <w:rFonts w:hint="eastAsia"/>
          <w:color w:val="000000"/>
          <w:sz w:val="27"/>
          <w:szCs w:val="27"/>
        </w:rPr>
        <w:br/>
        <w:t>ActivityThread.handleResumeActivity()</w:t>
      </w:r>
      <w:r>
        <w:rPr>
          <w:rFonts w:hint="eastAsia"/>
          <w:color w:val="000000"/>
          <w:sz w:val="27"/>
          <w:szCs w:val="27"/>
        </w:rPr>
        <w:br/>
        <w:t> </w:t>
      </w:r>
    </w:p>
    <w:p w:rsidR="002013F0" w:rsidRDefault="002013F0" w:rsidP="002013F0">
      <w:pPr>
        <w:widowControl/>
        <w:numPr>
          <w:ilvl w:val="0"/>
          <w:numId w:val="20"/>
        </w:numPr>
        <w:wordWrap/>
        <w:autoSpaceDE/>
        <w:autoSpaceDN/>
        <w:spacing w:before="100" w:beforeAutospacing="1" w:after="100" w:afterAutospacing="1"/>
        <w:jc w:val="left"/>
        <w:rPr>
          <w:color w:val="000000"/>
          <w:sz w:val="27"/>
          <w:szCs w:val="27"/>
        </w:rPr>
      </w:pPr>
      <w:r>
        <w:rPr>
          <w:rFonts w:hint="eastAsia"/>
          <w:color w:val="000000"/>
          <w:sz w:val="27"/>
          <w:szCs w:val="27"/>
        </w:rPr>
        <w:t>WindowManager의 addView(decor)에서 ViewRoot 인스턴스를 생성하고 viewRoot.setView(decor) 호출</w:t>
      </w:r>
    </w:p>
    <w:p w:rsidR="002013F0" w:rsidRDefault="002013F0" w:rsidP="002013F0">
      <w:pPr>
        <w:widowControl/>
        <w:numPr>
          <w:ilvl w:val="0"/>
          <w:numId w:val="20"/>
        </w:numPr>
        <w:wordWrap/>
        <w:autoSpaceDE/>
        <w:autoSpaceDN/>
        <w:spacing w:before="100" w:beforeAutospacing="1" w:after="100" w:afterAutospacing="1"/>
        <w:jc w:val="left"/>
        <w:rPr>
          <w:color w:val="000000"/>
          <w:sz w:val="27"/>
          <w:szCs w:val="27"/>
        </w:rPr>
      </w:pPr>
      <w:r>
        <w:rPr>
          <w:rFonts w:hint="eastAsia"/>
          <w:color w:val="000000"/>
          <w:sz w:val="27"/>
          <w:szCs w:val="27"/>
        </w:rPr>
        <w:t>viewroot.setView(decor)에서 IWindowSession을 통해 WindowManagerService에 IWindow인스턴스를 추가</w:t>
      </w:r>
      <w:r>
        <w:rPr>
          <w:rFonts w:hint="eastAsia"/>
          <w:color w:val="000000"/>
          <w:sz w:val="27"/>
          <w:szCs w:val="27"/>
        </w:rPr>
        <w:br/>
      </w:r>
      <w:r>
        <w:rPr>
          <w:rFonts w:hint="eastAsia"/>
          <w:color w:val="000000"/>
          <w:sz w:val="27"/>
          <w:szCs w:val="27"/>
        </w:rPr>
        <w:br/>
        <w:t>IWindowSession.add(window) </w:t>
      </w:r>
      <w:r>
        <w:rPr>
          <w:rFonts w:hint="eastAsia"/>
          <w:color w:val="000000"/>
          <w:sz w:val="27"/>
          <w:szCs w:val="27"/>
        </w:rPr>
        <w:br/>
        <w:t> </w:t>
      </w:r>
    </w:p>
    <w:p w:rsidR="002013F0" w:rsidRDefault="002013F0" w:rsidP="002013F0">
      <w:pPr>
        <w:pStyle w:val="a3"/>
        <w:rPr>
          <w:color w:val="000000"/>
          <w:sz w:val="27"/>
          <w:szCs w:val="27"/>
        </w:rPr>
      </w:pPr>
      <w:r>
        <w:rPr>
          <w:rStyle w:val="a8"/>
          <w:rFonts w:hint="eastAsia"/>
          <w:color w:val="000000"/>
          <w:sz w:val="22"/>
          <w:szCs w:val="22"/>
        </w:rPr>
        <w:t>DecorView 클래스</w:t>
      </w:r>
      <w:r>
        <w:rPr>
          <w:rFonts w:hint="eastAsia"/>
          <w:b/>
          <w:bCs/>
          <w:color w:val="000000"/>
          <w:sz w:val="27"/>
          <w:szCs w:val="27"/>
        </w:rPr>
        <w:br/>
      </w:r>
      <w:r>
        <w:rPr>
          <w:rFonts w:hint="eastAsia"/>
          <w:color w:val="000000"/>
          <w:sz w:val="27"/>
          <w:szCs w:val="27"/>
        </w:rPr>
        <w:t>- FrameLayout을 상속받으며, PhoneWindow의 내부 클래스로 정의됨</w:t>
      </w:r>
      <w:r>
        <w:rPr>
          <w:rFonts w:hint="eastAsia"/>
          <w:color w:val="000000"/>
          <w:sz w:val="27"/>
          <w:szCs w:val="27"/>
        </w:rPr>
        <w:br/>
        <w:t>- 표준 윈도우 프레임 및 데코레이션을 포함하는 최상위 윈도우 뷰</w:t>
      </w:r>
      <w:r>
        <w:rPr>
          <w:rFonts w:hint="eastAsia"/>
          <w:color w:val="000000"/>
          <w:sz w:val="27"/>
          <w:szCs w:val="27"/>
        </w:rPr>
        <w:br/>
        <w:t>- 윈도우 매니저에 윈도우로서 추가됨</w:t>
      </w:r>
      <w:r>
        <w:rPr>
          <w:rFonts w:hint="eastAsia"/>
          <w:color w:val="000000"/>
          <w:sz w:val="27"/>
          <w:szCs w:val="27"/>
        </w:rPr>
        <w:br/>
      </w:r>
      <w:r>
        <w:rPr>
          <w:rFonts w:hint="eastAsia"/>
          <w:color w:val="000000"/>
          <w:sz w:val="27"/>
          <w:szCs w:val="27"/>
        </w:rPr>
        <w:lastRenderedPageBreak/>
        <w:br/>
      </w:r>
      <w:r>
        <w:rPr>
          <w:rStyle w:val="a8"/>
          <w:rFonts w:hint="eastAsia"/>
          <w:color w:val="000000"/>
          <w:sz w:val="22"/>
          <w:szCs w:val="22"/>
        </w:rPr>
        <w:t>ViewRoot 클래스</w:t>
      </w:r>
      <w:r>
        <w:rPr>
          <w:rFonts w:hint="eastAsia"/>
          <w:color w:val="000000"/>
          <w:sz w:val="27"/>
          <w:szCs w:val="27"/>
        </w:rPr>
        <w:br/>
        <w:t>- WindowManager와 View 사이의 protocol을 위한 구현 포함</w:t>
      </w:r>
      <w:r>
        <w:rPr>
          <w:rFonts w:hint="eastAsia"/>
          <w:color w:val="000000"/>
          <w:sz w:val="27"/>
          <w:szCs w:val="27"/>
        </w:rPr>
        <w:br/>
        <w:t>- Handler를 상속받음</w:t>
      </w:r>
      <w:r>
        <w:rPr>
          <w:rFonts w:hint="eastAsia"/>
          <w:color w:val="000000"/>
          <w:sz w:val="27"/>
          <w:szCs w:val="27"/>
        </w:rPr>
        <w:br/>
        <w:t>- IWindow 서비스 구현 클래스(W)를 내부 클래스로 포함 :  class W extends IWindow.Stub</w:t>
      </w:r>
      <w:r>
        <w:rPr>
          <w:rFonts w:hint="eastAsia"/>
          <w:color w:val="000000"/>
          <w:sz w:val="27"/>
          <w:szCs w:val="27"/>
        </w:rPr>
        <w:br/>
      </w:r>
      <w:r>
        <w:rPr>
          <w:rFonts w:hint="eastAsia"/>
          <w:color w:val="000000"/>
          <w:sz w:val="27"/>
          <w:szCs w:val="27"/>
        </w:rPr>
        <w:br/>
      </w:r>
      <w:r>
        <w:rPr>
          <w:rStyle w:val="a8"/>
          <w:rFonts w:hint="eastAsia"/>
          <w:color w:val="000000"/>
          <w:sz w:val="22"/>
          <w:szCs w:val="22"/>
        </w:rPr>
        <w:t>관련 AIDL</w:t>
      </w:r>
      <w:r>
        <w:rPr>
          <w:rFonts w:hint="eastAsia"/>
          <w:color w:val="000000"/>
          <w:sz w:val="27"/>
          <w:szCs w:val="27"/>
        </w:rPr>
        <w:br/>
      </w:r>
      <w:r>
        <w:rPr>
          <w:rStyle w:val="a8"/>
          <w:rFonts w:hint="eastAsia"/>
          <w:color w:val="000000"/>
          <w:sz w:val="27"/>
          <w:szCs w:val="27"/>
        </w:rPr>
        <w:t>IWindowSession.aidl</w:t>
      </w:r>
      <w:r>
        <w:rPr>
          <w:rStyle w:val="apple-converted-space"/>
          <w:rFonts w:hint="eastAsia"/>
          <w:color w:val="000000"/>
          <w:sz w:val="27"/>
          <w:szCs w:val="27"/>
        </w:rPr>
        <w:t> </w:t>
      </w:r>
      <w:r>
        <w:rPr>
          <w:rFonts w:hint="eastAsia"/>
          <w:color w:val="000000"/>
          <w:sz w:val="27"/>
          <w:szCs w:val="27"/>
        </w:rPr>
        <w:t>: 애플리케이션 --&gt; WindowManagerService</w:t>
      </w:r>
      <w:r>
        <w:rPr>
          <w:rFonts w:hint="eastAsia"/>
          <w:color w:val="000000"/>
          <w:sz w:val="27"/>
          <w:szCs w:val="27"/>
        </w:rPr>
        <w:br/>
      </w:r>
      <w:r>
        <w:rPr>
          <w:rFonts w:hint="eastAsia"/>
          <w:color w:val="000000"/>
          <w:sz w:val="27"/>
          <w:szCs w:val="27"/>
        </w:rPr>
        <w:br/>
        <w:t>    int add(IWindow window, ... ...); // 윈도우를 WindowManagerService에 추가</w:t>
      </w:r>
      <w:r>
        <w:rPr>
          <w:rFonts w:hint="eastAsia"/>
          <w:color w:val="000000"/>
          <w:sz w:val="27"/>
          <w:szCs w:val="27"/>
        </w:rPr>
        <w:br/>
        <w:t>    void remove(IWindow window);   </w:t>
      </w:r>
    </w:p>
    <w:p w:rsidR="002013F0" w:rsidRDefault="002013F0" w:rsidP="002013F0">
      <w:pPr>
        <w:pStyle w:val="a3"/>
        <w:rPr>
          <w:color w:val="000000"/>
          <w:sz w:val="27"/>
          <w:szCs w:val="27"/>
        </w:rPr>
      </w:pPr>
      <w:r>
        <w:rPr>
          <w:rStyle w:val="a8"/>
          <w:rFonts w:hint="eastAsia"/>
          <w:color w:val="000000"/>
          <w:sz w:val="27"/>
          <w:szCs w:val="27"/>
        </w:rPr>
        <w:t>IWindow.aidl :</w:t>
      </w:r>
      <w:r>
        <w:rPr>
          <w:rStyle w:val="apple-converted-space"/>
          <w:rFonts w:hint="eastAsia"/>
          <w:b/>
          <w:bCs/>
          <w:color w:val="000000"/>
          <w:sz w:val="27"/>
          <w:szCs w:val="27"/>
        </w:rPr>
        <w:t> </w:t>
      </w:r>
      <w:r>
        <w:rPr>
          <w:rFonts w:hint="eastAsia"/>
          <w:color w:val="000000"/>
          <w:sz w:val="27"/>
          <w:szCs w:val="27"/>
        </w:rPr>
        <w:t>WindowManagerService --&gt; 애플리케이션</w:t>
      </w:r>
      <w:r>
        <w:rPr>
          <w:rFonts w:hint="eastAsia"/>
          <w:color w:val="000000"/>
          <w:sz w:val="27"/>
          <w:szCs w:val="27"/>
        </w:rPr>
        <w:br/>
      </w:r>
      <w:r>
        <w:rPr>
          <w:rFonts w:hint="eastAsia"/>
          <w:color w:val="000000"/>
          <w:sz w:val="27"/>
          <w:szCs w:val="27"/>
        </w:rPr>
        <w:br/>
        <w:t>    void dispatchKey(in KeyEvent event); //이벤트를 애플리케이션에 전달</w:t>
      </w:r>
      <w:r>
        <w:rPr>
          <w:rFonts w:hint="eastAsia"/>
          <w:color w:val="000000"/>
          <w:sz w:val="27"/>
          <w:szCs w:val="27"/>
        </w:rPr>
        <w:br/>
        <w:t>    void dispatchPointer(in MotionEvent event, ...);</w:t>
      </w:r>
      <w:r>
        <w:rPr>
          <w:rFonts w:hint="eastAsia"/>
          <w:color w:val="000000"/>
          <w:sz w:val="27"/>
          <w:szCs w:val="27"/>
        </w:rPr>
        <w:br/>
        <w:t>    void dispatchTrackball(in MotionEvent event, ...);</w:t>
      </w:r>
    </w:p>
    <w:p w:rsidR="002013F0" w:rsidRDefault="002013F0" w:rsidP="002013F0">
      <w:pPr>
        <w:pStyle w:val="a3"/>
        <w:rPr>
          <w:color w:val="000000"/>
          <w:sz w:val="27"/>
          <w:szCs w:val="27"/>
        </w:rPr>
      </w:pPr>
      <w:r>
        <w:rPr>
          <w:rStyle w:val="a8"/>
          <w:rFonts w:hint="eastAsia"/>
          <w:color w:val="000000"/>
          <w:sz w:val="27"/>
          <w:szCs w:val="27"/>
        </w:rPr>
        <w:t>KeyEvent.aidl, MotionEvent.aidl</w:t>
      </w:r>
      <w:r>
        <w:rPr>
          <w:rStyle w:val="apple-converted-space"/>
          <w:rFonts w:hint="eastAsia"/>
          <w:color w:val="000000"/>
          <w:sz w:val="27"/>
          <w:szCs w:val="27"/>
        </w:rPr>
        <w:t> </w:t>
      </w:r>
      <w:r>
        <w:rPr>
          <w:rFonts w:hint="eastAsia"/>
          <w:color w:val="000000"/>
          <w:sz w:val="27"/>
          <w:szCs w:val="27"/>
        </w:rPr>
        <w:t>: 프로세스간 전달되는 이벤트 정보</w:t>
      </w:r>
      <w:r>
        <w:rPr>
          <w:rFonts w:hint="eastAsia"/>
          <w:color w:val="000000"/>
          <w:sz w:val="27"/>
          <w:szCs w:val="27"/>
        </w:rPr>
        <w:br/>
      </w:r>
      <w:r>
        <w:rPr>
          <w:rFonts w:hint="eastAsia"/>
          <w:color w:val="000000"/>
          <w:sz w:val="27"/>
          <w:szCs w:val="27"/>
        </w:rPr>
        <w:br/>
      </w:r>
      <w:r>
        <w:rPr>
          <w:rFonts w:hint="eastAsia"/>
          <w:color w:val="000000"/>
          <w:sz w:val="27"/>
          <w:szCs w:val="27"/>
        </w:rPr>
        <w:br/>
      </w:r>
      <w:r>
        <w:rPr>
          <w:rStyle w:val="a8"/>
          <w:rFonts w:hint="eastAsia"/>
          <w:color w:val="000000"/>
          <w:sz w:val="28"/>
          <w:szCs w:val="28"/>
        </w:rPr>
        <w:t>이벤트 감지 및 디스패치</w:t>
      </w:r>
      <w:r>
        <w:rPr>
          <w:rStyle w:val="apple-converted-space"/>
          <w:rFonts w:hint="eastAsia"/>
          <w:b/>
          <w:bCs/>
          <w:color w:val="000000"/>
          <w:sz w:val="28"/>
          <w:szCs w:val="28"/>
        </w:rPr>
        <w:t> </w:t>
      </w:r>
      <w:r>
        <w:rPr>
          <w:rFonts w:hint="eastAsia"/>
          <w:color w:val="000000"/>
          <w:sz w:val="27"/>
          <w:szCs w:val="27"/>
        </w:rPr>
        <w:br/>
        <w:t>이벤트를 검출하고 애플리케이션으로 디스패치하는 로직은 WindowManagerService.java에 구현되어 있다. WindowManagerService는 InputDispatcherThread와 KeyInputQueue 구현 클래스를 이용하여 이벤트를 읽어들이고 적절한 윈도우에 전달하는 일을 한다.</w:t>
      </w:r>
      <w:r>
        <w:rPr>
          <w:rFonts w:hint="eastAsia"/>
          <w:color w:val="000000"/>
          <w:sz w:val="27"/>
          <w:szCs w:val="27"/>
        </w:rPr>
        <w:br/>
      </w:r>
      <w:r>
        <w:rPr>
          <w:rFonts w:hint="eastAsia"/>
          <w:color w:val="000000"/>
          <w:sz w:val="27"/>
          <w:szCs w:val="27"/>
        </w:rPr>
        <w:br/>
      </w:r>
      <w:r>
        <w:rPr>
          <w:rStyle w:val="a8"/>
          <w:rFonts w:hint="eastAsia"/>
          <w:color w:val="000000"/>
          <w:sz w:val="22"/>
          <w:szCs w:val="22"/>
        </w:rPr>
        <w:t>WindowManagerService 클래스</w:t>
      </w:r>
      <w:r>
        <w:rPr>
          <w:rFonts w:hint="eastAsia"/>
          <w:color w:val="000000"/>
          <w:sz w:val="27"/>
          <w:szCs w:val="27"/>
        </w:rPr>
        <w:br/>
        <w:t>- KeyInputQueue 구현 클래스(KeyQ) 및 InputDispatcherThread 클래스 포함</w:t>
      </w:r>
      <w:r>
        <w:rPr>
          <w:rFonts w:hint="eastAsia"/>
          <w:color w:val="000000"/>
          <w:sz w:val="27"/>
          <w:szCs w:val="27"/>
        </w:rPr>
        <w:br/>
        <w:t>- WindowManagerService 인스턴스 생성시 KeyInputQueue 생성 및 InputDispatcherThread 쓰레드 시작</w:t>
      </w:r>
      <w:r>
        <w:rPr>
          <w:rFonts w:hint="eastAsia"/>
          <w:color w:val="000000"/>
          <w:sz w:val="27"/>
          <w:szCs w:val="27"/>
        </w:rPr>
        <w:br/>
        <w:t>- InputDispatcherThread는 이벤트 타입에 따라 WindowManagerService의 디스패치 메소드 호출.</w:t>
      </w:r>
      <w:r>
        <w:rPr>
          <w:rFonts w:hint="eastAsia"/>
          <w:color w:val="000000"/>
          <w:sz w:val="27"/>
          <w:szCs w:val="27"/>
        </w:rPr>
        <w:br/>
      </w:r>
      <w:r>
        <w:rPr>
          <w:rFonts w:hint="eastAsia"/>
          <w:color w:val="000000"/>
          <w:sz w:val="27"/>
          <w:szCs w:val="27"/>
        </w:rPr>
        <w:br/>
      </w:r>
      <w:r>
        <w:rPr>
          <w:rFonts w:hint="eastAsia"/>
          <w:color w:val="000000"/>
          <w:sz w:val="27"/>
          <w:szCs w:val="27"/>
        </w:rPr>
        <w:lastRenderedPageBreak/>
        <w:t>       dispatchKey(KeyEvent); // 예를들어 키보드 이벤트인 경우</w:t>
      </w:r>
      <w:r>
        <w:rPr>
          <w:rFonts w:hint="eastAsia"/>
          <w:color w:val="000000"/>
          <w:sz w:val="27"/>
          <w:szCs w:val="27"/>
        </w:rPr>
        <w:br/>
      </w:r>
      <w:r>
        <w:rPr>
          <w:rFonts w:hint="eastAsia"/>
          <w:color w:val="000000"/>
          <w:sz w:val="27"/>
          <w:szCs w:val="27"/>
        </w:rPr>
        <w:br/>
        <w:t>- 디스패치 메소드는 현재 포커스를 가진 윈도우를 찾아 이벤트 전달</w:t>
      </w:r>
      <w:r>
        <w:rPr>
          <w:rFonts w:hint="eastAsia"/>
          <w:color w:val="000000"/>
          <w:sz w:val="27"/>
          <w:szCs w:val="27"/>
        </w:rPr>
        <w:br/>
      </w:r>
      <w:r>
        <w:rPr>
          <w:rFonts w:hint="eastAsia"/>
          <w:color w:val="000000"/>
          <w:sz w:val="27"/>
          <w:szCs w:val="27"/>
        </w:rPr>
        <w:br/>
        <w:t>     mKeyWaiter.waitForNextEventTarget(); // WindowState 찾음</w:t>
      </w:r>
      <w:r>
        <w:rPr>
          <w:rFonts w:hint="eastAsia"/>
          <w:color w:val="000000"/>
          <w:sz w:val="27"/>
          <w:szCs w:val="27"/>
        </w:rPr>
        <w:br/>
        <w:t>     windowState.mClient.dispatchKey(event); // windowState.mClient는 IWindow 객체</w:t>
      </w:r>
      <w:r>
        <w:rPr>
          <w:rFonts w:hint="eastAsia"/>
          <w:color w:val="000000"/>
          <w:sz w:val="27"/>
          <w:szCs w:val="27"/>
        </w:rPr>
        <w:br/>
      </w:r>
      <w:r>
        <w:rPr>
          <w:rFonts w:hint="eastAsia"/>
          <w:color w:val="000000"/>
          <w:sz w:val="27"/>
          <w:szCs w:val="27"/>
        </w:rPr>
        <w:br/>
        <w:t>- IWindow 객체는 액티비티가 resume인 상태가 되면서 ViewRoot가 WindowServiceManager에 전달한 것</w:t>
      </w:r>
      <w:r>
        <w:rPr>
          <w:rFonts w:hint="eastAsia"/>
          <w:color w:val="000000"/>
          <w:sz w:val="27"/>
          <w:szCs w:val="27"/>
        </w:rPr>
        <w:br/>
      </w:r>
      <w:r>
        <w:rPr>
          <w:rFonts w:hint="eastAsia"/>
          <w:color w:val="000000"/>
          <w:sz w:val="27"/>
          <w:szCs w:val="27"/>
        </w:rPr>
        <w:br/>
      </w:r>
      <w:r>
        <w:rPr>
          <w:rStyle w:val="a8"/>
          <w:rFonts w:hint="eastAsia"/>
          <w:color w:val="000000"/>
          <w:sz w:val="22"/>
          <w:szCs w:val="22"/>
        </w:rPr>
        <w:t>KeyInputQueue 클래스</w:t>
      </w:r>
      <w:r>
        <w:rPr>
          <w:rFonts w:hint="eastAsia"/>
          <w:color w:val="000000"/>
          <w:sz w:val="27"/>
          <w:szCs w:val="27"/>
        </w:rPr>
        <w:br/>
        <w:t>- 안드로이드에서 진짜 이벤트 큐 역할</w:t>
      </w:r>
      <w:r>
        <w:rPr>
          <w:rFonts w:hint="eastAsia"/>
          <w:color w:val="000000"/>
          <w:sz w:val="27"/>
          <w:szCs w:val="27"/>
        </w:rPr>
        <w:br/>
        <w:t>- 인스턴스 생성시 새로운 쓰레드가 시작되면서 native boolean readEvent() 메소드를 무한루프 호출.</w:t>
      </w:r>
      <w:r>
        <w:rPr>
          <w:rFonts w:hint="eastAsia"/>
          <w:color w:val="000000"/>
          <w:sz w:val="27"/>
          <w:szCs w:val="27"/>
        </w:rPr>
        <w:br/>
        <w:t>- 리눅스 입력 디바이스로부터 실제 이벤트를 읽어들이는 로직은 네이티브 코드로 구현됨 : EventHub</w:t>
      </w:r>
      <w:r>
        <w:rPr>
          <w:rFonts w:hint="eastAsia"/>
          <w:color w:val="000000"/>
          <w:sz w:val="27"/>
          <w:szCs w:val="27"/>
        </w:rPr>
        <w:br/>
        <w:t>- 이벤트 읽는 과정 </w:t>
      </w:r>
      <w:r>
        <w:rPr>
          <w:rFonts w:hint="eastAsia"/>
          <w:color w:val="000000"/>
          <w:sz w:val="27"/>
          <w:szCs w:val="27"/>
        </w:rPr>
        <w:br/>
      </w:r>
      <w:r>
        <w:rPr>
          <w:rFonts w:hint="eastAsia"/>
          <w:color w:val="000000"/>
          <w:sz w:val="27"/>
          <w:szCs w:val="27"/>
        </w:rPr>
        <w:br/>
        <w:t>   KeyInputQueue.java -&gt; JNI -&gt; com_android_server_KeyInputQueue.cpp -&gt; EventHub.cpp -&gt; Device</w:t>
      </w:r>
    </w:p>
    <w:p w:rsidR="002013F0" w:rsidRDefault="002013F0" w:rsidP="002013F0">
      <w:pPr>
        <w:pStyle w:val="a3"/>
        <w:rPr>
          <w:color w:val="000000"/>
          <w:sz w:val="27"/>
          <w:szCs w:val="27"/>
        </w:rPr>
      </w:pPr>
      <w:r>
        <w:rPr>
          <w:rStyle w:val="a8"/>
          <w:rFonts w:hint="eastAsia"/>
          <w:color w:val="000000"/>
          <w:sz w:val="22"/>
          <w:szCs w:val="22"/>
        </w:rPr>
        <w:t>InputDispatcherThread 클래스</w:t>
      </w:r>
      <w:r>
        <w:rPr>
          <w:rFonts w:hint="eastAsia"/>
          <w:b/>
          <w:bCs/>
          <w:color w:val="000000"/>
          <w:sz w:val="27"/>
          <w:szCs w:val="27"/>
        </w:rPr>
        <w:br/>
      </w:r>
      <w:r>
        <w:rPr>
          <w:rFonts w:hint="eastAsia"/>
          <w:color w:val="000000"/>
          <w:sz w:val="27"/>
          <w:szCs w:val="27"/>
        </w:rPr>
        <w:t>- Event-Dispatch Thread 구현 클래스(?)</w:t>
      </w:r>
      <w:r>
        <w:rPr>
          <w:rFonts w:hint="eastAsia"/>
          <w:color w:val="000000"/>
          <w:sz w:val="27"/>
          <w:szCs w:val="27"/>
        </w:rPr>
        <w:br/>
        <w:t>- 무한루프 돌면서 이벤트 큐에서 이벤트를 꺼내 WindowManagerService의 디스패치 메소드 호출</w:t>
      </w:r>
      <w:r>
        <w:rPr>
          <w:rFonts w:hint="eastAsia"/>
          <w:color w:val="000000"/>
          <w:sz w:val="27"/>
          <w:szCs w:val="27"/>
        </w:rPr>
        <w:br/>
      </w:r>
      <w:r>
        <w:rPr>
          <w:rFonts w:hint="eastAsia"/>
          <w:color w:val="000000"/>
          <w:sz w:val="27"/>
          <w:szCs w:val="27"/>
        </w:rPr>
        <w:br/>
      </w:r>
      <w:r>
        <w:rPr>
          <w:rStyle w:val="a8"/>
          <w:rFonts w:hint="eastAsia"/>
          <w:color w:val="000000"/>
          <w:sz w:val="22"/>
          <w:szCs w:val="22"/>
        </w:rPr>
        <w:t>이벤트 유형</w:t>
      </w:r>
      <w:r>
        <w:rPr>
          <w:rFonts w:hint="eastAsia"/>
          <w:color w:val="000000"/>
          <w:sz w:val="27"/>
          <w:szCs w:val="27"/>
        </w:rPr>
        <w:br/>
        <w:t>- 키보드 : RawInputEvent.CLASS_KEYBOARD</w:t>
      </w:r>
      <w:r>
        <w:rPr>
          <w:rFonts w:hint="eastAsia"/>
          <w:color w:val="000000"/>
          <w:sz w:val="27"/>
          <w:szCs w:val="27"/>
        </w:rPr>
        <w:br/>
        <w:t>- 트랙볼 : RawInputEvent.CLASS_TRACKBALL</w:t>
      </w:r>
      <w:r>
        <w:rPr>
          <w:rFonts w:hint="eastAsia"/>
          <w:color w:val="000000"/>
          <w:sz w:val="27"/>
          <w:szCs w:val="27"/>
        </w:rPr>
        <w:br/>
        <w:t>- 터치스크린 : RawInputEvent.CLASS_TOUCHSCREEN</w:t>
      </w:r>
      <w:r>
        <w:rPr>
          <w:rFonts w:hint="eastAsia"/>
          <w:color w:val="000000"/>
          <w:sz w:val="27"/>
          <w:szCs w:val="27"/>
        </w:rPr>
        <w:br/>
        <w:t>- 설정 변경 : RawInputEvent.CLASS_CONFIGURATION_CHANGED</w:t>
      </w:r>
    </w:p>
    <w:p w:rsidR="002013F0" w:rsidRDefault="002013F0" w:rsidP="002013F0">
      <w:pPr>
        <w:pStyle w:val="a3"/>
        <w:rPr>
          <w:color w:val="000000"/>
          <w:sz w:val="27"/>
          <w:szCs w:val="27"/>
        </w:rPr>
      </w:pPr>
      <w:r>
        <w:rPr>
          <w:rStyle w:val="a8"/>
          <w:rFonts w:hint="eastAsia"/>
          <w:color w:val="000000"/>
          <w:sz w:val="22"/>
          <w:szCs w:val="22"/>
        </w:rPr>
        <w:t>이벤트 정보를 담고 있는 핵심 클래스</w:t>
      </w:r>
      <w:r>
        <w:rPr>
          <w:rFonts w:hint="eastAsia"/>
          <w:color w:val="000000"/>
          <w:sz w:val="27"/>
          <w:szCs w:val="27"/>
        </w:rPr>
        <w:br/>
        <w:t>- 키보드 이벤트 : KeyEvent</w:t>
      </w:r>
      <w:r>
        <w:rPr>
          <w:rFonts w:hint="eastAsia"/>
          <w:color w:val="000000"/>
          <w:sz w:val="27"/>
          <w:szCs w:val="27"/>
        </w:rPr>
        <w:br/>
        <w:t>- 터치 or 트랙볼 이벤트 : MotionEvent</w:t>
      </w:r>
      <w:r>
        <w:rPr>
          <w:rFonts w:hint="eastAsia"/>
          <w:color w:val="000000"/>
          <w:sz w:val="27"/>
          <w:szCs w:val="27"/>
        </w:rPr>
        <w:br/>
      </w:r>
      <w:r>
        <w:rPr>
          <w:rFonts w:hint="eastAsia"/>
          <w:color w:val="000000"/>
          <w:sz w:val="27"/>
          <w:szCs w:val="27"/>
        </w:rPr>
        <w:br/>
      </w:r>
      <w:r>
        <w:rPr>
          <w:rFonts w:hint="eastAsia"/>
          <w:color w:val="000000"/>
          <w:sz w:val="27"/>
          <w:szCs w:val="27"/>
        </w:rPr>
        <w:br/>
      </w:r>
      <w:r>
        <w:rPr>
          <w:rStyle w:val="a8"/>
          <w:rFonts w:hint="eastAsia"/>
          <w:color w:val="000000"/>
          <w:sz w:val="28"/>
          <w:szCs w:val="28"/>
        </w:rPr>
        <w:t>애플리케이션에서 이벤트 처리 과정(키 이벤트 중심)</w:t>
      </w:r>
    </w:p>
    <w:p w:rsidR="002013F0" w:rsidRDefault="002013F0" w:rsidP="002013F0">
      <w:pPr>
        <w:pStyle w:val="a3"/>
        <w:rPr>
          <w:color w:val="000000"/>
          <w:sz w:val="27"/>
          <w:szCs w:val="27"/>
        </w:rPr>
      </w:pPr>
      <w:r>
        <w:rPr>
          <w:rFonts w:hint="eastAsia"/>
          <w:color w:val="000000"/>
          <w:sz w:val="27"/>
          <w:szCs w:val="27"/>
        </w:rPr>
        <w:lastRenderedPageBreak/>
        <w:t>이벤트를 전달받은 애플리케이션 윈도우는, 뷰 트리의 최상위부터 시작해서 실제 포커스를 가진 뷰까지 경로를 따라 이벤트를 디스패치한다.</w:t>
      </w:r>
    </w:p>
    <w:p w:rsidR="002013F0" w:rsidRDefault="002013F0" w:rsidP="002013F0">
      <w:pPr>
        <w:widowControl/>
        <w:numPr>
          <w:ilvl w:val="0"/>
          <w:numId w:val="21"/>
        </w:numPr>
        <w:wordWrap/>
        <w:autoSpaceDE/>
        <w:autoSpaceDN/>
        <w:spacing w:before="100" w:beforeAutospacing="1" w:after="100" w:afterAutospacing="1"/>
        <w:jc w:val="left"/>
        <w:rPr>
          <w:color w:val="000000"/>
          <w:sz w:val="27"/>
          <w:szCs w:val="27"/>
        </w:rPr>
      </w:pPr>
      <w:r>
        <w:rPr>
          <w:rFonts w:hint="eastAsia"/>
          <w:color w:val="000000"/>
          <w:sz w:val="27"/>
          <w:szCs w:val="27"/>
        </w:rPr>
        <w:t>이벤트가 발생하면 WindowManagerService는 이벤트 큐의 이벤트를 IWindow에 전달</w:t>
      </w:r>
      <w:r>
        <w:rPr>
          <w:rFonts w:hint="eastAsia"/>
          <w:color w:val="000000"/>
          <w:sz w:val="27"/>
          <w:szCs w:val="27"/>
        </w:rPr>
        <w:br/>
      </w:r>
      <w:r>
        <w:rPr>
          <w:rFonts w:hint="eastAsia"/>
          <w:color w:val="000000"/>
          <w:sz w:val="27"/>
          <w:szCs w:val="27"/>
        </w:rPr>
        <w:br/>
        <w:t>IWindow.dispatchKey(event);</w:t>
      </w:r>
      <w:r>
        <w:rPr>
          <w:rFonts w:hint="eastAsia"/>
          <w:color w:val="000000"/>
          <w:sz w:val="27"/>
          <w:szCs w:val="27"/>
        </w:rPr>
        <w:br/>
        <w:t> </w:t>
      </w:r>
    </w:p>
    <w:p w:rsidR="002013F0" w:rsidRDefault="002013F0" w:rsidP="002013F0">
      <w:pPr>
        <w:widowControl/>
        <w:numPr>
          <w:ilvl w:val="0"/>
          <w:numId w:val="21"/>
        </w:numPr>
        <w:wordWrap/>
        <w:autoSpaceDE/>
        <w:autoSpaceDN/>
        <w:spacing w:before="100" w:beforeAutospacing="1" w:after="100" w:afterAutospacing="1"/>
        <w:jc w:val="left"/>
        <w:rPr>
          <w:color w:val="000000"/>
          <w:sz w:val="27"/>
          <w:szCs w:val="27"/>
        </w:rPr>
      </w:pPr>
      <w:r>
        <w:rPr>
          <w:rFonts w:hint="eastAsia"/>
          <w:color w:val="000000"/>
          <w:sz w:val="27"/>
          <w:szCs w:val="27"/>
        </w:rPr>
        <w:t>IWindow(ViewRoot.W 내부클래스가 구현)는 이벤트를 ViewRoot의 dispatchKey(event)에 다시 전달</w:t>
      </w:r>
    </w:p>
    <w:p w:rsidR="002013F0" w:rsidRDefault="002013F0" w:rsidP="002013F0">
      <w:pPr>
        <w:widowControl/>
        <w:numPr>
          <w:ilvl w:val="0"/>
          <w:numId w:val="21"/>
        </w:numPr>
        <w:wordWrap/>
        <w:autoSpaceDE/>
        <w:autoSpaceDN/>
        <w:spacing w:before="100" w:beforeAutospacing="1" w:after="100" w:afterAutospacing="1"/>
        <w:jc w:val="left"/>
        <w:rPr>
          <w:color w:val="000000"/>
          <w:sz w:val="27"/>
          <w:szCs w:val="27"/>
        </w:rPr>
      </w:pPr>
      <w:r>
        <w:rPr>
          <w:rFonts w:hint="eastAsia"/>
          <w:color w:val="000000"/>
          <w:sz w:val="27"/>
          <w:szCs w:val="27"/>
        </w:rPr>
        <w:t>ViewRoot.dispatchKey()에서는 sendMessageAtTime(msg) 메소드를 통해 메시지 형태로 이벤트를 전달(왜 갑자기 여기서 Handler 메시지 형태로 이벤트를 전달하는가?)</w:t>
      </w:r>
    </w:p>
    <w:p w:rsidR="002013F0" w:rsidRDefault="002013F0" w:rsidP="002013F0">
      <w:pPr>
        <w:widowControl/>
        <w:numPr>
          <w:ilvl w:val="0"/>
          <w:numId w:val="21"/>
        </w:numPr>
        <w:wordWrap/>
        <w:autoSpaceDE/>
        <w:autoSpaceDN/>
        <w:spacing w:before="100" w:beforeAutospacing="1" w:after="100" w:afterAutospacing="1"/>
        <w:jc w:val="left"/>
        <w:rPr>
          <w:color w:val="000000"/>
          <w:sz w:val="27"/>
          <w:szCs w:val="27"/>
        </w:rPr>
      </w:pPr>
      <w:r>
        <w:rPr>
          <w:rFonts w:hint="eastAsia"/>
          <w:color w:val="000000"/>
          <w:sz w:val="27"/>
          <w:szCs w:val="27"/>
        </w:rPr>
        <w:t>보내진 이벤트 메시지는 Handler를 상속받은 ViewRoot의 handleMessage(Message)가 처리</w:t>
      </w:r>
    </w:p>
    <w:p w:rsidR="002013F0" w:rsidRDefault="002013F0" w:rsidP="002013F0">
      <w:pPr>
        <w:widowControl/>
        <w:numPr>
          <w:ilvl w:val="0"/>
          <w:numId w:val="21"/>
        </w:numPr>
        <w:wordWrap/>
        <w:autoSpaceDE/>
        <w:autoSpaceDN/>
        <w:spacing w:before="100" w:beforeAutospacing="1" w:after="100" w:afterAutospacing="1"/>
        <w:jc w:val="left"/>
        <w:rPr>
          <w:color w:val="000000"/>
          <w:sz w:val="27"/>
          <w:szCs w:val="27"/>
        </w:rPr>
      </w:pPr>
      <w:r>
        <w:rPr>
          <w:rFonts w:hint="eastAsia"/>
          <w:color w:val="000000"/>
          <w:sz w:val="27"/>
          <w:szCs w:val="27"/>
        </w:rPr>
        <w:t>handleMessage()는 deliverKeyEventToViewHierarchy(event)를 호출</w:t>
      </w:r>
    </w:p>
    <w:p w:rsidR="002013F0" w:rsidRDefault="002013F0" w:rsidP="002013F0">
      <w:pPr>
        <w:widowControl/>
        <w:numPr>
          <w:ilvl w:val="0"/>
          <w:numId w:val="21"/>
        </w:numPr>
        <w:wordWrap/>
        <w:autoSpaceDE/>
        <w:autoSpaceDN/>
        <w:spacing w:before="100" w:beforeAutospacing="1" w:after="100" w:afterAutospacing="1"/>
        <w:jc w:val="left"/>
        <w:rPr>
          <w:color w:val="000000"/>
          <w:sz w:val="27"/>
          <w:szCs w:val="27"/>
        </w:rPr>
      </w:pPr>
      <w:r>
        <w:rPr>
          <w:rFonts w:hint="eastAsia"/>
          <w:color w:val="000000"/>
          <w:sz w:val="27"/>
          <w:szCs w:val="27"/>
        </w:rPr>
        <w:t>deliverKeyEventToViewHierarchy()는 decor view의 dispatchKeyEvent(event) 호출</w:t>
      </w:r>
      <w:r>
        <w:rPr>
          <w:rFonts w:hint="eastAsia"/>
          <w:color w:val="000000"/>
          <w:sz w:val="27"/>
          <w:szCs w:val="27"/>
        </w:rPr>
        <w:br/>
      </w:r>
      <w:r>
        <w:rPr>
          <w:rFonts w:hint="eastAsia"/>
          <w:color w:val="000000"/>
          <w:sz w:val="27"/>
          <w:szCs w:val="27"/>
        </w:rPr>
        <w:br/>
        <w:t>mView.dispatchKeyEvent(event);</w:t>
      </w:r>
      <w:r>
        <w:rPr>
          <w:rFonts w:hint="eastAsia"/>
          <w:color w:val="000000"/>
          <w:sz w:val="27"/>
          <w:szCs w:val="27"/>
        </w:rPr>
        <w:br/>
        <w:t> </w:t>
      </w:r>
    </w:p>
    <w:p w:rsidR="002013F0" w:rsidRDefault="002013F0" w:rsidP="002013F0">
      <w:pPr>
        <w:widowControl/>
        <w:numPr>
          <w:ilvl w:val="0"/>
          <w:numId w:val="21"/>
        </w:numPr>
        <w:wordWrap/>
        <w:autoSpaceDE/>
        <w:autoSpaceDN/>
        <w:spacing w:before="100" w:beforeAutospacing="1" w:after="100" w:afterAutospacing="1"/>
        <w:jc w:val="left"/>
        <w:rPr>
          <w:color w:val="000000"/>
          <w:sz w:val="27"/>
          <w:szCs w:val="27"/>
        </w:rPr>
      </w:pPr>
      <w:r>
        <w:rPr>
          <w:rFonts w:hint="eastAsia"/>
          <w:color w:val="000000"/>
          <w:sz w:val="27"/>
          <w:szCs w:val="27"/>
        </w:rPr>
        <w:t>decor view의 dispatchKeyEvent()에서는 현재 뷰에 리스너가 등록되어 있으면 현재 view의 리스너 콜백함수를 호출함(즉 드디어 이벤트가 처리됨)</w:t>
      </w:r>
    </w:p>
    <w:p w:rsidR="002013F0" w:rsidRDefault="002013F0" w:rsidP="002013F0">
      <w:pPr>
        <w:widowControl/>
        <w:numPr>
          <w:ilvl w:val="0"/>
          <w:numId w:val="21"/>
        </w:numPr>
        <w:wordWrap/>
        <w:autoSpaceDE/>
        <w:autoSpaceDN/>
        <w:spacing w:before="100" w:beforeAutospacing="1" w:after="100" w:afterAutospacing="1"/>
        <w:jc w:val="left"/>
        <w:rPr>
          <w:color w:val="000000"/>
          <w:sz w:val="27"/>
          <w:szCs w:val="27"/>
        </w:rPr>
      </w:pPr>
      <w:r>
        <w:rPr>
          <w:rFonts w:hint="eastAsia"/>
          <w:color w:val="000000"/>
          <w:sz w:val="27"/>
          <w:szCs w:val="27"/>
        </w:rPr>
        <w:t>등록된 리스너가 없으면 KeyEvent의 dispatch(callback) 호출 : callback은 view 자신</w:t>
      </w:r>
    </w:p>
    <w:p w:rsidR="002013F0" w:rsidRDefault="002013F0" w:rsidP="002013F0">
      <w:pPr>
        <w:widowControl/>
        <w:numPr>
          <w:ilvl w:val="0"/>
          <w:numId w:val="21"/>
        </w:numPr>
        <w:wordWrap/>
        <w:autoSpaceDE/>
        <w:autoSpaceDN/>
        <w:spacing w:before="100" w:beforeAutospacing="1" w:after="100" w:afterAutospacing="1"/>
        <w:jc w:val="left"/>
        <w:rPr>
          <w:color w:val="000000"/>
          <w:sz w:val="27"/>
          <w:szCs w:val="27"/>
        </w:rPr>
      </w:pPr>
      <w:r>
        <w:rPr>
          <w:rFonts w:hint="eastAsia"/>
          <w:color w:val="000000"/>
          <w:sz w:val="27"/>
          <w:szCs w:val="27"/>
        </w:rPr>
        <w:t>KeyEvent.dispatch()는 다시 callback view의 onKeyDown() 호출 : 키 누름 이벤트인 경우</w:t>
      </w:r>
    </w:p>
    <w:p w:rsidR="002013F0" w:rsidRDefault="002013F0" w:rsidP="002013F0">
      <w:pPr>
        <w:widowControl/>
        <w:numPr>
          <w:ilvl w:val="0"/>
          <w:numId w:val="21"/>
        </w:numPr>
        <w:wordWrap/>
        <w:autoSpaceDE/>
        <w:autoSpaceDN/>
        <w:spacing w:before="100" w:beforeAutospacing="1" w:after="100" w:afterAutospacing="1"/>
        <w:jc w:val="left"/>
        <w:rPr>
          <w:color w:val="000000"/>
          <w:sz w:val="27"/>
          <w:szCs w:val="27"/>
        </w:rPr>
      </w:pPr>
      <w:r>
        <w:rPr>
          <w:rFonts w:hint="eastAsia"/>
          <w:color w:val="000000"/>
          <w:sz w:val="27"/>
          <w:szCs w:val="27"/>
        </w:rPr>
        <w:lastRenderedPageBreak/>
        <w:t>view의 onKeyDown()은 setPressed() 호출 : setPressed() -&gt;dispatchSetPressed()</w:t>
      </w:r>
    </w:p>
    <w:p w:rsidR="002013F0" w:rsidRDefault="002013F0" w:rsidP="002013F0">
      <w:pPr>
        <w:widowControl/>
        <w:numPr>
          <w:ilvl w:val="0"/>
          <w:numId w:val="21"/>
        </w:numPr>
        <w:wordWrap/>
        <w:autoSpaceDE/>
        <w:autoSpaceDN/>
        <w:spacing w:before="100" w:beforeAutospacing="1" w:after="100" w:afterAutospacing="1"/>
        <w:jc w:val="left"/>
        <w:rPr>
          <w:color w:val="000000"/>
          <w:sz w:val="27"/>
          <w:szCs w:val="27"/>
        </w:rPr>
      </w:pPr>
      <w:r>
        <w:rPr>
          <w:rFonts w:hint="eastAsia"/>
          <w:color w:val="000000"/>
          <w:sz w:val="27"/>
          <w:szCs w:val="27"/>
        </w:rPr>
        <w:t>dispatchSetPressed()는 하위 View 클래스(예를들어 ViewGroup)에서 적절히 오버라이드됨</w:t>
      </w:r>
    </w:p>
    <w:p w:rsidR="002013F0" w:rsidRDefault="002013F0" w:rsidP="002013F0">
      <w:pPr>
        <w:widowControl/>
        <w:numPr>
          <w:ilvl w:val="0"/>
          <w:numId w:val="21"/>
        </w:numPr>
        <w:wordWrap/>
        <w:autoSpaceDE/>
        <w:autoSpaceDN/>
        <w:spacing w:before="100" w:beforeAutospacing="1" w:after="100" w:afterAutospacing="1"/>
        <w:jc w:val="left"/>
        <w:rPr>
          <w:color w:val="000000"/>
          <w:sz w:val="27"/>
          <w:szCs w:val="27"/>
        </w:rPr>
      </w:pPr>
      <w:r>
        <w:rPr>
          <w:rFonts w:hint="eastAsia"/>
          <w:color w:val="000000"/>
          <w:sz w:val="27"/>
          <w:szCs w:val="27"/>
        </w:rPr>
        <w:t>ViewGroup의 dispatchSetPressed()에서는 자식 뷰들의 setPressed()를 호출</w:t>
      </w:r>
    </w:p>
    <w:p w:rsidR="002013F0" w:rsidRDefault="002013F0" w:rsidP="002013F0">
      <w:pPr>
        <w:widowControl/>
        <w:numPr>
          <w:ilvl w:val="0"/>
          <w:numId w:val="21"/>
        </w:numPr>
        <w:wordWrap/>
        <w:autoSpaceDE/>
        <w:autoSpaceDN/>
        <w:spacing w:before="100" w:beforeAutospacing="1" w:after="100" w:afterAutospacing="1"/>
        <w:jc w:val="left"/>
        <w:rPr>
          <w:color w:val="000000"/>
          <w:sz w:val="27"/>
          <w:szCs w:val="27"/>
        </w:rPr>
      </w:pPr>
      <w:r>
        <w:rPr>
          <w:rFonts w:hint="eastAsia"/>
          <w:color w:val="000000"/>
          <w:sz w:val="27"/>
          <w:szCs w:val="27"/>
        </w:rPr>
        <w:t>이런식으로 최종 타겟 UI 컴포넌트까지 이벤트가 디스패치됨</w:t>
      </w:r>
    </w:p>
    <w:p w:rsidR="002013F0" w:rsidRDefault="002013F0" w:rsidP="002013F0">
      <w:pPr>
        <w:pStyle w:val="a3"/>
        <w:rPr>
          <w:color w:val="000000"/>
          <w:sz w:val="27"/>
          <w:szCs w:val="27"/>
        </w:rPr>
      </w:pPr>
      <w:r>
        <w:rPr>
          <w:rFonts w:hint="eastAsia"/>
          <w:color w:val="000000"/>
          <w:sz w:val="27"/>
          <w:szCs w:val="27"/>
        </w:rPr>
        <w:br/>
      </w:r>
      <w:r>
        <w:rPr>
          <w:rStyle w:val="a8"/>
          <w:rFonts w:hint="eastAsia"/>
          <w:color w:val="000000"/>
          <w:sz w:val="22"/>
          <w:szCs w:val="22"/>
        </w:rPr>
        <w:t>View 클래스</w:t>
      </w:r>
      <w:r>
        <w:rPr>
          <w:rFonts w:hint="eastAsia"/>
          <w:color w:val="000000"/>
          <w:sz w:val="27"/>
          <w:szCs w:val="27"/>
        </w:rPr>
        <w:br/>
        <w:t>- KeyEvent.Callback 구현</w:t>
      </w:r>
      <w:r>
        <w:rPr>
          <w:rFonts w:hint="eastAsia"/>
          <w:color w:val="000000"/>
          <w:sz w:val="27"/>
          <w:szCs w:val="27"/>
        </w:rPr>
        <w:br/>
        <w:t>- 주요 디스패치 메소드 :</w:t>
      </w:r>
      <w:r>
        <w:rPr>
          <w:rStyle w:val="apple-converted-space"/>
          <w:rFonts w:hint="eastAsia"/>
          <w:color w:val="000000"/>
          <w:sz w:val="27"/>
          <w:szCs w:val="27"/>
        </w:rPr>
        <w:t> </w:t>
      </w:r>
      <w:r>
        <w:rPr>
          <w:rFonts w:hint="eastAsia"/>
          <w:color w:val="000000"/>
          <w:sz w:val="27"/>
          <w:szCs w:val="27"/>
        </w:rPr>
        <w:br/>
      </w:r>
      <w:r>
        <w:rPr>
          <w:rFonts w:hint="eastAsia"/>
          <w:color w:val="000000"/>
          <w:sz w:val="27"/>
          <w:szCs w:val="27"/>
        </w:rPr>
        <w:br/>
        <w:t>    dispatchKeyEvent(KeyEvent event);</w:t>
      </w:r>
      <w:r>
        <w:rPr>
          <w:rFonts w:hint="eastAsia"/>
          <w:color w:val="000000"/>
          <w:sz w:val="27"/>
          <w:szCs w:val="27"/>
        </w:rPr>
        <w:br/>
        <w:t>    dispatchTouchEvent(MotionEvent event);</w:t>
      </w:r>
      <w:r>
        <w:rPr>
          <w:rFonts w:hint="eastAsia"/>
          <w:color w:val="000000"/>
          <w:sz w:val="27"/>
          <w:szCs w:val="27"/>
        </w:rPr>
        <w:br/>
        <w:t>    dispatchTrackballEvent(MotionEvent event);</w:t>
      </w:r>
      <w:r>
        <w:rPr>
          <w:rFonts w:hint="eastAsia"/>
          <w:color w:val="000000"/>
          <w:sz w:val="27"/>
          <w:szCs w:val="27"/>
        </w:rPr>
        <w:br/>
      </w:r>
      <w:r>
        <w:rPr>
          <w:rFonts w:hint="eastAsia"/>
          <w:color w:val="000000"/>
          <w:sz w:val="27"/>
          <w:szCs w:val="27"/>
        </w:rPr>
        <w:br/>
      </w:r>
      <w:r>
        <w:rPr>
          <w:rStyle w:val="a8"/>
          <w:rFonts w:hint="eastAsia"/>
          <w:color w:val="000000"/>
          <w:sz w:val="22"/>
          <w:szCs w:val="22"/>
        </w:rPr>
        <w:t>ViewGroup 클래스</w:t>
      </w:r>
      <w:r>
        <w:rPr>
          <w:rFonts w:hint="eastAsia"/>
          <w:color w:val="000000"/>
          <w:sz w:val="27"/>
          <w:szCs w:val="27"/>
        </w:rPr>
        <w:br/>
        <w:t>- XXXLayout 들의 부모 클래스</w:t>
      </w:r>
      <w:r>
        <w:rPr>
          <w:rFonts w:hint="eastAsia"/>
          <w:color w:val="000000"/>
          <w:sz w:val="27"/>
          <w:szCs w:val="27"/>
        </w:rPr>
        <w:br/>
        <w:t>- dispatchSetPressed(boolean pressed) 메소드 코드 :</w:t>
      </w:r>
      <w:r>
        <w:rPr>
          <w:rStyle w:val="apple-converted-space"/>
          <w:rFonts w:hint="eastAsia"/>
          <w:color w:val="000000"/>
          <w:sz w:val="27"/>
          <w:szCs w:val="27"/>
        </w:rPr>
        <w:t> </w:t>
      </w:r>
      <w:r>
        <w:rPr>
          <w:rFonts w:hint="eastAsia"/>
          <w:color w:val="000000"/>
          <w:sz w:val="27"/>
          <w:szCs w:val="27"/>
        </w:rPr>
        <w:br/>
      </w:r>
      <w:r>
        <w:rPr>
          <w:rFonts w:hint="eastAsia"/>
          <w:color w:val="000000"/>
          <w:sz w:val="27"/>
          <w:szCs w:val="27"/>
        </w:rPr>
        <w:br/>
        <w:t>        final View[] children = mChildren;</w:t>
      </w:r>
      <w:r>
        <w:rPr>
          <w:rFonts w:hint="eastAsia"/>
          <w:color w:val="000000"/>
          <w:sz w:val="27"/>
          <w:szCs w:val="27"/>
        </w:rPr>
        <w:br/>
        <w:t>        final int count = mChildrenCount;</w:t>
      </w:r>
      <w:r>
        <w:rPr>
          <w:rFonts w:hint="eastAsia"/>
          <w:color w:val="000000"/>
          <w:sz w:val="27"/>
          <w:szCs w:val="27"/>
        </w:rPr>
        <w:br/>
        <w:t>        for (int i = 0; i &lt; count; i++) {</w:t>
      </w:r>
      <w:r>
        <w:rPr>
          <w:rFonts w:hint="eastAsia"/>
          <w:color w:val="000000"/>
          <w:sz w:val="27"/>
          <w:szCs w:val="27"/>
        </w:rPr>
        <w:br/>
        <w:t>            children[i].setPressed(pressed);</w:t>
      </w:r>
      <w:r>
        <w:rPr>
          <w:rFonts w:hint="eastAsia"/>
          <w:color w:val="000000"/>
          <w:sz w:val="27"/>
          <w:szCs w:val="27"/>
        </w:rPr>
        <w:br/>
        <w:t>        }</w:t>
      </w:r>
    </w:p>
    <w:p w:rsidR="002013F0" w:rsidRDefault="002013F0" w:rsidP="002013F0">
      <w:pPr>
        <w:rPr>
          <w:color w:val="000000"/>
          <w:sz w:val="27"/>
          <w:szCs w:val="27"/>
        </w:rPr>
      </w:pPr>
      <w:r>
        <w:rPr>
          <w:rFonts w:hint="eastAsia"/>
          <w:color w:val="000000"/>
          <w:sz w:val="27"/>
          <w:szCs w:val="27"/>
        </w:rPr>
        <w:t>요즘에 보내기트위터에 보내기페이스북에 보내기미투데이에 보내기</w:t>
      </w:r>
    </w:p>
    <w:p w:rsidR="002013F0" w:rsidRDefault="002013F0" w:rsidP="002013F0">
      <w:pPr>
        <w:pStyle w:val="4"/>
        <w:ind w:left="1200" w:hanging="400"/>
        <w:rPr>
          <w:color w:val="000000"/>
          <w:sz w:val="24"/>
          <w:szCs w:val="24"/>
        </w:rPr>
      </w:pPr>
      <w:r>
        <w:rPr>
          <w:rFonts w:hint="eastAsia"/>
          <w:color w:val="000000"/>
        </w:rPr>
        <w:t>'</w:t>
      </w:r>
      <w:hyperlink r:id="rId416" w:history="1">
        <w:r>
          <w:rPr>
            <w:rStyle w:val="a4"/>
            <w:rFonts w:hint="eastAsia"/>
          </w:rPr>
          <w:t>Android</w:t>
        </w:r>
      </w:hyperlink>
      <w:r>
        <w:rPr>
          <w:rFonts w:hint="eastAsia"/>
          <w:color w:val="000000"/>
        </w:rPr>
        <w:t>' 카테고리의 다른 글</w:t>
      </w:r>
    </w:p>
    <w:tbl>
      <w:tblPr>
        <w:tblW w:w="0" w:type="auto"/>
        <w:tblCellSpacing w:w="15" w:type="dxa"/>
        <w:tblCellMar>
          <w:top w:w="15" w:type="dxa"/>
          <w:left w:w="15" w:type="dxa"/>
          <w:bottom w:w="15" w:type="dxa"/>
          <w:right w:w="15" w:type="dxa"/>
        </w:tblCellMar>
        <w:tblLook w:val="04A0"/>
      </w:tblPr>
      <w:tblGrid>
        <w:gridCol w:w="5418"/>
        <w:gridCol w:w="1115"/>
      </w:tblGrid>
      <w:tr w:rsidR="002013F0" w:rsidTr="002013F0">
        <w:trPr>
          <w:tblCellSpacing w:w="15" w:type="dxa"/>
        </w:trPr>
        <w:tc>
          <w:tcPr>
            <w:tcW w:w="0" w:type="auto"/>
            <w:vAlign w:val="center"/>
            <w:hideMark/>
          </w:tcPr>
          <w:p w:rsidR="002013F0" w:rsidRDefault="00153F68">
            <w:pPr>
              <w:jc w:val="center"/>
              <w:rPr>
                <w:rFonts w:ascii="굴림" w:eastAsia="굴림" w:hAnsi="굴림" w:cs="굴림"/>
                <w:b/>
                <w:bCs/>
                <w:sz w:val="24"/>
                <w:szCs w:val="24"/>
              </w:rPr>
            </w:pPr>
            <w:hyperlink r:id="rId417" w:history="1">
              <w:r w:rsidR="002013F0">
                <w:rPr>
                  <w:rStyle w:val="a4"/>
                  <w:b/>
                  <w:bCs/>
                </w:rPr>
                <w:t>[안드로이드] 애플리케이션 main 쓰레드 초기 작업</w:t>
              </w:r>
            </w:hyperlink>
            <w:r w:rsidR="002013F0">
              <w:rPr>
                <w:b/>
                <w:bCs/>
              </w:rPr>
              <w:t>  (0)</w:t>
            </w:r>
          </w:p>
        </w:tc>
        <w:tc>
          <w:tcPr>
            <w:tcW w:w="0" w:type="auto"/>
            <w:vAlign w:val="center"/>
            <w:hideMark/>
          </w:tcPr>
          <w:p w:rsidR="002013F0" w:rsidRDefault="002013F0">
            <w:pPr>
              <w:rPr>
                <w:rFonts w:ascii="굴림" w:eastAsia="굴림" w:hAnsi="굴림" w:cs="굴림"/>
                <w:sz w:val="24"/>
                <w:szCs w:val="24"/>
              </w:rPr>
            </w:pPr>
            <w:r>
              <w:t>2010/03/18</w:t>
            </w:r>
          </w:p>
        </w:tc>
      </w:tr>
      <w:tr w:rsidR="002013F0" w:rsidTr="002013F0">
        <w:trPr>
          <w:tblCellSpacing w:w="15" w:type="dxa"/>
        </w:trPr>
        <w:tc>
          <w:tcPr>
            <w:tcW w:w="0" w:type="auto"/>
            <w:vAlign w:val="center"/>
            <w:hideMark/>
          </w:tcPr>
          <w:p w:rsidR="002013F0" w:rsidRDefault="00153F68">
            <w:pPr>
              <w:jc w:val="center"/>
              <w:rPr>
                <w:rFonts w:ascii="굴림" w:eastAsia="굴림" w:hAnsi="굴림" w:cs="굴림"/>
                <w:b/>
                <w:bCs/>
                <w:sz w:val="24"/>
                <w:szCs w:val="24"/>
              </w:rPr>
            </w:pPr>
            <w:hyperlink r:id="rId418" w:history="1">
              <w:r w:rsidR="002013F0">
                <w:rPr>
                  <w:rStyle w:val="a4"/>
                  <w:b/>
                  <w:bCs/>
                </w:rPr>
                <w:t>[안드로이드] UI 쓰레드와 Handler</w:t>
              </w:r>
            </w:hyperlink>
            <w:r w:rsidR="002013F0">
              <w:rPr>
                <w:b/>
                <w:bCs/>
              </w:rPr>
              <w:t>  (0)</w:t>
            </w:r>
          </w:p>
        </w:tc>
        <w:tc>
          <w:tcPr>
            <w:tcW w:w="0" w:type="auto"/>
            <w:vAlign w:val="center"/>
            <w:hideMark/>
          </w:tcPr>
          <w:p w:rsidR="002013F0" w:rsidRDefault="002013F0">
            <w:pPr>
              <w:rPr>
                <w:rFonts w:ascii="굴림" w:eastAsia="굴림" w:hAnsi="굴림" w:cs="굴림"/>
                <w:sz w:val="24"/>
                <w:szCs w:val="24"/>
              </w:rPr>
            </w:pPr>
            <w:r>
              <w:t>2010/03/17</w:t>
            </w:r>
          </w:p>
        </w:tc>
      </w:tr>
      <w:tr w:rsidR="002013F0" w:rsidTr="002013F0">
        <w:trPr>
          <w:tblCellSpacing w:w="15" w:type="dxa"/>
        </w:trPr>
        <w:tc>
          <w:tcPr>
            <w:tcW w:w="0" w:type="auto"/>
            <w:vAlign w:val="center"/>
            <w:hideMark/>
          </w:tcPr>
          <w:p w:rsidR="002013F0" w:rsidRDefault="00153F68">
            <w:pPr>
              <w:jc w:val="center"/>
              <w:rPr>
                <w:rFonts w:ascii="굴림" w:eastAsia="굴림" w:hAnsi="굴림" w:cs="굴림"/>
                <w:b/>
                <w:bCs/>
                <w:sz w:val="24"/>
                <w:szCs w:val="24"/>
              </w:rPr>
            </w:pPr>
            <w:hyperlink r:id="rId419" w:history="1">
              <w:r w:rsidR="002013F0">
                <w:rPr>
                  <w:rStyle w:val="a4"/>
                  <w:b/>
                  <w:bCs/>
                </w:rPr>
                <w:t>[안드로이드] Event 처리 메커니즘</w:t>
              </w:r>
            </w:hyperlink>
            <w:r w:rsidR="002013F0">
              <w:rPr>
                <w:b/>
                <w:bCs/>
              </w:rPr>
              <w:t>  (0)</w:t>
            </w:r>
          </w:p>
        </w:tc>
        <w:tc>
          <w:tcPr>
            <w:tcW w:w="0" w:type="auto"/>
            <w:vAlign w:val="center"/>
            <w:hideMark/>
          </w:tcPr>
          <w:p w:rsidR="002013F0" w:rsidRDefault="002013F0">
            <w:pPr>
              <w:rPr>
                <w:rFonts w:ascii="굴림" w:eastAsia="굴림" w:hAnsi="굴림" w:cs="굴림"/>
                <w:sz w:val="24"/>
                <w:szCs w:val="24"/>
              </w:rPr>
            </w:pPr>
            <w:r>
              <w:t>2010/03/17</w:t>
            </w:r>
          </w:p>
        </w:tc>
      </w:tr>
      <w:tr w:rsidR="002013F0" w:rsidTr="002013F0">
        <w:trPr>
          <w:tblCellSpacing w:w="15" w:type="dxa"/>
        </w:trPr>
        <w:tc>
          <w:tcPr>
            <w:tcW w:w="0" w:type="auto"/>
            <w:vAlign w:val="center"/>
            <w:hideMark/>
          </w:tcPr>
          <w:p w:rsidR="002013F0" w:rsidRDefault="00153F68">
            <w:pPr>
              <w:jc w:val="center"/>
              <w:rPr>
                <w:rFonts w:ascii="굴림" w:eastAsia="굴림" w:hAnsi="굴림" w:cs="굴림"/>
                <w:b/>
                <w:bCs/>
                <w:sz w:val="24"/>
                <w:szCs w:val="24"/>
              </w:rPr>
            </w:pPr>
            <w:hyperlink r:id="rId420" w:history="1">
              <w:r w:rsidR="002013F0">
                <w:rPr>
                  <w:rStyle w:val="a4"/>
                  <w:b/>
                  <w:bCs/>
                </w:rPr>
                <w:t>Swing의 이벤트 핸들링 쓰레드 모델</w:t>
              </w:r>
            </w:hyperlink>
            <w:r w:rsidR="002013F0">
              <w:rPr>
                <w:b/>
                <w:bCs/>
              </w:rPr>
              <w:t>  (0)</w:t>
            </w:r>
          </w:p>
        </w:tc>
        <w:tc>
          <w:tcPr>
            <w:tcW w:w="0" w:type="auto"/>
            <w:vAlign w:val="center"/>
            <w:hideMark/>
          </w:tcPr>
          <w:p w:rsidR="002013F0" w:rsidRDefault="002013F0">
            <w:pPr>
              <w:rPr>
                <w:rFonts w:ascii="굴림" w:eastAsia="굴림" w:hAnsi="굴림" w:cs="굴림"/>
                <w:sz w:val="24"/>
                <w:szCs w:val="24"/>
              </w:rPr>
            </w:pPr>
            <w:r>
              <w:t>2010/03/15</w:t>
            </w:r>
          </w:p>
        </w:tc>
      </w:tr>
      <w:tr w:rsidR="002013F0" w:rsidTr="002013F0">
        <w:trPr>
          <w:tblCellSpacing w:w="15" w:type="dxa"/>
        </w:trPr>
        <w:tc>
          <w:tcPr>
            <w:tcW w:w="0" w:type="auto"/>
            <w:vAlign w:val="center"/>
            <w:hideMark/>
          </w:tcPr>
          <w:p w:rsidR="002013F0" w:rsidRDefault="00153F68">
            <w:pPr>
              <w:jc w:val="center"/>
              <w:rPr>
                <w:rFonts w:ascii="굴림" w:eastAsia="굴림" w:hAnsi="굴림" w:cs="굴림"/>
                <w:b/>
                <w:bCs/>
                <w:sz w:val="24"/>
                <w:szCs w:val="24"/>
              </w:rPr>
            </w:pPr>
            <w:hyperlink r:id="rId421" w:history="1">
              <w:r w:rsidR="002013F0">
                <w:rPr>
                  <w:rStyle w:val="a4"/>
                  <w:b/>
                  <w:bCs/>
                </w:rPr>
                <w:t>이벤트 디스패치 쓰레드(Event Dispatch Thread)</w:t>
              </w:r>
            </w:hyperlink>
            <w:r w:rsidR="002013F0">
              <w:rPr>
                <w:b/>
                <w:bCs/>
              </w:rPr>
              <w:t>  (0)</w:t>
            </w:r>
          </w:p>
        </w:tc>
        <w:tc>
          <w:tcPr>
            <w:tcW w:w="0" w:type="auto"/>
            <w:vAlign w:val="center"/>
            <w:hideMark/>
          </w:tcPr>
          <w:p w:rsidR="002013F0" w:rsidRDefault="002013F0">
            <w:pPr>
              <w:rPr>
                <w:rFonts w:ascii="굴림" w:eastAsia="굴림" w:hAnsi="굴림" w:cs="굴림"/>
                <w:sz w:val="24"/>
                <w:szCs w:val="24"/>
              </w:rPr>
            </w:pPr>
            <w:r>
              <w:t>2010/03/08</w:t>
            </w:r>
          </w:p>
        </w:tc>
      </w:tr>
      <w:tr w:rsidR="002013F0" w:rsidTr="002013F0">
        <w:trPr>
          <w:tblCellSpacing w:w="15" w:type="dxa"/>
        </w:trPr>
        <w:tc>
          <w:tcPr>
            <w:tcW w:w="0" w:type="auto"/>
            <w:vAlign w:val="center"/>
            <w:hideMark/>
          </w:tcPr>
          <w:p w:rsidR="002013F0" w:rsidRDefault="00153F68">
            <w:pPr>
              <w:jc w:val="center"/>
              <w:rPr>
                <w:rFonts w:ascii="굴림" w:eastAsia="굴림" w:hAnsi="굴림" w:cs="굴림"/>
                <w:b/>
                <w:bCs/>
                <w:sz w:val="24"/>
                <w:szCs w:val="24"/>
              </w:rPr>
            </w:pPr>
            <w:hyperlink r:id="rId422" w:history="1">
              <w:r w:rsidR="002013F0">
                <w:rPr>
                  <w:rStyle w:val="a4"/>
                  <w:b/>
                  <w:bCs/>
                </w:rPr>
                <w:t>[안드로이드] 파일 위치에 따른 미디어 재생 샘플코드</w:t>
              </w:r>
            </w:hyperlink>
            <w:r w:rsidR="002013F0">
              <w:rPr>
                <w:b/>
                <w:bCs/>
              </w:rPr>
              <w:t>  (0)</w:t>
            </w:r>
          </w:p>
        </w:tc>
        <w:tc>
          <w:tcPr>
            <w:tcW w:w="0" w:type="auto"/>
            <w:vAlign w:val="center"/>
            <w:hideMark/>
          </w:tcPr>
          <w:p w:rsidR="002013F0" w:rsidRDefault="002013F0">
            <w:pPr>
              <w:rPr>
                <w:rFonts w:ascii="굴림" w:eastAsia="굴림" w:hAnsi="굴림" w:cs="굴림"/>
                <w:sz w:val="24"/>
                <w:szCs w:val="24"/>
              </w:rPr>
            </w:pPr>
            <w:r>
              <w:t>2010/03/08</w:t>
            </w:r>
          </w:p>
        </w:tc>
      </w:tr>
    </w:tbl>
    <w:p w:rsidR="002013F0" w:rsidRDefault="002013F0" w:rsidP="002013F0">
      <w:pPr>
        <w:rPr>
          <w:color w:val="000000"/>
          <w:sz w:val="27"/>
          <w:szCs w:val="27"/>
        </w:rPr>
      </w:pPr>
      <w:r>
        <w:rPr>
          <w:rStyle w:val="text"/>
          <w:rFonts w:hint="eastAsia"/>
          <w:color w:val="000000"/>
          <w:sz w:val="27"/>
          <w:szCs w:val="27"/>
        </w:rPr>
        <w:lastRenderedPageBreak/>
        <w:t>Posted by</w:t>
      </w:r>
      <w:r>
        <w:rPr>
          <w:rStyle w:val="apple-converted-space"/>
          <w:rFonts w:hint="eastAsia"/>
          <w:color w:val="000000"/>
          <w:sz w:val="27"/>
          <w:szCs w:val="27"/>
        </w:rPr>
        <w:t> </w:t>
      </w:r>
      <w:r>
        <w:rPr>
          <w:rFonts w:hint="eastAsia"/>
          <w:color w:val="000000"/>
          <w:sz w:val="27"/>
          <w:szCs w:val="27"/>
        </w:rPr>
        <w:t>에코지오</w:t>
      </w:r>
    </w:p>
    <w:p w:rsidR="002013F0" w:rsidRDefault="002013F0" w:rsidP="002013F0">
      <w:pPr>
        <w:rPr>
          <w:color w:val="000000"/>
          <w:sz w:val="27"/>
          <w:szCs w:val="27"/>
        </w:rPr>
      </w:pPr>
      <w:r>
        <w:rPr>
          <w:rStyle w:val="tagtext"/>
          <w:rFonts w:hint="eastAsia"/>
          <w:color w:val="000000"/>
          <w:sz w:val="27"/>
          <w:szCs w:val="27"/>
        </w:rPr>
        <w:t>TAG</w:t>
      </w:r>
      <w:r>
        <w:rPr>
          <w:rStyle w:val="apple-converted-space"/>
          <w:rFonts w:hint="eastAsia"/>
          <w:color w:val="000000"/>
          <w:sz w:val="27"/>
          <w:szCs w:val="27"/>
        </w:rPr>
        <w:t> </w:t>
      </w:r>
      <w:hyperlink r:id="rId423" w:history="1">
        <w:r>
          <w:rPr>
            <w:rStyle w:val="a4"/>
            <w:rFonts w:hint="eastAsia"/>
            <w:sz w:val="27"/>
            <w:szCs w:val="27"/>
          </w:rPr>
          <w:t>Android</w:t>
        </w:r>
      </w:hyperlink>
      <w:r>
        <w:rPr>
          <w:rFonts w:hint="eastAsia"/>
          <w:color w:val="000000"/>
          <w:sz w:val="27"/>
          <w:szCs w:val="27"/>
        </w:rPr>
        <w:t>,</w:t>
      </w:r>
      <w:r>
        <w:rPr>
          <w:rStyle w:val="apple-converted-space"/>
          <w:rFonts w:hint="eastAsia"/>
          <w:color w:val="000000"/>
          <w:sz w:val="27"/>
          <w:szCs w:val="27"/>
        </w:rPr>
        <w:t> </w:t>
      </w:r>
      <w:hyperlink r:id="rId424" w:history="1">
        <w:r>
          <w:rPr>
            <w:rStyle w:val="a4"/>
            <w:rFonts w:hint="eastAsia"/>
            <w:sz w:val="27"/>
            <w:szCs w:val="27"/>
          </w:rPr>
          <w:t>event dispatch thread</w:t>
        </w:r>
      </w:hyperlink>
      <w:r>
        <w:rPr>
          <w:rFonts w:hint="eastAsia"/>
          <w:color w:val="000000"/>
          <w:sz w:val="27"/>
          <w:szCs w:val="27"/>
        </w:rPr>
        <w:t>,</w:t>
      </w:r>
      <w:r>
        <w:rPr>
          <w:rStyle w:val="apple-converted-space"/>
          <w:rFonts w:hint="eastAsia"/>
          <w:color w:val="000000"/>
          <w:sz w:val="27"/>
          <w:szCs w:val="27"/>
        </w:rPr>
        <w:t> </w:t>
      </w:r>
      <w:hyperlink r:id="rId425" w:history="1">
        <w:r>
          <w:rPr>
            <w:rStyle w:val="a4"/>
            <w:rFonts w:hint="eastAsia"/>
            <w:sz w:val="27"/>
            <w:szCs w:val="27"/>
          </w:rPr>
          <w:t>Event Handling</w:t>
        </w:r>
      </w:hyperlink>
      <w:r>
        <w:rPr>
          <w:rFonts w:hint="eastAsia"/>
          <w:color w:val="000000"/>
          <w:sz w:val="27"/>
          <w:szCs w:val="27"/>
        </w:rPr>
        <w:t>,</w:t>
      </w:r>
      <w:r>
        <w:rPr>
          <w:rStyle w:val="apple-converted-space"/>
          <w:rFonts w:hint="eastAsia"/>
          <w:color w:val="000000"/>
          <w:sz w:val="27"/>
          <w:szCs w:val="27"/>
        </w:rPr>
        <w:t> </w:t>
      </w:r>
      <w:hyperlink r:id="rId426" w:history="1">
        <w:r>
          <w:rPr>
            <w:rStyle w:val="a4"/>
            <w:rFonts w:hint="eastAsia"/>
            <w:sz w:val="27"/>
            <w:szCs w:val="27"/>
          </w:rPr>
          <w:t>디스패치</w:t>
        </w:r>
      </w:hyperlink>
      <w:r>
        <w:rPr>
          <w:rFonts w:hint="eastAsia"/>
          <w:color w:val="000000"/>
          <w:sz w:val="27"/>
          <w:szCs w:val="27"/>
        </w:rPr>
        <w:t>,</w:t>
      </w:r>
      <w:r>
        <w:rPr>
          <w:rStyle w:val="apple-converted-space"/>
          <w:rFonts w:hint="eastAsia"/>
          <w:color w:val="000000"/>
          <w:sz w:val="27"/>
          <w:szCs w:val="27"/>
        </w:rPr>
        <w:t> </w:t>
      </w:r>
      <w:hyperlink r:id="rId427" w:history="1">
        <w:r>
          <w:rPr>
            <w:rStyle w:val="a4"/>
            <w:rFonts w:hint="eastAsia"/>
            <w:sz w:val="27"/>
            <w:szCs w:val="27"/>
          </w:rPr>
          <w:t>안드로이드</w:t>
        </w:r>
      </w:hyperlink>
      <w:r>
        <w:rPr>
          <w:rFonts w:hint="eastAsia"/>
          <w:color w:val="000000"/>
          <w:sz w:val="27"/>
          <w:szCs w:val="27"/>
        </w:rPr>
        <w:t>,</w:t>
      </w:r>
      <w:r>
        <w:rPr>
          <w:rStyle w:val="apple-converted-space"/>
          <w:rFonts w:hint="eastAsia"/>
          <w:color w:val="000000"/>
          <w:sz w:val="27"/>
          <w:szCs w:val="27"/>
        </w:rPr>
        <w:t> </w:t>
      </w:r>
      <w:hyperlink r:id="rId428" w:history="1">
        <w:r>
          <w:rPr>
            <w:rStyle w:val="a4"/>
            <w:rFonts w:hint="eastAsia"/>
            <w:sz w:val="27"/>
            <w:szCs w:val="27"/>
          </w:rPr>
          <w:t>이벤트</w:t>
        </w:r>
      </w:hyperlink>
    </w:p>
    <w:p w:rsidR="002013F0" w:rsidRDefault="00153F68" w:rsidP="002013F0">
      <w:pPr>
        <w:rPr>
          <w:color w:val="000000"/>
          <w:sz w:val="27"/>
          <w:szCs w:val="27"/>
        </w:rPr>
      </w:pPr>
      <w:hyperlink r:id="rId429" w:anchor="tb" w:history="1">
        <w:r w:rsidR="002013F0">
          <w:rPr>
            <w:rStyle w:val="a4"/>
            <w:rFonts w:hint="eastAsia"/>
            <w:sz w:val="27"/>
            <w:szCs w:val="27"/>
          </w:rPr>
          <w:t>트랙백이 없고</w:t>
        </w:r>
      </w:hyperlink>
      <w:r w:rsidR="002013F0">
        <w:rPr>
          <w:rFonts w:hint="eastAsia"/>
          <w:color w:val="000000"/>
          <w:sz w:val="27"/>
          <w:szCs w:val="27"/>
        </w:rPr>
        <w:t>,</w:t>
      </w:r>
      <w:r w:rsidR="002013F0">
        <w:rPr>
          <w:rStyle w:val="apple-converted-space"/>
          <w:rFonts w:hint="eastAsia"/>
          <w:color w:val="000000"/>
          <w:sz w:val="27"/>
          <w:szCs w:val="27"/>
        </w:rPr>
        <w:t> </w:t>
      </w:r>
      <w:hyperlink r:id="rId430" w:anchor="rp" w:history="1">
        <w:r w:rsidR="002013F0">
          <w:rPr>
            <w:rStyle w:val="a4"/>
            <w:rFonts w:hint="eastAsia"/>
            <w:sz w:val="27"/>
            <w:szCs w:val="27"/>
          </w:rPr>
          <w:t>댓글이 없습니다.</w:t>
        </w:r>
      </w:hyperlink>
    </w:p>
    <w:p w:rsidR="006909C6" w:rsidRDefault="006909C6">
      <w:pPr>
        <w:widowControl/>
        <w:wordWrap/>
        <w:autoSpaceDE/>
        <w:autoSpaceDN/>
        <w:jc w:val="left"/>
        <w:rPr>
          <w:b/>
          <w:sz w:val="28"/>
        </w:rPr>
      </w:pPr>
      <w:r>
        <w:rPr>
          <w:b/>
          <w:sz w:val="28"/>
        </w:rPr>
        <w:br w:type="page"/>
      </w:r>
    </w:p>
    <w:p w:rsidR="006909C6" w:rsidRDefault="00153F68" w:rsidP="00847582">
      <w:pPr>
        <w:pStyle w:val="4"/>
        <w:ind w:left="1200" w:hanging="400"/>
        <w:rPr>
          <w:rFonts w:ascii="돋움" w:eastAsia="돋움" w:hAnsi="돋움"/>
          <w:color w:val="000000"/>
          <w:sz w:val="21"/>
          <w:szCs w:val="21"/>
        </w:rPr>
      </w:pPr>
      <w:hyperlink r:id="rId431" w:history="1">
        <w:r w:rsidR="006909C6">
          <w:rPr>
            <w:rStyle w:val="a4"/>
            <w:rFonts w:ascii="돋움" w:eastAsia="돋움" w:hAnsi="돋움" w:hint="eastAsia"/>
            <w:color w:val="000000"/>
            <w:sz w:val="21"/>
            <w:szCs w:val="21"/>
            <w:u w:val="none"/>
          </w:rPr>
          <w:t>이미지와 텍스트가 같이 들어간 버튼 만들기</w:t>
        </w:r>
      </w:hyperlink>
    </w:p>
    <w:p w:rsidR="006909C6" w:rsidRDefault="006909C6" w:rsidP="006909C6">
      <w:pPr>
        <w:rPr>
          <w:rFonts w:ascii="돋움" w:eastAsia="돋움" w:hAnsi="돋움"/>
          <w:color w:val="3074A5"/>
          <w:sz w:val="14"/>
          <w:szCs w:val="14"/>
        </w:rPr>
      </w:pPr>
      <w:r>
        <w:rPr>
          <w:rFonts w:ascii="돋움" w:eastAsia="돋움" w:hAnsi="돋움"/>
          <w:noProof/>
          <w:color w:val="3074A5"/>
          <w:sz w:val="14"/>
          <w:szCs w:val="14"/>
        </w:rPr>
        <w:drawing>
          <wp:inline distT="0" distB="0" distL="0" distR="0">
            <wp:extent cx="190500" cy="190500"/>
            <wp:effectExtent l="19050" t="0" r="0" b="0"/>
            <wp:docPr id="143" name="그림 13" descr="id: 회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d: 회색"/>
                    <pic:cNvPicPr>
                      <a:picLocks noChangeAspect="1" noChangeArrowheads="1"/>
                    </pic:cNvPicPr>
                  </pic:nvPicPr>
                  <pic:blipFill>
                    <a:blip r:embed="rId141"/>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rStyle w:val="member75"/>
          <w:rFonts w:ascii="돋움" w:eastAsia="돋움" w:hAnsi="돋움" w:hint="eastAsia"/>
          <w:color w:val="3074A5"/>
          <w:sz w:val="14"/>
          <w:szCs w:val="14"/>
        </w:rPr>
        <w:t>회색</w:t>
      </w:r>
    </w:p>
    <w:p w:rsidR="006909C6" w:rsidRDefault="00153F68" w:rsidP="006909C6">
      <w:pPr>
        <w:spacing w:line="196" w:lineRule="atLeast"/>
        <w:rPr>
          <w:rFonts w:ascii="Tahoma" w:eastAsia="돋움" w:hAnsi="Tahoma" w:cs="Tahoma"/>
          <w:color w:val="444444"/>
          <w:sz w:val="13"/>
          <w:szCs w:val="13"/>
        </w:rPr>
      </w:pPr>
      <w:hyperlink r:id="rId432" w:history="1">
        <w:r w:rsidR="006909C6">
          <w:rPr>
            <w:rStyle w:val="a4"/>
            <w:rFonts w:ascii="Tahoma" w:eastAsia="돋움" w:hAnsi="Tahoma" w:cs="Tahoma"/>
            <w:color w:val="BBBBBB"/>
            <w:sz w:val="13"/>
            <w:szCs w:val="13"/>
            <w:u w:val="none"/>
          </w:rPr>
          <w:t>http://www.androidpub.com/15765</w:t>
        </w:r>
      </w:hyperlink>
    </w:p>
    <w:p w:rsidR="006909C6" w:rsidRDefault="006909C6" w:rsidP="006909C6">
      <w:pPr>
        <w:spacing w:line="196" w:lineRule="atLeast"/>
        <w:rPr>
          <w:rFonts w:ascii="Tahoma" w:eastAsia="돋움" w:hAnsi="Tahoma" w:cs="Tahoma"/>
          <w:color w:val="444444"/>
          <w:sz w:val="13"/>
          <w:szCs w:val="13"/>
        </w:rPr>
      </w:pPr>
      <w:r>
        <w:rPr>
          <w:rStyle w:val="a8"/>
          <w:rFonts w:ascii="Tahoma" w:eastAsia="돋움" w:hAnsi="Tahoma" w:cs="Tahoma"/>
          <w:color w:val="444444"/>
          <w:sz w:val="13"/>
          <w:szCs w:val="13"/>
        </w:rPr>
        <w:t>2009.07.12</w:t>
      </w:r>
      <w:r>
        <w:rPr>
          <w:rStyle w:val="apple-converted-space"/>
          <w:rFonts w:ascii="Tahoma" w:eastAsia="돋움" w:hAnsi="Tahoma" w:cs="Tahoma"/>
          <w:color w:val="444444"/>
          <w:sz w:val="13"/>
          <w:szCs w:val="13"/>
        </w:rPr>
        <w:t> </w:t>
      </w:r>
      <w:r>
        <w:rPr>
          <w:rFonts w:ascii="Tahoma" w:eastAsia="돋움" w:hAnsi="Tahoma" w:cs="Tahoma"/>
          <w:color w:val="444444"/>
          <w:sz w:val="13"/>
          <w:szCs w:val="13"/>
        </w:rPr>
        <w:t>22:00:33</w:t>
      </w:r>
    </w:p>
    <w:p w:rsidR="006909C6" w:rsidRDefault="006909C6" w:rsidP="006909C6">
      <w:pPr>
        <w:spacing w:line="196" w:lineRule="atLeast"/>
        <w:rPr>
          <w:rFonts w:ascii="Tahoma" w:eastAsia="돋움" w:hAnsi="Tahoma" w:cs="Tahoma"/>
          <w:color w:val="4A3FD7"/>
          <w:sz w:val="13"/>
          <w:szCs w:val="13"/>
        </w:rPr>
      </w:pPr>
      <w:r>
        <w:rPr>
          <w:rFonts w:ascii="Tahoma" w:eastAsia="돋움" w:hAnsi="Tahoma" w:cs="Tahoma"/>
          <w:color w:val="4A3FD7"/>
          <w:sz w:val="13"/>
          <w:szCs w:val="13"/>
        </w:rPr>
        <w:t>8269</w:t>
      </w:r>
    </w:p>
    <w:p w:rsidR="006909C6" w:rsidRDefault="006909C6" w:rsidP="006909C6">
      <w:pPr>
        <w:spacing w:line="196" w:lineRule="atLeast"/>
        <w:rPr>
          <w:rFonts w:ascii="Tahoma" w:eastAsia="돋움" w:hAnsi="Tahoma" w:cs="Tahoma"/>
          <w:color w:val="D76A3F"/>
          <w:sz w:val="13"/>
          <w:szCs w:val="13"/>
        </w:rPr>
      </w:pPr>
      <w:r>
        <w:rPr>
          <w:rStyle w:val="a8"/>
          <w:rFonts w:ascii="Tahoma" w:eastAsia="돋움" w:hAnsi="Tahoma" w:cs="Tahoma"/>
          <w:color w:val="D76A3F"/>
          <w:sz w:val="13"/>
          <w:szCs w:val="13"/>
        </w:rPr>
        <w:t>3 / 0</w:t>
      </w:r>
    </w:p>
    <w:p w:rsidR="006909C6" w:rsidRDefault="00153F68" w:rsidP="006909C6">
      <w:pPr>
        <w:spacing w:line="196" w:lineRule="atLeast"/>
        <w:rPr>
          <w:rFonts w:ascii="Tahoma" w:eastAsia="돋움" w:hAnsi="Tahoma" w:cs="Tahoma"/>
          <w:color w:val="444444"/>
          <w:sz w:val="13"/>
          <w:szCs w:val="13"/>
        </w:rPr>
      </w:pPr>
      <w:hyperlink r:id="rId433" w:history="1">
        <w:r w:rsidR="006909C6">
          <w:rPr>
            <w:rStyle w:val="a4"/>
            <w:rFonts w:ascii="Tahoma" w:eastAsia="돋움" w:hAnsi="Tahoma" w:cs="Tahoma"/>
            <w:b/>
            <w:bCs/>
            <w:color w:val="555555"/>
            <w:sz w:val="13"/>
            <w:szCs w:val="13"/>
            <w:u w:val="none"/>
          </w:rPr>
          <w:t>앱개발</w:t>
        </w:r>
      </w:hyperlink>
    </w:p>
    <w:p w:rsidR="006909C6" w:rsidRDefault="006909C6" w:rsidP="006909C6">
      <w:pPr>
        <w:spacing w:after="240"/>
        <w:rPr>
          <w:rStyle w:val="apple-style-span"/>
          <w:rFonts w:ascii="Arial" w:eastAsia="굴림" w:hAnsi="Arial" w:cs="Arial"/>
          <w:color w:val="333333"/>
          <w:sz w:val="14"/>
          <w:szCs w:val="14"/>
        </w:rPr>
      </w:pPr>
      <w:r>
        <w:rPr>
          <w:rFonts w:ascii="돋움" w:eastAsia="돋움" w:hAnsi="돋움" w:hint="eastAsia"/>
          <w:color w:val="000000"/>
          <w:sz w:val="14"/>
          <w:szCs w:val="14"/>
        </w:rPr>
        <w:t>안드로이드 SDK(1.5기중)에는 버튼을 처리하는 클래스가 Button과 ImageButton 크게 두가지 있습니다. ImageButton이 내부에 이미지를 가지고 있는 버튼이고,  Button은 TextView를 상속하고 있기에 텍스트 버튼이라고 생각하기 쉬운데 그렇지 않습니다. 일반적으로 버튼을 표시할때 간단하게 기능을 나타내는 Icon을 함께 넣어주는 경우가 많을텐데 그런 경우 Button을 활용해서 처리할 수 있습니다.</w:t>
      </w:r>
      <w:r>
        <w:rPr>
          <w:rFonts w:ascii="돋움" w:eastAsia="돋움" w:hAnsi="돋움" w:hint="eastAsia"/>
          <w:color w:val="000000"/>
          <w:sz w:val="14"/>
          <w:szCs w:val="14"/>
        </w:rPr>
        <w:br/>
      </w:r>
      <w:r>
        <w:rPr>
          <w:rFonts w:ascii="돋움" w:eastAsia="돋움" w:hAnsi="돋움" w:hint="eastAsia"/>
          <w:color w:val="000000"/>
          <w:sz w:val="14"/>
          <w:szCs w:val="14"/>
        </w:rPr>
        <w:br/>
        <w:t>이미지의 위치는 텍스트의 상, 하, 좌, 우에 위치시킬 수 있으며 Xml에서는 각각</w:t>
      </w:r>
      <w:r>
        <w:rPr>
          <w:rStyle w:val="apple-converted-space"/>
          <w:rFonts w:ascii="돋움" w:eastAsia="돋움" w:hAnsi="돋움" w:hint="eastAsia"/>
          <w:color w:val="000000"/>
          <w:sz w:val="14"/>
          <w:szCs w:val="14"/>
        </w:rPr>
        <w:t> </w:t>
      </w:r>
      <w:hyperlink r:id="rId434" w:anchor="attr_android:drawableTop" w:history="1">
        <w:r>
          <w:rPr>
            <w:rStyle w:val="a4"/>
            <w:rFonts w:ascii="Arial" w:hAnsi="Arial" w:cs="Arial"/>
            <w:color w:val="006699"/>
            <w:sz w:val="14"/>
            <w:szCs w:val="14"/>
            <w:u w:val="none"/>
          </w:rPr>
          <w:t>android:drawableTop</w:t>
        </w:r>
      </w:hyperlink>
      <w:r>
        <w:rPr>
          <w:rStyle w:val="apple-style-span"/>
          <w:rFonts w:ascii="Arial" w:hAnsi="Arial" w:cs="Arial"/>
          <w:color w:val="333333"/>
          <w:sz w:val="14"/>
          <w:szCs w:val="14"/>
        </w:rPr>
        <w:t>,</w:t>
      </w:r>
      <w:r>
        <w:rPr>
          <w:rStyle w:val="apple-converted-space"/>
          <w:rFonts w:ascii="Arial" w:hAnsi="Arial" w:cs="Arial"/>
          <w:color w:val="333333"/>
          <w:sz w:val="14"/>
          <w:szCs w:val="14"/>
        </w:rPr>
        <w:t> </w:t>
      </w:r>
      <w:hyperlink r:id="rId435" w:anchor="attr_android:drawableBottom" w:history="1">
        <w:r>
          <w:rPr>
            <w:rStyle w:val="a4"/>
            <w:rFonts w:ascii="Arial" w:hAnsi="Arial" w:cs="Arial"/>
            <w:color w:val="006699"/>
            <w:sz w:val="14"/>
            <w:szCs w:val="14"/>
          </w:rPr>
          <w:t>android:drawableBottom</w:t>
        </w:r>
      </w:hyperlink>
      <w:r>
        <w:rPr>
          <w:rStyle w:val="apple-style-span"/>
          <w:rFonts w:ascii="Arial" w:hAnsi="Arial" w:cs="Arial"/>
          <w:color w:val="333333"/>
          <w:sz w:val="14"/>
          <w:szCs w:val="14"/>
        </w:rPr>
        <w:t>,</w:t>
      </w:r>
      <w:hyperlink r:id="rId436" w:anchor="attr_android:drawableLeft" w:history="1">
        <w:r>
          <w:rPr>
            <w:rStyle w:val="a4"/>
            <w:rFonts w:ascii="Arial" w:hAnsi="Arial" w:cs="Arial"/>
            <w:color w:val="006699"/>
            <w:sz w:val="14"/>
            <w:szCs w:val="14"/>
          </w:rPr>
          <w:t>android:drawableLeft</w:t>
        </w:r>
      </w:hyperlink>
      <w:r>
        <w:rPr>
          <w:rStyle w:val="apple-style-span"/>
          <w:rFonts w:ascii="Arial" w:hAnsi="Arial" w:cs="Arial"/>
          <w:color w:val="333333"/>
          <w:sz w:val="14"/>
          <w:szCs w:val="14"/>
        </w:rPr>
        <w:t>,</w:t>
      </w:r>
      <w:r>
        <w:rPr>
          <w:rStyle w:val="apple-converted-space"/>
          <w:rFonts w:ascii="Arial" w:hAnsi="Arial" w:cs="Arial"/>
          <w:color w:val="333333"/>
          <w:sz w:val="14"/>
          <w:szCs w:val="14"/>
        </w:rPr>
        <w:t> </w:t>
      </w:r>
      <w:hyperlink r:id="rId437" w:anchor="attr_android:drawableRight" w:history="1">
        <w:r>
          <w:rPr>
            <w:rStyle w:val="a4"/>
            <w:rFonts w:ascii="Arial" w:hAnsi="Arial" w:cs="Arial"/>
            <w:color w:val="006699"/>
            <w:sz w:val="14"/>
            <w:szCs w:val="14"/>
          </w:rPr>
          <w:t>android:drawableRight</w:t>
        </w:r>
      </w:hyperlink>
      <w:r>
        <w:rPr>
          <w:rStyle w:val="apple-style-span"/>
          <w:rFonts w:ascii="Arial" w:hAnsi="Arial" w:cs="Arial"/>
          <w:color w:val="333333"/>
          <w:sz w:val="14"/>
          <w:szCs w:val="14"/>
        </w:rPr>
        <w:t>에</w:t>
      </w:r>
      <w:r>
        <w:rPr>
          <w:rStyle w:val="apple-style-span"/>
          <w:rFonts w:ascii="Arial" w:hAnsi="Arial" w:cs="Arial"/>
          <w:color w:val="333333"/>
          <w:sz w:val="14"/>
          <w:szCs w:val="14"/>
        </w:rPr>
        <w:t xml:space="preserve"> drawable</w:t>
      </w:r>
      <w:r>
        <w:rPr>
          <w:rStyle w:val="apple-style-span"/>
          <w:rFonts w:ascii="Arial" w:hAnsi="Arial" w:cs="Arial"/>
          <w:color w:val="333333"/>
          <w:sz w:val="14"/>
          <w:szCs w:val="14"/>
        </w:rPr>
        <w:t>값을</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넣어줌으로써</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처리</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가능합니다</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그리고</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텍스트와</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이미지간의</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간격은</w:t>
      </w:r>
      <w:hyperlink r:id="rId438" w:anchor="attr_android:drawablePadding" w:history="1">
        <w:r>
          <w:rPr>
            <w:rStyle w:val="a4"/>
            <w:rFonts w:ascii="Arial" w:hAnsi="Arial" w:cs="Arial"/>
            <w:color w:val="006699"/>
            <w:sz w:val="14"/>
            <w:szCs w:val="14"/>
          </w:rPr>
          <w:t>android:drawablePadding</w:t>
        </w:r>
      </w:hyperlink>
      <w:r>
        <w:rPr>
          <w:rStyle w:val="apple-style-span"/>
          <w:rFonts w:ascii="Arial" w:hAnsi="Arial" w:cs="Arial"/>
          <w:color w:val="333333"/>
          <w:sz w:val="14"/>
          <w:szCs w:val="14"/>
        </w:rPr>
        <w:t>값으로</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설정할수</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있습니다</w:t>
      </w:r>
      <w:r>
        <w:rPr>
          <w:rStyle w:val="apple-style-span"/>
          <w:rFonts w:ascii="Arial" w:hAnsi="Arial" w:cs="Arial"/>
          <w:color w:val="333333"/>
          <w:sz w:val="14"/>
          <w:szCs w:val="14"/>
        </w:rPr>
        <w:t>.</w:t>
      </w:r>
      <w:r>
        <w:rPr>
          <w:rFonts w:ascii="Arial" w:hAnsi="Arial" w:cs="Arial"/>
          <w:color w:val="333333"/>
          <w:sz w:val="14"/>
          <w:szCs w:val="14"/>
        </w:rPr>
        <w:br/>
      </w:r>
    </w:p>
    <w:p w:rsidR="006909C6" w:rsidRDefault="006909C6" w:rsidP="006909C6">
      <w:r>
        <w:rPr>
          <w:rStyle w:val="HTML"/>
          <w:color w:val="333333"/>
        </w:rPr>
        <w:t>1.&lt;Button</w:t>
      </w:r>
    </w:p>
    <w:p w:rsidR="006909C6" w:rsidRDefault="006909C6" w:rsidP="006909C6">
      <w:pPr>
        <w:rPr>
          <w:rFonts w:ascii="Arial" w:hAnsi="Arial" w:cs="Arial"/>
          <w:color w:val="333333"/>
          <w:sz w:val="14"/>
          <w:szCs w:val="14"/>
        </w:rPr>
      </w:pPr>
      <w:r>
        <w:rPr>
          <w:rStyle w:val="HTML"/>
          <w:color w:val="333333"/>
        </w:rPr>
        <w:t>2.android:layout_width="fill_parent"</w:t>
      </w:r>
    </w:p>
    <w:p w:rsidR="006909C6" w:rsidRDefault="006909C6" w:rsidP="006909C6">
      <w:pPr>
        <w:rPr>
          <w:rFonts w:ascii="Arial" w:hAnsi="Arial" w:cs="Arial"/>
          <w:color w:val="333333"/>
          <w:sz w:val="14"/>
          <w:szCs w:val="14"/>
        </w:rPr>
      </w:pPr>
      <w:r>
        <w:rPr>
          <w:rStyle w:val="HTML"/>
          <w:color w:val="333333"/>
        </w:rPr>
        <w:t>3.android:layout_width="wrap_content"</w:t>
      </w:r>
    </w:p>
    <w:p w:rsidR="006909C6" w:rsidRDefault="006909C6" w:rsidP="006909C6">
      <w:pPr>
        <w:rPr>
          <w:rFonts w:ascii="Arial" w:hAnsi="Arial" w:cs="Arial"/>
          <w:color w:val="333333"/>
          <w:sz w:val="14"/>
          <w:szCs w:val="14"/>
        </w:rPr>
      </w:pPr>
      <w:r>
        <w:rPr>
          <w:rStyle w:val="HTML"/>
          <w:color w:val="333333"/>
        </w:rPr>
        <w:t>4.android:drawableLeft="@drawable/ic_settings"</w:t>
      </w:r>
    </w:p>
    <w:p w:rsidR="006909C6" w:rsidRDefault="006909C6" w:rsidP="006909C6">
      <w:pPr>
        <w:rPr>
          <w:rFonts w:ascii="Arial" w:hAnsi="Arial" w:cs="Arial"/>
          <w:color w:val="333333"/>
          <w:sz w:val="14"/>
          <w:szCs w:val="14"/>
        </w:rPr>
      </w:pPr>
      <w:r>
        <w:rPr>
          <w:rStyle w:val="HTML"/>
          <w:color w:val="333333"/>
        </w:rPr>
        <w:t>5.android:drawablePadding="4dp"</w:t>
      </w:r>
    </w:p>
    <w:p w:rsidR="006909C6" w:rsidRDefault="006909C6" w:rsidP="006909C6">
      <w:pPr>
        <w:rPr>
          <w:rFonts w:ascii="Arial" w:hAnsi="Arial" w:cs="Arial"/>
          <w:color w:val="333333"/>
          <w:sz w:val="14"/>
          <w:szCs w:val="14"/>
        </w:rPr>
      </w:pPr>
      <w:r>
        <w:rPr>
          <w:rStyle w:val="HTML"/>
          <w:color w:val="333333"/>
        </w:rPr>
        <w:t>6.android:text="Settings"</w:t>
      </w:r>
    </w:p>
    <w:p w:rsidR="006909C6" w:rsidRDefault="006909C6" w:rsidP="006909C6">
      <w:pPr>
        <w:rPr>
          <w:rFonts w:ascii="Arial" w:hAnsi="Arial" w:cs="Arial"/>
          <w:color w:val="333333"/>
          <w:sz w:val="14"/>
          <w:szCs w:val="14"/>
        </w:rPr>
      </w:pPr>
      <w:r>
        <w:rPr>
          <w:rStyle w:val="HTML"/>
          <w:color w:val="333333"/>
        </w:rPr>
        <w:t>7./&gt;</w:t>
      </w:r>
    </w:p>
    <w:p w:rsidR="006909C6" w:rsidRDefault="006909C6" w:rsidP="006909C6">
      <w:pPr>
        <w:rPr>
          <w:rFonts w:ascii="돋움" w:eastAsia="돋움" w:hAnsi="돋움" w:cs="굴림"/>
          <w:color w:val="000000"/>
          <w:sz w:val="14"/>
          <w:szCs w:val="14"/>
        </w:rPr>
      </w:pPr>
      <w:r>
        <w:rPr>
          <w:rFonts w:ascii="Arial" w:hAnsi="Arial" w:cs="Arial"/>
          <w:color w:val="333333"/>
          <w:sz w:val="14"/>
          <w:szCs w:val="14"/>
        </w:rPr>
        <w:br/>
      </w:r>
      <w:r>
        <w:rPr>
          <w:rFonts w:ascii="Arial" w:hAnsi="Arial" w:cs="Arial"/>
          <w:noProof/>
          <w:color w:val="333333"/>
          <w:sz w:val="14"/>
          <w:szCs w:val="14"/>
        </w:rPr>
        <w:drawing>
          <wp:inline distT="0" distB="0" distL="0" distR="0">
            <wp:extent cx="3021330" cy="592455"/>
            <wp:effectExtent l="19050" t="0" r="7620" b="0"/>
            <wp:docPr id="142" name="그림 14" descr="button_draw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utton_drawable.jpg"/>
                    <pic:cNvPicPr>
                      <a:picLocks noChangeAspect="1" noChangeArrowheads="1"/>
                    </pic:cNvPicPr>
                  </pic:nvPicPr>
                  <pic:blipFill>
                    <a:blip r:embed="rId439"/>
                    <a:srcRect/>
                    <a:stretch>
                      <a:fillRect/>
                    </a:stretch>
                  </pic:blipFill>
                  <pic:spPr bwMode="auto">
                    <a:xfrm>
                      <a:off x="0" y="0"/>
                      <a:ext cx="3021330" cy="592455"/>
                    </a:xfrm>
                    <a:prstGeom prst="rect">
                      <a:avLst/>
                    </a:prstGeom>
                    <a:noFill/>
                    <a:ln w="9525">
                      <a:noFill/>
                      <a:miter lim="800000"/>
                      <a:headEnd/>
                      <a:tailEnd/>
                    </a:ln>
                  </pic:spPr>
                </pic:pic>
              </a:graphicData>
            </a:graphic>
          </wp:inline>
        </w:drawing>
      </w:r>
      <w:r>
        <w:rPr>
          <w:rFonts w:ascii="Arial" w:hAnsi="Arial" w:cs="Arial"/>
          <w:color w:val="333333"/>
          <w:sz w:val="14"/>
          <w:szCs w:val="14"/>
        </w:rPr>
        <w:br/>
      </w:r>
      <w:r>
        <w:rPr>
          <w:rFonts w:ascii="Arial" w:hAnsi="Arial" w:cs="Arial"/>
          <w:color w:val="333333"/>
          <w:sz w:val="14"/>
          <w:szCs w:val="14"/>
        </w:rPr>
        <w:br/>
      </w:r>
      <w:r>
        <w:rPr>
          <w:rStyle w:val="apple-style-span"/>
          <w:rFonts w:ascii="Arial" w:hAnsi="Arial" w:cs="Arial"/>
          <w:color w:val="333333"/>
          <w:sz w:val="14"/>
          <w:szCs w:val="14"/>
        </w:rPr>
        <w:t>drawableLeft</w:t>
      </w:r>
      <w:r>
        <w:rPr>
          <w:rStyle w:val="apple-style-span"/>
          <w:rFonts w:ascii="Arial" w:hAnsi="Arial" w:cs="Arial"/>
          <w:color w:val="333333"/>
          <w:sz w:val="14"/>
          <w:szCs w:val="14"/>
        </w:rPr>
        <w:t>를</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넣어서</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만든</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버튼의</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모습입니다</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혹시나</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어렵게</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직접</w:t>
      </w:r>
      <w:r>
        <w:rPr>
          <w:rStyle w:val="apple-style-span"/>
          <w:rFonts w:ascii="Arial" w:hAnsi="Arial" w:cs="Arial"/>
          <w:color w:val="333333"/>
          <w:sz w:val="14"/>
          <w:szCs w:val="14"/>
        </w:rPr>
        <w:t xml:space="preserve"> Layout</w:t>
      </w:r>
      <w:r>
        <w:rPr>
          <w:rStyle w:val="apple-style-span"/>
          <w:rFonts w:ascii="Arial" w:hAnsi="Arial" w:cs="Arial"/>
          <w:color w:val="333333"/>
          <w:sz w:val="14"/>
          <w:szCs w:val="14"/>
        </w:rPr>
        <w:t>을</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써서</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버튼을</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구성하시고</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계시는</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분들이</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있을까</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하여</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팁을</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작성하여</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놓습니다</w:t>
      </w:r>
      <w:r>
        <w:rPr>
          <w:rStyle w:val="apple-style-span"/>
          <w:rFonts w:ascii="Arial" w:hAnsi="Arial" w:cs="Arial"/>
          <w:color w:val="333333"/>
          <w:sz w:val="14"/>
          <w:szCs w:val="14"/>
        </w:rPr>
        <w:t>.</w:t>
      </w:r>
      <w:r>
        <w:rPr>
          <w:rStyle w:val="apple-converted-space"/>
          <w:rFonts w:ascii="Arial" w:hAnsi="Arial" w:cs="Arial"/>
          <w:color w:val="333333"/>
          <w:sz w:val="14"/>
          <w:szCs w:val="14"/>
        </w:rPr>
        <w:t> </w:t>
      </w:r>
      <w:r>
        <w:rPr>
          <w:rFonts w:ascii="Arial" w:hAnsi="Arial" w:cs="Arial"/>
          <w:color w:val="333333"/>
          <w:sz w:val="14"/>
          <w:szCs w:val="14"/>
        </w:rPr>
        <w:br/>
      </w:r>
      <w:r>
        <w:rPr>
          <w:rFonts w:ascii="Arial" w:hAnsi="Arial" w:cs="Arial"/>
          <w:color w:val="333333"/>
          <w:sz w:val="14"/>
          <w:szCs w:val="14"/>
        </w:rPr>
        <w:br/>
      </w:r>
      <w:r>
        <w:rPr>
          <w:rStyle w:val="apple-style-span"/>
          <w:rFonts w:ascii="Arial" w:hAnsi="Arial" w:cs="Arial"/>
          <w:color w:val="333333"/>
          <w:sz w:val="14"/>
          <w:szCs w:val="14"/>
        </w:rPr>
        <w:t>안드로이드</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어플을</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작성한지</w:t>
      </w:r>
      <w:r>
        <w:rPr>
          <w:rStyle w:val="apple-style-span"/>
          <w:rFonts w:ascii="Arial" w:hAnsi="Arial" w:cs="Arial"/>
          <w:color w:val="333333"/>
          <w:sz w:val="14"/>
          <w:szCs w:val="14"/>
        </w:rPr>
        <w:t xml:space="preserve"> 1</w:t>
      </w:r>
      <w:r>
        <w:rPr>
          <w:rStyle w:val="apple-style-span"/>
          <w:rFonts w:ascii="Arial" w:hAnsi="Arial" w:cs="Arial"/>
          <w:color w:val="333333"/>
          <w:sz w:val="14"/>
          <w:szCs w:val="14"/>
        </w:rPr>
        <w:t>년</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반이</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되가는데</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가끔</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새로나온</w:t>
      </w:r>
      <w:r>
        <w:rPr>
          <w:rStyle w:val="apple-style-span"/>
          <w:rFonts w:ascii="Arial" w:hAnsi="Arial" w:cs="Arial"/>
          <w:color w:val="333333"/>
          <w:sz w:val="14"/>
          <w:szCs w:val="14"/>
        </w:rPr>
        <w:t xml:space="preserve"> SDK</w:t>
      </w:r>
      <w:r>
        <w:rPr>
          <w:rStyle w:val="apple-style-span"/>
          <w:rFonts w:ascii="Arial" w:hAnsi="Arial" w:cs="Arial"/>
          <w:color w:val="333333"/>
          <w:sz w:val="14"/>
          <w:szCs w:val="14"/>
        </w:rPr>
        <w:t>의</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기능을</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못보고</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옛날</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스타일로</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작성하는</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경우도</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종종</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있고</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웹의</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소스들도</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오래된</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것들이</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많아서</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새로</w:t>
      </w:r>
      <w:r>
        <w:rPr>
          <w:rStyle w:val="apple-style-span"/>
          <w:rFonts w:ascii="Arial" w:hAnsi="Arial" w:cs="Arial"/>
          <w:color w:val="333333"/>
          <w:sz w:val="14"/>
          <w:szCs w:val="14"/>
        </w:rPr>
        <w:t xml:space="preserve"> SDK</w:t>
      </w:r>
      <w:r>
        <w:rPr>
          <w:rStyle w:val="apple-style-span"/>
          <w:rFonts w:ascii="Arial" w:hAnsi="Arial" w:cs="Arial"/>
          <w:color w:val="333333"/>
          <w:sz w:val="14"/>
          <w:szCs w:val="14"/>
        </w:rPr>
        <w:t>나올때마다</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중요한</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부분들은</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정리를</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해서</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체크해봐야하는데</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쉽지</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않네요</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옛날</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옛적에는</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그림</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들어간</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버튼을</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직접</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작성해서</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써야</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했거든요</w:t>
      </w:r>
      <w:r>
        <w:rPr>
          <w:rStyle w:val="apple-style-span"/>
          <w:rFonts w:ascii="Arial" w:hAnsi="Arial" w:cs="Arial"/>
          <w:color w:val="333333"/>
          <w:sz w:val="14"/>
          <w:szCs w:val="14"/>
        </w:rPr>
        <w:t>. :)</w:t>
      </w:r>
      <w:r>
        <w:rPr>
          <w:rFonts w:ascii="Arial" w:hAnsi="Arial" w:cs="Arial"/>
          <w:color w:val="333333"/>
          <w:sz w:val="14"/>
          <w:szCs w:val="14"/>
        </w:rPr>
        <w:br/>
      </w:r>
      <w:r>
        <w:rPr>
          <w:rFonts w:ascii="Arial" w:hAnsi="Arial" w:cs="Arial"/>
          <w:color w:val="333333"/>
          <w:sz w:val="14"/>
          <w:szCs w:val="14"/>
        </w:rPr>
        <w:br/>
      </w:r>
      <w:r>
        <w:rPr>
          <w:rStyle w:val="apple-style-span"/>
          <w:rFonts w:ascii="Arial" w:hAnsi="Arial" w:cs="Arial"/>
          <w:color w:val="333333"/>
          <w:sz w:val="14"/>
          <w:szCs w:val="14"/>
        </w:rPr>
        <w:t>- SDK 1.0</w:t>
      </w:r>
      <w:r>
        <w:rPr>
          <w:rStyle w:val="apple-style-span"/>
          <w:rFonts w:ascii="Arial" w:hAnsi="Arial" w:cs="Arial"/>
          <w:color w:val="333333"/>
          <w:sz w:val="14"/>
          <w:szCs w:val="14"/>
        </w:rPr>
        <w:t>에서</w:t>
      </w:r>
      <w:r>
        <w:rPr>
          <w:rStyle w:val="apple-style-span"/>
          <w:rFonts w:ascii="Arial" w:hAnsi="Arial" w:cs="Arial"/>
          <w:color w:val="333333"/>
          <w:sz w:val="14"/>
          <w:szCs w:val="14"/>
        </w:rPr>
        <w:t xml:space="preserve"> 1.5 </w:t>
      </w:r>
      <w:r>
        <w:rPr>
          <w:rStyle w:val="apple-style-span"/>
          <w:rFonts w:ascii="Arial" w:hAnsi="Arial" w:cs="Arial"/>
          <w:color w:val="333333"/>
          <w:sz w:val="14"/>
          <w:szCs w:val="14"/>
        </w:rPr>
        <w:t>까지에서</w:t>
      </w:r>
      <w:r>
        <w:rPr>
          <w:rStyle w:val="apple-style-span"/>
          <w:rFonts w:ascii="Arial" w:hAnsi="Arial" w:cs="Arial"/>
          <w:color w:val="333333"/>
          <w:sz w:val="14"/>
          <w:szCs w:val="14"/>
        </w:rPr>
        <w:t> </w:t>
      </w:r>
      <w:r>
        <w:rPr>
          <w:rStyle w:val="apple-style-span"/>
          <w:rFonts w:ascii="Arial" w:hAnsi="Arial" w:cs="Arial"/>
          <w:color w:val="333333"/>
          <w:sz w:val="14"/>
          <w:szCs w:val="14"/>
        </w:rPr>
        <w:t>테스트</w:t>
      </w:r>
      <w:r>
        <w:rPr>
          <w:rStyle w:val="apple-style-span"/>
          <w:rFonts w:ascii="Arial" w:hAnsi="Arial" w:cs="Arial"/>
          <w:color w:val="333333"/>
          <w:sz w:val="14"/>
          <w:szCs w:val="14"/>
        </w:rPr>
        <w:t xml:space="preserve"> </w:t>
      </w:r>
      <w:r>
        <w:rPr>
          <w:rStyle w:val="apple-style-span"/>
          <w:rFonts w:ascii="Arial" w:hAnsi="Arial" w:cs="Arial"/>
          <w:color w:val="333333"/>
          <w:sz w:val="14"/>
          <w:szCs w:val="14"/>
        </w:rPr>
        <w:t>되었습니다</w:t>
      </w:r>
      <w:r>
        <w:rPr>
          <w:rStyle w:val="apple-style-span"/>
          <w:rFonts w:ascii="Arial" w:hAnsi="Arial" w:cs="Arial"/>
          <w:color w:val="333333"/>
          <w:sz w:val="14"/>
          <w:szCs w:val="14"/>
        </w:rPr>
        <w:t>.</w:t>
      </w:r>
    </w:p>
    <w:p w:rsidR="006909C6" w:rsidRDefault="00153F68" w:rsidP="006909C6">
      <w:pPr>
        <w:jc w:val="right"/>
        <w:rPr>
          <w:rFonts w:ascii="돋움" w:eastAsia="돋움" w:hAnsi="돋움"/>
          <w:color w:val="000000"/>
          <w:sz w:val="14"/>
          <w:szCs w:val="14"/>
        </w:rPr>
      </w:pPr>
      <w:hyperlink r:id="rId440" w:anchor="popup_menu_area" w:history="1">
        <w:r w:rsidR="006909C6">
          <w:rPr>
            <w:rStyle w:val="a4"/>
            <w:rFonts w:ascii="돋움" w:eastAsia="돋움" w:hAnsi="돋움" w:hint="eastAsia"/>
            <w:sz w:val="14"/>
            <w:szCs w:val="14"/>
            <w:u w:val="none"/>
          </w:rPr>
          <w:t>이 게시물을...</w:t>
        </w:r>
      </w:hyperlink>
    </w:p>
    <w:p w:rsidR="006909C6" w:rsidRDefault="006909C6" w:rsidP="006909C6">
      <w:pPr>
        <w:jc w:val="center"/>
        <w:rPr>
          <w:rFonts w:ascii="돋움" w:eastAsia="돋움" w:hAnsi="돋움"/>
          <w:color w:val="000000"/>
          <w:sz w:val="14"/>
          <w:szCs w:val="14"/>
        </w:rPr>
      </w:pPr>
      <w:r>
        <w:rPr>
          <w:rStyle w:val="tx"/>
          <w:rFonts w:ascii="돋움" w:eastAsia="돋움" w:hAnsi="돋움" w:hint="eastAsia"/>
          <w:color w:val="000000"/>
          <w:spacing w:val="-12"/>
          <w:sz w:val="13"/>
          <w:szCs w:val="13"/>
          <w:bdr w:val="none" w:sz="0" w:space="0" w:color="auto" w:frame="1"/>
        </w:rPr>
        <w:t>추천</w:t>
      </w:r>
      <w:r>
        <w:rPr>
          <w:rStyle w:val="num"/>
          <w:rFonts w:ascii="돋움" w:eastAsia="돋움" w:hAnsi="돋움" w:hint="eastAsia"/>
          <w:b/>
          <w:bCs/>
          <w:color w:val="FF0000"/>
          <w:sz w:val="13"/>
          <w:szCs w:val="13"/>
          <w:bdr w:val="none" w:sz="0" w:space="0" w:color="auto" w:frame="1"/>
        </w:rPr>
        <w:t>3</w:t>
      </w:r>
    </w:p>
    <w:p w:rsidR="006909C6" w:rsidRDefault="00153F68" w:rsidP="006909C6">
      <w:pPr>
        <w:widowControl/>
        <w:numPr>
          <w:ilvl w:val="0"/>
          <w:numId w:val="22"/>
        </w:numPr>
        <w:shd w:val="clear" w:color="auto" w:fill="FFFFFF"/>
        <w:wordWrap/>
        <w:autoSpaceDE/>
        <w:autoSpaceDN/>
        <w:spacing w:before="100" w:beforeAutospacing="1" w:after="100" w:afterAutospacing="1"/>
        <w:ind w:left="0"/>
        <w:jc w:val="left"/>
        <w:rPr>
          <w:rFonts w:ascii="돋움" w:eastAsia="돋움" w:hAnsi="돋움"/>
          <w:color w:val="000000"/>
          <w:sz w:val="14"/>
          <w:szCs w:val="14"/>
        </w:rPr>
      </w:pPr>
      <w:hyperlink r:id="rId441" w:history="1">
        <w:r w:rsidR="006909C6">
          <w:rPr>
            <w:rStyle w:val="a4"/>
            <w:rFonts w:ascii="돋움" w:eastAsia="돋움" w:hAnsi="돋움" w:hint="eastAsia"/>
            <w:color w:val="444444"/>
            <w:sz w:val="14"/>
            <w:szCs w:val="14"/>
          </w:rPr>
          <w:t>버튼</w:t>
        </w:r>
      </w:hyperlink>
      <w:r w:rsidR="006909C6">
        <w:rPr>
          <w:rFonts w:ascii="돋움" w:eastAsia="돋움" w:hAnsi="돋움" w:hint="eastAsia"/>
          <w:color w:val="000000"/>
          <w:sz w:val="14"/>
          <w:szCs w:val="14"/>
        </w:rPr>
        <w:t>, </w:t>
      </w:r>
    </w:p>
    <w:p w:rsidR="006909C6" w:rsidRDefault="006909C6" w:rsidP="006909C6">
      <w:pPr>
        <w:shd w:val="clear" w:color="auto" w:fill="FFFFFF"/>
        <w:rPr>
          <w:rFonts w:ascii="돋움" w:eastAsia="돋움" w:hAnsi="돋움"/>
          <w:color w:val="000000"/>
          <w:sz w:val="14"/>
          <w:szCs w:val="14"/>
        </w:rPr>
      </w:pPr>
      <w:r>
        <w:rPr>
          <w:rStyle w:val="apple-converted-space"/>
          <w:rFonts w:ascii="돋움" w:eastAsia="돋움" w:hAnsi="돋움" w:hint="eastAsia"/>
          <w:color w:val="000000"/>
          <w:sz w:val="14"/>
          <w:szCs w:val="14"/>
        </w:rPr>
        <w:t> </w:t>
      </w:r>
    </w:p>
    <w:p w:rsidR="006909C6" w:rsidRDefault="00153F68" w:rsidP="006909C6">
      <w:pPr>
        <w:widowControl/>
        <w:numPr>
          <w:ilvl w:val="0"/>
          <w:numId w:val="22"/>
        </w:numPr>
        <w:shd w:val="clear" w:color="auto" w:fill="FFFFFF"/>
        <w:wordWrap/>
        <w:autoSpaceDE/>
        <w:autoSpaceDN/>
        <w:spacing w:before="100" w:beforeAutospacing="1" w:after="100" w:afterAutospacing="1"/>
        <w:ind w:left="0"/>
        <w:jc w:val="left"/>
        <w:rPr>
          <w:rFonts w:ascii="돋움" w:eastAsia="돋움" w:hAnsi="돋움"/>
          <w:color w:val="000000"/>
          <w:sz w:val="14"/>
          <w:szCs w:val="14"/>
        </w:rPr>
      </w:pPr>
      <w:hyperlink r:id="rId442" w:history="1">
        <w:r w:rsidR="006909C6">
          <w:rPr>
            <w:rStyle w:val="a4"/>
            <w:rFonts w:ascii="돋움" w:eastAsia="돋움" w:hAnsi="돋움" w:hint="eastAsia"/>
            <w:color w:val="444444"/>
            <w:sz w:val="14"/>
            <w:szCs w:val="14"/>
          </w:rPr>
          <w:t>이미지</w:t>
        </w:r>
      </w:hyperlink>
      <w:r w:rsidR="006909C6">
        <w:rPr>
          <w:rFonts w:ascii="돋움" w:eastAsia="돋움" w:hAnsi="돋움" w:hint="eastAsia"/>
          <w:color w:val="000000"/>
          <w:sz w:val="14"/>
          <w:szCs w:val="14"/>
        </w:rPr>
        <w:t>, </w:t>
      </w:r>
    </w:p>
    <w:p w:rsidR="006909C6" w:rsidRDefault="006909C6" w:rsidP="006909C6">
      <w:pPr>
        <w:shd w:val="clear" w:color="auto" w:fill="FFFFFF"/>
        <w:rPr>
          <w:rFonts w:ascii="돋움" w:eastAsia="돋움" w:hAnsi="돋움"/>
          <w:color w:val="000000"/>
          <w:sz w:val="14"/>
          <w:szCs w:val="14"/>
        </w:rPr>
      </w:pPr>
      <w:r>
        <w:rPr>
          <w:rStyle w:val="apple-converted-space"/>
          <w:rFonts w:ascii="돋움" w:eastAsia="돋움" w:hAnsi="돋움" w:hint="eastAsia"/>
          <w:color w:val="000000"/>
          <w:sz w:val="14"/>
          <w:szCs w:val="14"/>
        </w:rPr>
        <w:t> </w:t>
      </w:r>
    </w:p>
    <w:p w:rsidR="006909C6" w:rsidRDefault="00153F68" w:rsidP="006909C6">
      <w:pPr>
        <w:widowControl/>
        <w:numPr>
          <w:ilvl w:val="0"/>
          <w:numId w:val="22"/>
        </w:numPr>
        <w:shd w:val="clear" w:color="auto" w:fill="FFFFFF"/>
        <w:wordWrap/>
        <w:autoSpaceDE/>
        <w:autoSpaceDN/>
        <w:spacing w:before="100" w:beforeAutospacing="1" w:after="100" w:afterAutospacing="1"/>
        <w:ind w:left="0"/>
        <w:jc w:val="left"/>
        <w:rPr>
          <w:rFonts w:ascii="돋움" w:eastAsia="돋움" w:hAnsi="돋움"/>
          <w:color w:val="000000"/>
          <w:sz w:val="14"/>
          <w:szCs w:val="14"/>
        </w:rPr>
      </w:pPr>
      <w:hyperlink r:id="rId443" w:history="1">
        <w:r w:rsidR="006909C6">
          <w:rPr>
            <w:rStyle w:val="a4"/>
            <w:rFonts w:ascii="돋움" w:eastAsia="돋움" w:hAnsi="돋움" w:hint="eastAsia"/>
            <w:color w:val="444444"/>
            <w:sz w:val="14"/>
            <w:szCs w:val="14"/>
          </w:rPr>
          <w:t>ImageButton</w:t>
        </w:r>
      </w:hyperlink>
      <w:r w:rsidR="006909C6">
        <w:rPr>
          <w:rFonts w:ascii="돋움" w:eastAsia="돋움" w:hAnsi="돋움" w:hint="eastAsia"/>
          <w:color w:val="000000"/>
          <w:sz w:val="14"/>
          <w:szCs w:val="14"/>
        </w:rPr>
        <w:t>, </w:t>
      </w:r>
    </w:p>
    <w:p w:rsidR="006909C6" w:rsidRDefault="006909C6" w:rsidP="006909C6">
      <w:pPr>
        <w:shd w:val="clear" w:color="auto" w:fill="FFFFFF"/>
        <w:rPr>
          <w:rFonts w:ascii="돋움" w:eastAsia="돋움" w:hAnsi="돋움"/>
          <w:color w:val="000000"/>
          <w:sz w:val="14"/>
          <w:szCs w:val="14"/>
        </w:rPr>
      </w:pPr>
      <w:r>
        <w:rPr>
          <w:rStyle w:val="apple-converted-space"/>
          <w:rFonts w:ascii="돋움" w:eastAsia="돋움" w:hAnsi="돋움" w:hint="eastAsia"/>
          <w:color w:val="000000"/>
          <w:sz w:val="14"/>
          <w:szCs w:val="14"/>
        </w:rPr>
        <w:t> </w:t>
      </w:r>
    </w:p>
    <w:p w:rsidR="006909C6" w:rsidRDefault="00153F68" w:rsidP="006909C6">
      <w:pPr>
        <w:widowControl/>
        <w:numPr>
          <w:ilvl w:val="0"/>
          <w:numId w:val="22"/>
        </w:numPr>
        <w:shd w:val="clear" w:color="auto" w:fill="FFFFFF"/>
        <w:wordWrap/>
        <w:autoSpaceDE/>
        <w:autoSpaceDN/>
        <w:spacing w:before="100" w:beforeAutospacing="1" w:after="100" w:afterAutospacing="1"/>
        <w:ind w:left="0"/>
        <w:jc w:val="left"/>
        <w:rPr>
          <w:rFonts w:ascii="돋움" w:eastAsia="돋움" w:hAnsi="돋움"/>
          <w:color w:val="000000"/>
          <w:sz w:val="14"/>
          <w:szCs w:val="14"/>
        </w:rPr>
      </w:pPr>
      <w:hyperlink r:id="rId444" w:history="1">
        <w:r w:rsidR="006909C6">
          <w:rPr>
            <w:rStyle w:val="a4"/>
            <w:rFonts w:ascii="돋움" w:eastAsia="돋움" w:hAnsi="돋움" w:hint="eastAsia"/>
            <w:color w:val="444444"/>
            <w:sz w:val="14"/>
            <w:szCs w:val="14"/>
          </w:rPr>
          <w:t>Button</w:t>
        </w:r>
      </w:hyperlink>
    </w:p>
    <w:p w:rsidR="006909C6" w:rsidRDefault="00153F68" w:rsidP="006909C6">
      <w:pPr>
        <w:widowControl/>
        <w:numPr>
          <w:ilvl w:val="0"/>
          <w:numId w:val="23"/>
        </w:numPr>
        <w:shd w:val="clear" w:color="auto" w:fill="F4F4F4"/>
        <w:wordWrap/>
        <w:autoSpaceDE/>
        <w:autoSpaceDN/>
        <w:spacing w:after="58"/>
        <w:ind w:left="0" w:right="115"/>
        <w:jc w:val="left"/>
        <w:rPr>
          <w:rFonts w:ascii="돋움" w:eastAsia="돋움" w:hAnsi="돋움"/>
          <w:color w:val="000000"/>
          <w:sz w:val="14"/>
          <w:szCs w:val="14"/>
        </w:rPr>
      </w:pPr>
      <w:hyperlink r:id="rId445" w:history="1">
        <w:r w:rsidR="006909C6">
          <w:rPr>
            <w:rStyle w:val="a4"/>
            <w:rFonts w:ascii="돋움" w:eastAsia="돋움" w:hAnsi="돋움" w:hint="eastAsia"/>
            <w:color w:val="444444"/>
            <w:sz w:val="13"/>
            <w:szCs w:val="13"/>
            <w:u w:val="none"/>
          </w:rPr>
          <w:t>button_drawable.jpg (3.7KB)(247)</w:t>
        </w:r>
      </w:hyperlink>
    </w:p>
    <w:p w:rsidR="006909C6" w:rsidRDefault="00153F68" w:rsidP="006909C6">
      <w:pPr>
        <w:jc w:val="right"/>
        <w:rPr>
          <w:rFonts w:ascii="돋움" w:eastAsia="돋움" w:hAnsi="돋움"/>
          <w:color w:val="000000"/>
          <w:sz w:val="14"/>
          <w:szCs w:val="14"/>
        </w:rPr>
      </w:pPr>
      <w:hyperlink r:id="rId446" w:history="1">
        <w:r w:rsidR="006909C6">
          <w:rPr>
            <w:rStyle w:val="a4"/>
            <w:rFonts w:ascii="Arial" w:eastAsia="돋움" w:hAnsi="Arial" w:cs="Arial"/>
            <w:color w:val="000000"/>
            <w:sz w:val="14"/>
            <w:szCs w:val="14"/>
          </w:rPr>
          <w:t>목록</w:t>
        </w:r>
      </w:hyperlink>
    </w:p>
    <w:p w:rsidR="006909C6" w:rsidRDefault="00153F68" w:rsidP="006909C6">
      <w:pPr>
        <w:jc w:val="left"/>
        <w:rPr>
          <w:rFonts w:ascii="돋움" w:eastAsia="돋움" w:hAnsi="돋움"/>
          <w:color w:val="1F3DAE"/>
          <w:sz w:val="13"/>
          <w:szCs w:val="13"/>
        </w:rPr>
      </w:pPr>
      <w:hyperlink r:id="rId447" w:history="1">
        <w:r w:rsidR="006909C6">
          <w:rPr>
            <w:rStyle w:val="a4"/>
            <w:rFonts w:ascii="돋움" w:eastAsia="돋움" w:hAnsi="돋움" w:hint="eastAsia"/>
            <w:color w:val="666666"/>
            <w:sz w:val="13"/>
            <w:szCs w:val="13"/>
            <w:u w:val="none"/>
          </w:rPr>
          <w:t>엮인글 주소 : http://www.androidpub.com/15765/ccc/trackback</w:t>
        </w:r>
      </w:hyperlink>
    </w:p>
    <w:p w:rsidR="006909C6" w:rsidRDefault="006909C6" w:rsidP="006909C6">
      <w:pPr>
        <w:shd w:val="clear" w:color="auto" w:fill="FFFFFF"/>
        <w:spacing w:line="300" w:lineRule="atLeast"/>
        <w:rPr>
          <w:rFonts w:ascii="돋움" w:eastAsia="돋움" w:hAnsi="돋움"/>
          <w:color w:val="666666"/>
          <w:sz w:val="14"/>
          <w:szCs w:val="14"/>
        </w:rPr>
      </w:pPr>
      <w:bookmarkStart w:id="30" w:name="comment_15842"/>
      <w:bookmarkEnd w:id="30"/>
      <w:r>
        <w:rPr>
          <w:rFonts w:ascii="돋움" w:eastAsia="돋움" w:hAnsi="돋움"/>
          <w:noProof/>
          <w:color w:val="0000FF"/>
          <w:sz w:val="14"/>
          <w:szCs w:val="14"/>
        </w:rPr>
        <w:drawing>
          <wp:inline distT="0" distB="0" distL="0" distR="0">
            <wp:extent cx="190500" cy="160655"/>
            <wp:effectExtent l="19050" t="0" r="0" b="0"/>
            <wp:docPr id="141" name="그림 15" descr="댓글">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댓글">
                      <a:hlinkClick r:id="rId448"/>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6909C6" w:rsidRDefault="006909C6" w:rsidP="006909C6">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lastRenderedPageBreak/>
        <w:t>2009.07.13</w:t>
      </w:r>
      <w:r>
        <w:rPr>
          <w:rStyle w:val="apple-converted-space"/>
          <w:rFonts w:ascii="Tahoma" w:eastAsia="돋움" w:hAnsi="Tahoma" w:cs="Tahoma"/>
          <w:color w:val="CCCCCC"/>
          <w:sz w:val="11"/>
          <w:szCs w:val="11"/>
        </w:rPr>
        <w:t> </w:t>
      </w:r>
      <w:r>
        <w:rPr>
          <w:rFonts w:ascii="Tahoma" w:eastAsia="돋움" w:hAnsi="Tahoma" w:cs="Tahoma"/>
          <w:color w:val="CCCCCC"/>
          <w:sz w:val="11"/>
          <w:szCs w:val="11"/>
        </w:rPr>
        <w:t>11:02:38</w:t>
      </w:r>
    </w:p>
    <w:p w:rsidR="006909C6" w:rsidRDefault="006909C6" w:rsidP="006909C6">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핫민드</w:t>
      </w:r>
    </w:p>
    <w:p w:rsidR="006909C6" w:rsidRDefault="006909C6" w:rsidP="006909C6">
      <w:pPr>
        <w:shd w:val="clear" w:color="auto" w:fill="FFFFFF"/>
        <w:rPr>
          <w:rFonts w:ascii="돋움" w:eastAsia="돋움" w:hAnsi="돋움"/>
          <w:color w:val="000000"/>
          <w:sz w:val="14"/>
          <w:szCs w:val="14"/>
        </w:rPr>
      </w:pPr>
      <w:r>
        <w:rPr>
          <w:rFonts w:ascii="돋움" w:eastAsia="돋움" w:hAnsi="돋움" w:hint="eastAsia"/>
          <w:color w:val="000000"/>
          <w:sz w:val="14"/>
          <w:szCs w:val="14"/>
        </w:rPr>
        <w:t>좋은 정보 고맙습니다!</w:t>
      </w:r>
    </w:p>
    <w:p w:rsidR="006909C6" w:rsidRDefault="006909C6" w:rsidP="006909C6">
      <w:pPr>
        <w:shd w:val="clear" w:color="auto" w:fill="FFFFFF"/>
        <w:spacing w:line="300" w:lineRule="atLeast"/>
        <w:rPr>
          <w:rFonts w:ascii="돋움" w:eastAsia="돋움" w:hAnsi="돋움"/>
          <w:color w:val="666666"/>
          <w:sz w:val="14"/>
          <w:szCs w:val="14"/>
        </w:rPr>
      </w:pPr>
      <w:bookmarkStart w:id="31" w:name="comment_20100"/>
      <w:bookmarkEnd w:id="31"/>
      <w:r>
        <w:rPr>
          <w:rFonts w:ascii="돋움" w:eastAsia="돋움" w:hAnsi="돋움"/>
          <w:noProof/>
          <w:color w:val="0000FF"/>
          <w:sz w:val="14"/>
          <w:szCs w:val="14"/>
        </w:rPr>
        <w:drawing>
          <wp:inline distT="0" distB="0" distL="0" distR="0">
            <wp:extent cx="190500" cy="160655"/>
            <wp:effectExtent l="19050" t="0" r="0" b="0"/>
            <wp:docPr id="140" name="그림 16" descr="댓글">
              <a:hlinkClick xmlns:a="http://schemas.openxmlformats.org/drawingml/2006/main" r:id="rId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댓글">
                      <a:hlinkClick r:id="rId449"/>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6909C6" w:rsidRDefault="006909C6" w:rsidP="006909C6">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2009.08.06</w:t>
      </w:r>
      <w:r>
        <w:rPr>
          <w:rStyle w:val="apple-converted-space"/>
          <w:rFonts w:ascii="Tahoma" w:eastAsia="돋움" w:hAnsi="Tahoma" w:cs="Tahoma"/>
          <w:color w:val="CCCCCC"/>
          <w:sz w:val="11"/>
          <w:szCs w:val="11"/>
        </w:rPr>
        <w:t> </w:t>
      </w:r>
      <w:r>
        <w:rPr>
          <w:rFonts w:ascii="Tahoma" w:eastAsia="돋움" w:hAnsi="Tahoma" w:cs="Tahoma"/>
          <w:color w:val="CCCCCC"/>
          <w:sz w:val="11"/>
          <w:szCs w:val="11"/>
        </w:rPr>
        <w:t>11:45:38</w:t>
      </w:r>
    </w:p>
    <w:p w:rsidR="006909C6" w:rsidRDefault="006909C6" w:rsidP="006909C6">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레디필</w:t>
      </w:r>
    </w:p>
    <w:p w:rsidR="006909C6" w:rsidRDefault="006909C6" w:rsidP="006909C6">
      <w:pPr>
        <w:shd w:val="clear" w:color="auto" w:fill="FFFFFF"/>
        <w:spacing w:after="240"/>
        <w:rPr>
          <w:rFonts w:ascii="돋움" w:eastAsia="돋움" w:hAnsi="돋움"/>
          <w:color w:val="000000"/>
          <w:sz w:val="14"/>
          <w:szCs w:val="14"/>
        </w:rPr>
      </w:pPr>
      <w:r>
        <w:rPr>
          <w:rFonts w:ascii="돋움" w:eastAsia="돋움" w:hAnsi="돋움" w:hint="eastAsia"/>
          <w:color w:val="000000"/>
          <w:sz w:val="14"/>
          <w:szCs w:val="14"/>
        </w:rPr>
        <w:t>저같은 경우에는 작업 특성상 xml을 쓰지 않고 코딩해서 레이아웃 구성을 하고 있습니다.</w:t>
      </w:r>
    </w:p>
    <w:p w:rsidR="006909C6" w:rsidRPr="006909C6" w:rsidRDefault="006909C6" w:rsidP="006909C6">
      <w:pPr>
        <w:wordWrap/>
        <w:adjustRightInd w:val="0"/>
        <w:jc w:val="left"/>
        <w:rPr>
          <w:rFonts w:ascii="Courier New" w:hAnsi="Courier New" w:cs="Courier New"/>
          <w:b/>
          <w:kern w:val="0"/>
          <w:sz w:val="24"/>
          <w:szCs w:val="20"/>
        </w:rPr>
      </w:pPr>
      <w:r w:rsidRPr="006909C6">
        <w:rPr>
          <w:rFonts w:ascii="Courier New" w:hAnsi="Courier New" w:cs="Courier New"/>
          <w:b/>
          <w:color w:val="000000"/>
          <w:kern w:val="0"/>
          <w:sz w:val="24"/>
          <w:szCs w:val="20"/>
        </w:rPr>
        <w:t>Resources res =getResources();</w:t>
      </w:r>
    </w:p>
    <w:p w:rsidR="006909C6" w:rsidRPr="006909C6" w:rsidRDefault="006909C6" w:rsidP="006909C6">
      <w:pPr>
        <w:shd w:val="clear" w:color="auto" w:fill="FFFFFF"/>
        <w:spacing w:after="240"/>
        <w:rPr>
          <w:rFonts w:ascii="돋움" w:eastAsia="돋움" w:hAnsi="돋움"/>
          <w:b/>
          <w:color w:val="000000"/>
          <w:sz w:val="18"/>
          <w:szCs w:val="14"/>
        </w:rPr>
      </w:pPr>
      <w:r w:rsidRPr="006909C6">
        <w:rPr>
          <w:rFonts w:ascii="Courier New" w:hAnsi="Courier New" w:cs="Courier New"/>
          <w:b/>
          <w:color w:val="000000"/>
          <w:kern w:val="0"/>
          <w:sz w:val="24"/>
          <w:szCs w:val="20"/>
        </w:rPr>
        <w:tab/>
      </w:r>
      <w:r w:rsidRPr="006909C6">
        <w:rPr>
          <w:rFonts w:ascii="Courier New" w:hAnsi="Courier New" w:cs="Courier New"/>
          <w:b/>
          <w:color w:val="000000"/>
          <w:kern w:val="0"/>
          <w:sz w:val="24"/>
          <w:szCs w:val="20"/>
        </w:rPr>
        <w:tab/>
        <w:t>res.getDrawable(R.drawable.icon_calendar</w:t>
      </w:r>
      <w:r w:rsidRPr="006909C6">
        <w:rPr>
          <w:rFonts w:ascii="Courier New" w:hAnsi="Courier New" w:cs="Courier New"/>
          <w:b/>
          <w:color w:val="000000"/>
          <w:kern w:val="0"/>
          <w:sz w:val="24"/>
          <w:szCs w:val="20"/>
          <w:u w:val="single"/>
        </w:rPr>
        <w:t>)</w:t>
      </w:r>
    </w:p>
    <w:p w:rsidR="006909C6" w:rsidRPr="006909C6" w:rsidRDefault="006909C6" w:rsidP="006909C6">
      <w:pPr>
        <w:shd w:val="clear" w:color="auto" w:fill="FFFFFF"/>
        <w:rPr>
          <w:rFonts w:ascii="돋움" w:eastAsia="돋움" w:hAnsi="돋움"/>
          <w:b/>
          <w:color w:val="000000"/>
          <w:sz w:val="18"/>
          <w:szCs w:val="14"/>
        </w:rPr>
      </w:pPr>
      <w:r w:rsidRPr="006909C6">
        <w:rPr>
          <w:rStyle w:val="HTML"/>
          <w:rFonts w:hint="eastAsia"/>
          <w:b/>
          <w:color w:val="000000"/>
          <w:sz w:val="28"/>
        </w:rPr>
        <w:t>1.Button button =</w:t>
      </w:r>
      <w:r w:rsidRPr="006909C6">
        <w:rPr>
          <w:rStyle w:val="apple-converted-space"/>
          <w:rFonts w:ascii="굴림체" w:eastAsia="굴림체" w:hAnsi="굴림체" w:cs="굴림체" w:hint="eastAsia"/>
          <w:b/>
          <w:color w:val="000000"/>
          <w:sz w:val="24"/>
        </w:rPr>
        <w:t> </w:t>
      </w:r>
      <w:r w:rsidRPr="006909C6">
        <w:rPr>
          <w:rStyle w:val="HTML"/>
          <w:rFonts w:hint="eastAsia"/>
          <w:b/>
          <w:color w:val="000000"/>
          <w:sz w:val="28"/>
        </w:rPr>
        <w:t>new</w:t>
      </w:r>
      <w:r w:rsidRPr="006909C6">
        <w:rPr>
          <w:rStyle w:val="apple-converted-space"/>
          <w:rFonts w:ascii="돋움" w:eastAsia="돋움" w:hAnsi="돋움" w:hint="eastAsia"/>
          <w:b/>
          <w:color w:val="000000"/>
          <w:sz w:val="18"/>
          <w:szCs w:val="14"/>
        </w:rPr>
        <w:t> </w:t>
      </w:r>
      <w:r w:rsidRPr="006909C6">
        <w:rPr>
          <w:rStyle w:val="HTML"/>
          <w:rFonts w:hint="eastAsia"/>
          <w:b/>
          <w:color w:val="000000"/>
          <w:sz w:val="28"/>
        </w:rPr>
        <w:t>Button(mContext);</w:t>
      </w:r>
    </w:p>
    <w:p w:rsidR="006909C6" w:rsidRPr="006909C6" w:rsidRDefault="006909C6" w:rsidP="006909C6">
      <w:pPr>
        <w:shd w:val="clear" w:color="auto" w:fill="FFFFFF"/>
        <w:rPr>
          <w:rFonts w:ascii="돋움" w:eastAsia="돋움" w:hAnsi="돋움"/>
          <w:b/>
          <w:color w:val="000000"/>
          <w:sz w:val="18"/>
          <w:szCs w:val="14"/>
        </w:rPr>
      </w:pPr>
      <w:r w:rsidRPr="006909C6">
        <w:rPr>
          <w:rStyle w:val="HTML"/>
          <w:rFonts w:hint="eastAsia"/>
          <w:b/>
          <w:color w:val="000000"/>
          <w:sz w:val="28"/>
        </w:rPr>
        <w:t>2.button.setText("Close");</w:t>
      </w:r>
    </w:p>
    <w:p w:rsidR="006909C6" w:rsidRPr="006909C6" w:rsidRDefault="006909C6" w:rsidP="006909C6">
      <w:pPr>
        <w:shd w:val="clear" w:color="auto" w:fill="FFFFFF"/>
        <w:rPr>
          <w:rFonts w:ascii="돋움" w:eastAsia="돋움" w:hAnsi="돋움"/>
          <w:b/>
          <w:color w:val="000000"/>
          <w:sz w:val="18"/>
          <w:szCs w:val="14"/>
        </w:rPr>
      </w:pPr>
      <w:r w:rsidRPr="006909C6">
        <w:rPr>
          <w:rStyle w:val="HTML"/>
          <w:rFonts w:hint="eastAsia"/>
          <w:b/>
          <w:color w:val="000000"/>
          <w:sz w:val="28"/>
        </w:rPr>
        <w:t>3.Drawable close = Drawable.createFromPath("/data/icon/image.png");</w:t>
      </w:r>
    </w:p>
    <w:p w:rsidR="006909C6" w:rsidRPr="006909C6" w:rsidRDefault="006909C6" w:rsidP="006909C6">
      <w:pPr>
        <w:shd w:val="clear" w:color="auto" w:fill="FFFFFF"/>
        <w:rPr>
          <w:rFonts w:ascii="돋움" w:eastAsia="돋움" w:hAnsi="돋움"/>
          <w:b/>
          <w:color w:val="000000"/>
          <w:sz w:val="18"/>
          <w:szCs w:val="14"/>
        </w:rPr>
      </w:pPr>
      <w:r w:rsidRPr="006909C6">
        <w:rPr>
          <w:rStyle w:val="HTML"/>
          <w:rFonts w:hint="eastAsia"/>
          <w:b/>
          <w:color w:val="000000"/>
          <w:sz w:val="28"/>
        </w:rPr>
        <w:t>4.close.setBounds(0,</w:t>
      </w:r>
      <w:r w:rsidRPr="006909C6">
        <w:rPr>
          <w:rStyle w:val="apple-converted-space"/>
          <w:rFonts w:ascii="굴림체" w:eastAsia="굴림체" w:hAnsi="굴림체" w:cs="굴림체" w:hint="eastAsia"/>
          <w:b/>
          <w:color w:val="000000"/>
          <w:sz w:val="24"/>
        </w:rPr>
        <w:t> </w:t>
      </w:r>
      <w:r w:rsidRPr="006909C6">
        <w:rPr>
          <w:rStyle w:val="HTML"/>
          <w:rFonts w:hint="eastAsia"/>
          <w:b/>
          <w:color w:val="000000"/>
          <w:sz w:val="28"/>
        </w:rPr>
        <w:t>0, close.getIntrinsicWidth(), close.getIntrinsicHeight());</w:t>
      </w:r>
    </w:p>
    <w:p w:rsidR="006909C6" w:rsidRPr="006909C6" w:rsidRDefault="006909C6" w:rsidP="006909C6">
      <w:pPr>
        <w:shd w:val="clear" w:color="auto" w:fill="FFFFFF"/>
        <w:rPr>
          <w:rFonts w:ascii="돋움" w:eastAsia="돋움" w:hAnsi="돋움"/>
          <w:b/>
          <w:color w:val="000000"/>
          <w:sz w:val="18"/>
          <w:szCs w:val="14"/>
        </w:rPr>
      </w:pPr>
      <w:r w:rsidRPr="006909C6">
        <w:rPr>
          <w:rStyle w:val="HTML"/>
          <w:rFonts w:hint="eastAsia"/>
          <w:b/>
          <w:color w:val="000000"/>
          <w:sz w:val="28"/>
        </w:rPr>
        <w:t>5.button.setCompoundDrawables(close,</w:t>
      </w:r>
      <w:r w:rsidRPr="006909C6">
        <w:rPr>
          <w:rStyle w:val="apple-converted-space"/>
          <w:rFonts w:ascii="굴림체" w:eastAsia="굴림체" w:hAnsi="굴림체" w:cs="굴림체" w:hint="eastAsia"/>
          <w:b/>
          <w:color w:val="000000"/>
          <w:sz w:val="24"/>
        </w:rPr>
        <w:t> </w:t>
      </w:r>
      <w:r w:rsidRPr="006909C6">
        <w:rPr>
          <w:rStyle w:val="HTML"/>
          <w:rFonts w:hint="eastAsia"/>
          <w:b/>
          <w:color w:val="000000"/>
          <w:sz w:val="28"/>
        </w:rPr>
        <w:t>null,</w:t>
      </w:r>
      <w:r w:rsidRPr="006909C6">
        <w:rPr>
          <w:rStyle w:val="apple-converted-space"/>
          <w:rFonts w:ascii="굴림체" w:eastAsia="굴림체" w:hAnsi="굴림체" w:cs="굴림체" w:hint="eastAsia"/>
          <w:b/>
          <w:color w:val="000000"/>
          <w:sz w:val="24"/>
        </w:rPr>
        <w:t> </w:t>
      </w:r>
      <w:r w:rsidRPr="006909C6">
        <w:rPr>
          <w:rStyle w:val="HTML"/>
          <w:rFonts w:hint="eastAsia"/>
          <w:b/>
          <w:color w:val="000000"/>
          <w:sz w:val="28"/>
        </w:rPr>
        <w:t>null,</w:t>
      </w:r>
      <w:r w:rsidRPr="006909C6">
        <w:rPr>
          <w:rStyle w:val="apple-converted-space"/>
          <w:rFonts w:ascii="굴림체" w:eastAsia="굴림체" w:hAnsi="굴림체" w:cs="굴림체" w:hint="eastAsia"/>
          <w:b/>
          <w:color w:val="000000"/>
          <w:sz w:val="24"/>
        </w:rPr>
        <w:t> </w:t>
      </w:r>
      <w:r w:rsidRPr="006909C6">
        <w:rPr>
          <w:rStyle w:val="HTML"/>
          <w:rFonts w:hint="eastAsia"/>
          <w:b/>
          <w:color w:val="000000"/>
          <w:sz w:val="28"/>
        </w:rPr>
        <w:t>null);</w:t>
      </w:r>
    </w:p>
    <w:p w:rsidR="006909C6" w:rsidRPr="006909C6" w:rsidRDefault="006909C6" w:rsidP="006909C6">
      <w:pPr>
        <w:shd w:val="clear" w:color="auto" w:fill="FFFFFF"/>
        <w:rPr>
          <w:rFonts w:ascii="돋움" w:eastAsia="돋움" w:hAnsi="돋움"/>
          <w:b/>
          <w:color w:val="000000"/>
          <w:sz w:val="18"/>
          <w:szCs w:val="14"/>
        </w:rPr>
      </w:pPr>
      <w:r w:rsidRPr="006909C6">
        <w:rPr>
          <w:rFonts w:ascii="돋움" w:eastAsia="돋움" w:hAnsi="돋움" w:hint="eastAsia"/>
          <w:b/>
          <w:color w:val="000000"/>
          <w:sz w:val="18"/>
          <w:szCs w:val="14"/>
        </w:rPr>
        <w:br/>
        <w:t>저런식으로 세팅해서 쓰고 있습니다.</w:t>
      </w:r>
      <w:r w:rsidRPr="006909C6">
        <w:rPr>
          <w:rFonts w:ascii="돋움" w:eastAsia="돋움" w:hAnsi="돋움" w:hint="eastAsia"/>
          <w:b/>
          <w:color w:val="000000"/>
          <w:sz w:val="18"/>
          <w:szCs w:val="14"/>
        </w:rPr>
        <w:br/>
      </w:r>
      <w:r w:rsidRPr="006909C6">
        <w:rPr>
          <w:rFonts w:ascii="돋움" w:eastAsia="돋움" w:hAnsi="돋움" w:hint="eastAsia"/>
          <w:b/>
          <w:color w:val="000000"/>
          <w:sz w:val="18"/>
          <w:szCs w:val="14"/>
        </w:rPr>
        <w:br/>
        <w:t>button.setCompoundDrawables(close, null, null, null);</w:t>
      </w:r>
      <w:r w:rsidRPr="006909C6">
        <w:rPr>
          <w:rFonts w:ascii="돋움" w:eastAsia="돋움" w:hAnsi="돋움" w:hint="eastAsia"/>
          <w:b/>
          <w:color w:val="000000"/>
          <w:sz w:val="18"/>
          <w:szCs w:val="14"/>
        </w:rPr>
        <w:br/>
        <w:t>이 코드가 버튼 안에서 어느 위치에 이미지를 위치시킬건지 표시하는건데요.</w:t>
      </w:r>
      <w:r w:rsidRPr="006909C6">
        <w:rPr>
          <w:rFonts w:ascii="돋움" w:eastAsia="돋움" w:hAnsi="돋움" w:hint="eastAsia"/>
          <w:b/>
          <w:color w:val="000000"/>
          <w:sz w:val="18"/>
          <w:szCs w:val="14"/>
        </w:rPr>
        <w:br/>
        <w:t>순서대로 left top right bottom입니다.</w:t>
      </w:r>
    </w:p>
    <w:p w:rsidR="006909C6" w:rsidRPr="006909C6" w:rsidRDefault="006909C6" w:rsidP="006909C6">
      <w:pPr>
        <w:shd w:val="clear" w:color="auto" w:fill="FFFFFF"/>
        <w:spacing w:line="300" w:lineRule="atLeast"/>
        <w:rPr>
          <w:rFonts w:ascii="돋움" w:eastAsia="돋움" w:hAnsi="돋움"/>
          <w:b/>
          <w:color w:val="666666"/>
          <w:sz w:val="18"/>
          <w:szCs w:val="14"/>
        </w:rPr>
      </w:pPr>
      <w:bookmarkStart w:id="32" w:name="comment_316920"/>
      <w:bookmarkEnd w:id="32"/>
      <w:r w:rsidRPr="006909C6">
        <w:rPr>
          <w:rFonts w:ascii="돋움" w:eastAsia="돋움" w:hAnsi="돋움"/>
          <w:b/>
          <w:noProof/>
          <w:color w:val="0000FF"/>
          <w:sz w:val="18"/>
          <w:szCs w:val="14"/>
        </w:rPr>
        <w:drawing>
          <wp:inline distT="0" distB="0" distL="0" distR="0">
            <wp:extent cx="190500" cy="160655"/>
            <wp:effectExtent l="19050" t="0" r="0" b="0"/>
            <wp:docPr id="139" name="그림 17" descr="댓글">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댓글">
                      <a:hlinkClick r:id="rId450"/>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6909C6" w:rsidRDefault="006909C6" w:rsidP="006909C6">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2010.05.07</w:t>
      </w:r>
      <w:r>
        <w:rPr>
          <w:rStyle w:val="apple-converted-space"/>
          <w:rFonts w:ascii="Tahoma" w:eastAsia="돋움" w:hAnsi="Tahoma" w:cs="Tahoma"/>
          <w:color w:val="CCCCCC"/>
          <w:sz w:val="11"/>
          <w:szCs w:val="11"/>
        </w:rPr>
        <w:t> </w:t>
      </w:r>
      <w:r>
        <w:rPr>
          <w:rFonts w:ascii="Tahoma" w:eastAsia="돋움" w:hAnsi="Tahoma" w:cs="Tahoma"/>
          <w:color w:val="CCCCCC"/>
          <w:sz w:val="11"/>
          <w:szCs w:val="11"/>
        </w:rPr>
        <w:t>10:31:18</w:t>
      </w:r>
    </w:p>
    <w:p w:rsidR="006909C6" w:rsidRDefault="006909C6" w:rsidP="006909C6">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MiyoO</w:t>
      </w:r>
    </w:p>
    <w:p w:rsidR="006909C6" w:rsidRDefault="006909C6" w:rsidP="006909C6">
      <w:pPr>
        <w:pStyle w:val="a3"/>
        <w:shd w:val="clear" w:color="auto" w:fill="FFFFFF"/>
        <w:spacing w:before="0" w:beforeAutospacing="0" w:after="0" w:afterAutospacing="0"/>
        <w:rPr>
          <w:rFonts w:ascii="돋움" w:eastAsia="돋움" w:hAnsi="돋움"/>
          <w:color w:val="000000"/>
          <w:sz w:val="14"/>
          <w:szCs w:val="14"/>
        </w:rPr>
      </w:pPr>
      <w:r>
        <w:rPr>
          <w:rFonts w:ascii="돋움" w:eastAsia="돋움" w:hAnsi="돋움" w:hint="eastAsia"/>
          <w:color w:val="000000"/>
          <w:sz w:val="14"/>
          <w:szCs w:val="14"/>
        </w:rPr>
        <w:t>레디필님 감사요</w:t>
      </w:r>
    </w:p>
    <w:p w:rsidR="006909C6" w:rsidRDefault="006909C6" w:rsidP="006909C6">
      <w:pPr>
        <w:shd w:val="clear" w:color="auto" w:fill="FFFFFF"/>
        <w:spacing w:line="300" w:lineRule="atLeast"/>
        <w:rPr>
          <w:rFonts w:ascii="돋움" w:eastAsia="돋움" w:hAnsi="돋움"/>
          <w:color w:val="666666"/>
          <w:sz w:val="14"/>
          <w:szCs w:val="14"/>
        </w:rPr>
      </w:pPr>
      <w:bookmarkStart w:id="33" w:name="comment_737895"/>
      <w:bookmarkEnd w:id="33"/>
      <w:r>
        <w:rPr>
          <w:rFonts w:ascii="돋움" w:eastAsia="돋움" w:hAnsi="돋움"/>
          <w:noProof/>
          <w:color w:val="0000FF"/>
          <w:sz w:val="14"/>
          <w:szCs w:val="14"/>
        </w:rPr>
        <w:drawing>
          <wp:inline distT="0" distB="0" distL="0" distR="0">
            <wp:extent cx="190500" cy="160655"/>
            <wp:effectExtent l="19050" t="0" r="0" b="0"/>
            <wp:docPr id="138" name="그림 18" descr="댓글">
              <a:hlinkClick xmlns:a="http://schemas.openxmlformats.org/drawingml/2006/main" r:id="rId4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댓글">
                      <a:hlinkClick r:id="rId451"/>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6909C6" w:rsidRDefault="006909C6" w:rsidP="006909C6">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2010.09.01</w:t>
      </w:r>
      <w:r>
        <w:rPr>
          <w:rStyle w:val="apple-converted-space"/>
          <w:rFonts w:ascii="Tahoma" w:eastAsia="돋움" w:hAnsi="Tahoma" w:cs="Tahoma"/>
          <w:color w:val="CCCCCC"/>
          <w:sz w:val="11"/>
          <w:szCs w:val="11"/>
        </w:rPr>
        <w:t> </w:t>
      </w:r>
      <w:r>
        <w:rPr>
          <w:rFonts w:ascii="Tahoma" w:eastAsia="돋움" w:hAnsi="Tahoma" w:cs="Tahoma"/>
          <w:color w:val="CCCCCC"/>
          <w:sz w:val="11"/>
          <w:szCs w:val="11"/>
        </w:rPr>
        <w:t>19:58:52</w:t>
      </w:r>
    </w:p>
    <w:p w:rsidR="006909C6" w:rsidRDefault="006909C6" w:rsidP="006909C6">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니꺼야</w:t>
      </w:r>
    </w:p>
    <w:p w:rsidR="006909C6" w:rsidRDefault="006909C6" w:rsidP="006909C6">
      <w:pPr>
        <w:pStyle w:val="a3"/>
        <w:shd w:val="clear" w:color="auto" w:fill="FFFFFF"/>
        <w:spacing w:before="0" w:beforeAutospacing="0" w:after="0" w:afterAutospacing="0"/>
        <w:rPr>
          <w:rFonts w:ascii="돋움" w:eastAsia="돋움" w:hAnsi="돋움"/>
          <w:color w:val="000000"/>
          <w:sz w:val="14"/>
          <w:szCs w:val="14"/>
        </w:rPr>
      </w:pPr>
      <w:r>
        <w:rPr>
          <w:rFonts w:ascii="돋움" w:eastAsia="돋움" w:hAnsi="돋움" w:hint="eastAsia"/>
          <w:color w:val="000000"/>
          <w:sz w:val="14"/>
          <w:szCs w:val="14"/>
        </w:rPr>
        <w:t>/data/icon 폴더는 폴더를 생성해줘야하는건가요?</w:t>
      </w:r>
      <w:r>
        <w:rPr>
          <w:rFonts w:ascii="돋움" w:eastAsia="돋움" w:hAnsi="돋움" w:hint="eastAsia"/>
          <w:color w:val="000000"/>
          <w:sz w:val="14"/>
          <w:szCs w:val="14"/>
        </w:rPr>
        <w:br/>
        <w:t>혹시 리소스를 이용해서 코딩으로 할 수 있는 방법은 없는가요?</w:t>
      </w:r>
    </w:p>
    <w:p w:rsidR="006909C6" w:rsidRDefault="006909C6" w:rsidP="006909C6">
      <w:pPr>
        <w:shd w:val="clear" w:color="auto" w:fill="FFFFFF"/>
        <w:spacing w:line="300" w:lineRule="atLeast"/>
        <w:rPr>
          <w:rFonts w:ascii="돋움" w:eastAsia="돋움" w:hAnsi="돋움"/>
          <w:color w:val="666666"/>
          <w:sz w:val="14"/>
          <w:szCs w:val="14"/>
        </w:rPr>
      </w:pPr>
      <w:bookmarkStart w:id="34" w:name="comment_854093"/>
      <w:bookmarkEnd w:id="34"/>
      <w:r>
        <w:rPr>
          <w:rFonts w:ascii="돋움" w:eastAsia="돋움" w:hAnsi="돋움"/>
          <w:noProof/>
          <w:color w:val="0000FF"/>
          <w:sz w:val="14"/>
          <w:szCs w:val="14"/>
        </w:rPr>
        <w:drawing>
          <wp:inline distT="0" distB="0" distL="0" distR="0">
            <wp:extent cx="190500" cy="160655"/>
            <wp:effectExtent l="19050" t="0" r="0" b="0"/>
            <wp:docPr id="137" name="그림 19" descr="댓글">
              <a:hlinkClick xmlns:a="http://schemas.openxmlformats.org/drawingml/2006/main" r:id="rId4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댓글">
                      <a:hlinkClick r:id="rId452"/>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6909C6" w:rsidRDefault="006909C6" w:rsidP="006909C6">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2010.10.06</w:t>
      </w:r>
      <w:r>
        <w:rPr>
          <w:rStyle w:val="apple-converted-space"/>
          <w:rFonts w:ascii="Tahoma" w:eastAsia="돋움" w:hAnsi="Tahoma" w:cs="Tahoma"/>
          <w:color w:val="CCCCCC"/>
          <w:sz w:val="11"/>
          <w:szCs w:val="11"/>
        </w:rPr>
        <w:t> </w:t>
      </w:r>
      <w:r>
        <w:rPr>
          <w:rFonts w:ascii="Tahoma" w:eastAsia="돋움" w:hAnsi="Tahoma" w:cs="Tahoma"/>
          <w:color w:val="CCCCCC"/>
          <w:sz w:val="11"/>
          <w:szCs w:val="11"/>
        </w:rPr>
        <w:t>18:00:45</w:t>
      </w:r>
    </w:p>
    <w:p w:rsidR="006909C6" w:rsidRDefault="006909C6" w:rsidP="006909C6">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레디필</w:t>
      </w:r>
    </w:p>
    <w:p w:rsidR="006909C6" w:rsidRDefault="006909C6" w:rsidP="006909C6">
      <w:pPr>
        <w:shd w:val="clear" w:color="auto" w:fill="FFFFFF"/>
        <w:rPr>
          <w:rFonts w:ascii="돋움" w:eastAsia="돋움" w:hAnsi="돋움"/>
          <w:color w:val="000000"/>
          <w:sz w:val="14"/>
          <w:szCs w:val="14"/>
        </w:rPr>
      </w:pPr>
      <w:r>
        <w:rPr>
          <w:rFonts w:ascii="돋움" w:eastAsia="돋움" w:hAnsi="돋움" w:hint="eastAsia"/>
          <w:color w:val="000000"/>
          <w:sz w:val="14"/>
          <w:szCs w:val="14"/>
        </w:rPr>
        <w:t>Drawable.createFromStream을 쓰면 해결되지 않을까 싶네요.</w:t>
      </w:r>
      <w:r>
        <w:rPr>
          <w:rFonts w:ascii="돋움" w:eastAsia="돋움" w:hAnsi="돋움" w:hint="eastAsia"/>
          <w:color w:val="000000"/>
          <w:sz w:val="14"/>
          <w:szCs w:val="14"/>
        </w:rPr>
        <w:br/>
        <w:t>assets에 있는 파일을 읽을때는 아래처럼 씁니다.</w:t>
      </w:r>
      <w:r>
        <w:rPr>
          <w:rFonts w:ascii="돋움" w:eastAsia="돋움" w:hAnsi="돋움" w:hint="eastAsia"/>
          <w:color w:val="000000"/>
          <w:sz w:val="14"/>
          <w:szCs w:val="14"/>
        </w:rPr>
        <w:br/>
        <w:t>InputStream is = context.getAssets().open(fileName);</w:t>
      </w:r>
    </w:p>
    <w:p w:rsidR="00847582" w:rsidRDefault="00847582">
      <w:pPr>
        <w:widowControl/>
        <w:wordWrap/>
        <w:autoSpaceDE/>
        <w:autoSpaceDN/>
        <w:jc w:val="left"/>
        <w:rPr>
          <w:b/>
          <w:sz w:val="28"/>
        </w:rPr>
      </w:pPr>
      <w:r>
        <w:rPr>
          <w:b/>
          <w:sz w:val="28"/>
        </w:rPr>
        <w:br w:type="page"/>
      </w:r>
    </w:p>
    <w:p w:rsidR="00847582" w:rsidRDefault="00153F68" w:rsidP="00847582">
      <w:pPr>
        <w:pStyle w:val="2"/>
        <w:pBdr>
          <w:bottom w:val="single" w:sz="4" w:space="2" w:color="BDBDBD"/>
        </w:pBdr>
        <w:spacing w:before="0" w:beforeAutospacing="0" w:after="230" w:afterAutospacing="0"/>
        <w:rPr>
          <w:rFonts w:ascii="돋움" w:eastAsia="돋움" w:hAnsi="돋움" w:cs="Tahoma"/>
          <w:color w:val="666666"/>
          <w:sz w:val="16"/>
          <w:szCs w:val="16"/>
        </w:rPr>
      </w:pPr>
      <w:hyperlink r:id="rId453" w:history="1">
        <w:r w:rsidR="00847582">
          <w:rPr>
            <w:rStyle w:val="a4"/>
            <w:rFonts w:ascii="돋움" w:eastAsia="돋움" w:hAnsi="돋움" w:cs="Tahoma" w:hint="eastAsia"/>
            <w:color w:val="666666"/>
            <w:sz w:val="16"/>
            <w:szCs w:val="16"/>
            <w:u w:val="none"/>
          </w:rPr>
          <w:t>이미지 한 장씩 스크롤되는 Gallery</w:t>
        </w:r>
      </w:hyperlink>
    </w:p>
    <w:p w:rsidR="00847582" w:rsidRDefault="00847582" w:rsidP="00847582">
      <w:pPr>
        <w:pStyle w:val="postmeta"/>
        <w:spacing w:before="0" w:beforeAutospacing="0" w:after="0" w:afterAutospacing="0"/>
        <w:rPr>
          <w:rFonts w:ascii="Tahoma" w:hAnsi="Tahoma" w:cs="Tahoma"/>
          <w:color w:val="000000"/>
          <w:sz w:val="13"/>
          <w:szCs w:val="13"/>
        </w:rPr>
      </w:pPr>
      <w:r>
        <w:rPr>
          <w:rStyle w:val="yymmdd"/>
          <w:rFonts w:ascii="Tahoma" w:hAnsi="Tahoma" w:cs="Tahoma"/>
          <w:color w:val="666666"/>
          <w:sz w:val="13"/>
          <w:szCs w:val="13"/>
        </w:rPr>
        <w:t>October 22th, 2010</w:t>
      </w:r>
      <w:r>
        <w:rPr>
          <w:rStyle w:val="apple-converted-space"/>
          <w:rFonts w:ascii="Tahoma" w:hAnsi="Tahoma" w:cs="Tahoma"/>
          <w:color w:val="000000"/>
          <w:sz w:val="13"/>
          <w:szCs w:val="13"/>
        </w:rPr>
        <w:t> </w:t>
      </w:r>
      <w:r>
        <w:rPr>
          <w:rStyle w:val="category"/>
          <w:rFonts w:ascii="돋움" w:eastAsia="돋움" w:hAnsi="돋움" w:cs="Tahoma" w:hint="eastAsia"/>
          <w:color w:val="666666"/>
          <w:sz w:val="13"/>
          <w:szCs w:val="13"/>
        </w:rPr>
        <w:t>Categories:</w:t>
      </w:r>
      <w:r>
        <w:rPr>
          <w:rStyle w:val="apple-converted-space"/>
          <w:rFonts w:ascii="돋움" w:eastAsia="돋움" w:hAnsi="돋움" w:cs="Tahoma" w:hint="eastAsia"/>
          <w:color w:val="666666"/>
          <w:sz w:val="13"/>
          <w:szCs w:val="13"/>
        </w:rPr>
        <w:t> </w:t>
      </w:r>
      <w:r>
        <w:rPr>
          <w:rStyle w:val="category"/>
          <w:rFonts w:ascii="돋움" w:eastAsia="돋움" w:hAnsi="돋움" w:cs="Tahoma" w:hint="eastAsia"/>
          <w:color w:val="3B5998"/>
          <w:sz w:val="13"/>
          <w:szCs w:val="13"/>
        </w:rPr>
        <w:t>Android</w:t>
      </w:r>
      <w:r>
        <w:rPr>
          <w:rStyle w:val="apple-converted-space"/>
          <w:rFonts w:ascii="Tahoma" w:hAnsi="Tahoma" w:cs="Tahoma"/>
          <w:color w:val="000000"/>
          <w:sz w:val="13"/>
          <w:szCs w:val="13"/>
        </w:rPr>
        <w:t> </w:t>
      </w:r>
      <w:r>
        <w:rPr>
          <w:rStyle w:val="tagss"/>
          <w:rFonts w:ascii="돋움" w:eastAsia="돋움" w:hAnsi="돋움" w:cs="Tahoma" w:hint="eastAsia"/>
          <w:color w:val="666666"/>
          <w:sz w:val="13"/>
          <w:szCs w:val="13"/>
        </w:rPr>
        <w:t>Tags:</w:t>
      </w:r>
      <w:r>
        <w:rPr>
          <w:rStyle w:val="apple-converted-space"/>
          <w:rFonts w:ascii="돋움" w:eastAsia="돋움" w:hAnsi="돋움" w:cs="Tahoma" w:hint="eastAsia"/>
          <w:color w:val="666666"/>
          <w:sz w:val="13"/>
          <w:szCs w:val="13"/>
        </w:rPr>
        <w:t> </w:t>
      </w:r>
      <w:hyperlink r:id="rId454" w:history="1">
        <w:r>
          <w:rPr>
            <w:rStyle w:val="a4"/>
            <w:rFonts w:ascii="돋움" w:eastAsia="돋움" w:hAnsi="돋움" w:cs="Tahoma" w:hint="eastAsia"/>
            <w:color w:val="3B5998"/>
            <w:sz w:val="13"/>
            <w:szCs w:val="13"/>
            <w:u w:val="none"/>
          </w:rPr>
          <w:t>갤러리</w:t>
        </w:r>
      </w:hyperlink>
      <w:r>
        <w:rPr>
          <w:rStyle w:val="apple-converted-space"/>
          <w:rFonts w:ascii="돋움" w:eastAsia="돋움" w:hAnsi="돋움" w:cs="Tahoma" w:hint="eastAsia"/>
          <w:color w:val="666666"/>
          <w:sz w:val="13"/>
          <w:szCs w:val="13"/>
        </w:rPr>
        <w:t> </w:t>
      </w:r>
      <w:hyperlink r:id="rId455" w:history="1">
        <w:r>
          <w:rPr>
            <w:rStyle w:val="a4"/>
            <w:rFonts w:ascii="돋움" w:eastAsia="돋움" w:hAnsi="돋움" w:cs="Tahoma" w:hint="eastAsia"/>
            <w:color w:val="3B5998"/>
            <w:sz w:val="13"/>
            <w:szCs w:val="13"/>
            <w:u w:val="none"/>
          </w:rPr>
          <w:t>Gallery</w:t>
        </w:r>
      </w:hyperlink>
      <w:r>
        <w:rPr>
          <w:rStyle w:val="apple-converted-space"/>
          <w:rFonts w:ascii="돋움" w:eastAsia="돋움" w:hAnsi="돋움" w:cs="Tahoma" w:hint="eastAsia"/>
          <w:color w:val="666666"/>
          <w:sz w:val="13"/>
          <w:szCs w:val="13"/>
        </w:rPr>
        <w:t> </w:t>
      </w:r>
      <w:hyperlink r:id="rId456" w:history="1">
        <w:r>
          <w:rPr>
            <w:rStyle w:val="a4"/>
            <w:rFonts w:ascii="돋움" w:eastAsia="돋움" w:hAnsi="돋움" w:cs="Tahoma" w:hint="eastAsia"/>
            <w:color w:val="3B5998"/>
            <w:sz w:val="13"/>
            <w:szCs w:val="13"/>
            <w:u w:val="none"/>
          </w:rPr>
          <w:t>scroll</w:t>
        </w:r>
      </w:hyperlink>
      <w:r>
        <w:rPr>
          <w:rStyle w:val="apple-converted-space"/>
          <w:rFonts w:ascii="돋움" w:eastAsia="돋움" w:hAnsi="돋움" w:cs="Tahoma" w:hint="eastAsia"/>
          <w:color w:val="666666"/>
          <w:sz w:val="13"/>
          <w:szCs w:val="13"/>
        </w:rPr>
        <w:t> </w:t>
      </w:r>
      <w:hyperlink r:id="rId457" w:history="1">
        <w:r>
          <w:rPr>
            <w:rStyle w:val="a4"/>
            <w:rFonts w:ascii="돋움" w:eastAsia="돋움" w:hAnsi="돋움" w:cs="Tahoma" w:hint="eastAsia"/>
            <w:color w:val="3B5998"/>
            <w:sz w:val="13"/>
            <w:szCs w:val="13"/>
            <w:u w:val="none"/>
          </w:rPr>
          <w:t>스크롤</w:t>
        </w:r>
      </w:hyperlink>
      <w:r>
        <w:rPr>
          <w:rStyle w:val="apple-converted-space"/>
          <w:rFonts w:ascii="돋움" w:eastAsia="돋움" w:hAnsi="돋움" w:cs="Tahoma" w:hint="eastAsia"/>
          <w:color w:val="666666"/>
          <w:sz w:val="13"/>
          <w:szCs w:val="13"/>
        </w:rPr>
        <w:t> </w:t>
      </w:r>
      <w:hyperlink r:id="rId458" w:history="1">
        <w:r>
          <w:rPr>
            <w:rStyle w:val="a4"/>
            <w:rFonts w:ascii="돋움" w:eastAsia="돋움" w:hAnsi="돋움" w:cs="Tahoma" w:hint="eastAsia"/>
            <w:color w:val="3B5998"/>
            <w:sz w:val="13"/>
            <w:szCs w:val="13"/>
            <w:u w:val="none"/>
          </w:rPr>
          <w:t>fling</w:t>
        </w:r>
      </w:hyperlink>
      <w:r>
        <w:rPr>
          <w:rStyle w:val="apple-converted-space"/>
          <w:rFonts w:ascii="돋움" w:eastAsia="돋움" w:hAnsi="돋움" w:cs="Tahoma" w:hint="eastAsia"/>
          <w:color w:val="666666"/>
          <w:sz w:val="13"/>
          <w:szCs w:val="13"/>
        </w:rPr>
        <w:t> </w:t>
      </w:r>
      <w:hyperlink r:id="rId459" w:history="1">
        <w:r>
          <w:rPr>
            <w:rStyle w:val="a4"/>
            <w:rFonts w:ascii="돋움" w:eastAsia="돋움" w:hAnsi="돋움" w:cs="Tahoma" w:hint="eastAsia"/>
            <w:color w:val="3B5998"/>
            <w:sz w:val="13"/>
            <w:szCs w:val="13"/>
            <w:u w:val="none"/>
          </w:rPr>
          <w:t>플링</w:t>
        </w:r>
      </w:hyperlink>
      <w:r>
        <w:rPr>
          <w:rStyle w:val="apple-converted-space"/>
          <w:rFonts w:ascii="돋움" w:eastAsia="돋움" w:hAnsi="돋움" w:cs="Tahoma" w:hint="eastAsia"/>
          <w:color w:val="666666"/>
          <w:sz w:val="13"/>
          <w:szCs w:val="13"/>
        </w:rPr>
        <w:t> </w:t>
      </w:r>
      <w:hyperlink r:id="rId460" w:history="1">
        <w:r>
          <w:rPr>
            <w:rStyle w:val="a4"/>
            <w:rFonts w:ascii="돋움" w:eastAsia="돋움" w:hAnsi="돋움" w:cs="Tahoma" w:hint="eastAsia"/>
            <w:color w:val="3B5998"/>
            <w:sz w:val="13"/>
            <w:szCs w:val="13"/>
            <w:u w:val="none"/>
          </w:rPr>
          <w:t>한장씩</w:t>
        </w:r>
      </w:hyperlink>
      <w:r>
        <w:rPr>
          <w:rStyle w:val="apple-converted-space"/>
          <w:rFonts w:ascii="돋움" w:eastAsia="돋움" w:hAnsi="돋움" w:cs="Tahoma" w:hint="eastAsia"/>
          <w:color w:val="666666"/>
          <w:sz w:val="13"/>
          <w:szCs w:val="13"/>
        </w:rPr>
        <w:t> </w:t>
      </w:r>
      <w:hyperlink r:id="rId461" w:history="1">
        <w:r>
          <w:rPr>
            <w:rStyle w:val="a4"/>
            <w:rFonts w:ascii="Tahoma" w:hAnsi="Tahoma" w:cs="Tahoma"/>
            <w:color w:val="666666"/>
            <w:sz w:val="13"/>
            <w:szCs w:val="13"/>
          </w:rPr>
          <w:t>Edit</w:t>
        </w:r>
      </w:hyperlink>
    </w:p>
    <w:p w:rsidR="00847582" w:rsidRDefault="00847582" w:rsidP="00847582">
      <w:pPr>
        <w:pStyle w:val="a3"/>
        <w:spacing w:before="0" w:beforeAutospacing="0" w:after="0" w:afterAutospacing="0"/>
        <w:rPr>
          <w:rFonts w:ascii="돋움" w:eastAsia="돋움" w:hAnsi="돋움" w:cs="Tahoma"/>
          <w:color w:val="000000"/>
          <w:sz w:val="14"/>
          <w:szCs w:val="14"/>
        </w:rPr>
      </w:pPr>
      <w:r>
        <w:rPr>
          <w:rFonts w:ascii="돋움" w:eastAsia="돋움" w:hAnsi="돋움" w:cs="Tahoma" w:hint="eastAsia"/>
          <w:color w:val="000000"/>
          <w:sz w:val="14"/>
          <w:szCs w:val="14"/>
        </w:rPr>
        <w:t>android.widget.Gallery는 드래그하는 속도에 따라서 스크롤되는 길이가 달라진다.</w:t>
      </w:r>
    </w:p>
    <w:p w:rsidR="00847582" w:rsidRDefault="00847582" w:rsidP="00847582">
      <w:pPr>
        <w:pStyle w:val="a3"/>
        <w:spacing w:before="0" w:beforeAutospacing="0" w:after="0" w:afterAutospacing="0"/>
        <w:rPr>
          <w:rFonts w:ascii="돋움" w:eastAsia="돋움" w:hAnsi="돋움" w:cs="Tahoma"/>
          <w:color w:val="000000"/>
          <w:sz w:val="14"/>
          <w:szCs w:val="14"/>
        </w:rPr>
      </w:pPr>
      <w:r>
        <w:rPr>
          <w:rFonts w:ascii="돋움" w:eastAsia="돋움" w:hAnsi="돋움" w:cs="Tahoma" w:hint="eastAsia"/>
          <w:color w:val="000000"/>
          <w:sz w:val="14"/>
          <w:szCs w:val="14"/>
        </w:rPr>
        <w:t>Gallery가 제공하는 속성이나 메소드로는 드래그속도에 관계없이 하나의 View만 스크롤되도록 설정할 수 없다.</w:t>
      </w:r>
    </w:p>
    <w:p w:rsidR="00847582" w:rsidRDefault="00847582" w:rsidP="00847582">
      <w:pPr>
        <w:pStyle w:val="a3"/>
        <w:spacing w:before="0" w:beforeAutospacing="0" w:after="0" w:afterAutospacing="0"/>
        <w:rPr>
          <w:rFonts w:ascii="돋움" w:eastAsia="돋움" w:hAnsi="돋움" w:cs="Tahoma"/>
          <w:color w:val="000000"/>
          <w:sz w:val="14"/>
          <w:szCs w:val="14"/>
        </w:rPr>
      </w:pPr>
      <w:r>
        <w:rPr>
          <w:rFonts w:ascii="돋움" w:eastAsia="돋움" w:hAnsi="돋움" w:cs="Tahoma" w:hint="eastAsia"/>
          <w:color w:val="000000"/>
          <w:sz w:val="14"/>
          <w:szCs w:val="14"/>
        </w:rPr>
        <w:t>Touch Event Callback 메소드나 ImageSwitcher, 애니메이션 등을 이용하여 비슷한 이펙트를 구현하는 등 방법은 여러 가지가 있겠지만</w:t>
      </w:r>
    </w:p>
    <w:p w:rsidR="00847582" w:rsidRDefault="00847582" w:rsidP="00847582">
      <w:pPr>
        <w:pStyle w:val="a3"/>
        <w:spacing w:before="0" w:beforeAutospacing="0" w:after="0" w:afterAutospacing="0"/>
        <w:rPr>
          <w:rFonts w:ascii="돋움" w:eastAsia="돋움" w:hAnsi="돋움" w:cs="Tahoma"/>
          <w:color w:val="000000"/>
          <w:sz w:val="14"/>
          <w:szCs w:val="14"/>
        </w:rPr>
      </w:pPr>
      <w:r>
        <w:rPr>
          <w:rFonts w:ascii="돋움" w:eastAsia="돋움" w:hAnsi="돋움" w:cs="Tahoma" w:hint="eastAsia"/>
          <w:color w:val="000000"/>
          <w:sz w:val="14"/>
          <w:szCs w:val="14"/>
        </w:rPr>
        <w:t>코드가 복잡해 지고 Gallery가 제공하는 기능을 포기하거나 구현해주어야 한다.</w:t>
      </w:r>
    </w:p>
    <w:p w:rsidR="00847582" w:rsidRDefault="00847582" w:rsidP="00847582">
      <w:pPr>
        <w:pStyle w:val="a3"/>
        <w:spacing w:before="0" w:beforeAutospacing="0" w:after="0" w:afterAutospacing="0"/>
        <w:rPr>
          <w:rFonts w:ascii="돋움" w:eastAsia="돋움" w:hAnsi="돋움" w:cs="Tahoma"/>
          <w:color w:val="000000"/>
          <w:sz w:val="14"/>
          <w:szCs w:val="14"/>
        </w:rPr>
      </w:pPr>
      <w:r>
        <w:rPr>
          <w:rFonts w:ascii="돋움" w:eastAsia="돋움" w:hAnsi="돋움" w:cs="Tahoma" w:hint="eastAsia"/>
          <w:color w:val="000000"/>
          <w:sz w:val="14"/>
          <w:szCs w:val="14"/>
        </w:rPr>
        <w:t>하지만, onFling메소드를 오버라이드하여 드래그속도에 따른 스크롤기능 대신 하나의 View만 스크롤되도록 fling 기능만을 수정할 수 있다.</w:t>
      </w:r>
    </w:p>
    <w:p w:rsidR="00847582" w:rsidRDefault="00847582" w:rsidP="00847582">
      <w:pPr>
        <w:pStyle w:val="a3"/>
        <w:spacing w:before="0" w:beforeAutospacing="0" w:after="0" w:afterAutospacing="0"/>
        <w:rPr>
          <w:rFonts w:ascii="돋움" w:eastAsia="돋움" w:hAnsi="돋움" w:cs="Tahoma"/>
          <w:color w:val="000000"/>
          <w:sz w:val="14"/>
          <w:szCs w:val="14"/>
        </w:rPr>
      </w:pPr>
      <w:r>
        <w:rPr>
          <w:rFonts w:ascii="돋움" w:eastAsia="돋움" w:hAnsi="돋움" w:cs="Tahoma" w:hint="eastAsia"/>
          <w:color w:val="000000"/>
          <w:sz w:val="14"/>
          <w:szCs w:val="14"/>
        </w:rPr>
        <w:t> </w:t>
      </w:r>
    </w:p>
    <w:p w:rsidR="00847582" w:rsidRDefault="00847582" w:rsidP="00847582">
      <w:pPr>
        <w:pStyle w:val="a3"/>
        <w:spacing w:before="0" w:beforeAutospacing="0" w:after="0" w:afterAutospacing="0"/>
        <w:rPr>
          <w:rFonts w:ascii="돋움" w:eastAsia="돋움" w:hAnsi="돋움" w:cs="Tahoma"/>
          <w:color w:val="000000"/>
          <w:sz w:val="14"/>
          <w:szCs w:val="14"/>
        </w:rPr>
      </w:pPr>
    </w:p>
    <w:p w:rsidR="00847582" w:rsidRDefault="00847582" w:rsidP="00847582">
      <w:pPr>
        <w:widowControl/>
        <w:numPr>
          <w:ilvl w:val="0"/>
          <w:numId w:val="24"/>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Fonts w:ascii="돋움" w:eastAsia="돋움" w:hAnsi="돋움" w:cs="Tahoma" w:hint="eastAsia"/>
          <w:color w:val="000000"/>
          <w:sz w:val="14"/>
          <w:szCs w:val="14"/>
        </w:rPr>
        <w:t>public class GalleryForOneFling extends Gallery {</w:t>
      </w:r>
    </w:p>
    <w:p w:rsidR="00847582" w:rsidRDefault="00847582" w:rsidP="00847582">
      <w:pPr>
        <w:widowControl/>
        <w:numPr>
          <w:ilvl w:val="0"/>
          <w:numId w:val="24"/>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public GalleryForOneFling(Context context, AttributeSet attrs) {</w:t>
      </w:r>
    </w:p>
    <w:p w:rsidR="00847582" w:rsidRDefault="00847582" w:rsidP="00847582">
      <w:pPr>
        <w:widowControl/>
        <w:numPr>
          <w:ilvl w:val="0"/>
          <w:numId w:val="24"/>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super(context, attrs);</w:t>
      </w:r>
    </w:p>
    <w:p w:rsidR="00847582" w:rsidRDefault="00847582" w:rsidP="00847582">
      <w:pPr>
        <w:widowControl/>
        <w:numPr>
          <w:ilvl w:val="0"/>
          <w:numId w:val="24"/>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w:t>
      </w:r>
    </w:p>
    <w:p w:rsidR="00847582" w:rsidRDefault="00847582" w:rsidP="00847582">
      <w:pPr>
        <w:widowControl/>
        <w:numPr>
          <w:ilvl w:val="0"/>
          <w:numId w:val="24"/>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p>
    <w:p w:rsidR="00847582" w:rsidRDefault="00847582" w:rsidP="00847582">
      <w:pPr>
        <w:widowControl/>
        <w:numPr>
          <w:ilvl w:val="0"/>
          <w:numId w:val="24"/>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@Override</w:t>
      </w:r>
    </w:p>
    <w:p w:rsidR="00847582" w:rsidRDefault="00847582" w:rsidP="00847582">
      <w:pPr>
        <w:widowControl/>
        <w:numPr>
          <w:ilvl w:val="0"/>
          <w:numId w:val="24"/>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public boolean onFling(MotionEvent e1, MotionEvent e2, float velocityX, float velocityY) {</w:t>
      </w:r>
    </w:p>
    <w:p w:rsidR="00847582" w:rsidRDefault="00847582" w:rsidP="00847582">
      <w:pPr>
        <w:widowControl/>
        <w:numPr>
          <w:ilvl w:val="0"/>
          <w:numId w:val="24"/>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int keyCode;</w:t>
      </w:r>
    </w:p>
    <w:p w:rsidR="00847582" w:rsidRDefault="00847582" w:rsidP="00847582">
      <w:pPr>
        <w:widowControl/>
        <w:numPr>
          <w:ilvl w:val="0"/>
          <w:numId w:val="24"/>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if(e2.getX() &gt; e1.getX()){</w:t>
      </w:r>
    </w:p>
    <w:p w:rsidR="00847582" w:rsidRDefault="00847582" w:rsidP="00847582">
      <w:pPr>
        <w:widowControl/>
        <w:numPr>
          <w:ilvl w:val="0"/>
          <w:numId w:val="24"/>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Style w:val="apple-tab-span"/>
          <w:rFonts w:ascii="돋움" w:eastAsia="돋움" w:hAnsi="돋움" w:cs="Tahoma" w:hint="eastAsia"/>
          <w:color w:val="000000"/>
          <w:sz w:val="14"/>
          <w:szCs w:val="14"/>
        </w:rPr>
        <w:tab/>
      </w: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keyCode = KeyEvent.KEYCODE_DPAD_LEFT;</w:t>
      </w:r>
    </w:p>
    <w:p w:rsidR="00847582" w:rsidRDefault="00847582" w:rsidP="00847582">
      <w:pPr>
        <w:widowControl/>
        <w:numPr>
          <w:ilvl w:val="0"/>
          <w:numId w:val="24"/>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w:t>
      </w:r>
    </w:p>
    <w:p w:rsidR="00847582" w:rsidRDefault="00847582" w:rsidP="00847582">
      <w:pPr>
        <w:widowControl/>
        <w:numPr>
          <w:ilvl w:val="0"/>
          <w:numId w:val="24"/>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else{</w:t>
      </w:r>
    </w:p>
    <w:p w:rsidR="00847582" w:rsidRDefault="00847582" w:rsidP="00847582">
      <w:pPr>
        <w:widowControl/>
        <w:numPr>
          <w:ilvl w:val="0"/>
          <w:numId w:val="24"/>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Style w:val="apple-tab-span"/>
          <w:rFonts w:ascii="돋움" w:eastAsia="돋움" w:hAnsi="돋움" w:cs="Tahoma" w:hint="eastAsia"/>
          <w:color w:val="000000"/>
          <w:sz w:val="14"/>
          <w:szCs w:val="14"/>
        </w:rPr>
        <w:tab/>
      </w: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keyCode = KeyEvent.KEYCODE_DPAD_RIGHT;</w:t>
      </w:r>
    </w:p>
    <w:p w:rsidR="00847582" w:rsidRDefault="00847582" w:rsidP="00847582">
      <w:pPr>
        <w:widowControl/>
        <w:numPr>
          <w:ilvl w:val="0"/>
          <w:numId w:val="24"/>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w:t>
      </w:r>
    </w:p>
    <w:p w:rsidR="00847582" w:rsidRDefault="00847582" w:rsidP="00847582">
      <w:pPr>
        <w:widowControl/>
        <w:numPr>
          <w:ilvl w:val="0"/>
          <w:numId w:val="24"/>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onKeyDown(keyCode, null);</w:t>
      </w:r>
    </w:p>
    <w:p w:rsidR="00847582" w:rsidRDefault="00847582" w:rsidP="00847582">
      <w:pPr>
        <w:widowControl/>
        <w:numPr>
          <w:ilvl w:val="0"/>
          <w:numId w:val="24"/>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return true;</w:t>
      </w:r>
    </w:p>
    <w:p w:rsidR="00847582" w:rsidRDefault="00847582" w:rsidP="00847582">
      <w:pPr>
        <w:widowControl/>
        <w:numPr>
          <w:ilvl w:val="0"/>
          <w:numId w:val="24"/>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w:t>
      </w:r>
    </w:p>
    <w:p w:rsidR="00847582" w:rsidRDefault="00847582" w:rsidP="00847582">
      <w:pPr>
        <w:widowControl/>
        <w:numPr>
          <w:ilvl w:val="0"/>
          <w:numId w:val="24"/>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Fonts w:ascii="돋움" w:eastAsia="돋움" w:hAnsi="돋움" w:cs="Tahoma" w:hint="eastAsia"/>
          <w:color w:val="000000"/>
          <w:sz w:val="14"/>
          <w:szCs w:val="14"/>
        </w:rPr>
        <w:t>}</w:t>
      </w:r>
    </w:p>
    <w:p w:rsidR="00847582" w:rsidRDefault="00847582" w:rsidP="00847582">
      <w:pPr>
        <w:pStyle w:val="a3"/>
        <w:spacing w:before="0" w:beforeAutospacing="0" w:after="0" w:afterAutospacing="0"/>
        <w:rPr>
          <w:rFonts w:ascii="돋움" w:eastAsia="돋움" w:hAnsi="돋움" w:cs="Tahoma"/>
          <w:color w:val="000000"/>
          <w:sz w:val="14"/>
          <w:szCs w:val="14"/>
        </w:rPr>
      </w:pPr>
    </w:p>
    <w:p w:rsidR="00847582" w:rsidRDefault="00847582" w:rsidP="00847582">
      <w:pPr>
        <w:pStyle w:val="a3"/>
        <w:spacing w:before="0" w:beforeAutospacing="0" w:after="0" w:afterAutospacing="0"/>
        <w:rPr>
          <w:rFonts w:ascii="돋움" w:eastAsia="돋움" w:hAnsi="돋움" w:cs="Tahoma"/>
          <w:color w:val="000000"/>
          <w:sz w:val="14"/>
          <w:szCs w:val="14"/>
        </w:rPr>
      </w:pPr>
    </w:p>
    <w:p w:rsidR="00847582" w:rsidRDefault="00847582" w:rsidP="00847582">
      <w:pPr>
        <w:pStyle w:val="a3"/>
        <w:spacing w:before="0" w:beforeAutospacing="0" w:after="0" w:afterAutospacing="0"/>
        <w:rPr>
          <w:rFonts w:ascii="돋움" w:eastAsia="돋움" w:hAnsi="돋움" w:cs="Tahoma"/>
          <w:color w:val="000000"/>
          <w:sz w:val="14"/>
          <w:szCs w:val="14"/>
        </w:rPr>
      </w:pPr>
    </w:p>
    <w:p w:rsidR="00847582" w:rsidRDefault="00847582" w:rsidP="00847582">
      <w:pPr>
        <w:pStyle w:val="a3"/>
        <w:spacing w:before="0" w:beforeAutospacing="0" w:after="0" w:afterAutospacing="0"/>
        <w:rPr>
          <w:rFonts w:ascii="돋움" w:eastAsia="돋움" w:hAnsi="돋움" w:cs="Tahoma"/>
          <w:color w:val="000000"/>
          <w:sz w:val="14"/>
          <w:szCs w:val="14"/>
        </w:rPr>
      </w:pPr>
      <w:r>
        <w:rPr>
          <w:rFonts w:ascii="돋움" w:eastAsia="돋움" w:hAnsi="돋움" w:cs="Tahoma" w:hint="eastAsia"/>
          <w:color w:val="000000"/>
          <w:sz w:val="14"/>
          <w:szCs w:val="14"/>
        </w:rPr>
        <w:t>Gallery에는 키코드로 좌측, 우측, 클릭에 대한 핸들링을 할 수 있도록 onKeyDown메소드가 마련되어 있다.</w:t>
      </w:r>
    </w:p>
    <w:p w:rsidR="00847582" w:rsidRDefault="00847582" w:rsidP="00847582">
      <w:pPr>
        <w:pStyle w:val="a3"/>
        <w:spacing w:before="0" w:beforeAutospacing="0" w:after="0" w:afterAutospacing="0"/>
        <w:rPr>
          <w:rFonts w:ascii="돋움" w:eastAsia="돋움" w:hAnsi="돋움" w:cs="Tahoma"/>
          <w:color w:val="000000"/>
          <w:sz w:val="14"/>
          <w:szCs w:val="14"/>
        </w:rPr>
      </w:pPr>
      <w:r>
        <w:rPr>
          <w:rFonts w:ascii="돋움" w:eastAsia="돋움" w:hAnsi="돋움" w:cs="Tahoma" w:hint="eastAsia"/>
          <w:color w:val="000000"/>
          <w:sz w:val="14"/>
          <w:szCs w:val="14"/>
        </w:rPr>
        <w:t> </w:t>
      </w:r>
    </w:p>
    <w:p w:rsidR="00847582" w:rsidRDefault="00847582" w:rsidP="00847582">
      <w:pPr>
        <w:pStyle w:val="a3"/>
        <w:spacing w:before="0" w:beforeAutospacing="0" w:after="0" w:afterAutospacing="0"/>
        <w:rPr>
          <w:rFonts w:ascii="돋움" w:eastAsia="돋움" w:hAnsi="돋움" w:cs="Tahoma"/>
          <w:color w:val="000000"/>
          <w:sz w:val="14"/>
          <w:szCs w:val="14"/>
        </w:rPr>
      </w:pPr>
      <w:r>
        <w:rPr>
          <w:rFonts w:ascii="돋움" w:eastAsia="돋움" w:hAnsi="돋움" w:cs="Tahoma" w:hint="eastAsia"/>
          <w:color w:val="000000"/>
          <w:sz w:val="14"/>
          <w:szCs w:val="14"/>
        </w:rPr>
        <w:t> </w:t>
      </w:r>
    </w:p>
    <w:p w:rsidR="00847582" w:rsidRDefault="00847582" w:rsidP="00847582">
      <w:pPr>
        <w:pStyle w:val="4"/>
        <w:shd w:val="clear" w:color="auto" w:fill="E2E2E2"/>
        <w:spacing w:before="360" w:after="120"/>
        <w:ind w:left="1080" w:hanging="280"/>
        <w:rPr>
          <w:rFonts w:ascii="돋움" w:eastAsia="돋움" w:hAnsi="돋움" w:cs="Tahoma"/>
          <w:color w:val="222222"/>
          <w:sz w:val="15"/>
          <w:szCs w:val="15"/>
        </w:rPr>
      </w:pPr>
      <w:r>
        <w:rPr>
          <w:rStyle w:val="normal"/>
          <w:rFonts w:ascii="돋움" w:eastAsia="돋움" w:hAnsi="돋움" w:cs="Tahoma" w:hint="eastAsia"/>
          <w:b w:val="0"/>
          <w:bCs w:val="0"/>
          <w:color w:val="222222"/>
          <w:sz w:val="14"/>
          <w:szCs w:val="14"/>
        </w:rPr>
        <w:t>public boolean </w:t>
      </w:r>
      <w:r>
        <w:rPr>
          <w:rStyle w:val="sympad"/>
          <w:rFonts w:ascii="돋움" w:eastAsia="돋움" w:hAnsi="돋움" w:cs="Tahoma" w:hint="eastAsia"/>
          <w:color w:val="222222"/>
          <w:sz w:val="15"/>
          <w:szCs w:val="15"/>
        </w:rPr>
        <w:t>onKeyDown</w:t>
      </w:r>
      <w:r>
        <w:rPr>
          <w:rFonts w:ascii="돋움" w:eastAsia="돋움" w:hAnsi="돋움" w:cs="Tahoma" w:hint="eastAsia"/>
          <w:color w:val="222222"/>
          <w:sz w:val="15"/>
          <w:szCs w:val="15"/>
        </w:rPr>
        <w:t> </w:t>
      </w:r>
      <w:r>
        <w:rPr>
          <w:rStyle w:val="normal"/>
          <w:rFonts w:ascii="돋움" w:eastAsia="돋움" w:hAnsi="돋움" w:cs="Tahoma" w:hint="eastAsia"/>
          <w:b w:val="0"/>
          <w:bCs w:val="0"/>
          <w:color w:val="222222"/>
          <w:sz w:val="14"/>
          <w:szCs w:val="14"/>
        </w:rPr>
        <w:t>(int keyCode, </w:t>
      </w:r>
      <w:hyperlink r:id="rId462" w:history="1">
        <w:r>
          <w:rPr>
            <w:rStyle w:val="a4"/>
            <w:rFonts w:ascii="돋움" w:eastAsia="돋움" w:hAnsi="돋움" w:cs="Tahoma" w:hint="eastAsia"/>
            <w:b w:val="0"/>
            <w:bCs w:val="0"/>
            <w:color w:val="006699"/>
            <w:sz w:val="14"/>
            <w:szCs w:val="14"/>
          </w:rPr>
          <w:t>KeyEvent</w:t>
        </w:r>
      </w:hyperlink>
      <w:r>
        <w:rPr>
          <w:rStyle w:val="normal"/>
          <w:rFonts w:ascii="돋움" w:eastAsia="돋움" w:hAnsi="돋움" w:cs="Tahoma" w:hint="eastAsia"/>
          <w:b w:val="0"/>
          <w:bCs w:val="0"/>
          <w:color w:val="222222"/>
          <w:sz w:val="14"/>
          <w:szCs w:val="14"/>
        </w:rPr>
        <w:t> event)</w:t>
      </w:r>
    </w:p>
    <w:p w:rsidR="00847582" w:rsidRDefault="00847582" w:rsidP="00847582">
      <w:pPr>
        <w:shd w:val="clear" w:color="auto" w:fill="F6F6F6"/>
        <w:rPr>
          <w:rFonts w:ascii="돋움" w:eastAsia="돋움" w:hAnsi="돋움" w:cs="Tahoma"/>
          <w:color w:val="999999"/>
          <w:sz w:val="11"/>
          <w:szCs w:val="11"/>
        </w:rPr>
      </w:pPr>
      <w:r>
        <w:rPr>
          <w:rFonts w:ascii="돋움" w:eastAsia="돋움" w:hAnsi="돋움" w:cs="Tahoma" w:hint="eastAsia"/>
          <w:color w:val="999999"/>
          <w:sz w:val="11"/>
          <w:szCs w:val="11"/>
        </w:rPr>
        <w:t>Since: </w:t>
      </w:r>
      <w:hyperlink r:id="rId463" w:anchor="level1" w:history="1">
        <w:r>
          <w:rPr>
            <w:rStyle w:val="a4"/>
            <w:rFonts w:ascii="돋움" w:eastAsia="돋움" w:hAnsi="돋움" w:cs="Tahoma" w:hint="eastAsia"/>
            <w:color w:val="999999"/>
            <w:sz w:val="11"/>
            <w:szCs w:val="11"/>
            <w:u w:val="none"/>
          </w:rPr>
          <w:t>API Level 1</w:t>
        </w:r>
      </w:hyperlink>
    </w:p>
    <w:p w:rsidR="00847582" w:rsidRDefault="00847582" w:rsidP="00847582">
      <w:pPr>
        <w:pStyle w:val="a3"/>
        <w:shd w:val="clear" w:color="auto" w:fill="F6F6F6"/>
        <w:spacing w:before="120" w:beforeAutospacing="0" w:after="120" w:afterAutospacing="0" w:line="312" w:lineRule="atLeast"/>
        <w:rPr>
          <w:rFonts w:ascii="돋움" w:eastAsia="돋움" w:hAnsi="돋움" w:cs="Tahoma"/>
          <w:color w:val="000000"/>
          <w:sz w:val="14"/>
          <w:szCs w:val="14"/>
        </w:rPr>
      </w:pPr>
      <w:r>
        <w:rPr>
          <w:rFonts w:ascii="돋움" w:eastAsia="돋움" w:hAnsi="돋움" w:cs="Tahoma" w:hint="eastAsia"/>
          <w:color w:val="000000"/>
          <w:sz w:val="14"/>
          <w:szCs w:val="14"/>
        </w:rPr>
        <w:t>Handles left, right, and clicking</w:t>
      </w:r>
    </w:p>
    <w:p w:rsidR="00847582" w:rsidRDefault="00847582" w:rsidP="00847582">
      <w:pPr>
        <w:pStyle w:val="5"/>
        <w:shd w:val="clear" w:color="auto" w:fill="F6F6F6"/>
        <w:spacing w:after="60"/>
        <w:ind w:left="1280" w:hanging="280"/>
        <w:rPr>
          <w:rFonts w:ascii="돋움" w:eastAsia="돋움" w:hAnsi="돋움" w:cs="Tahoma"/>
          <w:color w:val="000000"/>
          <w:sz w:val="14"/>
          <w:szCs w:val="14"/>
        </w:rPr>
      </w:pPr>
      <w:r>
        <w:rPr>
          <w:rFonts w:ascii="돋움" w:eastAsia="돋움" w:hAnsi="돋움" w:cs="Tahoma" w:hint="eastAsia"/>
          <w:color w:val="000000"/>
          <w:sz w:val="14"/>
          <w:szCs w:val="14"/>
        </w:rPr>
        <w:t>Parameters</w:t>
      </w:r>
    </w:p>
    <w:tbl>
      <w:tblPr>
        <w:tblW w:w="0" w:type="auto"/>
        <w:tblInd w:w="240" w:type="dxa"/>
        <w:tblCellMar>
          <w:left w:w="0" w:type="dxa"/>
          <w:right w:w="0" w:type="dxa"/>
        </w:tblCellMar>
        <w:tblLook w:val="04A0"/>
      </w:tblPr>
      <w:tblGrid>
        <w:gridCol w:w="1007"/>
        <w:gridCol w:w="6101"/>
      </w:tblGrid>
      <w:tr w:rsidR="00847582" w:rsidTr="00847582">
        <w:tc>
          <w:tcPr>
            <w:tcW w:w="0" w:type="auto"/>
            <w:tcBorders>
              <w:top w:val="nil"/>
              <w:left w:val="nil"/>
              <w:bottom w:val="nil"/>
              <w:right w:val="nil"/>
            </w:tcBorders>
            <w:shd w:val="clear" w:color="auto" w:fill="FFFFFF"/>
            <w:tcMar>
              <w:top w:w="23" w:type="dxa"/>
              <w:left w:w="115" w:type="dxa"/>
              <w:bottom w:w="23" w:type="dxa"/>
              <w:right w:w="115" w:type="dxa"/>
            </w:tcMar>
            <w:hideMark/>
          </w:tcPr>
          <w:p w:rsidR="00847582" w:rsidRDefault="00847582">
            <w:pPr>
              <w:rPr>
                <w:rFonts w:ascii="굴림" w:eastAsia="굴림" w:hAnsi="굴림" w:cs="굴림"/>
                <w:i/>
                <w:iCs/>
                <w:sz w:val="24"/>
                <w:szCs w:val="24"/>
              </w:rPr>
            </w:pPr>
            <w:r>
              <w:rPr>
                <w:i/>
                <w:iCs/>
              </w:rPr>
              <w:t>keyCode</w:t>
            </w:r>
          </w:p>
        </w:tc>
        <w:tc>
          <w:tcPr>
            <w:tcW w:w="0" w:type="auto"/>
            <w:tcBorders>
              <w:top w:val="nil"/>
              <w:left w:val="nil"/>
              <w:bottom w:val="nil"/>
              <w:right w:val="nil"/>
            </w:tcBorders>
            <w:shd w:val="clear" w:color="auto" w:fill="FFFFFF"/>
            <w:tcMar>
              <w:top w:w="23" w:type="dxa"/>
              <w:left w:w="115" w:type="dxa"/>
              <w:bottom w:w="23" w:type="dxa"/>
              <w:right w:w="115" w:type="dxa"/>
            </w:tcMar>
            <w:hideMark/>
          </w:tcPr>
          <w:p w:rsidR="00847582" w:rsidRDefault="00847582">
            <w:pPr>
              <w:rPr>
                <w:rFonts w:ascii="굴림" w:eastAsia="굴림" w:hAnsi="굴림" w:cs="굴림"/>
                <w:sz w:val="24"/>
                <w:szCs w:val="24"/>
              </w:rPr>
            </w:pPr>
            <w:r>
              <w:t>A key code that represents the button pressed, from </w:t>
            </w:r>
            <w:hyperlink r:id="rId464" w:history="1">
              <w:r>
                <w:rPr>
                  <w:rStyle w:val="a4"/>
                  <w:rFonts w:ascii="Courier New" w:eastAsia="굴림체" w:hAnsi="Courier New" w:cs="Courier New"/>
                  <w:color w:val="006699"/>
                </w:rPr>
                <w:t>KeyEvent</w:t>
              </w:r>
            </w:hyperlink>
            <w:r>
              <w:t>.</w:t>
            </w:r>
          </w:p>
        </w:tc>
      </w:tr>
      <w:tr w:rsidR="00847582" w:rsidTr="00847582">
        <w:tc>
          <w:tcPr>
            <w:tcW w:w="0" w:type="auto"/>
            <w:tcBorders>
              <w:top w:val="nil"/>
              <w:left w:val="nil"/>
              <w:bottom w:val="nil"/>
              <w:right w:val="nil"/>
            </w:tcBorders>
            <w:shd w:val="clear" w:color="auto" w:fill="FFFFFF"/>
            <w:tcMar>
              <w:top w:w="23" w:type="dxa"/>
              <w:left w:w="115" w:type="dxa"/>
              <w:bottom w:w="23" w:type="dxa"/>
              <w:right w:w="115" w:type="dxa"/>
            </w:tcMar>
            <w:hideMark/>
          </w:tcPr>
          <w:p w:rsidR="00847582" w:rsidRDefault="00847582">
            <w:pPr>
              <w:rPr>
                <w:rFonts w:ascii="굴림" w:eastAsia="굴림" w:hAnsi="굴림" w:cs="굴림"/>
                <w:i/>
                <w:iCs/>
                <w:sz w:val="24"/>
                <w:szCs w:val="24"/>
              </w:rPr>
            </w:pPr>
            <w:r>
              <w:rPr>
                <w:i/>
                <w:iCs/>
              </w:rPr>
              <w:t>event</w:t>
            </w:r>
          </w:p>
        </w:tc>
        <w:tc>
          <w:tcPr>
            <w:tcW w:w="0" w:type="auto"/>
            <w:tcBorders>
              <w:top w:val="nil"/>
              <w:left w:val="nil"/>
              <w:bottom w:val="nil"/>
              <w:right w:val="nil"/>
            </w:tcBorders>
            <w:shd w:val="clear" w:color="auto" w:fill="FFFFFF"/>
            <w:tcMar>
              <w:top w:w="23" w:type="dxa"/>
              <w:left w:w="115" w:type="dxa"/>
              <w:bottom w:w="23" w:type="dxa"/>
              <w:right w:w="115" w:type="dxa"/>
            </w:tcMar>
            <w:hideMark/>
          </w:tcPr>
          <w:p w:rsidR="00847582" w:rsidRDefault="00847582">
            <w:pPr>
              <w:rPr>
                <w:rFonts w:ascii="굴림" w:eastAsia="굴림" w:hAnsi="굴림" w:cs="굴림"/>
                <w:sz w:val="24"/>
                <w:szCs w:val="24"/>
              </w:rPr>
            </w:pPr>
            <w:r>
              <w:t>The KeyEvent object that defines the button action.</w:t>
            </w:r>
          </w:p>
        </w:tc>
      </w:tr>
    </w:tbl>
    <w:p w:rsidR="00847582" w:rsidRDefault="00847582" w:rsidP="00847582">
      <w:pPr>
        <w:pStyle w:val="5"/>
        <w:shd w:val="clear" w:color="auto" w:fill="F6F6F6"/>
        <w:spacing w:after="60"/>
        <w:ind w:left="1280" w:hanging="280"/>
        <w:rPr>
          <w:rFonts w:ascii="돋움" w:eastAsia="돋움" w:hAnsi="돋움" w:cs="Tahoma"/>
          <w:color w:val="000000"/>
          <w:sz w:val="14"/>
          <w:szCs w:val="14"/>
        </w:rPr>
      </w:pPr>
      <w:r>
        <w:rPr>
          <w:rFonts w:ascii="돋움" w:eastAsia="돋움" w:hAnsi="돋움" w:cs="Tahoma" w:hint="eastAsia"/>
          <w:color w:val="000000"/>
          <w:sz w:val="14"/>
          <w:szCs w:val="14"/>
        </w:rPr>
        <w:t>Returns</w:t>
      </w:r>
    </w:p>
    <w:p w:rsidR="00847582" w:rsidRDefault="00847582" w:rsidP="00847582">
      <w:pPr>
        <w:widowControl/>
        <w:numPr>
          <w:ilvl w:val="0"/>
          <w:numId w:val="25"/>
        </w:numPr>
        <w:shd w:val="clear" w:color="auto" w:fill="F6F6F6"/>
        <w:wordWrap/>
        <w:autoSpaceDE/>
        <w:autoSpaceDN/>
        <w:spacing w:line="312" w:lineRule="atLeast"/>
        <w:ind w:left="240"/>
        <w:jc w:val="left"/>
        <w:rPr>
          <w:rFonts w:ascii="돋움" w:eastAsia="돋움" w:hAnsi="돋움" w:cs="Tahoma"/>
          <w:color w:val="000000"/>
          <w:sz w:val="14"/>
          <w:szCs w:val="14"/>
        </w:rPr>
      </w:pPr>
      <w:r>
        <w:rPr>
          <w:rFonts w:ascii="돋움" w:eastAsia="돋움" w:hAnsi="돋움" w:cs="Tahoma" w:hint="eastAsia"/>
          <w:color w:val="000000"/>
          <w:sz w:val="14"/>
          <w:szCs w:val="14"/>
        </w:rPr>
        <w:t>If you handled the event, return true. If you want to allow the event to be handled by the next receiver, return false.</w:t>
      </w:r>
    </w:p>
    <w:p w:rsidR="00847582" w:rsidRDefault="00847582" w:rsidP="00847582">
      <w:pPr>
        <w:pStyle w:val="5"/>
        <w:shd w:val="clear" w:color="auto" w:fill="F6F6F6"/>
        <w:spacing w:after="60"/>
        <w:ind w:left="1280" w:hanging="280"/>
        <w:rPr>
          <w:rFonts w:ascii="돋움" w:eastAsia="돋움" w:hAnsi="돋움" w:cs="Tahoma"/>
          <w:color w:val="000000"/>
          <w:sz w:val="14"/>
          <w:szCs w:val="14"/>
        </w:rPr>
      </w:pPr>
      <w:r>
        <w:rPr>
          <w:rFonts w:ascii="돋움" w:eastAsia="돋움" w:hAnsi="돋움" w:cs="Tahoma" w:hint="eastAsia"/>
          <w:color w:val="000000"/>
          <w:sz w:val="14"/>
          <w:szCs w:val="14"/>
        </w:rPr>
        <w:t>See Also</w:t>
      </w:r>
    </w:p>
    <w:p w:rsidR="00847582" w:rsidRDefault="00847582" w:rsidP="00847582">
      <w:pPr>
        <w:widowControl/>
        <w:numPr>
          <w:ilvl w:val="0"/>
          <w:numId w:val="26"/>
        </w:numPr>
        <w:shd w:val="clear" w:color="auto" w:fill="F6F6F6"/>
        <w:wordWrap/>
        <w:autoSpaceDE/>
        <w:autoSpaceDN/>
        <w:spacing w:line="312" w:lineRule="atLeast"/>
        <w:ind w:left="240"/>
        <w:jc w:val="left"/>
        <w:rPr>
          <w:rFonts w:ascii="돋움" w:eastAsia="돋움" w:hAnsi="돋움" w:cs="Tahoma"/>
          <w:color w:val="000000"/>
          <w:sz w:val="14"/>
          <w:szCs w:val="14"/>
        </w:rPr>
      </w:pPr>
      <w:r>
        <w:rPr>
          <w:rStyle w:val="HTML"/>
          <w:rFonts w:ascii="Courier New" w:hAnsi="Courier New" w:cs="Courier New"/>
          <w:color w:val="007000"/>
        </w:rPr>
        <w:t>onKeyDown(int, KeyEvent)</w:t>
      </w:r>
    </w:p>
    <w:p w:rsidR="00847582" w:rsidRDefault="00847582" w:rsidP="00847582">
      <w:pPr>
        <w:pStyle w:val="a3"/>
        <w:spacing w:before="0" w:beforeAutospacing="0" w:after="0" w:afterAutospacing="0"/>
        <w:rPr>
          <w:rFonts w:ascii="돋움" w:eastAsia="돋움" w:hAnsi="돋움" w:cs="Tahoma"/>
          <w:color w:val="000000"/>
          <w:sz w:val="14"/>
          <w:szCs w:val="14"/>
        </w:rPr>
      </w:pPr>
    </w:p>
    <w:p w:rsidR="00847582" w:rsidRDefault="00847582" w:rsidP="00847582">
      <w:pPr>
        <w:pStyle w:val="a3"/>
        <w:spacing w:before="0" w:beforeAutospacing="0" w:after="0" w:afterAutospacing="0"/>
        <w:rPr>
          <w:rFonts w:ascii="돋움" w:eastAsia="돋움" w:hAnsi="돋움" w:cs="Tahoma"/>
          <w:color w:val="000000"/>
          <w:sz w:val="14"/>
          <w:szCs w:val="14"/>
        </w:rPr>
      </w:pPr>
      <w:r>
        <w:rPr>
          <w:rFonts w:ascii="돋움" w:eastAsia="돋움" w:hAnsi="돋움" w:cs="Tahoma" w:hint="eastAsia"/>
          <w:color w:val="000000"/>
          <w:sz w:val="14"/>
          <w:szCs w:val="14"/>
        </w:rPr>
        <w:t>또한, 키코드 대신 다음과 같이 AdapterView와 AbsSpinner에서 제공하는 메소드들을 이용할 수도 있다</w:t>
      </w:r>
    </w:p>
    <w:p w:rsidR="00847582" w:rsidRDefault="00847582" w:rsidP="00847582">
      <w:pPr>
        <w:pStyle w:val="a3"/>
        <w:spacing w:before="0" w:beforeAutospacing="0" w:after="0" w:afterAutospacing="0"/>
        <w:rPr>
          <w:rFonts w:ascii="돋움" w:eastAsia="돋움" w:hAnsi="돋움" w:cs="Tahoma"/>
          <w:color w:val="000000"/>
          <w:sz w:val="14"/>
          <w:szCs w:val="14"/>
        </w:rPr>
      </w:pPr>
    </w:p>
    <w:p w:rsidR="00847582" w:rsidRDefault="00847582" w:rsidP="00847582">
      <w:pPr>
        <w:widowControl/>
        <w:numPr>
          <w:ilvl w:val="0"/>
          <w:numId w:val="27"/>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Fonts w:ascii="돋움" w:eastAsia="돋움" w:hAnsi="돋움" w:cs="Tahoma" w:hint="eastAsia"/>
          <w:color w:val="000000"/>
          <w:sz w:val="14"/>
          <w:szCs w:val="14"/>
        </w:rPr>
        <w:t>@Override</w:t>
      </w:r>
    </w:p>
    <w:p w:rsidR="00847582" w:rsidRDefault="00847582" w:rsidP="00847582">
      <w:pPr>
        <w:widowControl/>
        <w:numPr>
          <w:ilvl w:val="0"/>
          <w:numId w:val="27"/>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Fonts w:ascii="돋움" w:eastAsia="돋움" w:hAnsi="돋움" w:cs="Tahoma" w:hint="eastAsia"/>
          <w:color w:val="000000"/>
          <w:sz w:val="14"/>
          <w:szCs w:val="14"/>
        </w:rPr>
        <w:t>public boolean onFling(MotionEvent e1, MotionEvent e2, float velocityX, float velocityY) {</w:t>
      </w:r>
    </w:p>
    <w:p w:rsidR="00847582" w:rsidRDefault="00847582" w:rsidP="00847582">
      <w:pPr>
        <w:widowControl/>
        <w:numPr>
          <w:ilvl w:val="0"/>
          <w:numId w:val="27"/>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int position = getSelectedItemPosition();</w:t>
      </w:r>
    </w:p>
    <w:p w:rsidR="00847582" w:rsidRDefault="00847582" w:rsidP="00847582">
      <w:pPr>
        <w:widowControl/>
        <w:numPr>
          <w:ilvl w:val="0"/>
          <w:numId w:val="27"/>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if(e2.getX() &gt; e1.getX()){</w:t>
      </w:r>
    </w:p>
    <w:p w:rsidR="00847582" w:rsidRDefault="00847582" w:rsidP="00847582">
      <w:pPr>
        <w:widowControl/>
        <w:numPr>
          <w:ilvl w:val="0"/>
          <w:numId w:val="27"/>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if(position &gt; 0) setSelection(position - 1, true);</w:t>
      </w:r>
    </w:p>
    <w:p w:rsidR="00847582" w:rsidRDefault="00847582" w:rsidP="00847582">
      <w:pPr>
        <w:widowControl/>
        <w:numPr>
          <w:ilvl w:val="0"/>
          <w:numId w:val="27"/>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w:t>
      </w:r>
    </w:p>
    <w:p w:rsidR="00847582" w:rsidRDefault="00847582" w:rsidP="00847582">
      <w:pPr>
        <w:widowControl/>
        <w:numPr>
          <w:ilvl w:val="0"/>
          <w:numId w:val="27"/>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else{</w:t>
      </w:r>
    </w:p>
    <w:p w:rsidR="00847582" w:rsidRDefault="00847582" w:rsidP="00847582">
      <w:pPr>
        <w:widowControl/>
        <w:numPr>
          <w:ilvl w:val="0"/>
          <w:numId w:val="27"/>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if(position &lt; getCount()) setSelection(position + 1, true);</w:t>
      </w:r>
    </w:p>
    <w:p w:rsidR="00847582" w:rsidRDefault="00847582" w:rsidP="00847582">
      <w:pPr>
        <w:widowControl/>
        <w:numPr>
          <w:ilvl w:val="0"/>
          <w:numId w:val="27"/>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w:t>
      </w:r>
    </w:p>
    <w:p w:rsidR="00847582" w:rsidRDefault="00847582" w:rsidP="00847582">
      <w:pPr>
        <w:widowControl/>
        <w:numPr>
          <w:ilvl w:val="0"/>
          <w:numId w:val="27"/>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Style w:val="apple-tab-span"/>
          <w:rFonts w:ascii="돋움" w:eastAsia="돋움" w:hAnsi="돋움" w:cs="Tahoma" w:hint="eastAsia"/>
          <w:color w:val="000000"/>
          <w:sz w:val="14"/>
          <w:szCs w:val="14"/>
        </w:rPr>
        <w:tab/>
      </w:r>
      <w:r>
        <w:rPr>
          <w:rFonts w:ascii="돋움" w:eastAsia="돋움" w:hAnsi="돋움" w:cs="Tahoma" w:hint="eastAsia"/>
          <w:color w:val="000000"/>
          <w:sz w:val="14"/>
          <w:szCs w:val="14"/>
        </w:rPr>
        <w:t>return true;</w:t>
      </w:r>
    </w:p>
    <w:p w:rsidR="00847582" w:rsidRDefault="00847582" w:rsidP="00847582">
      <w:pPr>
        <w:widowControl/>
        <w:numPr>
          <w:ilvl w:val="0"/>
          <w:numId w:val="27"/>
        </w:numPr>
        <w:shd w:val="clear" w:color="auto" w:fill="F6F6F6"/>
        <w:wordWrap/>
        <w:autoSpaceDE/>
        <w:autoSpaceDN/>
        <w:spacing w:before="100" w:beforeAutospacing="1" w:after="100" w:afterAutospacing="1"/>
        <w:jc w:val="left"/>
        <w:rPr>
          <w:rFonts w:ascii="돋움" w:eastAsia="돋움" w:hAnsi="돋움" w:cs="Tahoma"/>
          <w:color w:val="000000"/>
          <w:sz w:val="14"/>
          <w:szCs w:val="14"/>
        </w:rPr>
      </w:pPr>
      <w:r>
        <w:rPr>
          <w:rFonts w:ascii="돋움" w:eastAsia="돋움" w:hAnsi="돋움" w:cs="Tahoma" w:hint="eastAsia"/>
          <w:color w:val="000000"/>
          <w:sz w:val="14"/>
          <w:szCs w:val="14"/>
        </w:rPr>
        <w:t>}</w:t>
      </w:r>
    </w:p>
    <w:p w:rsidR="001D069B" w:rsidRDefault="001D069B" w:rsidP="001D069B">
      <w:pPr>
        <w:pStyle w:val="1"/>
        <w:rPr>
          <w:color w:val="000000"/>
        </w:rPr>
      </w:pPr>
      <w:r>
        <w:rPr>
          <w:rFonts w:hint="eastAsia"/>
          <w:color w:val="000000"/>
          <w:sz w:val="20"/>
          <w:szCs w:val="20"/>
        </w:rPr>
        <w:lastRenderedPageBreak/>
        <w:t>[출처 :</w:t>
      </w:r>
      <w:r>
        <w:rPr>
          <w:rStyle w:val="apple-converted-space"/>
          <w:rFonts w:hint="eastAsia"/>
          <w:color w:val="000000"/>
          <w:sz w:val="20"/>
          <w:szCs w:val="20"/>
        </w:rPr>
        <w:t> </w:t>
      </w:r>
      <w:hyperlink r:id="rId465" w:history="1">
        <w:r>
          <w:rPr>
            <w:rStyle w:val="a4"/>
            <w:rFonts w:hint="eastAsia"/>
            <w:sz w:val="20"/>
            <w:szCs w:val="20"/>
          </w:rPr>
          <w:t>http://fanpro.springnote.com/pages/5306953?print=1</w:t>
        </w:r>
      </w:hyperlink>
      <w:r>
        <w:rPr>
          <w:rFonts w:hint="eastAsia"/>
          <w:color w:val="000000"/>
          <w:sz w:val="20"/>
          <w:szCs w:val="20"/>
        </w:rPr>
        <w:t>]</w:t>
      </w:r>
      <w:r>
        <w:rPr>
          <w:rFonts w:hint="eastAsia"/>
          <w:color w:val="000000"/>
          <w:sz w:val="20"/>
          <w:szCs w:val="20"/>
        </w:rPr>
        <w:br/>
      </w:r>
      <w:r>
        <w:rPr>
          <w:rFonts w:hint="eastAsia"/>
          <w:color w:val="000000"/>
          <w:sz w:val="20"/>
          <w:szCs w:val="20"/>
        </w:rPr>
        <w:br/>
        <w:t>1. xml을 이용하여 칼라 및 스타일 지정방법</w:t>
      </w:r>
    </w:p>
    <w:p w:rsidR="001D069B" w:rsidRDefault="001D069B" w:rsidP="001D069B">
      <w:pPr>
        <w:pStyle w:val="1"/>
        <w:rPr>
          <w:color w:val="000000"/>
        </w:rPr>
      </w:pPr>
      <w:r>
        <w:rPr>
          <w:rFonts w:hint="eastAsia"/>
          <w:color w:val="000000"/>
          <w:sz w:val="20"/>
          <w:szCs w:val="20"/>
        </w:rPr>
        <w:t>xml에 color설정하는 법</w:t>
      </w:r>
    </w:p>
    <w:p w:rsidR="001D069B" w:rsidRDefault="00153F68" w:rsidP="001D069B">
      <w:pPr>
        <w:pStyle w:val="a3"/>
        <w:rPr>
          <w:color w:val="000000"/>
          <w:sz w:val="27"/>
          <w:szCs w:val="27"/>
        </w:rPr>
      </w:pPr>
      <w:hyperlink r:id="rId466" w:tooltip="http://developer.android.com/intl/fr/guide/topics/resources/available-resources.html" w:history="1">
        <w:r w:rsidR="001D069B">
          <w:rPr>
            <w:rStyle w:val="a4"/>
            <w:rFonts w:hint="eastAsia"/>
            <w:sz w:val="20"/>
            <w:szCs w:val="20"/>
          </w:rPr>
          <w:t>http://developer.android.com/intl/fr/guide/topics/resources/available-resources.html</w:t>
        </w:r>
      </w:hyperlink>
    </w:p>
    <w:p w:rsidR="001D069B" w:rsidRDefault="001D069B" w:rsidP="001D069B">
      <w:pPr>
        <w:pStyle w:val="a3"/>
        <w:rPr>
          <w:color w:val="000000"/>
          <w:sz w:val="27"/>
          <w:szCs w:val="27"/>
        </w:rPr>
      </w:pPr>
      <w:r>
        <w:rPr>
          <w:rStyle w:val="apple-style-span"/>
          <w:rFonts w:hint="eastAsia"/>
          <w:b/>
          <w:bCs/>
          <w:color w:val="FF0103"/>
          <w:sz w:val="20"/>
          <w:szCs w:val="20"/>
        </w:rPr>
        <w:t>res/values</w:t>
      </w:r>
      <w:r>
        <w:rPr>
          <w:rFonts w:hint="eastAsia"/>
          <w:color w:val="000000"/>
          <w:sz w:val="20"/>
          <w:szCs w:val="20"/>
        </w:rPr>
        <w:t>/colors.xml이라는 파일을 만들고 아래와 같이 지정하면 된다.</w:t>
      </w:r>
    </w:p>
    <w:p w:rsidR="001D069B" w:rsidRDefault="001D069B" w:rsidP="001D069B">
      <w:pPr>
        <w:pStyle w:val="a3"/>
        <w:rPr>
          <w:color w:val="000000"/>
          <w:sz w:val="27"/>
          <w:szCs w:val="27"/>
        </w:rPr>
      </w:pPr>
      <w:r>
        <w:rPr>
          <w:rFonts w:hint="eastAsia"/>
          <w:color w:val="000000"/>
          <w:sz w:val="20"/>
          <w:szCs w:val="20"/>
        </w:rPr>
        <w:t> </w:t>
      </w:r>
    </w:p>
    <w:p w:rsidR="001D069B" w:rsidRDefault="001D069B" w:rsidP="001D069B">
      <w:pPr>
        <w:widowControl/>
        <w:numPr>
          <w:ilvl w:val="0"/>
          <w:numId w:val="28"/>
        </w:numPr>
        <w:wordWrap/>
        <w:autoSpaceDE/>
        <w:autoSpaceDN/>
        <w:spacing w:before="100" w:beforeAutospacing="1" w:after="100" w:afterAutospacing="1"/>
        <w:jc w:val="left"/>
        <w:rPr>
          <w:color w:val="000000"/>
          <w:sz w:val="27"/>
          <w:szCs w:val="27"/>
        </w:rPr>
      </w:pPr>
      <w:r>
        <w:rPr>
          <w:rFonts w:hint="eastAsia"/>
          <w:color w:val="000000"/>
          <w:szCs w:val="20"/>
        </w:rPr>
        <w:t>&lt;?xml version="1.0" encoding="UTF-8"?&gt;</w:t>
      </w:r>
    </w:p>
    <w:p w:rsidR="001D069B" w:rsidRDefault="001D069B" w:rsidP="001D069B">
      <w:pPr>
        <w:widowControl/>
        <w:numPr>
          <w:ilvl w:val="0"/>
          <w:numId w:val="28"/>
        </w:numPr>
        <w:wordWrap/>
        <w:autoSpaceDE/>
        <w:autoSpaceDN/>
        <w:spacing w:before="100" w:beforeAutospacing="1" w:after="100" w:afterAutospacing="1"/>
        <w:jc w:val="left"/>
        <w:rPr>
          <w:color w:val="000000"/>
          <w:sz w:val="27"/>
          <w:szCs w:val="27"/>
        </w:rPr>
      </w:pPr>
      <w:r>
        <w:rPr>
          <w:rFonts w:hint="eastAsia"/>
          <w:color w:val="000000"/>
          <w:szCs w:val="20"/>
        </w:rPr>
        <w:t>&lt;resources&gt;         </w:t>
      </w:r>
    </w:p>
    <w:p w:rsidR="001D069B" w:rsidRDefault="001D069B" w:rsidP="001D069B">
      <w:pPr>
        <w:widowControl/>
        <w:numPr>
          <w:ilvl w:val="0"/>
          <w:numId w:val="28"/>
        </w:numPr>
        <w:wordWrap/>
        <w:autoSpaceDE/>
        <w:autoSpaceDN/>
        <w:spacing w:before="100" w:beforeAutospacing="1" w:after="100" w:afterAutospacing="1"/>
        <w:jc w:val="left"/>
        <w:rPr>
          <w:color w:val="000000"/>
          <w:sz w:val="27"/>
          <w:szCs w:val="27"/>
        </w:rPr>
      </w:pPr>
      <w:r>
        <w:rPr>
          <w:rFonts w:hint="eastAsia"/>
          <w:color w:val="000000"/>
          <w:szCs w:val="20"/>
        </w:rPr>
        <w:t>&lt;color name="dim"&gt;#77000000&lt;/color&gt;</w:t>
      </w:r>
    </w:p>
    <w:p w:rsidR="001D069B" w:rsidRDefault="001D069B" w:rsidP="001D069B">
      <w:pPr>
        <w:widowControl/>
        <w:numPr>
          <w:ilvl w:val="0"/>
          <w:numId w:val="28"/>
        </w:numPr>
        <w:wordWrap/>
        <w:autoSpaceDE/>
        <w:autoSpaceDN/>
        <w:spacing w:before="100" w:beforeAutospacing="1" w:after="100" w:afterAutospacing="1"/>
        <w:jc w:val="left"/>
        <w:rPr>
          <w:color w:val="000000"/>
          <w:sz w:val="27"/>
          <w:szCs w:val="27"/>
        </w:rPr>
      </w:pPr>
      <w:r>
        <w:rPr>
          <w:rFonts w:hint="eastAsia"/>
          <w:color w:val="000000"/>
          <w:szCs w:val="20"/>
        </w:rPr>
        <w:t>&lt;color name="transparent"&gt;#00000000&lt;/color&gt; </w:t>
      </w:r>
    </w:p>
    <w:p w:rsidR="001D069B" w:rsidRDefault="001D069B" w:rsidP="001D069B">
      <w:pPr>
        <w:widowControl/>
        <w:numPr>
          <w:ilvl w:val="0"/>
          <w:numId w:val="28"/>
        </w:numPr>
        <w:wordWrap/>
        <w:autoSpaceDE/>
        <w:autoSpaceDN/>
        <w:spacing w:before="100" w:beforeAutospacing="1" w:after="100" w:afterAutospacing="1"/>
        <w:jc w:val="left"/>
        <w:rPr>
          <w:color w:val="000000"/>
          <w:sz w:val="27"/>
          <w:szCs w:val="27"/>
        </w:rPr>
      </w:pPr>
      <w:r>
        <w:rPr>
          <w:rFonts w:hint="eastAsia"/>
          <w:color w:val="000000"/>
          <w:szCs w:val="20"/>
        </w:rPr>
        <w:t>&lt;/resources&gt; </w:t>
      </w:r>
    </w:p>
    <w:p w:rsidR="001D069B" w:rsidRDefault="001D069B" w:rsidP="001D069B">
      <w:pPr>
        <w:pStyle w:val="a3"/>
        <w:rPr>
          <w:color w:val="000000"/>
          <w:sz w:val="27"/>
          <w:szCs w:val="27"/>
        </w:rPr>
      </w:pPr>
      <w:r>
        <w:rPr>
          <w:rFonts w:hint="eastAsia"/>
          <w:color w:val="000000"/>
          <w:sz w:val="20"/>
          <w:szCs w:val="20"/>
        </w:rPr>
        <w:t> </w:t>
      </w:r>
    </w:p>
    <w:p w:rsidR="001D069B" w:rsidRDefault="001D069B" w:rsidP="001D069B">
      <w:pPr>
        <w:pStyle w:val="a3"/>
        <w:rPr>
          <w:color w:val="000000"/>
          <w:sz w:val="27"/>
          <w:szCs w:val="27"/>
        </w:rPr>
      </w:pPr>
      <w:r>
        <w:rPr>
          <w:rFonts w:hint="eastAsia"/>
          <w:color w:val="000000"/>
          <w:sz w:val="20"/>
          <w:szCs w:val="20"/>
        </w:rPr>
        <w:t>이렇게 지정한 color는 android:textColor="@color/dim" 과 같은 식으로 사용이 가능하다.</w:t>
      </w:r>
    </w:p>
    <w:p w:rsidR="001D069B" w:rsidRDefault="001D069B" w:rsidP="001D069B">
      <w:pPr>
        <w:pStyle w:val="a3"/>
        <w:rPr>
          <w:color w:val="000000"/>
          <w:sz w:val="27"/>
          <w:szCs w:val="27"/>
        </w:rPr>
      </w:pPr>
      <w:r>
        <w:rPr>
          <w:rFonts w:hint="eastAsia"/>
          <w:color w:val="000000"/>
          <w:sz w:val="20"/>
          <w:szCs w:val="20"/>
        </w:rPr>
        <w:t> </w:t>
      </w:r>
    </w:p>
    <w:p w:rsidR="001D069B" w:rsidRDefault="001D069B" w:rsidP="001D069B">
      <w:pPr>
        <w:pStyle w:val="1"/>
        <w:rPr>
          <w:color w:val="000000"/>
          <w:sz w:val="48"/>
          <w:szCs w:val="48"/>
        </w:rPr>
      </w:pPr>
      <w:r>
        <w:rPr>
          <w:rFonts w:hint="eastAsia"/>
          <w:color w:val="000000"/>
          <w:sz w:val="20"/>
          <w:szCs w:val="20"/>
        </w:rPr>
        <w:t>xml에 color state list 설정하는 법</w:t>
      </w:r>
    </w:p>
    <w:p w:rsidR="001D069B" w:rsidRDefault="00153F68" w:rsidP="001D069B">
      <w:pPr>
        <w:pStyle w:val="a3"/>
        <w:rPr>
          <w:color w:val="000000"/>
          <w:sz w:val="27"/>
          <w:szCs w:val="27"/>
        </w:rPr>
      </w:pPr>
      <w:hyperlink r:id="rId467" w:tooltip="http://androidappdocs-staging.appspot.com/reference/android/content/res/ColorStateList.html" w:history="1">
        <w:r w:rsidR="001D069B">
          <w:rPr>
            <w:rStyle w:val="a4"/>
            <w:rFonts w:hint="eastAsia"/>
            <w:sz w:val="20"/>
            <w:szCs w:val="20"/>
          </w:rPr>
          <w:t>http://androidappdocs-staging.appspot.com/reference/android/content/res/ColorStateList.html</w:t>
        </w:r>
      </w:hyperlink>
    </w:p>
    <w:p w:rsidR="001D069B" w:rsidRDefault="001D069B" w:rsidP="001D069B">
      <w:pPr>
        <w:pStyle w:val="a3"/>
        <w:rPr>
          <w:color w:val="000000"/>
          <w:sz w:val="27"/>
          <w:szCs w:val="27"/>
        </w:rPr>
      </w:pPr>
      <w:r>
        <w:rPr>
          <w:rFonts w:hint="eastAsia"/>
          <w:color w:val="000000"/>
          <w:sz w:val="20"/>
          <w:szCs w:val="20"/>
        </w:rPr>
        <w:t>color를 xml에 지정하기 위해서는</w:t>
      </w:r>
      <w:r>
        <w:rPr>
          <w:rStyle w:val="apple-converted-space"/>
          <w:rFonts w:hint="eastAsia"/>
          <w:color w:val="000000"/>
          <w:sz w:val="20"/>
          <w:szCs w:val="20"/>
        </w:rPr>
        <w:t> </w:t>
      </w:r>
      <w:r>
        <w:rPr>
          <w:rStyle w:val="apple-style-span"/>
          <w:rFonts w:hint="eastAsia"/>
          <w:b/>
          <w:bCs/>
          <w:color w:val="FF0103"/>
          <w:sz w:val="20"/>
          <w:szCs w:val="20"/>
        </w:rPr>
        <w:t>res/color</w:t>
      </w:r>
      <w:r>
        <w:rPr>
          <w:rFonts w:hint="eastAsia"/>
          <w:color w:val="000000"/>
          <w:sz w:val="20"/>
          <w:szCs w:val="20"/>
        </w:rPr>
        <w:t>라는 폴더를 만든 후 xml파일을 생성하면 된다.</w:t>
      </w:r>
    </w:p>
    <w:p w:rsidR="001D069B" w:rsidRDefault="001D069B" w:rsidP="001D069B">
      <w:pPr>
        <w:pStyle w:val="a3"/>
        <w:rPr>
          <w:color w:val="000000"/>
          <w:sz w:val="27"/>
          <w:szCs w:val="27"/>
        </w:rPr>
      </w:pPr>
      <w:r>
        <w:rPr>
          <w:rFonts w:hint="eastAsia"/>
          <w:color w:val="000000"/>
          <w:sz w:val="20"/>
          <w:szCs w:val="20"/>
        </w:rPr>
        <w:t>ex) res/color/font_set_a.xml 아래의 예는 </w:t>
      </w:r>
    </w:p>
    <w:p w:rsidR="001D069B" w:rsidRDefault="001D069B" w:rsidP="001D069B">
      <w:pPr>
        <w:pStyle w:val="a3"/>
        <w:rPr>
          <w:color w:val="000000"/>
          <w:sz w:val="27"/>
          <w:szCs w:val="27"/>
        </w:rPr>
      </w:pPr>
      <w:r>
        <w:rPr>
          <w:rFonts w:hint="eastAsia"/>
          <w:color w:val="000000"/>
          <w:sz w:val="20"/>
          <w:szCs w:val="20"/>
        </w:rPr>
        <w:t> </w:t>
      </w:r>
    </w:p>
    <w:p w:rsidR="001D069B" w:rsidRDefault="001D069B" w:rsidP="001D069B">
      <w:pPr>
        <w:widowControl/>
        <w:numPr>
          <w:ilvl w:val="0"/>
          <w:numId w:val="29"/>
        </w:numPr>
        <w:wordWrap/>
        <w:autoSpaceDE/>
        <w:autoSpaceDN/>
        <w:spacing w:before="100" w:beforeAutospacing="1" w:after="100" w:afterAutospacing="1"/>
        <w:jc w:val="left"/>
        <w:rPr>
          <w:color w:val="000000"/>
          <w:sz w:val="27"/>
          <w:szCs w:val="27"/>
        </w:rPr>
      </w:pPr>
      <w:r>
        <w:rPr>
          <w:rFonts w:hint="eastAsia"/>
          <w:color w:val="000000"/>
          <w:szCs w:val="20"/>
        </w:rPr>
        <w:t>&lt;?xml version="1.0" encoding="UTF-8"?&gt;</w:t>
      </w:r>
    </w:p>
    <w:p w:rsidR="001D069B" w:rsidRDefault="001D069B" w:rsidP="001D069B">
      <w:pPr>
        <w:widowControl/>
        <w:numPr>
          <w:ilvl w:val="0"/>
          <w:numId w:val="29"/>
        </w:numPr>
        <w:wordWrap/>
        <w:autoSpaceDE/>
        <w:autoSpaceDN/>
        <w:spacing w:before="100" w:beforeAutospacing="1" w:after="100" w:afterAutospacing="1"/>
        <w:jc w:val="left"/>
        <w:rPr>
          <w:color w:val="000000"/>
          <w:sz w:val="27"/>
          <w:szCs w:val="27"/>
        </w:rPr>
      </w:pPr>
      <w:r>
        <w:rPr>
          <w:rFonts w:hint="eastAsia"/>
          <w:color w:val="000000"/>
          <w:szCs w:val="20"/>
        </w:rPr>
        <w:t>&lt;selector xmlns:android="http://schemas.android.com/apk/res/android"&gt;</w:t>
      </w:r>
    </w:p>
    <w:p w:rsidR="001D069B" w:rsidRDefault="001D069B" w:rsidP="001D069B">
      <w:pPr>
        <w:widowControl/>
        <w:numPr>
          <w:ilvl w:val="0"/>
          <w:numId w:val="29"/>
        </w:numPr>
        <w:wordWrap/>
        <w:autoSpaceDE/>
        <w:autoSpaceDN/>
        <w:spacing w:before="100" w:beforeAutospacing="1" w:after="100" w:afterAutospacing="1"/>
        <w:jc w:val="left"/>
        <w:rPr>
          <w:color w:val="000000"/>
          <w:sz w:val="27"/>
          <w:szCs w:val="27"/>
        </w:rPr>
      </w:pPr>
      <w:r>
        <w:rPr>
          <w:rFonts w:hint="eastAsia"/>
          <w:color w:val="000000"/>
          <w:szCs w:val="20"/>
        </w:rPr>
        <w:t>&lt;item android:state_focused="true" android:color="#cccccc" /&gt;</w:t>
      </w:r>
    </w:p>
    <w:p w:rsidR="001D069B" w:rsidRDefault="001D069B" w:rsidP="001D069B">
      <w:pPr>
        <w:widowControl/>
        <w:numPr>
          <w:ilvl w:val="0"/>
          <w:numId w:val="29"/>
        </w:numPr>
        <w:wordWrap/>
        <w:autoSpaceDE/>
        <w:autoSpaceDN/>
        <w:spacing w:before="100" w:beforeAutospacing="1" w:after="100" w:afterAutospacing="1"/>
        <w:jc w:val="left"/>
        <w:rPr>
          <w:color w:val="000000"/>
          <w:sz w:val="27"/>
          <w:szCs w:val="27"/>
        </w:rPr>
      </w:pPr>
      <w:r>
        <w:rPr>
          <w:rFonts w:hint="eastAsia"/>
          <w:color w:val="000000"/>
          <w:szCs w:val="20"/>
        </w:rPr>
        <w:t>&lt;item android:state_pressed="true" android:color="#cccccc" /&gt;</w:t>
      </w:r>
    </w:p>
    <w:p w:rsidR="001D069B" w:rsidRDefault="001D069B" w:rsidP="001D069B">
      <w:pPr>
        <w:widowControl/>
        <w:numPr>
          <w:ilvl w:val="0"/>
          <w:numId w:val="29"/>
        </w:numPr>
        <w:wordWrap/>
        <w:autoSpaceDE/>
        <w:autoSpaceDN/>
        <w:spacing w:before="100" w:beforeAutospacing="1" w:after="100" w:afterAutospacing="1"/>
        <w:jc w:val="left"/>
        <w:rPr>
          <w:color w:val="000000"/>
          <w:sz w:val="27"/>
          <w:szCs w:val="27"/>
        </w:rPr>
      </w:pPr>
      <w:r>
        <w:rPr>
          <w:rFonts w:hint="eastAsia"/>
          <w:color w:val="000000"/>
          <w:szCs w:val="20"/>
        </w:rPr>
        <w:t>&lt;item android:state_active="true" android:color="#333333" /&gt;</w:t>
      </w:r>
    </w:p>
    <w:p w:rsidR="001D069B" w:rsidRDefault="001D069B" w:rsidP="001D069B">
      <w:pPr>
        <w:widowControl/>
        <w:numPr>
          <w:ilvl w:val="0"/>
          <w:numId w:val="29"/>
        </w:numPr>
        <w:wordWrap/>
        <w:autoSpaceDE/>
        <w:autoSpaceDN/>
        <w:spacing w:before="100" w:beforeAutospacing="1" w:after="100" w:afterAutospacing="1"/>
        <w:jc w:val="left"/>
        <w:rPr>
          <w:color w:val="000000"/>
          <w:sz w:val="27"/>
          <w:szCs w:val="27"/>
        </w:rPr>
      </w:pPr>
      <w:r>
        <w:rPr>
          <w:rFonts w:hint="eastAsia"/>
          <w:color w:val="000000"/>
          <w:szCs w:val="20"/>
        </w:rPr>
        <w:t>&lt;item android:color="#333333" /&gt;</w:t>
      </w:r>
    </w:p>
    <w:p w:rsidR="001D069B" w:rsidRDefault="001D069B" w:rsidP="001D069B">
      <w:pPr>
        <w:widowControl/>
        <w:numPr>
          <w:ilvl w:val="0"/>
          <w:numId w:val="29"/>
        </w:numPr>
        <w:wordWrap/>
        <w:autoSpaceDE/>
        <w:autoSpaceDN/>
        <w:spacing w:before="100" w:beforeAutospacing="1" w:after="100" w:afterAutospacing="1"/>
        <w:jc w:val="left"/>
        <w:rPr>
          <w:color w:val="000000"/>
          <w:sz w:val="27"/>
          <w:szCs w:val="27"/>
        </w:rPr>
      </w:pPr>
      <w:r>
        <w:rPr>
          <w:rFonts w:hint="eastAsia"/>
          <w:color w:val="000000"/>
          <w:szCs w:val="20"/>
        </w:rPr>
        <w:t>&lt;/selector&gt;</w:t>
      </w:r>
    </w:p>
    <w:p w:rsidR="001D069B" w:rsidRDefault="001D069B" w:rsidP="001D069B">
      <w:pPr>
        <w:pStyle w:val="a3"/>
        <w:rPr>
          <w:color w:val="000000"/>
          <w:sz w:val="27"/>
          <w:szCs w:val="27"/>
        </w:rPr>
      </w:pPr>
      <w:r>
        <w:rPr>
          <w:rFonts w:hint="eastAsia"/>
          <w:color w:val="000000"/>
          <w:sz w:val="20"/>
          <w:szCs w:val="20"/>
        </w:rPr>
        <w:lastRenderedPageBreak/>
        <w:t> </w:t>
      </w:r>
    </w:p>
    <w:p w:rsidR="001D069B" w:rsidRDefault="001D069B" w:rsidP="001D069B">
      <w:pPr>
        <w:pStyle w:val="a3"/>
        <w:rPr>
          <w:color w:val="000000"/>
          <w:sz w:val="27"/>
          <w:szCs w:val="27"/>
        </w:rPr>
      </w:pPr>
      <w:r>
        <w:rPr>
          <w:rFonts w:hint="eastAsia"/>
          <w:color w:val="000000"/>
          <w:sz w:val="20"/>
          <w:szCs w:val="20"/>
        </w:rPr>
        <w:t>이렇게 선언한 셀렉터는 "@color/font_set_a"와 같이 사용이 가능하다.</w:t>
      </w:r>
    </w:p>
    <w:p w:rsidR="001D069B" w:rsidRDefault="001D069B" w:rsidP="001D069B">
      <w:pPr>
        <w:pStyle w:val="a3"/>
        <w:rPr>
          <w:color w:val="000000"/>
          <w:sz w:val="27"/>
          <w:szCs w:val="27"/>
        </w:rPr>
      </w:pPr>
      <w:r>
        <w:rPr>
          <w:rFonts w:hint="eastAsia"/>
          <w:color w:val="000000"/>
          <w:sz w:val="20"/>
          <w:szCs w:val="20"/>
        </w:rPr>
        <w:t> </w:t>
      </w:r>
    </w:p>
    <w:p w:rsidR="001D069B" w:rsidRDefault="001D069B" w:rsidP="001D069B">
      <w:pPr>
        <w:pStyle w:val="1"/>
        <w:rPr>
          <w:color w:val="000000"/>
          <w:sz w:val="48"/>
          <w:szCs w:val="48"/>
        </w:rPr>
      </w:pPr>
      <w:r>
        <w:rPr>
          <w:rFonts w:hint="eastAsia"/>
          <w:color w:val="000000"/>
          <w:sz w:val="20"/>
          <w:szCs w:val="20"/>
        </w:rPr>
        <w:t>스타일 설정</w:t>
      </w:r>
    </w:p>
    <w:p w:rsidR="001D069B" w:rsidRDefault="001D069B" w:rsidP="001D069B">
      <w:pPr>
        <w:pStyle w:val="a3"/>
        <w:rPr>
          <w:color w:val="000000"/>
          <w:sz w:val="27"/>
          <w:szCs w:val="27"/>
        </w:rPr>
      </w:pPr>
      <w:r>
        <w:rPr>
          <w:rFonts w:hint="eastAsia"/>
          <w:color w:val="000000"/>
          <w:sz w:val="20"/>
          <w:szCs w:val="20"/>
        </w:rPr>
        <w:t>위와 같이 선언한 색상들과 폰트크기등을 합쳐서 스타일을 만들 수가 있는데</w:t>
      </w:r>
    </w:p>
    <w:p w:rsidR="001D069B" w:rsidRDefault="001D069B" w:rsidP="001D069B">
      <w:pPr>
        <w:pStyle w:val="a3"/>
        <w:rPr>
          <w:color w:val="000000"/>
          <w:sz w:val="27"/>
          <w:szCs w:val="27"/>
        </w:rPr>
      </w:pPr>
      <w:r>
        <w:rPr>
          <w:rFonts w:hint="eastAsia"/>
          <w:color w:val="000000"/>
          <w:sz w:val="20"/>
          <w:szCs w:val="20"/>
        </w:rPr>
        <w:t>res/values/styles.xml파일을 생성 후</w:t>
      </w:r>
    </w:p>
    <w:p w:rsidR="001D069B" w:rsidRDefault="001D069B" w:rsidP="001D069B">
      <w:pPr>
        <w:widowControl/>
        <w:numPr>
          <w:ilvl w:val="0"/>
          <w:numId w:val="30"/>
        </w:numPr>
        <w:wordWrap/>
        <w:autoSpaceDE/>
        <w:autoSpaceDN/>
        <w:spacing w:before="100" w:beforeAutospacing="1" w:after="100" w:afterAutospacing="1"/>
        <w:jc w:val="left"/>
        <w:rPr>
          <w:color w:val="000000"/>
          <w:sz w:val="27"/>
          <w:szCs w:val="27"/>
        </w:rPr>
      </w:pPr>
      <w:r>
        <w:rPr>
          <w:rFonts w:hint="eastAsia"/>
          <w:color w:val="000000"/>
          <w:szCs w:val="20"/>
        </w:rPr>
        <w:t>&lt;?xml version="1.0" encoding="UTF-8"?&gt;</w:t>
      </w:r>
    </w:p>
    <w:p w:rsidR="001D069B" w:rsidRDefault="001D069B" w:rsidP="001D069B">
      <w:pPr>
        <w:widowControl/>
        <w:numPr>
          <w:ilvl w:val="0"/>
          <w:numId w:val="30"/>
        </w:numPr>
        <w:wordWrap/>
        <w:autoSpaceDE/>
        <w:autoSpaceDN/>
        <w:spacing w:before="100" w:beforeAutospacing="1" w:after="100" w:afterAutospacing="1"/>
        <w:jc w:val="left"/>
        <w:rPr>
          <w:color w:val="000000"/>
          <w:sz w:val="27"/>
          <w:szCs w:val="27"/>
        </w:rPr>
      </w:pPr>
      <w:r>
        <w:rPr>
          <w:rFonts w:hint="eastAsia"/>
          <w:color w:val="000000"/>
          <w:szCs w:val="20"/>
        </w:rPr>
        <w:t>&lt;resources&gt;</w:t>
      </w:r>
    </w:p>
    <w:p w:rsidR="001D069B" w:rsidRDefault="001D069B" w:rsidP="001D069B">
      <w:pPr>
        <w:widowControl/>
        <w:numPr>
          <w:ilvl w:val="0"/>
          <w:numId w:val="30"/>
        </w:numPr>
        <w:wordWrap/>
        <w:autoSpaceDE/>
        <w:autoSpaceDN/>
        <w:spacing w:before="100" w:beforeAutospacing="1" w:after="100" w:afterAutospacing="1"/>
        <w:jc w:val="left"/>
        <w:rPr>
          <w:color w:val="000000"/>
          <w:sz w:val="27"/>
          <w:szCs w:val="27"/>
        </w:rPr>
      </w:pPr>
      <w:r>
        <w:rPr>
          <w:rFonts w:hint="eastAsia"/>
          <w:color w:val="000000"/>
          <w:szCs w:val="20"/>
        </w:rPr>
        <w:t>&lt;style name="font_set_a"&gt;</w:t>
      </w:r>
    </w:p>
    <w:p w:rsidR="001D069B" w:rsidRDefault="001D069B" w:rsidP="001D069B">
      <w:pPr>
        <w:widowControl/>
        <w:numPr>
          <w:ilvl w:val="0"/>
          <w:numId w:val="30"/>
        </w:numPr>
        <w:wordWrap/>
        <w:autoSpaceDE/>
        <w:autoSpaceDN/>
        <w:spacing w:before="100" w:beforeAutospacing="1" w:after="100" w:afterAutospacing="1"/>
        <w:jc w:val="left"/>
        <w:rPr>
          <w:color w:val="000000"/>
          <w:sz w:val="27"/>
          <w:szCs w:val="27"/>
        </w:rPr>
      </w:pPr>
      <w:r>
        <w:rPr>
          <w:rFonts w:hint="eastAsia"/>
          <w:color w:val="000000"/>
          <w:szCs w:val="20"/>
        </w:rPr>
        <w:t>&lt;item name="android:textColor"&gt;@color/font_set_a&lt;/item&gt;</w:t>
      </w:r>
    </w:p>
    <w:p w:rsidR="001D069B" w:rsidRDefault="001D069B" w:rsidP="001D069B">
      <w:pPr>
        <w:widowControl/>
        <w:numPr>
          <w:ilvl w:val="0"/>
          <w:numId w:val="30"/>
        </w:numPr>
        <w:wordWrap/>
        <w:autoSpaceDE/>
        <w:autoSpaceDN/>
        <w:spacing w:before="100" w:beforeAutospacing="1" w:after="100" w:afterAutospacing="1"/>
        <w:jc w:val="left"/>
        <w:rPr>
          <w:color w:val="000000"/>
          <w:sz w:val="27"/>
          <w:szCs w:val="27"/>
        </w:rPr>
      </w:pPr>
      <w:r>
        <w:rPr>
          <w:rFonts w:hint="eastAsia"/>
          <w:color w:val="000000"/>
          <w:szCs w:val="20"/>
        </w:rPr>
        <w:t>&lt;item name="android:textSize"&gt;36px&lt;/item&gt;</w:t>
      </w:r>
    </w:p>
    <w:p w:rsidR="001D069B" w:rsidRDefault="001D069B" w:rsidP="001D069B">
      <w:pPr>
        <w:widowControl/>
        <w:numPr>
          <w:ilvl w:val="0"/>
          <w:numId w:val="30"/>
        </w:numPr>
        <w:wordWrap/>
        <w:autoSpaceDE/>
        <w:autoSpaceDN/>
        <w:spacing w:before="100" w:beforeAutospacing="1" w:after="100" w:afterAutospacing="1"/>
        <w:jc w:val="left"/>
        <w:rPr>
          <w:color w:val="000000"/>
          <w:sz w:val="27"/>
          <w:szCs w:val="27"/>
        </w:rPr>
      </w:pPr>
      <w:r>
        <w:rPr>
          <w:rFonts w:hint="eastAsia"/>
          <w:color w:val="000000"/>
          <w:szCs w:val="20"/>
        </w:rPr>
        <w:t>&lt;/style&gt;</w:t>
      </w:r>
    </w:p>
    <w:p w:rsidR="001D069B" w:rsidRDefault="001D069B" w:rsidP="001D069B">
      <w:pPr>
        <w:widowControl/>
        <w:numPr>
          <w:ilvl w:val="0"/>
          <w:numId w:val="30"/>
        </w:numPr>
        <w:wordWrap/>
        <w:autoSpaceDE/>
        <w:autoSpaceDN/>
        <w:spacing w:before="100" w:beforeAutospacing="1" w:after="100" w:afterAutospacing="1"/>
        <w:jc w:val="left"/>
        <w:rPr>
          <w:color w:val="000000"/>
          <w:sz w:val="27"/>
          <w:szCs w:val="27"/>
        </w:rPr>
      </w:pPr>
      <w:r>
        <w:rPr>
          <w:rFonts w:hint="eastAsia"/>
          <w:color w:val="000000"/>
          <w:szCs w:val="20"/>
        </w:rPr>
        <w:t>&lt;style name="font_set_b"&gt;</w:t>
      </w:r>
    </w:p>
    <w:p w:rsidR="001D069B" w:rsidRDefault="001D069B" w:rsidP="001D069B">
      <w:pPr>
        <w:widowControl/>
        <w:numPr>
          <w:ilvl w:val="0"/>
          <w:numId w:val="30"/>
        </w:numPr>
        <w:wordWrap/>
        <w:autoSpaceDE/>
        <w:autoSpaceDN/>
        <w:spacing w:before="100" w:beforeAutospacing="1" w:after="100" w:afterAutospacing="1"/>
        <w:jc w:val="left"/>
        <w:rPr>
          <w:color w:val="000000"/>
          <w:sz w:val="27"/>
          <w:szCs w:val="27"/>
        </w:rPr>
      </w:pPr>
      <w:r>
        <w:rPr>
          <w:rFonts w:hint="eastAsia"/>
          <w:color w:val="000000"/>
          <w:szCs w:val="20"/>
        </w:rPr>
        <w:t>&lt;item name="android:textColor"&gt;@color/font_set_a&lt;/item&gt;</w:t>
      </w:r>
    </w:p>
    <w:p w:rsidR="001D069B" w:rsidRDefault="001D069B" w:rsidP="001D069B">
      <w:pPr>
        <w:widowControl/>
        <w:numPr>
          <w:ilvl w:val="0"/>
          <w:numId w:val="30"/>
        </w:numPr>
        <w:wordWrap/>
        <w:autoSpaceDE/>
        <w:autoSpaceDN/>
        <w:spacing w:before="100" w:beforeAutospacing="1" w:after="100" w:afterAutospacing="1"/>
        <w:jc w:val="left"/>
        <w:rPr>
          <w:color w:val="000000"/>
          <w:sz w:val="27"/>
          <w:szCs w:val="27"/>
        </w:rPr>
      </w:pPr>
      <w:r>
        <w:rPr>
          <w:rFonts w:hint="eastAsia"/>
          <w:color w:val="000000"/>
          <w:szCs w:val="20"/>
        </w:rPr>
        <w:t>&lt;item name="android:textSize"&gt;24px&lt;/item&gt;</w:t>
      </w:r>
    </w:p>
    <w:p w:rsidR="001D069B" w:rsidRDefault="001D069B" w:rsidP="001D069B">
      <w:pPr>
        <w:widowControl/>
        <w:numPr>
          <w:ilvl w:val="0"/>
          <w:numId w:val="30"/>
        </w:numPr>
        <w:wordWrap/>
        <w:autoSpaceDE/>
        <w:autoSpaceDN/>
        <w:spacing w:before="100" w:beforeAutospacing="1" w:after="100" w:afterAutospacing="1"/>
        <w:jc w:val="left"/>
        <w:rPr>
          <w:color w:val="000000"/>
          <w:sz w:val="27"/>
          <w:szCs w:val="27"/>
        </w:rPr>
      </w:pPr>
      <w:r>
        <w:rPr>
          <w:rFonts w:hint="eastAsia"/>
          <w:color w:val="000000"/>
          <w:szCs w:val="20"/>
        </w:rPr>
        <w:t>&lt;/style&gt;</w:t>
      </w:r>
    </w:p>
    <w:p w:rsidR="001D069B" w:rsidRDefault="001D069B" w:rsidP="001D069B">
      <w:pPr>
        <w:widowControl/>
        <w:numPr>
          <w:ilvl w:val="0"/>
          <w:numId w:val="30"/>
        </w:numPr>
        <w:wordWrap/>
        <w:autoSpaceDE/>
        <w:autoSpaceDN/>
        <w:spacing w:before="100" w:beforeAutospacing="1" w:after="100" w:afterAutospacing="1"/>
        <w:jc w:val="left"/>
        <w:rPr>
          <w:color w:val="000000"/>
          <w:sz w:val="27"/>
          <w:szCs w:val="27"/>
        </w:rPr>
      </w:pPr>
      <w:r>
        <w:rPr>
          <w:rFonts w:hint="eastAsia"/>
          <w:color w:val="000000"/>
          <w:szCs w:val="20"/>
        </w:rPr>
        <w:t>&lt;/resources&gt;</w:t>
      </w:r>
    </w:p>
    <w:p w:rsidR="001D069B" w:rsidRDefault="001D069B" w:rsidP="001D069B">
      <w:pPr>
        <w:pStyle w:val="a3"/>
        <w:rPr>
          <w:color w:val="000000"/>
          <w:sz w:val="27"/>
          <w:szCs w:val="27"/>
        </w:rPr>
      </w:pPr>
      <w:r>
        <w:rPr>
          <w:rFonts w:hint="eastAsia"/>
          <w:color w:val="000000"/>
          <w:sz w:val="20"/>
          <w:szCs w:val="20"/>
        </w:rPr>
        <w:t>위와 같이 묶어서 스타일을 지정할 수 있다. 이렇게 만든 스타일은 style="@style/font_set_a"와 같은식으로 사용가능하다.</w:t>
      </w:r>
    </w:p>
    <w:p w:rsidR="001D069B" w:rsidRDefault="001D069B" w:rsidP="001D069B">
      <w:pPr>
        <w:pStyle w:val="a3"/>
        <w:rPr>
          <w:color w:val="000000"/>
          <w:sz w:val="27"/>
          <w:szCs w:val="27"/>
        </w:rPr>
      </w:pPr>
      <w:r>
        <w:rPr>
          <w:rFonts w:hint="eastAsia"/>
          <w:color w:val="000000"/>
          <w:sz w:val="20"/>
          <w:szCs w:val="20"/>
        </w:rPr>
        <w:t> </w:t>
      </w:r>
    </w:p>
    <w:p w:rsidR="001D069B" w:rsidRDefault="001D069B" w:rsidP="001D069B">
      <w:pPr>
        <w:pStyle w:val="1"/>
        <w:rPr>
          <w:color w:val="000000"/>
          <w:sz w:val="48"/>
          <w:szCs w:val="48"/>
        </w:rPr>
      </w:pPr>
      <w:r>
        <w:rPr>
          <w:rFonts w:hint="eastAsia"/>
          <w:color w:val="000000"/>
          <w:sz w:val="20"/>
          <w:szCs w:val="20"/>
        </w:rPr>
        <w:t>액티비티의 테마지정(1)</w:t>
      </w:r>
    </w:p>
    <w:p w:rsidR="001D069B" w:rsidRDefault="001D069B" w:rsidP="001D069B">
      <w:pPr>
        <w:pStyle w:val="a3"/>
        <w:rPr>
          <w:color w:val="000000"/>
          <w:sz w:val="27"/>
          <w:szCs w:val="27"/>
        </w:rPr>
      </w:pPr>
      <w:r>
        <w:rPr>
          <w:rFonts w:hint="eastAsia"/>
          <w:color w:val="000000"/>
          <w:sz w:val="20"/>
          <w:szCs w:val="20"/>
        </w:rPr>
        <w:t>액티비티는 기본적으로 title과 body로 구분되는 불투명한 스타일이다.</w:t>
      </w:r>
    </w:p>
    <w:p w:rsidR="001D069B" w:rsidRDefault="001D069B" w:rsidP="001D069B">
      <w:pPr>
        <w:pStyle w:val="a3"/>
        <w:rPr>
          <w:color w:val="000000"/>
          <w:sz w:val="27"/>
          <w:szCs w:val="27"/>
        </w:rPr>
      </w:pPr>
      <w:r>
        <w:rPr>
          <w:rFonts w:hint="eastAsia"/>
          <w:color w:val="000000"/>
          <w:sz w:val="20"/>
          <w:szCs w:val="20"/>
        </w:rPr>
        <w:t>이를 변경할 수 있는데 해당 스타일은 아래와 같으며 manifest.xml의 &lt;activity .../&gt; 내에 지정하면 된다.</w:t>
      </w:r>
    </w:p>
    <w:p w:rsidR="001D069B" w:rsidRDefault="001D069B" w:rsidP="001D069B">
      <w:pPr>
        <w:pStyle w:val="a3"/>
        <w:rPr>
          <w:color w:val="000000"/>
          <w:sz w:val="27"/>
          <w:szCs w:val="27"/>
        </w:rPr>
      </w:pPr>
      <w:r>
        <w:rPr>
          <w:rFonts w:hint="eastAsia"/>
          <w:color w:val="000000"/>
          <w:sz w:val="20"/>
          <w:szCs w:val="20"/>
        </w:rPr>
        <w:t>android:theme="@android:style/Theme.NoTitleBar" 타이틀바 제거</w:t>
      </w:r>
    </w:p>
    <w:p w:rsidR="001D069B" w:rsidRDefault="001D069B" w:rsidP="001D069B">
      <w:pPr>
        <w:pStyle w:val="a3"/>
        <w:rPr>
          <w:color w:val="000000"/>
          <w:sz w:val="27"/>
          <w:szCs w:val="27"/>
        </w:rPr>
      </w:pPr>
      <w:r>
        <w:rPr>
          <w:rFonts w:hint="eastAsia"/>
          <w:color w:val="000000"/>
          <w:sz w:val="20"/>
          <w:szCs w:val="20"/>
        </w:rPr>
        <w:t>android:theme="@android:style/Theme.NoTitleBar.Fullscreen" 타이틀바 + 인디케이터 제거</w:t>
      </w:r>
    </w:p>
    <w:p w:rsidR="001D069B" w:rsidRDefault="001D069B" w:rsidP="001D069B">
      <w:pPr>
        <w:pStyle w:val="a3"/>
        <w:rPr>
          <w:color w:val="000000"/>
          <w:sz w:val="27"/>
          <w:szCs w:val="27"/>
        </w:rPr>
      </w:pPr>
      <w:r>
        <w:rPr>
          <w:rFonts w:hint="eastAsia"/>
          <w:color w:val="000000"/>
          <w:sz w:val="20"/>
          <w:szCs w:val="20"/>
        </w:rPr>
        <w:t>android:theme="@android:style/Theme.Translucent.NoTitleBar.Fullscreen" 타이틀바 + 인디케이터 제거 + 투명하게 설정</w:t>
      </w:r>
    </w:p>
    <w:p w:rsidR="001D069B" w:rsidRDefault="001D069B" w:rsidP="001D069B">
      <w:pPr>
        <w:pStyle w:val="a3"/>
        <w:rPr>
          <w:color w:val="000000"/>
          <w:sz w:val="27"/>
          <w:szCs w:val="27"/>
        </w:rPr>
      </w:pPr>
      <w:r>
        <w:rPr>
          <w:rFonts w:hint="eastAsia"/>
          <w:color w:val="000000"/>
          <w:sz w:val="20"/>
          <w:szCs w:val="20"/>
        </w:rPr>
        <w:lastRenderedPageBreak/>
        <w:t> </w:t>
      </w:r>
    </w:p>
    <w:p w:rsidR="001D069B" w:rsidRDefault="001D069B" w:rsidP="001D069B">
      <w:pPr>
        <w:pStyle w:val="1"/>
        <w:rPr>
          <w:color w:val="000000"/>
          <w:sz w:val="48"/>
          <w:szCs w:val="48"/>
        </w:rPr>
      </w:pPr>
      <w:r>
        <w:rPr>
          <w:rFonts w:hint="eastAsia"/>
          <w:color w:val="000000"/>
          <w:sz w:val="20"/>
          <w:szCs w:val="20"/>
        </w:rPr>
        <w:t>액티비티의 테마를 xml로 지정하기(2)</w:t>
      </w:r>
    </w:p>
    <w:p w:rsidR="001D069B" w:rsidRDefault="001D069B" w:rsidP="001D069B">
      <w:pPr>
        <w:pStyle w:val="a3"/>
        <w:rPr>
          <w:color w:val="000000"/>
          <w:sz w:val="27"/>
          <w:szCs w:val="27"/>
        </w:rPr>
      </w:pPr>
      <w:r>
        <w:rPr>
          <w:rFonts w:hint="eastAsia"/>
          <w:color w:val="000000"/>
          <w:sz w:val="20"/>
          <w:szCs w:val="20"/>
        </w:rPr>
        <w:t>values/styles.xml에 아래와 같이 속성을 지정</w:t>
      </w:r>
    </w:p>
    <w:p w:rsidR="001D069B" w:rsidRDefault="001D069B" w:rsidP="001D069B">
      <w:pPr>
        <w:widowControl/>
        <w:numPr>
          <w:ilvl w:val="0"/>
          <w:numId w:val="31"/>
        </w:numPr>
        <w:wordWrap/>
        <w:autoSpaceDE/>
        <w:autoSpaceDN/>
        <w:spacing w:before="100" w:beforeAutospacing="1" w:after="100" w:afterAutospacing="1"/>
        <w:jc w:val="left"/>
        <w:rPr>
          <w:color w:val="000000"/>
          <w:sz w:val="27"/>
          <w:szCs w:val="27"/>
        </w:rPr>
      </w:pPr>
      <w:r>
        <w:rPr>
          <w:rFonts w:hint="eastAsia"/>
          <w:color w:val="000000"/>
          <w:szCs w:val="20"/>
        </w:rPr>
        <w:t>&lt;?xml version="1.0" encoding="UTF-8"?&gt;</w:t>
      </w:r>
    </w:p>
    <w:p w:rsidR="001D069B" w:rsidRDefault="001D069B" w:rsidP="001D069B">
      <w:pPr>
        <w:widowControl/>
        <w:numPr>
          <w:ilvl w:val="0"/>
          <w:numId w:val="31"/>
        </w:numPr>
        <w:wordWrap/>
        <w:autoSpaceDE/>
        <w:autoSpaceDN/>
        <w:spacing w:before="100" w:beforeAutospacing="1" w:after="100" w:afterAutospacing="1"/>
        <w:jc w:val="left"/>
        <w:rPr>
          <w:color w:val="000000"/>
          <w:sz w:val="27"/>
          <w:szCs w:val="27"/>
        </w:rPr>
      </w:pPr>
      <w:r>
        <w:rPr>
          <w:rFonts w:hint="eastAsia"/>
          <w:color w:val="000000"/>
          <w:szCs w:val="20"/>
        </w:rPr>
        <w:t>&lt;resources&gt;</w:t>
      </w:r>
    </w:p>
    <w:p w:rsidR="001D069B" w:rsidRDefault="001D069B" w:rsidP="001D069B">
      <w:pPr>
        <w:widowControl/>
        <w:numPr>
          <w:ilvl w:val="0"/>
          <w:numId w:val="31"/>
        </w:numPr>
        <w:wordWrap/>
        <w:autoSpaceDE/>
        <w:autoSpaceDN/>
        <w:spacing w:before="100" w:beforeAutospacing="1" w:after="100" w:afterAutospacing="1"/>
        <w:jc w:val="left"/>
        <w:rPr>
          <w:color w:val="000000"/>
          <w:sz w:val="27"/>
          <w:szCs w:val="27"/>
        </w:rPr>
      </w:pPr>
      <w:r>
        <w:rPr>
          <w:rFonts w:hint="eastAsia"/>
          <w:color w:val="000000"/>
          <w:szCs w:val="20"/>
        </w:rPr>
        <w:t> &lt;style name="WebTheme" parent="android:Theme"&gt;</w:t>
      </w:r>
    </w:p>
    <w:p w:rsidR="001D069B" w:rsidRDefault="001D069B" w:rsidP="001D069B">
      <w:pPr>
        <w:widowControl/>
        <w:numPr>
          <w:ilvl w:val="0"/>
          <w:numId w:val="31"/>
        </w:numPr>
        <w:wordWrap/>
        <w:autoSpaceDE/>
        <w:autoSpaceDN/>
        <w:spacing w:before="100" w:beforeAutospacing="1" w:after="100" w:afterAutospacing="1"/>
        <w:jc w:val="left"/>
        <w:rPr>
          <w:color w:val="000000"/>
          <w:sz w:val="27"/>
          <w:szCs w:val="27"/>
        </w:rPr>
      </w:pPr>
      <w:r>
        <w:rPr>
          <w:rFonts w:hint="eastAsia"/>
          <w:color w:val="000000"/>
          <w:szCs w:val="20"/>
        </w:rPr>
        <w:t>             &lt;item name="android:windowNoTitle"&gt;true&lt;/item&gt;</w:t>
      </w:r>
    </w:p>
    <w:p w:rsidR="001D069B" w:rsidRDefault="001D069B" w:rsidP="001D069B">
      <w:pPr>
        <w:widowControl/>
        <w:numPr>
          <w:ilvl w:val="0"/>
          <w:numId w:val="31"/>
        </w:numPr>
        <w:wordWrap/>
        <w:autoSpaceDE/>
        <w:autoSpaceDN/>
        <w:spacing w:before="100" w:beforeAutospacing="1" w:after="100" w:afterAutospacing="1"/>
        <w:jc w:val="left"/>
        <w:rPr>
          <w:color w:val="000000"/>
          <w:sz w:val="27"/>
          <w:szCs w:val="27"/>
        </w:rPr>
      </w:pPr>
      <w:r>
        <w:rPr>
          <w:rFonts w:hint="eastAsia"/>
          <w:color w:val="000000"/>
          <w:szCs w:val="20"/>
        </w:rPr>
        <w:t>             &lt;item name="android:windowFullscreen"&gt;true&lt;/item&gt;</w:t>
      </w:r>
    </w:p>
    <w:p w:rsidR="001D069B" w:rsidRDefault="001D069B" w:rsidP="001D069B">
      <w:pPr>
        <w:widowControl/>
        <w:numPr>
          <w:ilvl w:val="0"/>
          <w:numId w:val="31"/>
        </w:numPr>
        <w:wordWrap/>
        <w:autoSpaceDE/>
        <w:autoSpaceDN/>
        <w:spacing w:before="100" w:beforeAutospacing="1" w:after="100" w:afterAutospacing="1"/>
        <w:jc w:val="left"/>
        <w:rPr>
          <w:color w:val="000000"/>
          <w:sz w:val="27"/>
          <w:szCs w:val="27"/>
        </w:rPr>
      </w:pPr>
      <w:r>
        <w:rPr>
          <w:rFonts w:hint="eastAsia"/>
          <w:color w:val="000000"/>
          <w:szCs w:val="20"/>
        </w:rPr>
        <w:t>             &lt;item name="android:windowBackground"&gt;@android:color/white&lt;/item&gt;</w:t>
      </w:r>
    </w:p>
    <w:p w:rsidR="001D069B" w:rsidRDefault="001D069B" w:rsidP="001D069B">
      <w:pPr>
        <w:widowControl/>
        <w:numPr>
          <w:ilvl w:val="0"/>
          <w:numId w:val="31"/>
        </w:numPr>
        <w:wordWrap/>
        <w:autoSpaceDE/>
        <w:autoSpaceDN/>
        <w:spacing w:before="100" w:beforeAutospacing="1" w:after="100" w:afterAutospacing="1"/>
        <w:jc w:val="left"/>
        <w:rPr>
          <w:color w:val="000000"/>
          <w:sz w:val="27"/>
          <w:szCs w:val="27"/>
        </w:rPr>
      </w:pPr>
      <w:r>
        <w:rPr>
          <w:rFonts w:hint="eastAsia"/>
          <w:color w:val="000000"/>
          <w:szCs w:val="20"/>
        </w:rPr>
        <w:t>&lt;/style&gt;  </w:t>
      </w:r>
    </w:p>
    <w:p w:rsidR="001D069B" w:rsidRDefault="001D069B" w:rsidP="001D069B">
      <w:pPr>
        <w:pStyle w:val="a3"/>
        <w:rPr>
          <w:color w:val="000000"/>
          <w:sz w:val="27"/>
          <w:szCs w:val="27"/>
        </w:rPr>
      </w:pPr>
      <w:r>
        <w:rPr>
          <w:rFonts w:hint="eastAsia"/>
          <w:color w:val="000000"/>
          <w:sz w:val="20"/>
          <w:szCs w:val="20"/>
        </w:rPr>
        <w:t> </w:t>
      </w:r>
    </w:p>
    <w:p w:rsidR="001D069B" w:rsidRDefault="001D069B" w:rsidP="001D069B">
      <w:pPr>
        <w:pStyle w:val="a3"/>
        <w:rPr>
          <w:color w:val="000000"/>
          <w:sz w:val="27"/>
          <w:szCs w:val="27"/>
        </w:rPr>
      </w:pPr>
      <w:r>
        <w:rPr>
          <w:rFonts w:hint="eastAsia"/>
          <w:color w:val="000000"/>
          <w:sz w:val="20"/>
          <w:szCs w:val="20"/>
        </w:rPr>
        <w:t>activity의 속성에 theme를 지정</w:t>
      </w:r>
    </w:p>
    <w:p w:rsidR="001D069B" w:rsidRDefault="001D069B" w:rsidP="001D069B">
      <w:pPr>
        <w:widowControl/>
        <w:numPr>
          <w:ilvl w:val="0"/>
          <w:numId w:val="32"/>
        </w:numPr>
        <w:wordWrap/>
        <w:autoSpaceDE/>
        <w:autoSpaceDN/>
        <w:spacing w:before="100" w:beforeAutospacing="1" w:after="100" w:afterAutospacing="1"/>
        <w:jc w:val="left"/>
        <w:rPr>
          <w:color w:val="000000"/>
          <w:sz w:val="27"/>
          <w:szCs w:val="27"/>
        </w:rPr>
      </w:pPr>
      <w:r>
        <w:rPr>
          <w:rFonts w:hint="eastAsia"/>
          <w:color w:val="000000"/>
          <w:szCs w:val="20"/>
        </w:rPr>
        <w:t>android:theme="@style/WebTheme"</w:t>
      </w:r>
    </w:p>
    <w:p w:rsidR="001D069B" w:rsidRDefault="001D069B" w:rsidP="001D069B">
      <w:pPr>
        <w:rPr>
          <w:color w:val="000000"/>
          <w:sz w:val="27"/>
          <w:szCs w:val="27"/>
        </w:rPr>
      </w:pPr>
    </w:p>
    <w:p w:rsidR="001D069B" w:rsidRDefault="001D069B" w:rsidP="001D069B">
      <w:pPr>
        <w:pStyle w:val="4"/>
        <w:ind w:left="1200" w:hanging="400"/>
        <w:rPr>
          <w:color w:val="000000"/>
          <w:sz w:val="24"/>
          <w:szCs w:val="24"/>
        </w:rPr>
      </w:pPr>
      <w:r>
        <w:rPr>
          <w:rFonts w:hint="eastAsia"/>
          <w:color w:val="000000"/>
        </w:rPr>
        <w:t>'</w:t>
      </w:r>
      <w:hyperlink r:id="rId468" w:history="1">
        <w:r>
          <w:rPr>
            <w:rStyle w:val="a4"/>
            <w:rFonts w:hint="eastAsia"/>
          </w:rPr>
          <w:t>전공 자료</w:t>
        </w:r>
      </w:hyperlink>
      <w:r>
        <w:rPr>
          <w:rFonts w:hint="eastAsia"/>
          <w:color w:val="000000"/>
        </w:rPr>
        <w:t> &gt; </w:t>
      </w:r>
      <w:hyperlink r:id="rId469" w:history="1">
        <w:r>
          <w:rPr>
            <w:rStyle w:val="a4"/>
            <w:rFonts w:hint="eastAsia"/>
          </w:rPr>
          <w:t>안드로이드</w:t>
        </w:r>
      </w:hyperlink>
      <w:r>
        <w:rPr>
          <w:rFonts w:hint="eastAsia"/>
          <w:color w:val="000000"/>
        </w:rPr>
        <w:t>' 카테고리의 다른 글</w:t>
      </w:r>
    </w:p>
    <w:tbl>
      <w:tblPr>
        <w:tblW w:w="0" w:type="auto"/>
        <w:tblCellSpacing w:w="15" w:type="dxa"/>
        <w:tblCellMar>
          <w:top w:w="15" w:type="dxa"/>
          <w:left w:w="15" w:type="dxa"/>
          <w:bottom w:w="15" w:type="dxa"/>
          <w:right w:w="15" w:type="dxa"/>
        </w:tblCellMar>
        <w:tblLook w:val="04A0"/>
      </w:tblPr>
      <w:tblGrid>
        <w:gridCol w:w="6858"/>
        <w:gridCol w:w="1115"/>
      </w:tblGrid>
      <w:tr w:rsidR="001D069B" w:rsidTr="001D069B">
        <w:trPr>
          <w:tblCellSpacing w:w="15" w:type="dxa"/>
        </w:trPr>
        <w:tc>
          <w:tcPr>
            <w:tcW w:w="0" w:type="auto"/>
            <w:vAlign w:val="center"/>
            <w:hideMark/>
          </w:tcPr>
          <w:p w:rsidR="001D069B" w:rsidRDefault="00153F68">
            <w:pPr>
              <w:jc w:val="center"/>
              <w:rPr>
                <w:rFonts w:ascii="굴림" w:eastAsia="굴림" w:hAnsi="굴림" w:cs="굴림"/>
                <w:b/>
                <w:bCs/>
                <w:sz w:val="24"/>
                <w:szCs w:val="24"/>
              </w:rPr>
            </w:pPr>
            <w:hyperlink r:id="rId470" w:history="1">
              <w:r w:rsidR="001D069B">
                <w:rPr>
                  <w:rStyle w:val="a4"/>
                  <w:b/>
                  <w:bCs/>
                </w:rPr>
                <w:t>[Android] 개발 시 필요한 몇가지 사항</w:t>
              </w:r>
            </w:hyperlink>
            <w:r w:rsidR="001D069B">
              <w:rPr>
                <w:b/>
                <w:bCs/>
              </w:rPr>
              <w:t>  (0)</w:t>
            </w:r>
          </w:p>
        </w:tc>
        <w:tc>
          <w:tcPr>
            <w:tcW w:w="0" w:type="auto"/>
            <w:vAlign w:val="center"/>
            <w:hideMark/>
          </w:tcPr>
          <w:p w:rsidR="001D069B" w:rsidRDefault="001D069B">
            <w:pPr>
              <w:rPr>
                <w:rFonts w:ascii="굴림" w:eastAsia="굴림" w:hAnsi="굴림" w:cs="굴림"/>
                <w:sz w:val="24"/>
                <w:szCs w:val="24"/>
              </w:rPr>
            </w:pPr>
            <w:r>
              <w:t>2010/07/16</w:t>
            </w:r>
          </w:p>
        </w:tc>
      </w:tr>
      <w:tr w:rsidR="001D069B" w:rsidTr="001D069B">
        <w:trPr>
          <w:tblCellSpacing w:w="15" w:type="dxa"/>
        </w:trPr>
        <w:tc>
          <w:tcPr>
            <w:tcW w:w="0" w:type="auto"/>
            <w:vAlign w:val="center"/>
            <w:hideMark/>
          </w:tcPr>
          <w:p w:rsidR="001D069B" w:rsidRDefault="00153F68">
            <w:pPr>
              <w:jc w:val="center"/>
              <w:rPr>
                <w:rFonts w:ascii="굴림" w:eastAsia="굴림" w:hAnsi="굴림" w:cs="굴림"/>
                <w:b/>
                <w:bCs/>
                <w:sz w:val="24"/>
                <w:szCs w:val="24"/>
              </w:rPr>
            </w:pPr>
            <w:hyperlink r:id="rId471" w:history="1">
              <w:r w:rsidR="001D069B">
                <w:rPr>
                  <w:rStyle w:val="a4"/>
                  <w:b/>
                  <w:bCs/>
                </w:rPr>
                <w:t>[Android] List 혹은 TextView 구분 짓기 위한 bar (카테고리) 만들기</w:t>
              </w:r>
            </w:hyperlink>
            <w:r w:rsidR="001D069B">
              <w:rPr>
                <w:b/>
                <w:bCs/>
              </w:rPr>
              <w:t>  (0)</w:t>
            </w:r>
          </w:p>
        </w:tc>
        <w:tc>
          <w:tcPr>
            <w:tcW w:w="0" w:type="auto"/>
            <w:vAlign w:val="center"/>
            <w:hideMark/>
          </w:tcPr>
          <w:p w:rsidR="001D069B" w:rsidRDefault="001D069B">
            <w:pPr>
              <w:rPr>
                <w:rFonts w:ascii="굴림" w:eastAsia="굴림" w:hAnsi="굴림" w:cs="굴림"/>
                <w:sz w:val="24"/>
                <w:szCs w:val="24"/>
              </w:rPr>
            </w:pPr>
            <w:r>
              <w:t>2010/07/16</w:t>
            </w:r>
          </w:p>
        </w:tc>
      </w:tr>
      <w:tr w:rsidR="001D069B" w:rsidTr="001D069B">
        <w:trPr>
          <w:tblCellSpacing w:w="15" w:type="dxa"/>
        </w:trPr>
        <w:tc>
          <w:tcPr>
            <w:tcW w:w="0" w:type="auto"/>
            <w:vAlign w:val="center"/>
            <w:hideMark/>
          </w:tcPr>
          <w:p w:rsidR="001D069B" w:rsidRDefault="00153F68">
            <w:pPr>
              <w:jc w:val="center"/>
              <w:rPr>
                <w:rFonts w:ascii="굴림" w:eastAsia="굴림" w:hAnsi="굴림" w:cs="굴림"/>
                <w:b/>
                <w:bCs/>
                <w:sz w:val="24"/>
                <w:szCs w:val="24"/>
              </w:rPr>
            </w:pPr>
            <w:hyperlink r:id="rId472" w:history="1">
              <w:r w:rsidR="001D069B">
                <w:rPr>
                  <w:rStyle w:val="a4"/>
                  <w:b/>
                  <w:bCs/>
                </w:rPr>
                <w:t>[Android] xml 이용 color/style/theme 적용</w:t>
              </w:r>
            </w:hyperlink>
            <w:r w:rsidR="001D069B">
              <w:rPr>
                <w:b/>
                <w:bCs/>
              </w:rPr>
              <w:t>  (0)</w:t>
            </w:r>
          </w:p>
        </w:tc>
        <w:tc>
          <w:tcPr>
            <w:tcW w:w="0" w:type="auto"/>
            <w:vAlign w:val="center"/>
            <w:hideMark/>
          </w:tcPr>
          <w:p w:rsidR="001D069B" w:rsidRDefault="001D069B">
            <w:pPr>
              <w:rPr>
                <w:rFonts w:ascii="굴림" w:eastAsia="굴림" w:hAnsi="굴림" w:cs="굴림"/>
                <w:sz w:val="24"/>
                <w:szCs w:val="24"/>
              </w:rPr>
            </w:pPr>
            <w:r>
              <w:t>2010/07/14</w:t>
            </w:r>
          </w:p>
        </w:tc>
      </w:tr>
      <w:tr w:rsidR="001D069B" w:rsidTr="001D069B">
        <w:trPr>
          <w:tblCellSpacing w:w="15" w:type="dxa"/>
        </w:trPr>
        <w:tc>
          <w:tcPr>
            <w:tcW w:w="0" w:type="auto"/>
            <w:vAlign w:val="center"/>
            <w:hideMark/>
          </w:tcPr>
          <w:p w:rsidR="001D069B" w:rsidRDefault="00153F68">
            <w:pPr>
              <w:jc w:val="center"/>
              <w:rPr>
                <w:rFonts w:ascii="굴림" w:eastAsia="굴림" w:hAnsi="굴림" w:cs="굴림"/>
                <w:b/>
                <w:bCs/>
                <w:sz w:val="24"/>
                <w:szCs w:val="24"/>
              </w:rPr>
            </w:pPr>
            <w:hyperlink r:id="rId473" w:history="1">
              <w:r w:rsidR="001D069B">
                <w:rPr>
                  <w:rStyle w:val="a4"/>
                  <w:b/>
                  <w:bCs/>
                </w:rPr>
                <w:t>[Android] AsyncTask 사용</w:t>
              </w:r>
            </w:hyperlink>
            <w:r w:rsidR="001D069B">
              <w:rPr>
                <w:b/>
                <w:bCs/>
              </w:rPr>
              <w:t>  (0)</w:t>
            </w:r>
          </w:p>
        </w:tc>
        <w:tc>
          <w:tcPr>
            <w:tcW w:w="0" w:type="auto"/>
            <w:vAlign w:val="center"/>
            <w:hideMark/>
          </w:tcPr>
          <w:p w:rsidR="001D069B" w:rsidRDefault="001D069B">
            <w:pPr>
              <w:rPr>
                <w:rFonts w:ascii="굴림" w:eastAsia="굴림" w:hAnsi="굴림" w:cs="굴림"/>
                <w:sz w:val="24"/>
                <w:szCs w:val="24"/>
              </w:rPr>
            </w:pPr>
            <w:r>
              <w:t>2010/07/11</w:t>
            </w:r>
          </w:p>
        </w:tc>
      </w:tr>
      <w:tr w:rsidR="001D069B" w:rsidTr="001D069B">
        <w:trPr>
          <w:tblCellSpacing w:w="15" w:type="dxa"/>
        </w:trPr>
        <w:tc>
          <w:tcPr>
            <w:tcW w:w="0" w:type="auto"/>
            <w:vAlign w:val="center"/>
            <w:hideMark/>
          </w:tcPr>
          <w:p w:rsidR="001D069B" w:rsidRDefault="00153F68">
            <w:pPr>
              <w:jc w:val="center"/>
              <w:rPr>
                <w:rFonts w:ascii="굴림" w:eastAsia="굴림" w:hAnsi="굴림" w:cs="굴림"/>
                <w:b/>
                <w:bCs/>
                <w:sz w:val="24"/>
                <w:szCs w:val="24"/>
              </w:rPr>
            </w:pPr>
            <w:hyperlink r:id="rId474" w:history="1">
              <w:r w:rsidR="001D069B">
                <w:rPr>
                  <w:rStyle w:val="a4"/>
                  <w:b/>
                  <w:bCs/>
                </w:rPr>
                <w:t>[Android] XML include 하여 정리하기</w:t>
              </w:r>
            </w:hyperlink>
            <w:r w:rsidR="001D069B">
              <w:rPr>
                <w:b/>
                <w:bCs/>
              </w:rPr>
              <w:t>  (0)</w:t>
            </w:r>
          </w:p>
        </w:tc>
        <w:tc>
          <w:tcPr>
            <w:tcW w:w="0" w:type="auto"/>
            <w:vAlign w:val="center"/>
            <w:hideMark/>
          </w:tcPr>
          <w:p w:rsidR="001D069B" w:rsidRDefault="001D069B">
            <w:pPr>
              <w:rPr>
                <w:rFonts w:ascii="굴림" w:eastAsia="굴림" w:hAnsi="굴림" w:cs="굴림"/>
                <w:sz w:val="24"/>
                <w:szCs w:val="24"/>
              </w:rPr>
            </w:pPr>
            <w:r>
              <w:t>2010/07/09</w:t>
            </w:r>
          </w:p>
        </w:tc>
      </w:tr>
      <w:tr w:rsidR="001D069B" w:rsidTr="001D069B">
        <w:trPr>
          <w:tblCellSpacing w:w="15" w:type="dxa"/>
        </w:trPr>
        <w:tc>
          <w:tcPr>
            <w:tcW w:w="0" w:type="auto"/>
            <w:vAlign w:val="center"/>
            <w:hideMark/>
          </w:tcPr>
          <w:p w:rsidR="001D069B" w:rsidRDefault="00153F68">
            <w:pPr>
              <w:jc w:val="center"/>
              <w:rPr>
                <w:rFonts w:ascii="굴림" w:eastAsia="굴림" w:hAnsi="굴림" w:cs="굴림"/>
                <w:b/>
                <w:bCs/>
                <w:sz w:val="24"/>
                <w:szCs w:val="24"/>
              </w:rPr>
            </w:pPr>
            <w:hyperlink r:id="rId475" w:history="1">
              <w:r w:rsidR="001D069B">
                <w:rPr>
                  <w:rStyle w:val="a4"/>
                  <w:b/>
                  <w:bCs/>
                </w:rPr>
                <w:t>[Android] 주소록과 비슷한 FastScrollView 구현하기</w:t>
              </w:r>
            </w:hyperlink>
            <w:r w:rsidR="001D069B">
              <w:rPr>
                <w:b/>
                <w:bCs/>
              </w:rPr>
              <w:t>  (0)</w:t>
            </w:r>
          </w:p>
        </w:tc>
        <w:tc>
          <w:tcPr>
            <w:tcW w:w="0" w:type="auto"/>
            <w:vAlign w:val="center"/>
            <w:hideMark/>
          </w:tcPr>
          <w:p w:rsidR="001D069B" w:rsidRDefault="001D069B">
            <w:pPr>
              <w:rPr>
                <w:rFonts w:ascii="굴림" w:eastAsia="굴림" w:hAnsi="굴림" w:cs="굴림"/>
                <w:sz w:val="24"/>
                <w:szCs w:val="24"/>
              </w:rPr>
            </w:pPr>
            <w:r>
              <w:t>2010/07/09</w:t>
            </w:r>
          </w:p>
        </w:tc>
      </w:tr>
    </w:tbl>
    <w:p w:rsidR="001D069B" w:rsidRDefault="001D069B" w:rsidP="001D069B">
      <w:pPr>
        <w:rPr>
          <w:color w:val="000000"/>
          <w:sz w:val="27"/>
          <w:szCs w:val="27"/>
        </w:rPr>
      </w:pPr>
      <w:r>
        <w:rPr>
          <w:rStyle w:val="text"/>
          <w:rFonts w:hint="eastAsia"/>
          <w:color w:val="000000"/>
          <w:sz w:val="27"/>
          <w:szCs w:val="27"/>
        </w:rPr>
        <w:t>Posted by</w:t>
      </w:r>
      <w:r>
        <w:rPr>
          <w:rStyle w:val="apple-converted-space"/>
          <w:rFonts w:hint="eastAsia"/>
          <w:color w:val="000000"/>
          <w:sz w:val="27"/>
          <w:szCs w:val="27"/>
        </w:rPr>
        <w:t> </w:t>
      </w:r>
      <w:r>
        <w:rPr>
          <w:rFonts w:hint="eastAsia"/>
          <w:color w:val="000000"/>
          <w:sz w:val="27"/>
          <w:szCs w:val="27"/>
        </w:rPr>
        <w:t>dlucky</w:t>
      </w:r>
    </w:p>
    <w:p w:rsidR="001D069B" w:rsidRDefault="001D069B" w:rsidP="001D069B">
      <w:pPr>
        <w:rPr>
          <w:color w:val="000000"/>
          <w:sz w:val="27"/>
          <w:szCs w:val="27"/>
        </w:rPr>
      </w:pPr>
      <w:r>
        <w:rPr>
          <w:rStyle w:val="tagtext"/>
          <w:rFonts w:hint="eastAsia"/>
          <w:color w:val="000000"/>
          <w:sz w:val="27"/>
          <w:szCs w:val="27"/>
        </w:rPr>
        <w:t>TAG</w:t>
      </w:r>
      <w:r>
        <w:rPr>
          <w:rStyle w:val="apple-converted-space"/>
          <w:rFonts w:hint="eastAsia"/>
          <w:color w:val="000000"/>
          <w:sz w:val="27"/>
          <w:szCs w:val="27"/>
        </w:rPr>
        <w:t> </w:t>
      </w:r>
      <w:hyperlink r:id="rId476" w:history="1">
        <w:r>
          <w:rPr>
            <w:rStyle w:val="a4"/>
            <w:rFonts w:hint="eastAsia"/>
            <w:sz w:val="27"/>
            <w:szCs w:val="27"/>
          </w:rPr>
          <w:t>COLOR</w:t>
        </w:r>
      </w:hyperlink>
      <w:r>
        <w:rPr>
          <w:rFonts w:hint="eastAsia"/>
          <w:color w:val="000000"/>
          <w:sz w:val="27"/>
          <w:szCs w:val="27"/>
        </w:rPr>
        <w:t>,</w:t>
      </w:r>
      <w:r>
        <w:rPr>
          <w:rStyle w:val="apple-converted-space"/>
          <w:rFonts w:hint="eastAsia"/>
          <w:color w:val="000000"/>
          <w:sz w:val="27"/>
          <w:szCs w:val="27"/>
        </w:rPr>
        <w:t> </w:t>
      </w:r>
      <w:hyperlink r:id="rId477" w:history="1">
        <w:r>
          <w:rPr>
            <w:rStyle w:val="a4"/>
            <w:rFonts w:hint="eastAsia"/>
            <w:sz w:val="27"/>
            <w:szCs w:val="27"/>
          </w:rPr>
          <w:t>selector</w:t>
        </w:r>
      </w:hyperlink>
      <w:r>
        <w:rPr>
          <w:rFonts w:hint="eastAsia"/>
          <w:color w:val="000000"/>
          <w:sz w:val="27"/>
          <w:szCs w:val="27"/>
        </w:rPr>
        <w:t>,</w:t>
      </w:r>
      <w:r>
        <w:rPr>
          <w:rStyle w:val="apple-converted-space"/>
          <w:rFonts w:hint="eastAsia"/>
          <w:color w:val="000000"/>
          <w:sz w:val="27"/>
          <w:szCs w:val="27"/>
        </w:rPr>
        <w:t> </w:t>
      </w:r>
      <w:hyperlink r:id="rId478" w:history="1">
        <w:r>
          <w:rPr>
            <w:rStyle w:val="a4"/>
            <w:rFonts w:hint="eastAsia"/>
            <w:sz w:val="27"/>
            <w:szCs w:val="27"/>
          </w:rPr>
          <w:t>Style</w:t>
        </w:r>
      </w:hyperlink>
      <w:r>
        <w:rPr>
          <w:rFonts w:hint="eastAsia"/>
          <w:color w:val="000000"/>
          <w:sz w:val="27"/>
          <w:szCs w:val="27"/>
        </w:rPr>
        <w:t>,</w:t>
      </w:r>
      <w:r>
        <w:rPr>
          <w:rStyle w:val="apple-converted-space"/>
          <w:rFonts w:hint="eastAsia"/>
          <w:color w:val="000000"/>
          <w:sz w:val="27"/>
          <w:szCs w:val="27"/>
        </w:rPr>
        <w:t> </w:t>
      </w:r>
      <w:hyperlink r:id="rId479" w:history="1">
        <w:r>
          <w:rPr>
            <w:rStyle w:val="a4"/>
            <w:rFonts w:hint="eastAsia"/>
            <w:sz w:val="27"/>
            <w:szCs w:val="27"/>
          </w:rPr>
          <w:t>textcolor</w:t>
        </w:r>
      </w:hyperlink>
      <w:r>
        <w:rPr>
          <w:rFonts w:hint="eastAsia"/>
          <w:color w:val="000000"/>
          <w:sz w:val="27"/>
          <w:szCs w:val="27"/>
        </w:rPr>
        <w:t>,</w:t>
      </w:r>
      <w:r>
        <w:rPr>
          <w:rStyle w:val="apple-converted-space"/>
          <w:rFonts w:hint="eastAsia"/>
          <w:color w:val="000000"/>
          <w:sz w:val="27"/>
          <w:szCs w:val="27"/>
        </w:rPr>
        <w:t> </w:t>
      </w:r>
      <w:hyperlink r:id="rId480" w:history="1">
        <w:r>
          <w:rPr>
            <w:rStyle w:val="a4"/>
            <w:rFonts w:hint="eastAsia"/>
            <w:sz w:val="27"/>
            <w:szCs w:val="27"/>
          </w:rPr>
          <w:t>theme</w:t>
        </w:r>
      </w:hyperlink>
      <w:r>
        <w:rPr>
          <w:rFonts w:hint="eastAsia"/>
          <w:color w:val="000000"/>
          <w:sz w:val="27"/>
          <w:szCs w:val="27"/>
        </w:rPr>
        <w:t>,</w:t>
      </w:r>
      <w:r>
        <w:rPr>
          <w:rStyle w:val="apple-converted-space"/>
          <w:rFonts w:hint="eastAsia"/>
          <w:color w:val="000000"/>
          <w:sz w:val="27"/>
          <w:szCs w:val="27"/>
        </w:rPr>
        <w:t> </w:t>
      </w:r>
      <w:hyperlink r:id="rId481" w:history="1">
        <w:r>
          <w:rPr>
            <w:rStyle w:val="a4"/>
            <w:rFonts w:hint="eastAsia"/>
            <w:sz w:val="27"/>
            <w:szCs w:val="27"/>
          </w:rPr>
          <w:t>안드로이드</w:t>
        </w:r>
      </w:hyperlink>
    </w:p>
    <w:p w:rsidR="001D069B" w:rsidRDefault="00153F68" w:rsidP="001D069B">
      <w:pPr>
        <w:rPr>
          <w:color w:val="000000"/>
          <w:sz w:val="27"/>
          <w:szCs w:val="27"/>
        </w:rPr>
      </w:pPr>
      <w:hyperlink r:id="rId482" w:anchor="tb" w:tooltip="Trackback" w:history="1">
        <w:r w:rsidR="001D069B">
          <w:rPr>
            <w:rStyle w:val="a4"/>
            <w:rFonts w:hint="eastAsia"/>
            <w:sz w:val="27"/>
            <w:szCs w:val="27"/>
          </w:rPr>
          <w:t>Trackback</w:t>
        </w:r>
        <w:r w:rsidR="001D069B">
          <w:rPr>
            <w:rStyle w:val="apple-converted-space"/>
            <w:rFonts w:hint="eastAsia"/>
            <w:sz w:val="27"/>
            <w:szCs w:val="27"/>
          </w:rPr>
          <w:t> </w:t>
        </w:r>
        <w:r w:rsidR="001D069B">
          <w:rPr>
            <w:rStyle w:val="cnt"/>
            <w:rFonts w:hint="eastAsia"/>
            <w:color w:val="0000FF"/>
            <w:sz w:val="27"/>
            <w:szCs w:val="27"/>
            <w:u w:val="single"/>
          </w:rPr>
          <w:t>0</w:t>
        </w:r>
      </w:hyperlink>
      <w:r w:rsidR="001D069B">
        <w:rPr>
          <w:rStyle w:val="apple-converted-space"/>
          <w:rFonts w:hint="eastAsia"/>
          <w:color w:val="000000"/>
          <w:sz w:val="27"/>
          <w:szCs w:val="27"/>
        </w:rPr>
        <w:t> </w:t>
      </w:r>
      <w:hyperlink r:id="rId483" w:anchor="rp" w:tooltip="Comment" w:history="1">
        <w:r w:rsidR="001D069B">
          <w:rPr>
            <w:rStyle w:val="a4"/>
            <w:rFonts w:hint="eastAsia"/>
            <w:sz w:val="27"/>
            <w:szCs w:val="27"/>
          </w:rPr>
          <w:t>Comment</w:t>
        </w:r>
        <w:r w:rsidR="001D069B">
          <w:rPr>
            <w:rStyle w:val="apple-converted-space"/>
            <w:rFonts w:hint="eastAsia"/>
            <w:sz w:val="27"/>
            <w:szCs w:val="27"/>
          </w:rPr>
          <w:t> </w:t>
        </w:r>
        <w:r w:rsidR="001D069B">
          <w:rPr>
            <w:rStyle w:val="cnt"/>
            <w:rFonts w:hint="eastAsia"/>
            <w:color w:val="0000FF"/>
            <w:sz w:val="27"/>
            <w:szCs w:val="27"/>
            <w:u w:val="single"/>
          </w:rPr>
          <w:t>0</w:t>
        </w:r>
      </w:hyperlink>
    </w:p>
    <w:p w:rsidR="00CE4AC7" w:rsidRDefault="00CE4AC7">
      <w:pPr>
        <w:widowControl/>
        <w:wordWrap/>
        <w:autoSpaceDE/>
        <w:autoSpaceDN/>
        <w:jc w:val="left"/>
        <w:rPr>
          <w:b/>
          <w:sz w:val="28"/>
        </w:rPr>
      </w:pPr>
      <w:r>
        <w:rPr>
          <w:b/>
          <w:sz w:val="28"/>
        </w:rPr>
        <w:br w:type="page"/>
      </w:r>
    </w:p>
    <w:p w:rsidR="00974E92" w:rsidRDefault="00CE4AC7" w:rsidP="008548E3">
      <w:pPr>
        <w:rPr>
          <w:b/>
          <w:sz w:val="28"/>
        </w:rPr>
      </w:pPr>
      <w:r>
        <w:rPr>
          <w:rFonts w:hint="eastAsia"/>
          <w:b/>
          <w:sz w:val="28"/>
        </w:rPr>
        <w:lastRenderedPageBreak/>
        <w:t>선Style 스타일</w:t>
      </w:r>
    </w:p>
    <w:p w:rsidR="00CE4AC7" w:rsidRDefault="00CE4AC7" w:rsidP="008548E3">
      <w:pPr>
        <w:rPr>
          <w:b/>
          <w:sz w:val="28"/>
        </w:rPr>
      </w:pPr>
      <w:r>
        <w:rPr>
          <w:b/>
          <w:noProof/>
          <w:sz w:val="28"/>
        </w:rPr>
        <w:drawing>
          <wp:inline distT="0" distB="0" distL="0" distR="0">
            <wp:extent cx="2036521" cy="2070202"/>
            <wp:effectExtent l="19050" t="0" r="1829" b="0"/>
            <wp:docPr id="144"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4"/>
                    <a:srcRect r="55485" b="72840"/>
                    <a:stretch>
                      <a:fillRect/>
                    </a:stretch>
                  </pic:blipFill>
                  <pic:spPr bwMode="auto">
                    <a:xfrm>
                      <a:off x="0" y="0"/>
                      <a:ext cx="2036521" cy="2070202"/>
                    </a:xfrm>
                    <a:prstGeom prst="rect">
                      <a:avLst/>
                    </a:prstGeom>
                    <a:noFill/>
                    <a:ln w="9525">
                      <a:noFill/>
                      <a:miter lim="800000"/>
                      <a:headEnd/>
                      <a:tailEnd/>
                    </a:ln>
                  </pic:spPr>
                </pic:pic>
              </a:graphicData>
            </a:graphic>
          </wp:inline>
        </w:drawing>
      </w:r>
    </w:p>
    <w:p w:rsidR="00CE4AC7" w:rsidRDefault="00CE4AC7" w:rsidP="00CE4AC7">
      <w:pPr>
        <w:wordWrap/>
        <w:adjustRightInd w:val="0"/>
        <w:jc w:val="left"/>
        <w:rPr>
          <w:rFonts w:ascii="Courier New" w:hAnsi="Courier New" w:cs="Courier New"/>
          <w:kern w:val="0"/>
          <w:szCs w:val="20"/>
        </w:rPr>
      </w:pP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b/>
          <w:bCs/>
          <w:color w:val="7F0055"/>
          <w:kern w:val="0"/>
          <w:sz w:val="16"/>
          <w:szCs w:val="20"/>
        </w:rPr>
        <w:t>public</w:t>
      </w:r>
      <w:r w:rsidRPr="00CE4AC7">
        <w:rPr>
          <w:rFonts w:ascii="Courier New" w:hAnsi="Courier New" w:cs="Courier New"/>
          <w:color w:val="000000"/>
          <w:kern w:val="0"/>
          <w:sz w:val="16"/>
          <w:szCs w:val="20"/>
        </w:rPr>
        <w:t xml:space="preserve"> </w:t>
      </w:r>
      <w:r w:rsidRPr="00CE4AC7">
        <w:rPr>
          <w:rFonts w:ascii="Courier New" w:hAnsi="Courier New" w:cs="Courier New"/>
          <w:b/>
          <w:bCs/>
          <w:color w:val="7F0055"/>
          <w:kern w:val="0"/>
          <w:sz w:val="16"/>
          <w:szCs w:val="20"/>
        </w:rPr>
        <w:t>class</w:t>
      </w:r>
      <w:r w:rsidRPr="00CE4AC7">
        <w:rPr>
          <w:rFonts w:ascii="Courier New" w:hAnsi="Courier New" w:cs="Courier New"/>
          <w:color w:val="000000"/>
          <w:kern w:val="0"/>
          <w:sz w:val="16"/>
          <w:szCs w:val="20"/>
        </w:rPr>
        <w:t xml:space="preserve"> </w:t>
      </w:r>
      <w:r w:rsidRPr="00CE4AC7">
        <w:rPr>
          <w:rFonts w:ascii="Courier New" w:hAnsi="Courier New" w:cs="Courier New"/>
          <w:b/>
          <w:bCs/>
          <w:color w:val="005032"/>
          <w:kern w:val="0"/>
          <w:sz w:val="16"/>
          <w:szCs w:val="20"/>
        </w:rPr>
        <w:t>DashPathEft</w:t>
      </w:r>
      <w:r w:rsidRPr="00CE4AC7">
        <w:rPr>
          <w:rFonts w:ascii="Courier New" w:hAnsi="Courier New" w:cs="Courier New"/>
          <w:color w:val="000000"/>
          <w:kern w:val="0"/>
          <w:sz w:val="16"/>
          <w:szCs w:val="20"/>
        </w:rPr>
        <w:t xml:space="preserve"> </w:t>
      </w:r>
      <w:r w:rsidRPr="00CE4AC7">
        <w:rPr>
          <w:rFonts w:ascii="Courier New" w:hAnsi="Courier New" w:cs="Courier New"/>
          <w:b/>
          <w:bCs/>
          <w:color w:val="7F0055"/>
          <w:kern w:val="0"/>
          <w:sz w:val="16"/>
          <w:szCs w:val="20"/>
        </w:rPr>
        <w:t>extends</w:t>
      </w:r>
      <w:r w:rsidRPr="00CE4AC7">
        <w:rPr>
          <w:rFonts w:ascii="Courier New" w:hAnsi="Courier New" w:cs="Courier New"/>
          <w:color w:val="000000"/>
          <w:kern w:val="0"/>
          <w:sz w:val="16"/>
          <w:szCs w:val="20"/>
        </w:rPr>
        <w:t xml:space="preserve"> </w:t>
      </w:r>
      <w:r w:rsidRPr="00CE4AC7">
        <w:rPr>
          <w:rFonts w:ascii="Courier New" w:hAnsi="Courier New" w:cs="Courier New"/>
          <w:b/>
          <w:bCs/>
          <w:color w:val="005032"/>
          <w:kern w:val="0"/>
          <w:sz w:val="16"/>
          <w:szCs w:val="20"/>
        </w:rPr>
        <w:t>Activity</w:t>
      </w:r>
      <w:r w:rsidRPr="00CE4AC7">
        <w:rPr>
          <w:rFonts w:ascii="Courier New" w:hAnsi="Courier New" w:cs="Courier New"/>
          <w:color w:val="000000"/>
          <w:kern w:val="0"/>
          <w:sz w:val="16"/>
          <w:szCs w:val="20"/>
        </w:rPr>
        <w:t xml:space="preserve"> {</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b/>
          <w:bCs/>
          <w:color w:val="7F0055"/>
          <w:kern w:val="0"/>
          <w:sz w:val="16"/>
          <w:szCs w:val="20"/>
        </w:rPr>
        <w:t>public</w:t>
      </w:r>
      <w:r w:rsidRPr="00CE4AC7">
        <w:rPr>
          <w:rFonts w:ascii="Courier New" w:hAnsi="Courier New" w:cs="Courier New"/>
          <w:color w:val="000000"/>
          <w:kern w:val="0"/>
          <w:sz w:val="16"/>
          <w:szCs w:val="20"/>
        </w:rPr>
        <w:t xml:space="preserve"> </w:t>
      </w:r>
      <w:r w:rsidRPr="00CE4AC7">
        <w:rPr>
          <w:rFonts w:ascii="Courier New" w:hAnsi="Courier New" w:cs="Courier New"/>
          <w:b/>
          <w:bCs/>
          <w:color w:val="7F0055"/>
          <w:kern w:val="0"/>
          <w:sz w:val="16"/>
          <w:szCs w:val="20"/>
        </w:rPr>
        <w:t>void</w:t>
      </w:r>
      <w:r w:rsidRPr="00CE4AC7">
        <w:rPr>
          <w:rFonts w:ascii="Courier New" w:hAnsi="Courier New" w:cs="Courier New"/>
          <w:color w:val="000000"/>
          <w:kern w:val="0"/>
          <w:sz w:val="16"/>
          <w:szCs w:val="20"/>
        </w:rPr>
        <w:t xml:space="preserve"> </w:t>
      </w:r>
      <w:r w:rsidRPr="00CE4AC7">
        <w:rPr>
          <w:rFonts w:ascii="Courier New" w:hAnsi="Courier New" w:cs="Courier New"/>
          <w:b/>
          <w:bCs/>
          <w:color w:val="008080"/>
          <w:kern w:val="0"/>
          <w:sz w:val="16"/>
          <w:szCs w:val="20"/>
        </w:rPr>
        <w:t>onCreate</w:t>
      </w:r>
      <w:r w:rsidRPr="00CE4AC7">
        <w:rPr>
          <w:rFonts w:ascii="Courier New" w:hAnsi="Courier New" w:cs="Courier New"/>
          <w:color w:val="000000"/>
          <w:kern w:val="0"/>
          <w:sz w:val="16"/>
          <w:szCs w:val="20"/>
        </w:rPr>
        <w:t>(</w:t>
      </w:r>
      <w:r w:rsidRPr="00CE4AC7">
        <w:rPr>
          <w:rFonts w:ascii="Courier New" w:hAnsi="Courier New" w:cs="Courier New"/>
          <w:b/>
          <w:bCs/>
          <w:color w:val="005032"/>
          <w:kern w:val="0"/>
          <w:sz w:val="16"/>
          <w:szCs w:val="20"/>
        </w:rPr>
        <w:t>Bundle</w:t>
      </w:r>
      <w:r w:rsidRPr="00CE4AC7">
        <w:rPr>
          <w:rFonts w:ascii="Courier New" w:hAnsi="Courier New" w:cs="Courier New"/>
          <w:color w:val="000000"/>
          <w:kern w:val="0"/>
          <w:sz w:val="16"/>
          <w:szCs w:val="20"/>
        </w:rPr>
        <w:t xml:space="preserve"> savedInstanceState) {</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b/>
          <w:bCs/>
          <w:color w:val="7F0055"/>
          <w:kern w:val="0"/>
          <w:sz w:val="16"/>
          <w:szCs w:val="20"/>
        </w:rPr>
        <w:t>super</w:t>
      </w:r>
      <w:r w:rsidRPr="00CE4AC7">
        <w:rPr>
          <w:rFonts w:ascii="Courier New" w:hAnsi="Courier New" w:cs="Courier New"/>
          <w:color w:val="000000"/>
          <w:kern w:val="0"/>
          <w:sz w:val="16"/>
          <w:szCs w:val="20"/>
        </w:rPr>
        <w:t>.</w:t>
      </w:r>
      <w:r w:rsidRPr="00CE4AC7">
        <w:rPr>
          <w:rFonts w:ascii="Courier New" w:hAnsi="Courier New" w:cs="Courier New"/>
          <w:b/>
          <w:bCs/>
          <w:color w:val="008080"/>
          <w:kern w:val="0"/>
          <w:sz w:val="16"/>
          <w:szCs w:val="20"/>
        </w:rPr>
        <w:t>onCreate</w:t>
      </w:r>
      <w:r w:rsidRPr="00CE4AC7">
        <w:rPr>
          <w:rFonts w:ascii="Courier New" w:hAnsi="Courier New" w:cs="Courier New"/>
          <w:color w:val="000000"/>
          <w:kern w:val="0"/>
          <w:sz w:val="16"/>
          <w:szCs w:val="20"/>
        </w:rPr>
        <w:t>(savedInstanceState);</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b/>
          <w:bCs/>
          <w:color w:val="008080"/>
          <w:kern w:val="0"/>
          <w:sz w:val="16"/>
          <w:szCs w:val="20"/>
        </w:rPr>
        <w:t>setContentView</w:t>
      </w:r>
      <w:r w:rsidRPr="00CE4AC7">
        <w:rPr>
          <w:rFonts w:ascii="Courier New" w:hAnsi="Courier New" w:cs="Courier New"/>
          <w:color w:val="000000"/>
          <w:kern w:val="0"/>
          <w:sz w:val="16"/>
          <w:szCs w:val="20"/>
        </w:rPr>
        <w:t>(</w:t>
      </w:r>
      <w:r w:rsidRPr="00CE4AC7">
        <w:rPr>
          <w:rFonts w:ascii="Courier New" w:hAnsi="Courier New" w:cs="Courier New"/>
          <w:b/>
          <w:bCs/>
          <w:color w:val="7F0055"/>
          <w:kern w:val="0"/>
          <w:sz w:val="16"/>
          <w:szCs w:val="20"/>
        </w:rPr>
        <w:t>new</w:t>
      </w:r>
      <w:r w:rsidRPr="00CE4AC7">
        <w:rPr>
          <w:rFonts w:ascii="Courier New" w:hAnsi="Courier New" w:cs="Courier New"/>
          <w:color w:val="000000"/>
          <w:kern w:val="0"/>
          <w:sz w:val="16"/>
          <w:szCs w:val="20"/>
        </w:rPr>
        <w:t xml:space="preserve"> </w:t>
      </w:r>
      <w:r w:rsidRPr="00CE4AC7">
        <w:rPr>
          <w:rFonts w:ascii="Courier New" w:hAnsi="Courier New" w:cs="Courier New"/>
          <w:b/>
          <w:bCs/>
          <w:color w:val="008080"/>
          <w:kern w:val="0"/>
          <w:sz w:val="16"/>
          <w:szCs w:val="20"/>
        </w:rPr>
        <w:t>MyView</w:t>
      </w:r>
      <w:r w:rsidRPr="00CE4AC7">
        <w:rPr>
          <w:rFonts w:ascii="Courier New" w:hAnsi="Courier New" w:cs="Courier New"/>
          <w:color w:val="000000"/>
          <w:kern w:val="0"/>
          <w:sz w:val="16"/>
          <w:szCs w:val="20"/>
        </w:rPr>
        <w:t>(</w:t>
      </w:r>
      <w:r w:rsidRPr="00CE4AC7">
        <w:rPr>
          <w:rFonts w:ascii="Courier New" w:hAnsi="Courier New" w:cs="Courier New"/>
          <w:b/>
          <w:bCs/>
          <w:color w:val="7F0055"/>
          <w:kern w:val="0"/>
          <w:sz w:val="16"/>
          <w:szCs w:val="20"/>
        </w:rPr>
        <w:t>this</w:t>
      </w:r>
      <w:r w:rsidRPr="00CE4AC7">
        <w:rPr>
          <w:rFonts w:ascii="Courier New" w:hAnsi="Courier New" w:cs="Courier New"/>
          <w:color w:val="000000"/>
          <w:kern w:val="0"/>
          <w:sz w:val="16"/>
          <w:szCs w:val="20"/>
        </w:rPr>
        <w:t>));</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t>}</w:t>
      </w:r>
    </w:p>
    <w:p w:rsidR="00CE4AC7" w:rsidRPr="00CE4AC7" w:rsidRDefault="00CE4AC7" w:rsidP="00CE4AC7">
      <w:pPr>
        <w:wordWrap/>
        <w:adjustRightInd w:val="0"/>
        <w:jc w:val="left"/>
        <w:rPr>
          <w:rFonts w:ascii="Courier New" w:hAnsi="Courier New" w:cs="Courier New"/>
          <w:kern w:val="0"/>
          <w:sz w:val="16"/>
          <w:szCs w:val="20"/>
        </w:rPr>
      </w:pP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b/>
          <w:bCs/>
          <w:color w:val="7F0055"/>
          <w:kern w:val="0"/>
          <w:sz w:val="16"/>
          <w:szCs w:val="20"/>
        </w:rPr>
        <w:t>protected</w:t>
      </w:r>
      <w:r w:rsidRPr="00CE4AC7">
        <w:rPr>
          <w:rFonts w:ascii="Courier New" w:hAnsi="Courier New" w:cs="Courier New"/>
          <w:color w:val="000000"/>
          <w:kern w:val="0"/>
          <w:sz w:val="16"/>
          <w:szCs w:val="20"/>
        </w:rPr>
        <w:t xml:space="preserve"> </w:t>
      </w:r>
      <w:r w:rsidRPr="00CE4AC7">
        <w:rPr>
          <w:rFonts w:ascii="Courier New" w:hAnsi="Courier New" w:cs="Courier New"/>
          <w:b/>
          <w:bCs/>
          <w:color w:val="7F0055"/>
          <w:kern w:val="0"/>
          <w:sz w:val="16"/>
          <w:szCs w:val="20"/>
        </w:rPr>
        <w:t>class</w:t>
      </w:r>
      <w:r w:rsidRPr="00CE4AC7">
        <w:rPr>
          <w:rFonts w:ascii="Courier New" w:hAnsi="Courier New" w:cs="Courier New"/>
          <w:color w:val="000000"/>
          <w:kern w:val="0"/>
          <w:sz w:val="16"/>
          <w:szCs w:val="20"/>
        </w:rPr>
        <w:t xml:space="preserve"> </w:t>
      </w:r>
      <w:r w:rsidRPr="00CE4AC7">
        <w:rPr>
          <w:rFonts w:ascii="Courier New" w:hAnsi="Courier New" w:cs="Courier New"/>
          <w:b/>
          <w:bCs/>
          <w:color w:val="005032"/>
          <w:kern w:val="0"/>
          <w:sz w:val="16"/>
          <w:szCs w:val="20"/>
        </w:rPr>
        <w:t>MyView</w:t>
      </w:r>
      <w:r w:rsidRPr="00CE4AC7">
        <w:rPr>
          <w:rFonts w:ascii="Courier New" w:hAnsi="Courier New" w:cs="Courier New"/>
          <w:color w:val="000000"/>
          <w:kern w:val="0"/>
          <w:sz w:val="16"/>
          <w:szCs w:val="20"/>
        </w:rPr>
        <w:t xml:space="preserve"> </w:t>
      </w:r>
      <w:r w:rsidRPr="00CE4AC7">
        <w:rPr>
          <w:rFonts w:ascii="Courier New" w:hAnsi="Courier New" w:cs="Courier New"/>
          <w:b/>
          <w:bCs/>
          <w:color w:val="7F0055"/>
          <w:kern w:val="0"/>
          <w:sz w:val="16"/>
          <w:szCs w:val="20"/>
        </w:rPr>
        <w:t>extends</w:t>
      </w:r>
      <w:r w:rsidRPr="00CE4AC7">
        <w:rPr>
          <w:rFonts w:ascii="Courier New" w:hAnsi="Courier New" w:cs="Courier New"/>
          <w:color w:val="000000"/>
          <w:kern w:val="0"/>
          <w:sz w:val="16"/>
          <w:szCs w:val="20"/>
        </w:rPr>
        <w:t xml:space="preserve"> </w:t>
      </w:r>
      <w:r w:rsidRPr="00CE4AC7">
        <w:rPr>
          <w:rFonts w:ascii="Courier New" w:hAnsi="Courier New" w:cs="Courier New"/>
          <w:b/>
          <w:bCs/>
          <w:color w:val="005032"/>
          <w:kern w:val="0"/>
          <w:sz w:val="16"/>
          <w:szCs w:val="20"/>
        </w:rPr>
        <w:t>View</w:t>
      </w:r>
      <w:r w:rsidRPr="00CE4AC7">
        <w:rPr>
          <w:rFonts w:ascii="Courier New" w:hAnsi="Courier New" w:cs="Courier New"/>
          <w:color w:val="000000"/>
          <w:kern w:val="0"/>
          <w:sz w:val="16"/>
          <w:szCs w:val="20"/>
        </w:rPr>
        <w:t xml:space="preserve"> {</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b/>
          <w:bCs/>
          <w:color w:val="7F0055"/>
          <w:kern w:val="0"/>
          <w:sz w:val="16"/>
          <w:szCs w:val="20"/>
        </w:rPr>
        <w:t>public</w:t>
      </w:r>
      <w:r w:rsidRPr="00CE4AC7">
        <w:rPr>
          <w:rFonts w:ascii="Courier New" w:hAnsi="Courier New" w:cs="Courier New"/>
          <w:color w:val="000000"/>
          <w:kern w:val="0"/>
          <w:sz w:val="16"/>
          <w:szCs w:val="20"/>
        </w:rPr>
        <w:t xml:space="preserve"> </w:t>
      </w:r>
      <w:r w:rsidRPr="00CE4AC7">
        <w:rPr>
          <w:rFonts w:ascii="Courier New" w:hAnsi="Courier New" w:cs="Courier New"/>
          <w:b/>
          <w:bCs/>
          <w:color w:val="008080"/>
          <w:kern w:val="0"/>
          <w:sz w:val="16"/>
          <w:szCs w:val="20"/>
        </w:rPr>
        <w:t>MyView</w:t>
      </w:r>
      <w:r w:rsidRPr="00CE4AC7">
        <w:rPr>
          <w:rFonts w:ascii="Courier New" w:hAnsi="Courier New" w:cs="Courier New"/>
          <w:color w:val="000000"/>
          <w:kern w:val="0"/>
          <w:sz w:val="16"/>
          <w:szCs w:val="20"/>
        </w:rPr>
        <w:t>(</w:t>
      </w:r>
      <w:r w:rsidRPr="00CE4AC7">
        <w:rPr>
          <w:rFonts w:ascii="Courier New" w:hAnsi="Courier New" w:cs="Courier New"/>
          <w:b/>
          <w:bCs/>
          <w:color w:val="005032"/>
          <w:kern w:val="0"/>
          <w:sz w:val="16"/>
          <w:szCs w:val="20"/>
        </w:rPr>
        <w:t>Context</w:t>
      </w:r>
      <w:r w:rsidRPr="00CE4AC7">
        <w:rPr>
          <w:rFonts w:ascii="Courier New" w:hAnsi="Courier New" w:cs="Courier New"/>
          <w:color w:val="000000"/>
          <w:kern w:val="0"/>
          <w:sz w:val="16"/>
          <w:szCs w:val="20"/>
        </w:rPr>
        <w:t xml:space="preserve"> context) {</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b/>
          <w:bCs/>
          <w:color w:val="7F0055"/>
          <w:kern w:val="0"/>
          <w:sz w:val="16"/>
          <w:szCs w:val="20"/>
        </w:rPr>
        <w:t>super</w:t>
      </w:r>
      <w:r w:rsidRPr="00CE4AC7">
        <w:rPr>
          <w:rFonts w:ascii="Courier New" w:hAnsi="Courier New" w:cs="Courier New"/>
          <w:color w:val="000000"/>
          <w:kern w:val="0"/>
          <w:sz w:val="16"/>
          <w:szCs w:val="20"/>
        </w:rPr>
        <w:t>(context);</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t>}</w:t>
      </w:r>
    </w:p>
    <w:p w:rsidR="00CE4AC7" w:rsidRPr="00CE4AC7" w:rsidRDefault="00CE4AC7" w:rsidP="00CE4AC7">
      <w:pPr>
        <w:wordWrap/>
        <w:adjustRightInd w:val="0"/>
        <w:jc w:val="left"/>
        <w:rPr>
          <w:rFonts w:ascii="Courier New" w:hAnsi="Courier New" w:cs="Courier New"/>
          <w:kern w:val="0"/>
          <w:sz w:val="16"/>
          <w:szCs w:val="20"/>
        </w:rPr>
      </w:pP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b/>
          <w:bCs/>
          <w:color w:val="7F0055"/>
          <w:kern w:val="0"/>
          <w:sz w:val="16"/>
          <w:szCs w:val="20"/>
        </w:rPr>
        <w:t>public</w:t>
      </w:r>
      <w:r w:rsidRPr="00CE4AC7">
        <w:rPr>
          <w:rFonts w:ascii="Courier New" w:hAnsi="Courier New" w:cs="Courier New"/>
          <w:color w:val="000000"/>
          <w:kern w:val="0"/>
          <w:sz w:val="16"/>
          <w:szCs w:val="20"/>
        </w:rPr>
        <w:t xml:space="preserve"> </w:t>
      </w:r>
      <w:r w:rsidRPr="00CE4AC7">
        <w:rPr>
          <w:rFonts w:ascii="Courier New" w:hAnsi="Courier New" w:cs="Courier New"/>
          <w:b/>
          <w:bCs/>
          <w:color w:val="7F0055"/>
          <w:kern w:val="0"/>
          <w:sz w:val="16"/>
          <w:szCs w:val="20"/>
        </w:rPr>
        <w:t>void</w:t>
      </w:r>
      <w:r w:rsidRPr="00CE4AC7">
        <w:rPr>
          <w:rFonts w:ascii="Courier New" w:hAnsi="Courier New" w:cs="Courier New"/>
          <w:color w:val="000000"/>
          <w:kern w:val="0"/>
          <w:sz w:val="16"/>
          <w:szCs w:val="20"/>
        </w:rPr>
        <w:t xml:space="preserve"> </w:t>
      </w:r>
      <w:r w:rsidRPr="00CE4AC7">
        <w:rPr>
          <w:rFonts w:ascii="Courier New" w:hAnsi="Courier New" w:cs="Courier New"/>
          <w:b/>
          <w:bCs/>
          <w:color w:val="008080"/>
          <w:kern w:val="0"/>
          <w:sz w:val="16"/>
          <w:szCs w:val="20"/>
        </w:rPr>
        <w:t>onDraw</w:t>
      </w:r>
      <w:r w:rsidRPr="00CE4AC7">
        <w:rPr>
          <w:rFonts w:ascii="Courier New" w:hAnsi="Courier New" w:cs="Courier New"/>
          <w:color w:val="000000"/>
          <w:kern w:val="0"/>
          <w:sz w:val="16"/>
          <w:szCs w:val="20"/>
        </w:rPr>
        <w:t>(</w:t>
      </w:r>
      <w:r w:rsidRPr="00CE4AC7">
        <w:rPr>
          <w:rFonts w:ascii="Courier New" w:hAnsi="Courier New" w:cs="Courier New"/>
          <w:b/>
          <w:bCs/>
          <w:color w:val="005032"/>
          <w:kern w:val="0"/>
          <w:sz w:val="16"/>
          <w:szCs w:val="20"/>
        </w:rPr>
        <w:t>Canvas</w:t>
      </w:r>
      <w:r w:rsidRPr="00CE4AC7">
        <w:rPr>
          <w:rFonts w:ascii="Courier New" w:hAnsi="Courier New" w:cs="Courier New"/>
          <w:color w:val="000000"/>
          <w:kern w:val="0"/>
          <w:sz w:val="16"/>
          <w:szCs w:val="20"/>
        </w:rPr>
        <w:t xml:space="preserve"> canvas) {</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b/>
          <w:bCs/>
          <w:color w:val="005032"/>
          <w:kern w:val="0"/>
          <w:sz w:val="16"/>
          <w:szCs w:val="20"/>
        </w:rPr>
        <w:t>Paint</w:t>
      </w:r>
      <w:r w:rsidRPr="00CE4AC7">
        <w:rPr>
          <w:rFonts w:ascii="Courier New" w:hAnsi="Courier New" w:cs="Courier New"/>
          <w:color w:val="000000"/>
          <w:kern w:val="0"/>
          <w:sz w:val="16"/>
          <w:szCs w:val="20"/>
        </w:rPr>
        <w:t xml:space="preserve"> Pnt = </w:t>
      </w:r>
      <w:r w:rsidRPr="00CE4AC7">
        <w:rPr>
          <w:rFonts w:ascii="Courier New" w:hAnsi="Courier New" w:cs="Courier New"/>
          <w:b/>
          <w:bCs/>
          <w:color w:val="7F0055"/>
          <w:kern w:val="0"/>
          <w:sz w:val="16"/>
          <w:szCs w:val="20"/>
        </w:rPr>
        <w:t>new</w:t>
      </w:r>
      <w:r w:rsidRPr="00CE4AC7">
        <w:rPr>
          <w:rFonts w:ascii="Courier New" w:hAnsi="Courier New" w:cs="Courier New"/>
          <w:color w:val="000000"/>
          <w:kern w:val="0"/>
          <w:sz w:val="16"/>
          <w:szCs w:val="20"/>
        </w:rPr>
        <w:t xml:space="preserve"> </w:t>
      </w:r>
      <w:r w:rsidRPr="00CE4AC7">
        <w:rPr>
          <w:rFonts w:ascii="Courier New" w:hAnsi="Courier New" w:cs="Courier New"/>
          <w:b/>
          <w:bCs/>
          <w:color w:val="008080"/>
          <w:kern w:val="0"/>
          <w:sz w:val="16"/>
          <w:szCs w:val="20"/>
        </w:rPr>
        <w:t>Paint</w:t>
      </w:r>
      <w:r w:rsidRPr="00CE4AC7">
        <w:rPr>
          <w:rFonts w:ascii="Courier New" w:hAnsi="Courier New" w:cs="Courier New"/>
          <w:color w:val="000000"/>
          <w:kern w:val="0"/>
          <w:sz w:val="16"/>
          <w:szCs w:val="20"/>
        </w:rPr>
        <w:t>();</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t>Pnt.</w:t>
      </w:r>
      <w:r w:rsidRPr="00CE4AC7">
        <w:rPr>
          <w:rFonts w:ascii="Courier New" w:hAnsi="Courier New" w:cs="Courier New"/>
          <w:b/>
          <w:bCs/>
          <w:color w:val="008080"/>
          <w:kern w:val="0"/>
          <w:sz w:val="16"/>
          <w:szCs w:val="20"/>
        </w:rPr>
        <w:t>setAntiAlias</w:t>
      </w:r>
      <w:r w:rsidRPr="00CE4AC7">
        <w:rPr>
          <w:rFonts w:ascii="Courier New" w:hAnsi="Courier New" w:cs="Courier New"/>
          <w:color w:val="000000"/>
          <w:kern w:val="0"/>
          <w:sz w:val="16"/>
          <w:szCs w:val="20"/>
        </w:rPr>
        <w:t>(</w:t>
      </w:r>
      <w:r w:rsidRPr="00CE4AC7">
        <w:rPr>
          <w:rFonts w:ascii="Courier New" w:hAnsi="Courier New" w:cs="Courier New"/>
          <w:b/>
          <w:bCs/>
          <w:color w:val="7F0055"/>
          <w:kern w:val="0"/>
          <w:sz w:val="16"/>
          <w:szCs w:val="20"/>
        </w:rPr>
        <w:t>true</w:t>
      </w:r>
      <w:r w:rsidRPr="00CE4AC7">
        <w:rPr>
          <w:rFonts w:ascii="Courier New" w:hAnsi="Courier New" w:cs="Courier New"/>
          <w:color w:val="000000"/>
          <w:kern w:val="0"/>
          <w:sz w:val="16"/>
          <w:szCs w:val="20"/>
        </w:rPr>
        <w:t>);</w:t>
      </w:r>
    </w:p>
    <w:p w:rsidR="00CE4AC7" w:rsidRPr="00CE4AC7" w:rsidRDefault="00CE4AC7" w:rsidP="00CE4AC7">
      <w:pPr>
        <w:wordWrap/>
        <w:adjustRightInd w:val="0"/>
        <w:jc w:val="left"/>
        <w:rPr>
          <w:rFonts w:ascii="Courier New" w:hAnsi="Courier New" w:cs="Courier New"/>
          <w:kern w:val="0"/>
          <w:sz w:val="16"/>
          <w:szCs w:val="20"/>
        </w:rPr>
      </w:pP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t>Pnt.</w:t>
      </w:r>
      <w:r w:rsidRPr="00CE4AC7">
        <w:rPr>
          <w:rFonts w:ascii="Courier New" w:hAnsi="Courier New" w:cs="Courier New"/>
          <w:b/>
          <w:bCs/>
          <w:color w:val="008080"/>
          <w:kern w:val="0"/>
          <w:sz w:val="16"/>
          <w:szCs w:val="20"/>
        </w:rPr>
        <w:t>setAntiAlias</w:t>
      </w:r>
      <w:r w:rsidRPr="00CE4AC7">
        <w:rPr>
          <w:rFonts w:ascii="Courier New" w:hAnsi="Courier New" w:cs="Courier New"/>
          <w:color w:val="000000"/>
          <w:kern w:val="0"/>
          <w:sz w:val="16"/>
          <w:szCs w:val="20"/>
        </w:rPr>
        <w:t>(</w:t>
      </w:r>
      <w:r w:rsidRPr="00CE4AC7">
        <w:rPr>
          <w:rFonts w:ascii="Courier New" w:hAnsi="Courier New" w:cs="Courier New"/>
          <w:b/>
          <w:bCs/>
          <w:color w:val="7F0055"/>
          <w:kern w:val="0"/>
          <w:sz w:val="16"/>
          <w:szCs w:val="20"/>
        </w:rPr>
        <w:t>false</w:t>
      </w:r>
      <w:r w:rsidRPr="00CE4AC7">
        <w:rPr>
          <w:rFonts w:ascii="Courier New" w:hAnsi="Courier New" w:cs="Courier New"/>
          <w:color w:val="000000"/>
          <w:kern w:val="0"/>
          <w:sz w:val="16"/>
          <w:szCs w:val="20"/>
        </w:rPr>
        <w:t>);</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t>Pnt.</w:t>
      </w:r>
      <w:r w:rsidRPr="00CE4AC7">
        <w:rPr>
          <w:rFonts w:ascii="Courier New" w:hAnsi="Courier New" w:cs="Courier New"/>
          <w:b/>
          <w:bCs/>
          <w:color w:val="008080"/>
          <w:kern w:val="0"/>
          <w:sz w:val="16"/>
          <w:szCs w:val="20"/>
        </w:rPr>
        <w:t>setColor</w:t>
      </w:r>
      <w:r w:rsidRPr="00CE4AC7">
        <w:rPr>
          <w:rFonts w:ascii="Courier New" w:hAnsi="Courier New" w:cs="Courier New"/>
          <w:color w:val="000000"/>
          <w:kern w:val="0"/>
          <w:sz w:val="16"/>
          <w:szCs w:val="20"/>
        </w:rPr>
        <w:t>(</w:t>
      </w:r>
      <w:r w:rsidRPr="00CE4AC7">
        <w:rPr>
          <w:rFonts w:ascii="Courier New" w:hAnsi="Courier New" w:cs="Courier New"/>
          <w:b/>
          <w:bCs/>
          <w:color w:val="005032"/>
          <w:kern w:val="0"/>
          <w:sz w:val="16"/>
          <w:szCs w:val="20"/>
        </w:rPr>
        <w:t>Color</w:t>
      </w:r>
      <w:r w:rsidRPr="00CE4AC7">
        <w:rPr>
          <w:rFonts w:ascii="Courier New" w:hAnsi="Courier New" w:cs="Courier New"/>
          <w:color w:val="000000"/>
          <w:kern w:val="0"/>
          <w:sz w:val="16"/>
          <w:szCs w:val="20"/>
        </w:rPr>
        <w:t>.</w:t>
      </w:r>
      <w:r w:rsidRPr="00CE4AC7">
        <w:rPr>
          <w:rFonts w:ascii="Courier New" w:hAnsi="Courier New" w:cs="Courier New"/>
          <w:i/>
          <w:iCs/>
          <w:color w:val="0000C0"/>
          <w:kern w:val="0"/>
          <w:sz w:val="16"/>
          <w:szCs w:val="20"/>
        </w:rPr>
        <w:t>WHITE</w:t>
      </w:r>
      <w:r w:rsidRPr="00CE4AC7">
        <w:rPr>
          <w:rFonts w:ascii="Courier New" w:hAnsi="Courier New" w:cs="Courier New"/>
          <w:color w:val="000000"/>
          <w:kern w:val="0"/>
          <w:sz w:val="16"/>
          <w:szCs w:val="20"/>
        </w:rPr>
        <w:t>);</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t>Pnt.</w:t>
      </w:r>
      <w:r w:rsidRPr="00CE4AC7">
        <w:rPr>
          <w:rFonts w:ascii="Courier New" w:hAnsi="Courier New" w:cs="Courier New"/>
          <w:b/>
          <w:bCs/>
          <w:color w:val="008080"/>
          <w:kern w:val="0"/>
          <w:sz w:val="16"/>
          <w:szCs w:val="20"/>
        </w:rPr>
        <w:t>setStrokeWidth</w:t>
      </w:r>
      <w:r w:rsidRPr="00CE4AC7">
        <w:rPr>
          <w:rFonts w:ascii="Courier New" w:hAnsi="Courier New" w:cs="Courier New"/>
          <w:color w:val="000000"/>
          <w:kern w:val="0"/>
          <w:sz w:val="16"/>
          <w:szCs w:val="20"/>
        </w:rPr>
        <w:t>(3);</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t>Pnt.</w:t>
      </w:r>
      <w:r w:rsidRPr="00CE4AC7">
        <w:rPr>
          <w:rFonts w:ascii="Courier New" w:hAnsi="Courier New" w:cs="Courier New"/>
          <w:b/>
          <w:bCs/>
          <w:color w:val="008080"/>
          <w:kern w:val="0"/>
          <w:sz w:val="16"/>
          <w:szCs w:val="20"/>
        </w:rPr>
        <w:t>setPathEffect</w:t>
      </w:r>
      <w:r w:rsidRPr="00CE4AC7">
        <w:rPr>
          <w:rFonts w:ascii="Courier New" w:hAnsi="Courier New" w:cs="Courier New"/>
          <w:color w:val="000000"/>
          <w:kern w:val="0"/>
          <w:sz w:val="16"/>
          <w:szCs w:val="20"/>
        </w:rPr>
        <w:t>(</w:t>
      </w:r>
      <w:r w:rsidRPr="00CE4AC7">
        <w:rPr>
          <w:rFonts w:ascii="Courier New" w:hAnsi="Courier New" w:cs="Courier New"/>
          <w:b/>
          <w:bCs/>
          <w:color w:val="7F0055"/>
          <w:kern w:val="0"/>
          <w:sz w:val="16"/>
          <w:szCs w:val="20"/>
        </w:rPr>
        <w:t>new</w:t>
      </w:r>
      <w:r w:rsidRPr="00CE4AC7">
        <w:rPr>
          <w:rFonts w:ascii="Courier New" w:hAnsi="Courier New" w:cs="Courier New"/>
          <w:color w:val="000000"/>
          <w:kern w:val="0"/>
          <w:sz w:val="16"/>
          <w:szCs w:val="20"/>
        </w:rPr>
        <w:t xml:space="preserve"> </w:t>
      </w:r>
      <w:r w:rsidRPr="00CE4AC7">
        <w:rPr>
          <w:rFonts w:ascii="Courier New" w:hAnsi="Courier New" w:cs="Courier New"/>
          <w:b/>
          <w:bCs/>
          <w:color w:val="008080"/>
          <w:kern w:val="0"/>
          <w:sz w:val="16"/>
          <w:szCs w:val="20"/>
        </w:rPr>
        <w:t>DashPathEffect</w:t>
      </w:r>
      <w:r w:rsidRPr="00CE4AC7">
        <w:rPr>
          <w:rFonts w:ascii="Courier New" w:hAnsi="Courier New" w:cs="Courier New"/>
          <w:color w:val="000000"/>
          <w:kern w:val="0"/>
          <w:sz w:val="16"/>
          <w:szCs w:val="20"/>
        </w:rPr>
        <w:t>(</w:t>
      </w:r>
      <w:r w:rsidRPr="00CE4AC7">
        <w:rPr>
          <w:rFonts w:ascii="Courier New" w:hAnsi="Courier New" w:cs="Courier New"/>
          <w:b/>
          <w:bCs/>
          <w:color w:val="7F0055"/>
          <w:kern w:val="0"/>
          <w:sz w:val="16"/>
          <w:szCs w:val="20"/>
        </w:rPr>
        <w:t>new</w:t>
      </w:r>
      <w:r w:rsidRPr="00CE4AC7">
        <w:rPr>
          <w:rFonts w:ascii="Courier New" w:hAnsi="Courier New" w:cs="Courier New"/>
          <w:color w:val="000000"/>
          <w:kern w:val="0"/>
          <w:sz w:val="16"/>
          <w:szCs w:val="20"/>
        </w:rPr>
        <w:t xml:space="preserve"> </w:t>
      </w:r>
      <w:r w:rsidRPr="00CE4AC7">
        <w:rPr>
          <w:rFonts w:ascii="Courier New" w:hAnsi="Courier New" w:cs="Courier New"/>
          <w:b/>
          <w:bCs/>
          <w:color w:val="7F0055"/>
          <w:kern w:val="0"/>
          <w:sz w:val="16"/>
          <w:szCs w:val="20"/>
        </w:rPr>
        <w:t>float</w:t>
      </w:r>
      <w:r w:rsidRPr="00CE4AC7">
        <w:rPr>
          <w:rFonts w:ascii="Courier New" w:hAnsi="Courier New" w:cs="Courier New"/>
          <w:color w:val="000000"/>
          <w:kern w:val="0"/>
          <w:sz w:val="16"/>
          <w:szCs w:val="20"/>
        </w:rPr>
        <w:t>[] {10, 10 }, 0));</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t>canvas.</w:t>
      </w:r>
      <w:r w:rsidRPr="00CE4AC7">
        <w:rPr>
          <w:rFonts w:ascii="Courier New" w:hAnsi="Courier New" w:cs="Courier New"/>
          <w:b/>
          <w:bCs/>
          <w:color w:val="008080"/>
          <w:kern w:val="0"/>
          <w:sz w:val="16"/>
          <w:szCs w:val="20"/>
        </w:rPr>
        <w:t>drawLine</w:t>
      </w:r>
      <w:r w:rsidRPr="00CE4AC7">
        <w:rPr>
          <w:rFonts w:ascii="Courier New" w:hAnsi="Courier New" w:cs="Courier New"/>
          <w:color w:val="000000"/>
          <w:kern w:val="0"/>
          <w:sz w:val="16"/>
          <w:szCs w:val="20"/>
        </w:rPr>
        <w:t>(10,10,200,10,Pnt);</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t>Pnt.</w:t>
      </w:r>
      <w:r w:rsidRPr="00CE4AC7">
        <w:rPr>
          <w:rFonts w:ascii="Courier New" w:hAnsi="Courier New" w:cs="Courier New"/>
          <w:b/>
          <w:bCs/>
          <w:color w:val="008080"/>
          <w:kern w:val="0"/>
          <w:sz w:val="16"/>
          <w:szCs w:val="20"/>
        </w:rPr>
        <w:t>setPathEffect</w:t>
      </w:r>
      <w:r w:rsidRPr="00CE4AC7">
        <w:rPr>
          <w:rFonts w:ascii="Courier New" w:hAnsi="Courier New" w:cs="Courier New"/>
          <w:color w:val="000000"/>
          <w:kern w:val="0"/>
          <w:sz w:val="16"/>
          <w:szCs w:val="20"/>
        </w:rPr>
        <w:t>(</w:t>
      </w:r>
      <w:r w:rsidRPr="00CE4AC7">
        <w:rPr>
          <w:rFonts w:ascii="Courier New" w:hAnsi="Courier New" w:cs="Courier New"/>
          <w:b/>
          <w:bCs/>
          <w:color w:val="7F0055"/>
          <w:kern w:val="0"/>
          <w:sz w:val="16"/>
          <w:szCs w:val="20"/>
        </w:rPr>
        <w:t>new</w:t>
      </w:r>
      <w:r w:rsidRPr="00CE4AC7">
        <w:rPr>
          <w:rFonts w:ascii="Courier New" w:hAnsi="Courier New" w:cs="Courier New"/>
          <w:color w:val="000000"/>
          <w:kern w:val="0"/>
          <w:sz w:val="16"/>
          <w:szCs w:val="20"/>
        </w:rPr>
        <w:t xml:space="preserve"> </w:t>
      </w:r>
      <w:r w:rsidRPr="00CE4AC7">
        <w:rPr>
          <w:rFonts w:ascii="Courier New" w:hAnsi="Courier New" w:cs="Courier New"/>
          <w:b/>
          <w:bCs/>
          <w:color w:val="008080"/>
          <w:kern w:val="0"/>
          <w:sz w:val="16"/>
          <w:szCs w:val="20"/>
        </w:rPr>
        <w:t>DashPathEffect</w:t>
      </w:r>
      <w:r w:rsidRPr="00CE4AC7">
        <w:rPr>
          <w:rFonts w:ascii="Courier New" w:hAnsi="Courier New" w:cs="Courier New"/>
          <w:color w:val="000000"/>
          <w:kern w:val="0"/>
          <w:sz w:val="16"/>
          <w:szCs w:val="20"/>
        </w:rPr>
        <w:t>(</w:t>
      </w:r>
      <w:r w:rsidRPr="00CE4AC7">
        <w:rPr>
          <w:rFonts w:ascii="Courier New" w:hAnsi="Courier New" w:cs="Courier New"/>
          <w:b/>
          <w:bCs/>
          <w:color w:val="7F0055"/>
          <w:kern w:val="0"/>
          <w:sz w:val="16"/>
          <w:szCs w:val="20"/>
        </w:rPr>
        <w:t>new</w:t>
      </w:r>
      <w:r w:rsidRPr="00CE4AC7">
        <w:rPr>
          <w:rFonts w:ascii="Courier New" w:hAnsi="Courier New" w:cs="Courier New"/>
          <w:color w:val="000000"/>
          <w:kern w:val="0"/>
          <w:sz w:val="16"/>
          <w:szCs w:val="20"/>
        </w:rPr>
        <w:t xml:space="preserve"> </w:t>
      </w:r>
      <w:r w:rsidRPr="00CE4AC7">
        <w:rPr>
          <w:rFonts w:ascii="Courier New" w:hAnsi="Courier New" w:cs="Courier New"/>
          <w:b/>
          <w:bCs/>
          <w:color w:val="7F0055"/>
          <w:kern w:val="0"/>
          <w:sz w:val="16"/>
          <w:szCs w:val="20"/>
        </w:rPr>
        <w:t>float</w:t>
      </w:r>
      <w:r w:rsidRPr="00CE4AC7">
        <w:rPr>
          <w:rFonts w:ascii="Courier New" w:hAnsi="Courier New" w:cs="Courier New"/>
          <w:color w:val="000000"/>
          <w:kern w:val="0"/>
          <w:sz w:val="16"/>
          <w:szCs w:val="20"/>
        </w:rPr>
        <w:t>[] {10, 10 }, 3));</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t>canvas.</w:t>
      </w:r>
      <w:r w:rsidRPr="00CE4AC7">
        <w:rPr>
          <w:rFonts w:ascii="Courier New" w:hAnsi="Courier New" w:cs="Courier New"/>
          <w:b/>
          <w:bCs/>
          <w:color w:val="008080"/>
          <w:kern w:val="0"/>
          <w:sz w:val="16"/>
          <w:szCs w:val="20"/>
        </w:rPr>
        <w:t>drawLine</w:t>
      </w:r>
      <w:r w:rsidRPr="00CE4AC7">
        <w:rPr>
          <w:rFonts w:ascii="Courier New" w:hAnsi="Courier New" w:cs="Courier New"/>
          <w:color w:val="000000"/>
          <w:kern w:val="0"/>
          <w:sz w:val="16"/>
          <w:szCs w:val="20"/>
        </w:rPr>
        <w:t>(10,30,200,30,Pnt);</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t>Pnt.</w:t>
      </w:r>
      <w:r w:rsidRPr="00CE4AC7">
        <w:rPr>
          <w:rFonts w:ascii="Courier New" w:hAnsi="Courier New" w:cs="Courier New"/>
          <w:b/>
          <w:bCs/>
          <w:color w:val="008080"/>
          <w:kern w:val="0"/>
          <w:sz w:val="16"/>
          <w:szCs w:val="20"/>
        </w:rPr>
        <w:t>setStrokeWidth</w:t>
      </w:r>
      <w:r w:rsidRPr="00CE4AC7">
        <w:rPr>
          <w:rFonts w:ascii="Courier New" w:hAnsi="Courier New" w:cs="Courier New"/>
          <w:color w:val="000000"/>
          <w:kern w:val="0"/>
          <w:sz w:val="16"/>
          <w:szCs w:val="20"/>
        </w:rPr>
        <w:t>(6);</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t>canvas.</w:t>
      </w:r>
      <w:r w:rsidRPr="00CE4AC7">
        <w:rPr>
          <w:rFonts w:ascii="Courier New" w:hAnsi="Courier New" w:cs="Courier New"/>
          <w:b/>
          <w:bCs/>
          <w:color w:val="008080"/>
          <w:kern w:val="0"/>
          <w:sz w:val="16"/>
          <w:szCs w:val="20"/>
        </w:rPr>
        <w:t>drawLine</w:t>
      </w:r>
      <w:r w:rsidRPr="00CE4AC7">
        <w:rPr>
          <w:rFonts w:ascii="Courier New" w:hAnsi="Courier New" w:cs="Courier New"/>
          <w:color w:val="000000"/>
          <w:kern w:val="0"/>
          <w:sz w:val="16"/>
          <w:szCs w:val="20"/>
        </w:rPr>
        <w:t>(10,50,200,50,Pnt);</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t>Pnt.</w:t>
      </w:r>
      <w:r w:rsidRPr="00CE4AC7">
        <w:rPr>
          <w:rFonts w:ascii="Courier New" w:hAnsi="Courier New" w:cs="Courier New"/>
          <w:b/>
          <w:bCs/>
          <w:color w:val="008080"/>
          <w:kern w:val="0"/>
          <w:sz w:val="16"/>
          <w:szCs w:val="20"/>
        </w:rPr>
        <w:t>setStrokeWidth</w:t>
      </w:r>
      <w:r w:rsidRPr="00CE4AC7">
        <w:rPr>
          <w:rFonts w:ascii="Courier New" w:hAnsi="Courier New" w:cs="Courier New"/>
          <w:color w:val="000000"/>
          <w:kern w:val="0"/>
          <w:sz w:val="16"/>
          <w:szCs w:val="20"/>
        </w:rPr>
        <w:t>(3);</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t>Pnt.</w:t>
      </w:r>
      <w:r w:rsidRPr="00CE4AC7">
        <w:rPr>
          <w:rFonts w:ascii="Courier New" w:hAnsi="Courier New" w:cs="Courier New"/>
          <w:b/>
          <w:bCs/>
          <w:color w:val="008080"/>
          <w:kern w:val="0"/>
          <w:sz w:val="16"/>
          <w:szCs w:val="20"/>
        </w:rPr>
        <w:t>setPathEffect</w:t>
      </w:r>
      <w:r w:rsidRPr="00CE4AC7">
        <w:rPr>
          <w:rFonts w:ascii="Courier New" w:hAnsi="Courier New" w:cs="Courier New"/>
          <w:color w:val="000000"/>
          <w:kern w:val="0"/>
          <w:sz w:val="16"/>
          <w:szCs w:val="20"/>
        </w:rPr>
        <w:t>(</w:t>
      </w:r>
      <w:r w:rsidRPr="00CE4AC7">
        <w:rPr>
          <w:rFonts w:ascii="Courier New" w:hAnsi="Courier New" w:cs="Courier New"/>
          <w:b/>
          <w:bCs/>
          <w:color w:val="7F0055"/>
          <w:kern w:val="0"/>
          <w:sz w:val="16"/>
          <w:szCs w:val="20"/>
        </w:rPr>
        <w:t>new</w:t>
      </w:r>
      <w:r w:rsidRPr="00CE4AC7">
        <w:rPr>
          <w:rFonts w:ascii="Courier New" w:hAnsi="Courier New" w:cs="Courier New"/>
          <w:color w:val="000000"/>
          <w:kern w:val="0"/>
          <w:sz w:val="16"/>
          <w:szCs w:val="20"/>
        </w:rPr>
        <w:t xml:space="preserve"> </w:t>
      </w:r>
      <w:r w:rsidRPr="00CE4AC7">
        <w:rPr>
          <w:rFonts w:ascii="Courier New" w:hAnsi="Courier New" w:cs="Courier New"/>
          <w:b/>
          <w:bCs/>
          <w:color w:val="008080"/>
          <w:kern w:val="0"/>
          <w:sz w:val="16"/>
          <w:szCs w:val="20"/>
        </w:rPr>
        <w:t>DashPathEffect</w:t>
      </w:r>
      <w:r w:rsidRPr="00CE4AC7">
        <w:rPr>
          <w:rFonts w:ascii="Courier New" w:hAnsi="Courier New" w:cs="Courier New"/>
          <w:color w:val="000000"/>
          <w:kern w:val="0"/>
          <w:sz w:val="16"/>
          <w:szCs w:val="20"/>
        </w:rPr>
        <w:t>(</w:t>
      </w:r>
      <w:r w:rsidRPr="00CE4AC7">
        <w:rPr>
          <w:rFonts w:ascii="Courier New" w:hAnsi="Courier New" w:cs="Courier New"/>
          <w:b/>
          <w:bCs/>
          <w:color w:val="7F0055"/>
          <w:kern w:val="0"/>
          <w:sz w:val="16"/>
          <w:szCs w:val="20"/>
        </w:rPr>
        <w:t>new</w:t>
      </w:r>
      <w:r w:rsidRPr="00CE4AC7">
        <w:rPr>
          <w:rFonts w:ascii="Courier New" w:hAnsi="Courier New" w:cs="Courier New"/>
          <w:color w:val="000000"/>
          <w:kern w:val="0"/>
          <w:sz w:val="16"/>
          <w:szCs w:val="20"/>
        </w:rPr>
        <w:t xml:space="preserve"> </w:t>
      </w:r>
      <w:r w:rsidRPr="00CE4AC7">
        <w:rPr>
          <w:rFonts w:ascii="Courier New" w:hAnsi="Courier New" w:cs="Courier New"/>
          <w:b/>
          <w:bCs/>
          <w:color w:val="7F0055"/>
          <w:kern w:val="0"/>
          <w:sz w:val="16"/>
          <w:szCs w:val="20"/>
        </w:rPr>
        <w:t>float</w:t>
      </w:r>
      <w:r w:rsidRPr="00CE4AC7">
        <w:rPr>
          <w:rFonts w:ascii="Courier New" w:hAnsi="Courier New" w:cs="Courier New"/>
          <w:color w:val="000000"/>
          <w:kern w:val="0"/>
          <w:sz w:val="16"/>
          <w:szCs w:val="20"/>
        </w:rPr>
        <w:t>[] {2, 2 }, 0));</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t>canvas.</w:t>
      </w:r>
      <w:r w:rsidRPr="00CE4AC7">
        <w:rPr>
          <w:rFonts w:ascii="Courier New" w:hAnsi="Courier New" w:cs="Courier New"/>
          <w:b/>
          <w:bCs/>
          <w:color w:val="008080"/>
          <w:kern w:val="0"/>
          <w:sz w:val="16"/>
          <w:szCs w:val="20"/>
        </w:rPr>
        <w:t>drawLine</w:t>
      </w:r>
      <w:r w:rsidRPr="00CE4AC7">
        <w:rPr>
          <w:rFonts w:ascii="Courier New" w:hAnsi="Courier New" w:cs="Courier New"/>
          <w:color w:val="000000"/>
          <w:kern w:val="0"/>
          <w:sz w:val="16"/>
          <w:szCs w:val="20"/>
        </w:rPr>
        <w:t>(10,70,200,70,Pnt);</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t>Pnt.</w:t>
      </w:r>
      <w:r w:rsidRPr="00CE4AC7">
        <w:rPr>
          <w:rFonts w:ascii="Courier New" w:hAnsi="Courier New" w:cs="Courier New"/>
          <w:b/>
          <w:bCs/>
          <w:color w:val="008080"/>
          <w:kern w:val="0"/>
          <w:sz w:val="16"/>
          <w:szCs w:val="20"/>
        </w:rPr>
        <w:t>setPathEffect</w:t>
      </w:r>
      <w:r w:rsidRPr="00CE4AC7">
        <w:rPr>
          <w:rFonts w:ascii="Courier New" w:hAnsi="Courier New" w:cs="Courier New"/>
          <w:color w:val="000000"/>
          <w:kern w:val="0"/>
          <w:sz w:val="16"/>
          <w:szCs w:val="20"/>
        </w:rPr>
        <w:t>(</w:t>
      </w:r>
      <w:r w:rsidRPr="00CE4AC7">
        <w:rPr>
          <w:rFonts w:ascii="Courier New" w:hAnsi="Courier New" w:cs="Courier New"/>
          <w:b/>
          <w:bCs/>
          <w:color w:val="7F0055"/>
          <w:kern w:val="0"/>
          <w:sz w:val="16"/>
          <w:szCs w:val="20"/>
        </w:rPr>
        <w:t>new</w:t>
      </w:r>
      <w:r w:rsidRPr="00CE4AC7">
        <w:rPr>
          <w:rFonts w:ascii="Courier New" w:hAnsi="Courier New" w:cs="Courier New"/>
          <w:color w:val="000000"/>
          <w:kern w:val="0"/>
          <w:sz w:val="16"/>
          <w:szCs w:val="20"/>
        </w:rPr>
        <w:t xml:space="preserve"> </w:t>
      </w:r>
      <w:r w:rsidRPr="00CE4AC7">
        <w:rPr>
          <w:rFonts w:ascii="Courier New" w:hAnsi="Courier New" w:cs="Courier New"/>
          <w:b/>
          <w:bCs/>
          <w:color w:val="008080"/>
          <w:kern w:val="0"/>
          <w:sz w:val="16"/>
          <w:szCs w:val="20"/>
        </w:rPr>
        <w:t>DashPathEffect</w:t>
      </w:r>
      <w:r w:rsidRPr="00CE4AC7">
        <w:rPr>
          <w:rFonts w:ascii="Courier New" w:hAnsi="Courier New" w:cs="Courier New"/>
          <w:color w:val="000000"/>
          <w:kern w:val="0"/>
          <w:sz w:val="16"/>
          <w:szCs w:val="20"/>
        </w:rPr>
        <w:t>(</w:t>
      </w:r>
      <w:r w:rsidRPr="00CE4AC7">
        <w:rPr>
          <w:rFonts w:ascii="Courier New" w:hAnsi="Courier New" w:cs="Courier New"/>
          <w:b/>
          <w:bCs/>
          <w:color w:val="7F0055"/>
          <w:kern w:val="0"/>
          <w:sz w:val="16"/>
          <w:szCs w:val="20"/>
        </w:rPr>
        <w:t>new</w:t>
      </w:r>
      <w:r w:rsidRPr="00CE4AC7">
        <w:rPr>
          <w:rFonts w:ascii="Courier New" w:hAnsi="Courier New" w:cs="Courier New"/>
          <w:color w:val="000000"/>
          <w:kern w:val="0"/>
          <w:sz w:val="16"/>
          <w:szCs w:val="20"/>
        </w:rPr>
        <w:t xml:space="preserve"> </w:t>
      </w:r>
      <w:r w:rsidRPr="00CE4AC7">
        <w:rPr>
          <w:rFonts w:ascii="Courier New" w:hAnsi="Courier New" w:cs="Courier New"/>
          <w:b/>
          <w:bCs/>
          <w:color w:val="7F0055"/>
          <w:kern w:val="0"/>
          <w:sz w:val="16"/>
          <w:szCs w:val="20"/>
        </w:rPr>
        <w:t>float</w:t>
      </w:r>
      <w:r w:rsidRPr="00CE4AC7">
        <w:rPr>
          <w:rFonts w:ascii="Courier New" w:hAnsi="Courier New" w:cs="Courier New"/>
          <w:color w:val="000000"/>
          <w:kern w:val="0"/>
          <w:sz w:val="16"/>
          <w:szCs w:val="20"/>
        </w:rPr>
        <w:t>[] {12, 2, 2, 2 }, 0));</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t>canvas.</w:t>
      </w:r>
      <w:r w:rsidRPr="00CE4AC7">
        <w:rPr>
          <w:rFonts w:ascii="Courier New" w:hAnsi="Courier New" w:cs="Courier New"/>
          <w:b/>
          <w:bCs/>
          <w:color w:val="008080"/>
          <w:kern w:val="0"/>
          <w:sz w:val="16"/>
          <w:szCs w:val="20"/>
        </w:rPr>
        <w:t>drawLine</w:t>
      </w:r>
      <w:r w:rsidRPr="00CE4AC7">
        <w:rPr>
          <w:rFonts w:ascii="Courier New" w:hAnsi="Courier New" w:cs="Courier New"/>
          <w:color w:val="000000"/>
          <w:kern w:val="0"/>
          <w:sz w:val="16"/>
          <w:szCs w:val="20"/>
        </w:rPr>
        <w:t>(10,90,200,90,Pnt);</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t>Pnt.</w:t>
      </w:r>
      <w:r w:rsidRPr="00CE4AC7">
        <w:rPr>
          <w:rFonts w:ascii="Courier New" w:hAnsi="Courier New" w:cs="Courier New"/>
          <w:b/>
          <w:bCs/>
          <w:color w:val="008080"/>
          <w:kern w:val="0"/>
          <w:sz w:val="16"/>
          <w:szCs w:val="20"/>
        </w:rPr>
        <w:t>setPathEffect</w:t>
      </w:r>
      <w:r w:rsidRPr="00CE4AC7">
        <w:rPr>
          <w:rFonts w:ascii="Courier New" w:hAnsi="Courier New" w:cs="Courier New"/>
          <w:color w:val="000000"/>
          <w:kern w:val="0"/>
          <w:sz w:val="16"/>
          <w:szCs w:val="20"/>
        </w:rPr>
        <w:t>(</w:t>
      </w:r>
      <w:r w:rsidRPr="00CE4AC7">
        <w:rPr>
          <w:rFonts w:ascii="Courier New" w:hAnsi="Courier New" w:cs="Courier New"/>
          <w:b/>
          <w:bCs/>
          <w:color w:val="7F0055"/>
          <w:kern w:val="0"/>
          <w:sz w:val="16"/>
          <w:szCs w:val="20"/>
        </w:rPr>
        <w:t>new</w:t>
      </w:r>
      <w:r w:rsidRPr="00CE4AC7">
        <w:rPr>
          <w:rFonts w:ascii="Courier New" w:hAnsi="Courier New" w:cs="Courier New"/>
          <w:color w:val="000000"/>
          <w:kern w:val="0"/>
          <w:sz w:val="16"/>
          <w:szCs w:val="20"/>
        </w:rPr>
        <w:t xml:space="preserve"> </w:t>
      </w:r>
      <w:r w:rsidRPr="00CE4AC7">
        <w:rPr>
          <w:rFonts w:ascii="Courier New" w:hAnsi="Courier New" w:cs="Courier New"/>
          <w:b/>
          <w:bCs/>
          <w:color w:val="008080"/>
          <w:kern w:val="0"/>
          <w:sz w:val="16"/>
          <w:szCs w:val="20"/>
        </w:rPr>
        <w:t>DashPathEffect</w:t>
      </w:r>
      <w:r w:rsidRPr="00CE4AC7">
        <w:rPr>
          <w:rFonts w:ascii="Courier New" w:hAnsi="Courier New" w:cs="Courier New"/>
          <w:color w:val="000000"/>
          <w:kern w:val="0"/>
          <w:sz w:val="16"/>
          <w:szCs w:val="20"/>
        </w:rPr>
        <w:t>(</w:t>
      </w:r>
      <w:r w:rsidRPr="00CE4AC7">
        <w:rPr>
          <w:rFonts w:ascii="Courier New" w:hAnsi="Courier New" w:cs="Courier New"/>
          <w:b/>
          <w:bCs/>
          <w:color w:val="7F0055"/>
          <w:kern w:val="0"/>
          <w:sz w:val="16"/>
          <w:szCs w:val="20"/>
        </w:rPr>
        <w:t>new</w:t>
      </w:r>
      <w:r w:rsidRPr="00CE4AC7">
        <w:rPr>
          <w:rFonts w:ascii="Courier New" w:hAnsi="Courier New" w:cs="Courier New"/>
          <w:color w:val="000000"/>
          <w:kern w:val="0"/>
          <w:sz w:val="16"/>
          <w:szCs w:val="20"/>
        </w:rPr>
        <w:t xml:space="preserve"> </w:t>
      </w:r>
      <w:r w:rsidRPr="00CE4AC7">
        <w:rPr>
          <w:rFonts w:ascii="Courier New" w:hAnsi="Courier New" w:cs="Courier New"/>
          <w:b/>
          <w:bCs/>
          <w:color w:val="7F0055"/>
          <w:kern w:val="0"/>
          <w:sz w:val="16"/>
          <w:szCs w:val="20"/>
        </w:rPr>
        <w:t>float</w:t>
      </w:r>
      <w:r w:rsidRPr="00CE4AC7">
        <w:rPr>
          <w:rFonts w:ascii="Courier New" w:hAnsi="Courier New" w:cs="Courier New"/>
          <w:color w:val="000000"/>
          <w:kern w:val="0"/>
          <w:sz w:val="16"/>
          <w:szCs w:val="20"/>
        </w:rPr>
        <w:t>[] {12, 2, 2, 2, 2, 2 }, 0));</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t>canvas.</w:t>
      </w:r>
      <w:r w:rsidRPr="00CE4AC7">
        <w:rPr>
          <w:rFonts w:ascii="Courier New" w:hAnsi="Courier New" w:cs="Courier New"/>
          <w:b/>
          <w:bCs/>
          <w:color w:val="008080"/>
          <w:kern w:val="0"/>
          <w:sz w:val="16"/>
          <w:szCs w:val="20"/>
        </w:rPr>
        <w:t>drawLine</w:t>
      </w:r>
      <w:r w:rsidRPr="00CE4AC7">
        <w:rPr>
          <w:rFonts w:ascii="Courier New" w:hAnsi="Courier New" w:cs="Courier New"/>
          <w:color w:val="000000"/>
          <w:kern w:val="0"/>
          <w:sz w:val="16"/>
          <w:szCs w:val="20"/>
        </w:rPr>
        <w:t>(10,110,200,110,Pnt);</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r>
      <w:r w:rsidRPr="00CE4AC7">
        <w:rPr>
          <w:rFonts w:ascii="Courier New" w:hAnsi="Courier New" w:cs="Courier New"/>
          <w:color w:val="000000"/>
          <w:kern w:val="0"/>
          <w:sz w:val="16"/>
          <w:szCs w:val="20"/>
        </w:rPr>
        <w:tab/>
        <w:t>}</w:t>
      </w:r>
    </w:p>
    <w:p w:rsidR="00CE4AC7" w:rsidRPr="00CE4AC7" w:rsidRDefault="00CE4AC7" w:rsidP="00CE4AC7">
      <w:pPr>
        <w:wordWrap/>
        <w:adjustRightInd w:val="0"/>
        <w:jc w:val="left"/>
        <w:rPr>
          <w:rFonts w:ascii="Courier New" w:hAnsi="Courier New" w:cs="Courier New"/>
          <w:kern w:val="0"/>
          <w:sz w:val="16"/>
          <w:szCs w:val="20"/>
        </w:rPr>
      </w:pPr>
      <w:r w:rsidRPr="00CE4AC7">
        <w:rPr>
          <w:rFonts w:ascii="Courier New" w:hAnsi="Courier New" w:cs="Courier New"/>
          <w:color w:val="000000"/>
          <w:kern w:val="0"/>
          <w:sz w:val="16"/>
          <w:szCs w:val="20"/>
        </w:rPr>
        <w:tab/>
        <w:t>}</w:t>
      </w:r>
    </w:p>
    <w:p w:rsidR="00863AD9" w:rsidRDefault="00CE4AC7" w:rsidP="00CE4AC7">
      <w:pPr>
        <w:rPr>
          <w:rFonts w:ascii="Courier New" w:hAnsi="Courier New" w:cs="Courier New"/>
          <w:color w:val="000000"/>
          <w:kern w:val="0"/>
          <w:sz w:val="16"/>
          <w:szCs w:val="20"/>
        </w:rPr>
      </w:pPr>
      <w:r w:rsidRPr="00CE4AC7">
        <w:rPr>
          <w:rFonts w:ascii="Courier New" w:hAnsi="Courier New" w:cs="Courier New"/>
          <w:color w:val="000000"/>
          <w:kern w:val="0"/>
          <w:sz w:val="16"/>
          <w:szCs w:val="20"/>
        </w:rPr>
        <w:t>}</w:t>
      </w:r>
    </w:p>
    <w:p w:rsidR="00863AD9" w:rsidRDefault="00863AD9">
      <w:pPr>
        <w:widowControl/>
        <w:wordWrap/>
        <w:autoSpaceDE/>
        <w:autoSpaceDN/>
        <w:jc w:val="left"/>
        <w:rPr>
          <w:rFonts w:ascii="Courier New" w:hAnsi="Courier New" w:cs="Courier New"/>
          <w:color w:val="000000"/>
          <w:kern w:val="0"/>
          <w:sz w:val="16"/>
          <w:szCs w:val="20"/>
        </w:rPr>
      </w:pPr>
      <w:r>
        <w:rPr>
          <w:rFonts w:ascii="Courier New" w:hAnsi="Courier New" w:cs="Courier New"/>
          <w:color w:val="000000"/>
          <w:kern w:val="0"/>
          <w:sz w:val="16"/>
          <w:szCs w:val="20"/>
        </w:rPr>
        <w:br w:type="page"/>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b/>
          <w:bCs/>
          <w:color w:val="FF0000"/>
          <w:kern w:val="0"/>
          <w:sz w:val="22"/>
        </w:rPr>
        <w:lastRenderedPageBreak/>
        <w:t>필터</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b/>
          <w:bCs/>
          <w:color w:val="009E25"/>
          <w:kern w:val="0"/>
          <w:sz w:val="14"/>
        </w:rPr>
        <w:t xml:space="preserve">1) </w:t>
      </w:r>
      <w:r w:rsidRPr="00863AD9">
        <w:rPr>
          <w:rFonts w:ascii="dotum" w:eastAsia="굴림" w:hAnsi="dotum" w:cs="굴림"/>
          <w:b/>
          <w:bCs/>
          <w:color w:val="009E25"/>
          <w:kern w:val="0"/>
          <w:sz w:val="14"/>
        </w:rPr>
        <w:t>마스크</w:t>
      </w:r>
      <w:r w:rsidRPr="00863AD9">
        <w:rPr>
          <w:rFonts w:ascii="dotum" w:eastAsia="굴림" w:hAnsi="dotum" w:cs="굴림"/>
          <w:b/>
          <w:bCs/>
          <w:color w:val="009E25"/>
          <w:kern w:val="0"/>
          <w:sz w:val="14"/>
        </w:rPr>
        <w:t xml:space="preserve"> </w:t>
      </w:r>
      <w:r w:rsidRPr="00863AD9">
        <w:rPr>
          <w:rFonts w:ascii="dotum" w:eastAsia="굴림" w:hAnsi="dotum" w:cs="굴림"/>
          <w:b/>
          <w:bCs/>
          <w:color w:val="009E25"/>
          <w:kern w:val="0"/>
          <w:sz w:val="14"/>
        </w:rPr>
        <w:t>필터</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MaskFilter setMaskFilter (MaskFilter maskfilter)</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ColorFilter setColorFilter (ColorFilter filter)</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xml:space="preserve">  -&gt; </w:t>
      </w:r>
      <w:r w:rsidRPr="00863AD9">
        <w:rPr>
          <w:rFonts w:ascii="dotum" w:eastAsia="굴림" w:hAnsi="dotum" w:cs="굴림"/>
          <w:color w:val="717171"/>
          <w:kern w:val="0"/>
          <w:sz w:val="14"/>
          <w:szCs w:val="14"/>
        </w:rPr>
        <w:t>필터</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제거시는</w:t>
      </w:r>
      <w:r w:rsidRPr="00863AD9">
        <w:rPr>
          <w:rFonts w:ascii="dotum" w:eastAsia="굴림" w:hAnsi="dotum" w:cs="굴림"/>
          <w:color w:val="717171"/>
          <w:kern w:val="0"/>
          <w:sz w:val="14"/>
          <w:szCs w:val="14"/>
        </w:rPr>
        <w:t xml:space="preserve"> null </w:t>
      </w:r>
      <w:r w:rsidRPr="00863AD9">
        <w:rPr>
          <w:rFonts w:ascii="dotum" w:eastAsia="굴림" w:hAnsi="dotum" w:cs="굴림"/>
          <w:color w:val="717171"/>
          <w:kern w:val="0"/>
          <w:sz w:val="14"/>
          <w:szCs w:val="14"/>
        </w:rPr>
        <w:t>값</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대입</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BlurMaskFilter(float radius, BlurMaskFilter.Blur style)</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xml:space="preserve">  -&gt; </w:t>
      </w:r>
      <w:r w:rsidRPr="00863AD9">
        <w:rPr>
          <w:rFonts w:ascii="dotum" w:eastAsia="굴림" w:hAnsi="dotum" w:cs="굴림"/>
          <w:color w:val="717171"/>
          <w:kern w:val="0"/>
          <w:sz w:val="14"/>
          <w:szCs w:val="14"/>
        </w:rPr>
        <w:t>가장자리</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부분의</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색상을</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흐릿하게</w:t>
      </w:r>
      <w:r w:rsidRPr="00863AD9">
        <w:rPr>
          <w:rFonts w:ascii="dotum" w:eastAsia="굴림" w:hAnsi="dotum" w:cs="굴림"/>
          <w:color w:val="717171"/>
          <w:kern w:val="0"/>
          <w:sz w:val="14"/>
          <w:szCs w:val="14"/>
        </w:rPr>
        <w:t xml:space="preserve">(or </w:t>
      </w:r>
      <w:r w:rsidRPr="00863AD9">
        <w:rPr>
          <w:rFonts w:ascii="dotum" w:eastAsia="굴림" w:hAnsi="dotum" w:cs="굴림"/>
          <w:color w:val="717171"/>
          <w:kern w:val="0"/>
          <w:sz w:val="14"/>
          <w:szCs w:val="14"/>
        </w:rPr>
        <w:t>부드럽게</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만든다</w:t>
      </w:r>
      <w:r w:rsidRPr="00863AD9">
        <w:rPr>
          <w:rFonts w:ascii="dotum" w:eastAsia="굴림" w:hAnsi="dotum" w:cs="굴림"/>
          <w:color w:val="717171"/>
          <w:kern w:val="0"/>
          <w:sz w:val="14"/>
          <w:szCs w:val="14"/>
        </w:rPr>
        <w:t>. (</w:t>
      </w:r>
      <w:r w:rsidRPr="00863AD9">
        <w:rPr>
          <w:rFonts w:ascii="dotum" w:eastAsia="굴림" w:hAnsi="dotum" w:cs="굴림"/>
          <w:color w:val="717171"/>
          <w:kern w:val="0"/>
          <w:sz w:val="14"/>
          <w:szCs w:val="14"/>
        </w:rPr>
        <w:t>뽀샤시</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효과</w:t>
      </w: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xml:space="preserve">  -&gt; radius </w:t>
      </w:r>
      <w:r w:rsidRPr="00863AD9">
        <w:rPr>
          <w:rFonts w:ascii="dotum" w:eastAsia="굴림" w:hAnsi="dotum" w:cs="굴림"/>
          <w:color w:val="717171"/>
          <w:kern w:val="0"/>
          <w:sz w:val="14"/>
          <w:szCs w:val="14"/>
        </w:rPr>
        <w:t>값이</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클수록</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영향</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받는</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영역이</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넓어진다</w:t>
      </w: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-&gt;</w:t>
      </w:r>
      <w:r w:rsidRPr="00863AD9">
        <w:rPr>
          <w:rFonts w:ascii="dotum" w:eastAsia="굴림" w:hAnsi="dotum" w:cs="굴림"/>
          <w:color w:val="717171"/>
          <w:kern w:val="0"/>
          <w:sz w:val="14"/>
        </w:rPr>
        <w:t> </w:t>
      </w:r>
      <w:r w:rsidRPr="00863AD9">
        <w:rPr>
          <w:rFonts w:ascii="dotum" w:eastAsia="굴림" w:hAnsi="dotum" w:cs="굴림"/>
          <w:color w:val="EF007C"/>
          <w:kern w:val="0"/>
          <w:sz w:val="14"/>
          <w:szCs w:val="14"/>
        </w:rPr>
        <w:t>style</w:t>
      </w:r>
      <w:r w:rsidRPr="00863AD9">
        <w:rPr>
          <w:rFonts w:ascii="dotum" w:eastAsia="굴림" w:hAnsi="dotum" w:cs="굴림"/>
          <w:color w:val="717171"/>
          <w:kern w:val="0"/>
          <w:sz w:val="14"/>
        </w:rPr>
        <w:t> </w:t>
      </w:r>
      <w:r w:rsidRPr="00863AD9">
        <w:rPr>
          <w:rFonts w:ascii="dotum" w:eastAsia="굴림" w:hAnsi="dotum" w:cs="굴림"/>
          <w:color w:val="717171"/>
          <w:kern w:val="0"/>
          <w:sz w:val="14"/>
          <w:szCs w:val="14"/>
        </w:rPr>
        <w:t>: INNER, NORMAL, OUTER, SOLID</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EmbossMaskFilter(float[] direction, float ambient, float specular, float blurRadius)</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w:t>
      </w:r>
      <w:r w:rsidRPr="00863AD9">
        <w:rPr>
          <w:rFonts w:ascii="dotum" w:eastAsia="굴림" w:hAnsi="dotum" w:cs="굴림"/>
          <w:b/>
          <w:bCs/>
          <w:color w:val="FFFF00"/>
          <w:kern w:val="0"/>
          <w:sz w:val="14"/>
        </w:rPr>
        <w:t>  ex  </w:t>
      </w: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setContentView (new MyView(this));</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protected class MyView extends View{</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public MyView(Context context){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super(context);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public void onDraw(Canvas canvas){</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lastRenderedPageBreak/>
        <w:t>      Paint Pnt = new Paint();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Pnt.setAntiAlias(true);</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Bitmap e8 = BitmapFactory.decodeResource(getContext.getResources(),</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R.drawable.eight8);</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canvas.drawColor(Color.WHITE);</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BlurMaskFilter blur = new BlurMaskFilter(10, BlurMaskFilter.Blur.NORMAL);</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Pnt.setMaskFilter(blur);</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canvas.drawBitmap(e8, 30, 30, Pnt);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line="230" w:lineRule="atLeast"/>
        <w:jc w:val="center"/>
        <w:rPr>
          <w:rFonts w:ascii="dotum" w:eastAsia="굴림" w:hAnsi="dotum" w:cs="굴림" w:hint="eastAsia"/>
          <w:color w:val="717171"/>
          <w:kern w:val="0"/>
          <w:sz w:val="14"/>
          <w:szCs w:val="14"/>
        </w:rPr>
      </w:pPr>
      <w:r>
        <w:rPr>
          <w:rFonts w:ascii="dotum" w:eastAsia="굴림" w:hAnsi="dotum" w:cs="굴림" w:hint="eastAsia"/>
          <w:noProof/>
          <w:color w:val="717171"/>
          <w:kern w:val="0"/>
          <w:sz w:val="14"/>
          <w:szCs w:val="14"/>
        </w:rPr>
        <w:drawing>
          <wp:inline distT="0" distB="0" distL="0" distR="0">
            <wp:extent cx="2772410" cy="2487295"/>
            <wp:effectExtent l="19050" t="0" r="8890" b="0"/>
            <wp:docPr id="152" name="그림 16" descr="http://cfile23.uf.tistory.com/image/18514F144CDD4C6B3968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cfile23.uf.tistory.com/image/18514F144CDD4C6B39681A"/>
                    <pic:cNvPicPr>
                      <a:picLocks noChangeAspect="1" noChangeArrowheads="1"/>
                    </pic:cNvPicPr>
                  </pic:nvPicPr>
                  <pic:blipFill>
                    <a:blip r:embed="rId485"/>
                    <a:srcRect/>
                    <a:stretch>
                      <a:fillRect/>
                    </a:stretch>
                  </pic:blipFill>
                  <pic:spPr bwMode="auto">
                    <a:xfrm>
                      <a:off x="0" y="0"/>
                      <a:ext cx="2772410" cy="2487295"/>
                    </a:xfrm>
                    <a:prstGeom prst="rect">
                      <a:avLst/>
                    </a:prstGeom>
                    <a:noFill/>
                    <a:ln w="9525">
                      <a:noFill/>
                      <a:miter lim="800000"/>
                      <a:headEnd/>
                      <a:tailEnd/>
                    </a:ln>
                  </pic:spPr>
                </pic:pic>
              </a:graphicData>
            </a:graphic>
          </wp:inline>
        </w:drawing>
      </w:r>
    </w:p>
    <w:p w:rsidR="00863AD9" w:rsidRPr="00863AD9" w:rsidRDefault="00863AD9" w:rsidP="00863AD9">
      <w:pPr>
        <w:widowControl/>
        <w:wordWrap/>
        <w:autoSpaceDE/>
        <w:autoSpaceDN/>
        <w:spacing w:before="100" w:beforeAutospacing="1" w:after="100" w:afterAutospacing="1" w:line="230" w:lineRule="atLeast"/>
        <w:jc w:val="center"/>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w:t>
      </w:r>
      <w:r w:rsidRPr="00863AD9">
        <w:rPr>
          <w:rFonts w:ascii="dotum" w:eastAsia="굴림" w:hAnsi="dotum" w:cs="굴림"/>
          <w:b/>
          <w:bCs/>
          <w:color w:val="FFFF00"/>
          <w:kern w:val="0"/>
          <w:sz w:val="14"/>
        </w:rPr>
        <w:t>  ex  </w:t>
      </w: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lastRenderedPageBreak/>
        <w:t>//</w:t>
      </w:r>
      <w:r w:rsidRPr="00863AD9">
        <w:rPr>
          <w:rFonts w:ascii="dotum" w:eastAsia="굴림" w:hAnsi="dotum" w:cs="굴림"/>
          <w:color w:val="3A32C3"/>
          <w:kern w:val="0"/>
          <w:sz w:val="14"/>
          <w:szCs w:val="14"/>
        </w:rPr>
        <w:t>각</w:t>
      </w:r>
      <w:r w:rsidRPr="00863AD9">
        <w:rPr>
          <w:rFonts w:ascii="dotum" w:eastAsia="굴림" w:hAnsi="dotum" w:cs="굴림"/>
          <w:color w:val="3A32C3"/>
          <w:kern w:val="0"/>
          <w:sz w:val="14"/>
          <w:szCs w:val="14"/>
        </w:rPr>
        <w:t xml:space="preserve"> </w:t>
      </w:r>
      <w:r w:rsidRPr="00863AD9">
        <w:rPr>
          <w:rFonts w:ascii="dotum" w:eastAsia="굴림" w:hAnsi="dotum" w:cs="굴림"/>
          <w:color w:val="3A32C3"/>
          <w:kern w:val="0"/>
          <w:sz w:val="14"/>
          <w:szCs w:val="14"/>
        </w:rPr>
        <w:t>방향으로</w:t>
      </w:r>
      <w:r w:rsidRPr="00863AD9">
        <w:rPr>
          <w:rFonts w:ascii="dotum" w:eastAsia="굴림" w:hAnsi="dotum" w:cs="굴림"/>
          <w:color w:val="3A32C3"/>
          <w:kern w:val="0"/>
          <w:sz w:val="14"/>
          <w:szCs w:val="14"/>
        </w:rPr>
        <w:t xml:space="preserve"> 2</w:t>
      </w:r>
      <w:r w:rsidRPr="00863AD9">
        <w:rPr>
          <w:rFonts w:ascii="dotum" w:eastAsia="굴림" w:hAnsi="dotum" w:cs="굴림"/>
          <w:color w:val="3A32C3"/>
          <w:kern w:val="0"/>
          <w:sz w:val="14"/>
          <w:szCs w:val="14"/>
        </w:rPr>
        <w:t>픽셀만큼</w:t>
      </w:r>
      <w:r w:rsidRPr="00863AD9">
        <w:rPr>
          <w:rFonts w:ascii="dotum" w:eastAsia="굴림" w:hAnsi="dotum" w:cs="굴림"/>
          <w:color w:val="3A32C3"/>
          <w:kern w:val="0"/>
          <w:sz w:val="14"/>
          <w:szCs w:val="14"/>
        </w:rPr>
        <w:t xml:space="preserve"> </w:t>
      </w:r>
      <w:r w:rsidRPr="00863AD9">
        <w:rPr>
          <w:rFonts w:ascii="dotum" w:eastAsia="굴림" w:hAnsi="dotum" w:cs="굴림"/>
          <w:color w:val="3A32C3"/>
          <w:kern w:val="0"/>
          <w:sz w:val="14"/>
          <w:szCs w:val="14"/>
        </w:rPr>
        <w:t>떨어진</w:t>
      </w:r>
      <w:r w:rsidRPr="00863AD9">
        <w:rPr>
          <w:rFonts w:ascii="dotum" w:eastAsia="굴림" w:hAnsi="dotum" w:cs="굴림"/>
          <w:color w:val="3A32C3"/>
          <w:kern w:val="0"/>
          <w:sz w:val="14"/>
          <w:szCs w:val="14"/>
        </w:rPr>
        <w:t xml:space="preserve"> </w:t>
      </w:r>
      <w:r w:rsidRPr="00863AD9">
        <w:rPr>
          <w:rFonts w:ascii="dotum" w:eastAsia="굴림" w:hAnsi="dotum" w:cs="굴림"/>
          <w:color w:val="3A32C3"/>
          <w:kern w:val="0"/>
          <w:sz w:val="14"/>
          <w:szCs w:val="14"/>
        </w:rPr>
        <w:t>위치에서</w:t>
      </w:r>
      <w:r w:rsidRPr="00863AD9">
        <w:rPr>
          <w:rFonts w:ascii="dotum" w:eastAsia="굴림" w:hAnsi="dotum" w:cs="굴림"/>
          <w:color w:val="3A32C3"/>
          <w:kern w:val="0"/>
          <w:sz w:val="14"/>
          <w:szCs w:val="14"/>
        </w:rPr>
        <w:t xml:space="preserve"> </w:t>
      </w:r>
      <w:r w:rsidRPr="00863AD9">
        <w:rPr>
          <w:rFonts w:ascii="dotum" w:eastAsia="굴림" w:hAnsi="dotum" w:cs="굴림"/>
          <w:color w:val="3A32C3"/>
          <w:kern w:val="0"/>
          <w:sz w:val="14"/>
          <w:szCs w:val="14"/>
        </w:rPr>
        <w:t>빛을</w:t>
      </w:r>
      <w:r w:rsidRPr="00863AD9">
        <w:rPr>
          <w:rFonts w:ascii="dotum" w:eastAsia="굴림" w:hAnsi="dotum" w:cs="굴림"/>
          <w:color w:val="3A32C3"/>
          <w:kern w:val="0"/>
          <w:sz w:val="14"/>
          <w:szCs w:val="14"/>
        </w:rPr>
        <w:t xml:space="preserve"> </w:t>
      </w:r>
      <w:r w:rsidRPr="00863AD9">
        <w:rPr>
          <w:rFonts w:ascii="dotum" w:eastAsia="굴림" w:hAnsi="dotum" w:cs="굴림"/>
          <w:color w:val="3A32C3"/>
          <w:kern w:val="0"/>
          <w:sz w:val="14"/>
          <w:szCs w:val="14"/>
        </w:rPr>
        <w:t>비추며</w:t>
      </w:r>
      <w:r w:rsidRPr="00863AD9">
        <w:rPr>
          <w:rFonts w:ascii="dotum" w:eastAsia="굴림" w:hAnsi="dotum" w:cs="굴림"/>
          <w:color w:val="3A32C3"/>
          <w:kern w:val="0"/>
          <w:sz w:val="14"/>
          <w:szCs w:val="14"/>
        </w:rPr>
        <w:t xml:space="preserve"> </w:t>
      </w:r>
      <w:r w:rsidRPr="00863AD9">
        <w:rPr>
          <w:rFonts w:ascii="dotum" w:eastAsia="굴림" w:hAnsi="dotum" w:cs="굴림"/>
          <w:color w:val="3A32C3"/>
          <w:kern w:val="0"/>
          <w:sz w:val="14"/>
          <w:szCs w:val="14"/>
        </w:rPr>
        <w:t>강도는</w:t>
      </w:r>
      <w:r w:rsidRPr="00863AD9">
        <w:rPr>
          <w:rFonts w:ascii="dotum" w:eastAsia="굴림" w:hAnsi="dotum" w:cs="굴림"/>
          <w:color w:val="3A32C3"/>
          <w:kern w:val="0"/>
          <w:sz w:val="14"/>
          <w:szCs w:val="14"/>
        </w:rPr>
        <w:t xml:space="preserve"> 50%.</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EmbossMaskFilter emboss = new EmbossMaskFilter(new float[] {2, 2, 2}, 0.5f, 6, 5);</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Pnt.setMaskFilter(emboss);</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line="230" w:lineRule="atLeast"/>
        <w:jc w:val="center"/>
        <w:rPr>
          <w:rFonts w:ascii="dotum" w:eastAsia="굴림" w:hAnsi="dotum" w:cs="굴림" w:hint="eastAsia"/>
          <w:color w:val="717171"/>
          <w:kern w:val="0"/>
          <w:sz w:val="14"/>
          <w:szCs w:val="14"/>
        </w:rPr>
      </w:pPr>
      <w:r>
        <w:rPr>
          <w:rFonts w:ascii="dotum" w:eastAsia="굴림" w:hAnsi="dotum" w:cs="굴림" w:hint="eastAsia"/>
          <w:noProof/>
          <w:color w:val="717171"/>
          <w:kern w:val="0"/>
          <w:sz w:val="14"/>
          <w:szCs w:val="14"/>
        </w:rPr>
        <w:drawing>
          <wp:inline distT="0" distB="0" distL="0" distR="0">
            <wp:extent cx="2560320" cy="2296795"/>
            <wp:effectExtent l="19050" t="0" r="0" b="0"/>
            <wp:docPr id="151" name="그림 17" descr="http://cfile24.uf.tistory.com/image/17514F144CDD4C6C3AE5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cfile24.uf.tistory.com/image/17514F144CDD4C6C3AE5AB"/>
                    <pic:cNvPicPr>
                      <a:picLocks noChangeAspect="1" noChangeArrowheads="1"/>
                    </pic:cNvPicPr>
                  </pic:nvPicPr>
                  <pic:blipFill>
                    <a:blip r:embed="rId486"/>
                    <a:srcRect/>
                    <a:stretch>
                      <a:fillRect/>
                    </a:stretch>
                  </pic:blipFill>
                  <pic:spPr bwMode="auto">
                    <a:xfrm>
                      <a:off x="0" y="0"/>
                      <a:ext cx="2560320" cy="2296795"/>
                    </a:xfrm>
                    <a:prstGeom prst="rect">
                      <a:avLst/>
                    </a:prstGeom>
                    <a:noFill/>
                    <a:ln w="9525">
                      <a:noFill/>
                      <a:miter lim="800000"/>
                      <a:headEnd/>
                      <a:tailEnd/>
                    </a:ln>
                  </pic:spPr>
                </pic:pic>
              </a:graphicData>
            </a:graphic>
          </wp:inline>
        </w:drawing>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b/>
          <w:bCs/>
          <w:color w:val="009E25"/>
          <w:kern w:val="0"/>
          <w:sz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b/>
          <w:bCs/>
          <w:color w:val="009E25"/>
          <w:kern w:val="0"/>
          <w:sz w:val="14"/>
        </w:rPr>
        <w:t xml:space="preserve">2) </w:t>
      </w:r>
      <w:r w:rsidRPr="00863AD9">
        <w:rPr>
          <w:rFonts w:ascii="dotum" w:eastAsia="굴림" w:hAnsi="dotum" w:cs="굴림"/>
          <w:b/>
          <w:bCs/>
          <w:color w:val="009E25"/>
          <w:kern w:val="0"/>
          <w:sz w:val="14"/>
        </w:rPr>
        <w:t>컬러</w:t>
      </w:r>
      <w:r w:rsidRPr="00863AD9">
        <w:rPr>
          <w:rFonts w:ascii="dotum" w:eastAsia="굴림" w:hAnsi="dotum" w:cs="굴림"/>
          <w:b/>
          <w:bCs/>
          <w:color w:val="009E25"/>
          <w:kern w:val="0"/>
          <w:sz w:val="14"/>
        </w:rPr>
        <w:t xml:space="preserve"> </w:t>
      </w:r>
      <w:r w:rsidRPr="00863AD9">
        <w:rPr>
          <w:rFonts w:ascii="dotum" w:eastAsia="굴림" w:hAnsi="dotum" w:cs="굴림"/>
          <w:b/>
          <w:bCs/>
          <w:color w:val="009E25"/>
          <w:kern w:val="0"/>
          <w:sz w:val="14"/>
        </w:rPr>
        <w:t>필터</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LightingColorFilter (int mul, int add)</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lastRenderedPageBreak/>
        <w:t xml:space="preserve">  -&gt; RGB </w:t>
      </w:r>
      <w:r w:rsidRPr="00863AD9">
        <w:rPr>
          <w:rFonts w:ascii="dotum" w:eastAsia="굴림" w:hAnsi="dotum" w:cs="굴림"/>
          <w:color w:val="717171"/>
          <w:kern w:val="0"/>
          <w:sz w:val="14"/>
          <w:szCs w:val="14"/>
        </w:rPr>
        <w:t>채널</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각</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색상에</w:t>
      </w:r>
      <w:r w:rsidRPr="00863AD9">
        <w:rPr>
          <w:rFonts w:ascii="dotum" w:eastAsia="굴림" w:hAnsi="dotum" w:cs="굴림"/>
          <w:color w:val="717171"/>
          <w:kern w:val="0"/>
          <w:sz w:val="14"/>
          <w:szCs w:val="14"/>
        </w:rPr>
        <w:t xml:space="preserve"> mul </w:t>
      </w:r>
      <w:r w:rsidRPr="00863AD9">
        <w:rPr>
          <w:rFonts w:ascii="dotum" w:eastAsia="굴림" w:hAnsi="dotum" w:cs="굴림"/>
          <w:color w:val="717171"/>
          <w:kern w:val="0"/>
          <w:sz w:val="14"/>
          <w:szCs w:val="14"/>
        </w:rPr>
        <w:t>값을</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곱하고</w:t>
      </w:r>
      <w:r w:rsidRPr="00863AD9">
        <w:rPr>
          <w:rFonts w:ascii="dotum" w:eastAsia="굴림" w:hAnsi="dotum" w:cs="굴림"/>
          <w:color w:val="717171"/>
          <w:kern w:val="0"/>
          <w:sz w:val="14"/>
          <w:szCs w:val="14"/>
        </w:rPr>
        <w:t xml:space="preserve"> add </w:t>
      </w:r>
      <w:r w:rsidRPr="00863AD9">
        <w:rPr>
          <w:rFonts w:ascii="dotum" w:eastAsia="굴림" w:hAnsi="dotum" w:cs="굴림"/>
          <w:color w:val="717171"/>
          <w:kern w:val="0"/>
          <w:sz w:val="14"/>
          <w:szCs w:val="14"/>
        </w:rPr>
        <w:t>값을</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더해서</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색상</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요소의</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값</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변경</w:t>
      </w:r>
      <w:r w:rsidRPr="00863AD9">
        <w:rPr>
          <w:rFonts w:ascii="dotum" w:eastAsia="굴림" w:hAnsi="dotum" w:cs="굴림"/>
          <w:color w:val="717171"/>
          <w:kern w:val="0"/>
          <w:sz w:val="14"/>
          <w:szCs w:val="14"/>
        </w:rPr>
        <w:t xml:space="preserve"> (0~255)</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ColorMatrixColorFilter(float[] array)</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PorterDuffColorFilter(int srcColor, PorterDuff.Mode mode)</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w:t>
      </w:r>
      <w:r w:rsidRPr="00863AD9">
        <w:rPr>
          <w:rFonts w:ascii="dotum" w:eastAsia="굴림" w:hAnsi="dotum" w:cs="굴림"/>
          <w:b/>
          <w:bCs/>
          <w:color w:val="FFFF00"/>
          <w:kern w:val="0"/>
          <w:sz w:val="14"/>
        </w:rPr>
        <w:t>  ex  </w:t>
      </w: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xml:space="preserve">// 128/256 = 0.5 </w:t>
      </w:r>
      <w:r w:rsidRPr="00863AD9">
        <w:rPr>
          <w:rFonts w:ascii="dotum" w:eastAsia="굴림" w:hAnsi="dotum" w:cs="굴림"/>
          <w:color w:val="717171"/>
          <w:kern w:val="0"/>
          <w:sz w:val="14"/>
          <w:szCs w:val="14"/>
        </w:rPr>
        <w:t>를</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곱한다</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뒤에</w:t>
      </w:r>
      <w:r w:rsidRPr="00863AD9">
        <w:rPr>
          <w:rFonts w:ascii="dotum" w:eastAsia="굴림" w:hAnsi="dotum" w:cs="굴림"/>
          <w:color w:val="717171"/>
          <w:kern w:val="0"/>
          <w:sz w:val="14"/>
          <w:szCs w:val="14"/>
        </w:rPr>
        <w:t xml:space="preserve"> 0</w:t>
      </w:r>
      <w:r w:rsidRPr="00863AD9">
        <w:rPr>
          <w:rFonts w:ascii="dotum" w:eastAsia="굴림" w:hAnsi="dotum" w:cs="굴림"/>
          <w:color w:val="717171"/>
          <w:kern w:val="0"/>
          <w:sz w:val="14"/>
          <w:szCs w:val="14"/>
        </w:rPr>
        <w:t>은</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더해지는</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값</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양수를</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더해지면</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밝아진다</w:t>
      </w: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Pnt.setColorFilter(new LightingColorFilter(128, 0));</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line="230" w:lineRule="atLeast"/>
        <w:jc w:val="center"/>
        <w:rPr>
          <w:rFonts w:ascii="dotum" w:eastAsia="굴림" w:hAnsi="dotum" w:cs="굴림" w:hint="eastAsia"/>
          <w:color w:val="717171"/>
          <w:kern w:val="0"/>
          <w:sz w:val="14"/>
          <w:szCs w:val="14"/>
        </w:rPr>
      </w:pPr>
      <w:r>
        <w:rPr>
          <w:rFonts w:ascii="dotum" w:eastAsia="굴림" w:hAnsi="dotum" w:cs="굴림" w:hint="eastAsia"/>
          <w:noProof/>
          <w:color w:val="717171"/>
          <w:kern w:val="0"/>
          <w:sz w:val="14"/>
          <w:szCs w:val="14"/>
        </w:rPr>
        <w:drawing>
          <wp:inline distT="0" distB="0" distL="0" distR="0">
            <wp:extent cx="2640965" cy="2275205"/>
            <wp:effectExtent l="19050" t="0" r="6985" b="0"/>
            <wp:docPr id="150" name="그림 18" descr="http://cfile24.uf.tistory.com/image/205C1C104CDD4C9407AB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cfile24.uf.tistory.com/image/205C1C104CDD4C9407AB4C"/>
                    <pic:cNvPicPr>
                      <a:picLocks noChangeAspect="1" noChangeArrowheads="1"/>
                    </pic:cNvPicPr>
                  </pic:nvPicPr>
                  <pic:blipFill>
                    <a:blip r:embed="rId487"/>
                    <a:srcRect/>
                    <a:stretch>
                      <a:fillRect/>
                    </a:stretch>
                  </pic:blipFill>
                  <pic:spPr bwMode="auto">
                    <a:xfrm>
                      <a:off x="0" y="0"/>
                      <a:ext cx="2640965" cy="2275205"/>
                    </a:xfrm>
                    <a:prstGeom prst="rect">
                      <a:avLst/>
                    </a:prstGeom>
                    <a:noFill/>
                    <a:ln w="9525">
                      <a:noFill/>
                      <a:miter lim="800000"/>
                      <a:headEnd/>
                      <a:tailEnd/>
                    </a:ln>
                  </pic:spPr>
                </pic:pic>
              </a:graphicData>
            </a:graphic>
          </wp:inline>
        </w:drawing>
      </w:r>
    </w:p>
    <w:p w:rsidR="00863AD9" w:rsidRPr="00863AD9" w:rsidRDefault="00863AD9" w:rsidP="00863AD9">
      <w:pPr>
        <w:widowControl/>
        <w:wordWrap/>
        <w:autoSpaceDE/>
        <w:autoSpaceDN/>
        <w:spacing w:line="230" w:lineRule="atLeast"/>
        <w:jc w:val="left"/>
        <w:rPr>
          <w:rFonts w:ascii="굴림" w:eastAsia="굴림" w:hAnsi="굴림" w:cs="굴림"/>
          <w:kern w:val="0"/>
          <w:sz w:val="24"/>
          <w:szCs w:val="24"/>
        </w:rPr>
      </w:pPr>
      <w:r w:rsidRPr="00863AD9">
        <w:rPr>
          <w:rFonts w:ascii="dotum" w:eastAsia="굴림" w:hAnsi="dotum" w:cs="굴림"/>
          <w:color w:val="717171"/>
          <w:kern w:val="0"/>
          <w:sz w:val="14"/>
        </w:rPr>
        <w:t> </w:t>
      </w:r>
    </w:p>
    <w:p w:rsidR="00863AD9" w:rsidRPr="00863AD9" w:rsidRDefault="00863AD9" w:rsidP="00863AD9">
      <w:pPr>
        <w:widowControl/>
        <w:wordWrap/>
        <w:autoSpaceDE/>
        <w:autoSpaceDN/>
        <w:spacing w:before="100" w:beforeAutospacing="1" w:after="100" w:afterAutospacing="1" w:line="230" w:lineRule="atLeast"/>
        <w:jc w:val="left"/>
        <w:rPr>
          <w:rFonts w:ascii="굴림" w:eastAsia="굴림" w:hAnsi="굴림" w:cs="굴림"/>
          <w:kern w:val="0"/>
          <w:sz w:val="24"/>
          <w:szCs w:val="2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w:t>
      </w:r>
      <w:r w:rsidRPr="00863AD9">
        <w:rPr>
          <w:rFonts w:ascii="dotum" w:eastAsia="굴림" w:hAnsi="dotum" w:cs="굴림"/>
          <w:b/>
          <w:bCs/>
          <w:color w:val="FFFF00"/>
          <w:kern w:val="0"/>
          <w:sz w:val="14"/>
        </w:rPr>
        <w:t>  ex  </w:t>
      </w: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EF007C"/>
          <w:kern w:val="0"/>
          <w:sz w:val="14"/>
          <w:szCs w:val="14"/>
        </w:rPr>
        <w:t xml:space="preserve">// </w:t>
      </w:r>
      <w:r w:rsidRPr="00863AD9">
        <w:rPr>
          <w:rFonts w:ascii="dotum" w:eastAsia="굴림" w:hAnsi="dotum" w:cs="굴림"/>
          <w:color w:val="EF007C"/>
          <w:kern w:val="0"/>
          <w:sz w:val="14"/>
          <w:szCs w:val="14"/>
        </w:rPr>
        <w:t>반전</w:t>
      </w:r>
      <w:r w:rsidRPr="00863AD9">
        <w:rPr>
          <w:rFonts w:ascii="dotum" w:eastAsia="굴림" w:hAnsi="dotum" w:cs="굴림"/>
          <w:color w:val="EF007C"/>
          <w:kern w:val="0"/>
          <w:sz w:val="14"/>
          <w:szCs w:val="14"/>
        </w:rPr>
        <w:t xml:space="preserve"> </w:t>
      </w:r>
      <w:r w:rsidRPr="00863AD9">
        <w:rPr>
          <w:rFonts w:ascii="dotum" w:eastAsia="굴림" w:hAnsi="dotum" w:cs="굴림"/>
          <w:color w:val="EF007C"/>
          <w:kern w:val="0"/>
          <w:sz w:val="14"/>
          <w:szCs w:val="14"/>
        </w:rPr>
        <w:t>효과</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ColorMatrix cm = new ColorMatrix(new float[]{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-1, 0, 0, 0, 255,</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0, -1, 0, 0, 255,</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0, 0, -1, 0, 255,</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0, 0, 0, 1, 0});</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lastRenderedPageBreak/>
        <w:t>Pnt.setColorFilter(new ColorMatrixColorFilter(cm));</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xml:space="preserve">  -&gt; </w:t>
      </w:r>
      <w:r w:rsidRPr="00863AD9">
        <w:rPr>
          <w:rFonts w:ascii="dotum" w:eastAsia="굴림" w:hAnsi="dotum" w:cs="굴림"/>
          <w:color w:val="717171"/>
          <w:kern w:val="0"/>
          <w:sz w:val="14"/>
          <w:szCs w:val="14"/>
        </w:rPr>
        <w:t>연산해보면</w:t>
      </w:r>
      <w:r w:rsidRPr="00863AD9">
        <w:rPr>
          <w:rFonts w:ascii="dotum" w:eastAsia="굴림" w:hAnsi="dotum" w:cs="굴림"/>
          <w:color w:val="717171"/>
          <w:kern w:val="0"/>
          <w:sz w:val="14"/>
          <w:szCs w:val="14"/>
        </w:rPr>
        <w:t xml:space="preserve"> r' = 255 - r,    g' = 255 - g,    b' = 255 - b  </w:t>
      </w:r>
      <w:r w:rsidRPr="00863AD9">
        <w:rPr>
          <w:rFonts w:ascii="dotum" w:eastAsia="굴림" w:hAnsi="dotum" w:cs="굴림"/>
          <w:color w:val="717171"/>
          <w:kern w:val="0"/>
          <w:sz w:val="14"/>
          <w:szCs w:val="14"/>
        </w:rPr>
        <w:t>뭐</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이런식으로</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반전효과</w:t>
      </w: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xml:space="preserve">  -&gt; </w:t>
      </w:r>
      <w:r w:rsidRPr="00863AD9">
        <w:rPr>
          <w:rFonts w:ascii="dotum" w:eastAsia="굴림" w:hAnsi="dotum" w:cs="굴림"/>
          <w:color w:val="717171"/>
          <w:kern w:val="0"/>
          <w:sz w:val="14"/>
          <w:szCs w:val="14"/>
        </w:rPr>
        <w:t>곱해지는</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것들은</w:t>
      </w:r>
      <w:r w:rsidRPr="00863AD9">
        <w:rPr>
          <w:rFonts w:ascii="dotum" w:eastAsia="굴림" w:hAnsi="dotum" w:cs="굴림"/>
          <w:color w:val="717171"/>
          <w:kern w:val="0"/>
          <w:sz w:val="14"/>
          <w:szCs w:val="14"/>
        </w:rPr>
        <w:t xml:space="preserve"> r, g, b, a, 1 </w:t>
      </w:r>
      <w:r w:rsidRPr="00863AD9">
        <w:rPr>
          <w:rFonts w:ascii="dotum" w:eastAsia="굴림" w:hAnsi="dotum" w:cs="굴림"/>
          <w:color w:val="717171"/>
          <w:kern w:val="0"/>
          <w:sz w:val="14"/>
          <w:szCs w:val="14"/>
        </w:rPr>
        <w:t>순서</w:t>
      </w: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w:t>
      </w:r>
      <w:r w:rsidRPr="00863AD9">
        <w:rPr>
          <w:rFonts w:ascii="dotum" w:eastAsia="굴림" w:hAnsi="dotum" w:cs="굴림"/>
          <w:b/>
          <w:bCs/>
          <w:color w:val="FFFF00"/>
          <w:kern w:val="0"/>
          <w:sz w:val="14"/>
        </w:rPr>
        <w:t>  ex  </w:t>
      </w: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EF007C"/>
          <w:kern w:val="0"/>
          <w:sz w:val="14"/>
          <w:szCs w:val="14"/>
        </w:rPr>
        <w:t>// Gray Scale</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ColorMatrix cm = new ColorMatrix(new float[]{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0.299f, 0.587f, 0.114f, 0, 0,</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0.299f, 0.587f, 0.114f, 0, 0,</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0.299f, 0.587f, 0.114f, 0, 0,</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0, 0, 0, 1, 0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Pnt.setColorFilter(new ColorMatrixColorFilter(cm));</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w:t>
      </w:r>
      <w:r w:rsidRPr="00863AD9">
        <w:rPr>
          <w:rFonts w:ascii="dotum" w:eastAsia="굴림" w:hAnsi="dotum" w:cs="굴림"/>
          <w:b/>
          <w:bCs/>
          <w:color w:val="FFFF00"/>
          <w:kern w:val="0"/>
          <w:sz w:val="14"/>
        </w:rPr>
        <w:t>  ex  </w:t>
      </w: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EF007C"/>
          <w:kern w:val="0"/>
          <w:sz w:val="14"/>
          <w:szCs w:val="14"/>
        </w:rPr>
        <w:t xml:space="preserve">// Gray Scale (Porter Duff </w:t>
      </w:r>
      <w:r w:rsidRPr="00863AD9">
        <w:rPr>
          <w:rFonts w:ascii="dotum" w:eastAsia="굴림" w:hAnsi="dotum" w:cs="굴림"/>
          <w:color w:val="EF007C"/>
          <w:kern w:val="0"/>
          <w:sz w:val="14"/>
          <w:szCs w:val="14"/>
        </w:rPr>
        <w:t>필터</w:t>
      </w:r>
      <w:r w:rsidRPr="00863AD9">
        <w:rPr>
          <w:rFonts w:ascii="dotum" w:eastAsia="굴림" w:hAnsi="dotum" w:cs="굴림"/>
          <w:color w:val="EF007C"/>
          <w:kern w:val="0"/>
          <w:sz w:val="14"/>
          <w:szCs w:val="14"/>
        </w:rPr>
        <w:t xml:space="preserve"> </w:t>
      </w:r>
      <w:r w:rsidRPr="00863AD9">
        <w:rPr>
          <w:rFonts w:ascii="dotum" w:eastAsia="굴림" w:hAnsi="dotum" w:cs="굴림"/>
          <w:color w:val="EF007C"/>
          <w:kern w:val="0"/>
          <w:sz w:val="14"/>
          <w:szCs w:val="14"/>
        </w:rPr>
        <w:t>이용</w:t>
      </w:r>
      <w:r w:rsidRPr="00863AD9">
        <w:rPr>
          <w:rFonts w:ascii="dotum" w:eastAsia="굴림" w:hAnsi="dotum" w:cs="굴림"/>
          <w:color w:val="EF007C"/>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Pnt.setColorFilter(new PorterDuffColorFilter(Color.BLUE, PorterDuff.Mode.DARKEN));</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lastRenderedPageBreak/>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b/>
          <w:bCs/>
          <w:color w:val="009E25"/>
          <w:kern w:val="0"/>
          <w:sz w:val="14"/>
        </w:rPr>
        <w:t xml:space="preserve">3) </w:t>
      </w:r>
      <w:r w:rsidRPr="00863AD9">
        <w:rPr>
          <w:rFonts w:ascii="dotum" w:eastAsia="굴림" w:hAnsi="dotum" w:cs="굴림"/>
          <w:b/>
          <w:bCs/>
          <w:color w:val="009E25"/>
          <w:kern w:val="0"/>
          <w:sz w:val="14"/>
        </w:rPr>
        <w:t>패스</w:t>
      </w:r>
      <w:r w:rsidRPr="00863AD9">
        <w:rPr>
          <w:rFonts w:ascii="dotum" w:eastAsia="굴림" w:hAnsi="dotum" w:cs="굴림"/>
          <w:b/>
          <w:bCs/>
          <w:color w:val="009E25"/>
          <w:kern w:val="0"/>
          <w:sz w:val="14"/>
        </w:rPr>
        <w:t xml:space="preserve"> </w:t>
      </w:r>
      <w:r w:rsidRPr="00863AD9">
        <w:rPr>
          <w:rFonts w:ascii="dotum" w:eastAsia="굴림" w:hAnsi="dotum" w:cs="굴림"/>
          <w:b/>
          <w:bCs/>
          <w:color w:val="009E25"/>
          <w:kern w:val="0"/>
          <w:sz w:val="14"/>
        </w:rPr>
        <w:t>효과</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xml:space="preserve">  : </w:t>
      </w:r>
      <w:r w:rsidRPr="00863AD9">
        <w:rPr>
          <w:rFonts w:ascii="dotum" w:eastAsia="굴림" w:hAnsi="dotum" w:cs="굴림"/>
          <w:color w:val="717171"/>
          <w:kern w:val="0"/>
          <w:sz w:val="14"/>
          <w:szCs w:val="14"/>
        </w:rPr>
        <w:t>도형의</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외곽선에</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적용</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선의</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굵기</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조인</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모양</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끝</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모양</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등</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PathEffect Paint.setPathEffect (PathEffect effect)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DashPathEffect (float[] intervals, float phase)</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CornerPathEffect (float radius)</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PathDashPathEffect (Path shape, float advance, float phase, PathDashPathEffect.Style style)</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DiscretePathEffect (float segmentLength, float deviation)</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SumPathEffect (PathEffect first, PathEffect second)</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ComposePathEffect (PathEffect outerpe, PathEffect innerpe)</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w:t>
      </w:r>
      <w:r w:rsidRPr="00863AD9">
        <w:rPr>
          <w:rFonts w:ascii="dotum" w:eastAsia="굴림" w:hAnsi="dotum" w:cs="굴림"/>
          <w:b/>
          <w:bCs/>
          <w:color w:val="FFFF00"/>
          <w:kern w:val="0"/>
          <w:sz w:val="14"/>
        </w:rPr>
        <w:t>  ex  </w:t>
      </w: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Pnt.setColor(Color.WHITE);</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Pnt.setStrokeWidth(3);</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Pnt.setPathEffect(new DashPathEffect(new float[]{10, 10}, 0));</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canvas.drawLine(10, 10, 200, 10, Pnt);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xml:space="preserve">// phase 3 </w:t>
      </w:r>
      <w:r w:rsidRPr="00863AD9">
        <w:rPr>
          <w:rFonts w:ascii="dotum" w:eastAsia="굴림" w:hAnsi="dotum" w:cs="굴림"/>
          <w:color w:val="3A32C3"/>
          <w:kern w:val="0"/>
          <w:sz w:val="14"/>
          <w:szCs w:val="14"/>
        </w:rPr>
        <w:t>이동</w:t>
      </w:r>
      <w:r w:rsidRPr="00863AD9">
        <w:rPr>
          <w:rFonts w:ascii="dotum" w:eastAsia="굴림" w:hAnsi="dotum" w:cs="굴림"/>
          <w:color w:val="3A32C3"/>
          <w:kern w:val="0"/>
          <w:sz w:val="14"/>
          <w:szCs w:val="14"/>
        </w:rPr>
        <w:t xml:space="preserve"> (</w:t>
      </w:r>
      <w:r w:rsidRPr="00863AD9">
        <w:rPr>
          <w:rFonts w:ascii="dotum" w:eastAsia="굴림" w:hAnsi="dotum" w:cs="굴림"/>
          <w:color w:val="3A32C3"/>
          <w:kern w:val="0"/>
          <w:sz w:val="14"/>
          <w:szCs w:val="14"/>
        </w:rPr>
        <w:t>왼쪽으로</w:t>
      </w:r>
      <w:r w:rsidRPr="00863AD9">
        <w:rPr>
          <w:rFonts w:ascii="dotum" w:eastAsia="굴림" w:hAnsi="dotum" w:cs="굴림"/>
          <w:color w:val="3A32C3"/>
          <w:kern w:val="0"/>
          <w:sz w:val="14"/>
          <w:szCs w:val="14"/>
        </w:rPr>
        <w:t xml:space="preserve"> 3 </w:t>
      </w:r>
      <w:r w:rsidRPr="00863AD9">
        <w:rPr>
          <w:rFonts w:ascii="dotum" w:eastAsia="굴림" w:hAnsi="dotum" w:cs="굴림"/>
          <w:color w:val="3A32C3"/>
          <w:kern w:val="0"/>
          <w:sz w:val="14"/>
          <w:szCs w:val="14"/>
        </w:rPr>
        <w:t>이동한</w:t>
      </w:r>
      <w:r w:rsidRPr="00863AD9">
        <w:rPr>
          <w:rFonts w:ascii="dotum" w:eastAsia="굴림" w:hAnsi="dotum" w:cs="굴림"/>
          <w:color w:val="3A32C3"/>
          <w:kern w:val="0"/>
          <w:sz w:val="14"/>
          <w:szCs w:val="14"/>
        </w:rPr>
        <w:t xml:space="preserve"> </w:t>
      </w:r>
      <w:r w:rsidRPr="00863AD9">
        <w:rPr>
          <w:rFonts w:ascii="dotum" w:eastAsia="굴림" w:hAnsi="dotum" w:cs="굴림"/>
          <w:color w:val="3A32C3"/>
          <w:kern w:val="0"/>
          <w:sz w:val="14"/>
          <w:szCs w:val="14"/>
        </w:rPr>
        <w:t>효과</w:t>
      </w:r>
      <w:r w:rsidRPr="00863AD9">
        <w:rPr>
          <w:rFonts w:ascii="dotum" w:eastAsia="굴림" w:hAnsi="dotum" w:cs="굴림"/>
          <w:color w:val="3A32C3"/>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lastRenderedPageBreak/>
        <w:t>Pnt.setPathEffect(new DashPathEffect(new float[] {10, 10}, 3));</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canvas.drawLine(10, 30, 20, 30, Pnt);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2</w:t>
      </w:r>
      <w:r w:rsidRPr="00863AD9">
        <w:rPr>
          <w:rFonts w:ascii="dotum" w:eastAsia="굴림" w:hAnsi="dotum" w:cs="굴림"/>
          <w:color w:val="3A32C3"/>
          <w:kern w:val="0"/>
          <w:sz w:val="14"/>
          <w:szCs w:val="14"/>
        </w:rPr>
        <w:t>그리고</w:t>
      </w:r>
      <w:r w:rsidRPr="00863AD9">
        <w:rPr>
          <w:rFonts w:ascii="dotum" w:eastAsia="굴림" w:hAnsi="dotum" w:cs="굴림"/>
          <w:color w:val="3A32C3"/>
          <w:kern w:val="0"/>
          <w:sz w:val="14"/>
          <w:szCs w:val="14"/>
        </w:rPr>
        <w:t xml:space="preserve"> 2</w:t>
      </w:r>
      <w:r w:rsidRPr="00863AD9">
        <w:rPr>
          <w:rFonts w:ascii="dotum" w:eastAsia="굴림" w:hAnsi="dotum" w:cs="굴림"/>
          <w:color w:val="3A32C3"/>
          <w:kern w:val="0"/>
          <w:sz w:val="14"/>
          <w:szCs w:val="14"/>
        </w:rPr>
        <w:t>쉬고</w:t>
      </w:r>
      <w:r w:rsidRPr="00863AD9">
        <w:rPr>
          <w:rFonts w:ascii="dotum" w:eastAsia="굴림" w:hAnsi="dotum" w:cs="굴림"/>
          <w:color w:val="3A32C3"/>
          <w:kern w:val="0"/>
          <w:sz w:val="14"/>
          <w:szCs w:val="14"/>
        </w:rPr>
        <w:t xml:space="preserve"> </w:t>
      </w:r>
      <w:r w:rsidRPr="00863AD9">
        <w:rPr>
          <w:rFonts w:ascii="dotum" w:eastAsia="굴림" w:hAnsi="dotum" w:cs="굴림"/>
          <w:color w:val="3A32C3"/>
          <w:kern w:val="0"/>
          <w:sz w:val="14"/>
          <w:szCs w:val="14"/>
        </w:rPr>
        <w:t>패턴</w:t>
      </w:r>
      <w:r w:rsidRPr="00863AD9">
        <w:rPr>
          <w:rFonts w:ascii="dotum" w:eastAsia="굴림" w:hAnsi="dotum" w:cs="굴림"/>
          <w:color w:val="3A32C3"/>
          <w:kern w:val="0"/>
          <w:sz w:val="14"/>
          <w:szCs w:val="14"/>
        </w:rPr>
        <w:t xml:space="preserve"> (</w:t>
      </w:r>
      <w:r w:rsidRPr="00863AD9">
        <w:rPr>
          <w:rFonts w:ascii="dotum" w:eastAsia="굴림" w:hAnsi="dotum" w:cs="굴림"/>
          <w:color w:val="3A32C3"/>
          <w:kern w:val="0"/>
          <w:sz w:val="14"/>
          <w:szCs w:val="14"/>
        </w:rPr>
        <w:t>위는</w:t>
      </w:r>
      <w:r w:rsidRPr="00863AD9">
        <w:rPr>
          <w:rFonts w:ascii="dotum" w:eastAsia="굴림" w:hAnsi="dotum" w:cs="굴림"/>
          <w:color w:val="3A32C3"/>
          <w:kern w:val="0"/>
          <w:sz w:val="14"/>
          <w:szCs w:val="14"/>
        </w:rPr>
        <w:t xml:space="preserve"> 10 </w:t>
      </w:r>
      <w:r w:rsidRPr="00863AD9">
        <w:rPr>
          <w:rFonts w:ascii="dotum" w:eastAsia="굴림" w:hAnsi="dotum" w:cs="굴림"/>
          <w:color w:val="3A32C3"/>
          <w:kern w:val="0"/>
          <w:sz w:val="14"/>
          <w:szCs w:val="14"/>
        </w:rPr>
        <w:t>그리고</w:t>
      </w:r>
      <w:r w:rsidRPr="00863AD9">
        <w:rPr>
          <w:rFonts w:ascii="dotum" w:eastAsia="굴림" w:hAnsi="dotum" w:cs="굴림"/>
          <w:color w:val="3A32C3"/>
          <w:kern w:val="0"/>
          <w:sz w:val="14"/>
          <w:szCs w:val="14"/>
        </w:rPr>
        <w:t xml:space="preserve"> 10 </w:t>
      </w:r>
      <w:r w:rsidRPr="00863AD9">
        <w:rPr>
          <w:rFonts w:ascii="dotum" w:eastAsia="굴림" w:hAnsi="dotum" w:cs="굴림"/>
          <w:color w:val="3A32C3"/>
          <w:kern w:val="0"/>
          <w:sz w:val="14"/>
          <w:szCs w:val="14"/>
        </w:rPr>
        <w:t>쉬는</w:t>
      </w:r>
      <w:r w:rsidRPr="00863AD9">
        <w:rPr>
          <w:rFonts w:ascii="dotum" w:eastAsia="굴림" w:hAnsi="dotum" w:cs="굴림"/>
          <w:color w:val="3A32C3"/>
          <w:kern w:val="0"/>
          <w:sz w:val="14"/>
          <w:szCs w:val="14"/>
        </w:rPr>
        <w:t xml:space="preserve"> </w:t>
      </w:r>
      <w:r w:rsidRPr="00863AD9">
        <w:rPr>
          <w:rFonts w:ascii="dotum" w:eastAsia="굴림" w:hAnsi="dotum" w:cs="굴림"/>
          <w:color w:val="3A32C3"/>
          <w:kern w:val="0"/>
          <w:sz w:val="14"/>
          <w:szCs w:val="14"/>
        </w:rPr>
        <w:t>패턴</w:t>
      </w:r>
      <w:r w:rsidRPr="00863AD9">
        <w:rPr>
          <w:rFonts w:ascii="dotum" w:eastAsia="굴림" w:hAnsi="dotum" w:cs="굴림"/>
          <w:color w:val="3A32C3"/>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Pnt.setPathEffect(new DashPathEffect(new float[] {2, 2}, 0));</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line="230" w:lineRule="atLeast"/>
        <w:jc w:val="center"/>
        <w:rPr>
          <w:rFonts w:ascii="dotum" w:eastAsia="굴림" w:hAnsi="dotum" w:cs="굴림" w:hint="eastAsia"/>
          <w:color w:val="717171"/>
          <w:kern w:val="0"/>
          <w:sz w:val="14"/>
          <w:szCs w:val="14"/>
        </w:rPr>
      </w:pPr>
      <w:r>
        <w:rPr>
          <w:rFonts w:ascii="dotum" w:eastAsia="굴림" w:hAnsi="dotum" w:cs="굴림" w:hint="eastAsia"/>
          <w:noProof/>
          <w:color w:val="717171"/>
          <w:kern w:val="0"/>
          <w:sz w:val="14"/>
          <w:szCs w:val="14"/>
        </w:rPr>
        <w:drawing>
          <wp:inline distT="0" distB="0" distL="0" distR="0">
            <wp:extent cx="2136140" cy="1645920"/>
            <wp:effectExtent l="19050" t="0" r="0" b="0"/>
            <wp:docPr id="149" name="그림 19" descr="http://cfile7.uf.tistory.com/image/115C1C104CDD4C9408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cfile7.uf.tistory.com/image/115C1C104CDD4C94080651"/>
                    <pic:cNvPicPr>
                      <a:picLocks noChangeAspect="1" noChangeArrowheads="1"/>
                    </pic:cNvPicPr>
                  </pic:nvPicPr>
                  <pic:blipFill>
                    <a:blip r:embed="rId488"/>
                    <a:srcRect/>
                    <a:stretch>
                      <a:fillRect/>
                    </a:stretch>
                  </pic:blipFill>
                  <pic:spPr bwMode="auto">
                    <a:xfrm>
                      <a:off x="0" y="0"/>
                      <a:ext cx="2136140" cy="1645920"/>
                    </a:xfrm>
                    <a:prstGeom prst="rect">
                      <a:avLst/>
                    </a:prstGeom>
                    <a:noFill/>
                    <a:ln w="9525">
                      <a:noFill/>
                      <a:miter lim="800000"/>
                      <a:headEnd/>
                      <a:tailEnd/>
                    </a:ln>
                  </pic:spPr>
                </pic:pic>
              </a:graphicData>
            </a:graphic>
          </wp:inline>
        </w:drawing>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w:t>
      </w:r>
      <w:r w:rsidRPr="00863AD9">
        <w:rPr>
          <w:rFonts w:ascii="dotum" w:eastAsia="굴림" w:hAnsi="dotum" w:cs="굴림"/>
          <w:b/>
          <w:bCs/>
          <w:color w:val="FFFF00"/>
          <w:kern w:val="0"/>
          <w:sz w:val="14"/>
        </w:rPr>
        <w:t>  ex  </w:t>
      </w: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Pnt.setColor(Color.WHITE);</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canvas.drawRect(10, 10, 100, 50, Pnt);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Pnt.setPathEffect(new CornerPathEffect(8));</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line="230" w:lineRule="atLeast"/>
        <w:jc w:val="center"/>
        <w:rPr>
          <w:rFonts w:ascii="dotum" w:eastAsia="굴림" w:hAnsi="dotum" w:cs="굴림" w:hint="eastAsia"/>
          <w:color w:val="717171"/>
          <w:kern w:val="0"/>
          <w:sz w:val="14"/>
          <w:szCs w:val="14"/>
        </w:rPr>
      </w:pPr>
      <w:r>
        <w:rPr>
          <w:rFonts w:ascii="dotum" w:eastAsia="굴림" w:hAnsi="dotum" w:cs="굴림" w:hint="eastAsia"/>
          <w:noProof/>
          <w:color w:val="717171"/>
          <w:kern w:val="0"/>
          <w:sz w:val="14"/>
          <w:szCs w:val="14"/>
        </w:rPr>
        <w:lastRenderedPageBreak/>
        <w:drawing>
          <wp:inline distT="0" distB="0" distL="0" distR="0">
            <wp:extent cx="1638300" cy="1894840"/>
            <wp:effectExtent l="19050" t="0" r="0" b="0"/>
            <wp:docPr id="148" name="그림 20" descr="http://cfile23.uf.tistory.com/image/125C1C104CDD4C9409A3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cfile23.uf.tistory.com/image/125C1C104CDD4C9409A3FA"/>
                    <pic:cNvPicPr>
                      <a:picLocks noChangeAspect="1" noChangeArrowheads="1"/>
                    </pic:cNvPicPr>
                  </pic:nvPicPr>
                  <pic:blipFill>
                    <a:blip r:embed="rId489"/>
                    <a:srcRect/>
                    <a:stretch>
                      <a:fillRect/>
                    </a:stretch>
                  </pic:blipFill>
                  <pic:spPr bwMode="auto">
                    <a:xfrm>
                      <a:off x="0" y="0"/>
                      <a:ext cx="1638300" cy="1894840"/>
                    </a:xfrm>
                    <a:prstGeom prst="rect">
                      <a:avLst/>
                    </a:prstGeom>
                    <a:noFill/>
                    <a:ln w="9525">
                      <a:noFill/>
                      <a:miter lim="800000"/>
                      <a:headEnd/>
                      <a:tailEnd/>
                    </a:ln>
                  </pic:spPr>
                </pic:pic>
              </a:graphicData>
            </a:graphic>
          </wp:inline>
        </w:drawing>
      </w:r>
    </w:p>
    <w:p w:rsidR="00863AD9" w:rsidRPr="00863AD9" w:rsidRDefault="00863AD9" w:rsidP="00863AD9">
      <w:pPr>
        <w:widowControl/>
        <w:wordWrap/>
        <w:autoSpaceDE/>
        <w:autoSpaceDN/>
        <w:spacing w:line="230" w:lineRule="atLeast"/>
        <w:jc w:val="left"/>
        <w:rPr>
          <w:rFonts w:ascii="굴림" w:eastAsia="굴림" w:hAnsi="굴림" w:cs="굴림"/>
          <w:kern w:val="0"/>
          <w:sz w:val="24"/>
          <w:szCs w:val="24"/>
        </w:rPr>
      </w:pPr>
      <w:r w:rsidRPr="00863AD9">
        <w:rPr>
          <w:rFonts w:ascii="dotum" w:eastAsia="굴림" w:hAnsi="dotum" w:cs="굴림"/>
          <w:color w:val="717171"/>
          <w:kern w:val="0"/>
          <w:sz w:val="14"/>
        </w:rPr>
        <w:t> </w:t>
      </w:r>
    </w:p>
    <w:p w:rsidR="00863AD9" w:rsidRPr="00863AD9" w:rsidRDefault="00863AD9" w:rsidP="00863AD9">
      <w:pPr>
        <w:widowControl/>
        <w:wordWrap/>
        <w:autoSpaceDE/>
        <w:autoSpaceDN/>
        <w:spacing w:before="100" w:beforeAutospacing="1" w:after="100" w:afterAutospacing="1" w:line="230" w:lineRule="atLeast"/>
        <w:jc w:val="left"/>
        <w:rPr>
          <w:rFonts w:ascii="굴림" w:eastAsia="굴림" w:hAnsi="굴림" w:cs="굴림"/>
          <w:kern w:val="0"/>
          <w:sz w:val="24"/>
          <w:szCs w:val="2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w:t>
      </w:r>
      <w:r w:rsidRPr="00863AD9">
        <w:rPr>
          <w:rFonts w:ascii="dotum" w:eastAsia="굴림" w:hAnsi="dotum" w:cs="굴림"/>
          <w:b/>
          <w:bCs/>
          <w:color w:val="FFFF00"/>
          <w:kern w:val="0"/>
          <w:sz w:val="14"/>
        </w:rPr>
        <w:t>  ex  </w:t>
      </w: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Path dash = new Path();</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dash.moveTo(0.-4);</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dash.lineTo(4, -4);</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dash.lineTo(4, -8);</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dash.lineTo(10, 0);</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dash.lineTo(4, 8);</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dash.lineTo(4, 4);</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dash.lineTo(0, 4);</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PathDashPathEffect pathdash = new PathDashPathEffect(dash, 14, 0,</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PathDashPathEffect.Style.ROTATE);</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Pnt.setPathEffect (pathdash);</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canvas.drawLine(10, 10, 10, 200, Pnt);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canvas.drawCircle(180, 100, 80, Pnt);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ComposePathEffect comp = new ComposePathEffect(pathdash, new CornerPathEffect(16));</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lastRenderedPageBreak/>
        <w:t>Pnt.setPathEffect(comp);</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canvas.drawRect(50, 200, 250, 300, Pnt);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w:t>
      </w:r>
      <w:r w:rsidRPr="00863AD9">
        <w:rPr>
          <w:rFonts w:ascii="dotum" w:eastAsia="굴림" w:hAnsi="dotum" w:cs="굴림"/>
          <w:b/>
          <w:bCs/>
          <w:color w:val="FFFF00"/>
          <w:kern w:val="0"/>
          <w:sz w:val="14"/>
        </w:rPr>
        <w:t>  ex  </w:t>
      </w: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int phase = 0;</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RectF ovalrt = new RectF(10, 10, 200, 150);</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mAnimHandler.sendEmptyMessageDelayed(0, 100);</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public void onDraw(Canvas canvas){</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PathDashPathEffect pathdash = new PathDashPathEffect(dash, 14, phase,</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PathDashPathEffect.Style.ROTATE);</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Pnt.setPathEffect(pathdash);</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canvas.drawOval(ovalrt, Pnt);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Handler mAnimHandler = new Handler(){</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public void handleMessage(Message msg){</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phase--;</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invalidate();</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sendEmptyMessageDelayed(0, 100);</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line="230" w:lineRule="atLeast"/>
        <w:jc w:val="center"/>
        <w:rPr>
          <w:rFonts w:ascii="dotum" w:eastAsia="굴림" w:hAnsi="dotum" w:cs="굴림" w:hint="eastAsia"/>
          <w:color w:val="717171"/>
          <w:kern w:val="0"/>
          <w:sz w:val="14"/>
          <w:szCs w:val="14"/>
        </w:rPr>
      </w:pPr>
      <w:r>
        <w:rPr>
          <w:rFonts w:ascii="dotum" w:eastAsia="굴림" w:hAnsi="dotum" w:cs="굴림" w:hint="eastAsia"/>
          <w:noProof/>
          <w:color w:val="717171"/>
          <w:kern w:val="0"/>
          <w:sz w:val="14"/>
          <w:szCs w:val="14"/>
        </w:rPr>
        <w:lastRenderedPageBreak/>
        <w:drawing>
          <wp:inline distT="0" distB="0" distL="0" distR="0">
            <wp:extent cx="2720975" cy="3321050"/>
            <wp:effectExtent l="19050" t="0" r="3175" b="0"/>
            <wp:docPr id="147" name="그림 21" descr="http://cfile26.uf.tistory.com/image/115C1C104CDD4C950AE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file26.uf.tistory.com/image/115C1C104CDD4C950AE845"/>
                    <pic:cNvPicPr>
                      <a:picLocks noChangeAspect="1" noChangeArrowheads="1"/>
                    </pic:cNvPicPr>
                  </pic:nvPicPr>
                  <pic:blipFill>
                    <a:blip r:embed="rId490"/>
                    <a:srcRect/>
                    <a:stretch>
                      <a:fillRect/>
                    </a:stretch>
                  </pic:blipFill>
                  <pic:spPr bwMode="auto">
                    <a:xfrm>
                      <a:off x="0" y="0"/>
                      <a:ext cx="2720975" cy="3321050"/>
                    </a:xfrm>
                    <a:prstGeom prst="rect">
                      <a:avLst/>
                    </a:prstGeom>
                    <a:noFill/>
                    <a:ln w="9525">
                      <a:noFill/>
                      <a:miter lim="800000"/>
                      <a:headEnd/>
                      <a:tailEnd/>
                    </a:ln>
                  </pic:spPr>
                </pic:pic>
              </a:graphicData>
            </a:graphic>
          </wp:inline>
        </w:drawing>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b/>
          <w:bCs/>
          <w:color w:val="009E25"/>
          <w:kern w:val="0"/>
          <w:sz w:val="14"/>
        </w:rPr>
        <w:t xml:space="preserve">4) </w:t>
      </w:r>
      <w:r w:rsidRPr="00863AD9">
        <w:rPr>
          <w:rFonts w:ascii="dotum" w:eastAsia="굴림" w:hAnsi="dotum" w:cs="굴림"/>
          <w:b/>
          <w:bCs/>
          <w:color w:val="009E25"/>
          <w:kern w:val="0"/>
          <w:sz w:val="14"/>
        </w:rPr>
        <w:t>그리기</w:t>
      </w:r>
      <w:r w:rsidRPr="00863AD9">
        <w:rPr>
          <w:rFonts w:ascii="dotum" w:eastAsia="굴림" w:hAnsi="dotum" w:cs="굴림"/>
          <w:b/>
          <w:bCs/>
          <w:color w:val="009E25"/>
          <w:kern w:val="0"/>
          <w:sz w:val="14"/>
        </w:rPr>
        <w:t xml:space="preserve"> </w:t>
      </w:r>
      <w:r w:rsidRPr="00863AD9">
        <w:rPr>
          <w:rFonts w:ascii="dotum" w:eastAsia="굴림" w:hAnsi="dotum" w:cs="굴림"/>
          <w:b/>
          <w:bCs/>
          <w:color w:val="009E25"/>
          <w:kern w:val="0"/>
          <w:sz w:val="14"/>
        </w:rPr>
        <w:t>모드</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lastRenderedPageBreak/>
        <w:t>Xfermode Paint.setXfermode (Xfermode xfermode)</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w:t>
      </w:r>
      <w:r w:rsidRPr="00863AD9">
        <w:rPr>
          <w:rFonts w:ascii="dotum" w:eastAsia="굴림" w:hAnsi="dotum" w:cs="굴림"/>
          <w:b/>
          <w:bCs/>
          <w:color w:val="FFFF00"/>
          <w:kern w:val="0"/>
          <w:sz w:val="14"/>
        </w:rPr>
        <w:t>  ex  </w:t>
      </w: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Paint Pnt = new Paint();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Pnt.setAntiAlias(true);</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Pnt.setColor(Color.RED);</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canvas.drawCircle(100, 100, 80, Pnt);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Pnt.setXfermode (new PixelXorXfermode(Color.BLACK));</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Pnt.setColor(Color.BLUE);</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canvas.drawRect(100, 100, 200, 200, Pnt);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line="230" w:lineRule="atLeast"/>
        <w:jc w:val="center"/>
        <w:rPr>
          <w:rFonts w:ascii="dotum" w:eastAsia="굴림" w:hAnsi="dotum" w:cs="굴림" w:hint="eastAsia"/>
          <w:color w:val="717171"/>
          <w:kern w:val="0"/>
          <w:sz w:val="14"/>
          <w:szCs w:val="14"/>
        </w:rPr>
      </w:pPr>
      <w:r>
        <w:rPr>
          <w:rFonts w:ascii="dotum" w:eastAsia="굴림" w:hAnsi="dotum" w:cs="굴림" w:hint="eastAsia"/>
          <w:noProof/>
          <w:color w:val="717171"/>
          <w:kern w:val="0"/>
          <w:sz w:val="14"/>
          <w:szCs w:val="14"/>
        </w:rPr>
        <w:drawing>
          <wp:inline distT="0" distB="0" distL="0" distR="0">
            <wp:extent cx="2106930" cy="2362835"/>
            <wp:effectExtent l="19050" t="0" r="7620" b="0"/>
            <wp:docPr id="146" name="그림 22" descr="http://cfile29.uf.tistory.com/image/125C1C104CDD4C950B7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cfile29.uf.tistory.com/image/125C1C104CDD4C950B7A33"/>
                    <pic:cNvPicPr>
                      <a:picLocks noChangeAspect="1" noChangeArrowheads="1"/>
                    </pic:cNvPicPr>
                  </pic:nvPicPr>
                  <pic:blipFill>
                    <a:blip r:embed="rId491"/>
                    <a:srcRect/>
                    <a:stretch>
                      <a:fillRect/>
                    </a:stretch>
                  </pic:blipFill>
                  <pic:spPr bwMode="auto">
                    <a:xfrm>
                      <a:off x="0" y="0"/>
                      <a:ext cx="2106930" cy="2362835"/>
                    </a:xfrm>
                    <a:prstGeom prst="rect">
                      <a:avLst/>
                    </a:prstGeom>
                    <a:noFill/>
                    <a:ln w="9525">
                      <a:noFill/>
                      <a:miter lim="800000"/>
                      <a:headEnd/>
                      <a:tailEnd/>
                    </a:ln>
                  </pic:spPr>
                </pic:pic>
              </a:graphicData>
            </a:graphic>
          </wp:inline>
        </w:drawing>
      </w:r>
    </w:p>
    <w:p w:rsidR="00863AD9" w:rsidRPr="00863AD9" w:rsidRDefault="00863AD9" w:rsidP="00863AD9">
      <w:pPr>
        <w:widowControl/>
        <w:wordWrap/>
        <w:autoSpaceDE/>
        <w:autoSpaceDN/>
        <w:spacing w:before="100" w:beforeAutospacing="1" w:after="100" w:afterAutospacing="1" w:line="230" w:lineRule="atLeast"/>
        <w:jc w:val="center"/>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center"/>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shd w:val="clear" w:color="auto" w:fill="FFFFFF"/>
        </w:rPr>
        <w:lastRenderedPageBreak/>
        <w:t>void Paint.setDither (boolean dither)</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000000"/>
          <w:kern w:val="0"/>
          <w:sz w:val="14"/>
          <w:szCs w:val="14"/>
          <w:shd w:val="clear" w:color="auto" w:fill="FFFFFF"/>
        </w:rPr>
        <w:t xml:space="preserve">  :  </w:t>
      </w:r>
      <w:r w:rsidRPr="00863AD9">
        <w:rPr>
          <w:rFonts w:ascii="dotum" w:eastAsia="굴림" w:hAnsi="dotum" w:cs="굴림"/>
          <w:color w:val="000000"/>
          <w:kern w:val="0"/>
          <w:sz w:val="14"/>
          <w:szCs w:val="14"/>
          <w:shd w:val="clear" w:color="auto" w:fill="FFFFFF"/>
        </w:rPr>
        <w:t>이미지보다</w:t>
      </w:r>
      <w:r w:rsidRPr="00863AD9">
        <w:rPr>
          <w:rFonts w:ascii="dotum" w:eastAsia="굴림" w:hAnsi="dotum" w:cs="굴림"/>
          <w:color w:val="000000"/>
          <w:kern w:val="0"/>
          <w:sz w:val="14"/>
          <w:szCs w:val="14"/>
          <w:shd w:val="clear" w:color="auto" w:fill="FFFFFF"/>
        </w:rPr>
        <w:t xml:space="preserve"> </w:t>
      </w:r>
      <w:r w:rsidRPr="00863AD9">
        <w:rPr>
          <w:rFonts w:ascii="dotum" w:eastAsia="굴림" w:hAnsi="dotum" w:cs="굴림"/>
          <w:color w:val="000000"/>
          <w:kern w:val="0"/>
          <w:sz w:val="14"/>
          <w:szCs w:val="14"/>
          <w:shd w:val="clear" w:color="auto" w:fill="FFFFFF"/>
        </w:rPr>
        <w:t>장비의</w:t>
      </w:r>
      <w:r w:rsidRPr="00863AD9">
        <w:rPr>
          <w:rFonts w:ascii="dotum" w:eastAsia="굴림" w:hAnsi="dotum" w:cs="굴림"/>
          <w:color w:val="000000"/>
          <w:kern w:val="0"/>
          <w:sz w:val="14"/>
          <w:szCs w:val="14"/>
          <w:shd w:val="clear" w:color="auto" w:fill="FFFFFF"/>
        </w:rPr>
        <w:t xml:space="preserve"> </w:t>
      </w:r>
      <w:r w:rsidRPr="00863AD9">
        <w:rPr>
          <w:rFonts w:ascii="dotum" w:eastAsia="굴림" w:hAnsi="dotum" w:cs="굴림"/>
          <w:color w:val="000000"/>
          <w:kern w:val="0"/>
          <w:sz w:val="14"/>
          <w:szCs w:val="14"/>
          <w:shd w:val="clear" w:color="auto" w:fill="FFFFFF"/>
        </w:rPr>
        <w:t>표현력이</w:t>
      </w:r>
      <w:r w:rsidRPr="00863AD9">
        <w:rPr>
          <w:rFonts w:ascii="dotum" w:eastAsia="굴림" w:hAnsi="dotum" w:cs="굴림"/>
          <w:color w:val="000000"/>
          <w:kern w:val="0"/>
          <w:sz w:val="14"/>
          <w:szCs w:val="14"/>
          <w:shd w:val="clear" w:color="auto" w:fill="FFFFFF"/>
        </w:rPr>
        <w:t xml:space="preserve"> </w:t>
      </w:r>
      <w:r w:rsidRPr="00863AD9">
        <w:rPr>
          <w:rFonts w:ascii="dotum" w:eastAsia="굴림" w:hAnsi="dotum" w:cs="굴림"/>
          <w:color w:val="000000"/>
          <w:kern w:val="0"/>
          <w:sz w:val="14"/>
          <w:szCs w:val="14"/>
          <w:shd w:val="clear" w:color="auto" w:fill="FFFFFF"/>
        </w:rPr>
        <w:t>떨어질</w:t>
      </w:r>
      <w:r w:rsidRPr="00863AD9">
        <w:rPr>
          <w:rFonts w:ascii="dotum" w:eastAsia="굴림" w:hAnsi="dotum" w:cs="굴림"/>
          <w:color w:val="000000"/>
          <w:kern w:val="0"/>
          <w:sz w:val="14"/>
          <w:szCs w:val="14"/>
          <w:shd w:val="clear" w:color="auto" w:fill="FFFFFF"/>
        </w:rPr>
        <w:t xml:space="preserve"> </w:t>
      </w:r>
      <w:r w:rsidRPr="00863AD9">
        <w:rPr>
          <w:rFonts w:ascii="dotum" w:eastAsia="굴림" w:hAnsi="dotum" w:cs="굴림"/>
          <w:color w:val="000000"/>
          <w:kern w:val="0"/>
          <w:sz w:val="14"/>
          <w:szCs w:val="14"/>
          <w:shd w:val="clear" w:color="auto" w:fill="FFFFFF"/>
        </w:rPr>
        <w:t>때</w:t>
      </w:r>
      <w:r w:rsidRPr="00863AD9">
        <w:rPr>
          <w:rFonts w:ascii="dotum" w:eastAsia="굴림" w:hAnsi="dotum" w:cs="굴림"/>
          <w:color w:val="000000"/>
          <w:kern w:val="0"/>
          <w:sz w:val="14"/>
          <w:szCs w:val="14"/>
          <w:shd w:val="clear" w:color="auto" w:fill="FFFFFF"/>
        </w:rPr>
        <w:t xml:space="preserve"> </w:t>
      </w:r>
      <w:r w:rsidRPr="00863AD9">
        <w:rPr>
          <w:rFonts w:ascii="dotum" w:eastAsia="굴림" w:hAnsi="dotum" w:cs="굴림"/>
          <w:color w:val="000000"/>
          <w:kern w:val="0"/>
          <w:sz w:val="14"/>
          <w:szCs w:val="14"/>
          <w:shd w:val="clear" w:color="auto" w:fill="FFFFFF"/>
        </w:rPr>
        <w:t>이미지의</w:t>
      </w:r>
      <w:r w:rsidRPr="00863AD9">
        <w:rPr>
          <w:rFonts w:ascii="dotum" w:eastAsia="굴림" w:hAnsi="dotum" w:cs="굴림"/>
          <w:color w:val="000000"/>
          <w:kern w:val="0"/>
          <w:sz w:val="14"/>
          <w:szCs w:val="14"/>
          <w:shd w:val="clear" w:color="auto" w:fill="FFFFFF"/>
        </w:rPr>
        <w:t xml:space="preserve"> </w:t>
      </w:r>
      <w:r w:rsidRPr="00863AD9">
        <w:rPr>
          <w:rFonts w:ascii="dotum" w:eastAsia="굴림" w:hAnsi="dotum" w:cs="굴림"/>
          <w:color w:val="000000"/>
          <w:kern w:val="0"/>
          <w:sz w:val="14"/>
          <w:szCs w:val="14"/>
          <w:shd w:val="clear" w:color="auto" w:fill="FFFFFF"/>
        </w:rPr>
        <w:t>색상을</w:t>
      </w:r>
      <w:r w:rsidRPr="00863AD9">
        <w:rPr>
          <w:rFonts w:ascii="dotum" w:eastAsia="굴림" w:hAnsi="dotum" w:cs="굴림"/>
          <w:color w:val="000000"/>
          <w:kern w:val="0"/>
          <w:sz w:val="14"/>
          <w:szCs w:val="14"/>
          <w:shd w:val="clear" w:color="auto" w:fill="FFFFFF"/>
        </w:rPr>
        <w:t xml:space="preserve"> </w:t>
      </w:r>
      <w:r w:rsidRPr="00863AD9">
        <w:rPr>
          <w:rFonts w:ascii="dotum" w:eastAsia="굴림" w:hAnsi="dotum" w:cs="굴림"/>
          <w:color w:val="000000"/>
          <w:kern w:val="0"/>
          <w:sz w:val="14"/>
          <w:szCs w:val="14"/>
          <w:shd w:val="clear" w:color="auto" w:fill="FFFFFF"/>
        </w:rPr>
        <w:t>낮추어</w:t>
      </w:r>
      <w:r w:rsidRPr="00863AD9">
        <w:rPr>
          <w:rFonts w:ascii="dotum" w:eastAsia="굴림" w:hAnsi="dotum" w:cs="굴림"/>
          <w:color w:val="000000"/>
          <w:kern w:val="0"/>
          <w:sz w:val="14"/>
          <w:szCs w:val="14"/>
          <w:shd w:val="clear" w:color="auto" w:fill="FFFFFF"/>
        </w:rPr>
        <w:t xml:space="preserve"> </w:t>
      </w:r>
      <w:r w:rsidRPr="00863AD9">
        <w:rPr>
          <w:rFonts w:ascii="dotum" w:eastAsia="굴림" w:hAnsi="dotum" w:cs="굴림"/>
          <w:color w:val="000000"/>
          <w:kern w:val="0"/>
          <w:sz w:val="14"/>
          <w:szCs w:val="14"/>
          <w:shd w:val="clear" w:color="auto" w:fill="FFFFFF"/>
        </w:rPr>
        <w:t>출력하는</w:t>
      </w:r>
      <w:r w:rsidRPr="00863AD9">
        <w:rPr>
          <w:rFonts w:ascii="dotum" w:eastAsia="굴림" w:hAnsi="dotum" w:cs="굴림"/>
          <w:color w:val="000000"/>
          <w:kern w:val="0"/>
          <w:sz w:val="14"/>
          <w:szCs w:val="14"/>
          <w:shd w:val="clear" w:color="auto" w:fill="FFFFFF"/>
        </w:rPr>
        <w:t xml:space="preserve"> </w:t>
      </w:r>
      <w:r w:rsidRPr="00863AD9">
        <w:rPr>
          <w:rFonts w:ascii="dotum" w:eastAsia="굴림" w:hAnsi="dotum" w:cs="굴림"/>
          <w:color w:val="000000"/>
          <w:kern w:val="0"/>
          <w:sz w:val="14"/>
          <w:szCs w:val="14"/>
          <w:shd w:val="clear" w:color="auto" w:fill="FFFFFF"/>
        </w:rPr>
        <w:t>기법</w:t>
      </w:r>
      <w:r w:rsidRPr="00863AD9">
        <w:rPr>
          <w:rFonts w:ascii="dotum" w:eastAsia="굴림" w:hAnsi="dotum" w:cs="굴림"/>
          <w:color w:val="000000"/>
          <w:kern w:val="0"/>
          <w:sz w:val="14"/>
          <w:szCs w:val="14"/>
          <w:shd w:val="clear" w:color="auto" w:fill="FFFFFF"/>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굴림" w:eastAsia="굴림" w:hAnsi="굴림" w:cs="굴림" w:hint="eastAsia"/>
          <w:b/>
          <w:bCs/>
          <w:color w:val="FF0000"/>
          <w:kern w:val="0"/>
          <w:sz w:val="22"/>
        </w:rPr>
        <w:t>변환</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b/>
          <w:bCs/>
          <w:color w:val="009E25"/>
          <w:kern w:val="0"/>
          <w:sz w:val="14"/>
        </w:rPr>
        <w:t xml:space="preserve">1) </w:t>
      </w:r>
      <w:r w:rsidRPr="00863AD9">
        <w:rPr>
          <w:rFonts w:ascii="dotum" w:eastAsia="굴림" w:hAnsi="dotum" w:cs="굴림"/>
          <w:b/>
          <w:bCs/>
          <w:color w:val="009E25"/>
          <w:kern w:val="0"/>
          <w:sz w:val="14"/>
        </w:rPr>
        <w:t>평행</w:t>
      </w:r>
      <w:r w:rsidRPr="00863AD9">
        <w:rPr>
          <w:rFonts w:ascii="dotum" w:eastAsia="굴림" w:hAnsi="dotum" w:cs="굴림"/>
          <w:b/>
          <w:bCs/>
          <w:color w:val="009E25"/>
          <w:kern w:val="0"/>
          <w:sz w:val="14"/>
        </w:rPr>
        <w:t xml:space="preserve"> </w:t>
      </w:r>
      <w:r w:rsidRPr="00863AD9">
        <w:rPr>
          <w:rFonts w:ascii="dotum" w:eastAsia="굴림" w:hAnsi="dotum" w:cs="굴림"/>
          <w:b/>
          <w:bCs/>
          <w:color w:val="009E25"/>
          <w:kern w:val="0"/>
          <w:sz w:val="14"/>
        </w:rPr>
        <w:t>이동</w:t>
      </w:r>
      <w:r w:rsidRPr="00863AD9">
        <w:rPr>
          <w:rFonts w:ascii="dotum" w:eastAsia="굴림" w:hAnsi="dotum" w:cs="굴림"/>
          <w:b/>
          <w:bCs/>
          <w:color w:val="009E25"/>
          <w:kern w:val="0"/>
          <w:sz w:val="14"/>
        </w:rPr>
        <w:t xml:space="preserve"> (transformation)</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shd w:val="clear" w:color="auto" w:fill="FFFFFF"/>
        </w:rPr>
        <w:t>vodi translate (float dx, float dy)</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000000"/>
          <w:kern w:val="0"/>
          <w:sz w:val="14"/>
          <w:szCs w:val="14"/>
          <w:shd w:val="clear" w:color="auto" w:fill="FFFFFF"/>
        </w:rPr>
        <w:t xml:space="preserve">  : </w:t>
      </w:r>
      <w:r w:rsidRPr="00863AD9">
        <w:rPr>
          <w:rFonts w:ascii="dotum" w:eastAsia="굴림" w:hAnsi="dotum" w:cs="굴림"/>
          <w:color w:val="000000"/>
          <w:kern w:val="0"/>
          <w:sz w:val="14"/>
          <w:szCs w:val="14"/>
          <w:shd w:val="clear" w:color="auto" w:fill="FFFFFF"/>
        </w:rPr>
        <w:t>기준</w:t>
      </w:r>
      <w:r w:rsidRPr="00863AD9">
        <w:rPr>
          <w:rFonts w:ascii="dotum" w:eastAsia="굴림" w:hAnsi="dotum" w:cs="굴림"/>
          <w:color w:val="000000"/>
          <w:kern w:val="0"/>
          <w:sz w:val="14"/>
          <w:szCs w:val="14"/>
          <w:shd w:val="clear" w:color="auto" w:fill="FFFFFF"/>
        </w:rPr>
        <w:t xml:space="preserve"> </w:t>
      </w:r>
      <w:r w:rsidRPr="00863AD9">
        <w:rPr>
          <w:rFonts w:ascii="dotum" w:eastAsia="굴림" w:hAnsi="dotum" w:cs="굴림"/>
          <w:color w:val="000000"/>
          <w:kern w:val="0"/>
          <w:sz w:val="14"/>
          <w:szCs w:val="14"/>
          <w:shd w:val="clear" w:color="auto" w:fill="FFFFFF"/>
        </w:rPr>
        <w:t>좌표값이</w:t>
      </w:r>
      <w:r w:rsidRPr="00863AD9">
        <w:rPr>
          <w:rFonts w:ascii="dotum" w:eastAsia="굴림" w:hAnsi="dotum" w:cs="굴림"/>
          <w:color w:val="000000"/>
          <w:kern w:val="0"/>
          <w:sz w:val="14"/>
          <w:szCs w:val="14"/>
          <w:shd w:val="clear" w:color="auto" w:fill="FFFFFF"/>
        </w:rPr>
        <w:t xml:space="preserve"> </w:t>
      </w:r>
      <w:r w:rsidRPr="00863AD9">
        <w:rPr>
          <w:rFonts w:ascii="dotum" w:eastAsia="굴림" w:hAnsi="dotum" w:cs="굴림"/>
          <w:color w:val="000000"/>
          <w:kern w:val="0"/>
          <w:sz w:val="14"/>
          <w:szCs w:val="14"/>
          <w:shd w:val="clear" w:color="auto" w:fill="FFFFFF"/>
        </w:rPr>
        <w:t>이동하며</w:t>
      </w:r>
      <w:r w:rsidRPr="00863AD9">
        <w:rPr>
          <w:rFonts w:ascii="dotum" w:eastAsia="굴림" w:hAnsi="dotum" w:cs="굴림"/>
          <w:color w:val="000000"/>
          <w:kern w:val="0"/>
          <w:sz w:val="14"/>
          <w:szCs w:val="14"/>
          <w:shd w:val="clear" w:color="auto" w:fill="FFFFFF"/>
        </w:rPr>
        <w:t xml:space="preserve">, </w:t>
      </w:r>
      <w:r w:rsidRPr="00863AD9">
        <w:rPr>
          <w:rFonts w:ascii="dotum" w:eastAsia="굴림" w:hAnsi="dotum" w:cs="굴림"/>
          <w:color w:val="000000"/>
          <w:kern w:val="0"/>
          <w:sz w:val="14"/>
          <w:szCs w:val="14"/>
          <w:shd w:val="clear" w:color="auto" w:fill="FFFFFF"/>
        </w:rPr>
        <w:t>새로</w:t>
      </w:r>
      <w:r w:rsidRPr="00863AD9">
        <w:rPr>
          <w:rFonts w:ascii="dotum" w:eastAsia="굴림" w:hAnsi="dotum" w:cs="굴림"/>
          <w:color w:val="000000"/>
          <w:kern w:val="0"/>
          <w:sz w:val="14"/>
          <w:szCs w:val="14"/>
          <w:shd w:val="clear" w:color="auto" w:fill="FFFFFF"/>
        </w:rPr>
        <w:t xml:space="preserve"> translate </w:t>
      </w:r>
      <w:r w:rsidRPr="00863AD9">
        <w:rPr>
          <w:rFonts w:ascii="dotum" w:eastAsia="굴림" w:hAnsi="dotum" w:cs="굴림"/>
          <w:color w:val="000000"/>
          <w:kern w:val="0"/>
          <w:sz w:val="14"/>
          <w:szCs w:val="14"/>
          <w:shd w:val="clear" w:color="auto" w:fill="FFFFFF"/>
        </w:rPr>
        <w:t>할</w:t>
      </w:r>
      <w:r w:rsidRPr="00863AD9">
        <w:rPr>
          <w:rFonts w:ascii="dotum" w:eastAsia="굴림" w:hAnsi="dotum" w:cs="굴림"/>
          <w:color w:val="000000"/>
          <w:kern w:val="0"/>
          <w:sz w:val="14"/>
          <w:szCs w:val="14"/>
          <w:shd w:val="clear" w:color="auto" w:fill="FFFFFF"/>
        </w:rPr>
        <w:t xml:space="preserve"> </w:t>
      </w:r>
      <w:r w:rsidRPr="00863AD9">
        <w:rPr>
          <w:rFonts w:ascii="dotum" w:eastAsia="굴림" w:hAnsi="dotum" w:cs="굴림"/>
          <w:color w:val="000000"/>
          <w:kern w:val="0"/>
          <w:sz w:val="14"/>
          <w:szCs w:val="14"/>
          <w:shd w:val="clear" w:color="auto" w:fill="FFFFFF"/>
        </w:rPr>
        <w:t>때는</w:t>
      </w:r>
      <w:r w:rsidRPr="00863AD9">
        <w:rPr>
          <w:rFonts w:ascii="dotum" w:eastAsia="굴림" w:hAnsi="dotum" w:cs="굴림"/>
          <w:color w:val="000000"/>
          <w:kern w:val="0"/>
          <w:sz w:val="14"/>
          <w:szCs w:val="14"/>
          <w:shd w:val="clear" w:color="auto" w:fill="FFFFFF"/>
        </w:rPr>
        <w:t xml:space="preserve"> </w:t>
      </w:r>
      <w:r w:rsidRPr="00863AD9">
        <w:rPr>
          <w:rFonts w:ascii="dotum" w:eastAsia="굴림" w:hAnsi="dotum" w:cs="굴림"/>
          <w:color w:val="000000"/>
          <w:kern w:val="0"/>
          <w:sz w:val="14"/>
          <w:szCs w:val="14"/>
          <w:shd w:val="clear" w:color="auto" w:fill="FFFFFF"/>
        </w:rPr>
        <w:t>새로운</w:t>
      </w:r>
      <w:r w:rsidRPr="00863AD9">
        <w:rPr>
          <w:rFonts w:ascii="dotum" w:eastAsia="굴림" w:hAnsi="dotum" w:cs="굴림"/>
          <w:color w:val="000000"/>
          <w:kern w:val="0"/>
          <w:sz w:val="14"/>
          <w:szCs w:val="14"/>
          <w:shd w:val="clear" w:color="auto" w:fill="FFFFFF"/>
        </w:rPr>
        <w:t xml:space="preserve"> </w:t>
      </w:r>
      <w:r w:rsidRPr="00863AD9">
        <w:rPr>
          <w:rFonts w:ascii="dotum" w:eastAsia="굴림" w:hAnsi="dotum" w:cs="굴림"/>
          <w:color w:val="000000"/>
          <w:kern w:val="0"/>
          <w:sz w:val="14"/>
          <w:szCs w:val="14"/>
          <w:shd w:val="clear" w:color="auto" w:fill="FFFFFF"/>
        </w:rPr>
        <w:t>기준좌표값이</w:t>
      </w:r>
      <w:r w:rsidRPr="00863AD9">
        <w:rPr>
          <w:rFonts w:ascii="dotum" w:eastAsia="굴림" w:hAnsi="dotum" w:cs="굴림"/>
          <w:color w:val="000000"/>
          <w:kern w:val="0"/>
          <w:sz w:val="14"/>
          <w:szCs w:val="14"/>
          <w:shd w:val="clear" w:color="auto" w:fill="FFFFFF"/>
        </w:rPr>
        <w:t xml:space="preserve"> </w:t>
      </w:r>
      <w:r w:rsidRPr="00863AD9">
        <w:rPr>
          <w:rFonts w:ascii="dotum" w:eastAsia="굴림" w:hAnsi="dotum" w:cs="굴림"/>
          <w:color w:val="000000"/>
          <w:kern w:val="0"/>
          <w:sz w:val="14"/>
          <w:szCs w:val="14"/>
          <w:shd w:val="clear" w:color="auto" w:fill="FFFFFF"/>
        </w:rPr>
        <w:t>다시</w:t>
      </w:r>
      <w:r w:rsidRPr="00863AD9">
        <w:rPr>
          <w:rFonts w:ascii="dotum" w:eastAsia="굴림" w:hAnsi="dotum" w:cs="굴림"/>
          <w:color w:val="000000"/>
          <w:kern w:val="0"/>
          <w:sz w:val="14"/>
          <w:szCs w:val="14"/>
          <w:shd w:val="clear" w:color="auto" w:fill="FFFFFF"/>
        </w:rPr>
        <w:t xml:space="preserve"> </w:t>
      </w:r>
      <w:r w:rsidRPr="00863AD9">
        <w:rPr>
          <w:rFonts w:ascii="dotum" w:eastAsia="굴림" w:hAnsi="dotum" w:cs="굴림"/>
          <w:color w:val="000000"/>
          <w:kern w:val="0"/>
          <w:sz w:val="14"/>
          <w:szCs w:val="14"/>
          <w:shd w:val="clear" w:color="auto" w:fill="FFFFFF"/>
        </w:rPr>
        <w:t>기준</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shd w:val="clear" w:color="auto" w:fill="FFFFFF"/>
        </w:rPr>
        <w:t>int save ([int saveFlags])</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shd w:val="clear" w:color="auto" w:fill="FFFFFF"/>
        </w:rPr>
        <w:t>void restore()</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shd w:val="clear" w:color="auto" w:fill="FFFFFF"/>
        </w:rPr>
        <w:t>void restoreToCount(int saveCount)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shd w:val="clear" w:color="auto" w:fill="FFFFFF"/>
        </w:rPr>
        <w:lastRenderedPageBreak/>
        <w:t>void skew (float sx, float sy)</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000000"/>
          <w:kern w:val="0"/>
          <w:sz w:val="14"/>
          <w:szCs w:val="14"/>
          <w:shd w:val="clear" w:color="auto" w:fill="FFFFFF"/>
        </w:rPr>
        <w:t xml:space="preserve">  -&gt; </w:t>
      </w:r>
      <w:r w:rsidRPr="00863AD9">
        <w:rPr>
          <w:rFonts w:ascii="dotum" w:eastAsia="굴림" w:hAnsi="dotum" w:cs="굴림"/>
          <w:color w:val="000000"/>
          <w:kern w:val="0"/>
          <w:sz w:val="14"/>
          <w:szCs w:val="14"/>
          <w:shd w:val="clear" w:color="auto" w:fill="FFFFFF"/>
        </w:rPr>
        <w:t>얘도</w:t>
      </w:r>
      <w:r w:rsidRPr="00863AD9">
        <w:rPr>
          <w:rFonts w:ascii="dotum" w:eastAsia="굴림" w:hAnsi="dotum" w:cs="굴림"/>
          <w:color w:val="000000"/>
          <w:kern w:val="0"/>
          <w:sz w:val="14"/>
          <w:szCs w:val="14"/>
          <w:shd w:val="clear" w:color="auto" w:fill="FFFFFF"/>
        </w:rPr>
        <w:t xml:space="preserve"> skew </w:t>
      </w:r>
      <w:r w:rsidRPr="00863AD9">
        <w:rPr>
          <w:rFonts w:ascii="dotum" w:eastAsia="굴림" w:hAnsi="dotum" w:cs="굴림"/>
          <w:color w:val="000000"/>
          <w:kern w:val="0"/>
          <w:sz w:val="14"/>
          <w:szCs w:val="14"/>
          <w:shd w:val="clear" w:color="auto" w:fill="FFFFFF"/>
        </w:rPr>
        <w:t>정도</w:t>
      </w:r>
      <w:r w:rsidRPr="00863AD9">
        <w:rPr>
          <w:rFonts w:ascii="dotum" w:eastAsia="굴림" w:hAnsi="dotum" w:cs="굴림"/>
          <w:color w:val="000000"/>
          <w:kern w:val="0"/>
          <w:sz w:val="14"/>
          <w:szCs w:val="14"/>
          <w:shd w:val="clear" w:color="auto" w:fill="FFFFFF"/>
        </w:rPr>
        <w:t xml:space="preserve"> </w:t>
      </w:r>
      <w:r w:rsidRPr="00863AD9">
        <w:rPr>
          <w:rFonts w:ascii="dotum" w:eastAsia="굴림" w:hAnsi="dotum" w:cs="굴림"/>
          <w:color w:val="000000"/>
          <w:kern w:val="0"/>
          <w:sz w:val="14"/>
          <w:szCs w:val="14"/>
          <w:shd w:val="clear" w:color="auto" w:fill="FFFFFF"/>
        </w:rPr>
        <w:t>누적</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000000"/>
          <w:kern w:val="0"/>
          <w:sz w:val="14"/>
          <w:szCs w:val="14"/>
          <w:shd w:val="clear" w:color="auto" w:fill="FFFFFF"/>
        </w:rPr>
      </w:pPr>
      <w:r w:rsidRPr="00863AD9">
        <w:rPr>
          <w:rFonts w:ascii="dotum" w:eastAsia="굴림" w:hAnsi="dotum" w:cs="굴림"/>
          <w:color w:val="000000"/>
          <w:kern w:val="0"/>
          <w:sz w:val="14"/>
          <w:szCs w:val="14"/>
          <w:shd w:val="clear" w:color="auto" w:fill="FFFFFF"/>
        </w:rPr>
        <w:t>======================================</w:t>
      </w:r>
      <w:r w:rsidRPr="00863AD9">
        <w:rPr>
          <w:rFonts w:ascii="dotum" w:eastAsia="굴림" w:hAnsi="dotum" w:cs="굴림"/>
          <w:b/>
          <w:bCs/>
          <w:color w:val="FFFF00"/>
          <w:kern w:val="0"/>
          <w:sz w:val="14"/>
        </w:rPr>
        <w:t>  ex  </w:t>
      </w:r>
      <w:r w:rsidRPr="00863AD9">
        <w:rPr>
          <w:rFonts w:ascii="dotum" w:eastAsia="굴림" w:hAnsi="dotum" w:cs="굴림"/>
          <w:color w:val="000000"/>
          <w:kern w:val="0"/>
          <w:sz w:val="14"/>
          <w:szCs w:val="14"/>
          <w:shd w:val="clear" w:color="auto" w:fill="FFFFFF"/>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000000"/>
          <w:kern w:val="0"/>
          <w:sz w:val="14"/>
          <w:szCs w:val="14"/>
          <w:shd w:val="clear" w:color="auto" w:fill="FFFFFF"/>
        </w:rPr>
      </w:pPr>
      <w:r w:rsidRPr="00863AD9">
        <w:rPr>
          <w:rFonts w:ascii="dotum" w:eastAsia="굴림" w:hAnsi="dotum" w:cs="굴림"/>
          <w:color w:val="3A32C3"/>
          <w:kern w:val="0"/>
          <w:sz w:val="14"/>
          <w:szCs w:val="14"/>
          <w:shd w:val="clear" w:color="auto" w:fill="FFFFFF"/>
        </w:rPr>
        <w:t>Paint Pnt = new Paint();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000000"/>
          <w:kern w:val="0"/>
          <w:sz w:val="14"/>
          <w:szCs w:val="14"/>
          <w:shd w:val="clear" w:color="auto" w:fill="FFFFFF"/>
        </w:rPr>
      </w:pPr>
      <w:r w:rsidRPr="00863AD9">
        <w:rPr>
          <w:rFonts w:ascii="dotum" w:eastAsia="굴림" w:hAnsi="dotum" w:cs="굴림"/>
          <w:color w:val="3A32C3"/>
          <w:kern w:val="0"/>
          <w:sz w:val="14"/>
          <w:szCs w:val="14"/>
          <w:shd w:val="clear" w:color="auto" w:fill="FFFFFF"/>
        </w:rPr>
        <w:t>Pnt.setAntiAlias(true);</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000000"/>
          <w:kern w:val="0"/>
          <w:sz w:val="14"/>
          <w:szCs w:val="14"/>
          <w:shd w:val="clear" w:color="auto" w:fill="FFFFFF"/>
        </w:rPr>
      </w:pPr>
      <w:r w:rsidRPr="00863AD9">
        <w:rPr>
          <w:rFonts w:ascii="dotum" w:eastAsia="굴림" w:hAnsi="dotum" w:cs="굴림"/>
          <w:color w:val="3A32C3"/>
          <w:kern w:val="0"/>
          <w:sz w:val="14"/>
          <w:szCs w:val="14"/>
          <w:shd w:val="clear" w:color="auto" w:fill="FFFFFF"/>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000000"/>
          <w:kern w:val="0"/>
          <w:sz w:val="14"/>
          <w:szCs w:val="14"/>
          <w:shd w:val="clear" w:color="auto" w:fill="FFFFFF"/>
        </w:rPr>
      </w:pPr>
      <w:r w:rsidRPr="00863AD9">
        <w:rPr>
          <w:rFonts w:ascii="dotum" w:eastAsia="굴림" w:hAnsi="dotum" w:cs="굴림"/>
          <w:color w:val="3A32C3"/>
          <w:kern w:val="0"/>
          <w:sz w:val="14"/>
          <w:szCs w:val="14"/>
          <w:shd w:val="clear" w:color="auto" w:fill="FFFFFF"/>
        </w:rPr>
        <w:t>Pnt.setColor(Color.YELLOW);</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000000"/>
          <w:kern w:val="0"/>
          <w:sz w:val="14"/>
          <w:szCs w:val="14"/>
          <w:shd w:val="clear" w:color="auto" w:fill="FFFFFF"/>
        </w:rPr>
      </w:pPr>
      <w:r w:rsidRPr="00863AD9">
        <w:rPr>
          <w:rFonts w:ascii="dotum" w:eastAsia="굴림" w:hAnsi="dotum" w:cs="굴림"/>
          <w:color w:val="3A32C3"/>
          <w:kern w:val="0"/>
          <w:sz w:val="14"/>
          <w:szCs w:val="14"/>
          <w:shd w:val="clear" w:color="auto" w:fill="FFFFFF"/>
        </w:rPr>
        <w:t>canvas.drawRect(10, 10, 50, 50, Pnt);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000000"/>
          <w:kern w:val="0"/>
          <w:sz w:val="14"/>
          <w:szCs w:val="14"/>
          <w:shd w:val="clear" w:color="auto" w:fill="FFFFFF"/>
        </w:rPr>
      </w:pPr>
      <w:r w:rsidRPr="00863AD9">
        <w:rPr>
          <w:rFonts w:ascii="dotum" w:eastAsia="굴림" w:hAnsi="dotum" w:cs="굴림"/>
          <w:color w:val="3A32C3"/>
          <w:kern w:val="0"/>
          <w:sz w:val="14"/>
          <w:szCs w:val="14"/>
          <w:shd w:val="clear" w:color="auto" w:fill="FFFFFF"/>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000000"/>
          <w:kern w:val="0"/>
          <w:sz w:val="14"/>
          <w:szCs w:val="14"/>
          <w:shd w:val="clear" w:color="auto" w:fill="FFFFFF"/>
        </w:rPr>
      </w:pPr>
      <w:r w:rsidRPr="00863AD9">
        <w:rPr>
          <w:rFonts w:ascii="dotum" w:eastAsia="굴림" w:hAnsi="dotum" w:cs="굴림"/>
          <w:color w:val="3A32C3"/>
          <w:kern w:val="0"/>
          <w:sz w:val="14"/>
          <w:szCs w:val="14"/>
          <w:shd w:val="clear" w:color="auto" w:fill="FFFFFF"/>
        </w:rPr>
        <w:t xml:space="preserve">canvas.skew(-0.1f, 0); // </w:t>
      </w:r>
      <w:r w:rsidRPr="00863AD9">
        <w:rPr>
          <w:rFonts w:ascii="dotum" w:eastAsia="굴림" w:hAnsi="dotum" w:cs="굴림"/>
          <w:color w:val="3A32C3"/>
          <w:kern w:val="0"/>
          <w:sz w:val="14"/>
          <w:szCs w:val="14"/>
          <w:shd w:val="clear" w:color="auto" w:fill="FFFFFF"/>
        </w:rPr>
        <w:t>오른쪽으로</w:t>
      </w:r>
      <w:r w:rsidRPr="00863AD9">
        <w:rPr>
          <w:rFonts w:ascii="dotum" w:eastAsia="굴림" w:hAnsi="dotum" w:cs="굴림"/>
          <w:color w:val="3A32C3"/>
          <w:kern w:val="0"/>
          <w:sz w:val="14"/>
          <w:szCs w:val="14"/>
          <w:shd w:val="clear" w:color="auto" w:fill="FFFFFF"/>
        </w:rPr>
        <w:t xml:space="preserve"> </w:t>
      </w:r>
      <w:r w:rsidRPr="00863AD9">
        <w:rPr>
          <w:rFonts w:ascii="dotum" w:eastAsia="굴림" w:hAnsi="dotum" w:cs="굴림"/>
          <w:color w:val="3A32C3"/>
          <w:kern w:val="0"/>
          <w:sz w:val="14"/>
          <w:szCs w:val="14"/>
          <w:shd w:val="clear" w:color="auto" w:fill="FFFFFF"/>
        </w:rPr>
        <w:t>기울어짐</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000000"/>
          <w:kern w:val="0"/>
          <w:sz w:val="14"/>
          <w:szCs w:val="14"/>
          <w:shd w:val="clear" w:color="auto" w:fill="FFFFFF"/>
        </w:rPr>
      </w:pPr>
      <w:r w:rsidRPr="00863AD9">
        <w:rPr>
          <w:rFonts w:ascii="dotum" w:eastAsia="굴림" w:hAnsi="dotum" w:cs="굴림"/>
          <w:color w:val="3A32C3"/>
          <w:kern w:val="0"/>
          <w:sz w:val="14"/>
          <w:szCs w:val="14"/>
          <w:shd w:val="clear" w:color="auto" w:fill="FFFFFF"/>
        </w:rPr>
        <w:t>canvas.translte(60, 0);</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000000"/>
          <w:kern w:val="0"/>
          <w:sz w:val="14"/>
          <w:szCs w:val="14"/>
          <w:shd w:val="clear" w:color="auto" w:fill="FFFFFF"/>
        </w:rPr>
      </w:pPr>
      <w:r w:rsidRPr="00863AD9">
        <w:rPr>
          <w:rFonts w:ascii="dotum" w:eastAsia="굴림" w:hAnsi="dotum" w:cs="굴림"/>
          <w:color w:val="3A32C3"/>
          <w:kern w:val="0"/>
          <w:sz w:val="14"/>
          <w:szCs w:val="14"/>
          <w:shd w:val="clear" w:color="auto" w:fill="FFFFFF"/>
        </w:rPr>
        <w:t>canvas.drawRect(10, 10, 50, 50, Pnt);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000000"/>
          <w:kern w:val="0"/>
          <w:sz w:val="14"/>
          <w:szCs w:val="14"/>
          <w:shd w:val="clear" w:color="auto" w:fill="FFFFFF"/>
        </w:rPr>
      </w:pPr>
      <w:r w:rsidRPr="00863AD9">
        <w:rPr>
          <w:rFonts w:ascii="dotum" w:eastAsia="굴림" w:hAnsi="dotum" w:cs="굴림"/>
          <w:color w:val="3A32C3"/>
          <w:kern w:val="0"/>
          <w:sz w:val="14"/>
          <w:szCs w:val="14"/>
          <w:shd w:val="clear" w:color="auto" w:fill="FFFFFF"/>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000000"/>
          <w:kern w:val="0"/>
          <w:sz w:val="14"/>
          <w:szCs w:val="14"/>
          <w:shd w:val="clear" w:color="auto" w:fill="FFFFFF"/>
        </w:rPr>
      </w:pPr>
      <w:r w:rsidRPr="00863AD9">
        <w:rPr>
          <w:rFonts w:ascii="dotum" w:eastAsia="굴림" w:hAnsi="dotum" w:cs="굴림"/>
          <w:color w:val="3A32C3"/>
          <w:kern w:val="0"/>
          <w:sz w:val="14"/>
          <w:szCs w:val="14"/>
          <w:shd w:val="clear" w:color="auto" w:fill="FFFFFF"/>
        </w:rPr>
        <w:t>canvas.skew(-0.1f, 0);</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000000"/>
          <w:kern w:val="0"/>
          <w:sz w:val="14"/>
          <w:szCs w:val="14"/>
          <w:shd w:val="clear" w:color="auto" w:fill="FFFFFF"/>
        </w:rPr>
      </w:pPr>
      <w:r w:rsidRPr="00863AD9">
        <w:rPr>
          <w:rFonts w:ascii="dotum" w:eastAsia="굴림" w:hAnsi="dotum" w:cs="굴림"/>
          <w:color w:val="3A32C3"/>
          <w:kern w:val="0"/>
          <w:sz w:val="14"/>
          <w:szCs w:val="14"/>
          <w:shd w:val="clear" w:color="auto" w:fill="FFFFFF"/>
        </w:rPr>
        <w:t>canvas.translate(60, 0);</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000000"/>
          <w:kern w:val="0"/>
          <w:sz w:val="14"/>
          <w:szCs w:val="14"/>
          <w:shd w:val="clear" w:color="auto" w:fill="FFFFFF"/>
        </w:rPr>
      </w:pPr>
      <w:r w:rsidRPr="00863AD9">
        <w:rPr>
          <w:rFonts w:ascii="dotum" w:eastAsia="굴림" w:hAnsi="dotum" w:cs="굴림"/>
          <w:color w:val="3A32C3"/>
          <w:kern w:val="0"/>
          <w:sz w:val="14"/>
          <w:szCs w:val="14"/>
          <w:shd w:val="clear" w:color="auto" w:fill="FFFFFF"/>
        </w:rPr>
        <w:t>canvas.drawRect(10, 10, 50, 50, Pnt);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000000"/>
          <w:kern w:val="0"/>
          <w:sz w:val="14"/>
          <w:szCs w:val="14"/>
          <w:shd w:val="clear" w:color="auto" w:fill="FFFFFF"/>
        </w:rPr>
      </w:pPr>
      <w:r w:rsidRPr="00863AD9">
        <w:rPr>
          <w:rFonts w:ascii="dotum" w:eastAsia="굴림" w:hAnsi="dotum" w:cs="굴림"/>
          <w:color w:val="000000"/>
          <w:kern w:val="0"/>
          <w:sz w:val="14"/>
          <w:szCs w:val="14"/>
          <w:shd w:val="clear" w:color="auto" w:fill="FFFFFF"/>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000000"/>
          <w:kern w:val="0"/>
          <w:sz w:val="14"/>
          <w:szCs w:val="14"/>
          <w:shd w:val="clear" w:color="auto" w:fill="FFFFFF"/>
        </w:rPr>
      </w:pPr>
      <w:r w:rsidRPr="00863AD9">
        <w:rPr>
          <w:rFonts w:ascii="dotum" w:eastAsia="굴림" w:hAnsi="dotum" w:cs="굴림"/>
          <w:color w:val="000000"/>
          <w:kern w:val="0"/>
          <w:sz w:val="14"/>
          <w:szCs w:val="14"/>
          <w:shd w:val="clear" w:color="auto" w:fill="FFFFFF"/>
        </w:rPr>
        <w:t> </w:t>
      </w:r>
    </w:p>
    <w:p w:rsidR="00863AD9" w:rsidRPr="00863AD9" w:rsidRDefault="00863AD9" w:rsidP="00863AD9">
      <w:pPr>
        <w:widowControl/>
        <w:wordWrap/>
        <w:autoSpaceDE/>
        <w:autoSpaceDN/>
        <w:spacing w:line="230" w:lineRule="atLeast"/>
        <w:jc w:val="center"/>
        <w:rPr>
          <w:rFonts w:ascii="dotum" w:eastAsia="굴림" w:hAnsi="dotum" w:cs="굴림" w:hint="eastAsia"/>
          <w:color w:val="000000"/>
          <w:kern w:val="0"/>
          <w:sz w:val="14"/>
          <w:szCs w:val="14"/>
          <w:shd w:val="clear" w:color="auto" w:fill="FFFFFF"/>
        </w:rPr>
      </w:pPr>
      <w:r>
        <w:rPr>
          <w:rFonts w:ascii="dotum" w:eastAsia="굴림" w:hAnsi="dotum" w:cs="굴림" w:hint="eastAsia"/>
          <w:noProof/>
          <w:color w:val="000000"/>
          <w:kern w:val="0"/>
          <w:sz w:val="14"/>
          <w:szCs w:val="14"/>
          <w:shd w:val="clear" w:color="auto" w:fill="FFFFFF"/>
        </w:rPr>
        <w:drawing>
          <wp:inline distT="0" distB="0" distL="0" distR="0">
            <wp:extent cx="2392045" cy="1207135"/>
            <wp:effectExtent l="19050" t="0" r="8255" b="0"/>
            <wp:docPr id="145" name="그림 23" descr="http://cfile22.uf.tistory.com/image/135C1C104CDD4C950C9D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cfile22.uf.tistory.com/image/135C1C104CDD4C950C9DC0"/>
                    <pic:cNvPicPr>
                      <a:picLocks noChangeAspect="1" noChangeArrowheads="1"/>
                    </pic:cNvPicPr>
                  </pic:nvPicPr>
                  <pic:blipFill>
                    <a:blip r:embed="rId492"/>
                    <a:srcRect/>
                    <a:stretch>
                      <a:fillRect/>
                    </a:stretch>
                  </pic:blipFill>
                  <pic:spPr bwMode="auto">
                    <a:xfrm>
                      <a:off x="0" y="0"/>
                      <a:ext cx="2392045" cy="1207135"/>
                    </a:xfrm>
                    <a:prstGeom prst="rect">
                      <a:avLst/>
                    </a:prstGeom>
                    <a:noFill/>
                    <a:ln w="9525">
                      <a:noFill/>
                      <a:miter lim="800000"/>
                      <a:headEnd/>
                      <a:tailEnd/>
                    </a:ln>
                  </pic:spPr>
                </pic:pic>
              </a:graphicData>
            </a:graphic>
          </wp:inline>
        </w:drawing>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lastRenderedPageBreak/>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b/>
          <w:bCs/>
          <w:color w:val="009E25"/>
          <w:kern w:val="0"/>
          <w:sz w:val="14"/>
        </w:rPr>
        <w:t xml:space="preserve">2) </w:t>
      </w:r>
      <w:r w:rsidRPr="00863AD9">
        <w:rPr>
          <w:rFonts w:ascii="dotum" w:eastAsia="굴림" w:hAnsi="dotum" w:cs="굴림"/>
          <w:b/>
          <w:bCs/>
          <w:color w:val="009E25"/>
          <w:kern w:val="0"/>
          <w:sz w:val="14"/>
        </w:rPr>
        <w:t>확대</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public final void scale (float sx, float sy [, float px, float py])</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 sx</w:t>
      </w:r>
      <w:r w:rsidRPr="00863AD9">
        <w:rPr>
          <w:rFonts w:ascii="dotum" w:eastAsia="굴림" w:hAnsi="dotum" w:cs="굴림"/>
          <w:color w:val="717171"/>
          <w:kern w:val="0"/>
          <w:sz w:val="14"/>
          <w:szCs w:val="14"/>
        </w:rPr>
        <w:t>가</w:t>
      </w:r>
      <w:r w:rsidRPr="00863AD9">
        <w:rPr>
          <w:rFonts w:ascii="dotum" w:eastAsia="굴림" w:hAnsi="dotum" w:cs="굴림"/>
          <w:color w:val="717171"/>
          <w:kern w:val="0"/>
          <w:sz w:val="14"/>
          <w:szCs w:val="14"/>
        </w:rPr>
        <w:t xml:space="preserve"> x</w:t>
      </w:r>
      <w:r w:rsidRPr="00863AD9">
        <w:rPr>
          <w:rFonts w:ascii="dotum" w:eastAsia="굴림" w:hAnsi="dotum" w:cs="굴림"/>
          <w:color w:val="717171"/>
          <w:kern w:val="0"/>
          <w:sz w:val="14"/>
          <w:szCs w:val="14"/>
        </w:rPr>
        <w:t>축</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확대비율</w:t>
      </w:r>
      <w:r w:rsidRPr="00863AD9">
        <w:rPr>
          <w:rFonts w:ascii="dotum" w:eastAsia="굴림" w:hAnsi="dotum" w:cs="굴림"/>
          <w:color w:val="717171"/>
          <w:kern w:val="0"/>
          <w:sz w:val="14"/>
          <w:szCs w:val="14"/>
        </w:rPr>
        <w:t>, sy</w:t>
      </w:r>
      <w:r w:rsidRPr="00863AD9">
        <w:rPr>
          <w:rFonts w:ascii="dotum" w:eastAsia="굴림" w:hAnsi="dotum" w:cs="굴림"/>
          <w:color w:val="717171"/>
          <w:kern w:val="0"/>
          <w:sz w:val="14"/>
          <w:szCs w:val="14"/>
        </w:rPr>
        <w:t>가</w:t>
      </w:r>
      <w:r w:rsidRPr="00863AD9">
        <w:rPr>
          <w:rFonts w:ascii="dotum" w:eastAsia="굴림" w:hAnsi="dotum" w:cs="굴림"/>
          <w:color w:val="717171"/>
          <w:kern w:val="0"/>
          <w:sz w:val="14"/>
          <w:szCs w:val="14"/>
        </w:rPr>
        <w:t xml:space="preserve"> y</w:t>
      </w:r>
      <w:r w:rsidRPr="00863AD9">
        <w:rPr>
          <w:rFonts w:ascii="dotum" w:eastAsia="굴림" w:hAnsi="dotum" w:cs="굴림"/>
          <w:color w:val="717171"/>
          <w:kern w:val="0"/>
          <w:sz w:val="14"/>
          <w:szCs w:val="14"/>
        </w:rPr>
        <w:t>축</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확대비율</w:t>
      </w:r>
      <w:r w:rsidRPr="00863AD9">
        <w:rPr>
          <w:rFonts w:ascii="dotum" w:eastAsia="굴림" w:hAnsi="dotum" w:cs="굴림"/>
          <w:color w:val="717171"/>
          <w:kern w:val="0"/>
          <w:sz w:val="14"/>
          <w:szCs w:val="14"/>
        </w:rPr>
        <w:t xml:space="preserve">. (canvas </w:t>
      </w:r>
      <w:r w:rsidRPr="00863AD9">
        <w:rPr>
          <w:rFonts w:ascii="dotum" w:eastAsia="굴림" w:hAnsi="dotum" w:cs="굴림"/>
          <w:color w:val="717171"/>
          <w:kern w:val="0"/>
          <w:sz w:val="14"/>
          <w:szCs w:val="14"/>
        </w:rPr>
        <w:t>적용되는</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값들</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전체</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적용</w:t>
      </w: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b/>
          <w:bCs/>
          <w:color w:val="009E25"/>
          <w:kern w:val="0"/>
          <w:sz w:val="14"/>
        </w:rPr>
        <w:t xml:space="preserve">3) </w:t>
      </w:r>
      <w:r w:rsidRPr="00863AD9">
        <w:rPr>
          <w:rFonts w:ascii="dotum" w:eastAsia="굴림" w:hAnsi="dotum" w:cs="굴림"/>
          <w:b/>
          <w:bCs/>
          <w:color w:val="009E25"/>
          <w:kern w:val="0"/>
          <w:sz w:val="14"/>
        </w:rPr>
        <w:t>회전</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3A32C3"/>
          <w:kern w:val="0"/>
          <w:sz w:val="14"/>
          <w:szCs w:val="14"/>
        </w:rPr>
        <w:t>final void rotate (float degrees [, float px, float py])</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 degree</w:t>
      </w:r>
      <w:r w:rsidRPr="00863AD9">
        <w:rPr>
          <w:rFonts w:ascii="dotum" w:eastAsia="굴림" w:hAnsi="dotum" w:cs="굴림"/>
          <w:color w:val="717171"/>
          <w:kern w:val="0"/>
          <w:sz w:val="14"/>
          <w:szCs w:val="14"/>
        </w:rPr>
        <w:t>는</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시계방향으로</w:t>
      </w:r>
      <w:r w:rsidRPr="00863AD9">
        <w:rPr>
          <w:rFonts w:ascii="dotum" w:eastAsia="굴림" w:hAnsi="dotum" w:cs="굴림"/>
          <w:color w:val="717171"/>
          <w:kern w:val="0"/>
          <w:sz w:val="14"/>
          <w:szCs w:val="14"/>
        </w:rPr>
        <w:t xml:space="preserve"> px, py</w:t>
      </w:r>
      <w:r w:rsidRPr="00863AD9">
        <w:rPr>
          <w:rFonts w:ascii="dotum" w:eastAsia="굴림" w:hAnsi="dotum" w:cs="굴림"/>
          <w:color w:val="717171"/>
          <w:kern w:val="0"/>
          <w:sz w:val="14"/>
          <w:szCs w:val="14"/>
        </w:rPr>
        <w:t>는</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회전</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중심점</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생략시</w:t>
      </w:r>
      <w:r w:rsidRPr="00863AD9">
        <w:rPr>
          <w:rFonts w:ascii="dotum" w:eastAsia="굴림" w:hAnsi="dotum" w:cs="굴림"/>
          <w:color w:val="717171"/>
          <w:kern w:val="0"/>
          <w:sz w:val="14"/>
          <w:szCs w:val="14"/>
        </w:rPr>
        <w:t xml:space="preserve"> (0,0)</w:t>
      </w:r>
      <w:r w:rsidRPr="00863AD9">
        <w:rPr>
          <w:rFonts w:ascii="dotum" w:eastAsia="굴림" w:hAnsi="dotum" w:cs="굴림"/>
          <w:color w:val="717171"/>
          <w:kern w:val="0"/>
          <w:sz w:val="14"/>
          <w:szCs w:val="14"/>
        </w:rPr>
        <w:t>이</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중심이</w:t>
      </w:r>
      <w:r w:rsidRPr="00863AD9">
        <w:rPr>
          <w:rFonts w:ascii="dotum" w:eastAsia="굴림" w:hAnsi="dotum" w:cs="굴림"/>
          <w:color w:val="717171"/>
          <w:kern w:val="0"/>
          <w:sz w:val="14"/>
          <w:szCs w:val="14"/>
        </w:rPr>
        <w:t xml:space="preserve"> </w:t>
      </w:r>
      <w:r w:rsidRPr="00863AD9">
        <w:rPr>
          <w:rFonts w:ascii="dotum" w:eastAsia="굴림" w:hAnsi="dotum" w:cs="굴림"/>
          <w:color w:val="717171"/>
          <w:kern w:val="0"/>
          <w:sz w:val="14"/>
          <w:szCs w:val="14"/>
        </w:rPr>
        <w:t>된다</w:t>
      </w:r>
      <w:r w:rsidRPr="00863AD9">
        <w:rPr>
          <w:rFonts w:ascii="dotum" w:eastAsia="굴림" w:hAnsi="dotum" w:cs="굴림"/>
          <w:color w:val="717171"/>
          <w:kern w:val="0"/>
          <w:sz w:val="14"/>
          <w:szCs w:val="14"/>
        </w:rPr>
        <w:t>.</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Default="00863AD9" w:rsidP="00863AD9">
      <w:pPr>
        <w:pStyle w:val="2"/>
        <w:shd w:val="clear" w:color="auto" w:fill="0F0F0F"/>
        <w:spacing w:before="0" w:beforeAutospacing="0" w:after="0" w:afterAutospacing="0" w:line="184" w:lineRule="atLeast"/>
        <w:rPr>
          <w:rFonts w:ascii="돋움" w:eastAsia="돋움" w:hAnsi="돋움"/>
          <w:color w:val="F0FF00"/>
        </w:rPr>
      </w:pPr>
      <w:r w:rsidRPr="00863AD9">
        <w:rPr>
          <w:rFonts w:ascii="dotum" w:hAnsi="dotum"/>
          <w:color w:val="717171"/>
          <w:sz w:val="14"/>
          <w:szCs w:val="14"/>
        </w:rPr>
        <w:t> </w:t>
      </w:r>
      <w:hyperlink r:id="rId493" w:history="1">
        <w:r>
          <w:rPr>
            <w:rStyle w:val="a4"/>
            <w:rFonts w:ascii="dotum" w:eastAsia="돋움" w:hAnsi="dotum"/>
            <w:color w:val="F0FF00"/>
            <w:sz w:val="18"/>
            <w:szCs w:val="18"/>
            <w:u w:val="none"/>
          </w:rPr>
          <w:t>이미지</w:t>
        </w:r>
        <w:r>
          <w:rPr>
            <w:rStyle w:val="a4"/>
            <w:rFonts w:ascii="dotum" w:eastAsia="돋움" w:hAnsi="dotum"/>
            <w:color w:val="F0FF00"/>
            <w:sz w:val="18"/>
            <w:szCs w:val="18"/>
            <w:u w:val="none"/>
          </w:rPr>
          <w:t xml:space="preserve"> </w:t>
        </w:r>
        <w:r>
          <w:rPr>
            <w:rStyle w:val="a4"/>
            <w:rFonts w:ascii="dotum" w:eastAsia="돋움" w:hAnsi="dotum"/>
            <w:color w:val="F0FF00"/>
            <w:sz w:val="18"/>
            <w:szCs w:val="18"/>
            <w:u w:val="none"/>
          </w:rPr>
          <w:t>좌우반전</w:t>
        </w:r>
        <w:r>
          <w:rPr>
            <w:rStyle w:val="a4"/>
            <w:rFonts w:ascii="dotum" w:eastAsia="돋움" w:hAnsi="dotum"/>
            <w:color w:val="F0FF00"/>
            <w:sz w:val="18"/>
            <w:szCs w:val="18"/>
            <w:u w:val="none"/>
          </w:rPr>
          <w:t>.</w:t>
        </w:r>
      </w:hyperlink>
    </w:p>
    <w:p w:rsidR="00863AD9" w:rsidRDefault="00153F68" w:rsidP="00863AD9">
      <w:pPr>
        <w:shd w:val="clear" w:color="auto" w:fill="0F0F0F"/>
        <w:spacing w:line="184" w:lineRule="atLeast"/>
        <w:jc w:val="right"/>
        <w:rPr>
          <w:rFonts w:ascii="돋움" w:eastAsia="돋움" w:hAnsi="돋움"/>
          <w:color w:val="808707"/>
          <w:sz w:val="13"/>
          <w:szCs w:val="13"/>
        </w:rPr>
      </w:pPr>
      <w:hyperlink r:id="rId494" w:history="1">
        <w:r w:rsidR="00863AD9">
          <w:rPr>
            <w:rStyle w:val="a4"/>
            <w:rFonts w:ascii="돋움" w:eastAsia="돋움" w:hAnsi="돋움" w:hint="eastAsia"/>
            <w:color w:val="808707"/>
            <w:sz w:val="13"/>
            <w:szCs w:val="13"/>
            <w:u w:val="none"/>
          </w:rPr>
          <w:t>Android</w:t>
        </w:r>
      </w:hyperlink>
    </w:p>
    <w:p w:rsidR="00863AD9" w:rsidRDefault="00863AD9" w:rsidP="00863AD9">
      <w:pPr>
        <w:shd w:val="clear" w:color="auto" w:fill="0F0F0F"/>
        <w:spacing w:line="184" w:lineRule="atLeast"/>
        <w:jc w:val="right"/>
        <w:rPr>
          <w:rFonts w:ascii="돋움" w:eastAsia="돋움" w:hAnsi="돋움"/>
          <w:color w:val="808707"/>
          <w:sz w:val="13"/>
          <w:szCs w:val="13"/>
        </w:rPr>
      </w:pPr>
      <w:r>
        <w:rPr>
          <w:rStyle w:val="text"/>
          <w:rFonts w:ascii="Verdana" w:eastAsia="돋움" w:hAnsi="Verdana"/>
          <w:color w:val="808707"/>
          <w:sz w:val="13"/>
          <w:szCs w:val="13"/>
        </w:rPr>
        <w:t>posted by</w:t>
      </w:r>
      <w:r>
        <w:rPr>
          <w:rStyle w:val="apple-converted-space"/>
          <w:rFonts w:ascii="돋움" w:eastAsia="돋움" w:hAnsi="돋움" w:hint="eastAsia"/>
          <w:color w:val="808707"/>
          <w:sz w:val="13"/>
          <w:szCs w:val="13"/>
        </w:rPr>
        <w:t> </w:t>
      </w:r>
      <w:r>
        <w:rPr>
          <w:rStyle w:val="author"/>
          <w:rFonts w:ascii="돋움" w:eastAsia="돋움" w:hAnsi="돋움" w:hint="eastAsia"/>
          <w:color w:val="808707"/>
          <w:sz w:val="13"/>
          <w:szCs w:val="13"/>
        </w:rPr>
        <w:t>거성</w:t>
      </w:r>
      <w:r>
        <w:rPr>
          <w:rStyle w:val="apple-converted-space"/>
          <w:rFonts w:ascii="돋움" w:eastAsia="돋움" w:hAnsi="돋움" w:hint="eastAsia"/>
          <w:color w:val="808707"/>
          <w:sz w:val="13"/>
          <w:szCs w:val="13"/>
        </w:rPr>
        <w:t> </w:t>
      </w:r>
      <w:r>
        <w:rPr>
          <w:rStyle w:val="date"/>
          <w:rFonts w:ascii="Verdana" w:eastAsia="돋움" w:hAnsi="Verdana"/>
          <w:color w:val="808707"/>
          <w:sz w:val="13"/>
          <w:szCs w:val="13"/>
        </w:rPr>
        <w:t>2010/08/21 22:13</w:t>
      </w:r>
    </w:p>
    <w:p w:rsidR="00863AD9" w:rsidRDefault="00863AD9" w:rsidP="00863AD9">
      <w:pPr>
        <w:spacing w:line="230" w:lineRule="atLeast"/>
        <w:jc w:val="left"/>
        <w:rPr>
          <w:rFonts w:ascii="dotum" w:eastAsia="돋움" w:hAnsi="dotum" w:hint="eastAsia"/>
          <w:color w:val="717171"/>
          <w:sz w:val="14"/>
          <w:szCs w:val="14"/>
        </w:rPr>
      </w:pPr>
    </w:p>
    <w:p w:rsidR="00863AD9" w:rsidRDefault="00863AD9" w:rsidP="00863AD9">
      <w:pPr>
        <w:spacing w:line="230" w:lineRule="atLeast"/>
        <w:rPr>
          <w:rFonts w:ascii="dotum" w:eastAsia="돋움" w:hAnsi="dotum" w:hint="eastAsia"/>
          <w:color w:val="717171"/>
          <w:sz w:val="14"/>
          <w:szCs w:val="14"/>
        </w:rPr>
      </w:pPr>
      <w:r>
        <w:rPr>
          <w:rStyle w:val="HTML"/>
          <w:color w:val="717171"/>
        </w:rPr>
        <w:t>Matrix sideInversion =</w:t>
      </w:r>
      <w:r>
        <w:rPr>
          <w:rStyle w:val="apple-converted-space"/>
          <w:rFonts w:ascii="굴림체" w:eastAsia="굴림체" w:hAnsi="굴림체" w:cs="굴림체"/>
          <w:color w:val="717171"/>
        </w:rPr>
        <w:t> </w:t>
      </w:r>
      <w:r>
        <w:rPr>
          <w:rStyle w:val="a8"/>
          <w:rFonts w:ascii="굴림체" w:eastAsia="굴림체" w:hAnsi="굴림체" w:cs="굴림체"/>
          <w:color w:val="006699"/>
        </w:rPr>
        <w:t>new</w:t>
      </w:r>
      <w:r>
        <w:rPr>
          <w:rStyle w:val="apple-converted-space"/>
          <w:rFonts w:ascii="dotum" w:eastAsia="돋움" w:hAnsi="dotum"/>
          <w:color w:val="717171"/>
          <w:sz w:val="14"/>
          <w:szCs w:val="14"/>
        </w:rPr>
        <w:t> </w:t>
      </w:r>
      <w:r>
        <w:rPr>
          <w:rStyle w:val="HTML"/>
          <w:color w:val="717171"/>
        </w:rPr>
        <w:t>Matrix();</w:t>
      </w:r>
    </w:p>
    <w:p w:rsidR="00863AD9" w:rsidRDefault="00863AD9" w:rsidP="00863AD9">
      <w:pPr>
        <w:spacing w:line="230" w:lineRule="atLeast"/>
        <w:rPr>
          <w:rFonts w:ascii="dotum" w:eastAsia="돋움" w:hAnsi="dotum" w:hint="eastAsia"/>
          <w:color w:val="717171"/>
          <w:sz w:val="14"/>
          <w:szCs w:val="14"/>
        </w:rPr>
      </w:pPr>
      <w:r>
        <w:rPr>
          <w:rStyle w:val="HTML"/>
          <w:color w:val="717171"/>
        </w:rPr>
        <w:t>sideInversion.setScale(-</w:t>
      </w:r>
      <w:r>
        <w:rPr>
          <w:rStyle w:val="HTML"/>
          <w:color w:val="009900"/>
        </w:rPr>
        <w:t>1</w:t>
      </w:r>
      <w:r>
        <w:rPr>
          <w:rStyle w:val="HTML"/>
          <w:color w:val="717171"/>
        </w:rPr>
        <w:t>,</w:t>
      </w:r>
      <w:r>
        <w:rPr>
          <w:rStyle w:val="apple-converted-space"/>
          <w:rFonts w:ascii="굴림체" w:eastAsia="굴림체" w:hAnsi="굴림체" w:cs="굴림체"/>
          <w:color w:val="717171"/>
        </w:rPr>
        <w:t> </w:t>
      </w:r>
      <w:r>
        <w:rPr>
          <w:rStyle w:val="HTML"/>
          <w:color w:val="009900"/>
        </w:rPr>
        <w:t>1</w:t>
      </w:r>
      <w:r>
        <w:rPr>
          <w:rStyle w:val="HTML"/>
          <w:color w:val="717171"/>
        </w:rPr>
        <w:t>);</w:t>
      </w:r>
    </w:p>
    <w:p w:rsidR="00863AD9" w:rsidRDefault="00863AD9" w:rsidP="00863AD9">
      <w:pPr>
        <w:spacing w:line="230" w:lineRule="atLeast"/>
        <w:rPr>
          <w:rFonts w:ascii="dotum" w:eastAsia="돋움" w:hAnsi="dotum" w:hint="eastAsia"/>
          <w:color w:val="717171"/>
          <w:sz w:val="14"/>
          <w:szCs w:val="14"/>
        </w:rPr>
      </w:pPr>
      <w:r>
        <w:rPr>
          <w:rStyle w:val="HTML"/>
          <w:color w:val="717171"/>
        </w:rPr>
        <w:t>Bitmap sideInversionImg = Bitmap.createBitmap(originalImg,</w:t>
      </w:r>
      <w:r>
        <w:rPr>
          <w:rStyle w:val="apple-converted-space"/>
          <w:rFonts w:ascii="굴림체" w:eastAsia="굴림체" w:hAnsi="굴림체" w:cs="굴림체"/>
          <w:color w:val="717171"/>
        </w:rPr>
        <w:t> </w:t>
      </w:r>
      <w:r>
        <w:rPr>
          <w:rStyle w:val="HTML"/>
          <w:color w:val="009900"/>
        </w:rPr>
        <w:t>0</w:t>
      </w:r>
      <w:r>
        <w:rPr>
          <w:rStyle w:val="HTML"/>
          <w:color w:val="717171"/>
        </w:rPr>
        <w:t>,</w:t>
      </w:r>
      <w:r>
        <w:rPr>
          <w:rStyle w:val="apple-converted-space"/>
          <w:rFonts w:ascii="굴림체" w:eastAsia="굴림체" w:hAnsi="굴림체" w:cs="굴림체"/>
          <w:color w:val="717171"/>
        </w:rPr>
        <w:t> </w:t>
      </w:r>
      <w:r>
        <w:rPr>
          <w:rStyle w:val="HTML"/>
          <w:color w:val="009900"/>
        </w:rPr>
        <w:t>0</w:t>
      </w:r>
      <w:r>
        <w:rPr>
          <w:rStyle w:val="HTML"/>
          <w:color w:val="717171"/>
        </w:rPr>
        <w:t>,</w:t>
      </w:r>
    </w:p>
    <w:p w:rsidR="00863AD9" w:rsidRDefault="00863AD9" w:rsidP="00863AD9">
      <w:pPr>
        <w:spacing w:line="230" w:lineRule="atLeast"/>
        <w:rPr>
          <w:rFonts w:ascii="dotum" w:eastAsia="돋움" w:hAnsi="dotum" w:hint="eastAsia"/>
          <w:color w:val="717171"/>
          <w:sz w:val="14"/>
          <w:szCs w:val="14"/>
        </w:rPr>
      </w:pPr>
      <w:r>
        <w:rPr>
          <w:rStyle w:val="HTML"/>
          <w:color w:val="717171"/>
        </w:rPr>
        <w:t>originalImg.getWidth(), originalImg.getHeight(), sideInversion,</w:t>
      </w:r>
      <w:r>
        <w:rPr>
          <w:rStyle w:val="apple-converted-space"/>
          <w:rFonts w:ascii="굴림체" w:eastAsia="굴림체" w:hAnsi="굴림체" w:cs="굴림체"/>
          <w:color w:val="717171"/>
        </w:rPr>
        <w:t> </w:t>
      </w:r>
      <w:r>
        <w:rPr>
          <w:rStyle w:val="a8"/>
          <w:rFonts w:ascii="굴림체" w:eastAsia="굴림체" w:hAnsi="굴림체" w:cs="굴림체"/>
          <w:color w:val="006699"/>
        </w:rPr>
        <w:t>false</w:t>
      </w:r>
      <w:r>
        <w:rPr>
          <w:rStyle w:val="HTML"/>
          <w:color w:val="717171"/>
        </w:rPr>
        <w:t>);</w:t>
      </w:r>
    </w:p>
    <w:p w:rsidR="00863AD9" w:rsidRDefault="00863AD9" w:rsidP="00863AD9">
      <w:pPr>
        <w:pStyle w:val="4"/>
        <w:spacing w:line="230" w:lineRule="atLeast"/>
        <w:ind w:left="1193" w:hanging="393"/>
        <w:rPr>
          <w:rFonts w:ascii="dotum" w:eastAsia="돋움" w:hAnsi="dotum" w:hint="eastAsia"/>
          <w:color w:val="717171"/>
          <w:sz w:val="24"/>
          <w:szCs w:val="24"/>
        </w:rPr>
      </w:pPr>
      <w:r>
        <w:rPr>
          <w:rFonts w:ascii="dotum" w:eastAsia="돋움" w:hAnsi="dotum"/>
          <w:color w:val="717171"/>
        </w:rPr>
        <w:t>'</w:t>
      </w:r>
      <w:hyperlink r:id="rId495" w:history="1">
        <w:r>
          <w:rPr>
            <w:rStyle w:val="a4"/>
            <w:rFonts w:ascii="dotum" w:eastAsia="돋움" w:hAnsi="dotum"/>
            <w:color w:val="939494"/>
            <w:u w:val="none"/>
          </w:rPr>
          <w:t>Android</w:t>
        </w:r>
      </w:hyperlink>
      <w:r>
        <w:rPr>
          <w:rFonts w:ascii="dotum" w:eastAsia="돋움" w:hAnsi="dotum"/>
          <w:color w:val="717171"/>
        </w:rPr>
        <w:t xml:space="preserve">' </w:t>
      </w:r>
      <w:r>
        <w:rPr>
          <w:rFonts w:ascii="dotum" w:eastAsia="돋움" w:hAnsi="dotum"/>
          <w:color w:val="717171"/>
        </w:rPr>
        <w:t>카테고리의</w:t>
      </w:r>
      <w:r>
        <w:rPr>
          <w:rFonts w:ascii="dotum" w:eastAsia="돋움" w:hAnsi="dotum"/>
          <w:color w:val="717171"/>
        </w:rPr>
        <w:t xml:space="preserve"> </w:t>
      </w:r>
      <w:r>
        <w:rPr>
          <w:rFonts w:ascii="dotum" w:eastAsia="돋움" w:hAnsi="dotum"/>
          <w:color w:val="717171"/>
        </w:rPr>
        <w:t>다른</w:t>
      </w:r>
      <w:r>
        <w:rPr>
          <w:rFonts w:ascii="dotum" w:eastAsia="돋움" w:hAnsi="dotum"/>
          <w:color w:val="717171"/>
        </w:rPr>
        <w:t xml:space="preserve"> </w:t>
      </w:r>
      <w:r>
        <w:rPr>
          <w:rFonts w:ascii="dotum" w:eastAsia="돋움" w:hAnsi="dotum"/>
          <w:color w:val="717171"/>
        </w:rPr>
        <w:t>글</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Default="00863AD9" w:rsidP="00863AD9">
      <w:pPr>
        <w:pStyle w:val="2"/>
        <w:spacing w:before="0" w:beforeAutospacing="0" w:after="0" w:afterAutospacing="0" w:line="184" w:lineRule="atLeast"/>
        <w:rPr>
          <w:rFonts w:ascii="돋움" w:eastAsia="돋움" w:hAnsi="돋움"/>
          <w:color w:val="F0FF00"/>
        </w:rPr>
      </w:pPr>
      <w:r w:rsidRPr="00863AD9">
        <w:rPr>
          <w:rFonts w:ascii="dotum" w:hAnsi="dotum"/>
          <w:color w:val="717171"/>
          <w:sz w:val="14"/>
          <w:szCs w:val="14"/>
        </w:rPr>
        <w:t> </w:t>
      </w:r>
      <w:hyperlink r:id="rId496" w:history="1">
        <w:r>
          <w:rPr>
            <w:rStyle w:val="a4"/>
            <w:rFonts w:ascii="dotum" w:eastAsia="돋움" w:hAnsi="dotum"/>
            <w:color w:val="F0FF00"/>
            <w:sz w:val="18"/>
            <w:szCs w:val="18"/>
            <w:u w:val="none"/>
          </w:rPr>
          <w:t>화면이</w:t>
        </w:r>
        <w:r>
          <w:rPr>
            <w:rStyle w:val="a4"/>
            <w:rFonts w:ascii="dotum" w:eastAsia="돋움" w:hAnsi="dotum"/>
            <w:color w:val="F0FF00"/>
            <w:sz w:val="18"/>
            <w:szCs w:val="18"/>
            <w:u w:val="none"/>
          </w:rPr>
          <w:t xml:space="preserve"> </w:t>
        </w:r>
        <w:r>
          <w:rPr>
            <w:rStyle w:val="a4"/>
            <w:rFonts w:ascii="dotum" w:eastAsia="돋움" w:hAnsi="dotum"/>
            <w:color w:val="F0FF00"/>
            <w:sz w:val="18"/>
            <w:szCs w:val="18"/>
            <w:u w:val="none"/>
          </w:rPr>
          <w:t>가로</w:t>
        </w:r>
        <w:r>
          <w:rPr>
            <w:rStyle w:val="a4"/>
            <w:rFonts w:ascii="dotum" w:eastAsia="돋움" w:hAnsi="dotum"/>
            <w:color w:val="F0FF00"/>
            <w:sz w:val="18"/>
            <w:szCs w:val="18"/>
            <w:u w:val="none"/>
          </w:rPr>
          <w:t>/</w:t>
        </w:r>
        <w:r>
          <w:rPr>
            <w:rStyle w:val="a4"/>
            <w:rFonts w:ascii="dotum" w:eastAsia="돋움" w:hAnsi="dotum"/>
            <w:color w:val="F0FF00"/>
            <w:sz w:val="18"/>
            <w:szCs w:val="18"/>
            <w:u w:val="none"/>
          </w:rPr>
          <w:t>세로</w:t>
        </w:r>
        <w:r>
          <w:rPr>
            <w:rStyle w:val="a4"/>
            <w:rFonts w:ascii="dotum" w:eastAsia="돋움" w:hAnsi="dotum"/>
            <w:color w:val="F0FF00"/>
            <w:sz w:val="18"/>
            <w:szCs w:val="18"/>
            <w:u w:val="none"/>
          </w:rPr>
          <w:t xml:space="preserve"> </w:t>
        </w:r>
        <w:r>
          <w:rPr>
            <w:rStyle w:val="a4"/>
            <w:rFonts w:ascii="dotum" w:eastAsia="돋움" w:hAnsi="dotum"/>
            <w:color w:val="F0FF00"/>
            <w:sz w:val="18"/>
            <w:szCs w:val="18"/>
            <w:u w:val="none"/>
          </w:rPr>
          <w:t>모드로</w:t>
        </w:r>
        <w:r>
          <w:rPr>
            <w:rStyle w:val="a4"/>
            <w:rFonts w:ascii="dotum" w:eastAsia="돋움" w:hAnsi="dotum"/>
            <w:color w:val="F0FF00"/>
            <w:sz w:val="18"/>
            <w:szCs w:val="18"/>
            <w:u w:val="none"/>
          </w:rPr>
          <w:t xml:space="preserve"> </w:t>
        </w:r>
        <w:r>
          <w:rPr>
            <w:rStyle w:val="a4"/>
            <w:rFonts w:ascii="dotum" w:eastAsia="돋움" w:hAnsi="dotum"/>
            <w:color w:val="F0FF00"/>
            <w:sz w:val="18"/>
            <w:szCs w:val="18"/>
            <w:u w:val="none"/>
          </w:rPr>
          <w:t>전환시</w:t>
        </w:r>
        <w:r>
          <w:rPr>
            <w:rStyle w:val="a4"/>
            <w:rFonts w:ascii="dotum" w:eastAsia="돋움" w:hAnsi="dotum"/>
            <w:color w:val="F0FF00"/>
            <w:sz w:val="18"/>
            <w:szCs w:val="18"/>
            <w:u w:val="none"/>
          </w:rPr>
          <w:t xml:space="preserve"> onDestroy()</w:t>
        </w:r>
        <w:r>
          <w:rPr>
            <w:rStyle w:val="a4"/>
            <w:rFonts w:ascii="dotum" w:eastAsia="돋움" w:hAnsi="dotum"/>
            <w:color w:val="F0FF00"/>
            <w:sz w:val="18"/>
            <w:szCs w:val="18"/>
            <w:u w:val="none"/>
          </w:rPr>
          <w:t>가</w:t>
        </w:r>
        <w:r>
          <w:rPr>
            <w:rStyle w:val="a4"/>
            <w:rFonts w:ascii="dotum" w:eastAsia="돋움" w:hAnsi="dotum"/>
            <w:color w:val="F0FF00"/>
            <w:sz w:val="18"/>
            <w:szCs w:val="18"/>
            <w:u w:val="none"/>
          </w:rPr>
          <w:t xml:space="preserve"> </w:t>
        </w:r>
        <w:r>
          <w:rPr>
            <w:rStyle w:val="a4"/>
            <w:rFonts w:ascii="dotum" w:eastAsia="돋움" w:hAnsi="dotum"/>
            <w:color w:val="F0FF00"/>
            <w:sz w:val="18"/>
            <w:szCs w:val="18"/>
            <w:u w:val="none"/>
          </w:rPr>
          <w:t>호출되지</w:t>
        </w:r>
        <w:r>
          <w:rPr>
            <w:rStyle w:val="a4"/>
            <w:rFonts w:ascii="dotum" w:eastAsia="돋움" w:hAnsi="dotum"/>
            <w:color w:val="F0FF00"/>
            <w:sz w:val="18"/>
            <w:szCs w:val="18"/>
            <w:u w:val="none"/>
          </w:rPr>
          <w:t xml:space="preserve"> </w:t>
        </w:r>
        <w:r>
          <w:rPr>
            <w:rStyle w:val="a4"/>
            <w:rFonts w:ascii="dotum" w:eastAsia="돋움" w:hAnsi="dotum"/>
            <w:color w:val="F0FF00"/>
            <w:sz w:val="18"/>
            <w:szCs w:val="18"/>
            <w:u w:val="none"/>
          </w:rPr>
          <w:t>않도록</w:t>
        </w:r>
        <w:r>
          <w:rPr>
            <w:rStyle w:val="a4"/>
            <w:rFonts w:ascii="dotum" w:eastAsia="돋움" w:hAnsi="dotum"/>
            <w:color w:val="F0FF00"/>
            <w:sz w:val="18"/>
            <w:szCs w:val="18"/>
            <w:u w:val="none"/>
          </w:rPr>
          <w:t xml:space="preserve"> </w:t>
        </w:r>
        <w:r>
          <w:rPr>
            <w:rStyle w:val="a4"/>
            <w:rFonts w:ascii="dotum" w:eastAsia="돋움" w:hAnsi="dotum"/>
            <w:color w:val="F0FF00"/>
            <w:sz w:val="18"/>
            <w:szCs w:val="18"/>
            <w:u w:val="none"/>
          </w:rPr>
          <w:t>하기</w:t>
        </w:r>
      </w:hyperlink>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r>
        <w:rPr>
          <w:rStyle w:val="apple-style-span"/>
          <w:rFonts w:ascii="dotum" w:hAnsi="dotum"/>
          <w:color w:val="717171"/>
          <w:sz w:val="14"/>
          <w:szCs w:val="14"/>
        </w:rPr>
        <w:t>android:configChanges="keyboardHidden|orientation"&gt;</w:t>
      </w:r>
    </w:p>
    <w:p w:rsidR="00F5154F" w:rsidRDefault="00863AD9" w:rsidP="00F5154F">
      <w:pPr>
        <w:pStyle w:val="2"/>
        <w:spacing w:before="0" w:beforeAutospacing="0" w:after="0" w:afterAutospacing="0" w:line="207" w:lineRule="atLeast"/>
        <w:rPr>
          <w:rFonts w:ascii="돋움" w:eastAsia="돋움" w:hAnsi="돋움"/>
          <w:color w:val="000000"/>
        </w:rPr>
      </w:pPr>
      <w:r w:rsidRPr="00863AD9">
        <w:rPr>
          <w:rFonts w:ascii="dotum" w:hAnsi="dotum"/>
          <w:color w:val="717171"/>
          <w:sz w:val="14"/>
          <w:szCs w:val="14"/>
        </w:rPr>
        <w:lastRenderedPageBreak/>
        <w:t> </w:t>
      </w:r>
      <w:hyperlink r:id="rId497" w:history="1">
        <w:r w:rsidR="00F5154F">
          <w:rPr>
            <w:rStyle w:val="a4"/>
            <w:rFonts w:ascii="dotum" w:eastAsia="돋움" w:hAnsi="dotum"/>
            <w:color w:val="222222"/>
            <w:sz w:val="21"/>
            <w:szCs w:val="21"/>
            <w:u w:val="none"/>
          </w:rPr>
          <w:t>안드로이드</w:t>
        </w:r>
        <w:r w:rsidR="00F5154F">
          <w:rPr>
            <w:rStyle w:val="a4"/>
            <w:rFonts w:ascii="dotum" w:eastAsia="돋움" w:hAnsi="dotum"/>
            <w:color w:val="222222"/>
            <w:sz w:val="21"/>
            <w:szCs w:val="21"/>
            <w:u w:val="none"/>
          </w:rPr>
          <w:t xml:space="preserve"> </w:t>
        </w:r>
        <w:r w:rsidR="00F5154F">
          <w:rPr>
            <w:rStyle w:val="a4"/>
            <w:rFonts w:ascii="dotum" w:eastAsia="돋움" w:hAnsi="dotum"/>
            <w:color w:val="222222"/>
            <w:sz w:val="21"/>
            <w:szCs w:val="21"/>
            <w:u w:val="none"/>
          </w:rPr>
          <w:t>프로그래밍에서</w:t>
        </w:r>
        <w:r w:rsidR="00F5154F">
          <w:rPr>
            <w:rStyle w:val="a4"/>
            <w:rFonts w:ascii="dotum" w:eastAsia="돋움" w:hAnsi="dotum"/>
            <w:color w:val="222222"/>
            <w:sz w:val="21"/>
            <w:szCs w:val="21"/>
            <w:u w:val="none"/>
          </w:rPr>
          <w:t xml:space="preserve"> OnClickListener </w:t>
        </w:r>
        <w:r w:rsidR="00F5154F">
          <w:rPr>
            <w:rStyle w:val="a4"/>
            <w:rFonts w:ascii="dotum" w:eastAsia="돋움" w:hAnsi="dotum"/>
            <w:color w:val="222222"/>
            <w:sz w:val="21"/>
            <w:szCs w:val="21"/>
            <w:u w:val="none"/>
          </w:rPr>
          <w:t>강제발생</w:t>
        </w:r>
        <w:r w:rsidR="00F5154F">
          <w:rPr>
            <w:rStyle w:val="a4"/>
            <w:rFonts w:ascii="dotum" w:eastAsia="돋움" w:hAnsi="dotum"/>
            <w:color w:val="222222"/>
            <w:sz w:val="21"/>
            <w:szCs w:val="21"/>
            <w:u w:val="none"/>
          </w:rPr>
          <w:t xml:space="preserve"> </w:t>
        </w:r>
        <w:r w:rsidR="00F5154F">
          <w:rPr>
            <w:rStyle w:val="a4"/>
            <w:rFonts w:ascii="dotum" w:eastAsia="돋움" w:hAnsi="dotum"/>
            <w:color w:val="222222"/>
            <w:sz w:val="21"/>
            <w:szCs w:val="21"/>
            <w:u w:val="none"/>
          </w:rPr>
          <w:t>시키기</w:t>
        </w:r>
      </w:hyperlink>
    </w:p>
    <w:p w:rsidR="00F5154F" w:rsidRDefault="00153F68" w:rsidP="00F5154F">
      <w:pPr>
        <w:spacing w:line="127" w:lineRule="atLeast"/>
        <w:rPr>
          <w:rFonts w:ascii="dotum" w:eastAsia="돋움" w:hAnsi="dotum" w:hint="eastAsia"/>
          <w:color w:val="9F9F9F"/>
          <w:sz w:val="13"/>
          <w:szCs w:val="13"/>
        </w:rPr>
      </w:pPr>
      <w:hyperlink r:id="rId498" w:history="1">
        <w:r w:rsidR="00F5154F">
          <w:rPr>
            <w:rStyle w:val="a4"/>
            <w:rFonts w:ascii="dotum" w:eastAsia="돋움" w:hAnsi="dotum"/>
            <w:color w:val="9F9F9F"/>
            <w:sz w:val="13"/>
            <w:szCs w:val="13"/>
            <w:u w:val="none"/>
          </w:rPr>
          <w:t>팁</w:t>
        </w:r>
        <w:r w:rsidR="00F5154F">
          <w:rPr>
            <w:rStyle w:val="a4"/>
            <w:rFonts w:ascii="dotum" w:eastAsia="돋움" w:hAnsi="dotum"/>
            <w:color w:val="9F9F9F"/>
            <w:sz w:val="13"/>
            <w:szCs w:val="13"/>
            <w:u w:val="none"/>
          </w:rPr>
          <w:t>/Android</w:t>
        </w:r>
      </w:hyperlink>
    </w:p>
    <w:p w:rsidR="00F5154F" w:rsidRDefault="00F5154F" w:rsidP="00F5154F">
      <w:pPr>
        <w:rPr>
          <w:rFonts w:ascii="dotum" w:eastAsia="돋움" w:hAnsi="dotum" w:hint="eastAsia"/>
          <w:color w:val="909090"/>
          <w:sz w:val="14"/>
          <w:szCs w:val="14"/>
        </w:rPr>
      </w:pPr>
      <w:r>
        <w:rPr>
          <w:rFonts w:ascii="dotum" w:eastAsia="돋움" w:hAnsi="dotum"/>
          <w:color w:val="909090"/>
          <w:sz w:val="14"/>
          <w:szCs w:val="14"/>
        </w:rPr>
        <w:t> </w:t>
      </w:r>
    </w:p>
    <w:p w:rsidR="00F5154F" w:rsidRDefault="00F5154F" w:rsidP="00F5154F">
      <w:pPr>
        <w:spacing w:after="240"/>
        <w:rPr>
          <w:rFonts w:ascii="dotum" w:eastAsia="돋움" w:hAnsi="dotum" w:hint="eastAsia"/>
          <w:color w:val="909090"/>
          <w:sz w:val="14"/>
          <w:szCs w:val="14"/>
        </w:rPr>
      </w:pPr>
      <w:r>
        <w:rPr>
          <w:rFonts w:ascii="dotum" w:eastAsia="돋움" w:hAnsi="dotum"/>
          <w:color w:val="909090"/>
          <w:sz w:val="14"/>
          <w:szCs w:val="14"/>
        </w:rPr>
        <w:t>ClickListener</w:t>
      </w:r>
      <w:r>
        <w:rPr>
          <w:rFonts w:ascii="dotum" w:eastAsia="돋움" w:hAnsi="dotum"/>
          <w:color w:val="909090"/>
          <w:sz w:val="14"/>
          <w:szCs w:val="14"/>
        </w:rPr>
        <w:t>를</w:t>
      </w:r>
      <w:r>
        <w:rPr>
          <w:rFonts w:ascii="dotum" w:eastAsia="돋움" w:hAnsi="dotum"/>
          <w:color w:val="909090"/>
          <w:sz w:val="14"/>
          <w:szCs w:val="14"/>
        </w:rPr>
        <w:t xml:space="preserve"> </w:t>
      </w:r>
      <w:r>
        <w:rPr>
          <w:rFonts w:ascii="dotum" w:eastAsia="돋움" w:hAnsi="dotum"/>
          <w:color w:val="909090"/>
          <w:sz w:val="14"/>
          <w:szCs w:val="14"/>
        </w:rPr>
        <w:t>강제로</w:t>
      </w:r>
      <w:r>
        <w:rPr>
          <w:rFonts w:ascii="dotum" w:eastAsia="돋움" w:hAnsi="dotum"/>
          <w:color w:val="909090"/>
          <w:sz w:val="14"/>
          <w:szCs w:val="14"/>
        </w:rPr>
        <w:t xml:space="preserve"> </w:t>
      </w:r>
      <w:r>
        <w:rPr>
          <w:rFonts w:ascii="dotum" w:eastAsia="돋움" w:hAnsi="dotum"/>
          <w:color w:val="909090"/>
          <w:sz w:val="14"/>
          <w:szCs w:val="14"/>
        </w:rPr>
        <w:t>발생시켜야</w:t>
      </w:r>
      <w:r>
        <w:rPr>
          <w:rFonts w:ascii="dotum" w:eastAsia="돋움" w:hAnsi="dotum"/>
          <w:color w:val="909090"/>
          <w:sz w:val="14"/>
          <w:szCs w:val="14"/>
        </w:rPr>
        <w:t xml:space="preserve"> </w:t>
      </w:r>
      <w:r>
        <w:rPr>
          <w:rFonts w:ascii="dotum" w:eastAsia="돋움" w:hAnsi="dotum"/>
          <w:color w:val="909090"/>
          <w:sz w:val="14"/>
          <w:szCs w:val="14"/>
        </w:rPr>
        <w:t>할</w:t>
      </w:r>
      <w:r>
        <w:rPr>
          <w:rFonts w:ascii="dotum" w:eastAsia="돋움" w:hAnsi="dotum"/>
          <w:color w:val="909090"/>
          <w:sz w:val="14"/>
          <w:szCs w:val="14"/>
        </w:rPr>
        <w:t xml:space="preserve"> </w:t>
      </w:r>
      <w:r>
        <w:rPr>
          <w:rFonts w:ascii="dotum" w:eastAsia="돋움" w:hAnsi="dotum"/>
          <w:color w:val="909090"/>
          <w:sz w:val="14"/>
          <w:szCs w:val="14"/>
        </w:rPr>
        <w:t>일이</w:t>
      </w:r>
      <w:r>
        <w:rPr>
          <w:rFonts w:ascii="dotum" w:eastAsia="돋움" w:hAnsi="dotum"/>
          <w:color w:val="909090"/>
          <w:sz w:val="14"/>
          <w:szCs w:val="14"/>
        </w:rPr>
        <w:t xml:space="preserve"> </w:t>
      </w:r>
      <w:r>
        <w:rPr>
          <w:rFonts w:ascii="dotum" w:eastAsia="돋움" w:hAnsi="dotum"/>
          <w:color w:val="909090"/>
          <w:sz w:val="14"/>
          <w:szCs w:val="14"/>
        </w:rPr>
        <w:t>생겼었다</w:t>
      </w:r>
      <w:r>
        <w:rPr>
          <w:rFonts w:ascii="dotum" w:eastAsia="돋움" w:hAnsi="dotum"/>
          <w:color w:val="909090"/>
          <w:sz w:val="14"/>
          <w:szCs w:val="14"/>
        </w:rPr>
        <w:t>.</w:t>
      </w:r>
      <w:r>
        <w:rPr>
          <w:rFonts w:ascii="dotum" w:eastAsia="돋움" w:hAnsi="dotum"/>
          <w:color w:val="909090"/>
          <w:sz w:val="14"/>
          <w:szCs w:val="14"/>
        </w:rPr>
        <w:br/>
      </w:r>
      <w:r>
        <w:rPr>
          <w:rFonts w:ascii="dotum" w:eastAsia="돋움" w:hAnsi="dotum"/>
          <w:color w:val="909090"/>
          <w:sz w:val="14"/>
          <w:szCs w:val="14"/>
        </w:rPr>
        <w:t>네이ㄴ</w:t>
      </w:r>
      <w:r>
        <w:rPr>
          <w:rFonts w:ascii="dotum" w:eastAsia="돋움" w:hAnsi="dotum"/>
          <w:color w:val="909090"/>
          <w:sz w:val="14"/>
          <w:szCs w:val="14"/>
        </w:rPr>
        <w:t xml:space="preserve">yun </w:t>
      </w:r>
      <w:r>
        <w:rPr>
          <w:rFonts w:ascii="dotum" w:eastAsia="돋움" w:hAnsi="dotum"/>
          <w:color w:val="909090"/>
          <w:sz w:val="14"/>
          <w:szCs w:val="14"/>
        </w:rPr>
        <w:t>및</w:t>
      </w:r>
      <w:r>
        <w:rPr>
          <w:rFonts w:ascii="dotum" w:eastAsia="돋움" w:hAnsi="dotum"/>
          <w:color w:val="909090"/>
          <w:sz w:val="14"/>
          <w:szCs w:val="14"/>
        </w:rPr>
        <w:t xml:space="preserve"> </w:t>
      </w:r>
      <w:r>
        <w:rPr>
          <w:rFonts w:ascii="dotum" w:eastAsia="돋움" w:hAnsi="dotum"/>
          <w:color w:val="909090"/>
          <w:sz w:val="14"/>
          <w:szCs w:val="14"/>
        </w:rPr>
        <w:t>안드로이드</w:t>
      </w:r>
      <w:r>
        <w:rPr>
          <w:rFonts w:ascii="dotum" w:eastAsia="돋움" w:hAnsi="dotum"/>
          <w:color w:val="909090"/>
          <w:sz w:val="14"/>
          <w:szCs w:val="14"/>
        </w:rPr>
        <w:t xml:space="preserve"> </w:t>
      </w:r>
      <w:r>
        <w:rPr>
          <w:rFonts w:ascii="dotum" w:eastAsia="돋움" w:hAnsi="dotum"/>
          <w:color w:val="909090"/>
          <w:sz w:val="14"/>
          <w:szCs w:val="14"/>
        </w:rPr>
        <w:t>개발자</w:t>
      </w:r>
      <w:r>
        <w:rPr>
          <w:rFonts w:ascii="dotum" w:eastAsia="돋움" w:hAnsi="dotum"/>
          <w:color w:val="909090"/>
          <w:sz w:val="14"/>
          <w:szCs w:val="14"/>
        </w:rPr>
        <w:t xml:space="preserve"> </w:t>
      </w:r>
      <w:r>
        <w:rPr>
          <w:rFonts w:ascii="dotum" w:eastAsia="돋움" w:hAnsi="dotum"/>
          <w:color w:val="909090"/>
          <w:sz w:val="14"/>
          <w:szCs w:val="14"/>
        </w:rPr>
        <w:t>커뮤니티</w:t>
      </w:r>
      <w:r>
        <w:rPr>
          <w:rFonts w:ascii="dotum" w:eastAsia="돋움" w:hAnsi="dotum"/>
          <w:color w:val="909090"/>
          <w:sz w:val="14"/>
          <w:szCs w:val="14"/>
        </w:rPr>
        <w:t xml:space="preserve"> 3</w:t>
      </w:r>
      <w:r>
        <w:rPr>
          <w:rFonts w:ascii="dotum" w:eastAsia="돋움" w:hAnsi="dotum"/>
          <w:color w:val="909090"/>
          <w:sz w:val="14"/>
          <w:szCs w:val="14"/>
        </w:rPr>
        <w:t>군데를</w:t>
      </w:r>
      <w:r>
        <w:rPr>
          <w:rFonts w:ascii="dotum" w:eastAsia="돋움" w:hAnsi="dotum"/>
          <w:color w:val="909090"/>
          <w:sz w:val="14"/>
          <w:szCs w:val="14"/>
        </w:rPr>
        <w:t xml:space="preserve"> </w:t>
      </w:r>
      <w:r>
        <w:rPr>
          <w:rFonts w:ascii="dotum" w:eastAsia="돋움" w:hAnsi="dotum"/>
          <w:color w:val="909090"/>
          <w:sz w:val="14"/>
          <w:szCs w:val="14"/>
        </w:rPr>
        <w:t>아무리</w:t>
      </w:r>
      <w:r>
        <w:rPr>
          <w:rFonts w:ascii="dotum" w:eastAsia="돋움" w:hAnsi="dotum"/>
          <w:color w:val="909090"/>
          <w:sz w:val="14"/>
          <w:szCs w:val="14"/>
        </w:rPr>
        <w:t> </w:t>
      </w:r>
      <w:r>
        <w:rPr>
          <w:rFonts w:ascii="dotum" w:eastAsia="돋움" w:hAnsi="dotum"/>
          <w:color w:val="909090"/>
          <w:sz w:val="14"/>
          <w:szCs w:val="14"/>
        </w:rPr>
        <w:t>뒤져봐도</w:t>
      </w:r>
      <w:r>
        <w:rPr>
          <w:rFonts w:ascii="dotum" w:eastAsia="돋움" w:hAnsi="dotum"/>
          <w:color w:val="909090"/>
          <w:sz w:val="14"/>
          <w:szCs w:val="14"/>
        </w:rPr>
        <w:t xml:space="preserve"> </w:t>
      </w:r>
      <w:r>
        <w:rPr>
          <w:rFonts w:ascii="dotum" w:eastAsia="돋움" w:hAnsi="dotum"/>
          <w:color w:val="909090"/>
          <w:sz w:val="14"/>
          <w:szCs w:val="14"/>
        </w:rPr>
        <w:t>안</w:t>
      </w:r>
      <w:r>
        <w:rPr>
          <w:rFonts w:ascii="dotum" w:eastAsia="돋움" w:hAnsi="dotum"/>
          <w:color w:val="909090"/>
          <w:sz w:val="14"/>
          <w:szCs w:val="14"/>
        </w:rPr>
        <w:t xml:space="preserve"> </w:t>
      </w:r>
      <w:r>
        <w:rPr>
          <w:rFonts w:ascii="dotum" w:eastAsia="돋움" w:hAnsi="dotum"/>
          <w:color w:val="909090"/>
          <w:sz w:val="14"/>
          <w:szCs w:val="14"/>
        </w:rPr>
        <w:t>나온다</w:t>
      </w:r>
      <w:r>
        <w:rPr>
          <w:rFonts w:ascii="dotum" w:eastAsia="돋움" w:hAnsi="dotum"/>
          <w:color w:val="909090"/>
          <w:sz w:val="14"/>
          <w:szCs w:val="14"/>
        </w:rPr>
        <w:t>...</w:t>
      </w:r>
      <w:r>
        <w:rPr>
          <w:rFonts w:ascii="dotum" w:eastAsia="돋움" w:hAnsi="dotum"/>
          <w:color w:val="909090"/>
          <w:sz w:val="14"/>
          <w:szCs w:val="14"/>
        </w:rPr>
        <w:br/>
      </w:r>
      <w:r>
        <w:rPr>
          <w:rFonts w:ascii="dotum" w:eastAsia="돋움" w:hAnsi="dotum"/>
          <w:color w:val="909090"/>
          <w:sz w:val="14"/>
          <w:szCs w:val="14"/>
        </w:rPr>
        <w:t>질문</w:t>
      </w:r>
      <w:r>
        <w:rPr>
          <w:rFonts w:ascii="dotum" w:eastAsia="돋움" w:hAnsi="dotum"/>
          <w:color w:val="909090"/>
          <w:sz w:val="14"/>
          <w:szCs w:val="14"/>
        </w:rPr>
        <w:t xml:space="preserve"> </w:t>
      </w:r>
      <w:r>
        <w:rPr>
          <w:rFonts w:ascii="dotum" w:eastAsia="돋움" w:hAnsi="dotum"/>
          <w:color w:val="909090"/>
          <w:sz w:val="14"/>
          <w:szCs w:val="14"/>
        </w:rPr>
        <w:t>글</w:t>
      </w:r>
      <w:r>
        <w:rPr>
          <w:rFonts w:ascii="dotum" w:eastAsia="돋움" w:hAnsi="dotum"/>
          <w:color w:val="909090"/>
          <w:sz w:val="14"/>
          <w:szCs w:val="14"/>
        </w:rPr>
        <w:t xml:space="preserve"> </w:t>
      </w:r>
      <w:r>
        <w:rPr>
          <w:rFonts w:ascii="dotum" w:eastAsia="돋움" w:hAnsi="dotum"/>
          <w:color w:val="909090"/>
          <w:sz w:val="14"/>
          <w:szCs w:val="14"/>
        </w:rPr>
        <w:t>올려도</w:t>
      </w:r>
      <w:r>
        <w:rPr>
          <w:rFonts w:ascii="dotum" w:eastAsia="돋움" w:hAnsi="dotum"/>
          <w:color w:val="909090"/>
          <w:sz w:val="14"/>
          <w:szCs w:val="14"/>
        </w:rPr>
        <w:t xml:space="preserve"> </w:t>
      </w:r>
      <w:r>
        <w:rPr>
          <w:rFonts w:ascii="dotum" w:eastAsia="돋움" w:hAnsi="dotum"/>
          <w:color w:val="909090"/>
          <w:sz w:val="14"/>
          <w:szCs w:val="14"/>
        </w:rPr>
        <w:t>답변</w:t>
      </w:r>
      <w:r>
        <w:rPr>
          <w:rFonts w:ascii="dotum" w:eastAsia="돋움" w:hAnsi="dotum"/>
          <w:color w:val="909090"/>
          <w:sz w:val="14"/>
          <w:szCs w:val="14"/>
        </w:rPr>
        <w:t xml:space="preserve"> </w:t>
      </w:r>
      <w:r>
        <w:rPr>
          <w:rFonts w:ascii="dotum" w:eastAsia="돋움" w:hAnsi="dotum"/>
          <w:color w:val="909090"/>
          <w:sz w:val="14"/>
          <w:szCs w:val="14"/>
        </w:rPr>
        <w:t>안</w:t>
      </w:r>
      <w:r>
        <w:rPr>
          <w:rFonts w:ascii="dotum" w:eastAsia="돋움" w:hAnsi="dotum"/>
          <w:color w:val="909090"/>
          <w:sz w:val="14"/>
          <w:szCs w:val="14"/>
        </w:rPr>
        <w:t xml:space="preserve"> </w:t>
      </w:r>
      <w:r>
        <w:rPr>
          <w:rFonts w:ascii="dotum" w:eastAsia="돋움" w:hAnsi="dotum"/>
          <w:color w:val="909090"/>
          <w:sz w:val="14"/>
          <w:szCs w:val="14"/>
        </w:rPr>
        <w:t>달린다</w:t>
      </w:r>
      <w:r>
        <w:rPr>
          <w:rFonts w:ascii="dotum" w:eastAsia="돋움" w:hAnsi="dotum"/>
          <w:color w:val="909090"/>
          <w:sz w:val="14"/>
          <w:szCs w:val="14"/>
        </w:rPr>
        <w:t>..</w:t>
      </w:r>
      <w:r>
        <w:rPr>
          <w:rFonts w:ascii="dotum" w:eastAsia="돋움" w:hAnsi="dotum"/>
          <w:color w:val="909090"/>
          <w:sz w:val="14"/>
          <w:szCs w:val="14"/>
        </w:rPr>
        <w:br/>
      </w:r>
      <w:r>
        <w:rPr>
          <w:rFonts w:ascii="dotum" w:eastAsia="돋움" w:hAnsi="dotum"/>
          <w:color w:val="909090"/>
          <w:sz w:val="14"/>
          <w:szCs w:val="14"/>
        </w:rPr>
        <w:br/>
      </w:r>
      <w:r>
        <w:rPr>
          <w:rFonts w:ascii="dotum" w:eastAsia="돋움" w:hAnsi="dotum"/>
          <w:color w:val="909090"/>
          <w:sz w:val="14"/>
          <w:szCs w:val="14"/>
        </w:rPr>
        <w:t>그냥</w:t>
      </w:r>
      <w:r>
        <w:rPr>
          <w:rFonts w:ascii="dotum" w:eastAsia="돋움" w:hAnsi="dotum"/>
          <w:color w:val="909090"/>
          <w:sz w:val="14"/>
          <w:szCs w:val="14"/>
        </w:rPr>
        <w:t xml:space="preserve"> reference</w:t>
      </w:r>
      <w:r>
        <w:rPr>
          <w:rFonts w:ascii="dotum" w:eastAsia="돋움" w:hAnsi="dotum"/>
          <w:color w:val="909090"/>
          <w:sz w:val="14"/>
          <w:szCs w:val="14"/>
        </w:rPr>
        <w:t>보면서</w:t>
      </w:r>
      <w:r>
        <w:rPr>
          <w:rFonts w:ascii="dotum" w:eastAsia="돋움" w:hAnsi="dotum"/>
          <w:color w:val="909090"/>
          <w:sz w:val="14"/>
          <w:szCs w:val="14"/>
        </w:rPr>
        <w:t xml:space="preserve"> </w:t>
      </w:r>
      <w:r>
        <w:rPr>
          <w:rFonts w:ascii="dotum" w:eastAsia="돋움" w:hAnsi="dotum"/>
          <w:color w:val="909090"/>
          <w:sz w:val="14"/>
          <w:szCs w:val="14"/>
        </w:rPr>
        <w:t>찾았다</w:t>
      </w:r>
      <w:r>
        <w:rPr>
          <w:rFonts w:ascii="dotum" w:eastAsia="돋움" w:hAnsi="dotum"/>
          <w:color w:val="909090"/>
          <w:sz w:val="14"/>
          <w:szCs w:val="14"/>
        </w:rPr>
        <w:t>.</w:t>
      </w:r>
      <w:r>
        <w:rPr>
          <w:rFonts w:ascii="dotum" w:eastAsia="돋움" w:hAnsi="dotum"/>
          <w:color w:val="909090"/>
          <w:sz w:val="14"/>
          <w:szCs w:val="14"/>
        </w:rPr>
        <w:br/>
      </w:r>
    </w:p>
    <w:p w:rsidR="00F5154F" w:rsidRDefault="00F5154F" w:rsidP="00F5154F">
      <w:pPr>
        <w:shd w:val="clear" w:color="auto" w:fill="FFFFFF"/>
        <w:rPr>
          <w:rFonts w:ascii="dotum" w:eastAsia="돋움" w:hAnsi="dotum" w:hint="eastAsia"/>
          <w:color w:val="909090"/>
          <w:sz w:val="14"/>
          <w:szCs w:val="14"/>
        </w:rPr>
      </w:pPr>
      <w:r>
        <w:rPr>
          <w:rFonts w:ascii="dotum" w:eastAsia="돋움" w:hAnsi="dotum"/>
          <w:color w:val="000000"/>
          <w:sz w:val="18"/>
          <w:szCs w:val="18"/>
        </w:rPr>
        <w:t>Button btClose;</w:t>
      </w:r>
      <w:r>
        <w:rPr>
          <w:rFonts w:ascii="dotum" w:eastAsia="돋움" w:hAnsi="dotum"/>
          <w:color w:val="000000"/>
          <w:sz w:val="14"/>
          <w:szCs w:val="14"/>
        </w:rPr>
        <w:br/>
      </w:r>
      <w:r>
        <w:rPr>
          <w:rFonts w:ascii="dotum" w:eastAsia="돋움" w:hAnsi="dotum"/>
          <w:color w:val="000000"/>
          <w:sz w:val="14"/>
          <w:szCs w:val="14"/>
        </w:rPr>
        <w:br/>
      </w:r>
      <w:r>
        <w:rPr>
          <w:rFonts w:ascii="dotum" w:eastAsia="돋움" w:hAnsi="dotum"/>
          <w:color w:val="000000"/>
          <w:sz w:val="18"/>
          <w:szCs w:val="18"/>
        </w:rPr>
        <w:t xml:space="preserve">... </w:t>
      </w:r>
      <w:r>
        <w:rPr>
          <w:rFonts w:ascii="dotum" w:eastAsia="돋움" w:hAnsi="dotum"/>
          <w:color w:val="000000"/>
          <w:sz w:val="18"/>
          <w:szCs w:val="18"/>
        </w:rPr>
        <w:t>중략</w:t>
      </w:r>
      <w:r>
        <w:rPr>
          <w:rFonts w:ascii="dotum" w:eastAsia="돋움" w:hAnsi="dotum"/>
          <w:color w:val="000000"/>
          <w:sz w:val="18"/>
          <w:szCs w:val="18"/>
        </w:rPr>
        <w:t xml:space="preserve"> ...</w:t>
      </w:r>
      <w:r>
        <w:rPr>
          <w:rFonts w:ascii="dotum" w:eastAsia="돋움" w:hAnsi="dotum"/>
          <w:color w:val="000000"/>
          <w:sz w:val="14"/>
          <w:szCs w:val="14"/>
        </w:rPr>
        <w:br/>
      </w:r>
      <w:r>
        <w:rPr>
          <w:rFonts w:ascii="dotum" w:eastAsia="돋움" w:hAnsi="dotum"/>
          <w:color w:val="000000"/>
          <w:sz w:val="14"/>
          <w:szCs w:val="14"/>
        </w:rPr>
        <w:br/>
      </w:r>
      <w:r>
        <w:rPr>
          <w:rFonts w:ascii="dotum" w:eastAsia="돋움" w:hAnsi="dotum"/>
          <w:color w:val="000000"/>
          <w:sz w:val="18"/>
          <w:szCs w:val="18"/>
        </w:rPr>
        <w:t>btClose.setOnClickListener(new ...</w:t>
      </w:r>
      <w:r>
        <w:rPr>
          <w:rFonts w:ascii="dotum" w:eastAsia="돋움" w:hAnsi="dotum"/>
          <w:color w:val="000000"/>
          <w:sz w:val="14"/>
          <w:szCs w:val="14"/>
        </w:rPr>
        <w:br/>
      </w:r>
      <w:r>
        <w:rPr>
          <w:rFonts w:ascii="dotum" w:eastAsia="돋움" w:hAnsi="dotum"/>
          <w:color w:val="000000"/>
          <w:sz w:val="18"/>
          <w:szCs w:val="18"/>
        </w:rPr>
        <w:t>중략</w:t>
      </w:r>
      <w:r>
        <w:rPr>
          <w:rFonts w:ascii="dotum" w:eastAsia="돋움" w:hAnsi="dotum"/>
          <w:color w:val="000000"/>
          <w:sz w:val="14"/>
          <w:szCs w:val="14"/>
        </w:rPr>
        <w:br/>
      </w:r>
      <w:r>
        <w:rPr>
          <w:rFonts w:ascii="dotum" w:eastAsia="돋움" w:hAnsi="dotum"/>
          <w:color w:val="000000"/>
          <w:sz w:val="18"/>
          <w:szCs w:val="18"/>
        </w:rPr>
        <w:t>...</w:t>
      </w:r>
      <w:r>
        <w:rPr>
          <w:rStyle w:val="apple-converted-space"/>
          <w:rFonts w:ascii="dotum" w:eastAsia="돋움" w:hAnsi="dotum"/>
          <w:color w:val="000000"/>
        </w:rPr>
        <w:t> </w:t>
      </w:r>
      <w:r>
        <w:rPr>
          <w:rFonts w:ascii="dotum" w:eastAsia="돋움" w:hAnsi="dotum"/>
          <w:color w:val="000000"/>
          <w:sz w:val="14"/>
          <w:szCs w:val="14"/>
        </w:rPr>
        <w:br/>
      </w:r>
      <w:r>
        <w:rPr>
          <w:rFonts w:ascii="dotum" w:eastAsia="돋움" w:hAnsi="dotum"/>
          <w:color w:val="000000"/>
          <w:sz w:val="14"/>
          <w:szCs w:val="14"/>
        </w:rPr>
        <w:br/>
      </w:r>
      <w:r>
        <w:rPr>
          <w:rStyle w:val="a8"/>
          <w:rFonts w:ascii="dotum" w:eastAsia="돋움" w:hAnsi="dotum"/>
          <w:color w:val="000000"/>
          <w:sz w:val="18"/>
          <w:szCs w:val="18"/>
          <w:u w:val="single"/>
        </w:rPr>
        <w:t>btClose.performClick();</w:t>
      </w:r>
    </w:p>
    <w:p w:rsidR="00F5154F" w:rsidRDefault="00F5154F" w:rsidP="00F5154F">
      <w:pPr>
        <w:rPr>
          <w:rFonts w:ascii="dotum" w:eastAsia="돋움" w:hAnsi="dotum" w:hint="eastAsia"/>
          <w:color w:val="909090"/>
          <w:sz w:val="14"/>
          <w:szCs w:val="14"/>
        </w:rPr>
      </w:pPr>
      <w:r>
        <w:rPr>
          <w:rFonts w:ascii="dotum" w:eastAsia="돋움" w:hAnsi="dotum"/>
          <w:color w:val="909090"/>
          <w:sz w:val="14"/>
          <w:szCs w:val="14"/>
        </w:rPr>
        <w:br/>
      </w:r>
      <w:r>
        <w:rPr>
          <w:rFonts w:ascii="dotum" w:eastAsia="돋움" w:hAnsi="dotum"/>
          <w:color w:val="909090"/>
          <w:sz w:val="14"/>
          <w:szCs w:val="14"/>
        </w:rPr>
        <w:br/>
      </w:r>
      <w:r>
        <w:rPr>
          <w:rFonts w:ascii="dotum" w:eastAsia="돋움" w:hAnsi="dotum"/>
          <w:color w:val="909090"/>
          <w:sz w:val="14"/>
          <w:szCs w:val="14"/>
        </w:rPr>
        <w:t>참</w:t>
      </w:r>
      <w:r>
        <w:rPr>
          <w:rFonts w:ascii="dotum" w:eastAsia="돋움" w:hAnsi="dotum"/>
          <w:color w:val="909090"/>
          <w:sz w:val="14"/>
          <w:szCs w:val="14"/>
        </w:rPr>
        <w:t xml:space="preserve">~ </w:t>
      </w:r>
      <w:r>
        <w:rPr>
          <w:rFonts w:ascii="dotum" w:eastAsia="돋움" w:hAnsi="dotum"/>
          <w:color w:val="909090"/>
          <w:sz w:val="14"/>
          <w:szCs w:val="14"/>
        </w:rPr>
        <w:t>쉽죠잉</w:t>
      </w:r>
      <w:r>
        <w:rPr>
          <w:rFonts w:ascii="dotum" w:eastAsia="돋움" w:hAnsi="dotum"/>
          <w:color w:val="909090"/>
          <w:sz w:val="14"/>
          <w:szCs w:val="14"/>
        </w:rPr>
        <w:t>?</w:t>
      </w:r>
      <w:r>
        <w:rPr>
          <w:rFonts w:ascii="dotum" w:eastAsia="돋움" w:hAnsi="dotum"/>
          <w:color w:val="909090"/>
          <w:sz w:val="14"/>
          <w:szCs w:val="14"/>
        </w:rPr>
        <w:br/>
      </w:r>
      <w:r>
        <w:rPr>
          <w:rFonts w:ascii="dotum" w:eastAsia="돋움" w:hAnsi="dotum"/>
          <w:color w:val="909090"/>
          <w:sz w:val="14"/>
          <w:szCs w:val="14"/>
        </w:rPr>
        <w:br/>
      </w:r>
      <w:r>
        <w:rPr>
          <w:rFonts w:ascii="바탕" w:eastAsia="바탕" w:hAnsi="바탕" w:cs="바탕" w:hint="eastAsia"/>
          <w:color w:val="909090"/>
          <w:sz w:val="14"/>
          <w:szCs w:val="14"/>
        </w:rPr>
        <w:t>※</w:t>
      </w:r>
      <w:r>
        <w:rPr>
          <w:rFonts w:ascii="Times New Roman" w:eastAsia="돋움" w:hAnsi="Times New Roman" w:cs="Times New Roman"/>
          <w:color w:val="909090"/>
          <w:sz w:val="14"/>
          <w:szCs w:val="14"/>
        </w:rPr>
        <w:t xml:space="preserve"> </w:t>
      </w:r>
      <w:r>
        <w:rPr>
          <w:rFonts w:ascii="dotum" w:eastAsia="돋움" w:hAnsi="dotum"/>
          <w:color w:val="909090"/>
          <w:sz w:val="14"/>
          <w:szCs w:val="14"/>
        </w:rPr>
        <w:t>저</w:t>
      </w:r>
      <w:r>
        <w:rPr>
          <w:rFonts w:ascii="dotum" w:eastAsia="돋움" w:hAnsi="dotum"/>
          <w:color w:val="909090"/>
          <w:sz w:val="14"/>
          <w:szCs w:val="14"/>
        </w:rPr>
        <w:t xml:space="preserve"> </w:t>
      </w:r>
      <w:r>
        <w:rPr>
          <w:rFonts w:ascii="dotum" w:eastAsia="돋움" w:hAnsi="dotum"/>
          <w:color w:val="909090"/>
          <w:sz w:val="14"/>
          <w:szCs w:val="14"/>
        </w:rPr>
        <w:t>메소드를</w:t>
      </w:r>
      <w:r>
        <w:rPr>
          <w:rFonts w:ascii="dotum" w:eastAsia="돋움" w:hAnsi="dotum"/>
          <w:color w:val="909090"/>
          <w:sz w:val="14"/>
          <w:szCs w:val="14"/>
        </w:rPr>
        <w:t xml:space="preserve"> </w:t>
      </w:r>
      <w:r>
        <w:rPr>
          <w:rFonts w:ascii="dotum" w:eastAsia="돋움" w:hAnsi="dotum"/>
          <w:color w:val="909090"/>
          <w:sz w:val="14"/>
          <w:szCs w:val="14"/>
        </w:rPr>
        <w:t>실행하기</w:t>
      </w:r>
      <w:r>
        <w:rPr>
          <w:rFonts w:ascii="dotum" w:eastAsia="돋움" w:hAnsi="dotum"/>
          <w:color w:val="909090"/>
          <w:sz w:val="14"/>
          <w:szCs w:val="14"/>
        </w:rPr>
        <w:t xml:space="preserve"> </w:t>
      </w:r>
      <w:r>
        <w:rPr>
          <w:rFonts w:ascii="dotum" w:eastAsia="돋움" w:hAnsi="dotum"/>
          <w:color w:val="909090"/>
          <w:sz w:val="14"/>
          <w:szCs w:val="14"/>
        </w:rPr>
        <w:t>위해선</w:t>
      </w:r>
      <w:r>
        <w:rPr>
          <w:rFonts w:ascii="dotum" w:eastAsia="돋움" w:hAnsi="dotum"/>
          <w:color w:val="909090"/>
          <w:sz w:val="14"/>
          <w:szCs w:val="14"/>
        </w:rPr>
        <w:br/>
      </w:r>
      <w:r>
        <w:rPr>
          <w:rFonts w:ascii="dotum" w:eastAsia="돋움" w:hAnsi="dotum"/>
          <w:color w:val="909090"/>
          <w:sz w:val="14"/>
          <w:szCs w:val="14"/>
        </w:rPr>
        <w:t xml:space="preserve">　</w:t>
      </w:r>
      <w:r>
        <w:rPr>
          <w:rFonts w:ascii="dotum" w:eastAsia="돋움" w:hAnsi="dotum"/>
          <w:color w:val="909090"/>
          <w:sz w:val="14"/>
          <w:szCs w:val="14"/>
        </w:rPr>
        <w:t xml:space="preserve"> </w:t>
      </w:r>
      <w:r>
        <w:rPr>
          <w:rFonts w:ascii="dotum" w:eastAsia="돋움" w:hAnsi="dotum"/>
          <w:color w:val="909090"/>
          <w:sz w:val="14"/>
          <w:szCs w:val="14"/>
        </w:rPr>
        <w:t>먼저</w:t>
      </w:r>
      <w:r>
        <w:rPr>
          <w:rFonts w:ascii="dotum" w:eastAsia="돋움" w:hAnsi="dotum"/>
          <w:color w:val="909090"/>
          <w:sz w:val="14"/>
          <w:szCs w:val="14"/>
        </w:rPr>
        <w:t xml:space="preserve"> </w:t>
      </w:r>
      <w:r>
        <w:rPr>
          <w:rFonts w:ascii="dotum" w:eastAsia="돋움" w:hAnsi="dotum"/>
          <w:color w:val="909090"/>
          <w:sz w:val="14"/>
          <w:szCs w:val="14"/>
        </w:rPr>
        <w:t>해당</w:t>
      </w:r>
      <w:r>
        <w:rPr>
          <w:rFonts w:ascii="dotum" w:eastAsia="돋움" w:hAnsi="dotum"/>
          <w:color w:val="909090"/>
          <w:sz w:val="14"/>
          <w:szCs w:val="14"/>
        </w:rPr>
        <w:t xml:space="preserve"> </w:t>
      </w:r>
      <w:r>
        <w:rPr>
          <w:rFonts w:ascii="dotum" w:eastAsia="돋움" w:hAnsi="dotum"/>
          <w:color w:val="909090"/>
          <w:sz w:val="14"/>
          <w:szCs w:val="14"/>
        </w:rPr>
        <w:t>버튼에</w:t>
      </w:r>
      <w:r>
        <w:rPr>
          <w:rFonts w:ascii="dotum" w:eastAsia="돋움" w:hAnsi="dotum"/>
          <w:color w:val="909090"/>
          <w:sz w:val="14"/>
          <w:szCs w:val="14"/>
        </w:rPr>
        <w:t xml:space="preserve"> setOnClickListener</w:t>
      </w:r>
      <w:r>
        <w:rPr>
          <w:rFonts w:ascii="dotum" w:eastAsia="돋움" w:hAnsi="dotum"/>
          <w:color w:val="909090"/>
          <w:sz w:val="14"/>
          <w:szCs w:val="14"/>
        </w:rPr>
        <w:t>를</w:t>
      </w:r>
      <w:r>
        <w:rPr>
          <w:rFonts w:ascii="dotum" w:eastAsia="돋움" w:hAnsi="dotum"/>
          <w:color w:val="909090"/>
          <w:sz w:val="14"/>
          <w:szCs w:val="14"/>
        </w:rPr>
        <w:t xml:space="preserve"> </w:t>
      </w:r>
      <w:r>
        <w:rPr>
          <w:rFonts w:ascii="dotum" w:eastAsia="돋움" w:hAnsi="dotum"/>
          <w:color w:val="909090"/>
          <w:sz w:val="14"/>
          <w:szCs w:val="14"/>
        </w:rPr>
        <w:t>통해서</w:t>
      </w:r>
      <w:r>
        <w:rPr>
          <w:rFonts w:ascii="dotum" w:eastAsia="돋움" w:hAnsi="dotum"/>
          <w:color w:val="909090"/>
          <w:sz w:val="14"/>
          <w:szCs w:val="14"/>
        </w:rPr>
        <w:t xml:space="preserve"> OnClickListener</w:t>
      </w:r>
      <w:r>
        <w:rPr>
          <w:rFonts w:ascii="dotum" w:eastAsia="돋움" w:hAnsi="dotum"/>
          <w:color w:val="909090"/>
          <w:sz w:val="14"/>
          <w:szCs w:val="14"/>
        </w:rPr>
        <w:t>가</w:t>
      </w:r>
      <w:r>
        <w:rPr>
          <w:rFonts w:ascii="dotum" w:eastAsia="돋움" w:hAnsi="dotum"/>
          <w:color w:val="909090"/>
          <w:sz w:val="14"/>
          <w:szCs w:val="14"/>
        </w:rPr>
        <w:t> </w:t>
      </w:r>
      <w:r>
        <w:rPr>
          <w:rFonts w:ascii="dotum" w:eastAsia="돋움" w:hAnsi="dotum"/>
          <w:color w:val="909090"/>
          <w:sz w:val="14"/>
          <w:szCs w:val="14"/>
        </w:rPr>
        <w:t>정의되어</w:t>
      </w:r>
      <w:r>
        <w:rPr>
          <w:rFonts w:ascii="dotum" w:eastAsia="돋움" w:hAnsi="dotum"/>
          <w:color w:val="909090"/>
          <w:sz w:val="14"/>
          <w:szCs w:val="14"/>
        </w:rPr>
        <w:t xml:space="preserve"> </w:t>
      </w:r>
      <w:r>
        <w:rPr>
          <w:rFonts w:ascii="dotum" w:eastAsia="돋움" w:hAnsi="dotum"/>
          <w:color w:val="909090"/>
          <w:sz w:val="14"/>
          <w:szCs w:val="14"/>
        </w:rPr>
        <w:t>있어야</w:t>
      </w:r>
      <w:r>
        <w:rPr>
          <w:rFonts w:ascii="dotum" w:eastAsia="돋움" w:hAnsi="dotum"/>
          <w:color w:val="909090"/>
          <w:sz w:val="14"/>
          <w:szCs w:val="14"/>
        </w:rPr>
        <w:t xml:space="preserve"> </w:t>
      </w:r>
      <w:r>
        <w:rPr>
          <w:rFonts w:ascii="dotum" w:eastAsia="돋움" w:hAnsi="dotum"/>
          <w:color w:val="909090"/>
          <w:sz w:val="14"/>
          <w:szCs w:val="14"/>
        </w:rPr>
        <w:t>한다</w:t>
      </w:r>
      <w:r>
        <w:rPr>
          <w:rFonts w:ascii="dotum" w:eastAsia="돋움" w:hAnsi="dotum"/>
          <w:color w:val="909090"/>
          <w:sz w:val="14"/>
          <w:szCs w:val="14"/>
        </w:rPr>
        <w:t>.</w:t>
      </w:r>
      <w:r>
        <w:rPr>
          <w:rFonts w:ascii="dotum" w:eastAsia="돋움" w:hAnsi="dotum"/>
          <w:color w:val="909090"/>
          <w:sz w:val="14"/>
          <w:szCs w:val="14"/>
        </w:rPr>
        <w:br/>
        <w:t> </w:t>
      </w:r>
      <w:r>
        <w:rPr>
          <w:rFonts w:ascii="dotum" w:eastAsia="돋움" w:hAnsi="dotum"/>
          <w:color w:val="909090"/>
          <w:sz w:val="14"/>
          <w:szCs w:val="14"/>
        </w:rPr>
        <w:br/>
      </w:r>
      <w:r>
        <w:rPr>
          <w:rFonts w:ascii="dotum" w:eastAsia="돋움" w:hAnsi="dotum"/>
          <w:color w:val="909090"/>
          <w:sz w:val="14"/>
          <w:szCs w:val="14"/>
        </w:rPr>
        <w:br/>
      </w:r>
      <w:r>
        <w:rPr>
          <w:rFonts w:ascii="dotum" w:eastAsia="돋움" w:hAnsi="dotum"/>
          <w:color w:val="909090"/>
          <w:sz w:val="14"/>
          <w:szCs w:val="14"/>
        </w:rPr>
        <w:t>개발도구</w:t>
      </w:r>
      <w:r>
        <w:rPr>
          <w:rFonts w:ascii="dotum" w:eastAsia="돋움" w:hAnsi="dotum"/>
          <w:color w:val="909090"/>
          <w:sz w:val="14"/>
          <w:szCs w:val="14"/>
        </w:rPr>
        <w:t xml:space="preserve"> :</w:t>
      </w:r>
    </w:p>
    <w:p w:rsidR="00F5154F" w:rsidRDefault="00F5154F" w:rsidP="00F5154F">
      <w:pPr>
        <w:spacing w:after="240"/>
        <w:rPr>
          <w:rFonts w:ascii="dotum" w:eastAsia="돋움" w:hAnsi="dotum" w:hint="eastAsia"/>
          <w:color w:val="909090"/>
          <w:sz w:val="14"/>
          <w:szCs w:val="14"/>
        </w:rPr>
      </w:pPr>
      <w:r>
        <w:rPr>
          <w:rFonts w:ascii="dotum" w:eastAsia="돋움" w:hAnsi="dotum"/>
          <w:color w:val="909090"/>
          <w:sz w:val="14"/>
          <w:szCs w:val="14"/>
        </w:rPr>
        <w:t>Android SDK 2.2, API 8</w:t>
      </w:r>
      <w:r>
        <w:rPr>
          <w:rFonts w:ascii="dotum" w:eastAsia="돋움" w:hAnsi="dotum"/>
          <w:color w:val="909090"/>
          <w:sz w:val="14"/>
          <w:szCs w:val="14"/>
        </w:rPr>
        <w:br/>
        <w:t>Eclipse Build id: 20090920-1017 (Galileo)</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863AD9" w:rsidRPr="00863AD9" w:rsidRDefault="00863AD9" w:rsidP="00863AD9">
      <w:pPr>
        <w:widowControl/>
        <w:wordWrap/>
        <w:autoSpaceDE/>
        <w:autoSpaceDN/>
        <w:spacing w:before="100" w:beforeAutospacing="1" w:after="100" w:afterAutospacing="1" w:line="230" w:lineRule="atLeast"/>
        <w:jc w:val="left"/>
        <w:rPr>
          <w:rFonts w:ascii="dotum" w:eastAsia="굴림" w:hAnsi="dotum" w:cs="굴림" w:hint="eastAsia"/>
          <w:color w:val="717171"/>
          <w:kern w:val="0"/>
          <w:sz w:val="14"/>
          <w:szCs w:val="14"/>
        </w:rPr>
      </w:pPr>
      <w:r w:rsidRPr="00863AD9">
        <w:rPr>
          <w:rFonts w:ascii="dotum" w:eastAsia="굴림" w:hAnsi="dotum" w:cs="굴림"/>
          <w:color w:val="717171"/>
          <w:kern w:val="0"/>
          <w:sz w:val="14"/>
          <w:szCs w:val="14"/>
        </w:rPr>
        <w:t> </w:t>
      </w:r>
    </w:p>
    <w:p w:rsidR="00000336" w:rsidRDefault="00000336">
      <w:pPr>
        <w:widowControl/>
        <w:wordWrap/>
        <w:autoSpaceDE/>
        <w:autoSpaceDN/>
        <w:jc w:val="left"/>
        <w:rPr>
          <w:b/>
          <w:sz w:val="24"/>
        </w:rPr>
      </w:pPr>
      <w:r>
        <w:rPr>
          <w:b/>
          <w:sz w:val="24"/>
        </w:rPr>
        <w:br w:type="page"/>
      </w:r>
    </w:p>
    <w:p w:rsidR="00CE4AC7" w:rsidRDefault="00000336" w:rsidP="00CE4AC7">
      <w:pPr>
        <w:rPr>
          <w:b/>
          <w:sz w:val="24"/>
        </w:rPr>
      </w:pPr>
      <w:r>
        <w:rPr>
          <w:rFonts w:hint="eastAsia"/>
          <w:b/>
          <w:sz w:val="24"/>
        </w:rPr>
        <w:lastRenderedPageBreak/>
        <w:t>QR리더 사용하기</w:t>
      </w:r>
    </w:p>
    <w:p w:rsidR="00000336" w:rsidRDefault="00000336" w:rsidP="00CE4AC7">
      <w:pPr>
        <w:rPr>
          <w:b/>
          <w:sz w:val="24"/>
        </w:rPr>
      </w:pPr>
    </w:p>
    <w:p w:rsidR="00000336" w:rsidRDefault="00000336" w:rsidP="00CE4AC7">
      <w:pPr>
        <w:rPr>
          <w:b/>
          <w:sz w:val="24"/>
        </w:rPr>
      </w:pPr>
      <w:r>
        <w:rPr>
          <w:rFonts w:hint="eastAsia"/>
          <w:b/>
          <w:sz w:val="24"/>
        </w:rPr>
        <w:t>클릭</w:t>
      </w:r>
    </w:p>
    <w:p w:rsidR="00000336" w:rsidRPr="00000336" w:rsidRDefault="00000336" w:rsidP="00000336">
      <w:pPr>
        <w:wordWrap/>
        <w:adjustRightInd w:val="0"/>
        <w:jc w:val="left"/>
        <w:rPr>
          <w:rFonts w:ascii="Courier New" w:hAnsi="Courier New" w:cs="Courier New"/>
          <w:kern w:val="0"/>
          <w:sz w:val="18"/>
          <w:szCs w:val="20"/>
        </w:rPr>
      </w:pPr>
      <w:r w:rsidRPr="00000336">
        <w:rPr>
          <w:rFonts w:ascii="Courier New" w:hAnsi="Courier New" w:cs="Courier New"/>
          <w:color w:val="000000"/>
          <w:kern w:val="0"/>
          <w:sz w:val="18"/>
          <w:szCs w:val="20"/>
        </w:rPr>
        <w:tab/>
      </w:r>
      <w:r w:rsidRPr="00000336">
        <w:rPr>
          <w:rFonts w:ascii="Courier New" w:hAnsi="Courier New" w:cs="Courier New"/>
          <w:b/>
          <w:bCs/>
          <w:color w:val="005032"/>
          <w:kern w:val="0"/>
          <w:sz w:val="18"/>
          <w:szCs w:val="20"/>
        </w:rPr>
        <w:t>KGlobal</w:t>
      </w:r>
      <w:r w:rsidRPr="00000336">
        <w:rPr>
          <w:rFonts w:ascii="Courier New" w:hAnsi="Courier New" w:cs="Courier New"/>
          <w:color w:val="000000"/>
          <w:kern w:val="0"/>
          <w:sz w:val="18"/>
          <w:szCs w:val="20"/>
        </w:rPr>
        <w:t>.</w:t>
      </w:r>
      <w:r w:rsidRPr="00000336">
        <w:rPr>
          <w:rFonts w:ascii="Courier New" w:hAnsi="Courier New" w:cs="Courier New"/>
          <w:i/>
          <w:iCs/>
          <w:color w:val="000000"/>
          <w:kern w:val="0"/>
          <w:sz w:val="18"/>
          <w:szCs w:val="20"/>
        </w:rPr>
        <w:t>setChildsAlphaListener</w:t>
      </w:r>
      <w:r w:rsidRPr="00000336">
        <w:rPr>
          <w:rFonts w:ascii="Courier New" w:hAnsi="Courier New" w:cs="Courier New"/>
          <w:color w:val="000000"/>
          <w:kern w:val="0"/>
          <w:sz w:val="18"/>
          <w:szCs w:val="20"/>
        </w:rPr>
        <w:t>((</w:t>
      </w:r>
      <w:r w:rsidRPr="00000336">
        <w:rPr>
          <w:rFonts w:ascii="Courier New" w:hAnsi="Courier New" w:cs="Courier New"/>
          <w:b/>
          <w:bCs/>
          <w:color w:val="005032"/>
          <w:kern w:val="0"/>
          <w:sz w:val="18"/>
          <w:szCs w:val="20"/>
        </w:rPr>
        <w:t>ViewGroup</w:t>
      </w:r>
      <w:r w:rsidRPr="00000336">
        <w:rPr>
          <w:rFonts w:ascii="Courier New" w:hAnsi="Courier New" w:cs="Courier New"/>
          <w:color w:val="000000"/>
          <w:kern w:val="0"/>
          <w:sz w:val="18"/>
          <w:szCs w:val="20"/>
        </w:rPr>
        <w:t xml:space="preserve">) </w:t>
      </w:r>
      <w:r w:rsidRPr="00000336">
        <w:rPr>
          <w:rFonts w:ascii="Courier New" w:hAnsi="Courier New" w:cs="Courier New"/>
          <w:b/>
          <w:bCs/>
          <w:color w:val="008080"/>
          <w:kern w:val="0"/>
          <w:sz w:val="18"/>
          <w:szCs w:val="20"/>
        </w:rPr>
        <w:t>getComponent</w:t>
      </w:r>
      <w:r w:rsidRPr="00000336">
        <w:rPr>
          <w:rFonts w:ascii="Courier New" w:hAnsi="Courier New" w:cs="Courier New"/>
          <w:color w:val="000000"/>
          <w:kern w:val="0"/>
          <w:sz w:val="18"/>
          <w:szCs w:val="20"/>
        </w:rPr>
        <w:t>(</w:t>
      </w:r>
      <w:r w:rsidRPr="00000336">
        <w:rPr>
          <w:rFonts w:ascii="Courier New" w:hAnsi="Courier New" w:cs="Courier New"/>
          <w:b/>
          <w:bCs/>
          <w:color w:val="005032"/>
          <w:kern w:val="0"/>
          <w:sz w:val="18"/>
          <w:szCs w:val="20"/>
        </w:rPr>
        <w:t>R</w:t>
      </w:r>
      <w:r w:rsidRPr="00000336">
        <w:rPr>
          <w:rFonts w:ascii="Courier New" w:hAnsi="Courier New" w:cs="Courier New"/>
          <w:color w:val="000000"/>
          <w:kern w:val="0"/>
          <w:sz w:val="18"/>
          <w:szCs w:val="20"/>
        </w:rPr>
        <w:t>.</w:t>
      </w:r>
      <w:r w:rsidRPr="00000336">
        <w:rPr>
          <w:rFonts w:ascii="Courier New" w:hAnsi="Courier New" w:cs="Courier New"/>
          <w:b/>
          <w:bCs/>
          <w:color w:val="005032"/>
          <w:kern w:val="0"/>
          <w:sz w:val="18"/>
          <w:szCs w:val="20"/>
        </w:rPr>
        <w:t>id</w:t>
      </w:r>
      <w:r w:rsidRPr="00000336">
        <w:rPr>
          <w:rFonts w:ascii="Courier New" w:hAnsi="Courier New" w:cs="Courier New"/>
          <w:color w:val="000000"/>
          <w:kern w:val="0"/>
          <w:sz w:val="18"/>
          <w:szCs w:val="20"/>
        </w:rPr>
        <w:t>.</w:t>
      </w:r>
      <w:r w:rsidRPr="00000336">
        <w:rPr>
          <w:rFonts w:ascii="Courier New" w:hAnsi="Courier New" w:cs="Courier New"/>
          <w:i/>
          <w:iCs/>
          <w:color w:val="0000C0"/>
          <w:kern w:val="0"/>
          <w:sz w:val="18"/>
          <w:szCs w:val="20"/>
        </w:rPr>
        <w:t>qr_layout</w:t>
      </w:r>
      <w:r w:rsidRPr="00000336">
        <w:rPr>
          <w:rFonts w:ascii="Courier New" w:hAnsi="Courier New" w:cs="Courier New"/>
          <w:color w:val="000000"/>
          <w:kern w:val="0"/>
          <w:sz w:val="18"/>
          <w:szCs w:val="20"/>
        </w:rPr>
        <w:t>));</w:t>
      </w:r>
    </w:p>
    <w:p w:rsidR="00000336" w:rsidRPr="00000336" w:rsidRDefault="00000336" w:rsidP="00000336">
      <w:pPr>
        <w:wordWrap/>
        <w:adjustRightInd w:val="0"/>
        <w:jc w:val="left"/>
        <w:rPr>
          <w:rFonts w:ascii="Courier New" w:hAnsi="Courier New" w:cs="Courier New"/>
          <w:kern w:val="0"/>
          <w:sz w:val="18"/>
          <w:szCs w:val="20"/>
        </w:rPr>
      </w:pP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b/>
          <w:bCs/>
          <w:color w:val="005032"/>
          <w:kern w:val="0"/>
          <w:sz w:val="18"/>
          <w:szCs w:val="20"/>
        </w:rPr>
        <w:t>KGlobal</w:t>
      </w:r>
      <w:r w:rsidRPr="00000336">
        <w:rPr>
          <w:rFonts w:ascii="Courier New" w:hAnsi="Courier New" w:cs="Courier New"/>
          <w:color w:val="000000"/>
          <w:kern w:val="0"/>
          <w:sz w:val="18"/>
          <w:szCs w:val="20"/>
        </w:rPr>
        <w:t>.</w:t>
      </w:r>
      <w:r w:rsidRPr="00000336">
        <w:rPr>
          <w:rFonts w:ascii="Courier New" w:hAnsi="Courier New" w:cs="Courier New"/>
          <w:i/>
          <w:iCs/>
          <w:color w:val="000000"/>
          <w:kern w:val="0"/>
          <w:sz w:val="18"/>
          <w:szCs w:val="20"/>
        </w:rPr>
        <w:t>setChildsOnClickListener</w:t>
      </w:r>
      <w:r w:rsidRPr="00000336">
        <w:rPr>
          <w:rFonts w:ascii="Courier New" w:hAnsi="Courier New" w:cs="Courier New"/>
          <w:color w:val="000000"/>
          <w:kern w:val="0"/>
          <w:sz w:val="18"/>
          <w:szCs w:val="20"/>
        </w:rPr>
        <w:t>((</w:t>
      </w:r>
      <w:r w:rsidRPr="00000336">
        <w:rPr>
          <w:rFonts w:ascii="Courier New" w:hAnsi="Courier New" w:cs="Courier New"/>
          <w:b/>
          <w:bCs/>
          <w:color w:val="005032"/>
          <w:kern w:val="0"/>
          <w:sz w:val="18"/>
          <w:szCs w:val="20"/>
        </w:rPr>
        <w:t>ViewGroup</w:t>
      </w:r>
      <w:r w:rsidRPr="00000336">
        <w:rPr>
          <w:rFonts w:ascii="Courier New" w:hAnsi="Courier New" w:cs="Courier New"/>
          <w:color w:val="000000"/>
          <w:kern w:val="0"/>
          <w:sz w:val="18"/>
          <w:szCs w:val="20"/>
        </w:rPr>
        <w:t xml:space="preserve">) </w:t>
      </w:r>
      <w:r w:rsidRPr="00000336">
        <w:rPr>
          <w:rFonts w:ascii="Courier New" w:hAnsi="Courier New" w:cs="Courier New"/>
          <w:b/>
          <w:bCs/>
          <w:color w:val="008080"/>
          <w:kern w:val="0"/>
          <w:sz w:val="18"/>
          <w:szCs w:val="20"/>
        </w:rPr>
        <w:t>getComponent</w:t>
      </w:r>
      <w:r w:rsidRPr="00000336">
        <w:rPr>
          <w:rFonts w:ascii="Courier New" w:hAnsi="Courier New" w:cs="Courier New"/>
          <w:color w:val="000000"/>
          <w:kern w:val="0"/>
          <w:sz w:val="18"/>
          <w:szCs w:val="20"/>
        </w:rPr>
        <w:t>(</w:t>
      </w:r>
      <w:r w:rsidRPr="00000336">
        <w:rPr>
          <w:rFonts w:ascii="Courier New" w:hAnsi="Courier New" w:cs="Courier New"/>
          <w:b/>
          <w:bCs/>
          <w:color w:val="005032"/>
          <w:kern w:val="0"/>
          <w:sz w:val="18"/>
          <w:szCs w:val="20"/>
        </w:rPr>
        <w:t>R</w:t>
      </w:r>
      <w:r w:rsidRPr="00000336">
        <w:rPr>
          <w:rFonts w:ascii="Courier New" w:hAnsi="Courier New" w:cs="Courier New"/>
          <w:color w:val="000000"/>
          <w:kern w:val="0"/>
          <w:sz w:val="18"/>
          <w:szCs w:val="20"/>
        </w:rPr>
        <w:t>.</w:t>
      </w:r>
      <w:r w:rsidRPr="00000336">
        <w:rPr>
          <w:rFonts w:ascii="Courier New" w:hAnsi="Courier New" w:cs="Courier New"/>
          <w:b/>
          <w:bCs/>
          <w:color w:val="005032"/>
          <w:kern w:val="0"/>
          <w:sz w:val="18"/>
          <w:szCs w:val="20"/>
        </w:rPr>
        <w:t>id</w:t>
      </w:r>
      <w:r w:rsidRPr="00000336">
        <w:rPr>
          <w:rFonts w:ascii="Courier New" w:hAnsi="Courier New" w:cs="Courier New"/>
          <w:color w:val="000000"/>
          <w:kern w:val="0"/>
          <w:sz w:val="18"/>
          <w:szCs w:val="20"/>
        </w:rPr>
        <w:t>.</w:t>
      </w:r>
      <w:r w:rsidRPr="00000336">
        <w:rPr>
          <w:rFonts w:ascii="Courier New" w:hAnsi="Courier New" w:cs="Courier New"/>
          <w:i/>
          <w:iCs/>
          <w:color w:val="0000C0"/>
          <w:kern w:val="0"/>
          <w:sz w:val="18"/>
          <w:szCs w:val="20"/>
        </w:rPr>
        <w:t>qr_layout</w:t>
      </w:r>
      <w:r w:rsidRPr="00000336">
        <w:rPr>
          <w:rFonts w:ascii="Courier New" w:hAnsi="Courier New" w:cs="Courier New"/>
          <w:color w:val="000000"/>
          <w:kern w:val="0"/>
          <w:sz w:val="18"/>
          <w:szCs w:val="20"/>
        </w:rPr>
        <w:t>),</w:t>
      </w:r>
      <w:r w:rsidRPr="00000336">
        <w:rPr>
          <w:rFonts w:ascii="Courier New" w:hAnsi="Courier New" w:cs="Courier New"/>
          <w:b/>
          <w:bCs/>
          <w:color w:val="7F0055"/>
          <w:kern w:val="0"/>
          <w:sz w:val="18"/>
          <w:szCs w:val="20"/>
        </w:rPr>
        <w:t>new</w:t>
      </w:r>
      <w:r w:rsidRPr="00000336">
        <w:rPr>
          <w:rFonts w:ascii="Courier New" w:hAnsi="Courier New" w:cs="Courier New"/>
          <w:color w:val="000000"/>
          <w:kern w:val="0"/>
          <w:sz w:val="18"/>
          <w:szCs w:val="20"/>
        </w:rPr>
        <w:t xml:space="preserve"> </w:t>
      </w:r>
      <w:r w:rsidRPr="00000336">
        <w:rPr>
          <w:rFonts w:ascii="Courier New" w:hAnsi="Courier New" w:cs="Courier New"/>
          <w:b/>
          <w:bCs/>
          <w:color w:val="008080"/>
          <w:kern w:val="0"/>
          <w:sz w:val="18"/>
          <w:szCs w:val="20"/>
        </w:rPr>
        <w:t>OnClickListener</w:t>
      </w:r>
      <w:r w:rsidRPr="00000336">
        <w:rPr>
          <w:rFonts w:ascii="Courier New" w:hAnsi="Courier New" w:cs="Courier New"/>
          <w:color w:val="000000"/>
          <w:kern w:val="0"/>
          <w:sz w:val="18"/>
          <w:szCs w:val="20"/>
        </w:rPr>
        <w:t>() {</w:t>
      </w:r>
    </w:p>
    <w:p w:rsidR="00000336" w:rsidRPr="00000336" w:rsidRDefault="00000336" w:rsidP="00000336">
      <w:pPr>
        <w:wordWrap/>
        <w:adjustRightInd w:val="0"/>
        <w:jc w:val="left"/>
        <w:rPr>
          <w:rFonts w:ascii="Courier New" w:hAnsi="Courier New" w:cs="Courier New"/>
          <w:kern w:val="0"/>
          <w:sz w:val="18"/>
          <w:szCs w:val="20"/>
        </w:rPr>
      </w:pP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b/>
          <w:bCs/>
          <w:color w:val="7F0055"/>
          <w:kern w:val="0"/>
          <w:sz w:val="18"/>
          <w:szCs w:val="20"/>
        </w:rPr>
        <w:t>public</w:t>
      </w:r>
      <w:r w:rsidRPr="00000336">
        <w:rPr>
          <w:rFonts w:ascii="Courier New" w:hAnsi="Courier New" w:cs="Courier New"/>
          <w:color w:val="000000"/>
          <w:kern w:val="0"/>
          <w:sz w:val="18"/>
          <w:szCs w:val="20"/>
        </w:rPr>
        <w:t xml:space="preserve"> </w:t>
      </w:r>
      <w:r w:rsidRPr="00000336">
        <w:rPr>
          <w:rFonts w:ascii="Courier New" w:hAnsi="Courier New" w:cs="Courier New"/>
          <w:b/>
          <w:bCs/>
          <w:color w:val="7F0055"/>
          <w:kern w:val="0"/>
          <w:sz w:val="18"/>
          <w:szCs w:val="20"/>
        </w:rPr>
        <w:t>void</w:t>
      </w:r>
      <w:r w:rsidRPr="00000336">
        <w:rPr>
          <w:rFonts w:ascii="Courier New" w:hAnsi="Courier New" w:cs="Courier New"/>
          <w:color w:val="000000"/>
          <w:kern w:val="0"/>
          <w:sz w:val="18"/>
          <w:szCs w:val="20"/>
        </w:rPr>
        <w:t xml:space="preserve"> </w:t>
      </w:r>
      <w:r w:rsidRPr="00000336">
        <w:rPr>
          <w:rFonts w:ascii="Courier New" w:hAnsi="Courier New" w:cs="Courier New"/>
          <w:b/>
          <w:bCs/>
          <w:color w:val="008080"/>
          <w:kern w:val="0"/>
          <w:sz w:val="18"/>
          <w:szCs w:val="20"/>
        </w:rPr>
        <w:t>onClick</w:t>
      </w:r>
      <w:r w:rsidRPr="00000336">
        <w:rPr>
          <w:rFonts w:ascii="Courier New" w:hAnsi="Courier New" w:cs="Courier New"/>
          <w:color w:val="000000"/>
          <w:kern w:val="0"/>
          <w:sz w:val="18"/>
          <w:szCs w:val="20"/>
        </w:rPr>
        <w:t>(</w:t>
      </w:r>
      <w:r w:rsidRPr="00000336">
        <w:rPr>
          <w:rFonts w:ascii="Courier New" w:hAnsi="Courier New" w:cs="Courier New"/>
          <w:b/>
          <w:bCs/>
          <w:color w:val="005032"/>
          <w:kern w:val="0"/>
          <w:sz w:val="18"/>
          <w:szCs w:val="20"/>
        </w:rPr>
        <w:t>View</w:t>
      </w:r>
      <w:r w:rsidRPr="00000336">
        <w:rPr>
          <w:rFonts w:ascii="Courier New" w:hAnsi="Courier New" w:cs="Courier New"/>
          <w:color w:val="000000"/>
          <w:kern w:val="0"/>
          <w:sz w:val="18"/>
          <w:szCs w:val="20"/>
        </w:rPr>
        <w:t xml:space="preserve"> v) {</w:t>
      </w:r>
    </w:p>
    <w:p w:rsidR="00000336" w:rsidRPr="00000336" w:rsidRDefault="00000336" w:rsidP="00000336">
      <w:pPr>
        <w:wordWrap/>
        <w:adjustRightInd w:val="0"/>
        <w:jc w:val="left"/>
        <w:rPr>
          <w:rFonts w:ascii="Courier New" w:hAnsi="Courier New" w:cs="Courier New"/>
          <w:kern w:val="0"/>
          <w:sz w:val="18"/>
          <w:szCs w:val="20"/>
        </w:rPr>
      </w:pP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t xml:space="preserve">  </w:t>
      </w:r>
      <w:r w:rsidRPr="00000336">
        <w:rPr>
          <w:rFonts w:ascii="Courier New" w:hAnsi="Courier New" w:cs="Courier New"/>
          <w:b/>
          <w:bCs/>
          <w:color w:val="7F0055"/>
          <w:kern w:val="0"/>
          <w:sz w:val="18"/>
          <w:szCs w:val="20"/>
        </w:rPr>
        <w:t>try</w:t>
      </w:r>
      <w:r w:rsidRPr="00000336">
        <w:rPr>
          <w:rFonts w:ascii="Courier New" w:hAnsi="Courier New" w:cs="Courier New"/>
          <w:color w:val="000000"/>
          <w:kern w:val="0"/>
          <w:sz w:val="18"/>
          <w:szCs w:val="20"/>
        </w:rPr>
        <w:t>{</w:t>
      </w:r>
    </w:p>
    <w:p w:rsidR="00000336" w:rsidRPr="00000336" w:rsidRDefault="00000336" w:rsidP="00000336">
      <w:pPr>
        <w:wordWrap/>
        <w:adjustRightInd w:val="0"/>
        <w:jc w:val="left"/>
        <w:rPr>
          <w:rFonts w:ascii="Courier New" w:hAnsi="Courier New" w:cs="Courier New"/>
          <w:kern w:val="0"/>
          <w:sz w:val="18"/>
          <w:szCs w:val="20"/>
        </w:rPr>
      </w:pP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t xml:space="preserve">  </w:t>
      </w:r>
      <w:r w:rsidRPr="00000336">
        <w:rPr>
          <w:rFonts w:ascii="Courier New" w:hAnsi="Courier New" w:cs="Courier New"/>
          <w:b/>
          <w:bCs/>
          <w:color w:val="005032"/>
          <w:kern w:val="0"/>
          <w:sz w:val="18"/>
          <w:szCs w:val="20"/>
        </w:rPr>
        <w:t>KGlobal</w:t>
      </w:r>
      <w:r w:rsidRPr="00000336">
        <w:rPr>
          <w:rFonts w:ascii="Courier New" w:hAnsi="Courier New" w:cs="Courier New"/>
          <w:color w:val="000000"/>
          <w:kern w:val="0"/>
          <w:sz w:val="18"/>
          <w:szCs w:val="20"/>
        </w:rPr>
        <w:t>.</w:t>
      </w:r>
      <w:r w:rsidRPr="00000336">
        <w:rPr>
          <w:rFonts w:ascii="Courier New" w:hAnsi="Courier New" w:cs="Courier New"/>
          <w:i/>
          <w:iCs/>
          <w:color w:val="000000"/>
          <w:kern w:val="0"/>
          <w:sz w:val="18"/>
          <w:szCs w:val="20"/>
        </w:rPr>
        <w:t>showToast</w:t>
      </w:r>
      <w:r w:rsidRPr="00000336">
        <w:rPr>
          <w:rFonts w:ascii="Courier New" w:hAnsi="Courier New" w:cs="Courier New"/>
          <w:color w:val="000000"/>
          <w:kern w:val="0"/>
          <w:sz w:val="18"/>
          <w:szCs w:val="20"/>
        </w:rPr>
        <w:t>(</w:t>
      </w:r>
      <w:r w:rsidRPr="00000336">
        <w:rPr>
          <w:rFonts w:ascii="Courier New" w:hAnsi="Courier New" w:cs="Courier New"/>
          <w:color w:val="0000C0"/>
          <w:kern w:val="0"/>
          <w:sz w:val="18"/>
          <w:szCs w:val="20"/>
        </w:rPr>
        <w:t>context</w:t>
      </w:r>
      <w:r w:rsidRPr="00000336">
        <w:rPr>
          <w:rFonts w:ascii="Courier New" w:hAnsi="Courier New" w:cs="Courier New"/>
          <w:color w:val="000000"/>
          <w:kern w:val="0"/>
          <w:sz w:val="18"/>
          <w:szCs w:val="20"/>
        </w:rPr>
        <w:t>,</w:t>
      </w:r>
      <w:r w:rsidRPr="00000336">
        <w:rPr>
          <w:rFonts w:ascii="Courier New" w:hAnsi="Courier New" w:cs="Courier New"/>
          <w:color w:val="2A00FF"/>
          <w:kern w:val="0"/>
          <w:sz w:val="18"/>
          <w:szCs w:val="20"/>
        </w:rPr>
        <w:t xml:space="preserve">"Barcode Scanner </w:t>
      </w:r>
      <w:r w:rsidRPr="00000336">
        <w:rPr>
          <w:rFonts w:ascii="Courier New" w:hAnsi="Courier New" w:cs="Courier New"/>
          <w:color w:val="2A00FF"/>
          <w:kern w:val="0"/>
          <w:sz w:val="18"/>
          <w:szCs w:val="20"/>
        </w:rPr>
        <w:t>를</w:t>
      </w:r>
      <w:r w:rsidRPr="00000336">
        <w:rPr>
          <w:rFonts w:ascii="Courier New" w:hAnsi="Courier New" w:cs="Courier New"/>
          <w:color w:val="2A00FF"/>
          <w:kern w:val="0"/>
          <w:sz w:val="18"/>
          <w:szCs w:val="20"/>
        </w:rPr>
        <w:t xml:space="preserve"> </w:t>
      </w:r>
      <w:r w:rsidRPr="00000336">
        <w:rPr>
          <w:rFonts w:ascii="Courier New" w:hAnsi="Courier New" w:cs="Courier New"/>
          <w:color w:val="2A00FF"/>
          <w:kern w:val="0"/>
          <w:sz w:val="18"/>
          <w:szCs w:val="20"/>
        </w:rPr>
        <w:t>실행중입니다</w:t>
      </w:r>
      <w:r w:rsidRPr="00000336">
        <w:rPr>
          <w:rFonts w:ascii="Courier New" w:hAnsi="Courier New" w:cs="Courier New"/>
          <w:color w:val="2A00FF"/>
          <w:kern w:val="0"/>
          <w:sz w:val="18"/>
          <w:szCs w:val="20"/>
        </w:rPr>
        <w:t>."</w:t>
      </w:r>
      <w:r w:rsidRPr="00000336">
        <w:rPr>
          <w:rFonts w:ascii="Courier New" w:hAnsi="Courier New" w:cs="Courier New"/>
          <w:color w:val="000000"/>
          <w:kern w:val="0"/>
          <w:sz w:val="18"/>
          <w:szCs w:val="20"/>
        </w:rPr>
        <w:t>);</w:t>
      </w:r>
    </w:p>
    <w:p w:rsidR="00000336" w:rsidRPr="00000336" w:rsidRDefault="00000336" w:rsidP="00000336">
      <w:pPr>
        <w:wordWrap/>
        <w:adjustRightInd w:val="0"/>
        <w:jc w:val="left"/>
        <w:rPr>
          <w:rFonts w:ascii="Courier New" w:hAnsi="Courier New" w:cs="Courier New"/>
          <w:kern w:val="0"/>
          <w:sz w:val="18"/>
          <w:szCs w:val="20"/>
        </w:rPr>
      </w:pP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b/>
          <w:bCs/>
          <w:color w:val="005032"/>
          <w:kern w:val="0"/>
          <w:sz w:val="18"/>
          <w:szCs w:val="20"/>
        </w:rPr>
        <w:t>Intent</w:t>
      </w:r>
      <w:r w:rsidRPr="00000336">
        <w:rPr>
          <w:rFonts w:ascii="Courier New" w:hAnsi="Courier New" w:cs="Courier New"/>
          <w:color w:val="000000"/>
          <w:kern w:val="0"/>
          <w:sz w:val="18"/>
          <w:szCs w:val="20"/>
        </w:rPr>
        <w:t xml:space="preserve"> intent = </w:t>
      </w:r>
      <w:r w:rsidRPr="00000336">
        <w:rPr>
          <w:rFonts w:ascii="Courier New" w:hAnsi="Courier New" w:cs="Courier New"/>
          <w:b/>
          <w:bCs/>
          <w:color w:val="7F0055"/>
          <w:kern w:val="0"/>
          <w:sz w:val="18"/>
          <w:szCs w:val="20"/>
        </w:rPr>
        <w:t>new</w:t>
      </w:r>
      <w:r w:rsidRPr="00000336">
        <w:rPr>
          <w:rFonts w:ascii="Courier New" w:hAnsi="Courier New" w:cs="Courier New"/>
          <w:color w:val="000000"/>
          <w:kern w:val="0"/>
          <w:sz w:val="18"/>
          <w:szCs w:val="20"/>
        </w:rPr>
        <w:t xml:space="preserve"> </w:t>
      </w:r>
      <w:r w:rsidRPr="00000336">
        <w:rPr>
          <w:rFonts w:ascii="Courier New" w:hAnsi="Courier New" w:cs="Courier New"/>
          <w:b/>
          <w:bCs/>
          <w:color w:val="008080"/>
          <w:kern w:val="0"/>
          <w:sz w:val="18"/>
          <w:szCs w:val="20"/>
        </w:rPr>
        <w:t>Intent</w:t>
      </w:r>
      <w:r w:rsidRPr="00000336">
        <w:rPr>
          <w:rFonts w:ascii="Courier New" w:hAnsi="Courier New" w:cs="Courier New"/>
          <w:color w:val="000000"/>
          <w:kern w:val="0"/>
          <w:sz w:val="18"/>
          <w:szCs w:val="20"/>
        </w:rPr>
        <w:t>(</w:t>
      </w:r>
      <w:r w:rsidRPr="00000336">
        <w:rPr>
          <w:rFonts w:ascii="Courier New" w:hAnsi="Courier New" w:cs="Courier New"/>
          <w:color w:val="2A00FF"/>
          <w:kern w:val="0"/>
          <w:sz w:val="18"/>
          <w:szCs w:val="20"/>
        </w:rPr>
        <w:t>"com.google.zxing.client.android.SCAN"</w:t>
      </w:r>
      <w:r w:rsidRPr="00000336">
        <w:rPr>
          <w:rFonts w:ascii="Courier New" w:hAnsi="Courier New" w:cs="Courier New"/>
          <w:color w:val="000000"/>
          <w:kern w:val="0"/>
          <w:sz w:val="18"/>
          <w:szCs w:val="20"/>
        </w:rPr>
        <w:t>);</w:t>
      </w:r>
    </w:p>
    <w:p w:rsidR="00000336" w:rsidRPr="00000336" w:rsidRDefault="00000336" w:rsidP="00000336">
      <w:pPr>
        <w:wordWrap/>
        <w:adjustRightInd w:val="0"/>
        <w:jc w:val="left"/>
        <w:rPr>
          <w:rFonts w:ascii="Courier New" w:hAnsi="Courier New" w:cs="Courier New"/>
          <w:kern w:val="0"/>
          <w:sz w:val="18"/>
          <w:szCs w:val="20"/>
        </w:rPr>
      </w:pP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t xml:space="preserve">       intent.</w:t>
      </w:r>
      <w:r w:rsidRPr="00000336">
        <w:rPr>
          <w:rFonts w:ascii="Courier New" w:hAnsi="Courier New" w:cs="Courier New"/>
          <w:b/>
          <w:bCs/>
          <w:color w:val="008080"/>
          <w:kern w:val="0"/>
          <w:sz w:val="18"/>
          <w:szCs w:val="20"/>
        </w:rPr>
        <w:t>putExtra</w:t>
      </w:r>
      <w:r w:rsidRPr="00000336">
        <w:rPr>
          <w:rFonts w:ascii="Courier New" w:hAnsi="Courier New" w:cs="Courier New"/>
          <w:color w:val="000000"/>
          <w:kern w:val="0"/>
          <w:sz w:val="18"/>
          <w:szCs w:val="20"/>
        </w:rPr>
        <w:t>(</w:t>
      </w:r>
      <w:r w:rsidRPr="00000336">
        <w:rPr>
          <w:rFonts w:ascii="Courier New" w:hAnsi="Courier New" w:cs="Courier New"/>
          <w:color w:val="2A00FF"/>
          <w:kern w:val="0"/>
          <w:sz w:val="18"/>
          <w:szCs w:val="20"/>
        </w:rPr>
        <w:t>"SCAN_MODE"</w:t>
      </w:r>
      <w:r w:rsidRPr="00000336">
        <w:rPr>
          <w:rFonts w:ascii="Courier New" w:hAnsi="Courier New" w:cs="Courier New"/>
          <w:color w:val="000000"/>
          <w:kern w:val="0"/>
          <w:sz w:val="18"/>
          <w:szCs w:val="20"/>
        </w:rPr>
        <w:t xml:space="preserve">, </w:t>
      </w:r>
      <w:r w:rsidRPr="00000336">
        <w:rPr>
          <w:rFonts w:ascii="Courier New" w:hAnsi="Courier New" w:cs="Courier New"/>
          <w:color w:val="2A00FF"/>
          <w:kern w:val="0"/>
          <w:sz w:val="18"/>
          <w:szCs w:val="20"/>
        </w:rPr>
        <w:t>"QR_CODE_MODE"</w:t>
      </w:r>
      <w:r w:rsidRPr="00000336">
        <w:rPr>
          <w:rFonts w:ascii="Courier New" w:hAnsi="Courier New" w:cs="Courier New"/>
          <w:color w:val="000000"/>
          <w:kern w:val="0"/>
          <w:sz w:val="18"/>
          <w:szCs w:val="20"/>
        </w:rPr>
        <w:t>);</w:t>
      </w:r>
    </w:p>
    <w:p w:rsidR="00000336" w:rsidRPr="00000336" w:rsidRDefault="00000336" w:rsidP="00000336">
      <w:pPr>
        <w:wordWrap/>
        <w:adjustRightInd w:val="0"/>
        <w:jc w:val="left"/>
        <w:rPr>
          <w:rFonts w:ascii="Courier New" w:hAnsi="Courier New" w:cs="Courier New"/>
          <w:kern w:val="0"/>
          <w:sz w:val="18"/>
          <w:szCs w:val="20"/>
        </w:rPr>
      </w:pP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t xml:space="preserve">       </w:t>
      </w:r>
      <w:r w:rsidRPr="00000336">
        <w:rPr>
          <w:rFonts w:ascii="Courier New" w:hAnsi="Courier New" w:cs="Courier New"/>
          <w:b/>
          <w:bCs/>
          <w:color w:val="008080"/>
          <w:kern w:val="0"/>
          <w:sz w:val="18"/>
          <w:szCs w:val="20"/>
        </w:rPr>
        <w:t>startActivityForResult</w:t>
      </w:r>
      <w:r w:rsidRPr="00000336">
        <w:rPr>
          <w:rFonts w:ascii="Courier New" w:hAnsi="Courier New" w:cs="Courier New"/>
          <w:color w:val="000000"/>
          <w:kern w:val="0"/>
          <w:sz w:val="18"/>
          <w:szCs w:val="20"/>
        </w:rPr>
        <w:t>(intent, 0);</w:t>
      </w:r>
    </w:p>
    <w:p w:rsidR="00000336" w:rsidRPr="00000336" w:rsidRDefault="00000336" w:rsidP="00000336">
      <w:pPr>
        <w:wordWrap/>
        <w:adjustRightInd w:val="0"/>
        <w:jc w:val="left"/>
        <w:rPr>
          <w:rFonts w:ascii="Courier New" w:hAnsi="Courier New" w:cs="Courier New"/>
          <w:kern w:val="0"/>
          <w:sz w:val="18"/>
          <w:szCs w:val="20"/>
        </w:rPr>
      </w:pP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t xml:space="preserve">  }</w:t>
      </w:r>
      <w:r w:rsidRPr="00000336">
        <w:rPr>
          <w:rFonts w:ascii="Courier New" w:hAnsi="Courier New" w:cs="Courier New"/>
          <w:b/>
          <w:bCs/>
          <w:color w:val="7F0055"/>
          <w:kern w:val="0"/>
          <w:sz w:val="18"/>
          <w:szCs w:val="20"/>
        </w:rPr>
        <w:t>catch</w:t>
      </w:r>
      <w:r w:rsidRPr="00000336">
        <w:rPr>
          <w:rFonts w:ascii="Courier New" w:hAnsi="Courier New" w:cs="Courier New"/>
          <w:color w:val="000000"/>
          <w:kern w:val="0"/>
          <w:sz w:val="18"/>
          <w:szCs w:val="20"/>
        </w:rPr>
        <w:t>(</w:t>
      </w:r>
      <w:r w:rsidRPr="00000336">
        <w:rPr>
          <w:rFonts w:ascii="Courier New" w:hAnsi="Courier New" w:cs="Courier New"/>
          <w:b/>
          <w:bCs/>
          <w:color w:val="005032"/>
          <w:kern w:val="0"/>
          <w:sz w:val="18"/>
          <w:szCs w:val="20"/>
        </w:rPr>
        <w:t>ActivityNotFoundException</w:t>
      </w:r>
      <w:r w:rsidRPr="00000336">
        <w:rPr>
          <w:rFonts w:ascii="Courier New" w:hAnsi="Courier New" w:cs="Courier New"/>
          <w:color w:val="000000"/>
          <w:kern w:val="0"/>
          <w:sz w:val="18"/>
          <w:szCs w:val="20"/>
        </w:rPr>
        <w:t xml:space="preserve"> e){</w:t>
      </w:r>
    </w:p>
    <w:p w:rsidR="00000336" w:rsidRPr="00000336" w:rsidRDefault="00000336" w:rsidP="00000336">
      <w:pPr>
        <w:wordWrap/>
        <w:adjustRightInd w:val="0"/>
        <w:jc w:val="left"/>
        <w:rPr>
          <w:rFonts w:ascii="Courier New" w:hAnsi="Courier New" w:cs="Courier New"/>
          <w:kern w:val="0"/>
          <w:sz w:val="18"/>
          <w:szCs w:val="20"/>
        </w:rPr>
      </w:pP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t xml:space="preserve"> </w:t>
      </w:r>
      <w:r w:rsidRPr="00000336">
        <w:rPr>
          <w:rFonts w:ascii="Courier New" w:hAnsi="Courier New" w:cs="Courier New"/>
          <w:b/>
          <w:bCs/>
          <w:color w:val="005032"/>
          <w:kern w:val="0"/>
          <w:sz w:val="18"/>
          <w:szCs w:val="20"/>
        </w:rPr>
        <w:t>Log</w:t>
      </w:r>
      <w:r w:rsidRPr="00000336">
        <w:rPr>
          <w:rFonts w:ascii="Courier New" w:hAnsi="Courier New" w:cs="Courier New"/>
          <w:color w:val="000000"/>
          <w:kern w:val="0"/>
          <w:sz w:val="18"/>
          <w:szCs w:val="20"/>
        </w:rPr>
        <w:t>.</w:t>
      </w:r>
      <w:r w:rsidRPr="00000336">
        <w:rPr>
          <w:rFonts w:ascii="Courier New" w:hAnsi="Courier New" w:cs="Courier New"/>
          <w:i/>
          <w:iCs/>
          <w:color w:val="000000"/>
          <w:kern w:val="0"/>
          <w:sz w:val="18"/>
          <w:szCs w:val="20"/>
        </w:rPr>
        <w:t>d</w:t>
      </w:r>
      <w:r w:rsidRPr="00000336">
        <w:rPr>
          <w:rFonts w:ascii="Courier New" w:hAnsi="Courier New" w:cs="Courier New"/>
          <w:color w:val="000000"/>
          <w:kern w:val="0"/>
          <w:sz w:val="18"/>
          <w:szCs w:val="20"/>
        </w:rPr>
        <w:t>(</w:t>
      </w:r>
      <w:r w:rsidRPr="00000336">
        <w:rPr>
          <w:rFonts w:ascii="Courier New" w:hAnsi="Courier New" w:cs="Courier New"/>
          <w:color w:val="2A00FF"/>
          <w:kern w:val="0"/>
          <w:sz w:val="18"/>
          <w:szCs w:val="20"/>
        </w:rPr>
        <w:t>"aaaaaaaaaaaaaaaaaa"</w:t>
      </w:r>
      <w:r w:rsidRPr="00000336">
        <w:rPr>
          <w:rFonts w:ascii="Courier New" w:hAnsi="Courier New" w:cs="Courier New"/>
          <w:color w:val="000000"/>
          <w:kern w:val="0"/>
          <w:sz w:val="18"/>
          <w:szCs w:val="20"/>
        </w:rPr>
        <w:t xml:space="preserve">, </w:t>
      </w:r>
      <w:r w:rsidRPr="00000336">
        <w:rPr>
          <w:rFonts w:ascii="Courier New" w:hAnsi="Courier New" w:cs="Courier New"/>
          <w:color w:val="2A00FF"/>
          <w:kern w:val="0"/>
          <w:sz w:val="18"/>
          <w:szCs w:val="20"/>
        </w:rPr>
        <w:t>"NONONONONONONONONONNONO"</w:t>
      </w:r>
      <w:r w:rsidRPr="00000336">
        <w:rPr>
          <w:rFonts w:ascii="Courier New" w:hAnsi="Courier New" w:cs="Courier New"/>
          <w:color w:val="000000"/>
          <w:kern w:val="0"/>
          <w:sz w:val="18"/>
          <w:szCs w:val="20"/>
        </w:rPr>
        <w:t>);</w:t>
      </w:r>
    </w:p>
    <w:p w:rsidR="00000336" w:rsidRPr="00000336" w:rsidRDefault="00000336" w:rsidP="00000336">
      <w:pPr>
        <w:wordWrap/>
        <w:adjustRightInd w:val="0"/>
        <w:jc w:val="left"/>
        <w:rPr>
          <w:rFonts w:ascii="Courier New" w:hAnsi="Courier New" w:cs="Courier New"/>
          <w:kern w:val="0"/>
          <w:sz w:val="18"/>
          <w:szCs w:val="20"/>
        </w:rPr>
      </w:pP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t xml:space="preserve">  e.</w:t>
      </w:r>
      <w:r w:rsidRPr="00000336">
        <w:rPr>
          <w:rFonts w:ascii="Courier New" w:hAnsi="Courier New" w:cs="Courier New"/>
          <w:b/>
          <w:bCs/>
          <w:color w:val="008080"/>
          <w:kern w:val="0"/>
          <w:sz w:val="18"/>
          <w:szCs w:val="20"/>
        </w:rPr>
        <w:t>printStackTrace</w:t>
      </w:r>
      <w:r w:rsidRPr="00000336">
        <w:rPr>
          <w:rFonts w:ascii="Courier New" w:hAnsi="Courier New" w:cs="Courier New"/>
          <w:color w:val="000000"/>
          <w:kern w:val="0"/>
          <w:sz w:val="18"/>
          <w:szCs w:val="20"/>
        </w:rPr>
        <w:t>();</w:t>
      </w:r>
    </w:p>
    <w:p w:rsidR="00000336" w:rsidRPr="00000336" w:rsidRDefault="00000336" w:rsidP="00000336">
      <w:pPr>
        <w:wordWrap/>
        <w:adjustRightInd w:val="0"/>
        <w:jc w:val="left"/>
        <w:rPr>
          <w:rFonts w:ascii="Courier New" w:hAnsi="Courier New" w:cs="Courier New"/>
          <w:kern w:val="0"/>
          <w:sz w:val="18"/>
          <w:szCs w:val="20"/>
        </w:rPr>
      </w:pP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t xml:space="preserve">  </w:t>
      </w:r>
      <w:r w:rsidRPr="00000336">
        <w:rPr>
          <w:rFonts w:ascii="Courier New" w:hAnsi="Courier New" w:cs="Courier New"/>
          <w:b/>
          <w:bCs/>
          <w:color w:val="005032"/>
          <w:kern w:val="0"/>
          <w:sz w:val="18"/>
          <w:szCs w:val="20"/>
        </w:rPr>
        <w:t>KGlobal</w:t>
      </w:r>
      <w:r w:rsidRPr="00000336">
        <w:rPr>
          <w:rFonts w:ascii="Courier New" w:hAnsi="Courier New" w:cs="Courier New"/>
          <w:color w:val="000000"/>
          <w:kern w:val="0"/>
          <w:sz w:val="18"/>
          <w:szCs w:val="20"/>
        </w:rPr>
        <w:t>.</w:t>
      </w:r>
      <w:r w:rsidRPr="00000336">
        <w:rPr>
          <w:rFonts w:ascii="Courier New" w:hAnsi="Courier New" w:cs="Courier New"/>
          <w:i/>
          <w:iCs/>
          <w:color w:val="000000"/>
          <w:kern w:val="0"/>
          <w:sz w:val="18"/>
          <w:szCs w:val="20"/>
        </w:rPr>
        <w:t>showToast</w:t>
      </w:r>
      <w:r w:rsidRPr="00000336">
        <w:rPr>
          <w:rFonts w:ascii="Courier New" w:hAnsi="Courier New" w:cs="Courier New"/>
          <w:color w:val="000000"/>
          <w:kern w:val="0"/>
          <w:sz w:val="18"/>
          <w:szCs w:val="20"/>
        </w:rPr>
        <w:t>(</w:t>
      </w:r>
      <w:r w:rsidRPr="00000336">
        <w:rPr>
          <w:rFonts w:ascii="Courier New" w:hAnsi="Courier New" w:cs="Courier New"/>
          <w:color w:val="0000C0"/>
          <w:kern w:val="0"/>
          <w:sz w:val="18"/>
          <w:szCs w:val="20"/>
        </w:rPr>
        <w:t>context</w:t>
      </w:r>
      <w:r w:rsidRPr="00000336">
        <w:rPr>
          <w:rFonts w:ascii="Courier New" w:hAnsi="Courier New" w:cs="Courier New"/>
          <w:color w:val="000000"/>
          <w:kern w:val="0"/>
          <w:sz w:val="18"/>
          <w:szCs w:val="20"/>
        </w:rPr>
        <w:t>,</w:t>
      </w:r>
      <w:r w:rsidRPr="00000336">
        <w:rPr>
          <w:rFonts w:ascii="Courier New" w:hAnsi="Courier New" w:cs="Courier New"/>
          <w:color w:val="2A00FF"/>
          <w:kern w:val="0"/>
          <w:sz w:val="18"/>
          <w:szCs w:val="20"/>
        </w:rPr>
        <w:t xml:space="preserve">"QR </w:t>
      </w:r>
      <w:r w:rsidRPr="00000336">
        <w:rPr>
          <w:rFonts w:ascii="Courier New" w:hAnsi="Courier New" w:cs="Courier New"/>
          <w:color w:val="2A00FF"/>
          <w:kern w:val="0"/>
          <w:sz w:val="18"/>
          <w:szCs w:val="20"/>
        </w:rPr>
        <w:t>코드</w:t>
      </w:r>
      <w:r w:rsidRPr="00000336">
        <w:rPr>
          <w:rFonts w:ascii="Courier New" w:hAnsi="Courier New" w:cs="Courier New"/>
          <w:color w:val="2A00FF"/>
          <w:kern w:val="0"/>
          <w:sz w:val="18"/>
          <w:szCs w:val="20"/>
        </w:rPr>
        <w:t xml:space="preserve"> </w:t>
      </w:r>
      <w:r w:rsidRPr="00000336">
        <w:rPr>
          <w:rFonts w:ascii="Courier New" w:hAnsi="Courier New" w:cs="Courier New"/>
          <w:color w:val="2A00FF"/>
          <w:kern w:val="0"/>
          <w:sz w:val="18"/>
          <w:szCs w:val="20"/>
        </w:rPr>
        <w:t>스캔을</w:t>
      </w:r>
      <w:r w:rsidRPr="00000336">
        <w:rPr>
          <w:rFonts w:ascii="Courier New" w:hAnsi="Courier New" w:cs="Courier New"/>
          <w:color w:val="2A00FF"/>
          <w:kern w:val="0"/>
          <w:sz w:val="18"/>
          <w:szCs w:val="20"/>
        </w:rPr>
        <w:t xml:space="preserve"> </w:t>
      </w:r>
      <w:r w:rsidRPr="00000336">
        <w:rPr>
          <w:rFonts w:ascii="Courier New" w:hAnsi="Courier New" w:cs="Courier New"/>
          <w:color w:val="2A00FF"/>
          <w:kern w:val="0"/>
          <w:sz w:val="18"/>
          <w:szCs w:val="20"/>
        </w:rPr>
        <w:t>위해</w:t>
      </w:r>
      <w:r w:rsidRPr="00000336">
        <w:rPr>
          <w:rFonts w:ascii="Courier New" w:hAnsi="Courier New" w:cs="Courier New"/>
          <w:color w:val="2A00FF"/>
          <w:kern w:val="0"/>
          <w:sz w:val="18"/>
          <w:szCs w:val="20"/>
        </w:rPr>
        <w:t xml:space="preserve"> Barcode Scanner </w:t>
      </w:r>
      <w:r w:rsidRPr="00000336">
        <w:rPr>
          <w:rFonts w:ascii="Courier New" w:hAnsi="Courier New" w:cs="Courier New"/>
          <w:color w:val="2A00FF"/>
          <w:kern w:val="0"/>
          <w:sz w:val="18"/>
          <w:szCs w:val="20"/>
        </w:rPr>
        <w:t>설치하세요</w:t>
      </w:r>
      <w:r w:rsidRPr="00000336">
        <w:rPr>
          <w:rFonts w:ascii="Courier New" w:hAnsi="Courier New" w:cs="Courier New"/>
          <w:color w:val="2A00FF"/>
          <w:kern w:val="0"/>
          <w:sz w:val="18"/>
          <w:szCs w:val="20"/>
        </w:rPr>
        <w:t>"</w:t>
      </w:r>
      <w:r w:rsidRPr="00000336">
        <w:rPr>
          <w:rFonts w:ascii="Courier New" w:hAnsi="Courier New" w:cs="Courier New"/>
          <w:color w:val="000000"/>
          <w:kern w:val="0"/>
          <w:sz w:val="18"/>
          <w:szCs w:val="20"/>
        </w:rPr>
        <w:t>);</w:t>
      </w:r>
    </w:p>
    <w:p w:rsidR="00000336" w:rsidRPr="00000336" w:rsidRDefault="00000336" w:rsidP="00000336">
      <w:pPr>
        <w:wordWrap/>
        <w:adjustRightInd w:val="0"/>
        <w:jc w:val="left"/>
        <w:rPr>
          <w:rFonts w:ascii="Courier New" w:hAnsi="Courier New" w:cs="Courier New"/>
          <w:kern w:val="0"/>
          <w:sz w:val="18"/>
          <w:szCs w:val="20"/>
        </w:rPr>
      </w:pP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t xml:space="preserve">  </w:t>
      </w:r>
      <w:r w:rsidRPr="00000336">
        <w:rPr>
          <w:rFonts w:ascii="Courier New" w:hAnsi="Courier New" w:cs="Courier New"/>
          <w:b/>
          <w:bCs/>
          <w:color w:val="005032"/>
          <w:kern w:val="0"/>
          <w:sz w:val="18"/>
          <w:szCs w:val="20"/>
        </w:rPr>
        <w:t>Intent</w:t>
      </w:r>
      <w:r w:rsidRPr="00000336">
        <w:rPr>
          <w:rFonts w:ascii="Courier New" w:hAnsi="Courier New" w:cs="Courier New"/>
          <w:color w:val="000000"/>
          <w:kern w:val="0"/>
          <w:sz w:val="18"/>
          <w:szCs w:val="20"/>
        </w:rPr>
        <w:t xml:space="preserve"> marketIntent = </w:t>
      </w:r>
      <w:r w:rsidRPr="00000336">
        <w:rPr>
          <w:rFonts w:ascii="Courier New" w:hAnsi="Courier New" w:cs="Courier New"/>
          <w:b/>
          <w:bCs/>
          <w:color w:val="7F0055"/>
          <w:kern w:val="0"/>
          <w:sz w:val="18"/>
          <w:szCs w:val="20"/>
        </w:rPr>
        <w:t>new</w:t>
      </w:r>
      <w:r w:rsidRPr="00000336">
        <w:rPr>
          <w:rFonts w:ascii="Courier New" w:hAnsi="Courier New" w:cs="Courier New"/>
          <w:color w:val="000000"/>
          <w:kern w:val="0"/>
          <w:sz w:val="18"/>
          <w:szCs w:val="20"/>
        </w:rPr>
        <w:t xml:space="preserve"> </w:t>
      </w:r>
      <w:r w:rsidRPr="00000336">
        <w:rPr>
          <w:rFonts w:ascii="Courier New" w:hAnsi="Courier New" w:cs="Courier New"/>
          <w:b/>
          <w:bCs/>
          <w:color w:val="008080"/>
          <w:kern w:val="0"/>
          <w:sz w:val="18"/>
          <w:szCs w:val="20"/>
        </w:rPr>
        <w:t>Intent</w:t>
      </w:r>
      <w:r w:rsidRPr="00000336">
        <w:rPr>
          <w:rFonts w:ascii="Courier New" w:hAnsi="Courier New" w:cs="Courier New"/>
          <w:color w:val="000000"/>
          <w:kern w:val="0"/>
          <w:sz w:val="18"/>
          <w:szCs w:val="20"/>
        </w:rPr>
        <w:t>(</w:t>
      </w:r>
      <w:r w:rsidRPr="00000336">
        <w:rPr>
          <w:rFonts w:ascii="Courier New" w:hAnsi="Courier New" w:cs="Courier New"/>
          <w:b/>
          <w:bCs/>
          <w:color w:val="005032"/>
          <w:kern w:val="0"/>
          <w:sz w:val="18"/>
          <w:szCs w:val="20"/>
        </w:rPr>
        <w:t>Intent</w:t>
      </w:r>
      <w:r w:rsidRPr="00000336">
        <w:rPr>
          <w:rFonts w:ascii="Courier New" w:hAnsi="Courier New" w:cs="Courier New"/>
          <w:color w:val="000000"/>
          <w:kern w:val="0"/>
          <w:sz w:val="18"/>
          <w:szCs w:val="20"/>
        </w:rPr>
        <w:t>.</w:t>
      </w:r>
      <w:r w:rsidRPr="00000336">
        <w:rPr>
          <w:rFonts w:ascii="Courier New" w:hAnsi="Courier New" w:cs="Courier New"/>
          <w:i/>
          <w:iCs/>
          <w:color w:val="0000C0"/>
          <w:kern w:val="0"/>
          <w:sz w:val="18"/>
          <w:szCs w:val="20"/>
        </w:rPr>
        <w:t>ACTION_VIEW</w:t>
      </w:r>
      <w:r w:rsidRPr="00000336">
        <w:rPr>
          <w:rFonts w:ascii="Courier New" w:hAnsi="Courier New" w:cs="Courier New"/>
          <w:color w:val="000000"/>
          <w:kern w:val="0"/>
          <w:sz w:val="18"/>
          <w:szCs w:val="20"/>
        </w:rPr>
        <w:t xml:space="preserve">, </w:t>
      </w:r>
      <w:r w:rsidRPr="00000336">
        <w:rPr>
          <w:rFonts w:ascii="Courier New" w:hAnsi="Courier New" w:cs="Courier New"/>
          <w:b/>
          <w:bCs/>
          <w:color w:val="005032"/>
          <w:kern w:val="0"/>
          <w:sz w:val="18"/>
          <w:szCs w:val="20"/>
        </w:rPr>
        <w:t>Uri</w:t>
      </w:r>
      <w:r w:rsidRPr="00000336">
        <w:rPr>
          <w:rFonts w:ascii="Courier New" w:hAnsi="Courier New" w:cs="Courier New"/>
          <w:color w:val="000000"/>
          <w:kern w:val="0"/>
          <w:sz w:val="18"/>
          <w:szCs w:val="20"/>
        </w:rPr>
        <w:t>.</w:t>
      </w:r>
      <w:r w:rsidRPr="00000336">
        <w:rPr>
          <w:rFonts w:ascii="Courier New" w:hAnsi="Courier New" w:cs="Courier New"/>
          <w:i/>
          <w:iCs/>
          <w:color w:val="000000"/>
          <w:kern w:val="0"/>
          <w:sz w:val="18"/>
          <w:szCs w:val="20"/>
        </w:rPr>
        <w:t>parse</w:t>
      </w:r>
      <w:r w:rsidRPr="00000336">
        <w:rPr>
          <w:rFonts w:ascii="Courier New" w:hAnsi="Courier New" w:cs="Courier New"/>
          <w:color w:val="000000"/>
          <w:kern w:val="0"/>
          <w:sz w:val="18"/>
          <w:szCs w:val="20"/>
        </w:rPr>
        <w:t>(</w:t>
      </w:r>
      <w:r w:rsidRPr="00000336">
        <w:rPr>
          <w:rFonts w:ascii="Courier New" w:hAnsi="Courier New" w:cs="Courier New"/>
          <w:color w:val="2A00FF"/>
          <w:kern w:val="0"/>
          <w:sz w:val="18"/>
          <w:szCs w:val="20"/>
        </w:rPr>
        <w:t>"market://details?id=com.google.zxing.client.android"</w:t>
      </w:r>
      <w:r w:rsidRPr="00000336">
        <w:rPr>
          <w:rFonts w:ascii="Courier New" w:hAnsi="Courier New" w:cs="Courier New"/>
          <w:color w:val="000000"/>
          <w:kern w:val="0"/>
          <w:sz w:val="18"/>
          <w:szCs w:val="20"/>
        </w:rPr>
        <w:t xml:space="preserve">)); </w:t>
      </w:r>
    </w:p>
    <w:p w:rsidR="00000336" w:rsidRPr="00000336" w:rsidRDefault="00000336" w:rsidP="00000336">
      <w:pPr>
        <w:wordWrap/>
        <w:adjustRightInd w:val="0"/>
        <w:jc w:val="left"/>
        <w:rPr>
          <w:rFonts w:ascii="Courier New" w:hAnsi="Courier New" w:cs="Courier New"/>
          <w:kern w:val="0"/>
          <w:sz w:val="18"/>
          <w:szCs w:val="20"/>
        </w:rPr>
      </w:pP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t xml:space="preserve">  </w:t>
      </w:r>
      <w:r w:rsidRPr="00000336">
        <w:rPr>
          <w:rFonts w:ascii="Courier New" w:hAnsi="Courier New" w:cs="Courier New"/>
          <w:b/>
          <w:bCs/>
          <w:color w:val="008080"/>
          <w:kern w:val="0"/>
          <w:sz w:val="18"/>
          <w:szCs w:val="20"/>
        </w:rPr>
        <w:t>startActivity</w:t>
      </w:r>
      <w:r w:rsidRPr="00000336">
        <w:rPr>
          <w:rFonts w:ascii="Courier New" w:hAnsi="Courier New" w:cs="Courier New"/>
          <w:color w:val="000000"/>
          <w:kern w:val="0"/>
          <w:sz w:val="18"/>
          <w:szCs w:val="20"/>
        </w:rPr>
        <w:t>(marketIntent);</w:t>
      </w:r>
    </w:p>
    <w:p w:rsidR="00000336" w:rsidRPr="00000336" w:rsidRDefault="00000336" w:rsidP="00000336">
      <w:pPr>
        <w:wordWrap/>
        <w:adjustRightInd w:val="0"/>
        <w:jc w:val="left"/>
        <w:rPr>
          <w:rFonts w:ascii="Courier New" w:hAnsi="Courier New" w:cs="Courier New"/>
          <w:kern w:val="0"/>
          <w:sz w:val="18"/>
          <w:szCs w:val="20"/>
        </w:rPr>
      </w:pP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t xml:space="preserve">  }</w:t>
      </w:r>
      <w:r w:rsidRPr="00000336">
        <w:rPr>
          <w:rFonts w:ascii="Courier New" w:hAnsi="Courier New" w:cs="Courier New"/>
          <w:b/>
          <w:bCs/>
          <w:color w:val="7F0055"/>
          <w:kern w:val="0"/>
          <w:sz w:val="18"/>
          <w:szCs w:val="20"/>
        </w:rPr>
        <w:t>catch</w:t>
      </w:r>
      <w:r w:rsidRPr="00000336">
        <w:rPr>
          <w:rFonts w:ascii="Courier New" w:hAnsi="Courier New" w:cs="Courier New"/>
          <w:color w:val="000000"/>
          <w:kern w:val="0"/>
          <w:sz w:val="18"/>
          <w:szCs w:val="20"/>
        </w:rPr>
        <w:t>(</w:t>
      </w:r>
      <w:r w:rsidRPr="00000336">
        <w:rPr>
          <w:rFonts w:ascii="Courier New" w:hAnsi="Courier New" w:cs="Courier New"/>
          <w:b/>
          <w:bCs/>
          <w:color w:val="005032"/>
          <w:kern w:val="0"/>
          <w:sz w:val="18"/>
          <w:szCs w:val="20"/>
        </w:rPr>
        <w:t>Exception</w:t>
      </w:r>
      <w:r w:rsidRPr="00000336">
        <w:rPr>
          <w:rFonts w:ascii="Courier New" w:hAnsi="Courier New" w:cs="Courier New"/>
          <w:color w:val="000000"/>
          <w:kern w:val="0"/>
          <w:sz w:val="18"/>
          <w:szCs w:val="20"/>
        </w:rPr>
        <w:t xml:space="preserve"> e){</w:t>
      </w:r>
    </w:p>
    <w:p w:rsidR="00000336" w:rsidRPr="00000336" w:rsidRDefault="00000336" w:rsidP="00000336">
      <w:pPr>
        <w:wordWrap/>
        <w:adjustRightInd w:val="0"/>
        <w:jc w:val="left"/>
        <w:rPr>
          <w:rFonts w:ascii="Courier New" w:hAnsi="Courier New" w:cs="Courier New"/>
          <w:kern w:val="0"/>
          <w:sz w:val="18"/>
          <w:szCs w:val="20"/>
        </w:rPr>
      </w:pP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t xml:space="preserve">  </w:t>
      </w:r>
      <w:r w:rsidRPr="00000336">
        <w:rPr>
          <w:rFonts w:ascii="Courier New" w:hAnsi="Courier New" w:cs="Courier New"/>
          <w:b/>
          <w:bCs/>
          <w:color w:val="005032"/>
          <w:kern w:val="0"/>
          <w:sz w:val="18"/>
          <w:szCs w:val="20"/>
        </w:rPr>
        <w:t>Log</w:t>
      </w:r>
      <w:r w:rsidRPr="00000336">
        <w:rPr>
          <w:rFonts w:ascii="Courier New" w:hAnsi="Courier New" w:cs="Courier New"/>
          <w:color w:val="000000"/>
          <w:kern w:val="0"/>
          <w:sz w:val="18"/>
          <w:szCs w:val="20"/>
        </w:rPr>
        <w:t>.</w:t>
      </w:r>
      <w:r w:rsidRPr="00000336">
        <w:rPr>
          <w:rFonts w:ascii="Courier New" w:hAnsi="Courier New" w:cs="Courier New"/>
          <w:i/>
          <w:iCs/>
          <w:color w:val="000000"/>
          <w:kern w:val="0"/>
          <w:sz w:val="18"/>
          <w:szCs w:val="20"/>
        </w:rPr>
        <w:t>d</w:t>
      </w:r>
      <w:r w:rsidRPr="00000336">
        <w:rPr>
          <w:rFonts w:ascii="Courier New" w:hAnsi="Courier New" w:cs="Courier New"/>
          <w:color w:val="000000"/>
          <w:kern w:val="0"/>
          <w:sz w:val="18"/>
          <w:szCs w:val="20"/>
        </w:rPr>
        <w:t>(</w:t>
      </w:r>
      <w:r w:rsidRPr="00000336">
        <w:rPr>
          <w:rFonts w:ascii="Courier New" w:hAnsi="Courier New" w:cs="Courier New"/>
          <w:color w:val="2A00FF"/>
          <w:kern w:val="0"/>
          <w:sz w:val="18"/>
          <w:szCs w:val="20"/>
        </w:rPr>
        <w:t>"bbbbbbbbbbb"</w:t>
      </w:r>
      <w:r w:rsidRPr="00000336">
        <w:rPr>
          <w:rFonts w:ascii="Courier New" w:hAnsi="Courier New" w:cs="Courier New"/>
          <w:color w:val="000000"/>
          <w:kern w:val="0"/>
          <w:sz w:val="18"/>
          <w:szCs w:val="20"/>
        </w:rPr>
        <w:t xml:space="preserve">, </w:t>
      </w:r>
      <w:r w:rsidRPr="00000336">
        <w:rPr>
          <w:rFonts w:ascii="Courier New" w:hAnsi="Courier New" w:cs="Courier New"/>
          <w:color w:val="2A00FF"/>
          <w:kern w:val="0"/>
          <w:sz w:val="18"/>
          <w:szCs w:val="20"/>
        </w:rPr>
        <w:t>"bbbbbbbbbbbbbbbbbbbbbbb"</w:t>
      </w:r>
      <w:r w:rsidRPr="00000336">
        <w:rPr>
          <w:rFonts w:ascii="Courier New" w:hAnsi="Courier New" w:cs="Courier New"/>
          <w:color w:val="000000"/>
          <w:kern w:val="0"/>
          <w:sz w:val="18"/>
          <w:szCs w:val="20"/>
        </w:rPr>
        <w:t>);</w:t>
      </w:r>
    </w:p>
    <w:p w:rsidR="00000336" w:rsidRPr="00000336" w:rsidRDefault="00000336" w:rsidP="00000336">
      <w:pPr>
        <w:wordWrap/>
        <w:adjustRightInd w:val="0"/>
        <w:jc w:val="left"/>
        <w:rPr>
          <w:rFonts w:ascii="Courier New" w:hAnsi="Courier New" w:cs="Courier New"/>
          <w:kern w:val="0"/>
          <w:sz w:val="18"/>
          <w:szCs w:val="20"/>
        </w:rPr>
      </w:pP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t xml:space="preserve">  e.</w:t>
      </w:r>
      <w:r w:rsidRPr="00000336">
        <w:rPr>
          <w:rFonts w:ascii="Courier New" w:hAnsi="Courier New" w:cs="Courier New"/>
          <w:b/>
          <w:bCs/>
          <w:color w:val="008080"/>
          <w:kern w:val="0"/>
          <w:sz w:val="18"/>
          <w:szCs w:val="20"/>
        </w:rPr>
        <w:t>printStackTrace</w:t>
      </w:r>
      <w:r w:rsidRPr="00000336">
        <w:rPr>
          <w:rFonts w:ascii="Courier New" w:hAnsi="Courier New" w:cs="Courier New"/>
          <w:color w:val="000000"/>
          <w:kern w:val="0"/>
          <w:sz w:val="18"/>
          <w:szCs w:val="20"/>
        </w:rPr>
        <w:t>();</w:t>
      </w:r>
    </w:p>
    <w:p w:rsidR="00000336" w:rsidRPr="00000336" w:rsidRDefault="00000336" w:rsidP="00000336">
      <w:pPr>
        <w:wordWrap/>
        <w:adjustRightInd w:val="0"/>
        <w:jc w:val="left"/>
        <w:rPr>
          <w:rFonts w:ascii="Courier New" w:hAnsi="Courier New" w:cs="Courier New"/>
          <w:kern w:val="0"/>
          <w:sz w:val="18"/>
          <w:szCs w:val="20"/>
        </w:rPr>
      </w:pP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t xml:space="preserve">  }</w:t>
      </w:r>
    </w:p>
    <w:p w:rsidR="00000336" w:rsidRPr="00000336" w:rsidRDefault="00000336" w:rsidP="00000336">
      <w:pPr>
        <w:wordWrap/>
        <w:adjustRightInd w:val="0"/>
        <w:jc w:val="left"/>
        <w:rPr>
          <w:rFonts w:ascii="Courier New" w:hAnsi="Courier New" w:cs="Courier New"/>
          <w:kern w:val="0"/>
          <w:sz w:val="18"/>
          <w:szCs w:val="20"/>
        </w:rPr>
      </w:pP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t>}</w:t>
      </w:r>
    </w:p>
    <w:p w:rsidR="00000336" w:rsidRDefault="00000336" w:rsidP="00000336">
      <w:pPr>
        <w:rPr>
          <w:rFonts w:ascii="Courier New" w:hAnsi="Courier New" w:cs="Courier New"/>
          <w:color w:val="000000"/>
          <w:kern w:val="0"/>
          <w:sz w:val="18"/>
          <w:szCs w:val="20"/>
        </w:rPr>
      </w:pPr>
      <w:r w:rsidRPr="00000336">
        <w:rPr>
          <w:rFonts w:ascii="Courier New" w:hAnsi="Courier New" w:cs="Courier New"/>
          <w:color w:val="000000"/>
          <w:kern w:val="0"/>
          <w:sz w:val="18"/>
          <w:szCs w:val="20"/>
        </w:rPr>
        <w:tab/>
      </w:r>
      <w:r w:rsidRPr="00000336">
        <w:rPr>
          <w:rFonts w:ascii="Courier New" w:hAnsi="Courier New" w:cs="Courier New"/>
          <w:color w:val="000000"/>
          <w:kern w:val="0"/>
          <w:sz w:val="18"/>
          <w:szCs w:val="20"/>
        </w:rPr>
        <w:tab/>
        <w:t>});</w:t>
      </w:r>
    </w:p>
    <w:p w:rsidR="00000336" w:rsidRDefault="00000336" w:rsidP="00000336">
      <w:pPr>
        <w:rPr>
          <w:rFonts w:ascii="Courier New" w:hAnsi="Courier New" w:cs="Courier New"/>
          <w:color w:val="000000"/>
          <w:kern w:val="0"/>
          <w:sz w:val="18"/>
          <w:szCs w:val="20"/>
        </w:rPr>
      </w:pPr>
    </w:p>
    <w:p w:rsidR="00000336" w:rsidRDefault="00000336" w:rsidP="00000336">
      <w:pPr>
        <w:rPr>
          <w:rFonts w:ascii="Courier New" w:hAnsi="Courier New" w:cs="Courier New"/>
          <w:color w:val="000000"/>
          <w:kern w:val="0"/>
          <w:sz w:val="18"/>
          <w:szCs w:val="20"/>
        </w:rPr>
      </w:pPr>
    </w:p>
    <w:p w:rsidR="00000336" w:rsidRDefault="00000336" w:rsidP="00000336">
      <w:pPr>
        <w:rPr>
          <w:rFonts w:ascii="Courier New" w:hAnsi="Courier New" w:cs="Courier New"/>
          <w:color w:val="000000"/>
          <w:kern w:val="0"/>
          <w:sz w:val="18"/>
          <w:szCs w:val="20"/>
        </w:rPr>
      </w:pPr>
    </w:p>
    <w:p w:rsidR="00000336" w:rsidRDefault="00000336" w:rsidP="00000336">
      <w:pPr>
        <w:rPr>
          <w:rFonts w:ascii="Courier New" w:hAnsi="Courier New" w:cs="Courier New"/>
          <w:color w:val="000000"/>
          <w:kern w:val="0"/>
          <w:sz w:val="18"/>
          <w:szCs w:val="20"/>
        </w:rPr>
      </w:pPr>
    </w:p>
    <w:p w:rsidR="00000336" w:rsidRDefault="00000336" w:rsidP="0000033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w:t>
      </w:r>
      <w:r>
        <w:rPr>
          <w:rFonts w:ascii="Courier New" w:hAnsi="Courier New" w:cs="Courier New"/>
          <w:color w:val="3F7F5F"/>
          <w:kern w:val="0"/>
          <w:szCs w:val="20"/>
          <w:u w:val="single"/>
        </w:rPr>
        <w:t>qr</w:t>
      </w:r>
      <w:r>
        <w:rPr>
          <w:rFonts w:ascii="Courier New" w:hAnsi="Courier New" w:cs="Courier New"/>
          <w:color w:val="3F7F5F"/>
          <w:kern w:val="0"/>
          <w:szCs w:val="20"/>
          <w:u w:val="single"/>
        </w:rPr>
        <w:t>코드</w:t>
      </w:r>
      <w:r>
        <w:rPr>
          <w:rFonts w:ascii="Courier New" w:hAnsi="Courier New" w:cs="Courier New"/>
          <w:color w:val="3F7F5F"/>
          <w:kern w:val="0"/>
          <w:szCs w:val="20"/>
        </w:rPr>
        <w:t xml:space="preserve"> </w:t>
      </w:r>
      <w:r>
        <w:rPr>
          <w:rFonts w:ascii="Courier New" w:hAnsi="Courier New" w:cs="Courier New"/>
          <w:color w:val="3F7F5F"/>
          <w:kern w:val="0"/>
          <w:szCs w:val="20"/>
        </w:rPr>
        <w:t>리절트</w:t>
      </w:r>
      <w:r>
        <w:rPr>
          <w:rFonts w:ascii="Courier New" w:hAnsi="Courier New" w:cs="Courier New"/>
          <w:color w:val="3F7F5F"/>
          <w:kern w:val="0"/>
          <w:szCs w:val="20"/>
        </w:rPr>
        <w:t>!</w:t>
      </w:r>
    </w:p>
    <w:p w:rsidR="00000336" w:rsidRDefault="00000336" w:rsidP="0000033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646464"/>
          <w:kern w:val="0"/>
          <w:szCs w:val="20"/>
        </w:rPr>
        <w:t>@Override</w:t>
      </w:r>
    </w:p>
    <w:p w:rsidR="00000336" w:rsidRDefault="00000336" w:rsidP="0000033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protected</w:t>
      </w:r>
      <w:r>
        <w:rPr>
          <w:rFonts w:ascii="Courier New" w:hAnsi="Courier New" w:cs="Courier New"/>
          <w:color w:val="000000"/>
          <w:kern w:val="0"/>
          <w:szCs w:val="20"/>
        </w:rPr>
        <w:t xml:space="preserve"> </w:t>
      </w:r>
      <w:r>
        <w:rPr>
          <w:rFonts w:ascii="Courier New" w:hAnsi="Courier New" w:cs="Courier New"/>
          <w:b/>
          <w:bCs/>
          <w:color w:val="7F0055"/>
          <w:kern w:val="0"/>
          <w:szCs w:val="20"/>
        </w:rPr>
        <w:t>void</w:t>
      </w:r>
      <w:r>
        <w:rPr>
          <w:rFonts w:ascii="Courier New" w:hAnsi="Courier New" w:cs="Courier New"/>
          <w:color w:val="000000"/>
          <w:kern w:val="0"/>
          <w:szCs w:val="20"/>
        </w:rPr>
        <w:t xml:space="preserve"> </w:t>
      </w:r>
      <w:r>
        <w:rPr>
          <w:rFonts w:ascii="Courier New" w:hAnsi="Courier New" w:cs="Courier New"/>
          <w:b/>
          <w:bCs/>
          <w:color w:val="008080"/>
          <w:kern w:val="0"/>
          <w:szCs w:val="20"/>
        </w:rPr>
        <w:t>onActivityResult</w:t>
      </w:r>
      <w:r>
        <w:rPr>
          <w:rFonts w:ascii="Courier New" w:hAnsi="Courier New" w:cs="Courier New"/>
          <w:color w:val="000000"/>
          <w:kern w:val="0"/>
          <w:szCs w:val="20"/>
        </w:rPr>
        <w:t>(</w:t>
      </w:r>
      <w:r>
        <w:rPr>
          <w:rFonts w:ascii="Courier New" w:hAnsi="Courier New" w:cs="Courier New"/>
          <w:b/>
          <w:bCs/>
          <w:color w:val="7F0055"/>
          <w:kern w:val="0"/>
          <w:szCs w:val="20"/>
        </w:rPr>
        <w:t>int</w:t>
      </w:r>
      <w:r>
        <w:rPr>
          <w:rFonts w:ascii="Courier New" w:hAnsi="Courier New" w:cs="Courier New"/>
          <w:color w:val="000000"/>
          <w:kern w:val="0"/>
          <w:szCs w:val="20"/>
        </w:rPr>
        <w:t xml:space="preserve"> requestCode, </w:t>
      </w:r>
      <w:r>
        <w:rPr>
          <w:rFonts w:ascii="Courier New" w:hAnsi="Courier New" w:cs="Courier New"/>
          <w:b/>
          <w:bCs/>
          <w:color w:val="7F0055"/>
          <w:kern w:val="0"/>
          <w:szCs w:val="20"/>
        </w:rPr>
        <w:t>int</w:t>
      </w:r>
      <w:r>
        <w:rPr>
          <w:rFonts w:ascii="Courier New" w:hAnsi="Courier New" w:cs="Courier New"/>
          <w:color w:val="000000"/>
          <w:kern w:val="0"/>
          <w:szCs w:val="20"/>
        </w:rPr>
        <w:t xml:space="preserve"> resultCode, </w:t>
      </w:r>
      <w:r>
        <w:rPr>
          <w:rFonts w:ascii="Courier New" w:hAnsi="Courier New" w:cs="Courier New"/>
          <w:b/>
          <w:bCs/>
          <w:color w:val="005032"/>
          <w:kern w:val="0"/>
          <w:szCs w:val="20"/>
        </w:rPr>
        <w:t>Intent</w:t>
      </w:r>
      <w:r>
        <w:rPr>
          <w:rFonts w:ascii="Courier New" w:hAnsi="Courier New" w:cs="Courier New"/>
          <w:color w:val="000000"/>
          <w:kern w:val="0"/>
          <w:szCs w:val="20"/>
        </w:rPr>
        <w:t xml:space="preserve"> intent) {</w:t>
      </w:r>
    </w:p>
    <w:p w:rsidR="00000336" w:rsidRDefault="00000336" w:rsidP="0000033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 (requestCode == 0) {</w:t>
      </w:r>
    </w:p>
    <w:p w:rsidR="00000336" w:rsidRDefault="00000336" w:rsidP="0000033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 (resultCode == </w:t>
      </w:r>
      <w:r>
        <w:rPr>
          <w:rFonts w:ascii="Courier New" w:hAnsi="Courier New" w:cs="Courier New"/>
          <w:i/>
          <w:iCs/>
          <w:color w:val="0000C0"/>
          <w:kern w:val="0"/>
          <w:szCs w:val="20"/>
        </w:rPr>
        <w:t>RESULT_OK</w:t>
      </w:r>
      <w:r>
        <w:rPr>
          <w:rFonts w:ascii="Courier New" w:hAnsi="Courier New" w:cs="Courier New"/>
          <w:color w:val="000000"/>
          <w:kern w:val="0"/>
          <w:szCs w:val="20"/>
        </w:rPr>
        <w:t>) {</w:t>
      </w:r>
    </w:p>
    <w:p w:rsidR="00000336" w:rsidRDefault="00000336" w:rsidP="0000033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5032"/>
          <w:kern w:val="0"/>
          <w:szCs w:val="20"/>
        </w:rPr>
        <w:t>String</w:t>
      </w:r>
      <w:r>
        <w:rPr>
          <w:rFonts w:ascii="Courier New" w:hAnsi="Courier New" w:cs="Courier New"/>
          <w:color w:val="000000"/>
          <w:kern w:val="0"/>
          <w:szCs w:val="20"/>
        </w:rPr>
        <w:t xml:space="preserve"> contents = intent.</w:t>
      </w:r>
      <w:r>
        <w:rPr>
          <w:rFonts w:ascii="Courier New" w:hAnsi="Courier New" w:cs="Courier New"/>
          <w:b/>
          <w:bCs/>
          <w:color w:val="008080"/>
          <w:kern w:val="0"/>
          <w:szCs w:val="20"/>
        </w:rPr>
        <w:t>getStringExtra</w:t>
      </w:r>
      <w:r>
        <w:rPr>
          <w:rFonts w:ascii="Courier New" w:hAnsi="Courier New" w:cs="Courier New"/>
          <w:color w:val="000000"/>
          <w:kern w:val="0"/>
          <w:szCs w:val="20"/>
        </w:rPr>
        <w:t>(</w:t>
      </w:r>
      <w:r>
        <w:rPr>
          <w:rFonts w:ascii="Courier New" w:hAnsi="Courier New" w:cs="Courier New"/>
          <w:color w:val="2A00FF"/>
          <w:kern w:val="0"/>
          <w:szCs w:val="20"/>
        </w:rPr>
        <w:t>"SCAN_RESULT"</w:t>
      </w:r>
      <w:r>
        <w:rPr>
          <w:rFonts w:ascii="Courier New" w:hAnsi="Courier New" w:cs="Courier New"/>
          <w:color w:val="000000"/>
          <w:kern w:val="0"/>
          <w:szCs w:val="20"/>
        </w:rPr>
        <w:t>);</w:t>
      </w:r>
    </w:p>
    <w:p w:rsidR="00000336" w:rsidRDefault="00000336" w:rsidP="0000033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5032"/>
          <w:kern w:val="0"/>
          <w:szCs w:val="20"/>
        </w:rPr>
        <w:t>String</w:t>
      </w:r>
      <w:r>
        <w:rPr>
          <w:rFonts w:ascii="Courier New" w:hAnsi="Courier New" w:cs="Courier New"/>
          <w:color w:val="000000"/>
          <w:kern w:val="0"/>
          <w:szCs w:val="20"/>
        </w:rPr>
        <w:t xml:space="preserve"> </w:t>
      </w:r>
      <w:r>
        <w:rPr>
          <w:rFonts w:ascii="Courier New" w:hAnsi="Courier New" w:cs="Courier New"/>
          <w:color w:val="000000"/>
          <w:kern w:val="0"/>
          <w:szCs w:val="20"/>
          <w:u w:val="single"/>
        </w:rPr>
        <w:t>format</w:t>
      </w:r>
      <w:r>
        <w:rPr>
          <w:rFonts w:ascii="Courier New" w:hAnsi="Courier New" w:cs="Courier New"/>
          <w:color w:val="000000"/>
          <w:kern w:val="0"/>
          <w:szCs w:val="20"/>
        </w:rPr>
        <w:t xml:space="preserve"> = intent.</w:t>
      </w:r>
      <w:r>
        <w:rPr>
          <w:rFonts w:ascii="Courier New" w:hAnsi="Courier New" w:cs="Courier New"/>
          <w:b/>
          <w:bCs/>
          <w:color w:val="008080"/>
          <w:kern w:val="0"/>
          <w:szCs w:val="20"/>
        </w:rPr>
        <w:t>getStringExtra</w:t>
      </w:r>
      <w:r>
        <w:rPr>
          <w:rFonts w:ascii="Courier New" w:hAnsi="Courier New" w:cs="Courier New"/>
          <w:color w:val="000000"/>
          <w:kern w:val="0"/>
          <w:szCs w:val="20"/>
        </w:rPr>
        <w:t>(</w:t>
      </w:r>
      <w:r>
        <w:rPr>
          <w:rFonts w:ascii="Courier New" w:hAnsi="Courier New" w:cs="Courier New"/>
          <w:color w:val="2A00FF"/>
          <w:kern w:val="0"/>
          <w:szCs w:val="20"/>
        </w:rPr>
        <w:t>"SCAN_RESULT_FORMAT"</w:t>
      </w:r>
      <w:r>
        <w:rPr>
          <w:rFonts w:ascii="Courier New" w:hAnsi="Courier New" w:cs="Courier New"/>
          <w:color w:val="000000"/>
          <w:kern w:val="0"/>
          <w:szCs w:val="20"/>
        </w:rPr>
        <w:t>);</w:t>
      </w:r>
    </w:p>
    <w:p w:rsidR="00000336" w:rsidRDefault="00000336" w:rsidP="0000033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C0"/>
          <w:kern w:val="0"/>
          <w:szCs w:val="20"/>
        </w:rPr>
        <w:t>lastScanValue</w:t>
      </w:r>
      <w:r>
        <w:rPr>
          <w:rFonts w:ascii="Courier New" w:hAnsi="Courier New" w:cs="Courier New"/>
          <w:color w:val="000000"/>
          <w:kern w:val="0"/>
          <w:szCs w:val="20"/>
        </w:rPr>
        <w:t xml:space="preserve"> = contents;</w:t>
      </w:r>
    </w:p>
    <w:p w:rsidR="00000336" w:rsidRDefault="00000336" w:rsidP="0000033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5032"/>
          <w:kern w:val="0"/>
          <w:szCs w:val="20"/>
        </w:rPr>
        <w:t>KGlobal</w:t>
      </w:r>
      <w:r>
        <w:rPr>
          <w:rFonts w:ascii="Courier New" w:hAnsi="Courier New" w:cs="Courier New"/>
          <w:color w:val="000000"/>
          <w:kern w:val="0"/>
          <w:szCs w:val="20"/>
        </w:rPr>
        <w:t>.</w:t>
      </w:r>
      <w:r>
        <w:rPr>
          <w:rFonts w:ascii="Courier New" w:hAnsi="Courier New" w:cs="Courier New"/>
          <w:i/>
          <w:iCs/>
          <w:color w:val="000000"/>
          <w:kern w:val="0"/>
          <w:szCs w:val="20"/>
        </w:rPr>
        <w:t>showToast</w:t>
      </w:r>
      <w:r>
        <w:rPr>
          <w:rFonts w:ascii="Courier New" w:hAnsi="Courier New" w:cs="Courier New"/>
          <w:color w:val="000000"/>
          <w:kern w:val="0"/>
          <w:szCs w:val="20"/>
        </w:rPr>
        <w:t>(</w:t>
      </w:r>
      <w:r>
        <w:rPr>
          <w:rFonts w:ascii="Courier New" w:hAnsi="Courier New" w:cs="Courier New"/>
          <w:color w:val="0000C0"/>
          <w:kern w:val="0"/>
          <w:szCs w:val="20"/>
        </w:rPr>
        <w:t>context</w:t>
      </w:r>
      <w:r>
        <w:rPr>
          <w:rFonts w:ascii="Courier New" w:hAnsi="Courier New" w:cs="Courier New"/>
          <w:color w:val="000000"/>
          <w:kern w:val="0"/>
          <w:szCs w:val="20"/>
        </w:rPr>
        <w:t xml:space="preserve">, </w:t>
      </w:r>
      <w:r>
        <w:rPr>
          <w:rFonts w:ascii="Courier New" w:hAnsi="Courier New" w:cs="Courier New"/>
          <w:color w:val="0000C0"/>
          <w:kern w:val="0"/>
          <w:szCs w:val="20"/>
        </w:rPr>
        <w:t>lastScanValue</w:t>
      </w:r>
      <w:r>
        <w:rPr>
          <w:rFonts w:ascii="Courier New" w:hAnsi="Courier New" w:cs="Courier New"/>
          <w:color w:val="000000"/>
          <w:kern w:val="0"/>
          <w:szCs w:val="20"/>
        </w:rPr>
        <w:t>);</w:t>
      </w:r>
    </w:p>
    <w:p w:rsidR="00000336" w:rsidRDefault="00000336" w:rsidP="0000033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p>
    <w:p w:rsidR="00000336" w:rsidRDefault="00000336" w:rsidP="0000033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p>
    <w:p w:rsidR="00000336" w:rsidRDefault="00000336" w:rsidP="0000033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 xml:space="preserve">}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(resultCode == </w:t>
      </w:r>
      <w:r>
        <w:rPr>
          <w:rFonts w:ascii="Courier New" w:hAnsi="Courier New" w:cs="Courier New"/>
          <w:i/>
          <w:iCs/>
          <w:color w:val="0000C0"/>
          <w:kern w:val="0"/>
          <w:szCs w:val="20"/>
        </w:rPr>
        <w:t>RESULT_CANCELED</w:t>
      </w:r>
      <w:r>
        <w:rPr>
          <w:rFonts w:ascii="Courier New" w:hAnsi="Courier New" w:cs="Courier New"/>
          <w:color w:val="000000"/>
          <w:kern w:val="0"/>
          <w:szCs w:val="20"/>
        </w:rPr>
        <w:t>) {</w:t>
      </w:r>
    </w:p>
    <w:p w:rsidR="00000336" w:rsidRDefault="00000336" w:rsidP="0000033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C0"/>
          <w:kern w:val="0"/>
          <w:szCs w:val="20"/>
        </w:rPr>
        <w:t>lastScanValue</w:t>
      </w:r>
      <w:r>
        <w:rPr>
          <w:rFonts w:ascii="Courier New" w:hAnsi="Courier New" w:cs="Courier New"/>
          <w:color w:val="000000"/>
          <w:kern w:val="0"/>
          <w:szCs w:val="20"/>
        </w:rPr>
        <w:t>=</w:t>
      </w:r>
      <w:r>
        <w:rPr>
          <w:rFonts w:ascii="Courier New" w:hAnsi="Courier New" w:cs="Courier New"/>
          <w:b/>
          <w:bCs/>
          <w:color w:val="7F0055"/>
          <w:kern w:val="0"/>
          <w:szCs w:val="20"/>
        </w:rPr>
        <w:t>null</w:t>
      </w:r>
      <w:r>
        <w:rPr>
          <w:rFonts w:ascii="Courier New" w:hAnsi="Courier New" w:cs="Courier New"/>
          <w:color w:val="000000"/>
          <w:kern w:val="0"/>
          <w:szCs w:val="20"/>
        </w:rPr>
        <w:t>;</w:t>
      </w:r>
    </w:p>
    <w:p w:rsidR="00000336" w:rsidRDefault="00000336" w:rsidP="0000033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t>}</w:t>
      </w:r>
    </w:p>
    <w:p w:rsidR="00000336" w:rsidRDefault="00000336" w:rsidP="0000033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w:t>
      </w:r>
    </w:p>
    <w:p w:rsidR="009C0534" w:rsidRDefault="00000336" w:rsidP="00000336">
      <w:pPr>
        <w:rPr>
          <w:rFonts w:ascii="Courier New" w:hAnsi="Courier New" w:cs="Courier New"/>
          <w:color w:val="000000"/>
          <w:kern w:val="0"/>
          <w:szCs w:val="20"/>
        </w:rPr>
      </w:pPr>
      <w:r>
        <w:rPr>
          <w:rFonts w:ascii="Courier New" w:hAnsi="Courier New" w:cs="Courier New"/>
          <w:color w:val="000000"/>
          <w:kern w:val="0"/>
          <w:szCs w:val="20"/>
        </w:rPr>
        <w:tab/>
        <w:t>}</w:t>
      </w:r>
    </w:p>
    <w:p w:rsidR="009C0534" w:rsidRDefault="009C0534">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p w:rsidR="009C0534" w:rsidRDefault="00153F68" w:rsidP="009C0534">
      <w:pPr>
        <w:pStyle w:val="1"/>
        <w:spacing w:line="219" w:lineRule="atLeast"/>
        <w:ind w:left="35"/>
        <w:rPr>
          <w:rFonts w:ascii="돋움" w:eastAsia="돋움" w:hAnsi="돋움"/>
          <w:color w:val="000000"/>
          <w:sz w:val="21"/>
          <w:szCs w:val="21"/>
        </w:rPr>
      </w:pPr>
      <w:hyperlink r:id="rId499" w:history="1">
        <w:r w:rsidR="009C0534">
          <w:rPr>
            <w:rStyle w:val="a4"/>
            <w:rFonts w:ascii="돋움" w:eastAsia="돋움" w:hAnsi="돋움" w:hint="eastAsia"/>
            <w:color w:val="000000"/>
            <w:sz w:val="21"/>
            <w:szCs w:val="21"/>
            <w:u w:val="none"/>
          </w:rPr>
          <w:t>TabHost TabWidget 사용시 하단의 라인제거 문의</w:t>
        </w:r>
      </w:hyperlink>
    </w:p>
    <w:p w:rsidR="009C0534" w:rsidRDefault="009C0534" w:rsidP="009C0534">
      <w:pPr>
        <w:spacing w:line="219" w:lineRule="atLeast"/>
        <w:rPr>
          <w:rFonts w:ascii="돋움" w:eastAsia="돋움" w:hAnsi="돋움"/>
          <w:color w:val="3074A5"/>
          <w:sz w:val="14"/>
          <w:szCs w:val="14"/>
        </w:rPr>
      </w:pPr>
      <w:r>
        <w:rPr>
          <w:rStyle w:val="member247608"/>
          <w:rFonts w:ascii="돋움" w:eastAsia="돋움" w:hAnsi="돋움" w:hint="eastAsia"/>
          <w:color w:val="3074A5"/>
          <w:sz w:val="14"/>
          <w:szCs w:val="14"/>
        </w:rPr>
        <w:t>smilee</w:t>
      </w:r>
    </w:p>
    <w:p w:rsidR="009C0534" w:rsidRDefault="00153F68" w:rsidP="009C0534">
      <w:pPr>
        <w:spacing w:line="196" w:lineRule="atLeast"/>
        <w:rPr>
          <w:rFonts w:ascii="Tahoma" w:eastAsia="돋움" w:hAnsi="Tahoma" w:cs="Tahoma"/>
          <w:color w:val="444444"/>
          <w:sz w:val="13"/>
          <w:szCs w:val="13"/>
        </w:rPr>
      </w:pPr>
      <w:hyperlink r:id="rId500" w:history="1">
        <w:r w:rsidR="009C0534">
          <w:rPr>
            <w:rStyle w:val="a4"/>
            <w:rFonts w:ascii="Tahoma" w:eastAsia="돋움" w:hAnsi="Tahoma" w:cs="Tahoma"/>
            <w:color w:val="BBBBBB"/>
            <w:sz w:val="13"/>
            <w:szCs w:val="13"/>
            <w:u w:val="none"/>
          </w:rPr>
          <w:t>http://www.androidpub.com/1082739</w:t>
        </w:r>
      </w:hyperlink>
    </w:p>
    <w:p w:rsidR="009C0534" w:rsidRDefault="009C0534" w:rsidP="009C0534">
      <w:pPr>
        <w:spacing w:line="196" w:lineRule="atLeast"/>
        <w:rPr>
          <w:rFonts w:ascii="Tahoma" w:eastAsia="돋움" w:hAnsi="Tahoma" w:cs="Tahoma"/>
          <w:color w:val="444444"/>
          <w:sz w:val="13"/>
          <w:szCs w:val="13"/>
        </w:rPr>
      </w:pPr>
      <w:r>
        <w:rPr>
          <w:rStyle w:val="a8"/>
          <w:rFonts w:ascii="Tahoma" w:eastAsia="돋움" w:hAnsi="Tahoma" w:cs="Tahoma"/>
          <w:color w:val="444444"/>
          <w:sz w:val="13"/>
          <w:szCs w:val="13"/>
        </w:rPr>
        <w:t>2010.12.07</w:t>
      </w:r>
      <w:r>
        <w:rPr>
          <w:rStyle w:val="apple-converted-space"/>
          <w:rFonts w:ascii="Tahoma" w:eastAsia="돋움" w:hAnsi="Tahoma" w:cs="Tahoma"/>
          <w:color w:val="444444"/>
          <w:sz w:val="13"/>
          <w:szCs w:val="13"/>
        </w:rPr>
        <w:t> </w:t>
      </w:r>
      <w:r>
        <w:rPr>
          <w:rFonts w:ascii="Tahoma" w:eastAsia="돋움" w:hAnsi="Tahoma" w:cs="Tahoma"/>
          <w:color w:val="444444"/>
          <w:sz w:val="13"/>
          <w:szCs w:val="13"/>
        </w:rPr>
        <w:t>00:03:52</w:t>
      </w:r>
    </w:p>
    <w:p w:rsidR="009C0534" w:rsidRDefault="009C0534" w:rsidP="009C0534">
      <w:pPr>
        <w:spacing w:line="196" w:lineRule="atLeast"/>
        <w:rPr>
          <w:rFonts w:ascii="Tahoma" w:eastAsia="돋움" w:hAnsi="Tahoma" w:cs="Tahoma"/>
          <w:color w:val="4A3FD7"/>
          <w:sz w:val="13"/>
          <w:szCs w:val="13"/>
        </w:rPr>
      </w:pPr>
      <w:r>
        <w:rPr>
          <w:rFonts w:ascii="Tahoma" w:eastAsia="돋움" w:hAnsi="Tahoma" w:cs="Tahoma"/>
          <w:color w:val="4A3FD7"/>
          <w:sz w:val="13"/>
          <w:szCs w:val="13"/>
        </w:rPr>
        <w:t>35</w:t>
      </w:r>
    </w:p>
    <w:p w:rsidR="009C0534" w:rsidRDefault="00153F68" w:rsidP="009C0534">
      <w:pPr>
        <w:shd w:val="clear" w:color="auto" w:fill="FFFFFF"/>
        <w:spacing w:line="196" w:lineRule="atLeast"/>
        <w:rPr>
          <w:rFonts w:ascii="Tahoma" w:eastAsia="돋움" w:hAnsi="Tahoma" w:cs="Tahoma"/>
          <w:color w:val="444444"/>
          <w:sz w:val="13"/>
          <w:szCs w:val="13"/>
        </w:rPr>
      </w:pPr>
      <w:hyperlink r:id="rId501" w:anchor="comment" w:tooltip="댓글" w:history="1">
        <w:r w:rsidR="009C0534">
          <w:rPr>
            <w:rStyle w:val="a8"/>
            <w:rFonts w:ascii="Tahoma" w:eastAsia="돋움" w:hAnsi="Tahoma" w:cs="Tahoma"/>
            <w:color w:val="333333"/>
            <w:sz w:val="13"/>
            <w:szCs w:val="13"/>
          </w:rPr>
          <w:t>1</w:t>
        </w:r>
      </w:hyperlink>
    </w:p>
    <w:p w:rsidR="009C0534" w:rsidRDefault="00153F68" w:rsidP="009C0534">
      <w:pPr>
        <w:spacing w:line="196" w:lineRule="atLeast"/>
        <w:rPr>
          <w:rFonts w:ascii="Tahoma" w:eastAsia="돋움" w:hAnsi="Tahoma" w:cs="Tahoma"/>
          <w:color w:val="444444"/>
          <w:sz w:val="13"/>
          <w:szCs w:val="13"/>
        </w:rPr>
      </w:pPr>
      <w:hyperlink r:id="rId502" w:history="1">
        <w:r w:rsidR="009C0534">
          <w:rPr>
            <w:rStyle w:val="a4"/>
            <w:rFonts w:ascii="Tahoma" w:eastAsia="돋움" w:hAnsi="Tahoma" w:cs="Tahoma"/>
            <w:b/>
            <w:bCs/>
            <w:color w:val="555555"/>
            <w:sz w:val="13"/>
            <w:szCs w:val="13"/>
            <w:u w:val="none"/>
          </w:rPr>
          <w:t>앱개발</w:t>
        </w:r>
        <w:r w:rsidR="009C0534">
          <w:rPr>
            <w:rStyle w:val="a4"/>
            <w:rFonts w:ascii="Tahoma" w:eastAsia="돋움" w:hAnsi="Tahoma" w:cs="Tahoma"/>
            <w:b/>
            <w:bCs/>
            <w:color w:val="555555"/>
            <w:sz w:val="13"/>
            <w:szCs w:val="13"/>
            <w:u w:val="none"/>
          </w:rPr>
          <w:t>QnA</w:t>
        </w:r>
      </w:hyperlink>
    </w:p>
    <w:p w:rsidR="009C0534" w:rsidRDefault="009C0534" w:rsidP="009C0534">
      <w:pPr>
        <w:rPr>
          <w:rFonts w:ascii="돋움" w:eastAsia="돋움" w:hAnsi="돋움" w:cs="굴림"/>
          <w:color w:val="000000"/>
          <w:sz w:val="14"/>
          <w:szCs w:val="14"/>
        </w:rPr>
      </w:pPr>
      <w:r>
        <w:rPr>
          <w:rFonts w:ascii="돋움" w:eastAsia="돋움" w:hAnsi="돋움" w:hint="eastAsia"/>
          <w:color w:val="000000"/>
          <w:sz w:val="14"/>
          <w:szCs w:val="14"/>
        </w:rPr>
        <w:t>안녕하세요~ 가입하고 첫 질문을 올립니다.</w:t>
      </w:r>
    </w:p>
    <w:p w:rsidR="009C0534" w:rsidRDefault="009C0534" w:rsidP="009C0534">
      <w:pPr>
        <w:rPr>
          <w:rFonts w:ascii="돋움" w:eastAsia="돋움" w:hAnsi="돋움"/>
          <w:color w:val="000000"/>
          <w:sz w:val="14"/>
          <w:szCs w:val="14"/>
        </w:rPr>
      </w:pPr>
    </w:p>
    <w:p w:rsidR="009C0534" w:rsidRDefault="009C0534" w:rsidP="009C0534">
      <w:pPr>
        <w:rPr>
          <w:rFonts w:ascii="돋움" w:eastAsia="돋움" w:hAnsi="돋움"/>
          <w:color w:val="000000"/>
          <w:sz w:val="14"/>
          <w:szCs w:val="14"/>
        </w:rPr>
      </w:pPr>
      <w:r>
        <w:rPr>
          <w:rFonts w:ascii="돋움" w:eastAsia="돋움" w:hAnsi="돋움" w:hint="eastAsia"/>
          <w:color w:val="000000"/>
          <w:sz w:val="14"/>
          <w:szCs w:val="14"/>
        </w:rPr>
        <w:t>제가 하단에 탭위젯을 올렸고 탭버튼을 약간 커스텀하였습니다.</w:t>
      </w:r>
    </w:p>
    <w:p w:rsidR="009C0534" w:rsidRDefault="009C0534" w:rsidP="009C0534">
      <w:pPr>
        <w:rPr>
          <w:rFonts w:ascii="돋움" w:eastAsia="돋움" w:hAnsi="돋움"/>
          <w:color w:val="000000"/>
          <w:sz w:val="14"/>
          <w:szCs w:val="14"/>
        </w:rPr>
      </w:pPr>
    </w:p>
    <w:p w:rsidR="009C0534" w:rsidRDefault="009C0534" w:rsidP="009C0534">
      <w:pPr>
        <w:rPr>
          <w:rFonts w:ascii="돋움" w:eastAsia="돋움" w:hAnsi="돋움"/>
          <w:color w:val="000000"/>
          <w:sz w:val="14"/>
          <w:szCs w:val="14"/>
        </w:rPr>
      </w:pPr>
      <w:r>
        <w:rPr>
          <w:rFonts w:ascii="돋움" w:eastAsia="돋움" w:hAnsi="돋움" w:hint="eastAsia"/>
          <w:color w:val="000000"/>
          <w:sz w:val="14"/>
          <w:szCs w:val="14"/>
        </w:rPr>
        <w:t>그런 하단의 라인은 어떻게 해도 제거가 되지 않네요~</w:t>
      </w:r>
    </w:p>
    <w:p w:rsidR="009C0534" w:rsidRDefault="009C0534" w:rsidP="009C0534">
      <w:pPr>
        <w:rPr>
          <w:rFonts w:ascii="돋움" w:eastAsia="돋움" w:hAnsi="돋움"/>
          <w:color w:val="000000"/>
          <w:sz w:val="14"/>
          <w:szCs w:val="14"/>
        </w:rPr>
      </w:pPr>
    </w:p>
    <w:p w:rsidR="009C0534" w:rsidRDefault="009C0534" w:rsidP="009C0534">
      <w:pPr>
        <w:rPr>
          <w:rFonts w:ascii="돋움" w:eastAsia="돋움" w:hAnsi="돋움"/>
          <w:color w:val="000000"/>
          <w:sz w:val="14"/>
          <w:szCs w:val="14"/>
        </w:rPr>
      </w:pPr>
      <w:r>
        <w:rPr>
          <w:rFonts w:ascii="돋움" w:eastAsia="돋움" w:hAnsi="돋움" w:hint="eastAsia"/>
          <w:color w:val="000000"/>
          <w:sz w:val="14"/>
          <w:szCs w:val="14"/>
        </w:rPr>
        <w:t>비활성화된 버튼을 크게 만들어서 라인을 제거 하거나 라인을 색을 바꿀수 있는 방법이 있나요??</w:t>
      </w:r>
    </w:p>
    <w:p w:rsidR="009C0534" w:rsidRDefault="009C0534" w:rsidP="009C0534">
      <w:pPr>
        <w:rPr>
          <w:rFonts w:ascii="돋움" w:eastAsia="돋움" w:hAnsi="돋움"/>
          <w:color w:val="000000"/>
          <w:sz w:val="14"/>
          <w:szCs w:val="14"/>
        </w:rPr>
      </w:pPr>
    </w:p>
    <w:p w:rsidR="009C0534" w:rsidRDefault="009C0534" w:rsidP="009C0534">
      <w:pPr>
        <w:rPr>
          <w:rFonts w:ascii="돋움" w:eastAsia="돋움" w:hAnsi="돋움"/>
          <w:color w:val="000000"/>
          <w:sz w:val="14"/>
          <w:szCs w:val="14"/>
        </w:rPr>
      </w:pPr>
    </w:p>
    <w:p w:rsidR="009C0534" w:rsidRDefault="009C0534" w:rsidP="009C0534">
      <w:pPr>
        <w:rPr>
          <w:rFonts w:ascii="돋움" w:eastAsia="돋움" w:hAnsi="돋움"/>
          <w:color w:val="000000"/>
          <w:sz w:val="14"/>
          <w:szCs w:val="14"/>
        </w:rPr>
      </w:pPr>
      <w:r>
        <w:rPr>
          <w:rFonts w:ascii="돋움" w:eastAsia="돋움" w:hAnsi="돋움" w:hint="eastAsia"/>
          <w:color w:val="000000"/>
          <w:sz w:val="14"/>
          <w:szCs w:val="14"/>
        </w:rPr>
        <w:t>&lt;LinearLayout xmlns:android="</w:t>
      </w:r>
      <w:hyperlink r:id="rId503" w:tgtFrame="_blank" w:history="1">
        <w:r>
          <w:rPr>
            <w:rStyle w:val="a4"/>
            <w:rFonts w:ascii="돋움" w:eastAsia="돋움" w:hAnsi="돋움" w:hint="eastAsia"/>
            <w:sz w:val="14"/>
            <w:szCs w:val="14"/>
          </w:rPr>
          <w:t>http://schemas.android.com/apk/res/android"</w:t>
        </w:r>
      </w:hyperlink>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t>   </w:t>
      </w:r>
    </w:p>
    <w:p w:rsidR="009C0534" w:rsidRDefault="009C0534" w:rsidP="009C0534">
      <w:pPr>
        <w:rPr>
          <w:rFonts w:ascii="돋움" w:eastAsia="돋움" w:hAnsi="돋움"/>
          <w:color w:val="000000"/>
          <w:sz w:val="14"/>
          <w:szCs w:val="14"/>
        </w:rPr>
      </w:pPr>
      <w:r>
        <w:rPr>
          <w:rFonts w:ascii="돋움" w:eastAsia="돋움" w:hAnsi="돋움" w:hint="eastAsia"/>
          <w:color w:val="000000"/>
          <w:sz w:val="14"/>
          <w:szCs w:val="14"/>
        </w:rPr>
        <w:t>    android:orientation="vertical"</w:t>
      </w:r>
    </w:p>
    <w:p w:rsidR="009C0534" w:rsidRDefault="009C0534" w:rsidP="009C0534">
      <w:pPr>
        <w:rPr>
          <w:rFonts w:ascii="돋움" w:eastAsia="돋움" w:hAnsi="돋움"/>
          <w:color w:val="000000"/>
          <w:sz w:val="14"/>
          <w:szCs w:val="14"/>
        </w:rPr>
      </w:pPr>
      <w:r>
        <w:rPr>
          <w:rFonts w:ascii="돋움" w:eastAsia="돋움" w:hAnsi="돋움" w:hint="eastAsia"/>
          <w:color w:val="000000"/>
          <w:sz w:val="14"/>
          <w:szCs w:val="14"/>
        </w:rPr>
        <w:t>    android:layout_width="fill_parent"</w:t>
      </w:r>
    </w:p>
    <w:p w:rsidR="009C0534" w:rsidRDefault="009C0534" w:rsidP="009C0534">
      <w:pPr>
        <w:rPr>
          <w:rFonts w:ascii="돋움" w:eastAsia="돋움" w:hAnsi="돋움"/>
          <w:color w:val="000000"/>
          <w:sz w:val="14"/>
          <w:szCs w:val="14"/>
        </w:rPr>
      </w:pPr>
      <w:r>
        <w:rPr>
          <w:rFonts w:ascii="돋움" w:eastAsia="돋움" w:hAnsi="돋움" w:hint="eastAsia"/>
          <w:color w:val="000000"/>
          <w:sz w:val="14"/>
          <w:szCs w:val="14"/>
        </w:rPr>
        <w:t>    android:layout_height="fill_parent"</w:t>
      </w:r>
    </w:p>
    <w:p w:rsidR="009C0534" w:rsidRDefault="009C0534" w:rsidP="009C0534">
      <w:pPr>
        <w:rPr>
          <w:rFonts w:ascii="돋움" w:eastAsia="돋움" w:hAnsi="돋움"/>
          <w:color w:val="000000"/>
          <w:sz w:val="14"/>
          <w:szCs w:val="14"/>
        </w:rPr>
      </w:pPr>
      <w:r>
        <w:rPr>
          <w:rFonts w:ascii="돋움" w:eastAsia="돋움" w:hAnsi="돋움" w:hint="eastAsia"/>
          <w:color w:val="000000"/>
          <w:sz w:val="14"/>
          <w:szCs w:val="14"/>
        </w:rPr>
        <w:t>    android:gravity="center_horizontal"&gt; </w:t>
      </w:r>
    </w:p>
    <w:p w:rsidR="009C0534" w:rsidRDefault="009C0534" w:rsidP="009C0534">
      <w:pPr>
        <w:rPr>
          <w:rFonts w:ascii="돋움" w:eastAsia="돋움" w:hAnsi="돋움"/>
          <w:color w:val="000000"/>
          <w:sz w:val="14"/>
          <w:szCs w:val="14"/>
        </w:rPr>
      </w:pPr>
      <w:r>
        <w:rPr>
          <w:rStyle w:val="apple-tab-span"/>
          <w:rFonts w:ascii="돋움" w:eastAsia="돋움" w:hAnsi="돋움" w:hint="eastAsia"/>
          <w:color w:val="000000"/>
          <w:sz w:val="14"/>
          <w:szCs w:val="14"/>
        </w:rPr>
        <w:tab/>
      </w:r>
      <w:r>
        <w:rPr>
          <w:rFonts w:ascii="돋움" w:eastAsia="돋움" w:hAnsi="돋움" w:hint="eastAsia"/>
          <w:color w:val="000000"/>
          <w:sz w:val="14"/>
          <w:szCs w:val="14"/>
        </w:rPr>
        <w:t>&lt;TabHost</w:t>
      </w:r>
    </w:p>
    <w:p w:rsidR="009C0534" w:rsidRDefault="009C0534" w:rsidP="009C0534">
      <w:pPr>
        <w:rPr>
          <w:rFonts w:ascii="돋움" w:eastAsia="돋움" w:hAnsi="돋움"/>
          <w:color w:val="000000"/>
          <w:sz w:val="14"/>
          <w:szCs w:val="14"/>
        </w:rPr>
      </w:pPr>
      <w:r>
        <w:rPr>
          <w:rStyle w:val="apple-tab-span"/>
          <w:rFonts w:ascii="돋움" w:eastAsia="돋움" w:hAnsi="돋움" w:hint="eastAsia"/>
          <w:color w:val="000000"/>
          <w:sz w:val="14"/>
          <w:szCs w:val="14"/>
        </w:rPr>
        <w:tab/>
      </w:r>
      <w:r>
        <w:rPr>
          <w:rFonts w:ascii="돋움" w:eastAsia="돋움" w:hAnsi="돋움" w:hint="eastAsia"/>
          <w:color w:val="000000"/>
          <w:sz w:val="14"/>
          <w:szCs w:val="14"/>
        </w:rPr>
        <w:t>android:id="@android:id/tabhost"</w:t>
      </w:r>
    </w:p>
    <w:p w:rsidR="009C0534" w:rsidRDefault="009C0534" w:rsidP="009C0534">
      <w:pPr>
        <w:rPr>
          <w:rFonts w:ascii="돋움" w:eastAsia="돋움" w:hAnsi="돋움"/>
          <w:color w:val="000000"/>
          <w:sz w:val="14"/>
          <w:szCs w:val="14"/>
        </w:rPr>
      </w:pPr>
      <w:r>
        <w:rPr>
          <w:rStyle w:val="apple-tab-span"/>
          <w:rFonts w:ascii="돋움" w:eastAsia="돋움" w:hAnsi="돋움" w:hint="eastAsia"/>
          <w:color w:val="000000"/>
          <w:sz w:val="14"/>
          <w:szCs w:val="14"/>
        </w:rPr>
        <w:tab/>
      </w:r>
      <w:r>
        <w:rPr>
          <w:rFonts w:ascii="돋움" w:eastAsia="돋움" w:hAnsi="돋움" w:hint="eastAsia"/>
          <w:color w:val="000000"/>
          <w:sz w:val="14"/>
          <w:szCs w:val="14"/>
        </w:rPr>
        <w:t>android:layout_width="fill_parent"</w:t>
      </w:r>
    </w:p>
    <w:p w:rsidR="009C0534" w:rsidRDefault="009C0534" w:rsidP="009C0534">
      <w:pPr>
        <w:rPr>
          <w:rFonts w:ascii="돋움" w:eastAsia="돋움" w:hAnsi="돋움"/>
          <w:color w:val="000000"/>
          <w:sz w:val="14"/>
          <w:szCs w:val="14"/>
        </w:rPr>
      </w:pPr>
      <w:r>
        <w:rPr>
          <w:rStyle w:val="apple-tab-span"/>
          <w:rFonts w:ascii="돋움" w:eastAsia="돋움" w:hAnsi="돋움" w:hint="eastAsia"/>
          <w:color w:val="000000"/>
          <w:sz w:val="14"/>
          <w:szCs w:val="14"/>
        </w:rPr>
        <w:tab/>
      </w:r>
      <w:r>
        <w:rPr>
          <w:rFonts w:ascii="돋움" w:eastAsia="돋움" w:hAnsi="돋움" w:hint="eastAsia"/>
          <w:color w:val="000000"/>
          <w:sz w:val="14"/>
          <w:szCs w:val="14"/>
        </w:rPr>
        <w:t>android:layout_height="fill_parent" &gt; </w:t>
      </w:r>
    </w:p>
    <w:p w:rsidR="009C0534" w:rsidRDefault="009C0534" w:rsidP="009C0534">
      <w:pPr>
        <w:rPr>
          <w:rFonts w:ascii="돋움" w:eastAsia="돋움" w:hAnsi="돋움"/>
          <w:color w:val="000000"/>
          <w:sz w:val="14"/>
          <w:szCs w:val="14"/>
        </w:rPr>
      </w:pPr>
      <w:r>
        <w:rPr>
          <w:rStyle w:val="apple-tab-span"/>
          <w:rFonts w:ascii="돋움" w:eastAsia="돋움" w:hAnsi="돋움" w:hint="eastAsia"/>
          <w:color w:val="000000"/>
          <w:sz w:val="14"/>
          <w:szCs w:val="14"/>
        </w:rPr>
        <w:tab/>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t>   &lt;FrameLayout</w:t>
      </w:r>
    </w:p>
    <w:p w:rsidR="009C0534" w:rsidRDefault="009C0534" w:rsidP="009C0534">
      <w:pPr>
        <w:rPr>
          <w:rFonts w:ascii="돋움" w:eastAsia="돋움" w:hAnsi="돋움"/>
          <w:color w:val="000000"/>
          <w:sz w:val="14"/>
          <w:szCs w:val="14"/>
        </w:rPr>
      </w:pPr>
      <w:r>
        <w:rPr>
          <w:rStyle w:val="apple-tab-span"/>
          <w:rFonts w:ascii="돋움" w:eastAsia="돋움" w:hAnsi="돋움" w:hint="eastAsia"/>
          <w:color w:val="000000"/>
          <w:sz w:val="14"/>
          <w:szCs w:val="14"/>
        </w:rPr>
        <w:tab/>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t>       android:id="@android:id/tabcontent"</w:t>
      </w:r>
    </w:p>
    <w:p w:rsidR="009C0534" w:rsidRDefault="009C0534" w:rsidP="009C0534">
      <w:pPr>
        <w:rPr>
          <w:rFonts w:ascii="돋움" w:eastAsia="돋움" w:hAnsi="돋움"/>
          <w:color w:val="000000"/>
          <w:sz w:val="14"/>
          <w:szCs w:val="14"/>
        </w:rPr>
      </w:pPr>
      <w:r>
        <w:rPr>
          <w:rStyle w:val="apple-tab-span"/>
          <w:rFonts w:ascii="돋움" w:eastAsia="돋움" w:hAnsi="돋움" w:hint="eastAsia"/>
          <w:color w:val="000000"/>
          <w:sz w:val="14"/>
          <w:szCs w:val="14"/>
        </w:rPr>
        <w:tab/>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t>       android:layout_width="fill_parent"     </w:t>
      </w:r>
    </w:p>
    <w:p w:rsidR="009C0534" w:rsidRDefault="009C0534" w:rsidP="009C0534">
      <w:pPr>
        <w:rPr>
          <w:rFonts w:ascii="돋움" w:eastAsia="돋움" w:hAnsi="돋움"/>
          <w:color w:val="000000"/>
          <w:sz w:val="14"/>
          <w:szCs w:val="14"/>
        </w:rPr>
      </w:pPr>
      <w:r>
        <w:rPr>
          <w:rStyle w:val="apple-tab-span"/>
          <w:rFonts w:ascii="돋움" w:eastAsia="돋움" w:hAnsi="돋움" w:hint="eastAsia"/>
          <w:color w:val="000000"/>
          <w:sz w:val="14"/>
          <w:szCs w:val="14"/>
        </w:rPr>
        <w:tab/>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t>       android:layout_height="fill_parent"/&gt;                 </w:t>
      </w:r>
    </w:p>
    <w:p w:rsidR="009C0534" w:rsidRDefault="009C0534" w:rsidP="009C0534">
      <w:pPr>
        <w:rPr>
          <w:rFonts w:ascii="돋움" w:eastAsia="돋움" w:hAnsi="돋움"/>
          <w:color w:val="000000"/>
          <w:sz w:val="14"/>
          <w:szCs w:val="14"/>
        </w:rPr>
      </w:pPr>
      <w:r>
        <w:rPr>
          <w:rStyle w:val="apple-tab-span"/>
          <w:rFonts w:ascii="돋움" w:eastAsia="돋움" w:hAnsi="돋움" w:hint="eastAsia"/>
          <w:color w:val="000000"/>
          <w:sz w:val="14"/>
          <w:szCs w:val="14"/>
        </w:rPr>
        <w:tab/>
      </w:r>
    </w:p>
    <w:p w:rsidR="009C0534" w:rsidRDefault="009C0534" w:rsidP="009C0534">
      <w:pPr>
        <w:rPr>
          <w:rFonts w:ascii="돋움" w:eastAsia="돋움" w:hAnsi="돋움"/>
          <w:color w:val="000000"/>
          <w:sz w:val="14"/>
          <w:szCs w:val="14"/>
        </w:rPr>
      </w:pPr>
      <w:r>
        <w:rPr>
          <w:rStyle w:val="apple-tab-span"/>
          <w:rFonts w:ascii="돋움" w:eastAsia="돋움" w:hAnsi="돋움" w:hint="eastAsia"/>
          <w:color w:val="000000"/>
          <w:sz w:val="14"/>
          <w:szCs w:val="14"/>
        </w:rPr>
        <w:tab/>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t>   &lt;TabWidget</w:t>
      </w:r>
    </w:p>
    <w:p w:rsidR="009C0534" w:rsidRDefault="009C0534" w:rsidP="009C0534">
      <w:pPr>
        <w:rPr>
          <w:rFonts w:ascii="돋움" w:eastAsia="돋움" w:hAnsi="돋움"/>
          <w:color w:val="000000"/>
          <w:sz w:val="14"/>
          <w:szCs w:val="14"/>
        </w:rPr>
      </w:pPr>
      <w:r>
        <w:rPr>
          <w:rStyle w:val="apple-tab-span"/>
          <w:rFonts w:ascii="돋움" w:eastAsia="돋움" w:hAnsi="돋움" w:hint="eastAsia"/>
          <w:color w:val="000000"/>
          <w:sz w:val="14"/>
          <w:szCs w:val="14"/>
        </w:rPr>
        <w:tab/>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t>       android:id="@android:id/tabs"                     </w:t>
      </w:r>
    </w:p>
    <w:p w:rsidR="009C0534" w:rsidRDefault="009C0534" w:rsidP="009C0534">
      <w:pPr>
        <w:rPr>
          <w:rFonts w:ascii="돋움" w:eastAsia="돋움" w:hAnsi="돋움"/>
          <w:color w:val="000000"/>
          <w:sz w:val="14"/>
          <w:szCs w:val="14"/>
        </w:rPr>
      </w:pPr>
      <w:r>
        <w:rPr>
          <w:rStyle w:val="apple-tab-span"/>
          <w:rFonts w:ascii="돋움" w:eastAsia="돋움" w:hAnsi="돋움" w:hint="eastAsia"/>
          <w:color w:val="000000"/>
          <w:sz w:val="14"/>
          <w:szCs w:val="14"/>
        </w:rPr>
        <w:tab/>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t>       android:layout_width="fill_parent"</w:t>
      </w:r>
    </w:p>
    <w:p w:rsidR="009C0534" w:rsidRDefault="009C0534" w:rsidP="009C0534">
      <w:pPr>
        <w:rPr>
          <w:rFonts w:ascii="돋움" w:eastAsia="돋움" w:hAnsi="돋움"/>
          <w:color w:val="000000"/>
          <w:sz w:val="14"/>
          <w:szCs w:val="14"/>
        </w:rPr>
      </w:pPr>
      <w:r>
        <w:rPr>
          <w:rStyle w:val="apple-tab-span"/>
          <w:rFonts w:ascii="돋움" w:eastAsia="돋움" w:hAnsi="돋움" w:hint="eastAsia"/>
          <w:color w:val="000000"/>
          <w:sz w:val="14"/>
          <w:szCs w:val="14"/>
        </w:rPr>
        <w:tab/>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t>       android:layout_height="fill_parent"</w:t>
      </w:r>
    </w:p>
    <w:p w:rsidR="009C0534" w:rsidRDefault="009C0534" w:rsidP="009C0534">
      <w:pPr>
        <w:rPr>
          <w:rFonts w:ascii="돋움" w:eastAsia="돋움" w:hAnsi="돋움"/>
          <w:color w:val="000000"/>
          <w:sz w:val="14"/>
          <w:szCs w:val="14"/>
        </w:rPr>
      </w:pPr>
      <w:r>
        <w:rPr>
          <w:rStyle w:val="apple-tab-span"/>
          <w:rFonts w:ascii="돋움" w:eastAsia="돋움" w:hAnsi="돋움" w:hint="eastAsia"/>
          <w:color w:val="000000"/>
          <w:sz w:val="14"/>
          <w:szCs w:val="14"/>
        </w:rPr>
        <w:tab/>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t>       android:gravity="bottom" /&gt;</w:t>
      </w:r>
    </w:p>
    <w:p w:rsidR="009C0534" w:rsidRDefault="009C0534" w:rsidP="009C0534">
      <w:pPr>
        <w:rPr>
          <w:rFonts w:ascii="돋움" w:eastAsia="돋움" w:hAnsi="돋움"/>
          <w:color w:val="000000"/>
          <w:sz w:val="14"/>
          <w:szCs w:val="14"/>
        </w:rPr>
      </w:pPr>
      <w:r>
        <w:rPr>
          <w:rStyle w:val="apple-tab-span"/>
          <w:rFonts w:ascii="돋움" w:eastAsia="돋움" w:hAnsi="돋움" w:hint="eastAsia"/>
          <w:color w:val="000000"/>
          <w:sz w:val="14"/>
          <w:szCs w:val="14"/>
        </w:rPr>
        <w:tab/>
      </w:r>
      <w:r>
        <w:rPr>
          <w:rFonts w:ascii="돋움" w:eastAsia="돋움" w:hAnsi="돋움" w:hint="eastAsia"/>
          <w:color w:val="000000"/>
          <w:sz w:val="14"/>
          <w:szCs w:val="14"/>
        </w:rPr>
        <w:t>&lt;/TabHost&gt;</w:t>
      </w:r>
    </w:p>
    <w:p w:rsidR="009C0534" w:rsidRDefault="009C0534" w:rsidP="009C0534">
      <w:pPr>
        <w:rPr>
          <w:rFonts w:ascii="돋움" w:eastAsia="돋움" w:hAnsi="돋움"/>
          <w:color w:val="000000"/>
          <w:sz w:val="14"/>
          <w:szCs w:val="14"/>
        </w:rPr>
      </w:pPr>
      <w:r>
        <w:rPr>
          <w:rFonts w:ascii="돋움" w:eastAsia="돋움" w:hAnsi="돋움" w:hint="eastAsia"/>
          <w:color w:val="000000"/>
          <w:sz w:val="14"/>
          <w:szCs w:val="14"/>
        </w:rPr>
        <w:t>&lt;/LinearLayout&gt;</w:t>
      </w:r>
    </w:p>
    <w:p w:rsidR="009C0534" w:rsidRDefault="00153F68" w:rsidP="009C0534">
      <w:pPr>
        <w:jc w:val="right"/>
        <w:rPr>
          <w:rFonts w:ascii="돋움" w:eastAsia="돋움" w:hAnsi="돋움"/>
          <w:color w:val="000000"/>
          <w:sz w:val="14"/>
          <w:szCs w:val="14"/>
        </w:rPr>
      </w:pPr>
      <w:hyperlink r:id="rId504" w:anchor="popup_menu_area" w:history="1">
        <w:r w:rsidR="009C0534">
          <w:rPr>
            <w:rStyle w:val="a4"/>
            <w:rFonts w:ascii="돋움" w:eastAsia="돋움" w:hAnsi="돋움" w:hint="eastAsia"/>
            <w:sz w:val="14"/>
            <w:szCs w:val="14"/>
            <w:u w:val="none"/>
          </w:rPr>
          <w:t>이 게시물을...</w:t>
        </w:r>
      </w:hyperlink>
    </w:p>
    <w:p w:rsidR="009C0534" w:rsidRDefault="009C0534" w:rsidP="009C0534">
      <w:pPr>
        <w:jc w:val="center"/>
        <w:rPr>
          <w:rFonts w:ascii="돋움" w:eastAsia="돋움" w:hAnsi="돋움"/>
          <w:color w:val="000000"/>
          <w:sz w:val="14"/>
          <w:szCs w:val="14"/>
        </w:rPr>
      </w:pPr>
      <w:r>
        <w:rPr>
          <w:rStyle w:val="tx"/>
          <w:rFonts w:ascii="돋움" w:eastAsia="돋움" w:hAnsi="돋움" w:hint="eastAsia"/>
          <w:color w:val="000000"/>
          <w:spacing w:val="-12"/>
          <w:sz w:val="13"/>
          <w:szCs w:val="13"/>
          <w:bdr w:val="none" w:sz="0" w:space="0" w:color="auto" w:frame="1"/>
        </w:rPr>
        <w:t>추천</w:t>
      </w:r>
      <w:r>
        <w:rPr>
          <w:rStyle w:val="num"/>
          <w:rFonts w:ascii="돋움" w:eastAsia="돋움" w:hAnsi="돋움" w:hint="eastAsia"/>
          <w:b/>
          <w:bCs/>
          <w:color w:val="FF0000"/>
          <w:sz w:val="13"/>
          <w:szCs w:val="13"/>
          <w:bdr w:val="none" w:sz="0" w:space="0" w:color="auto" w:frame="1"/>
        </w:rPr>
        <w:t>0</w:t>
      </w:r>
    </w:p>
    <w:p w:rsidR="009C0534" w:rsidRDefault="00153F68" w:rsidP="009C0534">
      <w:pPr>
        <w:spacing w:line="219" w:lineRule="atLeast"/>
        <w:jc w:val="right"/>
        <w:rPr>
          <w:rFonts w:ascii="돋움" w:eastAsia="돋움" w:hAnsi="돋움"/>
          <w:color w:val="000000"/>
          <w:sz w:val="14"/>
          <w:szCs w:val="14"/>
        </w:rPr>
      </w:pPr>
      <w:hyperlink r:id="rId505" w:history="1">
        <w:r w:rsidR="009C0534">
          <w:rPr>
            <w:rStyle w:val="a4"/>
            <w:rFonts w:ascii="Arial" w:eastAsia="돋움" w:hAnsi="Arial" w:cs="Arial"/>
            <w:color w:val="000000"/>
            <w:sz w:val="14"/>
            <w:szCs w:val="14"/>
          </w:rPr>
          <w:t>목록</w:t>
        </w:r>
      </w:hyperlink>
    </w:p>
    <w:p w:rsidR="009C0534" w:rsidRDefault="00153F68" w:rsidP="009C0534">
      <w:pPr>
        <w:spacing w:line="219" w:lineRule="atLeast"/>
        <w:jc w:val="left"/>
        <w:rPr>
          <w:rFonts w:ascii="돋움" w:eastAsia="돋움" w:hAnsi="돋움"/>
          <w:color w:val="1F3DAE"/>
          <w:sz w:val="13"/>
          <w:szCs w:val="13"/>
        </w:rPr>
      </w:pPr>
      <w:hyperlink r:id="rId506" w:history="1">
        <w:r w:rsidR="009C0534">
          <w:rPr>
            <w:rStyle w:val="a4"/>
            <w:rFonts w:ascii="돋움" w:eastAsia="돋움" w:hAnsi="돋움" w:hint="eastAsia"/>
            <w:color w:val="666666"/>
            <w:sz w:val="13"/>
            <w:szCs w:val="13"/>
            <w:u w:val="none"/>
          </w:rPr>
          <w:t>엮인글 주소 : http://www.androidpub.com/1082739/3fb/trackback</w:t>
        </w:r>
      </w:hyperlink>
    </w:p>
    <w:p w:rsidR="009C0534" w:rsidRDefault="009C0534" w:rsidP="009C0534">
      <w:pPr>
        <w:shd w:val="clear" w:color="auto" w:fill="FFFFFF"/>
        <w:spacing w:line="300" w:lineRule="atLeast"/>
        <w:rPr>
          <w:rFonts w:ascii="돋움" w:eastAsia="돋움" w:hAnsi="돋움"/>
          <w:color w:val="666666"/>
          <w:sz w:val="14"/>
          <w:szCs w:val="14"/>
        </w:rPr>
      </w:pPr>
      <w:bookmarkStart w:id="35" w:name="comment_1084534"/>
      <w:bookmarkEnd w:id="35"/>
      <w:r>
        <w:rPr>
          <w:rFonts w:ascii="돋움" w:eastAsia="돋움" w:hAnsi="돋움"/>
          <w:noProof/>
          <w:color w:val="0000FF"/>
          <w:sz w:val="14"/>
          <w:szCs w:val="14"/>
        </w:rPr>
        <w:drawing>
          <wp:inline distT="0" distB="0" distL="0" distR="0">
            <wp:extent cx="190500" cy="160655"/>
            <wp:effectExtent l="19050" t="0" r="0" b="0"/>
            <wp:docPr id="154" name="그림 13" descr="댓글">
              <a:hlinkClick xmlns:a="http://schemas.openxmlformats.org/drawingml/2006/main" r:id="rId5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댓글">
                      <a:hlinkClick r:id="rId507"/>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9C0534" w:rsidRDefault="009C0534" w:rsidP="009C0534">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2010.12.07</w:t>
      </w:r>
      <w:r>
        <w:rPr>
          <w:rStyle w:val="apple-converted-space"/>
          <w:rFonts w:ascii="Tahoma" w:eastAsia="돋움" w:hAnsi="Tahoma" w:cs="Tahoma"/>
          <w:color w:val="CCCCCC"/>
          <w:sz w:val="11"/>
          <w:szCs w:val="11"/>
        </w:rPr>
        <w:t> </w:t>
      </w:r>
      <w:r>
        <w:rPr>
          <w:rFonts w:ascii="Tahoma" w:eastAsia="돋움" w:hAnsi="Tahoma" w:cs="Tahoma"/>
          <w:color w:val="CCCCCC"/>
          <w:sz w:val="11"/>
          <w:szCs w:val="11"/>
        </w:rPr>
        <w:t>10:27:56</w:t>
      </w:r>
    </w:p>
    <w:p w:rsidR="009C0534" w:rsidRDefault="009C0534" w:rsidP="009C0534">
      <w:pPr>
        <w:shd w:val="clear" w:color="auto" w:fill="FFFFFF"/>
        <w:spacing w:line="300" w:lineRule="atLeast"/>
        <w:rPr>
          <w:rFonts w:ascii="돋움" w:eastAsia="돋움" w:hAnsi="돋움" w:cs="굴림"/>
          <w:color w:val="3074A5"/>
          <w:sz w:val="14"/>
          <w:szCs w:val="14"/>
        </w:rPr>
      </w:pPr>
      <w:r>
        <w:rPr>
          <w:rFonts w:ascii="돋움" w:eastAsia="돋움" w:hAnsi="돋움"/>
          <w:noProof/>
          <w:color w:val="3074A5"/>
          <w:sz w:val="14"/>
          <w:szCs w:val="14"/>
        </w:rPr>
        <w:drawing>
          <wp:inline distT="0" distB="0" distL="0" distR="0">
            <wp:extent cx="190500" cy="190500"/>
            <wp:effectExtent l="19050" t="0" r="0" b="0"/>
            <wp:docPr id="153" name="그림 14" descr="id: 그냥가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d: 그냥가자"/>
                    <pic:cNvPicPr>
                      <a:picLocks noChangeAspect="1" noChangeArrowheads="1"/>
                    </pic:cNvPicPr>
                  </pic:nvPicPr>
                  <pic:blipFill>
                    <a:blip r:embed="rId508"/>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rFonts w:ascii="돋움" w:eastAsia="돋움" w:hAnsi="돋움" w:hint="eastAsia"/>
          <w:color w:val="3074A5"/>
          <w:sz w:val="14"/>
          <w:szCs w:val="14"/>
        </w:rPr>
        <w:t>그냥가자</w:t>
      </w:r>
    </w:p>
    <w:p w:rsidR="008E593F" w:rsidRDefault="009C0534" w:rsidP="009C0534">
      <w:pPr>
        <w:rPr>
          <w:rFonts w:ascii="돋움" w:eastAsia="돋움" w:hAnsi="돋움"/>
          <w:color w:val="000000"/>
          <w:sz w:val="14"/>
          <w:szCs w:val="14"/>
        </w:rPr>
      </w:pPr>
      <w:r>
        <w:rPr>
          <w:rFonts w:ascii="돋움" w:eastAsia="돋움" w:hAnsi="돋움" w:hint="eastAsia"/>
          <w:color w:val="000000"/>
          <w:sz w:val="14"/>
          <w:szCs w:val="14"/>
        </w:rPr>
        <w:t>하단라인이라는게 혹시 기본 탭뷰에서 회색(갤스라면 파란색)으로 밑줄 쫙 가는거 말씀하시는건가요?</w:t>
      </w:r>
      <w:r>
        <w:rPr>
          <w:rFonts w:ascii="돋움" w:eastAsia="돋움" w:hAnsi="돋움" w:hint="eastAsia"/>
          <w:color w:val="000000"/>
          <w:sz w:val="14"/>
          <w:szCs w:val="14"/>
        </w:rPr>
        <w:br/>
        <w:t>그거 날리려면 안보이는 탭 하나 추가 하시고, 탭 인디케이터에 뷰를 주시면 됩니다.</w:t>
      </w:r>
    </w:p>
    <w:p w:rsidR="008E593F" w:rsidRDefault="008E593F">
      <w:pPr>
        <w:widowControl/>
        <w:wordWrap/>
        <w:autoSpaceDE/>
        <w:autoSpaceDN/>
        <w:jc w:val="left"/>
        <w:rPr>
          <w:rFonts w:ascii="돋움" w:eastAsia="돋움" w:hAnsi="돋움"/>
          <w:color w:val="000000"/>
          <w:sz w:val="14"/>
          <w:szCs w:val="14"/>
        </w:rPr>
      </w:pPr>
      <w:r>
        <w:rPr>
          <w:rFonts w:ascii="돋움" w:eastAsia="돋움" w:hAnsi="돋움"/>
          <w:color w:val="000000"/>
          <w:sz w:val="14"/>
          <w:szCs w:val="14"/>
        </w:rPr>
        <w:br w:type="page"/>
      </w:r>
    </w:p>
    <w:p w:rsidR="008E593F" w:rsidRDefault="00153F68" w:rsidP="008E593F">
      <w:pPr>
        <w:pStyle w:val="1"/>
        <w:ind w:left="45"/>
        <w:rPr>
          <w:rFonts w:ascii="돋움" w:eastAsia="돋움" w:hAnsi="돋움"/>
          <w:color w:val="000000"/>
          <w:sz w:val="27"/>
          <w:szCs w:val="27"/>
        </w:rPr>
      </w:pPr>
      <w:hyperlink r:id="rId509" w:history="1">
        <w:r w:rsidR="008E593F">
          <w:rPr>
            <w:rStyle w:val="a4"/>
            <w:rFonts w:ascii="돋움" w:eastAsia="돋움" w:hAnsi="돋움" w:hint="eastAsia"/>
            <w:color w:val="000000"/>
            <w:sz w:val="27"/>
            <w:szCs w:val="27"/>
            <w:u w:val="none"/>
          </w:rPr>
          <w:t>실제폰에서 디버깅모드 접속시 ?</w:t>
        </w:r>
      </w:hyperlink>
    </w:p>
    <w:p w:rsidR="008E593F" w:rsidRDefault="008E593F" w:rsidP="008E593F">
      <w:pPr>
        <w:rPr>
          <w:rFonts w:ascii="돋움" w:eastAsia="돋움" w:hAnsi="돋움"/>
          <w:color w:val="3074A5"/>
          <w:sz w:val="18"/>
          <w:szCs w:val="18"/>
        </w:rPr>
      </w:pPr>
      <w:r>
        <w:rPr>
          <w:rStyle w:val="member98230"/>
          <w:rFonts w:ascii="돋움" w:eastAsia="돋움" w:hAnsi="돋움" w:hint="eastAsia"/>
          <w:color w:val="3074A5"/>
        </w:rPr>
        <w:t>흑곰맨</w:t>
      </w:r>
    </w:p>
    <w:p w:rsidR="008E593F" w:rsidRDefault="00153F68" w:rsidP="008E593F">
      <w:pPr>
        <w:spacing w:line="255" w:lineRule="atLeast"/>
        <w:rPr>
          <w:rFonts w:ascii="Tahoma" w:eastAsia="돋움" w:hAnsi="Tahoma" w:cs="Tahoma"/>
          <w:color w:val="444444"/>
          <w:sz w:val="16"/>
          <w:szCs w:val="16"/>
        </w:rPr>
      </w:pPr>
      <w:hyperlink r:id="rId510" w:history="1">
        <w:r w:rsidR="008E593F">
          <w:rPr>
            <w:rStyle w:val="a4"/>
            <w:rFonts w:ascii="Tahoma" w:eastAsia="돋움" w:hAnsi="Tahoma" w:cs="Tahoma"/>
            <w:color w:val="BBBBBB"/>
            <w:sz w:val="16"/>
            <w:szCs w:val="16"/>
            <w:u w:val="none"/>
          </w:rPr>
          <w:t>http://www.androidpub.com/1084516</w:t>
        </w:r>
      </w:hyperlink>
    </w:p>
    <w:p w:rsidR="008E593F" w:rsidRDefault="008E593F" w:rsidP="008E593F">
      <w:pPr>
        <w:spacing w:line="255" w:lineRule="atLeast"/>
        <w:rPr>
          <w:rFonts w:ascii="Tahoma" w:eastAsia="돋움" w:hAnsi="Tahoma" w:cs="Tahoma"/>
          <w:color w:val="444444"/>
          <w:sz w:val="16"/>
          <w:szCs w:val="16"/>
        </w:rPr>
      </w:pPr>
      <w:r>
        <w:rPr>
          <w:rStyle w:val="a8"/>
          <w:rFonts w:ascii="Tahoma" w:eastAsia="돋움" w:hAnsi="Tahoma" w:cs="Tahoma"/>
          <w:color w:val="444444"/>
          <w:sz w:val="16"/>
          <w:szCs w:val="16"/>
        </w:rPr>
        <w:t>2010.12.07</w:t>
      </w:r>
      <w:r>
        <w:rPr>
          <w:rStyle w:val="apple-converted-space"/>
          <w:rFonts w:ascii="Tahoma" w:eastAsia="돋움" w:hAnsi="Tahoma" w:cs="Tahoma"/>
          <w:color w:val="444444"/>
          <w:sz w:val="16"/>
          <w:szCs w:val="16"/>
        </w:rPr>
        <w:t> </w:t>
      </w:r>
      <w:r>
        <w:rPr>
          <w:rFonts w:ascii="Tahoma" w:eastAsia="돋움" w:hAnsi="Tahoma" w:cs="Tahoma"/>
          <w:color w:val="444444"/>
          <w:sz w:val="16"/>
          <w:szCs w:val="16"/>
        </w:rPr>
        <w:t>10:26:22</w:t>
      </w:r>
    </w:p>
    <w:p w:rsidR="008E593F" w:rsidRDefault="008E593F" w:rsidP="008E593F">
      <w:pPr>
        <w:spacing w:line="255" w:lineRule="atLeast"/>
        <w:rPr>
          <w:rFonts w:ascii="Tahoma" w:eastAsia="돋움" w:hAnsi="Tahoma" w:cs="Tahoma"/>
          <w:color w:val="4A3FD7"/>
          <w:sz w:val="16"/>
          <w:szCs w:val="16"/>
        </w:rPr>
      </w:pPr>
      <w:r>
        <w:rPr>
          <w:rFonts w:ascii="Tahoma" w:eastAsia="돋움" w:hAnsi="Tahoma" w:cs="Tahoma"/>
          <w:color w:val="4A3FD7"/>
          <w:sz w:val="16"/>
          <w:szCs w:val="16"/>
        </w:rPr>
        <w:t>29</w:t>
      </w:r>
    </w:p>
    <w:p w:rsidR="008E593F" w:rsidRDefault="00153F68" w:rsidP="008E593F">
      <w:pPr>
        <w:shd w:val="clear" w:color="auto" w:fill="FFFFFF"/>
        <w:spacing w:line="255" w:lineRule="atLeast"/>
        <w:rPr>
          <w:rFonts w:ascii="Tahoma" w:eastAsia="돋움" w:hAnsi="Tahoma" w:cs="Tahoma"/>
          <w:color w:val="444444"/>
          <w:sz w:val="16"/>
          <w:szCs w:val="16"/>
        </w:rPr>
      </w:pPr>
      <w:hyperlink r:id="rId511" w:anchor="comment" w:tooltip="댓글" w:history="1">
        <w:r w:rsidR="008E593F">
          <w:rPr>
            <w:rStyle w:val="a8"/>
            <w:rFonts w:ascii="Tahoma" w:eastAsia="돋움" w:hAnsi="Tahoma" w:cs="Tahoma"/>
            <w:color w:val="333333"/>
            <w:sz w:val="16"/>
            <w:szCs w:val="16"/>
          </w:rPr>
          <w:t>3</w:t>
        </w:r>
      </w:hyperlink>
    </w:p>
    <w:p w:rsidR="008E593F" w:rsidRDefault="00153F68" w:rsidP="008E593F">
      <w:pPr>
        <w:spacing w:line="255" w:lineRule="atLeast"/>
        <w:rPr>
          <w:rFonts w:ascii="Tahoma" w:eastAsia="돋움" w:hAnsi="Tahoma" w:cs="Tahoma"/>
          <w:color w:val="444444"/>
          <w:sz w:val="16"/>
          <w:szCs w:val="16"/>
        </w:rPr>
      </w:pPr>
      <w:hyperlink r:id="rId512" w:history="1">
        <w:r w:rsidR="008E593F">
          <w:rPr>
            <w:rStyle w:val="a4"/>
            <w:rFonts w:ascii="Tahoma" w:eastAsia="돋움" w:hAnsi="Tahoma" w:cs="Tahoma"/>
            <w:b/>
            <w:bCs/>
            <w:color w:val="555555"/>
            <w:sz w:val="16"/>
            <w:szCs w:val="16"/>
            <w:u w:val="none"/>
          </w:rPr>
          <w:t>앱개발</w:t>
        </w:r>
        <w:r w:rsidR="008E593F">
          <w:rPr>
            <w:rStyle w:val="a4"/>
            <w:rFonts w:ascii="Tahoma" w:eastAsia="돋움" w:hAnsi="Tahoma" w:cs="Tahoma"/>
            <w:b/>
            <w:bCs/>
            <w:color w:val="555555"/>
            <w:sz w:val="16"/>
            <w:szCs w:val="16"/>
            <w:u w:val="none"/>
          </w:rPr>
          <w:t>QnA</w:t>
        </w:r>
      </w:hyperlink>
    </w:p>
    <w:p w:rsidR="008E593F" w:rsidRDefault="008E593F" w:rsidP="008E593F">
      <w:pPr>
        <w:rPr>
          <w:rFonts w:ascii="돋움" w:eastAsia="돋움" w:hAnsi="돋움" w:cs="굴림"/>
          <w:color w:val="000000"/>
          <w:sz w:val="18"/>
          <w:szCs w:val="18"/>
        </w:rPr>
      </w:pPr>
      <w:r>
        <w:rPr>
          <w:rFonts w:ascii="돋움" w:eastAsia="돋움" w:hAnsi="돋움" w:hint="eastAsia"/>
          <w:color w:val="000000"/>
          <w:sz w:val="18"/>
          <w:szCs w:val="18"/>
        </w:rPr>
        <w:t>브레이크 포인터가 안잡히나요?</w:t>
      </w:r>
    </w:p>
    <w:p w:rsidR="008E593F" w:rsidRDefault="008E593F" w:rsidP="008E593F">
      <w:pPr>
        <w:rPr>
          <w:rFonts w:ascii="돋움" w:eastAsia="돋움" w:hAnsi="돋움"/>
          <w:color w:val="000000"/>
          <w:sz w:val="18"/>
          <w:szCs w:val="18"/>
        </w:rPr>
      </w:pPr>
    </w:p>
    <w:p w:rsidR="008E593F" w:rsidRDefault="008E593F" w:rsidP="008E593F">
      <w:pPr>
        <w:rPr>
          <w:rFonts w:ascii="돋움" w:eastAsia="돋움" w:hAnsi="돋움"/>
          <w:color w:val="000000"/>
          <w:sz w:val="18"/>
          <w:szCs w:val="18"/>
        </w:rPr>
      </w:pPr>
      <w:r>
        <w:rPr>
          <w:rFonts w:ascii="돋움" w:eastAsia="돋움" w:hAnsi="돋움" w:hint="eastAsia"/>
          <w:color w:val="000000"/>
          <w:sz w:val="18"/>
          <w:szCs w:val="18"/>
        </w:rPr>
        <w:t>실제폰은 모토로라의 모토글램입니다.</w:t>
      </w:r>
    </w:p>
    <w:p w:rsidR="008E593F" w:rsidRDefault="008E593F" w:rsidP="008E593F">
      <w:pPr>
        <w:rPr>
          <w:rFonts w:ascii="돋움" w:eastAsia="돋움" w:hAnsi="돋움"/>
          <w:color w:val="000000"/>
          <w:sz w:val="18"/>
          <w:szCs w:val="18"/>
        </w:rPr>
      </w:pPr>
    </w:p>
    <w:p w:rsidR="008E593F" w:rsidRDefault="008E593F" w:rsidP="008E593F">
      <w:pPr>
        <w:rPr>
          <w:rFonts w:ascii="돋움" w:eastAsia="돋움" w:hAnsi="돋움"/>
          <w:color w:val="000000"/>
          <w:sz w:val="18"/>
          <w:szCs w:val="18"/>
        </w:rPr>
      </w:pPr>
    </w:p>
    <w:p w:rsidR="008E593F" w:rsidRDefault="00153F68" w:rsidP="008E593F">
      <w:pPr>
        <w:jc w:val="right"/>
        <w:rPr>
          <w:rFonts w:ascii="돋움" w:eastAsia="돋움" w:hAnsi="돋움"/>
          <w:color w:val="000000"/>
          <w:sz w:val="18"/>
          <w:szCs w:val="18"/>
        </w:rPr>
      </w:pPr>
      <w:hyperlink r:id="rId513" w:anchor="popup_menu_area" w:history="1">
        <w:r w:rsidR="008E593F">
          <w:rPr>
            <w:rStyle w:val="a4"/>
            <w:rFonts w:ascii="돋움" w:eastAsia="돋움" w:hAnsi="돋움" w:hint="eastAsia"/>
            <w:sz w:val="18"/>
            <w:szCs w:val="18"/>
            <w:u w:val="none"/>
          </w:rPr>
          <w:t>이 게시물을...</w:t>
        </w:r>
      </w:hyperlink>
    </w:p>
    <w:p w:rsidR="008E593F" w:rsidRDefault="008E593F" w:rsidP="008E593F">
      <w:pPr>
        <w:jc w:val="center"/>
        <w:rPr>
          <w:rFonts w:ascii="돋움" w:eastAsia="돋움" w:hAnsi="돋움"/>
          <w:color w:val="000000"/>
          <w:sz w:val="18"/>
          <w:szCs w:val="18"/>
        </w:rPr>
      </w:pPr>
      <w:r>
        <w:rPr>
          <w:rStyle w:val="tx"/>
          <w:rFonts w:ascii="돋움" w:eastAsia="돋움" w:hAnsi="돋움" w:hint="eastAsia"/>
          <w:color w:val="000000"/>
          <w:spacing w:val="-15"/>
          <w:sz w:val="17"/>
          <w:szCs w:val="17"/>
          <w:bdr w:val="none" w:sz="0" w:space="0" w:color="auto" w:frame="1"/>
        </w:rPr>
        <w:t>추천</w:t>
      </w:r>
      <w:r>
        <w:rPr>
          <w:rStyle w:val="num"/>
          <w:rFonts w:ascii="돋움" w:eastAsia="돋움" w:hAnsi="돋움" w:hint="eastAsia"/>
          <w:b/>
          <w:bCs/>
          <w:color w:val="FF0000"/>
          <w:sz w:val="17"/>
          <w:szCs w:val="17"/>
          <w:bdr w:val="none" w:sz="0" w:space="0" w:color="auto" w:frame="1"/>
        </w:rPr>
        <w:t>0</w:t>
      </w:r>
    </w:p>
    <w:p w:rsidR="008E593F" w:rsidRDefault="00153F68" w:rsidP="008E593F">
      <w:pPr>
        <w:jc w:val="right"/>
        <w:rPr>
          <w:rFonts w:ascii="돋움" w:eastAsia="돋움" w:hAnsi="돋움"/>
          <w:color w:val="000000"/>
          <w:sz w:val="18"/>
          <w:szCs w:val="18"/>
        </w:rPr>
      </w:pPr>
      <w:hyperlink r:id="rId514" w:history="1">
        <w:r w:rsidR="008E593F">
          <w:rPr>
            <w:rStyle w:val="a4"/>
            <w:rFonts w:ascii="Arial" w:eastAsia="돋움" w:hAnsi="Arial" w:cs="Arial"/>
            <w:color w:val="000000"/>
            <w:sz w:val="18"/>
            <w:szCs w:val="18"/>
          </w:rPr>
          <w:t>목록</w:t>
        </w:r>
      </w:hyperlink>
    </w:p>
    <w:p w:rsidR="008E593F" w:rsidRDefault="00153F68" w:rsidP="008E593F">
      <w:pPr>
        <w:jc w:val="left"/>
        <w:rPr>
          <w:rFonts w:ascii="돋움" w:eastAsia="돋움" w:hAnsi="돋움"/>
          <w:color w:val="1F3DAE"/>
          <w:sz w:val="16"/>
          <w:szCs w:val="16"/>
        </w:rPr>
      </w:pPr>
      <w:hyperlink r:id="rId515" w:history="1">
        <w:r w:rsidR="008E593F">
          <w:rPr>
            <w:rStyle w:val="a4"/>
            <w:rFonts w:ascii="돋움" w:eastAsia="돋움" w:hAnsi="돋움" w:hint="eastAsia"/>
            <w:color w:val="666666"/>
            <w:sz w:val="16"/>
            <w:szCs w:val="16"/>
            <w:u w:val="none"/>
          </w:rPr>
          <w:t>엮인글 주소 : http://www.androidpub.com/1084516/bd0/trackback</w:t>
        </w:r>
      </w:hyperlink>
    </w:p>
    <w:p w:rsidR="008E593F" w:rsidRDefault="008E593F" w:rsidP="008E593F">
      <w:pPr>
        <w:shd w:val="clear" w:color="auto" w:fill="FFFFFF"/>
        <w:spacing w:line="300" w:lineRule="atLeast"/>
        <w:rPr>
          <w:rFonts w:ascii="돋움" w:eastAsia="돋움" w:hAnsi="돋움"/>
          <w:color w:val="666666"/>
          <w:sz w:val="18"/>
          <w:szCs w:val="18"/>
        </w:rPr>
      </w:pPr>
      <w:bookmarkStart w:id="36" w:name="comment_1084573"/>
      <w:bookmarkEnd w:id="36"/>
      <w:r>
        <w:rPr>
          <w:rFonts w:ascii="돋움" w:eastAsia="돋움" w:hAnsi="돋움"/>
          <w:noProof/>
          <w:color w:val="0000FF"/>
          <w:sz w:val="18"/>
          <w:szCs w:val="18"/>
        </w:rPr>
        <w:drawing>
          <wp:inline distT="0" distB="0" distL="0" distR="0">
            <wp:extent cx="116840" cy="124460"/>
            <wp:effectExtent l="19050" t="0" r="0" b="0"/>
            <wp:docPr id="159" name="그림 17" descr="삭제">
              <a:hlinkClick xmlns:a="http://schemas.openxmlformats.org/drawingml/2006/main" r:id="rId5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삭제">
                      <a:hlinkClick r:id="rId516"/>
                    </pic:cNvPr>
                    <pic:cNvPicPr>
                      <a:picLocks noChangeAspect="1" noChangeArrowheads="1"/>
                    </pic:cNvPicPr>
                  </pic:nvPicPr>
                  <pic:blipFill>
                    <a:blip r:embed="rId193"/>
                    <a:srcRect/>
                    <a:stretch>
                      <a:fillRect/>
                    </a:stretch>
                  </pic:blipFill>
                  <pic:spPr bwMode="auto">
                    <a:xfrm>
                      <a:off x="0" y="0"/>
                      <a:ext cx="116840" cy="124460"/>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666666"/>
          <w:sz w:val="18"/>
          <w:szCs w:val="18"/>
        </w:rPr>
        <w:t> </w:t>
      </w:r>
      <w:r>
        <w:rPr>
          <w:rFonts w:ascii="돋움" w:eastAsia="돋움" w:hAnsi="돋움"/>
          <w:noProof/>
          <w:color w:val="0000FF"/>
          <w:sz w:val="18"/>
          <w:szCs w:val="18"/>
        </w:rPr>
        <w:drawing>
          <wp:inline distT="0" distB="0" distL="0" distR="0">
            <wp:extent cx="190500" cy="160655"/>
            <wp:effectExtent l="19050" t="0" r="0" b="0"/>
            <wp:docPr id="158" name="그림 18" descr="수정">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수정">
                      <a:hlinkClick r:id="rId517"/>
                    </pic:cNvPr>
                    <pic:cNvPicPr>
                      <a:picLocks noChangeAspect="1" noChangeArrowheads="1"/>
                    </pic:cNvPicPr>
                  </pic:nvPicPr>
                  <pic:blipFill>
                    <a:blip r:embed="rId195"/>
                    <a:srcRect/>
                    <a:stretch>
                      <a:fillRect/>
                    </a:stretch>
                  </pic:blipFill>
                  <pic:spPr bwMode="auto">
                    <a:xfrm>
                      <a:off x="0" y="0"/>
                      <a:ext cx="190500" cy="160655"/>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666666"/>
          <w:sz w:val="18"/>
          <w:szCs w:val="18"/>
        </w:rPr>
        <w:t> </w:t>
      </w:r>
      <w:r>
        <w:rPr>
          <w:rFonts w:ascii="돋움" w:eastAsia="돋움" w:hAnsi="돋움"/>
          <w:noProof/>
          <w:color w:val="0000FF"/>
          <w:sz w:val="18"/>
          <w:szCs w:val="18"/>
        </w:rPr>
        <w:drawing>
          <wp:inline distT="0" distB="0" distL="0" distR="0">
            <wp:extent cx="190500" cy="160655"/>
            <wp:effectExtent l="19050" t="0" r="0" b="0"/>
            <wp:docPr id="157" name="그림 19" descr="댓글">
              <a:hlinkClick xmlns:a="http://schemas.openxmlformats.org/drawingml/2006/main" r:id="rId5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댓글">
                      <a:hlinkClick r:id="rId518"/>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8E593F" w:rsidRDefault="008E593F" w:rsidP="008E593F">
      <w:pPr>
        <w:shd w:val="clear" w:color="auto" w:fill="FFFFFF"/>
        <w:rPr>
          <w:rFonts w:ascii="Tahoma" w:eastAsia="돋움" w:hAnsi="Tahoma" w:cs="Tahoma"/>
          <w:color w:val="CCCCCC"/>
          <w:sz w:val="14"/>
          <w:szCs w:val="14"/>
        </w:rPr>
      </w:pPr>
      <w:r>
        <w:rPr>
          <w:rStyle w:val="a8"/>
          <w:rFonts w:ascii="Tahoma" w:eastAsia="돋움" w:hAnsi="Tahoma" w:cs="Tahoma"/>
          <w:color w:val="CCCCCC"/>
          <w:sz w:val="14"/>
          <w:szCs w:val="14"/>
        </w:rPr>
        <w:t>2010.12.07</w:t>
      </w:r>
      <w:r>
        <w:rPr>
          <w:rStyle w:val="apple-converted-space"/>
          <w:rFonts w:ascii="Tahoma" w:eastAsia="돋움" w:hAnsi="Tahoma" w:cs="Tahoma"/>
          <w:color w:val="CCCCCC"/>
          <w:sz w:val="14"/>
          <w:szCs w:val="14"/>
        </w:rPr>
        <w:t> </w:t>
      </w:r>
      <w:r>
        <w:rPr>
          <w:rFonts w:ascii="Tahoma" w:eastAsia="돋움" w:hAnsi="Tahoma" w:cs="Tahoma"/>
          <w:color w:val="CCCCCC"/>
          <w:sz w:val="14"/>
          <w:szCs w:val="14"/>
        </w:rPr>
        <w:t>10:31:25</w:t>
      </w:r>
    </w:p>
    <w:p w:rsidR="008E593F" w:rsidRDefault="008E593F" w:rsidP="008E593F">
      <w:pPr>
        <w:shd w:val="clear" w:color="auto" w:fill="FFFFFF"/>
        <w:spacing w:line="300" w:lineRule="atLeast"/>
        <w:rPr>
          <w:rFonts w:ascii="돋움" w:eastAsia="돋움" w:hAnsi="돋움" w:cs="굴림"/>
          <w:color w:val="3074A5"/>
          <w:sz w:val="18"/>
          <w:szCs w:val="18"/>
        </w:rPr>
      </w:pPr>
      <w:r>
        <w:rPr>
          <w:rFonts w:ascii="돋움" w:eastAsia="돋움" w:hAnsi="돋움" w:hint="eastAsia"/>
          <w:color w:val="3074A5"/>
          <w:sz w:val="18"/>
          <w:szCs w:val="18"/>
        </w:rPr>
        <w:t>visualkhh</w:t>
      </w:r>
    </w:p>
    <w:p w:rsidR="008E593F" w:rsidRDefault="008E593F" w:rsidP="008E593F">
      <w:pPr>
        <w:shd w:val="clear" w:color="auto" w:fill="FFFFFF"/>
        <w:rPr>
          <w:rFonts w:ascii="돋움" w:eastAsia="돋움" w:hAnsi="돋움"/>
          <w:color w:val="000000"/>
          <w:sz w:val="18"/>
          <w:szCs w:val="18"/>
        </w:rPr>
      </w:pPr>
      <w:r>
        <w:rPr>
          <w:rFonts w:ascii="돋움" w:eastAsia="돋움" w:hAnsi="돋움" w:hint="eastAsia"/>
          <w:color w:val="000000"/>
          <w:sz w:val="18"/>
          <w:szCs w:val="18"/>
        </w:rPr>
        <w:t>애뮬에서.</w:t>
      </w:r>
    </w:p>
    <w:p w:rsidR="008E593F" w:rsidRDefault="00153F68" w:rsidP="008E593F">
      <w:pPr>
        <w:shd w:val="clear" w:color="auto" w:fill="FFFFFF"/>
        <w:jc w:val="right"/>
        <w:rPr>
          <w:rFonts w:ascii="돋움" w:eastAsia="돋움" w:hAnsi="돋움"/>
          <w:color w:val="000000"/>
          <w:sz w:val="18"/>
          <w:szCs w:val="18"/>
        </w:rPr>
      </w:pPr>
      <w:hyperlink r:id="rId519" w:anchor="popup_menu_area" w:history="1">
        <w:r w:rsidR="008E593F">
          <w:rPr>
            <w:rStyle w:val="a4"/>
            <w:rFonts w:ascii="돋움" w:eastAsia="돋움" w:hAnsi="돋움" w:hint="eastAsia"/>
            <w:sz w:val="18"/>
            <w:szCs w:val="18"/>
            <w:u w:val="none"/>
          </w:rPr>
          <w:t>이 댓글을...</w:t>
        </w:r>
      </w:hyperlink>
    </w:p>
    <w:p w:rsidR="008E593F" w:rsidRDefault="008E593F" w:rsidP="008E593F">
      <w:pPr>
        <w:shd w:val="clear" w:color="auto" w:fill="FFFFFF"/>
        <w:spacing w:line="300" w:lineRule="atLeast"/>
        <w:jc w:val="left"/>
        <w:rPr>
          <w:rFonts w:ascii="돋움" w:eastAsia="돋움" w:hAnsi="돋움"/>
          <w:color w:val="666666"/>
          <w:sz w:val="18"/>
          <w:szCs w:val="18"/>
        </w:rPr>
      </w:pPr>
      <w:bookmarkStart w:id="37" w:name="comment_1084937"/>
      <w:bookmarkEnd w:id="37"/>
      <w:r>
        <w:rPr>
          <w:rFonts w:ascii="돋움" w:eastAsia="돋움" w:hAnsi="돋움"/>
          <w:noProof/>
          <w:color w:val="0000FF"/>
          <w:sz w:val="18"/>
          <w:szCs w:val="18"/>
        </w:rPr>
        <w:drawing>
          <wp:inline distT="0" distB="0" distL="0" distR="0">
            <wp:extent cx="190500" cy="160655"/>
            <wp:effectExtent l="19050" t="0" r="0" b="0"/>
            <wp:docPr id="156" name="그림 20" descr="댓글">
              <a:hlinkClick xmlns:a="http://schemas.openxmlformats.org/drawingml/2006/main" r:id="rId5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댓글">
                      <a:hlinkClick r:id="rId520"/>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8E593F" w:rsidRDefault="008E593F" w:rsidP="008E593F">
      <w:pPr>
        <w:shd w:val="clear" w:color="auto" w:fill="FFFFFF"/>
        <w:rPr>
          <w:rFonts w:ascii="Tahoma" w:eastAsia="돋움" w:hAnsi="Tahoma" w:cs="Tahoma"/>
          <w:color w:val="CCCCCC"/>
          <w:sz w:val="14"/>
          <w:szCs w:val="14"/>
        </w:rPr>
      </w:pPr>
      <w:r>
        <w:rPr>
          <w:rStyle w:val="a8"/>
          <w:rFonts w:ascii="Tahoma" w:eastAsia="돋움" w:hAnsi="Tahoma" w:cs="Tahoma"/>
          <w:color w:val="CCCCCC"/>
          <w:sz w:val="14"/>
          <w:szCs w:val="14"/>
        </w:rPr>
        <w:t>2010.12.07</w:t>
      </w:r>
      <w:r>
        <w:rPr>
          <w:rStyle w:val="apple-converted-space"/>
          <w:rFonts w:ascii="Tahoma" w:eastAsia="돋움" w:hAnsi="Tahoma" w:cs="Tahoma"/>
          <w:color w:val="CCCCCC"/>
          <w:sz w:val="14"/>
          <w:szCs w:val="14"/>
        </w:rPr>
        <w:t> </w:t>
      </w:r>
      <w:r>
        <w:rPr>
          <w:rFonts w:ascii="Tahoma" w:eastAsia="돋움" w:hAnsi="Tahoma" w:cs="Tahoma"/>
          <w:color w:val="CCCCCC"/>
          <w:sz w:val="14"/>
          <w:szCs w:val="14"/>
        </w:rPr>
        <w:t>11:27:37</w:t>
      </w:r>
    </w:p>
    <w:p w:rsidR="008E593F" w:rsidRDefault="008E593F" w:rsidP="008E593F">
      <w:pPr>
        <w:shd w:val="clear" w:color="auto" w:fill="FFFFFF"/>
        <w:spacing w:line="300" w:lineRule="atLeast"/>
        <w:rPr>
          <w:rFonts w:ascii="돋움" w:eastAsia="돋움" w:hAnsi="돋움" w:cs="굴림"/>
          <w:color w:val="3074A5"/>
          <w:sz w:val="18"/>
          <w:szCs w:val="18"/>
        </w:rPr>
      </w:pPr>
      <w:r>
        <w:rPr>
          <w:rFonts w:ascii="돋움" w:eastAsia="돋움" w:hAnsi="돋움" w:hint="eastAsia"/>
          <w:color w:val="3074A5"/>
          <w:sz w:val="18"/>
          <w:szCs w:val="18"/>
        </w:rPr>
        <w:t>체리에이드</w:t>
      </w:r>
    </w:p>
    <w:p w:rsidR="008E593F" w:rsidRDefault="008E593F" w:rsidP="008E593F">
      <w:pPr>
        <w:shd w:val="clear" w:color="auto" w:fill="FFFFFF"/>
        <w:rPr>
          <w:rFonts w:ascii="돋움" w:eastAsia="돋움" w:hAnsi="돋움"/>
          <w:color w:val="000000"/>
          <w:sz w:val="18"/>
          <w:szCs w:val="18"/>
        </w:rPr>
      </w:pPr>
      <w:r>
        <w:rPr>
          <w:rFonts w:ascii="돋움" w:eastAsia="돋움" w:hAnsi="돋움" w:hint="eastAsia"/>
          <w:color w:val="000000"/>
          <w:sz w:val="18"/>
          <w:szCs w:val="18"/>
        </w:rPr>
        <w:t>잘 잡히는데요.. 메니페스트에 debaggable = true 포함하셨죠?</w:t>
      </w:r>
    </w:p>
    <w:p w:rsidR="008E593F" w:rsidRDefault="00153F68" w:rsidP="008E593F">
      <w:pPr>
        <w:shd w:val="clear" w:color="auto" w:fill="FFFFFF"/>
        <w:jc w:val="right"/>
        <w:rPr>
          <w:rFonts w:ascii="돋움" w:eastAsia="돋움" w:hAnsi="돋움"/>
          <w:color w:val="000000"/>
          <w:sz w:val="18"/>
          <w:szCs w:val="18"/>
        </w:rPr>
      </w:pPr>
      <w:hyperlink r:id="rId521" w:anchor="popup_menu_area" w:history="1">
        <w:r w:rsidR="008E593F">
          <w:rPr>
            <w:rStyle w:val="a4"/>
            <w:rFonts w:ascii="돋움" w:eastAsia="돋움" w:hAnsi="돋움" w:hint="eastAsia"/>
            <w:sz w:val="18"/>
            <w:szCs w:val="18"/>
            <w:u w:val="none"/>
          </w:rPr>
          <w:t>이 댓글을...</w:t>
        </w:r>
      </w:hyperlink>
    </w:p>
    <w:p w:rsidR="008E593F" w:rsidRDefault="008E593F" w:rsidP="008E593F">
      <w:pPr>
        <w:shd w:val="clear" w:color="auto" w:fill="FFFFFF"/>
        <w:spacing w:line="300" w:lineRule="atLeast"/>
        <w:jc w:val="left"/>
        <w:rPr>
          <w:rFonts w:ascii="돋움" w:eastAsia="돋움" w:hAnsi="돋움"/>
          <w:color w:val="666666"/>
          <w:sz w:val="18"/>
          <w:szCs w:val="18"/>
        </w:rPr>
      </w:pPr>
      <w:bookmarkStart w:id="38" w:name="comment_1085478"/>
      <w:bookmarkEnd w:id="38"/>
      <w:r>
        <w:rPr>
          <w:rFonts w:ascii="돋움" w:eastAsia="돋움" w:hAnsi="돋움"/>
          <w:noProof/>
          <w:color w:val="0000FF"/>
          <w:sz w:val="18"/>
          <w:szCs w:val="18"/>
        </w:rPr>
        <w:drawing>
          <wp:inline distT="0" distB="0" distL="0" distR="0">
            <wp:extent cx="190500" cy="160655"/>
            <wp:effectExtent l="19050" t="0" r="0" b="0"/>
            <wp:docPr id="155" name="그림 21" descr="댓글">
              <a:hlinkClick xmlns:a="http://schemas.openxmlformats.org/drawingml/2006/main" r:id="rId5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댓글">
                      <a:hlinkClick r:id="rId522"/>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8E593F" w:rsidRDefault="008E593F" w:rsidP="008E593F">
      <w:pPr>
        <w:shd w:val="clear" w:color="auto" w:fill="FFFFFF"/>
        <w:rPr>
          <w:rFonts w:ascii="Tahoma" w:eastAsia="돋움" w:hAnsi="Tahoma" w:cs="Tahoma"/>
          <w:color w:val="CCCCCC"/>
          <w:sz w:val="14"/>
          <w:szCs w:val="14"/>
        </w:rPr>
      </w:pPr>
      <w:r>
        <w:rPr>
          <w:rStyle w:val="a8"/>
          <w:rFonts w:ascii="Tahoma" w:eastAsia="돋움" w:hAnsi="Tahoma" w:cs="Tahoma"/>
          <w:color w:val="CCCCCC"/>
          <w:sz w:val="14"/>
          <w:szCs w:val="14"/>
        </w:rPr>
        <w:t>2010.12.07</w:t>
      </w:r>
      <w:r>
        <w:rPr>
          <w:rStyle w:val="apple-converted-space"/>
          <w:rFonts w:ascii="Tahoma" w:eastAsia="돋움" w:hAnsi="Tahoma" w:cs="Tahoma"/>
          <w:color w:val="CCCCCC"/>
          <w:sz w:val="14"/>
          <w:szCs w:val="14"/>
        </w:rPr>
        <w:t> </w:t>
      </w:r>
      <w:r>
        <w:rPr>
          <w:rFonts w:ascii="Tahoma" w:eastAsia="돋움" w:hAnsi="Tahoma" w:cs="Tahoma"/>
          <w:color w:val="CCCCCC"/>
          <w:sz w:val="14"/>
          <w:szCs w:val="14"/>
        </w:rPr>
        <w:t>12:44:33</w:t>
      </w:r>
    </w:p>
    <w:p w:rsidR="008E593F" w:rsidRDefault="008E593F" w:rsidP="008E593F">
      <w:pPr>
        <w:shd w:val="clear" w:color="auto" w:fill="FFFFFF"/>
        <w:spacing w:line="300" w:lineRule="atLeast"/>
        <w:rPr>
          <w:rFonts w:ascii="돋움" w:eastAsia="돋움" w:hAnsi="돋움" w:cs="굴림"/>
          <w:color w:val="3074A5"/>
          <w:sz w:val="18"/>
          <w:szCs w:val="18"/>
        </w:rPr>
      </w:pPr>
      <w:r>
        <w:rPr>
          <w:rFonts w:ascii="돋움" w:eastAsia="돋움" w:hAnsi="돋움" w:hint="eastAsia"/>
          <w:color w:val="3074A5"/>
          <w:sz w:val="18"/>
          <w:szCs w:val="18"/>
        </w:rPr>
        <w:t>흑곰맨</w:t>
      </w:r>
    </w:p>
    <w:p w:rsidR="008E593F" w:rsidRDefault="008E593F" w:rsidP="008E593F">
      <w:pPr>
        <w:shd w:val="clear" w:color="auto" w:fill="FFFFFF"/>
        <w:rPr>
          <w:rFonts w:ascii="돋움" w:eastAsia="돋움" w:hAnsi="돋움"/>
          <w:color w:val="000000"/>
          <w:sz w:val="18"/>
          <w:szCs w:val="18"/>
        </w:rPr>
      </w:pPr>
      <w:r>
        <w:rPr>
          <w:rFonts w:ascii="돋움" w:eastAsia="돋움" w:hAnsi="돋움" w:hint="eastAsia"/>
          <w:color w:val="000000"/>
          <w:sz w:val="18"/>
          <w:szCs w:val="18"/>
        </w:rPr>
        <w:t>감사합니다..정말 감사합니다..debuggable = true 잡으니 잘 되네영..야호^^ 펜3.0에서 에물 홈 나오는데 10분걸리는데 실폰으로 하니 1초만에 나오네영..최곱니다..^</w:t>
      </w:r>
    </w:p>
    <w:p w:rsidR="00BD68F7" w:rsidRDefault="00BD68F7">
      <w:pPr>
        <w:widowControl/>
        <w:wordWrap/>
        <w:autoSpaceDE/>
        <w:autoSpaceDN/>
        <w:jc w:val="left"/>
        <w:rPr>
          <w:b/>
          <w:sz w:val="22"/>
        </w:rPr>
      </w:pPr>
      <w:r>
        <w:rPr>
          <w:b/>
          <w:sz w:val="22"/>
        </w:rPr>
        <w:br w:type="page"/>
      </w:r>
    </w:p>
    <w:tbl>
      <w:tblPr>
        <w:tblW w:w="0" w:type="auto"/>
        <w:tblCellSpacing w:w="0" w:type="dxa"/>
        <w:tblCellMar>
          <w:left w:w="0" w:type="dxa"/>
          <w:right w:w="0" w:type="dxa"/>
        </w:tblCellMar>
        <w:tblLook w:val="04A0"/>
      </w:tblPr>
      <w:tblGrid>
        <w:gridCol w:w="4463"/>
        <w:gridCol w:w="2847"/>
        <w:gridCol w:w="87"/>
        <w:gridCol w:w="1178"/>
      </w:tblGrid>
      <w:tr w:rsidR="00BD68F7" w:rsidTr="00BD68F7">
        <w:trPr>
          <w:tblCellSpacing w:w="0" w:type="dxa"/>
        </w:trPr>
        <w:tc>
          <w:tcPr>
            <w:tcW w:w="0" w:type="auto"/>
            <w:gridSpan w:val="2"/>
            <w:tcMar>
              <w:top w:w="0" w:type="dxa"/>
              <w:left w:w="0" w:type="dxa"/>
              <w:bottom w:w="0" w:type="dxa"/>
              <w:right w:w="58" w:type="dxa"/>
            </w:tcMar>
            <w:hideMark/>
          </w:tcPr>
          <w:p w:rsidR="00BD68F7" w:rsidRDefault="00153F68">
            <w:pPr>
              <w:rPr>
                <w:rStyle w:val="b"/>
                <w:rFonts w:ascii="dotum" w:hAnsi="dotum" w:hint="eastAsia"/>
                <w:b/>
                <w:bCs/>
                <w:color w:val="2E2E2E"/>
                <w:sz w:val="14"/>
                <w:szCs w:val="14"/>
              </w:rPr>
            </w:pPr>
            <w:hyperlink r:id="rId523" w:history="1">
              <w:r w:rsidR="00BD68F7">
                <w:rPr>
                  <w:rStyle w:val="a4"/>
                </w:rPr>
                <w:t>http://cafe.naver.com/jzsdn.cafe?iframe_url=/ArticleRead.nhn%3Farticleid=21091</w:t>
              </w:r>
            </w:hyperlink>
          </w:p>
          <w:p w:rsidR="00BD68F7" w:rsidRDefault="00BD68F7">
            <w:pPr>
              <w:rPr>
                <w:rFonts w:ascii="dotum" w:eastAsia="굴림" w:hAnsi="dotum" w:cs="굴림" w:hint="eastAsia"/>
                <w:sz w:val="14"/>
                <w:szCs w:val="14"/>
              </w:rPr>
            </w:pPr>
            <w:r>
              <w:rPr>
                <w:rStyle w:val="b"/>
                <w:rFonts w:ascii="dotum" w:hAnsi="dotum"/>
                <w:b/>
                <w:bCs/>
                <w:color w:val="2E2E2E"/>
                <w:sz w:val="14"/>
                <w:szCs w:val="14"/>
              </w:rPr>
              <w:t xml:space="preserve">adroid </w:t>
            </w:r>
            <w:r>
              <w:rPr>
                <w:rStyle w:val="b"/>
                <w:rFonts w:ascii="dotum" w:hAnsi="dotum"/>
                <w:b/>
                <w:bCs/>
                <w:color w:val="2E2E2E"/>
                <w:sz w:val="14"/>
                <w:szCs w:val="14"/>
              </w:rPr>
              <w:t>에서</w:t>
            </w:r>
            <w:r>
              <w:rPr>
                <w:rStyle w:val="b"/>
                <w:rFonts w:ascii="dotum" w:hAnsi="dotum"/>
                <w:b/>
                <w:bCs/>
                <w:color w:val="2E2E2E"/>
                <w:sz w:val="14"/>
                <w:szCs w:val="14"/>
              </w:rPr>
              <w:t xml:space="preserve"> Https </w:t>
            </w:r>
            <w:r>
              <w:rPr>
                <w:rStyle w:val="b"/>
                <w:rFonts w:ascii="dotum" w:hAnsi="dotum"/>
                <w:b/>
                <w:bCs/>
                <w:color w:val="2E2E2E"/>
                <w:sz w:val="14"/>
                <w:szCs w:val="14"/>
              </w:rPr>
              <w:t>접근</w:t>
            </w:r>
            <w:r>
              <w:rPr>
                <w:rStyle w:val="b"/>
                <w:rFonts w:ascii="dotum" w:hAnsi="dotum"/>
                <w:b/>
                <w:bCs/>
                <w:color w:val="2E2E2E"/>
                <w:sz w:val="14"/>
                <w:szCs w:val="14"/>
              </w:rPr>
              <w:t xml:space="preserve"> </w:t>
            </w:r>
            <w:r>
              <w:rPr>
                <w:rStyle w:val="b"/>
                <w:rFonts w:ascii="dotum" w:hAnsi="dotum"/>
                <w:b/>
                <w:bCs/>
                <w:color w:val="2E2E2E"/>
                <w:sz w:val="14"/>
                <w:szCs w:val="14"/>
              </w:rPr>
              <w:t>모듈</w:t>
            </w:r>
            <w:r>
              <w:rPr>
                <w:rStyle w:val="b"/>
                <w:rFonts w:ascii="dotum" w:hAnsi="dotum"/>
                <w:b/>
                <w:bCs/>
                <w:color w:val="2E2E2E"/>
                <w:sz w:val="14"/>
                <w:szCs w:val="14"/>
              </w:rPr>
              <w:t xml:space="preserve"> </w:t>
            </w:r>
            <w:r>
              <w:rPr>
                <w:rStyle w:val="b"/>
                <w:rFonts w:ascii="dotum" w:hAnsi="dotum"/>
                <w:b/>
                <w:bCs/>
                <w:color w:val="2E2E2E"/>
                <w:sz w:val="14"/>
                <w:szCs w:val="14"/>
              </w:rPr>
              <w:t>정리</w:t>
            </w:r>
            <w:r>
              <w:rPr>
                <w:rStyle w:val="b"/>
                <w:rFonts w:ascii="dotum" w:hAnsi="dotum"/>
                <w:b/>
                <w:bCs/>
                <w:color w:val="2E2E2E"/>
                <w:sz w:val="14"/>
                <w:szCs w:val="14"/>
              </w:rPr>
              <w:t xml:space="preserve"> </w:t>
            </w:r>
            <w:r>
              <w:rPr>
                <w:rStyle w:val="b"/>
                <w:rFonts w:ascii="dotum" w:hAnsi="dotum"/>
                <w:b/>
                <w:bCs/>
                <w:color w:val="2E2E2E"/>
                <w:sz w:val="14"/>
                <w:szCs w:val="14"/>
              </w:rPr>
              <w:t>해봤습니다</w:t>
            </w:r>
            <w:r>
              <w:rPr>
                <w:rStyle w:val="b"/>
                <w:rFonts w:ascii="dotum" w:hAnsi="dotum"/>
                <w:b/>
                <w:bCs/>
                <w:color w:val="2E2E2E"/>
                <w:sz w:val="14"/>
                <w:szCs w:val="14"/>
              </w:rPr>
              <w:t>.</w:t>
            </w:r>
          </w:p>
        </w:tc>
        <w:tc>
          <w:tcPr>
            <w:tcW w:w="0" w:type="auto"/>
            <w:noWrap/>
            <w:tcMar>
              <w:top w:w="0" w:type="dxa"/>
              <w:left w:w="0" w:type="dxa"/>
              <w:bottom w:w="0" w:type="dxa"/>
              <w:right w:w="58" w:type="dxa"/>
            </w:tcMar>
            <w:hideMark/>
          </w:tcPr>
          <w:p w:rsidR="00BD68F7" w:rsidRDefault="00BD68F7">
            <w:pPr>
              <w:rPr>
                <w:rFonts w:ascii="dotum" w:eastAsia="굴림" w:hAnsi="dotum" w:cs="굴림" w:hint="eastAsia"/>
                <w:color w:val="2E2E2E"/>
                <w:sz w:val="14"/>
                <w:szCs w:val="14"/>
              </w:rPr>
            </w:pPr>
            <w:r>
              <w:rPr>
                <w:rFonts w:ascii="dotum" w:hAnsi="dotum"/>
                <w:color w:val="2E2E2E"/>
                <w:sz w:val="14"/>
                <w:szCs w:val="14"/>
              </w:rPr>
              <w:t>|</w:t>
            </w:r>
          </w:p>
        </w:tc>
        <w:tc>
          <w:tcPr>
            <w:tcW w:w="0" w:type="auto"/>
            <w:noWrap/>
            <w:tcMar>
              <w:top w:w="0" w:type="dxa"/>
              <w:left w:w="0" w:type="dxa"/>
              <w:bottom w:w="0" w:type="dxa"/>
              <w:right w:w="58" w:type="dxa"/>
            </w:tcMar>
            <w:hideMark/>
          </w:tcPr>
          <w:p w:rsidR="00BD68F7" w:rsidRDefault="00153F68">
            <w:pPr>
              <w:rPr>
                <w:rFonts w:ascii="dotum" w:eastAsia="굴림" w:hAnsi="dotum" w:cs="굴림" w:hint="eastAsia"/>
                <w:color w:val="2E2E2E"/>
                <w:sz w:val="14"/>
                <w:szCs w:val="14"/>
              </w:rPr>
            </w:pPr>
            <w:hyperlink r:id="rId524" w:history="1">
              <w:r w:rsidR="00BD68F7">
                <w:rPr>
                  <w:rStyle w:val="a4"/>
                  <w:rFonts w:ascii="dotum" w:hAnsi="dotum"/>
                  <w:color w:val="2E2E2E"/>
                  <w:sz w:val="14"/>
                  <w:szCs w:val="14"/>
                  <w:u w:val="none"/>
                </w:rPr>
                <w:t>스마트폰개발관련</w:t>
              </w:r>
            </w:hyperlink>
          </w:p>
        </w:tc>
      </w:tr>
      <w:tr w:rsidR="00BD68F7" w:rsidTr="00BD68F7">
        <w:trPr>
          <w:gridAfter w:val="2"/>
          <w:tblCellSpacing w:w="0" w:type="dxa"/>
        </w:trPr>
        <w:tc>
          <w:tcPr>
            <w:tcW w:w="0" w:type="auto"/>
            <w:tcMar>
              <w:top w:w="0" w:type="dxa"/>
              <w:left w:w="0" w:type="dxa"/>
              <w:bottom w:w="0" w:type="dxa"/>
              <w:right w:w="58" w:type="dxa"/>
            </w:tcMar>
            <w:vAlign w:val="center"/>
            <w:hideMark/>
          </w:tcPr>
          <w:p w:rsidR="00BD68F7" w:rsidRDefault="00BD68F7">
            <w:pPr>
              <w:rPr>
                <w:rFonts w:ascii="dotum" w:eastAsia="굴림" w:hAnsi="dotum" w:cs="굴림" w:hint="eastAsia"/>
                <w:sz w:val="14"/>
                <w:szCs w:val="14"/>
              </w:rPr>
            </w:pPr>
            <w:r>
              <w:rPr>
                <w:rFonts w:ascii="dotum" w:hAnsi="dotum" w:hint="eastAsia"/>
                <w:noProof/>
                <w:sz w:val="14"/>
                <w:szCs w:val="14"/>
              </w:rPr>
              <w:drawing>
                <wp:inline distT="0" distB="0" distL="0" distR="0">
                  <wp:extent cx="402590" cy="139065"/>
                  <wp:effectExtent l="19050" t="0" r="0" b="0"/>
                  <wp:docPr id="163" name="그림 13" descr="전체공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전체공개"/>
                          <pic:cNvPicPr>
                            <a:picLocks noChangeAspect="1" noChangeArrowheads="1"/>
                          </pic:cNvPicPr>
                        </pic:nvPicPr>
                        <pic:blipFill>
                          <a:blip r:embed="rId525"/>
                          <a:srcRect/>
                          <a:stretch>
                            <a:fillRect/>
                          </a:stretch>
                        </pic:blipFill>
                        <pic:spPr bwMode="auto">
                          <a:xfrm>
                            <a:off x="0" y="0"/>
                            <a:ext cx="402590" cy="139065"/>
                          </a:xfrm>
                          <a:prstGeom prst="rect">
                            <a:avLst/>
                          </a:prstGeom>
                          <a:noFill/>
                          <a:ln w="9525">
                            <a:noFill/>
                            <a:miter lim="800000"/>
                            <a:headEnd/>
                            <a:tailEnd/>
                          </a:ln>
                        </pic:spPr>
                      </pic:pic>
                    </a:graphicData>
                  </a:graphic>
                </wp:inline>
              </w:drawing>
            </w:r>
          </w:p>
        </w:tc>
        <w:tc>
          <w:tcPr>
            <w:tcW w:w="0" w:type="auto"/>
            <w:tcMar>
              <w:top w:w="0" w:type="dxa"/>
              <w:left w:w="0" w:type="dxa"/>
              <w:bottom w:w="0" w:type="dxa"/>
              <w:right w:w="58" w:type="dxa"/>
            </w:tcMar>
            <w:vAlign w:val="center"/>
            <w:hideMark/>
          </w:tcPr>
          <w:p w:rsidR="00BD68F7" w:rsidRDefault="00BD68F7">
            <w:pPr>
              <w:rPr>
                <w:rFonts w:ascii="dotum" w:eastAsia="굴림" w:hAnsi="dotum" w:cs="굴림" w:hint="eastAsia"/>
                <w:color w:val="2E2E2E"/>
                <w:sz w:val="13"/>
                <w:szCs w:val="13"/>
              </w:rPr>
            </w:pPr>
            <w:r>
              <w:rPr>
                <w:rFonts w:ascii="dotum" w:hAnsi="dotum"/>
                <w:color w:val="2E2E2E"/>
                <w:sz w:val="13"/>
                <w:szCs w:val="13"/>
              </w:rPr>
              <w:t>2010.12.02 20:44</w:t>
            </w:r>
          </w:p>
        </w:tc>
      </w:tr>
      <w:tr w:rsidR="00BD68F7" w:rsidTr="00BD68F7">
        <w:tblPrEx>
          <w:jc w:val="right"/>
        </w:tblPrEx>
        <w:trPr>
          <w:gridAfter w:val="2"/>
          <w:tblCellSpacing w:w="0" w:type="dxa"/>
          <w:jc w:val="right"/>
        </w:trPr>
        <w:tc>
          <w:tcPr>
            <w:tcW w:w="0" w:type="auto"/>
            <w:tcMar>
              <w:top w:w="0" w:type="dxa"/>
              <w:left w:w="0" w:type="dxa"/>
              <w:bottom w:w="0" w:type="dxa"/>
              <w:right w:w="58" w:type="dxa"/>
            </w:tcMar>
            <w:vAlign w:val="center"/>
            <w:hideMark/>
          </w:tcPr>
          <w:tbl>
            <w:tblPr>
              <w:tblW w:w="0" w:type="auto"/>
              <w:tblCellSpacing w:w="0" w:type="dxa"/>
              <w:tblCellMar>
                <w:top w:w="15" w:type="dxa"/>
                <w:left w:w="15" w:type="dxa"/>
                <w:bottom w:w="15" w:type="dxa"/>
                <w:right w:w="15" w:type="dxa"/>
              </w:tblCellMar>
              <w:tblLook w:val="04A0"/>
            </w:tblPr>
            <w:tblGrid>
              <w:gridCol w:w="403"/>
              <w:gridCol w:w="1085"/>
            </w:tblGrid>
            <w:tr w:rsidR="00BD68F7">
              <w:trPr>
                <w:tblCellSpacing w:w="0" w:type="dxa"/>
              </w:trPr>
              <w:tc>
                <w:tcPr>
                  <w:tcW w:w="0" w:type="auto"/>
                  <w:tcMar>
                    <w:top w:w="15" w:type="dxa"/>
                    <w:left w:w="15" w:type="dxa"/>
                    <w:bottom w:w="15" w:type="dxa"/>
                    <w:right w:w="58" w:type="dxa"/>
                  </w:tcMar>
                  <w:vAlign w:val="center"/>
                  <w:hideMark/>
                </w:tcPr>
                <w:p w:rsidR="00BD68F7" w:rsidRDefault="00BD68F7">
                  <w:pPr>
                    <w:rPr>
                      <w:rFonts w:ascii="dotum" w:eastAsia="굴림" w:hAnsi="dotum" w:cs="굴림" w:hint="eastAsia"/>
                      <w:sz w:val="14"/>
                      <w:szCs w:val="14"/>
                    </w:rPr>
                  </w:pPr>
                  <w:r>
                    <w:rPr>
                      <w:rFonts w:ascii="dotum" w:hAnsi="dotum" w:hint="eastAsia"/>
                      <w:noProof/>
                      <w:color w:val="0000FF"/>
                      <w:sz w:val="14"/>
                      <w:szCs w:val="14"/>
                    </w:rPr>
                    <w:drawing>
                      <wp:inline distT="0" distB="0" distL="0" distR="0">
                        <wp:extent cx="182880" cy="182880"/>
                        <wp:effectExtent l="19050" t="0" r="7620" b="0"/>
                        <wp:docPr id="162" name="그림 14" descr="http://itemimgs.naver.com/personacon/43/15/1131543.gif">
                          <a:hlinkClick xmlns:a="http://schemas.openxmlformats.org/drawingml/2006/main" r:id="rId526" tgtFrame="&quot;itemsho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temimgs.naver.com/personacon/43/15/1131543.gif">
                                  <a:hlinkClick r:id="rId526" tgtFrame="&quot;itemshop&quot;"/>
                                </pic:cNvPr>
                                <pic:cNvPicPr>
                                  <a:picLocks noChangeAspect="1" noChangeArrowheads="1"/>
                                </pic:cNvPicPr>
                              </pic:nvPicPr>
                              <pic:blipFill>
                                <a:blip r:embed="rId527"/>
                                <a:srcRect/>
                                <a:stretch>
                                  <a:fillRect/>
                                </a:stretch>
                              </pic:blipFill>
                              <pic:spPr bwMode="auto">
                                <a:xfrm>
                                  <a:off x="0" y="0"/>
                                  <a:ext cx="182880" cy="182880"/>
                                </a:xfrm>
                                <a:prstGeom prst="rect">
                                  <a:avLst/>
                                </a:prstGeom>
                                <a:noFill/>
                                <a:ln w="9525">
                                  <a:noFill/>
                                  <a:miter lim="800000"/>
                                  <a:headEnd/>
                                  <a:tailEnd/>
                                </a:ln>
                              </pic:spPr>
                            </pic:pic>
                          </a:graphicData>
                        </a:graphic>
                      </wp:inline>
                    </w:drawing>
                  </w:r>
                </w:p>
              </w:tc>
              <w:tc>
                <w:tcPr>
                  <w:tcW w:w="0" w:type="auto"/>
                  <w:tcMar>
                    <w:top w:w="15" w:type="dxa"/>
                    <w:left w:w="15" w:type="dxa"/>
                    <w:bottom w:w="15" w:type="dxa"/>
                    <w:right w:w="58" w:type="dxa"/>
                  </w:tcMar>
                  <w:vAlign w:val="center"/>
                  <w:hideMark/>
                </w:tcPr>
                <w:p w:rsidR="00BD68F7" w:rsidRDefault="00153F68">
                  <w:pPr>
                    <w:rPr>
                      <w:rFonts w:ascii="dotum" w:eastAsia="굴림" w:hAnsi="dotum" w:cs="굴림" w:hint="eastAsia"/>
                      <w:sz w:val="14"/>
                      <w:szCs w:val="14"/>
                    </w:rPr>
                  </w:pPr>
                  <w:hyperlink r:id="rId528" w:history="1">
                    <w:r w:rsidR="00BD68F7">
                      <w:rPr>
                        <w:rStyle w:val="a4"/>
                        <w:rFonts w:ascii="dotum" w:hAnsi="dotum"/>
                        <w:b/>
                        <w:bCs/>
                        <w:color w:val="2E2E2E"/>
                        <w:sz w:val="14"/>
                        <w:szCs w:val="14"/>
                        <w:u w:val="none"/>
                      </w:rPr>
                      <w:t>도플광어</w:t>
                    </w:r>
                    <w:r w:rsidR="00BD68F7">
                      <w:rPr>
                        <w:rStyle w:val="a4"/>
                        <w:rFonts w:ascii="dotum" w:hAnsi="dotum"/>
                        <w:b/>
                        <w:bCs/>
                        <w:color w:val="2E2E2E"/>
                        <w:sz w:val="14"/>
                        <w:szCs w:val="14"/>
                        <w:u w:val="none"/>
                      </w:rPr>
                      <w:t>(gbox2)</w:t>
                    </w:r>
                  </w:hyperlink>
                </w:p>
              </w:tc>
            </w:tr>
          </w:tbl>
          <w:p w:rsidR="00BD68F7" w:rsidRDefault="00BD68F7">
            <w:pPr>
              <w:rPr>
                <w:rFonts w:ascii="dotum" w:eastAsia="굴림" w:hAnsi="dotum" w:cs="굴림" w:hint="eastAsia"/>
                <w:b/>
                <w:bCs/>
                <w:color w:val="2E2E2E"/>
                <w:sz w:val="14"/>
                <w:szCs w:val="14"/>
              </w:rPr>
            </w:pPr>
          </w:p>
        </w:tc>
        <w:tc>
          <w:tcPr>
            <w:tcW w:w="0" w:type="auto"/>
            <w:tcMar>
              <w:top w:w="0" w:type="dxa"/>
              <w:left w:w="0" w:type="dxa"/>
              <w:bottom w:w="0" w:type="dxa"/>
              <w:right w:w="58" w:type="dxa"/>
            </w:tcMar>
            <w:vAlign w:val="center"/>
            <w:hideMark/>
          </w:tcPr>
          <w:p w:rsidR="00BD68F7" w:rsidRDefault="00BD68F7">
            <w:pPr>
              <w:rPr>
                <w:rFonts w:ascii="dotum" w:eastAsia="굴림" w:hAnsi="dotum" w:cs="굴림" w:hint="eastAsia"/>
                <w:color w:val="2E2E2E"/>
                <w:spacing w:val="-12"/>
                <w:sz w:val="13"/>
                <w:szCs w:val="13"/>
              </w:rPr>
            </w:pPr>
            <w:r>
              <w:rPr>
                <w:rStyle w:val="filter-50"/>
                <w:rFonts w:ascii="dotum" w:hAnsi="dotum"/>
                <w:color w:val="2E2E2E"/>
                <w:spacing w:val="-12"/>
                <w:sz w:val="13"/>
                <w:szCs w:val="13"/>
              </w:rPr>
              <w:t>카페매니저</w:t>
            </w:r>
            <w:r>
              <w:rPr>
                <w:rFonts w:ascii="dotum" w:hAnsi="dotum" w:hint="eastAsia"/>
                <w:noProof/>
                <w:color w:val="2E2E2E"/>
                <w:spacing w:val="-12"/>
                <w:sz w:val="13"/>
                <w:szCs w:val="13"/>
              </w:rPr>
              <w:drawing>
                <wp:inline distT="0" distB="0" distL="0" distR="0">
                  <wp:extent cx="102235" cy="102235"/>
                  <wp:effectExtent l="19050" t="0" r="0" b="0"/>
                  <wp:docPr id="161" name="그림 15" descr="http://cafeimgs.naver.com/levelicon/1/5_99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afeimgs.naver.com/levelicon/1/5_999.gif"/>
                          <pic:cNvPicPr>
                            <a:picLocks noChangeAspect="1" noChangeArrowheads="1"/>
                          </pic:cNvPicPr>
                        </pic:nvPicPr>
                        <pic:blipFill>
                          <a:blip r:embed="rId529"/>
                          <a:srcRect/>
                          <a:stretch>
                            <a:fillRect/>
                          </a:stretch>
                        </pic:blipFill>
                        <pic:spPr bwMode="auto">
                          <a:xfrm>
                            <a:off x="0" y="0"/>
                            <a:ext cx="102235" cy="102235"/>
                          </a:xfrm>
                          <a:prstGeom prst="rect">
                            <a:avLst/>
                          </a:prstGeom>
                          <a:noFill/>
                          <a:ln w="9525">
                            <a:noFill/>
                            <a:miter lim="800000"/>
                            <a:headEnd/>
                            <a:tailEnd/>
                          </a:ln>
                        </pic:spPr>
                      </pic:pic>
                    </a:graphicData>
                  </a:graphic>
                </wp:inline>
              </w:drawing>
            </w:r>
          </w:p>
        </w:tc>
      </w:tr>
    </w:tbl>
    <w:p w:rsidR="00BD68F7" w:rsidRDefault="00BD68F7" w:rsidP="00BD68F7">
      <w:pPr>
        <w:spacing w:line="184" w:lineRule="atLeast"/>
        <w:jc w:val="right"/>
        <w:rPr>
          <w:rFonts w:ascii="dotum" w:hAnsi="dotum" w:hint="eastAsia"/>
          <w:vanish/>
          <w:color w:val="2E2E2E"/>
          <w:sz w:val="14"/>
          <w:szCs w:val="14"/>
        </w:rPr>
      </w:pPr>
    </w:p>
    <w:tbl>
      <w:tblPr>
        <w:tblW w:w="0" w:type="auto"/>
        <w:jc w:val="right"/>
        <w:tblCellSpacing w:w="0" w:type="dxa"/>
        <w:tblCellMar>
          <w:left w:w="0" w:type="dxa"/>
          <w:right w:w="0" w:type="dxa"/>
        </w:tblCellMar>
        <w:tblLook w:val="04A0"/>
      </w:tblPr>
      <w:tblGrid>
        <w:gridCol w:w="2819"/>
      </w:tblGrid>
      <w:tr w:rsidR="00BD68F7" w:rsidTr="00BD68F7">
        <w:trPr>
          <w:trHeight w:val="265"/>
          <w:tblCellSpacing w:w="0" w:type="dxa"/>
          <w:jc w:val="right"/>
        </w:trPr>
        <w:tc>
          <w:tcPr>
            <w:tcW w:w="0" w:type="auto"/>
            <w:hideMark/>
          </w:tcPr>
          <w:p w:rsidR="00BD68F7" w:rsidRDefault="00153F68">
            <w:pPr>
              <w:jc w:val="right"/>
              <w:rPr>
                <w:rFonts w:ascii="dotum" w:eastAsia="굴림" w:hAnsi="dotum" w:cs="굴림" w:hint="eastAsia"/>
                <w:sz w:val="14"/>
                <w:szCs w:val="14"/>
              </w:rPr>
            </w:pPr>
            <w:hyperlink r:id="rId530" w:tgtFrame="_top" w:history="1">
              <w:r w:rsidR="00BD68F7">
                <w:rPr>
                  <w:rStyle w:val="a4"/>
                  <w:rFonts w:ascii="돋움" w:eastAsia="돋움" w:hAnsi="돋움" w:hint="eastAsia"/>
                  <w:color w:val="2E2E2E"/>
                  <w:sz w:val="13"/>
                  <w:szCs w:val="13"/>
                  <w:u w:val="none"/>
                </w:rPr>
                <w:t>http://cafe.naver.com/jzsdn/21091</w:t>
              </w:r>
            </w:hyperlink>
            <w:r w:rsidR="00BD68F7">
              <w:rPr>
                <w:rStyle w:val="apple-converted-space"/>
                <w:rFonts w:ascii="dotum" w:hAnsi="dotum"/>
                <w:sz w:val="14"/>
                <w:szCs w:val="14"/>
              </w:rPr>
              <w:t> </w:t>
            </w:r>
            <w:r w:rsidR="00BD68F7">
              <w:rPr>
                <w:rFonts w:ascii="dotum" w:hAnsi="dotum" w:hint="eastAsia"/>
                <w:noProof/>
                <w:color w:val="0000FF"/>
                <w:sz w:val="14"/>
                <w:szCs w:val="14"/>
              </w:rPr>
              <w:drawing>
                <wp:inline distT="0" distB="0" distL="0" distR="0">
                  <wp:extent cx="387985" cy="139065"/>
                  <wp:effectExtent l="19050" t="0" r="0" b="0"/>
                  <wp:docPr id="160" name="imgArticleURL" descr="http://cafeimgs.naver.com/cafe4/btn-copy-add.gif">
                    <a:hlinkClick xmlns:a="http://schemas.openxmlformats.org/drawingml/2006/main" r:id="rId5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rticleURL" descr="http://cafeimgs.naver.com/cafe4/btn-copy-add.gif">
                            <a:hlinkClick r:id="rId528"/>
                          </pic:cNvPr>
                          <pic:cNvPicPr>
                            <a:picLocks noChangeAspect="1" noChangeArrowheads="1"/>
                          </pic:cNvPicPr>
                        </pic:nvPicPr>
                        <pic:blipFill>
                          <a:blip r:embed="rId531"/>
                          <a:srcRect/>
                          <a:stretch>
                            <a:fillRect/>
                          </a:stretch>
                        </pic:blipFill>
                        <pic:spPr bwMode="auto">
                          <a:xfrm>
                            <a:off x="0" y="0"/>
                            <a:ext cx="387985" cy="139065"/>
                          </a:xfrm>
                          <a:prstGeom prst="rect">
                            <a:avLst/>
                          </a:prstGeom>
                          <a:noFill/>
                          <a:ln w="9525">
                            <a:noFill/>
                            <a:miter lim="800000"/>
                            <a:headEnd/>
                            <a:tailEnd/>
                          </a:ln>
                        </pic:spPr>
                      </pic:pic>
                    </a:graphicData>
                  </a:graphic>
                </wp:inline>
              </w:drawing>
            </w:r>
          </w:p>
        </w:tc>
      </w:tr>
      <w:tr w:rsidR="00BD68F7" w:rsidTr="00BD68F7">
        <w:trPr>
          <w:tblCellSpacing w:w="0" w:type="dxa"/>
          <w:jc w:val="right"/>
        </w:trPr>
        <w:tc>
          <w:tcPr>
            <w:tcW w:w="0" w:type="auto"/>
            <w:vAlign w:val="center"/>
            <w:hideMark/>
          </w:tcPr>
          <w:p w:rsidR="00BD68F7" w:rsidRDefault="00BD68F7">
            <w:pPr>
              <w:jc w:val="right"/>
              <w:rPr>
                <w:rFonts w:ascii="dotum" w:eastAsia="굴림" w:hAnsi="dotum" w:cs="굴림" w:hint="eastAsia"/>
                <w:color w:val="2E2E2E"/>
                <w:sz w:val="14"/>
                <w:szCs w:val="14"/>
              </w:rPr>
            </w:pPr>
          </w:p>
        </w:tc>
      </w:tr>
    </w:tbl>
    <w:p w:rsidR="00BD68F7" w:rsidRDefault="00BD68F7" w:rsidP="00BD68F7">
      <w:pPr>
        <w:jc w:val="left"/>
        <w:rPr>
          <w:rFonts w:ascii="dotum" w:hAnsi="dotum" w:hint="eastAsia"/>
          <w:color w:val="2E2E2E"/>
          <w:sz w:val="14"/>
          <w:szCs w:val="14"/>
        </w:rPr>
      </w:pPr>
      <w:r>
        <w:rPr>
          <w:rFonts w:ascii="dotum" w:hAnsi="dotum"/>
          <w:color w:val="2E2E2E"/>
          <w:sz w:val="14"/>
          <w:szCs w:val="14"/>
        </w:rPr>
        <w:t>혹시</w:t>
      </w:r>
      <w:r>
        <w:rPr>
          <w:rFonts w:ascii="dotum" w:hAnsi="dotum"/>
          <w:color w:val="2E2E2E"/>
          <w:sz w:val="14"/>
          <w:szCs w:val="14"/>
        </w:rPr>
        <w:t xml:space="preserve"> </w:t>
      </w:r>
      <w:r>
        <w:rPr>
          <w:rFonts w:ascii="dotum" w:hAnsi="dotum"/>
          <w:color w:val="2E2E2E"/>
          <w:sz w:val="14"/>
          <w:szCs w:val="14"/>
        </w:rPr>
        <w:t>필요하신</w:t>
      </w:r>
      <w:r>
        <w:rPr>
          <w:rFonts w:ascii="dotum" w:hAnsi="dotum"/>
          <w:color w:val="2E2E2E"/>
          <w:sz w:val="14"/>
          <w:szCs w:val="14"/>
        </w:rPr>
        <w:t xml:space="preserve"> </w:t>
      </w:r>
      <w:r>
        <w:rPr>
          <w:rFonts w:ascii="dotum" w:hAnsi="dotum"/>
          <w:color w:val="2E2E2E"/>
          <w:sz w:val="14"/>
          <w:szCs w:val="14"/>
        </w:rPr>
        <w:t>분이</w:t>
      </w:r>
      <w:r>
        <w:rPr>
          <w:rFonts w:ascii="dotum" w:hAnsi="dotum"/>
          <w:color w:val="2E2E2E"/>
          <w:sz w:val="14"/>
          <w:szCs w:val="14"/>
        </w:rPr>
        <w:t xml:space="preserve"> </w:t>
      </w:r>
      <w:r>
        <w:rPr>
          <w:rFonts w:ascii="dotum" w:hAnsi="dotum"/>
          <w:color w:val="2E2E2E"/>
          <w:sz w:val="14"/>
          <w:szCs w:val="14"/>
        </w:rPr>
        <w:t>계실지</w:t>
      </w:r>
      <w:r>
        <w:rPr>
          <w:rFonts w:ascii="dotum" w:hAnsi="dotum"/>
          <w:color w:val="2E2E2E"/>
          <w:sz w:val="14"/>
          <w:szCs w:val="14"/>
        </w:rPr>
        <w:t xml:space="preserve"> </w:t>
      </w:r>
      <w:r>
        <w:rPr>
          <w:rFonts w:ascii="dotum" w:hAnsi="dotum"/>
          <w:color w:val="2E2E2E"/>
          <w:sz w:val="14"/>
          <w:szCs w:val="14"/>
        </w:rPr>
        <w:t>몰라서</w:t>
      </w:r>
      <w:r>
        <w:rPr>
          <w:rFonts w:ascii="dotum" w:hAnsi="dotum"/>
          <w:color w:val="2E2E2E"/>
          <w:sz w:val="14"/>
          <w:szCs w:val="14"/>
        </w:rPr>
        <w:t xml:space="preserve"> </w:t>
      </w:r>
      <w:r>
        <w:rPr>
          <w:rFonts w:ascii="dotum" w:hAnsi="dotum"/>
          <w:color w:val="2E2E2E"/>
          <w:sz w:val="14"/>
          <w:szCs w:val="14"/>
        </w:rPr>
        <w:t>미리</w:t>
      </w:r>
      <w:r>
        <w:rPr>
          <w:rFonts w:ascii="dotum" w:hAnsi="dotum"/>
          <w:color w:val="2E2E2E"/>
          <w:sz w:val="14"/>
          <w:szCs w:val="14"/>
        </w:rPr>
        <w:t xml:space="preserve"> </w:t>
      </w:r>
      <w:r>
        <w:rPr>
          <w:rFonts w:ascii="dotum" w:hAnsi="dotum"/>
          <w:color w:val="2E2E2E"/>
          <w:sz w:val="14"/>
          <w:szCs w:val="14"/>
        </w:rPr>
        <w:t>공유합니다</w:t>
      </w:r>
      <w:r>
        <w:rPr>
          <w:rFonts w:ascii="dotum" w:hAnsi="dotum"/>
          <w:color w:val="2E2E2E"/>
          <w:sz w:val="14"/>
          <w:szCs w:val="14"/>
        </w:rPr>
        <w:t>.</w:t>
      </w:r>
    </w:p>
    <w:p w:rsidR="00BD68F7" w:rsidRDefault="00BD68F7" w:rsidP="00BD68F7">
      <w:pPr>
        <w:rPr>
          <w:rFonts w:ascii="dotum" w:hAnsi="dotum" w:hint="eastAsia"/>
          <w:color w:val="2E2E2E"/>
          <w:sz w:val="14"/>
          <w:szCs w:val="14"/>
        </w:rPr>
      </w:pPr>
      <w:r>
        <w:rPr>
          <w:rFonts w:ascii="dotum" w:hAnsi="dotum"/>
          <w:color w:val="2E2E2E"/>
          <w:sz w:val="14"/>
          <w:szCs w:val="14"/>
        </w:rPr>
        <w:t>안드로이드는</w:t>
      </w:r>
      <w:r>
        <w:rPr>
          <w:rFonts w:ascii="dotum" w:hAnsi="dotum"/>
          <w:color w:val="2E2E2E"/>
          <w:sz w:val="14"/>
          <w:szCs w:val="14"/>
        </w:rPr>
        <w:t xml:space="preserve"> </w:t>
      </w:r>
      <w:r>
        <w:rPr>
          <w:rFonts w:ascii="dotum" w:hAnsi="dotum"/>
          <w:color w:val="2E2E2E"/>
          <w:sz w:val="14"/>
          <w:szCs w:val="14"/>
        </w:rPr>
        <w:t>아이폰에</w:t>
      </w:r>
      <w:r>
        <w:rPr>
          <w:rFonts w:ascii="dotum" w:hAnsi="dotum"/>
          <w:color w:val="2E2E2E"/>
          <w:sz w:val="14"/>
          <w:szCs w:val="14"/>
        </w:rPr>
        <w:t xml:space="preserve"> </w:t>
      </w:r>
      <w:r>
        <w:rPr>
          <w:rFonts w:ascii="dotum" w:hAnsi="dotum"/>
          <w:color w:val="2E2E2E"/>
          <w:sz w:val="14"/>
          <w:szCs w:val="14"/>
        </w:rPr>
        <w:t>비해서</w:t>
      </w:r>
      <w:r>
        <w:rPr>
          <w:rFonts w:ascii="dotum" w:hAnsi="dotum"/>
          <w:color w:val="2E2E2E"/>
          <w:sz w:val="14"/>
          <w:szCs w:val="14"/>
        </w:rPr>
        <w:t xml:space="preserve"> </w:t>
      </w:r>
      <w:r>
        <w:rPr>
          <w:rFonts w:ascii="dotum" w:hAnsi="dotum"/>
          <w:color w:val="2E2E2E"/>
          <w:sz w:val="14"/>
          <w:szCs w:val="14"/>
        </w:rPr>
        <w:t>네튁이</w:t>
      </w:r>
      <w:r>
        <w:rPr>
          <w:rFonts w:ascii="dotum" w:hAnsi="dotum"/>
          <w:color w:val="2E2E2E"/>
          <w:sz w:val="14"/>
          <w:szCs w:val="14"/>
        </w:rPr>
        <w:t xml:space="preserve"> </w:t>
      </w:r>
      <w:r>
        <w:rPr>
          <w:rFonts w:ascii="dotum" w:hAnsi="dotum"/>
          <w:color w:val="2E2E2E"/>
          <w:sz w:val="14"/>
          <w:szCs w:val="14"/>
        </w:rPr>
        <w:t>강하더군요</w:t>
      </w:r>
      <w:r>
        <w:rPr>
          <w:rFonts w:ascii="dotum" w:hAnsi="dotum"/>
          <w:color w:val="2E2E2E"/>
          <w:sz w:val="14"/>
          <w:szCs w:val="14"/>
        </w:rPr>
        <w:t>.</w:t>
      </w:r>
    </w:p>
    <w:p w:rsidR="00BD68F7" w:rsidRDefault="00BD68F7" w:rsidP="00BD68F7">
      <w:pPr>
        <w:rPr>
          <w:rFonts w:ascii="dotum" w:hAnsi="dotum" w:hint="eastAsia"/>
          <w:color w:val="2E2E2E"/>
          <w:sz w:val="14"/>
          <w:szCs w:val="14"/>
        </w:rPr>
      </w:pPr>
      <w:r>
        <w:rPr>
          <w:rFonts w:ascii="dotum" w:hAnsi="dotum"/>
          <w:color w:val="2E2E2E"/>
          <w:sz w:val="14"/>
          <w:szCs w:val="14"/>
        </w:rPr>
        <w:t>예를</w:t>
      </w:r>
      <w:r>
        <w:rPr>
          <w:rFonts w:ascii="dotum" w:hAnsi="dotum"/>
          <w:color w:val="2E2E2E"/>
          <w:sz w:val="14"/>
          <w:szCs w:val="14"/>
        </w:rPr>
        <w:t xml:space="preserve"> </w:t>
      </w:r>
      <w:r>
        <w:rPr>
          <w:rFonts w:ascii="dotum" w:hAnsi="dotum"/>
          <w:color w:val="2E2E2E"/>
          <w:sz w:val="14"/>
          <w:szCs w:val="14"/>
        </w:rPr>
        <w:t>들자면</w:t>
      </w:r>
      <w:r>
        <w:rPr>
          <w:rFonts w:ascii="dotum" w:hAnsi="dotum"/>
          <w:color w:val="2E2E2E"/>
          <w:sz w:val="14"/>
          <w:szCs w:val="14"/>
        </w:rPr>
        <w:t xml:space="preserve"> </w:t>
      </w:r>
      <w:r>
        <w:rPr>
          <w:rFonts w:ascii="dotum" w:hAnsi="dotum"/>
          <w:color w:val="2E2E2E"/>
          <w:sz w:val="14"/>
          <w:szCs w:val="14"/>
        </w:rPr>
        <w:t>멀티미디어</w:t>
      </w:r>
      <w:r>
        <w:rPr>
          <w:rFonts w:ascii="dotum" w:hAnsi="dotum"/>
          <w:color w:val="2E2E2E"/>
          <w:sz w:val="14"/>
          <w:szCs w:val="14"/>
        </w:rPr>
        <w:t xml:space="preserve"> </w:t>
      </w:r>
      <w:r>
        <w:rPr>
          <w:rFonts w:ascii="dotum" w:hAnsi="dotum"/>
          <w:color w:val="2E2E2E"/>
          <w:sz w:val="14"/>
          <w:szCs w:val="14"/>
        </w:rPr>
        <w:t>학과</w:t>
      </w:r>
      <w:r>
        <w:rPr>
          <w:rFonts w:ascii="dotum" w:hAnsi="dotum"/>
          <w:color w:val="2E2E2E"/>
          <w:sz w:val="14"/>
          <w:szCs w:val="14"/>
        </w:rPr>
        <w:t xml:space="preserve"> </w:t>
      </w:r>
      <w:r>
        <w:rPr>
          <w:rFonts w:ascii="dotum" w:hAnsi="dotum"/>
          <w:color w:val="2E2E2E"/>
          <w:sz w:val="14"/>
          <w:szCs w:val="14"/>
        </w:rPr>
        <w:t>학생이라면</w:t>
      </w:r>
      <w:r>
        <w:rPr>
          <w:rFonts w:ascii="dotum" w:hAnsi="dotum"/>
          <w:color w:val="2E2E2E"/>
          <w:sz w:val="14"/>
          <w:szCs w:val="14"/>
        </w:rPr>
        <w:t xml:space="preserve"> </w:t>
      </w:r>
      <w:r>
        <w:rPr>
          <w:rFonts w:ascii="dotum" w:hAnsi="dotum"/>
          <w:color w:val="2E2E2E"/>
          <w:sz w:val="14"/>
          <w:szCs w:val="14"/>
        </w:rPr>
        <w:t>아이폰을</w:t>
      </w:r>
      <w:r>
        <w:rPr>
          <w:rFonts w:ascii="dotum" w:hAnsi="dotum"/>
          <w:color w:val="2E2E2E"/>
          <w:sz w:val="14"/>
          <w:szCs w:val="14"/>
        </w:rPr>
        <w:t xml:space="preserve"> </w:t>
      </w:r>
      <w:r>
        <w:rPr>
          <w:rFonts w:ascii="dotum" w:hAnsi="dotum"/>
          <w:color w:val="2E2E2E"/>
          <w:sz w:val="14"/>
          <w:szCs w:val="14"/>
        </w:rPr>
        <w:t>공부하시는게</w:t>
      </w:r>
      <w:r>
        <w:rPr>
          <w:rFonts w:ascii="dotum" w:hAnsi="dotum"/>
          <w:color w:val="2E2E2E"/>
          <w:sz w:val="14"/>
          <w:szCs w:val="14"/>
        </w:rPr>
        <w:t xml:space="preserve"> </w:t>
      </w:r>
      <w:r>
        <w:rPr>
          <w:rFonts w:ascii="dotum" w:hAnsi="dotum"/>
          <w:color w:val="2E2E2E"/>
          <w:sz w:val="14"/>
          <w:szCs w:val="14"/>
        </w:rPr>
        <w:t>좋겠고</w:t>
      </w:r>
      <w:r>
        <w:rPr>
          <w:rFonts w:ascii="dotum" w:hAnsi="dotum"/>
          <w:color w:val="2E2E2E"/>
          <w:sz w:val="14"/>
          <w:szCs w:val="14"/>
        </w:rPr>
        <w:t>.</w:t>
      </w:r>
    </w:p>
    <w:p w:rsidR="00BD68F7" w:rsidRDefault="00BD68F7" w:rsidP="00BD68F7">
      <w:pPr>
        <w:rPr>
          <w:rFonts w:ascii="dotum" w:hAnsi="dotum" w:hint="eastAsia"/>
          <w:color w:val="2E2E2E"/>
          <w:sz w:val="14"/>
          <w:szCs w:val="14"/>
        </w:rPr>
      </w:pPr>
      <w:r>
        <w:rPr>
          <w:rFonts w:ascii="dotum" w:hAnsi="dotum"/>
          <w:color w:val="2E2E2E"/>
          <w:sz w:val="14"/>
          <w:szCs w:val="14"/>
        </w:rPr>
        <w:t>전산학과나</w:t>
      </w:r>
      <w:r>
        <w:rPr>
          <w:rFonts w:ascii="dotum" w:hAnsi="dotum"/>
          <w:color w:val="2E2E2E"/>
          <w:sz w:val="14"/>
          <w:szCs w:val="14"/>
        </w:rPr>
        <w:t xml:space="preserve"> </w:t>
      </w:r>
      <w:r>
        <w:rPr>
          <w:rFonts w:ascii="dotum" w:hAnsi="dotum"/>
          <w:color w:val="2E2E2E"/>
          <w:sz w:val="14"/>
          <w:szCs w:val="14"/>
        </w:rPr>
        <w:t>컴공학과</w:t>
      </w:r>
      <w:r>
        <w:rPr>
          <w:rFonts w:ascii="dotum" w:hAnsi="dotum"/>
          <w:color w:val="2E2E2E"/>
          <w:sz w:val="14"/>
          <w:szCs w:val="14"/>
        </w:rPr>
        <w:t xml:space="preserve"> </w:t>
      </w:r>
      <w:r>
        <w:rPr>
          <w:rFonts w:ascii="dotum" w:hAnsi="dotum"/>
          <w:color w:val="2E2E2E"/>
          <w:sz w:val="14"/>
          <w:szCs w:val="14"/>
        </w:rPr>
        <w:t>학생들은</w:t>
      </w:r>
      <w:r>
        <w:rPr>
          <w:rFonts w:ascii="dotum" w:hAnsi="dotum"/>
          <w:color w:val="2E2E2E"/>
          <w:sz w:val="14"/>
          <w:szCs w:val="14"/>
        </w:rPr>
        <w:t xml:space="preserve"> </w:t>
      </w:r>
      <w:r>
        <w:rPr>
          <w:rFonts w:ascii="dotum" w:hAnsi="dotum"/>
          <w:color w:val="2E2E2E"/>
          <w:sz w:val="14"/>
          <w:szCs w:val="14"/>
        </w:rPr>
        <w:t>안드로이드를</w:t>
      </w:r>
      <w:r>
        <w:rPr>
          <w:rFonts w:ascii="dotum" w:hAnsi="dotum"/>
          <w:color w:val="2E2E2E"/>
          <w:sz w:val="14"/>
          <w:szCs w:val="14"/>
        </w:rPr>
        <w:t xml:space="preserve"> </w:t>
      </w:r>
      <w:r>
        <w:rPr>
          <w:rFonts w:ascii="dotum" w:hAnsi="dotum"/>
          <w:color w:val="2E2E2E"/>
          <w:sz w:val="14"/>
          <w:szCs w:val="14"/>
        </w:rPr>
        <w:t>해야할듯합니다</w:t>
      </w:r>
      <w:r>
        <w:rPr>
          <w:rFonts w:ascii="dotum" w:hAnsi="dotum"/>
          <w:color w:val="2E2E2E"/>
          <w:sz w:val="14"/>
          <w:szCs w:val="14"/>
        </w:rPr>
        <w:t>.</w:t>
      </w:r>
    </w:p>
    <w:p w:rsidR="00BD68F7" w:rsidRDefault="00BD68F7" w:rsidP="00BD68F7">
      <w:pPr>
        <w:rPr>
          <w:rFonts w:ascii="dotum" w:hAnsi="dotum" w:hint="eastAsia"/>
          <w:color w:val="2E2E2E"/>
          <w:sz w:val="14"/>
          <w:szCs w:val="14"/>
        </w:rPr>
      </w:pPr>
    </w:p>
    <w:p w:rsidR="00BD68F7" w:rsidRDefault="00BD68F7" w:rsidP="00BD68F7">
      <w:pPr>
        <w:rPr>
          <w:rFonts w:ascii="dotum" w:hAnsi="dotum" w:hint="eastAsia"/>
          <w:color w:val="2E2E2E"/>
          <w:sz w:val="14"/>
          <w:szCs w:val="14"/>
        </w:rPr>
      </w:pPr>
      <w:r>
        <w:rPr>
          <w:rFonts w:ascii="dotum" w:hAnsi="dotum"/>
          <w:color w:val="2E2E2E"/>
          <w:sz w:val="14"/>
          <w:szCs w:val="14"/>
        </w:rPr>
        <w:t>안드로이드냐</w:t>
      </w:r>
      <w:r>
        <w:rPr>
          <w:rFonts w:ascii="dotum" w:hAnsi="dotum"/>
          <w:color w:val="2E2E2E"/>
          <w:sz w:val="14"/>
          <w:szCs w:val="14"/>
        </w:rPr>
        <w:t xml:space="preserve"> </w:t>
      </w:r>
      <w:r>
        <w:rPr>
          <w:rFonts w:ascii="dotum" w:hAnsi="dotum"/>
          <w:color w:val="2E2E2E"/>
          <w:sz w:val="14"/>
          <w:szCs w:val="14"/>
        </w:rPr>
        <w:t>아이폰이냐</w:t>
      </w:r>
      <w:r>
        <w:rPr>
          <w:rFonts w:ascii="dotum" w:hAnsi="dotum"/>
          <w:color w:val="2E2E2E"/>
          <w:sz w:val="14"/>
          <w:szCs w:val="14"/>
        </w:rPr>
        <w:t xml:space="preserve"> </w:t>
      </w:r>
      <w:r>
        <w:rPr>
          <w:rFonts w:ascii="dotum" w:hAnsi="dotum"/>
          <w:color w:val="2E2E2E"/>
          <w:sz w:val="14"/>
          <w:szCs w:val="14"/>
        </w:rPr>
        <w:t>따지기전에</w:t>
      </w:r>
      <w:r>
        <w:rPr>
          <w:rFonts w:ascii="dotum" w:hAnsi="dotum"/>
          <w:color w:val="2E2E2E"/>
          <w:sz w:val="14"/>
          <w:szCs w:val="14"/>
        </w:rPr>
        <w:t xml:space="preserve"> </w:t>
      </w:r>
      <w:r>
        <w:rPr>
          <w:rFonts w:ascii="dotum" w:hAnsi="dotum"/>
          <w:color w:val="2E2E2E"/>
          <w:sz w:val="14"/>
          <w:szCs w:val="14"/>
        </w:rPr>
        <w:t>자기특기에</w:t>
      </w:r>
      <w:r>
        <w:rPr>
          <w:rFonts w:ascii="dotum" w:hAnsi="dotum"/>
          <w:color w:val="2E2E2E"/>
          <w:sz w:val="14"/>
          <w:szCs w:val="14"/>
        </w:rPr>
        <w:t xml:space="preserve"> </w:t>
      </w:r>
      <w:r>
        <w:rPr>
          <w:rFonts w:ascii="dotum" w:hAnsi="dotum"/>
          <w:color w:val="2E2E2E"/>
          <w:sz w:val="14"/>
          <w:szCs w:val="14"/>
        </w:rPr>
        <w:t>적합한</w:t>
      </w:r>
      <w:r>
        <w:rPr>
          <w:rFonts w:ascii="dotum" w:hAnsi="dotum"/>
          <w:color w:val="2E2E2E"/>
          <w:sz w:val="14"/>
          <w:szCs w:val="14"/>
        </w:rPr>
        <w:t xml:space="preserve"> </w:t>
      </w:r>
      <w:r>
        <w:rPr>
          <w:rFonts w:ascii="dotum" w:hAnsi="dotum"/>
          <w:color w:val="2E2E2E"/>
          <w:sz w:val="14"/>
          <w:szCs w:val="14"/>
        </w:rPr>
        <w:t>플랫폼을</w:t>
      </w:r>
      <w:r>
        <w:rPr>
          <w:rFonts w:ascii="dotum" w:hAnsi="dotum"/>
          <w:color w:val="2E2E2E"/>
          <w:sz w:val="14"/>
          <w:szCs w:val="14"/>
        </w:rPr>
        <w:t xml:space="preserve"> </w:t>
      </w:r>
      <w:r>
        <w:rPr>
          <w:rFonts w:ascii="dotum" w:hAnsi="dotum"/>
          <w:color w:val="2E2E2E"/>
          <w:sz w:val="14"/>
          <w:szCs w:val="14"/>
        </w:rPr>
        <w:t>선택</w:t>
      </w:r>
      <w:r>
        <w:rPr>
          <w:rFonts w:ascii="dotum" w:hAnsi="dotum"/>
          <w:color w:val="2E2E2E"/>
          <w:sz w:val="14"/>
          <w:szCs w:val="14"/>
        </w:rPr>
        <w:t xml:space="preserve"> </w:t>
      </w:r>
      <w:r>
        <w:rPr>
          <w:rFonts w:ascii="dotum" w:hAnsi="dotum"/>
          <w:color w:val="2E2E2E"/>
          <w:sz w:val="14"/>
          <w:szCs w:val="14"/>
        </w:rPr>
        <w:t>하시면</w:t>
      </w:r>
      <w:r>
        <w:rPr>
          <w:rFonts w:ascii="dotum" w:hAnsi="dotum"/>
          <w:color w:val="2E2E2E"/>
          <w:sz w:val="14"/>
          <w:szCs w:val="14"/>
        </w:rPr>
        <w:t xml:space="preserve"> </w:t>
      </w:r>
      <w:r>
        <w:rPr>
          <w:rFonts w:ascii="dotum" w:hAnsi="dotum"/>
          <w:color w:val="2E2E2E"/>
          <w:sz w:val="14"/>
          <w:szCs w:val="14"/>
        </w:rPr>
        <w:t>될듯합니다</w:t>
      </w:r>
      <w:r>
        <w:rPr>
          <w:rFonts w:ascii="dotum" w:hAnsi="dotum"/>
          <w:color w:val="2E2E2E"/>
          <w:sz w:val="14"/>
          <w:szCs w:val="14"/>
        </w:rPr>
        <w:t>.</w:t>
      </w:r>
    </w:p>
    <w:p w:rsidR="00BD68F7" w:rsidRDefault="00BD68F7" w:rsidP="00BD68F7">
      <w:pPr>
        <w:rPr>
          <w:rFonts w:ascii="dotum" w:hAnsi="dotum" w:hint="eastAsia"/>
          <w:color w:val="2E2E2E"/>
          <w:sz w:val="14"/>
          <w:szCs w:val="14"/>
        </w:rPr>
      </w:pPr>
    </w:p>
    <w:p w:rsidR="00BD68F7" w:rsidRDefault="00BD68F7" w:rsidP="00BD68F7">
      <w:pPr>
        <w:rPr>
          <w:rFonts w:ascii="dotum" w:hAnsi="dotum" w:hint="eastAsia"/>
          <w:color w:val="2E2E2E"/>
          <w:sz w:val="14"/>
          <w:szCs w:val="14"/>
        </w:rPr>
      </w:pPr>
    </w:p>
    <w:p w:rsidR="00BD68F7" w:rsidRDefault="00BD68F7" w:rsidP="00BD68F7">
      <w:pPr>
        <w:rPr>
          <w:rFonts w:ascii="dotum" w:hAnsi="dotum" w:hint="eastAsia"/>
          <w:color w:val="2E2E2E"/>
          <w:sz w:val="14"/>
          <w:szCs w:val="14"/>
        </w:rPr>
      </w:pPr>
      <w:r>
        <w:rPr>
          <w:rFonts w:ascii="dotum" w:hAnsi="dotum"/>
          <w:color w:val="2E2E2E"/>
          <w:sz w:val="14"/>
          <w:szCs w:val="14"/>
        </w:rPr>
        <w:t>정적함수인</w:t>
      </w:r>
      <w:r>
        <w:rPr>
          <w:rFonts w:ascii="dotum" w:hAnsi="dotum"/>
          <w:color w:val="2E2E2E"/>
          <w:sz w:val="14"/>
          <w:szCs w:val="14"/>
        </w:rPr>
        <w:t xml:space="preserve"> DownloadHtml </w:t>
      </w:r>
      <w:r>
        <w:rPr>
          <w:rFonts w:ascii="dotum" w:hAnsi="dotum"/>
          <w:color w:val="2E2E2E"/>
          <w:sz w:val="14"/>
          <w:szCs w:val="14"/>
        </w:rPr>
        <w:t>가</w:t>
      </w:r>
      <w:r>
        <w:rPr>
          <w:rFonts w:ascii="dotum" w:hAnsi="dotum"/>
          <w:color w:val="2E2E2E"/>
          <w:sz w:val="14"/>
          <w:szCs w:val="14"/>
        </w:rPr>
        <w:t xml:space="preserve">  </w:t>
      </w:r>
      <w:r>
        <w:rPr>
          <w:rFonts w:ascii="dotum" w:hAnsi="dotum"/>
          <w:color w:val="2E2E2E"/>
          <w:sz w:val="14"/>
          <w:szCs w:val="14"/>
        </w:rPr>
        <w:t>스트링형태로</w:t>
      </w:r>
      <w:r>
        <w:rPr>
          <w:rFonts w:ascii="dotum" w:hAnsi="dotum"/>
          <w:color w:val="2E2E2E"/>
          <w:sz w:val="14"/>
          <w:szCs w:val="14"/>
        </w:rPr>
        <w:t xml:space="preserve"> html</w:t>
      </w:r>
      <w:r>
        <w:rPr>
          <w:rFonts w:ascii="dotum" w:hAnsi="dotum"/>
          <w:color w:val="2E2E2E"/>
          <w:sz w:val="14"/>
          <w:szCs w:val="14"/>
        </w:rPr>
        <w:t>문서내용을</w:t>
      </w:r>
      <w:r>
        <w:rPr>
          <w:rFonts w:ascii="dotum" w:hAnsi="dotum"/>
          <w:color w:val="2E2E2E"/>
          <w:sz w:val="14"/>
          <w:szCs w:val="14"/>
        </w:rPr>
        <w:t xml:space="preserve"> </w:t>
      </w:r>
      <w:r>
        <w:rPr>
          <w:rFonts w:ascii="dotum" w:hAnsi="dotum"/>
          <w:color w:val="2E2E2E"/>
          <w:sz w:val="14"/>
          <w:szCs w:val="14"/>
        </w:rPr>
        <w:t>리턴해줍니다</w:t>
      </w:r>
      <w:r>
        <w:rPr>
          <w:rFonts w:ascii="dotum" w:hAnsi="dotum"/>
          <w:color w:val="2E2E2E"/>
          <w:sz w:val="14"/>
          <w:szCs w:val="14"/>
        </w:rPr>
        <w:t xml:space="preserve">. </w:t>
      </w:r>
      <w:r>
        <w:rPr>
          <w:rFonts w:ascii="dotum" w:hAnsi="dotum"/>
          <w:color w:val="2E2E2E"/>
          <w:sz w:val="14"/>
          <w:szCs w:val="14"/>
        </w:rPr>
        <w:t>페이지에따라</w:t>
      </w:r>
      <w:r>
        <w:rPr>
          <w:rFonts w:ascii="dotum" w:hAnsi="dotum"/>
          <w:color w:val="2E2E2E"/>
          <w:sz w:val="14"/>
          <w:szCs w:val="14"/>
        </w:rPr>
        <w:t xml:space="preserve"> </w:t>
      </w:r>
      <w:r>
        <w:rPr>
          <w:rFonts w:ascii="dotum" w:hAnsi="dotum"/>
          <w:color w:val="2E2E2E"/>
          <w:sz w:val="14"/>
          <w:szCs w:val="14"/>
        </w:rPr>
        <w:t>시간이</w:t>
      </w:r>
      <w:r>
        <w:rPr>
          <w:rFonts w:ascii="dotum" w:hAnsi="dotum"/>
          <w:color w:val="2E2E2E"/>
          <w:sz w:val="14"/>
          <w:szCs w:val="14"/>
        </w:rPr>
        <w:t xml:space="preserve"> </w:t>
      </w:r>
      <w:r>
        <w:rPr>
          <w:rFonts w:ascii="dotum" w:hAnsi="dotum"/>
          <w:color w:val="2E2E2E"/>
          <w:sz w:val="14"/>
          <w:szCs w:val="14"/>
        </w:rPr>
        <w:t>오래</w:t>
      </w:r>
      <w:r>
        <w:rPr>
          <w:rFonts w:ascii="dotum" w:hAnsi="dotum"/>
          <w:color w:val="2E2E2E"/>
          <w:sz w:val="14"/>
          <w:szCs w:val="14"/>
        </w:rPr>
        <w:t xml:space="preserve"> </w:t>
      </w:r>
      <w:r>
        <w:rPr>
          <w:rFonts w:ascii="dotum" w:hAnsi="dotum"/>
          <w:color w:val="2E2E2E"/>
          <w:sz w:val="14"/>
          <w:szCs w:val="14"/>
        </w:rPr>
        <w:t>걸릴수</w:t>
      </w:r>
      <w:r>
        <w:rPr>
          <w:rFonts w:ascii="dotum" w:hAnsi="dotum"/>
          <w:color w:val="2E2E2E"/>
          <w:sz w:val="14"/>
          <w:szCs w:val="14"/>
        </w:rPr>
        <w:t xml:space="preserve"> </w:t>
      </w:r>
      <w:r>
        <w:rPr>
          <w:rFonts w:ascii="dotum" w:hAnsi="dotum"/>
          <w:color w:val="2E2E2E"/>
          <w:sz w:val="14"/>
          <w:szCs w:val="14"/>
        </w:rPr>
        <w:t>있으니</w:t>
      </w:r>
      <w:r>
        <w:rPr>
          <w:rFonts w:ascii="dotum" w:hAnsi="dotum"/>
          <w:color w:val="2E2E2E"/>
          <w:sz w:val="14"/>
          <w:szCs w:val="14"/>
        </w:rPr>
        <w:t xml:space="preserve"> </w:t>
      </w:r>
      <w:r>
        <w:rPr>
          <w:rFonts w:ascii="dotum" w:hAnsi="dotum"/>
          <w:color w:val="2E2E2E"/>
          <w:sz w:val="14"/>
          <w:szCs w:val="14"/>
        </w:rPr>
        <w:t>쓰레드를</w:t>
      </w:r>
      <w:r>
        <w:rPr>
          <w:rFonts w:ascii="dotum" w:hAnsi="dotum"/>
          <w:color w:val="2E2E2E"/>
          <w:sz w:val="14"/>
          <w:szCs w:val="14"/>
        </w:rPr>
        <w:t xml:space="preserve"> </w:t>
      </w:r>
      <w:r>
        <w:rPr>
          <w:rFonts w:ascii="dotum" w:hAnsi="dotum"/>
          <w:color w:val="2E2E2E"/>
          <w:sz w:val="14"/>
          <w:szCs w:val="14"/>
        </w:rPr>
        <w:t>활용</w:t>
      </w:r>
      <w:r>
        <w:rPr>
          <w:rFonts w:ascii="dotum" w:hAnsi="dotum"/>
          <w:color w:val="2E2E2E"/>
          <w:sz w:val="14"/>
          <w:szCs w:val="14"/>
        </w:rPr>
        <w:t xml:space="preserve"> </w:t>
      </w:r>
      <w:r>
        <w:rPr>
          <w:rFonts w:ascii="dotum" w:hAnsi="dotum"/>
          <w:color w:val="2E2E2E"/>
          <w:sz w:val="14"/>
          <w:szCs w:val="14"/>
        </w:rPr>
        <w:t>하셔야</w:t>
      </w:r>
      <w:r>
        <w:rPr>
          <w:rFonts w:ascii="dotum" w:hAnsi="dotum"/>
          <w:color w:val="2E2E2E"/>
          <w:sz w:val="14"/>
          <w:szCs w:val="14"/>
        </w:rPr>
        <w:t xml:space="preserve"> </w:t>
      </w:r>
      <w:r>
        <w:rPr>
          <w:rFonts w:ascii="dotum" w:hAnsi="dotum"/>
          <w:color w:val="2E2E2E"/>
          <w:sz w:val="14"/>
          <w:szCs w:val="14"/>
        </w:rPr>
        <w:t>합니다</w:t>
      </w:r>
      <w:r>
        <w:rPr>
          <w:rFonts w:ascii="dotum" w:hAnsi="dotum"/>
          <w:color w:val="2E2E2E"/>
          <w:sz w:val="14"/>
          <w:szCs w:val="14"/>
        </w:rPr>
        <w:t>.</w:t>
      </w:r>
    </w:p>
    <w:p w:rsidR="00BD68F7" w:rsidRDefault="00BD68F7" w:rsidP="00BD68F7">
      <w:pPr>
        <w:rPr>
          <w:rFonts w:ascii="dotum" w:hAnsi="dotum" w:hint="eastAsia"/>
          <w:color w:val="2E2E2E"/>
          <w:sz w:val="14"/>
          <w:szCs w:val="14"/>
        </w:rPr>
      </w:pPr>
      <w:r>
        <w:rPr>
          <w:rFonts w:ascii="dotum" w:hAnsi="dotum"/>
          <w:color w:val="2E2E2E"/>
          <w:sz w:val="14"/>
          <w:szCs w:val="14"/>
        </w:rPr>
        <w:t>Thread</w:t>
      </w:r>
      <w:r>
        <w:rPr>
          <w:rFonts w:ascii="dotum" w:hAnsi="dotum"/>
          <w:color w:val="2E2E2E"/>
          <w:sz w:val="14"/>
          <w:szCs w:val="14"/>
        </w:rPr>
        <w:t>의</w:t>
      </w:r>
      <w:r>
        <w:rPr>
          <w:rFonts w:ascii="dotum" w:hAnsi="dotum"/>
          <w:color w:val="2E2E2E"/>
          <w:sz w:val="14"/>
          <w:szCs w:val="14"/>
        </w:rPr>
        <w:t xml:space="preserve"> run </w:t>
      </w:r>
      <w:r>
        <w:rPr>
          <w:rFonts w:ascii="dotum" w:hAnsi="dotum"/>
          <w:color w:val="2E2E2E"/>
          <w:sz w:val="14"/>
          <w:szCs w:val="14"/>
        </w:rPr>
        <w:t>함수에</w:t>
      </w:r>
      <w:r>
        <w:rPr>
          <w:rFonts w:ascii="dotum" w:hAnsi="dotum"/>
          <w:color w:val="2E2E2E"/>
          <w:sz w:val="14"/>
          <w:szCs w:val="14"/>
        </w:rPr>
        <w:t xml:space="preserve"> </w:t>
      </w:r>
      <w:r>
        <w:rPr>
          <w:rFonts w:ascii="dotum" w:hAnsi="dotum"/>
          <w:color w:val="2E2E2E"/>
          <w:sz w:val="14"/>
          <w:szCs w:val="14"/>
        </w:rPr>
        <w:t>넣고</w:t>
      </w:r>
      <w:r>
        <w:rPr>
          <w:rFonts w:ascii="dotum" w:hAnsi="dotum"/>
          <w:color w:val="2E2E2E"/>
          <w:sz w:val="14"/>
          <w:szCs w:val="14"/>
        </w:rPr>
        <w:t xml:space="preserve"> </w:t>
      </w:r>
      <w:r>
        <w:rPr>
          <w:rFonts w:ascii="dotum" w:hAnsi="dotum"/>
          <w:color w:val="2E2E2E"/>
          <w:sz w:val="14"/>
          <w:szCs w:val="14"/>
        </w:rPr>
        <w:t>사용</w:t>
      </w:r>
      <w:r>
        <w:rPr>
          <w:rFonts w:ascii="dotum" w:hAnsi="dotum"/>
          <w:color w:val="2E2E2E"/>
          <w:sz w:val="14"/>
          <w:szCs w:val="14"/>
        </w:rPr>
        <w:t xml:space="preserve"> </w:t>
      </w:r>
      <w:r>
        <w:rPr>
          <w:rFonts w:ascii="dotum" w:hAnsi="dotum"/>
          <w:color w:val="2E2E2E"/>
          <w:sz w:val="14"/>
          <w:szCs w:val="14"/>
        </w:rPr>
        <w:t>하시면</w:t>
      </w:r>
      <w:r>
        <w:rPr>
          <w:rFonts w:ascii="dotum" w:hAnsi="dotum"/>
          <w:color w:val="2E2E2E"/>
          <w:sz w:val="14"/>
          <w:szCs w:val="14"/>
        </w:rPr>
        <w:t xml:space="preserve"> </w:t>
      </w:r>
      <w:r>
        <w:rPr>
          <w:rFonts w:ascii="dotum" w:hAnsi="dotum"/>
          <w:color w:val="2E2E2E"/>
          <w:sz w:val="14"/>
          <w:szCs w:val="14"/>
        </w:rPr>
        <w:t>됩니다</w:t>
      </w:r>
      <w:r>
        <w:rPr>
          <w:rFonts w:ascii="dotum" w:hAnsi="dotum"/>
          <w:color w:val="2E2E2E"/>
          <w:sz w:val="14"/>
          <w:szCs w:val="14"/>
        </w:rPr>
        <w:t>.</w:t>
      </w:r>
    </w:p>
    <w:p w:rsidR="00BD68F7" w:rsidRDefault="00BD68F7" w:rsidP="00BD68F7">
      <w:pPr>
        <w:rPr>
          <w:rFonts w:ascii="dotum" w:hAnsi="dotum" w:hint="eastAsia"/>
          <w:color w:val="2E2E2E"/>
          <w:sz w:val="14"/>
          <w:szCs w:val="14"/>
        </w:rPr>
      </w:pPr>
    </w:p>
    <w:p w:rsidR="00BD68F7" w:rsidRDefault="00BD68F7" w:rsidP="00BD68F7">
      <w:pPr>
        <w:rPr>
          <w:rFonts w:ascii="dotum" w:hAnsi="dotum" w:hint="eastAsia"/>
          <w:color w:val="2E2E2E"/>
          <w:sz w:val="14"/>
          <w:szCs w:val="14"/>
        </w:rPr>
      </w:pPr>
      <w:r>
        <w:rPr>
          <w:rFonts w:ascii="dotum" w:hAnsi="dotum"/>
          <w:color w:val="2E2E2E"/>
          <w:sz w:val="14"/>
          <w:szCs w:val="14"/>
        </w:rPr>
        <w:t>package ukg.network.http;</w:t>
      </w:r>
    </w:p>
    <w:p w:rsidR="00BD68F7" w:rsidRDefault="00BD68F7" w:rsidP="00BD68F7">
      <w:pPr>
        <w:rPr>
          <w:rFonts w:ascii="dotum" w:hAnsi="dotum" w:hint="eastAsia"/>
          <w:color w:val="2E2E2E"/>
          <w:sz w:val="14"/>
          <w:szCs w:val="14"/>
        </w:rPr>
      </w:pPr>
    </w:p>
    <w:p w:rsidR="00BD68F7" w:rsidRDefault="00BD68F7" w:rsidP="00BD68F7">
      <w:pPr>
        <w:rPr>
          <w:rFonts w:ascii="dotum" w:hAnsi="dotum" w:hint="eastAsia"/>
          <w:color w:val="2E2E2E"/>
          <w:sz w:val="14"/>
          <w:szCs w:val="14"/>
        </w:rPr>
      </w:pPr>
      <w:r>
        <w:rPr>
          <w:rFonts w:ascii="dotum" w:hAnsi="dotum"/>
          <w:color w:val="2E2E2E"/>
          <w:sz w:val="14"/>
          <w:szCs w:val="14"/>
        </w:rPr>
        <w:t>import java.io.BufferedReader;</w:t>
      </w:r>
    </w:p>
    <w:p w:rsidR="00BD68F7" w:rsidRDefault="00BD68F7" w:rsidP="00BD68F7">
      <w:pPr>
        <w:rPr>
          <w:rFonts w:ascii="dotum" w:hAnsi="dotum" w:hint="eastAsia"/>
          <w:color w:val="2E2E2E"/>
          <w:sz w:val="14"/>
          <w:szCs w:val="14"/>
        </w:rPr>
      </w:pPr>
      <w:r>
        <w:rPr>
          <w:rFonts w:ascii="dotum" w:hAnsi="dotum"/>
          <w:color w:val="2E2E2E"/>
          <w:sz w:val="14"/>
          <w:szCs w:val="14"/>
        </w:rPr>
        <w:t>import java.io.InputStreamReader;</w:t>
      </w:r>
    </w:p>
    <w:p w:rsidR="00BD68F7" w:rsidRDefault="00BD68F7" w:rsidP="00BD68F7">
      <w:pPr>
        <w:rPr>
          <w:rFonts w:ascii="dotum" w:hAnsi="dotum" w:hint="eastAsia"/>
          <w:color w:val="2E2E2E"/>
          <w:sz w:val="14"/>
          <w:szCs w:val="14"/>
        </w:rPr>
      </w:pPr>
      <w:r>
        <w:rPr>
          <w:rFonts w:ascii="dotum" w:hAnsi="dotum"/>
          <w:color w:val="2E2E2E"/>
          <w:sz w:val="14"/>
          <w:szCs w:val="14"/>
        </w:rPr>
        <w:t>import java.net.HttpURLConnection;</w:t>
      </w:r>
    </w:p>
    <w:p w:rsidR="00BD68F7" w:rsidRDefault="00BD68F7" w:rsidP="00BD68F7">
      <w:pPr>
        <w:rPr>
          <w:rFonts w:ascii="dotum" w:hAnsi="dotum" w:hint="eastAsia"/>
          <w:color w:val="2E2E2E"/>
          <w:sz w:val="14"/>
          <w:szCs w:val="14"/>
        </w:rPr>
      </w:pPr>
      <w:r>
        <w:rPr>
          <w:rFonts w:ascii="dotum" w:hAnsi="dotum"/>
          <w:color w:val="2E2E2E"/>
          <w:sz w:val="14"/>
          <w:szCs w:val="14"/>
        </w:rPr>
        <w:t>import java.net.URL;</w:t>
      </w:r>
    </w:p>
    <w:p w:rsidR="00BD68F7" w:rsidRDefault="00BD68F7" w:rsidP="00BD68F7">
      <w:pPr>
        <w:rPr>
          <w:rFonts w:ascii="dotum" w:hAnsi="dotum" w:hint="eastAsia"/>
          <w:color w:val="2E2E2E"/>
          <w:sz w:val="14"/>
          <w:szCs w:val="14"/>
        </w:rPr>
      </w:pPr>
    </w:p>
    <w:p w:rsidR="00BD68F7" w:rsidRDefault="00BD68F7" w:rsidP="00BD68F7">
      <w:pPr>
        <w:rPr>
          <w:rFonts w:ascii="dotum" w:hAnsi="dotum" w:hint="eastAsia"/>
          <w:color w:val="2E2E2E"/>
          <w:sz w:val="14"/>
          <w:szCs w:val="14"/>
        </w:rPr>
      </w:pPr>
      <w:r>
        <w:rPr>
          <w:rFonts w:ascii="dotum" w:hAnsi="dotum"/>
          <w:color w:val="2E2E2E"/>
          <w:sz w:val="14"/>
          <w:szCs w:val="14"/>
        </w:rPr>
        <w:t>import javax.net.ssl.HostnameVerifier;</w:t>
      </w:r>
    </w:p>
    <w:p w:rsidR="00BD68F7" w:rsidRDefault="00BD68F7" w:rsidP="00BD68F7">
      <w:pPr>
        <w:rPr>
          <w:rFonts w:ascii="dotum" w:hAnsi="dotum" w:hint="eastAsia"/>
          <w:color w:val="2E2E2E"/>
          <w:sz w:val="14"/>
          <w:szCs w:val="14"/>
        </w:rPr>
      </w:pPr>
      <w:r>
        <w:rPr>
          <w:rFonts w:ascii="dotum" w:hAnsi="dotum"/>
          <w:color w:val="2E2E2E"/>
          <w:sz w:val="14"/>
          <w:szCs w:val="14"/>
        </w:rPr>
        <w:t>import javax.net.ssl.HttpsURLConnection;</w:t>
      </w:r>
    </w:p>
    <w:p w:rsidR="00BD68F7" w:rsidRDefault="00BD68F7" w:rsidP="00BD68F7">
      <w:pPr>
        <w:rPr>
          <w:rFonts w:ascii="dotum" w:hAnsi="dotum" w:hint="eastAsia"/>
          <w:color w:val="2E2E2E"/>
          <w:sz w:val="14"/>
          <w:szCs w:val="14"/>
        </w:rPr>
      </w:pPr>
      <w:r>
        <w:rPr>
          <w:rFonts w:ascii="dotum" w:hAnsi="dotum"/>
          <w:color w:val="2E2E2E"/>
          <w:sz w:val="14"/>
          <w:szCs w:val="14"/>
        </w:rPr>
        <w:t>import javax.net.ssl.SSLContext;</w:t>
      </w:r>
    </w:p>
    <w:p w:rsidR="00BD68F7" w:rsidRDefault="00BD68F7" w:rsidP="00BD68F7">
      <w:pPr>
        <w:rPr>
          <w:rFonts w:ascii="dotum" w:hAnsi="dotum" w:hint="eastAsia"/>
          <w:color w:val="2E2E2E"/>
          <w:sz w:val="14"/>
          <w:szCs w:val="14"/>
        </w:rPr>
      </w:pPr>
      <w:r>
        <w:rPr>
          <w:rFonts w:ascii="dotum" w:hAnsi="dotum"/>
          <w:color w:val="2E2E2E"/>
          <w:sz w:val="14"/>
          <w:szCs w:val="14"/>
        </w:rPr>
        <w:t>import javax.net.ssl.SSLSession;</w:t>
      </w:r>
    </w:p>
    <w:p w:rsidR="00BD68F7" w:rsidRDefault="00BD68F7" w:rsidP="00BD68F7">
      <w:pPr>
        <w:rPr>
          <w:rFonts w:ascii="dotum" w:hAnsi="dotum" w:hint="eastAsia"/>
          <w:color w:val="2E2E2E"/>
          <w:sz w:val="14"/>
          <w:szCs w:val="14"/>
        </w:rPr>
      </w:pPr>
      <w:r>
        <w:rPr>
          <w:rFonts w:ascii="dotum" w:hAnsi="dotum"/>
          <w:color w:val="2E2E2E"/>
          <w:sz w:val="14"/>
          <w:szCs w:val="14"/>
        </w:rPr>
        <w:t>import javax.net.ssl.TrustManager;</w:t>
      </w:r>
    </w:p>
    <w:p w:rsidR="00BD68F7" w:rsidRDefault="00BD68F7" w:rsidP="00BD68F7">
      <w:pPr>
        <w:rPr>
          <w:rFonts w:ascii="dotum" w:hAnsi="dotum" w:hint="eastAsia"/>
          <w:color w:val="2E2E2E"/>
          <w:sz w:val="14"/>
          <w:szCs w:val="14"/>
        </w:rPr>
      </w:pPr>
      <w:r>
        <w:rPr>
          <w:rFonts w:ascii="dotum" w:hAnsi="dotum"/>
          <w:color w:val="2E2E2E"/>
          <w:sz w:val="14"/>
          <w:szCs w:val="14"/>
        </w:rPr>
        <w:t>import javax.net.ssl.X509TrustManager;</w:t>
      </w:r>
    </w:p>
    <w:p w:rsidR="00BD68F7" w:rsidRDefault="00BD68F7" w:rsidP="00BD68F7">
      <w:pPr>
        <w:rPr>
          <w:rFonts w:ascii="dotum" w:hAnsi="dotum" w:hint="eastAsia"/>
          <w:color w:val="2E2E2E"/>
          <w:sz w:val="14"/>
          <w:szCs w:val="14"/>
        </w:rPr>
      </w:pPr>
    </w:p>
    <w:p w:rsidR="00BD68F7" w:rsidRDefault="00BD68F7" w:rsidP="00BD68F7">
      <w:pPr>
        <w:rPr>
          <w:rFonts w:ascii="dotum" w:hAnsi="dotum" w:hint="eastAsia"/>
          <w:color w:val="2E2E2E"/>
          <w:sz w:val="14"/>
          <w:szCs w:val="14"/>
        </w:rPr>
      </w:pPr>
      <w:r>
        <w:rPr>
          <w:rFonts w:ascii="dotum" w:hAnsi="dotum"/>
          <w:color w:val="2E2E2E"/>
          <w:sz w:val="14"/>
          <w:szCs w:val="14"/>
        </w:rPr>
        <w:t>import android.util.Log;</w:t>
      </w:r>
    </w:p>
    <w:p w:rsidR="00BD68F7" w:rsidRDefault="00BD68F7" w:rsidP="00BD68F7">
      <w:pPr>
        <w:rPr>
          <w:rFonts w:ascii="dotum" w:hAnsi="dotum" w:hint="eastAsia"/>
          <w:color w:val="2E2E2E"/>
          <w:sz w:val="14"/>
          <w:szCs w:val="14"/>
        </w:rPr>
      </w:pPr>
      <w:r>
        <w:rPr>
          <w:rFonts w:ascii="dotum" w:hAnsi="dotum"/>
          <w:color w:val="2E2E2E"/>
          <w:sz w:val="14"/>
          <w:szCs w:val="14"/>
        </w:rPr>
        <w:t>/*</w:t>
      </w:r>
    </w:p>
    <w:p w:rsidR="00BD68F7" w:rsidRDefault="00BD68F7" w:rsidP="00BD68F7">
      <w:pPr>
        <w:rPr>
          <w:rFonts w:ascii="dotum" w:hAnsi="dotum" w:hint="eastAsia"/>
          <w:color w:val="2E2E2E"/>
          <w:sz w:val="14"/>
          <w:szCs w:val="14"/>
        </w:rPr>
      </w:pPr>
      <w:r>
        <w:rPr>
          <w:rFonts w:ascii="dotum" w:hAnsi="dotum"/>
          <w:color w:val="2E2E2E"/>
          <w:sz w:val="14"/>
          <w:szCs w:val="14"/>
        </w:rPr>
        <w:t> </w:t>
      </w:r>
      <w:r>
        <w:rPr>
          <w:rFonts w:ascii="dotum" w:hAnsi="dotum"/>
          <w:color w:val="2E2E2E"/>
          <w:sz w:val="14"/>
          <w:szCs w:val="14"/>
        </w:rPr>
        <w:t>작성자</w:t>
      </w:r>
      <w:r>
        <w:rPr>
          <w:rFonts w:ascii="dotum" w:hAnsi="dotum"/>
          <w:color w:val="2E2E2E"/>
          <w:sz w:val="14"/>
          <w:szCs w:val="14"/>
        </w:rPr>
        <w:t xml:space="preserve"> : </w:t>
      </w:r>
      <w:r>
        <w:rPr>
          <w:rFonts w:ascii="dotum" w:hAnsi="dotum"/>
          <w:color w:val="2E2E2E"/>
          <w:sz w:val="14"/>
          <w:szCs w:val="14"/>
        </w:rPr>
        <w:t>도플광어</w:t>
      </w:r>
    </w:p>
    <w:p w:rsidR="00BD68F7" w:rsidRDefault="00BD68F7" w:rsidP="00BD68F7">
      <w:pPr>
        <w:rPr>
          <w:rFonts w:ascii="dotum" w:hAnsi="dotum" w:hint="eastAsia"/>
          <w:color w:val="2E2E2E"/>
          <w:sz w:val="14"/>
          <w:szCs w:val="14"/>
        </w:rPr>
      </w:pPr>
      <w:r>
        <w:rPr>
          <w:rFonts w:ascii="dotum" w:hAnsi="dotum"/>
          <w:color w:val="2E2E2E"/>
          <w:sz w:val="14"/>
          <w:szCs w:val="14"/>
        </w:rPr>
        <w:t> </w:t>
      </w:r>
      <w:r>
        <w:rPr>
          <w:rFonts w:ascii="dotum" w:hAnsi="dotum"/>
          <w:color w:val="2E2E2E"/>
          <w:sz w:val="14"/>
          <w:szCs w:val="14"/>
        </w:rPr>
        <w:t>설명</w:t>
      </w:r>
      <w:r>
        <w:rPr>
          <w:rFonts w:ascii="dotum" w:hAnsi="dotum"/>
          <w:color w:val="2E2E2E"/>
          <w:sz w:val="14"/>
          <w:szCs w:val="14"/>
        </w:rPr>
        <w:t xml:space="preserve"> : </w:t>
      </w:r>
      <w:r>
        <w:rPr>
          <w:rFonts w:ascii="dotum" w:hAnsi="dotum"/>
          <w:color w:val="2E2E2E"/>
          <w:sz w:val="14"/>
          <w:szCs w:val="14"/>
        </w:rPr>
        <w:t>안드로이드</w:t>
      </w:r>
      <w:r>
        <w:rPr>
          <w:rFonts w:ascii="dotum" w:hAnsi="dotum"/>
          <w:color w:val="2E2E2E"/>
          <w:sz w:val="14"/>
          <w:szCs w:val="14"/>
        </w:rPr>
        <w:t xml:space="preserve"> </w:t>
      </w:r>
      <w:r>
        <w:rPr>
          <w:rFonts w:ascii="dotum" w:hAnsi="dotum"/>
          <w:color w:val="2E2E2E"/>
          <w:sz w:val="14"/>
          <w:szCs w:val="14"/>
        </w:rPr>
        <w:t>용</w:t>
      </w:r>
      <w:r>
        <w:rPr>
          <w:rFonts w:ascii="dotum" w:hAnsi="dotum"/>
          <w:color w:val="2E2E2E"/>
          <w:sz w:val="14"/>
          <w:szCs w:val="14"/>
        </w:rPr>
        <w:t xml:space="preserve">  html </w:t>
      </w:r>
      <w:r>
        <w:rPr>
          <w:rFonts w:ascii="dotum" w:hAnsi="dotum"/>
          <w:color w:val="2E2E2E"/>
          <w:sz w:val="14"/>
          <w:szCs w:val="14"/>
        </w:rPr>
        <w:t>다운로더</w:t>
      </w:r>
      <w:r>
        <w:rPr>
          <w:rFonts w:ascii="dotum" w:hAnsi="dotum"/>
          <w:color w:val="2E2E2E"/>
          <w:sz w:val="14"/>
          <w:szCs w:val="14"/>
        </w:rPr>
        <w:t xml:space="preserve"> </w:t>
      </w:r>
      <w:r>
        <w:rPr>
          <w:rFonts w:ascii="dotum" w:hAnsi="dotum"/>
          <w:color w:val="2E2E2E"/>
          <w:sz w:val="14"/>
          <w:szCs w:val="14"/>
        </w:rPr>
        <w:t>모듈</w:t>
      </w:r>
      <w:r>
        <w:rPr>
          <w:rFonts w:ascii="dotum" w:hAnsi="dotum"/>
          <w:color w:val="2E2E2E"/>
          <w:sz w:val="14"/>
          <w:szCs w:val="14"/>
        </w:rPr>
        <w:t xml:space="preserve"> (https </w:t>
      </w:r>
      <w:r>
        <w:rPr>
          <w:rFonts w:ascii="dotum" w:hAnsi="dotum"/>
          <w:color w:val="2E2E2E"/>
          <w:sz w:val="14"/>
          <w:szCs w:val="14"/>
        </w:rPr>
        <w:t>도</w:t>
      </w:r>
      <w:r>
        <w:rPr>
          <w:rFonts w:ascii="dotum" w:hAnsi="dotum"/>
          <w:color w:val="2E2E2E"/>
          <w:sz w:val="14"/>
          <w:szCs w:val="14"/>
        </w:rPr>
        <w:t xml:space="preserve"> </w:t>
      </w:r>
      <w:r>
        <w:rPr>
          <w:rFonts w:ascii="dotum" w:hAnsi="dotum"/>
          <w:color w:val="2E2E2E"/>
          <w:sz w:val="14"/>
          <w:szCs w:val="14"/>
        </w:rPr>
        <w:t>지원함</w:t>
      </w:r>
      <w:r>
        <w:rPr>
          <w:rFonts w:ascii="dotum" w:hAnsi="dotum"/>
          <w:color w:val="2E2E2E"/>
          <w:sz w:val="14"/>
          <w:szCs w:val="14"/>
        </w:rPr>
        <w:t>)</w:t>
      </w:r>
    </w:p>
    <w:p w:rsidR="00BD68F7" w:rsidRDefault="00BD68F7" w:rsidP="00BD68F7">
      <w:pPr>
        <w:rPr>
          <w:rFonts w:ascii="dotum" w:hAnsi="dotum" w:hint="eastAsia"/>
          <w:color w:val="2E2E2E"/>
          <w:sz w:val="14"/>
          <w:szCs w:val="14"/>
        </w:rPr>
      </w:pPr>
      <w:r>
        <w:rPr>
          <w:rFonts w:ascii="dotum" w:hAnsi="dotum"/>
          <w:color w:val="2E2E2E"/>
          <w:sz w:val="14"/>
          <w:szCs w:val="14"/>
        </w:rPr>
        <w:t> */</w:t>
      </w:r>
    </w:p>
    <w:p w:rsidR="00BD68F7" w:rsidRDefault="00BD68F7" w:rsidP="00BD68F7">
      <w:pPr>
        <w:rPr>
          <w:rFonts w:ascii="dotum" w:hAnsi="dotum" w:hint="eastAsia"/>
          <w:color w:val="2E2E2E"/>
          <w:sz w:val="14"/>
          <w:szCs w:val="14"/>
        </w:rPr>
      </w:pPr>
      <w:r>
        <w:rPr>
          <w:rFonts w:ascii="dotum" w:hAnsi="dotum"/>
          <w:color w:val="2E2E2E"/>
          <w:sz w:val="14"/>
          <w:szCs w:val="14"/>
        </w:rPr>
        <w:t>public class CHttpUtil {</w:t>
      </w:r>
    </w:p>
    <w:p w:rsidR="00BD68F7" w:rsidRDefault="00BD68F7" w:rsidP="00BD68F7">
      <w:pPr>
        <w:rPr>
          <w:rFonts w:ascii="dotum" w:hAnsi="dotum" w:hint="eastAsia"/>
          <w:color w:val="2E2E2E"/>
          <w:sz w:val="14"/>
          <w:szCs w:val="14"/>
        </w:rPr>
      </w:pP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Fonts w:ascii="dotum" w:hAnsi="dotum"/>
          <w:color w:val="2E2E2E"/>
          <w:sz w:val="14"/>
          <w:szCs w:val="14"/>
        </w:rPr>
        <w:t>public static String DownloadHtml(String addr) {</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StringBuilder html = new StringBuilder(); </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try {</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URL url = new URL(addr);</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//HttpURLConnection conn = (HttpURLConnection)url.openConnection();</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HttpURLConnection conn = null; </w:t>
      </w:r>
    </w:p>
    <w:p w:rsidR="00BD68F7" w:rsidRDefault="00BD68F7" w:rsidP="00BD68F7">
      <w:pPr>
        <w:rPr>
          <w:rFonts w:ascii="dotum" w:hAnsi="dotum" w:hint="eastAsia"/>
          <w:color w:val="2E2E2E"/>
          <w:sz w:val="14"/>
          <w:szCs w:val="14"/>
        </w:rPr>
      </w:pPr>
      <w:r>
        <w:rPr>
          <w:rFonts w:ascii="dotum" w:hAnsi="dotum"/>
          <w:color w:val="2E2E2E"/>
          <w:sz w:val="14"/>
          <w:szCs w:val="14"/>
        </w:rPr>
        <w:t>            </w:t>
      </w:r>
    </w:p>
    <w:p w:rsidR="00BD68F7" w:rsidRDefault="00BD68F7" w:rsidP="00BD68F7">
      <w:pPr>
        <w:rPr>
          <w:rFonts w:ascii="dotum" w:hAnsi="dotum" w:hint="eastAsia"/>
          <w:color w:val="2E2E2E"/>
          <w:sz w:val="14"/>
          <w:szCs w:val="14"/>
        </w:rPr>
      </w:pPr>
      <w:r>
        <w:rPr>
          <w:rFonts w:ascii="dotum" w:hAnsi="dotum"/>
          <w:color w:val="2E2E2E"/>
          <w:sz w:val="14"/>
          <w:szCs w:val="14"/>
        </w:rPr>
        <w:t>            if (url.getProtocol().toLowerCase().equals("https")) { </w:t>
      </w:r>
    </w:p>
    <w:p w:rsidR="00BD68F7" w:rsidRDefault="00BD68F7" w:rsidP="00BD68F7">
      <w:pPr>
        <w:rPr>
          <w:rFonts w:ascii="dotum" w:hAnsi="dotum" w:hint="eastAsia"/>
          <w:color w:val="2E2E2E"/>
          <w:sz w:val="14"/>
          <w:szCs w:val="14"/>
        </w:rPr>
      </w:pPr>
      <w:r>
        <w:rPr>
          <w:rFonts w:ascii="dotum" w:hAnsi="dotum"/>
          <w:color w:val="2E2E2E"/>
          <w:sz w:val="14"/>
          <w:szCs w:val="14"/>
        </w:rPr>
        <w:t>                trustAllHosts(); </w:t>
      </w:r>
    </w:p>
    <w:p w:rsidR="00BD68F7" w:rsidRDefault="00BD68F7" w:rsidP="00BD68F7">
      <w:pPr>
        <w:rPr>
          <w:rFonts w:ascii="dotum" w:hAnsi="dotum" w:hint="eastAsia"/>
          <w:color w:val="2E2E2E"/>
          <w:sz w:val="14"/>
          <w:szCs w:val="14"/>
        </w:rPr>
      </w:pPr>
      <w:r>
        <w:rPr>
          <w:rFonts w:ascii="dotum" w:hAnsi="dotum"/>
          <w:color w:val="2E2E2E"/>
          <w:sz w:val="14"/>
          <w:szCs w:val="14"/>
        </w:rPr>
        <w:t>                HttpsURLConnection https = (HttpsURLConnection) url.openConnection(); </w:t>
      </w:r>
    </w:p>
    <w:p w:rsidR="00BD68F7" w:rsidRDefault="00BD68F7" w:rsidP="00BD68F7">
      <w:pPr>
        <w:rPr>
          <w:rFonts w:ascii="dotum" w:hAnsi="dotum" w:hint="eastAsia"/>
          <w:color w:val="2E2E2E"/>
          <w:sz w:val="14"/>
          <w:szCs w:val="14"/>
        </w:rPr>
      </w:pPr>
      <w:r>
        <w:rPr>
          <w:rFonts w:ascii="dotum" w:hAnsi="dotum"/>
          <w:color w:val="2E2E2E"/>
          <w:sz w:val="14"/>
          <w:szCs w:val="14"/>
        </w:rPr>
        <w:t>                https.setHostnameVerifier(DO_NOT_VERIFY); </w:t>
      </w:r>
    </w:p>
    <w:p w:rsidR="00BD68F7" w:rsidRDefault="00BD68F7" w:rsidP="00BD68F7">
      <w:pPr>
        <w:rPr>
          <w:rFonts w:ascii="dotum" w:hAnsi="dotum" w:hint="eastAsia"/>
          <w:color w:val="2E2E2E"/>
          <w:sz w:val="14"/>
          <w:szCs w:val="14"/>
        </w:rPr>
      </w:pPr>
      <w:r>
        <w:rPr>
          <w:rFonts w:ascii="dotum" w:hAnsi="dotum"/>
          <w:color w:val="2E2E2E"/>
          <w:sz w:val="14"/>
          <w:szCs w:val="14"/>
        </w:rPr>
        <w:t>                conn = https; </w:t>
      </w:r>
    </w:p>
    <w:p w:rsidR="00BD68F7" w:rsidRDefault="00BD68F7" w:rsidP="00BD68F7">
      <w:pPr>
        <w:rPr>
          <w:rFonts w:ascii="dotum" w:hAnsi="dotum" w:hint="eastAsia"/>
          <w:color w:val="2E2E2E"/>
          <w:sz w:val="14"/>
          <w:szCs w:val="14"/>
        </w:rPr>
      </w:pPr>
      <w:r>
        <w:rPr>
          <w:rFonts w:ascii="dotum" w:hAnsi="dotum"/>
          <w:color w:val="2E2E2E"/>
          <w:sz w:val="14"/>
          <w:szCs w:val="14"/>
        </w:rPr>
        <w:t>            } else { </w:t>
      </w:r>
    </w:p>
    <w:p w:rsidR="00BD68F7" w:rsidRDefault="00BD68F7" w:rsidP="00BD68F7">
      <w:pPr>
        <w:rPr>
          <w:rFonts w:ascii="dotum" w:hAnsi="dotum" w:hint="eastAsia"/>
          <w:color w:val="2E2E2E"/>
          <w:sz w:val="14"/>
          <w:szCs w:val="14"/>
        </w:rPr>
      </w:pPr>
      <w:r>
        <w:rPr>
          <w:rFonts w:ascii="dotum" w:hAnsi="dotum"/>
          <w:color w:val="2E2E2E"/>
          <w:sz w:val="14"/>
          <w:szCs w:val="14"/>
        </w:rPr>
        <w:t>            </w:t>
      </w:r>
      <w:r>
        <w:rPr>
          <w:rStyle w:val="apple-tab-span"/>
          <w:rFonts w:ascii="dotum" w:hAnsi="dotum"/>
          <w:color w:val="2E2E2E"/>
          <w:sz w:val="14"/>
          <w:szCs w:val="14"/>
        </w:rPr>
        <w:tab/>
      </w:r>
      <w:r>
        <w:rPr>
          <w:rFonts w:ascii="dotum" w:hAnsi="dotum"/>
          <w:color w:val="2E2E2E"/>
          <w:sz w:val="14"/>
          <w:szCs w:val="14"/>
        </w:rPr>
        <w:t>conn = (HttpURLConnection) url.openConnection(); </w:t>
      </w:r>
    </w:p>
    <w:p w:rsidR="00BD68F7" w:rsidRDefault="00BD68F7" w:rsidP="00BD68F7">
      <w:pPr>
        <w:rPr>
          <w:rFonts w:ascii="dotum" w:hAnsi="dotum" w:hint="eastAsia"/>
          <w:color w:val="2E2E2E"/>
          <w:sz w:val="14"/>
          <w:szCs w:val="14"/>
        </w:rPr>
      </w:pPr>
      <w:r>
        <w:rPr>
          <w:rFonts w:ascii="dotum" w:hAnsi="dotum"/>
          <w:color w:val="2E2E2E"/>
          <w:sz w:val="14"/>
          <w:szCs w:val="14"/>
        </w:rPr>
        <w:t>            } </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if (conn != null) {</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conn.setConnectTimeout(10000);</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conn.setUseCaches(false);</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int resultcode = conn.getResponseCode();</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if (conn.getResponseCode() == HttpURLConnection.HTTP_OK) {</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BufferedReader br = new BufferedReader(</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new InputStreamReader(conn.getInputStream()));</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for (;;) {</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String line = br.readLine();</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if (line == null) break;</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html.append(line + '\n'); </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br.close();</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conn.disconnect();</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 </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catch (Exception ex) {</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Log.i("error",ex.getMessage());</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return ex.getMessage();</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//System.out.println(ex.getMessage());</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lastRenderedPageBreak/>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return html.toString();</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Fonts w:ascii="dotum" w:hAnsi="dotum"/>
          <w:color w:val="2E2E2E"/>
          <w:sz w:val="14"/>
          <w:szCs w:val="14"/>
        </w:rPr>
        <w:t>}</w:t>
      </w:r>
    </w:p>
    <w:p w:rsidR="00BD68F7" w:rsidRDefault="00BD68F7" w:rsidP="00BD68F7">
      <w:pPr>
        <w:rPr>
          <w:rFonts w:ascii="dotum" w:hAnsi="dotum" w:hint="eastAsia"/>
          <w:color w:val="2E2E2E"/>
          <w:sz w:val="14"/>
          <w:szCs w:val="14"/>
        </w:rPr>
      </w:pPr>
      <w:r>
        <w:rPr>
          <w:rFonts w:ascii="dotum" w:hAnsi="dotum"/>
          <w:color w:val="2E2E2E"/>
          <w:sz w:val="14"/>
          <w:szCs w:val="14"/>
        </w:rPr>
        <w:t>    </w:t>
      </w:r>
    </w:p>
    <w:p w:rsidR="00BD68F7" w:rsidRDefault="00BD68F7" w:rsidP="00BD68F7">
      <w:pPr>
        <w:rPr>
          <w:rFonts w:ascii="dotum" w:hAnsi="dotum" w:hint="eastAsia"/>
          <w:color w:val="2E2E2E"/>
          <w:sz w:val="14"/>
          <w:szCs w:val="14"/>
        </w:rPr>
      </w:pPr>
      <w:r>
        <w:rPr>
          <w:rFonts w:ascii="dotum" w:hAnsi="dotum"/>
          <w:color w:val="2E2E2E"/>
          <w:sz w:val="14"/>
          <w:szCs w:val="14"/>
        </w:rPr>
        <w:t>    private static void trustAllHosts() { </w:t>
      </w:r>
    </w:p>
    <w:p w:rsidR="00BD68F7" w:rsidRDefault="00BD68F7" w:rsidP="00BD68F7">
      <w:pPr>
        <w:rPr>
          <w:rFonts w:ascii="dotum" w:hAnsi="dotum" w:hint="eastAsia"/>
          <w:color w:val="2E2E2E"/>
          <w:sz w:val="14"/>
          <w:szCs w:val="14"/>
        </w:rPr>
      </w:pPr>
      <w:r>
        <w:rPr>
          <w:rFonts w:ascii="dotum" w:hAnsi="dotum"/>
          <w:color w:val="2E2E2E"/>
          <w:sz w:val="14"/>
          <w:szCs w:val="14"/>
        </w:rPr>
        <w:t>        // Create a trust manager that does not validate certificate chains </w:t>
      </w:r>
    </w:p>
    <w:p w:rsidR="00BD68F7" w:rsidRDefault="00BD68F7" w:rsidP="00BD68F7">
      <w:pPr>
        <w:rPr>
          <w:rFonts w:ascii="dotum" w:hAnsi="dotum" w:hint="eastAsia"/>
          <w:color w:val="2E2E2E"/>
          <w:sz w:val="14"/>
          <w:szCs w:val="14"/>
        </w:rPr>
      </w:pPr>
      <w:r>
        <w:rPr>
          <w:rFonts w:ascii="dotum" w:hAnsi="dotum"/>
          <w:color w:val="2E2E2E"/>
          <w:sz w:val="14"/>
          <w:szCs w:val="14"/>
        </w:rPr>
        <w:t>        TrustManager[] trustAllCerts = new TrustManager[] { new X509TrustManager() { </w:t>
      </w:r>
    </w:p>
    <w:p w:rsidR="00BD68F7" w:rsidRDefault="00BD68F7" w:rsidP="00BD68F7">
      <w:pPr>
        <w:rPr>
          <w:rFonts w:ascii="dotum" w:hAnsi="dotum" w:hint="eastAsia"/>
          <w:color w:val="2E2E2E"/>
          <w:sz w:val="14"/>
          <w:szCs w:val="14"/>
        </w:rPr>
      </w:pPr>
      <w:r>
        <w:rPr>
          <w:rFonts w:ascii="dotum" w:hAnsi="dotum"/>
          <w:color w:val="2E2E2E"/>
          <w:sz w:val="14"/>
          <w:szCs w:val="14"/>
        </w:rPr>
        <w:t>                public java.security.cert.X509Certificate[] getAcceptedIssuers() { </w:t>
      </w:r>
    </w:p>
    <w:p w:rsidR="00BD68F7" w:rsidRDefault="00BD68F7" w:rsidP="00BD68F7">
      <w:pPr>
        <w:rPr>
          <w:rFonts w:ascii="dotum" w:hAnsi="dotum" w:hint="eastAsia"/>
          <w:color w:val="2E2E2E"/>
          <w:sz w:val="14"/>
          <w:szCs w:val="14"/>
        </w:rPr>
      </w:pPr>
      <w:r>
        <w:rPr>
          <w:rFonts w:ascii="dotum" w:hAnsi="dotum"/>
          <w:color w:val="2E2E2E"/>
          <w:sz w:val="14"/>
          <w:szCs w:val="14"/>
        </w:rPr>
        <w:t>                        return new java.security.cert.X509Certificate[] {}; </w:t>
      </w:r>
    </w:p>
    <w:p w:rsidR="00BD68F7" w:rsidRDefault="00BD68F7" w:rsidP="00BD68F7">
      <w:pPr>
        <w:rPr>
          <w:rFonts w:ascii="dotum" w:hAnsi="dotum" w:hint="eastAsia"/>
          <w:color w:val="2E2E2E"/>
          <w:sz w:val="14"/>
          <w:szCs w:val="14"/>
        </w:rPr>
      </w:pPr>
      <w:r>
        <w:rPr>
          <w:rFonts w:ascii="dotum" w:hAnsi="dotum"/>
          <w:color w:val="2E2E2E"/>
          <w:sz w:val="14"/>
          <w:szCs w:val="14"/>
        </w:rPr>
        <w:t>                } </w:t>
      </w:r>
    </w:p>
    <w:p w:rsidR="00BD68F7" w:rsidRDefault="00BD68F7" w:rsidP="00BD68F7">
      <w:pPr>
        <w:rPr>
          <w:rFonts w:ascii="dotum" w:hAnsi="dotum" w:hint="eastAsia"/>
          <w:color w:val="2E2E2E"/>
          <w:sz w:val="14"/>
          <w:szCs w:val="14"/>
        </w:rPr>
      </w:pPr>
      <w:r>
        <w:rPr>
          <w:rFonts w:ascii="dotum" w:hAnsi="dotum"/>
          <w:color w:val="2E2E2E"/>
          <w:sz w:val="14"/>
          <w:szCs w:val="14"/>
        </w:rPr>
        <w:t> </w:t>
      </w:r>
    </w:p>
    <w:p w:rsidR="00BD68F7" w:rsidRDefault="00BD68F7" w:rsidP="00BD68F7">
      <w:pPr>
        <w:rPr>
          <w:rFonts w:ascii="dotum" w:hAnsi="dotum" w:hint="eastAsia"/>
          <w:color w:val="2E2E2E"/>
          <w:sz w:val="14"/>
          <w:szCs w:val="14"/>
        </w:rPr>
      </w:pPr>
      <w:r>
        <w:rPr>
          <w:rFonts w:ascii="dotum" w:hAnsi="dotum"/>
          <w:color w:val="2E2E2E"/>
          <w:sz w:val="14"/>
          <w:szCs w:val="14"/>
        </w:rPr>
        <w:t>                @Override </w:t>
      </w:r>
    </w:p>
    <w:p w:rsidR="00BD68F7" w:rsidRDefault="00BD68F7" w:rsidP="00BD68F7">
      <w:pPr>
        <w:rPr>
          <w:rFonts w:ascii="dotum" w:hAnsi="dotum" w:hint="eastAsia"/>
          <w:color w:val="2E2E2E"/>
          <w:sz w:val="14"/>
          <w:szCs w:val="14"/>
        </w:rPr>
      </w:pPr>
      <w:r>
        <w:rPr>
          <w:rFonts w:ascii="dotum" w:hAnsi="dotum"/>
          <w:color w:val="2E2E2E"/>
          <w:sz w:val="14"/>
          <w:szCs w:val="14"/>
        </w:rPr>
        <w:t>                public void checkClientTrusted( </w:t>
      </w:r>
    </w:p>
    <w:p w:rsidR="00BD68F7" w:rsidRDefault="00BD68F7" w:rsidP="00BD68F7">
      <w:pPr>
        <w:rPr>
          <w:rFonts w:ascii="dotum" w:hAnsi="dotum" w:hint="eastAsia"/>
          <w:color w:val="2E2E2E"/>
          <w:sz w:val="14"/>
          <w:szCs w:val="14"/>
        </w:rPr>
      </w:pPr>
      <w:r>
        <w:rPr>
          <w:rFonts w:ascii="dotum" w:hAnsi="dotum"/>
          <w:color w:val="2E2E2E"/>
          <w:sz w:val="14"/>
          <w:szCs w:val="14"/>
        </w:rPr>
        <w:t>                        java.security.cert.X509Certificate[] chain, </w:t>
      </w:r>
    </w:p>
    <w:p w:rsidR="00BD68F7" w:rsidRDefault="00BD68F7" w:rsidP="00BD68F7">
      <w:pPr>
        <w:rPr>
          <w:rFonts w:ascii="dotum" w:hAnsi="dotum" w:hint="eastAsia"/>
          <w:color w:val="2E2E2E"/>
          <w:sz w:val="14"/>
          <w:szCs w:val="14"/>
        </w:rPr>
      </w:pPr>
      <w:r>
        <w:rPr>
          <w:rFonts w:ascii="dotum" w:hAnsi="dotum"/>
          <w:color w:val="2E2E2E"/>
          <w:sz w:val="14"/>
          <w:szCs w:val="14"/>
        </w:rPr>
        <w:t>                        String authType) </w:t>
      </w:r>
    </w:p>
    <w:p w:rsidR="00BD68F7" w:rsidRDefault="00BD68F7" w:rsidP="00BD68F7">
      <w:pPr>
        <w:rPr>
          <w:rFonts w:ascii="dotum" w:hAnsi="dotum" w:hint="eastAsia"/>
          <w:color w:val="2E2E2E"/>
          <w:sz w:val="14"/>
          <w:szCs w:val="14"/>
        </w:rPr>
      </w:pPr>
      <w:r>
        <w:rPr>
          <w:rFonts w:ascii="dotum" w:hAnsi="dotum"/>
          <w:color w:val="2E2E2E"/>
          <w:sz w:val="14"/>
          <w:szCs w:val="14"/>
        </w:rPr>
        <w:t>                        throws java.security.cert.CertificateException { </w:t>
      </w:r>
    </w:p>
    <w:p w:rsidR="00BD68F7" w:rsidRDefault="00BD68F7" w:rsidP="00BD68F7">
      <w:pPr>
        <w:rPr>
          <w:rFonts w:ascii="dotum" w:hAnsi="dotum" w:hint="eastAsia"/>
          <w:color w:val="2E2E2E"/>
          <w:sz w:val="14"/>
          <w:szCs w:val="14"/>
        </w:rPr>
      </w:pPr>
      <w:r>
        <w:rPr>
          <w:rFonts w:ascii="dotum" w:hAnsi="dotum"/>
          <w:color w:val="2E2E2E"/>
          <w:sz w:val="14"/>
          <w:szCs w:val="14"/>
        </w:rPr>
        <w:t>                    // TODO Auto-generated method stub </w:t>
      </w:r>
    </w:p>
    <w:p w:rsidR="00BD68F7" w:rsidRDefault="00BD68F7" w:rsidP="00BD68F7">
      <w:pPr>
        <w:rPr>
          <w:rFonts w:ascii="dotum" w:hAnsi="dotum" w:hint="eastAsia"/>
          <w:color w:val="2E2E2E"/>
          <w:sz w:val="14"/>
          <w:szCs w:val="14"/>
        </w:rPr>
      </w:pPr>
      <w:r>
        <w:rPr>
          <w:rFonts w:ascii="dotum" w:hAnsi="dotum"/>
          <w:color w:val="2E2E2E"/>
          <w:sz w:val="14"/>
          <w:szCs w:val="14"/>
        </w:rPr>
        <w:t>                     </w:t>
      </w:r>
    </w:p>
    <w:p w:rsidR="00BD68F7" w:rsidRDefault="00BD68F7" w:rsidP="00BD68F7">
      <w:pPr>
        <w:rPr>
          <w:rFonts w:ascii="dotum" w:hAnsi="dotum" w:hint="eastAsia"/>
          <w:color w:val="2E2E2E"/>
          <w:sz w:val="14"/>
          <w:szCs w:val="14"/>
        </w:rPr>
      </w:pPr>
      <w:r>
        <w:rPr>
          <w:rFonts w:ascii="dotum" w:hAnsi="dotum"/>
          <w:color w:val="2E2E2E"/>
          <w:sz w:val="14"/>
          <w:szCs w:val="14"/>
        </w:rPr>
        <w:t>                } </w:t>
      </w:r>
    </w:p>
    <w:p w:rsidR="00BD68F7" w:rsidRDefault="00BD68F7" w:rsidP="00BD68F7">
      <w:pPr>
        <w:rPr>
          <w:rFonts w:ascii="dotum" w:hAnsi="dotum" w:hint="eastAsia"/>
          <w:color w:val="2E2E2E"/>
          <w:sz w:val="14"/>
          <w:szCs w:val="14"/>
        </w:rPr>
      </w:pPr>
      <w:r>
        <w:rPr>
          <w:rFonts w:ascii="dotum" w:hAnsi="dotum"/>
          <w:color w:val="2E2E2E"/>
          <w:sz w:val="14"/>
          <w:szCs w:val="14"/>
        </w:rPr>
        <w:t> </w:t>
      </w:r>
    </w:p>
    <w:p w:rsidR="00BD68F7" w:rsidRDefault="00BD68F7" w:rsidP="00BD68F7">
      <w:pPr>
        <w:rPr>
          <w:rFonts w:ascii="dotum" w:hAnsi="dotum" w:hint="eastAsia"/>
          <w:color w:val="2E2E2E"/>
          <w:sz w:val="14"/>
          <w:szCs w:val="14"/>
        </w:rPr>
      </w:pPr>
      <w:r>
        <w:rPr>
          <w:rFonts w:ascii="dotum" w:hAnsi="dotum"/>
          <w:color w:val="2E2E2E"/>
          <w:sz w:val="14"/>
          <w:szCs w:val="14"/>
        </w:rPr>
        <w:t>                @Override </w:t>
      </w:r>
    </w:p>
    <w:p w:rsidR="00BD68F7" w:rsidRDefault="00BD68F7" w:rsidP="00BD68F7">
      <w:pPr>
        <w:rPr>
          <w:rFonts w:ascii="dotum" w:hAnsi="dotum" w:hint="eastAsia"/>
          <w:color w:val="2E2E2E"/>
          <w:sz w:val="14"/>
          <w:szCs w:val="14"/>
        </w:rPr>
      </w:pPr>
      <w:r>
        <w:rPr>
          <w:rFonts w:ascii="dotum" w:hAnsi="dotum"/>
          <w:color w:val="2E2E2E"/>
          <w:sz w:val="14"/>
          <w:szCs w:val="14"/>
        </w:rPr>
        <w:t>                public void checkServerTrusted( </w:t>
      </w:r>
    </w:p>
    <w:p w:rsidR="00BD68F7" w:rsidRDefault="00BD68F7" w:rsidP="00BD68F7">
      <w:pPr>
        <w:rPr>
          <w:rFonts w:ascii="dotum" w:hAnsi="dotum" w:hint="eastAsia"/>
          <w:color w:val="2E2E2E"/>
          <w:sz w:val="14"/>
          <w:szCs w:val="14"/>
        </w:rPr>
      </w:pPr>
      <w:r>
        <w:rPr>
          <w:rFonts w:ascii="dotum" w:hAnsi="dotum"/>
          <w:color w:val="2E2E2E"/>
          <w:sz w:val="14"/>
          <w:szCs w:val="14"/>
        </w:rPr>
        <w:t>                        java.security.cert.X509Certificate[] chain, </w:t>
      </w:r>
    </w:p>
    <w:p w:rsidR="00BD68F7" w:rsidRDefault="00BD68F7" w:rsidP="00BD68F7">
      <w:pPr>
        <w:rPr>
          <w:rFonts w:ascii="dotum" w:hAnsi="dotum" w:hint="eastAsia"/>
          <w:color w:val="2E2E2E"/>
          <w:sz w:val="14"/>
          <w:szCs w:val="14"/>
        </w:rPr>
      </w:pPr>
      <w:r>
        <w:rPr>
          <w:rFonts w:ascii="dotum" w:hAnsi="dotum"/>
          <w:color w:val="2E2E2E"/>
          <w:sz w:val="14"/>
          <w:szCs w:val="14"/>
        </w:rPr>
        <w:t>                        String authType) </w:t>
      </w:r>
    </w:p>
    <w:p w:rsidR="00BD68F7" w:rsidRDefault="00BD68F7" w:rsidP="00BD68F7">
      <w:pPr>
        <w:rPr>
          <w:rFonts w:ascii="dotum" w:hAnsi="dotum" w:hint="eastAsia"/>
          <w:color w:val="2E2E2E"/>
          <w:sz w:val="14"/>
          <w:szCs w:val="14"/>
        </w:rPr>
      </w:pPr>
      <w:r>
        <w:rPr>
          <w:rFonts w:ascii="dotum" w:hAnsi="dotum"/>
          <w:color w:val="2E2E2E"/>
          <w:sz w:val="14"/>
          <w:szCs w:val="14"/>
        </w:rPr>
        <w:t>                        throws java.security.cert.CertificateException { </w:t>
      </w:r>
    </w:p>
    <w:p w:rsidR="00BD68F7" w:rsidRDefault="00BD68F7" w:rsidP="00BD68F7">
      <w:pPr>
        <w:rPr>
          <w:rFonts w:ascii="dotum" w:hAnsi="dotum" w:hint="eastAsia"/>
          <w:color w:val="2E2E2E"/>
          <w:sz w:val="14"/>
          <w:szCs w:val="14"/>
        </w:rPr>
      </w:pPr>
      <w:r>
        <w:rPr>
          <w:rFonts w:ascii="dotum" w:hAnsi="dotum"/>
          <w:color w:val="2E2E2E"/>
          <w:sz w:val="14"/>
          <w:szCs w:val="14"/>
        </w:rPr>
        <w:t>                    // TODO Auto-generated method stub </w:t>
      </w:r>
    </w:p>
    <w:p w:rsidR="00BD68F7" w:rsidRDefault="00BD68F7" w:rsidP="00BD68F7">
      <w:pPr>
        <w:rPr>
          <w:rFonts w:ascii="dotum" w:hAnsi="dotum" w:hint="eastAsia"/>
          <w:color w:val="2E2E2E"/>
          <w:sz w:val="14"/>
          <w:szCs w:val="14"/>
        </w:rPr>
      </w:pPr>
      <w:r>
        <w:rPr>
          <w:rFonts w:ascii="dotum" w:hAnsi="dotum"/>
          <w:color w:val="2E2E2E"/>
          <w:sz w:val="14"/>
          <w:szCs w:val="14"/>
        </w:rPr>
        <w:t>                     </w:t>
      </w:r>
    </w:p>
    <w:p w:rsidR="00BD68F7" w:rsidRDefault="00BD68F7" w:rsidP="00BD68F7">
      <w:pPr>
        <w:rPr>
          <w:rFonts w:ascii="dotum" w:hAnsi="dotum" w:hint="eastAsia"/>
          <w:color w:val="2E2E2E"/>
          <w:sz w:val="14"/>
          <w:szCs w:val="14"/>
        </w:rPr>
      </w:pPr>
      <w:r>
        <w:rPr>
          <w:rFonts w:ascii="dotum" w:hAnsi="dotum"/>
          <w:color w:val="2E2E2E"/>
          <w:sz w:val="14"/>
          <w:szCs w:val="14"/>
        </w:rPr>
        <w:t>                } </w:t>
      </w:r>
    </w:p>
    <w:p w:rsidR="00BD68F7" w:rsidRDefault="00BD68F7" w:rsidP="00BD68F7">
      <w:pPr>
        <w:rPr>
          <w:rFonts w:ascii="dotum" w:hAnsi="dotum" w:hint="eastAsia"/>
          <w:color w:val="2E2E2E"/>
          <w:sz w:val="14"/>
          <w:szCs w:val="14"/>
        </w:rPr>
      </w:pPr>
      <w:r>
        <w:rPr>
          <w:rFonts w:ascii="dotum" w:hAnsi="dotum"/>
          <w:color w:val="2E2E2E"/>
          <w:sz w:val="14"/>
          <w:szCs w:val="14"/>
        </w:rPr>
        <w:t>        } }; </w:t>
      </w:r>
    </w:p>
    <w:p w:rsidR="00BD68F7" w:rsidRDefault="00BD68F7" w:rsidP="00BD68F7">
      <w:pPr>
        <w:rPr>
          <w:rFonts w:ascii="dotum" w:hAnsi="dotum" w:hint="eastAsia"/>
          <w:color w:val="2E2E2E"/>
          <w:sz w:val="14"/>
          <w:szCs w:val="14"/>
        </w:rPr>
      </w:pPr>
      <w:r>
        <w:rPr>
          <w:rFonts w:ascii="dotum" w:hAnsi="dotum"/>
          <w:color w:val="2E2E2E"/>
          <w:sz w:val="14"/>
          <w:szCs w:val="14"/>
        </w:rPr>
        <w:t> </w:t>
      </w:r>
    </w:p>
    <w:p w:rsidR="00BD68F7" w:rsidRDefault="00BD68F7" w:rsidP="00BD68F7">
      <w:pPr>
        <w:rPr>
          <w:rFonts w:ascii="dotum" w:hAnsi="dotum" w:hint="eastAsia"/>
          <w:color w:val="2E2E2E"/>
          <w:sz w:val="14"/>
          <w:szCs w:val="14"/>
        </w:rPr>
      </w:pPr>
      <w:r>
        <w:rPr>
          <w:rFonts w:ascii="dotum" w:hAnsi="dotum"/>
          <w:color w:val="2E2E2E"/>
          <w:sz w:val="14"/>
          <w:szCs w:val="14"/>
        </w:rPr>
        <w:t>        // Install the all-trusting trust manager </w:t>
      </w:r>
    </w:p>
    <w:p w:rsidR="00BD68F7" w:rsidRDefault="00BD68F7" w:rsidP="00BD68F7">
      <w:pPr>
        <w:rPr>
          <w:rFonts w:ascii="dotum" w:hAnsi="dotum" w:hint="eastAsia"/>
          <w:color w:val="2E2E2E"/>
          <w:sz w:val="14"/>
          <w:szCs w:val="14"/>
        </w:rPr>
      </w:pPr>
      <w:r>
        <w:rPr>
          <w:rFonts w:ascii="dotum" w:hAnsi="dotum"/>
          <w:color w:val="2E2E2E"/>
          <w:sz w:val="14"/>
          <w:szCs w:val="14"/>
        </w:rPr>
        <w:t>        try { </w:t>
      </w:r>
    </w:p>
    <w:p w:rsidR="00BD68F7" w:rsidRDefault="00BD68F7" w:rsidP="00BD68F7">
      <w:pPr>
        <w:rPr>
          <w:rFonts w:ascii="dotum" w:hAnsi="dotum" w:hint="eastAsia"/>
          <w:color w:val="2E2E2E"/>
          <w:sz w:val="14"/>
          <w:szCs w:val="14"/>
        </w:rPr>
      </w:pPr>
      <w:r>
        <w:rPr>
          <w:rFonts w:ascii="dotum" w:hAnsi="dotum"/>
          <w:color w:val="2E2E2E"/>
          <w:sz w:val="14"/>
          <w:szCs w:val="14"/>
        </w:rPr>
        <w:t>                SSLContext sc = SSLContext.getInstance("TLS"); </w:t>
      </w:r>
    </w:p>
    <w:p w:rsidR="00BD68F7" w:rsidRDefault="00BD68F7" w:rsidP="00BD68F7">
      <w:pPr>
        <w:rPr>
          <w:rFonts w:ascii="dotum" w:hAnsi="dotum" w:hint="eastAsia"/>
          <w:color w:val="2E2E2E"/>
          <w:sz w:val="14"/>
          <w:szCs w:val="14"/>
        </w:rPr>
      </w:pPr>
      <w:r>
        <w:rPr>
          <w:rFonts w:ascii="dotum" w:hAnsi="dotum"/>
          <w:color w:val="2E2E2E"/>
          <w:sz w:val="14"/>
          <w:szCs w:val="14"/>
        </w:rPr>
        <w:t>                sc.init(null, trustAllCerts, new java.security.SecureRandom()); </w:t>
      </w:r>
    </w:p>
    <w:p w:rsidR="00BD68F7" w:rsidRDefault="00BD68F7" w:rsidP="00BD68F7">
      <w:pPr>
        <w:rPr>
          <w:rFonts w:ascii="dotum" w:hAnsi="dotum" w:hint="eastAsia"/>
          <w:color w:val="2E2E2E"/>
          <w:sz w:val="14"/>
          <w:szCs w:val="14"/>
        </w:rPr>
      </w:pPr>
      <w:r>
        <w:rPr>
          <w:rFonts w:ascii="dotum" w:hAnsi="dotum"/>
          <w:color w:val="2E2E2E"/>
          <w:sz w:val="14"/>
          <w:szCs w:val="14"/>
        </w:rPr>
        <w:t>                HttpsURLConnection </w:t>
      </w:r>
    </w:p>
    <w:p w:rsidR="00BD68F7" w:rsidRDefault="00BD68F7" w:rsidP="00BD68F7">
      <w:pPr>
        <w:rPr>
          <w:rFonts w:ascii="dotum" w:hAnsi="dotum" w:hint="eastAsia"/>
          <w:color w:val="2E2E2E"/>
          <w:sz w:val="14"/>
          <w:szCs w:val="14"/>
        </w:rPr>
      </w:pPr>
      <w:r>
        <w:rPr>
          <w:rFonts w:ascii="dotum" w:hAnsi="dotum"/>
          <w:color w:val="2E2E2E"/>
          <w:sz w:val="14"/>
          <w:szCs w:val="14"/>
        </w:rPr>
        <w:t>                                .setDefaultSSLSocketFactory(sc.getSocketFactory()); </w:t>
      </w:r>
    </w:p>
    <w:p w:rsidR="00BD68F7" w:rsidRDefault="00BD68F7" w:rsidP="00BD68F7">
      <w:pPr>
        <w:rPr>
          <w:rFonts w:ascii="dotum" w:hAnsi="dotum" w:hint="eastAsia"/>
          <w:color w:val="2E2E2E"/>
          <w:sz w:val="14"/>
          <w:szCs w:val="14"/>
        </w:rPr>
      </w:pPr>
      <w:r>
        <w:rPr>
          <w:rFonts w:ascii="dotum" w:hAnsi="dotum"/>
          <w:color w:val="2E2E2E"/>
          <w:sz w:val="14"/>
          <w:szCs w:val="14"/>
        </w:rPr>
        <w:t>        } catch (Exception e) { </w:t>
      </w:r>
    </w:p>
    <w:p w:rsidR="00BD68F7" w:rsidRDefault="00BD68F7" w:rsidP="00BD68F7">
      <w:pPr>
        <w:rPr>
          <w:rFonts w:ascii="dotum" w:hAnsi="dotum" w:hint="eastAsia"/>
          <w:color w:val="2E2E2E"/>
          <w:sz w:val="14"/>
          <w:szCs w:val="14"/>
        </w:rPr>
      </w:pPr>
      <w:r>
        <w:rPr>
          <w:rFonts w:ascii="dotum" w:hAnsi="dotum"/>
          <w:color w:val="2E2E2E"/>
          <w:sz w:val="14"/>
          <w:szCs w:val="14"/>
        </w:rPr>
        <w:t>                e.printStackTrace(); </w:t>
      </w:r>
    </w:p>
    <w:p w:rsidR="00BD68F7" w:rsidRDefault="00BD68F7" w:rsidP="00BD68F7">
      <w:pPr>
        <w:rPr>
          <w:rFonts w:ascii="dotum" w:hAnsi="dotum" w:hint="eastAsia"/>
          <w:color w:val="2E2E2E"/>
          <w:sz w:val="14"/>
          <w:szCs w:val="14"/>
        </w:rPr>
      </w:pPr>
      <w:r>
        <w:rPr>
          <w:rFonts w:ascii="dotum" w:hAnsi="dotum"/>
          <w:color w:val="2E2E2E"/>
          <w:sz w:val="14"/>
          <w:szCs w:val="14"/>
        </w:rPr>
        <w:t>        } </w:t>
      </w:r>
    </w:p>
    <w:p w:rsidR="00BD68F7" w:rsidRDefault="00BD68F7" w:rsidP="00BD68F7">
      <w:pPr>
        <w:rPr>
          <w:rFonts w:ascii="dotum" w:hAnsi="dotum" w:hint="eastAsia"/>
          <w:color w:val="2E2E2E"/>
          <w:sz w:val="14"/>
          <w:szCs w:val="14"/>
        </w:rPr>
      </w:pPr>
      <w:r>
        <w:rPr>
          <w:rFonts w:ascii="dotum" w:hAnsi="dotum"/>
          <w:color w:val="2E2E2E"/>
          <w:sz w:val="14"/>
          <w:szCs w:val="14"/>
        </w:rPr>
        <w:t>    } </w:t>
      </w:r>
    </w:p>
    <w:p w:rsidR="00BD68F7" w:rsidRDefault="00BD68F7" w:rsidP="00BD68F7">
      <w:pPr>
        <w:rPr>
          <w:rFonts w:ascii="dotum" w:hAnsi="dotum" w:hint="eastAsia"/>
          <w:color w:val="2E2E2E"/>
          <w:sz w:val="14"/>
          <w:szCs w:val="14"/>
        </w:rPr>
      </w:pPr>
      <w:r>
        <w:rPr>
          <w:rFonts w:ascii="dotum" w:hAnsi="dotum"/>
          <w:color w:val="2E2E2E"/>
          <w:sz w:val="14"/>
          <w:szCs w:val="14"/>
        </w:rPr>
        <w:t>     </w:t>
      </w:r>
    </w:p>
    <w:p w:rsidR="00BD68F7" w:rsidRDefault="00BD68F7" w:rsidP="00BD68F7">
      <w:pPr>
        <w:rPr>
          <w:rFonts w:ascii="dotum" w:hAnsi="dotum" w:hint="eastAsia"/>
          <w:color w:val="2E2E2E"/>
          <w:sz w:val="14"/>
          <w:szCs w:val="14"/>
        </w:rPr>
      </w:pPr>
      <w:r>
        <w:rPr>
          <w:rFonts w:ascii="dotum" w:hAnsi="dotum"/>
          <w:color w:val="2E2E2E"/>
          <w:sz w:val="14"/>
          <w:szCs w:val="14"/>
        </w:rPr>
        <w:t>    final static HostnameVerifier DO_NOT_VERIFY = new HostnameVerifier() { </w:t>
      </w:r>
    </w:p>
    <w:p w:rsidR="00BD68F7" w:rsidRDefault="00BD68F7" w:rsidP="00BD68F7">
      <w:pPr>
        <w:rPr>
          <w:rFonts w:ascii="dotum" w:hAnsi="dotum" w:hint="eastAsia"/>
          <w:color w:val="2E2E2E"/>
          <w:sz w:val="14"/>
          <w:szCs w:val="14"/>
        </w:rPr>
      </w:pPr>
      <w:r>
        <w:rPr>
          <w:rFonts w:ascii="dotum" w:hAnsi="dotum"/>
          <w:color w:val="2E2E2E"/>
          <w:sz w:val="14"/>
          <w:szCs w:val="14"/>
        </w:rPr>
        <w:t>        </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@Override</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public boolean verify(String arg0, SSLSession arg1) {</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 TODO Auto-generated method stub</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return true;</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r>
        <w:rPr>
          <w:rStyle w:val="apple-tab-span"/>
          <w:rFonts w:ascii="dotum" w:hAnsi="dotum"/>
          <w:color w:val="2E2E2E"/>
          <w:sz w:val="14"/>
          <w:szCs w:val="14"/>
        </w:rPr>
        <w:tab/>
      </w:r>
      <w:r>
        <w:rPr>
          <w:rFonts w:ascii="dotum" w:hAnsi="dotum"/>
          <w:color w:val="2E2E2E"/>
          <w:sz w:val="14"/>
          <w:szCs w:val="14"/>
        </w:rPr>
        <w:t>} </w:t>
      </w:r>
    </w:p>
    <w:p w:rsidR="00BD68F7" w:rsidRDefault="00BD68F7" w:rsidP="00BD68F7">
      <w:pPr>
        <w:rPr>
          <w:rFonts w:ascii="dotum" w:hAnsi="dotum" w:hint="eastAsia"/>
          <w:color w:val="2E2E2E"/>
          <w:sz w:val="14"/>
          <w:szCs w:val="14"/>
        </w:rPr>
      </w:pPr>
      <w:r>
        <w:rPr>
          <w:rFonts w:ascii="dotum" w:hAnsi="dotum"/>
          <w:color w:val="2E2E2E"/>
          <w:sz w:val="14"/>
          <w:szCs w:val="14"/>
        </w:rPr>
        <w:t>    }; </w:t>
      </w:r>
    </w:p>
    <w:p w:rsidR="00BD68F7" w:rsidRDefault="00BD68F7" w:rsidP="00BD68F7">
      <w:pPr>
        <w:rPr>
          <w:rFonts w:ascii="dotum" w:hAnsi="dotum" w:hint="eastAsia"/>
          <w:color w:val="2E2E2E"/>
          <w:sz w:val="14"/>
          <w:szCs w:val="14"/>
        </w:rPr>
      </w:pPr>
      <w:r>
        <w:rPr>
          <w:rStyle w:val="apple-tab-span"/>
          <w:rFonts w:ascii="dotum" w:hAnsi="dotum"/>
          <w:color w:val="2E2E2E"/>
          <w:sz w:val="14"/>
          <w:szCs w:val="14"/>
        </w:rPr>
        <w:tab/>
      </w:r>
    </w:p>
    <w:p w:rsidR="00BD68F7" w:rsidRDefault="00BD68F7" w:rsidP="00BD68F7">
      <w:pPr>
        <w:rPr>
          <w:rFonts w:ascii="dotum" w:hAnsi="dotum" w:hint="eastAsia"/>
          <w:color w:val="2E2E2E"/>
          <w:sz w:val="14"/>
          <w:szCs w:val="14"/>
        </w:rPr>
      </w:pPr>
      <w:r>
        <w:rPr>
          <w:rFonts w:ascii="dotum" w:hAnsi="dotum"/>
          <w:color w:val="2E2E2E"/>
          <w:sz w:val="14"/>
          <w:szCs w:val="14"/>
        </w:rPr>
        <w:t>}</w:t>
      </w:r>
    </w:p>
    <w:p w:rsidR="00E54956" w:rsidRDefault="00E54956">
      <w:pPr>
        <w:widowControl/>
        <w:wordWrap/>
        <w:autoSpaceDE/>
        <w:autoSpaceDN/>
        <w:jc w:val="left"/>
        <w:rPr>
          <w:b/>
          <w:sz w:val="22"/>
        </w:rPr>
      </w:pPr>
      <w:r>
        <w:rPr>
          <w:b/>
          <w:sz w:val="22"/>
        </w:rPr>
        <w:br w:type="page"/>
      </w:r>
    </w:p>
    <w:p w:rsidR="00E54956" w:rsidRPr="00E54956" w:rsidRDefault="00153F68" w:rsidP="00E54956">
      <w:pPr>
        <w:pStyle w:val="1"/>
        <w:ind w:left="58"/>
        <w:rPr>
          <w:rFonts w:ascii="돋움" w:eastAsia="돋움" w:hAnsi="돋움"/>
          <w:color w:val="000000"/>
        </w:rPr>
      </w:pPr>
      <w:hyperlink r:id="rId532" w:tooltip="Study&amp;Joy" w:history="1">
        <w:r w:rsidR="00E54956">
          <w:rPr>
            <w:rStyle w:val="a4"/>
            <w:rFonts w:ascii="Times New Roman" w:eastAsia="돋움" w:hAnsi="Times New Roman" w:cs="Times New Roman"/>
            <w:color w:val="FFFFFF"/>
            <w:spacing w:val="-12"/>
            <w:sz w:val="21"/>
            <w:szCs w:val="21"/>
            <w:u w:val="none"/>
            <w:bdr w:val="none" w:sz="0" w:space="0" w:color="auto" w:frame="1"/>
          </w:rPr>
          <w:t>Study&amp;Joy</w:t>
        </w:r>
      </w:hyperlink>
      <w:r w:rsidR="00E54956">
        <w:rPr>
          <w:rStyle w:val="apple-converted-space"/>
          <w:rFonts w:ascii="돋움" w:eastAsia="돋움" w:hAnsi="돋움" w:hint="eastAsia"/>
          <w:color w:val="000000"/>
          <w:sz w:val="14"/>
          <w:szCs w:val="14"/>
        </w:rPr>
        <w:t> </w:t>
      </w:r>
    </w:p>
    <w:p w:rsidR="00E54956" w:rsidRDefault="00E54956" w:rsidP="00601CF6">
      <w:pPr>
        <w:widowControl/>
        <w:numPr>
          <w:ilvl w:val="0"/>
          <w:numId w:val="33"/>
        </w:numPr>
        <w:wordWrap/>
        <w:autoSpaceDE/>
        <w:autoSpaceDN/>
        <w:ind w:left="0" w:right="81"/>
        <w:jc w:val="left"/>
        <w:rPr>
          <w:rFonts w:ascii="Tahoma" w:eastAsia="돋움" w:hAnsi="Tahoma" w:cs="Tahoma"/>
          <w:color w:val="FFFFFF"/>
          <w:sz w:val="10"/>
          <w:szCs w:val="10"/>
        </w:rPr>
      </w:pPr>
      <w:r>
        <w:rPr>
          <w:rFonts w:ascii="Tahoma" w:eastAsia="돋움" w:hAnsi="Tahoma" w:cs="Tahoma"/>
          <w:color w:val="FFFFFF"/>
          <w:sz w:val="10"/>
          <w:szCs w:val="10"/>
        </w:rPr>
        <w:t>143</w:t>
      </w:r>
    </w:p>
    <w:p w:rsidR="00E54956" w:rsidRDefault="00E54956" w:rsidP="00E54956">
      <w:pPr>
        <w:pStyle w:val="3"/>
        <w:pBdr>
          <w:bottom w:val="single" w:sz="4" w:space="8" w:color="D0D0D0"/>
        </w:pBdr>
        <w:shd w:val="clear" w:color="auto" w:fill="FFFFFF"/>
        <w:spacing w:line="184" w:lineRule="atLeast"/>
        <w:ind w:left="880" w:hanging="280"/>
        <w:rPr>
          <w:rFonts w:ascii="dotum" w:eastAsia="돋움" w:hAnsi="dotum" w:cs="굴림" w:hint="eastAsia"/>
          <w:color w:val="5C5C5C"/>
          <w:sz w:val="14"/>
          <w:szCs w:val="14"/>
        </w:rPr>
      </w:pPr>
      <w:r>
        <w:rPr>
          <w:rFonts w:ascii="dotum" w:eastAsia="돋움" w:hAnsi="dotum"/>
          <w:color w:val="5C5C5C"/>
          <w:sz w:val="14"/>
          <w:szCs w:val="14"/>
        </w:rPr>
        <w:t>'</w:t>
      </w:r>
      <w:r>
        <w:rPr>
          <w:rFonts w:ascii="dotum" w:eastAsia="돋움" w:hAnsi="dotum"/>
          <w:color w:val="5C5C5C"/>
          <w:sz w:val="14"/>
          <w:szCs w:val="14"/>
        </w:rPr>
        <w:t>강제</w:t>
      </w:r>
      <w:r>
        <w:rPr>
          <w:rFonts w:ascii="dotum" w:eastAsia="돋움" w:hAnsi="dotum"/>
          <w:color w:val="5C5C5C"/>
          <w:sz w:val="14"/>
          <w:szCs w:val="14"/>
        </w:rPr>
        <w:t xml:space="preserve"> </w:t>
      </w:r>
      <w:r>
        <w:rPr>
          <w:rFonts w:ascii="dotum" w:eastAsia="돋움" w:hAnsi="dotum"/>
          <w:color w:val="5C5C5C"/>
          <w:sz w:val="14"/>
          <w:szCs w:val="14"/>
        </w:rPr>
        <w:t>발생</w:t>
      </w:r>
      <w:r>
        <w:rPr>
          <w:rFonts w:ascii="dotum" w:eastAsia="돋움" w:hAnsi="dotum"/>
          <w:color w:val="5C5C5C"/>
          <w:sz w:val="14"/>
          <w:szCs w:val="14"/>
        </w:rPr>
        <w:t>'</w:t>
      </w:r>
      <w:r>
        <w:rPr>
          <w:rFonts w:ascii="dotum" w:eastAsia="돋움" w:hAnsi="dotum"/>
          <w:color w:val="5C5C5C"/>
          <w:sz w:val="14"/>
          <w:szCs w:val="14"/>
        </w:rPr>
        <w:t>에</w:t>
      </w:r>
      <w:r>
        <w:rPr>
          <w:rFonts w:ascii="dotum" w:eastAsia="돋움" w:hAnsi="dotum"/>
          <w:color w:val="5C5C5C"/>
          <w:sz w:val="14"/>
          <w:szCs w:val="14"/>
        </w:rPr>
        <w:t xml:space="preserve"> </w:t>
      </w:r>
      <w:r>
        <w:rPr>
          <w:rFonts w:ascii="dotum" w:eastAsia="돋움" w:hAnsi="dotum"/>
          <w:color w:val="5C5C5C"/>
          <w:sz w:val="14"/>
          <w:szCs w:val="14"/>
        </w:rPr>
        <w:t>해당되는</w:t>
      </w:r>
      <w:r>
        <w:rPr>
          <w:rFonts w:ascii="dotum" w:eastAsia="돋움" w:hAnsi="dotum"/>
          <w:color w:val="5C5C5C"/>
          <w:sz w:val="14"/>
          <w:szCs w:val="14"/>
        </w:rPr>
        <w:t xml:space="preserve"> </w:t>
      </w:r>
      <w:r>
        <w:rPr>
          <w:rFonts w:ascii="dotum" w:eastAsia="돋움" w:hAnsi="dotum"/>
          <w:color w:val="5C5C5C"/>
          <w:sz w:val="14"/>
          <w:szCs w:val="14"/>
        </w:rPr>
        <w:t>글</w:t>
      </w:r>
      <w:r>
        <w:rPr>
          <w:rFonts w:ascii="dotum" w:eastAsia="돋움" w:hAnsi="dotum"/>
          <w:color w:val="5C5C5C"/>
          <w:sz w:val="14"/>
          <w:szCs w:val="14"/>
        </w:rPr>
        <w:t xml:space="preserve"> 1</w:t>
      </w:r>
      <w:r>
        <w:rPr>
          <w:rFonts w:ascii="dotum" w:eastAsia="돋움" w:hAnsi="dotum"/>
          <w:color w:val="5C5C5C"/>
          <w:sz w:val="14"/>
          <w:szCs w:val="14"/>
        </w:rPr>
        <w:t>건</w:t>
      </w:r>
    </w:p>
    <w:p w:rsidR="00E54956" w:rsidRDefault="00E54956" w:rsidP="00601CF6">
      <w:pPr>
        <w:widowControl/>
        <w:numPr>
          <w:ilvl w:val="0"/>
          <w:numId w:val="34"/>
        </w:numPr>
        <w:shd w:val="clear" w:color="auto" w:fill="FFFFFF"/>
        <w:autoSpaceDE/>
        <w:autoSpaceDN/>
        <w:spacing w:line="184" w:lineRule="atLeast"/>
        <w:ind w:left="230" w:right="230"/>
        <w:jc w:val="left"/>
        <w:rPr>
          <w:rFonts w:ascii="dotum" w:eastAsia="돋움" w:hAnsi="dotum" w:hint="eastAsia"/>
          <w:color w:val="8A8A8A"/>
          <w:sz w:val="14"/>
          <w:szCs w:val="14"/>
        </w:rPr>
      </w:pPr>
      <w:r>
        <w:rPr>
          <w:rStyle w:val="date"/>
          <w:rFonts w:ascii="돋움" w:eastAsia="돋움" w:hAnsi="돋움" w:hint="eastAsia"/>
          <w:color w:val="8A8A8A"/>
          <w:sz w:val="14"/>
          <w:szCs w:val="14"/>
          <w:bdr w:val="none" w:sz="0" w:space="0" w:color="auto" w:frame="1"/>
        </w:rPr>
        <w:t>2010/09/03</w:t>
      </w:r>
      <w:r>
        <w:rPr>
          <w:rStyle w:val="apple-converted-space"/>
          <w:rFonts w:ascii="dotum" w:eastAsia="돋움" w:hAnsi="dotum"/>
          <w:color w:val="8A8A8A"/>
          <w:sz w:val="14"/>
          <w:szCs w:val="14"/>
        </w:rPr>
        <w:t> </w:t>
      </w:r>
      <w:hyperlink r:id="rId533" w:history="1">
        <w:r>
          <w:rPr>
            <w:rStyle w:val="a4"/>
            <w:rFonts w:ascii="dotum" w:eastAsia="돋움" w:hAnsi="dotum"/>
            <w:color w:val="8A8A8A"/>
            <w:sz w:val="14"/>
            <w:szCs w:val="14"/>
            <w:u w:val="none"/>
            <w:bdr w:val="none" w:sz="0" w:space="0" w:color="auto" w:frame="1"/>
          </w:rPr>
          <w:t xml:space="preserve">[Android] </w:t>
        </w:r>
        <w:r>
          <w:rPr>
            <w:rStyle w:val="a4"/>
            <w:rFonts w:ascii="dotum" w:eastAsia="돋움" w:hAnsi="dotum"/>
            <w:color w:val="8A8A8A"/>
            <w:sz w:val="14"/>
            <w:szCs w:val="14"/>
            <w:u w:val="none"/>
            <w:bdr w:val="none" w:sz="0" w:space="0" w:color="auto" w:frame="1"/>
          </w:rPr>
          <w:t>클릭</w:t>
        </w:r>
        <w:r>
          <w:rPr>
            <w:rStyle w:val="a4"/>
            <w:rFonts w:ascii="dotum" w:eastAsia="돋움" w:hAnsi="dotum"/>
            <w:color w:val="8A8A8A"/>
            <w:sz w:val="14"/>
            <w:szCs w:val="14"/>
            <w:u w:val="none"/>
            <w:bdr w:val="none" w:sz="0" w:space="0" w:color="auto" w:frame="1"/>
          </w:rPr>
          <w:t xml:space="preserve"> </w:t>
        </w:r>
        <w:r>
          <w:rPr>
            <w:rStyle w:val="a4"/>
            <w:rFonts w:ascii="dotum" w:eastAsia="돋움" w:hAnsi="dotum"/>
            <w:color w:val="8A8A8A"/>
            <w:sz w:val="14"/>
            <w:szCs w:val="14"/>
            <w:u w:val="none"/>
            <w:bdr w:val="none" w:sz="0" w:space="0" w:color="auto" w:frame="1"/>
          </w:rPr>
          <w:t>이벤트</w:t>
        </w:r>
        <w:r>
          <w:rPr>
            <w:rStyle w:val="a4"/>
            <w:rFonts w:ascii="dotum" w:eastAsia="돋움" w:hAnsi="dotum"/>
            <w:color w:val="8A8A8A"/>
            <w:sz w:val="14"/>
            <w:szCs w:val="14"/>
            <w:u w:val="none"/>
            <w:bdr w:val="none" w:sz="0" w:space="0" w:color="auto" w:frame="1"/>
          </w:rPr>
          <w:t xml:space="preserve"> </w:t>
        </w:r>
        <w:r>
          <w:rPr>
            <w:rStyle w:val="a4"/>
            <w:rFonts w:ascii="dotum" w:eastAsia="돋움" w:hAnsi="dotum"/>
            <w:color w:val="8A8A8A"/>
            <w:sz w:val="14"/>
            <w:szCs w:val="14"/>
            <w:u w:val="none"/>
            <w:bdr w:val="none" w:sz="0" w:space="0" w:color="auto" w:frame="1"/>
          </w:rPr>
          <w:t>강제</w:t>
        </w:r>
        <w:r>
          <w:rPr>
            <w:rStyle w:val="a4"/>
            <w:rFonts w:ascii="dotum" w:eastAsia="돋움" w:hAnsi="dotum"/>
            <w:color w:val="8A8A8A"/>
            <w:sz w:val="14"/>
            <w:szCs w:val="14"/>
            <w:u w:val="none"/>
            <w:bdr w:val="none" w:sz="0" w:space="0" w:color="auto" w:frame="1"/>
          </w:rPr>
          <w:t xml:space="preserve"> </w:t>
        </w:r>
        <w:r>
          <w:rPr>
            <w:rStyle w:val="a4"/>
            <w:rFonts w:ascii="dotum" w:eastAsia="돋움" w:hAnsi="dotum"/>
            <w:color w:val="8A8A8A"/>
            <w:sz w:val="14"/>
            <w:szCs w:val="14"/>
            <w:u w:val="none"/>
            <w:bdr w:val="none" w:sz="0" w:space="0" w:color="auto" w:frame="1"/>
          </w:rPr>
          <w:t>발생</w:t>
        </w:r>
        <w:r>
          <w:rPr>
            <w:rStyle w:val="a4"/>
            <w:rFonts w:ascii="dotum" w:eastAsia="돋움" w:hAnsi="dotum"/>
            <w:color w:val="8A8A8A"/>
            <w:sz w:val="14"/>
            <w:szCs w:val="14"/>
            <w:u w:val="none"/>
            <w:bdr w:val="none" w:sz="0" w:space="0" w:color="auto" w:frame="1"/>
          </w:rPr>
          <w:t xml:space="preserve"> </w:t>
        </w:r>
        <w:r>
          <w:rPr>
            <w:rStyle w:val="a4"/>
            <w:rFonts w:ascii="dotum" w:eastAsia="돋움" w:hAnsi="dotum"/>
            <w:color w:val="8A8A8A"/>
            <w:sz w:val="14"/>
            <w:szCs w:val="14"/>
            <w:u w:val="none"/>
            <w:bdr w:val="none" w:sz="0" w:space="0" w:color="auto" w:frame="1"/>
          </w:rPr>
          <w:t>시키기</w:t>
        </w:r>
      </w:hyperlink>
      <w:r>
        <w:rPr>
          <w:rStyle w:val="apple-converted-space"/>
          <w:rFonts w:ascii="dotum" w:eastAsia="돋움" w:hAnsi="dotum"/>
          <w:color w:val="8A8A8A"/>
          <w:sz w:val="14"/>
          <w:szCs w:val="14"/>
        </w:rPr>
        <w:t> </w:t>
      </w:r>
      <w:r>
        <w:rPr>
          <w:rStyle w:val="cnt"/>
          <w:rFonts w:ascii="돋움" w:eastAsia="돋움" w:hAnsi="돋움" w:hint="eastAsia"/>
          <w:color w:val="8A8A8A"/>
          <w:sz w:val="14"/>
          <w:szCs w:val="14"/>
          <w:bdr w:val="none" w:sz="0" w:space="0" w:color="auto" w:frame="1"/>
        </w:rPr>
        <w:t>(1)</w:t>
      </w:r>
    </w:p>
    <w:p w:rsidR="00E54956" w:rsidRDefault="00153F68" w:rsidP="00E54956">
      <w:pPr>
        <w:shd w:val="clear" w:color="auto" w:fill="FFFFFF"/>
        <w:rPr>
          <w:rFonts w:ascii="돋움" w:eastAsia="돋움" w:hAnsi="돋움"/>
          <w:color w:val="000000"/>
          <w:sz w:val="14"/>
          <w:szCs w:val="14"/>
        </w:rPr>
      </w:pPr>
      <w:hyperlink r:id="rId534" w:history="1">
        <w:r w:rsidR="00E54956">
          <w:rPr>
            <w:rStyle w:val="a4"/>
            <w:rFonts w:ascii="돋움" w:eastAsia="돋움" w:hAnsi="돋움" w:hint="eastAsia"/>
            <w:color w:val="636362"/>
            <w:sz w:val="13"/>
            <w:szCs w:val="13"/>
            <w:u w:val="none"/>
            <w:bdr w:val="none" w:sz="0" w:space="0" w:color="auto" w:frame="1"/>
          </w:rPr>
          <w:t>전공 자료/안드로이드</w:t>
        </w:r>
      </w:hyperlink>
      <w:r w:rsidR="00E54956">
        <w:rPr>
          <w:rStyle w:val="date"/>
          <w:rFonts w:ascii="Tahoma" w:eastAsia="돋움" w:hAnsi="Tahoma" w:cs="Tahoma"/>
          <w:color w:val="636362"/>
          <w:sz w:val="13"/>
          <w:szCs w:val="13"/>
          <w:bdr w:val="none" w:sz="0" w:space="0" w:color="auto" w:frame="1"/>
        </w:rPr>
        <w:t>2010/09/03 00:09</w:t>
      </w:r>
    </w:p>
    <w:p w:rsidR="00E54956" w:rsidRDefault="00153F68" w:rsidP="00E54956">
      <w:pPr>
        <w:pStyle w:val="2"/>
        <w:pBdr>
          <w:bottom w:val="single" w:sz="4" w:space="8" w:color="D0D0D0"/>
        </w:pBdr>
        <w:shd w:val="clear" w:color="auto" w:fill="FFFFFF"/>
        <w:wordWrap w:val="0"/>
        <w:spacing w:before="0" w:beforeAutospacing="0" w:after="0" w:afterAutospacing="0" w:line="184" w:lineRule="atLeast"/>
        <w:rPr>
          <w:rFonts w:ascii="dotum" w:eastAsia="돋움" w:hAnsi="dotum" w:hint="eastAsia"/>
          <w:color w:val="5C5C5C"/>
          <w:sz w:val="14"/>
          <w:szCs w:val="14"/>
        </w:rPr>
      </w:pPr>
      <w:hyperlink r:id="rId535" w:history="1">
        <w:r w:rsidR="00E54956">
          <w:rPr>
            <w:rStyle w:val="a4"/>
            <w:rFonts w:ascii="dotum" w:eastAsia="돋움" w:hAnsi="dotum"/>
            <w:color w:val="3D5D58"/>
            <w:sz w:val="18"/>
            <w:szCs w:val="18"/>
            <w:u w:val="none"/>
            <w:bdr w:val="none" w:sz="0" w:space="0" w:color="auto" w:frame="1"/>
          </w:rPr>
          <w:t xml:space="preserve">[Android] </w:t>
        </w:r>
        <w:r w:rsidR="00E54956">
          <w:rPr>
            <w:rStyle w:val="a4"/>
            <w:rFonts w:ascii="dotum" w:eastAsia="돋움" w:hAnsi="dotum"/>
            <w:color w:val="3D5D58"/>
            <w:sz w:val="18"/>
            <w:szCs w:val="18"/>
            <w:u w:val="none"/>
            <w:bdr w:val="none" w:sz="0" w:space="0" w:color="auto" w:frame="1"/>
          </w:rPr>
          <w:t>클릭</w:t>
        </w:r>
        <w:r w:rsidR="00E54956">
          <w:rPr>
            <w:rStyle w:val="a4"/>
            <w:rFonts w:ascii="dotum" w:eastAsia="돋움" w:hAnsi="dotum"/>
            <w:color w:val="3D5D58"/>
            <w:sz w:val="18"/>
            <w:szCs w:val="18"/>
            <w:u w:val="none"/>
            <w:bdr w:val="none" w:sz="0" w:space="0" w:color="auto" w:frame="1"/>
          </w:rPr>
          <w:t xml:space="preserve"> </w:t>
        </w:r>
        <w:r w:rsidR="00E54956">
          <w:rPr>
            <w:rStyle w:val="a4"/>
            <w:rFonts w:ascii="dotum" w:eastAsia="돋움" w:hAnsi="dotum"/>
            <w:color w:val="3D5D58"/>
            <w:sz w:val="18"/>
            <w:szCs w:val="18"/>
            <w:u w:val="none"/>
            <w:bdr w:val="none" w:sz="0" w:space="0" w:color="auto" w:frame="1"/>
          </w:rPr>
          <w:t>이벤트</w:t>
        </w:r>
        <w:r w:rsidR="00E54956">
          <w:rPr>
            <w:rStyle w:val="a4"/>
            <w:rFonts w:ascii="dotum" w:eastAsia="돋움" w:hAnsi="dotum"/>
            <w:color w:val="3D5D58"/>
            <w:sz w:val="18"/>
            <w:szCs w:val="18"/>
            <w:u w:val="none"/>
            <w:bdr w:val="none" w:sz="0" w:space="0" w:color="auto" w:frame="1"/>
          </w:rPr>
          <w:t xml:space="preserve"> </w:t>
        </w:r>
        <w:r w:rsidR="00E54956">
          <w:rPr>
            <w:rStyle w:val="a4"/>
            <w:rFonts w:ascii="dotum" w:eastAsia="돋움" w:hAnsi="dotum"/>
            <w:color w:val="3D5D58"/>
            <w:sz w:val="18"/>
            <w:szCs w:val="18"/>
            <w:u w:val="none"/>
            <w:bdr w:val="none" w:sz="0" w:space="0" w:color="auto" w:frame="1"/>
          </w:rPr>
          <w:t>강제</w:t>
        </w:r>
        <w:r w:rsidR="00E54956">
          <w:rPr>
            <w:rStyle w:val="a4"/>
            <w:rFonts w:ascii="dotum" w:eastAsia="돋움" w:hAnsi="dotum"/>
            <w:color w:val="3D5D58"/>
            <w:sz w:val="18"/>
            <w:szCs w:val="18"/>
            <w:u w:val="none"/>
            <w:bdr w:val="none" w:sz="0" w:space="0" w:color="auto" w:frame="1"/>
          </w:rPr>
          <w:t xml:space="preserve"> </w:t>
        </w:r>
        <w:r w:rsidR="00E54956">
          <w:rPr>
            <w:rStyle w:val="a4"/>
            <w:rFonts w:ascii="dotum" w:eastAsia="돋움" w:hAnsi="dotum"/>
            <w:color w:val="3D5D58"/>
            <w:sz w:val="18"/>
            <w:szCs w:val="18"/>
            <w:u w:val="none"/>
            <w:bdr w:val="none" w:sz="0" w:space="0" w:color="auto" w:frame="1"/>
          </w:rPr>
          <w:t>발생</w:t>
        </w:r>
        <w:r w:rsidR="00E54956">
          <w:rPr>
            <w:rStyle w:val="a4"/>
            <w:rFonts w:ascii="dotum" w:eastAsia="돋움" w:hAnsi="dotum"/>
            <w:color w:val="3D5D58"/>
            <w:sz w:val="18"/>
            <w:szCs w:val="18"/>
            <w:u w:val="none"/>
            <w:bdr w:val="none" w:sz="0" w:space="0" w:color="auto" w:frame="1"/>
          </w:rPr>
          <w:t xml:space="preserve"> </w:t>
        </w:r>
        <w:r w:rsidR="00E54956">
          <w:rPr>
            <w:rStyle w:val="a4"/>
            <w:rFonts w:ascii="dotum" w:eastAsia="돋움" w:hAnsi="dotum"/>
            <w:color w:val="3D5D58"/>
            <w:sz w:val="18"/>
            <w:szCs w:val="18"/>
            <w:u w:val="none"/>
            <w:bdr w:val="none" w:sz="0" w:space="0" w:color="auto" w:frame="1"/>
          </w:rPr>
          <w:t>시키기</w:t>
        </w:r>
      </w:hyperlink>
    </w:p>
    <w:p w:rsidR="00E54956" w:rsidRDefault="00E54956" w:rsidP="00E54956">
      <w:pPr>
        <w:shd w:val="clear" w:color="auto" w:fill="FFFFFF"/>
        <w:rPr>
          <w:rFonts w:ascii="dotum" w:eastAsia="돋움" w:hAnsi="dotum" w:hint="eastAsia"/>
          <w:color w:val="000000"/>
          <w:sz w:val="14"/>
          <w:szCs w:val="14"/>
        </w:rPr>
      </w:pPr>
      <w:r>
        <w:rPr>
          <w:rFonts w:ascii="dotum" w:eastAsia="돋움" w:hAnsi="dotum"/>
          <w:color w:val="000000"/>
          <w:sz w:val="14"/>
          <w:szCs w:val="14"/>
        </w:rPr>
        <w:t>클릭</w:t>
      </w:r>
      <w:r>
        <w:rPr>
          <w:rFonts w:ascii="dotum" w:eastAsia="돋움" w:hAnsi="dotum"/>
          <w:color w:val="000000"/>
          <w:sz w:val="14"/>
          <w:szCs w:val="14"/>
        </w:rPr>
        <w:t xml:space="preserve"> </w:t>
      </w:r>
      <w:r>
        <w:rPr>
          <w:rFonts w:ascii="dotum" w:eastAsia="돋움" w:hAnsi="dotum"/>
          <w:color w:val="000000"/>
          <w:sz w:val="14"/>
          <w:szCs w:val="14"/>
        </w:rPr>
        <w:t>이벤트를</w:t>
      </w:r>
      <w:r>
        <w:rPr>
          <w:rFonts w:ascii="dotum" w:eastAsia="돋움" w:hAnsi="dotum"/>
          <w:color w:val="000000"/>
          <w:sz w:val="14"/>
          <w:szCs w:val="14"/>
        </w:rPr>
        <w:t xml:space="preserve"> </w:t>
      </w:r>
      <w:r>
        <w:rPr>
          <w:rFonts w:ascii="dotum" w:eastAsia="돋움" w:hAnsi="dotum"/>
          <w:color w:val="000000"/>
          <w:sz w:val="14"/>
          <w:szCs w:val="14"/>
        </w:rPr>
        <w:t>강제로</w:t>
      </w:r>
      <w:r>
        <w:rPr>
          <w:rFonts w:ascii="dotum" w:eastAsia="돋움" w:hAnsi="dotum"/>
          <w:color w:val="000000"/>
          <w:sz w:val="14"/>
          <w:szCs w:val="14"/>
        </w:rPr>
        <w:t xml:space="preserve"> </w:t>
      </w:r>
      <w:r>
        <w:rPr>
          <w:rFonts w:ascii="dotum" w:eastAsia="돋움" w:hAnsi="dotum"/>
          <w:color w:val="000000"/>
          <w:sz w:val="14"/>
          <w:szCs w:val="14"/>
        </w:rPr>
        <w:t>발생시키려면</w:t>
      </w:r>
      <w:r>
        <w:rPr>
          <w:rFonts w:ascii="dotum" w:eastAsia="돋움" w:hAnsi="dotum"/>
          <w:color w:val="000000"/>
          <w:sz w:val="14"/>
          <w:szCs w:val="14"/>
        </w:rPr>
        <w:t xml:space="preserve"> </w:t>
      </w:r>
      <w:r>
        <w:rPr>
          <w:rFonts w:ascii="dotum" w:eastAsia="돋움" w:hAnsi="dotum"/>
          <w:color w:val="000000"/>
          <w:sz w:val="14"/>
          <w:szCs w:val="14"/>
        </w:rPr>
        <w:t>다음과</w:t>
      </w:r>
      <w:r>
        <w:rPr>
          <w:rFonts w:ascii="dotum" w:eastAsia="돋움" w:hAnsi="dotum"/>
          <w:color w:val="000000"/>
          <w:sz w:val="14"/>
          <w:szCs w:val="14"/>
        </w:rPr>
        <w:t xml:space="preserve"> </w:t>
      </w:r>
      <w:r>
        <w:rPr>
          <w:rFonts w:ascii="dotum" w:eastAsia="돋움" w:hAnsi="dotum"/>
          <w:color w:val="000000"/>
          <w:sz w:val="14"/>
          <w:szCs w:val="14"/>
        </w:rPr>
        <w:t>같이</w:t>
      </w:r>
      <w:r>
        <w:rPr>
          <w:rFonts w:ascii="dotum" w:eastAsia="돋움" w:hAnsi="dotum"/>
          <w:color w:val="000000"/>
          <w:sz w:val="14"/>
          <w:szCs w:val="14"/>
        </w:rPr>
        <w:t xml:space="preserve"> </w:t>
      </w:r>
      <w:r>
        <w:rPr>
          <w:rFonts w:ascii="dotum" w:eastAsia="돋움" w:hAnsi="dotum"/>
          <w:color w:val="000000"/>
          <w:sz w:val="14"/>
          <w:szCs w:val="14"/>
        </w:rPr>
        <w:t>하면</w:t>
      </w:r>
      <w:r>
        <w:rPr>
          <w:rFonts w:ascii="dotum" w:eastAsia="돋움" w:hAnsi="dotum"/>
          <w:color w:val="000000"/>
          <w:sz w:val="14"/>
          <w:szCs w:val="14"/>
        </w:rPr>
        <w:t xml:space="preserve"> </w:t>
      </w:r>
      <w:r>
        <w:rPr>
          <w:rFonts w:ascii="dotum" w:eastAsia="돋움" w:hAnsi="dotum"/>
          <w:color w:val="000000"/>
          <w:sz w:val="14"/>
          <w:szCs w:val="14"/>
        </w:rPr>
        <w:t>됩니다</w:t>
      </w:r>
      <w:r>
        <w:rPr>
          <w:rFonts w:ascii="dotum" w:eastAsia="돋움" w:hAnsi="dotum"/>
          <w:color w:val="000000"/>
          <w:sz w:val="14"/>
          <w:szCs w:val="14"/>
        </w:rPr>
        <w:t>.</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dotum" w:eastAsia="돋움" w:hAnsi="dotum"/>
          <w:color w:val="000000"/>
          <w:sz w:val="14"/>
          <w:szCs w:val="14"/>
        </w:rPr>
        <w:t>Button tempB = ..........</w:t>
      </w:r>
      <w:r>
        <w:rPr>
          <w:rFonts w:ascii="돋움" w:eastAsia="돋움" w:hAnsi="돋움" w:hint="eastAsia"/>
          <w:color w:val="000000"/>
          <w:sz w:val="14"/>
          <w:szCs w:val="14"/>
        </w:rPr>
        <w:br/>
      </w:r>
      <w:r>
        <w:rPr>
          <w:rFonts w:ascii="돋움" w:eastAsia="돋움" w:hAnsi="돋움" w:hint="eastAsia"/>
          <w:color w:val="000000"/>
          <w:sz w:val="14"/>
          <w:szCs w:val="14"/>
        </w:rPr>
        <w:br/>
      </w:r>
      <w:r>
        <w:rPr>
          <w:rStyle w:val="a8"/>
          <w:rFonts w:ascii="돋움" w:eastAsia="돋움" w:hAnsi="돋움" w:hint="eastAsia"/>
          <w:color w:val="000000"/>
          <w:sz w:val="18"/>
          <w:szCs w:val="18"/>
          <w:u w:val="single"/>
          <w:bdr w:val="none" w:sz="0" w:space="0" w:color="auto" w:frame="1"/>
        </w:rPr>
        <w:t>tempB.performClick();  // 클릭 이벤트</w:t>
      </w:r>
      <w:r>
        <w:rPr>
          <w:rFonts w:ascii="돋움" w:eastAsia="돋움" w:hAnsi="돋움" w:hint="eastAsia"/>
          <w:b/>
          <w:bCs/>
          <w:color w:val="000000"/>
          <w:sz w:val="18"/>
          <w:szCs w:val="18"/>
          <w:u w:val="single"/>
          <w:bdr w:val="none" w:sz="0" w:space="0" w:color="auto" w:frame="1"/>
        </w:rPr>
        <w:br/>
      </w:r>
      <w:r>
        <w:rPr>
          <w:rStyle w:val="a8"/>
          <w:rFonts w:ascii="돋움" w:eastAsia="돋움" w:hAnsi="돋움" w:hint="eastAsia"/>
          <w:color w:val="000000"/>
          <w:sz w:val="18"/>
          <w:szCs w:val="18"/>
          <w:u w:val="single"/>
          <w:bdr w:val="none" w:sz="0" w:space="0" w:color="auto" w:frame="1"/>
        </w:rPr>
        <w:t>tempB.performLongClick(); // 롱 클릭 이벤트</w:t>
      </w:r>
    </w:p>
    <w:p w:rsidR="00E54956" w:rsidRDefault="00E54956" w:rsidP="00E54956">
      <w:pPr>
        <w:pStyle w:val="4"/>
        <w:shd w:val="clear" w:color="auto" w:fill="FFFFFF"/>
        <w:ind w:left="1193" w:hanging="393"/>
        <w:rPr>
          <w:rFonts w:ascii="돋움" w:eastAsia="돋움" w:hAnsi="돋움"/>
          <w:color w:val="000000"/>
          <w:sz w:val="24"/>
          <w:szCs w:val="24"/>
        </w:rPr>
      </w:pPr>
      <w:r>
        <w:rPr>
          <w:rFonts w:ascii="돋움" w:eastAsia="돋움" w:hAnsi="돋움" w:hint="eastAsia"/>
          <w:color w:val="000000"/>
        </w:rPr>
        <w:t>'</w:t>
      </w:r>
      <w:hyperlink r:id="rId536" w:history="1">
        <w:r>
          <w:rPr>
            <w:rStyle w:val="a4"/>
            <w:rFonts w:ascii="돋움" w:eastAsia="돋움" w:hAnsi="돋움" w:hint="eastAsia"/>
            <w:color w:val="8A8A8A"/>
            <w:bdr w:val="none" w:sz="0" w:space="0" w:color="auto" w:frame="1"/>
          </w:rPr>
          <w:t>전공 자료</w:t>
        </w:r>
      </w:hyperlink>
      <w:r>
        <w:rPr>
          <w:rFonts w:ascii="돋움" w:eastAsia="돋움" w:hAnsi="돋움" w:hint="eastAsia"/>
          <w:color w:val="000000"/>
        </w:rPr>
        <w:t> &gt; </w:t>
      </w:r>
      <w:hyperlink r:id="rId537" w:history="1">
        <w:r>
          <w:rPr>
            <w:rStyle w:val="a4"/>
            <w:rFonts w:ascii="돋움" w:eastAsia="돋움" w:hAnsi="돋움" w:hint="eastAsia"/>
            <w:color w:val="8A8A8A"/>
            <w:bdr w:val="none" w:sz="0" w:space="0" w:color="auto" w:frame="1"/>
          </w:rPr>
          <w:t>안드로이드</w:t>
        </w:r>
      </w:hyperlink>
      <w:r>
        <w:rPr>
          <w:rFonts w:ascii="돋움" w:eastAsia="돋움" w:hAnsi="돋움" w:hint="eastAsia"/>
          <w:color w:val="000000"/>
        </w:rPr>
        <w:t>' 카테고리의 다른 글</w:t>
      </w:r>
    </w:p>
    <w:tbl>
      <w:tblPr>
        <w:tblW w:w="7626" w:type="dxa"/>
        <w:tblCellMar>
          <w:left w:w="0" w:type="dxa"/>
          <w:right w:w="0" w:type="dxa"/>
        </w:tblCellMar>
        <w:tblLook w:val="04A0"/>
      </w:tblPr>
      <w:tblGrid>
        <w:gridCol w:w="6820"/>
        <w:gridCol w:w="806"/>
      </w:tblGrid>
      <w:tr w:rsidR="00E54956" w:rsidTr="00E54956">
        <w:tc>
          <w:tcPr>
            <w:tcW w:w="0" w:type="auto"/>
            <w:tcBorders>
              <w:top w:val="nil"/>
              <w:left w:val="nil"/>
              <w:bottom w:val="nil"/>
              <w:right w:val="nil"/>
            </w:tcBorders>
            <w:shd w:val="clear" w:color="auto" w:fill="CCCCCC"/>
            <w:vAlign w:val="center"/>
            <w:hideMark/>
          </w:tcPr>
          <w:p w:rsidR="00E54956" w:rsidRDefault="00153F68">
            <w:pPr>
              <w:rPr>
                <w:rFonts w:ascii="돋움" w:eastAsia="돋움" w:hAnsi="돋움" w:cs="굴림"/>
                <w:sz w:val="24"/>
                <w:szCs w:val="24"/>
              </w:rPr>
            </w:pPr>
            <w:hyperlink r:id="rId538" w:history="1">
              <w:r w:rsidR="00E54956">
                <w:rPr>
                  <w:rStyle w:val="a4"/>
                  <w:rFonts w:ascii="돋움" w:eastAsia="돋움" w:hAnsi="돋움" w:hint="eastAsia"/>
                  <w:color w:val="8A8A8A"/>
                  <w:bdr w:val="none" w:sz="0" w:space="0" w:color="auto" w:frame="1"/>
                </w:rPr>
                <w:t>[Android] SMS 메세지 내용 넣기, 빼기</w:t>
              </w:r>
            </w:hyperlink>
            <w:r w:rsidR="00E54956">
              <w:rPr>
                <w:rFonts w:ascii="돋움" w:eastAsia="돋움" w:hAnsi="돋움" w:hint="eastAsia"/>
              </w:rPr>
              <w:t>  </w:t>
            </w:r>
            <w:r w:rsidR="00E54956">
              <w:rPr>
                <w:rFonts w:ascii="Tahoma" w:eastAsia="돋움" w:hAnsi="Tahoma" w:cs="Tahoma"/>
                <w:sz w:val="12"/>
                <w:szCs w:val="12"/>
                <w:bdr w:val="none" w:sz="0" w:space="0" w:color="auto" w:frame="1"/>
              </w:rPr>
              <w:t>(0)</w:t>
            </w:r>
          </w:p>
        </w:tc>
        <w:tc>
          <w:tcPr>
            <w:tcW w:w="806" w:type="dxa"/>
            <w:tcBorders>
              <w:top w:val="nil"/>
              <w:left w:val="nil"/>
              <w:bottom w:val="nil"/>
              <w:right w:val="nil"/>
            </w:tcBorders>
            <w:shd w:val="clear" w:color="auto" w:fill="EEEEEE"/>
            <w:tcMar>
              <w:top w:w="23" w:type="dxa"/>
              <w:left w:w="23" w:type="dxa"/>
              <w:bottom w:w="23" w:type="dxa"/>
              <w:right w:w="23" w:type="dxa"/>
            </w:tcMar>
            <w:vAlign w:val="center"/>
            <w:hideMark/>
          </w:tcPr>
          <w:p w:rsidR="00E54956" w:rsidRDefault="00E54956">
            <w:pPr>
              <w:jc w:val="right"/>
              <w:rPr>
                <w:rFonts w:ascii="돋움" w:eastAsia="돋움" w:hAnsi="돋움" w:cs="굴림"/>
                <w:sz w:val="13"/>
                <w:szCs w:val="13"/>
              </w:rPr>
            </w:pPr>
            <w:r>
              <w:rPr>
                <w:rFonts w:ascii="돋움" w:eastAsia="돋움" w:hAnsi="돋움" w:hint="eastAsia"/>
                <w:sz w:val="13"/>
                <w:szCs w:val="13"/>
              </w:rPr>
              <w:t>2010/09/04</w:t>
            </w:r>
          </w:p>
        </w:tc>
      </w:tr>
      <w:tr w:rsidR="00E54956" w:rsidTr="00E54956">
        <w:tc>
          <w:tcPr>
            <w:tcW w:w="0" w:type="auto"/>
            <w:tcBorders>
              <w:top w:val="nil"/>
              <w:left w:val="nil"/>
              <w:bottom w:val="nil"/>
              <w:right w:val="nil"/>
            </w:tcBorders>
            <w:shd w:val="clear" w:color="auto" w:fill="CCCCCC"/>
            <w:vAlign w:val="center"/>
            <w:hideMark/>
          </w:tcPr>
          <w:p w:rsidR="00E54956" w:rsidRDefault="00153F68">
            <w:pPr>
              <w:rPr>
                <w:rFonts w:ascii="돋움" w:eastAsia="돋움" w:hAnsi="돋움" w:cs="굴림"/>
                <w:sz w:val="24"/>
                <w:szCs w:val="24"/>
              </w:rPr>
            </w:pPr>
            <w:hyperlink r:id="rId539" w:history="1">
              <w:r w:rsidR="00E54956">
                <w:rPr>
                  <w:rStyle w:val="a4"/>
                  <w:rFonts w:ascii="돋움" w:eastAsia="돋움" w:hAnsi="돋움" w:hint="eastAsia"/>
                  <w:color w:val="8A8A8A"/>
                  <w:bdr w:val="none" w:sz="0" w:space="0" w:color="auto" w:frame="1"/>
                </w:rPr>
                <w:t>[Android] 음성 인식 구현</w:t>
              </w:r>
            </w:hyperlink>
            <w:r w:rsidR="00E54956">
              <w:rPr>
                <w:rFonts w:ascii="돋움" w:eastAsia="돋움" w:hAnsi="돋움" w:hint="eastAsia"/>
              </w:rPr>
              <w:t>  </w:t>
            </w:r>
            <w:r w:rsidR="00E54956">
              <w:rPr>
                <w:rFonts w:ascii="Tahoma" w:eastAsia="돋움" w:hAnsi="Tahoma" w:cs="Tahoma"/>
                <w:sz w:val="12"/>
                <w:szCs w:val="12"/>
                <w:bdr w:val="none" w:sz="0" w:space="0" w:color="auto" w:frame="1"/>
              </w:rPr>
              <w:t>(0)</w:t>
            </w:r>
          </w:p>
        </w:tc>
        <w:tc>
          <w:tcPr>
            <w:tcW w:w="806" w:type="dxa"/>
            <w:tcBorders>
              <w:top w:val="nil"/>
              <w:left w:val="nil"/>
              <w:bottom w:val="nil"/>
              <w:right w:val="nil"/>
            </w:tcBorders>
            <w:shd w:val="clear" w:color="auto" w:fill="EEEEEE"/>
            <w:tcMar>
              <w:top w:w="23" w:type="dxa"/>
              <w:left w:w="23" w:type="dxa"/>
              <w:bottom w:w="23" w:type="dxa"/>
              <w:right w:w="23" w:type="dxa"/>
            </w:tcMar>
            <w:vAlign w:val="center"/>
            <w:hideMark/>
          </w:tcPr>
          <w:p w:rsidR="00E54956" w:rsidRDefault="00E54956">
            <w:pPr>
              <w:jc w:val="right"/>
              <w:rPr>
                <w:rFonts w:ascii="돋움" w:eastAsia="돋움" w:hAnsi="돋움" w:cs="굴림"/>
                <w:sz w:val="13"/>
                <w:szCs w:val="13"/>
              </w:rPr>
            </w:pPr>
            <w:r>
              <w:rPr>
                <w:rFonts w:ascii="돋움" w:eastAsia="돋움" w:hAnsi="돋움" w:hint="eastAsia"/>
                <w:sz w:val="13"/>
                <w:szCs w:val="13"/>
              </w:rPr>
              <w:t>2010/09/03</w:t>
            </w:r>
          </w:p>
        </w:tc>
      </w:tr>
      <w:tr w:rsidR="00E54956" w:rsidTr="00E54956">
        <w:tc>
          <w:tcPr>
            <w:tcW w:w="0" w:type="auto"/>
            <w:tcBorders>
              <w:top w:val="nil"/>
              <w:left w:val="nil"/>
              <w:bottom w:val="nil"/>
              <w:right w:val="nil"/>
            </w:tcBorders>
            <w:shd w:val="clear" w:color="auto" w:fill="CCCCCC"/>
            <w:vAlign w:val="center"/>
            <w:hideMark/>
          </w:tcPr>
          <w:p w:rsidR="00E54956" w:rsidRDefault="00153F68">
            <w:pPr>
              <w:rPr>
                <w:rFonts w:ascii="돋움" w:eastAsia="돋움" w:hAnsi="돋움" w:cs="굴림"/>
                <w:sz w:val="24"/>
                <w:szCs w:val="24"/>
              </w:rPr>
            </w:pPr>
            <w:hyperlink r:id="rId540" w:history="1">
              <w:r w:rsidR="00E54956">
                <w:rPr>
                  <w:rStyle w:val="a4"/>
                  <w:rFonts w:ascii="돋움" w:eastAsia="돋움" w:hAnsi="돋움" w:hint="eastAsia"/>
                  <w:b/>
                  <w:bCs/>
                  <w:color w:val="8A8A8A"/>
                  <w:bdr w:val="none" w:sz="0" w:space="0" w:color="auto" w:frame="1"/>
                </w:rPr>
                <w:t>[Android] 클릭 이벤트 강제 발생 시키기</w:t>
              </w:r>
            </w:hyperlink>
            <w:r w:rsidR="00E54956">
              <w:rPr>
                <w:rFonts w:ascii="돋움" w:eastAsia="돋움" w:hAnsi="돋움" w:hint="eastAsia"/>
              </w:rPr>
              <w:t>  </w:t>
            </w:r>
            <w:r w:rsidR="00E54956">
              <w:rPr>
                <w:rFonts w:ascii="Tahoma" w:eastAsia="돋움" w:hAnsi="Tahoma" w:cs="Tahoma"/>
                <w:sz w:val="12"/>
                <w:szCs w:val="12"/>
                <w:bdr w:val="none" w:sz="0" w:space="0" w:color="auto" w:frame="1"/>
              </w:rPr>
              <w:t>(1)</w:t>
            </w:r>
          </w:p>
        </w:tc>
        <w:tc>
          <w:tcPr>
            <w:tcW w:w="806" w:type="dxa"/>
            <w:tcBorders>
              <w:top w:val="nil"/>
              <w:left w:val="nil"/>
              <w:bottom w:val="nil"/>
              <w:right w:val="nil"/>
            </w:tcBorders>
            <w:shd w:val="clear" w:color="auto" w:fill="EEEEEE"/>
            <w:tcMar>
              <w:top w:w="23" w:type="dxa"/>
              <w:left w:w="23" w:type="dxa"/>
              <w:bottom w:w="23" w:type="dxa"/>
              <w:right w:w="23" w:type="dxa"/>
            </w:tcMar>
            <w:vAlign w:val="center"/>
            <w:hideMark/>
          </w:tcPr>
          <w:p w:rsidR="00E54956" w:rsidRDefault="00E54956">
            <w:pPr>
              <w:jc w:val="right"/>
              <w:rPr>
                <w:rFonts w:ascii="돋움" w:eastAsia="돋움" w:hAnsi="돋움" w:cs="굴림"/>
                <w:sz w:val="13"/>
                <w:szCs w:val="13"/>
              </w:rPr>
            </w:pPr>
            <w:r>
              <w:rPr>
                <w:rFonts w:ascii="돋움" w:eastAsia="돋움" w:hAnsi="돋움" w:hint="eastAsia"/>
                <w:sz w:val="13"/>
                <w:szCs w:val="13"/>
              </w:rPr>
              <w:t>2010/09/03</w:t>
            </w:r>
          </w:p>
        </w:tc>
      </w:tr>
      <w:tr w:rsidR="00E54956" w:rsidTr="00E54956">
        <w:tc>
          <w:tcPr>
            <w:tcW w:w="0" w:type="auto"/>
            <w:tcBorders>
              <w:top w:val="nil"/>
              <w:left w:val="nil"/>
              <w:bottom w:val="nil"/>
              <w:right w:val="nil"/>
            </w:tcBorders>
            <w:shd w:val="clear" w:color="auto" w:fill="CCCCCC"/>
            <w:vAlign w:val="center"/>
            <w:hideMark/>
          </w:tcPr>
          <w:p w:rsidR="00E54956" w:rsidRDefault="00153F68">
            <w:pPr>
              <w:rPr>
                <w:rFonts w:ascii="돋움" w:eastAsia="돋움" w:hAnsi="돋움" w:cs="굴림"/>
                <w:sz w:val="24"/>
                <w:szCs w:val="24"/>
              </w:rPr>
            </w:pPr>
            <w:hyperlink r:id="rId541" w:history="1">
              <w:r w:rsidR="00E54956">
                <w:rPr>
                  <w:rStyle w:val="a4"/>
                  <w:rFonts w:ascii="돋움" w:eastAsia="돋움" w:hAnsi="돋움" w:hint="eastAsia"/>
                  <w:color w:val="8A8A8A"/>
                  <w:bdr w:val="none" w:sz="0" w:space="0" w:color="auto" w:frame="1"/>
                </w:rPr>
                <w:t>[Android] 나인패치 이미지 만들기</w:t>
              </w:r>
            </w:hyperlink>
            <w:r w:rsidR="00E54956">
              <w:rPr>
                <w:rFonts w:ascii="돋움" w:eastAsia="돋움" w:hAnsi="돋움" w:hint="eastAsia"/>
              </w:rPr>
              <w:t>  </w:t>
            </w:r>
            <w:r w:rsidR="00E54956">
              <w:rPr>
                <w:rFonts w:ascii="Tahoma" w:eastAsia="돋움" w:hAnsi="Tahoma" w:cs="Tahoma"/>
                <w:sz w:val="12"/>
                <w:szCs w:val="12"/>
                <w:bdr w:val="none" w:sz="0" w:space="0" w:color="auto" w:frame="1"/>
              </w:rPr>
              <w:t>(0)</w:t>
            </w:r>
          </w:p>
        </w:tc>
        <w:tc>
          <w:tcPr>
            <w:tcW w:w="806" w:type="dxa"/>
            <w:tcBorders>
              <w:top w:val="nil"/>
              <w:left w:val="nil"/>
              <w:bottom w:val="nil"/>
              <w:right w:val="nil"/>
            </w:tcBorders>
            <w:shd w:val="clear" w:color="auto" w:fill="EEEEEE"/>
            <w:tcMar>
              <w:top w:w="23" w:type="dxa"/>
              <w:left w:w="23" w:type="dxa"/>
              <w:bottom w:w="23" w:type="dxa"/>
              <w:right w:w="23" w:type="dxa"/>
            </w:tcMar>
            <w:vAlign w:val="center"/>
            <w:hideMark/>
          </w:tcPr>
          <w:p w:rsidR="00E54956" w:rsidRDefault="00E54956">
            <w:pPr>
              <w:jc w:val="right"/>
              <w:rPr>
                <w:rFonts w:ascii="돋움" w:eastAsia="돋움" w:hAnsi="돋움" w:cs="굴림"/>
                <w:sz w:val="13"/>
                <w:szCs w:val="13"/>
              </w:rPr>
            </w:pPr>
            <w:r>
              <w:rPr>
                <w:rFonts w:ascii="돋움" w:eastAsia="돋움" w:hAnsi="돋움" w:hint="eastAsia"/>
                <w:sz w:val="13"/>
                <w:szCs w:val="13"/>
              </w:rPr>
              <w:t>2010/08/28</w:t>
            </w:r>
          </w:p>
        </w:tc>
      </w:tr>
      <w:tr w:rsidR="00E54956" w:rsidTr="00E54956">
        <w:tc>
          <w:tcPr>
            <w:tcW w:w="0" w:type="auto"/>
            <w:tcBorders>
              <w:top w:val="nil"/>
              <w:left w:val="nil"/>
              <w:bottom w:val="nil"/>
              <w:right w:val="nil"/>
            </w:tcBorders>
            <w:shd w:val="clear" w:color="auto" w:fill="CCCCCC"/>
            <w:vAlign w:val="center"/>
            <w:hideMark/>
          </w:tcPr>
          <w:p w:rsidR="00E54956" w:rsidRDefault="00153F68">
            <w:pPr>
              <w:rPr>
                <w:rFonts w:ascii="돋움" w:eastAsia="돋움" w:hAnsi="돋움" w:cs="굴림"/>
                <w:sz w:val="24"/>
                <w:szCs w:val="24"/>
              </w:rPr>
            </w:pPr>
            <w:hyperlink r:id="rId542" w:history="1">
              <w:r w:rsidR="00E54956">
                <w:rPr>
                  <w:rStyle w:val="a4"/>
                  <w:rFonts w:ascii="돋움" w:eastAsia="돋움" w:hAnsi="돋움" w:hint="eastAsia"/>
                  <w:color w:val="8A8A8A"/>
                  <w:bdr w:val="none" w:sz="0" w:space="0" w:color="auto" w:frame="1"/>
                </w:rPr>
                <w:t>[Android] 인터넷 상태 정보 알아오는 방법</w:t>
              </w:r>
            </w:hyperlink>
            <w:r w:rsidR="00E54956">
              <w:rPr>
                <w:rFonts w:ascii="돋움" w:eastAsia="돋움" w:hAnsi="돋움" w:hint="eastAsia"/>
              </w:rPr>
              <w:t>  </w:t>
            </w:r>
            <w:r w:rsidR="00E54956">
              <w:rPr>
                <w:rFonts w:ascii="Tahoma" w:eastAsia="돋움" w:hAnsi="Tahoma" w:cs="Tahoma"/>
                <w:sz w:val="12"/>
                <w:szCs w:val="12"/>
                <w:bdr w:val="none" w:sz="0" w:space="0" w:color="auto" w:frame="1"/>
              </w:rPr>
              <w:t>(0)</w:t>
            </w:r>
          </w:p>
        </w:tc>
        <w:tc>
          <w:tcPr>
            <w:tcW w:w="806" w:type="dxa"/>
            <w:tcBorders>
              <w:top w:val="nil"/>
              <w:left w:val="nil"/>
              <w:bottom w:val="nil"/>
              <w:right w:val="nil"/>
            </w:tcBorders>
            <w:shd w:val="clear" w:color="auto" w:fill="EEEEEE"/>
            <w:tcMar>
              <w:top w:w="23" w:type="dxa"/>
              <w:left w:w="23" w:type="dxa"/>
              <w:bottom w:w="23" w:type="dxa"/>
              <w:right w:w="23" w:type="dxa"/>
            </w:tcMar>
            <w:vAlign w:val="center"/>
            <w:hideMark/>
          </w:tcPr>
          <w:p w:rsidR="00E54956" w:rsidRDefault="00E54956">
            <w:pPr>
              <w:jc w:val="right"/>
              <w:rPr>
                <w:rFonts w:ascii="돋움" w:eastAsia="돋움" w:hAnsi="돋움" w:cs="굴림"/>
                <w:sz w:val="13"/>
                <w:szCs w:val="13"/>
              </w:rPr>
            </w:pPr>
            <w:r>
              <w:rPr>
                <w:rFonts w:ascii="돋움" w:eastAsia="돋움" w:hAnsi="돋움" w:hint="eastAsia"/>
                <w:sz w:val="13"/>
                <w:szCs w:val="13"/>
              </w:rPr>
              <w:t>2010/08/25</w:t>
            </w:r>
          </w:p>
        </w:tc>
      </w:tr>
      <w:tr w:rsidR="00E54956" w:rsidTr="00E54956">
        <w:tc>
          <w:tcPr>
            <w:tcW w:w="0" w:type="auto"/>
            <w:tcBorders>
              <w:top w:val="nil"/>
              <w:left w:val="nil"/>
              <w:bottom w:val="nil"/>
              <w:right w:val="nil"/>
            </w:tcBorders>
            <w:shd w:val="clear" w:color="auto" w:fill="CCCCCC"/>
            <w:vAlign w:val="center"/>
            <w:hideMark/>
          </w:tcPr>
          <w:p w:rsidR="00E54956" w:rsidRDefault="00153F68">
            <w:pPr>
              <w:rPr>
                <w:rFonts w:ascii="돋움" w:eastAsia="돋움" w:hAnsi="돋움" w:cs="굴림"/>
                <w:sz w:val="24"/>
                <w:szCs w:val="24"/>
              </w:rPr>
            </w:pPr>
            <w:hyperlink r:id="rId543" w:history="1">
              <w:r w:rsidR="00E54956">
                <w:rPr>
                  <w:rStyle w:val="a4"/>
                  <w:rFonts w:ascii="돋움" w:eastAsia="돋움" w:hAnsi="돋움" w:hint="eastAsia"/>
                  <w:color w:val="8A8A8A"/>
                  <w:bdr w:val="none" w:sz="0" w:space="0" w:color="auto" w:frame="1"/>
                </w:rPr>
                <w:t>[Android] Gallery 이용하기 예제</w:t>
              </w:r>
            </w:hyperlink>
            <w:r w:rsidR="00E54956">
              <w:rPr>
                <w:rFonts w:ascii="돋움" w:eastAsia="돋움" w:hAnsi="돋움" w:hint="eastAsia"/>
              </w:rPr>
              <w:t>  </w:t>
            </w:r>
            <w:r w:rsidR="00E54956">
              <w:rPr>
                <w:rFonts w:ascii="Tahoma" w:eastAsia="돋움" w:hAnsi="Tahoma" w:cs="Tahoma"/>
                <w:sz w:val="12"/>
                <w:szCs w:val="12"/>
                <w:bdr w:val="none" w:sz="0" w:space="0" w:color="auto" w:frame="1"/>
              </w:rPr>
              <w:t>(0)</w:t>
            </w:r>
          </w:p>
        </w:tc>
        <w:tc>
          <w:tcPr>
            <w:tcW w:w="806" w:type="dxa"/>
            <w:tcBorders>
              <w:top w:val="nil"/>
              <w:left w:val="nil"/>
              <w:bottom w:val="nil"/>
              <w:right w:val="nil"/>
            </w:tcBorders>
            <w:shd w:val="clear" w:color="auto" w:fill="EEEEEE"/>
            <w:tcMar>
              <w:top w:w="23" w:type="dxa"/>
              <w:left w:w="23" w:type="dxa"/>
              <w:bottom w:w="23" w:type="dxa"/>
              <w:right w:w="23" w:type="dxa"/>
            </w:tcMar>
            <w:vAlign w:val="center"/>
            <w:hideMark/>
          </w:tcPr>
          <w:p w:rsidR="00E54956" w:rsidRDefault="00E54956">
            <w:pPr>
              <w:jc w:val="right"/>
              <w:rPr>
                <w:rFonts w:ascii="돋움" w:eastAsia="돋움" w:hAnsi="돋움" w:cs="굴림"/>
                <w:sz w:val="13"/>
                <w:szCs w:val="13"/>
              </w:rPr>
            </w:pPr>
            <w:r>
              <w:rPr>
                <w:rFonts w:ascii="돋움" w:eastAsia="돋움" w:hAnsi="돋움" w:hint="eastAsia"/>
                <w:sz w:val="13"/>
                <w:szCs w:val="13"/>
              </w:rPr>
              <w:t>2010/07/18</w:t>
            </w:r>
          </w:p>
        </w:tc>
      </w:tr>
    </w:tbl>
    <w:p w:rsidR="00E54956" w:rsidRDefault="00E54956" w:rsidP="00E54956">
      <w:pPr>
        <w:shd w:val="clear" w:color="auto" w:fill="FFFFFF"/>
        <w:jc w:val="right"/>
        <w:rPr>
          <w:rFonts w:ascii="dotum" w:eastAsia="돋움" w:hAnsi="dotum" w:hint="eastAsia"/>
          <w:color w:val="9F9F9F"/>
          <w:sz w:val="13"/>
          <w:szCs w:val="13"/>
        </w:rPr>
      </w:pPr>
      <w:r>
        <w:rPr>
          <w:rStyle w:val="text"/>
          <w:rFonts w:ascii="Tahoma" w:eastAsia="돋움" w:hAnsi="Tahoma" w:cs="Tahoma"/>
          <w:color w:val="9F9F9F"/>
          <w:sz w:val="12"/>
          <w:szCs w:val="12"/>
          <w:bdr w:val="none" w:sz="0" w:space="0" w:color="auto" w:frame="1"/>
        </w:rPr>
        <w:t>Posted by</w:t>
      </w:r>
      <w:r>
        <w:rPr>
          <w:rStyle w:val="apple-converted-space"/>
          <w:rFonts w:ascii="dotum" w:eastAsia="돋움" w:hAnsi="dotum"/>
          <w:color w:val="9F9F9F"/>
          <w:sz w:val="13"/>
          <w:szCs w:val="13"/>
        </w:rPr>
        <w:t> </w:t>
      </w:r>
      <w:r>
        <w:rPr>
          <w:rFonts w:ascii="dotum" w:eastAsia="돋움" w:hAnsi="dotum"/>
          <w:color w:val="9F9F9F"/>
          <w:sz w:val="13"/>
          <w:szCs w:val="13"/>
        </w:rPr>
        <w:t>dlucky</w:t>
      </w:r>
    </w:p>
    <w:p w:rsidR="00E54956" w:rsidRDefault="00153F68" w:rsidP="00E54956">
      <w:pPr>
        <w:shd w:val="clear" w:color="auto" w:fill="FFFFFF"/>
        <w:jc w:val="left"/>
        <w:rPr>
          <w:rFonts w:ascii="dotum" w:eastAsia="돋움" w:hAnsi="dotum" w:hint="eastAsia"/>
          <w:color w:val="A0A0A0"/>
          <w:sz w:val="14"/>
          <w:szCs w:val="14"/>
        </w:rPr>
      </w:pPr>
      <w:hyperlink r:id="rId544" w:history="1">
        <w:r w:rsidR="00E54956">
          <w:rPr>
            <w:rStyle w:val="a4"/>
            <w:rFonts w:ascii="dotum" w:eastAsia="돋움" w:hAnsi="dotum"/>
            <w:color w:val="A0A0A0"/>
            <w:sz w:val="14"/>
            <w:szCs w:val="14"/>
            <w:u w:val="none"/>
            <w:bdr w:val="none" w:sz="0" w:space="0" w:color="auto" w:frame="1"/>
          </w:rPr>
          <w:t>Android</w:t>
        </w:r>
      </w:hyperlink>
      <w:r w:rsidR="00E54956">
        <w:rPr>
          <w:rFonts w:ascii="dotum" w:eastAsia="돋움" w:hAnsi="dotum"/>
          <w:color w:val="A0A0A0"/>
          <w:sz w:val="14"/>
          <w:szCs w:val="14"/>
        </w:rPr>
        <w:t>,</w:t>
      </w:r>
      <w:r w:rsidR="00E54956">
        <w:rPr>
          <w:rStyle w:val="apple-converted-space"/>
          <w:rFonts w:ascii="dotum" w:eastAsia="돋움" w:hAnsi="dotum"/>
          <w:color w:val="A0A0A0"/>
          <w:sz w:val="14"/>
          <w:szCs w:val="14"/>
        </w:rPr>
        <w:t> </w:t>
      </w:r>
      <w:hyperlink r:id="rId545" w:history="1">
        <w:r w:rsidR="00E54956">
          <w:rPr>
            <w:rStyle w:val="a4"/>
            <w:rFonts w:ascii="dotum" w:eastAsia="돋움" w:hAnsi="dotum"/>
            <w:color w:val="A0A0A0"/>
            <w:sz w:val="14"/>
            <w:szCs w:val="14"/>
            <w:u w:val="none"/>
            <w:bdr w:val="none" w:sz="0" w:space="0" w:color="auto" w:frame="1"/>
          </w:rPr>
          <w:t>performClick</w:t>
        </w:r>
      </w:hyperlink>
      <w:r w:rsidR="00E54956">
        <w:rPr>
          <w:rFonts w:ascii="dotum" w:eastAsia="돋움" w:hAnsi="dotum"/>
          <w:color w:val="A0A0A0"/>
          <w:sz w:val="14"/>
          <w:szCs w:val="14"/>
        </w:rPr>
        <w:t>,</w:t>
      </w:r>
      <w:r w:rsidR="00E54956">
        <w:rPr>
          <w:rStyle w:val="apple-converted-space"/>
          <w:rFonts w:ascii="dotum" w:eastAsia="돋움" w:hAnsi="dotum"/>
          <w:color w:val="A0A0A0"/>
          <w:sz w:val="14"/>
          <w:szCs w:val="14"/>
        </w:rPr>
        <w:t> </w:t>
      </w:r>
      <w:hyperlink r:id="rId546" w:history="1">
        <w:r w:rsidR="00E54956">
          <w:rPr>
            <w:rStyle w:val="a4"/>
            <w:rFonts w:ascii="dotum" w:eastAsia="돋움" w:hAnsi="dotum"/>
            <w:color w:val="A0A0A0"/>
            <w:sz w:val="14"/>
            <w:szCs w:val="14"/>
            <w:u w:val="none"/>
            <w:bdr w:val="none" w:sz="0" w:space="0" w:color="auto" w:frame="1"/>
          </w:rPr>
          <w:t>강제</w:t>
        </w:r>
      </w:hyperlink>
      <w:r w:rsidR="00E54956">
        <w:rPr>
          <w:rFonts w:ascii="dotum" w:eastAsia="돋움" w:hAnsi="dotum"/>
          <w:color w:val="A0A0A0"/>
          <w:sz w:val="14"/>
          <w:szCs w:val="14"/>
        </w:rPr>
        <w:t>,</w:t>
      </w:r>
      <w:r w:rsidR="00E54956">
        <w:rPr>
          <w:rStyle w:val="apple-converted-space"/>
          <w:rFonts w:ascii="dotum" w:eastAsia="돋움" w:hAnsi="dotum"/>
          <w:color w:val="A0A0A0"/>
          <w:sz w:val="14"/>
          <w:szCs w:val="14"/>
        </w:rPr>
        <w:t> </w:t>
      </w:r>
      <w:hyperlink r:id="rId547" w:history="1">
        <w:r w:rsidR="00E54956">
          <w:rPr>
            <w:rStyle w:val="a4"/>
            <w:rFonts w:ascii="dotum" w:eastAsia="돋움" w:hAnsi="dotum"/>
            <w:color w:val="A0A0A0"/>
            <w:sz w:val="14"/>
            <w:szCs w:val="14"/>
            <w:u w:val="none"/>
            <w:bdr w:val="none" w:sz="0" w:space="0" w:color="auto" w:frame="1"/>
          </w:rPr>
          <w:t>강제</w:t>
        </w:r>
        <w:r w:rsidR="00E54956">
          <w:rPr>
            <w:rStyle w:val="a4"/>
            <w:rFonts w:ascii="dotum" w:eastAsia="돋움" w:hAnsi="dotum"/>
            <w:color w:val="A0A0A0"/>
            <w:sz w:val="14"/>
            <w:szCs w:val="14"/>
            <w:u w:val="none"/>
            <w:bdr w:val="none" w:sz="0" w:space="0" w:color="auto" w:frame="1"/>
          </w:rPr>
          <w:t xml:space="preserve"> </w:t>
        </w:r>
        <w:r w:rsidR="00E54956">
          <w:rPr>
            <w:rStyle w:val="a4"/>
            <w:rFonts w:ascii="dotum" w:eastAsia="돋움" w:hAnsi="dotum"/>
            <w:color w:val="A0A0A0"/>
            <w:sz w:val="14"/>
            <w:szCs w:val="14"/>
            <w:u w:val="none"/>
            <w:bdr w:val="none" w:sz="0" w:space="0" w:color="auto" w:frame="1"/>
          </w:rPr>
          <w:t>발생</w:t>
        </w:r>
      </w:hyperlink>
      <w:r w:rsidR="00E54956">
        <w:rPr>
          <w:rFonts w:ascii="dotum" w:eastAsia="돋움" w:hAnsi="dotum"/>
          <w:color w:val="A0A0A0"/>
          <w:sz w:val="14"/>
          <w:szCs w:val="14"/>
        </w:rPr>
        <w:t>,</w:t>
      </w:r>
      <w:r w:rsidR="00E54956">
        <w:rPr>
          <w:rStyle w:val="apple-converted-space"/>
          <w:rFonts w:ascii="dotum" w:eastAsia="돋움" w:hAnsi="dotum"/>
          <w:color w:val="A0A0A0"/>
          <w:sz w:val="14"/>
          <w:szCs w:val="14"/>
        </w:rPr>
        <w:t> </w:t>
      </w:r>
      <w:hyperlink r:id="rId548" w:history="1">
        <w:r w:rsidR="00E54956">
          <w:rPr>
            <w:rStyle w:val="a4"/>
            <w:rFonts w:ascii="dotum" w:eastAsia="돋움" w:hAnsi="dotum"/>
            <w:color w:val="A0A0A0"/>
            <w:sz w:val="14"/>
            <w:szCs w:val="14"/>
            <w:u w:val="none"/>
            <w:bdr w:val="none" w:sz="0" w:space="0" w:color="auto" w:frame="1"/>
          </w:rPr>
          <w:t>이벤트</w:t>
        </w:r>
      </w:hyperlink>
      <w:r w:rsidR="00E54956">
        <w:rPr>
          <w:rFonts w:ascii="dotum" w:eastAsia="돋움" w:hAnsi="dotum"/>
          <w:color w:val="A0A0A0"/>
          <w:sz w:val="14"/>
          <w:szCs w:val="14"/>
        </w:rPr>
        <w:t>,</w:t>
      </w:r>
      <w:r w:rsidR="00E54956">
        <w:rPr>
          <w:rStyle w:val="apple-converted-space"/>
          <w:rFonts w:ascii="dotum" w:eastAsia="돋움" w:hAnsi="dotum"/>
          <w:color w:val="A0A0A0"/>
          <w:sz w:val="14"/>
          <w:szCs w:val="14"/>
        </w:rPr>
        <w:t> </w:t>
      </w:r>
      <w:hyperlink r:id="rId549" w:history="1">
        <w:r w:rsidR="00E54956">
          <w:rPr>
            <w:rStyle w:val="a4"/>
            <w:rFonts w:ascii="dotum" w:eastAsia="돋움" w:hAnsi="dotum"/>
            <w:color w:val="A0A0A0"/>
            <w:sz w:val="14"/>
            <w:szCs w:val="14"/>
            <w:u w:val="none"/>
            <w:bdr w:val="none" w:sz="0" w:space="0" w:color="auto" w:frame="1"/>
          </w:rPr>
          <w:t>이벤트</w:t>
        </w:r>
        <w:r w:rsidR="00E54956">
          <w:rPr>
            <w:rStyle w:val="a4"/>
            <w:rFonts w:ascii="dotum" w:eastAsia="돋움" w:hAnsi="dotum"/>
            <w:color w:val="A0A0A0"/>
            <w:sz w:val="14"/>
            <w:szCs w:val="14"/>
            <w:u w:val="none"/>
            <w:bdr w:val="none" w:sz="0" w:space="0" w:color="auto" w:frame="1"/>
          </w:rPr>
          <w:t xml:space="preserve"> </w:t>
        </w:r>
        <w:r w:rsidR="00E54956">
          <w:rPr>
            <w:rStyle w:val="a4"/>
            <w:rFonts w:ascii="dotum" w:eastAsia="돋움" w:hAnsi="dotum"/>
            <w:color w:val="A0A0A0"/>
            <w:sz w:val="14"/>
            <w:szCs w:val="14"/>
            <w:u w:val="none"/>
            <w:bdr w:val="none" w:sz="0" w:space="0" w:color="auto" w:frame="1"/>
          </w:rPr>
          <w:t>강제</w:t>
        </w:r>
        <w:r w:rsidR="00E54956">
          <w:rPr>
            <w:rStyle w:val="a4"/>
            <w:rFonts w:ascii="dotum" w:eastAsia="돋움" w:hAnsi="dotum"/>
            <w:color w:val="A0A0A0"/>
            <w:sz w:val="14"/>
            <w:szCs w:val="14"/>
            <w:u w:val="none"/>
            <w:bdr w:val="none" w:sz="0" w:space="0" w:color="auto" w:frame="1"/>
          </w:rPr>
          <w:t xml:space="preserve"> </w:t>
        </w:r>
        <w:r w:rsidR="00E54956">
          <w:rPr>
            <w:rStyle w:val="a4"/>
            <w:rFonts w:ascii="dotum" w:eastAsia="돋움" w:hAnsi="dotum"/>
            <w:color w:val="A0A0A0"/>
            <w:sz w:val="14"/>
            <w:szCs w:val="14"/>
            <w:u w:val="none"/>
            <w:bdr w:val="none" w:sz="0" w:space="0" w:color="auto" w:frame="1"/>
          </w:rPr>
          <w:t>발생</w:t>
        </w:r>
      </w:hyperlink>
    </w:p>
    <w:p w:rsidR="00E54956" w:rsidRDefault="00153F68" w:rsidP="00E54956">
      <w:pPr>
        <w:shd w:val="clear" w:color="auto" w:fill="FFFFFF"/>
        <w:rPr>
          <w:rFonts w:ascii="돋움" w:eastAsia="돋움" w:hAnsi="돋움"/>
          <w:color w:val="000000"/>
          <w:sz w:val="14"/>
          <w:szCs w:val="14"/>
        </w:rPr>
      </w:pPr>
      <w:hyperlink r:id="rId550" w:anchor="tb" w:tooltip="Trackback" w:history="1">
        <w:r w:rsidR="00E54956">
          <w:rPr>
            <w:rStyle w:val="a4"/>
            <w:rFonts w:ascii="Tahoma" w:eastAsia="돋움" w:hAnsi="Tahoma" w:cs="Tahoma"/>
            <w:b/>
            <w:bCs/>
            <w:color w:val="A1A1A1"/>
            <w:sz w:val="12"/>
            <w:szCs w:val="12"/>
            <w:u w:val="none"/>
            <w:bdr w:val="none" w:sz="0" w:space="0" w:color="auto" w:frame="1"/>
          </w:rPr>
          <w:t>Trackback</w:t>
        </w:r>
        <w:r w:rsidR="00E54956">
          <w:rPr>
            <w:rStyle w:val="apple-converted-space"/>
            <w:rFonts w:ascii="Tahoma" w:eastAsia="돋움" w:hAnsi="Tahoma" w:cs="Tahoma"/>
            <w:b/>
            <w:bCs/>
            <w:color w:val="A1A1A1"/>
            <w:sz w:val="12"/>
            <w:szCs w:val="12"/>
            <w:bdr w:val="none" w:sz="0" w:space="0" w:color="auto" w:frame="1"/>
          </w:rPr>
          <w:t> </w:t>
        </w:r>
        <w:r w:rsidR="00E54956">
          <w:rPr>
            <w:rStyle w:val="cnt"/>
            <w:rFonts w:ascii="Tahoma" w:eastAsia="돋움" w:hAnsi="Tahoma" w:cs="Tahoma"/>
            <w:b/>
            <w:bCs/>
            <w:color w:val="7683E6"/>
            <w:sz w:val="12"/>
            <w:szCs w:val="12"/>
            <w:bdr w:val="none" w:sz="0" w:space="0" w:color="auto" w:frame="1"/>
          </w:rPr>
          <w:t>0</w:t>
        </w:r>
      </w:hyperlink>
      <w:r w:rsidR="00E54956">
        <w:rPr>
          <w:rStyle w:val="apple-converted-space"/>
          <w:rFonts w:ascii="돋움" w:eastAsia="돋움" w:hAnsi="돋움" w:hint="eastAsia"/>
          <w:color w:val="000000"/>
          <w:sz w:val="14"/>
          <w:szCs w:val="14"/>
        </w:rPr>
        <w:t> </w:t>
      </w:r>
      <w:hyperlink r:id="rId551" w:anchor="rp" w:tooltip="Comment" w:history="1">
        <w:r w:rsidR="00E54956">
          <w:rPr>
            <w:rStyle w:val="a4"/>
            <w:rFonts w:ascii="Tahoma" w:eastAsia="돋움" w:hAnsi="Tahoma" w:cs="Tahoma"/>
            <w:b/>
            <w:bCs/>
            <w:color w:val="A1A1A1"/>
            <w:sz w:val="12"/>
            <w:szCs w:val="12"/>
            <w:u w:val="none"/>
            <w:bdr w:val="none" w:sz="0" w:space="0" w:color="auto" w:frame="1"/>
          </w:rPr>
          <w:t>Comment</w:t>
        </w:r>
        <w:r w:rsidR="00E54956">
          <w:rPr>
            <w:rStyle w:val="apple-converted-space"/>
            <w:rFonts w:ascii="Tahoma" w:eastAsia="돋움" w:hAnsi="Tahoma" w:cs="Tahoma"/>
            <w:b/>
            <w:bCs/>
            <w:color w:val="A1A1A1"/>
            <w:sz w:val="12"/>
            <w:szCs w:val="12"/>
            <w:bdr w:val="none" w:sz="0" w:space="0" w:color="auto" w:frame="1"/>
          </w:rPr>
          <w:t> </w:t>
        </w:r>
        <w:r w:rsidR="00E54956">
          <w:rPr>
            <w:rStyle w:val="cnt"/>
            <w:rFonts w:ascii="Tahoma" w:eastAsia="돋움" w:hAnsi="Tahoma" w:cs="Tahoma"/>
            <w:b/>
            <w:bCs/>
            <w:color w:val="7683E6"/>
            <w:sz w:val="12"/>
            <w:szCs w:val="12"/>
            <w:bdr w:val="none" w:sz="0" w:space="0" w:color="auto" w:frame="1"/>
          </w:rPr>
          <w:t>1</w:t>
        </w:r>
      </w:hyperlink>
    </w:p>
    <w:p w:rsidR="00E54956" w:rsidRDefault="00E54956" w:rsidP="00E54956">
      <w:pPr>
        <w:shd w:val="clear" w:color="auto" w:fill="FFFFFF"/>
        <w:jc w:val="center"/>
        <w:rPr>
          <w:rFonts w:ascii="돋움" w:eastAsia="돋움" w:hAnsi="돋움"/>
          <w:color w:val="000000"/>
          <w:sz w:val="14"/>
          <w:szCs w:val="14"/>
        </w:rPr>
      </w:pPr>
      <w:r>
        <w:rPr>
          <w:rFonts w:ascii="돋움" w:eastAsia="돋움" w:hAnsi="돋움" w:hint="eastAsia"/>
          <w:color w:val="000000"/>
          <w:sz w:val="14"/>
          <w:szCs w:val="14"/>
        </w:rPr>
        <w:t> </w:t>
      </w:r>
      <w:r>
        <w:rPr>
          <w:rStyle w:val="apple-converted-space"/>
          <w:rFonts w:ascii="돋움" w:eastAsia="돋움" w:hAnsi="돋움" w:hint="eastAsia"/>
          <w:color w:val="000000"/>
          <w:sz w:val="14"/>
          <w:szCs w:val="14"/>
        </w:rPr>
        <w:t> </w:t>
      </w:r>
      <w:r>
        <w:rPr>
          <w:rStyle w:val="selected"/>
          <w:rFonts w:ascii="Verdana" w:eastAsia="돋움" w:hAnsi="Verdana"/>
          <w:color w:val="FFFFFF"/>
          <w:sz w:val="14"/>
          <w:szCs w:val="14"/>
          <w:bdr w:val="none" w:sz="0" w:space="0" w:color="auto" w:frame="1"/>
          <w:shd w:val="clear" w:color="auto" w:fill="8A8A8A"/>
        </w:rPr>
        <w:t>1</w:t>
      </w:r>
      <w:r>
        <w:rPr>
          <w:rStyle w:val="apple-converted-space"/>
          <w:rFonts w:ascii="Verdana" w:eastAsia="돋움" w:hAnsi="Verdana"/>
          <w:color w:val="5C5C5C"/>
          <w:sz w:val="14"/>
          <w:szCs w:val="14"/>
          <w:bdr w:val="none" w:sz="0" w:space="0" w:color="auto" w:frame="1"/>
        </w:rPr>
        <w:t> </w:t>
      </w:r>
      <w:r>
        <w:rPr>
          <w:rFonts w:ascii="돋움" w:eastAsia="돋움" w:hAnsi="돋움" w:hint="eastAsia"/>
          <w:color w:val="000000"/>
          <w:sz w:val="14"/>
          <w:szCs w:val="14"/>
        </w:rPr>
        <w:t> </w:t>
      </w:r>
    </w:p>
    <w:p w:rsidR="00E54956" w:rsidRDefault="00153F68" w:rsidP="00E54956">
      <w:pPr>
        <w:shd w:val="clear" w:color="auto" w:fill="FFFFFF"/>
        <w:jc w:val="center"/>
        <w:rPr>
          <w:rFonts w:ascii="dotum" w:eastAsia="돋움" w:hAnsi="dotum" w:hint="eastAsia"/>
          <w:color w:val="8A8A8A"/>
          <w:sz w:val="13"/>
          <w:szCs w:val="13"/>
        </w:rPr>
      </w:pPr>
      <w:hyperlink r:id="rId552" w:tooltip="태그" w:history="1">
        <w:r w:rsidR="00E54956">
          <w:rPr>
            <w:rStyle w:val="a4"/>
            <w:rFonts w:ascii="dotum" w:eastAsia="돋움" w:hAnsi="dotum"/>
            <w:color w:val="8A8A8A"/>
            <w:spacing w:val="-12"/>
            <w:sz w:val="13"/>
            <w:szCs w:val="13"/>
            <w:u w:val="none"/>
            <w:bdr w:val="none" w:sz="0" w:space="0" w:color="auto" w:frame="1"/>
          </w:rPr>
          <w:t>태그</w:t>
        </w:r>
      </w:hyperlink>
      <w:r w:rsidR="00E54956">
        <w:rPr>
          <w:rStyle w:val="apple-converted-space"/>
          <w:rFonts w:ascii="돋움" w:eastAsia="돋움" w:hAnsi="돋움" w:hint="eastAsia"/>
          <w:color w:val="8A8A8A"/>
          <w:sz w:val="13"/>
          <w:szCs w:val="13"/>
          <w:bdr w:val="none" w:sz="0" w:space="0" w:color="auto" w:frame="1"/>
        </w:rPr>
        <w:t> </w:t>
      </w:r>
      <w:r w:rsidR="00E54956">
        <w:rPr>
          <w:rFonts w:ascii="돋움" w:eastAsia="돋움" w:hAnsi="돋움" w:hint="eastAsia"/>
          <w:color w:val="8A8A8A"/>
          <w:sz w:val="13"/>
          <w:szCs w:val="13"/>
          <w:bdr w:val="none" w:sz="0" w:space="0" w:color="auto" w:frame="1"/>
        </w:rPr>
        <w:t>:</w:t>
      </w:r>
      <w:r w:rsidR="00E54956">
        <w:rPr>
          <w:rStyle w:val="apple-converted-space"/>
          <w:rFonts w:ascii="돋움" w:eastAsia="돋움" w:hAnsi="돋움" w:hint="eastAsia"/>
          <w:color w:val="8A8A8A"/>
          <w:sz w:val="13"/>
          <w:szCs w:val="13"/>
          <w:bdr w:val="none" w:sz="0" w:space="0" w:color="auto" w:frame="1"/>
        </w:rPr>
        <w:t> </w:t>
      </w:r>
      <w:hyperlink r:id="rId553" w:tooltip="미디어로그" w:history="1">
        <w:r w:rsidR="00E54956">
          <w:rPr>
            <w:rStyle w:val="a4"/>
            <w:rFonts w:ascii="dotum" w:eastAsia="돋움" w:hAnsi="dotum"/>
            <w:color w:val="8A8A8A"/>
            <w:spacing w:val="-12"/>
            <w:sz w:val="13"/>
            <w:szCs w:val="13"/>
            <w:u w:val="none"/>
            <w:bdr w:val="none" w:sz="0" w:space="0" w:color="auto" w:frame="1"/>
          </w:rPr>
          <w:t>미디어로그</w:t>
        </w:r>
      </w:hyperlink>
      <w:r w:rsidR="00E54956">
        <w:rPr>
          <w:rStyle w:val="apple-converted-space"/>
          <w:rFonts w:ascii="돋움" w:eastAsia="돋움" w:hAnsi="돋움" w:hint="eastAsia"/>
          <w:color w:val="8A8A8A"/>
          <w:sz w:val="13"/>
          <w:szCs w:val="13"/>
          <w:bdr w:val="none" w:sz="0" w:space="0" w:color="auto" w:frame="1"/>
        </w:rPr>
        <w:t> </w:t>
      </w:r>
      <w:r w:rsidR="00E54956">
        <w:rPr>
          <w:rFonts w:ascii="돋움" w:eastAsia="돋움" w:hAnsi="돋움" w:hint="eastAsia"/>
          <w:color w:val="8A8A8A"/>
          <w:sz w:val="13"/>
          <w:szCs w:val="13"/>
          <w:bdr w:val="none" w:sz="0" w:space="0" w:color="auto" w:frame="1"/>
        </w:rPr>
        <w:t>:</w:t>
      </w:r>
      <w:r w:rsidR="00E54956">
        <w:rPr>
          <w:rStyle w:val="apple-converted-space"/>
          <w:rFonts w:ascii="돋움" w:eastAsia="돋움" w:hAnsi="돋움" w:hint="eastAsia"/>
          <w:color w:val="8A8A8A"/>
          <w:sz w:val="13"/>
          <w:szCs w:val="13"/>
          <w:bdr w:val="none" w:sz="0" w:space="0" w:color="auto" w:frame="1"/>
        </w:rPr>
        <w:t> </w:t>
      </w:r>
      <w:hyperlink r:id="rId554" w:tooltip="지역로그" w:history="1">
        <w:r w:rsidR="00E54956">
          <w:rPr>
            <w:rStyle w:val="a4"/>
            <w:rFonts w:ascii="dotum" w:eastAsia="돋움" w:hAnsi="dotum"/>
            <w:color w:val="8A8A8A"/>
            <w:spacing w:val="-12"/>
            <w:sz w:val="13"/>
            <w:szCs w:val="13"/>
            <w:u w:val="none"/>
            <w:bdr w:val="none" w:sz="0" w:space="0" w:color="auto" w:frame="1"/>
          </w:rPr>
          <w:t>지역로그</w:t>
        </w:r>
      </w:hyperlink>
      <w:r w:rsidR="00E54956">
        <w:rPr>
          <w:rStyle w:val="apple-converted-space"/>
          <w:rFonts w:ascii="돋움" w:eastAsia="돋움" w:hAnsi="돋움" w:hint="eastAsia"/>
          <w:color w:val="8A8A8A"/>
          <w:sz w:val="13"/>
          <w:szCs w:val="13"/>
          <w:bdr w:val="none" w:sz="0" w:space="0" w:color="auto" w:frame="1"/>
        </w:rPr>
        <w:t> </w:t>
      </w:r>
      <w:r w:rsidR="00E54956">
        <w:rPr>
          <w:rFonts w:ascii="돋움" w:eastAsia="돋움" w:hAnsi="돋움" w:hint="eastAsia"/>
          <w:color w:val="8A8A8A"/>
          <w:sz w:val="13"/>
          <w:szCs w:val="13"/>
          <w:bdr w:val="none" w:sz="0" w:space="0" w:color="auto" w:frame="1"/>
        </w:rPr>
        <w:t>:</w:t>
      </w:r>
      <w:r w:rsidR="00E54956">
        <w:rPr>
          <w:rStyle w:val="apple-converted-space"/>
          <w:rFonts w:ascii="돋움" w:eastAsia="돋움" w:hAnsi="돋움" w:hint="eastAsia"/>
          <w:color w:val="8A8A8A"/>
          <w:sz w:val="13"/>
          <w:szCs w:val="13"/>
          <w:bdr w:val="none" w:sz="0" w:space="0" w:color="auto" w:frame="1"/>
        </w:rPr>
        <w:t> </w:t>
      </w:r>
      <w:hyperlink r:id="rId555" w:tooltip="방명록" w:history="1">
        <w:r w:rsidR="00E54956">
          <w:rPr>
            <w:rStyle w:val="a4"/>
            <w:rFonts w:ascii="dotum" w:eastAsia="돋움" w:hAnsi="dotum"/>
            <w:color w:val="8A8A8A"/>
            <w:spacing w:val="-12"/>
            <w:sz w:val="13"/>
            <w:szCs w:val="13"/>
            <w:u w:val="none"/>
            <w:bdr w:val="none" w:sz="0" w:space="0" w:color="auto" w:frame="1"/>
          </w:rPr>
          <w:t>방명록</w:t>
        </w:r>
      </w:hyperlink>
      <w:r w:rsidR="00E54956">
        <w:rPr>
          <w:rStyle w:val="apple-converted-space"/>
          <w:rFonts w:ascii="돋움" w:eastAsia="돋움" w:hAnsi="돋움" w:hint="eastAsia"/>
          <w:color w:val="8A8A8A"/>
          <w:sz w:val="13"/>
          <w:szCs w:val="13"/>
          <w:bdr w:val="none" w:sz="0" w:space="0" w:color="auto" w:frame="1"/>
        </w:rPr>
        <w:t> </w:t>
      </w:r>
      <w:r w:rsidR="00E54956">
        <w:rPr>
          <w:rFonts w:ascii="돋움" w:eastAsia="돋움" w:hAnsi="돋움" w:hint="eastAsia"/>
          <w:color w:val="8A8A8A"/>
          <w:sz w:val="13"/>
          <w:szCs w:val="13"/>
          <w:bdr w:val="none" w:sz="0" w:space="0" w:color="auto" w:frame="1"/>
        </w:rPr>
        <w:t>:</w:t>
      </w:r>
      <w:r w:rsidR="00E54956">
        <w:rPr>
          <w:rStyle w:val="apple-converted-space"/>
          <w:rFonts w:ascii="돋움" w:eastAsia="돋움" w:hAnsi="돋움" w:hint="eastAsia"/>
          <w:color w:val="8A8A8A"/>
          <w:sz w:val="13"/>
          <w:szCs w:val="13"/>
          <w:bdr w:val="none" w:sz="0" w:space="0" w:color="auto" w:frame="1"/>
        </w:rPr>
        <w:t> </w:t>
      </w:r>
      <w:hyperlink r:id="rId556" w:tooltip="관리자" w:history="1">
        <w:r w:rsidR="00E54956">
          <w:rPr>
            <w:rStyle w:val="a4"/>
            <w:rFonts w:ascii="dotum" w:eastAsia="돋움" w:hAnsi="dotum"/>
            <w:color w:val="8A8A8A"/>
            <w:spacing w:val="-12"/>
            <w:sz w:val="13"/>
            <w:szCs w:val="13"/>
            <w:u w:val="none"/>
            <w:bdr w:val="none" w:sz="0" w:space="0" w:color="auto" w:frame="1"/>
          </w:rPr>
          <w:t>관리자</w:t>
        </w:r>
      </w:hyperlink>
      <w:r w:rsidR="00E54956">
        <w:rPr>
          <w:rStyle w:val="apple-converted-space"/>
          <w:rFonts w:ascii="돋움" w:eastAsia="돋움" w:hAnsi="돋움" w:hint="eastAsia"/>
          <w:color w:val="8A8A8A"/>
          <w:sz w:val="13"/>
          <w:szCs w:val="13"/>
          <w:bdr w:val="none" w:sz="0" w:space="0" w:color="auto" w:frame="1"/>
        </w:rPr>
        <w:t> </w:t>
      </w:r>
      <w:r w:rsidR="00E54956">
        <w:rPr>
          <w:rFonts w:ascii="돋움" w:eastAsia="돋움" w:hAnsi="돋움" w:hint="eastAsia"/>
          <w:color w:val="8A8A8A"/>
          <w:sz w:val="13"/>
          <w:szCs w:val="13"/>
          <w:bdr w:val="none" w:sz="0" w:space="0" w:color="auto" w:frame="1"/>
        </w:rPr>
        <w:t>:</w:t>
      </w:r>
      <w:r w:rsidR="00E54956">
        <w:rPr>
          <w:rStyle w:val="apple-converted-space"/>
          <w:rFonts w:ascii="돋움" w:eastAsia="돋움" w:hAnsi="돋움" w:hint="eastAsia"/>
          <w:color w:val="8A8A8A"/>
          <w:sz w:val="13"/>
          <w:szCs w:val="13"/>
          <w:bdr w:val="none" w:sz="0" w:space="0" w:color="auto" w:frame="1"/>
        </w:rPr>
        <w:t> </w:t>
      </w:r>
      <w:hyperlink r:id="rId557" w:tooltip="글쓰기" w:history="1">
        <w:r w:rsidR="00E54956">
          <w:rPr>
            <w:rStyle w:val="a4"/>
            <w:rFonts w:ascii="dotum" w:eastAsia="돋움" w:hAnsi="dotum"/>
            <w:color w:val="8A8A8A"/>
            <w:spacing w:val="-12"/>
            <w:sz w:val="13"/>
            <w:szCs w:val="13"/>
            <w:u w:val="none"/>
            <w:bdr w:val="none" w:sz="0" w:space="0" w:color="auto" w:frame="1"/>
          </w:rPr>
          <w:t>글쓰기</w:t>
        </w:r>
      </w:hyperlink>
      <w:r w:rsidR="00E54956">
        <w:rPr>
          <w:rStyle w:val="apple-converted-space"/>
          <w:rFonts w:ascii="돋움" w:eastAsia="돋움" w:hAnsi="돋움" w:hint="eastAsia"/>
          <w:color w:val="8A8A8A"/>
          <w:sz w:val="13"/>
          <w:szCs w:val="13"/>
          <w:bdr w:val="none" w:sz="0" w:space="0" w:color="auto" w:frame="1"/>
        </w:rPr>
        <w:t> </w:t>
      </w:r>
      <w:r w:rsidR="00E54956">
        <w:rPr>
          <w:rFonts w:ascii="돋움" w:eastAsia="돋움" w:hAnsi="돋움" w:hint="eastAsia"/>
          <w:caps/>
          <w:color w:val="8A8A8A"/>
          <w:sz w:val="13"/>
          <w:szCs w:val="13"/>
          <w:bdr w:val="none" w:sz="0" w:space="0" w:color="auto" w:frame="1"/>
        </w:rPr>
        <w:t>BLOG IS POWERED BY</w:t>
      </w:r>
      <w:r w:rsidR="00E54956">
        <w:rPr>
          <w:rStyle w:val="apple-converted-space"/>
          <w:rFonts w:ascii="돋움" w:eastAsia="돋움" w:hAnsi="돋움" w:hint="eastAsia"/>
          <w:caps/>
          <w:color w:val="8A8A8A"/>
          <w:sz w:val="13"/>
          <w:szCs w:val="13"/>
          <w:bdr w:val="none" w:sz="0" w:space="0" w:color="auto" w:frame="1"/>
        </w:rPr>
        <w:t> </w:t>
      </w:r>
      <w:hyperlink r:id="rId558" w:tooltip="Daum 바로가기" w:history="1">
        <w:r w:rsidR="00E54956">
          <w:rPr>
            <w:rStyle w:val="a4"/>
            <w:rFonts w:ascii="dotum" w:eastAsia="돋움" w:hAnsi="dotum"/>
            <w:caps/>
            <w:color w:val="8A8A8A"/>
            <w:sz w:val="13"/>
            <w:szCs w:val="13"/>
            <w:u w:val="none"/>
            <w:bdr w:val="none" w:sz="0" w:space="0" w:color="auto" w:frame="1"/>
          </w:rPr>
          <w:t>DAUM</w:t>
        </w:r>
      </w:hyperlink>
      <w:r w:rsidR="00E54956">
        <w:rPr>
          <w:rStyle w:val="apple-converted-space"/>
          <w:rFonts w:ascii="돋움" w:eastAsia="돋움" w:hAnsi="돋움" w:hint="eastAsia"/>
          <w:caps/>
          <w:color w:val="8A8A8A"/>
          <w:sz w:val="13"/>
          <w:szCs w:val="13"/>
          <w:bdr w:val="none" w:sz="0" w:space="0" w:color="auto" w:frame="1"/>
        </w:rPr>
        <w:t> </w:t>
      </w:r>
      <w:r w:rsidR="00E54956">
        <w:rPr>
          <w:rFonts w:ascii="돋움" w:eastAsia="돋움" w:hAnsi="돋움" w:hint="eastAsia"/>
          <w:caps/>
          <w:color w:val="8A8A8A"/>
          <w:sz w:val="13"/>
          <w:szCs w:val="13"/>
          <w:bdr w:val="none" w:sz="0" w:space="0" w:color="auto" w:frame="1"/>
        </w:rPr>
        <w:t>/ DESIGNED BY</w:t>
      </w:r>
      <w:r w:rsidR="00E54956">
        <w:rPr>
          <w:rStyle w:val="apple-converted-space"/>
          <w:rFonts w:ascii="돋움" w:eastAsia="돋움" w:hAnsi="돋움" w:hint="eastAsia"/>
          <w:caps/>
          <w:color w:val="8A8A8A"/>
          <w:sz w:val="13"/>
          <w:szCs w:val="13"/>
          <w:bdr w:val="none" w:sz="0" w:space="0" w:color="auto" w:frame="1"/>
        </w:rPr>
        <w:t> </w:t>
      </w:r>
      <w:hyperlink r:id="rId559" w:tooltip="Tistory 바로가기" w:history="1">
        <w:r w:rsidR="00E54956">
          <w:rPr>
            <w:rStyle w:val="a4"/>
            <w:rFonts w:ascii="dotum" w:eastAsia="돋움" w:hAnsi="dotum"/>
            <w:caps/>
            <w:color w:val="8A8A8A"/>
            <w:sz w:val="13"/>
            <w:szCs w:val="13"/>
            <w:u w:val="none"/>
            <w:bdr w:val="none" w:sz="0" w:space="0" w:color="auto" w:frame="1"/>
          </w:rPr>
          <w:t>TISTORY</w:t>
        </w:r>
      </w:hyperlink>
    </w:p>
    <w:p w:rsidR="00223F23" w:rsidRDefault="00223F23">
      <w:pPr>
        <w:widowControl/>
        <w:wordWrap/>
        <w:autoSpaceDE/>
        <w:autoSpaceDN/>
        <w:jc w:val="left"/>
        <w:rPr>
          <w:b/>
          <w:sz w:val="22"/>
        </w:rPr>
      </w:pPr>
      <w:r>
        <w:rPr>
          <w:b/>
          <w:sz w:val="22"/>
        </w:rPr>
        <w:br w:type="page"/>
      </w:r>
    </w:p>
    <w:p w:rsidR="00000336" w:rsidRDefault="00223F23" w:rsidP="009C0534">
      <w:pPr>
        <w:rPr>
          <w:b/>
          <w:sz w:val="22"/>
        </w:rPr>
      </w:pPr>
      <w:r>
        <w:rPr>
          <w:b/>
          <w:sz w:val="22"/>
        </w:rPr>
        <w:lastRenderedPageBreak/>
        <w:t>W</w:t>
      </w:r>
      <w:r>
        <w:rPr>
          <w:rFonts w:hint="eastAsia"/>
          <w:b/>
          <w:sz w:val="22"/>
        </w:rPr>
        <w:t>ifi</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b/>
          <w:bCs/>
          <w:color w:val="7F0055"/>
          <w:kern w:val="0"/>
          <w:szCs w:val="20"/>
        </w:rPr>
        <w:t>package</w:t>
      </w:r>
      <w:r>
        <w:rPr>
          <w:rFonts w:ascii="Courier New" w:hAnsi="Courier New" w:cs="Courier New"/>
          <w:color w:val="000000"/>
          <w:kern w:val="0"/>
          <w:szCs w:val="20"/>
        </w:rPr>
        <w:t xml:space="preserve"> c.wifiCon;</w:t>
      </w:r>
    </w:p>
    <w:p w:rsidR="00CD073B" w:rsidRDefault="00CD073B" w:rsidP="00CD073B">
      <w:pPr>
        <w:wordWrap/>
        <w:adjustRightInd w:val="0"/>
        <w:jc w:val="left"/>
        <w:rPr>
          <w:rFonts w:ascii="Courier New" w:hAnsi="Courier New" w:cs="Courier New"/>
          <w:kern w:val="0"/>
          <w:szCs w:val="20"/>
        </w:rPr>
      </w:pPr>
    </w:p>
    <w:p w:rsidR="00CD073B" w:rsidRDefault="00CD073B" w:rsidP="00CD073B">
      <w:pPr>
        <w:wordWrap/>
        <w:adjustRightInd w:val="0"/>
        <w:jc w:val="left"/>
        <w:rPr>
          <w:rFonts w:ascii="Courier New" w:hAnsi="Courier New" w:cs="Courier New"/>
          <w:kern w:val="0"/>
          <w:szCs w:val="20"/>
        </w:rPr>
      </w:pPr>
      <w:r>
        <w:rPr>
          <w:rFonts w:ascii="Courier New" w:hAnsi="Courier New" w:cs="Courier New"/>
          <w:b/>
          <w:bCs/>
          <w:color w:val="7F0055"/>
          <w:kern w:val="0"/>
          <w:szCs w:val="20"/>
        </w:rPr>
        <w:t>import</w:t>
      </w:r>
      <w:r>
        <w:rPr>
          <w:rFonts w:ascii="Courier New" w:hAnsi="Courier New" w:cs="Courier New"/>
          <w:color w:val="000000"/>
          <w:kern w:val="0"/>
          <w:szCs w:val="20"/>
        </w:rPr>
        <w:t xml:space="preserve"> java.util.List;</w:t>
      </w:r>
    </w:p>
    <w:p w:rsidR="00CD073B" w:rsidRDefault="00CD073B" w:rsidP="00CD073B">
      <w:pPr>
        <w:wordWrap/>
        <w:adjustRightInd w:val="0"/>
        <w:jc w:val="left"/>
        <w:rPr>
          <w:rFonts w:ascii="Courier New" w:hAnsi="Courier New" w:cs="Courier New"/>
          <w:kern w:val="0"/>
          <w:szCs w:val="20"/>
        </w:rPr>
      </w:pPr>
    </w:p>
    <w:p w:rsidR="00CD073B" w:rsidRDefault="00CD073B" w:rsidP="00CD073B">
      <w:pPr>
        <w:wordWrap/>
        <w:adjustRightInd w:val="0"/>
        <w:jc w:val="left"/>
        <w:rPr>
          <w:rFonts w:ascii="Courier New" w:hAnsi="Courier New" w:cs="Courier New"/>
          <w:kern w:val="0"/>
          <w:szCs w:val="20"/>
        </w:rPr>
      </w:pPr>
      <w:r>
        <w:rPr>
          <w:rFonts w:ascii="Courier New" w:hAnsi="Courier New" w:cs="Courier New"/>
          <w:b/>
          <w:bCs/>
          <w:color w:val="7F0055"/>
          <w:kern w:val="0"/>
          <w:szCs w:val="20"/>
        </w:rPr>
        <w:t>import</w:t>
      </w:r>
      <w:r>
        <w:rPr>
          <w:rFonts w:ascii="Courier New" w:hAnsi="Courier New" w:cs="Courier New"/>
          <w:color w:val="000000"/>
          <w:kern w:val="0"/>
          <w:szCs w:val="20"/>
        </w:rPr>
        <w:t xml:space="preserve"> android.app.Activity;</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b/>
          <w:bCs/>
          <w:color w:val="7F0055"/>
          <w:kern w:val="0"/>
          <w:szCs w:val="20"/>
        </w:rPr>
        <w:t>import</w:t>
      </w:r>
      <w:r>
        <w:rPr>
          <w:rFonts w:ascii="Courier New" w:hAnsi="Courier New" w:cs="Courier New"/>
          <w:color w:val="000000"/>
          <w:kern w:val="0"/>
          <w:szCs w:val="20"/>
        </w:rPr>
        <w:t xml:space="preserve"> android.content.BroadcastReceiver;</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b/>
          <w:bCs/>
          <w:color w:val="7F0055"/>
          <w:kern w:val="0"/>
          <w:szCs w:val="20"/>
        </w:rPr>
        <w:t>import</w:t>
      </w:r>
      <w:r>
        <w:rPr>
          <w:rFonts w:ascii="Courier New" w:hAnsi="Courier New" w:cs="Courier New"/>
          <w:color w:val="000000"/>
          <w:kern w:val="0"/>
          <w:szCs w:val="20"/>
        </w:rPr>
        <w:t xml:space="preserve"> android.content.Context;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b/>
          <w:bCs/>
          <w:color w:val="7F0055"/>
          <w:kern w:val="0"/>
          <w:szCs w:val="20"/>
        </w:rPr>
        <w:t>import</w:t>
      </w:r>
      <w:r>
        <w:rPr>
          <w:rFonts w:ascii="Courier New" w:hAnsi="Courier New" w:cs="Courier New"/>
          <w:color w:val="000000"/>
          <w:kern w:val="0"/>
          <w:szCs w:val="20"/>
        </w:rPr>
        <w:t xml:space="preserve"> android.content.Intent;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b/>
          <w:bCs/>
          <w:color w:val="7F0055"/>
          <w:kern w:val="0"/>
          <w:szCs w:val="20"/>
        </w:rPr>
        <w:t>import</w:t>
      </w:r>
      <w:r>
        <w:rPr>
          <w:rFonts w:ascii="Courier New" w:hAnsi="Courier New" w:cs="Courier New"/>
          <w:color w:val="000000"/>
          <w:kern w:val="0"/>
          <w:szCs w:val="20"/>
        </w:rPr>
        <w:t xml:space="preserve"> android.content.IntentFilter;</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b/>
          <w:bCs/>
          <w:color w:val="7F0055"/>
          <w:kern w:val="0"/>
          <w:szCs w:val="20"/>
        </w:rPr>
        <w:t>import</w:t>
      </w:r>
      <w:r>
        <w:rPr>
          <w:rFonts w:ascii="Courier New" w:hAnsi="Courier New" w:cs="Courier New"/>
          <w:color w:val="000000"/>
          <w:kern w:val="0"/>
          <w:szCs w:val="20"/>
        </w:rPr>
        <w:t xml:space="preserve"> android.net.wifi.ScanResult;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b/>
          <w:bCs/>
          <w:color w:val="7F0055"/>
          <w:kern w:val="0"/>
          <w:szCs w:val="20"/>
        </w:rPr>
        <w:t>import</w:t>
      </w:r>
      <w:r>
        <w:rPr>
          <w:rFonts w:ascii="Courier New" w:hAnsi="Courier New" w:cs="Courier New"/>
          <w:color w:val="000000"/>
          <w:kern w:val="0"/>
          <w:szCs w:val="20"/>
        </w:rPr>
        <w:t xml:space="preserve"> </w:t>
      </w:r>
      <w:r>
        <w:rPr>
          <w:rFonts w:ascii="Courier New" w:hAnsi="Courier New" w:cs="Courier New"/>
          <w:color w:val="000000"/>
          <w:kern w:val="0"/>
          <w:szCs w:val="20"/>
          <w:u w:val="single"/>
        </w:rPr>
        <w:t>android.net.wifi.WifiConfiguration</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b/>
          <w:bCs/>
          <w:color w:val="7F0055"/>
          <w:kern w:val="0"/>
          <w:szCs w:val="20"/>
        </w:rPr>
        <w:t>import</w:t>
      </w:r>
      <w:r>
        <w:rPr>
          <w:rFonts w:ascii="Courier New" w:hAnsi="Courier New" w:cs="Courier New"/>
          <w:color w:val="000000"/>
          <w:kern w:val="0"/>
          <w:szCs w:val="20"/>
        </w:rPr>
        <w:t xml:space="preserve"> android.net.wifi.WifiInfo;</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b/>
          <w:bCs/>
          <w:color w:val="7F0055"/>
          <w:kern w:val="0"/>
          <w:szCs w:val="20"/>
        </w:rPr>
        <w:t>import</w:t>
      </w:r>
      <w:r>
        <w:rPr>
          <w:rFonts w:ascii="Courier New" w:hAnsi="Courier New" w:cs="Courier New"/>
          <w:color w:val="000000"/>
          <w:kern w:val="0"/>
          <w:szCs w:val="20"/>
        </w:rPr>
        <w:t xml:space="preserve"> android.net.wifi.WifiManager;</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b/>
          <w:bCs/>
          <w:color w:val="7F0055"/>
          <w:kern w:val="0"/>
          <w:szCs w:val="20"/>
        </w:rPr>
        <w:t>import</w:t>
      </w:r>
      <w:r>
        <w:rPr>
          <w:rFonts w:ascii="Courier New" w:hAnsi="Courier New" w:cs="Courier New"/>
          <w:color w:val="000000"/>
          <w:kern w:val="0"/>
          <w:szCs w:val="20"/>
        </w:rPr>
        <w:t xml:space="preserve"> android.os.Bundle;</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b/>
          <w:bCs/>
          <w:color w:val="7F0055"/>
          <w:kern w:val="0"/>
          <w:szCs w:val="20"/>
        </w:rPr>
        <w:t>import</w:t>
      </w:r>
      <w:r>
        <w:rPr>
          <w:rFonts w:ascii="Courier New" w:hAnsi="Courier New" w:cs="Courier New"/>
          <w:color w:val="000000"/>
          <w:kern w:val="0"/>
          <w:szCs w:val="20"/>
        </w:rPr>
        <w:t xml:space="preserve"> android.view.Menu;</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b/>
          <w:bCs/>
          <w:color w:val="7F0055"/>
          <w:kern w:val="0"/>
          <w:szCs w:val="20"/>
        </w:rPr>
        <w:t>import</w:t>
      </w:r>
      <w:r>
        <w:rPr>
          <w:rFonts w:ascii="Courier New" w:hAnsi="Courier New" w:cs="Courier New"/>
          <w:color w:val="000000"/>
          <w:kern w:val="0"/>
          <w:szCs w:val="20"/>
        </w:rPr>
        <w:t xml:space="preserve"> android.view.MenuItem;</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b/>
          <w:bCs/>
          <w:color w:val="7F0055"/>
          <w:kern w:val="0"/>
          <w:szCs w:val="20"/>
        </w:rPr>
        <w:t>import</w:t>
      </w:r>
      <w:r>
        <w:rPr>
          <w:rFonts w:ascii="Courier New" w:hAnsi="Courier New" w:cs="Courier New"/>
          <w:color w:val="000000"/>
          <w:kern w:val="0"/>
          <w:szCs w:val="20"/>
        </w:rPr>
        <w:t xml:space="preserve"> android.widget.TextView;</w:t>
      </w:r>
    </w:p>
    <w:p w:rsidR="00CD073B" w:rsidRDefault="00CD073B" w:rsidP="00CD073B">
      <w:pPr>
        <w:wordWrap/>
        <w:adjustRightInd w:val="0"/>
        <w:jc w:val="left"/>
        <w:rPr>
          <w:rFonts w:ascii="Courier New" w:hAnsi="Courier New" w:cs="Courier New"/>
          <w:kern w:val="0"/>
          <w:szCs w:val="20"/>
        </w:rPr>
      </w:pPr>
    </w:p>
    <w:p w:rsidR="00CD073B" w:rsidRDefault="00CD073B" w:rsidP="00CD073B">
      <w:pPr>
        <w:wordWrap/>
        <w:adjustRightInd w:val="0"/>
        <w:jc w:val="left"/>
        <w:rPr>
          <w:rFonts w:ascii="Courier New" w:hAnsi="Courier New" w:cs="Courier New"/>
          <w:kern w:val="0"/>
          <w:szCs w:val="20"/>
        </w:rPr>
      </w:pPr>
      <w:r>
        <w:rPr>
          <w:rFonts w:ascii="Courier New" w:hAnsi="Courier New" w:cs="Courier New"/>
          <w:b/>
          <w:bCs/>
          <w:color w:val="7F0055"/>
          <w:kern w:val="0"/>
          <w:szCs w:val="20"/>
        </w:rPr>
        <w:t>public</w:t>
      </w:r>
      <w:r>
        <w:rPr>
          <w:rFonts w:ascii="Courier New" w:hAnsi="Courier New" w:cs="Courier New"/>
          <w:color w:val="000000"/>
          <w:kern w:val="0"/>
          <w:szCs w:val="20"/>
        </w:rPr>
        <w:t xml:space="preserve"> </w:t>
      </w:r>
      <w:r>
        <w:rPr>
          <w:rFonts w:ascii="Courier New" w:hAnsi="Courier New" w:cs="Courier New"/>
          <w:b/>
          <w:bCs/>
          <w:color w:val="7F0055"/>
          <w:kern w:val="0"/>
          <w:szCs w:val="20"/>
        </w:rPr>
        <w:t>class</w:t>
      </w:r>
      <w:r>
        <w:rPr>
          <w:rFonts w:ascii="Courier New" w:hAnsi="Courier New" w:cs="Courier New"/>
          <w:color w:val="000000"/>
          <w:kern w:val="0"/>
          <w:szCs w:val="20"/>
        </w:rPr>
        <w:t xml:space="preserve"> </w:t>
      </w:r>
      <w:r>
        <w:rPr>
          <w:rFonts w:ascii="Courier New" w:hAnsi="Courier New" w:cs="Courier New"/>
          <w:b/>
          <w:bCs/>
          <w:color w:val="005032"/>
          <w:kern w:val="0"/>
          <w:szCs w:val="20"/>
        </w:rPr>
        <w:t>wifiCon</w:t>
      </w:r>
      <w:r>
        <w:rPr>
          <w:rFonts w:ascii="Courier New" w:hAnsi="Courier New" w:cs="Courier New"/>
          <w:color w:val="000000"/>
          <w:kern w:val="0"/>
          <w:szCs w:val="20"/>
        </w:rPr>
        <w:t xml:space="preserve"> </w:t>
      </w:r>
      <w:r>
        <w:rPr>
          <w:rFonts w:ascii="Courier New" w:hAnsi="Courier New" w:cs="Courier New"/>
          <w:b/>
          <w:bCs/>
          <w:color w:val="7F0055"/>
          <w:kern w:val="0"/>
          <w:szCs w:val="20"/>
        </w:rPr>
        <w:t>extends</w:t>
      </w:r>
      <w:r>
        <w:rPr>
          <w:rFonts w:ascii="Courier New" w:hAnsi="Courier New" w:cs="Courier New"/>
          <w:color w:val="000000"/>
          <w:kern w:val="0"/>
          <w:szCs w:val="20"/>
        </w:rPr>
        <w:t xml:space="preserve"> </w:t>
      </w:r>
      <w:r>
        <w:rPr>
          <w:rFonts w:ascii="Courier New" w:hAnsi="Courier New" w:cs="Courier New"/>
          <w:b/>
          <w:bCs/>
          <w:color w:val="005032"/>
          <w:kern w:val="0"/>
          <w:szCs w:val="20"/>
        </w:rPr>
        <w:t>Activity</w:t>
      </w:r>
      <w:r>
        <w:rPr>
          <w:rFonts w:ascii="Courier New" w:hAnsi="Courier New" w:cs="Courier New"/>
          <w:color w:val="000000"/>
          <w:kern w:val="0"/>
          <w:szCs w:val="20"/>
        </w:rPr>
        <w:t xml:space="preserve">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5FBF"/>
          <w:kern w:val="0"/>
          <w:szCs w:val="20"/>
        </w:rPr>
        <w:t>/** Called when the activity is first created.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005032"/>
          <w:kern w:val="0"/>
          <w:szCs w:val="20"/>
        </w:rPr>
        <w:t>TextView</w:t>
      </w:r>
      <w:r>
        <w:rPr>
          <w:rFonts w:ascii="Courier New" w:hAnsi="Courier New" w:cs="Courier New"/>
          <w:color w:val="000000"/>
          <w:kern w:val="0"/>
          <w:szCs w:val="20"/>
        </w:rPr>
        <w:t xml:space="preserve"> </w:t>
      </w:r>
      <w:r>
        <w:rPr>
          <w:rFonts w:ascii="Courier New" w:hAnsi="Courier New" w:cs="Courier New"/>
          <w:color w:val="0000C0"/>
          <w:kern w:val="0"/>
          <w:szCs w:val="20"/>
        </w:rPr>
        <w:t>mainText</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005032"/>
          <w:kern w:val="0"/>
          <w:szCs w:val="20"/>
        </w:rPr>
        <w:t>TextView</w:t>
      </w:r>
      <w:r>
        <w:rPr>
          <w:rFonts w:ascii="Courier New" w:hAnsi="Courier New" w:cs="Courier New"/>
          <w:color w:val="000000"/>
          <w:kern w:val="0"/>
          <w:szCs w:val="20"/>
        </w:rPr>
        <w:t xml:space="preserve"> </w:t>
      </w:r>
      <w:r>
        <w:rPr>
          <w:rFonts w:ascii="Courier New" w:hAnsi="Courier New" w:cs="Courier New"/>
          <w:color w:val="0000C0"/>
          <w:kern w:val="0"/>
          <w:szCs w:val="20"/>
        </w:rPr>
        <w:t>mainText2</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5032"/>
          <w:kern w:val="0"/>
          <w:szCs w:val="20"/>
        </w:rPr>
        <w:t>WifiManager</w:t>
      </w:r>
      <w:r>
        <w:rPr>
          <w:rFonts w:ascii="Courier New" w:hAnsi="Courier New" w:cs="Courier New"/>
          <w:color w:val="000000"/>
          <w:kern w:val="0"/>
          <w:szCs w:val="20"/>
        </w:rPr>
        <w:t xml:space="preserve"> </w:t>
      </w:r>
      <w:r>
        <w:rPr>
          <w:rFonts w:ascii="Courier New" w:hAnsi="Courier New" w:cs="Courier New"/>
          <w:color w:val="0000C0"/>
          <w:kern w:val="0"/>
          <w:szCs w:val="20"/>
        </w:rPr>
        <w:t>mainWifi</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5032"/>
          <w:kern w:val="0"/>
          <w:szCs w:val="20"/>
        </w:rPr>
        <w:t>WifiReceiver</w:t>
      </w:r>
      <w:r>
        <w:rPr>
          <w:rFonts w:ascii="Courier New" w:hAnsi="Courier New" w:cs="Courier New"/>
          <w:color w:val="000000"/>
          <w:kern w:val="0"/>
          <w:szCs w:val="20"/>
        </w:rPr>
        <w:t xml:space="preserve"> </w:t>
      </w:r>
      <w:r>
        <w:rPr>
          <w:rFonts w:ascii="Courier New" w:hAnsi="Courier New" w:cs="Courier New"/>
          <w:color w:val="0000C0"/>
          <w:kern w:val="0"/>
          <w:szCs w:val="20"/>
        </w:rPr>
        <w:t>receiverWifi</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List&lt;</w:t>
      </w:r>
      <w:r>
        <w:rPr>
          <w:rFonts w:ascii="Courier New" w:hAnsi="Courier New" w:cs="Courier New"/>
          <w:b/>
          <w:bCs/>
          <w:color w:val="005032"/>
          <w:kern w:val="0"/>
          <w:szCs w:val="20"/>
        </w:rPr>
        <w:t>ScanResult</w:t>
      </w:r>
      <w:r>
        <w:rPr>
          <w:rFonts w:ascii="Courier New" w:hAnsi="Courier New" w:cs="Courier New"/>
          <w:color w:val="000000"/>
          <w:kern w:val="0"/>
          <w:szCs w:val="20"/>
        </w:rPr>
        <w:t xml:space="preserve">&gt; </w:t>
      </w:r>
      <w:r>
        <w:rPr>
          <w:rFonts w:ascii="Courier New" w:hAnsi="Courier New" w:cs="Courier New"/>
          <w:color w:val="0000C0"/>
          <w:kern w:val="0"/>
          <w:szCs w:val="20"/>
        </w:rPr>
        <w:t>wifiList</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5032"/>
          <w:kern w:val="0"/>
          <w:szCs w:val="20"/>
        </w:rPr>
        <w:t>StringBuilder</w:t>
      </w:r>
      <w:r>
        <w:rPr>
          <w:rFonts w:ascii="Courier New" w:hAnsi="Courier New" w:cs="Courier New"/>
          <w:color w:val="000000"/>
          <w:kern w:val="0"/>
          <w:szCs w:val="20"/>
        </w:rPr>
        <w:t xml:space="preserve"> </w:t>
      </w:r>
      <w:r>
        <w:rPr>
          <w:rFonts w:ascii="Courier New" w:hAnsi="Courier New" w:cs="Courier New"/>
          <w:color w:val="0000C0"/>
          <w:kern w:val="0"/>
          <w:szCs w:val="20"/>
        </w:rPr>
        <w:t>sb</w:t>
      </w:r>
      <w:r>
        <w:rPr>
          <w:rFonts w:ascii="Courier New" w:hAnsi="Courier New" w:cs="Courier New"/>
          <w:color w:val="000000"/>
          <w:kern w:val="0"/>
          <w:szCs w:val="20"/>
        </w:rPr>
        <w:t xml:space="preserve"> = </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8080"/>
          <w:kern w:val="0"/>
          <w:szCs w:val="20"/>
        </w:rPr>
        <w:t>StringBuilder</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646464"/>
          <w:kern w:val="0"/>
          <w:szCs w:val="20"/>
        </w:rPr>
        <w:t>@Override</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public</w:t>
      </w:r>
      <w:r>
        <w:rPr>
          <w:rFonts w:ascii="Courier New" w:hAnsi="Courier New" w:cs="Courier New"/>
          <w:color w:val="000000"/>
          <w:kern w:val="0"/>
          <w:szCs w:val="20"/>
        </w:rPr>
        <w:t xml:space="preserve"> </w:t>
      </w:r>
      <w:r>
        <w:rPr>
          <w:rFonts w:ascii="Courier New" w:hAnsi="Courier New" w:cs="Courier New"/>
          <w:b/>
          <w:bCs/>
          <w:color w:val="7F0055"/>
          <w:kern w:val="0"/>
          <w:szCs w:val="20"/>
        </w:rPr>
        <w:t>void</w:t>
      </w:r>
      <w:r>
        <w:rPr>
          <w:rFonts w:ascii="Courier New" w:hAnsi="Courier New" w:cs="Courier New"/>
          <w:color w:val="000000"/>
          <w:kern w:val="0"/>
          <w:szCs w:val="20"/>
        </w:rPr>
        <w:t xml:space="preserve"> </w:t>
      </w:r>
      <w:r>
        <w:rPr>
          <w:rFonts w:ascii="Courier New" w:hAnsi="Courier New" w:cs="Courier New"/>
          <w:b/>
          <w:bCs/>
          <w:color w:val="008080"/>
          <w:kern w:val="0"/>
          <w:szCs w:val="20"/>
        </w:rPr>
        <w:t>onCreate</w:t>
      </w:r>
      <w:r>
        <w:rPr>
          <w:rFonts w:ascii="Courier New" w:hAnsi="Courier New" w:cs="Courier New"/>
          <w:color w:val="000000"/>
          <w:kern w:val="0"/>
          <w:szCs w:val="20"/>
        </w:rPr>
        <w:t>(</w:t>
      </w:r>
      <w:r>
        <w:rPr>
          <w:rFonts w:ascii="Courier New" w:hAnsi="Courier New" w:cs="Courier New"/>
          <w:b/>
          <w:bCs/>
          <w:color w:val="005032"/>
          <w:kern w:val="0"/>
          <w:szCs w:val="20"/>
        </w:rPr>
        <w:t>Bundle</w:t>
      </w:r>
      <w:r>
        <w:rPr>
          <w:rFonts w:ascii="Courier New" w:hAnsi="Courier New" w:cs="Courier New"/>
          <w:color w:val="000000"/>
          <w:kern w:val="0"/>
          <w:szCs w:val="20"/>
        </w:rPr>
        <w:t xml:space="preserve"> savedInstanceState)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r>
      <w:r>
        <w:rPr>
          <w:rFonts w:ascii="Courier New" w:hAnsi="Courier New" w:cs="Courier New"/>
          <w:b/>
          <w:bCs/>
          <w:color w:val="7F0055"/>
          <w:kern w:val="0"/>
          <w:szCs w:val="20"/>
        </w:rPr>
        <w:t>super</w:t>
      </w:r>
      <w:r>
        <w:rPr>
          <w:rFonts w:ascii="Courier New" w:hAnsi="Courier New" w:cs="Courier New"/>
          <w:color w:val="000000"/>
          <w:kern w:val="0"/>
          <w:szCs w:val="20"/>
        </w:rPr>
        <w:t>.</w:t>
      </w:r>
      <w:r>
        <w:rPr>
          <w:rFonts w:ascii="Courier New" w:hAnsi="Courier New" w:cs="Courier New"/>
          <w:b/>
          <w:bCs/>
          <w:color w:val="008080"/>
          <w:kern w:val="0"/>
          <w:szCs w:val="20"/>
        </w:rPr>
        <w:t>onCreate</w:t>
      </w:r>
      <w:r>
        <w:rPr>
          <w:rFonts w:ascii="Courier New" w:hAnsi="Courier New" w:cs="Courier New"/>
          <w:color w:val="000000"/>
          <w:kern w:val="0"/>
          <w:szCs w:val="20"/>
        </w:rPr>
        <w:t>(savedInstanceState);</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8080"/>
          <w:kern w:val="0"/>
          <w:szCs w:val="20"/>
        </w:rPr>
        <w:t>setContentView</w:t>
      </w:r>
      <w:r>
        <w:rPr>
          <w:rFonts w:ascii="Courier New" w:hAnsi="Courier New" w:cs="Courier New"/>
          <w:color w:val="000000"/>
          <w:kern w:val="0"/>
          <w:szCs w:val="20"/>
        </w:rPr>
        <w:t>(</w:t>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layout</w:t>
      </w:r>
      <w:r>
        <w:rPr>
          <w:rFonts w:ascii="Courier New" w:hAnsi="Courier New" w:cs="Courier New"/>
          <w:color w:val="000000"/>
          <w:kern w:val="0"/>
          <w:szCs w:val="20"/>
        </w:rPr>
        <w:t>.</w:t>
      </w:r>
      <w:r>
        <w:rPr>
          <w:rFonts w:ascii="Courier New" w:hAnsi="Courier New" w:cs="Courier New"/>
          <w:i/>
          <w:iCs/>
          <w:color w:val="0000C0"/>
          <w:kern w:val="0"/>
          <w:szCs w:val="20"/>
        </w:rPr>
        <w:t>main</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C0"/>
          <w:kern w:val="0"/>
          <w:szCs w:val="20"/>
        </w:rPr>
        <w:t>mainText</w:t>
      </w:r>
      <w:r>
        <w:rPr>
          <w:rFonts w:ascii="Courier New" w:hAnsi="Courier New" w:cs="Courier New"/>
          <w:color w:val="000000"/>
          <w:kern w:val="0"/>
          <w:szCs w:val="20"/>
        </w:rPr>
        <w:t xml:space="preserve"> = (</w:t>
      </w:r>
      <w:r>
        <w:rPr>
          <w:rFonts w:ascii="Courier New" w:hAnsi="Courier New" w:cs="Courier New"/>
          <w:b/>
          <w:bCs/>
          <w:color w:val="005032"/>
          <w:kern w:val="0"/>
          <w:szCs w:val="20"/>
        </w:rPr>
        <w:t>TextView</w:t>
      </w:r>
      <w:r>
        <w:rPr>
          <w:rFonts w:ascii="Courier New" w:hAnsi="Courier New" w:cs="Courier New"/>
          <w:color w:val="000000"/>
          <w:kern w:val="0"/>
          <w:szCs w:val="20"/>
        </w:rPr>
        <w:t xml:space="preserve">) </w:t>
      </w:r>
      <w:r>
        <w:rPr>
          <w:rFonts w:ascii="Courier New" w:hAnsi="Courier New" w:cs="Courier New"/>
          <w:b/>
          <w:bCs/>
          <w:color w:val="008080"/>
          <w:kern w:val="0"/>
          <w:szCs w:val="20"/>
        </w:rPr>
        <w:t>findViewById</w:t>
      </w:r>
      <w:r>
        <w:rPr>
          <w:rFonts w:ascii="Courier New" w:hAnsi="Courier New" w:cs="Courier New"/>
          <w:color w:val="000000"/>
          <w:kern w:val="0"/>
          <w:szCs w:val="20"/>
        </w:rPr>
        <w:t>(</w:t>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id</w:t>
      </w:r>
      <w:r>
        <w:rPr>
          <w:rFonts w:ascii="Courier New" w:hAnsi="Courier New" w:cs="Courier New"/>
          <w:color w:val="000000"/>
          <w:kern w:val="0"/>
          <w:szCs w:val="20"/>
        </w:rPr>
        <w:t>.</w:t>
      </w:r>
      <w:r>
        <w:rPr>
          <w:rFonts w:ascii="Courier New" w:hAnsi="Courier New" w:cs="Courier New"/>
          <w:i/>
          <w:iCs/>
          <w:color w:val="0000C0"/>
          <w:kern w:val="0"/>
          <w:szCs w:val="20"/>
        </w:rPr>
        <w:t>mainText</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C0"/>
          <w:kern w:val="0"/>
          <w:szCs w:val="20"/>
        </w:rPr>
        <w:t>mainText2</w:t>
      </w:r>
      <w:r>
        <w:rPr>
          <w:rFonts w:ascii="Courier New" w:hAnsi="Courier New" w:cs="Courier New"/>
          <w:color w:val="000000"/>
          <w:kern w:val="0"/>
          <w:szCs w:val="20"/>
        </w:rPr>
        <w:t xml:space="preserve"> = (</w:t>
      </w:r>
      <w:r>
        <w:rPr>
          <w:rFonts w:ascii="Courier New" w:hAnsi="Courier New" w:cs="Courier New"/>
          <w:b/>
          <w:bCs/>
          <w:color w:val="005032"/>
          <w:kern w:val="0"/>
          <w:szCs w:val="20"/>
        </w:rPr>
        <w:t>TextView</w:t>
      </w:r>
      <w:r>
        <w:rPr>
          <w:rFonts w:ascii="Courier New" w:hAnsi="Courier New" w:cs="Courier New"/>
          <w:color w:val="000000"/>
          <w:kern w:val="0"/>
          <w:szCs w:val="20"/>
        </w:rPr>
        <w:t xml:space="preserve">) </w:t>
      </w:r>
      <w:r>
        <w:rPr>
          <w:rFonts w:ascii="Courier New" w:hAnsi="Courier New" w:cs="Courier New"/>
          <w:b/>
          <w:bCs/>
          <w:color w:val="008080"/>
          <w:kern w:val="0"/>
          <w:szCs w:val="20"/>
        </w:rPr>
        <w:t>findViewById</w:t>
      </w:r>
      <w:r>
        <w:rPr>
          <w:rFonts w:ascii="Courier New" w:hAnsi="Courier New" w:cs="Courier New"/>
          <w:color w:val="000000"/>
          <w:kern w:val="0"/>
          <w:szCs w:val="20"/>
        </w:rPr>
        <w:t>(</w:t>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id</w:t>
      </w:r>
      <w:r>
        <w:rPr>
          <w:rFonts w:ascii="Courier New" w:hAnsi="Courier New" w:cs="Courier New"/>
          <w:color w:val="000000"/>
          <w:kern w:val="0"/>
          <w:szCs w:val="20"/>
        </w:rPr>
        <w:t>.</w:t>
      </w:r>
      <w:r>
        <w:rPr>
          <w:rFonts w:ascii="Courier New" w:hAnsi="Courier New" w:cs="Courier New"/>
          <w:i/>
          <w:iCs/>
          <w:color w:val="0000C0"/>
          <w:kern w:val="0"/>
          <w:szCs w:val="20"/>
        </w:rPr>
        <w:t>mainText2</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C0"/>
          <w:kern w:val="0"/>
          <w:szCs w:val="20"/>
        </w:rPr>
        <w:t>mainWifi</w:t>
      </w:r>
      <w:r>
        <w:rPr>
          <w:rFonts w:ascii="Courier New" w:hAnsi="Courier New" w:cs="Courier New"/>
          <w:color w:val="000000"/>
          <w:kern w:val="0"/>
          <w:szCs w:val="20"/>
        </w:rPr>
        <w:t xml:space="preserve"> = (</w:t>
      </w:r>
      <w:r>
        <w:rPr>
          <w:rFonts w:ascii="Courier New" w:hAnsi="Courier New" w:cs="Courier New"/>
          <w:b/>
          <w:bCs/>
          <w:color w:val="005032"/>
          <w:kern w:val="0"/>
          <w:szCs w:val="20"/>
        </w:rPr>
        <w:t>WifiManager</w:t>
      </w:r>
      <w:r>
        <w:rPr>
          <w:rFonts w:ascii="Courier New" w:hAnsi="Courier New" w:cs="Courier New"/>
          <w:color w:val="000000"/>
          <w:kern w:val="0"/>
          <w:szCs w:val="20"/>
        </w:rPr>
        <w:t xml:space="preserve">) </w:t>
      </w:r>
      <w:r>
        <w:rPr>
          <w:rFonts w:ascii="Courier New" w:hAnsi="Courier New" w:cs="Courier New"/>
          <w:b/>
          <w:bCs/>
          <w:color w:val="008080"/>
          <w:kern w:val="0"/>
          <w:szCs w:val="20"/>
        </w:rPr>
        <w:t>getSystemService</w:t>
      </w:r>
      <w:r>
        <w:rPr>
          <w:rFonts w:ascii="Courier New" w:hAnsi="Courier New" w:cs="Courier New"/>
          <w:color w:val="000000"/>
          <w:kern w:val="0"/>
          <w:szCs w:val="20"/>
        </w:rPr>
        <w:t>(</w:t>
      </w:r>
      <w:r>
        <w:rPr>
          <w:rFonts w:ascii="Courier New" w:hAnsi="Courier New" w:cs="Courier New"/>
          <w:b/>
          <w:bCs/>
          <w:color w:val="005032"/>
          <w:kern w:val="0"/>
          <w:szCs w:val="20"/>
        </w:rPr>
        <w:t>Context</w:t>
      </w:r>
      <w:r>
        <w:rPr>
          <w:rFonts w:ascii="Courier New" w:hAnsi="Courier New" w:cs="Courier New"/>
          <w:color w:val="000000"/>
          <w:kern w:val="0"/>
          <w:szCs w:val="20"/>
        </w:rPr>
        <w:t>.</w:t>
      </w:r>
      <w:r>
        <w:rPr>
          <w:rFonts w:ascii="Courier New" w:hAnsi="Courier New" w:cs="Courier New"/>
          <w:i/>
          <w:iCs/>
          <w:color w:val="0000C0"/>
          <w:kern w:val="0"/>
          <w:szCs w:val="20"/>
        </w:rPr>
        <w:t>WIFI_SERVICE</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C0"/>
          <w:kern w:val="0"/>
          <w:szCs w:val="20"/>
        </w:rPr>
        <w:t>receiverWifi</w:t>
      </w:r>
      <w:r>
        <w:rPr>
          <w:rFonts w:ascii="Courier New" w:hAnsi="Courier New" w:cs="Courier New"/>
          <w:color w:val="000000"/>
          <w:kern w:val="0"/>
          <w:szCs w:val="20"/>
        </w:rPr>
        <w:t xml:space="preserve"> = </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8080"/>
          <w:kern w:val="0"/>
          <w:szCs w:val="20"/>
        </w:rPr>
        <w:t>WifiReceiver</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8080"/>
          <w:kern w:val="0"/>
          <w:szCs w:val="20"/>
        </w:rPr>
        <w:t>registerReceiver</w:t>
      </w:r>
      <w:r>
        <w:rPr>
          <w:rFonts w:ascii="Courier New" w:hAnsi="Courier New" w:cs="Courier New"/>
          <w:color w:val="000000"/>
          <w:kern w:val="0"/>
          <w:szCs w:val="20"/>
        </w:rPr>
        <w:t>(</w:t>
      </w:r>
      <w:r>
        <w:rPr>
          <w:rFonts w:ascii="Courier New" w:hAnsi="Courier New" w:cs="Courier New"/>
          <w:color w:val="0000C0"/>
          <w:kern w:val="0"/>
          <w:szCs w:val="20"/>
        </w:rPr>
        <w:t>receiverWifi</w:t>
      </w:r>
      <w:r>
        <w:rPr>
          <w:rFonts w:ascii="Courier New" w:hAnsi="Courier New" w:cs="Courier New"/>
          <w:color w:val="000000"/>
          <w:kern w:val="0"/>
          <w:szCs w:val="20"/>
        </w:rPr>
        <w:t xml:space="preserve">, </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8080"/>
          <w:kern w:val="0"/>
          <w:szCs w:val="20"/>
        </w:rPr>
        <w:t>IntentFilter</w:t>
      </w:r>
      <w:r>
        <w:rPr>
          <w:rFonts w:ascii="Courier New" w:hAnsi="Courier New" w:cs="Courier New"/>
          <w:color w:val="000000"/>
          <w:kern w:val="0"/>
          <w:szCs w:val="20"/>
        </w:rPr>
        <w:t>(</w:t>
      </w:r>
      <w:r>
        <w:rPr>
          <w:rFonts w:ascii="Courier New" w:hAnsi="Courier New" w:cs="Courier New"/>
          <w:b/>
          <w:bCs/>
          <w:color w:val="005032"/>
          <w:kern w:val="0"/>
          <w:szCs w:val="20"/>
        </w:rPr>
        <w:t>WifiManager</w:t>
      </w:r>
      <w:r>
        <w:rPr>
          <w:rFonts w:ascii="Courier New" w:hAnsi="Courier New" w:cs="Courier New"/>
          <w:color w:val="000000"/>
          <w:kern w:val="0"/>
          <w:szCs w:val="20"/>
        </w:rPr>
        <w:t>.</w:t>
      </w:r>
      <w:r>
        <w:rPr>
          <w:rFonts w:ascii="Courier New" w:hAnsi="Courier New" w:cs="Courier New"/>
          <w:i/>
          <w:iCs/>
          <w:color w:val="0000C0"/>
          <w:kern w:val="0"/>
          <w:szCs w:val="20"/>
        </w:rPr>
        <w:t>SCAN_RESULTS_AVAILABLE_ACTION</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w:t>
      </w:r>
      <w:r>
        <w:rPr>
          <w:rFonts w:ascii="Courier New" w:hAnsi="Courier New" w:cs="Courier New"/>
          <w:color w:val="0000C0"/>
          <w:kern w:val="0"/>
          <w:szCs w:val="20"/>
        </w:rPr>
        <w:t>mainWifi</w:t>
      </w:r>
      <w:r>
        <w:rPr>
          <w:rFonts w:ascii="Courier New" w:hAnsi="Courier New" w:cs="Courier New"/>
          <w:color w:val="000000"/>
          <w:kern w:val="0"/>
          <w:szCs w:val="20"/>
        </w:rPr>
        <w:t>.</w:t>
      </w:r>
      <w:r>
        <w:rPr>
          <w:rFonts w:ascii="Courier New" w:hAnsi="Courier New" w:cs="Courier New"/>
          <w:b/>
          <w:bCs/>
          <w:color w:val="008080"/>
          <w:kern w:val="0"/>
          <w:szCs w:val="20"/>
        </w:rPr>
        <w:t>isWifiEnabled</w:t>
      </w:r>
      <w:r>
        <w:rPr>
          <w:rFonts w:ascii="Courier New" w:hAnsi="Courier New" w:cs="Courier New"/>
          <w:color w:val="000000"/>
          <w:kern w:val="0"/>
          <w:szCs w:val="20"/>
        </w:rPr>
        <w:t>())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C0"/>
          <w:kern w:val="0"/>
          <w:szCs w:val="20"/>
        </w:rPr>
        <w:t>mainText</w:t>
      </w:r>
      <w:r>
        <w:rPr>
          <w:rFonts w:ascii="Courier New" w:hAnsi="Courier New" w:cs="Courier New"/>
          <w:color w:val="000000"/>
          <w:kern w:val="0"/>
          <w:szCs w:val="20"/>
        </w:rPr>
        <w:t>.</w:t>
      </w:r>
      <w:r>
        <w:rPr>
          <w:rFonts w:ascii="Courier New" w:hAnsi="Courier New" w:cs="Courier New"/>
          <w:b/>
          <w:bCs/>
          <w:color w:val="008080"/>
          <w:kern w:val="0"/>
          <w:szCs w:val="20"/>
        </w:rPr>
        <w:t>setText</w:t>
      </w:r>
      <w:r>
        <w:rPr>
          <w:rFonts w:ascii="Courier New" w:hAnsi="Courier New" w:cs="Courier New"/>
          <w:color w:val="000000"/>
          <w:kern w:val="0"/>
          <w:szCs w:val="20"/>
        </w:rPr>
        <w:t>(</w:t>
      </w:r>
      <w:r>
        <w:rPr>
          <w:rFonts w:ascii="Courier New" w:hAnsi="Courier New" w:cs="Courier New"/>
          <w:color w:val="2A00FF"/>
          <w:kern w:val="0"/>
          <w:szCs w:val="20"/>
        </w:rPr>
        <w:t>"isWifiEnabled failed\n"</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C0"/>
          <w:kern w:val="0"/>
          <w:szCs w:val="20"/>
        </w:rPr>
        <w:t>mainWifi</w:t>
      </w:r>
      <w:r>
        <w:rPr>
          <w:rFonts w:ascii="Courier New" w:hAnsi="Courier New" w:cs="Courier New"/>
          <w:color w:val="000000"/>
          <w:kern w:val="0"/>
          <w:szCs w:val="20"/>
        </w:rPr>
        <w:t>.</w:t>
      </w:r>
      <w:r>
        <w:rPr>
          <w:rFonts w:ascii="Courier New" w:hAnsi="Courier New" w:cs="Courier New"/>
          <w:b/>
          <w:bCs/>
          <w:color w:val="008080"/>
          <w:kern w:val="0"/>
          <w:szCs w:val="20"/>
        </w:rPr>
        <w:t>startScan</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C0"/>
          <w:kern w:val="0"/>
          <w:szCs w:val="20"/>
        </w:rPr>
        <w:t>mainText</w:t>
      </w:r>
      <w:r>
        <w:rPr>
          <w:rFonts w:ascii="Courier New" w:hAnsi="Courier New" w:cs="Courier New"/>
          <w:color w:val="000000"/>
          <w:kern w:val="0"/>
          <w:szCs w:val="20"/>
        </w:rPr>
        <w:t>.</w:t>
      </w:r>
      <w:r>
        <w:rPr>
          <w:rFonts w:ascii="Courier New" w:hAnsi="Courier New" w:cs="Courier New"/>
          <w:b/>
          <w:bCs/>
          <w:color w:val="008080"/>
          <w:kern w:val="0"/>
          <w:szCs w:val="20"/>
        </w:rPr>
        <w:t>setText</w:t>
      </w:r>
      <w:r>
        <w:rPr>
          <w:rFonts w:ascii="Courier New" w:hAnsi="Courier New" w:cs="Courier New"/>
          <w:color w:val="000000"/>
          <w:kern w:val="0"/>
          <w:szCs w:val="20"/>
        </w:rPr>
        <w:t>(</w:t>
      </w:r>
      <w:r>
        <w:rPr>
          <w:rFonts w:ascii="Courier New" w:hAnsi="Courier New" w:cs="Courier New"/>
          <w:color w:val="2A00FF"/>
          <w:kern w:val="0"/>
          <w:szCs w:val="20"/>
        </w:rPr>
        <w:t>"\nStarting Scan...\n"</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3F7F5F"/>
          <w:kern w:val="0"/>
          <w:szCs w:val="20"/>
        </w:rPr>
        <w:t>//          mainWifi.addNetwork((WifiConfiguration)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5032"/>
          <w:kern w:val="0"/>
          <w:szCs w:val="20"/>
        </w:rPr>
        <w:t>WifiInfo</w:t>
      </w:r>
      <w:r>
        <w:rPr>
          <w:rFonts w:ascii="Courier New" w:hAnsi="Courier New" w:cs="Courier New"/>
          <w:color w:val="000000"/>
          <w:kern w:val="0"/>
          <w:szCs w:val="20"/>
        </w:rPr>
        <w:t xml:space="preserve"> wifiInfo = </w:t>
      </w:r>
      <w:r>
        <w:rPr>
          <w:rFonts w:ascii="Courier New" w:hAnsi="Courier New" w:cs="Courier New"/>
          <w:color w:val="0000C0"/>
          <w:kern w:val="0"/>
          <w:szCs w:val="20"/>
        </w:rPr>
        <w:t>mainWifi</w:t>
      </w:r>
      <w:r>
        <w:rPr>
          <w:rFonts w:ascii="Courier New" w:hAnsi="Courier New" w:cs="Courier New"/>
          <w:color w:val="000000"/>
          <w:kern w:val="0"/>
          <w:szCs w:val="20"/>
        </w:rPr>
        <w:t>.</w:t>
      </w:r>
      <w:r>
        <w:rPr>
          <w:rFonts w:ascii="Courier New" w:hAnsi="Courier New" w:cs="Courier New"/>
          <w:b/>
          <w:bCs/>
          <w:color w:val="008080"/>
          <w:kern w:val="0"/>
          <w:szCs w:val="20"/>
        </w:rPr>
        <w:t>getConnectionInfo</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5032"/>
          <w:kern w:val="0"/>
          <w:szCs w:val="20"/>
        </w:rPr>
        <w:t>String</w:t>
      </w:r>
      <w:r>
        <w:rPr>
          <w:rFonts w:ascii="Courier New" w:hAnsi="Courier New" w:cs="Courier New"/>
          <w:color w:val="000000"/>
          <w:kern w:val="0"/>
          <w:szCs w:val="20"/>
        </w:rPr>
        <w:t xml:space="preserve"> wifiSSID = wifiInfo.</w:t>
      </w:r>
      <w:r>
        <w:rPr>
          <w:rFonts w:ascii="Courier New" w:hAnsi="Courier New" w:cs="Courier New"/>
          <w:b/>
          <w:bCs/>
          <w:color w:val="008080"/>
          <w:kern w:val="0"/>
          <w:szCs w:val="20"/>
        </w:rPr>
        <w:t>getSSID</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C0"/>
          <w:kern w:val="0"/>
          <w:szCs w:val="20"/>
        </w:rPr>
        <w:t>mainText2</w:t>
      </w:r>
      <w:r>
        <w:rPr>
          <w:rFonts w:ascii="Courier New" w:hAnsi="Courier New" w:cs="Courier New"/>
          <w:color w:val="000000"/>
          <w:kern w:val="0"/>
          <w:szCs w:val="20"/>
        </w:rPr>
        <w:t>.</w:t>
      </w:r>
      <w:r>
        <w:rPr>
          <w:rFonts w:ascii="Courier New" w:hAnsi="Courier New" w:cs="Courier New"/>
          <w:b/>
          <w:bCs/>
          <w:color w:val="008080"/>
          <w:kern w:val="0"/>
          <w:szCs w:val="20"/>
        </w:rPr>
        <w:t>setText</w:t>
      </w:r>
      <w:r>
        <w:rPr>
          <w:rFonts w:ascii="Courier New" w:hAnsi="Courier New" w:cs="Courier New"/>
          <w:color w:val="000000"/>
          <w:kern w:val="0"/>
          <w:szCs w:val="20"/>
        </w:rPr>
        <w:t>(wifiSSID+</w:t>
      </w:r>
      <w:r>
        <w:rPr>
          <w:rFonts w:ascii="Courier New" w:hAnsi="Courier New" w:cs="Courier New"/>
          <w:color w:val="2A00FF"/>
          <w:kern w:val="0"/>
          <w:szCs w:val="20"/>
        </w:rPr>
        <w:t>"  "</w:t>
      </w:r>
      <w:r>
        <w:rPr>
          <w:rFonts w:ascii="Courier New" w:hAnsi="Courier New" w:cs="Courier New"/>
          <w:color w:val="000000"/>
          <w:kern w:val="0"/>
          <w:szCs w:val="20"/>
        </w:rPr>
        <w:t>+wifiInfo.</w:t>
      </w:r>
      <w:r>
        <w:rPr>
          <w:rFonts w:ascii="Courier New" w:hAnsi="Courier New" w:cs="Courier New"/>
          <w:b/>
          <w:bCs/>
          <w:color w:val="008080"/>
          <w:kern w:val="0"/>
          <w:szCs w:val="20"/>
        </w:rPr>
        <w:t>getNetworkId</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mainWifi.enableNetwork(9, true);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073B" w:rsidRDefault="00CD073B" w:rsidP="00CD073B">
      <w:pPr>
        <w:wordWrap/>
        <w:adjustRightInd w:val="0"/>
        <w:jc w:val="left"/>
        <w:rPr>
          <w:rFonts w:ascii="Courier New" w:hAnsi="Courier New" w:cs="Courier New"/>
          <w:kern w:val="0"/>
          <w:szCs w:val="20"/>
        </w:rPr>
      </w:pP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public</w:t>
      </w:r>
      <w:r>
        <w:rPr>
          <w:rFonts w:ascii="Courier New" w:hAnsi="Courier New" w:cs="Courier New"/>
          <w:color w:val="000000"/>
          <w:kern w:val="0"/>
          <w:szCs w:val="20"/>
        </w:rPr>
        <w:t xml:space="preserve"> </w:t>
      </w:r>
      <w:r>
        <w:rPr>
          <w:rFonts w:ascii="Courier New" w:hAnsi="Courier New" w:cs="Courier New"/>
          <w:b/>
          <w:bCs/>
          <w:color w:val="7F0055"/>
          <w:kern w:val="0"/>
          <w:szCs w:val="20"/>
        </w:rPr>
        <w:t>boolean</w:t>
      </w:r>
      <w:r>
        <w:rPr>
          <w:rFonts w:ascii="Courier New" w:hAnsi="Courier New" w:cs="Courier New"/>
          <w:color w:val="000000"/>
          <w:kern w:val="0"/>
          <w:szCs w:val="20"/>
        </w:rPr>
        <w:t xml:space="preserve"> </w:t>
      </w:r>
      <w:r>
        <w:rPr>
          <w:rFonts w:ascii="Courier New" w:hAnsi="Courier New" w:cs="Courier New"/>
          <w:b/>
          <w:bCs/>
          <w:color w:val="008080"/>
          <w:kern w:val="0"/>
          <w:szCs w:val="20"/>
        </w:rPr>
        <w:t>onCreateOptionsMenu</w:t>
      </w:r>
      <w:r>
        <w:rPr>
          <w:rFonts w:ascii="Courier New" w:hAnsi="Courier New" w:cs="Courier New"/>
          <w:color w:val="000000"/>
          <w:kern w:val="0"/>
          <w:szCs w:val="20"/>
        </w:rPr>
        <w:t>(Menu menu)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menu.</w:t>
      </w:r>
      <w:r>
        <w:rPr>
          <w:rFonts w:ascii="Courier New" w:hAnsi="Courier New" w:cs="Courier New"/>
          <w:b/>
          <w:bCs/>
          <w:color w:val="008080"/>
          <w:kern w:val="0"/>
          <w:szCs w:val="20"/>
        </w:rPr>
        <w:t>add</w:t>
      </w:r>
      <w:r>
        <w:rPr>
          <w:rFonts w:ascii="Courier New" w:hAnsi="Courier New" w:cs="Courier New"/>
          <w:color w:val="000000"/>
          <w:kern w:val="0"/>
          <w:szCs w:val="20"/>
        </w:rPr>
        <w:t xml:space="preserve">(0, 0, 0, </w:t>
      </w:r>
      <w:r>
        <w:rPr>
          <w:rFonts w:ascii="Courier New" w:hAnsi="Courier New" w:cs="Courier New"/>
          <w:color w:val="2A00FF"/>
          <w:kern w:val="0"/>
          <w:szCs w:val="20"/>
        </w:rPr>
        <w:t>"Refresh"</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super</w:t>
      </w:r>
      <w:r>
        <w:rPr>
          <w:rFonts w:ascii="Courier New" w:hAnsi="Courier New" w:cs="Courier New"/>
          <w:color w:val="000000"/>
          <w:kern w:val="0"/>
          <w:szCs w:val="20"/>
        </w:rPr>
        <w:t>.</w:t>
      </w:r>
      <w:r>
        <w:rPr>
          <w:rFonts w:ascii="Courier New" w:hAnsi="Courier New" w:cs="Courier New"/>
          <w:b/>
          <w:bCs/>
          <w:color w:val="008080"/>
          <w:kern w:val="0"/>
          <w:szCs w:val="20"/>
        </w:rPr>
        <w:t>onCreateOptionsMenu</w:t>
      </w:r>
      <w:r>
        <w:rPr>
          <w:rFonts w:ascii="Courier New" w:hAnsi="Courier New" w:cs="Courier New"/>
          <w:color w:val="000000"/>
          <w:kern w:val="0"/>
          <w:szCs w:val="20"/>
        </w:rPr>
        <w:t>(menu);</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073B" w:rsidRDefault="00CD073B" w:rsidP="00CD073B">
      <w:pPr>
        <w:wordWrap/>
        <w:adjustRightInd w:val="0"/>
        <w:jc w:val="left"/>
        <w:rPr>
          <w:rFonts w:ascii="Courier New" w:hAnsi="Courier New" w:cs="Courier New"/>
          <w:kern w:val="0"/>
          <w:szCs w:val="20"/>
        </w:rPr>
      </w:pP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public</w:t>
      </w:r>
      <w:r>
        <w:rPr>
          <w:rFonts w:ascii="Courier New" w:hAnsi="Courier New" w:cs="Courier New"/>
          <w:color w:val="000000"/>
          <w:kern w:val="0"/>
          <w:szCs w:val="20"/>
        </w:rPr>
        <w:t xml:space="preserve"> </w:t>
      </w:r>
      <w:r>
        <w:rPr>
          <w:rFonts w:ascii="Courier New" w:hAnsi="Courier New" w:cs="Courier New"/>
          <w:b/>
          <w:bCs/>
          <w:color w:val="7F0055"/>
          <w:kern w:val="0"/>
          <w:szCs w:val="20"/>
        </w:rPr>
        <w:t>boolean</w:t>
      </w:r>
      <w:r>
        <w:rPr>
          <w:rFonts w:ascii="Courier New" w:hAnsi="Courier New" w:cs="Courier New"/>
          <w:color w:val="000000"/>
          <w:kern w:val="0"/>
          <w:szCs w:val="20"/>
        </w:rPr>
        <w:t xml:space="preserve"> </w:t>
      </w:r>
      <w:r>
        <w:rPr>
          <w:rFonts w:ascii="Courier New" w:hAnsi="Courier New" w:cs="Courier New"/>
          <w:b/>
          <w:bCs/>
          <w:color w:val="008080"/>
          <w:kern w:val="0"/>
          <w:szCs w:val="20"/>
        </w:rPr>
        <w:t>onMenuItemSelected</w:t>
      </w:r>
      <w:r>
        <w:rPr>
          <w:rFonts w:ascii="Courier New" w:hAnsi="Courier New" w:cs="Courier New"/>
          <w:color w:val="000000"/>
          <w:kern w:val="0"/>
          <w:szCs w:val="20"/>
        </w:rPr>
        <w:t>(</w:t>
      </w:r>
      <w:r>
        <w:rPr>
          <w:rFonts w:ascii="Courier New" w:hAnsi="Courier New" w:cs="Courier New"/>
          <w:b/>
          <w:bCs/>
          <w:color w:val="7F0055"/>
          <w:kern w:val="0"/>
          <w:szCs w:val="20"/>
        </w:rPr>
        <w:t>int</w:t>
      </w:r>
      <w:r>
        <w:rPr>
          <w:rFonts w:ascii="Courier New" w:hAnsi="Courier New" w:cs="Courier New"/>
          <w:color w:val="000000"/>
          <w:kern w:val="0"/>
          <w:szCs w:val="20"/>
        </w:rPr>
        <w:t xml:space="preserve"> featureId, MenuItem item)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C0"/>
          <w:kern w:val="0"/>
          <w:szCs w:val="20"/>
        </w:rPr>
        <w:t>mainWifi</w:t>
      </w:r>
      <w:r>
        <w:rPr>
          <w:rFonts w:ascii="Courier New" w:hAnsi="Courier New" w:cs="Courier New"/>
          <w:color w:val="000000"/>
          <w:kern w:val="0"/>
          <w:szCs w:val="20"/>
        </w:rPr>
        <w:t>.</w:t>
      </w:r>
      <w:r>
        <w:rPr>
          <w:rFonts w:ascii="Courier New" w:hAnsi="Courier New" w:cs="Courier New"/>
          <w:b/>
          <w:bCs/>
          <w:color w:val="008080"/>
          <w:kern w:val="0"/>
          <w:szCs w:val="20"/>
        </w:rPr>
        <w:t>startScan</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C0"/>
          <w:kern w:val="0"/>
          <w:szCs w:val="20"/>
        </w:rPr>
        <w:t>mainText</w:t>
      </w:r>
      <w:r>
        <w:rPr>
          <w:rFonts w:ascii="Courier New" w:hAnsi="Courier New" w:cs="Courier New"/>
          <w:color w:val="000000"/>
          <w:kern w:val="0"/>
          <w:szCs w:val="20"/>
        </w:rPr>
        <w:t>.</w:t>
      </w:r>
      <w:r>
        <w:rPr>
          <w:rFonts w:ascii="Courier New" w:hAnsi="Courier New" w:cs="Courier New"/>
          <w:b/>
          <w:bCs/>
          <w:color w:val="008080"/>
          <w:kern w:val="0"/>
          <w:szCs w:val="20"/>
        </w:rPr>
        <w:t>setText</w:t>
      </w:r>
      <w:r>
        <w:rPr>
          <w:rFonts w:ascii="Courier New" w:hAnsi="Courier New" w:cs="Courier New"/>
          <w:color w:val="000000"/>
          <w:kern w:val="0"/>
          <w:szCs w:val="20"/>
        </w:rPr>
        <w:t>(</w:t>
      </w:r>
      <w:r>
        <w:rPr>
          <w:rFonts w:ascii="Courier New" w:hAnsi="Courier New" w:cs="Courier New"/>
          <w:color w:val="2A00FF"/>
          <w:kern w:val="0"/>
          <w:szCs w:val="20"/>
        </w:rPr>
        <w:t>"Starting Scan"</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super</w:t>
      </w:r>
      <w:r>
        <w:rPr>
          <w:rFonts w:ascii="Courier New" w:hAnsi="Courier New" w:cs="Courier New"/>
          <w:color w:val="000000"/>
          <w:kern w:val="0"/>
          <w:szCs w:val="20"/>
        </w:rPr>
        <w:t>.</w:t>
      </w:r>
      <w:r>
        <w:rPr>
          <w:rFonts w:ascii="Courier New" w:hAnsi="Courier New" w:cs="Courier New"/>
          <w:b/>
          <w:bCs/>
          <w:color w:val="008080"/>
          <w:kern w:val="0"/>
          <w:szCs w:val="20"/>
        </w:rPr>
        <w:t>onMenuItemSelected</w:t>
      </w:r>
      <w:r>
        <w:rPr>
          <w:rFonts w:ascii="Courier New" w:hAnsi="Courier New" w:cs="Courier New"/>
          <w:color w:val="000000"/>
          <w:kern w:val="0"/>
          <w:szCs w:val="20"/>
        </w:rPr>
        <w:t>(featureId, item);</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073B" w:rsidRDefault="00CD073B" w:rsidP="00CD073B">
      <w:pPr>
        <w:wordWrap/>
        <w:adjustRightInd w:val="0"/>
        <w:jc w:val="left"/>
        <w:rPr>
          <w:rFonts w:ascii="Courier New" w:hAnsi="Courier New" w:cs="Courier New"/>
          <w:kern w:val="0"/>
          <w:szCs w:val="20"/>
        </w:rPr>
      </w:pP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protected</w:t>
      </w:r>
      <w:r>
        <w:rPr>
          <w:rFonts w:ascii="Courier New" w:hAnsi="Courier New" w:cs="Courier New"/>
          <w:color w:val="000000"/>
          <w:kern w:val="0"/>
          <w:szCs w:val="20"/>
        </w:rPr>
        <w:t xml:space="preserve"> </w:t>
      </w:r>
      <w:r>
        <w:rPr>
          <w:rFonts w:ascii="Courier New" w:hAnsi="Courier New" w:cs="Courier New"/>
          <w:b/>
          <w:bCs/>
          <w:color w:val="7F0055"/>
          <w:kern w:val="0"/>
          <w:szCs w:val="20"/>
        </w:rPr>
        <w:t>void</w:t>
      </w:r>
      <w:r>
        <w:rPr>
          <w:rFonts w:ascii="Courier New" w:hAnsi="Courier New" w:cs="Courier New"/>
          <w:color w:val="000000"/>
          <w:kern w:val="0"/>
          <w:szCs w:val="20"/>
        </w:rPr>
        <w:t xml:space="preserve"> </w:t>
      </w:r>
      <w:r>
        <w:rPr>
          <w:rFonts w:ascii="Courier New" w:hAnsi="Courier New" w:cs="Courier New"/>
          <w:b/>
          <w:bCs/>
          <w:color w:val="008080"/>
          <w:kern w:val="0"/>
          <w:szCs w:val="20"/>
        </w:rPr>
        <w:t>onPause</w:t>
      </w:r>
      <w:r>
        <w:rPr>
          <w:rFonts w:ascii="Courier New" w:hAnsi="Courier New" w:cs="Courier New"/>
          <w:color w:val="000000"/>
          <w:kern w:val="0"/>
          <w:szCs w:val="20"/>
        </w:rPr>
        <w:t>()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8080"/>
          <w:kern w:val="0"/>
          <w:szCs w:val="20"/>
        </w:rPr>
        <w:t>unregisterReceiver</w:t>
      </w:r>
      <w:r>
        <w:rPr>
          <w:rFonts w:ascii="Courier New" w:hAnsi="Courier New" w:cs="Courier New"/>
          <w:color w:val="000000"/>
          <w:kern w:val="0"/>
          <w:szCs w:val="20"/>
        </w:rPr>
        <w:t>(</w:t>
      </w:r>
      <w:r>
        <w:rPr>
          <w:rFonts w:ascii="Courier New" w:hAnsi="Courier New" w:cs="Courier New"/>
          <w:color w:val="0000C0"/>
          <w:kern w:val="0"/>
          <w:szCs w:val="20"/>
        </w:rPr>
        <w:t>receiverWifi</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super</w:t>
      </w:r>
      <w:r>
        <w:rPr>
          <w:rFonts w:ascii="Courier New" w:hAnsi="Courier New" w:cs="Courier New"/>
          <w:color w:val="000000"/>
          <w:kern w:val="0"/>
          <w:szCs w:val="20"/>
        </w:rPr>
        <w:t>.</w:t>
      </w:r>
      <w:r>
        <w:rPr>
          <w:rFonts w:ascii="Courier New" w:hAnsi="Courier New" w:cs="Courier New"/>
          <w:b/>
          <w:bCs/>
          <w:color w:val="008080"/>
          <w:kern w:val="0"/>
          <w:szCs w:val="20"/>
        </w:rPr>
        <w:t>onPause</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073B" w:rsidRDefault="00CD073B" w:rsidP="00CD073B">
      <w:pPr>
        <w:wordWrap/>
        <w:adjustRightInd w:val="0"/>
        <w:jc w:val="left"/>
        <w:rPr>
          <w:rFonts w:ascii="Courier New" w:hAnsi="Courier New" w:cs="Courier New"/>
          <w:kern w:val="0"/>
          <w:szCs w:val="20"/>
        </w:rPr>
      </w:pP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protected</w:t>
      </w:r>
      <w:r>
        <w:rPr>
          <w:rFonts w:ascii="Courier New" w:hAnsi="Courier New" w:cs="Courier New"/>
          <w:color w:val="000000"/>
          <w:kern w:val="0"/>
          <w:szCs w:val="20"/>
        </w:rPr>
        <w:t xml:space="preserve"> </w:t>
      </w:r>
      <w:r>
        <w:rPr>
          <w:rFonts w:ascii="Courier New" w:hAnsi="Courier New" w:cs="Courier New"/>
          <w:b/>
          <w:bCs/>
          <w:color w:val="7F0055"/>
          <w:kern w:val="0"/>
          <w:szCs w:val="20"/>
        </w:rPr>
        <w:t>void</w:t>
      </w:r>
      <w:r>
        <w:rPr>
          <w:rFonts w:ascii="Courier New" w:hAnsi="Courier New" w:cs="Courier New"/>
          <w:color w:val="000000"/>
          <w:kern w:val="0"/>
          <w:szCs w:val="20"/>
        </w:rPr>
        <w:t xml:space="preserve"> </w:t>
      </w:r>
      <w:r>
        <w:rPr>
          <w:rFonts w:ascii="Courier New" w:hAnsi="Courier New" w:cs="Courier New"/>
          <w:b/>
          <w:bCs/>
          <w:color w:val="008080"/>
          <w:kern w:val="0"/>
          <w:szCs w:val="20"/>
        </w:rPr>
        <w:t>onResume</w:t>
      </w:r>
      <w:r>
        <w:rPr>
          <w:rFonts w:ascii="Courier New" w:hAnsi="Courier New" w:cs="Courier New"/>
          <w:color w:val="000000"/>
          <w:kern w:val="0"/>
          <w:szCs w:val="20"/>
        </w:rPr>
        <w:t>()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008080"/>
          <w:kern w:val="0"/>
          <w:szCs w:val="20"/>
        </w:rPr>
        <w:t>registerReceiver</w:t>
      </w:r>
      <w:r>
        <w:rPr>
          <w:rFonts w:ascii="Courier New" w:hAnsi="Courier New" w:cs="Courier New"/>
          <w:color w:val="000000"/>
          <w:kern w:val="0"/>
          <w:szCs w:val="20"/>
        </w:rPr>
        <w:t>(</w:t>
      </w:r>
      <w:r>
        <w:rPr>
          <w:rFonts w:ascii="Courier New" w:hAnsi="Courier New" w:cs="Courier New"/>
          <w:color w:val="0000C0"/>
          <w:kern w:val="0"/>
          <w:szCs w:val="20"/>
        </w:rPr>
        <w:t>receiverWifi</w:t>
      </w:r>
      <w:r>
        <w:rPr>
          <w:rFonts w:ascii="Courier New" w:hAnsi="Courier New" w:cs="Courier New"/>
          <w:color w:val="000000"/>
          <w:kern w:val="0"/>
          <w:szCs w:val="20"/>
        </w:rPr>
        <w:t xml:space="preserve">, </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8080"/>
          <w:kern w:val="0"/>
          <w:szCs w:val="20"/>
        </w:rPr>
        <w:t>IntentFilter</w:t>
      </w:r>
      <w:r>
        <w:rPr>
          <w:rFonts w:ascii="Courier New" w:hAnsi="Courier New" w:cs="Courier New"/>
          <w:color w:val="000000"/>
          <w:kern w:val="0"/>
          <w:szCs w:val="20"/>
        </w:rPr>
        <w:t>(</w:t>
      </w:r>
      <w:r>
        <w:rPr>
          <w:rFonts w:ascii="Courier New" w:hAnsi="Courier New" w:cs="Courier New"/>
          <w:b/>
          <w:bCs/>
          <w:color w:val="005032"/>
          <w:kern w:val="0"/>
          <w:szCs w:val="20"/>
        </w:rPr>
        <w:t>WifiManager</w:t>
      </w:r>
      <w:r>
        <w:rPr>
          <w:rFonts w:ascii="Courier New" w:hAnsi="Courier New" w:cs="Courier New"/>
          <w:color w:val="000000"/>
          <w:kern w:val="0"/>
          <w:szCs w:val="20"/>
        </w:rPr>
        <w:t>.</w:t>
      </w:r>
      <w:r>
        <w:rPr>
          <w:rFonts w:ascii="Courier New" w:hAnsi="Courier New" w:cs="Courier New"/>
          <w:i/>
          <w:iCs/>
          <w:color w:val="0000C0"/>
          <w:kern w:val="0"/>
          <w:szCs w:val="20"/>
        </w:rPr>
        <w:t>SCAN_RESULTS_AVAILABLE_ACTION</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super</w:t>
      </w:r>
      <w:r>
        <w:rPr>
          <w:rFonts w:ascii="Courier New" w:hAnsi="Courier New" w:cs="Courier New"/>
          <w:color w:val="000000"/>
          <w:kern w:val="0"/>
          <w:szCs w:val="20"/>
        </w:rPr>
        <w:t>.</w:t>
      </w:r>
      <w:r>
        <w:rPr>
          <w:rFonts w:ascii="Courier New" w:hAnsi="Courier New" w:cs="Courier New"/>
          <w:b/>
          <w:bCs/>
          <w:color w:val="008080"/>
          <w:kern w:val="0"/>
          <w:szCs w:val="20"/>
        </w:rPr>
        <w:t>onResume</w:t>
      </w:r>
      <w:r>
        <w:rPr>
          <w:rFonts w:ascii="Courier New" w:hAnsi="Courier New" w:cs="Courier New"/>
          <w:color w:val="000000"/>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class</w:t>
      </w:r>
      <w:r>
        <w:rPr>
          <w:rFonts w:ascii="Courier New" w:hAnsi="Courier New" w:cs="Courier New"/>
          <w:color w:val="000000"/>
          <w:kern w:val="0"/>
          <w:szCs w:val="20"/>
        </w:rPr>
        <w:t xml:space="preserve"> </w:t>
      </w:r>
      <w:r>
        <w:rPr>
          <w:rFonts w:ascii="Courier New" w:hAnsi="Courier New" w:cs="Courier New"/>
          <w:b/>
          <w:bCs/>
          <w:color w:val="005032"/>
          <w:kern w:val="0"/>
          <w:szCs w:val="20"/>
        </w:rPr>
        <w:t>WifiReceiver</w:t>
      </w:r>
      <w:r>
        <w:rPr>
          <w:rFonts w:ascii="Courier New" w:hAnsi="Courier New" w:cs="Courier New"/>
          <w:color w:val="000000"/>
          <w:kern w:val="0"/>
          <w:szCs w:val="20"/>
        </w:rPr>
        <w:t xml:space="preserve"> </w:t>
      </w:r>
      <w:r>
        <w:rPr>
          <w:rFonts w:ascii="Courier New" w:hAnsi="Courier New" w:cs="Courier New"/>
          <w:b/>
          <w:bCs/>
          <w:color w:val="7F0055"/>
          <w:kern w:val="0"/>
          <w:szCs w:val="20"/>
        </w:rPr>
        <w:t>extends</w:t>
      </w:r>
      <w:r>
        <w:rPr>
          <w:rFonts w:ascii="Courier New" w:hAnsi="Courier New" w:cs="Courier New"/>
          <w:color w:val="000000"/>
          <w:kern w:val="0"/>
          <w:szCs w:val="20"/>
        </w:rPr>
        <w:t xml:space="preserve"> </w:t>
      </w:r>
      <w:r>
        <w:rPr>
          <w:rFonts w:ascii="Courier New" w:hAnsi="Courier New" w:cs="Courier New"/>
          <w:b/>
          <w:bCs/>
          <w:color w:val="005032"/>
          <w:kern w:val="0"/>
          <w:szCs w:val="20"/>
        </w:rPr>
        <w:t>BroadcastReceiver</w:t>
      </w:r>
      <w:r>
        <w:rPr>
          <w:rFonts w:ascii="Courier New" w:hAnsi="Courier New" w:cs="Courier New"/>
          <w:color w:val="000000"/>
          <w:kern w:val="0"/>
          <w:szCs w:val="20"/>
        </w:rPr>
        <w:t xml:space="preserve">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public</w:t>
      </w:r>
      <w:r>
        <w:rPr>
          <w:rFonts w:ascii="Courier New" w:hAnsi="Courier New" w:cs="Courier New"/>
          <w:color w:val="000000"/>
          <w:kern w:val="0"/>
          <w:szCs w:val="20"/>
        </w:rPr>
        <w:t xml:space="preserve"> </w:t>
      </w:r>
      <w:r>
        <w:rPr>
          <w:rFonts w:ascii="Courier New" w:hAnsi="Courier New" w:cs="Courier New"/>
          <w:b/>
          <w:bCs/>
          <w:color w:val="7F0055"/>
          <w:kern w:val="0"/>
          <w:szCs w:val="20"/>
        </w:rPr>
        <w:t>void</w:t>
      </w:r>
      <w:r>
        <w:rPr>
          <w:rFonts w:ascii="Courier New" w:hAnsi="Courier New" w:cs="Courier New"/>
          <w:color w:val="000000"/>
          <w:kern w:val="0"/>
          <w:szCs w:val="20"/>
        </w:rPr>
        <w:t xml:space="preserve"> </w:t>
      </w:r>
      <w:r>
        <w:rPr>
          <w:rFonts w:ascii="Courier New" w:hAnsi="Courier New" w:cs="Courier New"/>
          <w:b/>
          <w:bCs/>
          <w:color w:val="008080"/>
          <w:kern w:val="0"/>
          <w:szCs w:val="20"/>
        </w:rPr>
        <w:t>onReceive</w:t>
      </w:r>
      <w:r>
        <w:rPr>
          <w:rFonts w:ascii="Courier New" w:hAnsi="Courier New" w:cs="Courier New"/>
          <w:color w:val="000000"/>
          <w:kern w:val="0"/>
          <w:szCs w:val="20"/>
        </w:rPr>
        <w:t>(</w:t>
      </w:r>
      <w:r>
        <w:rPr>
          <w:rFonts w:ascii="Courier New" w:hAnsi="Courier New" w:cs="Courier New"/>
          <w:b/>
          <w:bCs/>
          <w:color w:val="005032"/>
          <w:kern w:val="0"/>
          <w:szCs w:val="20"/>
        </w:rPr>
        <w:t>Context</w:t>
      </w:r>
      <w:r>
        <w:rPr>
          <w:rFonts w:ascii="Courier New" w:hAnsi="Courier New" w:cs="Courier New"/>
          <w:color w:val="000000"/>
          <w:kern w:val="0"/>
          <w:szCs w:val="20"/>
        </w:rPr>
        <w:t xml:space="preserve"> c, </w:t>
      </w:r>
      <w:r>
        <w:rPr>
          <w:rFonts w:ascii="Courier New" w:hAnsi="Courier New" w:cs="Courier New"/>
          <w:b/>
          <w:bCs/>
          <w:color w:val="005032"/>
          <w:kern w:val="0"/>
          <w:szCs w:val="20"/>
        </w:rPr>
        <w:t>Intent</w:t>
      </w:r>
      <w:r>
        <w:rPr>
          <w:rFonts w:ascii="Courier New" w:hAnsi="Courier New" w:cs="Courier New"/>
          <w:color w:val="000000"/>
          <w:kern w:val="0"/>
          <w:szCs w:val="20"/>
        </w:rPr>
        <w:t xml:space="preserve"> intent)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u w:val="single"/>
        </w:rPr>
        <w:t>sb</w:t>
      </w:r>
      <w:r>
        <w:rPr>
          <w:rFonts w:ascii="Courier New" w:hAnsi="Courier New" w:cs="Courier New"/>
          <w:color w:val="3F7F5F"/>
          <w:kern w:val="0"/>
          <w:szCs w:val="20"/>
        </w:rPr>
        <w:t xml:space="preserve"> = new StringBuilder();</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3F7F5F"/>
          <w:kern w:val="0"/>
          <w:szCs w:val="20"/>
        </w:rPr>
        <w:t>////               wifiList.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3F7F5F"/>
          <w:kern w:val="0"/>
          <w:szCs w:val="20"/>
        </w:rPr>
        <w:t>//               wifiList = mainWifi.getScanResults();</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3F7F5F"/>
          <w:kern w:val="0"/>
          <w:szCs w:val="20"/>
        </w:rPr>
        <w:t>//               for(</w:t>
      </w:r>
      <w:r>
        <w:rPr>
          <w:rFonts w:ascii="Courier New" w:hAnsi="Courier New" w:cs="Courier New"/>
          <w:color w:val="3F7F5F"/>
          <w:kern w:val="0"/>
          <w:szCs w:val="20"/>
          <w:u w:val="single"/>
        </w:rPr>
        <w:t>int</w:t>
      </w:r>
      <w:r>
        <w:rPr>
          <w:rFonts w:ascii="Courier New" w:hAnsi="Courier New" w:cs="Courier New"/>
          <w:color w:val="3F7F5F"/>
          <w:kern w:val="0"/>
          <w:szCs w:val="20"/>
        </w:rPr>
        <w:t xml:space="preserve"> i = 0; i &lt; wifiList.size(); i++)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3F7F5F"/>
          <w:kern w:val="0"/>
          <w:szCs w:val="20"/>
        </w:rPr>
        <w:t>//                   sb.append(new Integer(i+1).toString() +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3F7F5F"/>
          <w:kern w:val="0"/>
          <w:szCs w:val="20"/>
        </w:rPr>
        <w:t>//                   sb.append((wifiList.get(i)).toString());</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3F7F5F"/>
          <w:kern w:val="0"/>
          <w:szCs w:val="20"/>
        </w:rPr>
        <w:t>//                   sb.append("\n\n\n");</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3F7F5F"/>
          <w:kern w:val="0"/>
          <w:szCs w:val="20"/>
        </w:rPr>
        <w:t>//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3F7F5F"/>
          <w:kern w:val="0"/>
          <w:szCs w:val="20"/>
        </w:rPr>
        <w:t>//               mainText.setText(</w:t>
      </w:r>
      <w:r>
        <w:rPr>
          <w:rFonts w:ascii="Courier New" w:hAnsi="Courier New" w:cs="Courier New"/>
          <w:color w:val="3F7F5F"/>
          <w:kern w:val="0"/>
          <w:szCs w:val="20"/>
          <w:u w:val="single"/>
        </w:rPr>
        <w:t>sb</w:t>
      </w:r>
      <w:r>
        <w:rPr>
          <w:rFonts w:ascii="Courier New" w:hAnsi="Courier New" w:cs="Courier New"/>
          <w:color w:val="3F7F5F"/>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ab/>
        <w:t xml:space="preserve">  List&lt;WifiConfiguration&gt; t = mainWifi.getConfiguredNetworks();</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u w:val="single"/>
        </w:rPr>
        <w:t>sb</w:t>
      </w:r>
      <w:r>
        <w:rPr>
          <w:rFonts w:ascii="Courier New" w:hAnsi="Courier New" w:cs="Courier New"/>
          <w:color w:val="3F7F5F"/>
          <w:kern w:val="0"/>
          <w:szCs w:val="20"/>
        </w:rPr>
        <w:t xml:space="preserve"> = new StringBuilder();</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3F7F5F"/>
          <w:kern w:val="0"/>
          <w:szCs w:val="20"/>
        </w:rPr>
        <w:t>////               wifiList.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3F7F5F"/>
          <w:kern w:val="0"/>
          <w:szCs w:val="20"/>
        </w:rPr>
        <w:t>//               List&lt;WifiConfiguration&gt; t = mainWifi.getConfiguredNetworks();</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3F7F5F"/>
          <w:kern w:val="0"/>
          <w:szCs w:val="20"/>
        </w:rPr>
        <w:t>//               for(</w:t>
      </w:r>
      <w:r>
        <w:rPr>
          <w:rFonts w:ascii="Courier New" w:hAnsi="Courier New" w:cs="Courier New"/>
          <w:color w:val="3F7F5F"/>
          <w:kern w:val="0"/>
          <w:szCs w:val="20"/>
          <w:u w:val="single"/>
        </w:rPr>
        <w:t>int</w:t>
      </w:r>
      <w:r>
        <w:rPr>
          <w:rFonts w:ascii="Courier New" w:hAnsi="Courier New" w:cs="Courier New"/>
          <w:color w:val="3F7F5F"/>
          <w:kern w:val="0"/>
          <w:szCs w:val="20"/>
        </w:rPr>
        <w:t xml:space="preserve"> i = 0; i &lt; t.size(); i++)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3F7F5F"/>
          <w:kern w:val="0"/>
          <w:szCs w:val="20"/>
        </w:rPr>
        <w:t>//                   sb.append(new Integer(i+1).toString() +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3F7F5F"/>
          <w:kern w:val="0"/>
          <w:szCs w:val="20"/>
        </w:rPr>
        <w:t>//                   sb.append((mainWifi.addNetwork(t.get(i))));</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3F7F5F"/>
          <w:kern w:val="0"/>
          <w:szCs w:val="20"/>
        </w:rPr>
        <w:t>//                   sb.append("\n\n\n");</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3F7F5F"/>
          <w:kern w:val="0"/>
          <w:szCs w:val="20"/>
        </w:rPr>
        <w:t>//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3F7F5F"/>
          <w:kern w:val="0"/>
          <w:szCs w:val="20"/>
        </w:rPr>
        <w:t>//               mainText.setText(</w:t>
      </w:r>
      <w:r>
        <w:rPr>
          <w:rFonts w:ascii="Courier New" w:hAnsi="Courier New" w:cs="Courier New"/>
          <w:color w:val="3F7F5F"/>
          <w:kern w:val="0"/>
          <w:szCs w:val="20"/>
          <w:u w:val="single"/>
        </w:rPr>
        <w:t>sb</w:t>
      </w:r>
      <w:r>
        <w:rPr>
          <w:rFonts w:ascii="Courier New" w:hAnsi="Courier New" w:cs="Courier New"/>
          <w:color w:val="3F7F5F"/>
          <w:kern w:val="0"/>
          <w:szCs w:val="20"/>
        </w:rPr>
        <w:t>);</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073B" w:rsidRDefault="00CD073B" w:rsidP="00CD073B">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040B45" w:rsidRDefault="00040B45">
      <w:pPr>
        <w:widowControl/>
        <w:wordWrap/>
        <w:autoSpaceDE/>
        <w:autoSpaceDN/>
        <w:jc w:val="left"/>
        <w:rPr>
          <w:b/>
          <w:sz w:val="22"/>
        </w:rPr>
      </w:pPr>
      <w:r>
        <w:rPr>
          <w:b/>
          <w:sz w:val="22"/>
        </w:rPr>
        <w:br w:type="page"/>
      </w:r>
    </w:p>
    <w:bookmarkStart w:id="39" w:name="2648121"/>
    <w:p w:rsidR="00040B45" w:rsidRDefault="00153F68" w:rsidP="00040B45">
      <w:pPr>
        <w:pStyle w:val="2"/>
        <w:pBdr>
          <w:bottom w:val="dotted" w:sz="4" w:space="2" w:color="DCDCDC"/>
        </w:pBdr>
        <w:wordWrap w:val="0"/>
        <w:spacing w:before="0" w:beforeAutospacing="0" w:after="0" w:afterAutospacing="0" w:line="207" w:lineRule="atLeast"/>
        <w:rPr>
          <w:rStyle w:val="apple-converted-space"/>
          <w:rFonts w:ascii="돋움" w:eastAsia="돋움" w:hAnsi="돋움"/>
          <w:color w:val="000000"/>
          <w:sz w:val="16"/>
          <w:szCs w:val="16"/>
        </w:rPr>
      </w:pPr>
      <w:r>
        <w:rPr>
          <w:rFonts w:ascii="돋움" w:eastAsia="돋움" w:hAnsi="돋움"/>
          <w:color w:val="000000"/>
          <w:sz w:val="16"/>
          <w:szCs w:val="16"/>
        </w:rPr>
        <w:lastRenderedPageBreak/>
        <w:fldChar w:fldCharType="begin"/>
      </w:r>
      <w:r w:rsidR="00040B45">
        <w:rPr>
          <w:rFonts w:ascii="돋움" w:eastAsia="돋움" w:hAnsi="돋움"/>
          <w:color w:val="000000"/>
          <w:sz w:val="16"/>
          <w:szCs w:val="16"/>
        </w:rPr>
        <w:instrText xml:space="preserve"> HYPERLINK "http://surprisen.egloos.com/2648121" \o "Galaxy Tab 개발을 위한 Eclipse 설정하여 가상 에뮬레이터 띄우기" </w:instrText>
      </w:r>
      <w:r>
        <w:rPr>
          <w:rFonts w:ascii="돋움" w:eastAsia="돋움" w:hAnsi="돋움"/>
          <w:color w:val="000000"/>
          <w:sz w:val="16"/>
          <w:szCs w:val="16"/>
        </w:rPr>
        <w:fldChar w:fldCharType="separate"/>
      </w:r>
      <w:r w:rsidR="00040B45">
        <w:rPr>
          <w:rStyle w:val="a4"/>
          <w:rFonts w:ascii="돋움" w:eastAsia="돋움" w:hAnsi="돋움" w:hint="eastAsia"/>
          <w:color w:val="000000"/>
          <w:sz w:val="16"/>
          <w:szCs w:val="16"/>
          <w:u w:val="none"/>
        </w:rPr>
        <w:t>Galaxy Tab 개발을 위한 Eclipse 설정하여 가상 에뮬레이터 띄우기</w:t>
      </w:r>
      <w:r>
        <w:rPr>
          <w:rFonts w:ascii="돋움" w:eastAsia="돋움" w:hAnsi="돋움"/>
          <w:color w:val="000000"/>
          <w:sz w:val="16"/>
          <w:szCs w:val="16"/>
        </w:rPr>
        <w:fldChar w:fldCharType="end"/>
      </w:r>
      <w:bookmarkEnd w:id="39"/>
      <w:r w:rsidR="00040B45">
        <w:rPr>
          <w:rStyle w:val="apple-converted-space"/>
          <w:rFonts w:ascii="돋움" w:eastAsia="돋움" w:hAnsi="돋움" w:hint="eastAsia"/>
          <w:color w:val="000000"/>
          <w:sz w:val="16"/>
          <w:szCs w:val="16"/>
        </w:rPr>
        <w:t> </w:t>
      </w:r>
      <w:r w:rsidR="00BF4B5D">
        <w:rPr>
          <w:rStyle w:val="apple-converted-space"/>
          <w:rFonts w:ascii="돋움" w:eastAsia="돋움" w:hAnsi="돋움" w:hint="eastAsia"/>
          <w:color w:val="000000"/>
          <w:sz w:val="16"/>
          <w:szCs w:val="16"/>
        </w:rPr>
        <w:t xml:space="preserve"> 갤럭시탭 겔럭시탭</w:t>
      </w:r>
      <w:r w:rsidR="00A82CE4">
        <w:rPr>
          <w:rStyle w:val="apple-converted-space"/>
          <w:rFonts w:ascii="돋움" w:eastAsia="돋움" w:hAnsi="돋움" w:hint="eastAsia"/>
          <w:color w:val="000000"/>
          <w:sz w:val="16"/>
          <w:szCs w:val="16"/>
        </w:rPr>
        <w:t xml:space="preserve"> 해상도 큰화면</w:t>
      </w:r>
    </w:p>
    <w:p w:rsidR="00040B45" w:rsidRDefault="00153F68" w:rsidP="00040B45">
      <w:pPr>
        <w:pStyle w:val="2"/>
        <w:pBdr>
          <w:bottom w:val="dotted" w:sz="4" w:space="2" w:color="DCDCDC"/>
        </w:pBdr>
        <w:wordWrap w:val="0"/>
        <w:spacing w:before="0" w:beforeAutospacing="0" w:after="0" w:afterAutospacing="0" w:line="207" w:lineRule="atLeast"/>
        <w:rPr>
          <w:rFonts w:ascii="돋움" w:eastAsia="돋움" w:hAnsi="돋움"/>
          <w:color w:val="000000"/>
          <w:sz w:val="16"/>
          <w:szCs w:val="16"/>
        </w:rPr>
      </w:pPr>
      <w:hyperlink r:id="rId560" w:history="1">
        <w:r w:rsidR="00040B45">
          <w:rPr>
            <w:rStyle w:val="a4"/>
          </w:rPr>
          <w:t>http://surprisen.egloos.com/2648121</w:t>
        </w:r>
      </w:hyperlink>
    </w:p>
    <w:p w:rsidR="00040B45" w:rsidRDefault="00040B45" w:rsidP="00040B45">
      <w:pPr>
        <w:spacing w:after="240" w:line="207" w:lineRule="atLeast"/>
        <w:rPr>
          <w:rStyle w:val="a8"/>
          <w:rFonts w:ascii="돋움" w:eastAsia="돋움" w:hAnsi="돋움"/>
          <w:color w:val="000000"/>
          <w:sz w:val="14"/>
          <w:szCs w:val="14"/>
        </w:rPr>
      </w:pPr>
      <w:r>
        <w:rPr>
          <w:rFonts w:ascii="돋움" w:eastAsia="돋움" w:hAnsi="돋움" w:hint="eastAsia"/>
          <w:color w:val="666666"/>
          <w:sz w:val="14"/>
          <w:szCs w:val="14"/>
        </w:rPr>
        <w:br/>
      </w:r>
      <w:r>
        <w:rPr>
          <w:rStyle w:val="a8"/>
          <w:rFonts w:ascii="돋움" w:eastAsia="돋움" w:hAnsi="돋움" w:hint="eastAsia"/>
          <w:color w:val="000000"/>
          <w:sz w:val="14"/>
          <w:szCs w:val="14"/>
        </w:rPr>
        <w:t>1. 이클립스를 실행시켜서 AVD를 실행시킨다.</w:t>
      </w:r>
      <w:r>
        <w:rPr>
          <w:rFonts w:ascii="돋움" w:eastAsia="돋움" w:hAnsi="돋움" w:hint="eastAsia"/>
          <w:b/>
          <w:bCs/>
          <w:color w:val="000000"/>
          <w:sz w:val="14"/>
          <w:szCs w:val="14"/>
        </w:rPr>
        <w:br/>
      </w:r>
      <w:r>
        <w:rPr>
          <w:rFonts w:ascii="돋움" w:eastAsia="돋움" w:hAnsi="돋움" w:hint="eastAsia"/>
          <w:b/>
          <w:bCs/>
          <w:color w:val="000000"/>
          <w:sz w:val="14"/>
          <w:szCs w:val="14"/>
        </w:rPr>
        <w:br/>
      </w:r>
      <w:r>
        <w:rPr>
          <w:rStyle w:val="a8"/>
          <w:rFonts w:ascii="돋움" w:eastAsia="돋움" w:hAnsi="돋움" w:hint="eastAsia"/>
          <w:color w:val="000000"/>
          <w:sz w:val="14"/>
          <w:szCs w:val="14"/>
        </w:rPr>
        <w:t>2.</w:t>
      </w:r>
      <w:r>
        <w:rPr>
          <w:rStyle w:val="apple-converted-space"/>
          <w:rFonts w:ascii="돋움" w:eastAsia="돋움" w:hAnsi="돋움" w:hint="eastAsia"/>
          <w:b/>
          <w:bCs/>
          <w:color w:val="000000"/>
          <w:sz w:val="14"/>
          <w:szCs w:val="14"/>
        </w:rPr>
        <w:t> </w:t>
      </w:r>
      <w:r>
        <w:rPr>
          <w:rStyle w:val="a8"/>
          <w:rFonts w:ascii="돋움" w:eastAsia="돋움" w:hAnsi="돋움" w:hint="eastAsia"/>
          <w:color w:val="FF0000"/>
          <w:sz w:val="14"/>
          <w:szCs w:val="14"/>
        </w:rPr>
        <w:t>Available Packages</w:t>
      </w:r>
      <w:r>
        <w:rPr>
          <w:rStyle w:val="a8"/>
          <w:rFonts w:ascii="돋움" w:eastAsia="돋움" w:hAnsi="돋움" w:hint="eastAsia"/>
          <w:color w:val="000000"/>
          <w:sz w:val="14"/>
          <w:szCs w:val="14"/>
        </w:rPr>
        <w:t>를 클릭하여</w:t>
      </w:r>
      <w:r>
        <w:rPr>
          <w:rStyle w:val="apple-converted-space"/>
          <w:rFonts w:ascii="돋움" w:eastAsia="돋움" w:hAnsi="돋움" w:hint="eastAsia"/>
          <w:b/>
          <w:bCs/>
          <w:color w:val="000000"/>
          <w:sz w:val="14"/>
          <w:szCs w:val="14"/>
        </w:rPr>
        <w:t> </w:t>
      </w:r>
      <w:r>
        <w:rPr>
          <w:rStyle w:val="a8"/>
          <w:rFonts w:ascii="돋움" w:eastAsia="돋움" w:hAnsi="돋움" w:hint="eastAsia"/>
          <w:color w:val="CC0000"/>
          <w:sz w:val="14"/>
          <w:szCs w:val="14"/>
        </w:rPr>
        <w:t>Add Add-on Site</w:t>
      </w:r>
      <w:r>
        <w:rPr>
          <w:rStyle w:val="a8"/>
          <w:rFonts w:ascii="돋움" w:eastAsia="돋움" w:hAnsi="돋움" w:hint="eastAsia"/>
          <w:color w:val="000000"/>
          <w:sz w:val="14"/>
          <w:szCs w:val="14"/>
        </w:rPr>
        <w:t>를 클릭하여</w:t>
      </w:r>
      <w:r>
        <w:rPr>
          <w:rStyle w:val="apple-converted-space"/>
          <w:rFonts w:ascii="돋움" w:eastAsia="돋움" w:hAnsi="돋움" w:hint="eastAsia"/>
          <w:b/>
          <w:bCs/>
          <w:color w:val="000000"/>
          <w:sz w:val="14"/>
          <w:szCs w:val="14"/>
        </w:rPr>
        <w:t> </w:t>
      </w:r>
      <w:r>
        <w:rPr>
          <w:rFonts w:ascii="돋움" w:eastAsia="돋움" w:hAnsi="돋움" w:hint="eastAsia"/>
          <w:b/>
          <w:bCs/>
          <w:color w:val="000000"/>
          <w:sz w:val="14"/>
          <w:szCs w:val="14"/>
        </w:rPr>
        <w:br/>
      </w:r>
      <w:hyperlink r:id="rId561" w:tgtFrame="_blank" w:history="1">
        <w:r>
          <w:rPr>
            <w:rStyle w:val="a8"/>
            <w:rFonts w:ascii="돋움" w:eastAsia="돋움" w:hAnsi="돋움" w:hint="eastAsia"/>
            <w:color w:val="009900"/>
            <w:sz w:val="14"/>
            <w:szCs w:val="14"/>
          </w:rPr>
          <w:t>http://innovator.samsungmobile.com/android/repository/srepository.xml</w:t>
        </w:r>
      </w:hyperlink>
      <w:r>
        <w:rPr>
          <w:rStyle w:val="a8"/>
          <w:rFonts w:ascii="돋움" w:eastAsia="돋움" w:hAnsi="돋움" w:hint="eastAsia"/>
          <w:color w:val="000000"/>
          <w:sz w:val="14"/>
          <w:szCs w:val="14"/>
        </w:rPr>
        <w:t> 를 추가한다.</w:t>
      </w:r>
    </w:p>
    <w:p w:rsidR="00040B45" w:rsidRDefault="00040B45" w:rsidP="00040B45">
      <w:pPr>
        <w:spacing w:line="207" w:lineRule="atLeast"/>
        <w:jc w:val="center"/>
      </w:pPr>
      <w:r>
        <w:rPr>
          <w:rFonts w:ascii="돋움" w:eastAsia="돋움" w:hAnsi="돋움"/>
          <w:b/>
          <w:bCs/>
          <w:noProof/>
          <w:color w:val="000000"/>
          <w:sz w:val="14"/>
          <w:szCs w:val="14"/>
        </w:rPr>
        <w:drawing>
          <wp:inline distT="0" distB="0" distL="0" distR="0">
            <wp:extent cx="5713095" cy="3694430"/>
            <wp:effectExtent l="19050" t="0" r="1905" b="0"/>
            <wp:docPr id="165" name="그림 13" descr="http://pds18.egloos.com/pds/201011/19/91/f0090291_4ce60e2c53d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ds18.egloos.com/pds/201011/19/91/f0090291_4ce60e2c53d6e.png"/>
                    <pic:cNvPicPr>
                      <a:picLocks noChangeAspect="1" noChangeArrowheads="1"/>
                    </pic:cNvPicPr>
                  </pic:nvPicPr>
                  <pic:blipFill>
                    <a:blip r:embed="rId562"/>
                    <a:srcRect/>
                    <a:stretch>
                      <a:fillRect/>
                    </a:stretch>
                  </pic:blipFill>
                  <pic:spPr bwMode="auto">
                    <a:xfrm>
                      <a:off x="0" y="0"/>
                      <a:ext cx="5713095" cy="3694430"/>
                    </a:xfrm>
                    <a:prstGeom prst="rect">
                      <a:avLst/>
                    </a:prstGeom>
                    <a:noFill/>
                    <a:ln w="9525">
                      <a:noFill/>
                      <a:miter lim="800000"/>
                      <a:headEnd/>
                      <a:tailEnd/>
                    </a:ln>
                  </pic:spPr>
                </pic:pic>
              </a:graphicData>
            </a:graphic>
          </wp:inline>
        </w:drawing>
      </w:r>
    </w:p>
    <w:p w:rsidR="00040B45" w:rsidRDefault="00040B45" w:rsidP="00040B45">
      <w:pPr>
        <w:spacing w:after="240" w:line="207" w:lineRule="atLeast"/>
        <w:jc w:val="left"/>
        <w:rPr>
          <w:rStyle w:val="a8"/>
        </w:rPr>
      </w:pPr>
      <w:r>
        <w:rPr>
          <w:rFonts w:ascii="돋움" w:eastAsia="돋움" w:hAnsi="돋움" w:hint="eastAsia"/>
          <w:b/>
          <w:bCs/>
          <w:color w:val="000000"/>
          <w:sz w:val="14"/>
          <w:szCs w:val="14"/>
        </w:rPr>
        <w:br/>
      </w:r>
      <w:r>
        <w:rPr>
          <w:rFonts w:ascii="돋움" w:eastAsia="돋움" w:hAnsi="돋움" w:hint="eastAsia"/>
          <w:b/>
          <w:bCs/>
          <w:color w:val="000000"/>
          <w:sz w:val="14"/>
          <w:szCs w:val="14"/>
        </w:rPr>
        <w:br/>
      </w:r>
      <w:r>
        <w:rPr>
          <w:rStyle w:val="a8"/>
          <w:rFonts w:ascii="돋움" w:eastAsia="돋움" w:hAnsi="돋움" w:hint="eastAsia"/>
          <w:color w:val="000000"/>
          <w:sz w:val="14"/>
          <w:szCs w:val="14"/>
        </w:rPr>
        <w:t>3. 그러면 확인을 눌러서 추가된 것을 설치한다!!</w:t>
      </w:r>
      <w:r>
        <w:rPr>
          <w:rFonts w:ascii="돋움" w:eastAsia="돋움" w:hAnsi="돋움" w:hint="eastAsia"/>
          <w:b/>
          <w:bCs/>
          <w:color w:val="000000"/>
          <w:sz w:val="14"/>
          <w:szCs w:val="14"/>
        </w:rPr>
        <w:br/>
      </w:r>
      <w:r>
        <w:rPr>
          <w:rFonts w:ascii="돋움" w:eastAsia="돋움" w:hAnsi="돋움" w:hint="eastAsia"/>
          <w:b/>
          <w:bCs/>
          <w:color w:val="000000"/>
          <w:sz w:val="14"/>
          <w:szCs w:val="14"/>
        </w:rPr>
        <w:br/>
      </w:r>
      <w:r>
        <w:rPr>
          <w:rStyle w:val="a8"/>
          <w:rFonts w:ascii="돋움" w:eastAsia="돋움" w:hAnsi="돋움" w:hint="eastAsia"/>
          <w:color w:val="000000"/>
          <w:sz w:val="14"/>
          <w:szCs w:val="14"/>
        </w:rPr>
        <w:t>4. 설치가 끝나고 이클립스를 재실행하면 Virtual Devices에서 New를 눌러보면 Target에 갤럭시탭이 생긴걸 볼 수 있다!!</w:t>
      </w:r>
    </w:p>
    <w:p w:rsidR="00040B45" w:rsidRDefault="00040B45" w:rsidP="00040B45">
      <w:pPr>
        <w:spacing w:line="207" w:lineRule="atLeast"/>
        <w:jc w:val="center"/>
      </w:pPr>
      <w:r>
        <w:rPr>
          <w:rFonts w:ascii="돋움" w:eastAsia="돋움" w:hAnsi="돋움"/>
          <w:b/>
          <w:bCs/>
          <w:noProof/>
          <w:color w:val="000000"/>
          <w:sz w:val="14"/>
          <w:szCs w:val="14"/>
        </w:rPr>
        <w:lastRenderedPageBreak/>
        <w:drawing>
          <wp:inline distT="0" distB="0" distL="0" distR="0">
            <wp:extent cx="4777105" cy="4732655"/>
            <wp:effectExtent l="19050" t="0" r="4445" b="0"/>
            <wp:docPr id="164" name="그림 14" descr="http://pds19.egloos.com/pds/201011/19/91/f0090291_4ce60e5558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ds19.egloos.com/pds/201011/19/91/f0090291_4ce60e5558069.png"/>
                    <pic:cNvPicPr>
                      <a:picLocks noChangeAspect="1" noChangeArrowheads="1"/>
                    </pic:cNvPicPr>
                  </pic:nvPicPr>
                  <pic:blipFill>
                    <a:blip r:embed="rId563"/>
                    <a:srcRect/>
                    <a:stretch>
                      <a:fillRect/>
                    </a:stretch>
                  </pic:blipFill>
                  <pic:spPr bwMode="auto">
                    <a:xfrm>
                      <a:off x="0" y="0"/>
                      <a:ext cx="4777105" cy="4732655"/>
                    </a:xfrm>
                    <a:prstGeom prst="rect">
                      <a:avLst/>
                    </a:prstGeom>
                    <a:noFill/>
                    <a:ln w="9525">
                      <a:noFill/>
                      <a:miter lim="800000"/>
                      <a:headEnd/>
                      <a:tailEnd/>
                    </a:ln>
                  </pic:spPr>
                </pic:pic>
              </a:graphicData>
            </a:graphic>
          </wp:inline>
        </w:drawing>
      </w:r>
    </w:p>
    <w:p w:rsidR="00040B45" w:rsidRDefault="00040B45" w:rsidP="00040B45">
      <w:pPr>
        <w:spacing w:line="207" w:lineRule="atLeast"/>
        <w:jc w:val="left"/>
        <w:rPr>
          <w:rStyle w:val="a8"/>
        </w:rPr>
      </w:pPr>
      <w:r>
        <w:rPr>
          <w:rFonts w:ascii="돋움" w:eastAsia="돋움" w:hAnsi="돋움" w:hint="eastAsia"/>
          <w:b/>
          <w:bCs/>
          <w:color w:val="000000"/>
          <w:sz w:val="14"/>
          <w:szCs w:val="14"/>
        </w:rPr>
        <w:br/>
      </w:r>
      <w:r>
        <w:rPr>
          <w:rFonts w:ascii="돋움" w:eastAsia="돋움" w:hAnsi="돋움" w:hint="eastAsia"/>
          <w:b/>
          <w:bCs/>
          <w:color w:val="000000"/>
          <w:sz w:val="14"/>
          <w:szCs w:val="14"/>
        </w:rPr>
        <w:br/>
      </w:r>
      <w:r>
        <w:rPr>
          <w:rStyle w:val="a8"/>
          <w:rFonts w:ascii="돋움" w:eastAsia="돋움" w:hAnsi="돋움" w:hint="eastAsia"/>
          <w:color w:val="000000"/>
          <w:sz w:val="14"/>
          <w:szCs w:val="14"/>
        </w:rPr>
        <w:t>이것으로 성공!</w:t>
      </w:r>
      <w:r>
        <w:rPr>
          <w:rFonts w:ascii="돋움" w:eastAsia="돋움" w:hAnsi="돋움" w:hint="eastAsia"/>
          <w:b/>
          <w:bCs/>
          <w:color w:val="000000"/>
          <w:sz w:val="14"/>
          <w:szCs w:val="14"/>
        </w:rPr>
        <w:br/>
      </w:r>
      <w:r>
        <w:rPr>
          <w:rFonts w:ascii="돋움" w:eastAsia="돋움" w:hAnsi="돋움" w:hint="eastAsia"/>
          <w:b/>
          <w:bCs/>
          <w:color w:val="000000"/>
          <w:sz w:val="14"/>
          <w:szCs w:val="14"/>
        </w:rPr>
        <w:br/>
      </w:r>
      <w:r>
        <w:rPr>
          <w:rStyle w:val="a8"/>
          <w:rFonts w:ascii="돋움" w:eastAsia="돋움" w:hAnsi="돋움" w:hint="eastAsia"/>
          <w:color w:val="000000"/>
          <w:sz w:val="14"/>
          <w:szCs w:val="14"/>
        </w:rPr>
        <w:t>갤럭시탭에 들어가는 어플들은</w:t>
      </w:r>
      <w:r>
        <w:rPr>
          <w:rStyle w:val="apple-converted-space"/>
          <w:rFonts w:ascii="돋움" w:eastAsia="돋움" w:hAnsi="돋움" w:hint="eastAsia"/>
          <w:b/>
          <w:bCs/>
          <w:color w:val="000000"/>
          <w:sz w:val="14"/>
          <w:szCs w:val="14"/>
        </w:rPr>
        <w:t> </w:t>
      </w:r>
      <w:r>
        <w:rPr>
          <w:rStyle w:val="a8"/>
          <w:rFonts w:ascii="돋움" w:eastAsia="돋움" w:hAnsi="돋움" w:hint="eastAsia"/>
          <w:color w:val="FF0000"/>
          <w:sz w:val="14"/>
          <w:szCs w:val="14"/>
        </w:rPr>
        <w:t>Manifest.xml</w:t>
      </w:r>
      <w:r>
        <w:rPr>
          <w:rStyle w:val="apple-converted-space"/>
          <w:rFonts w:ascii="돋움" w:eastAsia="돋움" w:hAnsi="돋움" w:hint="eastAsia"/>
          <w:b/>
          <w:bCs/>
          <w:color w:val="000000"/>
          <w:sz w:val="14"/>
          <w:szCs w:val="14"/>
        </w:rPr>
        <w:t> </w:t>
      </w:r>
      <w:r>
        <w:rPr>
          <w:rStyle w:val="a8"/>
          <w:rFonts w:ascii="돋움" w:eastAsia="돋움" w:hAnsi="돋움" w:hint="eastAsia"/>
          <w:color w:val="000000"/>
          <w:sz w:val="14"/>
          <w:szCs w:val="14"/>
        </w:rPr>
        <w:t>파일에</w:t>
      </w:r>
      <w:r>
        <w:rPr>
          <w:rStyle w:val="apple-converted-space"/>
          <w:rFonts w:ascii="돋움" w:eastAsia="돋움" w:hAnsi="돋움" w:hint="eastAsia"/>
          <w:b/>
          <w:bCs/>
          <w:color w:val="000000"/>
          <w:sz w:val="14"/>
          <w:szCs w:val="14"/>
        </w:rPr>
        <w:t> </w:t>
      </w:r>
      <w:r>
        <w:rPr>
          <w:rFonts w:ascii="돋움" w:eastAsia="돋움" w:hAnsi="돋움" w:hint="eastAsia"/>
          <w:b/>
          <w:bCs/>
          <w:color w:val="000000"/>
          <w:sz w:val="14"/>
          <w:szCs w:val="14"/>
        </w:rPr>
        <w:br/>
      </w:r>
      <w:r w:rsidRPr="00AD39EF">
        <w:rPr>
          <w:rStyle w:val="a8"/>
          <w:rFonts w:ascii="돋움" w:eastAsia="돋움" w:hAnsi="돋움" w:hint="eastAsia"/>
          <w:color w:val="009900"/>
          <w:sz w:val="52"/>
          <w:szCs w:val="14"/>
        </w:rPr>
        <w:t>&lt;supports-screens android:largeScreens="true"  android:anyDensity="true" /&gt;</w:t>
      </w:r>
      <w:r>
        <w:rPr>
          <w:rFonts w:ascii="돋움" w:eastAsia="돋움" w:hAnsi="돋움" w:hint="eastAsia"/>
          <w:b/>
          <w:bCs/>
          <w:color w:val="009900"/>
          <w:sz w:val="14"/>
          <w:szCs w:val="14"/>
        </w:rPr>
        <w:br/>
      </w:r>
      <w:r>
        <w:rPr>
          <w:rStyle w:val="a8"/>
          <w:rFonts w:ascii="돋움" w:eastAsia="돋움" w:hAnsi="돋움" w:hint="eastAsia"/>
          <w:color w:val="000000"/>
          <w:sz w:val="14"/>
          <w:szCs w:val="14"/>
        </w:rPr>
        <w:t>를 선언해줘야 갤럭시탭같은 큰화면의 기기에 적용이 된다.</w:t>
      </w:r>
      <w:r>
        <w:rPr>
          <w:rFonts w:ascii="돋움" w:eastAsia="돋움" w:hAnsi="돋움" w:hint="eastAsia"/>
          <w:b/>
          <w:bCs/>
          <w:color w:val="000000"/>
          <w:sz w:val="14"/>
          <w:szCs w:val="14"/>
        </w:rPr>
        <w:br/>
      </w:r>
      <w:r>
        <w:rPr>
          <w:rStyle w:val="a8"/>
          <w:rFonts w:ascii="돋움" w:eastAsia="돋움" w:hAnsi="돋움" w:hint="eastAsia"/>
          <w:color w:val="000000"/>
          <w:sz w:val="14"/>
          <w:szCs w:val="14"/>
        </w:rPr>
        <w:t>물론 Absolue Layout 을 사용한다면 안되고 Linear Layout으로 화면을 잘 구성해야할것이다!!</w:t>
      </w:r>
    </w:p>
    <w:p w:rsidR="00040B45" w:rsidRDefault="00040B45" w:rsidP="00040B45">
      <w:pPr>
        <w:spacing w:line="207" w:lineRule="atLeast"/>
      </w:pPr>
      <w:r>
        <w:rPr>
          <w:rFonts w:ascii="돋움" w:eastAsia="돋움" w:hAnsi="돋움" w:hint="eastAsia"/>
          <w:b/>
          <w:bCs/>
          <w:color w:val="000000"/>
          <w:sz w:val="14"/>
          <w:szCs w:val="14"/>
        </w:rPr>
        <w:t>출처:</w:t>
      </w:r>
      <w:hyperlink r:id="rId564" w:tgtFrame="_blank" w:history="1">
        <w:r>
          <w:rPr>
            <w:rStyle w:val="a4"/>
            <w:rFonts w:ascii="돋움" w:eastAsia="돋움" w:hAnsi="돋움" w:hint="eastAsia"/>
            <w:b/>
            <w:bCs/>
            <w:color w:val="1777B1"/>
            <w:sz w:val="14"/>
            <w:szCs w:val="14"/>
          </w:rPr>
          <w:t>Galaxy Tab 개발을 위한 Eclipse 설정하여 가상 에뮬레이터 띄우기</w:t>
        </w:r>
      </w:hyperlink>
    </w:p>
    <w:p w:rsidR="00A96578" w:rsidRDefault="00A96578">
      <w:pPr>
        <w:widowControl/>
        <w:wordWrap/>
        <w:autoSpaceDE/>
        <w:autoSpaceDN/>
        <w:jc w:val="left"/>
        <w:rPr>
          <w:b/>
          <w:sz w:val="22"/>
        </w:rPr>
      </w:pPr>
      <w:r>
        <w:rPr>
          <w:b/>
          <w:sz w:val="22"/>
        </w:rPr>
        <w:br w:type="page"/>
      </w:r>
    </w:p>
    <w:p w:rsidR="00326320" w:rsidRPr="00A96578" w:rsidRDefault="00A96578" w:rsidP="00326320">
      <w:pPr>
        <w:rPr>
          <w:b/>
          <w:sz w:val="22"/>
        </w:rPr>
      </w:pPr>
      <w:r>
        <w:rPr>
          <w:rFonts w:hint="eastAsia"/>
          <w:b/>
          <w:sz w:val="22"/>
        </w:rPr>
        <w:lastRenderedPageBreak/>
        <w:t>이벤트</w:t>
      </w:r>
      <w:hyperlink r:id="rId565" w:history="1">
        <w:r w:rsidR="00326320">
          <w:rPr>
            <w:rStyle w:val="a4"/>
          </w:rPr>
          <w:t>http://underclub.tistory.com/318</w:t>
        </w:r>
      </w:hyperlink>
    </w:p>
    <w:p w:rsidR="00223F23" w:rsidRPr="00326320" w:rsidRDefault="00223F23" w:rsidP="009C0534">
      <w:pPr>
        <w:rPr>
          <w:b/>
          <w:sz w:val="22"/>
        </w:rPr>
      </w:pPr>
    </w:p>
    <w:p w:rsidR="00A96578" w:rsidRDefault="00A96578" w:rsidP="00A96578">
      <w:pPr>
        <w:shd w:val="clear" w:color="auto" w:fill="FEFEB8"/>
        <w:rPr>
          <w:color w:val="000000"/>
          <w:sz w:val="27"/>
          <w:szCs w:val="27"/>
        </w:rPr>
      </w:pPr>
      <w:r>
        <w:rPr>
          <w:rFonts w:hint="eastAsia"/>
          <w:b/>
          <w:bCs/>
          <w:color w:val="000000"/>
          <w:sz w:val="22"/>
        </w:rPr>
        <w:br/>
        <w:t>이어지는 글</w:t>
      </w:r>
      <w:r>
        <w:rPr>
          <w:rFonts w:hint="eastAsia"/>
          <w:b/>
          <w:bCs/>
          <w:color w:val="000000"/>
          <w:sz w:val="27"/>
          <w:szCs w:val="27"/>
        </w:rPr>
        <w:br/>
      </w:r>
      <w:hyperlink r:id="rId566" w:tgtFrame="_blank" w:tooltip="[http://underclub.tistory.com/318]로 이동합니다." w:history="1">
        <w:r>
          <w:rPr>
            <w:rStyle w:val="a4"/>
            <w:rFonts w:hint="eastAsia"/>
            <w:sz w:val="22"/>
          </w:rPr>
          <w:t>UI 이벤트 처리</w:t>
        </w:r>
      </w:hyperlink>
      <w:r>
        <w:rPr>
          <w:rFonts w:hint="eastAsia"/>
          <w:color w:val="000000"/>
          <w:sz w:val="22"/>
        </w:rPr>
        <w:t>        </w:t>
      </w:r>
      <w:r>
        <w:rPr>
          <w:rStyle w:val="apple-converted-space"/>
          <w:rFonts w:hint="eastAsia"/>
          <w:color w:val="000000"/>
          <w:sz w:val="22"/>
        </w:rPr>
        <w:t> </w:t>
      </w:r>
      <w:r>
        <w:rPr>
          <w:rFonts w:hint="eastAsia"/>
          <w:b/>
          <w:bCs/>
          <w:color w:val="000000"/>
          <w:sz w:val="22"/>
        </w:rPr>
        <w:t>◀ 현재 위치</w:t>
      </w:r>
      <w:r>
        <w:rPr>
          <w:rFonts w:hint="eastAsia"/>
          <w:color w:val="000000"/>
          <w:sz w:val="27"/>
          <w:szCs w:val="27"/>
        </w:rPr>
        <w:br/>
      </w:r>
      <w:hyperlink r:id="rId567" w:tgtFrame="_blank" w:tooltip="[http://underclub.tistory.com/320]로 이동합니다." w:history="1">
        <w:r>
          <w:rPr>
            <w:rStyle w:val="a4"/>
            <w:rFonts w:hint="eastAsia"/>
            <w:sz w:val="22"/>
          </w:rPr>
          <w:t>이벤트 핸들러</w:t>
        </w:r>
      </w:hyperlink>
      <w:r>
        <w:rPr>
          <w:rFonts w:hint="eastAsia"/>
          <w:color w:val="000000"/>
          <w:sz w:val="27"/>
          <w:szCs w:val="27"/>
        </w:rPr>
        <w:br/>
      </w:r>
      <w:hyperlink r:id="rId568" w:tgtFrame="_blank" w:tooltip="[http://underclub.tistory.com/323]로 이동합니다." w:history="1">
        <w:r>
          <w:rPr>
            <w:rStyle w:val="a4"/>
            <w:rFonts w:hint="eastAsia"/>
            <w:sz w:val="22"/>
          </w:rPr>
          <w:t>터치 (Touch) 모드</w:t>
        </w:r>
      </w:hyperlink>
      <w:r>
        <w:rPr>
          <w:rFonts w:hint="eastAsia"/>
          <w:color w:val="000000"/>
          <w:sz w:val="27"/>
          <w:szCs w:val="27"/>
        </w:rPr>
        <w:br/>
      </w:r>
      <w:hyperlink r:id="rId569" w:tgtFrame="_blank" w:tooltip="[http://underclub.tistory.com/324]로 이동합니다." w:history="1">
        <w:r>
          <w:rPr>
            <w:rStyle w:val="a4"/>
            <w:rFonts w:hint="eastAsia"/>
            <w:sz w:val="22"/>
          </w:rPr>
          <w:t>포커스 처리</w:t>
        </w:r>
      </w:hyperlink>
    </w:p>
    <w:p w:rsidR="00A96578" w:rsidRDefault="00A96578" w:rsidP="00A96578">
      <w:pPr>
        <w:spacing w:after="270"/>
        <w:rPr>
          <w:rStyle w:val="apple-style-span"/>
        </w:rPr>
      </w:pPr>
    </w:p>
    <w:p w:rsidR="00A96578" w:rsidRDefault="00A96578" w:rsidP="00A96578">
      <w:pPr>
        <w:shd w:val="clear" w:color="auto" w:fill="FFFFFF"/>
        <w:jc w:val="center"/>
      </w:pPr>
      <w:r>
        <w:rPr>
          <w:rFonts w:ascii="돋움" w:eastAsia="돋움" w:hAnsi="돋움" w:hint="eastAsia"/>
          <w:b/>
          <w:bCs/>
          <w:color w:val="C8056A"/>
          <w:sz w:val="22"/>
        </w:rPr>
        <w:t>읽기전에 손가락 한번 클릭~ &gt;_&lt;</w:t>
      </w:r>
    </w:p>
    <w:p w:rsidR="00A96578" w:rsidRDefault="00A96578" w:rsidP="00A96578">
      <w:pPr>
        <w:shd w:val="clear" w:color="auto" w:fill="FFFFFF"/>
        <w:jc w:val="center"/>
        <w:rPr>
          <w:color w:val="000000"/>
          <w:sz w:val="27"/>
          <w:szCs w:val="27"/>
        </w:rPr>
      </w:pPr>
      <w:r>
        <w:rPr>
          <w:rStyle w:val="apple-converted-space"/>
          <w:rFonts w:hint="eastAsia"/>
          <w:b/>
          <w:bCs/>
          <w:color w:val="000000"/>
          <w:sz w:val="27"/>
          <w:szCs w:val="27"/>
        </w:rPr>
        <w:t> </w:t>
      </w:r>
    </w:p>
    <w:p w:rsidR="00A96578" w:rsidRDefault="00A96578" w:rsidP="00A96578">
      <w:pPr>
        <w:shd w:val="clear" w:color="auto" w:fill="FFFFFF"/>
        <w:jc w:val="center"/>
        <w:rPr>
          <w:color w:val="000000"/>
          <w:sz w:val="27"/>
          <w:szCs w:val="27"/>
        </w:rPr>
      </w:pPr>
      <w:r>
        <w:rPr>
          <w:rFonts w:ascii="돋움" w:eastAsia="돋움" w:hAnsi="돋움" w:hint="eastAsia"/>
          <w:b/>
          <w:bCs/>
          <w:color w:val="C8056A"/>
          <w:sz w:val="22"/>
        </w:rPr>
        <w:t>고마워요 ~ Chu ~ ♥</w:t>
      </w:r>
    </w:p>
    <w:p w:rsidR="00A96578" w:rsidRDefault="00A96578" w:rsidP="00A96578">
      <w:pPr>
        <w:jc w:val="center"/>
        <w:rPr>
          <w:color w:val="000000"/>
          <w:sz w:val="27"/>
          <w:szCs w:val="27"/>
        </w:rPr>
      </w:pPr>
    </w:p>
    <w:p w:rsidR="00A96578" w:rsidRDefault="00A96578" w:rsidP="00A96578">
      <w:pPr>
        <w:spacing w:after="270"/>
        <w:jc w:val="left"/>
        <w:rPr>
          <w:rStyle w:val="apple-style-span"/>
        </w:rPr>
      </w:pPr>
      <w:r>
        <w:rPr>
          <w:rFonts w:hint="eastAsia"/>
          <w:color w:val="000000"/>
          <w:sz w:val="27"/>
          <w:szCs w:val="27"/>
        </w:rPr>
        <w:br/>
      </w:r>
      <w:r>
        <w:rPr>
          <w:rStyle w:val="apple-style-span"/>
          <w:rFonts w:hint="eastAsia"/>
          <w:color w:val="000000"/>
          <w:sz w:val="22"/>
        </w:rPr>
        <w:t>안드로이드의 이벤트 처리에 대한 내용입니다.</w:t>
      </w:r>
      <w:r>
        <w:rPr>
          <w:rFonts w:hint="eastAsia"/>
          <w:color w:val="000000"/>
          <w:sz w:val="27"/>
          <w:szCs w:val="27"/>
        </w:rPr>
        <w:br/>
      </w:r>
    </w:p>
    <w:p w:rsidR="00A96578" w:rsidRDefault="00A96578" w:rsidP="00A96578">
      <w:pPr>
        <w:shd w:val="clear" w:color="auto" w:fill="E7FDB5"/>
      </w:pPr>
      <w:r>
        <w:rPr>
          <w:rFonts w:hint="eastAsia"/>
          <w:b/>
          <w:bCs/>
          <w:color w:val="000000"/>
          <w:sz w:val="22"/>
        </w:rPr>
        <w:t>UI 이벤트 처리</w:t>
      </w:r>
    </w:p>
    <w:p w:rsidR="00A96578" w:rsidRDefault="00A96578" w:rsidP="00A96578">
      <w:pPr>
        <w:rPr>
          <w:rStyle w:val="apple-style-span"/>
        </w:rPr>
      </w:pPr>
      <w:r>
        <w:rPr>
          <w:rFonts w:hint="eastAsia"/>
          <w:color w:val="000000"/>
          <w:sz w:val="27"/>
          <w:szCs w:val="27"/>
        </w:rPr>
        <w:br/>
      </w:r>
      <w:r>
        <w:rPr>
          <w:rStyle w:val="apple-style-span"/>
          <w:rFonts w:hint="eastAsia"/>
          <w:color w:val="000000"/>
          <w:sz w:val="22"/>
        </w:rPr>
        <w:t>어플리케이션과 사용자의 상호작용에서 이벤트 처리를 위해서는, 사용자가 사용하는 특정 뷰 객체에 이벤트를 등록하는 일이 우선되어야 합니다. 뷰 또는 뷰 클래스에서 이벤트 처리를 위한 public 메소드 몇가지가 제공되는데요, 이 메소드는 액션이 발생할때 시스템에 의해 호출됩니다.</w:t>
      </w:r>
    </w:p>
    <w:p w:rsidR="00A96578" w:rsidRDefault="00A96578" w:rsidP="00A96578">
      <w:pPr>
        <w:shd w:val="clear" w:color="auto" w:fill="EEEEEE"/>
      </w:pPr>
      <w:r>
        <w:rPr>
          <w:rFonts w:hint="eastAsia"/>
          <w:color w:val="000000"/>
          <w:sz w:val="22"/>
        </w:rPr>
        <w:t>뷰가 터치되면 시스템은 onTouchEvent() 메소드가 그 객체에서 호출됩니다.</w:t>
      </w:r>
    </w:p>
    <w:p w:rsidR="00A96578" w:rsidRDefault="00A96578" w:rsidP="00A96578">
      <w:pPr>
        <w:spacing w:after="270"/>
        <w:rPr>
          <w:rStyle w:val="apple-style-span"/>
        </w:rPr>
      </w:pPr>
      <w:r>
        <w:rPr>
          <w:rFonts w:hint="eastAsia"/>
          <w:color w:val="000000"/>
          <w:sz w:val="27"/>
          <w:szCs w:val="27"/>
        </w:rPr>
        <w:br/>
      </w:r>
      <w:r>
        <w:rPr>
          <w:rStyle w:val="apple-style-span"/>
          <w:rFonts w:hint="eastAsia"/>
          <w:color w:val="000000"/>
          <w:sz w:val="22"/>
        </w:rPr>
        <w:t>하지만 이벤트 처리를 위해 해당 클래스를 상속하여 메소드를 오버라이드 해야되는데, 단순히 이벤트 처리만을 위해 모든 뷰 클래스가 상속받아야되는 상황은 번거롭게 느껴집니다. 이런 문제점 때문에 '이벤트 리스너' 라는 인터페이스를 제공하여 이벤트 처리를 쉽게 할 수 있습니다.</w:t>
      </w:r>
      <w:r>
        <w:rPr>
          <w:rFonts w:hint="eastAsia"/>
          <w:color w:val="000000"/>
          <w:sz w:val="27"/>
          <w:szCs w:val="27"/>
        </w:rPr>
        <w:br/>
      </w:r>
      <w:r>
        <w:rPr>
          <w:rFonts w:hint="eastAsia"/>
          <w:color w:val="000000"/>
          <w:sz w:val="27"/>
          <w:szCs w:val="27"/>
        </w:rPr>
        <w:br/>
      </w:r>
      <w:r>
        <w:rPr>
          <w:rStyle w:val="apple-style-span"/>
          <w:rFonts w:hint="eastAsia"/>
          <w:color w:val="000000"/>
          <w:sz w:val="22"/>
        </w:rPr>
        <w:t>대부분의 이벤트 처리엔 이벤트 리스너를 사용하겠지만, 뷰 클래스를 상속해야만 하는 경우 ( 커스텀 버튼을 만들때 버튼 클래스를 상속하는 경우 등 ) 에는 '이벤트 핸들러' 클래스를 이용하여 이벤트 동작을 정의할 수 있습니다.</w:t>
      </w:r>
      <w:r>
        <w:rPr>
          <w:rFonts w:hint="eastAsia"/>
          <w:color w:val="000000"/>
          <w:sz w:val="27"/>
          <w:szCs w:val="27"/>
        </w:rPr>
        <w:br/>
      </w:r>
    </w:p>
    <w:p w:rsidR="00A96578" w:rsidRDefault="00A96578" w:rsidP="00A96578">
      <w:pPr>
        <w:shd w:val="clear" w:color="auto" w:fill="E7FDB5"/>
      </w:pPr>
      <w:r>
        <w:rPr>
          <w:rFonts w:hint="eastAsia"/>
          <w:b/>
          <w:bCs/>
          <w:color w:val="000000"/>
          <w:sz w:val="22"/>
        </w:rPr>
        <w:lastRenderedPageBreak/>
        <w:t>이벤트 리스너 ( event Listener )</w:t>
      </w:r>
    </w:p>
    <w:p w:rsidR="00A96578" w:rsidRDefault="00A96578" w:rsidP="00A96578">
      <w:pPr>
        <w:rPr>
          <w:rStyle w:val="apple-style-span"/>
        </w:rPr>
      </w:pPr>
      <w:r>
        <w:rPr>
          <w:rFonts w:hint="eastAsia"/>
          <w:color w:val="000000"/>
          <w:sz w:val="27"/>
          <w:szCs w:val="27"/>
        </w:rPr>
        <w:br/>
      </w:r>
      <w:r>
        <w:rPr>
          <w:rStyle w:val="apple-style-span"/>
          <w:rFonts w:hint="eastAsia"/>
          <w:color w:val="000000"/>
          <w:sz w:val="22"/>
        </w:rPr>
        <w:t>이벤트 리스너는</w:t>
      </w:r>
      <w:r>
        <w:rPr>
          <w:rStyle w:val="apple-converted-space"/>
          <w:rFonts w:hint="eastAsia"/>
          <w:color w:val="000000"/>
          <w:sz w:val="22"/>
        </w:rPr>
        <w:t> </w:t>
      </w:r>
      <w:r>
        <w:rPr>
          <w:rStyle w:val="apple-style-span"/>
          <w:rFonts w:hint="eastAsia"/>
          <w:color w:val="E31600"/>
          <w:sz w:val="22"/>
        </w:rPr>
        <w:t>뷰 클래스 내의 인터페이스이며 이벤트 처리를 위한 메소드</w:t>
      </w:r>
      <w:r>
        <w:rPr>
          <w:rStyle w:val="apple-style-span"/>
          <w:rFonts w:hint="eastAsia"/>
          <w:color w:val="000000"/>
          <w:sz w:val="22"/>
        </w:rPr>
        <w:t>를 가지고 있습니다.</w:t>
      </w:r>
      <w:r>
        <w:rPr>
          <w:rFonts w:hint="eastAsia"/>
          <w:color w:val="000000"/>
          <w:sz w:val="27"/>
          <w:szCs w:val="27"/>
        </w:rPr>
        <w:br/>
      </w:r>
      <w:r>
        <w:rPr>
          <w:rStyle w:val="apple-style-span"/>
          <w:rFonts w:hint="eastAsia"/>
          <w:color w:val="000000"/>
          <w:sz w:val="22"/>
        </w:rPr>
        <w:t>이 메소드는 리스너가 등록된 뷰의 아이템이 액션이 발생했을때 시스템에 의해 호출됩니다.</w:t>
      </w:r>
      <w:r>
        <w:rPr>
          <w:rFonts w:hint="eastAsia"/>
          <w:color w:val="000000"/>
          <w:sz w:val="27"/>
          <w:szCs w:val="27"/>
        </w:rPr>
        <w:br/>
      </w:r>
      <w:r>
        <w:rPr>
          <w:rFonts w:hint="eastAsia"/>
          <w:color w:val="000000"/>
          <w:sz w:val="27"/>
          <w:szCs w:val="27"/>
        </w:rPr>
        <w:br/>
      </w:r>
      <w:r>
        <w:rPr>
          <w:rFonts w:hint="eastAsia"/>
          <w:color w:val="000000"/>
          <w:sz w:val="27"/>
          <w:szCs w:val="27"/>
        </w:rPr>
        <w:br/>
      </w:r>
      <w:r>
        <w:rPr>
          <w:rStyle w:val="apple-style-span"/>
          <w:rFonts w:hint="eastAsia"/>
          <w:b/>
          <w:bCs/>
          <w:color w:val="000000"/>
          <w:sz w:val="22"/>
        </w:rPr>
        <w:t>이벤트 리스너의 메소드들</w:t>
      </w:r>
      <w:r>
        <w:rPr>
          <w:rFonts w:hint="eastAsia"/>
          <w:color w:val="000000"/>
          <w:sz w:val="27"/>
          <w:szCs w:val="27"/>
        </w:rPr>
        <w:br/>
      </w:r>
      <w:r>
        <w:rPr>
          <w:rFonts w:hint="eastAsia"/>
          <w:color w:val="000000"/>
          <w:sz w:val="27"/>
          <w:szCs w:val="27"/>
        </w:rPr>
        <w:br/>
      </w:r>
      <w:r>
        <w:rPr>
          <w:rStyle w:val="apple-style-span"/>
          <w:rFonts w:hint="eastAsia"/>
          <w:b/>
          <w:bCs/>
          <w:color w:val="000000"/>
          <w:sz w:val="22"/>
        </w:rPr>
        <w:t>onClick()</w:t>
      </w:r>
    </w:p>
    <w:p w:rsidR="00A96578" w:rsidRDefault="00A96578" w:rsidP="00A96578">
      <w:pPr>
        <w:shd w:val="clear" w:color="auto" w:fill="FFFFFF"/>
        <w:rPr>
          <w:sz w:val="22"/>
        </w:rPr>
      </w:pPr>
      <w:r>
        <w:rPr>
          <w:rFonts w:hint="eastAsia"/>
          <w:color w:val="000000"/>
          <w:sz w:val="22"/>
        </w:rPr>
        <w:t>View.OnClickListener 의 메소드 입니다. 사용자가 아이템을 터치하거나 키나 트랙볼로 포커스된 아이템에 엔터를 눌렀을때, 트랙볼을 눌렀을때도 동일하고 , 그때 호출됩니다.</w:t>
      </w:r>
    </w:p>
    <w:p w:rsidR="00A96578" w:rsidRDefault="00A96578" w:rsidP="00A96578">
      <w:pPr>
        <w:shd w:val="clear" w:color="auto" w:fill="FFFFFF"/>
        <w:jc w:val="center"/>
        <w:rPr>
          <w:color w:val="000000"/>
          <w:sz w:val="22"/>
        </w:rPr>
      </w:pPr>
      <w:r>
        <w:rPr>
          <w:noProof/>
          <w:color w:val="0000FF"/>
          <w:sz w:val="22"/>
        </w:rPr>
        <w:drawing>
          <wp:inline distT="0" distB="0" distL="0" distR="0">
            <wp:extent cx="5057775" cy="1133475"/>
            <wp:effectExtent l="19050" t="0" r="9525" b="0"/>
            <wp:docPr id="173" name="그림 13" descr="http://cfile25.uf.tistory.com/image/1345931D4C9025D661E3EB">
              <a:hlinkClick xmlns:a="http://schemas.openxmlformats.org/drawingml/2006/main" r:id="rId5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file25.uf.tistory.com/image/1345931D4C9025D661E3EB">
                      <a:hlinkClick r:id="rId570" tgtFrame="&quot;_blank&quot;"/>
                    </pic:cNvPr>
                    <pic:cNvPicPr>
                      <a:picLocks noChangeAspect="1" noChangeArrowheads="1"/>
                    </pic:cNvPicPr>
                  </pic:nvPicPr>
                  <pic:blipFill>
                    <a:blip r:embed="rId571"/>
                    <a:srcRect/>
                    <a:stretch>
                      <a:fillRect/>
                    </a:stretch>
                  </pic:blipFill>
                  <pic:spPr bwMode="auto">
                    <a:xfrm>
                      <a:off x="0" y="0"/>
                      <a:ext cx="5057775" cy="1133475"/>
                    </a:xfrm>
                    <a:prstGeom prst="rect">
                      <a:avLst/>
                    </a:prstGeom>
                    <a:noFill/>
                    <a:ln w="9525">
                      <a:noFill/>
                      <a:miter lim="800000"/>
                      <a:headEnd/>
                      <a:tailEnd/>
                    </a:ln>
                  </pic:spPr>
                </pic:pic>
              </a:graphicData>
            </a:graphic>
          </wp:inline>
        </w:drawing>
      </w:r>
    </w:p>
    <w:p w:rsidR="00A96578" w:rsidRDefault="00A96578" w:rsidP="00A96578">
      <w:pPr>
        <w:shd w:val="clear" w:color="auto" w:fill="FFFFFF"/>
        <w:jc w:val="left"/>
        <w:rPr>
          <w:color w:val="000000"/>
          <w:sz w:val="27"/>
          <w:szCs w:val="27"/>
        </w:rPr>
      </w:pPr>
    </w:p>
    <w:p w:rsidR="00A96578" w:rsidRDefault="00A96578" w:rsidP="00A96578">
      <w:pPr>
        <w:rPr>
          <w:rStyle w:val="apple-style-span"/>
        </w:rPr>
      </w:pPr>
      <w:r>
        <w:rPr>
          <w:rFonts w:hint="eastAsia"/>
          <w:color w:val="000000"/>
          <w:sz w:val="27"/>
          <w:szCs w:val="27"/>
        </w:rPr>
        <w:br/>
      </w:r>
      <w:r>
        <w:rPr>
          <w:rFonts w:hint="eastAsia"/>
          <w:color w:val="000000"/>
          <w:sz w:val="27"/>
          <w:szCs w:val="27"/>
        </w:rPr>
        <w:br/>
      </w:r>
      <w:r>
        <w:rPr>
          <w:rStyle w:val="apple-style-span"/>
          <w:rFonts w:hint="eastAsia"/>
          <w:b/>
          <w:bCs/>
          <w:color w:val="000000"/>
          <w:sz w:val="22"/>
        </w:rPr>
        <w:t>onLongClick()</w:t>
      </w:r>
    </w:p>
    <w:p w:rsidR="00A96578" w:rsidRDefault="00A96578" w:rsidP="00A96578">
      <w:pPr>
        <w:shd w:val="clear" w:color="auto" w:fill="FFFFFF"/>
        <w:rPr>
          <w:sz w:val="22"/>
        </w:rPr>
      </w:pPr>
      <w:r>
        <w:rPr>
          <w:rFonts w:hint="eastAsia"/>
          <w:color w:val="000000"/>
          <w:sz w:val="22"/>
        </w:rPr>
        <w:t>View.OnLongClickListener 의 메소드입니다. 사용자가 아이템을 길게 누르거나 키로 엔터를 길게 누르거나 트랙볼을 길게 누를때 호출됩니다. 롱~ 클릭 이니까요</w:t>
      </w:r>
      <w:r>
        <w:rPr>
          <w:rStyle w:val="apple-converted-space"/>
          <w:rFonts w:hint="eastAsia"/>
          <w:color w:val="000000"/>
          <w:sz w:val="22"/>
        </w:rPr>
        <w:t> </w:t>
      </w:r>
    </w:p>
    <w:p w:rsidR="00A96578" w:rsidRDefault="00A96578" w:rsidP="00A96578">
      <w:pPr>
        <w:shd w:val="clear" w:color="auto" w:fill="FFFFFF"/>
        <w:jc w:val="center"/>
        <w:rPr>
          <w:color w:val="000000"/>
          <w:sz w:val="22"/>
        </w:rPr>
      </w:pPr>
      <w:r>
        <w:rPr>
          <w:noProof/>
          <w:color w:val="0000FF"/>
          <w:sz w:val="22"/>
        </w:rPr>
        <w:drawing>
          <wp:inline distT="0" distB="0" distL="0" distR="0">
            <wp:extent cx="5181600" cy="1381125"/>
            <wp:effectExtent l="19050" t="0" r="0" b="0"/>
            <wp:docPr id="172" name="그림 14" descr="http://cfile2.uf.tistory.com/image/1364A31C4C9026A64A03FC">
              <a:hlinkClick xmlns:a="http://schemas.openxmlformats.org/drawingml/2006/main" r:id="rId5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cfile2.uf.tistory.com/image/1364A31C4C9026A64A03FC">
                      <a:hlinkClick r:id="rId572" tgtFrame="&quot;_blank&quot;"/>
                    </pic:cNvPr>
                    <pic:cNvPicPr>
                      <a:picLocks noChangeAspect="1" noChangeArrowheads="1"/>
                    </pic:cNvPicPr>
                  </pic:nvPicPr>
                  <pic:blipFill>
                    <a:blip r:embed="rId573"/>
                    <a:srcRect/>
                    <a:stretch>
                      <a:fillRect/>
                    </a:stretch>
                  </pic:blipFill>
                  <pic:spPr bwMode="auto">
                    <a:xfrm>
                      <a:off x="0" y="0"/>
                      <a:ext cx="5181600" cy="1381125"/>
                    </a:xfrm>
                    <a:prstGeom prst="rect">
                      <a:avLst/>
                    </a:prstGeom>
                    <a:noFill/>
                    <a:ln w="9525">
                      <a:noFill/>
                      <a:miter lim="800000"/>
                      <a:headEnd/>
                      <a:tailEnd/>
                    </a:ln>
                  </pic:spPr>
                </pic:pic>
              </a:graphicData>
            </a:graphic>
          </wp:inline>
        </w:drawing>
      </w:r>
    </w:p>
    <w:p w:rsidR="00A96578" w:rsidRDefault="00A96578" w:rsidP="00A96578">
      <w:pPr>
        <w:shd w:val="clear" w:color="auto" w:fill="FFFFFF"/>
        <w:jc w:val="left"/>
        <w:rPr>
          <w:color w:val="000000"/>
          <w:sz w:val="27"/>
          <w:szCs w:val="27"/>
        </w:rPr>
      </w:pPr>
    </w:p>
    <w:p w:rsidR="00A96578" w:rsidRDefault="00A96578" w:rsidP="00A96578">
      <w:pPr>
        <w:rPr>
          <w:rStyle w:val="apple-style-span"/>
        </w:rPr>
      </w:pPr>
      <w:r>
        <w:rPr>
          <w:rFonts w:hint="eastAsia"/>
          <w:color w:val="000000"/>
          <w:sz w:val="27"/>
          <w:szCs w:val="27"/>
        </w:rPr>
        <w:br/>
      </w:r>
      <w:r>
        <w:rPr>
          <w:rFonts w:hint="eastAsia"/>
          <w:color w:val="000000"/>
          <w:sz w:val="27"/>
          <w:szCs w:val="27"/>
        </w:rPr>
        <w:br/>
      </w:r>
      <w:r w:rsidR="00153F68" w:rsidRPr="00153F68">
        <w:rPr>
          <w:color w:val="000000"/>
          <w:sz w:val="22"/>
        </w:rPr>
        <w:lastRenderedPageBreak/>
        <w:pict>
          <v:shape id="_x0000_i1029" type="#_x0000_t75" alt="" style="width:25.5pt;height:25.5pt"/>
        </w:pict>
      </w:r>
      <w:r w:rsidR="00153F68" w:rsidRPr="00153F68">
        <w:rPr>
          <w:color w:val="000000"/>
          <w:sz w:val="22"/>
        </w:rPr>
        <w:pict>
          <v:shape id="_x0000_i1030" type="#_x0000_t75" alt="" style="width:25.5pt;height:25.5pt"/>
        </w:pict>
      </w:r>
      <w:r>
        <w:rPr>
          <w:rStyle w:val="apple-style-span"/>
          <w:rFonts w:hint="eastAsia"/>
          <w:b/>
          <w:bCs/>
          <w:color w:val="000000"/>
          <w:sz w:val="22"/>
        </w:rPr>
        <w:t>onFocusChange()</w:t>
      </w:r>
    </w:p>
    <w:p w:rsidR="00A96578" w:rsidRDefault="00A96578" w:rsidP="00A96578">
      <w:pPr>
        <w:shd w:val="clear" w:color="auto" w:fill="FFFFFF"/>
        <w:rPr>
          <w:sz w:val="22"/>
        </w:rPr>
      </w:pPr>
      <w:r>
        <w:rPr>
          <w:rFonts w:hint="eastAsia"/>
          <w:color w:val="000000"/>
          <w:sz w:val="22"/>
        </w:rPr>
        <w:t>View.OnFocusChangeListener 의 메소드 입니다. 이것은 키나 트랙볼로 아이템을 위로 움직이거나, 그것으로 부터 벗어날때 호출됩니다.</w:t>
      </w:r>
      <w:r>
        <w:rPr>
          <w:rStyle w:val="apple-converted-space"/>
          <w:rFonts w:hint="eastAsia"/>
          <w:color w:val="000000"/>
          <w:sz w:val="22"/>
        </w:rPr>
        <w:t> </w:t>
      </w:r>
    </w:p>
    <w:p w:rsidR="00A96578" w:rsidRDefault="00A96578" w:rsidP="00A96578">
      <w:pPr>
        <w:shd w:val="clear" w:color="auto" w:fill="FFFFFF"/>
        <w:jc w:val="center"/>
        <w:rPr>
          <w:color w:val="000000"/>
          <w:sz w:val="22"/>
        </w:rPr>
      </w:pPr>
      <w:r>
        <w:rPr>
          <w:noProof/>
          <w:color w:val="0000FF"/>
          <w:sz w:val="22"/>
        </w:rPr>
        <w:drawing>
          <wp:inline distT="0" distB="0" distL="0" distR="0">
            <wp:extent cx="5181600" cy="1381125"/>
            <wp:effectExtent l="19050" t="0" r="0" b="0"/>
            <wp:docPr id="171" name="그림 17" descr="http://cfile25.uf.tistory.com/image/130582374C90273E59FE7A">
              <a:hlinkClick xmlns:a="http://schemas.openxmlformats.org/drawingml/2006/main" r:id="rId5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cfile25.uf.tistory.com/image/130582374C90273E59FE7A">
                      <a:hlinkClick r:id="rId574" tgtFrame="&quot;_blank&quot;"/>
                    </pic:cNvPr>
                    <pic:cNvPicPr>
                      <a:picLocks noChangeAspect="1" noChangeArrowheads="1"/>
                    </pic:cNvPicPr>
                  </pic:nvPicPr>
                  <pic:blipFill>
                    <a:blip r:embed="rId575"/>
                    <a:srcRect/>
                    <a:stretch>
                      <a:fillRect/>
                    </a:stretch>
                  </pic:blipFill>
                  <pic:spPr bwMode="auto">
                    <a:xfrm>
                      <a:off x="0" y="0"/>
                      <a:ext cx="5181600" cy="1381125"/>
                    </a:xfrm>
                    <a:prstGeom prst="rect">
                      <a:avLst/>
                    </a:prstGeom>
                    <a:noFill/>
                    <a:ln w="9525">
                      <a:noFill/>
                      <a:miter lim="800000"/>
                      <a:headEnd/>
                      <a:tailEnd/>
                    </a:ln>
                  </pic:spPr>
                </pic:pic>
              </a:graphicData>
            </a:graphic>
          </wp:inline>
        </w:drawing>
      </w:r>
    </w:p>
    <w:p w:rsidR="00A96578" w:rsidRDefault="00A96578" w:rsidP="00A96578">
      <w:pPr>
        <w:shd w:val="clear" w:color="auto" w:fill="FFFFFF"/>
        <w:jc w:val="left"/>
        <w:rPr>
          <w:color w:val="000000"/>
          <w:sz w:val="27"/>
          <w:szCs w:val="27"/>
        </w:rPr>
      </w:pPr>
    </w:p>
    <w:p w:rsidR="00A96578" w:rsidRDefault="00A96578" w:rsidP="00A96578">
      <w:pPr>
        <w:rPr>
          <w:rStyle w:val="apple-style-span"/>
        </w:rPr>
      </w:pPr>
      <w:r>
        <w:rPr>
          <w:rFonts w:hint="eastAsia"/>
          <w:color w:val="000000"/>
          <w:sz w:val="27"/>
          <w:szCs w:val="27"/>
        </w:rPr>
        <w:br/>
      </w:r>
      <w:r>
        <w:rPr>
          <w:rFonts w:hint="eastAsia"/>
          <w:color w:val="000000"/>
          <w:sz w:val="27"/>
          <w:szCs w:val="27"/>
        </w:rPr>
        <w:br/>
      </w:r>
      <w:r>
        <w:rPr>
          <w:rStyle w:val="apple-style-span"/>
          <w:rFonts w:hint="eastAsia"/>
          <w:b/>
          <w:bCs/>
          <w:color w:val="000000"/>
          <w:sz w:val="22"/>
        </w:rPr>
        <w:t>onKey()</w:t>
      </w:r>
    </w:p>
    <w:p w:rsidR="00A96578" w:rsidRDefault="00A96578" w:rsidP="00A96578">
      <w:pPr>
        <w:shd w:val="clear" w:color="auto" w:fill="FFFFFF"/>
        <w:rPr>
          <w:sz w:val="22"/>
        </w:rPr>
      </w:pPr>
      <w:r>
        <w:rPr>
          <w:rFonts w:hint="eastAsia"/>
          <w:color w:val="000000"/>
          <w:sz w:val="22"/>
        </w:rPr>
        <w:t>View.OnKeyListener 의 메소드 입니다. 사용자가 아이템을 포커스 한 뒤 키를 누르거나 놓을때 호출되지요.</w:t>
      </w:r>
    </w:p>
    <w:p w:rsidR="00A96578" w:rsidRDefault="00A96578" w:rsidP="00A96578">
      <w:pPr>
        <w:shd w:val="clear" w:color="auto" w:fill="FFFFFF"/>
        <w:jc w:val="center"/>
        <w:rPr>
          <w:color w:val="000000"/>
          <w:sz w:val="22"/>
        </w:rPr>
      </w:pPr>
      <w:r>
        <w:rPr>
          <w:noProof/>
          <w:color w:val="0000FF"/>
          <w:sz w:val="22"/>
        </w:rPr>
        <w:drawing>
          <wp:inline distT="0" distB="0" distL="0" distR="0">
            <wp:extent cx="5181600" cy="2162175"/>
            <wp:effectExtent l="19050" t="0" r="0" b="0"/>
            <wp:docPr id="170" name="그림 18" descr="http://cfile25.uf.tistory.com/image/124A3C354C902794623156">
              <a:hlinkClick xmlns:a="http://schemas.openxmlformats.org/drawingml/2006/main" r:id="rId5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cfile25.uf.tistory.com/image/124A3C354C902794623156">
                      <a:hlinkClick r:id="rId576" tgtFrame="&quot;_blank&quot;"/>
                    </pic:cNvPr>
                    <pic:cNvPicPr>
                      <a:picLocks noChangeAspect="1" noChangeArrowheads="1"/>
                    </pic:cNvPicPr>
                  </pic:nvPicPr>
                  <pic:blipFill>
                    <a:blip r:embed="rId577"/>
                    <a:srcRect/>
                    <a:stretch>
                      <a:fillRect/>
                    </a:stretch>
                  </pic:blipFill>
                  <pic:spPr bwMode="auto">
                    <a:xfrm>
                      <a:off x="0" y="0"/>
                      <a:ext cx="5181600" cy="2162175"/>
                    </a:xfrm>
                    <a:prstGeom prst="rect">
                      <a:avLst/>
                    </a:prstGeom>
                    <a:noFill/>
                    <a:ln w="9525">
                      <a:noFill/>
                      <a:miter lim="800000"/>
                      <a:headEnd/>
                      <a:tailEnd/>
                    </a:ln>
                  </pic:spPr>
                </pic:pic>
              </a:graphicData>
            </a:graphic>
          </wp:inline>
        </w:drawing>
      </w:r>
    </w:p>
    <w:p w:rsidR="00A96578" w:rsidRDefault="00A96578" w:rsidP="00A96578">
      <w:pPr>
        <w:shd w:val="clear" w:color="auto" w:fill="FFFFFF"/>
        <w:jc w:val="left"/>
        <w:rPr>
          <w:color w:val="000000"/>
          <w:sz w:val="27"/>
          <w:szCs w:val="27"/>
        </w:rPr>
      </w:pPr>
    </w:p>
    <w:p w:rsidR="00A96578" w:rsidRDefault="00A96578" w:rsidP="00A96578">
      <w:pPr>
        <w:rPr>
          <w:rStyle w:val="apple-style-span"/>
        </w:rPr>
      </w:pPr>
    </w:p>
    <w:p w:rsidR="00A96578" w:rsidRDefault="00A96578" w:rsidP="00A96578">
      <w:pPr>
        <w:rPr>
          <w:sz w:val="22"/>
        </w:rPr>
      </w:pPr>
      <w:r>
        <w:rPr>
          <w:rFonts w:hint="eastAsia"/>
          <w:color w:val="000000"/>
          <w:sz w:val="22"/>
        </w:rPr>
        <w:br/>
      </w:r>
      <w:r>
        <w:rPr>
          <w:rFonts w:hint="eastAsia"/>
          <w:b/>
          <w:bCs/>
          <w:color w:val="000000"/>
          <w:sz w:val="22"/>
        </w:rPr>
        <w:t>onTouch()</w:t>
      </w:r>
    </w:p>
    <w:p w:rsidR="00A96578" w:rsidRDefault="00A96578" w:rsidP="00A96578">
      <w:pPr>
        <w:shd w:val="clear" w:color="auto" w:fill="FFFFFF"/>
        <w:rPr>
          <w:color w:val="000000"/>
          <w:sz w:val="22"/>
        </w:rPr>
      </w:pPr>
      <w:r>
        <w:rPr>
          <w:rFonts w:hint="eastAsia"/>
          <w:color w:val="000000"/>
          <w:sz w:val="22"/>
        </w:rPr>
        <w:t>View.OnTouchListener 의 메소드입니다. 사용자가 아이템의 경계내에서 스크린을 누르거나, 놓거나, 기타 다른 행위에 따라 일어나는 터치 이벤트가 발생할 때 호출됩니다.</w:t>
      </w:r>
    </w:p>
    <w:p w:rsidR="00A96578" w:rsidRDefault="00A96578" w:rsidP="00A96578">
      <w:pPr>
        <w:shd w:val="clear" w:color="auto" w:fill="FFFFFF"/>
        <w:jc w:val="center"/>
        <w:rPr>
          <w:color w:val="000000"/>
          <w:sz w:val="22"/>
        </w:rPr>
      </w:pPr>
      <w:r>
        <w:rPr>
          <w:noProof/>
          <w:color w:val="0000FF"/>
          <w:sz w:val="22"/>
        </w:rPr>
        <w:lastRenderedPageBreak/>
        <w:drawing>
          <wp:inline distT="0" distB="0" distL="0" distR="0">
            <wp:extent cx="5181600" cy="1885950"/>
            <wp:effectExtent l="19050" t="0" r="0" b="0"/>
            <wp:docPr id="169" name="그림 19" descr="http://cfile9.uf.tistory.com/image/182332364C9027DB4A6AF5">
              <a:hlinkClick xmlns:a="http://schemas.openxmlformats.org/drawingml/2006/main" r:id="rId5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cfile9.uf.tistory.com/image/182332364C9027DB4A6AF5">
                      <a:hlinkClick r:id="rId578" tgtFrame="&quot;_blank&quot;"/>
                    </pic:cNvPr>
                    <pic:cNvPicPr>
                      <a:picLocks noChangeAspect="1" noChangeArrowheads="1"/>
                    </pic:cNvPicPr>
                  </pic:nvPicPr>
                  <pic:blipFill>
                    <a:blip r:embed="rId579"/>
                    <a:srcRect/>
                    <a:stretch>
                      <a:fillRect/>
                    </a:stretch>
                  </pic:blipFill>
                  <pic:spPr bwMode="auto">
                    <a:xfrm>
                      <a:off x="0" y="0"/>
                      <a:ext cx="5181600" cy="1885950"/>
                    </a:xfrm>
                    <a:prstGeom prst="rect">
                      <a:avLst/>
                    </a:prstGeom>
                    <a:noFill/>
                    <a:ln w="9525">
                      <a:noFill/>
                      <a:miter lim="800000"/>
                      <a:headEnd/>
                      <a:tailEnd/>
                    </a:ln>
                  </pic:spPr>
                </pic:pic>
              </a:graphicData>
            </a:graphic>
          </wp:inline>
        </w:drawing>
      </w:r>
    </w:p>
    <w:p w:rsidR="00A96578" w:rsidRDefault="00A96578" w:rsidP="00A96578">
      <w:pPr>
        <w:shd w:val="clear" w:color="auto" w:fill="FFFFFF"/>
        <w:jc w:val="left"/>
        <w:rPr>
          <w:color w:val="000000"/>
          <w:sz w:val="22"/>
        </w:rPr>
      </w:pPr>
    </w:p>
    <w:p w:rsidR="00A96578" w:rsidRDefault="00A96578" w:rsidP="00A96578">
      <w:pPr>
        <w:rPr>
          <w:color w:val="000000"/>
          <w:sz w:val="22"/>
        </w:rPr>
      </w:pPr>
      <w:r>
        <w:rPr>
          <w:rFonts w:hint="eastAsia"/>
          <w:color w:val="000000"/>
          <w:sz w:val="22"/>
        </w:rPr>
        <w:br/>
      </w:r>
      <w:r>
        <w:rPr>
          <w:rFonts w:hint="eastAsia"/>
          <w:color w:val="000000"/>
          <w:sz w:val="22"/>
        </w:rPr>
        <w:br/>
      </w:r>
      <w:r>
        <w:rPr>
          <w:rFonts w:hint="eastAsia"/>
          <w:b/>
          <w:bCs/>
          <w:color w:val="000000"/>
          <w:sz w:val="22"/>
        </w:rPr>
        <w:t>onCreateContextMenu()</w:t>
      </w:r>
    </w:p>
    <w:p w:rsidR="00A96578" w:rsidRDefault="00A96578" w:rsidP="00A96578">
      <w:pPr>
        <w:shd w:val="clear" w:color="auto" w:fill="FFFFFF"/>
        <w:rPr>
          <w:color w:val="000000"/>
          <w:sz w:val="22"/>
        </w:rPr>
      </w:pPr>
      <w:r>
        <w:rPr>
          <w:rFonts w:hint="eastAsia"/>
          <w:color w:val="000000"/>
          <w:sz w:val="22"/>
        </w:rPr>
        <w:t>View.OnCreateContextMenuListener 의 메소드입니다. 이것은 길게 누르는 클릭(LongClick) 이 발생하는데, 컨텍스트 메뉴가 만들어져 있을때 호출됩니다.</w:t>
      </w:r>
    </w:p>
    <w:p w:rsidR="00A96578" w:rsidRDefault="00A96578" w:rsidP="00A96578">
      <w:pPr>
        <w:shd w:val="clear" w:color="auto" w:fill="FFFFFF"/>
        <w:jc w:val="center"/>
        <w:rPr>
          <w:color w:val="000000"/>
          <w:sz w:val="22"/>
        </w:rPr>
      </w:pPr>
      <w:r>
        <w:rPr>
          <w:noProof/>
          <w:color w:val="0000FF"/>
          <w:sz w:val="22"/>
        </w:rPr>
        <w:drawing>
          <wp:inline distT="0" distB="0" distL="0" distR="0">
            <wp:extent cx="5181600" cy="1819275"/>
            <wp:effectExtent l="19050" t="0" r="0" b="0"/>
            <wp:docPr id="168" name="그림 20" descr="http://cfile25.uf.tistory.com/image/111ABE104C90283063345C">
              <a:hlinkClick xmlns:a="http://schemas.openxmlformats.org/drawingml/2006/main" r:id="rId5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cfile25.uf.tistory.com/image/111ABE104C90283063345C">
                      <a:hlinkClick r:id="rId580" tgtFrame="&quot;_blank&quot;"/>
                    </pic:cNvPr>
                    <pic:cNvPicPr>
                      <a:picLocks noChangeAspect="1" noChangeArrowheads="1"/>
                    </pic:cNvPicPr>
                  </pic:nvPicPr>
                  <pic:blipFill>
                    <a:blip r:embed="rId581"/>
                    <a:srcRect/>
                    <a:stretch>
                      <a:fillRect/>
                    </a:stretch>
                  </pic:blipFill>
                  <pic:spPr bwMode="auto">
                    <a:xfrm>
                      <a:off x="0" y="0"/>
                      <a:ext cx="5181600" cy="1819275"/>
                    </a:xfrm>
                    <a:prstGeom prst="rect">
                      <a:avLst/>
                    </a:prstGeom>
                    <a:noFill/>
                    <a:ln w="9525">
                      <a:noFill/>
                      <a:miter lim="800000"/>
                      <a:headEnd/>
                      <a:tailEnd/>
                    </a:ln>
                  </pic:spPr>
                </pic:pic>
              </a:graphicData>
            </a:graphic>
          </wp:inline>
        </w:drawing>
      </w:r>
    </w:p>
    <w:p w:rsidR="00A96578" w:rsidRDefault="00A96578" w:rsidP="00A96578">
      <w:pPr>
        <w:shd w:val="clear" w:color="auto" w:fill="FFFFFF"/>
        <w:jc w:val="left"/>
        <w:rPr>
          <w:color w:val="000000"/>
          <w:sz w:val="22"/>
        </w:rPr>
      </w:pPr>
    </w:p>
    <w:p w:rsidR="00A96578" w:rsidRDefault="00A96578" w:rsidP="00A96578">
      <w:pPr>
        <w:spacing w:after="240"/>
        <w:rPr>
          <w:color w:val="000000"/>
          <w:sz w:val="22"/>
        </w:rPr>
      </w:pPr>
      <w:r>
        <w:rPr>
          <w:rFonts w:hint="eastAsia"/>
          <w:color w:val="000000"/>
          <w:sz w:val="22"/>
        </w:rPr>
        <w:br/>
      </w:r>
      <w:r>
        <w:rPr>
          <w:rFonts w:hint="eastAsia"/>
          <w:color w:val="000000"/>
          <w:sz w:val="22"/>
        </w:rPr>
        <w:br/>
        <w:t>☞ 이러한 메소드들 중 필요한 것을 정의하면 됩니다. 이벤트 처리를 위해 액티비티 내에서 인터페이스로 구현하거나, 이너(Inner 또는 내부) 클래스로 정의합니다. 그런 다음 메소드에 대응되는 View.set****Listener() 메소드로 전달하면 되겠네요 ㅎ</w:t>
      </w:r>
      <w:r>
        <w:rPr>
          <w:rFonts w:hint="eastAsia"/>
          <w:color w:val="000000"/>
          <w:sz w:val="22"/>
        </w:rPr>
        <w:br/>
      </w:r>
      <w:r>
        <w:rPr>
          <w:rFonts w:hint="eastAsia"/>
          <w:color w:val="000000"/>
          <w:sz w:val="22"/>
        </w:rPr>
        <w:br/>
      </w:r>
    </w:p>
    <w:p w:rsidR="00A96578" w:rsidRDefault="00A96578" w:rsidP="00A96578">
      <w:pPr>
        <w:shd w:val="clear" w:color="auto" w:fill="E7FDB5"/>
        <w:rPr>
          <w:color w:val="000000"/>
          <w:sz w:val="22"/>
        </w:rPr>
      </w:pPr>
      <w:r>
        <w:rPr>
          <w:rFonts w:hint="eastAsia"/>
          <w:b/>
          <w:bCs/>
          <w:color w:val="000000"/>
          <w:sz w:val="22"/>
        </w:rPr>
        <w:t>버튼 클릭 이벤트</w:t>
      </w:r>
    </w:p>
    <w:p w:rsidR="00A96578" w:rsidRDefault="00A96578" w:rsidP="00A96578">
      <w:pPr>
        <w:rPr>
          <w:color w:val="000000"/>
          <w:sz w:val="22"/>
        </w:rPr>
      </w:pPr>
    </w:p>
    <w:p w:rsidR="00A96578" w:rsidRDefault="00A96578" w:rsidP="00A96578">
      <w:pPr>
        <w:pStyle w:val="HTML0"/>
        <w:shd w:val="clear" w:color="auto" w:fill="F8F8FF"/>
        <w:rPr>
          <w:rFonts w:ascii="Courier" w:hAnsi="Courier"/>
          <w:color w:val="000000"/>
        </w:rPr>
      </w:pPr>
      <w:r>
        <w:rPr>
          <w:rFonts w:ascii="Courier" w:hAnsi="Courier"/>
          <w:color w:val="000000"/>
        </w:rPr>
        <w:t>        </w:t>
      </w:r>
      <w:r>
        <w:rPr>
          <w:rStyle w:val="c1"/>
          <w:rFonts w:ascii="Courier" w:hAnsi="Courier"/>
          <w:i/>
          <w:iCs/>
          <w:color w:val="999988"/>
        </w:rPr>
        <w:t xml:space="preserve">// </w:t>
      </w:r>
      <w:r>
        <w:rPr>
          <w:rStyle w:val="c1"/>
          <w:rFonts w:ascii="Courier" w:hAnsi="Courier"/>
          <w:i/>
          <w:iCs/>
          <w:color w:val="999988"/>
        </w:rPr>
        <w:t>버튼을</w:t>
      </w:r>
      <w:r>
        <w:rPr>
          <w:rStyle w:val="c1"/>
          <w:rFonts w:ascii="Courier" w:hAnsi="Courier"/>
          <w:i/>
          <w:iCs/>
          <w:color w:val="999988"/>
        </w:rPr>
        <w:t xml:space="preserve"> </w:t>
      </w:r>
      <w:r>
        <w:rPr>
          <w:rStyle w:val="c1"/>
          <w:rFonts w:ascii="Courier" w:hAnsi="Courier"/>
          <w:i/>
          <w:iCs/>
          <w:color w:val="999988"/>
        </w:rPr>
        <w:t>만들고</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Style w:val="n"/>
          <w:rFonts w:ascii="Courier" w:hAnsi="Courier"/>
          <w:color w:val="000000"/>
        </w:rPr>
        <w:t>btn</w:t>
      </w:r>
      <w:r>
        <w:rPr>
          <w:rFonts w:ascii="Courier" w:hAnsi="Courier"/>
          <w:color w:val="000000"/>
        </w:rPr>
        <w:t xml:space="preserve"> </w:t>
      </w:r>
      <w:r>
        <w:rPr>
          <w:rStyle w:val="o"/>
          <w:rFonts w:ascii="Courier" w:hAnsi="Courier"/>
          <w:b/>
          <w:bCs/>
          <w:color w:val="000000"/>
        </w:rPr>
        <w:t>=</w:t>
      </w:r>
      <w:r>
        <w:rPr>
          <w:rFonts w:ascii="Courier" w:hAnsi="Courier"/>
          <w:color w:val="000000"/>
        </w:rPr>
        <w:t xml:space="preserve"> </w:t>
      </w:r>
      <w:r>
        <w:rPr>
          <w:rStyle w:val="o"/>
          <w:rFonts w:ascii="Courier" w:hAnsi="Courier"/>
          <w:b/>
          <w:bCs/>
          <w:color w:val="000000"/>
        </w:rPr>
        <w:t>(</w:t>
      </w:r>
      <w:r>
        <w:rPr>
          <w:rStyle w:val="n"/>
          <w:rFonts w:ascii="Courier" w:hAnsi="Courier"/>
          <w:color w:val="000000"/>
        </w:rPr>
        <w:t>Button</w:t>
      </w:r>
      <w:r>
        <w:rPr>
          <w:rStyle w:val="o"/>
          <w:rFonts w:ascii="Courier" w:hAnsi="Courier"/>
          <w:b/>
          <w:bCs/>
          <w:color w:val="000000"/>
        </w:rPr>
        <w:t>)</w:t>
      </w:r>
      <w:r>
        <w:rPr>
          <w:rStyle w:val="n"/>
          <w:rFonts w:ascii="Courier" w:hAnsi="Courier"/>
          <w:color w:val="000000"/>
        </w:rPr>
        <w:t>findViewById</w:t>
      </w:r>
      <w:r>
        <w:rPr>
          <w:rStyle w:val="o"/>
          <w:rFonts w:ascii="Courier" w:hAnsi="Courier"/>
          <w:b/>
          <w:bCs/>
          <w:color w:val="000000"/>
        </w:rPr>
        <w:t>(</w:t>
      </w:r>
      <w:r>
        <w:rPr>
          <w:rStyle w:val="n"/>
          <w:rFonts w:ascii="Courier" w:hAnsi="Courier"/>
          <w:color w:val="000000"/>
        </w:rPr>
        <w:t>R</w:t>
      </w:r>
      <w:r>
        <w:rPr>
          <w:rStyle w:val="o"/>
          <w:rFonts w:ascii="Courier" w:hAnsi="Courier"/>
          <w:b/>
          <w:bCs/>
          <w:color w:val="000000"/>
        </w:rPr>
        <w:t>.</w:t>
      </w:r>
      <w:r>
        <w:rPr>
          <w:rStyle w:val="na"/>
          <w:rFonts w:ascii="Courier" w:hAnsi="Courier"/>
          <w:color w:val="008080"/>
        </w:rPr>
        <w:t>id</w:t>
      </w:r>
      <w:r>
        <w:rPr>
          <w:rStyle w:val="o"/>
          <w:rFonts w:ascii="Courier" w:hAnsi="Courier"/>
          <w:b/>
          <w:bCs/>
          <w:color w:val="000000"/>
        </w:rPr>
        <w:t>.</w:t>
      </w:r>
      <w:r>
        <w:rPr>
          <w:rStyle w:val="na"/>
          <w:rFonts w:ascii="Courier" w:hAnsi="Courier"/>
          <w:color w:val="008080"/>
        </w:rPr>
        <w:t>btn</w:t>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p>
    <w:p w:rsidR="00A96578" w:rsidRDefault="00A96578" w:rsidP="00A96578">
      <w:pPr>
        <w:pStyle w:val="HTML0"/>
        <w:shd w:val="clear" w:color="auto" w:fill="F8F8FF"/>
        <w:rPr>
          <w:rFonts w:ascii="Courier" w:hAnsi="Courier"/>
          <w:color w:val="000000"/>
        </w:rPr>
      </w:pPr>
      <w:r>
        <w:rPr>
          <w:rFonts w:ascii="Courier" w:hAnsi="Courier"/>
          <w:color w:val="000000"/>
        </w:rPr>
        <w:tab/>
      </w:r>
      <w:r>
        <w:rPr>
          <w:rFonts w:ascii="Courier" w:hAnsi="Courier"/>
          <w:color w:val="000000"/>
        </w:rPr>
        <w:tab/>
        <w:t xml:space="preserve"> </w:t>
      </w:r>
      <w:r>
        <w:rPr>
          <w:rStyle w:val="c1"/>
          <w:rFonts w:ascii="Courier" w:hAnsi="Courier"/>
          <w:i/>
          <w:iCs/>
          <w:color w:val="999988"/>
        </w:rPr>
        <w:t xml:space="preserve">// OnClickListener </w:t>
      </w:r>
      <w:r>
        <w:rPr>
          <w:rStyle w:val="c1"/>
          <w:rFonts w:ascii="Courier" w:hAnsi="Courier"/>
          <w:i/>
          <w:iCs/>
          <w:color w:val="999988"/>
        </w:rPr>
        <w:t>를</w:t>
      </w:r>
      <w:r>
        <w:rPr>
          <w:rStyle w:val="c1"/>
          <w:rFonts w:ascii="Courier" w:hAnsi="Courier"/>
          <w:i/>
          <w:iCs/>
          <w:color w:val="999988"/>
        </w:rPr>
        <w:t xml:space="preserve"> </w:t>
      </w:r>
      <w:r>
        <w:rPr>
          <w:rStyle w:val="c1"/>
          <w:rFonts w:ascii="Courier" w:hAnsi="Courier"/>
          <w:i/>
          <w:iCs/>
          <w:color w:val="999988"/>
        </w:rPr>
        <w:t>만들고</w:t>
      </w:r>
      <w:r>
        <w:rPr>
          <w:rStyle w:val="c1"/>
          <w:rFonts w:ascii="Courier" w:hAnsi="Courier"/>
          <w:i/>
          <w:iCs/>
          <w:color w:val="999988"/>
        </w:rPr>
        <w:t xml:space="preserve"> </w:t>
      </w:r>
      <w:r>
        <w:rPr>
          <w:rStyle w:val="c1"/>
          <w:rFonts w:ascii="Courier" w:hAnsi="Courier"/>
          <w:i/>
          <w:iCs/>
          <w:color w:val="999988"/>
        </w:rPr>
        <w:t>구현</w:t>
      </w:r>
      <w:r>
        <w:rPr>
          <w:rStyle w:val="c1"/>
          <w:rFonts w:ascii="Courier" w:hAnsi="Courier"/>
          <w:i/>
          <w:iCs/>
          <w:color w:val="999988"/>
        </w:rPr>
        <w:t>.</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Style w:val="n"/>
          <w:rFonts w:ascii="Courier" w:hAnsi="Courier"/>
          <w:color w:val="000000"/>
        </w:rPr>
        <w:t>btn</w:t>
      </w:r>
      <w:r>
        <w:rPr>
          <w:rStyle w:val="o"/>
          <w:rFonts w:ascii="Courier" w:hAnsi="Courier"/>
          <w:b/>
          <w:bCs/>
          <w:color w:val="000000"/>
        </w:rPr>
        <w:t>.</w:t>
      </w:r>
      <w:r>
        <w:rPr>
          <w:rStyle w:val="na"/>
          <w:rFonts w:ascii="Courier" w:hAnsi="Courier"/>
          <w:color w:val="008080"/>
        </w:rPr>
        <w:t>setOnClickListener</w:t>
      </w:r>
      <w:r>
        <w:rPr>
          <w:rStyle w:val="o"/>
          <w:rFonts w:ascii="Courier" w:hAnsi="Courier"/>
          <w:b/>
          <w:bCs/>
          <w:color w:val="000000"/>
        </w:rPr>
        <w:t>(</w:t>
      </w:r>
      <w:r>
        <w:rPr>
          <w:rStyle w:val="k"/>
          <w:rFonts w:ascii="Courier" w:hAnsi="Courier"/>
          <w:b/>
          <w:bCs/>
          <w:color w:val="000000"/>
        </w:rPr>
        <w:t>new</w:t>
      </w:r>
      <w:r>
        <w:rPr>
          <w:rFonts w:ascii="Courier" w:hAnsi="Courier"/>
          <w:color w:val="000000"/>
        </w:rPr>
        <w:t xml:space="preserve"> </w:t>
      </w:r>
      <w:r>
        <w:rPr>
          <w:rStyle w:val="n"/>
          <w:rFonts w:ascii="Courier" w:hAnsi="Courier"/>
          <w:color w:val="000000"/>
        </w:rPr>
        <w:t>View</w:t>
      </w:r>
      <w:r>
        <w:rPr>
          <w:rStyle w:val="o"/>
          <w:rFonts w:ascii="Courier" w:hAnsi="Courier"/>
          <w:b/>
          <w:bCs/>
          <w:color w:val="000000"/>
        </w:rPr>
        <w:t>.</w:t>
      </w:r>
      <w:r>
        <w:rPr>
          <w:rStyle w:val="na"/>
          <w:rFonts w:ascii="Courier" w:hAnsi="Courier"/>
          <w:color w:val="008080"/>
        </w:rPr>
        <w:t>OnClickListener</w:t>
      </w:r>
      <w:r>
        <w:rPr>
          <w:rStyle w:val="o"/>
          <w:rFonts w:ascii="Courier" w:hAnsi="Courier"/>
          <w:b/>
          <w:bCs/>
          <w:color w:val="000000"/>
        </w:rPr>
        <w:t>()</w:t>
      </w:r>
      <w:r>
        <w:rPr>
          <w:rFonts w:ascii="Courier" w:hAnsi="Courier"/>
          <w:color w:val="000000"/>
        </w:rPr>
        <w:t xml:space="preserve"> </w:t>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r>
        <w:rPr>
          <w:rFonts w:ascii="Courier" w:hAnsi="Courier"/>
          <w:color w:val="000000"/>
        </w:rPr>
        <w:lastRenderedPageBreak/>
        <w:tab/>
      </w:r>
      <w:r>
        <w:rPr>
          <w:rFonts w:ascii="Courier" w:hAnsi="Courier"/>
          <w:color w:val="000000"/>
        </w:rPr>
        <w:tab/>
      </w:r>
      <w:r>
        <w:rPr>
          <w:rFonts w:ascii="Courier" w:hAnsi="Courier"/>
          <w:color w:val="000000"/>
        </w:rPr>
        <w:tab/>
      </w:r>
      <w:r>
        <w:rPr>
          <w:rStyle w:val="kd"/>
          <w:rFonts w:ascii="Courier" w:hAnsi="Courier"/>
          <w:b/>
          <w:bCs/>
          <w:color w:val="000000"/>
        </w:rPr>
        <w:t>public</w:t>
      </w:r>
      <w:r>
        <w:rPr>
          <w:rFonts w:ascii="Courier" w:hAnsi="Courier"/>
          <w:color w:val="000000"/>
        </w:rPr>
        <w:t xml:space="preserve"> </w:t>
      </w:r>
      <w:r>
        <w:rPr>
          <w:rStyle w:val="kt"/>
          <w:rFonts w:ascii="Courier" w:hAnsi="Courier"/>
          <w:b/>
          <w:bCs/>
          <w:color w:val="445588"/>
        </w:rPr>
        <w:t>void</w:t>
      </w:r>
      <w:r>
        <w:rPr>
          <w:rFonts w:ascii="Courier" w:hAnsi="Courier"/>
          <w:color w:val="000000"/>
        </w:rPr>
        <w:t xml:space="preserve"> </w:t>
      </w:r>
      <w:r>
        <w:rPr>
          <w:rStyle w:val="nf"/>
          <w:rFonts w:ascii="Courier" w:hAnsi="Courier"/>
          <w:b/>
          <w:bCs/>
          <w:color w:val="990000"/>
        </w:rPr>
        <w:t>onClick</w:t>
      </w:r>
      <w:r>
        <w:rPr>
          <w:rStyle w:val="o"/>
          <w:rFonts w:ascii="Courier" w:hAnsi="Courier"/>
          <w:b/>
          <w:bCs/>
          <w:color w:val="000000"/>
        </w:rPr>
        <w:t>(</w:t>
      </w:r>
      <w:r>
        <w:rPr>
          <w:rStyle w:val="n"/>
          <w:rFonts w:ascii="Courier" w:hAnsi="Courier"/>
          <w:color w:val="000000"/>
        </w:rPr>
        <w:t>View</w:t>
      </w:r>
      <w:r>
        <w:rPr>
          <w:rFonts w:ascii="Courier" w:hAnsi="Courier"/>
          <w:color w:val="000000"/>
        </w:rPr>
        <w:t xml:space="preserve"> </w:t>
      </w:r>
      <w:r>
        <w:rPr>
          <w:rStyle w:val="n"/>
          <w:rFonts w:ascii="Courier" w:hAnsi="Courier"/>
          <w:color w:val="000000"/>
        </w:rPr>
        <w:t>v</w:t>
      </w:r>
      <w:r>
        <w:rPr>
          <w:rStyle w:val="o"/>
          <w:rFonts w:ascii="Courier" w:hAnsi="Courier"/>
          <w:b/>
          <w:bCs/>
          <w:color w:val="000000"/>
        </w:rPr>
        <w:t>)</w:t>
      </w:r>
      <w:r>
        <w:rPr>
          <w:rFonts w:ascii="Courier" w:hAnsi="Courier"/>
          <w:color w:val="000000"/>
        </w:rPr>
        <w:t xml:space="preserve"> </w:t>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r>
        <w:rPr>
          <w:rFonts w:ascii="Courier" w:hAnsi="Courier"/>
          <w:color w:val="000000"/>
        </w:rPr>
        <w:tab/>
      </w:r>
      <w:r>
        <w:rPr>
          <w:rFonts w:ascii="Courier" w:hAnsi="Courier"/>
          <w:color w:val="000000"/>
        </w:rPr>
        <w:tab/>
      </w:r>
      <w:r>
        <w:rPr>
          <w:rFonts w:ascii="Courier" w:hAnsi="Courier"/>
          <w:color w:val="000000"/>
        </w:rPr>
        <w:tab/>
        <w:t xml:space="preserve">    </w:t>
      </w:r>
      <w:r>
        <w:rPr>
          <w:rStyle w:val="c1"/>
          <w:rFonts w:ascii="Courier" w:hAnsi="Courier"/>
          <w:i/>
          <w:iCs/>
          <w:color w:val="999988"/>
        </w:rPr>
        <w:t xml:space="preserve">// </w:t>
      </w:r>
      <w:r>
        <w:rPr>
          <w:rStyle w:val="c1"/>
          <w:rFonts w:ascii="Courier" w:hAnsi="Courier"/>
          <w:i/>
          <w:iCs/>
          <w:color w:val="999988"/>
        </w:rPr>
        <w:t>버튼</w:t>
      </w:r>
      <w:r>
        <w:rPr>
          <w:rStyle w:val="c1"/>
          <w:rFonts w:ascii="Courier" w:hAnsi="Courier"/>
          <w:i/>
          <w:iCs/>
          <w:color w:val="999988"/>
        </w:rPr>
        <w:t xml:space="preserve"> </w:t>
      </w:r>
      <w:r>
        <w:rPr>
          <w:rStyle w:val="c1"/>
          <w:rFonts w:ascii="Courier" w:hAnsi="Courier"/>
          <w:i/>
          <w:iCs/>
          <w:color w:val="999988"/>
        </w:rPr>
        <w:t>클릭시</w:t>
      </w:r>
      <w:r>
        <w:rPr>
          <w:rStyle w:val="c1"/>
          <w:rFonts w:ascii="Courier" w:hAnsi="Courier"/>
          <w:i/>
          <w:iCs/>
          <w:color w:val="999988"/>
        </w:rPr>
        <w:t xml:space="preserve"> </w:t>
      </w:r>
      <w:r>
        <w:rPr>
          <w:rStyle w:val="c1"/>
          <w:rFonts w:ascii="Courier" w:hAnsi="Courier"/>
          <w:i/>
          <w:iCs/>
          <w:color w:val="999988"/>
        </w:rPr>
        <w:t>일어날</w:t>
      </w:r>
      <w:r>
        <w:rPr>
          <w:rStyle w:val="c1"/>
          <w:rFonts w:ascii="Courier" w:hAnsi="Courier"/>
          <w:i/>
          <w:iCs/>
          <w:color w:val="999988"/>
        </w:rPr>
        <w:t xml:space="preserve"> </w:t>
      </w:r>
      <w:r>
        <w:rPr>
          <w:rStyle w:val="c1"/>
          <w:rFonts w:ascii="Courier" w:hAnsi="Courier"/>
          <w:i/>
          <w:iCs/>
          <w:color w:val="999988"/>
        </w:rPr>
        <w:t>작업</w:t>
      </w:r>
      <w:r>
        <w:rPr>
          <w:rStyle w:val="c1"/>
          <w:rFonts w:ascii="Courier" w:hAnsi="Courier"/>
          <w:i/>
          <w:iCs/>
          <w:color w:val="999988"/>
        </w:rPr>
        <w:t xml:space="preserve"> </w:t>
      </w:r>
      <w:r>
        <w:rPr>
          <w:rStyle w:val="c1"/>
          <w:rFonts w:ascii="Courier" w:hAnsi="Courier"/>
          <w:i/>
          <w:iCs/>
          <w:color w:val="999988"/>
        </w:rPr>
        <w:t>처리</w:t>
      </w:r>
      <w:r>
        <w:rPr>
          <w:rStyle w:val="c1"/>
          <w:rFonts w:ascii="Courier" w:hAnsi="Courier"/>
          <w:i/>
          <w:iCs/>
          <w:color w:val="999988"/>
        </w:rPr>
        <w:t>.</w:t>
      </w:r>
    </w:p>
    <w:p w:rsidR="00A96578" w:rsidRDefault="00A96578" w:rsidP="00A96578">
      <w:pPr>
        <w:pStyle w:val="HTML0"/>
        <w:shd w:val="clear" w:color="auto" w:fill="F8F8FF"/>
        <w:rPr>
          <w:rFonts w:ascii="Courier" w:hAnsi="Courier"/>
          <w:color w:val="000000"/>
        </w:rPr>
      </w:pPr>
    </w:p>
    <w:p w:rsidR="00A96578" w:rsidRDefault="00A96578" w:rsidP="00A96578">
      <w:pPr>
        <w:pStyle w:val="HTML0"/>
        <w:shd w:val="clear" w:color="auto" w:fill="F8F8FF"/>
        <w:rPr>
          <w:rFonts w:ascii="Courier" w:hAnsi="Courier"/>
          <w:color w:val="000000"/>
        </w:rPr>
      </w:pPr>
      <w:r>
        <w:rPr>
          <w:rFonts w:ascii="Courier" w:hAnsi="Courier"/>
          <w:color w:val="000000"/>
        </w:rPr>
        <w:tab/>
      </w:r>
      <w:r>
        <w:rPr>
          <w:rFonts w:ascii="Courier" w:hAnsi="Courier"/>
          <w:color w:val="000000"/>
        </w:rPr>
        <w:tab/>
      </w:r>
      <w:r>
        <w:rPr>
          <w:rFonts w:ascii="Courier" w:hAnsi="Courier"/>
          <w:color w:val="000000"/>
        </w:rPr>
        <w:tab/>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r>
        <w:rPr>
          <w:rFonts w:ascii="Courier" w:hAnsi="Courier"/>
          <w:color w:val="000000"/>
        </w:rPr>
        <w:tab/>
      </w:r>
      <w:r>
        <w:rPr>
          <w:rFonts w:ascii="Courier" w:hAnsi="Courier"/>
          <w:color w:val="000000"/>
        </w:rPr>
        <w:tab/>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r>
        <w:rPr>
          <w:rFonts w:ascii="Courier" w:hAnsi="Courier"/>
          <w:color w:val="000000"/>
        </w:rPr>
        <w:t>        </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Style w:val="o"/>
          <w:rFonts w:ascii="Courier" w:hAnsi="Courier"/>
          <w:b/>
          <w:bCs/>
          <w:color w:val="000000"/>
        </w:rPr>
        <w:t>}</w:t>
      </w:r>
    </w:p>
    <w:p w:rsidR="00A96578" w:rsidRDefault="00153F68" w:rsidP="00A96578">
      <w:pPr>
        <w:shd w:val="clear" w:color="auto" w:fill="EAEAEA"/>
        <w:rPr>
          <w:rFonts w:ascii="Courier New" w:hAnsi="Courier New" w:cs="Courier New"/>
          <w:color w:val="666666"/>
          <w:sz w:val="18"/>
          <w:szCs w:val="18"/>
        </w:rPr>
      </w:pPr>
      <w:hyperlink r:id="rId582" w:history="1">
        <w:r w:rsidR="00A96578">
          <w:rPr>
            <w:rStyle w:val="a4"/>
            <w:rFonts w:ascii="Courier New" w:hAnsi="Courier New" w:cs="Courier New"/>
            <w:color w:val="336699"/>
            <w:sz w:val="18"/>
            <w:szCs w:val="18"/>
          </w:rPr>
          <w:t>view raw</w:t>
        </w:r>
      </w:hyperlink>
      <w:hyperlink r:id="rId583" w:anchor="file_gistfile1.java" w:history="1">
        <w:r w:rsidR="00A96578">
          <w:rPr>
            <w:rStyle w:val="a4"/>
            <w:rFonts w:ascii="Courier New" w:hAnsi="Courier New" w:cs="Courier New"/>
            <w:color w:val="666666"/>
            <w:sz w:val="18"/>
            <w:szCs w:val="18"/>
          </w:rPr>
          <w:t>gistfile1.java</w:t>
        </w:r>
      </w:hyperlink>
      <w:hyperlink r:id="rId584" w:history="1">
        <w:r w:rsidR="00A96578">
          <w:rPr>
            <w:rStyle w:val="a4"/>
            <w:rFonts w:ascii="Courier New" w:hAnsi="Courier New" w:cs="Courier New"/>
            <w:color w:val="336699"/>
            <w:sz w:val="18"/>
            <w:szCs w:val="18"/>
          </w:rPr>
          <w:t>This Gist</w:t>
        </w:r>
      </w:hyperlink>
      <w:r w:rsidR="00A96578">
        <w:rPr>
          <w:rStyle w:val="apple-converted-space"/>
          <w:rFonts w:ascii="Courier New" w:hAnsi="Courier New" w:cs="Courier New"/>
          <w:color w:val="666666"/>
          <w:sz w:val="18"/>
          <w:szCs w:val="18"/>
        </w:rPr>
        <w:t> </w:t>
      </w:r>
      <w:r w:rsidR="00A96578">
        <w:rPr>
          <w:rFonts w:ascii="Courier New" w:hAnsi="Courier New" w:cs="Courier New"/>
          <w:color w:val="666666"/>
          <w:sz w:val="18"/>
          <w:szCs w:val="18"/>
        </w:rPr>
        <w:t>brought to you by</w:t>
      </w:r>
      <w:r w:rsidR="00A96578">
        <w:rPr>
          <w:rStyle w:val="apple-converted-space"/>
          <w:rFonts w:ascii="Courier New" w:hAnsi="Courier New" w:cs="Courier New"/>
          <w:color w:val="666666"/>
          <w:sz w:val="18"/>
          <w:szCs w:val="18"/>
        </w:rPr>
        <w:t> </w:t>
      </w:r>
      <w:hyperlink r:id="rId585" w:history="1">
        <w:r w:rsidR="00A96578">
          <w:rPr>
            <w:rStyle w:val="a4"/>
            <w:rFonts w:ascii="Courier New" w:hAnsi="Courier New" w:cs="Courier New"/>
            <w:color w:val="336699"/>
            <w:sz w:val="18"/>
            <w:szCs w:val="18"/>
          </w:rPr>
          <w:t>GitHub</w:t>
        </w:r>
      </w:hyperlink>
      <w:r w:rsidR="00A96578">
        <w:rPr>
          <w:rFonts w:ascii="Courier New" w:hAnsi="Courier New" w:cs="Courier New"/>
          <w:color w:val="666666"/>
          <w:sz w:val="18"/>
          <w:szCs w:val="18"/>
        </w:rPr>
        <w:t>.</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Style w:val="c1"/>
          <w:rFonts w:ascii="Courier" w:hAnsi="Courier"/>
          <w:i/>
          <w:iCs/>
          <w:color w:val="999988"/>
        </w:rPr>
        <w:t xml:space="preserve">// </w:t>
      </w:r>
      <w:r>
        <w:rPr>
          <w:rStyle w:val="c1"/>
          <w:rFonts w:ascii="Courier" w:hAnsi="Courier"/>
          <w:i/>
          <w:iCs/>
          <w:color w:val="999988"/>
        </w:rPr>
        <w:t>버튼을</w:t>
      </w:r>
      <w:r>
        <w:rPr>
          <w:rStyle w:val="c1"/>
          <w:rFonts w:ascii="Courier" w:hAnsi="Courier"/>
          <w:i/>
          <w:iCs/>
          <w:color w:val="999988"/>
        </w:rPr>
        <w:t xml:space="preserve"> </w:t>
      </w:r>
      <w:r>
        <w:rPr>
          <w:rStyle w:val="c1"/>
          <w:rFonts w:ascii="Courier" w:hAnsi="Courier"/>
          <w:i/>
          <w:iCs/>
          <w:color w:val="999988"/>
        </w:rPr>
        <w:t>만들고</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Style w:val="n"/>
          <w:rFonts w:ascii="Courier" w:hAnsi="Courier"/>
          <w:color w:val="000000"/>
        </w:rPr>
        <w:t>btn</w:t>
      </w:r>
      <w:r>
        <w:rPr>
          <w:rFonts w:ascii="Courier" w:hAnsi="Courier"/>
          <w:color w:val="000000"/>
        </w:rPr>
        <w:t xml:space="preserve"> </w:t>
      </w:r>
      <w:r>
        <w:rPr>
          <w:rStyle w:val="o"/>
          <w:rFonts w:ascii="Courier" w:hAnsi="Courier"/>
          <w:b/>
          <w:bCs/>
          <w:color w:val="000000"/>
        </w:rPr>
        <w:t>=</w:t>
      </w:r>
      <w:r>
        <w:rPr>
          <w:rFonts w:ascii="Courier" w:hAnsi="Courier"/>
          <w:color w:val="000000"/>
        </w:rPr>
        <w:t xml:space="preserve"> </w:t>
      </w:r>
      <w:r>
        <w:rPr>
          <w:rStyle w:val="o"/>
          <w:rFonts w:ascii="Courier" w:hAnsi="Courier"/>
          <w:b/>
          <w:bCs/>
          <w:color w:val="000000"/>
        </w:rPr>
        <w:t>(</w:t>
      </w:r>
      <w:r>
        <w:rPr>
          <w:rStyle w:val="n"/>
          <w:rFonts w:ascii="Courier" w:hAnsi="Courier"/>
          <w:color w:val="000000"/>
        </w:rPr>
        <w:t>Button</w:t>
      </w:r>
      <w:r>
        <w:rPr>
          <w:rStyle w:val="o"/>
          <w:rFonts w:ascii="Courier" w:hAnsi="Courier"/>
          <w:b/>
          <w:bCs/>
          <w:color w:val="000000"/>
        </w:rPr>
        <w:t>)</w:t>
      </w:r>
      <w:r>
        <w:rPr>
          <w:rStyle w:val="n"/>
          <w:rFonts w:ascii="Courier" w:hAnsi="Courier"/>
          <w:color w:val="000000"/>
        </w:rPr>
        <w:t>findViewById</w:t>
      </w:r>
      <w:r>
        <w:rPr>
          <w:rStyle w:val="o"/>
          <w:rFonts w:ascii="Courier" w:hAnsi="Courier"/>
          <w:b/>
          <w:bCs/>
          <w:color w:val="000000"/>
        </w:rPr>
        <w:t>(</w:t>
      </w:r>
      <w:r>
        <w:rPr>
          <w:rStyle w:val="n"/>
          <w:rFonts w:ascii="Courier" w:hAnsi="Courier"/>
          <w:color w:val="000000"/>
        </w:rPr>
        <w:t>R</w:t>
      </w:r>
      <w:r>
        <w:rPr>
          <w:rStyle w:val="o"/>
          <w:rFonts w:ascii="Courier" w:hAnsi="Courier"/>
          <w:b/>
          <w:bCs/>
          <w:color w:val="000000"/>
        </w:rPr>
        <w:t>.</w:t>
      </w:r>
      <w:r>
        <w:rPr>
          <w:rStyle w:val="na"/>
          <w:rFonts w:ascii="Courier" w:hAnsi="Courier"/>
          <w:color w:val="008080"/>
        </w:rPr>
        <w:t>id</w:t>
      </w:r>
      <w:r>
        <w:rPr>
          <w:rStyle w:val="o"/>
          <w:rFonts w:ascii="Courier" w:hAnsi="Courier"/>
          <w:b/>
          <w:bCs/>
          <w:color w:val="000000"/>
        </w:rPr>
        <w:t>.</w:t>
      </w:r>
      <w:r>
        <w:rPr>
          <w:rStyle w:val="na"/>
          <w:rFonts w:ascii="Courier" w:hAnsi="Courier"/>
          <w:color w:val="008080"/>
        </w:rPr>
        <w:t>btn</w:t>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p>
    <w:p w:rsidR="00A96578" w:rsidRDefault="00A96578" w:rsidP="00A96578">
      <w:pPr>
        <w:pStyle w:val="HTML0"/>
        <w:shd w:val="clear" w:color="auto" w:fill="F8F8FF"/>
        <w:rPr>
          <w:rFonts w:ascii="Courier" w:hAnsi="Courier"/>
          <w:color w:val="000000"/>
        </w:rPr>
      </w:pPr>
      <w:r>
        <w:rPr>
          <w:rFonts w:ascii="Courier" w:hAnsi="Courier"/>
          <w:color w:val="000000"/>
        </w:rPr>
        <w:tab/>
      </w:r>
      <w:r>
        <w:rPr>
          <w:rFonts w:ascii="Courier" w:hAnsi="Courier"/>
          <w:color w:val="000000"/>
        </w:rPr>
        <w:tab/>
        <w:t xml:space="preserve"> </w:t>
      </w:r>
      <w:r>
        <w:rPr>
          <w:rStyle w:val="c1"/>
          <w:rFonts w:ascii="Courier" w:hAnsi="Courier"/>
          <w:i/>
          <w:iCs/>
          <w:color w:val="999988"/>
        </w:rPr>
        <w:t xml:space="preserve">// OnClickListener </w:t>
      </w:r>
      <w:r>
        <w:rPr>
          <w:rStyle w:val="c1"/>
          <w:rFonts w:ascii="Courier" w:hAnsi="Courier"/>
          <w:i/>
          <w:iCs/>
          <w:color w:val="999988"/>
        </w:rPr>
        <w:t>를</w:t>
      </w:r>
      <w:r>
        <w:rPr>
          <w:rStyle w:val="c1"/>
          <w:rFonts w:ascii="Courier" w:hAnsi="Courier"/>
          <w:i/>
          <w:iCs/>
          <w:color w:val="999988"/>
        </w:rPr>
        <w:t xml:space="preserve"> </w:t>
      </w:r>
      <w:r>
        <w:rPr>
          <w:rStyle w:val="c1"/>
          <w:rFonts w:ascii="Courier" w:hAnsi="Courier"/>
          <w:i/>
          <w:iCs/>
          <w:color w:val="999988"/>
        </w:rPr>
        <w:t>만들고</w:t>
      </w:r>
      <w:r>
        <w:rPr>
          <w:rStyle w:val="c1"/>
          <w:rFonts w:ascii="Courier" w:hAnsi="Courier"/>
          <w:i/>
          <w:iCs/>
          <w:color w:val="999988"/>
        </w:rPr>
        <w:t xml:space="preserve"> </w:t>
      </w:r>
      <w:r>
        <w:rPr>
          <w:rStyle w:val="c1"/>
          <w:rFonts w:ascii="Courier" w:hAnsi="Courier"/>
          <w:i/>
          <w:iCs/>
          <w:color w:val="999988"/>
        </w:rPr>
        <w:t>구현</w:t>
      </w:r>
      <w:r>
        <w:rPr>
          <w:rStyle w:val="c1"/>
          <w:rFonts w:ascii="Courier" w:hAnsi="Courier"/>
          <w:i/>
          <w:iCs/>
          <w:color w:val="999988"/>
        </w:rPr>
        <w:t>.</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Style w:val="n"/>
          <w:rFonts w:ascii="Courier" w:hAnsi="Courier"/>
          <w:color w:val="000000"/>
        </w:rPr>
        <w:t>btn</w:t>
      </w:r>
      <w:r>
        <w:rPr>
          <w:rStyle w:val="o"/>
          <w:rFonts w:ascii="Courier" w:hAnsi="Courier"/>
          <w:b/>
          <w:bCs/>
          <w:color w:val="000000"/>
        </w:rPr>
        <w:t>.</w:t>
      </w:r>
      <w:r>
        <w:rPr>
          <w:rStyle w:val="na"/>
          <w:rFonts w:ascii="Courier" w:hAnsi="Courier"/>
          <w:color w:val="008080"/>
        </w:rPr>
        <w:t>setOnClickListener</w:t>
      </w:r>
      <w:r>
        <w:rPr>
          <w:rStyle w:val="o"/>
          <w:rFonts w:ascii="Courier" w:hAnsi="Courier"/>
          <w:b/>
          <w:bCs/>
          <w:color w:val="000000"/>
        </w:rPr>
        <w:t>(</w:t>
      </w:r>
      <w:r>
        <w:rPr>
          <w:rStyle w:val="k"/>
          <w:rFonts w:ascii="Courier" w:hAnsi="Courier"/>
          <w:b/>
          <w:bCs/>
          <w:color w:val="000000"/>
        </w:rPr>
        <w:t>new</w:t>
      </w:r>
      <w:r>
        <w:rPr>
          <w:rFonts w:ascii="Courier" w:hAnsi="Courier"/>
          <w:color w:val="000000"/>
        </w:rPr>
        <w:t xml:space="preserve"> </w:t>
      </w:r>
      <w:r>
        <w:rPr>
          <w:rStyle w:val="n"/>
          <w:rFonts w:ascii="Courier" w:hAnsi="Courier"/>
          <w:color w:val="000000"/>
        </w:rPr>
        <w:t>View</w:t>
      </w:r>
      <w:r>
        <w:rPr>
          <w:rStyle w:val="o"/>
          <w:rFonts w:ascii="Courier" w:hAnsi="Courier"/>
          <w:b/>
          <w:bCs/>
          <w:color w:val="000000"/>
        </w:rPr>
        <w:t>.</w:t>
      </w:r>
      <w:r>
        <w:rPr>
          <w:rStyle w:val="na"/>
          <w:rFonts w:ascii="Courier" w:hAnsi="Courier"/>
          <w:color w:val="008080"/>
        </w:rPr>
        <w:t>OnClickListener</w:t>
      </w:r>
      <w:r>
        <w:rPr>
          <w:rStyle w:val="o"/>
          <w:rFonts w:ascii="Courier" w:hAnsi="Courier"/>
          <w:b/>
          <w:bCs/>
          <w:color w:val="000000"/>
        </w:rPr>
        <w:t>()</w:t>
      </w:r>
      <w:r>
        <w:rPr>
          <w:rFonts w:ascii="Courier" w:hAnsi="Courier"/>
          <w:color w:val="000000"/>
        </w:rPr>
        <w:t xml:space="preserve"> </w:t>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r>
        <w:rPr>
          <w:rFonts w:ascii="Courier" w:hAnsi="Courier"/>
          <w:color w:val="000000"/>
        </w:rPr>
        <w:tab/>
      </w:r>
      <w:r>
        <w:rPr>
          <w:rFonts w:ascii="Courier" w:hAnsi="Courier"/>
          <w:color w:val="000000"/>
        </w:rPr>
        <w:tab/>
      </w:r>
      <w:r>
        <w:rPr>
          <w:rFonts w:ascii="Courier" w:hAnsi="Courier"/>
          <w:color w:val="000000"/>
        </w:rPr>
        <w:tab/>
      </w:r>
      <w:r>
        <w:rPr>
          <w:rStyle w:val="kd"/>
          <w:rFonts w:ascii="Courier" w:hAnsi="Courier"/>
          <w:b/>
          <w:bCs/>
          <w:color w:val="000000"/>
        </w:rPr>
        <w:t>public</w:t>
      </w:r>
      <w:r>
        <w:rPr>
          <w:rFonts w:ascii="Courier" w:hAnsi="Courier"/>
          <w:color w:val="000000"/>
        </w:rPr>
        <w:t xml:space="preserve"> </w:t>
      </w:r>
      <w:r>
        <w:rPr>
          <w:rStyle w:val="kt"/>
          <w:rFonts w:ascii="Courier" w:hAnsi="Courier"/>
          <w:b/>
          <w:bCs/>
          <w:color w:val="445588"/>
        </w:rPr>
        <w:t>void</w:t>
      </w:r>
      <w:r>
        <w:rPr>
          <w:rFonts w:ascii="Courier" w:hAnsi="Courier"/>
          <w:color w:val="000000"/>
        </w:rPr>
        <w:t xml:space="preserve"> </w:t>
      </w:r>
      <w:r>
        <w:rPr>
          <w:rStyle w:val="nf"/>
          <w:rFonts w:ascii="Courier" w:hAnsi="Courier"/>
          <w:b/>
          <w:bCs/>
          <w:color w:val="990000"/>
        </w:rPr>
        <w:t>onClick</w:t>
      </w:r>
      <w:r>
        <w:rPr>
          <w:rStyle w:val="o"/>
          <w:rFonts w:ascii="Courier" w:hAnsi="Courier"/>
          <w:b/>
          <w:bCs/>
          <w:color w:val="000000"/>
        </w:rPr>
        <w:t>(</w:t>
      </w:r>
      <w:r>
        <w:rPr>
          <w:rStyle w:val="n"/>
          <w:rFonts w:ascii="Courier" w:hAnsi="Courier"/>
          <w:color w:val="000000"/>
        </w:rPr>
        <w:t>View</w:t>
      </w:r>
      <w:r>
        <w:rPr>
          <w:rFonts w:ascii="Courier" w:hAnsi="Courier"/>
          <w:color w:val="000000"/>
        </w:rPr>
        <w:t xml:space="preserve"> </w:t>
      </w:r>
      <w:r>
        <w:rPr>
          <w:rStyle w:val="n"/>
          <w:rFonts w:ascii="Courier" w:hAnsi="Courier"/>
          <w:color w:val="000000"/>
        </w:rPr>
        <w:t>v</w:t>
      </w:r>
      <w:r>
        <w:rPr>
          <w:rStyle w:val="o"/>
          <w:rFonts w:ascii="Courier" w:hAnsi="Courier"/>
          <w:b/>
          <w:bCs/>
          <w:color w:val="000000"/>
        </w:rPr>
        <w:t>)</w:t>
      </w:r>
      <w:r>
        <w:rPr>
          <w:rFonts w:ascii="Courier" w:hAnsi="Courier"/>
          <w:color w:val="000000"/>
        </w:rPr>
        <w:t xml:space="preserve"> </w:t>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r>
        <w:rPr>
          <w:rFonts w:ascii="Courier" w:hAnsi="Courier"/>
          <w:color w:val="000000"/>
        </w:rPr>
        <w:tab/>
      </w:r>
      <w:r>
        <w:rPr>
          <w:rFonts w:ascii="Courier" w:hAnsi="Courier"/>
          <w:color w:val="000000"/>
        </w:rPr>
        <w:tab/>
      </w:r>
      <w:r>
        <w:rPr>
          <w:rFonts w:ascii="Courier" w:hAnsi="Courier"/>
          <w:color w:val="000000"/>
        </w:rPr>
        <w:tab/>
        <w:t xml:space="preserve">    </w:t>
      </w:r>
      <w:r>
        <w:rPr>
          <w:rStyle w:val="c1"/>
          <w:rFonts w:ascii="Courier" w:hAnsi="Courier"/>
          <w:i/>
          <w:iCs/>
          <w:color w:val="999988"/>
        </w:rPr>
        <w:t xml:space="preserve">// </w:t>
      </w:r>
      <w:r>
        <w:rPr>
          <w:rStyle w:val="c1"/>
          <w:rFonts w:ascii="Courier" w:hAnsi="Courier"/>
          <w:i/>
          <w:iCs/>
          <w:color w:val="999988"/>
        </w:rPr>
        <w:t>버튼</w:t>
      </w:r>
      <w:r>
        <w:rPr>
          <w:rStyle w:val="c1"/>
          <w:rFonts w:ascii="Courier" w:hAnsi="Courier"/>
          <w:i/>
          <w:iCs/>
          <w:color w:val="999988"/>
        </w:rPr>
        <w:t xml:space="preserve"> </w:t>
      </w:r>
      <w:r>
        <w:rPr>
          <w:rStyle w:val="c1"/>
          <w:rFonts w:ascii="Courier" w:hAnsi="Courier"/>
          <w:i/>
          <w:iCs/>
          <w:color w:val="999988"/>
        </w:rPr>
        <w:t>클릭시</w:t>
      </w:r>
      <w:r>
        <w:rPr>
          <w:rStyle w:val="c1"/>
          <w:rFonts w:ascii="Courier" w:hAnsi="Courier"/>
          <w:i/>
          <w:iCs/>
          <w:color w:val="999988"/>
        </w:rPr>
        <w:t xml:space="preserve"> </w:t>
      </w:r>
      <w:r>
        <w:rPr>
          <w:rStyle w:val="c1"/>
          <w:rFonts w:ascii="Courier" w:hAnsi="Courier"/>
          <w:i/>
          <w:iCs/>
          <w:color w:val="999988"/>
        </w:rPr>
        <w:t>일어날</w:t>
      </w:r>
      <w:r>
        <w:rPr>
          <w:rStyle w:val="c1"/>
          <w:rFonts w:ascii="Courier" w:hAnsi="Courier"/>
          <w:i/>
          <w:iCs/>
          <w:color w:val="999988"/>
        </w:rPr>
        <w:t xml:space="preserve"> </w:t>
      </w:r>
      <w:r>
        <w:rPr>
          <w:rStyle w:val="c1"/>
          <w:rFonts w:ascii="Courier" w:hAnsi="Courier"/>
          <w:i/>
          <w:iCs/>
          <w:color w:val="999988"/>
        </w:rPr>
        <w:t>작업</w:t>
      </w:r>
      <w:r>
        <w:rPr>
          <w:rStyle w:val="c1"/>
          <w:rFonts w:ascii="Courier" w:hAnsi="Courier"/>
          <w:i/>
          <w:iCs/>
          <w:color w:val="999988"/>
        </w:rPr>
        <w:t xml:space="preserve"> </w:t>
      </w:r>
      <w:r>
        <w:rPr>
          <w:rStyle w:val="c1"/>
          <w:rFonts w:ascii="Courier" w:hAnsi="Courier"/>
          <w:i/>
          <w:iCs/>
          <w:color w:val="999988"/>
        </w:rPr>
        <w:t>처리</w:t>
      </w:r>
      <w:r>
        <w:rPr>
          <w:rStyle w:val="c1"/>
          <w:rFonts w:ascii="Courier" w:hAnsi="Courier"/>
          <w:i/>
          <w:iCs/>
          <w:color w:val="999988"/>
        </w:rPr>
        <w:t>.</w:t>
      </w:r>
    </w:p>
    <w:p w:rsidR="00A96578" w:rsidRDefault="00A96578" w:rsidP="00A96578">
      <w:pPr>
        <w:pStyle w:val="HTML0"/>
        <w:shd w:val="clear" w:color="auto" w:fill="F8F8FF"/>
        <w:rPr>
          <w:rFonts w:ascii="Courier" w:hAnsi="Courier"/>
          <w:color w:val="000000"/>
        </w:rPr>
      </w:pPr>
    </w:p>
    <w:p w:rsidR="00A96578" w:rsidRDefault="00A96578" w:rsidP="00A96578">
      <w:pPr>
        <w:pStyle w:val="HTML0"/>
        <w:shd w:val="clear" w:color="auto" w:fill="F8F8FF"/>
        <w:rPr>
          <w:rFonts w:ascii="Courier" w:hAnsi="Courier"/>
          <w:color w:val="000000"/>
        </w:rPr>
      </w:pPr>
      <w:r>
        <w:rPr>
          <w:rFonts w:ascii="Courier" w:hAnsi="Courier"/>
          <w:color w:val="000000"/>
        </w:rPr>
        <w:tab/>
      </w:r>
      <w:r>
        <w:rPr>
          <w:rFonts w:ascii="Courier" w:hAnsi="Courier"/>
          <w:color w:val="000000"/>
        </w:rPr>
        <w:tab/>
      </w:r>
      <w:r>
        <w:rPr>
          <w:rFonts w:ascii="Courier" w:hAnsi="Courier"/>
          <w:color w:val="000000"/>
        </w:rPr>
        <w:tab/>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r>
        <w:rPr>
          <w:rFonts w:ascii="Courier" w:hAnsi="Courier"/>
          <w:color w:val="000000"/>
        </w:rPr>
        <w:tab/>
      </w:r>
      <w:r>
        <w:rPr>
          <w:rFonts w:ascii="Courier" w:hAnsi="Courier"/>
          <w:color w:val="000000"/>
        </w:rPr>
        <w:tab/>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r>
        <w:rPr>
          <w:rFonts w:ascii="Courier" w:hAnsi="Courier"/>
          <w:color w:val="000000"/>
        </w:rPr>
        <w:t>        </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Style w:val="o"/>
          <w:rFonts w:ascii="Courier" w:hAnsi="Courier"/>
          <w:b/>
          <w:bCs/>
          <w:color w:val="000000"/>
        </w:rPr>
        <w:t>}</w:t>
      </w:r>
    </w:p>
    <w:p w:rsidR="00A96578" w:rsidRDefault="00153F68" w:rsidP="00A96578">
      <w:pPr>
        <w:shd w:val="clear" w:color="auto" w:fill="EAEAEA"/>
        <w:rPr>
          <w:rFonts w:ascii="Courier New" w:hAnsi="Courier New" w:cs="Courier New"/>
          <w:color w:val="666666"/>
          <w:sz w:val="18"/>
          <w:szCs w:val="18"/>
        </w:rPr>
      </w:pPr>
      <w:hyperlink r:id="rId586" w:history="1">
        <w:r w:rsidR="00A96578">
          <w:rPr>
            <w:rStyle w:val="a4"/>
            <w:rFonts w:ascii="Courier New" w:hAnsi="Courier New" w:cs="Courier New"/>
            <w:color w:val="336699"/>
            <w:sz w:val="18"/>
            <w:szCs w:val="18"/>
          </w:rPr>
          <w:t>view raw</w:t>
        </w:r>
      </w:hyperlink>
      <w:hyperlink r:id="rId587" w:anchor="file_gistfile1.java" w:history="1">
        <w:r w:rsidR="00A96578">
          <w:rPr>
            <w:rStyle w:val="a4"/>
            <w:rFonts w:ascii="Courier New" w:hAnsi="Courier New" w:cs="Courier New"/>
            <w:color w:val="666666"/>
            <w:sz w:val="18"/>
            <w:szCs w:val="18"/>
          </w:rPr>
          <w:t>gistfile1.java</w:t>
        </w:r>
      </w:hyperlink>
      <w:hyperlink r:id="rId588" w:history="1">
        <w:r w:rsidR="00A96578">
          <w:rPr>
            <w:rStyle w:val="a4"/>
            <w:rFonts w:ascii="Courier New" w:hAnsi="Courier New" w:cs="Courier New"/>
            <w:color w:val="336699"/>
            <w:sz w:val="18"/>
            <w:szCs w:val="18"/>
          </w:rPr>
          <w:t>This Gist</w:t>
        </w:r>
      </w:hyperlink>
      <w:r w:rsidR="00A96578">
        <w:rPr>
          <w:rStyle w:val="apple-converted-space"/>
          <w:rFonts w:ascii="Courier New" w:hAnsi="Courier New" w:cs="Courier New"/>
          <w:color w:val="666666"/>
          <w:sz w:val="18"/>
          <w:szCs w:val="18"/>
        </w:rPr>
        <w:t> </w:t>
      </w:r>
      <w:r w:rsidR="00A96578">
        <w:rPr>
          <w:rFonts w:ascii="Courier New" w:hAnsi="Courier New" w:cs="Courier New"/>
          <w:color w:val="666666"/>
          <w:sz w:val="18"/>
          <w:szCs w:val="18"/>
        </w:rPr>
        <w:t>brought to you by</w:t>
      </w:r>
      <w:r w:rsidR="00A96578">
        <w:rPr>
          <w:rStyle w:val="apple-converted-space"/>
          <w:rFonts w:ascii="Courier New" w:hAnsi="Courier New" w:cs="Courier New"/>
          <w:color w:val="666666"/>
          <w:sz w:val="18"/>
          <w:szCs w:val="18"/>
        </w:rPr>
        <w:t> </w:t>
      </w:r>
      <w:hyperlink r:id="rId589" w:history="1">
        <w:r w:rsidR="00A96578">
          <w:rPr>
            <w:rStyle w:val="a4"/>
            <w:rFonts w:ascii="Courier New" w:hAnsi="Courier New" w:cs="Courier New"/>
            <w:color w:val="336699"/>
            <w:sz w:val="18"/>
            <w:szCs w:val="18"/>
          </w:rPr>
          <w:t>GitHub</w:t>
        </w:r>
      </w:hyperlink>
      <w:r w:rsidR="00A96578">
        <w:rPr>
          <w:rFonts w:ascii="Courier New" w:hAnsi="Courier New" w:cs="Courier New"/>
          <w:color w:val="666666"/>
          <w:sz w:val="18"/>
          <w:szCs w:val="18"/>
        </w:rPr>
        <w:t>.</w:t>
      </w:r>
    </w:p>
    <w:p w:rsidR="00A96578" w:rsidRDefault="00A96578" w:rsidP="00A96578">
      <w:pPr>
        <w:spacing w:after="240"/>
        <w:rPr>
          <w:rFonts w:ascii="굴림" w:hAnsi="굴림" w:cs="굴림"/>
          <w:color w:val="000000"/>
          <w:sz w:val="22"/>
        </w:rPr>
      </w:pPr>
      <w:r>
        <w:rPr>
          <w:rFonts w:hint="eastAsia"/>
          <w:color w:val="000000"/>
          <w:sz w:val="22"/>
        </w:rPr>
        <w:br/>
        <w:t>버튼에 대한 리스너 등록을 하는 작업입니다. 좀 더 효율적인 방법으로는 리스너를 액티비티의 일부로 포함하여 구현하는 방식이 있습니다. 이렇게 하면 별도의 클래스 생성과 객체 생성을 안해도 되겠지요. 아래 처럼요..</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Style w:val="kd"/>
          <w:rFonts w:ascii="Courier" w:hAnsi="Courier"/>
          <w:b/>
          <w:bCs/>
          <w:color w:val="000000"/>
        </w:rPr>
        <w:t>public</w:t>
      </w:r>
      <w:r>
        <w:rPr>
          <w:rFonts w:ascii="Courier" w:hAnsi="Courier"/>
          <w:color w:val="000000"/>
        </w:rPr>
        <w:t xml:space="preserve"> </w:t>
      </w:r>
      <w:r>
        <w:rPr>
          <w:rStyle w:val="kd"/>
          <w:rFonts w:ascii="Courier" w:hAnsi="Courier"/>
          <w:b/>
          <w:bCs/>
          <w:color w:val="000000"/>
        </w:rPr>
        <w:t>class</w:t>
      </w:r>
      <w:r>
        <w:rPr>
          <w:rFonts w:ascii="Courier" w:hAnsi="Courier"/>
          <w:color w:val="000000"/>
        </w:rPr>
        <w:t xml:space="preserve"> </w:t>
      </w:r>
      <w:r>
        <w:rPr>
          <w:rStyle w:val="nc"/>
          <w:rFonts w:ascii="Courier" w:hAnsi="Courier"/>
          <w:b/>
          <w:bCs/>
          <w:color w:val="445588"/>
        </w:rPr>
        <w:t>Example</w:t>
      </w:r>
      <w:r>
        <w:rPr>
          <w:rFonts w:ascii="Courier" w:hAnsi="Courier"/>
          <w:color w:val="000000"/>
        </w:rPr>
        <w:t xml:space="preserve"> </w:t>
      </w:r>
      <w:r>
        <w:rPr>
          <w:rStyle w:val="kd"/>
          <w:rFonts w:ascii="Courier" w:hAnsi="Courier"/>
          <w:b/>
          <w:bCs/>
          <w:color w:val="000000"/>
        </w:rPr>
        <w:t>extends</w:t>
      </w:r>
      <w:r>
        <w:rPr>
          <w:rFonts w:ascii="Courier" w:hAnsi="Courier"/>
          <w:color w:val="000000"/>
        </w:rPr>
        <w:t xml:space="preserve"> </w:t>
      </w:r>
      <w:r>
        <w:rPr>
          <w:rStyle w:val="n"/>
          <w:rFonts w:ascii="Courier" w:hAnsi="Courier"/>
          <w:color w:val="000000"/>
        </w:rPr>
        <w:t>Activity</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Fonts w:ascii="Courier" w:hAnsi="Courier"/>
          <w:color w:val="000000"/>
        </w:rPr>
        <w:tab/>
      </w:r>
      <w:r>
        <w:rPr>
          <w:rFonts w:ascii="Courier" w:hAnsi="Courier"/>
          <w:color w:val="000000"/>
        </w:rPr>
        <w:tab/>
      </w:r>
      <w:r>
        <w:rPr>
          <w:rFonts w:ascii="Courier" w:hAnsi="Courier"/>
          <w:color w:val="000000"/>
        </w:rPr>
        <w:tab/>
      </w:r>
      <w:r>
        <w:rPr>
          <w:rFonts w:ascii="Courier" w:hAnsi="Courier"/>
          <w:color w:val="000000"/>
        </w:rPr>
        <w:tab/>
      </w:r>
      <w:r>
        <w:rPr>
          <w:rFonts w:ascii="Courier" w:hAnsi="Courier"/>
          <w:color w:val="000000"/>
        </w:rPr>
        <w:tab/>
      </w:r>
      <w:r>
        <w:rPr>
          <w:rFonts w:ascii="Courier" w:hAnsi="Courier"/>
          <w:color w:val="000000"/>
        </w:rPr>
        <w:tab/>
      </w:r>
      <w:r>
        <w:rPr>
          <w:rStyle w:val="kd"/>
          <w:rFonts w:ascii="Courier" w:hAnsi="Courier"/>
          <w:b/>
          <w:bCs/>
          <w:color w:val="000000"/>
        </w:rPr>
        <w:t>implements</w:t>
      </w:r>
      <w:r>
        <w:rPr>
          <w:rFonts w:ascii="Courier" w:hAnsi="Courier"/>
          <w:color w:val="000000"/>
        </w:rPr>
        <w:t xml:space="preserve"> </w:t>
      </w:r>
      <w:r>
        <w:rPr>
          <w:rStyle w:val="n"/>
          <w:rFonts w:ascii="Courier" w:hAnsi="Courier"/>
          <w:color w:val="000000"/>
        </w:rPr>
        <w:t>OnClickListener</w:t>
      </w:r>
      <w:r>
        <w:rPr>
          <w:rFonts w:ascii="Courier" w:hAnsi="Courier"/>
          <w:color w:val="000000"/>
        </w:rPr>
        <w:t xml:space="preserve"> </w:t>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Style w:val="kd"/>
          <w:rFonts w:ascii="Courier" w:hAnsi="Courier"/>
          <w:b/>
          <w:bCs/>
          <w:color w:val="000000"/>
        </w:rPr>
        <w:t>protected</w:t>
      </w:r>
      <w:r>
        <w:rPr>
          <w:rFonts w:ascii="Courier" w:hAnsi="Courier"/>
          <w:color w:val="000000"/>
        </w:rPr>
        <w:t xml:space="preserve"> </w:t>
      </w:r>
      <w:r>
        <w:rPr>
          <w:rStyle w:val="kt"/>
          <w:rFonts w:ascii="Courier" w:hAnsi="Courier"/>
          <w:b/>
          <w:bCs/>
          <w:color w:val="445588"/>
        </w:rPr>
        <w:t>void</w:t>
      </w:r>
      <w:r>
        <w:rPr>
          <w:rFonts w:ascii="Courier" w:hAnsi="Courier"/>
          <w:color w:val="000000"/>
        </w:rPr>
        <w:t xml:space="preserve"> </w:t>
      </w:r>
      <w:r>
        <w:rPr>
          <w:rStyle w:val="nf"/>
          <w:rFonts w:ascii="Courier" w:hAnsi="Courier"/>
          <w:b/>
          <w:bCs/>
          <w:color w:val="990000"/>
        </w:rPr>
        <w:t>onCreate</w:t>
      </w:r>
      <w:r>
        <w:rPr>
          <w:rStyle w:val="o"/>
          <w:rFonts w:ascii="Courier" w:hAnsi="Courier"/>
          <w:b/>
          <w:bCs/>
          <w:color w:val="000000"/>
        </w:rPr>
        <w:t>(</w:t>
      </w:r>
      <w:r>
        <w:rPr>
          <w:rStyle w:val="n"/>
          <w:rFonts w:ascii="Courier" w:hAnsi="Courier"/>
          <w:color w:val="000000"/>
        </w:rPr>
        <w:t>Bundle</w:t>
      </w:r>
      <w:r>
        <w:rPr>
          <w:rFonts w:ascii="Courier" w:hAnsi="Courier"/>
          <w:color w:val="000000"/>
        </w:rPr>
        <w:t xml:space="preserve"> </w:t>
      </w:r>
      <w:r>
        <w:rPr>
          <w:rStyle w:val="n"/>
          <w:rFonts w:ascii="Courier" w:hAnsi="Courier"/>
          <w:color w:val="000000"/>
        </w:rPr>
        <w:t>savedValues</w:t>
      </w:r>
      <w:r>
        <w:rPr>
          <w:rStyle w:val="o"/>
          <w:rFonts w:ascii="Courier" w:hAnsi="Courier"/>
          <w:b/>
          <w:bCs/>
          <w:color w:val="000000"/>
        </w:rPr>
        <w:t>)</w:t>
      </w:r>
      <w:r>
        <w:rPr>
          <w:rFonts w:ascii="Courier" w:hAnsi="Courier"/>
          <w:color w:val="000000"/>
        </w:rPr>
        <w:t xml:space="preserve"> </w:t>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Fonts w:ascii="Courier" w:hAnsi="Courier"/>
          <w:color w:val="000000"/>
        </w:rPr>
        <w:tab/>
      </w:r>
      <w:r>
        <w:rPr>
          <w:rStyle w:val="c1"/>
          <w:rFonts w:ascii="Courier" w:hAnsi="Courier"/>
          <w:i/>
          <w:iCs/>
          <w:color w:val="999988"/>
        </w:rPr>
        <w:t xml:space="preserve">// </w:t>
      </w:r>
      <w:r>
        <w:rPr>
          <w:rStyle w:val="c1"/>
          <w:rFonts w:ascii="Courier" w:hAnsi="Courier"/>
          <w:i/>
          <w:iCs/>
          <w:color w:val="999988"/>
        </w:rPr>
        <w:t>구현부분</w:t>
      </w:r>
    </w:p>
    <w:p w:rsidR="00A96578" w:rsidRDefault="00A96578" w:rsidP="00A96578">
      <w:pPr>
        <w:pStyle w:val="HTML0"/>
        <w:shd w:val="clear" w:color="auto" w:fill="F8F8FF"/>
        <w:rPr>
          <w:rFonts w:ascii="Courier" w:hAnsi="Courier"/>
          <w:color w:val="000000"/>
        </w:rPr>
      </w:pPr>
      <w:r>
        <w:rPr>
          <w:rFonts w:ascii="Courier" w:hAnsi="Courier"/>
          <w:color w:val="000000"/>
        </w:rPr>
        <w:tab/>
        <w:t xml:space="preserve">    </w:t>
      </w:r>
      <w:r>
        <w:rPr>
          <w:rStyle w:val="n"/>
          <w:rFonts w:ascii="Courier" w:hAnsi="Courier"/>
          <w:color w:val="000000"/>
        </w:rPr>
        <w:t>Button</w:t>
      </w:r>
      <w:r>
        <w:rPr>
          <w:rFonts w:ascii="Courier" w:hAnsi="Courier"/>
          <w:color w:val="000000"/>
        </w:rPr>
        <w:t xml:space="preserve"> </w:t>
      </w:r>
      <w:r>
        <w:rPr>
          <w:rStyle w:val="n"/>
          <w:rFonts w:ascii="Courier" w:hAnsi="Courier"/>
          <w:color w:val="000000"/>
        </w:rPr>
        <w:t>button</w:t>
      </w:r>
      <w:r>
        <w:rPr>
          <w:rFonts w:ascii="Courier" w:hAnsi="Courier"/>
          <w:color w:val="000000"/>
        </w:rPr>
        <w:t xml:space="preserve"> </w:t>
      </w:r>
      <w:r>
        <w:rPr>
          <w:rStyle w:val="o"/>
          <w:rFonts w:ascii="Courier" w:hAnsi="Courier"/>
          <w:b/>
          <w:bCs/>
          <w:color w:val="000000"/>
        </w:rPr>
        <w:t>=</w:t>
      </w:r>
      <w:r>
        <w:rPr>
          <w:rFonts w:ascii="Courier" w:hAnsi="Courier"/>
          <w:color w:val="000000"/>
        </w:rPr>
        <w:t xml:space="preserve"> </w:t>
      </w:r>
      <w:r>
        <w:rPr>
          <w:rStyle w:val="o"/>
          <w:rFonts w:ascii="Courier" w:hAnsi="Courier"/>
          <w:b/>
          <w:bCs/>
          <w:color w:val="000000"/>
        </w:rPr>
        <w:t>(</w:t>
      </w:r>
      <w:r>
        <w:rPr>
          <w:rStyle w:val="n"/>
          <w:rFonts w:ascii="Courier" w:hAnsi="Courier"/>
          <w:color w:val="000000"/>
        </w:rPr>
        <w:t>Button</w:t>
      </w:r>
      <w:r>
        <w:rPr>
          <w:rStyle w:val="o"/>
          <w:rFonts w:ascii="Courier" w:hAnsi="Courier"/>
          <w:b/>
          <w:bCs/>
          <w:color w:val="000000"/>
        </w:rPr>
        <w:t>)</w:t>
      </w:r>
      <w:r>
        <w:rPr>
          <w:rStyle w:val="n"/>
          <w:rFonts w:ascii="Courier" w:hAnsi="Courier"/>
          <w:color w:val="000000"/>
        </w:rPr>
        <w:t>findViewById</w:t>
      </w:r>
      <w:r>
        <w:rPr>
          <w:rStyle w:val="o"/>
          <w:rFonts w:ascii="Courier" w:hAnsi="Courier"/>
          <w:b/>
          <w:bCs/>
          <w:color w:val="000000"/>
        </w:rPr>
        <w:t>(</w:t>
      </w:r>
      <w:r>
        <w:rPr>
          <w:rStyle w:val="n"/>
          <w:rFonts w:ascii="Courier" w:hAnsi="Courier"/>
          <w:color w:val="000000"/>
        </w:rPr>
        <w:t>R</w:t>
      </w:r>
      <w:r>
        <w:rPr>
          <w:rStyle w:val="o"/>
          <w:rFonts w:ascii="Courier" w:hAnsi="Courier"/>
          <w:b/>
          <w:bCs/>
          <w:color w:val="000000"/>
        </w:rPr>
        <w:t>.</w:t>
      </w:r>
      <w:r>
        <w:rPr>
          <w:rStyle w:val="na"/>
          <w:rFonts w:ascii="Courier" w:hAnsi="Courier"/>
          <w:color w:val="008080"/>
        </w:rPr>
        <w:t>id</w:t>
      </w:r>
      <w:r>
        <w:rPr>
          <w:rStyle w:val="o"/>
          <w:rFonts w:ascii="Courier" w:hAnsi="Courier"/>
          <w:b/>
          <w:bCs/>
          <w:color w:val="000000"/>
        </w:rPr>
        <w:t>.</w:t>
      </w:r>
      <w:r>
        <w:rPr>
          <w:rStyle w:val="na"/>
          <w:rFonts w:ascii="Courier" w:hAnsi="Courier"/>
          <w:color w:val="008080"/>
        </w:rPr>
        <w:t>btn</w:t>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r>
        <w:rPr>
          <w:rFonts w:ascii="Courier" w:hAnsi="Courier"/>
          <w:color w:val="000000"/>
        </w:rPr>
        <w:tab/>
        <w:t xml:space="preserve">    </w:t>
      </w:r>
      <w:r>
        <w:rPr>
          <w:rStyle w:val="n"/>
          <w:rFonts w:ascii="Courier" w:hAnsi="Courier"/>
          <w:color w:val="000000"/>
        </w:rPr>
        <w:t>button</w:t>
      </w:r>
      <w:r>
        <w:rPr>
          <w:rStyle w:val="o"/>
          <w:rFonts w:ascii="Courier" w:hAnsi="Courier"/>
          <w:b/>
          <w:bCs/>
          <w:color w:val="000000"/>
        </w:rPr>
        <w:t>.</w:t>
      </w:r>
      <w:r>
        <w:rPr>
          <w:rStyle w:val="na"/>
          <w:rFonts w:ascii="Courier" w:hAnsi="Courier"/>
          <w:color w:val="008080"/>
        </w:rPr>
        <w:t>setOnClickListener</w:t>
      </w:r>
      <w:r>
        <w:rPr>
          <w:rStyle w:val="o"/>
          <w:rFonts w:ascii="Courier" w:hAnsi="Courier"/>
          <w:b/>
          <w:bCs/>
          <w:color w:val="000000"/>
        </w:rPr>
        <w:t>(</w:t>
      </w:r>
      <w:r>
        <w:rPr>
          <w:rStyle w:val="k"/>
          <w:rFonts w:ascii="Courier" w:hAnsi="Courier"/>
          <w:b/>
          <w:bCs/>
          <w:color w:val="000000"/>
        </w:rPr>
        <w:t>this</w:t>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Fonts w:ascii="Courier" w:hAnsi="Courier"/>
          <w:color w:val="000000"/>
        </w:rPr>
        <w:tab/>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Style w:val="kd"/>
          <w:rFonts w:ascii="Courier" w:hAnsi="Courier"/>
          <w:b/>
          <w:bCs/>
          <w:color w:val="000000"/>
        </w:rPr>
        <w:t>public</w:t>
      </w:r>
      <w:r>
        <w:rPr>
          <w:rFonts w:ascii="Courier" w:hAnsi="Courier"/>
          <w:color w:val="000000"/>
        </w:rPr>
        <w:t xml:space="preserve"> </w:t>
      </w:r>
      <w:r>
        <w:rPr>
          <w:rStyle w:val="kt"/>
          <w:rFonts w:ascii="Courier" w:hAnsi="Courier"/>
          <w:b/>
          <w:bCs/>
          <w:color w:val="445588"/>
        </w:rPr>
        <w:t>void</w:t>
      </w:r>
      <w:r>
        <w:rPr>
          <w:rFonts w:ascii="Courier" w:hAnsi="Courier"/>
          <w:color w:val="000000"/>
        </w:rPr>
        <w:t xml:space="preserve"> </w:t>
      </w:r>
      <w:r>
        <w:rPr>
          <w:rStyle w:val="nf"/>
          <w:rFonts w:ascii="Courier" w:hAnsi="Courier"/>
          <w:b/>
          <w:bCs/>
          <w:color w:val="990000"/>
        </w:rPr>
        <w:t>onClick</w:t>
      </w:r>
      <w:r>
        <w:rPr>
          <w:rStyle w:val="o"/>
          <w:rFonts w:ascii="Courier" w:hAnsi="Courier"/>
          <w:b/>
          <w:bCs/>
          <w:color w:val="000000"/>
        </w:rPr>
        <w:t>(</w:t>
      </w:r>
      <w:r>
        <w:rPr>
          <w:rStyle w:val="n"/>
          <w:rFonts w:ascii="Courier" w:hAnsi="Courier"/>
          <w:color w:val="000000"/>
        </w:rPr>
        <w:t>View</w:t>
      </w:r>
      <w:r>
        <w:rPr>
          <w:rFonts w:ascii="Courier" w:hAnsi="Courier"/>
          <w:color w:val="000000"/>
        </w:rPr>
        <w:t xml:space="preserve"> </w:t>
      </w:r>
      <w:r>
        <w:rPr>
          <w:rStyle w:val="n"/>
          <w:rFonts w:ascii="Courier" w:hAnsi="Courier"/>
          <w:color w:val="000000"/>
        </w:rPr>
        <w:t>v</w:t>
      </w:r>
      <w:r>
        <w:rPr>
          <w:rStyle w:val="o"/>
          <w:rFonts w:ascii="Courier" w:hAnsi="Courier"/>
          <w:b/>
          <w:bCs/>
          <w:color w:val="000000"/>
        </w:rPr>
        <w:t>)</w:t>
      </w:r>
      <w:r>
        <w:rPr>
          <w:rFonts w:ascii="Courier" w:hAnsi="Courier"/>
          <w:color w:val="000000"/>
        </w:rPr>
        <w:t xml:space="preserve"> </w:t>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Fonts w:ascii="Courier" w:hAnsi="Courier"/>
          <w:color w:val="000000"/>
        </w:rPr>
        <w:tab/>
      </w:r>
      <w:r>
        <w:rPr>
          <w:rStyle w:val="c1"/>
          <w:rFonts w:ascii="Courier" w:hAnsi="Courier"/>
          <w:i/>
          <w:iCs/>
          <w:color w:val="999988"/>
        </w:rPr>
        <w:t xml:space="preserve">// </w:t>
      </w:r>
      <w:r>
        <w:rPr>
          <w:rStyle w:val="c1"/>
          <w:rFonts w:ascii="Courier" w:hAnsi="Courier"/>
          <w:i/>
          <w:iCs/>
          <w:color w:val="999988"/>
        </w:rPr>
        <w:t>구현부분</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Fonts w:ascii="Courier" w:hAnsi="Courier"/>
          <w:color w:val="000000"/>
        </w:rPr>
        <w:tab/>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Style w:val="o"/>
          <w:rFonts w:ascii="Courier" w:hAnsi="Courier"/>
          <w:b/>
          <w:bCs/>
          <w:color w:val="000000"/>
        </w:rPr>
        <w:t>}</w:t>
      </w:r>
    </w:p>
    <w:p w:rsidR="00A96578" w:rsidRDefault="00153F68" w:rsidP="00A96578">
      <w:pPr>
        <w:shd w:val="clear" w:color="auto" w:fill="EAEAEA"/>
        <w:rPr>
          <w:rFonts w:ascii="Courier New" w:hAnsi="Courier New" w:cs="Courier New"/>
          <w:color w:val="666666"/>
          <w:sz w:val="18"/>
          <w:szCs w:val="18"/>
        </w:rPr>
      </w:pPr>
      <w:hyperlink r:id="rId590" w:history="1">
        <w:r w:rsidR="00A96578">
          <w:rPr>
            <w:rStyle w:val="a4"/>
            <w:rFonts w:ascii="Courier New" w:hAnsi="Courier New" w:cs="Courier New"/>
            <w:color w:val="336699"/>
            <w:sz w:val="18"/>
            <w:szCs w:val="18"/>
          </w:rPr>
          <w:t>view raw</w:t>
        </w:r>
      </w:hyperlink>
      <w:hyperlink r:id="rId591" w:anchor="file_gistfile1.java" w:history="1">
        <w:r w:rsidR="00A96578">
          <w:rPr>
            <w:rStyle w:val="a4"/>
            <w:rFonts w:ascii="Courier New" w:hAnsi="Courier New" w:cs="Courier New"/>
            <w:color w:val="666666"/>
            <w:sz w:val="18"/>
            <w:szCs w:val="18"/>
          </w:rPr>
          <w:t>gistfile1.java</w:t>
        </w:r>
      </w:hyperlink>
      <w:hyperlink r:id="rId592" w:history="1">
        <w:r w:rsidR="00A96578">
          <w:rPr>
            <w:rStyle w:val="a4"/>
            <w:rFonts w:ascii="Courier New" w:hAnsi="Courier New" w:cs="Courier New"/>
            <w:color w:val="336699"/>
            <w:sz w:val="18"/>
            <w:szCs w:val="18"/>
          </w:rPr>
          <w:t>This Gist</w:t>
        </w:r>
      </w:hyperlink>
      <w:r w:rsidR="00A96578">
        <w:rPr>
          <w:rStyle w:val="apple-converted-space"/>
          <w:rFonts w:ascii="Courier New" w:hAnsi="Courier New" w:cs="Courier New"/>
          <w:color w:val="666666"/>
          <w:sz w:val="18"/>
          <w:szCs w:val="18"/>
        </w:rPr>
        <w:t> </w:t>
      </w:r>
      <w:r w:rsidR="00A96578">
        <w:rPr>
          <w:rFonts w:ascii="Courier New" w:hAnsi="Courier New" w:cs="Courier New"/>
          <w:color w:val="666666"/>
          <w:sz w:val="18"/>
          <w:szCs w:val="18"/>
        </w:rPr>
        <w:t>brought to you by</w:t>
      </w:r>
      <w:r w:rsidR="00A96578">
        <w:rPr>
          <w:rStyle w:val="apple-converted-space"/>
          <w:rFonts w:ascii="Courier New" w:hAnsi="Courier New" w:cs="Courier New"/>
          <w:color w:val="666666"/>
          <w:sz w:val="18"/>
          <w:szCs w:val="18"/>
        </w:rPr>
        <w:t> </w:t>
      </w:r>
      <w:hyperlink r:id="rId593" w:history="1">
        <w:r w:rsidR="00A96578">
          <w:rPr>
            <w:rStyle w:val="a4"/>
            <w:rFonts w:ascii="Courier New" w:hAnsi="Courier New" w:cs="Courier New"/>
            <w:color w:val="336699"/>
            <w:sz w:val="18"/>
            <w:szCs w:val="18"/>
          </w:rPr>
          <w:t>GitHub</w:t>
        </w:r>
      </w:hyperlink>
      <w:r w:rsidR="00A96578">
        <w:rPr>
          <w:rFonts w:ascii="Courier New" w:hAnsi="Courier New" w:cs="Courier New"/>
          <w:color w:val="666666"/>
          <w:sz w:val="18"/>
          <w:szCs w:val="18"/>
        </w:rPr>
        <w:t>.</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Style w:val="kd"/>
          <w:rFonts w:ascii="Courier" w:hAnsi="Courier"/>
          <w:b/>
          <w:bCs/>
          <w:color w:val="000000"/>
        </w:rPr>
        <w:t>public</w:t>
      </w:r>
      <w:r>
        <w:rPr>
          <w:rFonts w:ascii="Courier" w:hAnsi="Courier"/>
          <w:color w:val="000000"/>
        </w:rPr>
        <w:t xml:space="preserve"> </w:t>
      </w:r>
      <w:r>
        <w:rPr>
          <w:rStyle w:val="kd"/>
          <w:rFonts w:ascii="Courier" w:hAnsi="Courier"/>
          <w:b/>
          <w:bCs/>
          <w:color w:val="000000"/>
        </w:rPr>
        <w:t>class</w:t>
      </w:r>
      <w:r>
        <w:rPr>
          <w:rFonts w:ascii="Courier" w:hAnsi="Courier"/>
          <w:color w:val="000000"/>
        </w:rPr>
        <w:t xml:space="preserve"> </w:t>
      </w:r>
      <w:r>
        <w:rPr>
          <w:rStyle w:val="nc"/>
          <w:rFonts w:ascii="Courier" w:hAnsi="Courier"/>
          <w:b/>
          <w:bCs/>
          <w:color w:val="445588"/>
        </w:rPr>
        <w:t>Example</w:t>
      </w:r>
      <w:r>
        <w:rPr>
          <w:rFonts w:ascii="Courier" w:hAnsi="Courier"/>
          <w:color w:val="000000"/>
        </w:rPr>
        <w:t xml:space="preserve"> </w:t>
      </w:r>
      <w:r>
        <w:rPr>
          <w:rStyle w:val="kd"/>
          <w:rFonts w:ascii="Courier" w:hAnsi="Courier"/>
          <w:b/>
          <w:bCs/>
          <w:color w:val="000000"/>
        </w:rPr>
        <w:t>extends</w:t>
      </w:r>
      <w:r>
        <w:rPr>
          <w:rFonts w:ascii="Courier" w:hAnsi="Courier"/>
          <w:color w:val="000000"/>
        </w:rPr>
        <w:t xml:space="preserve"> </w:t>
      </w:r>
      <w:r>
        <w:rPr>
          <w:rStyle w:val="n"/>
          <w:rFonts w:ascii="Courier" w:hAnsi="Courier"/>
          <w:color w:val="000000"/>
        </w:rPr>
        <w:t>Activity</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Fonts w:ascii="Courier" w:hAnsi="Courier"/>
          <w:color w:val="000000"/>
        </w:rPr>
        <w:tab/>
      </w:r>
      <w:r>
        <w:rPr>
          <w:rFonts w:ascii="Courier" w:hAnsi="Courier"/>
          <w:color w:val="000000"/>
        </w:rPr>
        <w:tab/>
      </w:r>
      <w:r>
        <w:rPr>
          <w:rFonts w:ascii="Courier" w:hAnsi="Courier"/>
          <w:color w:val="000000"/>
        </w:rPr>
        <w:tab/>
      </w:r>
      <w:r>
        <w:rPr>
          <w:rFonts w:ascii="Courier" w:hAnsi="Courier"/>
          <w:color w:val="000000"/>
        </w:rPr>
        <w:tab/>
      </w:r>
      <w:r>
        <w:rPr>
          <w:rFonts w:ascii="Courier" w:hAnsi="Courier"/>
          <w:color w:val="000000"/>
        </w:rPr>
        <w:tab/>
      </w:r>
      <w:r>
        <w:rPr>
          <w:rFonts w:ascii="Courier" w:hAnsi="Courier"/>
          <w:color w:val="000000"/>
        </w:rPr>
        <w:tab/>
      </w:r>
      <w:r>
        <w:rPr>
          <w:rStyle w:val="kd"/>
          <w:rFonts w:ascii="Courier" w:hAnsi="Courier"/>
          <w:b/>
          <w:bCs/>
          <w:color w:val="000000"/>
        </w:rPr>
        <w:t>implements</w:t>
      </w:r>
      <w:r>
        <w:rPr>
          <w:rFonts w:ascii="Courier" w:hAnsi="Courier"/>
          <w:color w:val="000000"/>
        </w:rPr>
        <w:t xml:space="preserve"> </w:t>
      </w:r>
      <w:r>
        <w:rPr>
          <w:rStyle w:val="n"/>
          <w:rFonts w:ascii="Courier" w:hAnsi="Courier"/>
          <w:color w:val="000000"/>
        </w:rPr>
        <w:t>OnClickListener</w:t>
      </w:r>
      <w:r>
        <w:rPr>
          <w:rFonts w:ascii="Courier" w:hAnsi="Courier"/>
          <w:color w:val="000000"/>
        </w:rPr>
        <w:t xml:space="preserve"> </w:t>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Style w:val="kd"/>
          <w:rFonts w:ascii="Courier" w:hAnsi="Courier"/>
          <w:b/>
          <w:bCs/>
          <w:color w:val="000000"/>
        </w:rPr>
        <w:t>protected</w:t>
      </w:r>
      <w:r>
        <w:rPr>
          <w:rFonts w:ascii="Courier" w:hAnsi="Courier"/>
          <w:color w:val="000000"/>
        </w:rPr>
        <w:t xml:space="preserve"> </w:t>
      </w:r>
      <w:r>
        <w:rPr>
          <w:rStyle w:val="kt"/>
          <w:rFonts w:ascii="Courier" w:hAnsi="Courier"/>
          <w:b/>
          <w:bCs/>
          <w:color w:val="445588"/>
        </w:rPr>
        <w:t>void</w:t>
      </w:r>
      <w:r>
        <w:rPr>
          <w:rFonts w:ascii="Courier" w:hAnsi="Courier"/>
          <w:color w:val="000000"/>
        </w:rPr>
        <w:t xml:space="preserve"> </w:t>
      </w:r>
      <w:r>
        <w:rPr>
          <w:rStyle w:val="nf"/>
          <w:rFonts w:ascii="Courier" w:hAnsi="Courier"/>
          <w:b/>
          <w:bCs/>
          <w:color w:val="990000"/>
        </w:rPr>
        <w:t>onCreate</w:t>
      </w:r>
      <w:r>
        <w:rPr>
          <w:rStyle w:val="o"/>
          <w:rFonts w:ascii="Courier" w:hAnsi="Courier"/>
          <w:b/>
          <w:bCs/>
          <w:color w:val="000000"/>
        </w:rPr>
        <w:t>(</w:t>
      </w:r>
      <w:r>
        <w:rPr>
          <w:rStyle w:val="n"/>
          <w:rFonts w:ascii="Courier" w:hAnsi="Courier"/>
          <w:color w:val="000000"/>
        </w:rPr>
        <w:t>Bundle</w:t>
      </w:r>
      <w:r>
        <w:rPr>
          <w:rFonts w:ascii="Courier" w:hAnsi="Courier"/>
          <w:color w:val="000000"/>
        </w:rPr>
        <w:t xml:space="preserve"> </w:t>
      </w:r>
      <w:r>
        <w:rPr>
          <w:rStyle w:val="n"/>
          <w:rFonts w:ascii="Courier" w:hAnsi="Courier"/>
          <w:color w:val="000000"/>
        </w:rPr>
        <w:t>savedValues</w:t>
      </w:r>
      <w:r>
        <w:rPr>
          <w:rStyle w:val="o"/>
          <w:rFonts w:ascii="Courier" w:hAnsi="Courier"/>
          <w:b/>
          <w:bCs/>
          <w:color w:val="000000"/>
        </w:rPr>
        <w:t>)</w:t>
      </w:r>
      <w:r>
        <w:rPr>
          <w:rFonts w:ascii="Courier" w:hAnsi="Courier"/>
          <w:color w:val="000000"/>
        </w:rPr>
        <w:t xml:space="preserve"> </w:t>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Fonts w:ascii="Courier" w:hAnsi="Courier"/>
          <w:color w:val="000000"/>
        </w:rPr>
        <w:tab/>
      </w:r>
      <w:r>
        <w:rPr>
          <w:rStyle w:val="c1"/>
          <w:rFonts w:ascii="Courier" w:hAnsi="Courier"/>
          <w:i/>
          <w:iCs/>
          <w:color w:val="999988"/>
        </w:rPr>
        <w:t xml:space="preserve">// </w:t>
      </w:r>
      <w:r>
        <w:rPr>
          <w:rStyle w:val="c1"/>
          <w:rFonts w:ascii="Courier" w:hAnsi="Courier"/>
          <w:i/>
          <w:iCs/>
          <w:color w:val="999988"/>
        </w:rPr>
        <w:t>구현부분</w:t>
      </w:r>
    </w:p>
    <w:p w:rsidR="00A96578" w:rsidRDefault="00A96578" w:rsidP="00A96578">
      <w:pPr>
        <w:pStyle w:val="HTML0"/>
        <w:shd w:val="clear" w:color="auto" w:fill="F8F8FF"/>
        <w:rPr>
          <w:rFonts w:ascii="Courier" w:hAnsi="Courier"/>
          <w:color w:val="000000"/>
        </w:rPr>
      </w:pPr>
      <w:r>
        <w:rPr>
          <w:rFonts w:ascii="Courier" w:hAnsi="Courier"/>
          <w:color w:val="000000"/>
        </w:rPr>
        <w:tab/>
        <w:t xml:space="preserve">    </w:t>
      </w:r>
      <w:r>
        <w:rPr>
          <w:rStyle w:val="n"/>
          <w:rFonts w:ascii="Courier" w:hAnsi="Courier"/>
          <w:color w:val="000000"/>
        </w:rPr>
        <w:t>Button</w:t>
      </w:r>
      <w:r>
        <w:rPr>
          <w:rFonts w:ascii="Courier" w:hAnsi="Courier"/>
          <w:color w:val="000000"/>
        </w:rPr>
        <w:t xml:space="preserve"> </w:t>
      </w:r>
      <w:r>
        <w:rPr>
          <w:rStyle w:val="n"/>
          <w:rFonts w:ascii="Courier" w:hAnsi="Courier"/>
          <w:color w:val="000000"/>
        </w:rPr>
        <w:t>button</w:t>
      </w:r>
      <w:r>
        <w:rPr>
          <w:rFonts w:ascii="Courier" w:hAnsi="Courier"/>
          <w:color w:val="000000"/>
        </w:rPr>
        <w:t xml:space="preserve"> </w:t>
      </w:r>
      <w:r>
        <w:rPr>
          <w:rStyle w:val="o"/>
          <w:rFonts w:ascii="Courier" w:hAnsi="Courier"/>
          <w:b/>
          <w:bCs/>
          <w:color w:val="000000"/>
        </w:rPr>
        <w:t>=</w:t>
      </w:r>
      <w:r>
        <w:rPr>
          <w:rFonts w:ascii="Courier" w:hAnsi="Courier"/>
          <w:color w:val="000000"/>
        </w:rPr>
        <w:t xml:space="preserve"> </w:t>
      </w:r>
      <w:r>
        <w:rPr>
          <w:rStyle w:val="o"/>
          <w:rFonts w:ascii="Courier" w:hAnsi="Courier"/>
          <w:b/>
          <w:bCs/>
          <w:color w:val="000000"/>
        </w:rPr>
        <w:t>(</w:t>
      </w:r>
      <w:r>
        <w:rPr>
          <w:rStyle w:val="n"/>
          <w:rFonts w:ascii="Courier" w:hAnsi="Courier"/>
          <w:color w:val="000000"/>
        </w:rPr>
        <w:t>Button</w:t>
      </w:r>
      <w:r>
        <w:rPr>
          <w:rStyle w:val="o"/>
          <w:rFonts w:ascii="Courier" w:hAnsi="Courier"/>
          <w:b/>
          <w:bCs/>
          <w:color w:val="000000"/>
        </w:rPr>
        <w:t>)</w:t>
      </w:r>
      <w:r>
        <w:rPr>
          <w:rStyle w:val="n"/>
          <w:rFonts w:ascii="Courier" w:hAnsi="Courier"/>
          <w:color w:val="000000"/>
        </w:rPr>
        <w:t>findViewById</w:t>
      </w:r>
      <w:r>
        <w:rPr>
          <w:rStyle w:val="o"/>
          <w:rFonts w:ascii="Courier" w:hAnsi="Courier"/>
          <w:b/>
          <w:bCs/>
          <w:color w:val="000000"/>
        </w:rPr>
        <w:t>(</w:t>
      </w:r>
      <w:r>
        <w:rPr>
          <w:rStyle w:val="n"/>
          <w:rFonts w:ascii="Courier" w:hAnsi="Courier"/>
          <w:color w:val="000000"/>
        </w:rPr>
        <w:t>R</w:t>
      </w:r>
      <w:r>
        <w:rPr>
          <w:rStyle w:val="o"/>
          <w:rFonts w:ascii="Courier" w:hAnsi="Courier"/>
          <w:b/>
          <w:bCs/>
          <w:color w:val="000000"/>
        </w:rPr>
        <w:t>.</w:t>
      </w:r>
      <w:r>
        <w:rPr>
          <w:rStyle w:val="na"/>
          <w:rFonts w:ascii="Courier" w:hAnsi="Courier"/>
          <w:color w:val="008080"/>
        </w:rPr>
        <w:t>id</w:t>
      </w:r>
      <w:r>
        <w:rPr>
          <w:rStyle w:val="o"/>
          <w:rFonts w:ascii="Courier" w:hAnsi="Courier"/>
          <w:b/>
          <w:bCs/>
          <w:color w:val="000000"/>
        </w:rPr>
        <w:t>.</w:t>
      </w:r>
      <w:r>
        <w:rPr>
          <w:rStyle w:val="na"/>
          <w:rFonts w:ascii="Courier" w:hAnsi="Courier"/>
          <w:color w:val="008080"/>
        </w:rPr>
        <w:t>btn</w:t>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r>
        <w:rPr>
          <w:rFonts w:ascii="Courier" w:hAnsi="Courier"/>
          <w:color w:val="000000"/>
        </w:rPr>
        <w:tab/>
        <w:t xml:space="preserve">    </w:t>
      </w:r>
      <w:r>
        <w:rPr>
          <w:rStyle w:val="n"/>
          <w:rFonts w:ascii="Courier" w:hAnsi="Courier"/>
          <w:color w:val="000000"/>
        </w:rPr>
        <w:t>button</w:t>
      </w:r>
      <w:r>
        <w:rPr>
          <w:rStyle w:val="o"/>
          <w:rFonts w:ascii="Courier" w:hAnsi="Courier"/>
          <w:b/>
          <w:bCs/>
          <w:color w:val="000000"/>
        </w:rPr>
        <w:t>.</w:t>
      </w:r>
      <w:r>
        <w:rPr>
          <w:rStyle w:val="na"/>
          <w:rFonts w:ascii="Courier" w:hAnsi="Courier"/>
          <w:color w:val="008080"/>
        </w:rPr>
        <w:t>setOnClickListener</w:t>
      </w:r>
      <w:r>
        <w:rPr>
          <w:rStyle w:val="o"/>
          <w:rFonts w:ascii="Courier" w:hAnsi="Courier"/>
          <w:b/>
          <w:bCs/>
          <w:color w:val="000000"/>
        </w:rPr>
        <w:t>(</w:t>
      </w:r>
      <w:r>
        <w:rPr>
          <w:rStyle w:val="k"/>
          <w:rFonts w:ascii="Courier" w:hAnsi="Courier"/>
          <w:b/>
          <w:bCs/>
          <w:color w:val="000000"/>
        </w:rPr>
        <w:t>this</w:t>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Fonts w:ascii="Courier" w:hAnsi="Courier"/>
          <w:color w:val="000000"/>
        </w:rPr>
        <w:tab/>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Style w:val="kd"/>
          <w:rFonts w:ascii="Courier" w:hAnsi="Courier"/>
          <w:b/>
          <w:bCs/>
          <w:color w:val="000000"/>
        </w:rPr>
        <w:t>public</w:t>
      </w:r>
      <w:r>
        <w:rPr>
          <w:rFonts w:ascii="Courier" w:hAnsi="Courier"/>
          <w:color w:val="000000"/>
        </w:rPr>
        <w:t xml:space="preserve"> </w:t>
      </w:r>
      <w:r>
        <w:rPr>
          <w:rStyle w:val="kt"/>
          <w:rFonts w:ascii="Courier" w:hAnsi="Courier"/>
          <w:b/>
          <w:bCs/>
          <w:color w:val="445588"/>
        </w:rPr>
        <w:t>void</w:t>
      </w:r>
      <w:r>
        <w:rPr>
          <w:rFonts w:ascii="Courier" w:hAnsi="Courier"/>
          <w:color w:val="000000"/>
        </w:rPr>
        <w:t xml:space="preserve"> </w:t>
      </w:r>
      <w:r>
        <w:rPr>
          <w:rStyle w:val="nf"/>
          <w:rFonts w:ascii="Courier" w:hAnsi="Courier"/>
          <w:b/>
          <w:bCs/>
          <w:color w:val="990000"/>
        </w:rPr>
        <w:t>onClick</w:t>
      </w:r>
      <w:r>
        <w:rPr>
          <w:rStyle w:val="o"/>
          <w:rFonts w:ascii="Courier" w:hAnsi="Courier"/>
          <w:b/>
          <w:bCs/>
          <w:color w:val="000000"/>
        </w:rPr>
        <w:t>(</w:t>
      </w:r>
      <w:r>
        <w:rPr>
          <w:rStyle w:val="n"/>
          <w:rFonts w:ascii="Courier" w:hAnsi="Courier"/>
          <w:color w:val="000000"/>
        </w:rPr>
        <w:t>View</w:t>
      </w:r>
      <w:r>
        <w:rPr>
          <w:rFonts w:ascii="Courier" w:hAnsi="Courier"/>
          <w:color w:val="000000"/>
        </w:rPr>
        <w:t xml:space="preserve"> </w:t>
      </w:r>
      <w:r>
        <w:rPr>
          <w:rStyle w:val="n"/>
          <w:rFonts w:ascii="Courier" w:hAnsi="Courier"/>
          <w:color w:val="000000"/>
        </w:rPr>
        <w:t>v</w:t>
      </w:r>
      <w:r>
        <w:rPr>
          <w:rStyle w:val="o"/>
          <w:rFonts w:ascii="Courier" w:hAnsi="Courier"/>
          <w:b/>
          <w:bCs/>
          <w:color w:val="000000"/>
        </w:rPr>
        <w:t>)</w:t>
      </w:r>
      <w:r>
        <w:rPr>
          <w:rFonts w:ascii="Courier" w:hAnsi="Courier"/>
          <w:color w:val="000000"/>
        </w:rPr>
        <w:t xml:space="preserve"> </w:t>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r>
        <w:rPr>
          <w:rFonts w:ascii="Courier" w:hAnsi="Courier"/>
          <w:color w:val="000000"/>
        </w:rPr>
        <w:lastRenderedPageBreak/>
        <w:t>    </w:t>
      </w:r>
      <w:r>
        <w:rPr>
          <w:rFonts w:ascii="Courier" w:hAnsi="Courier"/>
          <w:color w:val="000000"/>
        </w:rPr>
        <w:tab/>
      </w:r>
      <w:r>
        <w:rPr>
          <w:rStyle w:val="c1"/>
          <w:rFonts w:ascii="Courier" w:hAnsi="Courier"/>
          <w:i/>
          <w:iCs/>
          <w:color w:val="999988"/>
        </w:rPr>
        <w:t xml:space="preserve">// </w:t>
      </w:r>
      <w:r>
        <w:rPr>
          <w:rStyle w:val="c1"/>
          <w:rFonts w:ascii="Courier" w:hAnsi="Courier"/>
          <w:i/>
          <w:iCs/>
          <w:color w:val="999988"/>
        </w:rPr>
        <w:t>구현부분</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Fonts w:ascii="Courier" w:hAnsi="Courier"/>
          <w:color w:val="000000"/>
        </w:rPr>
        <w:tab/>
      </w:r>
      <w:r>
        <w:rPr>
          <w:rStyle w:val="o"/>
          <w:rFonts w:ascii="Courier" w:hAnsi="Courier"/>
          <w:b/>
          <w:bCs/>
          <w:color w:val="000000"/>
        </w:rPr>
        <w:t>}</w:t>
      </w:r>
    </w:p>
    <w:p w:rsidR="00A96578" w:rsidRDefault="00A96578" w:rsidP="00A96578">
      <w:pPr>
        <w:pStyle w:val="HTML0"/>
        <w:shd w:val="clear" w:color="auto" w:fill="F8F8FF"/>
        <w:rPr>
          <w:rFonts w:ascii="Courier" w:hAnsi="Courier"/>
          <w:color w:val="000000"/>
        </w:rPr>
      </w:pPr>
      <w:r>
        <w:rPr>
          <w:rFonts w:ascii="Courier" w:hAnsi="Courier"/>
          <w:color w:val="000000"/>
        </w:rPr>
        <w:t>    </w:t>
      </w:r>
      <w:r>
        <w:rPr>
          <w:rStyle w:val="o"/>
          <w:rFonts w:ascii="Courier" w:hAnsi="Courier"/>
          <w:b/>
          <w:bCs/>
          <w:color w:val="000000"/>
        </w:rPr>
        <w:t>}</w:t>
      </w:r>
    </w:p>
    <w:p w:rsidR="00A96578" w:rsidRDefault="00153F68" w:rsidP="00A96578">
      <w:pPr>
        <w:shd w:val="clear" w:color="auto" w:fill="EAEAEA"/>
        <w:rPr>
          <w:rFonts w:ascii="Courier New" w:hAnsi="Courier New" w:cs="Courier New"/>
          <w:color w:val="666666"/>
          <w:sz w:val="18"/>
          <w:szCs w:val="18"/>
        </w:rPr>
      </w:pPr>
      <w:hyperlink r:id="rId594" w:history="1">
        <w:r w:rsidR="00A96578">
          <w:rPr>
            <w:rStyle w:val="a4"/>
            <w:rFonts w:ascii="Courier New" w:hAnsi="Courier New" w:cs="Courier New"/>
            <w:color w:val="336699"/>
            <w:sz w:val="18"/>
            <w:szCs w:val="18"/>
          </w:rPr>
          <w:t>view raw</w:t>
        </w:r>
      </w:hyperlink>
      <w:hyperlink r:id="rId595" w:anchor="file_gistfile1.java" w:history="1">
        <w:r w:rsidR="00A96578">
          <w:rPr>
            <w:rStyle w:val="a4"/>
            <w:rFonts w:ascii="Courier New" w:hAnsi="Courier New" w:cs="Courier New"/>
            <w:color w:val="666666"/>
            <w:sz w:val="18"/>
            <w:szCs w:val="18"/>
          </w:rPr>
          <w:t>gistfile1.java</w:t>
        </w:r>
      </w:hyperlink>
      <w:hyperlink r:id="rId596" w:history="1">
        <w:r w:rsidR="00A96578">
          <w:rPr>
            <w:rStyle w:val="a4"/>
            <w:rFonts w:ascii="Courier New" w:hAnsi="Courier New" w:cs="Courier New"/>
            <w:color w:val="336699"/>
            <w:sz w:val="18"/>
            <w:szCs w:val="18"/>
          </w:rPr>
          <w:t>This Gist</w:t>
        </w:r>
      </w:hyperlink>
      <w:r w:rsidR="00A96578">
        <w:rPr>
          <w:rStyle w:val="apple-converted-space"/>
          <w:rFonts w:ascii="Courier New" w:hAnsi="Courier New" w:cs="Courier New"/>
          <w:color w:val="666666"/>
          <w:sz w:val="18"/>
          <w:szCs w:val="18"/>
        </w:rPr>
        <w:t> </w:t>
      </w:r>
      <w:r w:rsidR="00A96578">
        <w:rPr>
          <w:rFonts w:ascii="Courier New" w:hAnsi="Courier New" w:cs="Courier New"/>
          <w:color w:val="666666"/>
          <w:sz w:val="18"/>
          <w:szCs w:val="18"/>
        </w:rPr>
        <w:t>brought to you by</w:t>
      </w:r>
      <w:r w:rsidR="00A96578">
        <w:rPr>
          <w:rStyle w:val="apple-converted-space"/>
          <w:rFonts w:ascii="Courier New" w:hAnsi="Courier New" w:cs="Courier New"/>
          <w:color w:val="666666"/>
          <w:sz w:val="18"/>
          <w:szCs w:val="18"/>
        </w:rPr>
        <w:t> </w:t>
      </w:r>
      <w:hyperlink r:id="rId597" w:history="1">
        <w:r w:rsidR="00A96578">
          <w:rPr>
            <w:rStyle w:val="a4"/>
            <w:rFonts w:ascii="Courier New" w:hAnsi="Courier New" w:cs="Courier New"/>
            <w:color w:val="336699"/>
            <w:sz w:val="18"/>
            <w:szCs w:val="18"/>
          </w:rPr>
          <w:t>GitHub</w:t>
        </w:r>
      </w:hyperlink>
      <w:r w:rsidR="00A96578">
        <w:rPr>
          <w:rFonts w:ascii="Courier New" w:hAnsi="Courier New" w:cs="Courier New"/>
          <w:color w:val="666666"/>
          <w:sz w:val="18"/>
          <w:szCs w:val="18"/>
        </w:rPr>
        <w:t>.</w:t>
      </w:r>
    </w:p>
    <w:p w:rsidR="00A96578" w:rsidRDefault="00A96578" w:rsidP="00A96578">
      <w:pPr>
        <w:rPr>
          <w:rFonts w:ascii="굴림" w:hAnsi="굴림" w:cs="굴림"/>
          <w:color w:val="000000"/>
          <w:sz w:val="22"/>
        </w:rPr>
      </w:pPr>
      <w:r>
        <w:rPr>
          <w:rFonts w:hint="eastAsia"/>
          <w:color w:val="000000"/>
          <w:sz w:val="22"/>
        </w:rPr>
        <w:br/>
        <w:t>※</w:t>
      </w:r>
      <w:r>
        <w:rPr>
          <w:rStyle w:val="apple-converted-space"/>
          <w:rFonts w:hint="eastAsia"/>
          <w:color w:val="000000"/>
          <w:sz w:val="22"/>
        </w:rPr>
        <w:t> </w:t>
      </w:r>
      <w:r>
        <w:rPr>
          <w:rFonts w:hint="eastAsia"/>
          <w:b/>
          <w:bCs/>
          <w:color w:val="E31600"/>
          <w:sz w:val="22"/>
        </w:rPr>
        <w:t>주의할 점은 onClick() 메소드는 리턴값이 없는 void 형</w:t>
      </w:r>
      <w:r>
        <w:rPr>
          <w:rStyle w:val="apple-converted-space"/>
          <w:rFonts w:hint="eastAsia"/>
          <w:color w:val="000000"/>
          <w:sz w:val="22"/>
        </w:rPr>
        <w:t> </w:t>
      </w:r>
      <w:r>
        <w:rPr>
          <w:rFonts w:hint="eastAsia"/>
          <w:color w:val="000000"/>
          <w:sz w:val="22"/>
        </w:rPr>
        <w:t>이라는 것입니다. 하지만 몇개의 리스너 메소드는 boolean 값을 리턴하는데, 그 이유는 그 이벤트의 특성에 따라 필요하기 때문이겠지요. 그러한 메소드들은 아래와 같습니다.</w:t>
      </w:r>
      <w:r>
        <w:rPr>
          <w:rFonts w:hint="eastAsia"/>
          <w:color w:val="000000"/>
          <w:sz w:val="22"/>
        </w:rPr>
        <w:br/>
      </w:r>
      <w:r>
        <w:rPr>
          <w:rFonts w:hint="eastAsia"/>
          <w:color w:val="000000"/>
          <w:sz w:val="22"/>
        </w:rPr>
        <w:br/>
      </w:r>
      <w:r>
        <w:rPr>
          <w:rFonts w:hint="eastAsia"/>
          <w:b/>
          <w:bCs/>
          <w:color w:val="000000"/>
          <w:sz w:val="22"/>
        </w:rPr>
        <w:t>onLongClick()</w:t>
      </w:r>
    </w:p>
    <w:p w:rsidR="00A96578" w:rsidRDefault="00A96578" w:rsidP="00A96578">
      <w:pPr>
        <w:shd w:val="clear" w:color="auto" w:fill="FFFFFF"/>
        <w:rPr>
          <w:color w:val="000000"/>
          <w:sz w:val="22"/>
        </w:rPr>
      </w:pPr>
      <w:r>
        <w:rPr>
          <w:rFonts w:hint="eastAsia"/>
          <w:color w:val="000000"/>
          <w:sz w:val="22"/>
        </w:rPr>
        <w:t>해당 이벤트 처리후에 리스너 기능이 멈추어야 하면 true, 그것을 처리하지 않았거나 그 이벤트가 다른 on-click 리스너에게서 계속되어야하면 false를 리턴해야 합니다.</w:t>
      </w:r>
      <w:r>
        <w:rPr>
          <w:rStyle w:val="apple-converted-space"/>
          <w:rFonts w:hint="eastAsia"/>
          <w:color w:val="000000"/>
          <w:sz w:val="22"/>
        </w:rPr>
        <w:t> </w:t>
      </w:r>
    </w:p>
    <w:p w:rsidR="00A96578" w:rsidRDefault="00A96578" w:rsidP="00A96578">
      <w:pPr>
        <w:rPr>
          <w:color w:val="000000"/>
          <w:sz w:val="22"/>
        </w:rPr>
      </w:pPr>
      <w:r>
        <w:rPr>
          <w:rFonts w:hint="eastAsia"/>
          <w:color w:val="000000"/>
          <w:sz w:val="22"/>
        </w:rPr>
        <w:br/>
      </w:r>
      <w:r>
        <w:rPr>
          <w:rFonts w:hint="eastAsia"/>
          <w:b/>
          <w:bCs/>
          <w:color w:val="000000"/>
          <w:sz w:val="22"/>
        </w:rPr>
        <w:t>onKey()</w:t>
      </w:r>
    </w:p>
    <w:p w:rsidR="00A96578" w:rsidRDefault="00A96578" w:rsidP="00A96578">
      <w:pPr>
        <w:shd w:val="clear" w:color="auto" w:fill="FFFFFF"/>
        <w:rPr>
          <w:color w:val="000000"/>
          <w:sz w:val="22"/>
        </w:rPr>
      </w:pPr>
      <w:r>
        <w:rPr>
          <w:rFonts w:hint="eastAsia"/>
          <w:color w:val="000000"/>
          <w:sz w:val="22"/>
        </w:rPr>
        <w:t>해당 이벤트 처리 후 리스너 기능이 멈추어야하면 true, 처리하지 않았거나 그 이벤트가 다른 on-key 리스너에게서 계속되어야하면 false 를 리턴합니다.</w:t>
      </w:r>
    </w:p>
    <w:p w:rsidR="00A96578" w:rsidRDefault="00A96578" w:rsidP="00A96578">
      <w:pPr>
        <w:rPr>
          <w:color w:val="000000"/>
          <w:sz w:val="22"/>
        </w:rPr>
      </w:pPr>
      <w:r>
        <w:rPr>
          <w:rFonts w:hint="eastAsia"/>
          <w:color w:val="000000"/>
          <w:sz w:val="27"/>
          <w:szCs w:val="27"/>
        </w:rPr>
        <w:br/>
      </w:r>
      <w:r>
        <w:rPr>
          <w:rFonts w:hint="eastAsia"/>
          <w:b/>
          <w:bCs/>
          <w:color w:val="000000"/>
          <w:sz w:val="22"/>
        </w:rPr>
        <w:t>onTouch()</w:t>
      </w:r>
    </w:p>
    <w:p w:rsidR="00A96578" w:rsidRDefault="00A96578" w:rsidP="00A96578">
      <w:pPr>
        <w:shd w:val="clear" w:color="auto" w:fill="FFFFFF"/>
        <w:rPr>
          <w:color w:val="000000"/>
          <w:sz w:val="22"/>
        </w:rPr>
      </w:pPr>
      <w:r>
        <w:rPr>
          <w:rFonts w:hint="eastAsia"/>
          <w:color w:val="E31600"/>
          <w:sz w:val="22"/>
        </w:rPr>
        <w:t>이벤트 사용 여부를 가르키는 boolean 값을 리턴합니다. 이 이벤트는 여러개의 액션을 가질 수 있기 때문에 좀 더 중요</w:t>
      </w:r>
      <w:r>
        <w:rPr>
          <w:rFonts w:hint="eastAsia"/>
          <w:color w:val="000000"/>
          <w:sz w:val="22"/>
        </w:rPr>
        <w:t>하다 하겠습니다.</w:t>
      </w:r>
      <w:r>
        <w:rPr>
          <w:rStyle w:val="apple-converted-space"/>
          <w:rFonts w:hint="eastAsia"/>
          <w:color w:val="000000"/>
          <w:sz w:val="22"/>
        </w:rPr>
        <w:t> </w:t>
      </w:r>
      <w:r>
        <w:rPr>
          <w:rFonts w:hint="eastAsia"/>
          <w:color w:val="000000"/>
          <w:sz w:val="22"/>
        </w:rPr>
        <w:t>예를들어 down액션 이벤트를 받을 때 false를 리턴하면, 그 이벤트를 사용하지 않았고 이 이벤트에 들어오는 액션을 사용하지 않겠다는 의미이죠. 즉, Up 액션 이벤트 등은 그 이벤트내에서 더 이상 호출되지 않습니다.</w:t>
      </w:r>
    </w:p>
    <w:p w:rsidR="00A96578" w:rsidRDefault="00A96578" w:rsidP="00A96578">
      <w:pPr>
        <w:rPr>
          <w:color w:val="000000"/>
          <w:sz w:val="22"/>
        </w:rPr>
      </w:pPr>
      <w:r>
        <w:rPr>
          <w:rFonts w:hint="eastAsia"/>
          <w:color w:val="000000"/>
          <w:sz w:val="27"/>
          <w:szCs w:val="27"/>
        </w:rPr>
        <w:br/>
      </w:r>
      <w:r>
        <w:rPr>
          <w:rFonts w:hint="eastAsia"/>
          <w:color w:val="000000"/>
          <w:sz w:val="27"/>
          <w:szCs w:val="27"/>
        </w:rPr>
        <w:br/>
      </w:r>
      <w:r>
        <w:rPr>
          <w:rFonts w:hint="eastAsia"/>
          <w:color w:val="000000"/>
          <w:sz w:val="22"/>
        </w:rPr>
        <w:t>☞</w:t>
      </w:r>
      <w:r>
        <w:rPr>
          <w:rStyle w:val="apple-converted-space"/>
          <w:rFonts w:hint="eastAsia"/>
          <w:color w:val="000000"/>
          <w:sz w:val="22"/>
        </w:rPr>
        <w:t> </w:t>
      </w:r>
      <w:r>
        <w:rPr>
          <w:rFonts w:hint="eastAsia"/>
          <w:b/>
          <w:bCs/>
          <w:color w:val="E31600"/>
          <w:sz w:val="22"/>
        </w:rPr>
        <w:t>이벤트들은 항상 현재 포커스 되어있는 뷰에 전달됩</w:t>
      </w:r>
      <w:r>
        <w:rPr>
          <w:rFonts w:hint="eastAsia"/>
          <w:color w:val="000000"/>
          <w:sz w:val="22"/>
        </w:rPr>
        <w:t>니다. 그것은 뷰 계층구조의 최상위에서 아래로 내려가면서 전달됩니다. ( 흔히 디스패치 : dispatch 된다고도 합니다 ). 만일 현재 뷰 또는 뷰 하위클래스가 포커스를 가지고 있다면,</w:t>
      </w:r>
      <w:r>
        <w:rPr>
          <w:rStyle w:val="apple-converted-space"/>
          <w:rFonts w:hint="eastAsia"/>
          <w:color w:val="000000"/>
          <w:sz w:val="22"/>
        </w:rPr>
        <w:t> </w:t>
      </w:r>
      <w:r>
        <w:rPr>
          <w:rFonts w:hint="eastAsia"/>
          <w:b/>
          <w:bCs/>
          <w:color w:val="000000"/>
          <w:sz w:val="22"/>
        </w:rPr>
        <w:t>dispatchKeyEvent()</w:t>
      </w:r>
      <w:r>
        <w:rPr>
          <w:rStyle w:val="apple-converted-space"/>
          <w:rFonts w:hint="eastAsia"/>
          <w:color w:val="000000"/>
          <w:sz w:val="22"/>
        </w:rPr>
        <w:t> </w:t>
      </w:r>
      <w:r>
        <w:rPr>
          <w:rFonts w:hint="eastAsia"/>
          <w:color w:val="000000"/>
          <w:sz w:val="22"/>
        </w:rPr>
        <w:t>메소드를 호출하여 이벤트 전달 경로를 확인할 수도 있습니다.</w:t>
      </w:r>
    </w:p>
    <w:p w:rsidR="00A96578" w:rsidRDefault="00A96578" w:rsidP="00A96578">
      <w:pPr>
        <w:jc w:val="center"/>
        <w:rPr>
          <w:color w:val="000000"/>
          <w:sz w:val="22"/>
        </w:rPr>
      </w:pPr>
      <w:r>
        <w:rPr>
          <w:noProof/>
          <w:color w:val="0000FF"/>
          <w:sz w:val="22"/>
        </w:rPr>
        <w:lastRenderedPageBreak/>
        <w:drawing>
          <wp:inline distT="0" distB="0" distL="0" distR="0">
            <wp:extent cx="5181600" cy="2028825"/>
            <wp:effectExtent l="19050" t="0" r="0" b="0"/>
            <wp:docPr id="167" name="그림 21" descr="http://cfile25.uf.tistory.com/image/1339C60E4C902CCF02CD4D">
              <a:hlinkClick xmlns:a="http://schemas.openxmlformats.org/drawingml/2006/main" r:id="rId5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file25.uf.tistory.com/image/1339C60E4C902CCF02CD4D">
                      <a:hlinkClick r:id="rId598" tgtFrame="&quot;_blank&quot;"/>
                    </pic:cNvPr>
                    <pic:cNvPicPr>
                      <a:picLocks noChangeAspect="1" noChangeArrowheads="1"/>
                    </pic:cNvPicPr>
                  </pic:nvPicPr>
                  <pic:blipFill>
                    <a:blip r:embed="rId599"/>
                    <a:srcRect/>
                    <a:stretch>
                      <a:fillRect/>
                    </a:stretch>
                  </pic:blipFill>
                  <pic:spPr bwMode="auto">
                    <a:xfrm>
                      <a:off x="0" y="0"/>
                      <a:ext cx="5181600" cy="2028825"/>
                    </a:xfrm>
                    <a:prstGeom prst="rect">
                      <a:avLst/>
                    </a:prstGeom>
                    <a:noFill/>
                    <a:ln w="9525">
                      <a:noFill/>
                      <a:miter lim="800000"/>
                      <a:headEnd/>
                      <a:tailEnd/>
                    </a:ln>
                  </pic:spPr>
                </pic:pic>
              </a:graphicData>
            </a:graphic>
          </wp:inline>
        </w:drawing>
      </w:r>
    </w:p>
    <w:p w:rsidR="00A96578" w:rsidRDefault="00A96578" w:rsidP="00A96578">
      <w:pPr>
        <w:jc w:val="left"/>
        <w:rPr>
          <w:color w:val="000000"/>
          <w:sz w:val="22"/>
        </w:rPr>
      </w:pPr>
      <w:r>
        <w:rPr>
          <w:rFonts w:hint="eastAsia"/>
          <w:color w:val="000000"/>
          <w:sz w:val="22"/>
        </w:rPr>
        <w:br/>
      </w:r>
      <w:r>
        <w:rPr>
          <w:rFonts w:hint="eastAsia"/>
          <w:color w:val="000000"/>
          <w:sz w:val="22"/>
        </w:rPr>
        <w:br/>
        <w:t>또한 뷰에서 키 이벤트를 받기 위한 다른 방법은</w:t>
      </w:r>
      <w:r>
        <w:rPr>
          <w:rStyle w:val="apple-converted-space"/>
          <w:rFonts w:hint="eastAsia"/>
          <w:color w:val="000000"/>
          <w:sz w:val="22"/>
        </w:rPr>
        <w:t> </w:t>
      </w:r>
      <w:r>
        <w:rPr>
          <w:rFonts w:hint="eastAsia"/>
          <w:b/>
          <w:bCs/>
          <w:color w:val="000000"/>
          <w:sz w:val="22"/>
        </w:rPr>
        <w:t>onKeyDown()</w:t>
      </w:r>
      <w:r>
        <w:rPr>
          <w:rStyle w:val="apple-converted-space"/>
          <w:rFonts w:hint="eastAsia"/>
          <w:color w:val="000000"/>
          <w:sz w:val="22"/>
        </w:rPr>
        <w:t> </w:t>
      </w:r>
      <w:r>
        <w:rPr>
          <w:rFonts w:hint="eastAsia"/>
          <w:color w:val="000000"/>
          <w:sz w:val="22"/>
        </w:rPr>
        <w:t>과</w:t>
      </w:r>
      <w:r>
        <w:rPr>
          <w:rStyle w:val="apple-converted-space"/>
          <w:rFonts w:hint="eastAsia"/>
          <w:color w:val="000000"/>
          <w:sz w:val="22"/>
        </w:rPr>
        <w:t> </w:t>
      </w:r>
      <w:r>
        <w:rPr>
          <w:rFonts w:hint="eastAsia"/>
          <w:b/>
          <w:bCs/>
          <w:color w:val="000000"/>
          <w:sz w:val="22"/>
        </w:rPr>
        <w:t>onKeyUp()</w:t>
      </w:r>
      <w:r>
        <w:rPr>
          <w:rStyle w:val="apple-converted-space"/>
          <w:rFonts w:hint="eastAsia"/>
          <w:color w:val="000000"/>
          <w:sz w:val="22"/>
        </w:rPr>
        <w:t> </w:t>
      </w:r>
      <w:r>
        <w:rPr>
          <w:rFonts w:hint="eastAsia"/>
          <w:color w:val="000000"/>
          <w:sz w:val="22"/>
        </w:rPr>
        <w:t>을 사용하는 것으로써, 이것을 사용하면 액티비티 내부의 모든 키 이벤트를 수신할 수 있게 됩니다.</w:t>
      </w:r>
    </w:p>
    <w:p w:rsidR="00A96578" w:rsidRDefault="00A96578" w:rsidP="00A96578">
      <w:pPr>
        <w:jc w:val="center"/>
        <w:rPr>
          <w:color w:val="000000"/>
          <w:sz w:val="22"/>
        </w:rPr>
      </w:pPr>
      <w:r>
        <w:rPr>
          <w:noProof/>
          <w:color w:val="0000FF"/>
          <w:sz w:val="22"/>
        </w:rPr>
        <w:lastRenderedPageBreak/>
        <w:drawing>
          <wp:inline distT="0" distB="0" distL="0" distR="0">
            <wp:extent cx="5172075" cy="7686675"/>
            <wp:effectExtent l="19050" t="0" r="9525" b="0"/>
            <wp:docPr id="166" name="그림 22" descr="http://cfile5.uf.tistory.com/image/1135210E4C902D4A053277">
              <a:hlinkClick xmlns:a="http://schemas.openxmlformats.org/drawingml/2006/main" r:id="rId6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cfile5.uf.tistory.com/image/1135210E4C902D4A053277">
                      <a:hlinkClick r:id="rId600" tgtFrame="&quot;_blank&quot;"/>
                    </pic:cNvPr>
                    <pic:cNvPicPr>
                      <a:picLocks noChangeAspect="1" noChangeArrowheads="1"/>
                    </pic:cNvPicPr>
                  </pic:nvPicPr>
                  <pic:blipFill>
                    <a:blip r:embed="rId601"/>
                    <a:srcRect/>
                    <a:stretch>
                      <a:fillRect/>
                    </a:stretch>
                  </pic:blipFill>
                  <pic:spPr bwMode="auto">
                    <a:xfrm>
                      <a:off x="0" y="0"/>
                      <a:ext cx="5172075" cy="7686675"/>
                    </a:xfrm>
                    <a:prstGeom prst="rect">
                      <a:avLst/>
                    </a:prstGeom>
                    <a:noFill/>
                    <a:ln w="9525">
                      <a:noFill/>
                      <a:miter lim="800000"/>
                      <a:headEnd/>
                      <a:tailEnd/>
                    </a:ln>
                  </pic:spPr>
                </pic:pic>
              </a:graphicData>
            </a:graphic>
          </wp:inline>
        </w:drawing>
      </w:r>
    </w:p>
    <w:p w:rsidR="00A96578" w:rsidRDefault="00A96578" w:rsidP="00A96578">
      <w:pPr>
        <w:spacing w:after="240"/>
        <w:jc w:val="left"/>
        <w:rPr>
          <w:color w:val="000000"/>
          <w:sz w:val="22"/>
        </w:rPr>
      </w:pPr>
      <w:r>
        <w:rPr>
          <w:rFonts w:hint="eastAsia"/>
          <w:color w:val="000000"/>
          <w:sz w:val="22"/>
        </w:rPr>
        <w:br/>
      </w:r>
    </w:p>
    <w:p w:rsidR="00A96578" w:rsidRDefault="00A96578" w:rsidP="00A96578">
      <w:pPr>
        <w:shd w:val="clear" w:color="auto" w:fill="FEFEB8"/>
        <w:rPr>
          <w:color w:val="000000"/>
          <w:sz w:val="22"/>
        </w:rPr>
      </w:pPr>
      <w:r>
        <w:rPr>
          <w:rFonts w:hint="eastAsia"/>
          <w:color w:val="000000"/>
          <w:sz w:val="22"/>
        </w:rPr>
        <w:t>마지막으로, 안드로이드는 처음엔 이벤트가 발생하면 이벤트 핸들러를 호출합니다. 그 다</w:t>
      </w:r>
      <w:r>
        <w:rPr>
          <w:rFonts w:hint="eastAsia"/>
          <w:color w:val="000000"/>
          <w:sz w:val="22"/>
        </w:rPr>
        <w:lastRenderedPageBreak/>
        <w:t>음으로 그 클래스의 디폴트 핸들러를 호출하게 되죠.</w:t>
      </w:r>
      <w:r>
        <w:rPr>
          <w:rStyle w:val="apple-converted-space"/>
          <w:rFonts w:hint="eastAsia"/>
          <w:color w:val="000000"/>
          <w:sz w:val="22"/>
        </w:rPr>
        <w:t> </w:t>
      </w:r>
      <w:r>
        <w:rPr>
          <w:rFonts w:hint="eastAsia"/>
          <w:color w:val="000000"/>
          <w:sz w:val="22"/>
        </w:rPr>
        <w:br/>
      </w:r>
      <w:r>
        <w:rPr>
          <w:rFonts w:hint="eastAsia"/>
          <w:color w:val="000000"/>
          <w:sz w:val="22"/>
        </w:rPr>
        <w:br/>
        <w:t>따라서 이벤트 리스너에서 true 를 리턴하면, 다른 이벤트 리스너에게 이벤트 전달을 중지시키고, 기본 이벤트 핸들러 호출도 중지되게 됩니다.</w:t>
      </w:r>
      <w:r>
        <w:rPr>
          <w:rFonts w:hint="eastAsia"/>
          <w:color w:val="000000"/>
          <w:sz w:val="22"/>
        </w:rPr>
        <w:br/>
        <w:t>결국 true 를 리턴할 때는 이벤트가 종료되는 것이 맞는지를 확인하여 적절하여 호출되도록 확인하는 것이 좋겠네요~</w:t>
      </w:r>
    </w:p>
    <w:p w:rsidR="00A96578" w:rsidRDefault="00A96578" w:rsidP="00A96578">
      <w:pPr>
        <w:spacing w:after="240"/>
        <w:rPr>
          <w:color w:val="000000"/>
          <w:sz w:val="22"/>
        </w:rPr>
      </w:pPr>
      <w:r>
        <w:rPr>
          <w:rFonts w:hint="eastAsia"/>
          <w:color w:val="000000"/>
          <w:sz w:val="22"/>
        </w:rPr>
        <w:br/>
      </w:r>
      <w:r>
        <w:rPr>
          <w:rFonts w:hint="eastAsia"/>
          <w:color w:val="000000"/>
          <w:sz w:val="22"/>
        </w:rPr>
        <w:br/>
        <w:t>다음 글은 이어지는 글 - 이벤트 핸들러 입니다 ^&amp;^</w:t>
      </w:r>
      <w:r>
        <w:rPr>
          <w:rStyle w:val="apple-converted-space"/>
          <w:rFonts w:hint="eastAsia"/>
          <w:color w:val="000000"/>
          <w:sz w:val="22"/>
        </w:rPr>
        <w:t> </w:t>
      </w:r>
      <w:r>
        <w:rPr>
          <w:rFonts w:hint="eastAsia"/>
          <w:color w:val="000000"/>
          <w:sz w:val="22"/>
        </w:rPr>
        <w:br/>
      </w:r>
    </w:p>
    <w:p w:rsidR="00A96578" w:rsidRDefault="00153F68" w:rsidP="00A96578">
      <w:pPr>
        <w:rPr>
          <w:color w:val="000000"/>
          <w:sz w:val="22"/>
        </w:rPr>
      </w:pPr>
      <w:r w:rsidRPr="00153F68">
        <w:rPr>
          <w:color w:val="000000"/>
          <w:sz w:val="22"/>
        </w:rPr>
        <w:pict>
          <v:rect id="_x0000_i1031" style="width:0;height:.75pt" o:hralign="center" o:hrstd="t" o:hr="t" fillcolor="gray" stroked="f"/>
        </w:pict>
      </w:r>
    </w:p>
    <w:p w:rsidR="00A96578" w:rsidRDefault="00A96578" w:rsidP="00A96578">
      <w:pPr>
        <w:rPr>
          <w:color w:val="000000"/>
          <w:sz w:val="27"/>
          <w:szCs w:val="27"/>
        </w:rPr>
      </w:pPr>
      <w:r>
        <w:rPr>
          <w:rFonts w:hint="eastAsia"/>
          <w:color w:val="000000"/>
          <w:sz w:val="22"/>
        </w:rPr>
        <w:br/>
      </w:r>
      <w:r>
        <w:rPr>
          <w:rFonts w:hint="eastAsia"/>
          <w:b/>
          <w:bCs/>
          <w:color w:val="000000"/>
          <w:sz w:val="22"/>
        </w:rPr>
        <w:t>관련글</w:t>
      </w:r>
    </w:p>
    <w:p w:rsidR="00A96578" w:rsidRDefault="00153F68" w:rsidP="00A96578">
      <w:pPr>
        <w:shd w:val="clear" w:color="auto" w:fill="EEEEEE"/>
        <w:rPr>
          <w:color w:val="000000"/>
          <w:sz w:val="27"/>
          <w:szCs w:val="27"/>
        </w:rPr>
      </w:pPr>
      <w:hyperlink r:id="rId602" w:tgtFrame="_blank" w:history="1">
        <w:r w:rsidR="00A96578">
          <w:rPr>
            <w:rStyle w:val="a4"/>
            <w:rFonts w:hint="eastAsia"/>
            <w:sz w:val="22"/>
          </w:rPr>
          <w:t>[안드로이드] - [안드로이드] UI 이벤트 처리</w:t>
        </w:r>
      </w:hyperlink>
    </w:p>
    <w:p w:rsidR="005A0216" w:rsidRDefault="005A0216" w:rsidP="005A0216">
      <w:pPr>
        <w:spacing w:after="270"/>
        <w:rPr>
          <w:color w:val="000000"/>
          <w:sz w:val="27"/>
          <w:szCs w:val="27"/>
        </w:rPr>
      </w:pPr>
    </w:p>
    <w:p w:rsidR="005A0216" w:rsidRDefault="005A0216" w:rsidP="005A0216">
      <w:pPr>
        <w:shd w:val="clear" w:color="auto" w:fill="FEFEB8"/>
        <w:rPr>
          <w:color w:val="000000"/>
          <w:sz w:val="27"/>
          <w:szCs w:val="27"/>
        </w:rPr>
      </w:pPr>
      <w:r>
        <w:rPr>
          <w:rFonts w:hint="eastAsia"/>
          <w:b/>
          <w:bCs/>
          <w:color w:val="000000"/>
          <w:sz w:val="22"/>
        </w:rPr>
        <w:t>이어지는 글</w:t>
      </w:r>
      <w:r>
        <w:rPr>
          <w:rFonts w:hint="eastAsia"/>
          <w:b/>
          <w:bCs/>
          <w:color w:val="000000"/>
          <w:sz w:val="27"/>
          <w:szCs w:val="27"/>
        </w:rPr>
        <w:br/>
      </w:r>
      <w:hyperlink r:id="rId603" w:tgtFrame="_blank" w:history="1">
        <w:r>
          <w:rPr>
            <w:rStyle w:val="a4"/>
            <w:rFonts w:hint="eastAsia"/>
            <w:sz w:val="22"/>
          </w:rPr>
          <w:t>UI 이벤트 처리</w:t>
        </w:r>
      </w:hyperlink>
      <w:r>
        <w:rPr>
          <w:rFonts w:hint="eastAsia"/>
          <w:color w:val="000000"/>
          <w:sz w:val="22"/>
        </w:rPr>
        <w:t>        </w:t>
      </w:r>
      <w:r>
        <w:rPr>
          <w:rStyle w:val="apple-converted-space"/>
          <w:rFonts w:hint="eastAsia"/>
          <w:color w:val="000000"/>
          <w:sz w:val="22"/>
        </w:rPr>
        <w:t> </w:t>
      </w:r>
      <w:r>
        <w:rPr>
          <w:rFonts w:hint="eastAsia"/>
          <w:color w:val="000000"/>
          <w:sz w:val="27"/>
          <w:szCs w:val="27"/>
        </w:rPr>
        <w:br/>
      </w:r>
      <w:hyperlink r:id="rId604" w:tgtFrame="_blank" w:tooltip="[http://underclub.tistory.com/320]로 이동합니다." w:history="1">
        <w:r>
          <w:rPr>
            <w:rStyle w:val="a4"/>
            <w:rFonts w:hint="eastAsia"/>
            <w:sz w:val="22"/>
          </w:rPr>
          <w:t>이벤트 핸들러</w:t>
        </w:r>
      </w:hyperlink>
      <w:r>
        <w:rPr>
          <w:rFonts w:hint="eastAsia"/>
          <w:color w:val="000000"/>
          <w:sz w:val="22"/>
        </w:rPr>
        <w:t>        </w:t>
      </w:r>
      <w:r>
        <w:rPr>
          <w:rStyle w:val="apple-converted-space"/>
          <w:rFonts w:hint="eastAsia"/>
          <w:color w:val="000000"/>
          <w:sz w:val="22"/>
        </w:rPr>
        <w:t> </w:t>
      </w:r>
      <w:r>
        <w:rPr>
          <w:rFonts w:hint="eastAsia"/>
          <w:b/>
          <w:bCs/>
          <w:color w:val="000000"/>
          <w:sz w:val="22"/>
        </w:rPr>
        <w:t>◀ 현재 위치</w:t>
      </w:r>
      <w:r>
        <w:rPr>
          <w:rFonts w:hint="eastAsia"/>
          <w:color w:val="000000"/>
          <w:sz w:val="27"/>
          <w:szCs w:val="27"/>
        </w:rPr>
        <w:br/>
      </w:r>
      <w:hyperlink r:id="rId605" w:tgtFrame="_blank" w:tooltip="[http://underclub.tistory.com/323]로 이동합니다." w:history="1">
        <w:r>
          <w:rPr>
            <w:rStyle w:val="a4"/>
            <w:rFonts w:hint="eastAsia"/>
            <w:sz w:val="22"/>
          </w:rPr>
          <w:t>터치 (Touch) 모드</w:t>
        </w:r>
      </w:hyperlink>
      <w:r>
        <w:rPr>
          <w:rFonts w:hint="eastAsia"/>
          <w:color w:val="000000"/>
          <w:sz w:val="27"/>
          <w:szCs w:val="27"/>
        </w:rPr>
        <w:br/>
      </w:r>
      <w:hyperlink r:id="rId606" w:tgtFrame="_blank" w:tooltip="[http://underclub.tistory.com/324]로 이동합니다." w:history="1">
        <w:r>
          <w:rPr>
            <w:rStyle w:val="a4"/>
            <w:rFonts w:hint="eastAsia"/>
            <w:sz w:val="22"/>
          </w:rPr>
          <w:t>포커스 처리</w:t>
        </w:r>
      </w:hyperlink>
    </w:p>
    <w:p w:rsidR="005A0216" w:rsidRDefault="005A0216" w:rsidP="005A0216">
      <w:pPr>
        <w:rPr>
          <w:color w:val="000000"/>
          <w:sz w:val="27"/>
          <w:szCs w:val="27"/>
        </w:rPr>
      </w:pPr>
    </w:p>
    <w:p w:rsidR="005A0216" w:rsidRDefault="005A0216" w:rsidP="005A0216">
      <w:pPr>
        <w:shd w:val="clear" w:color="auto" w:fill="FFFFFF"/>
        <w:jc w:val="center"/>
        <w:rPr>
          <w:color w:val="000000"/>
          <w:sz w:val="27"/>
          <w:szCs w:val="27"/>
        </w:rPr>
      </w:pPr>
      <w:r>
        <w:rPr>
          <w:rFonts w:ascii="돋움" w:eastAsia="돋움" w:hAnsi="돋움" w:hint="eastAsia"/>
          <w:b/>
          <w:bCs/>
          <w:color w:val="C8056A"/>
          <w:sz w:val="22"/>
        </w:rPr>
        <w:t>읽기전에 손가락 한번 클릭~ &gt;_&lt;</w:t>
      </w:r>
    </w:p>
    <w:p w:rsidR="005A0216" w:rsidRDefault="005A0216" w:rsidP="005A0216">
      <w:pPr>
        <w:shd w:val="clear" w:color="auto" w:fill="FFFFFF"/>
        <w:jc w:val="center"/>
        <w:rPr>
          <w:color w:val="000000"/>
          <w:sz w:val="27"/>
          <w:szCs w:val="27"/>
        </w:rPr>
      </w:pPr>
      <w:r>
        <w:rPr>
          <w:rStyle w:val="apple-converted-space"/>
          <w:rFonts w:hint="eastAsia"/>
          <w:b/>
          <w:bCs/>
          <w:color w:val="000000"/>
          <w:sz w:val="27"/>
          <w:szCs w:val="27"/>
        </w:rPr>
        <w:t> </w:t>
      </w:r>
    </w:p>
    <w:p w:rsidR="005A0216" w:rsidRDefault="005A0216" w:rsidP="005A0216">
      <w:pPr>
        <w:shd w:val="clear" w:color="auto" w:fill="FFFFFF"/>
        <w:jc w:val="center"/>
        <w:rPr>
          <w:color w:val="000000"/>
          <w:sz w:val="27"/>
          <w:szCs w:val="27"/>
        </w:rPr>
      </w:pPr>
      <w:r>
        <w:rPr>
          <w:rFonts w:ascii="돋움" w:eastAsia="돋움" w:hAnsi="돋움" w:hint="eastAsia"/>
          <w:b/>
          <w:bCs/>
          <w:color w:val="C8056A"/>
          <w:sz w:val="22"/>
        </w:rPr>
        <w:t>고마워요 ~ Chu ~ ♥</w:t>
      </w:r>
    </w:p>
    <w:p w:rsidR="005A0216" w:rsidRDefault="005A0216" w:rsidP="005A0216">
      <w:pPr>
        <w:jc w:val="center"/>
        <w:rPr>
          <w:color w:val="000000"/>
          <w:sz w:val="27"/>
          <w:szCs w:val="27"/>
        </w:rPr>
      </w:pPr>
    </w:p>
    <w:p w:rsidR="005A0216" w:rsidRDefault="005A0216" w:rsidP="005A0216">
      <w:pPr>
        <w:spacing w:after="270"/>
        <w:jc w:val="left"/>
        <w:rPr>
          <w:color w:val="000000"/>
          <w:sz w:val="27"/>
          <w:szCs w:val="27"/>
        </w:rPr>
      </w:pPr>
      <w:r>
        <w:rPr>
          <w:rFonts w:hint="eastAsia"/>
          <w:color w:val="000000"/>
          <w:sz w:val="27"/>
          <w:szCs w:val="27"/>
        </w:rPr>
        <w:br/>
      </w:r>
      <w:r>
        <w:rPr>
          <w:rFonts w:hint="eastAsia"/>
          <w:color w:val="000000"/>
          <w:sz w:val="22"/>
        </w:rPr>
        <w:t>안드로이드의 이벤트 처리에 대한 내용입니다.</w:t>
      </w:r>
      <w:r>
        <w:rPr>
          <w:rFonts w:hint="eastAsia"/>
          <w:color w:val="000000"/>
          <w:sz w:val="27"/>
          <w:szCs w:val="27"/>
        </w:rPr>
        <w:br/>
      </w:r>
    </w:p>
    <w:p w:rsidR="005A0216" w:rsidRDefault="005A0216" w:rsidP="005A0216">
      <w:pPr>
        <w:shd w:val="clear" w:color="auto" w:fill="E7FDB5"/>
        <w:rPr>
          <w:color w:val="000000"/>
          <w:sz w:val="27"/>
          <w:szCs w:val="27"/>
        </w:rPr>
      </w:pPr>
      <w:r>
        <w:rPr>
          <w:rFonts w:hint="eastAsia"/>
          <w:b/>
          <w:bCs/>
          <w:color w:val="000000"/>
          <w:sz w:val="22"/>
        </w:rPr>
        <w:t>이벤트 핸들러</w:t>
      </w:r>
    </w:p>
    <w:p w:rsidR="005A0216" w:rsidRDefault="005A0216" w:rsidP="005A0216">
      <w:pPr>
        <w:rPr>
          <w:color w:val="000000"/>
          <w:sz w:val="27"/>
          <w:szCs w:val="27"/>
        </w:rPr>
      </w:pPr>
      <w:r>
        <w:rPr>
          <w:rFonts w:hint="eastAsia"/>
          <w:color w:val="000000"/>
          <w:sz w:val="27"/>
          <w:szCs w:val="27"/>
        </w:rPr>
        <w:br/>
      </w:r>
      <w:r>
        <w:rPr>
          <w:rFonts w:hint="eastAsia"/>
          <w:color w:val="000000"/>
          <w:sz w:val="22"/>
        </w:rPr>
        <w:t>만약 커스텀 뷰를 만든다면 디폴트 이벤트 핸들러로 사용되는 메소드를 재정의할 수 있습니다.</w:t>
      </w:r>
      <w:r>
        <w:rPr>
          <w:rStyle w:val="apple-converted-space"/>
          <w:rFonts w:hint="eastAsia"/>
          <w:color w:val="000000"/>
          <w:sz w:val="22"/>
        </w:rPr>
        <w:t> </w:t>
      </w:r>
      <w:r>
        <w:rPr>
          <w:rFonts w:hint="eastAsia"/>
          <w:color w:val="000000"/>
          <w:sz w:val="27"/>
          <w:szCs w:val="27"/>
        </w:rPr>
        <w:br/>
      </w:r>
      <w:r>
        <w:rPr>
          <w:rFonts w:hint="eastAsia"/>
          <w:color w:val="000000"/>
          <w:sz w:val="27"/>
          <w:szCs w:val="27"/>
        </w:rPr>
        <w:lastRenderedPageBreak/>
        <w:br/>
      </w:r>
      <w:r>
        <w:rPr>
          <w:rFonts w:hint="eastAsia"/>
          <w:color w:val="000000"/>
          <w:sz w:val="27"/>
          <w:szCs w:val="27"/>
        </w:rPr>
        <w:br/>
      </w:r>
      <w:r>
        <w:rPr>
          <w:rFonts w:hint="eastAsia"/>
          <w:b/>
          <w:bCs/>
          <w:color w:val="000000"/>
          <w:sz w:val="22"/>
        </w:rPr>
        <w:t>onKeyDown(int, keyEvent)</w:t>
      </w:r>
    </w:p>
    <w:p w:rsidR="005A0216" w:rsidRDefault="005A0216" w:rsidP="005A0216">
      <w:pPr>
        <w:shd w:val="clear" w:color="auto" w:fill="FFFFFF"/>
        <w:spacing w:after="240"/>
        <w:rPr>
          <w:color w:val="000000"/>
          <w:sz w:val="22"/>
        </w:rPr>
      </w:pPr>
      <w:r>
        <w:rPr>
          <w:rFonts w:hint="eastAsia"/>
          <w:color w:val="000000"/>
          <w:sz w:val="22"/>
        </w:rPr>
        <w:t>새로운 키 이벤트가 발생할 때 호출됩니다.</w:t>
      </w:r>
    </w:p>
    <w:p w:rsidR="005A0216" w:rsidRDefault="005A0216" w:rsidP="005A0216">
      <w:pPr>
        <w:shd w:val="clear" w:color="auto" w:fill="FFFFFF"/>
        <w:jc w:val="center"/>
        <w:rPr>
          <w:color w:val="000000"/>
          <w:sz w:val="22"/>
        </w:rPr>
      </w:pPr>
      <w:r>
        <w:rPr>
          <w:noProof/>
          <w:color w:val="0000FF"/>
          <w:sz w:val="22"/>
        </w:rPr>
        <w:drawing>
          <wp:inline distT="0" distB="0" distL="0" distR="0">
            <wp:extent cx="5172075" cy="2304415"/>
            <wp:effectExtent l="19050" t="0" r="9525" b="0"/>
            <wp:docPr id="181" name="그림 35" descr="http://cfile1.uf.tistory.com/image/1941D0154C9185722F6B88">
              <a:hlinkClick xmlns:a="http://schemas.openxmlformats.org/drawingml/2006/main" r:id="rId6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cfile1.uf.tistory.com/image/1941D0154C9185722F6B88">
                      <a:hlinkClick r:id="rId607" tgtFrame="&quot;_blank&quot;"/>
                    </pic:cNvPr>
                    <pic:cNvPicPr>
                      <a:picLocks noChangeAspect="1" noChangeArrowheads="1"/>
                    </pic:cNvPicPr>
                  </pic:nvPicPr>
                  <pic:blipFill>
                    <a:blip r:embed="rId608"/>
                    <a:srcRect/>
                    <a:stretch>
                      <a:fillRect/>
                    </a:stretch>
                  </pic:blipFill>
                  <pic:spPr bwMode="auto">
                    <a:xfrm>
                      <a:off x="0" y="0"/>
                      <a:ext cx="5172075" cy="2304415"/>
                    </a:xfrm>
                    <a:prstGeom prst="rect">
                      <a:avLst/>
                    </a:prstGeom>
                    <a:noFill/>
                    <a:ln w="9525">
                      <a:noFill/>
                      <a:miter lim="800000"/>
                      <a:headEnd/>
                      <a:tailEnd/>
                    </a:ln>
                  </pic:spPr>
                </pic:pic>
              </a:graphicData>
            </a:graphic>
          </wp:inline>
        </w:drawing>
      </w:r>
    </w:p>
    <w:p w:rsidR="005A0216" w:rsidRDefault="005A0216" w:rsidP="005A0216">
      <w:pPr>
        <w:shd w:val="clear" w:color="auto" w:fill="FFFFFF"/>
        <w:jc w:val="left"/>
        <w:rPr>
          <w:color w:val="000000"/>
          <w:sz w:val="27"/>
          <w:szCs w:val="27"/>
        </w:rPr>
      </w:pPr>
    </w:p>
    <w:p w:rsidR="005A0216" w:rsidRDefault="005A0216" w:rsidP="005A0216">
      <w:pPr>
        <w:rPr>
          <w:color w:val="000000"/>
          <w:sz w:val="27"/>
          <w:szCs w:val="27"/>
        </w:rPr>
      </w:pPr>
      <w:r>
        <w:rPr>
          <w:rFonts w:hint="eastAsia"/>
          <w:color w:val="000000"/>
          <w:sz w:val="27"/>
          <w:szCs w:val="27"/>
        </w:rPr>
        <w:br/>
      </w:r>
      <w:r>
        <w:rPr>
          <w:rFonts w:hint="eastAsia"/>
          <w:color w:val="000000"/>
          <w:sz w:val="27"/>
          <w:szCs w:val="27"/>
        </w:rPr>
        <w:br/>
      </w:r>
      <w:r>
        <w:rPr>
          <w:rFonts w:hint="eastAsia"/>
          <w:b/>
          <w:bCs/>
          <w:color w:val="000000"/>
          <w:sz w:val="22"/>
        </w:rPr>
        <w:t>onKeyUp(int, keyEvent)</w:t>
      </w:r>
    </w:p>
    <w:p w:rsidR="005A0216" w:rsidRDefault="005A0216" w:rsidP="005A0216">
      <w:pPr>
        <w:shd w:val="clear" w:color="auto" w:fill="FFFFFF"/>
        <w:spacing w:after="240"/>
        <w:rPr>
          <w:color w:val="000000"/>
          <w:sz w:val="22"/>
        </w:rPr>
      </w:pPr>
      <w:r>
        <w:rPr>
          <w:rFonts w:hint="eastAsia"/>
          <w:color w:val="000000"/>
          <w:sz w:val="22"/>
        </w:rPr>
        <w:t>키 업(Up) 이벤트가 발생할 때 호출됩니다.</w:t>
      </w:r>
    </w:p>
    <w:p w:rsidR="005A0216" w:rsidRDefault="005A0216" w:rsidP="005A0216">
      <w:pPr>
        <w:shd w:val="clear" w:color="auto" w:fill="FFFFFF"/>
        <w:jc w:val="center"/>
        <w:rPr>
          <w:color w:val="000000"/>
          <w:sz w:val="22"/>
        </w:rPr>
      </w:pPr>
      <w:r>
        <w:rPr>
          <w:noProof/>
          <w:color w:val="0000FF"/>
          <w:sz w:val="22"/>
        </w:rPr>
        <w:drawing>
          <wp:inline distT="0" distB="0" distL="0" distR="0">
            <wp:extent cx="5237480" cy="2304415"/>
            <wp:effectExtent l="19050" t="0" r="1270" b="0"/>
            <wp:docPr id="180" name="그림 36" descr="http://cfile1.uf.tistory.com/image/1157C8184C91860C086DF6">
              <a:hlinkClick xmlns:a="http://schemas.openxmlformats.org/drawingml/2006/main" r:id="rId6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cfile1.uf.tistory.com/image/1157C8184C91860C086DF6">
                      <a:hlinkClick r:id="rId609" tgtFrame="&quot;_blank&quot;"/>
                    </pic:cNvPr>
                    <pic:cNvPicPr>
                      <a:picLocks noChangeAspect="1" noChangeArrowheads="1"/>
                    </pic:cNvPicPr>
                  </pic:nvPicPr>
                  <pic:blipFill>
                    <a:blip r:embed="rId610"/>
                    <a:srcRect/>
                    <a:stretch>
                      <a:fillRect/>
                    </a:stretch>
                  </pic:blipFill>
                  <pic:spPr bwMode="auto">
                    <a:xfrm>
                      <a:off x="0" y="0"/>
                      <a:ext cx="5237480" cy="2304415"/>
                    </a:xfrm>
                    <a:prstGeom prst="rect">
                      <a:avLst/>
                    </a:prstGeom>
                    <a:noFill/>
                    <a:ln w="9525">
                      <a:noFill/>
                      <a:miter lim="800000"/>
                      <a:headEnd/>
                      <a:tailEnd/>
                    </a:ln>
                  </pic:spPr>
                </pic:pic>
              </a:graphicData>
            </a:graphic>
          </wp:inline>
        </w:drawing>
      </w:r>
    </w:p>
    <w:p w:rsidR="005A0216" w:rsidRDefault="005A0216" w:rsidP="005A0216">
      <w:pPr>
        <w:shd w:val="clear" w:color="auto" w:fill="FFFFFF"/>
        <w:jc w:val="left"/>
        <w:rPr>
          <w:color w:val="000000"/>
          <w:sz w:val="27"/>
          <w:szCs w:val="27"/>
        </w:rPr>
      </w:pPr>
    </w:p>
    <w:p w:rsidR="005A0216" w:rsidRDefault="005A0216" w:rsidP="005A0216">
      <w:pPr>
        <w:rPr>
          <w:color w:val="000000"/>
          <w:sz w:val="27"/>
          <w:szCs w:val="27"/>
        </w:rPr>
      </w:pPr>
      <w:r>
        <w:rPr>
          <w:rFonts w:hint="eastAsia"/>
          <w:color w:val="000000"/>
          <w:sz w:val="27"/>
          <w:szCs w:val="27"/>
        </w:rPr>
        <w:br/>
      </w:r>
      <w:r>
        <w:rPr>
          <w:rFonts w:hint="eastAsia"/>
          <w:color w:val="000000"/>
          <w:sz w:val="27"/>
          <w:szCs w:val="27"/>
        </w:rPr>
        <w:br/>
      </w:r>
      <w:r>
        <w:rPr>
          <w:rFonts w:hint="eastAsia"/>
          <w:b/>
          <w:bCs/>
          <w:color w:val="000000"/>
          <w:sz w:val="22"/>
        </w:rPr>
        <w:t>onTrackballEvent(MotionEvent)</w:t>
      </w:r>
    </w:p>
    <w:p w:rsidR="005A0216" w:rsidRDefault="005A0216" w:rsidP="005A0216">
      <w:pPr>
        <w:shd w:val="clear" w:color="auto" w:fill="FFFFFF"/>
        <w:spacing w:after="240"/>
        <w:rPr>
          <w:color w:val="000000"/>
          <w:sz w:val="22"/>
        </w:rPr>
      </w:pPr>
      <w:r>
        <w:rPr>
          <w:rFonts w:hint="eastAsia"/>
          <w:color w:val="000000"/>
          <w:sz w:val="22"/>
        </w:rPr>
        <w:lastRenderedPageBreak/>
        <w:t>트랙볼 모션 이벤트 발생시에 호출됩니다.</w:t>
      </w:r>
    </w:p>
    <w:p w:rsidR="005A0216" w:rsidRDefault="005A0216" w:rsidP="005A0216">
      <w:pPr>
        <w:shd w:val="clear" w:color="auto" w:fill="FFFFFF"/>
        <w:jc w:val="center"/>
        <w:rPr>
          <w:color w:val="000000"/>
          <w:sz w:val="22"/>
        </w:rPr>
      </w:pPr>
      <w:r>
        <w:rPr>
          <w:noProof/>
          <w:color w:val="0000FF"/>
          <w:sz w:val="22"/>
        </w:rPr>
        <w:drawing>
          <wp:inline distT="0" distB="0" distL="0" distR="0">
            <wp:extent cx="5172075" cy="2304415"/>
            <wp:effectExtent l="19050" t="0" r="9525" b="0"/>
            <wp:docPr id="179" name="그림 37" descr="http://cfile29.uf.tistory.com/image/191B79044C9186A41292A8">
              <a:hlinkClick xmlns:a="http://schemas.openxmlformats.org/drawingml/2006/main" r:id="rId6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cfile29.uf.tistory.com/image/191B79044C9186A41292A8">
                      <a:hlinkClick r:id="rId611" tgtFrame="&quot;_blank&quot;"/>
                    </pic:cNvPr>
                    <pic:cNvPicPr>
                      <a:picLocks noChangeAspect="1" noChangeArrowheads="1"/>
                    </pic:cNvPicPr>
                  </pic:nvPicPr>
                  <pic:blipFill>
                    <a:blip r:embed="rId612"/>
                    <a:srcRect/>
                    <a:stretch>
                      <a:fillRect/>
                    </a:stretch>
                  </pic:blipFill>
                  <pic:spPr bwMode="auto">
                    <a:xfrm>
                      <a:off x="0" y="0"/>
                      <a:ext cx="5172075" cy="2304415"/>
                    </a:xfrm>
                    <a:prstGeom prst="rect">
                      <a:avLst/>
                    </a:prstGeom>
                    <a:noFill/>
                    <a:ln w="9525">
                      <a:noFill/>
                      <a:miter lim="800000"/>
                      <a:headEnd/>
                      <a:tailEnd/>
                    </a:ln>
                  </pic:spPr>
                </pic:pic>
              </a:graphicData>
            </a:graphic>
          </wp:inline>
        </w:drawing>
      </w:r>
    </w:p>
    <w:p w:rsidR="005A0216" w:rsidRDefault="005A0216" w:rsidP="005A0216">
      <w:pPr>
        <w:shd w:val="clear" w:color="auto" w:fill="FFFFFF"/>
        <w:jc w:val="left"/>
        <w:rPr>
          <w:color w:val="000000"/>
          <w:sz w:val="27"/>
          <w:szCs w:val="27"/>
        </w:rPr>
      </w:pPr>
    </w:p>
    <w:p w:rsidR="005A0216" w:rsidRDefault="005A0216" w:rsidP="005A0216">
      <w:pPr>
        <w:rPr>
          <w:color w:val="000000"/>
          <w:sz w:val="27"/>
          <w:szCs w:val="27"/>
        </w:rPr>
      </w:pPr>
      <w:r>
        <w:rPr>
          <w:rFonts w:hint="eastAsia"/>
          <w:color w:val="000000"/>
          <w:sz w:val="27"/>
          <w:szCs w:val="27"/>
        </w:rPr>
        <w:br/>
      </w:r>
      <w:r>
        <w:rPr>
          <w:rFonts w:hint="eastAsia"/>
          <w:color w:val="000000"/>
          <w:sz w:val="27"/>
          <w:szCs w:val="27"/>
        </w:rPr>
        <w:br/>
      </w:r>
      <w:r>
        <w:rPr>
          <w:rFonts w:hint="eastAsia"/>
          <w:color w:val="000000"/>
          <w:sz w:val="27"/>
          <w:szCs w:val="27"/>
        </w:rPr>
        <w:br/>
      </w:r>
      <w:r>
        <w:rPr>
          <w:rFonts w:hint="eastAsia"/>
          <w:b/>
          <w:bCs/>
          <w:color w:val="000000"/>
          <w:sz w:val="22"/>
        </w:rPr>
        <w:t>onTouchEvent(MotionEvent)</w:t>
      </w:r>
    </w:p>
    <w:p w:rsidR="005A0216" w:rsidRDefault="005A0216" w:rsidP="005A0216">
      <w:pPr>
        <w:shd w:val="clear" w:color="auto" w:fill="FFFFFF"/>
        <w:spacing w:after="240"/>
        <w:rPr>
          <w:color w:val="000000"/>
          <w:sz w:val="22"/>
        </w:rPr>
      </w:pPr>
      <w:r>
        <w:rPr>
          <w:rFonts w:hint="eastAsia"/>
          <w:color w:val="000000"/>
          <w:sz w:val="22"/>
        </w:rPr>
        <w:t>터치스크린의 모션 이벤트 발생시에 호출됩니다.</w:t>
      </w:r>
    </w:p>
    <w:p w:rsidR="005A0216" w:rsidRDefault="005A0216" w:rsidP="005A0216">
      <w:pPr>
        <w:shd w:val="clear" w:color="auto" w:fill="FFFFFF"/>
        <w:jc w:val="center"/>
        <w:rPr>
          <w:color w:val="000000"/>
          <w:sz w:val="22"/>
        </w:rPr>
      </w:pPr>
      <w:r>
        <w:rPr>
          <w:noProof/>
          <w:color w:val="0000FF"/>
          <w:sz w:val="22"/>
        </w:rPr>
        <w:drawing>
          <wp:inline distT="0" distB="0" distL="0" distR="0">
            <wp:extent cx="5172075" cy="1814195"/>
            <wp:effectExtent l="19050" t="0" r="9525" b="0"/>
            <wp:docPr id="178" name="그림 38" descr="http://cfile8.uf.tistory.com/image/1871AC014C91871F12346A">
              <a:hlinkClick xmlns:a="http://schemas.openxmlformats.org/drawingml/2006/main" r:id="rId6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cfile8.uf.tistory.com/image/1871AC014C91871F12346A">
                      <a:hlinkClick r:id="rId613" tgtFrame="&quot;_blank&quot;"/>
                    </pic:cNvPr>
                    <pic:cNvPicPr>
                      <a:picLocks noChangeAspect="1" noChangeArrowheads="1"/>
                    </pic:cNvPicPr>
                  </pic:nvPicPr>
                  <pic:blipFill>
                    <a:blip r:embed="rId614"/>
                    <a:srcRect/>
                    <a:stretch>
                      <a:fillRect/>
                    </a:stretch>
                  </pic:blipFill>
                  <pic:spPr bwMode="auto">
                    <a:xfrm>
                      <a:off x="0" y="0"/>
                      <a:ext cx="5172075" cy="1814195"/>
                    </a:xfrm>
                    <a:prstGeom prst="rect">
                      <a:avLst/>
                    </a:prstGeom>
                    <a:noFill/>
                    <a:ln w="9525">
                      <a:noFill/>
                      <a:miter lim="800000"/>
                      <a:headEnd/>
                      <a:tailEnd/>
                    </a:ln>
                  </pic:spPr>
                </pic:pic>
              </a:graphicData>
            </a:graphic>
          </wp:inline>
        </w:drawing>
      </w:r>
    </w:p>
    <w:p w:rsidR="005A0216" w:rsidRDefault="005A0216" w:rsidP="005A0216">
      <w:pPr>
        <w:shd w:val="clear" w:color="auto" w:fill="FFFFFF"/>
        <w:jc w:val="left"/>
        <w:rPr>
          <w:color w:val="000000"/>
          <w:sz w:val="27"/>
          <w:szCs w:val="27"/>
        </w:rPr>
      </w:pPr>
    </w:p>
    <w:p w:rsidR="005A0216" w:rsidRDefault="005A0216" w:rsidP="005A0216">
      <w:pPr>
        <w:rPr>
          <w:color w:val="000000"/>
          <w:sz w:val="27"/>
          <w:szCs w:val="27"/>
        </w:rPr>
      </w:pPr>
      <w:r>
        <w:rPr>
          <w:rFonts w:hint="eastAsia"/>
          <w:color w:val="000000"/>
          <w:sz w:val="27"/>
          <w:szCs w:val="27"/>
        </w:rPr>
        <w:br/>
      </w:r>
      <w:r>
        <w:rPr>
          <w:rFonts w:hint="eastAsia"/>
          <w:color w:val="000000"/>
          <w:sz w:val="27"/>
          <w:szCs w:val="27"/>
        </w:rPr>
        <w:br/>
      </w:r>
      <w:r>
        <w:rPr>
          <w:rFonts w:hint="eastAsia"/>
          <w:b/>
          <w:bCs/>
          <w:color w:val="000000"/>
          <w:sz w:val="22"/>
        </w:rPr>
        <w:t>onFocusChanged(boolean, int, Rect)</w:t>
      </w:r>
    </w:p>
    <w:p w:rsidR="005A0216" w:rsidRDefault="005A0216" w:rsidP="005A0216">
      <w:pPr>
        <w:shd w:val="clear" w:color="auto" w:fill="FFFFFF"/>
        <w:spacing w:after="240"/>
        <w:rPr>
          <w:color w:val="000000"/>
          <w:sz w:val="22"/>
        </w:rPr>
      </w:pPr>
      <w:r>
        <w:rPr>
          <w:rFonts w:hint="eastAsia"/>
          <w:color w:val="000000"/>
          <w:sz w:val="22"/>
        </w:rPr>
        <w:t>뷰가 포커스를 가지거나, 포커스를 잃을때 호출됩니다.</w:t>
      </w:r>
    </w:p>
    <w:p w:rsidR="005A0216" w:rsidRDefault="005A0216" w:rsidP="005A0216">
      <w:pPr>
        <w:shd w:val="clear" w:color="auto" w:fill="FFFFFF"/>
        <w:jc w:val="center"/>
        <w:rPr>
          <w:color w:val="000000"/>
          <w:sz w:val="22"/>
        </w:rPr>
      </w:pPr>
      <w:r>
        <w:rPr>
          <w:noProof/>
          <w:color w:val="0000FF"/>
          <w:sz w:val="22"/>
        </w:rPr>
        <w:lastRenderedPageBreak/>
        <w:drawing>
          <wp:inline distT="0" distB="0" distL="0" distR="0">
            <wp:extent cx="5172075" cy="3094355"/>
            <wp:effectExtent l="19050" t="0" r="9525" b="0"/>
            <wp:docPr id="177" name="그림 39" descr="http://cfile27.uf.tistory.com/image/157633014C9187820B5249">
              <a:hlinkClick xmlns:a="http://schemas.openxmlformats.org/drawingml/2006/main" r:id="rId6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cfile27.uf.tistory.com/image/157633014C9187820B5249">
                      <a:hlinkClick r:id="rId615" tgtFrame="&quot;_blank&quot;"/>
                    </pic:cNvPr>
                    <pic:cNvPicPr>
                      <a:picLocks noChangeAspect="1" noChangeArrowheads="1"/>
                    </pic:cNvPicPr>
                  </pic:nvPicPr>
                  <pic:blipFill>
                    <a:blip r:embed="rId616"/>
                    <a:srcRect/>
                    <a:stretch>
                      <a:fillRect/>
                    </a:stretch>
                  </pic:blipFill>
                  <pic:spPr bwMode="auto">
                    <a:xfrm>
                      <a:off x="0" y="0"/>
                      <a:ext cx="5172075" cy="3094355"/>
                    </a:xfrm>
                    <a:prstGeom prst="rect">
                      <a:avLst/>
                    </a:prstGeom>
                    <a:noFill/>
                    <a:ln w="9525">
                      <a:noFill/>
                      <a:miter lim="800000"/>
                      <a:headEnd/>
                      <a:tailEnd/>
                    </a:ln>
                  </pic:spPr>
                </pic:pic>
              </a:graphicData>
            </a:graphic>
          </wp:inline>
        </w:drawing>
      </w:r>
    </w:p>
    <w:p w:rsidR="005A0216" w:rsidRDefault="005A0216" w:rsidP="005A0216">
      <w:pPr>
        <w:shd w:val="clear" w:color="auto" w:fill="FFFFFF"/>
        <w:jc w:val="left"/>
        <w:rPr>
          <w:color w:val="000000"/>
          <w:sz w:val="27"/>
          <w:szCs w:val="27"/>
        </w:rPr>
      </w:pPr>
    </w:p>
    <w:p w:rsidR="005A0216" w:rsidRDefault="005A0216" w:rsidP="005A0216">
      <w:pPr>
        <w:spacing w:after="270"/>
        <w:rPr>
          <w:color w:val="000000"/>
          <w:sz w:val="27"/>
          <w:szCs w:val="27"/>
        </w:rPr>
      </w:pPr>
      <w:r>
        <w:rPr>
          <w:rFonts w:hint="eastAsia"/>
          <w:color w:val="000000"/>
          <w:sz w:val="27"/>
          <w:szCs w:val="27"/>
        </w:rPr>
        <w:br/>
      </w:r>
      <w:r>
        <w:rPr>
          <w:rFonts w:hint="eastAsia"/>
          <w:color w:val="000000"/>
          <w:sz w:val="27"/>
          <w:szCs w:val="27"/>
        </w:rPr>
        <w:br/>
      </w:r>
    </w:p>
    <w:p w:rsidR="005A0216" w:rsidRDefault="005A0216" w:rsidP="005A0216">
      <w:pPr>
        <w:shd w:val="clear" w:color="auto" w:fill="E7FDB5"/>
        <w:rPr>
          <w:color w:val="000000"/>
          <w:sz w:val="27"/>
          <w:szCs w:val="27"/>
        </w:rPr>
      </w:pPr>
      <w:r>
        <w:rPr>
          <w:rFonts w:hint="eastAsia"/>
          <w:b/>
          <w:bCs/>
          <w:color w:val="000000"/>
          <w:sz w:val="22"/>
        </w:rPr>
        <w:t>그밖에 이벤트 처리 가능한 메소드</w:t>
      </w:r>
    </w:p>
    <w:p w:rsidR="005A0216" w:rsidRDefault="005A0216" w:rsidP="005A0216">
      <w:pPr>
        <w:rPr>
          <w:color w:val="000000"/>
          <w:sz w:val="27"/>
          <w:szCs w:val="27"/>
        </w:rPr>
      </w:pPr>
      <w:r>
        <w:rPr>
          <w:rFonts w:hint="eastAsia"/>
          <w:color w:val="000000"/>
          <w:sz w:val="27"/>
          <w:szCs w:val="27"/>
        </w:rPr>
        <w:br/>
      </w:r>
      <w:r>
        <w:rPr>
          <w:rFonts w:hint="eastAsia"/>
          <w:color w:val="000000"/>
          <w:sz w:val="22"/>
        </w:rPr>
        <w:t>위에 언급한 메소드들을 제외한 그 밖에 뷰 클래스의 일부가 아닌 메소드가 있습니다. 이 메소드들은 이벤트처리가 가능한 메소드들입니다. 결국 복잡한 이벤트를 관리할 때 사용됩니다.</w:t>
      </w:r>
      <w:r>
        <w:rPr>
          <w:rFonts w:hint="eastAsia"/>
          <w:color w:val="000000"/>
          <w:sz w:val="27"/>
          <w:szCs w:val="27"/>
        </w:rPr>
        <w:br/>
      </w:r>
      <w:r>
        <w:rPr>
          <w:rFonts w:hint="eastAsia"/>
          <w:color w:val="000000"/>
          <w:sz w:val="27"/>
          <w:szCs w:val="27"/>
        </w:rPr>
        <w:br/>
      </w:r>
      <w:r>
        <w:rPr>
          <w:rFonts w:hint="eastAsia"/>
          <w:color w:val="000000"/>
          <w:sz w:val="27"/>
          <w:szCs w:val="27"/>
        </w:rPr>
        <w:br/>
      </w:r>
      <w:r>
        <w:rPr>
          <w:rFonts w:hint="eastAsia"/>
          <w:b/>
          <w:bCs/>
          <w:color w:val="000000"/>
          <w:sz w:val="22"/>
        </w:rPr>
        <w:t>Activity.dispatchTouchEvent(MotionEvent)</w:t>
      </w:r>
    </w:p>
    <w:p w:rsidR="005A0216" w:rsidRDefault="005A0216" w:rsidP="005A0216">
      <w:pPr>
        <w:shd w:val="clear" w:color="auto" w:fill="FFFFFF"/>
        <w:spacing w:after="240"/>
        <w:rPr>
          <w:color w:val="000000"/>
          <w:sz w:val="22"/>
        </w:rPr>
      </w:pPr>
      <w:r>
        <w:rPr>
          <w:rFonts w:hint="eastAsia"/>
          <w:color w:val="000000"/>
          <w:sz w:val="22"/>
        </w:rPr>
        <w:t>터치 이벤트가 화면으로 전달되기 전에 액티비티단 에서 이벤트를 가로채서 처리할 수 있는 메소드입니다.</w:t>
      </w:r>
    </w:p>
    <w:p w:rsidR="005A0216" w:rsidRDefault="005A0216" w:rsidP="005A0216">
      <w:pPr>
        <w:shd w:val="clear" w:color="auto" w:fill="FFFFFF"/>
        <w:jc w:val="center"/>
        <w:rPr>
          <w:color w:val="000000"/>
          <w:sz w:val="22"/>
        </w:rPr>
      </w:pPr>
      <w:r>
        <w:rPr>
          <w:noProof/>
          <w:color w:val="0000FF"/>
          <w:sz w:val="22"/>
        </w:rPr>
        <w:lastRenderedPageBreak/>
        <w:drawing>
          <wp:inline distT="0" distB="0" distL="0" distR="0">
            <wp:extent cx="5172075" cy="1821180"/>
            <wp:effectExtent l="19050" t="0" r="9525" b="0"/>
            <wp:docPr id="176" name="그림 40" descr="http://cfile22.uf.tistory.com/image/120376014C9188510137E3">
              <a:hlinkClick xmlns:a="http://schemas.openxmlformats.org/drawingml/2006/main" r:id="rId6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cfile22.uf.tistory.com/image/120376014C9188510137E3">
                      <a:hlinkClick r:id="rId617" tgtFrame="&quot;_blank&quot;"/>
                    </pic:cNvPr>
                    <pic:cNvPicPr>
                      <a:picLocks noChangeAspect="1" noChangeArrowheads="1"/>
                    </pic:cNvPicPr>
                  </pic:nvPicPr>
                  <pic:blipFill>
                    <a:blip r:embed="rId618"/>
                    <a:srcRect/>
                    <a:stretch>
                      <a:fillRect/>
                    </a:stretch>
                  </pic:blipFill>
                  <pic:spPr bwMode="auto">
                    <a:xfrm>
                      <a:off x="0" y="0"/>
                      <a:ext cx="5172075" cy="1821180"/>
                    </a:xfrm>
                    <a:prstGeom prst="rect">
                      <a:avLst/>
                    </a:prstGeom>
                    <a:noFill/>
                    <a:ln w="9525">
                      <a:noFill/>
                      <a:miter lim="800000"/>
                      <a:headEnd/>
                      <a:tailEnd/>
                    </a:ln>
                  </pic:spPr>
                </pic:pic>
              </a:graphicData>
            </a:graphic>
          </wp:inline>
        </w:drawing>
      </w:r>
    </w:p>
    <w:p w:rsidR="005A0216" w:rsidRDefault="005A0216" w:rsidP="005A0216">
      <w:pPr>
        <w:shd w:val="clear" w:color="auto" w:fill="FFFFFF"/>
        <w:jc w:val="left"/>
        <w:rPr>
          <w:color w:val="000000"/>
          <w:sz w:val="27"/>
          <w:szCs w:val="27"/>
        </w:rPr>
      </w:pPr>
    </w:p>
    <w:p w:rsidR="005A0216" w:rsidRDefault="005A0216" w:rsidP="005A0216">
      <w:pPr>
        <w:spacing w:after="270"/>
        <w:rPr>
          <w:color w:val="000000"/>
          <w:sz w:val="27"/>
          <w:szCs w:val="27"/>
        </w:rPr>
      </w:pPr>
    </w:p>
    <w:p w:rsidR="005A0216" w:rsidRDefault="005A0216" w:rsidP="005A0216">
      <w:pPr>
        <w:pStyle w:val="HTML0"/>
        <w:rPr>
          <w:color w:val="000000"/>
        </w:rPr>
      </w:pPr>
    </w:p>
    <w:p w:rsidR="005A0216" w:rsidRDefault="005A0216" w:rsidP="005A0216">
      <w:pPr>
        <w:pStyle w:val="HTML0"/>
        <w:rPr>
          <w:color w:val="000000"/>
        </w:rPr>
      </w:pPr>
      <w:r>
        <w:rPr>
          <w:rFonts w:hint="eastAsia"/>
          <w:color w:val="000000"/>
          <w:sz w:val="22"/>
          <w:szCs w:val="22"/>
        </w:rPr>
        <w:t xml:space="preserve">  </w:t>
      </w:r>
      <w:r>
        <w:rPr>
          <w:rFonts w:hint="eastAsia"/>
          <w:color w:val="000000"/>
        </w:rPr>
        <w:br/>
      </w:r>
    </w:p>
    <w:p w:rsidR="005A0216" w:rsidRDefault="005A0216" w:rsidP="005A0216">
      <w:pPr>
        <w:pStyle w:val="HTML0"/>
        <w:rPr>
          <w:color w:val="000000"/>
        </w:rPr>
      </w:pPr>
    </w:p>
    <w:p w:rsidR="005A0216" w:rsidRDefault="005A0216" w:rsidP="005A0216">
      <w:pPr>
        <w:rPr>
          <w:color w:val="000000"/>
          <w:sz w:val="22"/>
        </w:rPr>
      </w:pPr>
      <w:r>
        <w:rPr>
          <w:rFonts w:hint="eastAsia"/>
          <w:b/>
          <w:bCs/>
          <w:color w:val="000000"/>
          <w:sz w:val="22"/>
        </w:rPr>
        <w:t>ViewGroup.onInterceptTouchEvent(MotionEvent)</w:t>
      </w:r>
    </w:p>
    <w:p w:rsidR="005A0216" w:rsidRDefault="005A0216" w:rsidP="005A0216">
      <w:pPr>
        <w:shd w:val="clear" w:color="auto" w:fill="FFFFFF"/>
        <w:spacing w:after="240"/>
        <w:rPr>
          <w:color w:val="000000"/>
          <w:sz w:val="22"/>
        </w:rPr>
      </w:pPr>
      <w:r>
        <w:rPr>
          <w:rFonts w:hint="eastAsia"/>
          <w:color w:val="000000"/>
          <w:sz w:val="22"/>
        </w:rPr>
        <w:t>이벤트가 자식뷰에게 전달될 때 부모 뷰가 감시할 수 있는 메소드입니다.</w:t>
      </w:r>
    </w:p>
    <w:p w:rsidR="005A0216" w:rsidRDefault="005A0216" w:rsidP="005A0216">
      <w:pPr>
        <w:shd w:val="clear" w:color="auto" w:fill="FFFFFF"/>
        <w:jc w:val="center"/>
        <w:rPr>
          <w:color w:val="000000"/>
          <w:sz w:val="22"/>
        </w:rPr>
      </w:pPr>
      <w:r>
        <w:rPr>
          <w:noProof/>
          <w:color w:val="0000FF"/>
          <w:sz w:val="22"/>
        </w:rPr>
        <w:lastRenderedPageBreak/>
        <w:drawing>
          <wp:inline distT="0" distB="0" distL="0" distR="0">
            <wp:extent cx="5172075" cy="5266690"/>
            <wp:effectExtent l="19050" t="0" r="9525" b="0"/>
            <wp:docPr id="175" name="그림 41" descr="http://cfile2.uf.tistory.com/image/144478054C9188A326A526">
              <a:hlinkClick xmlns:a="http://schemas.openxmlformats.org/drawingml/2006/main" r:id="rId6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cfile2.uf.tistory.com/image/144478054C9188A326A526">
                      <a:hlinkClick r:id="rId619" tgtFrame="&quot;_blank&quot;"/>
                    </pic:cNvPr>
                    <pic:cNvPicPr>
                      <a:picLocks noChangeAspect="1" noChangeArrowheads="1"/>
                    </pic:cNvPicPr>
                  </pic:nvPicPr>
                  <pic:blipFill>
                    <a:blip r:embed="rId620"/>
                    <a:srcRect/>
                    <a:stretch>
                      <a:fillRect/>
                    </a:stretch>
                  </pic:blipFill>
                  <pic:spPr bwMode="auto">
                    <a:xfrm>
                      <a:off x="0" y="0"/>
                      <a:ext cx="5172075" cy="5266690"/>
                    </a:xfrm>
                    <a:prstGeom prst="rect">
                      <a:avLst/>
                    </a:prstGeom>
                    <a:noFill/>
                    <a:ln w="9525">
                      <a:noFill/>
                      <a:miter lim="800000"/>
                      <a:headEnd/>
                      <a:tailEnd/>
                    </a:ln>
                  </pic:spPr>
                </pic:pic>
              </a:graphicData>
            </a:graphic>
          </wp:inline>
        </w:drawing>
      </w:r>
    </w:p>
    <w:p w:rsidR="005A0216" w:rsidRDefault="005A0216" w:rsidP="005A0216">
      <w:pPr>
        <w:shd w:val="clear" w:color="auto" w:fill="FFFFFF"/>
        <w:jc w:val="left"/>
        <w:rPr>
          <w:color w:val="000000"/>
          <w:sz w:val="22"/>
        </w:rPr>
      </w:pPr>
    </w:p>
    <w:p w:rsidR="005A0216" w:rsidRDefault="005A0216" w:rsidP="005A0216">
      <w:pPr>
        <w:rPr>
          <w:color w:val="000000"/>
          <w:sz w:val="22"/>
        </w:rPr>
      </w:pPr>
      <w:r>
        <w:rPr>
          <w:rFonts w:hint="eastAsia"/>
          <w:color w:val="000000"/>
          <w:sz w:val="22"/>
        </w:rPr>
        <w:br/>
      </w:r>
      <w:r>
        <w:rPr>
          <w:rFonts w:hint="eastAsia"/>
          <w:color w:val="000000"/>
          <w:sz w:val="22"/>
        </w:rPr>
        <w:br/>
      </w:r>
      <w:r>
        <w:rPr>
          <w:rFonts w:hint="eastAsia"/>
          <w:b/>
          <w:bCs/>
          <w:color w:val="000000"/>
          <w:sz w:val="22"/>
        </w:rPr>
        <w:t>ViewParent.requestDisallowInterceptTouchEvent(boolean)</w:t>
      </w:r>
    </w:p>
    <w:p w:rsidR="005A0216" w:rsidRDefault="005A0216" w:rsidP="005A0216">
      <w:pPr>
        <w:shd w:val="clear" w:color="auto" w:fill="FFFFFF"/>
        <w:spacing w:after="240"/>
        <w:rPr>
          <w:color w:val="000000"/>
          <w:sz w:val="22"/>
        </w:rPr>
      </w:pPr>
      <w:r>
        <w:rPr>
          <w:rFonts w:hint="eastAsia"/>
          <w:color w:val="000000"/>
          <w:sz w:val="22"/>
        </w:rPr>
        <w:t>메소드명이 굉장히 길군요;;;</w:t>
      </w:r>
      <w:r>
        <w:rPr>
          <w:rFonts w:hint="eastAsia"/>
          <w:color w:val="000000"/>
          <w:sz w:val="22"/>
        </w:rPr>
        <w:br/>
        <w:t>적절한 어시스트는 스트레스를 줄여줍니다 ^^</w:t>
      </w:r>
      <w:r>
        <w:rPr>
          <w:rFonts w:hint="eastAsia"/>
          <w:color w:val="000000"/>
          <w:sz w:val="22"/>
        </w:rPr>
        <w:br/>
      </w:r>
      <w:r>
        <w:rPr>
          <w:rFonts w:hint="eastAsia"/>
          <w:color w:val="000000"/>
          <w:sz w:val="22"/>
        </w:rPr>
        <w:br/>
        <w:t>이 메소드는 부모뷰가 onInterceptTouchEvent() 메소드로 이벤트를 가로채지 못하게 하는 기능을 합니다.</w:t>
      </w:r>
    </w:p>
    <w:p w:rsidR="005A0216" w:rsidRDefault="005A0216" w:rsidP="005A0216">
      <w:pPr>
        <w:shd w:val="clear" w:color="auto" w:fill="FFFFFF"/>
        <w:jc w:val="center"/>
        <w:rPr>
          <w:color w:val="000000"/>
          <w:sz w:val="22"/>
        </w:rPr>
      </w:pPr>
      <w:r>
        <w:rPr>
          <w:noProof/>
          <w:color w:val="0000FF"/>
          <w:sz w:val="22"/>
        </w:rPr>
        <w:lastRenderedPageBreak/>
        <w:drawing>
          <wp:inline distT="0" distB="0" distL="0" distR="0">
            <wp:extent cx="5172075" cy="1989455"/>
            <wp:effectExtent l="19050" t="0" r="9525" b="0"/>
            <wp:docPr id="174" name="그림 42" descr="http://cfile22.uf.tistory.com/image/112C44054C91891A9ED9B1">
              <a:hlinkClick xmlns:a="http://schemas.openxmlformats.org/drawingml/2006/main" r:id="rId6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cfile22.uf.tistory.com/image/112C44054C91891A9ED9B1">
                      <a:hlinkClick r:id="rId621" tgtFrame="&quot;_blank&quot;"/>
                    </pic:cNvPr>
                    <pic:cNvPicPr>
                      <a:picLocks noChangeAspect="1" noChangeArrowheads="1"/>
                    </pic:cNvPicPr>
                  </pic:nvPicPr>
                  <pic:blipFill>
                    <a:blip r:embed="rId622"/>
                    <a:srcRect/>
                    <a:stretch>
                      <a:fillRect/>
                    </a:stretch>
                  </pic:blipFill>
                  <pic:spPr bwMode="auto">
                    <a:xfrm>
                      <a:off x="0" y="0"/>
                      <a:ext cx="5172075" cy="1989455"/>
                    </a:xfrm>
                    <a:prstGeom prst="rect">
                      <a:avLst/>
                    </a:prstGeom>
                    <a:noFill/>
                    <a:ln w="9525">
                      <a:noFill/>
                      <a:miter lim="800000"/>
                      <a:headEnd/>
                      <a:tailEnd/>
                    </a:ln>
                  </pic:spPr>
                </pic:pic>
              </a:graphicData>
            </a:graphic>
          </wp:inline>
        </w:drawing>
      </w:r>
    </w:p>
    <w:p w:rsidR="005A0216" w:rsidRDefault="005A0216" w:rsidP="005A0216">
      <w:pPr>
        <w:shd w:val="clear" w:color="auto" w:fill="FFFFFF"/>
        <w:jc w:val="left"/>
        <w:rPr>
          <w:color w:val="000000"/>
          <w:sz w:val="22"/>
        </w:rPr>
      </w:pPr>
    </w:p>
    <w:p w:rsidR="005A0216" w:rsidRDefault="005A0216" w:rsidP="005A0216">
      <w:pPr>
        <w:spacing w:after="240"/>
        <w:rPr>
          <w:color w:val="000000"/>
          <w:sz w:val="22"/>
        </w:rPr>
      </w:pPr>
      <w:r>
        <w:rPr>
          <w:rFonts w:hint="eastAsia"/>
          <w:color w:val="000000"/>
          <w:sz w:val="22"/>
        </w:rPr>
        <w:br/>
      </w:r>
      <w:r>
        <w:rPr>
          <w:rFonts w:hint="eastAsia"/>
          <w:color w:val="000000"/>
          <w:sz w:val="22"/>
        </w:rPr>
        <w:br/>
      </w:r>
      <w:r>
        <w:rPr>
          <w:rFonts w:hint="eastAsia"/>
          <w:color w:val="000000"/>
          <w:sz w:val="22"/>
        </w:rPr>
        <w:br/>
        <w:t>☞ 이번글은 메소드 소개정도로 끝이 나네요...</w:t>
      </w:r>
      <w:r>
        <w:rPr>
          <w:rFonts w:hint="eastAsia"/>
          <w:color w:val="000000"/>
          <w:sz w:val="22"/>
        </w:rPr>
        <w:br/>
      </w:r>
      <w:r>
        <w:rPr>
          <w:rFonts w:hint="eastAsia"/>
          <w:color w:val="000000"/>
          <w:sz w:val="22"/>
        </w:rPr>
        <w:br/>
      </w:r>
      <w:r>
        <w:rPr>
          <w:rFonts w:hint="eastAsia"/>
          <w:color w:val="000000"/>
          <w:sz w:val="22"/>
        </w:rPr>
        <w:br/>
        <w:t>다음 글은 이어지는 글 - 이벤트에 대한 터치모드의 글입니다 ^&amp;^</w:t>
      </w:r>
      <w:r>
        <w:rPr>
          <w:rStyle w:val="apple-converted-space"/>
          <w:rFonts w:hint="eastAsia"/>
          <w:color w:val="000000"/>
          <w:sz w:val="22"/>
        </w:rPr>
        <w:t> </w:t>
      </w:r>
      <w:r>
        <w:rPr>
          <w:rFonts w:hint="eastAsia"/>
          <w:color w:val="000000"/>
          <w:sz w:val="22"/>
        </w:rPr>
        <w:br/>
      </w:r>
    </w:p>
    <w:p w:rsidR="005A0216" w:rsidRDefault="00153F68" w:rsidP="005A0216">
      <w:pPr>
        <w:rPr>
          <w:color w:val="000000"/>
          <w:sz w:val="22"/>
        </w:rPr>
      </w:pPr>
      <w:r w:rsidRPr="00153F68">
        <w:rPr>
          <w:color w:val="000000"/>
          <w:sz w:val="22"/>
        </w:rPr>
        <w:pict>
          <v:rect id="_x0000_i1032" style="width:0;height:.6pt" o:hralign="center" o:hrstd="t" o:hr="t" fillcolor="gray" stroked="f"/>
        </w:pict>
      </w:r>
    </w:p>
    <w:p w:rsidR="005A0216" w:rsidRDefault="005A0216" w:rsidP="005A0216">
      <w:pPr>
        <w:rPr>
          <w:color w:val="000000"/>
          <w:sz w:val="27"/>
          <w:szCs w:val="27"/>
        </w:rPr>
      </w:pPr>
      <w:r>
        <w:rPr>
          <w:rFonts w:hint="eastAsia"/>
          <w:color w:val="000000"/>
          <w:sz w:val="22"/>
        </w:rPr>
        <w:br/>
      </w:r>
      <w:r>
        <w:rPr>
          <w:rFonts w:hint="eastAsia"/>
          <w:b/>
          <w:bCs/>
          <w:color w:val="000000"/>
          <w:sz w:val="22"/>
        </w:rPr>
        <w:t>관련글</w:t>
      </w:r>
    </w:p>
    <w:p w:rsidR="005A0216" w:rsidRDefault="00153F68" w:rsidP="005A0216">
      <w:pPr>
        <w:shd w:val="clear" w:color="auto" w:fill="EEEEEE"/>
        <w:rPr>
          <w:color w:val="000000"/>
          <w:sz w:val="27"/>
          <w:szCs w:val="27"/>
        </w:rPr>
      </w:pPr>
      <w:hyperlink r:id="rId623" w:tgtFrame="_blank" w:history="1">
        <w:r w:rsidR="005A0216">
          <w:rPr>
            <w:rStyle w:val="a4"/>
            <w:rFonts w:hint="eastAsia"/>
            <w:sz w:val="22"/>
          </w:rPr>
          <w:t>[안드로이드] 레이아웃 뷰의 위치</w:t>
        </w:r>
      </w:hyperlink>
      <w:r w:rsidR="005A0216">
        <w:rPr>
          <w:rFonts w:hint="eastAsia"/>
          <w:color w:val="000000"/>
          <w:sz w:val="27"/>
          <w:szCs w:val="27"/>
        </w:rPr>
        <w:br/>
      </w:r>
      <w:hyperlink r:id="rId624" w:tgtFrame="_blank" w:history="1">
        <w:r w:rsidR="005A0216">
          <w:rPr>
            <w:rStyle w:val="a4"/>
            <w:rFonts w:hint="eastAsia"/>
            <w:sz w:val="22"/>
          </w:rPr>
          <w:t>[안드로이드] - [안드로이드] UI 이벤트 처리</w:t>
        </w:r>
      </w:hyperlink>
    </w:p>
    <w:p w:rsidR="005A0216" w:rsidRDefault="005A0216" w:rsidP="005A0216">
      <w:pPr>
        <w:shd w:val="clear" w:color="auto" w:fill="FEFEB8"/>
        <w:rPr>
          <w:color w:val="000000"/>
          <w:sz w:val="27"/>
          <w:szCs w:val="27"/>
        </w:rPr>
      </w:pPr>
      <w:r>
        <w:rPr>
          <w:rFonts w:hint="eastAsia"/>
          <w:b/>
          <w:bCs/>
          <w:color w:val="000000"/>
          <w:sz w:val="22"/>
        </w:rPr>
        <w:t>이어지는 글</w:t>
      </w:r>
      <w:r>
        <w:rPr>
          <w:rFonts w:hint="eastAsia"/>
          <w:b/>
          <w:bCs/>
          <w:color w:val="000000"/>
          <w:sz w:val="27"/>
          <w:szCs w:val="27"/>
        </w:rPr>
        <w:br/>
      </w:r>
      <w:hyperlink r:id="rId625" w:tgtFrame="_blank" w:history="1">
        <w:r>
          <w:rPr>
            <w:rStyle w:val="a4"/>
            <w:rFonts w:hint="eastAsia"/>
            <w:sz w:val="22"/>
          </w:rPr>
          <w:t>UI 이벤트 처리</w:t>
        </w:r>
      </w:hyperlink>
      <w:r>
        <w:rPr>
          <w:rFonts w:hint="eastAsia"/>
          <w:color w:val="000000"/>
          <w:sz w:val="22"/>
        </w:rPr>
        <w:t>        </w:t>
      </w:r>
      <w:r>
        <w:rPr>
          <w:rStyle w:val="apple-converted-space"/>
          <w:rFonts w:hint="eastAsia"/>
          <w:color w:val="000000"/>
          <w:sz w:val="22"/>
        </w:rPr>
        <w:t> </w:t>
      </w:r>
      <w:r>
        <w:rPr>
          <w:rFonts w:hint="eastAsia"/>
          <w:color w:val="000000"/>
          <w:sz w:val="27"/>
          <w:szCs w:val="27"/>
        </w:rPr>
        <w:br/>
      </w:r>
      <w:hyperlink r:id="rId626" w:tgtFrame="_blank" w:tooltip="[http://underclub.tistory.com/320]로 이동합니다." w:history="1">
        <w:r>
          <w:rPr>
            <w:rStyle w:val="a4"/>
            <w:rFonts w:hint="eastAsia"/>
            <w:sz w:val="22"/>
          </w:rPr>
          <w:t>이벤트 핸들러</w:t>
        </w:r>
      </w:hyperlink>
      <w:r>
        <w:rPr>
          <w:rFonts w:hint="eastAsia"/>
          <w:color w:val="000000"/>
          <w:sz w:val="22"/>
        </w:rPr>
        <w:t>        </w:t>
      </w:r>
      <w:r>
        <w:rPr>
          <w:rStyle w:val="apple-converted-space"/>
          <w:rFonts w:hint="eastAsia"/>
          <w:color w:val="000000"/>
          <w:sz w:val="22"/>
        </w:rPr>
        <w:t> </w:t>
      </w:r>
      <w:r>
        <w:rPr>
          <w:rFonts w:hint="eastAsia"/>
          <w:color w:val="000000"/>
          <w:sz w:val="27"/>
          <w:szCs w:val="27"/>
        </w:rPr>
        <w:br/>
      </w:r>
      <w:hyperlink r:id="rId627" w:tgtFrame="_blank" w:tooltip="[http://underclub.tistory.com/323]로 이동합니다." w:history="1">
        <w:r>
          <w:rPr>
            <w:rStyle w:val="a4"/>
            <w:rFonts w:hint="eastAsia"/>
            <w:sz w:val="22"/>
          </w:rPr>
          <w:t>터치 (Touch) 모드</w:t>
        </w:r>
      </w:hyperlink>
      <w:r>
        <w:rPr>
          <w:rFonts w:hint="eastAsia"/>
          <w:color w:val="000000"/>
          <w:sz w:val="22"/>
        </w:rPr>
        <w:t>     </w:t>
      </w:r>
      <w:r>
        <w:rPr>
          <w:rStyle w:val="apple-converted-space"/>
          <w:rFonts w:hint="eastAsia"/>
          <w:color w:val="000000"/>
          <w:sz w:val="22"/>
        </w:rPr>
        <w:t> </w:t>
      </w:r>
      <w:r>
        <w:rPr>
          <w:rFonts w:hint="eastAsia"/>
          <w:b/>
          <w:bCs/>
          <w:color w:val="000000"/>
          <w:sz w:val="22"/>
        </w:rPr>
        <w:t>◀ 현재 위치</w:t>
      </w:r>
      <w:r>
        <w:rPr>
          <w:rFonts w:hint="eastAsia"/>
          <w:color w:val="000000"/>
          <w:sz w:val="27"/>
          <w:szCs w:val="27"/>
        </w:rPr>
        <w:br/>
      </w:r>
      <w:hyperlink r:id="rId628" w:tgtFrame="_blank" w:tooltip="[http://underclub.tistory.com/324]로 이동합니다." w:history="1">
        <w:r>
          <w:rPr>
            <w:rStyle w:val="a4"/>
            <w:rFonts w:hint="eastAsia"/>
            <w:sz w:val="22"/>
          </w:rPr>
          <w:t>포커스 처리</w:t>
        </w:r>
      </w:hyperlink>
    </w:p>
    <w:p w:rsidR="005A0216" w:rsidRDefault="005A0216" w:rsidP="005A0216">
      <w:pPr>
        <w:spacing w:after="270"/>
        <w:rPr>
          <w:rStyle w:val="apple-style-span"/>
        </w:rPr>
      </w:pPr>
    </w:p>
    <w:p w:rsidR="005A0216" w:rsidRDefault="005A0216" w:rsidP="005A0216">
      <w:pPr>
        <w:shd w:val="clear" w:color="auto" w:fill="FFFFFF"/>
        <w:jc w:val="center"/>
      </w:pPr>
      <w:r>
        <w:rPr>
          <w:rFonts w:ascii="돋움" w:eastAsia="돋움" w:hAnsi="돋움" w:hint="eastAsia"/>
          <w:b/>
          <w:bCs/>
          <w:color w:val="C8056A"/>
          <w:sz w:val="22"/>
        </w:rPr>
        <w:t>읽기전에 손가락 한번 클릭~ &gt;_&lt;</w:t>
      </w:r>
    </w:p>
    <w:p w:rsidR="005A0216" w:rsidRDefault="005A0216" w:rsidP="005A0216">
      <w:pPr>
        <w:shd w:val="clear" w:color="auto" w:fill="FFFFFF"/>
        <w:jc w:val="center"/>
        <w:rPr>
          <w:color w:val="000000"/>
          <w:sz w:val="27"/>
          <w:szCs w:val="27"/>
        </w:rPr>
      </w:pPr>
      <w:r>
        <w:rPr>
          <w:rStyle w:val="apple-converted-space"/>
          <w:rFonts w:hint="eastAsia"/>
          <w:b/>
          <w:bCs/>
          <w:color w:val="000000"/>
          <w:sz w:val="27"/>
          <w:szCs w:val="27"/>
        </w:rPr>
        <w:t> </w:t>
      </w:r>
    </w:p>
    <w:p w:rsidR="005A0216" w:rsidRDefault="005A0216" w:rsidP="005A0216">
      <w:pPr>
        <w:shd w:val="clear" w:color="auto" w:fill="FFFFFF"/>
        <w:jc w:val="center"/>
        <w:rPr>
          <w:color w:val="000000"/>
          <w:sz w:val="27"/>
          <w:szCs w:val="27"/>
        </w:rPr>
      </w:pPr>
      <w:r>
        <w:rPr>
          <w:rFonts w:ascii="돋움" w:eastAsia="돋움" w:hAnsi="돋움" w:hint="eastAsia"/>
          <w:b/>
          <w:bCs/>
          <w:color w:val="C8056A"/>
          <w:sz w:val="22"/>
        </w:rPr>
        <w:t>고마워요 ~ Chu ~ ♥</w:t>
      </w:r>
    </w:p>
    <w:p w:rsidR="005A0216" w:rsidRDefault="005A0216" w:rsidP="005A0216">
      <w:pPr>
        <w:jc w:val="center"/>
        <w:rPr>
          <w:color w:val="000000"/>
          <w:sz w:val="27"/>
          <w:szCs w:val="27"/>
        </w:rPr>
      </w:pPr>
    </w:p>
    <w:p w:rsidR="005A0216" w:rsidRDefault="005A0216" w:rsidP="005A0216">
      <w:pPr>
        <w:spacing w:after="270"/>
        <w:jc w:val="left"/>
        <w:rPr>
          <w:rStyle w:val="apple-style-span"/>
        </w:rPr>
      </w:pPr>
      <w:r>
        <w:rPr>
          <w:rFonts w:hint="eastAsia"/>
          <w:color w:val="000000"/>
          <w:sz w:val="27"/>
          <w:szCs w:val="27"/>
        </w:rPr>
        <w:br/>
      </w:r>
      <w:r>
        <w:rPr>
          <w:rStyle w:val="apple-style-span"/>
          <w:rFonts w:hint="eastAsia"/>
          <w:color w:val="000000"/>
          <w:sz w:val="22"/>
        </w:rPr>
        <w:t>안드로이드의 터치모드에 대한 내용입니다.</w:t>
      </w:r>
      <w:r>
        <w:rPr>
          <w:rFonts w:hint="eastAsia"/>
          <w:color w:val="000000"/>
          <w:sz w:val="27"/>
          <w:szCs w:val="27"/>
        </w:rPr>
        <w:br/>
      </w:r>
    </w:p>
    <w:p w:rsidR="005A0216" w:rsidRDefault="005A0216" w:rsidP="005A0216">
      <w:pPr>
        <w:shd w:val="clear" w:color="auto" w:fill="E7FDB5"/>
      </w:pPr>
      <w:r>
        <w:rPr>
          <w:rFonts w:hint="eastAsia"/>
          <w:b/>
          <w:bCs/>
          <w:color w:val="000000"/>
          <w:sz w:val="22"/>
        </w:rPr>
        <w:t>터치 모드</w:t>
      </w:r>
    </w:p>
    <w:p w:rsidR="005A0216" w:rsidRDefault="005A0216" w:rsidP="005A0216">
      <w:pPr>
        <w:spacing w:after="240"/>
        <w:rPr>
          <w:rStyle w:val="apple-style-span"/>
          <w:sz w:val="22"/>
        </w:rPr>
      </w:pPr>
      <w:r>
        <w:rPr>
          <w:rFonts w:hint="eastAsia"/>
          <w:color w:val="000000"/>
          <w:sz w:val="27"/>
          <w:szCs w:val="27"/>
        </w:rPr>
        <w:br/>
      </w:r>
      <w:r>
        <w:rPr>
          <w:rStyle w:val="apple-style-span"/>
          <w:rFonts w:hint="eastAsia"/>
          <w:color w:val="000000"/>
          <w:sz w:val="22"/>
        </w:rPr>
        <w:t>사용자가 키나 트랙볼을 이용하여 사용하고 있을 때, 입력을 받을 수 있는 아이템에는 포커스를 주어서, 이 아이템은 입력이 가능하다는것을 표시를 해주어야 합니다.</w:t>
      </w:r>
      <w:r>
        <w:rPr>
          <w:rFonts w:hint="eastAsia"/>
          <w:color w:val="000000"/>
          <w:sz w:val="27"/>
          <w:szCs w:val="27"/>
        </w:rPr>
        <w:br/>
      </w:r>
      <w:r>
        <w:rPr>
          <w:rFonts w:hint="eastAsia"/>
          <w:color w:val="000000"/>
          <w:sz w:val="27"/>
          <w:szCs w:val="27"/>
        </w:rPr>
        <w:br/>
      </w:r>
      <w:r>
        <w:rPr>
          <w:rStyle w:val="apple-style-span"/>
          <w:rFonts w:hint="eastAsia"/>
          <w:color w:val="000000"/>
          <w:sz w:val="22"/>
        </w:rPr>
        <w:t>하지만</w:t>
      </w:r>
      <w:r>
        <w:rPr>
          <w:rFonts w:hint="eastAsia"/>
          <w:color w:val="000000"/>
          <w:sz w:val="27"/>
          <w:szCs w:val="27"/>
        </w:rPr>
        <w:br/>
      </w:r>
      <w:r>
        <w:rPr>
          <w:rStyle w:val="apple-style-span"/>
          <w:rFonts w:hint="eastAsia"/>
          <w:color w:val="000000"/>
          <w:sz w:val="22"/>
        </w:rPr>
        <w:t>모바일 기기가 터치 기능을 가지고 있다면 더 이상 아이템들을 하이라이트하거나 포커스를 줄 필요는 없지요. 터치기능에서 사용자가 스크린을 터치하면 모바일 기기는 터치모드로 진입하게 됩니다.</w:t>
      </w:r>
      <w:r>
        <w:rPr>
          <w:rStyle w:val="apple-converted-space"/>
          <w:rFonts w:hint="eastAsia"/>
          <w:color w:val="000000"/>
          <w:sz w:val="22"/>
        </w:rPr>
        <w:t> </w:t>
      </w:r>
      <w:r>
        <w:rPr>
          <w:rFonts w:hint="eastAsia"/>
          <w:color w:val="000000"/>
          <w:sz w:val="27"/>
          <w:szCs w:val="27"/>
        </w:rPr>
        <w:br/>
      </w:r>
      <w:r>
        <w:rPr>
          <w:rFonts w:hint="eastAsia"/>
          <w:color w:val="000000"/>
          <w:sz w:val="27"/>
          <w:szCs w:val="27"/>
        </w:rPr>
        <w:br/>
      </w:r>
      <w:r>
        <w:rPr>
          <w:rStyle w:val="apple-style-span"/>
          <w:rFonts w:hint="eastAsia"/>
          <w:color w:val="000000"/>
          <w:sz w:val="22"/>
        </w:rPr>
        <w:t>이 시점부터는 &lt;EditText&gt; 같은</w:t>
      </w:r>
      <w:r>
        <w:rPr>
          <w:rStyle w:val="apple-converted-space"/>
          <w:rFonts w:hint="eastAsia"/>
          <w:color w:val="000000"/>
          <w:sz w:val="22"/>
        </w:rPr>
        <w:t> </w:t>
      </w:r>
      <w:r>
        <w:rPr>
          <w:rStyle w:val="apple-style-span"/>
          <w:rFonts w:hint="eastAsia"/>
          <w:b/>
          <w:bCs/>
          <w:color w:val="000000"/>
          <w:sz w:val="22"/>
        </w:rPr>
        <w:t>isFocusableInTouchMode()</w:t>
      </w:r>
      <w:r>
        <w:rPr>
          <w:rStyle w:val="apple-converted-space"/>
          <w:rFonts w:hint="eastAsia"/>
          <w:color w:val="000000"/>
          <w:sz w:val="22"/>
        </w:rPr>
        <w:t> </w:t>
      </w:r>
      <w:r>
        <w:rPr>
          <w:rStyle w:val="apple-style-span"/>
          <w:rFonts w:hint="eastAsia"/>
          <w:color w:val="000000"/>
          <w:sz w:val="22"/>
        </w:rPr>
        <w:t>메소드가 true인 뷰들만이 포커스가 됩니다.</w:t>
      </w:r>
    </w:p>
    <w:p w:rsidR="005A0216" w:rsidRDefault="005A0216" w:rsidP="005A0216">
      <w:pPr>
        <w:jc w:val="center"/>
      </w:pPr>
      <w:r>
        <w:rPr>
          <w:noProof/>
          <w:color w:val="0000FF"/>
          <w:sz w:val="22"/>
        </w:rPr>
        <w:drawing>
          <wp:inline distT="0" distB="0" distL="0" distR="0">
            <wp:extent cx="5523230" cy="1668145"/>
            <wp:effectExtent l="19050" t="0" r="1270" b="0"/>
            <wp:docPr id="183" name="그림 53" descr="http://cfile3.uf.tistory.com/image/1342F7354C96D3D758BF04">
              <a:hlinkClick xmlns:a="http://schemas.openxmlformats.org/drawingml/2006/main" r:id="rId6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cfile3.uf.tistory.com/image/1342F7354C96D3D758BF04">
                      <a:hlinkClick r:id="rId629" tgtFrame="&quot;_blank&quot;"/>
                    </pic:cNvPr>
                    <pic:cNvPicPr>
                      <a:picLocks noChangeAspect="1" noChangeArrowheads="1"/>
                    </pic:cNvPicPr>
                  </pic:nvPicPr>
                  <pic:blipFill>
                    <a:blip r:embed="rId630"/>
                    <a:srcRect/>
                    <a:stretch>
                      <a:fillRect/>
                    </a:stretch>
                  </pic:blipFill>
                  <pic:spPr bwMode="auto">
                    <a:xfrm>
                      <a:off x="0" y="0"/>
                      <a:ext cx="5523230" cy="1668145"/>
                    </a:xfrm>
                    <a:prstGeom prst="rect">
                      <a:avLst/>
                    </a:prstGeom>
                    <a:noFill/>
                    <a:ln w="9525">
                      <a:noFill/>
                      <a:miter lim="800000"/>
                      <a:headEnd/>
                      <a:tailEnd/>
                    </a:ln>
                  </pic:spPr>
                </pic:pic>
              </a:graphicData>
            </a:graphic>
          </wp:inline>
        </w:drawing>
      </w:r>
    </w:p>
    <w:p w:rsidR="005A0216" w:rsidRDefault="005A0216" w:rsidP="005A0216">
      <w:pPr>
        <w:jc w:val="left"/>
        <w:rPr>
          <w:rStyle w:val="apple-style-span"/>
          <w:sz w:val="27"/>
          <w:szCs w:val="27"/>
        </w:rPr>
      </w:pPr>
      <w:r>
        <w:rPr>
          <w:rFonts w:hint="eastAsia"/>
          <w:color w:val="000000"/>
          <w:sz w:val="27"/>
          <w:szCs w:val="27"/>
        </w:rPr>
        <w:br/>
      </w:r>
      <w:r>
        <w:rPr>
          <w:rStyle w:val="apple-style-span"/>
          <w:rFonts w:hint="eastAsia"/>
          <w:color w:val="000000"/>
          <w:sz w:val="22"/>
        </w:rPr>
        <w:t>터치 가능한 다른 뷰들은 터치되었을때 포커스를 가지지 않게됩니다. 단지 터치되면 on-click 리스너를 실행하는 방식이죠.</w:t>
      </w:r>
      <w:r>
        <w:rPr>
          <w:rStyle w:val="apple-converted-space"/>
          <w:rFonts w:hint="eastAsia"/>
          <w:color w:val="000000"/>
          <w:sz w:val="22"/>
        </w:rPr>
        <w:t> </w:t>
      </w:r>
      <w:r>
        <w:rPr>
          <w:rFonts w:hint="eastAsia"/>
          <w:color w:val="000000"/>
          <w:sz w:val="27"/>
          <w:szCs w:val="27"/>
        </w:rPr>
        <w:br/>
      </w:r>
      <w:r>
        <w:rPr>
          <w:rFonts w:hint="eastAsia"/>
          <w:color w:val="000000"/>
          <w:sz w:val="27"/>
          <w:szCs w:val="27"/>
        </w:rPr>
        <w:br/>
      </w:r>
      <w:r>
        <w:rPr>
          <w:rStyle w:val="apple-style-span"/>
          <w:rFonts w:hint="eastAsia"/>
          <w:color w:val="000000"/>
          <w:sz w:val="22"/>
        </w:rPr>
        <w:t>사용자가 키 또는 트랙볼을 스크롤하면 모바일 기기는 다시 터치모드를 벗어나고, 그 뒤 포커스를 가질 뷰를 찾을 것입니다. 이제 사용자는 터치없이 사용할 수도 있겠네요.ㅎ</w:t>
      </w:r>
      <w:r>
        <w:rPr>
          <w:rFonts w:hint="eastAsia"/>
          <w:color w:val="000000"/>
          <w:sz w:val="27"/>
          <w:szCs w:val="27"/>
        </w:rPr>
        <w:br/>
      </w:r>
      <w:r>
        <w:rPr>
          <w:rFonts w:hint="eastAsia"/>
          <w:color w:val="000000"/>
          <w:sz w:val="27"/>
          <w:szCs w:val="27"/>
        </w:rPr>
        <w:br/>
      </w:r>
      <w:r>
        <w:rPr>
          <w:rStyle w:val="apple-style-span"/>
          <w:rFonts w:hint="eastAsia"/>
          <w:b/>
          <w:bCs/>
          <w:color w:val="E31600"/>
          <w:sz w:val="22"/>
        </w:rPr>
        <w:t>터치모드 상태는 전체 시스템에 걸쳐서 사용</w:t>
      </w:r>
      <w:r>
        <w:rPr>
          <w:rStyle w:val="apple-style-span"/>
          <w:rFonts w:hint="eastAsia"/>
          <w:color w:val="000000"/>
          <w:sz w:val="22"/>
        </w:rPr>
        <w:t>이 되어집니다.</w:t>
      </w:r>
      <w:r>
        <w:rPr>
          <w:rStyle w:val="apple-converted-space"/>
          <w:rFonts w:hint="eastAsia"/>
          <w:color w:val="000000"/>
          <w:sz w:val="22"/>
        </w:rPr>
        <w:t> </w:t>
      </w:r>
      <w:r>
        <w:rPr>
          <w:rFonts w:hint="eastAsia"/>
          <w:color w:val="000000"/>
          <w:sz w:val="27"/>
          <w:szCs w:val="27"/>
        </w:rPr>
        <w:br/>
      </w:r>
      <w:r>
        <w:rPr>
          <w:rStyle w:val="apple-style-span"/>
          <w:rFonts w:hint="eastAsia"/>
          <w:b/>
          <w:bCs/>
          <w:color w:val="000000"/>
          <w:sz w:val="22"/>
        </w:rPr>
        <w:t>isInTouchMode()</w:t>
      </w:r>
      <w:r>
        <w:rPr>
          <w:rStyle w:val="apple-converted-space"/>
          <w:rFonts w:hint="eastAsia"/>
          <w:color w:val="000000"/>
          <w:sz w:val="22"/>
        </w:rPr>
        <w:t> </w:t>
      </w:r>
      <w:r>
        <w:rPr>
          <w:rStyle w:val="apple-style-span"/>
          <w:rFonts w:hint="eastAsia"/>
          <w:color w:val="000000"/>
          <w:sz w:val="22"/>
        </w:rPr>
        <w:t>메소드를 사용하여 현재 상태가 터치모드 인지 아닌지를 확인할 수 있습니다.</w:t>
      </w:r>
    </w:p>
    <w:p w:rsidR="005A0216" w:rsidRDefault="005A0216" w:rsidP="005A0216">
      <w:pPr>
        <w:jc w:val="center"/>
      </w:pPr>
      <w:r>
        <w:rPr>
          <w:noProof/>
          <w:color w:val="0000FF"/>
          <w:sz w:val="27"/>
          <w:szCs w:val="27"/>
        </w:rPr>
        <w:lastRenderedPageBreak/>
        <w:drawing>
          <wp:inline distT="0" distB="0" distL="0" distR="0">
            <wp:extent cx="5523230" cy="1228725"/>
            <wp:effectExtent l="19050" t="0" r="1270" b="0"/>
            <wp:docPr id="182" name="그림 54" descr="http://cfile3.uf.tistory.com/image/1963C2234C96D53C0D6600">
              <a:hlinkClick xmlns:a="http://schemas.openxmlformats.org/drawingml/2006/main" r:id="rId6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cfile3.uf.tistory.com/image/1963C2234C96D53C0D6600">
                      <a:hlinkClick r:id="rId631" tgtFrame="&quot;_blank&quot;"/>
                    </pic:cNvPr>
                    <pic:cNvPicPr>
                      <a:picLocks noChangeAspect="1" noChangeArrowheads="1"/>
                    </pic:cNvPicPr>
                  </pic:nvPicPr>
                  <pic:blipFill>
                    <a:blip r:embed="rId632"/>
                    <a:srcRect/>
                    <a:stretch>
                      <a:fillRect/>
                    </a:stretch>
                  </pic:blipFill>
                  <pic:spPr bwMode="auto">
                    <a:xfrm>
                      <a:off x="0" y="0"/>
                      <a:ext cx="5523230" cy="1228725"/>
                    </a:xfrm>
                    <a:prstGeom prst="rect">
                      <a:avLst/>
                    </a:prstGeom>
                    <a:noFill/>
                    <a:ln w="9525">
                      <a:noFill/>
                      <a:miter lim="800000"/>
                      <a:headEnd/>
                      <a:tailEnd/>
                    </a:ln>
                  </pic:spPr>
                </pic:pic>
              </a:graphicData>
            </a:graphic>
          </wp:inline>
        </w:drawing>
      </w:r>
    </w:p>
    <w:p w:rsidR="005A0216" w:rsidRDefault="005A0216" w:rsidP="005A0216">
      <w:pPr>
        <w:spacing w:after="270"/>
        <w:jc w:val="left"/>
        <w:rPr>
          <w:rStyle w:val="apple-style-span"/>
        </w:rPr>
      </w:pPr>
      <w:r>
        <w:rPr>
          <w:rFonts w:hint="eastAsia"/>
          <w:color w:val="000000"/>
          <w:sz w:val="27"/>
          <w:szCs w:val="27"/>
        </w:rPr>
        <w:br/>
      </w:r>
    </w:p>
    <w:p w:rsidR="005A0216" w:rsidRDefault="00153F68" w:rsidP="005A0216">
      <w:r w:rsidRPr="00153F68">
        <w:rPr>
          <w:color w:val="000000"/>
          <w:sz w:val="27"/>
          <w:szCs w:val="27"/>
        </w:rPr>
        <w:pict>
          <v:rect id="_x0000_i1033" style="width:0;height:.6pt" o:hralign="center" o:hrstd="t" o:hr="t" fillcolor="gray" stroked="f"/>
        </w:pict>
      </w:r>
    </w:p>
    <w:p w:rsidR="005A0216" w:rsidRDefault="005A0216" w:rsidP="005A0216">
      <w:pPr>
        <w:spacing w:after="270"/>
        <w:rPr>
          <w:rStyle w:val="apple-style-span"/>
        </w:rPr>
      </w:pPr>
    </w:p>
    <w:p w:rsidR="005A0216" w:rsidRDefault="005A0216" w:rsidP="005A0216">
      <w:pPr>
        <w:spacing w:after="240"/>
        <w:rPr>
          <w:sz w:val="22"/>
        </w:rPr>
      </w:pPr>
      <w:r>
        <w:rPr>
          <w:rFonts w:hint="eastAsia"/>
          <w:color w:val="000000"/>
          <w:sz w:val="22"/>
        </w:rPr>
        <w:t>다음 글은 이어지는 글 - 포커스 처리에 관한 글입니다 ^&amp;^</w:t>
      </w:r>
      <w:r>
        <w:rPr>
          <w:rStyle w:val="apple-converted-space"/>
          <w:rFonts w:hint="eastAsia"/>
          <w:color w:val="000000"/>
          <w:sz w:val="22"/>
        </w:rPr>
        <w:t> </w:t>
      </w:r>
      <w:r>
        <w:rPr>
          <w:rFonts w:hint="eastAsia"/>
          <w:color w:val="000000"/>
          <w:sz w:val="22"/>
        </w:rPr>
        <w:br/>
      </w:r>
    </w:p>
    <w:p w:rsidR="005A0216" w:rsidRDefault="00153F68" w:rsidP="005A0216">
      <w:pPr>
        <w:rPr>
          <w:color w:val="000000"/>
          <w:sz w:val="22"/>
        </w:rPr>
      </w:pPr>
      <w:r w:rsidRPr="00153F68">
        <w:rPr>
          <w:color w:val="000000"/>
          <w:sz w:val="22"/>
        </w:rPr>
        <w:pict>
          <v:rect id="_x0000_i1034" style="width:0;height:.6pt" o:hralign="center" o:hrstd="t" o:hr="t" fillcolor="gray" stroked="f"/>
        </w:pict>
      </w:r>
    </w:p>
    <w:p w:rsidR="005A0216" w:rsidRDefault="005A0216" w:rsidP="005A0216">
      <w:pPr>
        <w:rPr>
          <w:color w:val="000000"/>
          <w:sz w:val="27"/>
          <w:szCs w:val="27"/>
        </w:rPr>
      </w:pPr>
      <w:r>
        <w:rPr>
          <w:rFonts w:hint="eastAsia"/>
          <w:color w:val="000000"/>
          <w:sz w:val="22"/>
        </w:rPr>
        <w:br/>
      </w:r>
      <w:r>
        <w:rPr>
          <w:rFonts w:hint="eastAsia"/>
          <w:b/>
          <w:bCs/>
          <w:color w:val="000000"/>
          <w:sz w:val="22"/>
        </w:rPr>
        <w:t>관련글</w:t>
      </w:r>
    </w:p>
    <w:p w:rsidR="005A0216" w:rsidRDefault="00153F68" w:rsidP="005A0216">
      <w:pPr>
        <w:shd w:val="clear" w:color="auto" w:fill="EEEEEE"/>
        <w:rPr>
          <w:color w:val="000000"/>
          <w:sz w:val="27"/>
          <w:szCs w:val="27"/>
        </w:rPr>
      </w:pPr>
      <w:hyperlink r:id="rId633" w:tgtFrame="_blank" w:history="1">
        <w:r w:rsidR="005A0216">
          <w:rPr>
            <w:rStyle w:val="a4"/>
            <w:rFonts w:hint="eastAsia"/>
            <w:sz w:val="22"/>
          </w:rPr>
          <w:t> [안드로이드] 이벤트 핸들러 ( Event Handler )</w:t>
        </w:r>
      </w:hyperlink>
      <w:r w:rsidR="005A0216">
        <w:rPr>
          <w:rFonts w:hint="eastAsia"/>
          <w:color w:val="000000"/>
          <w:sz w:val="27"/>
          <w:szCs w:val="27"/>
        </w:rPr>
        <w:br/>
      </w:r>
      <w:hyperlink r:id="rId634" w:tgtFrame="_blank" w:history="1">
        <w:r w:rsidR="005A0216">
          <w:rPr>
            <w:rStyle w:val="a4"/>
            <w:rFonts w:hint="eastAsia"/>
            <w:sz w:val="22"/>
          </w:rPr>
          <w:t>[안드로이드] 레이아웃 뷰의 위치</w:t>
        </w:r>
      </w:hyperlink>
      <w:r w:rsidR="005A0216">
        <w:rPr>
          <w:rFonts w:hint="eastAsia"/>
          <w:color w:val="000000"/>
          <w:sz w:val="27"/>
          <w:szCs w:val="27"/>
        </w:rPr>
        <w:br/>
      </w:r>
      <w:hyperlink r:id="rId635" w:tgtFrame="_blank" w:history="1">
        <w:r w:rsidR="005A0216">
          <w:rPr>
            <w:rStyle w:val="a4"/>
            <w:rFonts w:hint="eastAsia"/>
            <w:sz w:val="22"/>
          </w:rPr>
          <w:t>[안드로이드] - [안드로이드] UI 이벤트 처리</w:t>
        </w:r>
      </w:hyperlink>
    </w:p>
    <w:p w:rsidR="005A0216" w:rsidRDefault="005A0216" w:rsidP="005A0216">
      <w:pPr>
        <w:shd w:val="clear" w:color="auto" w:fill="FEFEB8"/>
        <w:rPr>
          <w:color w:val="000000"/>
          <w:sz w:val="27"/>
          <w:szCs w:val="27"/>
        </w:rPr>
      </w:pPr>
      <w:r>
        <w:rPr>
          <w:rFonts w:hint="eastAsia"/>
          <w:b/>
          <w:bCs/>
          <w:color w:val="000000"/>
          <w:sz w:val="22"/>
        </w:rPr>
        <w:t>이어지는 글</w:t>
      </w:r>
      <w:r>
        <w:rPr>
          <w:rFonts w:hint="eastAsia"/>
          <w:b/>
          <w:bCs/>
          <w:color w:val="000000"/>
          <w:sz w:val="27"/>
          <w:szCs w:val="27"/>
        </w:rPr>
        <w:br/>
      </w:r>
      <w:hyperlink r:id="rId636" w:tgtFrame="_blank" w:history="1">
        <w:r>
          <w:rPr>
            <w:rStyle w:val="a4"/>
            <w:rFonts w:hint="eastAsia"/>
            <w:sz w:val="22"/>
          </w:rPr>
          <w:t>UI 이벤트 처리</w:t>
        </w:r>
      </w:hyperlink>
      <w:r>
        <w:rPr>
          <w:rFonts w:hint="eastAsia"/>
          <w:color w:val="000000"/>
          <w:sz w:val="22"/>
        </w:rPr>
        <w:t>        </w:t>
      </w:r>
      <w:r>
        <w:rPr>
          <w:rStyle w:val="apple-converted-space"/>
          <w:rFonts w:hint="eastAsia"/>
          <w:color w:val="000000"/>
          <w:sz w:val="22"/>
        </w:rPr>
        <w:t> </w:t>
      </w:r>
      <w:r>
        <w:rPr>
          <w:rFonts w:hint="eastAsia"/>
          <w:color w:val="000000"/>
          <w:sz w:val="27"/>
          <w:szCs w:val="27"/>
        </w:rPr>
        <w:br/>
      </w:r>
      <w:hyperlink r:id="rId637" w:tgtFrame="_blank" w:tooltip="[http://underclub.tistory.com/320]로 이동합니다." w:history="1">
        <w:r>
          <w:rPr>
            <w:rStyle w:val="a4"/>
            <w:rFonts w:hint="eastAsia"/>
            <w:sz w:val="22"/>
          </w:rPr>
          <w:t>이벤트 핸들러</w:t>
        </w:r>
      </w:hyperlink>
      <w:r>
        <w:rPr>
          <w:rFonts w:hint="eastAsia"/>
          <w:color w:val="000000"/>
          <w:sz w:val="22"/>
        </w:rPr>
        <w:t>        </w:t>
      </w:r>
      <w:r>
        <w:rPr>
          <w:rStyle w:val="apple-converted-space"/>
          <w:rFonts w:hint="eastAsia"/>
          <w:color w:val="000000"/>
          <w:sz w:val="22"/>
        </w:rPr>
        <w:t> </w:t>
      </w:r>
      <w:r>
        <w:rPr>
          <w:rFonts w:hint="eastAsia"/>
          <w:color w:val="000000"/>
          <w:sz w:val="27"/>
          <w:szCs w:val="27"/>
        </w:rPr>
        <w:br/>
      </w:r>
      <w:hyperlink r:id="rId638" w:tgtFrame="_blank" w:tooltip="[http://underclub.tistory.com/323]로 이동합니다." w:history="1">
        <w:r>
          <w:rPr>
            <w:rStyle w:val="a4"/>
            <w:rFonts w:hint="eastAsia"/>
            <w:sz w:val="22"/>
          </w:rPr>
          <w:t>터치 (Touch) 모드</w:t>
        </w:r>
      </w:hyperlink>
      <w:r>
        <w:rPr>
          <w:rFonts w:hint="eastAsia"/>
          <w:color w:val="000000"/>
          <w:sz w:val="22"/>
        </w:rPr>
        <w:t>     </w:t>
      </w:r>
      <w:r>
        <w:rPr>
          <w:rStyle w:val="apple-converted-space"/>
          <w:rFonts w:hint="eastAsia"/>
          <w:color w:val="000000"/>
          <w:sz w:val="22"/>
        </w:rPr>
        <w:t> </w:t>
      </w:r>
      <w:r>
        <w:rPr>
          <w:rFonts w:hint="eastAsia"/>
          <w:color w:val="000000"/>
          <w:sz w:val="27"/>
          <w:szCs w:val="27"/>
        </w:rPr>
        <w:br/>
      </w:r>
      <w:hyperlink r:id="rId639" w:tgtFrame="_blank" w:tooltip="[http://underclub.tistory.com/324]로 이동합니다." w:history="1">
        <w:r>
          <w:rPr>
            <w:rStyle w:val="a4"/>
            <w:rFonts w:hint="eastAsia"/>
            <w:sz w:val="22"/>
          </w:rPr>
          <w:t>포커스 처리</w:t>
        </w:r>
      </w:hyperlink>
      <w:r>
        <w:rPr>
          <w:rFonts w:hint="eastAsia"/>
          <w:color w:val="000000"/>
          <w:sz w:val="22"/>
        </w:rPr>
        <w:t>         </w:t>
      </w:r>
      <w:r>
        <w:rPr>
          <w:rStyle w:val="apple-converted-space"/>
          <w:rFonts w:hint="eastAsia"/>
          <w:color w:val="000000"/>
          <w:sz w:val="22"/>
        </w:rPr>
        <w:t> </w:t>
      </w:r>
      <w:r>
        <w:rPr>
          <w:rFonts w:hint="eastAsia"/>
          <w:b/>
          <w:bCs/>
          <w:color w:val="000000"/>
          <w:sz w:val="22"/>
        </w:rPr>
        <w:t>◀ 현재 위치</w:t>
      </w:r>
    </w:p>
    <w:p w:rsidR="005A0216" w:rsidRDefault="005A0216" w:rsidP="005A0216">
      <w:pPr>
        <w:spacing w:after="270"/>
        <w:rPr>
          <w:rStyle w:val="apple-style-span"/>
        </w:rPr>
      </w:pPr>
    </w:p>
    <w:p w:rsidR="005A0216" w:rsidRDefault="005A0216" w:rsidP="005A0216">
      <w:pPr>
        <w:shd w:val="clear" w:color="auto" w:fill="FFFFFF"/>
        <w:jc w:val="center"/>
      </w:pPr>
      <w:r>
        <w:rPr>
          <w:rFonts w:ascii="돋움" w:eastAsia="돋움" w:hAnsi="돋움" w:hint="eastAsia"/>
          <w:b/>
          <w:bCs/>
          <w:color w:val="C8056A"/>
          <w:sz w:val="22"/>
        </w:rPr>
        <w:t>읽기전에 손가락 한번 클릭~ &gt;_&lt;</w:t>
      </w:r>
    </w:p>
    <w:p w:rsidR="005A0216" w:rsidRDefault="005A0216" w:rsidP="005A0216">
      <w:pPr>
        <w:shd w:val="clear" w:color="auto" w:fill="FFFFFF"/>
        <w:jc w:val="center"/>
        <w:rPr>
          <w:color w:val="000000"/>
          <w:sz w:val="27"/>
          <w:szCs w:val="27"/>
        </w:rPr>
      </w:pPr>
      <w:r>
        <w:rPr>
          <w:rStyle w:val="apple-converted-space"/>
          <w:rFonts w:hint="eastAsia"/>
          <w:b/>
          <w:bCs/>
          <w:color w:val="000000"/>
          <w:sz w:val="27"/>
          <w:szCs w:val="27"/>
        </w:rPr>
        <w:t> </w:t>
      </w:r>
    </w:p>
    <w:p w:rsidR="005A0216" w:rsidRDefault="005A0216" w:rsidP="005A0216">
      <w:pPr>
        <w:shd w:val="clear" w:color="auto" w:fill="FFFFFF"/>
        <w:jc w:val="center"/>
        <w:rPr>
          <w:color w:val="000000"/>
          <w:sz w:val="27"/>
          <w:szCs w:val="27"/>
        </w:rPr>
      </w:pPr>
      <w:r>
        <w:rPr>
          <w:rFonts w:ascii="돋움" w:eastAsia="돋움" w:hAnsi="돋움" w:hint="eastAsia"/>
          <w:b/>
          <w:bCs/>
          <w:color w:val="C8056A"/>
          <w:sz w:val="22"/>
        </w:rPr>
        <w:t>고마워요 ~ Chu ~ ♥</w:t>
      </w:r>
    </w:p>
    <w:p w:rsidR="005A0216" w:rsidRDefault="005A0216" w:rsidP="005A0216">
      <w:pPr>
        <w:jc w:val="center"/>
        <w:rPr>
          <w:color w:val="000000"/>
          <w:sz w:val="27"/>
          <w:szCs w:val="27"/>
        </w:rPr>
      </w:pPr>
    </w:p>
    <w:p w:rsidR="005A0216" w:rsidRDefault="005A0216" w:rsidP="005A0216">
      <w:pPr>
        <w:spacing w:after="270"/>
        <w:jc w:val="left"/>
        <w:rPr>
          <w:rStyle w:val="apple-style-span"/>
        </w:rPr>
      </w:pPr>
      <w:r>
        <w:rPr>
          <w:rFonts w:hint="eastAsia"/>
          <w:color w:val="000000"/>
          <w:sz w:val="27"/>
          <w:szCs w:val="27"/>
        </w:rPr>
        <w:br/>
      </w:r>
      <w:r>
        <w:rPr>
          <w:rStyle w:val="apple-style-span"/>
          <w:rFonts w:hint="eastAsia"/>
          <w:color w:val="000000"/>
          <w:sz w:val="22"/>
        </w:rPr>
        <w:t>안드로이드의 포커스 처리에 대한 내용입니다.</w:t>
      </w:r>
      <w:r>
        <w:rPr>
          <w:rFonts w:hint="eastAsia"/>
          <w:color w:val="000000"/>
          <w:sz w:val="27"/>
          <w:szCs w:val="27"/>
        </w:rPr>
        <w:br/>
      </w:r>
    </w:p>
    <w:p w:rsidR="005A0216" w:rsidRDefault="005A0216" w:rsidP="005A0216">
      <w:pPr>
        <w:shd w:val="clear" w:color="auto" w:fill="E7FDB5"/>
      </w:pPr>
      <w:r>
        <w:rPr>
          <w:rFonts w:hint="eastAsia"/>
          <w:color w:val="000000"/>
          <w:sz w:val="22"/>
        </w:rPr>
        <w:t> </w:t>
      </w:r>
      <w:r>
        <w:rPr>
          <w:rFonts w:hint="eastAsia"/>
          <w:b/>
          <w:bCs/>
          <w:color w:val="000000"/>
          <w:sz w:val="22"/>
        </w:rPr>
        <w:t>포커스 처리</w:t>
      </w:r>
    </w:p>
    <w:p w:rsidR="005A0216" w:rsidRDefault="005A0216" w:rsidP="005A0216">
      <w:pPr>
        <w:spacing w:after="240"/>
        <w:rPr>
          <w:rStyle w:val="apple-style-span"/>
          <w:sz w:val="22"/>
        </w:rPr>
      </w:pPr>
      <w:r>
        <w:rPr>
          <w:rFonts w:hint="eastAsia"/>
          <w:color w:val="000000"/>
          <w:sz w:val="27"/>
          <w:szCs w:val="27"/>
        </w:rPr>
        <w:br/>
      </w:r>
      <w:r>
        <w:rPr>
          <w:rStyle w:val="apple-style-span"/>
          <w:rFonts w:hint="eastAsia"/>
          <w:color w:val="000000"/>
          <w:sz w:val="22"/>
        </w:rPr>
        <w:lastRenderedPageBreak/>
        <w:t>뷰는</w:t>
      </w:r>
      <w:r>
        <w:rPr>
          <w:rStyle w:val="apple-converted-space"/>
          <w:rFonts w:hint="eastAsia"/>
          <w:color w:val="000000"/>
          <w:sz w:val="22"/>
        </w:rPr>
        <w:t> </w:t>
      </w:r>
      <w:r>
        <w:rPr>
          <w:rStyle w:val="apple-style-span"/>
          <w:rFonts w:hint="eastAsia"/>
          <w:b/>
          <w:bCs/>
          <w:color w:val="000000"/>
          <w:sz w:val="22"/>
        </w:rPr>
        <w:t>isFocusable()</w:t>
      </w:r>
      <w:r>
        <w:rPr>
          <w:rStyle w:val="apple-converted-space"/>
          <w:rFonts w:hint="eastAsia"/>
          <w:color w:val="000000"/>
          <w:sz w:val="22"/>
        </w:rPr>
        <w:t> </w:t>
      </w:r>
      <w:r>
        <w:rPr>
          <w:rStyle w:val="apple-style-span"/>
          <w:rFonts w:hint="eastAsia"/>
          <w:color w:val="000000"/>
          <w:sz w:val="22"/>
        </w:rPr>
        <w:t>메소드를 통해 포커스를 가질 수 있는지의 여부를 확인 할 수 있습니다.</w:t>
      </w:r>
      <w:r>
        <w:rPr>
          <w:rStyle w:val="apple-converted-space"/>
          <w:rFonts w:hint="eastAsia"/>
          <w:color w:val="000000"/>
          <w:sz w:val="22"/>
        </w:rPr>
        <w:t> </w:t>
      </w:r>
    </w:p>
    <w:p w:rsidR="005A0216" w:rsidRDefault="005A0216" w:rsidP="005A0216">
      <w:pPr>
        <w:jc w:val="center"/>
      </w:pPr>
      <w:r>
        <w:rPr>
          <w:noProof/>
          <w:color w:val="0000FF"/>
          <w:sz w:val="22"/>
        </w:rPr>
        <w:drawing>
          <wp:inline distT="0" distB="0" distL="0" distR="0">
            <wp:extent cx="5523230" cy="1382395"/>
            <wp:effectExtent l="19050" t="0" r="1270" b="0"/>
            <wp:docPr id="187" name="그림 61" descr="http://cfile25.uf.tistory.com/image/181F8B114C96ED75CB4D36">
              <a:hlinkClick xmlns:a="http://schemas.openxmlformats.org/drawingml/2006/main" r:id="rId6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cfile25.uf.tistory.com/image/181F8B114C96ED75CB4D36">
                      <a:hlinkClick r:id="rId640" tgtFrame="&quot;_blank&quot;"/>
                    </pic:cNvPr>
                    <pic:cNvPicPr>
                      <a:picLocks noChangeAspect="1" noChangeArrowheads="1"/>
                    </pic:cNvPicPr>
                  </pic:nvPicPr>
                  <pic:blipFill>
                    <a:blip r:embed="rId641"/>
                    <a:srcRect/>
                    <a:stretch>
                      <a:fillRect/>
                    </a:stretch>
                  </pic:blipFill>
                  <pic:spPr bwMode="auto">
                    <a:xfrm>
                      <a:off x="0" y="0"/>
                      <a:ext cx="5523230" cy="1382395"/>
                    </a:xfrm>
                    <a:prstGeom prst="rect">
                      <a:avLst/>
                    </a:prstGeom>
                    <a:noFill/>
                    <a:ln w="9525">
                      <a:noFill/>
                      <a:miter lim="800000"/>
                      <a:headEnd/>
                      <a:tailEnd/>
                    </a:ln>
                  </pic:spPr>
                </pic:pic>
              </a:graphicData>
            </a:graphic>
          </wp:inline>
        </w:drawing>
      </w:r>
    </w:p>
    <w:p w:rsidR="005A0216" w:rsidRDefault="005A0216" w:rsidP="005A0216">
      <w:pPr>
        <w:spacing w:after="240"/>
        <w:jc w:val="left"/>
        <w:rPr>
          <w:rStyle w:val="apple-style-span"/>
        </w:rPr>
      </w:pPr>
      <w:r>
        <w:rPr>
          <w:rFonts w:hint="eastAsia"/>
          <w:color w:val="000000"/>
          <w:sz w:val="27"/>
          <w:szCs w:val="27"/>
        </w:rPr>
        <w:br/>
      </w:r>
      <w:r>
        <w:rPr>
          <w:rFonts w:hint="eastAsia"/>
          <w:color w:val="000000"/>
          <w:sz w:val="27"/>
          <w:szCs w:val="27"/>
        </w:rPr>
        <w:br/>
      </w:r>
      <w:r>
        <w:rPr>
          <w:rStyle w:val="apple-style-span"/>
          <w:rFonts w:hint="eastAsia"/>
          <w:color w:val="000000"/>
          <w:sz w:val="22"/>
        </w:rPr>
        <w:t>뷰의 포커스 보유 여부를 변경하려면</w:t>
      </w:r>
      <w:r>
        <w:rPr>
          <w:rStyle w:val="apple-converted-space"/>
          <w:rFonts w:hint="eastAsia"/>
          <w:color w:val="000000"/>
          <w:sz w:val="22"/>
        </w:rPr>
        <w:t> </w:t>
      </w:r>
      <w:r>
        <w:rPr>
          <w:rStyle w:val="apple-style-span"/>
          <w:rFonts w:hint="eastAsia"/>
          <w:b/>
          <w:bCs/>
          <w:color w:val="000000"/>
          <w:sz w:val="22"/>
        </w:rPr>
        <w:t>setFocusable()</w:t>
      </w:r>
      <w:r>
        <w:rPr>
          <w:rStyle w:val="apple-converted-space"/>
          <w:rFonts w:hint="eastAsia"/>
          <w:color w:val="000000"/>
          <w:sz w:val="22"/>
        </w:rPr>
        <w:t> </w:t>
      </w:r>
      <w:r>
        <w:rPr>
          <w:rStyle w:val="apple-style-span"/>
          <w:rFonts w:hint="eastAsia"/>
          <w:color w:val="000000"/>
          <w:sz w:val="22"/>
        </w:rPr>
        <w:t>메소드를 사용합니다.</w:t>
      </w:r>
    </w:p>
    <w:p w:rsidR="005A0216" w:rsidRDefault="005A0216" w:rsidP="005A0216">
      <w:pPr>
        <w:jc w:val="center"/>
      </w:pPr>
      <w:r>
        <w:rPr>
          <w:noProof/>
          <w:color w:val="0000FF"/>
          <w:sz w:val="22"/>
        </w:rPr>
        <w:drawing>
          <wp:inline distT="0" distB="0" distL="0" distR="0">
            <wp:extent cx="5523230" cy="1989455"/>
            <wp:effectExtent l="19050" t="0" r="1270" b="0"/>
            <wp:docPr id="186" name="그림 62" descr="http://cfile27.uf.tistory.com/image/143505144C96EDDA65FAAD">
              <a:hlinkClick xmlns:a="http://schemas.openxmlformats.org/drawingml/2006/main" r:id="rId6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cfile27.uf.tistory.com/image/143505144C96EDDA65FAAD">
                      <a:hlinkClick r:id="rId642" tgtFrame="&quot;_blank&quot;"/>
                    </pic:cNvPr>
                    <pic:cNvPicPr>
                      <a:picLocks noChangeAspect="1" noChangeArrowheads="1"/>
                    </pic:cNvPicPr>
                  </pic:nvPicPr>
                  <pic:blipFill>
                    <a:blip r:embed="rId643"/>
                    <a:srcRect/>
                    <a:stretch>
                      <a:fillRect/>
                    </a:stretch>
                  </pic:blipFill>
                  <pic:spPr bwMode="auto">
                    <a:xfrm>
                      <a:off x="0" y="0"/>
                      <a:ext cx="5523230" cy="1989455"/>
                    </a:xfrm>
                    <a:prstGeom prst="rect">
                      <a:avLst/>
                    </a:prstGeom>
                    <a:noFill/>
                    <a:ln w="9525">
                      <a:noFill/>
                      <a:miter lim="800000"/>
                      <a:headEnd/>
                      <a:tailEnd/>
                    </a:ln>
                  </pic:spPr>
                </pic:pic>
              </a:graphicData>
            </a:graphic>
          </wp:inline>
        </w:drawing>
      </w:r>
    </w:p>
    <w:p w:rsidR="005A0216" w:rsidRDefault="005A0216" w:rsidP="005A0216">
      <w:pPr>
        <w:spacing w:after="240"/>
        <w:jc w:val="left"/>
        <w:rPr>
          <w:rStyle w:val="apple-style-span"/>
        </w:rPr>
      </w:pPr>
      <w:r>
        <w:rPr>
          <w:rFonts w:hint="eastAsia"/>
          <w:color w:val="000000"/>
          <w:sz w:val="27"/>
          <w:szCs w:val="27"/>
        </w:rPr>
        <w:br/>
      </w:r>
      <w:r>
        <w:rPr>
          <w:rFonts w:hint="eastAsia"/>
          <w:color w:val="000000"/>
          <w:sz w:val="27"/>
          <w:szCs w:val="27"/>
        </w:rPr>
        <w:br/>
      </w:r>
      <w:r>
        <w:rPr>
          <w:rStyle w:val="apple-style-span"/>
          <w:rFonts w:hint="eastAsia"/>
          <w:color w:val="000000"/>
          <w:sz w:val="22"/>
        </w:rPr>
        <w:t>또한 터치모드일때</w:t>
      </w:r>
      <w:r>
        <w:rPr>
          <w:rStyle w:val="apple-converted-space"/>
          <w:rFonts w:hint="eastAsia"/>
          <w:color w:val="000000"/>
          <w:sz w:val="22"/>
        </w:rPr>
        <w:t> </w:t>
      </w:r>
      <w:r>
        <w:rPr>
          <w:rStyle w:val="apple-style-span"/>
          <w:rFonts w:hint="eastAsia"/>
          <w:b/>
          <w:bCs/>
          <w:color w:val="000000"/>
          <w:sz w:val="22"/>
        </w:rPr>
        <w:t>isFocusableInTouchMode()</w:t>
      </w:r>
      <w:r>
        <w:rPr>
          <w:rStyle w:val="apple-converted-space"/>
          <w:rFonts w:hint="eastAsia"/>
          <w:color w:val="000000"/>
          <w:sz w:val="22"/>
        </w:rPr>
        <w:t> </w:t>
      </w:r>
      <w:r>
        <w:rPr>
          <w:rStyle w:val="apple-style-span"/>
          <w:rFonts w:hint="eastAsia"/>
          <w:color w:val="000000"/>
          <w:sz w:val="22"/>
        </w:rPr>
        <w:t>메소드를 사용하여 뷰의 포커스 보유여부를 확인이 가능합니다.</w:t>
      </w:r>
    </w:p>
    <w:p w:rsidR="005A0216" w:rsidRDefault="005A0216" w:rsidP="005A0216">
      <w:pPr>
        <w:jc w:val="center"/>
      </w:pPr>
      <w:r>
        <w:rPr>
          <w:noProof/>
          <w:color w:val="0000FF"/>
          <w:sz w:val="22"/>
        </w:rPr>
        <w:drawing>
          <wp:inline distT="0" distB="0" distL="0" distR="0">
            <wp:extent cx="5523230" cy="1711960"/>
            <wp:effectExtent l="19050" t="0" r="1270" b="0"/>
            <wp:docPr id="185" name="그림 63" descr="http://cfile25.uf.tistory.com/image/157380124C96EE31475437">
              <a:hlinkClick xmlns:a="http://schemas.openxmlformats.org/drawingml/2006/main" r:id="rId6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cfile25.uf.tistory.com/image/157380124C96EE31475437">
                      <a:hlinkClick r:id="rId644" tgtFrame="&quot;_blank&quot;"/>
                    </pic:cNvPr>
                    <pic:cNvPicPr>
                      <a:picLocks noChangeAspect="1" noChangeArrowheads="1"/>
                    </pic:cNvPicPr>
                  </pic:nvPicPr>
                  <pic:blipFill>
                    <a:blip r:embed="rId645"/>
                    <a:srcRect/>
                    <a:stretch>
                      <a:fillRect/>
                    </a:stretch>
                  </pic:blipFill>
                  <pic:spPr bwMode="auto">
                    <a:xfrm>
                      <a:off x="0" y="0"/>
                      <a:ext cx="5523230" cy="1711960"/>
                    </a:xfrm>
                    <a:prstGeom prst="rect">
                      <a:avLst/>
                    </a:prstGeom>
                    <a:noFill/>
                    <a:ln w="9525">
                      <a:noFill/>
                      <a:miter lim="800000"/>
                      <a:headEnd/>
                      <a:tailEnd/>
                    </a:ln>
                  </pic:spPr>
                </pic:pic>
              </a:graphicData>
            </a:graphic>
          </wp:inline>
        </w:drawing>
      </w:r>
    </w:p>
    <w:p w:rsidR="005A0216" w:rsidRDefault="005A0216" w:rsidP="005A0216">
      <w:pPr>
        <w:spacing w:after="240"/>
        <w:jc w:val="left"/>
        <w:rPr>
          <w:rStyle w:val="apple-style-span"/>
        </w:rPr>
      </w:pPr>
      <w:r>
        <w:rPr>
          <w:rFonts w:hint="eastAsia"/>
          <w:color w:val="000000"/>
          <w:sz w:val="27"/>
          <w:szCs w:val="27"/>
        </w:rPr>
        <w:br/>
      </w:r>
      <w:r>
        <w:rPr>
          <w:rFonts w:hint="eastAsia"/>
          <w:color w:val="000000"/>
          <w:sz w:val="27"/>
          <w:szCs w:val="27"/>
        </w:rPr>
        <w:br/>
      </w:r>
      <w:r>
        <w:rPr>
          <w:rStyle w:val="apple-style-span"/>
          <w:rFonts w:hint="eastAsia"/>
          <w:color w:val="000000"/>
          <w:sz w:val="22"/>
        </w:rPr>
        <w:lastRenderedPageBreak/>
        <w:t>또,</w:t>
      </w:r>
      <w:r>
        <w:rPr>
          <w:rStyle w:val="apple-converted-space"/>
          <w:rFonts w:hint="eastAsia"/>
          <w:color w:val="000000"/>
          <w:sz w:val="22"/>
        </w:rPr>
        <w:t> </w:t>
      </w:r>
      <w:r>
        <w:rPr>
          <w:rStyle w:val="apple-style-span"/>
          <w:rFonts w:hint="eastAsia"/>
          <w:b/>
          <w:bCs/>
          <w:color w:val="000000"/>
          <w:sz w:val="22"/>
        </w:rPr>
        <w:t>setFocusableInTouchMode()</w:t>
      </w:r>
      <w:r>
        <w:rPr>
          <w:rStyle w:val="apple-converted-space"/>
          <w:rFonts w:hint="eastAsia"/>
          <w:color w:val="000000"/>
          <w:sz w:val="22"/>
        </w:rPr>
        <w:t> </w:t>
      </w:r>
      <w:r>
        <w:rPr>
          <w:rStyle w:val="apple-style-span"/>
          <w:rFonts w:hint="eastAsia"/>
          <w:color w:val="000000"/>
          <w:sz w:val="22"/>
        </w:rPr>
        <w:t>메소드로 변경할 수 있지요.</w:t>
      </w:r>
    </w:p>
    <w:p w:rsidR="005A0216" w:rsidRDefault="005A0216" w:rsidP="005A0216">
      <w:pPr>
        <w:jc w:val="center"/>
      </w:pPr>
      <w:r>
        <w:rPr>
          <w:noProof/>
          <w:color w:val="0000FF"/>
          <w:sz w:val="22"/>
        </w:rPr>
        <w:drawing>
          <wp:inline distT="0" distB="0" distL="0" distR="0">
            <wp:extent cx="5508625" cy="2077720"/>
            <wp:effectExtent l="19050" t="0" r="0" b="0"/>
            <wp:docPr id="184" name="그림 64" descr="http://cfile23.uf.tistory.com/image/1256C42E4C96EE7B1DA3D9">
              <a:hlinkClick xmlns:a="http://schemas.openxmlformats.org/drawingml/2006/main" r:id="rId6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cfile23.uf.tistory.com/image/1256C42E4C96EE7B1DA3D9">
                      <a:hlinkClick r:id="rId646" tgtFrame="&quot;_blank&quot;"/>
                    </pic:cNvPr>
                    <pic:cNvPicPr>
                      <a:picLocks noChangeAspect="1" noChangeArrowheads="1"/>
                    </pic:cNvPicPr>
                  </pic:nvPicPr>
                  <pic:blipFill>
                    <a:blip r:embed="rId647"/>
                    <a:srcRect/>
                    <a:stretch>
                      <a:fillRect/>
                    </a:stretch>
                  </pic:blipFill>
                  <pic:spPr bwMode="auto">
                    <a:xfrm>
                      <a:off x="0" y="0"/>
                      <a:ext cx="5508625" cy="2077720"/>
                    </a:xfrm>
                    <a:prstGeom prst="rect">
                      <a:avLst/>
                    </a:prstGeom>
                    <a:noFill/>
                    <a:ln w="9525">
                      <a:noFill/>
                      <a:miter lim="800000"/>
                      <a:headEnd/>
                      <a:tailEnd/>
                    </a:ln>
                  </pic:spPr>
                </pic:pic>
              </a:graphicData>
            </a:graphic>
          </wp:inline>
        </w:drawing>
      </w:r>
    </w:p>
    <w:p w:rsidR="005A0216" w:rsidRDefault="005A0216" w:rsidP="005A0216">
      <w:pPr>
        <w:spacing w:after="270"/>
        <w:jc w:val="left"/>
        <w:rPr>
          <w:rStyle w:val="apple-style-span"/>
          <w:sz w:val="27"/>
          <w:szCs w:val="27"/>
        </w:rPr>
      </w:pPr>
      <w:r>
        <w:rPr>
          <w:rStyle w:val="apple-style-span"/>
          <w:rFonts w:hint="eastAsia"/>
          <w:color w:val="E31600"/>
          <w:sz w:val="22"/>
        </w:rPr>
        <w:t>포커스의 이동은 주어진 방향에서 가장 가깝에 인접한 것을 찾는 알고리즘을 사용</w:t>
      </w:r>
      <w:r>
        <w:rPr>
          <w:rStyle w:val="apple-style-span"/>
          <w:rFonts w:hint="eastAsia"/>
          <w:color w:val="000000"/>
          <w:sz w:val="22"/>
        </w:rPr>
        <w:t>합니다.</w:t>
      </w:r>
      <w:r>
        <w:rPr>
          <w:rFonts w:hint="eastAsia"/>
          <w:color w:val="000000"/>
          <w:sz w:val="27"/>
          <w:szCs w:val="27"/>
        </w:rPr>
        <w:br/>
      </w:r>
      <w:r>
        <w:rPr>
          <w:rFonts w:hint="eastAsia"/>
          <w:color w:val="000000"/>
          <w:sz w:val="27"/>
          <w:szCs w:val="27"/>
        </w:rPr>
        <w:br/>
      </w:r>
      <w:r>
        <w:rPr>
          <w:rStyle w:val="apple-style-span"/>
          <w:rFonts w:hint="eastAsia"/>
          <w:color w:val="000000"/>
          <w:sz w:val="22"/>
        </w:rPr>
        <w:t>따라서 포커스 이동 방향을 변경하고 싶을 수도 있기 때문에, 이럴 경우 레이아웃의</w:t>
      </w:r>
      <w:r>
        <w:rPr>
          <w:rStyle w:val="apple-converted-space"/>
          <w:rFonts w:hint="eastAsia"/>
          <w:color w:val="000000"/>
          <w:sz w:val="22"/>
        </w:rPr>
        <w:t> </w:t>
      </w:r>
      <w:r>
        <w:rPr>
          <w:rFonts w:hint="eastAsia"/>
          <w:color w:val="000000"/>
          <w:sz w:val="27"/>
          <w:szCs w:val="27"/>
        </w:rPr>
        <w:br/>
      </w:r>
      <w:r>
        <w:rPr>
          <w:rStyle w:val="apple-style-span"/>
          <w:rFonts w:hint="eastAsia"/>
          <w:i/>
          <w:iCs/>
          <w:color w:val="2B8400"/>
          <w:sz w:val="22"/>
        </w:rPr>
        <w:t>nextFocusDown, nextFocusUp, nextFocusLeft, nextFocusRight</w:t>
      </w:r>
      <w:r>
        <w:rPr>
          <w:rStyle w:val="apple-converted-space"/>
          <w:rFonts w:hint="eastAsia"/>
          <w:color w:val="000000"/>
          <w:sz w:val="22"/>
        </w:rPr>
        <w:t> </w:t>
      </w:r>
      <w:r>
        <w:rPr>
          <w:rStyle w:val="apple-style-span"/>
          <w:rFonts w:hint="eastAsia"/>
          <w:color w:val="000000"/>
          <w:sz w:val="22"/>
        </w:rPr>
        <w:t>라는 XML 속성을 이용하여 지정할 수가 있습니다.</w:t>
      </w:r>
      <w:r>
        <w:rPr>
          <w:rFonts w:hint="eastAsia"/>
          <w:color w:val="000000"/>
          <w:sz w:val="27"/>
          <w:szCs w:val="27"/>
        </w:rPr>
        <w:br/>
      </w:r>
      <w:r>
        <w:rPr>
          <w:rStyle w:val="apple-style-span"/>
          <w:rFonts w:hint="eastAsia"/>
          <w:color w:val="000000"/>
          <w:sz w:val="22"/>
        </w:rPr>
        <w:t>포커스가 이동되기전의 뷰에 적절한 속성을 추가하고 그 값으로 포커스를 받을 뷰의 id를 지정해야 합니다.</w:t>
      </w:r>
    </w:p>
    <w:p w:rsidR="005A0216" w:rsidRDefault="005A0216" w:rsidP="005A0216">
      <w:pPr>
        <w:pStyle w:val="HTML0"/>
        <w:shd w:val="clear" w:color="auto" w:fill="F8F8FF"/>
        <w:rPr>
          <w:rFonts w:ascii="Courier" w:hAnsi="Courier"/>
        </w:rPr>
      </w:pPr>
      <w:r>
        <w:rPr>
          <w:rStyle w:val="nt"/>
          <w:rFonts w:ascii="Courier" w:hAnsi="Courier"/>
          <w:color w:val="000080"/>
        </w:rPr>
        <w:t>&lt;LinearLayout</w:t>
      </w:r>
    </w:p>
    <w:p w:rsidR="005A0216" w:rsidRDefault="005A0216" w:rsidP="005A0216">
      <w:pPr>
        <w:pStyle w:val="HTML0"/>
        <w:shd w:val="clear" w:color="auto" w:fill="F8F8FF"/>
        <w:rPr>
          <w:rFonts w:ascii="Courier" w:hAnsi="Courier"/>
          <w:color w:val="000000"/>
        </w:rPr>
      </w:pPr>
      <w:r>
        <w:rPr>
          <w:rFonts w:ascii="Courier" w:hAnsi="Courier"/>
          <w:color w:val="000000"/>
        </w:rPr>
        <w:t>    </w:t>
      </w:r>
      <w:r>
        <w:rPr>
          <w:rStyle w:val="na"/>
          <w:rFonts w:ascii="Courier" w:hAnsi="Courier"/>
          <w:color w:val="008080"/>
        </w:rPr>
        <w:t>android:orientation=</w:t>
      </w:r>
      <w:r>
        <w:rPr>
          <w:rStyle w:val="s"/>
          <w:rFonts w:ascii="Courier" w:hAnsi="Courier"/>
          <w:color w:val="DD1144"/>
        </w:rPr>
        <w:t>"vertical"</w:t>
      </w:r>
    </w:p>
    <w:p w:rsidR="005A0216" w:rsidRDefault="005A0216" w:rsidP="005A0216">
      <w:pPr>
        <w:pStyle w:val="HTML0"/>
        <w:shd w:val="clear" w:color="auto" w:fill="F8F8FF"/>
        <w:rPr>
          <w:rFonts w:ascii="Courier" w:hAnsi="Courier"/>
          <w:color w:val="000000"/>
        </w:rPr>
      </w:pPr>
      <w:r>
        <w:rPr>
          <w:rFonts w:ascii="Courier" w:hAnsi="Courier"/>
          <w:color w:val="000000"/>
        </w:rPr>
        <w:t>     </w:t>
      </w:r>
      <w:r>
        <w:rPr>
          <w:rStyle w:val="err"/>
          <w:rFonts w:ascii="Courier" w:hAnsi="Courier"/>
          <w:color w:val="A61717"/>
          <w:shd w:val="clear" w:color="auto" w:fill="E3D2D2"/>
        </w:rPr>
        <w:t>&lt;!--</w:t>
      </w:r>
      <w:r>
        <w:rPr>
          <w:rFonts w:ascii="Courier" w:hAnsi="Courier"/>
          <w:color w:val="000000"/>
        </w:rPr>
        <w:t xml:space="preserve"> </w:t>
      </w:r>
      <w:r>
        <w:rPr>
          <w:rStyle w:val="err"/>
          <w:rFonts w:ascii="Courier" w:hAnsi="Courier"/>
          <w:color w:val="A61717"/>
          <w:shd w:val="clear" w:color="auto" w:fill="E3D2D2"/>
        </w:rPr>
        <w:t>구현부분</w:t>
      </w:r>
      <w:r>
        <w:rPr>
          <w:rFonts w:ascii="Courier" w:hAnsi="Courier"/>
          <w:color w:val="000000"/>
        </w:rPr>
        <w:t xml:space="preserve"> </w:t>
      </w:r>
      <w:r>
        <w:rPr>
          <w:rStyle w:val="err"/>
          <w:rFonts w:ascii="Courier" w:hAnsi="Courier"/>
          <w:color w:val="A61717"/>
          <w:shd w:val="clear" w:color="auto" w:fill="E3D2D2"/>
        </w:rPr>
        <w:t>--</w:t>
      </w:r>
      <w:r>
        <w:rPr>
          <w:rStyle w:val="nt"/>
          <w:rFonts w:ascii="Courier" w:hAnsi="Courier"/>
          <w:color w:val="000080"/>
        </w:rPr>
        <w:t>&gt;</w:t>
      </w:r>
      <w:r>
        <w:rPr>
          <w:rFonts w:ascii="Courier" w:hAnsi="Courier"/>
          <w:color w:val="000000"/>
        </w:rPr>
        <w:t xml:space="preserve"> &gt;</w:t>
      </w:r>
    </w:p>
    <w:p w:rsidR="005A0216" w:rsidRDefault="005A0216" w:rsidP="005A0216">
      <w:pPr>
        <w:pStyle w:val="HTML0"/>
        <w:shd w:val="clear" w:color="auto" w:fill="F8F8FF"/>
        <w:rPr>
          <w:rFonts w:ascii="Courier" w:hAnsi="Courier"/>
          <w:color w:val="000000"/>
        </w:rPr>
      </w:pPr>
      <w:r>
        <w:rPr>
          <w:rFonts w:ascii="Courier" w:hAnsi="Courier"/>
          <w:color w:val="000000"/>
        </w:rPr>
        <w:t>  </w:t>
      </w:r>
      <w:r>
        <w:rPr>
          <w:rStyle w:val="nt"/>
          <w:rFonts w:ascii="Courier" w:hAnsi="Courier"/>
          <w:color w:val="000080"/>
        </w:rPr>
        <w:t>&lt;Button</w:t>
      </w:r>
      <w:r>
        <w:rPr>
          <w:rFonts w:ascii="Courier" w:hAnsi="Courier"/>
          <w:color w:val="000000"/>
        </w:rPr>
        <w:t xml:space="preserve"> </w:t>
      </w:r>
      <w:r>
        <w:rPr>
          <w:rStyle w:val="na"/>
          <w:rFonts w:ascii="Courier" w:hAnsi="Courier"/>
          <w:color w:val="008080"/>
        </w:rPr>
        <w:t>android:id=</w:t>
      </w:r>
      <w:r>
        <w:rPr>
          <w:rStyle w:val="s"/>
          <w:rFonts w:ascii="Courier" w:hAnsi="Courier"/>
          <w:color w:val="DD1144"/>
        </w:rPr>
        <w:t>"@+id/top"</w:t>
      </w:r>
    </w:p>
    <w:p w:rsidR="005A0216" w:rsidRDefault="005A0216" w:rsidP="005A0216">
      <w:pPr>
        <w:pStyle w:val="HTML0"/>
        <w:shd w:val="clear" w:color="auto" w:fill="F8F8FF"/>
        <w:rPr>
          <w:rFonts w:ascii="Courier" w:hAnsi="Courier"/>
          <w:color w:val="000000"/>
        </w:rPr>
      </w:pPr>
      <w:r>
        <w:rPr>
          <w:rFonts w:ascii="Courier" w:hAnsi="Courier"/>
          <w:color w:val="000000"/>
        </w:rPr>
        <w:t>          </w:t>
      </w:r>
      <w:r>
        <w:rPr>
          <w:rStyle w:val="na"/>
          <w:rFonts w:ascii="Courier" w:hAnsi="Courier"/>
          <w:color w:val="008080"/>
        </w:rPr>
        <w:t>android:nextFocusUp=</w:t>
      </w:r>
      <w:r>
        <w:rPr>
          <w:rStyle w:val="s"/>
          <w:rFonts w:ascii="Courier" w:hAnsi="Courier"/>
          <w:color w:val="DD1144"/>
        </w:rPr>
        <w:t>"@+id/bottom"</w:t>
      </w:r>
    </w:p>
    <w:p w:rsidR="005A0216" w:rsidRDefault="005A0216" w:rsidP="005A0216">
      <w:pPr>
        <w:pStyle w:val="HTML0"/>
        <w:shd w:val="clear" w:color="auto" w:fill="F8F8FF"/>
        <w:rPr>
          <w:rFonts w:ascii="Courier" w:hAnsi="Courier"/>
          <w:color w:val="000000"/>
        </w:rPr>
      </w:pPr>
      <w:r>
        <w:rPr>
          <w:rFonts w:ascii="Courier" w:hAnsi="Courier"/>
          <w:color w:val="000000"/>
        </w:rPr>
        <w:t>          </w:t>
      </w:r>
      <w:r>
        <w:rPr>
          <w:rStyle w:val="err"/>
          <w:rFonts w:ascii="Courier" w:hAnsi="Courier"/>
          <w:color w:val="A61717"/>
          <w:shd w:val="clear" w:color="auto" w:fill="E3D2D2"/>
        </w:rPr>
        <w:t>&lt;!--</w:t>
      </w:r>
      <w:r>
        <w:rPr>
          <w:rFonts w:ascii="Courier" w:hAnsi="Courier"/>
          <w:color w:val="000000"/>
        </w:rPr>
        <w:t xml:space="preserve"> </w:t>
      </w:r>
      <w:r>
        <w:rPr>
          <w:rStyle w:val="err"/>
          <w:rFonts w:ascii="Courier" w:hAnsi="Courier"/>
          <w:color w:val="A61717"/>
          <w:shd w:val="clear" w:color="auto" w:fill="E3D2D2"/>
        </w:rPr>
        <w:t>구현부분</w:t>
      </w:r>
      <w:r>
        <w:rPr>
          <w:rFonts w:ascii="Courier" w:hAnsi="Courier"/>
          <w:color w:val="000000"/>
        </w:rPr>
        <w:t xml:space="preserve"> </w:t>
      </w:r>
      <w:r>
        <w:rPr>
          <w:rStyle w:val="err"/>
          <w:rFonts w:ascii="Courier" w:hAnsi="Courier"/>
          <w:color w:val="A61717"/>
          <w:shd w:val="clear" w:color="auto" w:fill="E3D2D2"/>
        </w:rPr>
        <w:t>--</w:t>
      </w:r>
      <w:r>
        <w:rPr>
          <w:rStyle w:val="nt"/>
          <w:rFonts w:ascii="Courier" w:hAnsi="Courier"/>
          <w:color w:val="000080"/>
        </w:rPr>
        <w:t>&gt;</w:t>
      </w:r>
      <w:r>
        <w:rPr>
          <w:rFonts w:ascii="Courier" w:hAnsi="Courier"/>
          <w:color w:val="000000"/>
        </w:rPr>
        <w:t xml:space="preserve"> /&gt;</w:t>
      </w:r>
    </w:p>
    <w:p w:rsidR="005A0216" w:rsidRDefault="005A0216" w:rsidP="005A0216">
      <w:pPr>
        <w:pStyle w:val="HTML0"/>
        <w:shd w:val="clear" w:color="auto" w:fill="F8F8FF"/>
        <w:rPr>
          <w:rFonts w:ascii="Courier" w:hAnsi="Courier"/>
          <w:color w:val="000000"/>
        </w:rPr>
      </w:pPr>
      <w:r>
        <w:rPr>
          <w:rFonts w:ascii="Courier" w:hAnsi="Courier"/>
          <w:color w:val="000000"/>
        </w:rPr>
        <w:t>  </w:t>
      </w:r>
      <w:r>
        <w:rPr>
          <w:rStyle w:val="nt"/>
          <w:rFonts w:ascii="Courier" w:hAnsi="Courier"/>
          <w:color w:val="000080"/>
        </w:rPr>
        <w:t>&lt;Button</w:t>
      </w:r>
      <w:r>
        <w:rPr>
          <w:rFonts w:ascii="Courier" w:hAnsi="Courier"/>
          <w:color w:val="000000"/>
        </w:rPr>
        <w:t xml:space="preserve"> </w:t>
      </w:r>
      <w:r>
        <w:rPr>
          <w:rStyle w:val="na"/>
          <w:rFonts w:ascii="Courier" w:hAnsi="Courier"/>
          <w:color w:val="008080"/>
        </w:rPr>
        <w:t>android:id=</w:t>
      </w:r>
      <w:r>
        <w:rPr>
          <w:rStyle w:val="s"/>
          <w:rFonts w:ascii="Courier" w:hAnsi="Courier"/>
          <w:color w:val="DD1144"/>
        </w:rPr>
        <w:t>"@+id/bottom"</w:t>
      </w:r>
    </w:p>
    <w:p w:rsidR="005A0216" w:rsidRDefault="005A0216" w:rsidP="005A0216">
      <w:pPr>
        <w:pStyle w:val="HTML0"/>
        <w:shd w:val="clear" w:color="auto" w:fill="F8F8FF"/>
        <w:rPr>
          <w:rFonts w:ascii="Courier" w:hAnsi="Courier"/>
          <w:color w:val="000000"/>
        </w:rPr>
      </w:pPr>
      <w:r>
        <w:rPr>
          <w:rFonts w:ascii="Courier" w:hAnsi="Courier"/>
          <w:color w:val="000000"/>
        </w:rPr>
        <w:t>          </w:t>
      </w:r>
      <w:r>
        <w:rPr>
          <w:rStyle w:val="na"/>
          <w:rFonts w:ascii="Courier" w:hAnsi="Courier"/>
          <w:color w:val="008080"/>
        </w:rPr>
        <w:t>android:nextFocusDown=</w:t>
      </w:r>
      <w:r>
        <w:rPr>
          <w:rStyle w:val="s"/>
          <w:rFonts w:ascii="Courier" w:hAnsi="Courier"/>
          <w:color w:val="DD1144"/>
        </w:rPr>
        <w:t>"@+id/top"</w:t>
      </w:r>
    </w:p>
    <w:p w:rsidR="005A0216" w:rsidRDefault="005A0216" w:rsidP="005A0216">
      <w:pPr>
        <w:pStyle w:val="HTML0"/>
        <w:shd w:val="clear" w:color="auto" w:fill="F8F8FF"/>
        <w:rPr>
          <w:rFonts w:ascii="Courier" w:hAnsi="Courier"/>
          <w:color w:val="000000"/>
        </w:rPr>
      </w:pPr>
      <w:r>
        <w:rPr>
          <w:rFonts w:ascii="Courier" w:hAnsi="Courier"/>
          <w:color w:val="000000"/>
        </w:rPr>
        <w:t>          </w:t>
      </w:r>
      <w:r>
        <w:rPr>
          <w:rStyle w:val="err"/>
          <w:rFonts w:ascii="Courier" w:hAnsi="Courier"/>
          <w:color w:val="A61717"/>
          <w:shd w:val="clear" w:color="auto" w:fill="E3D2D2"/>
        </w:rPr>
        <w:t>&lt;!--</w:t>
      </w:r>
      <w:r>
        <w:rPr>
          <w:rFonts w:ascii="Courier" w:hAnsi="Courier"/>
          <w:color w:val="000000"/>
        </w:rPr>
        <w:t xml:space="preserve"> </w:t>
      </w:r>
      <w:r>
        <w:rPr>
          <w:rStyle w:val="err"/>
          <w:rFonts w:ascii="Courier" w:hAnsi="Courier"/>
          <w:color w:val="A61717"/>
          <w:shd w:val="clear" w:color="auto" w:fill="E3D2D2"/>
        </w:rPr>
        <w:t>구현부분</w:t>
      </w:r>
      <w:r>
        <w:rPr>
          <w:rFonts w:ascii="Courier" w:hAnsi="Courier"/>
          <w:color w:val="000000"/>
        </w:rPr>
        <w:t xml:space="preserve"> </w:t>
      </w:r>
      <w:r>
        <w:rPr>
          <w:rStyle w:val="err"/>
          <w:rFonts w:ascii="Courier" w:hAnsi="Courier"/>
          <w:color w:val="A61717"/>
          <w:shd w:val="clear" w:color="auto" w:fill="E3D2D2"/>
        </w:rPr>
        <w:t>--</w:t>
      </w:r>
      <w:r>
        <w:rPr>
          <w:rStyle w:val="nt"/>
          <w:rFonts w:ascii="Courier" w:hAnsi="Courier"/>
          <w:color w:val="000080"/>
        </w:rPr>
        <w:t>&gt;</w:t>
      </w:r>
      <w:r>
        <w:rPr>
          <w:rFonts w:ascii="Courier" w:hAnsi="Courier"/>
          <w:color w:val="000000"/>
        </w:rPr>
        <w:t xml:space="preserve"> /&gt;</w:t>
      </w:r>
    </w:p>
    <w:p w:rsidR="005A0216" w:rsidRDefault="005A0216" w:rsidP="005A0216">
      <w:pPr>
        <w:pStyle w:val="HTML0"/>
        <w:shd w:val="clear" w:color="auto" w:fill="F8F8FF"/>
        <w:rPr>
          <w:rFonts w:ascii="Courier" w:hAnsi="Courier"/>
          <w:color w:val="000000"/>
        </w:rPr>
      </w:pPr>
      <w:r>
        <w:rPr>
          <w:rStyle w:val="nt"/>
          <w:rFonts w:ascii="Courier" w:hAnsi="Courier"/>
          <w:color w:val="000080"/>
        </w:rPr>
        <w:t>&lt;/LinearLayout&gt;</w:t>
      </w:r>
    </w:p>
    <w:p w:rsidR="005A0216" w:rsidRDefault="00153F68" w:rsidP="005A0216">
      <w:pPr>
        <w:shd w:val="clear" w:color="auto" w:fill="EAEAEA"/>
        <w:rPr>
          <w:rFonts w:ascii="Courier New" w:hAnsi="Courier New" w:cs="Courier New"/>
          <w:color w:val="666666"/>
          <w:sz w:val="16"/>
          <w:szCs w:val="16"/>
        </w:rPr>
      </w:pPr>
      <w:hyperlink r:id="rId648" w:history="1">
        <w:r w:rsidR="005A0216">
          <w:rPr>
            <w:rStyle w:val="a4"/>
            <w:rFonts w:ascii="Courier New" w:hAnsi="Courier New" w:cs="Courier New"/>
            <w:color w:val="336699"/>
            <w:sz w:val="16"/>
            <w:szCs w:val="16"/>
          </w:rPr>
          <w:t>view raw</w:t>
        </w:r>
      </w:hyperlink>
      <w:hyperlink r:id="rId649" w:anchor="file_gistfile1.xml" w:history="1">
        <w:r w:rsidR="005A0216">
          <w:rPr>
            <w:rStyle w:val="a4"/>
            <w:rFonts w:ascii="Courier New" w:hAnsi="Courier New" w:cs="Courier New"/>
            <w:color w:val="666666"/>
            <w:sz w:val="16"/>
            <w:szCs w:val="16"/>
          </w:rPr>
          <w:t>gistfile1.xml</w:t>
        </w:r>
      </w:hyperlink>
      <w:hyperlink r:id="rId650" w:history="1">
        <w:r w:rsidR="005A0216">
          <w:rPr>
            <w:rStyle w:val="a4"/>
            <w:rFonts w:ascii="Courier New" w:hAnsi="Courier New" w:cs="Courier New"/>
            <w:color w:val="336699"/>
            <w:sz w:val="16"/>
            <w:szCs w:val="16"/>
          </w:rPr>
          <w:t>This Gist</w:t>
        </w:r>
      </w:hyperlink>
      <w:r w:rsidR="005A0216">
        <w:rPr>
          <w:rStyle w:val="apple-converted-space"/>
          <w:rFonts w:ascii="Courier New" w:hAnsi="Courier New" w:cs="Courier New"/>
          <w:color w:val="666666"/>
          <w:sz w:val="16"/>
          <w:szCs w:val="16"/>
        </w:rPr>
        <w:t> </w:t>
      </w:r>
      <w:r w:rsidR="005A0216">
        <w:rPr>
          <w:rFonts w:ascii="Courier New" w:hAnsi="Courier New" w:cs="Courier New"/>
          <w:color w:val="666666"/>
          <w:sz w:val="16"/>
          <w:szCs w:val="16"/>
        </w:rPr>
        <w:t>brought to you by</w:t>
      </w:r>
      <w:r w:rsidR="005A0216">
        <w:rPr>
          <w:rStyle w:val="apple-converted-space"/>
          <w:rFonts w:ascii="Courier New" w:hAnsi="Courier New" w:cs="Courier New"/>
          <w:color w:val="666666"/>
          <w:sz w:val="16"/>
          <w:szCs w:val="16"/>
        </w:rPr>
        <w:t> </w:t>
      </w:r>
      <w:hyperlink r:id="rId651" w:history="1">
        <w:r w:rsidR="005A0216">
          <w:rPr>
            <w:rStyle w:val="a4"/>
            <w:rFonts w:ascii="Courier New" w:hAnsi="Courier New" w:cs="Courier New"/>
            <w:color w:val="336699"/>
            <w:sz w:val="16"/>
            <w:szCs w:val="16"/>
          </w:rPr>
          <w:t>GitHub</w:t>
        </w:r>
      </w:hyperlink>
      <w:r w:rsidR="005A0216">
        <w:rPr>
          <w:rFonts w:ascii="Courier New" w:hAnsi="Courier New" w:cs="Courier New"/>
          <w:color w:val="666666"/>
          <w:sz w:val="16"/>
          <w:szCs w:val="16"/>
        </w:rPr>
        <w:t>.</w:t>
      </w:r>
    </w:p>
    <w:p w:rsidR="005A0216" w:rsidRDefault="005A0216" w:rsidP="005A0216">
      <w:pPr>
        <w:pStyle w:val="HTML0"/>
        <w:shd w:val="clear" w:color="auto" w:fill="F8F8FF"/>
        <w:rPr>
          <w:rFonts w:ascii="Courier" w:hAnsi="Courier"/>
          <w:color w:val="000000"/>
        </w:rPr>
      </w:pPr>
      <w:r>
        <w:rPr>
          <w:rStyle w:val="nt"/>
          <w:rFonts w:ascii="Courier" w:hAnsi="Courier"/>
          <w:color w:val="000080"/>
        </w:rPr>
        <w:t>&lt;LinearLayout</w:t>
      </w:r>
    </w:p>
    <w:p w:rsidR="005A0216" w:rsidRDefault="005A0216" w:rsidP="005A0216">
      <w:pPr>
        <w:pStyle w:val="HTML0"/>
        <w:shd w:val="clear" w:color="auto" w:fill="F8F8FF"/>
        <w:rPr>
          <w:rFonts w:ascii="Courier" w:hAnsi="Courier"/>
          <w:color w:val="000000"/>
        </w:rPr>
      </w:pPr>
      <w:r>
        <w:rPr>
          <w:rFonts w:ascii="Courier" w:hAnsi="Courier"/>
          <w:color w:val="000000"/>
        </w:rPr>
        <w:t>    </w:t>
      </w:r>
      <w:r>
        <w:rPr>
          <w:rStyle w:val="na"/>
          <w:rFonts w:ascii="Courier" w:hAnsi="Courier"/>
          <w:color w:val="008080"/>
        </w:rPr>
        <w:t>android:orientation=</w:t>
      </w:r>
      <w:r>
        <w:rPr>
          <w:rStyle w:val="s"/>
          <w:rFonts w:ascii="Courier" w:hAnsi="Courier"/>
          <w:color w:val="DD1144"/>
        </w:rPr>
        <w:t>"vertical"</w:t>
      </w:r>
    </w:p>
    <w:p w:rsidR="005A0216" w:rsidRDefault="005A0216" w:rsidP="005A0216">
      <w:pPr>
        <w:pStyle w:val="HTML0"/>
        <w:shd w:val="clear" w:color="auto" w:fill="F8F8FF"/>
        <w:rPr>
          <w:rFonts w:ascii="Courier" w:hAnsi="Courier"/>
          <w:color w:val="000000"/>
        </w:rPr>
      </w:pPr>
      <w:r>
        <w:rPr>
          <w:rFonts w:ascii="Courier" w:hAnsi="Courier"/>
          <w:color w:val="000000"/>
        </w:rPr>
        <w:t>     </w:t>
      </w:r>
      <w:r>
        <w:rPr>
          <w:rStyle w:val="err"/>
          <w:rFonts w:ascii="Courier" w:hAnsi="Courier"/>
          <w:color w:val="A61717"/>
          <w:shd w:val="clear" w:color="auto" w:fill="E3D2D2"/>
        </w:rPr>
        <w:t>&lt;!--</w:t>
      </w:r>
      <w:r>
        <w:rPr>
          <w:rFonts w:ascii="Courier" w:hAnsi="Courier"/>
          <w:color w:val="000000"/>
        </w:rPr>
        <w:t xml:space="preserve"> </w:t>
      </w:r>
      <w:r>
        <w:rPr>
          <w:rStyle w:val="err"/>
          <w:rFonts w:ascii="Courier" w:hAnsi="Courier"/>
          <w:color w:val="A61717"/>
          <w:shd w:val="clear" w:color="auto" w:fill="E3D2D2"/>
        </w:rPr>
        <w:t>구현부분</w:t>
      </w:r>
      <w:r>
        <w:rPr>
          <w:rFonts w:ascii="Courier" w:hAnsi="Courier"/>
          <w:color w:val="000000"/>
        </w:rPr>
        <w:t xml:space="preserve"> </w:t>
      </w:r>
      <w:r>
        <w:rPr>
          <w:rStyle w:val="err"/>
          <w:rFonts w:ascii="Courier" w:hAnsi="Courier"/>
          <w:color w:val="A61717"/>
          <w:shd w:val="clear" w:color="auto" w:fill="E3D2D2"/>
        </w:rPr>
        <w:t>--</w:t>
      </w:r>
      <w:r>
        <w:rPr>
          <w:rStyle w:val="nt"/>
          <w:rFonts w:ascii="Courier" w:hAnsi="Courier"/>
          <w:color w:val="000080"/>
        </w:rPr>
        <w:t>&gt;</w:t>
      </w:r>
      <w:r>
        <w:rPr>
          <w:rFonts w:ascii="Courier" w:hAnsi="Courier"/>
          <w:color w:val="000000"/>
        </w:rPr>
        <w:t xml:space="preserve"> &gt;</w:t>
      </w:r>
    </w:p>
    <w:p w:rsidR="005A0216" w:rsidRDefault="005A0216" w:rsidP="005A0216">
      <w:pPr>
        <w:pStyle w:val="HTML0"/>
        <w:shd w:val="clear" w:color="auto" w:fill="F8F8FF"/>
        <w:rPr>
          <w:rFonts w:ascii="Courier" w:hAnsi="Courier"/>
          <w:color w:val="000000"/>
        </w:rPr>
      </w:pPr>
      <w:r>
        <w:rPr>
          <w:rFonts w:ascii="Courier" w:hAnsi="Courier"/>
          <w:color w:val="000000"/>
        </w:rPr>
        <w:t>  </w:t>
      </w:r>
      <w:r>
        <w:rPr>
          <w:rStyle w:val="nt"/>
          <w:rFonts w:ascii="Courier" w:hAnsi="Courier"/>
          <w:color w:val="000080"/>
        </w:rPr>
        <w:t>&lt;Button</w:t>
      </w:r>
      <w:r>
        <w:rPr>
          <w:rFonts w:ascii="Courier" w:hAnsi="Courier"/>
          <w:color w:val="000000"/>
        </w:rPr>
        <w:t xml:space="preserve"> </w:t>
      </w:r>
      <w:r>
        <w:rPr>
          <w:rStyle w:val="na"/>
          <w:rFonts w:ascii="Courier" w:hAnsi="Courier"/>
          <w:color w:val="008080"/>
        </w:rPr>
        <w:t>android:id=</w:t>
      </w:r>
      <w:r>
        <w:rPr>
          <w:rStyle w:val="s"/>
          <w:rFonts w:ascii="Courier" w:hAnsi="Courier"/>
          <w:color w:val="DD1144"/>
        </w:rPr>
        <w:t>"@+id/top"</w:t>
      </w:r>
    </w:p>
    <w:p w:rsidR="005A0216" w:rsidRDefault="005A0216" w:rsidP="005A0216">
      <w:pPr>
        <w:pStyle w:val="HTML0"/>
        <w:shd w:val="clear" w:color="auto" w:fill="F8F8FF"/>
        <w:rPr>
          <w:rFonts w:ascii="Courier" w:hAnsi="Courier"/>
          <w:color w:val="000000"/>
        </w:rPr>
      </w:pPr>
      <w:r>
        <w:rPr>
          <w:rFonts w:ascii="Courier" w:hAnsi="Courier"/>
          <w:color w:val="000000"/>
        </w:rPr>
        <w:t>          </w:t>
      </w:r>
      <w:r>
        <w:rPr>
          <w:rStyle w:val="na"/>
          <w:rFonts w:ascii="Courier" w:hAnsi="Courier"/>
          <w:color w:val="008080"/>
        </w:rPr>
        <w:t>android:nextFocusUp=</w:t>
      </w:r>
      <w:r>
        <w:rPr>
          <w:rStyle w:val="s"/>
          <w:rFonts w:ascii="Courier" w:hAnsi="Courier"/>
          <w:color w:val="DD1144"/>
        </w:rPr>
        <w:t>"@+id/bottom"</w:t>
      </w:r>
    </w:p>
    <w:p w:rsidR="005A0216" w:rsidRDefault="005A0216" w:rsidP="005A0216">
      <w:pPr>
        <w:pStyle w:val="HTML0"/>
        <w:shd w:val="clear" w:color="auto" w:fill="F8F8FF"/>
        <w:rPr>
          <w:rFonts w:ascii="Courier" w:hAnsi="Courier"/>
          <w:color w:val="000000"/>
        </w:rPr>
      </w:pPr>
      <w:r>
        <w:rPr>
          <w:rFonts w:ascii="Courier" w:hAnsi="Courier"/>
          <w:color w:val="000000"/>
        </w:rPr>
        <w:t>          </w:t>
      </w:r>
      <w:r>
        <w:rPr>
          <w:rStyle w:val="err"/>
          <w:rFonts w:ascii="Courier" w:hAnsi="Courier"/>
          <w:color w:val="A61717"/>
          <w:shd w:val="clear" w:color="auto" w:fill="E3D2D2"/>
        </w:rPr>
        <w:t>&lt;!--</w:t>
      </w:r>
      <w:r>
        <w:rPr>
          <w:rFonts w:ascii="Courier" w:hAnsi="Courier"/>
          <w:color w:val="000000"/>
        </w:rPr>
        <w:t xml:space="preserve"> </w:t>
      </w:r>
      <w:r>
        <w:rPr>
          <w:rStyle w:val="err"/>
          <w:rFonts w:ascii="Courier" w:hAnsi="Courier"/>
          <w:color w:val="A61717"/>
          <w:shd w:val="clear" w:color="auto" w:fill="E3D2D2"/>
        </w:rPr>
        <w:t>구현부분</w:t>
      </w:r>
      <w:r>
        <w:rPr>
          <w:rFonts w:ascii="Courier" w:hAnsi="Courier"/>
          <w:color w:val="000000"/>
        </w:rPr>
        <w:t xml:space="preserve"> </w:t>
      </w:r>
      <w:r>
        <w:rPr>
          <w:rStyle w:val="err"/>
          <w:rFonts w:ascii="Courier" w:hAnsi="Courier"/>
          <w:color w:val="A61717"/>
          <w:shd w:val="clear" w:color="auto" w:fill="E3D2D2"/>
        </w:rPr>
        <w:t>--</w:t>
      </w:r>
      <w:r>
        <w:rPr>
          <w:rStyle w:val="nt"/>
          <w:rFonts w:ascii="Courier" w:hAnsi="Courier"/>
          <w:color w:val="000080"/>
        </w:rPr>
        <w:t>&gt;</w:t>
      </w:r>
      <w:r>
        <w:rPr>
          <w:rFonts w:ascii="Courier" w:hAnsi="Courier"/>
          <w:color w:val="000000"/>
        </w:rPr>
        <w:t xml:space="preserve"> /&gt;</w:t>
      </w:r>
    </w:p>
    <w:p w:rsidR="005A0216" w:rsidRDefault="005A0216" w:rsidP="005A0216">
      <w:pPr>
        <w:pStyle w:val="HTML0"/>
        <w:shd w:val="clear" w:color="auto" w:fill="F8F8FF"/>
        <w:rPr>
          <w:rFonts w:ascii="Courier" w:hAnsi="Courier"/>
          <w:color w:val="000000"/>
        </w:rPr>
      </w:pPr>
      <w:r>
        <w:rPr>
          <w:rFonts w:ascii="Courier" w:hAnsi="Courier"/>
          <w:color w:val="000000"/>
        </w:rPr>
        <w:t>  </w:t>
      </w:r>
      <w:r>
        <w:rPr>
          <w:rStyle w:val="nt"/>
          <w:rFonts w:ascii="Courier" w:hAnsi="Courier"/>
          <w:color w:val="000080"/>
        </w:rPr>
        <w:t>&lt;Button</w:t>
      </w:r>
      <w:r>
        <w:rPr>
          <w:rFonts w:ascii="Courier" w:hAnsi="Courier"/>
          <w:color w:val="000000"/>
        </w:rPr>
        <w:t xml:space="preserve"> </w:t>
      </w:r>
      <w:r>
        <w:rPr>
          <w:rStyle w:val="na"/>
          <w:rFonts w:ascii="Courier" w:hAnsi="Courier"/>
          <w:color w:val="008080"/>
        </w:rPr>
        <w:t>android:id=</w:t>
      </w:r>
      <w:r>
        <w:rPr>
          <w:rStyle w:val="s"/>
          <w:rFonts w:ascii="Courier" w:hAnsi="Courier"/>
          <w:color w:val="DD1144"/>
        </w:rPr>
        <w:t>"@+id/bottom"</w:t>
      </w:r>
    </w:p>
    <w:p w:rsidR="005A0216" w:rsidRDefault="005A0216" w:rsidP="005A0216">
      <w:pPr>
        <w:pStyle w:val="HTML0"/>
        <w:shd w:val="clear" w:color="auto" w:fill="F8F8FF"/>
        <w:rPr>
          <w:rFonts w:ascii="Courier" w:hAnsi="Courier"/>
          <w:color w:val="000000"/>
        </w:rPr>
      </w:pPr>
      <w:r>
        <w:rPr>
          <w:rFonts w:ascii="Courier" w:hAnsi="Courier"/>
          <w:color w:val="000000"/>
        </w:rPr>
        <w:t>          </w:t>
      </w:r>
      <w:r>
        <w:rPr>
          <w:rStyle w:val="na"/>
          <w:rFonts w:ascii="Courier" w:hAnsi="Courier"/>
          <w:color w:val="008080"/>
        </w:rPr>
        <w:t>android:nextFocusDown=</w:t>
      </w:r>
      <w:r>
        <w:rPr>
          <w:rStyle w:val="s"/>
          <w:rFonts w:ascii="Courier" w:hAnsi="Courier"/>
          <w:color w:val="DD1144"/>
        </w:rPr>
        <w:t>"@+id/top"</w:t>
      </w:r>
    </w:p>
    <w:p w:rsidR="005A0216" w:rsidRDefault="005A0216" w:rsidP="005A0216">
      <w:pPr>
        <w:pStyle w:val="HTML0"/>
        <w:shd w:val="clear" w:color="auto" w:fill="F8F8FF"/>
        <w:rPr>
          <w:rFonts w:ascii="Courier" w:hAnsi="Courier"/>
          <w:color w:val="000000"/>
        </w:rPr>
      </w:pPr>
      <w:r>
        <w:rPr>
          <w:rFonts w:ascii="Courier" w:hAnsi="Courier"/>
          <w:color w:val="000000"/>
        </w:rPr>
        <w:t>          </w:t>
      </w:r>
      <w:r>
        <w:rPr>
          <w:rStyle w:val="err"/>
          <w:rFonts w:ascii="Courier" w:hAnsi="Courier"/>
          <w:color w:val="A61717"/>
          <w:shd w:val="clear" w:color="auto" w:fill="E3D2D2"/>
        </w:rPr>
        <w:t>&lt;!--</w:t>
      </w:r>
      <w:r>
        <w:rPr>
          <w:rFonts w:ascii="Courier" w:hAnsi="Courier"/>
          <w:color w:val="000000"/>
        </w:rPr>
        <w:t xml:space="preserve"> </w:t>
      </w:r>
      <w:r>
        <w:rPr>
          <w:rStyle w:val="err"/>
          <w:rFonts w:ascii="Courier" w:hAnsi="Courier"/>
          <w:color w:val="A61717"/>
          <w:shd w:val="clear" w:color="auto" w:fill="E3D2D2"/>
        </w:rPr>
        <w:t>구현부분</w:t>
      </w:r>
      <w:r>
        <w:rPr>
          <w:rFonts w:ascii="Courier" w:hAnsi="Courier"/>
          <w:color w:val="000000"/>
        </w:rPr>
        <w:t xml:space="preserve"> </w:t>
      </w:r>
      <w:r>
        <w:rPr>
          <w:rStyle w:val="err"/>
          <w:rFonts w:ascii="Courier" w:hAnsi="Courier"/>
          <w:color w:val="A61717"/>
          <w:shd w:val="clear" w:color="auto" w:fill="E3D2D2"/>
        </w:rPr>
        <w:t>--</w:t>
      </w:r>
      <w:r>
        <w:rPr>
          <w:rStyle w:val="nt"/>
          <w:rFonts w:ascii="Courier" w:hAnsi="Courier"/>
          <w:color w:val="000080"/>
        </w:rPr>
        <w:t>&gt;</w:t>
      </w:r>
      <w:r>
        <w:rPr>
          <w:rFonts w:ascii="Courier" w:hAnsi="Courier"/>
          <w:color w:val="000000"/>
        </w:rPr>
        <w:t xml:space="preserve"> /&gt;</w:t>
      </w:r>
    </w:p>
    <w:p w:rsidR="005A0216" w:rsidRDefault="005A0216" w:rsidP="005A0216">
      <w:pPr>
        <w:pStyle w:val="HTML0"/>
        <w:shd w:val="clear" w:color="auto" w:fill="F8F8FF"/>
        <w:rPr>
          <w:rFonts w:ascii="Courier" w:hAnsi="Courier"/>
          <w:color w:val="000000"/>
        </w:rPr>
      </w:pPr>
      <w:r>
        <w:rPr>
          <w:rStyle w:val="nt"/>
          <w:rFonts w:ascii="Courier" w:hAnsi="Courier"/>
          <w:color w:val="000080"/>
        </w:rPr>
        <w:t>&lt;/LinearLayout&gt;</w:t>
      </w:r>
    </w:p>
    <w:p w:rsidR="00326320" w:rsidRDefault="00153F68" w:rsidP="005A0216">
      <w:pPr>
        <w:shd w:val="clear" w:color="auto" w:fill="EAEAEA"/>
        <w:rPr>
          <w:rFonts w:ascii="Courier New" w:hAnsi="Courier New" w:cs="Courier New"/>
          <w:color w:val="666666"/>
          <w:sz w:val="16"/>
          <w:szCs w:val="16"/>
        </w:rPr>
      </w:pPr>
      <w:hyperlink r:id="rId652" w:history="1">
        <w:r w:rsidR="005A0216">
          <w:rPr>
            <w:rStyle w:val="a4"/>
            <w:rFonts w:ascii="Courier New" w:hAnsi="Courier New" w:cs="Courier New"/>
            <w:color w:val="336699"/>
            <w:sz w:val="16"/>
            <w:szCs w:val="16"/>
          </w:rPr>
          <w:t>view raw</w:t>
        </w:r>
      </w:hyperlink>
      <w:hyperlink r:id="rId653" w:anchor="file_gistfile1.xml" w:history="1">
        <w:r w:rsidR="005A0216">
          <w:rPr>
            <w:rStyle w:val="a4"/>
            <w:rFonts w:ascii="Courier New" w:hAnsi="Courier New" w:cs="Courier New"/>
            <w:color w:val="666666"/>
            <w:sz w:val="16"/>
            <w:szCs w:val="16"/>
          </w:rPr>
          <w:t>gistfile1.xml</w:t>
        </w:r>
      </w:hyperlink>
      <w:hyperlink r:id="rId654" w:history="1">
        <w:r w:rsidR="005A0216">
          <w:rPr>
            <w:rStyle w:val="a4"/>
            <w:rFonts w:ascii="Courier New" w:hAnsi="Courier New" w:cs="Courier New"/>
            <w:color w:val="336699"/>
            <w:sz w:val="16"/>
            <w:szCs w:val="16"/>
          </w:rPr>
          <w:t>This Gist</w:t>
        </w:r>
      </w:hyperlink>
      <w:r w:rsidR="005A0216">
        <w:rPr>
          <w:rStyle w:val="apple-converted-space"/>
          <w:rFonts w:ascii="Courier New" w:hAnsi="Courier New" w:cs="Courier New"/>
          <w:color w:val="666666"/>
          <w:sz w:val="16"/>
          <w:szCs w:val="16"/>
        </w:rPr>
        <w:t> </w:t>
      </w:r>
      <w:r w:rsidR="005A0216">
        <w:rPr>
          <w:rFonts w:ascii="Courier New" w:hAnsi="Courier New" w:cs="Courier New"/>
          <w:color w:val="666666"/>
          <w:sz w:val="16"/>
          <w:szCs w:val="16"/>
        </w:rPr>
        <w:t>brought to you by</w:t>
      </w:r>
      <w:r w:rsidR="005A0216">
        <w:rPr>
          <w:rStyle w:val="apple-converted-space"/>
          <w:rFonts w:ascii="Courier New" w:hAnsi="Courier New" w:cs="Courier New"/>
          <w:color w:val="666666"/>
          <w:sz w:val="16"/>
          <w:szCs w:val="16"/>
        </w:rPr>
        <w:t> </w:t>
      </w:r>
      <w:hyperlink r:id="rId655" w:history="1">
        <w:r w:rsidR="005A0216">
          <w:rPr>
            <w:rStyle w:val="a4"/>
            <w:rFonts w:ascii="Courier New" w:hAnsi="Courier New" w:cs="Courier New"/>
            <w:color w:val="336699"/>
            <w:sz w:val="16"/>
            <w:szCs w:val="16"/>
          </w:rPr>
          <w:t>GitHub</w:t>
        </w:r>
      </w:hyperlink>
      <w:r w:rsidR="005A0216">
        <w:rPr>
          <w:rFonts w:ascii="Courier New" w:hAnsi="Courier New" w:cs="Courier New"/>
          <w:color w:val="666666"/>
          <w:sz w:val="16"/>
          <w:szCs w:val="16"/>
        </w:rPr>
        <w:t>.</w:t>
      </w:r>
    </w:p>
    <w:p w:rsidR="00326320" w:rsidRDefault="00326320">
      <w:pPr>
        <w:widowControl/>
        <w:wordWrap/>
        <w:autoSpaceDE/>
        <w:autoSpaceDN/>
        <w:jc w:val="left"/>
        <w:rPr>
          <w:rFonts w:ascii="Courier New" w:hAnsi="Courier New" w:cs="Courier New"/>
          <w:color w:val="666666"/>
          <w:sz w:val="16"/>
          <w:szCs w:val="16"/>
        </w:rPr>
      </w:pPr>
      <w:r>
        <w:rPr>
          <w:rFonts w:ascii="Courier New" w:hAnsi="Courier New" w:cs="Courier New"/>
          <w:color w:val="666666"/>
          <w:sz w:val="16"/>
          <w:szCs w:val="16"/>
        </w:rPr>
        <w:br w:type="page"/>
      </w:r>
    </w:p>
    <w:p w:rsidR="00326320" w:rsidRPr="00A96578" w:rsidRDefault="00153F68" w:rsidP="00326320">
      <w:pPr>
        <w:rPr>
          <w:b/>
          <w:sz w:val="22"/>
        </w:rPr>
      </w:pPr>
      <w:hyperlink r:id="rId656" w:history="1">
        <w:r w:rsidR="00326320">
          <w:rPr>
            <w:rStyle w:val="a4"/>
          </w:rPr>
          <w:t>http://underclub.tistory.com/318</w:t>
        </w:r>
      </w:hyperlink>
    </w:p>
    <w:p w:rsidR="00326320" w:rsidRDefault="00326320">
      <w:pPr>
        <w:widowControl/>
        <w:wordWrap/>
        <w:autoSpaceDE/>
        <w:autoSpaceDN/>
        <w:jc w:val="left"/>
        <w:rPr>
          <w:rFonts w:ascii="Courier New" w:hAnsi="Courier New" w:cs="Courier New"/>
          <w:b/>
          <w:color w:val="666666"/>
          <w:sz w:val="24"/>
          <w:szCs w:val="16"/>
        </w:rPr>
      </w:pPr>
      <w:r w:rsidRPr="00326320">
        <w:rPr>
          <w:rFonts w:ascii="Courier New" w:hAnsi="Courier New" w:cs="Courier New" w:hint="eastAsia"/>
          <w:b/>
          <w:color w:val="666666"/>
          <w:sz w:val="24"/>
          <w:szCs w:val="16"/>
        </w:rPr>
        <w:t>뷰</w:t>
      </w:r>
      <w:r w:rsidRPr="00326320">
        <w:rPr>
          <w:rFonts w:ascii="Courier New" w:hAnsi="Courier New" w:cs="Courier New" w:hint="eastAsia"/>
          <w:b/>
          <w:color w:val="666666"/>
          <w:sz w:val="24"/>
          <w:szCs w:val="16"/>
        </w:rPr>
        <w:t xml:space="preserve"> </w:t>
      </w:r>
      <w:r w:rsidRPr="00326320">
        <w:rPr>
          <w:rFonts w:ascii="Courier New" w:hAnsi="Courier New" w:cs="Courier New" w:hint="eastAsia"/>
          <w:b/>
          <w:color w:val="666666"/>
          <w:sz w:val="24"/>
          <w:szCs w:val="16"/>
        </w:rPr>
        <w:t>그러지는</w:t>
      </w:r>
      <w:r w:rsidRPr="00326320">
        <w:rPr>
          <w:rFonts w:ascii="Courier New" w:hAnsi="Courier New" w:cs="Courier New" w:hint="eastAsia"/>
          <w:b/>
          <w:color w:val="666666"/>
          <w:sz w:val="24"/>
          <w:szCs w:val="16"/>
        </w:rPr>
        <w:t xml:space="preserve"> </w:t>
      </w:r>
      <w:r w:rsidRPr="00326320">
        <w:rPr>
          <w:rFonts w:ascii="Courier New" w:hAnsi="Courier New" w:cs="Courier New" w:hint="eastAsia"/>
          <w:b/>
          <w:color w:val="666666"/>
          <w:sz w:val="24"/>
          <w:szCs w:val="16"/>
        </w:rPr>
        <w:t>과정</w:t>
      </w:r>
      <w:r w:rsidRPr="00326320">
        <w:rPr>
          <w:rFonts w:ascii="Courier New" w:hAnsi="Courier New" w:cs="Courier New" w:hint="eastAsia"/>
          <w:b/>
          <w:color w:val="666666"/>
          <w:sz w:val="24"/>
          <w:szCs w:val="16"/>
        </w:rPr>
        <w:t xml:space="preserve">  </w:t>
      </w:r>
      <w:r w:rsidRPr="00326320">
        <w:rPr>
          <w:rFonts w:ascii="Courier New" w:hAnsi="Courier New" w:cs="Courier New" w:hint="eastAsia"/>
          <w:b/>
          <w:color w:val="666666"/>
          <w:sz w:val="24"/>
          <w:szCs w:val="16"/>
        </w:rPr>
        <w:t>뷰</w:t>
      </w:r>
      <w:r w:rsidRPr="00326320">
        <w:rPr>
          <w:rFonts w:ascii="Courier New" w:hAnsi="Courier New" w:cs="Courier New" w:hint="eastAsia"/>
          <w:b/>
          <w:color w:val="666666"/>
          <w:sz w:val="24"/>
          <w:szCs w:val="16"/>
        </w:rPr>
        <w:t xml:space="preserve"> </w:t>
      </w:r>
      <w:r w:rsidRPr="00326320">
        <w:rPr>
          <w:rFonts w:ascii="Courier New" w:hAnsi="Courier New" w:cs="Courier New" w:hint="eastAsia"/>
          <w:b/>
          <w:color w:val="666666"/>
          <w:sz w:val="24"/>
          <w:szCs w:val="16"/>
        </w:rPr>
        <w:t>순서</w:t>
      </w:r>
      <w:r w:rsidRPr="00326320">
        <w:rPr>
          <w:rFonts w:ascii="Courier New" w:hAnsi="Courier New" w:cs="Courier New" w:hint="eastAsia"/>
          <w:b/>
          <w:color w:val="666666"/>
          <w:sz w:val="24"/>
          <w:szCs w:val="16"/>
        </w:rPr>
        <w:t xml:space="preserve"> </w:t>
      </w:r>
    </w:p>
    <w:p w:rsidR="00841B08" w:rsidRDefault="00841B08">
      <w:pPr>
        <w:widowControl/>
        <w:wordWrap/>
        <w:autoSpaceDE/>
        <w:autoSpaceDN/>
        <w:jc w:val="left"/>
        <w:rPr>
          <w:rFonts w:ascii="Courier New" w:hAnsi="Courier New" w:cs="Courier New"/>
          <w:b/>
          <w:color w:val="666666"/>
          <w:sz w:val="24"/>
          <w:szCs w:val="16"/>
        </w:rPr>
      </w:pPr>
      <w:r>
        <w:rPr>
          <w:rFonts w:ascii="Courier New" w:hAnsi="Courier New" w:cs="Courier New"/>
          <w:b/>
          <w:color w:val="666666"/>
          <w:sz w:val="24"/>
          <w:szCs w:val="16"/>
        </w:rPr>
        <w:t>V</w:t>
      </w:r>
      <w:r>
        <w:rPr>
          <w:rFonts w:ascii="Courier New" w:hAnsi="Courier New" w:cs="Courier New" w:hint="eastAsia"/>
          <w:b/>
          <w:color w:val="666666"/>
          <w:sz w:val="24"/>
          <w:szCs w:val="16"/>
        </w:rPr>
        <w:t xml:space="preserve">iew </w:t>
      </w:r>
      <w:r>
        <w:rPr>
          <w:rFonts w:ascii="Courier New" w:hAnsi="Courier New" w:cs="Courier New" w:hint="eastAsia"/>
          <w:b/>
          <w:color w:val="666666"/>
          <w:sz w:val="24"/>
          <w:szCs w:val="16"/>
        </w:rPr>
        <w:t>확장</w:t>
      </w:r>
      <w:r>
        <w:rPr>
          <w:rFonts w:ascii="Courier New" w:hAnsi="Courier New" w:cs="Courier New" w:hint="eastAsia"/>
          <w:b/>
          <w:color w:val="666666"/>
          <w:sz w:val="24"/>
          <w:szCs w:val="16"/>
        </w:rPr>
        <w:t xml:space="preserve">   </w:t>
      </w:r>
      <w:r>
        <w:rPr>
          <w:rFonts w:ascii="Courier New" w:hAnsi="Courier New" w:cs="Courier New" w:hint="eastAsia"/>
          <w:b/>
          <w:color w:val="666666"/>
          <w:sz w:val="24"/>
          <w:szCs w:val="16"/>
        </w:rPr>
        <w:t>뷰</w:t>
      </w:r>
      <w:r>
        <w:rPr>
          <w:rFonts w:ascii="Courier New" w:hAnsi="Courier New" w:cs="Courier New" w:hint="eastAsia"/>
          <w:b/>
          <w:color w:val="666666"/>
          <w:sz w:val="24"/>
          <w:szCs w:val="16"/>
        </w:rPr>
        <w:t xml:space="preserve"> </w:t>
      </w:r>
      <w:r>
        <w:rPr>
          <w:rFonts w:ascii="Courier New" w:hAnsi="Courier New" w:cs="Courier New" w:hint="eastAsia"/>
          <w:b/>
          <w:color w:val="666666"/>
          <w:sz w:val="24"/>
          <w:szCs w:val="16"/>
        </w:rPr>
        <w:t>확장</w:t>
      </w:r>
    </w:p>
    <w:p w:rsidR="00326320" w:rsidRDefault="00326320" w:rsidP="00326320">
      <w:pPr>
        <w:shd w:val="clear" w:color="auto" w:fill="FEFEB8"/>
        <w:rPr>
          <w:color w:val="000000"/>
          <w:sz w:val="27"/>
          <w:szCs w:val="27"/>
        </w:rPr>
      </w:pPr>
      <w:r>
        <w:rPr>
          <w:rFonts w:hint="eastAsia"/>
          <w:b/>
          <w:bCs/>
          <w:color w:val="000000"/>
          <w:sz w:val="22"/>
        </w:rPr>
        <w:t>이어지는 글</w:t>
      </w:r>
      <w:r>
        <w:rPr>
          <w:rFonts w:hint="eastAsia"/>
          <w:color w:val="000000"/>
          <w:sz w:val="22"/>
        </w:rPr>
        <w:t>     </w:t>
      </w:r>
      <w:r>
        <w:rPr>
          <w:rStyle w:val="apple-converted-space"/>
          <w:rFonts w:hint="eastAsia"/>
          <w:color w:val="000000"/>
          <w:sz w:val="22"/>
        </w:rPr>
        <w:t> </w:t>
      </w:r>
      <w:r>
        <w:rPr>
          <w:rFonts w:hint="eastAsia"/>
          <w:color w:val="000000"/>
          <w:sz w:val="27"/>
          <w:szCs w:val="27"/>
        </w:rPr>
        <w:br/>
      </w:r>
      <w:hyperlink r:id="rId657" w:tgtFrame="_blank" w:tooltip="[http://underclub.tistory.com/338]로 이동합니다." w:history="1">
        <w:r>
          <w:rPr>
            <w:rStyle w:val="a4"/>
            <w:rFonts w:hint="eastAsia"/>
            <w:sz w:val="22"/>
          </w:rPr>
          <w:t>안드로이드 레이아웃</w:t>
        </w:r>
      </w:hyperlink>
      <w:r>
        <w:rPr>
          <w:rFonts w:hint="eastAsia"/>
          <w:color w:val="000000"/>
          <w:sz w:val="22"/>
        </w:rPr>
        <w:t>       </w:t>
      </w:r>
      <w:r>
        <w:rPr>
          <w:rStyle w:val="apple-converted-space"/>
          <w:rFonts w:hint="eastAsia"/>
          <w:color w:val="000000"/>
          <w:sz w:val="22"/>
        </w:rPr>
        <w:t> </w:t>
      </w:r>
      <w:r>
        <w:rPr>
          <w:rFonts w:hint="eastAsia"/>
          <w:color w:val="000000"/>
          <w:sz w:val="22"/>
        </w:rPr>
        <w:br/>
      </w:r>
      <w:hyperlink r:id="rId658" w:tgtFrame="_blank" w:tooltip="[http://underclub.tistory.com/339]로 이동합니다." w:history="1">
        <w:r>
          <w:rPr>
            <w:rStyle w:val="a4"/>
            <w:rFonts w:hint="eastAsia"/>
            <w:sz w:val="22"/>
          </w:rPr>
          <w:t>뷰가 그려지는 과정</w:t>
        </w:r>
      </w:hyperlink>
      <w:r>
        <w:rPr>
          <w:rFonts w:hint="eastAsia"/>
          <w:color w:val="000000"/>
          <w:sz w:val="22"/>
        </w:rPr>
        <w:t>     ◀ 현재 위치</w:t>
      </w:r>
    </w:p>
    <w:p w:rsidR="00326320" w:rsidRDefault="00326320" w:rsidP="00326320">
      <w:pPr>
        <w:rPr>
          <w:rStyle w:val="apple-style-span"/>
        </w:rPr>
      </w:pPr>
    </w:p>
    <w:p w:rsidR="00326320" w:rsidRDefault="00326320" w:rsidP="00326320">
      <w:pPr>
        <w:shd w:val="clear" w:color="auto" w:fill="FFFFFF"/>
        <w:jc w:val="center"/>
      </w:pPr>
      <w:r>
        <w:rPr>
          <w:rFonts w:ascii="돋움" w:eastAsia="돋움" w:hAnsi="돋움" w:hint="eastAsia"/>
          <w:b/>
          <w:bCs/>
          <w:color w:val="C8056A"/>
          <w:sz w:val="22"/>
        </w:rPr>
        <w:t>읽기전에 손가락 한번 클릭~ &gt;_&lt;</w:t>
      </w:r>
    </w:p>
    <w:p w:rsidR="00326320" w:rsidRDefault="00326320" w:rsidP="00326320">
      <w:pPr>
        <w:shd w:val="clear" w:color="auto" w:fill="FFFFFF"/>
        <w:jc w:val="center"/>
        <w:rPr>
          <w:color w:val="000000"/>
          <w:sz w:val="27"/>
          <w:szCs w:val="27"/>
        </w:rPr>
      </w:pPr>
      <w:r>
        <w:rPr>
          <w:rStyle w:val="apple-converted-space"/>
          <w:rFonts w:hint="eastAsia"/>
          <w:b/>
          <w:bCs/>
          <w:color w:val="000000"/>
          <w:sz w:val="27"/>
          <w:szCs w:val="27"/>
        </w:rPr>
        <w:t> </w:t>
      </w:r>
    </w:p>
    <w:p w:rsidR="00326320" w:rsidRDefault="00326320" w:rsidP="00326320">
      <w:pPr>
        <w:shd w:val="clear" w:color="auto" w:fill="FFFFFF"/>
        <w:jc w:val="center"/>
        <w:rPr>
          <w:color w:val="000000"/>
          <w:sz w:val="27"/>
          <w:szCs w:val="27"/>
        </w:rPr>
      </w:pPr>
      <w:r>
        <w:rPr>
          <w:rFonts w:ascii="돋움" w:eastAsia="돋움" w:hAnsi="돋움" w:hint="eastAsia"/>
          <w:b/>
          <w:bCs/>
          <w:color w:val="C8056A"/>
          <w:sz w:val="22"/>
        </w:rPr>
        <w:t>고마워요 ~ Chu ~ ♥</w:t>
      </w:r>
    </w:p>
    <w:p w:rsidR="00326320" w:rsidRDefault="00326320" w:rsidP="00326320">
      <w:pPr>
        <w:jc w:val="center"/>
        <w:rPr>
          <w:color w:val="000000"/>
          <w:sz w:val="27"/>
          <w:szCs w:val="27"/>
        </w:rPr>
      </w:pPr>
    </w:p>
    <w:p w:rsidR="00326320" w:rsidRDefault="00326320" w:rsidP="00326320">
      <w:pPr>
        <w:spacing w:after="270"/>
        <w:jc w:val="left"/>
        <w:rPr>
          <w:rStyle w:val="apple-style-span"/>
        </w:rPr>
      </w:pPr>
      <w:r>
        <w:rPr>
          <w:rFonts w:hint="eastAsia"/>
          <w:color w:val="000000"/>
          <w:sz w:val="27"/>
          <w:szCs w:val="27"/>
        </w:rPr>
        <w:br/>
      </w:r>
      <w:r>
        <w:rPr>
          <w:rStyle w:val="apple-style-span"/>
          <w:rFonts w:hint="eastAsia"/>
          <w:color w:val="000000"/>
          <w:sz w:val="22"/>
        </w:rPr>
        <w:t>안드로이드의 레이아웃에 관한 글입니다.</w:t>
      </w:r>
      <w:r>
        <w:rPr>
          <w:rFonts w:hint="eastAsia"/>
          <w:color w:val="000000"/>
          <w:sz w:val="27"/>
          <w:szCs w:val="27"/>
        </w:rPr>
        <w:br/>
      </w:r>
    </w:p>
    <w:p w:rsidR="00326320" w:rsidRDefault="00326320" w:rsidP="00326320">
      <w:pPr>
        <w:shd w:val="clear" w:color="auto" w:fill="E7FDB5"/>
      </w:pPr>
      <w:r>
        <w:rPr>
          <w:rFonts w:hint="eastAsia"/>
          <w:b/>
          <w:bCs/>
          <w:color w:val="000000"/>
          <w:sz w:val="22"/>
        </w:rPr>
        <w:t>안드로이드에서 뷰가 그려지는 과정</w:t>
      </w:r>
    </w:p>
    <w:p w:rsidR="00326320" w:rsidRDefault="00326320" w:rsidP="00326320">
      <w:pPr>
        <w:spacing w:after="240"/>
        <w:rPr>
          <w:rStyle w:val="apple-style-span"/>
          <w:sz w:val="22"/>
        </w:rPr>
      </w:pPr>
      <w:r>
        <w:rPr>
          <w:rFonts w:hint="eastAsia"/>
          <w:color w:val="000000"/>
          <w:sz w:val="27"/>
          <w:szCs w:val="27"/>
        </w:rPr>
        <w:br/>
      </w:r>
      <w:r>
        <w:rPr>
          <w:rStyle w:val="apple-style-span"/>
          <w:rFonts w:hint="eastAsia"/>
          <w:color w:val="000000"/>
          <w:sz w:val="22"/>
        </w:rPr>
        <w:t>안드로이드에서의 액티비티가 포커스를 얻으면 자신의 레이아웃을 그리도록 요청이 됩니다.</w:t>
      </w:r>
      <w:r>
        <w:rPr>
          <w:rStyle w:val="apple-converted-space"/>
          <w:rFonts w:hint="eastAsia"/>
          <w:color w:val="000000"/>
          <w:sz w:val="22"/>
        </w:rPr>
        <w:t> </w:t>
      </w:r>
      <w:r>
        <w:rPr>
          <w:rFonts w:hint="eastAsia"/>
          <w:color w:val="000000"/>
          <w:sz w:val="27"/>
          <w:szCs w:val="27"/>
        </w:rPr>
        <w:br/>
      </w:r>
      <w:r>
        <w:rPr>
          <w:rStyle w:val="apple-style-span"/>
          <w:rFonts w:hint="eastAsia"/>
          <w:color w:val="000000"/>
          <w:sz w:val="22"/>
        </w:rPr>
        <w:t>이때 액티비티에</w:t>
      </w:r>
      <w:r>
        <w:rPr>
          <w:rStyle w:val="apple-converted-space"/>
          <w:rFonts w:hint="eastAsia"/>
          <w:color w:val="000000"/>
          <w:sz w:val="22"/>
        </w:rPr>
        <w:t> </w:t>
      </w:r>
      <w:r>
        <w:rPr>
          <w:rStyle w:val="a8"/>
          <w:rFonts w:hint="eastAsia"/>
          <w:color w:val="000000"/>
          <w:sz w:val="22"/>
        </w:rPr>
        <w:t>레이아웃의 계층구조 중 루트(root) 노드를 제공</w:t>
      </w:r>
      <w:r>
        <w:rPr>
          <w:rStyle w:val="apple-style-span"/>
          <w:rFonts w:hint="eastAsia"/>
          <w:color w:val="000000"/>
          <w:sz w:val="22"/>
        </w:rPr>
        <w:t>해야 합니다.</w:t>
      </w:r>
      <w:r>
        <w:rPr>
          <w:rFonts w:hint="eastAsia"/>
          <w:color w:val="000000"/>
          <w:sz w:val="27"/>
          <w:szCs w:val="27"/>
        </w:rPr>
        <w:br/>
      </w:r>
      <w:r>
        <w:rPr>
          <w:rFonts w:hint="eastAsia"/>
          <w:color w:val="000000"/>
          <w:sz w:val="27"/>
          <w:szCs w:val="27"/>
        </w:rPr>
        <w:br/>
      </w:r>
      <w:r>
        <w:rPr>
          <w:rStyle w:val="apple-style-span"/>
          <w:rFonts w:hint="eastAsia"/>
          <w:color w:val="000000"/>
          <w:sz w:val="22"/>
        </w:rPr>
        <w:t>그리기는 레이아웃의 루트 노드에서 시작됩니다. 그리고 레이아웃 트리를 따라 이동해 가면서 그려지게 되지요.</w:t>
      </w:r>
      <w:r>
        <w:rPr>
          <w:rFonts w:hint="eastAsia"/>
          <w:color w:val="000000"/>
          <w:sz w:val="27"/>
          <w:szCs w:val="27"/>
        </w:rPr>
        <w:br/>
      </w:r>
      <w:r>
        <w:rPr>
          <w:rFonts w:hint="eastAsia"/>
          <w:color w:val="000000"/>
          <w:sz w:val="27"/>
          <w:szCs w:val="27"/>
        </w:rPr>
        <w:br/>
      </w:r>
      <w:r>
        <w:rPr>
          <w:rStyle w:val="apple-style-span"/>
          <w:rFonts w:hint="eastAsia"/>
          <w:color w:val="000000"/>
          <w:sz w:val="22"/>
        </w:rPr>
        <w:t>순서대로 각 뷰 그룹은 그것의 자식들 각각이 그려지도록 하며, 각 뷰는 스스로를 그리게 됩니다.</w:t>
      </w:r>
      <w:r>
        <w:rPr>
          <w:rStyle w:val="apple-converted-space"/>
          <w:rFonts w:hint="eastAsia"/>
          <w:color w:val="000000"/>
          <w:sz w:val="22"/>
        </w:rPr>
        <w:t> </w:t>
      </w:r>
      <w:r>
        <w:rPr>
          <w:rFonts w:hint="eastAsia"/>
          <w:color w:val="000000"/>
          <w:sz w:val="27"/>
          <w:szCs w:val="27"/>
        </w:rPr>
        <w:br/>
      </w:r>
      <w:r>
        <w:rPr>
          <w:rStyle w:val="apple-style-span"/>
          <w:rFonts w:hint="eastAsia"/>
          <w:color w:val="E31600"/>
          <w:sz w:val="22"/>
        </w:rPr>
        <w:t>중요한 점은 트리를 따라 그려지기 때문에 부모가 자식들 이전에 그려지고, 형제들은 트리에 나타난 순서대로 그려진다는 점입니다.</w:t>
      </w:r>
      <w:r>
        <w:rPr>
          <w:rFonts w:hint="eastAsia"/>
          <w:color w:val="E31600"/>
          <w:sz w:val="27"/>
          <w:szCs w:val="27"/>
        </w:rPr>
        <w:br/>
      </w:r>
      <w:r>
        <w:rPr>
          <w:rFonts w:hint="eastAsia"/>
          <w:color w:val="000000"/>
          <w:sz w:val="27"/>
          <w:szCs w:val="27"/>
        </w:rPr>
        <w:br/>
      </w:r>
      <w:r>
        <w:rPr>
          <w:rStyle w:val="apple-style-span"/>
          <w:rFonts w:hint="eastAsia"/>
          <w:color w:val="000000"/>
          <w:sz w:val="22"/>
        </w:rPr>
        <w:t>레이아웃을 그리는 과정은</w:t>
      </w:r>
      <w:r>
        <w:rPr>
          <w:rStyle w:val="apple-converted-space"/>
          <w:rFonts w:hint="eastAsia"/>
          <w:color w:val="000000"/>
          <w:sz w:val="22"/>
        </w:rPr>
        <w:t> </w:t>
      </w:r>
      <w:r>
        <w:rPr>
          <w:rStyle w:val="a8"/>
          <w:rFonts w:hint="eastAsia"/>
          <w:color w:val="000000"/>
          <w:sz w:val="22"/>
        </w:rPr>
        <w:t>측정순서</w:t>
      </w:r>
      <w:r>
        <w:rPr>
          <w:rStyle w:val="apple-converted-space"/>
          <w:rFonts w:hint="eastAsia"/>
          <w:color w:val="000000"/>
          <w:sz w:val="22"/>
        </w:rPr>
        <w:t> </w:t>
      </w:r>
      <w:r>
        <w:rPr>
          <w:rStyle w:val="apple-style-span"/>
          <w:rFonts w:hint="eastAsia"/>
          <w:color w:val="000000"/>
          <w:sz w:val="22"/>
        </w:rPr>
        <w:t>와</w:t>
      </w:r>
      <w:r>
        <w:rPr>
          <w:rStyle w:val="apple-converted-space"/>
          <w:rFonts w:hint="eastAsia"/>
          <w:color w:val="000000"/>
          <w:sz w:val="22"/>
        </w:rPr>
        <w:t> </w:t>
      </w:r>
      <w:r>
        <w:rPr>
          <w:rStyle w:val="a8"/>
          <w:rFonts w:hint="eastAsia"/>
          <w:color w:val="000000"/>
          <w:sz w:val="22"/>
        </w:rPr>
        <w:t>레이아웃 순서</w:t>
      </w:r>
      <w:r>
        <w:rPr>
          <w:rStyle w:val="apple-converted-space"/>
          <w:rFonts w:hint="eastAsia"/>
          <w:color w:val="000000"/>
          <w:sz w:val="22"/>
        </w:rPr>
        <w:t> </w:t>
      </w:r>
      <w:r>
        <w:rPr>
          <w:rStyle w:val="apple-style-span"/>
          <w:rFonts w:hint="eastAsia"/>
          <w:color w:val="000000"/>
          <w:sz w:val="22"/>
        </w:rPr>
        <w:t>라는 두번의 과정을 거치게 됩니다</w:t>
      </w:r>
      <w:r>
        <w:rPr>
          <w:rFonts w:hint="eastAsia"/>
          <w:color w:val="000000"/>
          <w:sz w:val="27"/>
          <w:szCs w:val="27"/>
        </w:rPr>
        <w:br/>
      </w:r>
      <w:r>
        <w:rPr>
          <w:rFonts w:hint="eastAsia"/>
          <w:color w:val="000000"/>
          <w:sz w:val="27"/>
          <w:szCs w:val="27"/>
        </w:rPr>
        <w:br/>
      </w:r>
      <w:r>
        <w:rPr>
          <w:rStyle w:val="apple-style-span"/>
          <w:rFonts w:hint="eastAsia"/>
          <w:color w:val="000000"/>
          <w:sz w:val="22"/>
        </w:rPr>
        <w:t>측정 순서는</w:t>
      </w:r>
      <w:r>
        <w:rPr>
          <w:rStyle w:val="apple-converted-space"/>
          <w:rFonts w:hint="eastAsia"/>
          <w:color w:val="000000"/>
          <w:sz w:val="22"/>
        </w:rPr>
        <w:t> </w:t>
      </w:r>
      <w:r>
        <w:rPr>
          <w:rStyle w:val="a9"/>
          <w:rFonts w:hint="eastAsia"/>
          <w:color w:val="2B8400"/>
          <w:sz w:val="22"/>
        </w:rPr>
        <w:t>measure(int, int)</w:t>
      </w:r>
      <w:r>
        <w:rPr>
          <w:rStyle w:val="apple-converted-space"/>
          <w:rFonts w:hint="eastAsia"/>
          <w:color w:val="2B8400"/>
          <w:sz w:val="22"/>
        </w:rPr>
        <w:t> </w:t>
      </w:r>
      <w:r>
        <w:rPr>
          <w:rStyle w:val="apple-style-span"/>
          <w:rFonts w:hint="eastAsia"/>
          <w:color w:val="000000"/>
          <w:sz w:val="22"/>
        </w:rPr>
        <w:t>메소드에서 구현되며, 뷰 트리를 위에서 아래로 경유하면서 진행이 됩니다.측정순서가 끝나면 모든 뷰는 뷰에서 필요한 크기에 대해 저장을 합니다.</w:t>
      </w:r>
      <w:r>
        <w:rPr>
          <w:rStyle w:val="apple-converted-space"/>
          <w:rFonts w:hint="eastAsia"/>
          <w:color w:val="000000"/>
          <w:sz w:val="22"/>
        </w:rPr>
        <w:t> </w:t>
      </w:r>
    </w:p>
    <w:p w:rsidR="00326320" w:rsidRDefault="00326320" w:rsidP="00326320">
      <w:pPr>
        <w:jc w:val="center"/>
      </w:pPr>
      <w:r>
        <w:rPr>
          <w:noProof/>
          <w:color w:val="0000FF"/>
          <w:sz w:val="22"/>
        </w:rPr>
        <w:lastRenderedPageBreak/>
        <w:drawing>
          <wp:inline distT="0" distB="0" distL="0" distR="0">
            <wp:extent cx="5179060" cy="1982470"/>
            <wp:effectExtent l="19050" t="0" r="2540" b="0"/>
            <wp:docPr id="191" name="그림 19" descr="http://cfile23.uf.tistory.com/image/1841F5124CA9389CBBF77F">
              <a:hlinkClick xmlns:a="http://schemas.openxmlformats.org/drawingml/2006/main" r:id="rId6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cfile23.uf.tistory.com/image/1841F5124CA9389CBBF77F">
                      <a:hlinkClick r:id="rId659" tgtFrame="&quot;_blank&quot;"/>
                    </pic:cNvPr>
                    <pic:cNvPicPr>
                      <a:picLocks noChangeAspect="1" noChangeArrowheads="1"/>
                    </pic:cNvPicPr>
                  </pic:nvPicPr>
                  <pic:blipFill>
                    <a:blip r:embed="rId660"/>
                    <a:srcRect/>
                    <a:stretch>
                      <a:fillRect/>
                    </a:stretch>
                  </pic:blipFill>
                  <pic:spPr bwMode="auto">
                    <a:xfrm>
                      <a:off x="0" y="0"/>
                      <a:ext cx="5179060" cy="1982470"/>
                    </a:xfrm>
                    <a:prstGeom prst="rect">
                      <a:avLst/>
                    </a:prstGeom>
                    <a:noFill/>
                    <a:ln w="9525">
                      <a:noFill/>
                      <a:miter lim="800000"/>
                      <a:headEnd/>
                      <a:tailEnd/>
                    </a:ln>
                  </pic:spPr>
                </pic:pic>
              </a:graphicData>
            </a:graphic>
          </wp:inline>
        </w:drawing>
      </w:r>
    </w:p>
    <w:p w:rsidR="00326320" w:rsidRDefault="00326320" w:rsidP="00326320">
      <w:pPr>
        <w:spacing w:after="240"/>
        <w:jc w:val="left"/>
        <w:rPr>
          <w:rStyle w:val="apple-style-span"/>
        </w:rPr>
      </w:pPr>
      <w:r>
        <w:rPr>
          <w:rFonts w:hint="eastAsia"/>
          <w:color w:val="000000"/>
          <w:sz w:val="27"/>
          <w:szCs w:val="27"/>
        </w:rPr>
        <w:br/>
      </w:r>
      <w:r>
        <w:rPr>
          <w:rFonts w:hint="eastAsia"/>
          <w:color w:val="000000"/>
          <w:sz w:val="27"/>
          <w:szCs w:val="27"/>
        </w:rPr>
        <w:br/>
      </w:r>
      <w:r>
        <w:rPr>
          <w:rStyle w:val="apple-style-span"/>
          <w:rFonts w:hint="eastAsia"/>
          <w:color w:val="000000"/>
          <w:sz w:val="22"/>
        </w:rPr>
        <w:t>두번째 순서는</w:t>
      </w:r>
      <w:r>
        <w:rPr>
          <w:rStyle w:val="apple-converted-space"/>
          <w:rFonts w:hint="eastAsia"/>
          <w:color w:val="000000"/>
          <w:sz w:val="22"/>
        </w:rPr>
        <w:t> </w:t>
      </w:r>
      <w:r>
        <w:rPr>
          <w:rStyle w:val="a9"/>
          <w:rFonts w:hint="eastAsia"/>
          <w:color w:val="2B8400"/>
          <w:sz w:val="22"/>
        </w:rPr>
        <w:t>layout(int, int, int, int)</w:t>
      </w:r>
      <w:r>
        <w:rPr>
          <w:rStyle w:val="apple-converted-space"/>
          <w:rFonts w:hint="eastAsia"/>
          <w:color w:val="000000"/>
          <w:sz w:val="22"/>
        </w:rPr>
        <w:t> </w:t>
      </w:r>
      <w:r>
        <w:rPr>
          <w:rStyle w:val="apple-style-span"/>
          <w:rFonts w:hint="eastAsia"/>
          <w:color w:val="000000"/>
          <w:sz w:val="22"/>
        </w:rPr>
        <w:t>메소드에서 일어나며, 역시 위에서 아래로 경유하며 진행됩니다. 이 순서 동안 부모는 측정된 크기를 사용하여 자식뷰들 모두의 위치를 정합니다.</w:t>
      </w:r>
    </w:p>
    <w:p w:rsidR="00326320" w:rsidRDefault="00326320" w:rsidP="00326320">
      <w:pPr>
        <w:jc w:val="center"/>
      </w:pPr>
      <w:r>
        <w:rPr>
          <w:noProof/>
          <w:color w:val="0000FF"/>
          <w:sz w:val="22"/>
        </w:rPr>
        <w:drawing>
          <wp:inline distT="0" distB="0" distL="0" distR="0">
            <wp:extent cx="5179060" cy="2326005"/>
            <wp:effectExtent l="19050" t="0" r="2540" b="0"/>
            <wp:docPr id="190" name="그림 20" descr="http://cfile22.uf.tistory.com/image/16423F124CA939041767BA">
              <a:hlinkClick xmlns:a="http://schemas.openxmlformats.org/drawingml/2006/main" r:id="rId6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cfile22.uf.tistory.com/image/16423F124CA939041767BA">
                      <a:hlinkClick r:id="rId661" tgtFrame="&quot;_blank&quot;"/>
                    </pic:cNvPr>
                    <pic:cNvPicPr>
                      <a:picLocks noChangeAspect="1" noChangeArrowheads="1"/>
                    </pic:cNvPicPr>
                  </pic:nvPicPr>
                  <pic:blipFill>
                    <a:blip r:embed="rId662"/>
                    <a:srcRect/>
                    <a:stretch>
                      <a:fillRect/>
                    </a:stretch>
                  </pic:blipFill>
                  <pic:spPr bwMode="auto">
                    <a:xfrm>
                      <a:off x="0" y="0"/>
                      <a:ext cx="5179060" cy="2326005"/>
                    </a:xfrm>
                    <a:prstGeom prst="rect">
                      <a:avLst/>
                    </a:prstGeom>
                    <a:noFill/>
                    <a:ln w="9525">
                      <a:noFill/>
                      <a:miter lim="800000"/>
                      <a:headEnd/>
                      <a:tailEnd/>
                    </a:ln>
                  </pic:spPr>
                </pic:pic>
              </a:graphicData>
            </a:graphic>
          </wp:inline>
        </w:drawing>
      </w:r>
    </w:p>
    <w:p w:rsidR="00326320" w:rsidRDefault="00326320" w:rsidP="00326320">
      <w:pPr>
        <w:spacing w:after="240"/>
        <w:jc w:val="left"/>
        <w:rPr>
          <w:rStyle w:val="apple-style-span"/>
        </w:rPr>
      </w:pPr>
      <w:r>
        <w:rPr>
          <w:rFonts w:hint="eastAsia"/>
          <w:color w:val="000000"/>
          <w:sz w:val="27"/>
          <w:szCs w:val="27"/>
        </w:rPr>
        <w:br/>
      </w:r>
      <w:r>
        <w:rPr>
          <w:rFonts w:hint="eastAsia"/>
          <w:color w:val="000000"/>
          <w:sz w:val="27"/>
          <w:szCs w:val="27"/>
        </w:rPr>
        <w:br/>
      </w:r>
      <w:r>
        <w:rPr>
          <w:rStyle w:val="apple-style-span"/>
          <w:rFonts w:hint="eastAsia"/>
          <w:color w:val="000000"/>
          <w:sz w:val="22"/>
        </w:rPr>
        <w:t>결국엔 뷰의 measure() 메소드가 리턴될 때, 그것의</w:t>
      </w:r>
      <w:r>
        <w:rPr>
          <w:rStyle w:val="apple-converted-space"/>
          <w:rFonts w:hint="eastAsia"/>
          <w:color w:val="000000"/>
          <w:sz w:val="22"/>
        </w:rPr>
        <w:t> </w:t>
      </w:r>
      <w:r>
        <w:rPr>
          <w:rStyle w:val="apple-style-span"/>
          <w:rFonts w:hint="eastAsia"/>
          <w:color w:val="2B8400"/>
          <w:sz w:val="22"/>
        </w:rPr>
        <w:t>getMeasuredWidth()</w:t>
      </w:r>
      <w:r>
        <w:rPr>
          <w:rStyle w:val="apple-converted-space"/>
          <w:rFonts w:hint="eastAsia"/>
          <w:color w:val="000000"/>
          <w:sz w:val="22"/>
        </w:rPr>
        <w:t> </w:t>
      </w:r>
      <w:r>
        <w:rPr>
          <w:rStyle w:val="apple-style-span"/>
          <w:rFonts w:hint="eastAsia"/>
          <w:color w:val="000000"/>
          <w:sz w:val="22"/>
        </w:rPr>
        <w:t>메소드와</w:t>
      </w:r>
      <w:r>
        <w:rPr>
          <w:rStyle w:val="apple-converted-space"/>
          <w:rFonts w:hint="eastAsia"/>
          <w:color w:val="000000"/>
          <w:sz w:val="22"/>
        </w:rPr>
        <w:t> </w:t>
      </w:r>
      <w:r>
        <w:rPr>
          <w:rStyle w:val="apple-style-span"/>
          <w:rFonts w:hint="eastAsia"/>
          <w:color w:val="2B8400"/>
          <w:sz w:val="22"/>
        </w:rPr>
        <w:t>getMeasuredHeight()</w:t>
      </w:r>
      <w:r>
        <w:rPr>
          <w:rStyle w:val="apple-converted-space"/>
          <w:rFonts w:hint="eastAsia"/>
          <w:color w:val="2B8400"/>
          <w:sz w:val="22"/>
        </w:rPr>
        <w:t> </w:t>
      </w:r>
      <w:r>
        <w:rPr>
          <w:rStyle w:val="apple-style-span"/>
          <w:rFonts w:hint="eastAsia"/>
          <w:color w:val="000000"/>
          <w:sz w:val="22"/>
        </w:rPr>
        <w:t>메소드의 값은 그 뷰의 자식들의 값들과 함께 설정된다고 합니다.</w:t>
      </w:r>
    </w:p>
    <w:p w:rsidR="00326320" w:rsidRDefault="00326320" w:rsidP="00326320">
      <w:pPr>
        <w:jc w:val="center"/>
      </w:pPr>
      <w:r>
        <w:rPr>
          <w:noProof/>
          <w:color w:val="0000FF"/>
          <w:sz w:val="22"/>
        </w:rPr>
        <w:lastRenderedPageBreak/>
        <w:drawing>
          <wp:inline distT="0" distB="0" distL="0" distR="0">
            <wp:extent cx="5179060" cy="2735580"/>
            <wp:effectExtent l="19050" t="0" r="2540" b="0"/>
            <wp:docPr id="189" name="그림 21" descr="http://cfile25.uf.tistory.com/image/125E7D134CA939926B40BF">
              <a:hlinkClick xmlns:a="http://schemas.openxmlformats.org/drawingml/2006/main" r:id="rId6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file25.uf.tistory.com/image/125E7D134CA939926B40BF">
                      <a:hlinkClick r:id="rId663" tgtFrame="&quot;_blank&quot;"/>
                    </pic:cNvPr>
                    <pic:cNvPicPr>
                      <a:picLocks noChangeAspect="1" noChangeArrowheads="1"/>
                    </pic:cNvPicPr>
                  </pic:nvPicPr>
                  <pic:blipFill>
                    <a:blip r:embed="rId664"/>
                    <a:srcRect/>
                    <a:stretch>
                      <a:fillRect/>
                    </a:stretch>
                  </pic:blipFill>
                  <pic:spPr bwMode="auto">
                    <a:xfrm>
                      <a:off x="0" y="0"/>
                      <a:ext cx="5179060" cy="2735580"/>
                    </a:xfrm>
                    <a:prstGeom prst="rect">
                      <a:avLst/>
                    </a:prstGeom>
                    <a:noFill/>
                    <a:ln w="9525">
                      <a:noFill/>
                      <a:miter lim="800000"/>
                      <a:headEnd/>
                      <a:tailEnd/>
                    </a:ln>
                  </pic:spPr>
                </pic:pic>
              </a:graphicData>
            </a:graphic>
          </wp:inline>
        </w:drawing>
      </w:r>
    </w:p>
    <w:p w:rsidR="00326320" w:rsidRDefault="00326320" w:rsidP="00326320">
      <w:pPr>
        <w:jc w:val="left"/>
        <w:rPr>
          <w:rStyle w:val="apple-style-span"/>
          <w:sz w:val="27"/>
          <w:szCs w:val="27"/>
        </w:rPr>
      </w:pPr>
      <w:r>
        <w:rPr>
          <w:rFonts w:hint="eastAsia"/>
          <w:color w:val="000000"/>
          <w:sz w:val="27"/>
          <w:szCs w:val="27"/>
        </w:rPr>
        <w:br/>
      </w:r>
      <w:r>
        <w:rPr>
          <w:rFonts w:hint="eastAsia"/>
          <w:color w:val="000000"/>
          <w:sz w:val="27"/>
          <w:szCs w:val="27"/>
        </w:rPr>
        <w:br/>
      </w:r>
      <w:r>
        <w:rPr>
          <w:rStyle w:val="apple-style-span"/>
          <w:rFonts w:hint="eastAsia"/>
          <w:color w:val="000000"/>
          <w:sz w:val="22"/>
        </w:rPr>
        <w:t>이것이 바로 측정된 너비와 높이값을 나타냅니다.</w:t>
      </w:r>
      <w:r>
        <w:rPr>
          <w:rFonts w:hint="eastAsia"/>
          <w:color w:val="000000"/>
          <w:sz w:val="27"/>
          <w:szCs w:val="27"/>
        </w:rPr>
        <w:br/>
      </w:r>
      <w:r>
        <w:rPr>
          <w:rStyle w:val="apple-style-span"/>
          <w:rFonts w:hint="eastAsia"/>
          <w:color w:val="000000"/>
          <w:sz w:val="22"/>
        </w:rPr>
        <w:t>측정된 너비와 높이는 부모에 의해 지정된 값을 전적으로 따르게 됩니다. 즉, 측정 순서가 끝나면 부모는 자식들의 크기를 포함할 수 있는 상태라고 볼 수 있습니다.</w:t>
      </w:r>
      <w:r>
        <w:rPr>
          <w:rStyle w:val="apple-converted-space"/>
          <w:rFonts w:hint="eastAsia"/>
          <w:color w:val="000000"/>
          <w:sz w:val="22"/>
        </w:rPr>
        <w:t> </w:t>
      </w:r>
      <w:r>
        <w:rPr>
          <w:rFonts w:hint="eastAsia"/>
          <w:color w:val="000000"/>
          <w:sz w:val="27"/>
          <w:szCs w:val="27"/>
        </w:rPr>
        <w:br/>
      </w:r>
      <w:r>
        <w:rPr>
          <w:rFonts w:hint="eastAsia"/>
          <w:color w:val="000000"/>
          <w:sz w:val="27"/>
          <w:szCs w:val="27"/>
        </w:rPr>
        <w:br/>
      </w:r>
      <w:r>
        <w:rPr>
          <w:rStyle w:val="apple-style-span"/>
          <w:rFonts w:hint="eastAsia"/>
          <w:color w:val="000000"/>
          <w:sz w:val="22"/>
        </w:rPr>
        <w:t>부모 뷰가 자식들에게 한번 이상의</w:t>
      </w:r>
      <w:r>
        <w:rPr>
          <w:rStyle w:val="apple-converted-space"/>
          <w:rFonts w:hint="eastAsia"/>
          <w:color w:val="000000"/>
          <w:sz w:val="22"/>
        </w:rPr>
        <w:t> </w:t>
      </w:r>
      <w:r>
        <w:rPr>
          <w:rStyle w:val="apple-style-span"/>
          <w:rFonts w:hint="eastAsia"/>
          <w:color w:val="2B8400"/>
          <w:sz w:val="22"/>
        </w:rPr>
        <w:t>measure()</w:t>
      </w:r>
      <w:r>
        <w:rPr>
          <w:rStyle w:val="apple-converted-space"/>
          <w:rFonts w:hint="eastAsia"/>
          <w:color w:val="000000"/>
          <w:sz w:val="22"/>
        </w:rPr>
        <w:t> </w:t>
      </w:r>
      <w:r>
        <w:rPr>
          <w:rStyle w:val="apple-style-span"/>
          <w:rFonts w:hint="eastAsia"/>
          <w:color w:val="000000"/>
          <w:sz w:val="22"/>
        </w:rPr>
        <w:t>메소드를 호출할 수도 있는데, 예를들어 부모가 자식들 각각의 크기를 먼저 측정한 뒤, 자식들 크기의 합이 너무 크거나, 너무 작다면 다시</w:t>
      </w:r>
      <w:r>
        <w:rPr>
          <w:rStyle w:val="apple-style-span"/>
          <w:rFonts w:hint="eastAsia"/>
          <w:color w:val="2B8400"/>
          <w:sz w:val="22"/>
        </w:rPr>
        <w:t>measure()</w:t>
      </w:r>
      <w:r>
        <w:rPr>
          <w:rStyle w:val="apple-converted-space"/>
          <w:rFonts w:hint="eastAsia"/>
          <w:color w:val="2B8400"/>
          <w:sz w:val="22"/>
        </w:rPr>
        <w:t> </w:t>
      </w:r>
      <w:r>
        <w:rPr>
          <w:rStyle w:val="apple-style-span"/>
          <w:rFonts w:hint="eastAsia"/>
          <w:color w:val="000000"/>
          <w:sz w:val="22"/>
        </w:rPr>
        <w:t>메소드를 호출해야 되겠지요.</w:t>
      </w:r>
      <w:r>
        <w:rPr>
          <w:rFonts w:hint="eastAsia"/>
          <w:color w:val="000000"/>
          <w:sz w:val="27"/>
          <w:szCs w:val="27"/>
        </w:rPr>
        <w:br/>
      </w:r>
      <w:r>
        <w:rPr>
          <w:rFonts w:hint="eastAsia"/>
          <w:color w:val="000000"/>
          <w:sz w:val="27"/>
          <w:szCs w:val="27"/>
        </w:rPr>
        <w:br/>
      </w:r>
      <w:r>
        <w:rPr>
          <w:rFonts w:hint="eastAsia"/>
          <w:color w:val="000000"/>
          <w:sz w:val="27"/>
          <w:szCs w:val="27"/>
        </w:rPr>
        <w:br/>
      </w:r>
      <w:r>
        <w:rPr>
          <w:rStyle w:val="apple-style-span"/>
          <w:rFonts w:hint="eastAsia"/>
          <w:color w:val="000000"/>
          <w:sz w:val="22"/>
        </w:rPr>
        <w:t>측정 순서는 크기 전달을 위해 두개의 클래스를 사용합니다.</w:t>
      </w:r>
      <w:r>
        <w:rPr>
          <w:rFonts w:hint="eastAsia"/>
          <w:color w:val="000000"/>
          <w:sz w:val="27"/>
          <w:szCs w:val="27"/>
        </w:rPr>
        <w:br/>
      </w:r>
      <w:r>
        <w:rPr>
          <w:rStyle w:val="a8"/>
          <w:rFonts w:hint="eastAsia"/>
          <w:color w:val="000000"/>
          <w:sz w:val="22"/>
        </w:rPr>
        <w:t>View.MeasureSpec</w:t>
      </w:r>
      <w:r>
        <w:rPr>
          <w:rStyle w:val="apple-converted-space"/>
          <w:rFonts w:hint="eastAsia"/>
          <w:color w:val="000000"/>
          <w:sz w:val="22"/>
        </w:rPr>
        <w:t> </w:t>
      </w:r>
      <w:r>
        <w:rPr>
          <w:rStyle w:val="apple-style-span"/>
          <w:rFonts w:hint="eastAsia"/>
          <w:color w:val="000000"/>
          <w:sz w:val="22"/>
        </w:rPr>
        <w:t>클래스는 측정과 배치를 원하는 부모에게 알려주는 역할을 합니다.</w:t>
      </w:r>
      <w:r>
        <w:rPr>
          <w:rFonts w:hint="eastAsia"/>
          <w:color w:val="000000"/>
          <w:sz w:val="27"/>
          <w:szCs w:val="27"/>
        </w:rPr>
        <w:br/>
      </w:r>
      <w:r>
        <w:rPr>
          <w:rStyle w:val="a8"/>
          <w:rFonts w:hint="eastAsia"/>
          <w:color w:val="000000"/>
          <w:sz w:val="22"/>
        </w:rPr>
        <w:t>LayoutParams</w:t>
      </w:r>
      <w:r>
        <w:rPr>
          <w:rStyle w:val="apple-converted-space"/>
          <w:rFonts w:hint="eastAsia"/>
          <w:color w:val="000000"/>
          <w:sz w:val="22"/>
        </w:rPr>
        <w:t> </w:t>
      </w:r>
      <w:r>
        <w:rPr>
          <w:rStyle w:val="apple-style-span"/>
          <w:rFonts w:hint="eastAsia"/>
          <w:color w:val="000000"/>
          <w:sz w:val="22"/>
        </w:rPr>
        <w:t>클래스는 뷰가 얼마나 크게 되고 싶은지를 나타내는 역할을 합니다.</w:t>
      </w:r>
      <w:r>
        <w:rPr>
          <w:rFonts w:hint="eastAsia"/>
          <w:color w:val="000000"/>
          <w:sz w:val="27"/>
          <w:szCs w:val="27"/>
        </w:rPr>
        <w:br/>
      </w:r>
      <w:r>
        <w:rPr>
          <w:rFonts w:hint="eastAsia"/>
          <w:color w:val="000000"/>
          <w:sz w:val="27"/>
          <w:szCs w:val="27"/>
        </w:rPr>
        <w:br/>
      </w:r>
      <w:r>
        <w:rPr>
          <w:rFonts w:hint="eastAsia"/>
          <w:color w:val="000000"/>
          <w:sz w:val="27"/>
          <w:szCs w:val="27"/>
        </w:rPr>
        <w:br/>
      </w:r>
      <w:r>
        <w:rPr>
          <w:rStyle w:val="apple-style-span"/>
          <w:rFonts w:hint="eastAsia"/>
          <w:color w:val="000000"/>
          <w:sz w:val="22"/>
        </w:rPr>
        <w:t>각각의 크기는 다음와 같이 지정됩니다.</w:t>
      </w:r>
    </w:p>
    <w:p w:rsidR="00326320" w:rsidRDefault="00326320" w:rsidP="00326320">
      <w:pPr>
        <w:shd w:val="clear" w:color="auto" w:fill="FFFFFF"/>
        <w:spacing w:after="270"/>
      </w:pPr>
      <w:r>
        <w:rPr>
          <w:rFonts w:hint="eastAsia"/>
          <w:color w:val="000000"/>
          <w:sz w:val="27"/>
          <w:szCs w:val="27"/>
        </w:rPr>
        <w:br/>
      </w:r>
      <w:r>
        <w:rPr>
          <w:rFonts w:hint="eastAsia"/>
          <w:color w:val="000000"/>
          <w:sz w:val="22"/>
        </w:rPr>
        <w:t>▣  정확한 값</w:t>
      </w:r>
      <w:r>
        <w:rPr>
          <w:rFonts w:hint="eastAsia"/>
          <w:color w:val="000000"/>
          <w:sz w:val="27"/>
          <w:szCs w:val="27"/>
        </w:rPr>
        <w:br/>
      </w:r>
      <w:r>
        <w:rPr>
          <w:rFonts w:hint="eastAsia"/>
          <w:color w:val="000000"/>
          <w:sz w:val="22"/>
        </w:rPr>
        <w:t>▣ 뷰가 부모의 크기만큼 꽉 채우기 (</w:t>
      </w:r>
      <w:r>
        <w:rPr>
          <w:rStyle w:val="apple-converted-space"/>
          <w:rFonts w:hint="eastAsia"/>
          <w:color w:val="000000"/>
          <w:sz w:val="22"/>
        </w:rPr>
        <w:t> </w:t>
      </w:r>
      <w:r>
        <w:rPr>
          <w:rStyle w:val="a8"/>
          <w:rFonts w:hint="eastAsia"/>
          <w:color w:val="000000"/>
          <w:sz w:val="22"/>
        </w:rPr>
        <w:t>FILL_PARENT</w:t>
      </w:r>
      <w:r>
        <w:rPr>
          <w:rStyle w:val="apple-converted-space"/>
          <w:rFonts w:hint="eastAsia"/>
          <w:color w:val="000000"/>
          <w:sz w:val="22"/>
        </w:rPr>
        <w:t> </w:t>
      </w:r>
      <w:r>
        <w:rPr>
          <w:rFonts w:hint="eastAsia"/>
          <w:color w:val="000000"/>
          <w:sz w:val="22"/>
        </w:rPr>
        <w:t>)</w:t>
      </w:r>
      <w:r>
        <w:rPr>
          <w:rFonts w:hint="eastAsia"/>
          <w:color w:val="000000"/>
          <w:sz w:val="27"/>
          <w:szCs w:val="27"/>
        </w:rPr>
        <w:br/>
      </w:r>
      <w:r>
        <w:rPr>
          <w:rFonts w:hint="eastAsia"/>
          <w:color w:val="000000"/>
          <w:sz w:val="22"/>
        </w:rPr>
        <w:t>▣ 뷰가 자신의 내용을 감쌀만큼만의 크기를 원할 때 (</w:t>
      </w:r>
      <w:r>
        <w:rPr>
          <w:rStyle w:val="apple-converted-space"/>
          <w:rFonts w:hint="eastAsia"/>
          <w:color w:val="000000"/>
          <w:sz w:val="22"/>
        </w:rPr>
        <w:t> </w:t>
      </w:r>
      <w:r>
        <w:rPr>
          <w:rStyle w:val="a8"/>
          <w:rFonts w:hint="eastAsia"/>
          <w:color w:val="000000"/>
          <w:sz w:val="22"/>
        </w:rPr>
        <w:t>WRAP_CONTENT</w:t>
      </w:r>
      <w:r>
        <w:rPr>
          <w:rStyle w:val="apple-converted-space"/>
          <w:rFonts w:hint="eastAsia"/>
          <w:color w:val="000000"/>
          <w:sz w:val="22"/>
        </w:rPr>
        <w:t> </w:t>
      </w:r>
      <w:r>
        <w:rPr>
          <w:rFonts w:hint="eastAsia"/>
          <w:color w:val="000000"/>
          <w:sz w:val="22"/>
        </w:rPr>
        <w:t>)</w:t>
      </w:r>
    </w:p>
    <w:p w:rsidR="00326320" w:rsidRDefault="00326320" w:rsidP="00326320">
      <w:pPr>
        <w:spacing w:after="270"/>
        <w:rPr>
          <w:rStyle w:val="apple-style-span"/>
        </w:rPr>
      </w:pPr>
      <w:r>
        <w:rPr>
          <w:rFonts w:hint="eastAsia"/>
          <w:color w:val="000000"/>
          <w:sz w:val="27"/>
          <w:szCs w:val="27"/>
        </w:rPr>
        <w:lastRenderedPageBreak/>
        <w:br/>
      </w:r>
      <w:r>
        <w:rPr>
          <w:rFonts w:hint="eastAsia"/>
          <w:color w:val="000000"/>
          <w:sz w:val="27"/>
          <w:szCs w:val="27"/>
        </w:rPr>
        <w:br/>
      </w:r>
    </w:p>
    <w:p w:rsidR="00326320" w:rsidRDefault="00326320" w:rsidP="00326320">
      <w:pPr>
        <w:shd w:val="clear" w:color="auto" w:fill="E7FDB5"/>
      </w:pPr>
      <w:r>
        <w:rPr>
          <w:rStyle w:val="a8"/>
          <w:rFonts w:hint="eastAsia"/>
          <w:color w:val="000000"/>
          <w:sz w:val="22"/>
        </w:rPr>
        <w:t>뷰 그룹의 서브클래스에 LayoutParams 의 서브클래스가 있는 경우</w:t>
      </w:r>
    </w:p>
    <w:p w:rsidR="00326320" w:rsidRDefault="00326320" w:rsidP="00326320">
      <w:pPr>
        <w:spacing w:after="240"/>
        <w:rPr>
          <w:rStyle w:val="apple-style-span"/>
          <w:sz w:val="22"/>
        </w:rPr>
      </w:pPr>
      <w:r>
        <w:rPr>
          <w:rFonts w:hint="eastAsia"/>
          <w:color w:val="000000"/>
          <w:sz w:val="27"/>
          <w:szCs w:val="27"/>
        </w:rPr>
        <w:br/>
      </w:r>
      <w:r>
        <w:rPr>
          <w:rStyle w:val="apple-style-span"/>
          <w:rFonts w:hint="eastAsia"/>
          <w:color w:val="000000"/>
          <w:sz w:val="22"/>
        </w:rPr>
        <w:t>제목이 좀 길고 어렵습니다^^;</w:t>
      </w:r>
      <w:r>
        <w:rPr>
          <w:rFonts w:hint="eastAsia"/>
          <w:color w:val="000000"/>
          <w:sz w:val="27"/>
          <w:szCs w:val="27"/>
        </w:rPr>
        <w:br/>
      </w:r>
      <w:r>
        <w:rPr>
          <w:rFonts w:hint="eastAsia"/>
          <w:color w:val="000000"/>
          <w:sz w:val="27"/>
          <w:szCs w:val="27"/>
        </w:rPr>
        <w:br/>
      </w:r>
      <w:r>
        <w:rPr>
          <w:rStyle w:val="apple-style-span"/>
          <w:rFonts w:hint="eastAsia"/>
          <w:color w:val="000000"/>
          <w:sz w:val="22"/>
        </w:rPr>
        <w:t>일단 뷰 그룹의 서브클래스에 LayoutParams 의 서브클래스가 있는 경우가 있을 수 있습니다.</w:t>
      </w:r>
      <w:r>
        <w:rPr>
          <w:rFonts w:hint="eastAsia"/>
          <w:color w:val="000000"/>
          <w:sz w:val="27"/>
          <w:szCs w:val="27"/>
        </w:rPr>
        <w:br/>
      </w:r>
      <w:r>
        <w:rPr>
          <w:rStyle w:val="apple-style-span"/>
          <w:rFonts w:hint="eastAsia"/>
          <w:color w:val="000000"/>
          <w:sz w:val="22"/>
        </w:rPr>
        <w:t>예를들어 랠러티브 레이아웃은 자신의 LayoutParams 서브클래스를 가지는데요, 이것은 자식뷰를 가로세로 가운데에 놓는 처리를 합니다.</w:t>
      </w:r>
      <w:r>
        <w:rPr>
          <w:rStyle w:val="apple-converted-space"/>
          <w:rFonts w:hint="eastAsia"/>
          <w:color w:val="000000"/>
          <w:sz w:val="22"/>
        </w:rPr>
        <w:t> </w:t>
      </w:r>
      <w:r>
        <w:rPr>
          <w:rFonts w:hint="eastAsia"/>
          <w:color w:val="000000"/>
          <w:sz w:val="27"/>
          <w:szCs w:val="27"/>
        </w:rPr>
        <w:br/>
      </w:r>
      <w:r>
        <w:rPr>
          <w:rFonts w:hint="eastAsia"/>
          <w:color w:val="000000"/>
          <w:sz w:val="27"/>
          <w:szCs w:val="27"/>
        </w:rPr>
        <w:br/>
      </w:r>
      <w:r>
        <w:rPr>
          <w:rStyle w:val="a8"/>
          <w:rFonts w:hint="eastAsia"/>
          <w:color w:val="000000"/>
          <w:sz w:val="22"/>
        </w:rPr>
        <w:t>MeasureSpec</w:t>
      </w:r>
      <w:r>
        <w:rPr>
          <w:rStyle w:val="apple-converted-space"/>
          <w:rFonts w:hint="eastAsia"/>
          <w:color w:val="000000"/>
          <w:sz w:val="22"/>
        </w:rPr>
        <w:t> </w:t>
      </w:r>
      <w:r>
        <w:rPr>
          <w:rStyle w:val="apple-style-span"/>
          <w:rFonts w:hint="eastAsia"/>
          <w:color w:val="000000"/>
          <w:sz w:val="22"/>
        </w:rPr>
        <w:t>은 부모에서 자식으로, 트리 아래로 요구조건을 보내기 위해 사용됩니다.</w:t>
      </w:r>
    </w:p>
    <w:p w:rsidR="00326320" w:rsidRDefault="00326320" w:rsidP="00326320">
      <w:pPr>
        <w:jc w:val="center"/>
      </w:pPr>
      <w:r>
        <w:rPr>
          <w:noProof/>
          <w:color w:val="0000FF"/>
          <w:sz w:val="22"/>
        </w:rPr>
        <w:drawing>
          <wp:inline distT="0" distB="0" distL="0" distR="0">
            <wp:extent cx="5179060" cy="2845435"/>
            <wp:effectExtent l="19050" t="0" r="2540" b="0"/>
            <wp:docPr id="188" name="그림 22" descr="http://cfile4.uf.tistory.com/image/1831CF114CA93BD00272DB">
              <a:hlinkClick xmlns:a="http://schemas.openxmlformats.org/drawingml/2006/main" r:id="rId6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cfile4.uf.tistory.com/image/1831CF114CA93BD00272DB">
                      <a:hlinkClick r:id="rId665" tgtFrame="&quot;_blank&quot;"/>
                    </pic:cNvPr>
                    <pic:cNvPicPr>
                      <a:picLocks noChangeAspect="1" noChangeArrowheads="1"/>
                    </pic:cNvPicPr>
                  </pic:nvPicPr>
                  <pic:blipFill>
                    <a:blip r:embed="rId666"/>
                    <a:srcRect/>
                    <a:stretch>
                      <a:fillRect/>
                    </a:stretch>
                  </pic:blipFill>
                  <pic:spPr bwMode="auto">
                    <a:xfrm>
                      <a:off x="0" y="0"/>
                      <a:ext cx="5179060" cy="2845435"/>
                    </a:xfrm>
                    <a:prstGeom prst="rect">
                      <a:avLst/>
                    </a:prstGeom>
                    <a:noFill/>
                    <a:ln w="9525">
                      <a:noFill/>
                      <a:miter lim="800000"/>
                      <a:headEnd/>
                      <a:tailEnd/>
                    </a:ln>
                  </pic:spPr>
                </pic:pic>
              </a:graphicData>
            </a:graphic>
          </wp:inline>
        </w:drawing>
      </w:r>
    </w:p>
    <w:p w:rsidR="00326320" w:rsidRDefault="00326320" w:rsidP="00326320">
      <w:pPr>
        <w:jc w:val="left"/>
        <w:rPr>
          <w:rStyle w:val="apple-style-span"/>
          <w:sz w:val="27"/>
          <w:szCs w:val="27"/>
        </w:rPr>
      </w:pPr>
      <w:r>
        <w:rPr>
          <w:rFonts w:hint="eastAsia"/>
          <w:color w:val="000000"/>
          <w:sz w:val="27"/>
          <w:szCs w:val="27"/>
        </w:rPr>
        <w:br/>
      </w:r>
      <w:r>
        <w:rPr>
          <w:rFonts w:hint="eastAsia"/>
          <w:color w:val="000000"/>
          <w:sz w:val="27"/>
          <w:szCs w:val="27"/>
        </w:rPr>
        <w:br/>
      </w:r>
      <w:r>
        <w:rPr>
          <w:rFonts w:hint="eastAsia"/>
          <w:color w:val="000000"/>
          <w:sz w:val="27"/>
          <w:szCs w:val="27"/>
        </w:rPr>
        <w:br/>
      </w:r>
      <w:r>
        <w:rPr>
          <w:rStyle w:val="apple-style-span"/>
          <w:rFonts w:hint="eastAsia"/>
          <w:color w:val="000000"/>
          <w:sz w:val="22"/>
        </w:rPr>
        <w:t>아래의 세가지 모드 중 하나를 가집니다.</w:t>
      </w:r>
    </w:p>
    <w:p w:rsidR="00326320" w:rsidRDefault="00326320" w:rsidP="00326320">
      <w:pPr>
        <w:shd w:val="clear" w:color="auto" w:fill="FFFFFF"/>
      </w:pPr>
      <w:r>
        <w:rPr>
          <w:rFonts w:hint="eastAsia"/>
          <w:color w:val="000000"/>
          <w:sz w:val="27"/>
          <w:szCs w:val="27"/>
        </w:rPr>
        <w:br/>
      </w:r>
      <w:r>
        <w:rPr>
          <w:rFonts w:hint="eastAsia"/>
          <w:color w:val="000000"/>
          <w:sz w:val="22"/>
        </w:rPr>
        <w:t>▣</w:t>
      </w:r>
      <w:r>
        <w:rPr>
          <w:rStyle w:val="apple-converted-space"/>
          <w:rFonts w:hint="eastAsia"/>
          <w:color w:val="000000"/>
          <w:sz w:val="22"/>
        </w:rPr>
        <w:t> </w:t>
      </w:r>
      <w:r>
        <w:rPr>
          <w:rStyle w:val="a8"/>
          <w:rFonts w:hint="eastAsia"/>
          <w:color w:val="000000"/>
          <w:sz w:val="22"/>
        </w:rPr>
        <w:t>UNSPECIFIED</w:t>
      </w:r>
      <w:r>
        <w:rPr>
          <w:rStyle w:val="apple-converted-space"/>
          <w:rFonts w:hint="eastAsia"/>
          <w:color w:val="000000"/>
          <w:sz w:val="22"/>
        </w:rPr>
        <w:t> </w:t>
      </w:r>
      <w:r>
        <w:rPr>
          <w:rFonts w:hint="eastAsia"/>
          <w:color w:val="000000"/>
          <w:sz w:val="22"/>
        </w:rPr>
        <w:t xml:space="preserve">: 자식뷰가 원하는 크기 결정을 위해 부모에 의해 사용됨. 예를들어 자식뷰의 너비가 240 이라면, 원하는 높이를 알기 위해 , UNSPECIFIED 로 설정된 높이와 </w:t>
      </w:r>
      <w:r>
        <w:rPr>
          <w:rFonts w:hint="eastAsia"/>
          <w:color w:val="000000"/>
          <w:sz w:val="22"/>
        </w:rPr>
        <w:lastRenderedPageBreak/>
        <w:t>EXACTLY 240 으로 설정된 너비를 가지고 자식 뷰에 대한 measure() 메소드를 호출할 수 있습니다.</w:t>
      </w:r>
      <w:r>
        <w:rPr>
          <w:rFonts w:hint="eastAsia"/>
          <w:color w:val="000000"/>
          <w:sz w:val="27"/>
          <w:szCs w:val="27"/>
        </w:rPr>
        <w:br/>
      </w:r>
      <w:r>
        <w:rPr>
          <w:rFonts w:hint="eastAsia"/>
          <w:color w:val="000000"/>
          <w:sz w:val="27"/>
          <w:szCs w:val="27"/>
        </w:rPr>
        <w:br/>
      </w:r>
      <w:r>
        <w:rPr>
          <w:rFonts w:hint="eastAsia"/>
          <w:color w:val="000000"/>
          <w:sz w:val="22"/>
        </w:rPr>
        <w:t>▣</w:t>
      </w:r>
      <w:r>
        <w:rPr>
          <w:rStyle w:val="apple-converted-space"/>
          <w:rFonts w:hint="eastAsia"/>
          <w:color w:val="000000"/>
          <w:sz w:val="22"/>
        </w:rPr>
        <w:t> </w:t>
      </w:r>
      <w:r>
        <w:rPr>
          <w:rStyle w:val="a8"/>
          <w:rFonts w:hint="eastAsia"/>
          <w:color w:val="000000"/>
          <w:sz w:val="22"/>
        </w:rPr>
        <w:t>EXACTLY</w:t>
      </w:r>
      <w:r>
        <w:rPr>
          <w:rStyle w:val="apple-converted-space"/>
          <w:rFonts w:hint="eastAsia"/>
          <w:b/>
          <w:bCs/>
          <w:color w:val="000000"/>
          <w:sz w:val="22"/>
        </w:rPr>
        <w:t> </w:t>
      </w:r>
      <w:r>
        <w:rPr>
          <w:rFonts w:hint="eastAsia"/>
          <w:color w:val="000000"/>
          <w:sz w:val="22"/>
        </w:rPr>
        <w:t>: 자식에게 정확한 크기 부여를 위해 부모에 의해 사용됨. 자식은 이 크기를 사용해야되고, 자식의 자식(자손:decendants) 은 이 크기안에서 맞춰져야 합니다.</w:t>
      </w:r>
      <w:r>
        <w:rPr>
          <w:rFonts w:hint="eastAsia"/>
          <w:color w:val="000000"/>
          <w:sz w:val="27"/>
          <w:szCs w:val="27"/>
        </w:rPr>
        <w:br/>
      </w:r>
      <w:r>
        <w:rPr>
          <w:rFonts w:hint="eastAsia"/>
          <w:color w:val="000000"/>
          <w:sz w:val="27"/>
          <w:szCs w:val="27"/>
        </w:rPr>
        <w:br/>
      </w:r>
      <w:r>
        <w:rPr>
          <w:rFonts w:hint="eastAsia"/>
          <w:color w:val="000000"/>
          <w:sz w:val="22"/>
        </w:rPr>
        <w:t>▣</w:t>
      </w:r>
      <w:r>
        <w:rPr>
          <w:rStyle w:val="apple-converted-space"/>
          <w:rFonts w:hint="eastAsia"/>
          <w:color w:val="000000"/>
          <w:sz w:val="22"/>
        </w:rPr>
        <w:t> </w:t>
      </w:r>
      <w:r>
        <w:rPr>
          <w:rStyle w:val="a8"/>
          <w:rFonts w:hint="eastAsia"/>
          <w:color w:val="000000"/>
          <w:sz w:val="22"/>
        </w:rPr>
        <w:t>AT_MOST</w:t>
      </w:r>
      <w:r>
        <w:rPr>
          <w:rStyle w:val="apple-converted-space"/>
          <w:rFonts w:hint="eastAsia"/>
          <w:color w:val="000000"/>
          <w:sz w:val="22"/>
        </w:rPr>
        <w:t> </w:t>
      </w:r>
      <w:r>
        <w:rPr>
          <w:rFonts w:hint="eastAsia"/>
          <w:color w:val="000000"/>
          <w:sz w:val="22"/>
        </w:rPr>
        <w:t>: 자식에게 최대 크기 부여를 위해 부모에 의해 사용됨. 자식과 자손은 이 크기 안에서 맞춰져야 합니다.</w:t>
      </w:r>
    </w:p>
    <w:p w:rsidR="00326320" w:rsidRDefault="00326320" w:rsidP="00326320">
      <w:pPr>
        <w:spacing w:after="240"/>
        <w:rPr>
          <w:rStyle w:val="apple-style-span"/>
          <w:sz w:val="22"/>
        </w:rPr>
      </w:pPr>
      <w:r>
        <w:rPr>
          <w:rFonts w:hint="eastAsia"/>
          <w:color w:val="000000"/>
          <w:sz w:val="27"/>
          <w:szCs w:val="27"/>
        </w:rPr>
        <w:br/>
      </w:r>
      <w:r>
        <w:rPr>
          <w:rFonts w:hint="eastAsia"/>
          <w:color w:val="000000"/>
          <w:sz w:val="27"/>
          <w:szCs w:val="27"/>
        </w:rPr>
        <w:br/>
      </w:r>
      <w:r>
        <w:rPr>
          <w:rFonts w:hint="eastAsia"/>
          <w:color w:val="000000"/>
          <w:sz w:val="27"/>
          <w:szCs w:val="27"/>
        </w:rPr>
        <w:br/>
      </w:r>
    </w:p>
    <w:p w:rsidR="00326320" w:rsidRDefault="00153F68" w:rsidP="00326320">
      <w:r w:rsidRPr="00153F68">
        <w:rPr>
          <w:color w:val="000000"/>
          <w:sz w:val="22"/>
        </w:rPr>
        <w:pict>
          <v:rect id="_x0000_i1035" style="width:0;height:.75pt" o:hralign="center" o:hrstd="t" o:hr="t" fillcolor="gray" stroked="f"/>
        </w:pict>
      </w:r>
    </w:p>
    <w:p w:rsidR="00326320" w:rsidRPr="00326320" w:rsidRDefault="00326320" w:rsidP="00326320">
      <w:pPr>
        <w:widowControl/>
        <w:wordWrap/>
        <w:autoSpaceDE/>
        <w:autoSpaceDN/>
        <w:jc w:val="left"/>
        <w:rPr>
          <w:rFonts w:ascii="Courier New" w:hAnsi="Courier New" w:cs="Courier New"/>
          <w:b/>
          <w:color w:val="666666"/>
          <w:sz w:val="24"/>
          <w:szCs w:val="16"/>
        </w:rPr>
      </w:pPr>
      <w:r>
        <w:rPr>
          <w:rFonts w:hint="eastAsia"/>
          <w:color w:val="000000"/>
          <w:sz w:val="22"/>
        </w:rPr>
        <w:br/>
      </w:r>
      <w:r>
        <w:rPr>
          <w:rFonts w:hint="eastAsia"/>
          <w:color w:val="000000"/>
          <w:sz w:val="22"/>
        </w:rPr>
        <w:br/>
      </w:r>
      <w:r>
        <w:rPr>
          <w:rStyle w:val="apple-style-span"/>
          <w:rFonts w:hint="eastAsia"/>
          <w:color w:val="000000"/>
          <w:sz w:val="22"/>
        </w:rPr>
        <w:t>일반적인 안드로이드의 레이아웃에 관한 글 이었습니다.</w:t>
      </w:r>
      <w:r>
        <w:rPr>
          <w:rFonts w:hint="eastAsia"/>
          <w:color w:val="000000"/>
          <w:sz w:val="22"/>
        </w:rPr>
        <w:br/>
      </w:r>
      <w:r>
        <w:rPr>
          <w:rStyle w:val="apple-style-span"/>
          <w:rFonts w:hint="eastAsia"/>
          <w:color w:val="000000"/>
          <w:sz w:val="22"/>
        </w:rPr>
        <w:t>레이아웃에 대한 내용도 이제 끝이네요 ^^</w:t>
      </w:r>
      <w:r>
        <w:rPr>
          <w:rFonts w:hint="eastAsia"/>
          <w:color w:val="000000"/>
          <w:sz w:val="22"/>
        </w:rPr>
        <w:br/>
      </w:r>
      <w:r>
        <w:rPr>
          <w:rFonts w:hint="eastAsia"/>
          <w:color w:val="000000"/>
          <w:sz w:val="22"/>
        </w:rPr>
        <w:br/>
      </w:r>
      <w:r>
        <w:rPr>
          <w:rStyle w:val="apple-style-span"/>
          <w:rFonts w:hint="eastAsia"/>
          <w:color w:val="000000"/>
          <w:sz w:val="22"/>
        </w:rPr>
        <w:t>다음 글은 리소스.........ㅋㅋ</w:t>
      </w:r>
      <w:r>
        <w:rPr>
          <w:rFonts w:hint="eastAsia"/>
          <w:color w:val="000000"/>
          <w:sz w:val="22"/>
        </w:rPr>
        <w:br/>
      </w:r>
      <w:r>
        <w:rPr>
          <w:rStyle w:val="apple-style-span"/>
          <w:rFonts w:hint="eastAsia"/>
          <w:color w:val="000000"/>
          <w:sz w:val="22"/>
        </w:rPr>
        <w:t> </w:t>
      </w:r>
      <w:r>
        <w:rPr>
          <w:rStyle w:val="apple-converted-space"/>
          <w:rFonts w:hint="eastAsia"/>
          <w:color w:val="000000"/>
          <w:sz w:val="22"/>
        </w:rPr>
        <w:t> </w:t>
      </w:r>
      <w:r>
        <w:rPr>
          <w:rFonts w:hint="eastAsia"/>
          <w:color w:val="000000"/>
          <w:sz w:val="22"/>
        </w:rPr>
        <w:br/>
      </w:r>
    </w:p>
    <w:p w:rsidR="00326320" w:rsidRDefault="00326320">
      <w:pPr>
        <w:widowControl/>
        <w:wordWrap/>
        <w:autoSpaceDE/>
        <w:autoSpaceDN/>
        <w:jc w:val="left"/>
        <w:rPr>
          <w:rFonts w:ascii="Courier New" w:hAnsi="Courier New" w:cs="Courier New"/>
          <w:color w:val="666666"/>
          <w:sz w:val="16"/>
          <w:szCs w:val="16"/>
        </w:rPr>
      </w:pPr>
    </w:p>
    <w:p w:rsidR="00326320" w:rsidRDefault="00326320">
      <w:pPr>
        <w:widowControl/>
        <w:wordWrap/>
        <w:autoSpaceDE/>
        <w:autoSpaceDN/>
        <w:jc w:val="left"/>
        <w:rPr>
          <w:rFonts w:ascii="Courier New" w:hAnsi="Courier New" w:cs="Courier New"/>
          <w:color w:val="666666"/>
          <w:sz w:val="16"/>
          <w:szCs w:val="16"/>
        </w:rPr>
      </w:pPr>
    </w:p>
    <w:p w:rsidR="00326320" w:rsidRDefault="00326320">
      <w:pPr>
        <w:widowControl/>
        <w:wordWrap/>
        <w:autoSpaceDE/>
        <w:autoSpaceDN/>
        <w:jc w:val="left"/>
        <w:rPr>
          <w:rFonts w:ascii="Courier New" w:hAnsi="Courier New" w:cs="Courier New"/>
          <w:color w:val="666666"/>
          <w:sz w:val="16"/>
          <w:szCs w:val="16"/>
        </w:rPr>
      </w:pPr>
    </w:p>
    <w:p w:rsidR="00BB18B9" w:rsidRDefault="00326320" w:rsidP="00BB18B9">
      <w:pPr>
        <w:pStyle w:val="1"/>
        <w:ind w:left="35"/>
        <w:rPr>
          <w:rFonts w:ascii="돋움" w:eastAsia="돋움" w:hAnsi="돋움"/>
          <w:color w:val="000000"/>
          <w:sz w:val="21"/>
          <w:szCs w:val="21"/>
        </w:rPr>
      </w:pPr>
      <w:r>
        <w:rPr>
          <w:rFonts w:ascii="Courier New" w:hAnsi="Courier New" w:cs="Courier New"/>
          <w:color w:val="666666"/>
          <w:sz w:val="16"/>
          <w:szCs w:val="16"/>
        </w:rPr>
        <w:br w:type="page"/>
      </w:r>
      <w:hyperlink r:id="rId667" w:history="1">
        <w:r w:rsidR="00BB18B9">
          <w:rPr>
            <w:rStyle w:val="a4"/>
            <w:rFonts w:ascii="돋움" w:eastAsia="돋움" w:hAnsi="돋움" w:hint="eastAsia"/>
            <w:color w:val="000000"/>
            <w:sz w:val="21"/>
            <w:szCs w:val="21"/>
            <w:u w:val="none"/>
          </w:rPr>
          <w:t>Tab을 세로로 놔보자...</w:t>
        </w:r>
      </w:hyperlink>
      <w:r w:rsidR="00BB18B9" w:rsidRPr="00BB18B9">
        <w:t xml:space="preserve"> </w:t>
      </w:r>
      <w:hyperlink r:id="rId668" w:history="1">
        <w:r w:rsidR="00BB18B9">
          <w:rPr>
            <w:rStyle w:val="a4"/>
          </w:rPr>
          <w:t>http://www.androidpub.com/861583</w:t>
        </w:r>
      </w:hyperlink>
    </w:p>
    <w:p w:rsidR="00BB18B9" w:rsidRDefault="00BB18B9" w:rsidP="00BB18B9">
      <w:pPr>
        <w:rPr>
          <w:rFonts w:ascii="돋움" w:eastAsia="돋움" w:hAnsi="돋움"/>
          <w:color w:val="3074A5"/>
          <w:sz w:val="14"/>
          <w:szCs w:val="14"/>
        </w:rPr>
      </w:pPr>
      <w:r>
        <w:rPr>
          <w:rFonts w:ascii="돋움" w:eastAsia="돋움" w:hAnsi="돋움"/>
          <w:noProof/>
          <w:color w:val="3074A5"/>
          <w:sz w:val="14"/>
          <w:szCs w:val="14"/>
        </w:rPr>
        <w:drawing>
          <wp:inline distT="0" distB="0" distL="0" distR="0">
            <wp:extent cx="190500" cy="190500"/>
            <wp:effectExtent l="19050" t="0" r="0" b="0"/>
            <wp:docPr id="193" name="그림 20" descr="id: 그냥가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d: 그냥가자"/>
                    <pic:cNvPicPr>
                      <a:picLocks noChangeAspect="1" noChangeArrowheads="1"/>
                    </pic:cNvPicPr>
                  </pic:nvPicPr>
                  <pic:blipFill>
                    <a:blip r:embed="rId508"/>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rStyle w:val="member607261"/>
          <w:rFonts w:ascii="돋움" w:eastAsia="돋움" w:hAnsi="돋움" w:hint="eastAsia"/>
          <w:color w:val="3074A5"/>
          <w:sz w:val="14"/>
          <w:szCs w:val="14"/>
        </w:rPr>
        <w:t>그냥가자</w:t>
      </w:r>
    </w:p>
    <w:p w:rsidR="00BB18B9" w:rsidRDefault="00153F68" w:rsidP="00BB18B9">
      <w:pPr>
        <w:spacing w:line="196" w:lineRule="atLeast"/>
        <w:rPr>
          <w:rFonts w:ascii="Tahoma" w:eastAsia="돋움" w:hAnsi="Tahoma" w:cs="Tahoma"/>
          <w:color w:val="444444"/>
          <w:sz w:val="13"/>
          <w:szCs w:val="13"/>
        </w:rPr>
      </w:pPr>
      <w:hyperlink r:id="rId669" w:history="1">
        <w:r w:rsidR="00BB18B9">
          <w:rPr>
            <w:rStyle w:val="a4"/>
            <w:rFonts w:ascii="Tahoma" w:eastAsia="돋움" w:hAnsi="Tahoma" w:cs="Tahoma"/>
            <w:color w:val="BBBBBB"/>
            <w:sz w:val="13"/>
            <w:szCs w:val="13"/>
            <w:u w:val="none"/>
          </w:rPr>
          <w:t>http://www.androidpub.com/861583</w:t>
        </w:r>
      </w:hyperlink>
    </w:p>
    <w:p w:rsidR="00BB18B9" w:rsidRDefault="00BB18B9" w:rsidP="00BB18B9">
      <w:pPr>
        <w:spacing w:line="196" w:lineRule="atLeast"/>
        <w:rPr>
          <w:rFonts w:ascii="Tahoma" w:eastAsia="돋움" w:hAnsi="Tahoma" w:cs="Tahoma"/>
          <w:color w:val="444444"/>
          <w:sz w:val="13"/>
          <w:szCs w:val="13"/>
        </w:rPr>
      </w:pPr>
      <w:r>
        <w:rPr>
          <w:rStyle w:val="a8"/>
          <w:rFonts w:ascii="Tahoma" w:eastAsia="돋움" w:hAnsi="Tahoma" w:cs="Tahoma"/>
          <w:color w:val="444444"/>
          <w:sz w:val="13"/>
          <w:szCs w:val="13"/>
        </w:rPr>
        <w:t>2010.10.08</w:t>
      </w:r>
      <w:r>
        <w:rPr>
          <w:rStyle w:val="apple-converted-space"/>
          <w:rFonts w:ascii="Tahoma" w:eastAsia="돋움" w:hAnsi="Tahoma" w:cs="Tahoma"/>
          <w:color w:val="444444"/>
          <w:sz w:val="13"/>
          <w:szCs w:val="13"/>
        </w:rPr>
        <w:t> </w:t>
      </w:r>
      <w:r>
        <w:rPr>
          <w:rFonts w:ascii="Tahoma" w:eastAsia="돋움" w:hAnsi="Tahoma" w:cs="Tahoma"/>
          <w:color w:val="444444"/>
          <w:sz w:val="13"/>
          <w:szCs w:val="13"/>
        </w:rPr>
        <w:t>14:49:44</w:t>
      </w:r>
    </w:p>
    <w:p w:rsidR="00BB18B9" w:rsidRDefault="00BB18B9" w:rsidP="00BB18B9">
      <w:pPr>
        <w:spacing w:line="196" w:lineRule="atLeast"/>
        <w:rPr>
          <w:rFonts w:ascii="Tahoma" w:eastAsia="돋움" w:hAnsi="Tahoma" w:cs="Tahoma"/>
          <w:color w:val="4A3FD7"/>
          <w:sz w:val="13"/>
          <w:szCs w:val="13"/>
        </w:rPr>
      </w:pPr>
      <w:r>
        <w:rPr>
          <w:rFonts w:ascii="Tahoma" w:eastAsia="돋움" w:hAnsi="Tahoma" w:cs="Tahoma"/>
          <w:color w:val="4A3FD7"/>
          <w:sz w:val="13"/>
          <w:szCs w:val="13"/>
        </w:rPr>
        <w:t>1671</w:t>
      </w:r>
    </w:p>
    <w:p w:rsidR="00BB18B9" w:rsidRDefault="00BB18B9" w:rsidP="00BB18B9">
      <w:pPr>
        <w:spacing w:line="196" w:lineRule="atLeast"/>
        <w:rPr>
          <w:rFonts w:ascii="Tahoma" w:eastAsia="돋움" w:hAnsi="Tahoma" w:cs="Tahoma"/>
          <w:color w:val="D76A3F"/>
          <w:sz w:val="13"/>
          <w:szCs w:val="13"/>
        </w:rPr>
      </w:pPr>
      <w:r>
        <w:rPr>
          <w:rStyle w:val="a8"/>
          <w:rFonts w:ascii="Tahoma" w:eastAsia="돋움" w:hAnsi="Tahoma" w:cs="Tahoma"/>
          <w:color w:val="D76A3F"/>
          <w:sz w:val="13"/>
          <w:szCs w:val="13"/>
        </w:rPr>
        <w:t>1 / 0</w:t>
      </w:r>
    </w:p>
    <w:p w:rsidR="00BB18B9" w:rsidRDefault="00153F68" w:rsidP="00BB18B9">
      <w:pPr>
        <w:shd w:val="clear" w:color="auto" w:fill="FFFFFF"/>
        <w:spacing w:line="196" w:lineRule="atLeast"/>
        <w:rPr>
          <w:rFonts w:ascii="Tahoma" w:eastAsia="돋움" w:hAnsi="Tahoma" w:cs="Tahoma"/>
          <w:color w:val="444444"/>
          <w:sz w:val="13"/>
          <w:szCs w:val="13"/>
        </w:rPr>
      </w:pPr>
      <w:hyperlink r:id="rId670" w:anchor="comment" w:tooltip="댓글" w:history="1">
        <w:r w:rsidR="00BB18B9">
          <w:rPr>
            <w:rStyle w:val="a8"/>
            <w:rFonts w:ascii="Tahoma" w:eastAsia="돋움" w:hAnsi="Tahoma" w:cs="Tahoma"/>
            <w:color w:val="333333"/>
            <w:sz w:val="13"/>
            <w:szCs w:val="13"/>
          </w:rPr>
          <w:t>6</w:t>
        </w:r>
      </w:hyperlink>
    </w:p>
    <w:p w:rsidR="00BB18B9" w:rsidRDefault="00153F68" w:rsidP="00BB18B9">
      <w:pPr>
        <w:spacing w:line="196" w:lineRule="atLeast"/>
        <w:rPr>
          <w:rFonts w:ascii="Tahoma" w:eastAsia="돋움" w:hAnsi="Tahoma" w:cs="Tahoma"/>
          <w:color w:val="444444"/>
          <w:sz w:val="13"/>
          <w:szCs w:val="13"/>
        </w:rPr>
      </w:pPr>
      <w:hyperlink r:id="rId671" w:history="1">
        <w:r w:rsidR="00BB18B9">
          <w:rPr>
            <w:rStyle w:val="a4"/>
            <w:rFonts w:ascii="Tahoma" w:eastAsia="돋움" w:hAnsi="Tahoma" w:cs="Tahoma"/>
            <w:b/>
            <w:bCs/>
            <w:color w:val="555555"/>
            <w:sz w:val="13"/>
            <w:szCs w:val="13"/>
            <w:u w:val="none"/>
          </w:rPr>
          <w:t>앱개발</w:t>
        </w:r>
      </w:hyperlink>
    </w:p>
    <w:p w:rsidR="00BB18B9" w:rsidRDefault="00BB18B9" w:rsidP="00BB18B9">
      <w:pPr>
        <w:spacing w:after="240"/>
        <w:rPr>
          <w:rFonts w:ascii="돋움" w:eastAsia="돋움" w:hAnsi="돋움" w:cs="굴림"/>
          <w:color w:val="000000"/>
          <w:sz w:val="14"/>
          <w:szCs w:val="14"/>
        </w:rPr>
      </w:pPr>
      <w:r>
        <w:rPr>
          <w:rFonts w:ascii="돋움" w:eastAsia="돋움" w:hAnsi="돋움" w:hint="eastAsia"/>
          <w:color w:val="000000"/>
          <w:sz w:val="14"/>
          <w:szCs w:val="14"/>
        </w:rPr>
        <w:t>탭을 세로로 놓는거 저도 좀 쉽게 생각했던게 사실입니다.</w:t>
      </w:r>
      <w:r>
        <w:rPr>
          <w:rFonts w:ascii="돋움" w:eastAsia="돋움" w:hAnsi="돋움" w:hint="eastAsia"/>
          <w:color w:val="000000"/>
          <w:sz w:val="14"/>
          <w:szCs w:val="14"/>
        </w:rPr>
        <w:br/>
        <w:t>어차피 탭위젯이 리니어 레이아웃이니까 말이죠...</w:t>
      </w:r>
      <w:r>
        <w:rPr>
          <w:rFonts w:ascii="돋움" w:eastAsia="돋움" w:hAnsi="돋움" w:hint="eastAsia"/>
          <w:color w:val="000000"/>
          <w:sz w:val="14"/>
          <w:szCs w:val="14"/>
        </w:rPr>
        <w:br/>
        <w:t>걍 오리엔테이션 버티컬 하면 되지라는 생각이었는데</w:t>
      </w:r>
      <w:r>
        <w:rPr>
          <w:rFonts w:ascii="돋움" w:eastAsia="돋움" w:hAnsi="돋움" w:hint="eastAsia"/>
          <w:color w:val="000000"/>
          <w:sz w:val="14"/>
          <w:szCs w:val="14"/>
        </w:rPr>
        <w:br/>
      </w:r>
      <w:r>
        <w:rPr>
          <w:rFonts w:ascii="돋움" w:eastAsia="돋움" w:hAnsi="돋움" w:hint="eastAsia"/>
          <w:color w:val="000000"/>
          <w:sz w:val="14"/>
          <w:szCs w:val="14"/>
        </w:rPr>
        <w:br/>
        <w:t>생각보다 탭위젯에 박혀있는코드들이 넘 많습니다.</w:t>
      </w:r>
      <w:r>
        <w:rPr>
          <w:rFonts w:ascii="돋움" w:eastAsia="돋움" w:hAnsi="돋움" w:hint="eastAsia"/>
          <w:color w:val="000000"/>
          <w:sz w:val="14"/>
          <w:szCs w:val="14"/>
        </w:rPr>
        <w:br/>
        <w:t>잴큰 이유가... 기본 탭 인디케이터에 주는 효과때문인것으로 보입니다.</w:t>
      </w:r>
      <w:r>
        <w:rPr>
          <w:rFonts w:ascii="돋움" w:eastAsia="돋움" w:hAnsi="돋움" w:hint="eastAsia"/>
          <w:color w:val="000000"/>
          <w:sz w:val="14"/>
          <w:szCs w:val="14"/>
        </w:rPr>
        <w:br/>
        <w:t>그거 아니면 굳이 그런것을 다 세팅할 필요가 없거든요...</w:t>
      </w:r>
      <w:r>
        <w:rPr>
          <w:rFonts w:ascii="돋움" w:eastAsia="돋움" w:hAnsi="돋움" w:hint="eastAsia"/>
          <w:color w:val="000000"/>
          <w:sz w:val="14"/>
          <w:szCs w:val="14"/>
        </w:rPr>
        <w:br/>
      </w:r>
      <w:r>
        <w:rPr>
          <w:rFonts w:ascii="돋움" w:eastAsia="돋움" w:hAnsi="돋움" w:hint="eastAsia"/>
          <w:color w:val="000000"/>
          <w:sz w:val="14"/>
          <w:szCs w:val="14"/>
        </w:rPr>
        <w:br/>
        <w:t>소스를 보면서 고민하던차에 드디어 알아냈습니다.</w:t>
      </w:r>
    </w:p>
    <w:p w:rsidR="00BB18B9" w:rsidRDefault="00BB18B9" w:rsidP="00BB18B9">
      <w:pPr>
        <w:rPr>
          <w:rFonts w:ascii="돋움" w:eastAsia="돋움" w:hAnsi="돋움"/>
          <w:color w:val="000000"/>
          <w:sz w:val="14"/>
          <w:szCs w:val="14"/>
        </w:rPr>
      </w:pPr>
      <w:r>
        <w:rPr>
          <w:rStyle w:val="HTML"/>
          <w:rFonts w:hint="eastAsia"/>
          <w:color w:val="000000"/>
        </w:rPr>
        <w:t>01.setContentView(R.layout.vertical_tab_main);</w:t>
      </w:r>
    </w:p>
    <w:p w:rsidR="00BB18B9" w:rsidRDefault="00BB18B9" w:rsidP="00BB18B9">
      <w:pPr>
        <w:rPr>
          <w:rFonts w:ascii="돋움" w:eastAsia="돋움" w:hAnsi="돋움"/>
          <w:color w:val="000000"/>
          <w:sz w:val="14"/>
          <w:szCs w:val="14"/>
        </w:rPr>
      </w:pPr>
      <w:r>
        <w:rPr>
          <w:rStyle w:val="HTML"/>
          <w:rFonts w:hint="eastAsia"/>
          <w:color w:val="000000"/>
        </w:rPr>
        <w:t>02.TabHost tabHost = (TabHost)findViewById(R.id.tabhost);</w:t>
      </w:r>
    </w:p>
    <w:p w:rsidR="00BB18B9" w:rsidRDefault="00BB18B9" w:rsidP="00BB18B9">
      <w:pPr>
        <w:rPr>
          <w:rFonts w:ascii="돋움" w:eastAsia="돋움" w:hAnsi="돋움"/>
          <w:color w:val="000000"/>
          <w:sz w:val="14"/>
          <w:szCs w:val="14"/>
        </w:rPr>
      </w:pPr>
      <w:r>
        <w:rPr>
          <w:rStyle w:val="HTML"/>
          <w:rFonts w:hint="eastAsia"/>
          <w:color w:val="000000"/>
        </w:rPr>
        <w:t>03.tabHost.setup(getLocalActivityManager());</w:t>
      </w:r>
    </w:p>
    <w:p w:rsidR="00BB18B9" w:rsidRDefault="00BB18B9" w:rsidP="00BB18B9">
      <w:pPr>
        <w:rPr>
          <w:rFonts w:ascii="돋움" w:eastAsia="돋움" w:hAnsi="돋움"/>
          <w:color w:val="000000"/>
          <w:sz w:val="14"/>
          <w:szCs w:val="14"/>
        </w:rPr>
      </w:pPr>
      <w:r>
        <w:rPr>
          <w:rStyle w:val="HTML"/>
          <w:rFonts w:hint="eastAsia"/>
          <w:color w:val="000000"/>
        </w:rPr>
        <w:t>04.</w:t>
      </w:r>
      <w:r>
        <w:rPr>
          <w:rStyle w:val="block"/>
          <w:rFonts w:ascii="돋움" w:eastAsia="돋움" w:hAnsi="돋움" w:hint="eastAsia"/>
          <w:color w:val="000000"/>
          <w:sz w:val="14"/>
          <w:szCs w:val="14"/>
        </w:rPr>
        <w:t> </w:t>
      </w:r>
    </w:p>
    <w:p w:rsidR="00BB18B9" w:rsidRDefault="00BB18B9" w:rsidP="00BB18B9">
      <w:pPr>
        <w:rPr>
          <w:rFonts w:ascii="돋움" w:eastAsia="돋움" w:hAnsi="돋움"/>
          <w:color w:val="000000"/>
          <w:sz w:val="14"/>
          <w:szCs w:val="14"/>
        </w:rPr>
      </w:pPr>
      <w:r>
        <w:rPr>
          <w:rStyle w:val="HTML"/>
          <w:rFonts w:hint="eastAsia"/>
          <w:color w:val="000000"/>
        </w:rPr>
        <w:t>05.tabHost.getTabWidget().setOnHierarchyChangeListener(new</w:t>
      </w:r>
      <w:r>
        <w:rPr>
          <w:rStyle w:val="apple-converted-space"/>
          <w:rFonts w:ascii="돋움" w:eastAsia="돋움" w:hAnsi="돋움" w:hint="eastAsia"/>
          <w:color w:val="000000"/>
          <w:sz w:val="14"/>
          <w:szCs w:val="14"/>
        </w:rPr>
        <w:t> </w:t>
      </w:r>
      <w:r>
        <w:rPr>
          <w:rStyle w:val="HTML"/>
          <w:rFonts w:hint="eastAsia"/>
          <w:color w:val="000000"/>
        </w:rPr>
        <w:t>OnHierarchyChangeListener() {</w:t>
      </w:r>
    </w:p>
    <w:p w:rsidR="00BB18B9" w:rsidRDefault="00BB18B9" w:rsidP="00BB18B9">
      <w:pPr>
        <w:rPr>
          <w:rFonts w:ascii="돋움" w:eastAsia="돋움" w:hAnsi="돋움"/>
          <w:color w:val="000000"/>
          <w:sz w:val="14"/>
          <w:szCs w:val="14"/>
        </w:rPr>
      </w:pPr>
      <w:r>
        <w:rPr>
          <w:rStyle w:val="HTML"/>
          <w:rFonts w:hint="eastAsia"/>
          <w:color w:val="000000"/>
        </w:rPr>
        <w:t>06.</w:t>
      </w:r>
      <w:r>
        <w:rPr>
          <w:rStyle w:val="block"/>
          <w:rFonts w:ascii="돋움" w:eastAsia="돋움" w:hAnsi="돋움" w:hint="eastAsia"/>
          <w:color w:val="000000"/>
          <w:sz w:val="14"/>
          <w:szCs w:val="14"/>
        </w:rPr>
        <w:t> </w:t>
      </w:r>
    </w:p>
    <w:p w:rsidR="00BB18B9" w:rsidRDefault="00BB18B9" w:rsidP="00BB18B9">
      <w:pPr>
        <w:rPr>
          <w:rFonts w:ascii="돋움" w:eastAsia="돋움" w:hAnsi="돋움"/>
          <w:color w:val="000000"/>
          <w:sz w:val="14"/>
          <w:szCs w:val="14"/>
        </w:rPr>
      </w:pPr>
      <w:r>
        <w:rPr>
          <w:rStyle w:val="HTML"/>
          <w:rFonts w:hint="eastAsia"/>
          <w:color w:val="000000"/>
        </w:rPr>
        <w:t>07.@Override</w:t>
      </w:r>
    </w:p>
    <w:p w:rsidR="00BB18B9" w:rsidRDefault="00BB18B9" w:rsidP="00BB18B9">
      <w:pPr>
        <w:rPr>
          <w:rFonts w:ascii="돋움" w:eastAsia="돋움" w:hAnsi="돋움"/>
          <w:color w:val="000000"/>
          <w:sz w:val="14"/>
          <w:szCs w:val="14"/>
        </w:rPr>
      </w:pPr>
      <w:r>
        <w:rPr>
          <w:rStyle w:val="HTML"/>
          <w:rFonts w:hint="eastAsia"/>
          <w:color w:val="000000"/>
        </w:rPr>
        <w:t>08.public</w:t>
      </w:r>
      <w:r>
        <w:rPr>
          <w:rStyle w:val="apple-converted-space"/>
          <w:rFonts w:ascii="돋움" w:eastAsia="돋움" w:hAnsi="돋움" w:hint="eastAsia"/>
          <w:color w:val="000000"/>
          <w:sz w:val="14"/>
          <w:szCs w:val="14"/>
        </w:rPr>
        <w:t> </w:t>
      </w:r>
      <w:r>
        <w:rPr>
          <w:rStyle w:val="HTML"/>
          <w:rFonts w:hint="eastAsia"/>
          <w:color w:val="000000"/>
        </w:rPr>
        <w:t>void</w:t>
      </w:r>
      <w:r>
        <w:rPr>
          <w:rStyle w:val="apple-converted-space"/>
          <w:rFonts w:ascii="돋움" w:eastAsia="돋움" w:hAnsi="돋움" w:hint="eastAsia"/>
          <w:color w:val="000000"/>
          <w:sz w:val="14"/>
          <w:szCs w:val="14"/>
        </w:rPr>
        <w:t> </w:t>
      </w:r>
      <w:r>
        <w:rPr>
          <w:rStyle w:val="HTML"/>
          <w:rFonts w:hint="eastAsia"/>
          <w:color w:val="000000"/>
        </w:rPr>
        <w:t>onChildViewRemoved(View parent, View child) {</w:t>
      </w:r>
    </w:p>
    <w:p w:rsidR="00BB18B9" w:rsidRDefault="00BB18B9" w:rsidP="00BB18B9">
      <w:pPr>
        <w:rPr>
          <w:rFonts w:ascii="돋움" w:eastAsia="돋움" w:hAnsi="돋움"/>
          <w:color w:val="000000"/>
          <w:sz w:val="14"/>
          <w:szCs w:val="14"/>
        </w:rPr>
      </w:pPr>
      <w:r>
        <w:rPr>
          <w:rStyle w:val="HTML"/>
          <w:rFonts w:hint="eastAsia"/>
          <w:color w:val="000000"/>
        </w:rPr>
        <w:t>09.// TODO Auto-generated method stub</w:t>
      </w:r>
    </w:p>
    <w:p w:rsidR="00BB18B9" w:rsidRDefault="00BB18B9" w:rsidP="00BB18B9">
      <w:pPr>
        <w:rPr>
          <w:rFonts w:ascii="돋움" w:eastAsia="돋움" w:hAnsi="돋움"/>
          <w:color w:val="000000"/>
          <w:sz w:val="14"/>
          <w:szCs w:val="14"/>
        </w:rPr>
      </w:pPr>
      <w:r>
        <w:rPr>
          <w:rStyle w:val="HTML"/>
          <w:rFonts w:hint="eastAsia"/>
          <w:color w:val="000000"/>
        </w:rPr>
        <w:t>10.</w:t>
      </w:r>
      <w:r>
        <w:rPr>
          <w:rStyle w:val="block"/>
          <w:rFonts w:ascii="돋움" w:eastAsia="돋움" w:hAnsi="돋움" w:hint="eastAsia"/>
          <w:color w:val="000000"/>
          <w:sz w:val="14"/>
          <w:szCs w:val="14"/>
        </w:rPr>
        <w:t> </w:t>
      </w:r>
    </w:p>
    <w:p w:rsidR="00BB18B9" w:rsidRDefault="00BB18B9" w:rsidP="00BB18B9">
      <w:pPr>
        <w:rPr>
          <w:rFonts w:ascii="돋움" w:eastAsia="돋움" w:hAnsi="돋움"/>
          <w:color w:val="000000"/>
          <w:sz w:val="14"/>
          <w:szCs w:val="14"/>
        </w:rPr>
      </w:pPr>
      <w:r>
        <w:rPr>
          <w:rStyle w:val="HTML"/>
          <w:rFonts w:hint="eastAsia"/>
          <w:color w:val="000000"/>
        </w:rPr>
        <w:t>11.}</w:t>
      </w:r>
    </w:p>
    <w:p w:rsidR="00BB18B9" w:rsidRDefault="00BB18B9" w:rsidP="00BB18B9">
      <w:pPr>
        <w:rPr>
          <w:rFonts w:ascii="돋움" w:eastAsia="돋움" w:hAnsi="돋움"/>
          <w:color w:val="000000"/>
          <w:sz w:val="14"/>
          <w:szCs w:val="14"/>
        </w:rPr>
      </w:pPr>
      <w:r>
        <w:rPr>
          <w:rStyle w:val="HTML"/>
          <w:rFonts w:hint="eastAsia"/>
          <w:color w:val="000000"/>
        </w:rPr>
        <w:t>12.</w:t>
      </w:r>
      <w:r>
        <w:rPr>
          <w:rStyle w:val="block"/>
          <w:rFonts w:ascii="돋움" w:eastAsia="돋움" w:hAnsi="돋움" w:hint="eastAsia"/>
          <w:color w:val="000000"/>
          <w:sz w:val="14"/>
          <w:szCs w:val="14"/>
        </w:rPr>
        <w:t> </w:t>
      </w:r>
    </w:p>
    <w:p w:rsidR="00BB18B9" w:rsidRDefault="00BB18B9" w:rsidP="00BB18B9">
      <w:pPr>
        <w:rPr>
          <w:rFonts w:ascii="돋움" w:eastAsia="돋움" w:hAnsi="돋움"/>
          <w:color w:val="000000"/>
          <w:sz w:val="14"/>
          <w:szCs w:val="14"/>
        </w:rPr>
      </w:pPr>
      <w:r>
        <w:rPr>
          <w:rStyle w:val="HTML"/>
          <w:rFonts w:hint="eastAsia"/>
          <w:color w:val="000000"/>
        </w:rPr>
        <w:t>13.@Override</w:t>
      </w:r>
    </w:p>
    <w:p w:rsidR="00BB18B9" w:rsidRDefault="00BB18B9" w:rsidP="00BB18B9">
      <w:pPr>
        <w:rPr>
          <w:rFonts w:ascii="돋움" w:eastAsia="돋움" w:hAnsi="돋움"/>
          <w:color w:val="000000"/>
          <w:sz w:val="14"/>
          <w:szCs w:val="14"/>
        </w:rPr>
      </w:pPr>
      <w:r>
        <w:rPr>
          <w:rStyle w:val="HTML"/>
          <w:rFonts w:hint="eastAsia"/>
          <w:color w:val="000000"/>
        </w:rPr>
        <w:t>14.public</w:t>
      </w:r>
      <w:r>
        <w:rPr>
          <w:rStyle w:val="apple-converted-space"/>
          <w:rFonts w:ascii="돋움" w:eastAsia="돋움" w:hAnsi="돋움" w:hint="eastAsia"/>
          <w:color w:val="000000"/>
          <w:sz w:val="14"/>
          <w:szCs w:val="14"/>
        </w:rPr>
        <w:t> </w:t>
      </w:r>
      <w:r>
        <w:rPr>
          <w:rStyle w:val="HTML"/>
          <w:rFonts w:hint="eastAsia"/>
          <w:color w:val="000000"/>
        </w:rPr>
        <w:t>void</w:t>
      </w:r>
      <w:r>
        <w:rPr>
          <w:rStyle w:val="apple-converted-space"/>
          <w:rFonts w:ascii="돋움" w:eastAsia="돋움" w:hAnsi="돋움" w:hint="eastAsia"/>
          <w:color w:val="000000"/>
          <w:sz w:val="14"/>
          <w:szCs w:val="14"/>
        </w:rPr>
        <w:t> </w:t>
      </w:r>
      <w:r>
        <w:rPr>
          <w:rStyle w:val="HTML"/>
          <w:rFonts w:hint="eastAsia"/>
          <w:color w:val="000000"/>
        </w:rPr>
        <w:t>onChildViewAdded(View parent, View child) {</w:t>
      </w:r>
    </w:p>
    <w:p w:rsidR="00BB18B9" w:rsidRDefault="00BB18B9" w:rsidP="00BB18B9">
      <w:pPr>
        <w:rPr>
          <w:rFonts w:ascii="돋움" w:eastAsia="돋움" w:hAnsi="돋움"/>
          <w:color w:val="000000"/>
          <w:sz w:val="14"/>
          <w:szCs w:val="14"/>
        </w:rPr>
      </w:pPr>
      <w:r>
        <w:rPr>
          <w:rStyle w:val="HTML"/>
          <w:rFonts w:hint="eastAsia"/>
          <w:color w:val="000000"/>
        </w:rPr>
        <w:t>15.// TODO Auto-generated method stub</w:t>
      </w:r>
    </w:p>
    <w:p w:rsidR="00BB18B9" w:rsidRDefault="00BB18B9" w:rsidP="00BB18B9">
      <w:pPr>
        <w:rPr>
          <w:rFonts w:ascii="돋움" w:eastAsia="돋움" w:hAnsi="돋움"/>
          <w:color w:val="000000"/>
          <w:sz w:val="14"/>
          <w:szCs w:val="14"/>
        </w:rPr>
      </w:pPr>
      <w:r>
        <w:rPr>
          <w:rStyle w:val="HTML"/>
          <w:rFonts w:hint="eastAsia"/>
          <w:color w:val="000000"/>
        </w:rPr>
        <w:t>16.</w:t>
      </w:r>
      <w:r>
        <w:rPr>
          <w:rStyle w:val="block"/>
          <w:rFonts w:ascii="돋움" w:eastAsia="돋움" w:hAnsi="돋움" w:hint="eastAsia"/>
          <w:color w:val="000000"/>
          <w:sz w:val="14"/>
          <w:szCs w:val="14"/>
        </w:rPr>
        <w:t> </w:t>
      </w:r>
    </w:p>
    <w:p w:rsidR="00BB18B9" w:rsidRDefault="00BB18B9" w:rsidP="00BB18B9">
      <w:pPr>
        <w:rPr>
          <w:rFonts w:ascii="돋움" w:eastAsia="돋움" w:hAnsi="돋움"/>
          <w:color w:val="000000"/>
          <w:sz w:val="14"/>
          <w:szCs w:val="14"/>
        </w:rPr>
      </w:pPr>
      <w:r>
        <w:rPr>
          <w:rStyle w:val="HTML"/>
          <w:rFonts w:hint="eastAsia"/>
          <w:color w:val="000000"/>
        </w:rPr>
        <w:t>17.final</w:t>
      </w:r>
      <w:r>
        <w:rPr>
          <w:rStyle w:val="apple-converted-space"/>
          <w:rFonts w:ascii="돋움" w:eastAsia="돋움" w:hAnsi="돋움" w:hint="eastAsia"/>
          <w:color w:val="000000"/>
          <w:sz w:val="14"/>
          <w:szCs w:val="14"/>
        </w:rPr>
        <w:t> </w:t>
      </w:r>
      <w:r>
        <w:rPr>
          <w:rStyle w:val="HTML"/>
          <w:rFonts w:hint="eastAsia"/>
          <w:color w:val="000000"/>
        </w:rPr>
        <w:t>LinearLayout.LayoutParams lp =</w:t>
      </w:r>
      <w:r>
        <w:rPr>
          <w:rStyle w:val="apple-converted-space"/>
          <w:rFonts w:ascii="굴림체" w:eastAsia="굴림체" w:hAnsi="굴림체" w:cs="굴림체" w:hint="eastAsia"/>
          <w:color w:val="000000"/>
        </w:rPr>
        <w:t> </w:t>
      </w:r>
      <w:r>
        <w:rPr>
          <w:rStyle w:val="HTML"/>
          <w:rFonts w:hint="eastAsia"/>
          <w:color w:val="000000"/>
        </w:rPr>
        <w:t>new</w:t>
      </w:r>
      <w:r>
        <w:rPr>
          <w:rStyle w:val="apple-converted-space"/>
          <w:rFonts w:ascii="돋움" w:eastAsia="돋움" w:hAnsi="돋움" w:hint="eastAsia"/>
          <w:color w:val="000000"/>
          <w:sz w:val="14"/>
          <w:szCs w:val="14"/>
        </w:rPr>
        <w:t> </w:t>
      </w:r>
      <w:r>
        <w:rPr>
          <w:rStyle w:val="HTML"/>
          <w:rFonts w:hint="eastAsia"/>
          <w:color w:val="000000"/>
        </w:rPr>
        <w:t>LayoutParams(</w:t>
      </w:r>
    </w:p>
    <w:p w:rsidR="00BB18B9" w:rsidRDefault="00BB18B9" w:rsidP="00BB18B9">
      <w:pPr>
        <w:rPr>
          <w:rFonts w:ascii="돋움" w:eastAsia="돋움" w:hAnsi="돋움"/>
          <w:color w:val="000000"/>
          <w:sz w:val="14"/>
          <w:szCs w:val="14"/>
        </w:rPr>
      </w:pPr>
      <w:r>
        <w:rPr>
          <w:rStyle w:val="HTML"/>
          <w:rFonts w:hint="eastAsia"/>
          <w:color w:val="000000"/>
        </w:rPr>
        <w:t>18.ViewGroup.LayoutParams.FILL_PARENT,</w:t>
      </w:r>
    </w:p>
    <w:p w:rsidR="00BB18B9" w:rsidRDefault="00BB18B9" w:rsidP="00BB18B9">
      <w:pPr>
        <w:rPr>
          <w:rFonts w:ascii="돋움" w:eastAsia="돋움" w:hAnsi="돋움"/>
          <w:color w:val="000000"/>
          <w:sz w:val="14"/>
          <w:szCs w:val="14"/>
        </w:rPr>
      </w:pPr>
      <w:r>
        <w:rPr>
          <w:rStyle w:val="HTML"/>
          <w:rFonts w:hint="eastAsia"/>
          <w:color w:val="000000"/>
        </w:rPr>
        <w:t>19.0,</w:t>
      </w:r>
      <w:r>
        <w:rPr>
          <w:rStyle w:val="apple-converted-space"/>
          <w:rFonts w:ascii="굴림체" w:eastAsia="굴림체" w:hAnsi="굴림체" w:cs="굴림체" w:hint="eastAsia"/>
          <w:color w:val="000000"/>
        </w:rPr>
        <w:t> </w:t>
      </w:r>
      <w:r>
        <w:rPr>
          <w:rStyle w:val="HTML"/>
          <w:rFonts w:hint="eastAsia"/>
          <w:color w:val="000000"/>
        </w:rPr>
        <w:t>1.0f);</w:t>
      </w:r>
    </w:p>
    <w:p w:rsidR="00BB18B9" w:rsidRDefault="00BB18B9" w:rsidP="00BB18B9">
      <w:pPr>
        <w:rPr>
          <w:rFonts w:ascii="돋움" w:eastAsia="돋움" w:hAnsi="돋움"/>
          <w:color w:val="000000"/>
          <w:sz w:val="14"/>
          <w:szCs w:val="14"/>
        </w:rPr>
      </w:pPr>
      <w:r>
        <w:rPr>
          <w:rStyle w:val="HTML"/>
          <w:rFonts w:hint="eastAsia"/>
          <w:color w:val="000000"/>
        </w:rPr>
        <w:t>20.lp.setMargins(0,</w:t>
      </w:r>
      <w:r>
        <w:rPr>
          <w:rStyle w:val="apple-converted-space"/>
          <w:rFonts w:ascii="굴림체" w:eastAsia="굴림체" w:hAnsi="굴림체" w:cs="굴림체" w:hint="eastAsia"/>
          <w:color w:val="000000"/>
        </w:rPr>
        <w:t> </w:t>
      </w:r>
      <w:r>
        <w:rPr>
          <w:rStyle w:val="HTML"/>
          <w:rFonts w:hint="eastAsia"/>
          <w:color w:val="000000"/>
        </w:rPr>
        <w:t>0,</w:t>
      </w:r>
      <w:r>
        <w:rPr>
          <w:rStyle w:val="apple-converted-space"/>
          <w:rFonts w:ascii="굴림체" w:eastAsia="굴림체" w:hAnsi="굴림체" w:cs="굴림체" w:hint="eastAsia"/>
          <w:color w:val="000000"/>
        </w:rPr>
        <w:t> </w:t>
      </w:r>
      <w:r>
        <w:rPr>
          <w:rStyle w:val="HTML"/>
          <w:rFonts w:hint="eastAsia"/>
          <w:color w:val="000000"/>
        </w:rPr>
        <w:t>0,</w:t>
      </w:r>
      <w:r>
        <w:rPr>
          <w:rStyle w:val="apple-converted-space"/>
          <w:rFonts w:ascii="굴림체" w:eastAsia="굴림체" w:hAnsi="굴림체" w:cs="굴림체" w:hint="eastAsia"/>
          <w:color w:val="000000"/>
        </w:rPr>
        <w:t> </w:t>
      </w:r>
      <w:r>
        <w:rPr>
          <w:rStyle w:val="HTML"/>
          <w:rFonts w:hint="eastAsia"/>
          <w:color w:val="000000"/>
        </w:rPr>
        <w:t>0);</w:t>
      </w:r>
    </w:p>
    <w:p w:rsidR="00BB18B9" w:rsidRDefault="00BB18B9" w:rsidP="00BB18B9">
      <w:pPr>
        <w:rPr>
          <w:rFonts w:ascii="돋움" w:eastAsia="돋움" w:hAnsi="돋움"/>
          <w:color w:val="000000"/>
          <w:sz w:val="14"/>
          <w:szCs w:val="14"/>
        </w:rPr>
      </w:pPr>
      <w:r>
        <w:rPr>
          <w:rStyle w:val="HTML"/>
          <w:rFonts w:hint="eastAsia"/>
          <w:color w:val="000000"/>
        </w:rPr>
        <w:t>21.</w:t>
      </w:r>
      <w:r>
        <w:rPr>
          <w:rStyle w:val="block"/>
          <w:rFonts w:ascii="돋움" w:eastAsia="돋움" w:hAnsi="돋움" w:hint="eastAsia"/>
          <w:color w:val="000000"/>
          <w:sz w:val="14"/>
          <w:szCs w:val="14"/>
        </w:rPr>
        <w:t> </w:t>
      </w:r>
    </w:p>
    <w:p w:rsidR="00BB18B9" w:rsidRDefault="00BB18B9" w:rsidP="00BB18B9">
      <w:pPr>
        <w:rPr>
          <w:rFonts w:ascii="돋움" w:eastAsia="돋움" w:hAnsi="돋움"/>
          <w:color w:val="000000"/>
          <w:sz w:val="14"/>
          <w:szCs w:val="14"/>
        </w:rPr>
      </w:pPr>
      <w:r>
        <w:rPr>
          <w:rStyle w:val="HTML"/>
          <w:rFonts w:hint="eastAsia"/>
          <w:color w:val="000000"/>
        </w:rPr>
        <w:t>22.child.setLayoutParams(lp);</w:t>
      </w:r>
    </w:p>
    <w:p w:rsidR="00BB18B9" w:rsidRDefault="00BB18B9" w:rsidP="00BB18B9">
      <w:pPr>
        <w:rPr>
          <w:rFonts w:ascii="돋움" w:eastAsia="돋움" w:hAnsi="돋움"/>
          <w:color w:val="000000"/>
          <w:sz w:val="14"/>
          <w:szCs w:val="14"/>
        </w:rPr>
      </w:pPr>
      <w:r>
        <w:rPr>
          <w:rStyle w:val="HTML"/>
          <w:rFonts w:hint="eastAsia"/>
          <w:color w:val="000000"/>
        </w:rPr>
        <w:t>23.}</w:t>
      </w:r>
    </w:p>
    <w:p w:rsidR="00BB18B9" w:rsidRDefault="00BB18B9" w:rsidP="00BB18B9">
      <w:pPr>
        <w:rPr>
          <w:rFonts w:ascii="돋움" w:eastAsia="돋움" w:hAnsi="돋움"/>
          <w:color w:val="000000"/>
          <w:sz w:val="14"/>
          <w:szCs w:val="14"/>
        </w:rPr>
      </w:pPr>
      <w:r>
        <w:rPr>
          <w:rStyle w:val="HTML"/>
          <w:rFonts w:hint="eastAsia"/>
          <w:color w:val="000000"/>
        </w:rPr>
        <w:t>24.});</w:t>
      </w:r>
    </w:p>
    <w:p w:rsidR="00BB18B9" w:rsidRDefault="00BB18B9" w:rsidP="00BB18B9">
      <w:pPr>
        <w:rPr>
          <w:rFonts w:ascii="돋움" w:eastAsia="돋움" w:hAnsi="돋움"/>
          <w:color w:val="000000"/>
          <w:sz w:val="14"/>
          <w:szCs w:val="14"/>
        </w:rPr>
      </w:pPr>
      <w:r>
        <w:rPr>
          <w:rStyle w:val="HTML"/>
          <w:rFonts w:hint="eastAsia"/>
          <w:color w:val="000000"/>
        </w:rPr>
        <w:t>25.</w:t>
      </w:r>
      <w:r>
        <w:rPr>
          <w:rStyle w:val="block"/>
          <w:rFonts w:ascii="돋움" w:eastAsia="돋움" w:hAnsi="돋움" w:hint="eastAsia"/>
          <w:color w:val="000000"/>
          <w:sz w:val="14"/>
          <w:szCs w:val="14"/>
        </w:rPr>
        <w:t> </w:t>
      </w:r>
    </w:p>
    <w:p w:rsidR="00BB18B9" w:rsidRDefault="00BB18B9" w:rsidP="00BB18B9">
      <w:pPr>
        <w:rPr>
          <w:rFonts w:ascii="돋움" w:eastAsia="돋움" w:hAnsi="돋움"/>
          <w:color w:val="000000"/>
          <w:sz w:val="14"/>
          <w:szCs w:val="14"/>
        </w:rPr>
      </w:pPr>
      <w:r>
        <w:rPr>
          <w:rStyle w:val="HTML"/>
          <w:rFonts w:hint="eastAsia"/>
          <w:color w:val="000000"/>
        </w:rPr>
        <w:t>26.</w:t>
      </w:r>
      <w:r>
        <w:rPr>
          <w:rStyle w:val="block"/>
          <w:rFonts w:ascii="돋움" w:eastAsia="돋움" w:hAnsi="돋움" w:hint="eastAsia"/>
          <w:color w:val="000000"/>
          <w:sz w:val="14"/>
          <w:szCs w:val="14"/>
        </w:rPr>
        <w:t> </w:t>
      </w:r>
    </w:p>
    <w:p w:rsidR="00BB18B9" w:rsidRDefault="00BB18B9" w:rsidP="00BB18B9">
      <w:pPr>
        <w:rPr>
          <w:rFonts w:ascii="돋움" w:eastAsia="돋움" w:hAnsi="돋움"/>
          <w:color w:val="000000"/>
          <w:sz w:val="14"/>
          <w:szCs w:val="14"/>
        </w:rPr>
      </w:pPr>
      <w:r>
        <w:rPr>
          <w:rStyle w:val="HTML"/>
          <w:rFonts w:hint="eastAsia"/>
          <w:color w:val="000000"/>
        </w:rPr>
        <w:t>27.Intent intent =</w:t>
      </w:r>
      <w:r>
        <w:rPr>
          <w:rStyle w:val="apple-converted-space"/>
          <w:rFonts w:ascii="굴림체" w:eastAsia="굴림체" w:hAnsi="굴림체" w:cs="굴림체" w:hint="eastAsia"/>
          <w:color w:val="000000"/>
        </w:rPr>
        <w:t> </w:t>
      </w:r>
      <w:r>
        <w:rPr>
          <w:rStyle w:val="HTML"/>
          <w:rFonts w:hint="eastAsia"/>
          <w:color w:val="000000"/>
        </w:rPr>
        <w:t>new</w:t>
      </w:r>
      <w:r>
        <w:rPr>
          <w:rStyle w:val="apple-converted-space"/>
          <w:rFonts w:ascii="돋움" w:eastAsia="돋움" w:hAnsi="돋움" w:hint="eastAsia"/>
          <w:color w:val="000000"/>
          <w:sz w:val="14"/>
          <w:szCs w:val="14"/>
        </w:rPr>
        <w:t> </w:t>
      </w:r>
      <w:r>
        <w:rPr>
          <w:rStyle w:val="HTML"/>
          <w:rFonts w:hint="eastAsia"/>
          <w:color w:val="000000"/>
        </w:rPr>
        <w:t>Intent();</w:t>
      </w:r>
    </w:p>
    <w:p w:rsidR="00BB18B9" w:rsidRDefault="00BB18B9" w:rsidP="00BB18B9">
      <w:pPr>
        <w:rPr>
          <w:rFonts w:ascii="돋움" w:eastAsia="돋움" w:hAnsi="돋움"/>
          <w:color w:val="000000"/>
          <w:sz w:val="14"/>
          <w:szCs w:val="14"/>
        </w:rPr>
      </w:pPr>
      <w:r>
        <w:rPr>
          <w:rStyle w:val="HTML"/>
          <w:rFonts w:hint="eastAsia"/>
          <w:color w:val="000000"/>
        </w:rPr>
        <w:t>28.intent.setAction("android.settings.WIFI_SETTINGS");</w:t>
      </w:r>
    </w:p>
    <w:p w:rsidR="00BB18B9" w:rsidRDefault="00BB18B9" w:rsidP="00BB18B9">
      <w:pPr>
        <w:rPr>
          <w:rFonts w:ascii="돋움" w:eastAsia="돋움" w:hAnsi="돋움"/>
          <w:color w:val="000000"/>
          <w:sz w:val="14"/>
          <w:szCs w:val="14"/>
        </w:rPr>
      </w:pPr>
      <w:r>
        <w:rPr>
          <w:rStyle w:val="HTML"/>
          <w:rFonts w:hint="eastAsia"/>
          <w:color w:val="000000"/>
        </w:rPr>
        <w:t>29.</w:t>
      </w:r>
      <w:r>
        <w:rPr>
          <w:rStyle w:val="block"/>
          <w:rFonts w:ascii="돋움" w:eastAsia="돋움" w:hAnsi="돋움" w:hint="eastAsia"/>
          <w:color w:val="000000"/>
          <w:sz w:val="14"/>
          <w:szCs w:val="14"/>
        </w:rPr>
        <w:t> </w:t>
      </w:r>
    </w:p>
    <w:p w:rsidR="00BB18B9" w:rsidRDefault="00BB18B9" w:rsidP="00BB18B9">
      <w:pPr>
        <w:rPr>
          <w:rFonts w:ascii="돋움" w:eastAsia="돋움" w:hAnsi="돋움"/>
          <w:color w:val="000000"/>
          <w:sz w:val="14"/>
          <w:szCs w:val="14"/>
        </w:rPr>
      </w:pPr>
      <w:r>
        <w:rPr>
          <w:rStyle w:val="HTML"/>
          <w:rFonts w:hint="eastAsia"/>
          <w:color w:val="000000"/>
        </w:rPr>
        <w:t>30.TabSpec spec = tabHost.newTabSpec("a");</w:t>
      </w:r>
    </w:p>
    <w:p w:rsidR="00BB18B9" w:rsidRDefault="00BB18B9" w:rsidP="00BB18B9">
      <w:pPr>
        <w:rPr>
          <w:rFonts w:ascii="돋움" w:eastAsia="돋움" w:hAnsi="돋움"/>
          <w:color w:val="000000"/>
          <w:sz w:val="14"/>
          <w:szCs w:val="14"/>
        </w:rPr>
      </w:pPr>
      <w:r>
        <w:rPr>
          <w:rStyle w:val="HTML"/>
          <w:rFonts w:hint="eastAsia"/>
          <w:color w:val="000000"/>
        </w:rPr>
        <w:lastRenderedPageBreak/>
        <w:t>31.spec.setIndicator("a");</w:t>
      </w:r>
    </w:p>
    <w:p w:rsidR="00BB18B9" w:rsidRDefault="00BB18B9" w:rsidP="00BB18B9">
      <w:pPr>
        <w:rPr>
          <w:rFonts w:ascii="돋움" w:eastAsia="돋움" w:hAnsi="돋움"/>
          <w:color w:val="000000"/>
          <w:sz w:val="14"/>
          <w:szCs w:val="14"/>
        </w:rPr>
      </w:pPr>
      <w:r>
        <w:rPr>
          <w:rStyle w:val="HTML"/>
          <w:rFonts w:hint="eastAsia"/>
          <w:color w:val="000000"/>
        </w:rPr>
        <w:t>32.spec.setContent(intent);</w:t>
      </w:r>
    </w:p>
    <w:p w:rsidR="00BB18B9" w:rsidRDefault="00BB18B9" w:rsidP="00BB18B9">
      <w:pPr>
        <w:rPr>
          <w:rFonts w:ascii="돋움" w:eastAsia="돋움" w:hAnsi="돋움"/>
          <w:color w:val="000000"/>
          <w:sz w:val="14"/>
          <w:szCs w:val="14"/>
        </w:rPr>
      </w:pPr>
      <w:r>
        <w:rPr>
          <w:rStyle w:val="HTML"/>
          <w:rFonts w:hint="eastAsia"/>
          <w:color w:val="000000"/>
        </w:rPr>
        <w:t>33.tabHost.addTab(spec);</w:t>
      </w:r>
    </w:p>
    <w:p w:rsidR="00BB18B9" w:rsidRDefault="00BB18B9" w:rsidP="00BB18B9">
      <w:pPr>
        <w:rPr>
          <w:rFonts w:ascii="돋움" w:eastAsia="돋움" w:hAnsi="돋움"/>
          <w:color w:val="000000"/>
          <w:sz w:val="14"/>
          <w:szCs w:val="14"/>
        </w:rPr>
      </w:pPr>
      <w:r>
        <w:rPr>
          <w:rStyle w:val="HTML"/>
          <w:rFonts w:hint="eastAsia"/>
          <w:color w:val="000000"/>
        </w:rPr>
        <w:t>34.</w:t>
      </w:r>
      <w:r>
        <w:rPr>
          <w:rStyle w:val="block"/>
          <w:rFonts w:ascii="돋움" w:eastAsia="돋움" w:hAnsi="돋움" w:hint="eastAsia"/>
          <w:color w:val="000000"/>
          <w:sz w:val="14"/>
          <w:szCs w:val="14"/>
        </w:rPr>
        <w:t> </w:t>
      </w:r>
    </w:p>
    <w:p w:rsidR="00BB18B9" w:rsidRDefault="00BB18B9" w:rsidP="00BB18B9">
      <w:pPr>
        <w:rPr>
          <w:rFonts w:ascii="돋움" w:eastAsia="돋움" w:hAnsi="돋움"/>
          <w:color w:val="000000"/>
          <w:sz w:val="14"/>
          <w:szCs w:val="14"/>
        </w:rPr>
      </w:pPr>
      <w:r>
        <w:rPr>
          <w:rStyle w:val="HTML"/>
          <w:rFonts w:hint="eastAsia"/>
          <w:color w:val="000000"/>
        </w:rPr>
        <w:t>35.TabSpec spec2 = tabHost.newTabSpec("b");</w:t>
      </w:r>
    </w:p>
    <w:p w:rsidR="00BB18B9" w:rsidRDefault="00BB18B9" w:rsidP="00BB18B9">
      <w:pPr>
        <w:rPr>
          <w:rFonts w:ascii="돋움" w:eastAsia="돋움" w:hAnsi="돋움"/>
          <w:color w:val="000000"/>
          <w:sz w:val="14"/>
          <w:szCs w:val="14"/>
        </w:rPr>
      </w:pPr>
      <w:r>
        <w:rPr>
          <w:rStyle w:val="HTML"/>
          <w:rFonts w:hint="eastAsia"/>
          <w:color w:val="000000"/>
        </w:rPr>
        <w:t>36.spec2.setIndicator("b");</w:t>
      </w:r>
    </w:p>
    <w:p w:rsidR="00BB18B9" w:rsidRDefault="00BB18B9" w:rsidP="00BB18B9">
      <w:pPr>
        <w:rPr>
          <w:rFonts w:ascii="돋움" w:eastAsia="돋움" w:hAnsi="돋움"/>
          <w:color w:val="000000"/>
          <w:sz w:val="14"/>
          <w:szCs w:val="14"/>
        </w:rPr>
      </w:pPr>
      <w:r>
        <w:rPr>
          <w:rStyle w:val="HTML"/>
          <w:rFonts w:hint="eastAsia"/>
          <w:color w:val="000000"/>
        </w:rPr>
        <w:t>37.spec2.setContent(intent);</w:t>
      </w:r>
    </w:p>
    <w:p w:rsidR="00BB18B9" w:rsidRDefault="00BB18B9" w:rsidP="00BB18B9">
      <w:pPr>
        <w:rPr>
          <w:rFonts w:ascii="돋움" w:eastAsia="돋움" w:hAnsi="돋움"/>
          <w:color w:val="000000"/>
          <w:sz w:val="14"/>
          <w:szCs w:val="14"/>
        </w:rPr>
      </w:pPr>
      <w:r>
        <w:rPr>
          <w:rStyle w:val="HTML"/>
          <w:rFonts w:hint="eastAsia"/>
          <w:color w:val="000000"/>
        </w:rPr>
        <w:t>38.tabHost.addTab(spec2);</w:t>
      </w:r>
    </w:p>
    <w:p w:rsidR="00BB18B9" w:rsidRDefault="00BB18B9" w:rsidP="00BB18B9">
      <w:pPr>
        <w:rPr>
          <w:rFonts w:ascii="돋움" w:eastAsia="돋움" w:hAnsi="돋움"/>
          <w:color w:val="000000"/>
          <w:sz w:val="14"/>
          <w:szCs w:val="14"/>
        </w:rPr>
      </w:pPr>
      <w:r>
        <w:rPr>
          <w:rStyle w:val="HTML"/>
          <w:rFonts w:hint="eastAsia"/>
          <w:color w:val="000000"/>
        </w:rPr>
        <w:t>39.</w:t>
      </w:r>
      <w:r>
        <w:rPr>
          <w:rStyle w:val="block"/>
          <w:rFonts w:ascii="돋움" w:eastAsia="돋움" w:hAnsi="돋움" w:hint="eastAsia"/>
          <w:color w:val="000000"/>
          <w:sz w:val="14"/>
          <w:szCs w:val="14"/>
        </w:rPr>
        <w:t> </w:t>
      </w:r>
    </w:p>
    <w:p w:rsidR="00BB18B9" w:rsidRDefault="00BB18B9" w:rsidP="00BB18B9">
      <w:pPr>
        <w:rPr>
          <w:rFonts w:ascii="돋움" w:eastAsia="돋움" w:hAnsi="돋움"/>
          <w:color w:val="000000"/>
          <w:sz w:val="14"/>
          <w:szCs w:val="14"/>
        </w:rPr>
      </w:pPr>
      <w:r>
        <w:rPr>
          <w:rStyle w:val="HTML"/>
          <w:rFonts w:hint="eastAsia"/>
          <w:color w:val="000000"/>
        </w:rPr>
        <w:t>40.tabHost.getTabWidget().setOrientation(LinearLayout.VERTICAL);</w:t>
      </w:r>
    </w:p>
    <w:p w:rsidR="00BB18B9" w:rsidRDefault="00BB18B9" w:rsidP="00BB18B9">
      <w:pPr>
        <w:rPr>
          <w:rFonts w:ascii="돋움" w:eastAsia="돋움" w:hAnsi="돋움"/>
          <w:color w:val="000000"/>
          <w:sz w:val="14"/>
          <w:szCs w:val="14"/>
        </w:rPr>
      </w:pPr>
      <w:r>
        <w:rPr>
          <w:rFonts w:ascii="돋움" w:eastAsia="돋움" w:hAnsi="돋움" w:hint="eastAsia"/>
          <w:color w:val="000000"/>
          <w:sz w:val="14"/>
          <w:szCs w:val="14"/>
        </w:rPr>
        <w:br/>
        <w:t>res/layout/vertical_tab_main.xml</w:t>
      </w:r>
    </w:p>
    <w:p w:rsidR="00BB18B9" w:rsidRDefault="00BB18B9" w:rsidP="00BB18B9">
      <w:pPr>
        <w:rPr>
          <w:rFonts w:ascii="돋움" w:eastAsia="돋움" w:hAnsi="돋움"/>
          <w:color w:val="000000"/>
          <w:sz w:val="14"/>
          <w:szCs w:val="14"/>
        </w:rPr>
      </w:pPr>
      <w:r>
        <w:rPr>
          <w:rStyle w:val="HTML"/>
          <w:rFonts w:hint="eastAsia"/>
          <w:color w:val="000000"/>
        </w:rPr>
        <w:t>01.&lt;?xml</w:t>
      </w:r>
      <w:r>
        <w:rPr>
          <w:rStyle w:val="apple-converted-space"/>
          <w:rFonts w:ascii="돋움" w:eastAsia="돋움" w:hAnsi="돋움" w:hint="eastAsia"/>
          <w:color w:val="000000"/>
          <w:sz w:val="14"/>
          <w:szCs w:val="14"/>
        </w:rPr>
        <w:t> </w:t>
      </w:r>
      <w:r>
        <w:rPr>
          <w:rStyle w:val="HTML"/>
          <w:rFonts w:hint="eastAsia"/>
          <w:color w:val="000000"/>
        </w:rPr>
        <w:t>version="1.0"</w:t>
      </w:r>
      <w:r>
        <w:rPr>
          <w:rStyle w:val="apple-converted-space"/>
          <w:rFonts w:ascii="돋움" w:eastAsia="돋움" w:hAnsi="돋움" w:hint="eastAsia"/>
          <w:color w:val="000000"/>
          <w:sz w:val="14"/>
          <w:szCs w:val="14"/>
        </w:rPr>
        <w:t> </w:t>
      </w:r>
      <w:r>
        <w:rPr>
          <w:rStyle w:val="HTML"/>
          <w:rFonts w:hint="eastAsia"/>
          <w:color w:val="000000"/>
        </w:rPr>
        <w:t>encoding="utf-8"?&gt;</w:t>
      </w:r>
    </w:p>
    <w:p w:rsidR="00BB18B9" w:rsidRDefault="00BB18B9" w:rsidP="00BB18B9">
      <w:pPr>
        <w:rPr>
          <w:rFonts w:ascii="돋움" w:eastAsia="돋움" w:hAnsi="돋움"/>
          <w:color w:val="000000"/>
          <w:sz w:val="14"/>
          <w:szCs w:val="14"/>
        </w:rPr>
      </w:pPr>
      <w:r>
        <w:rPr>
          <w:rStyle w:val="HTML"/>
          <w:rFonts w:hint="eastAsia"/>
          <w:color w:val="000000"/>
        </w:rPr>
        <w:t>02.&lt;LinearLayout</w:t>
      </w:r>
      <w:r>
        <w:rPr>
          <w:rStyle w:val="apple-converted-space"/>
          <w:rFonts w:ascii="돋움" w:eastAsia="돋움" w:hAnsi="돋움" w:hint="eastAsia"/>
          <w:color w:val="000000"/>
          <w:sz w:val="14"/>
          <w:szCs w:val="14"/>
        </w:rPr>
        <w:t> </w:t>
      </w:r>
      <w:r>
        <w:rPr>
          <w:rStyle w:val="HTML"/>
          <w:rFonts w:hint="eastAsia"/>
          <w:color w:val="000000"/>
        </w:rPr>
        <w:t>xmlns:android="</w:t>
      </w:r>
      <w:hyperlink r:id="rId672" w:history="1">
        <w:r>
          <w:rPr>
            <w:rStyle w:val="a4"/>
            <w:rFonts w:ascii="굴림체" w:eastAsia="굴림체" w:hAnsi="굴림체" w:cs="굴림체" w:hint="eastAsia"/>
          </w:rPr>
          <w:t>http://schemas.android.com/apk/res/android</w:t>
        </w:r>
      </w:hyperlink>
      <w:r>
        <w:rPr>
          <w:rStyle w:val="HTML"/>
          <w:rFonts w:hint="eastAsia"/>
          <w:color w:val="000000"/>
        </w:rPr>
        <w:t>"</w:t>
      </w:r>
    </w:p>
    <w:p w:rsidR="00BB18B9" w:rsidRDefault="00BB18B9" w:rsidP="00BB18B9">
      <w:pPr>
        <w:rPr>
          <w:rFonts w:ascii="돋움" w:eastAsia="돋움" w:hAnsi="돋움"/>
          <w:color w:val="000000"/>
          <w:sz w:val="14"/>
          <w:szCs w:val="14"/>
        </w:rPr>
      </w:pPr>
      <w:r>
        <w:rPr>
          <w:rStyle w:val="HTML"/>
          <w:rFonts w:hint="eastAsia"/>
          <w:color w:val="000000"/>
        </w:rPr>
        <w:t>03.android:orientation="vertical"</w:t>
      </w:r>
      <w:r>
        <w:rPr>
          <w:rStyle w:val="apple-converted-space"/>
          <w:rFonts w:ascii="돋움" w:eastAsia="돋움" w:hAnsi="돋움" w:hint="eastAsia"/>
          <w:color w:val="000000"/>
          <w:sz w:val="14"/>
          <w:szCs w:val="14"/>
        </w:rPr>
        <w:t> </w:t>
      </w:r>
      <w:r>
        <w:rPr>
          <w:rStyle w:val="HTML"/>
          <w:rFonts w:hint="eastAsia"/>
          <w:color w:val="000000"/>
        </w:rPr>
        <w:t>android:layout_width="fill_parent"</w:t>
      </w:r>
    </w:p>
    <w:p w:rsidR="00BB18B9" w:rsidRDefault="00BB18B9" w:rsidP="00BB18B9">
      <w:pPr>
        <w:rPr>
          <w:rFonts w:ascii="돋움" w:eastAsia="돋움" w:hAnsi="돋움"/>
          <w:color w:val="000000"/>
          <w:sz w:val="14"/>
          <w:szCs w:val="14"/>
        </w:rPr>
      </w:pPr>
      <w:r>
        <w:rPr>
          <w:rStyle w:val="HTML"/>
          <w:rFonts w:hint="eastAsia"/>
          <w:color w:val="000000"/>
        </w:rPr>
        <w:t>04.android:layout_height="fill_parent"</w:t>
      </w:r>
    </w:p>
    <w:p w:rsidR="00BB18B9" w:rsidRDefault="00BB18B9" w:rsidP="00BB18B9">
      <w:pPr>
        <w:rPr>
          <w:rFonts w:ascii="돋움" w:eastAsia="돋움" w:hAnsi="돋움"/>
          <w:color w:val="000000"/>
          <w:sz w:val="14"/>
          <w:szCs w:val="14"/>
        </w:rPr>
      </w:pPr>
      <w:r>
        <w:rPr>
          <w:rStyle w:val="HTML"/>
          <w:rFonts w:hint="eastAsia"/>
          <w:color w:val="000000"/>
        </w:rPr>
        <w:t>05.android:theme="@android:style/Theme.NoTitleBar"&gt;</w:t>
      </w:r>
    </w:p>
    <w:p w:rsidR="00BB18B9" w:rsidRDefault="00BB18B9" w:rsidP="00BB18B9">
      <w:pPr>
        <w:rPr>
          <w:rFonts w:ascii="돋움" w:eastAsia="돋움" w:hAnsi="돋움"/>
          <w:color w:val="000000"/>
          <w:sz w:val="14"/>
          <w:szCs w:val="14"/>
        </w:rPr>
      </w:pPr>
      <w:r>
        <w:rPr>
          <w:rStyle w:val="HTML"/>
          <w:rFonts w:hint="eastAsia"/>
          <w:color w:val="000000"/>
        </w:rPr>
        <w:t>06.&lt;TabHost</w:t>
      </w:r>
      <w:r>
        <w:rPr>
          <w:rStyle w:val="apple-converted-space"/>
          <w:rFonts w:ascii="돋움" w:eastAsia="돋움" w:hAnsi="돋움" w:hint="eastAsia"/>
          <w:color w:val="000000"/>
          <w:sz w:val="14"/>
          <w:szCs w:val="14"/>
        </w:rPr>
        <w:t> </w:t>
      </w:r>
      <w:r>
        <w:rPr>
          <w:rStyle w:val="HTML"/>
          <w:rFonts w:hint="eastAsia"/>
          <w:color w:val="000000"/>
        </w:rPr>
        <w:t>android:id="@+id/tabhost"</w:t>
      </w:r>
      <w:r>
        <w:rPr>
          <w:rStyle w:val="apple-converted-space"/>
          <w:rFonts w:ascii="돋움" w:eastAsia="돋움" w:hAnsi="돋움" w:hint="eastAsia"/>
          <w:color w:val="000000"/>
          <w:sz w:val="14"/>
          <w:szCs w:val="14"/>
        </w:rPr>
        <w:t> </w:t>
      </w:r>
      <w:r>
        <w:rPr>
          <w:rStyle w:val="HTML"/>
          <w:rFonts w:hint="eastAsia"/>
          <w:color w:val="000000"/>
        </w:rPr>
        <w:t>android:layout_width="fill_parent"</w:t>
      </w:r>
    </w:p>
    <w:p w:rsidR="00BB18B9" w:rsidRDefault="00BB18B9" w:rsidP="00BB18B9">
      <w:pPr>
        <w:rPr>
          <w:rFonts w:ascii="돋움" w:eastAsia="돋움" w:hAnsi="돋움"/>
          <w:color w:val="000000"/>
          <w:sz w:val="14"/>
          <w:szCs w:val="14"/>
        </w:rPr>
      </w:pPr>
      <w:r>
        <w:rPr>
          <w:rStyle w:val="HTML"/>
          <w:rFonts w:hint="eastAsia"/>
          <w:color w:val="000000"/>
        </w:rPr>
        <w:t>07.android:layout_height="fill_parent"</w:t>
      </w:r>
      <w:r>
        <w:rPr>
          <w:rStyle w:val="apple-converted-space"/>
          <w:rFonts w:ascii="돋움" w:eastAsia="돋움" w:hAnsi="돋움" w:hint="eastAsia"/>
          <w:color w:val="000000"/>
          <w:sz w:val="14"/>
          <w:szCs w:val="14"/>
        </w:rPr>
        <w:t> </w:t>
      </w:r>
      <w:r>
        <w:rPr>
          <w:rStyle w:val="HTML"/>
          <w:rFonts w:hint="eastAsia"/>
          <w:color w:val="000000"/>
        </w:rPr>
        <w:t>android:orientation="vertical"&gt;</w:t>
      </w:r>
    </w:p>
    <w:p w:rsidR="00BB18B9" w:rsidRDefault="00BB18B9" w:rsidP="00BB18B9">
      <w:pPr>
        <w:rPr>
          <w:rFonts w:ascii="돋움" w:eastAsia="돋움" w:hAnsi="돋움"/>
          <w:color w:val="000000"/>
          <w:sz w:val="14"/>
          <w:szCs w:val="14"/>
        </w:rPr>
      </w:pPr>
      <w:r>
        <w:rPr>
          <w:rStyle w:val="HTML"/>
          <w:rFonts w:hint="eastAsia"/>
          <w:color w:val="000000"/>
        </w:rPr>
        <w:t>08.&lt;LinearLayout</w:t>
      </w:r>
      <w:r>
        <w:rPr>
          <w:rStyle w:val="apple-converted-space"/>
          <w:rFonts w:ascii="돋움" w:eastAsia="돋움" w:hAnsi="돋움" w:hint="eastAsia"/>
          <w:color w:val="000000"/>
          <w:sz w:val="14"/>
          <w:szCs w:val="14"/>
        </w:rPr>
        <w:t> </w:t>
      </w:r>
      <w:r>
        <w:rPr>
          <w:rStyle w:val="HTML"/>
          <w:rFonts w:hint="eastAsia"/>
          <w:color w:val="000000"/>
        </w:rPr>
        <w:t>xmlns:android="</w:t>
      </w:r>
      <w:hyperlink r:id="rId673" w:history="1">
        <w:r>
          <w:rPr>
            <w:rStyle w:val="a4"/>
            <w:rFonts w:ascii="굴림체" w:eastAsia="굴림체" w:hAnsi="굴림체" w:cs="굴림체" w:hint="eastAsia"/>
          </w:rPr>
          <w:t>http://schemas.android.com/apk/res/android</w:t>
        </w:r>
      </w:hyperlink>
      <w:r>
        <w:rPr>
          <w:rStyle w:val="HTML"/>
          <w:rFonts w:hint="eastAsia"/>
          <w:color w:val="000000"/>
        </w:rPr>
        <w:t>"</w:t>
      </w:r>
    </w:p>
    <w:p w:rsidR="00BB18B9" w:rsidRDefault="00BB18B9" w:rsidP="00BB18B9">
      <w:pPr>
        <w:rPr>
          <w:rFonts w:ascii="돋움" w:eastAsia="돋움" w:hAnsi="돋움"/>
          <w:color w:val="000000"/>
          <w:sz w:val="14"/>
          <w:szCs w:val="14"/>
        </w:rPr>
      </w:pPr>
      <w:r>
        <w:rPr>
          <w:rStyle w:val="HTML"/>
          <w:rFonts w:hint="eastAsia"/>
          <w:color w:val="000000"/>
        </w:rPr>
        <w:t>09.android:orientation="horizontal"</w:t>
      </w:r>
      <w:r>
        <w:rPr>
          <w:rStyle w:val="apple-converted-space"/>
          <w:rFonts w:ascii="돋움" w:eastAsia="돋움" w:hAnsi="돋움" w:hint="eastAsia"/>
          <w:color w:val="000000"/>
          <w:sz w:val="14"/>
          <w:szCs w:val="14"/>
        </w:rPr>
        <w:t> </w:t>
      </w:r>
      <w:r>
        <w:rPr>
          <w:rStyle w:val="HTML"/>
          <w:rFonts w:hint="eastAsia"/>
          <w:color w:val="000000"/>
        </w:rPr>
        <w:t>android:layout_width="fill_parent"</w:t>
      </w:r>
    </w:p>
    <w:p w:rsidR="00BB18B9" w:rsidRDefault="00BB18B9" w:rsidP="00BB18B9">
      <w:pPr>
        <w:rPr>
          <w:rFonts w:ascii="돋움" w:eastAsia="돋움" w:hAnsi="돋움"/>
          <w:color w:val="000000"/>
          <w:sz w:val="14"/>
          <w:szCs w:val="14"/>
        </w:rPr>
      </w:pPr>
      <w:r>
        <w:rPr>
          <w:rStyle w:val="HTML"/>
          <w:rFonts w:hint="eastAsia"/>
          <w:color w:val="000000"/>
        </w:rPr>
        <w:t>10.android:layout_height="fill_parent"&gt;</w:t>
      </w:r>
    </w:p>
    <w:p w:rsidR="00BB18B9" w:rsidRDefault="00BB18B9" w:rsidP="00BB18B9">
      <w:pPr>
        <w:rPr>
          <w:rFonts w:ascii="돋움" w:eastAsia="돋움" w:hAnsi="돋움"/>
          <w:color w:val="000000"/>
          <w:sz w:val="14"/>
          <w:szCs w:val="14"/>
        </w:rPr>
      </w:pPr>
      <w:r>
        <w:rPr>
          <w:rStyle w:val="HTML"/>
          <w:rFonts w:hint="eastAsia"/>
          <w:color w:val="000000"/>
        </w:rPr>
        <w:t>11.&lt;TabWidget</w:t>
      </w:r>
      <w:r>
        <w:rPr>
          <w:rStyle w:val="apple-converted-space"/>
          <w:rFonts w:ascii="돋움" w:eastAsia="돋움" w:hAnsi="돋움" w:hint="eastAsia"/>
          <w:color w:val="000000"/>
          <w:sz w:val="14"/>
          <w:szCs w:val="14"/>
        </w:rPr>
        <w:t> </w:t>
      </w:r>
      <w:r>
        <w:rPr>
          <w:rStyle w:val="HTML"/>
          <w:rFonts w:hint="eastAsia"/>
          <w:color w:val="000000"/>
        </w:rPr>
        <w:t>android:id="@android:id/tabs"</w:t>
      </w:r>
    </w:p>
    <w:p w:rsidR="00BB18B9" w:rsidRDefault="00BB18B9" w:rsidP="00BB18B9">
      <w:pPr>
        <w:rPr>
          <w:rFonts w:ascii="돋움" w:eastAsia="돋움" w:hAnsi="돋움"/>
          <w:color w:val="000000"/>
          <w:sz w:val="14"/>
          <w:szCs w:val="14"/>
        </w:rPr>
      </w:pPr>
      <w:r>
        <w:rPr>
          <w:rStyle w:val="HTML"/>
          <w:rFonts w:hint="eastAsia"/>
          <w:color w:val="000000"/>
        </w:rPr>
        <w:t>12.android:layout_width="100dip"</w:t>
      </w:r>
      <w:r>
        <w:rPr>
          <w:rStyle w:val="apple-converted-space"/>
          <w:rFonts w:ascii="돋움" w:eastAsia="돋움" w:hAnsi="돋움" w:hint="eastAsia"/>
          <w:color w:val="000000"/>
          <w:sz w:val="14"/>
          <w:szCs w:val="14"/>
        </w:rPr>
        <w:t> </w:t>
      </w:r>
      <w:r>
        <w:rPr>
          <w:rStyle w:val="HTML"/>
          <w:rFonts w:hint="eastAsia"/>
          <w:color w:val="000000"/>
        </w:rPr>
        <w:t>android:layout_height="fill_parent"</w:t>
      </w:r>
      <w:r>
        <w:rPr>
          <w:rStyle w:val="apple-converted-space"/>
          <w:rFonts w:ascii="돋움" w:eastAsia="돋움" w:hAnsi="돋움" w:hint="eastAsia"/>
          <w:color w:val="000000"/>
          <w:sz w:val="14"/>
          <w:szCs w:val="14"/>
        </w:rPr>
        <w:t> </w:t>
      </w:r>
      <w:r>
        <w:rPr>
          <w:rStyle w:val="HTML"/>
          <w:rFonts w:hint="eastAsia"/>
          <w:color w:val="000000"/>
        </w:rPr>
        <w:t>/&gt;</w:t>
      </w:r>
    </w:p>
    <w:p w:rsidR="00BB18B9" w:rsidRDefault="00BB18B9" w:rsidP="00BB18B9">
      <w:pPr>
        <w:rPr>
          <w:rFonts w:ascii="돋움" w:eastAsia="돋움" w:hAnsi="돋움"/>
          <w:color w:val="000000"/>
          <w:sz w:val="14"/>
          <w:szCs w:val="14"/>
        </w:rPr>
      </w:pPr>
      <w:r>
        <w:rPr>
          <w:rStyle w:val="HTML"/>
          <w:rFonts w:hint="eastAsia"/>
          <w:color w:val="000000"/>
        </w:rPr>
        <w:t>13.&lt;FrameLayout</w:t>
      </w:r>
      <w:r>
        <w:rPr>
          <w:rStyle w:val="apple-converted-space"/>
          <w:rFonts w:ascii="돋움" w:eastAsia="돋움" w:hAnsi="돋움" w:hint="eastAsia"/>
          <w:color w:val="000000"/>
          <w:sz w:val="14"/>
          <w:szCs w:val="14"/>
        </w:rPr>
        <w:t> </w:t>
      </w:r>
      <w:r>
        <w:rPr>
          <w:rStyle w:val="HTML"/>
          <w:rFonts w:hint="eastAsia"/>
          <w:color w:val="000000"/>
        </w:rPr>
        <w:t>android:id="@android:id/tabcontent"</w:t>
      </w:r>
    </w:p>
    <w:p w:rsidR="00BB18B9" w:rsidRDefault="00BB18B9" w:rsidP="00BB18B9">
      <w:pPr>
        <w:rPr>
          <w:rFonts w:ascii="돋움" w:eastAsia="돋움" w:hAnsi="돋움"/>
          <w:color w:val="000000"/>
          <w:sz w:val="14"/>
          <w:szCs w:val="14"/>
        </w:rPr>
      </w:pPr>
      <w:r>
        <w:rPr>
          <w:rStyle w:val="HTML"/>
          <w:rFonts w:hint="eastAsia"/>
          <w:color w:val="000000"/>
        </w:rPr>
        <w:t>14.android:layout_width="fill_parent"</w:t>
      </w:r>
      <w:r>
        <w:rPr>
          <w:rStyle w:val="apple-converted-space"/>
          <w:rFonts w:ascii="돋움" w:eastAsia="돋움" w:hAnsi="돋움" w:hint="eastAsia"/>
          <w:color w:val="000000"/>
          <w:sz w:val="14"/>
          <w:szCs w:val="14"/>
        </w:rPr>
        <w:t> </w:t>
      </w:r>
      <w:r>
        <w:rPr>
          <w:rStyle w:val="HTML"/>
          <w:rFonts w:hint="eastAsia"/>
          <w:color w:val="000000"/>
        </w:rPr>
        <w:t>android:layout_height="fill_parent"</w:t>
      </w:r>
    </w:p>
    <w:p w:rsidR="00BB18B9" w:rsidRDefault="00BB18B9" w:rsidP="00BB18B9">
      <w:pPr>
        <w:rPr>
          <w:rFonts w:ascii="돋움" w:eastAsia="돋움" w:hAnsi="돋움"/>
          <w:color w:val="000000"/>
          <w:sz w:val="14"/>
          <w:szCs w:val="14"/>
        </w:rPr>
      </w:pPr>
      <w:r>
        <w:rPr>
          <w:rStyle w:val="HTML"/>
          <w:rFonts w:hint="eastAsia"/>
          <w:color w:val="000000"/>
        </w:rPr>
        <w:t>15.android:layout_weight="1"</w:t>
      </w:r>
    </w:p>
    <w:p w:rsidR="00BB18B9" w:rsidRDefault="00BB18B9" w:rsidP="00BB18B9">
      <w:pPr>
        <w:rPr>
          <w:rFonts w:ascii="돋움" w:eastAsia="돋움" w:hAnsi="돋움"/>
          <w:color w:val="000000"/>
          <w:sz w:val="14"/>
          <w:szCs w:val="14"/>
        </w:rPr>
      </w:pPr>
      <w:r>
        <w:rPr>
          <w:rStyle w:val="HTML"/>
          <w:rFonts w:hint="eastAsia"/>
          <w:color w:val="000000"/>
        </w:rPr>
        <w:t>16.android:paddingTop="0px"&gt;  </w:t>
      </w:r>
    </w:p>
    <w:p w:rsidR="00BB18B9" w:rsidRDefault="00BB18B9" w:rsidP="00BB18B9">
      <w:pPr>
        <w:rPr>
          <w:rFonts w:ascii="돋움" w:eastAsia="돋움" w:hAnsi="돋움"/>
          <w:color w:val="000000"/>
          <w:sz w:val="14"/>
          <w:szCs w:val="14"/>
        </w:rPr>
      </w:pPr>
      <w:r>
        <w:rPr>
          <w:rStyle w:val="HTML"/>
          <w:rFonts w:hint="eastAsia"/>
          <w:color w:val="000000"/>
        </w:rPr>
        <w:t>17.&lt;/FrameLayout&gt;</w:t>
      </w:r>
    </w:p>
    <w:p w:rsidR="00BB18B9" w:rsidRDefault="00BB18B9" w:rsidP="00BB18B9">
      <w:pPr>
        <w:rPr>
          <w:rFonts w:ascii="돋움" w:eastAsia="돋움" w:hAnsi="돋움"/>
          <w:color w:val="000000"/>
          <w:sz w:val="14"/>
          <w:szCs w:val="14"/>
        </w:rPr>
      </w:pPr>
      <w:r>
        <w:rPr>
          <w:rStyle w:val="HTML"/>
          <w:rFonts w:hint="eastAsia"/>
          <w:color w:val="000000"/>
        </w:rPr>
        <w:t>18.&lt;/LinearLayout&gt;</w:t>
      </w:r>
    </w:p>
    <w:p w:rsidR="00BB18B9" w:rsidRDefault="00BB18B9" w:rsidP="00BB18B9">
      <w:pPr>
        <w:rPr>
          <w:rFonts w:ascii="돋움" w:eastAsia="돋움" w:hAnsi="돋움"/>
          <w:color w:val="000000"/>
          <w:sz w:val="14"/>
          <w:szCs w:val="14"/>
        </w:rPr>
      </w:pPr>
      <w:r>
        <w:rPr>
          <w:rStyle w:val="HTML"/>
          <w:rFonts w:hint="eastAsia"/>
          <w:color w:val="000000"/>
        </w:rPr>
        <w:t>19.&lt;/TabHost&gt;</w:t>
      </w:r>
    </w:p>
    <w:p w:rsidR="00BB18B9" w:rsidRDefault="00BB18B9" w:rsidP="00BB18B9">
      <w:pPr>
        <w:rPr>
          <w:rFonts w:ascii="돋움" w:eastAsia="돋움" w:hAnsi="돋움"/>
          <w:color w:val="000000"/>
          <w:sz w:val="14"/>
          <w:szCs w:val="14"/>
        </w:rPr>
      </w:pPr>
      <w:r>
        <w:rPr>
          <w:rStyle w:val="HTML"/>
          <w:rFonts w:hint="eastAsia"/>
          <w:color w:val="000000"/>
        </w:rPr>
        <w:t>20.&lt;/LinearLayout&gt;</w:t>
      </w:r>
    </w:p>
    <w:p w:rsidR="00BB18B9" w:rsidRDefault="00BB18B9" w:rsidP="00BB18B9">
      <w:pPr>
        <w:rPr>
          <w:rFonts w:ascii="돋움" w:eastAsia="돋움" w:hAnsi="돋움"/>
          <w:color w:val="000000"/>
          <w:sz w:val="14"/>
          <w:szCs w:val="14"/>
        </w:rPr>
      </w:pPr>
      <w:r>
        <w:rPr>
          <w:rFonts w:ascii="돋움" w:eastAsia="돋움" w:hAnsi="돋움" w:hint="eastAsia"/>
          <w:color w:val="000000"/>
          <w:sz w:val="14"/>
          <w:szCs w:val="14"/>
        </w:rPr>
        <w:br/>
      </w:r>
      <w:r>
        <w:rPr>
          <w:rFonts w:ascii="돋움" w:eastAsia="돋움" w:hAnsi="돋움"/>
          <w:noProof/>
          <w:color w:val="000000"/>
          <w:sz w:val="14"/>
          <w:szCs w:val="14"/>
        </w:rPr>
        <w:lastRenderedPageBreak/>
        <w:drawing>
          <wp:inline distT="0" distB="0" distL="0" distR="0">
            <wp:extent cx="7622540" cy="4572000"/>
            <wp:effectExtent l="19050" t="0" r="0" b="0"/>
            <wp:docPr id="192" name="그림 21" descr="vertical_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ertical_tab.png"/>
                    <pic:cNvPicPr>
                      <a:picLocks noChangeAspect="1" noChangeArrowheads="1"/>
                    </pic:cNvPicPr>
                  </pic:nvPicPr>
                  <pic:blipFill>
                    <a:blip r:embed="rId674"/>
                    <a:srcRect/>
                    <a:stretch>
                      <a:fillRect/>
                    </a:stretch>
                  </pic:blipFill>
                  <pic:spPr bwMode="auto">
                    <a:xfrm>
                      <a:off x="0" y="0"/>
                      <a:ext cx="7622540" cy="4572000"/>
                    </a:xfrm>
                    <a:prstGeom prst="rect">
                      <a:avLst/>
                    </a:prstGeom>
                    <a:noFill/>
                    <a:ln w="9525">
                      <a:noFill/>
                      <a:miter lim="800000"/>
                      <a:headEnd/>
                      <a:tailEnd/>
                    </a:ln>
                  </pic:spPr>
                </pic:pic>
              </a:graphicData>
            </a:graphic>
          </wp:inline>
        </w:drawing>
      </w:r>
      <w:r>
        <w:rPr>
          <w:rFonts w:ascii="돋움" w:eastAsia="돋움" w:hAnsi="돋움" w:hint="eastAsia"/>
          <w:color w:val="000000"/>
          <w:sz w:val="14"/>
          <w:szCs w:val="14"/>
        </w:rPr>
        <w:t> </w:t>
      </w:r>
      <w:r>
        <w:rPr>
          <w:rFonts w:ascii="돋움" w:eastAsia="돋움" w:hAnsi="돋움" w:hint="eastAsia"/>
          <w:color w:val="000000"/>
          <w:sz w:val="14"/>
          <w:szCs w:val="14"/>
        </w:rPr>
        <w:br/>
        <w:t>탭인디케이터를 보면 모양이 이상하다는 느낌이 드실겁니다.</w:t>
      </w:r>
      <w:r>
        <w:rPr>
          <w:rFonts w:ascii="돋움" w:eastAsia="돋움" w:hAnsi="돋움" w:hint="eastAsia"/>
          <w:color w:val="000000"/>
          <w:sz w:val="14"/>
          <w:szCs w:val="14"/>
        </w:rPr>
        <w:br/>
        <w:t>기본 탭 인디케이터를 제대로 모양이 나게 하려면 TabHost와 TabWidget을 잘 구현하는 방법밖에 없어보입니다.</w:t>
      </w:r>
      <w:r>
        <w:rPr>
          <w:rFonts w:ascii="돋움" w:eastAsia="돋움" w:hAnsi="돋움" w:hint="eastAsia"/>
          <w:color w:val="000000"/>
          <w:sz w:val="14"/>
          <w:szCs w:val="14"/>
        </w:rPr>
        <w:br/>
        <w:t>단순히 배치만 세로로 나오게 만든거구요...</w:t>
      </w:r>
      <w:r>
        <w:rPr>
          <w:rFonts w:ascii="돋움" w:eastAsia="돋움" w:hAnsi="돋움" w:hint="eastAsia"/>
          <w:color w:val="000000"/>
          <w:sz w:val="14"/>
          <w:szCs w:val="14"/>
        </w:rPr>
        <w:br/>
        <w:t>탭인디케이터에 커스텀 뷰를 주시는것을 추천합니다.</w:t>
      </w:r>
    </w:p>
    <w:p w:rsidR="00AF377C" w:rsidRDefault="00AF377C">
      <w:pPr>
        <w:widowControl/>
        <w:wordWrap/>
        <w:autoSpaceDE/>
        <w:autoSpaceDN/>
        <w:jc w:val="left"/>
        <w:rPr>
          <w:rFonts w:ascii="Courier New" w:hAnsi="Courier New" w:cs="Courier New"/>
          <w:color w:val="666666"/>
          <w:sz w:val="16"/>
          <w:szCs w:val="16"/>
        </w:rPr>
      </w:pPr>
      <w:r>
        <w:rPr>
          <w:rFonts w:ascii="Courier New" w:hAnsi="Courier New" w:cs="Courier New"/>
          <w:color w:val="666666"/>
          <w:sz w:val="16"/>
          <w:szCs w:val="16"/>
        </w:rPr>
        <w:br w:type="page"/>
      </w:r>
    </w:p>
    <w:p w:rsidR="00AF377C" w:rsidRDefault="00153F68" w:rsidP="00AF377C">
      <w:pPr>
        <w:pStyle w:val="1"/>
        <w:ind w:left="35"/>
        <w:rPr>
          <w:rFonts w:ascii="돋움" w:eastAsia="돋움" w:hAnsi="돋움"/>
          <w:b/>
          <w:color w:val="000000"/>
          <w:sz w:val="39"/>
          <w:szCs w:val="21"/>
        </w:rPr>
      </w:pPr>
      <w:hyperlink r:id="rId675" w:history="1">
        <w:r w:rsidR="00AF377C" w:rsidRPr="00AF377C">
          <w:rPr>
            <w:rStyle w:val="a4"/>
            <w:rFonts w:ascii="돋움" w:eastAsia="돋움" w:hAnsi="돋움" w:hint="eastAsia"/>
            <w:b/>
            <w:color w:val="000000"/>
            <w:sz w:val="39"/>
            <w:szCs w:val="21"/>
            <w:u w:val="none"/>
          </w:rPr>
          <w:t>환경설정 activity 만들기</w:t>
        </w:r>
      </w:hyperlink>
    </w:p>
    <w:p w:rsidR="00AF377C" w:rsidRPr="00AF377C" w:rsidRDefault="00153F68" w:rsidP="00AF377C">
      <w:hyperlink r:id="rId676" w:tgtFrame="_blank" w:history="1">
        <w:r w:rsidR="00AF377C">
          <w:rPr>
            <w:rStyle w:val="a4"/>
            <w:rFonts w:ascii="돋움" w:eastAsia="돋움" w:hAnsi="돋움" w:hint="eastAsia"/>
            <w:sz w:val="14"/>
            <w:szCs w:val="14"/>
          </w:rPr>
          <w:t>http://www.androidpub.com/57847</w:t>
        </w:r>
      </w:hyperlink>
    </w:p>
    <w:p w:rsidR="00AF377C" w:rsidRDefault="00AF377C" w:rsidP="00AF377C">
      <w:pPr>
        <w:rPr>
          <w:rFonts w:ascii="돋움" w:eastAsia="돋움" w:hAnsi="돋움"/>
          <w:color w:val="3074A5"/>
          <w:sz w:val="14"/>
          <w:szCs w:val="14"/>
        </w:rPr>
      </w:pPr>
      <w:r>
        <w:rPr>
          <w:rStyle w:val="member27490"/>
          <w:rFonts w:ascii="돋움" w:eastAsia="돋움" w:hAnsi="돋움" w:hint="eastAsia"/>
          <w:color w:val="3074A5"/>
          <w:sz w:val="14"/>
          <w:szCs w:val="14"/>
        </w:rPr>
        <w:t>볼레로</w:t>
      </w:r>
    </w:p>
    <w:p w:rsidR="00AF377C" w:rsidRDefault="00153F68" w:rsidP="00AF377C">
      <w:pPr>
        <w:spacing w:line="196" w:lineRule="atLeast"/>
        <w:rPr>
          <w:rFonts w:ascii="Tahoma" w:eastAsia="돋움" w:hAnsi="Tahoma" w:cs="Tahoma"/>
          <w:color w:val="444444"/>
          <w:sz w:val="13"/>
          <w:szCs w:val="13"/>
        </w:rPr>
      </w:pPr>
      <w:hyperlink r:id="rId677" w:history="1">
        <w:r w:rsidR="00AF377C">
          <w:rPr>
            <w:rStyle w:val="a4"/>
            <w:rFonts w:ascii="Tahoma" w:eastAsia="돋움" w:hAnsi="Tahoma" w:cs="Tahoma"/>
            <w:color w:val="BBBBBB"/>
            <w:sz w:val="13"/>
            <w:szCs w:val="13"/>
            <w:u w:val="none"/>
          </w:rPr>
          <w:t>http://www.androidpub.com/57847</w:t>
        </w:r>
      </w:hyperlink>
    </w:p>
    <w:p w:rsidR="00AF377C" w:rsidRDefault="00AF377C" w:rsidP="00AF377C">
      <w:pPr>
        <w:spacing w:line="196" w:lineRule="atLeast"/>
        <w:rPr>
          <w:rFonts w:ascii="Tahoma" w:eastAsia="돋움" w:hAnsi="Tahoma" w:cs="Tahoma"/>
          <w:color w:val="444444"/>
          <w:sz w:val="13"/>
          <w:szCs w:val="13"/>
        </w:rPr>
      </w:pPr>
      <w:r>
        <w:rPr>
          <w:rStyle w:val="a8"/>
          <w:rFonts w:ascii="Tahoma" w:eastAsia="돋움" w:hAnsi="Tahoma" w:cs="Tahoma"/>
          <w:color w:val="444444"/>
          <w:sz w:val="13"/>
          <w:szCs w:val="13"/>
        </w:rPr>
        <w:t>2009.12.28</w:t>
      </w:r>
      <w:r>
        <w:rPr>
          <w:rStyle w:val="apple-converted-space"/>
          <w:rFonts w:ascii="Tahoma" w:eastAsia="돋움" w:hAnsi="Tahoma" w:cs="Tahoma"/>
          <w:color w:val="444444"/>
          <w:sz w:val="13"/>
          <w:szCs w:val="13"/>
        </w:rPr>
        <w:t> </w:t>
      </w:r>
      <w:r>
        <w:rPr>
          <w:rFonts w:ascii="Tahoma" w:eastAsia="돋움" w:hAnsi="Tahoma" w:cs="Tahoma"/>
          <w:color w:val="444444"/>
          <w:sz w:val="13"/>
          <w:szCs w:val="13"/>
        </w:rPr>
        <w:t>22:59:47</w:t>
      </w:r>
    </w:p>
    <w:p w:rsidR="00AF377C" w:rsidRDefault="00AF377C" w:rsidP="00AF377C">
      <w:pPr>
        <w:spacing w:line="196" w:lineRule="atLeast"/>
        <w:rPr>
          <w:rFonts w:ascii="Tahoma" w:eastAsia="돋움" w:hAnsi="Tahoma" w:cs="Tahoma"/>
          <w:color w:val="4A3FD7"/>
          <w:sz w:val="13"/>
          <w:szCs w:val="13"/>
        </w:rPr>
      </w:pPr>
      <w:r>
        <w:rPr>
          <w:rFonts w:ascii="Tahoma" w:eastAsia="돋움" w:hAnsi="Tahoma" w:cs="Tahoma"/>
          <w:color w:val="4A3FD7"/>
          <w:sz w:val="13"/>
          <w:szCs w:val="13"/>
        </w:rPr>
        <w:t>6266</w:t>
      </w:r>
    </w:p>
    <w:p w:rsidR="00AF377C" w:rsidRDefault="00AF377C" w:rsidP="00AF377C">
      <w:pPr>
        <w:spacing w:line="196" w:lineRule="atLeast"/>
        <w:rPr>
          <w:rFonts w:ascii="Tahoma" w:eastAsia="돋움" w:hAnsi="Tahoma" w:cs="Tahoma"/>
          <w:color w:val="D76A3F"/>
          <w:sz w:val="13"/>
          <w:szCs w:val="13"/>
        </w:rPr>
      </w:pPr>
      <w:r>
        <w:rPr>
          <w:rStyle w:val="a8"/>
          <w:rFonts w:ascii="Tahoma" w:eastAsia="돋움" w:hAnsi="Tahoma" w:cs="Tahoma"/>
          <w:color w:val="D76A3F"/>
          <w:sz w:val="13"/>
          <w:szCs w:val="13"/>
        </w:rPr>
        <w:t>2 / 0</w:t>
      </w:r>
    </w:p>
    <w:p w:rsidR="00AF377C" w:rsidRDefault="00153F68" w:rsidP="00AF377C">
      <w:pPr>
        <w:shd w:val="clear" w:color="auto" w:fill="FFFFFF"/>
        <w:spacing w:line="196" w:lineRule="atLeast"/>
        <w:rPr>
          <w:rFonts w:ascii="Tahoma" w:eastAsia="돋움" w:hAnsi="Tahoma" w:cs="Tahoma"/>
          <w:color w:val="444444"/>
          <w:sz w:val="13"/>
          <w:szCs w:val="13"/>
        </w:rPr>
      </w:pPr>
      <w:hyperlink r:id="rId678" w:anchor="comment" w:tooltip="댓글" w:history="1">
        <w:r w:rsidR="00AF377C">
          <w:rPr>
            <w:rStyle w:val="a8"/>
            <w:rFonts w:ascii="Tahoma" w:eastAsia="돋움" w:hAnsi="Tahoma" w:cs="Tahoma"/>
            <w:color w:val="333333"/>
            <w:sz w:val="13"/>
            <w:szCs w:val="13"/>
          </w:rPr>
          <w:t>14</w:t>
        </w:r>
      </w:hyperlink>
    </w:p>
    <w:p w:rsidR="00AF377C" w:rsidRDefault="00153F68" w:rsidP="00AF377C">
      <w:pPr>
        <w:spacing w:line="196" w:lineRule="atLeast"/>
        <w:rPr>
          <w:rFonts w:ascii="Tahoma" w:eastAsia="돋움" w:hAnsi="Tahoma" w:cs="Tahoma"/>
          <w:color w:val="444444"/>
          <w:sz w:val="13"/>
          <w:szCs w:val="13"/>
        </w:rPr>
      </w:pPr>
      <w:hyperlink r:id="rId679" w:history="1">
        <w:r w:rsidR="00AF377C">
          <w:rPr>
            <w:rStyle w:val="a4"/>
            <w:rFonts w:ascii="Tahoma" w:eastAsia="돋움" w:hAnsi="Tahoma" w:cs="Tahoma"/>
            <w:b/>
            <w:bCs/>
            <w:color w:val="555555"/>
            <w:sz w:val="13"/>
            <w:szCs w:val="13"/>
            <w:u w:val="none"/>
          </w:rPr>
          <w:t>앱개발</w:t>
        </w:r>
      </w:hyperlink>
    </w:p>
    <w:p w:rsidR="00AF377C" w:rsidRDefault="00AF377C" w:rsidP="00AF377C">
      <w:pPr>
        <w:rPr>
          <w:rFonts w:ascii="돋움" w:eastAsia="돋움" w:hAnsi="돋움" w:cs="굴림"/>
          <w:color w:val="000000"/>
          <w:sz w:val="14"/>
          <w:szCs w:val="14"/>
        </w:rPr>
      </w:pPr>
      <w:r>
        <w:rPr>
          <w:rFonts w:ascii="돋움" w:eastAsia="돋움" w:hAnsi="돋움" w:hint="eastAsia"/>
          <w:color w:val="000000"/>
          <w:sz w:val="14"/>
          <w:szCs w:val="14"/>
        </w:rPr>
        <w:t>안녕하세요. </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대부분의 프로그램이 설정 관련 화면을 만들게 되는데요. </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안드로이드에서 이 부분도 거의 정형화가 되어 있어서 기본적으로다  지원하더군요.</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"알짜만 골라 배우는 안드로이드 프로그래밍" 책은  이 부분을 잘 설명하고 있는데요.</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"프로페셔널  안드로이드 개발"은   그냥 보통의  activity를 만들어서 전부 코딩하는 것으로 알려주더군요.</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두 방법다 장점이 있기는 하지만,</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일관된  UI 와  작업을 효율성을 위해서는  "알짜..." 의 방법이  좋을 듯합니다.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t>아래 내용은  설정 화면을  만드는 쉬운 방법입니다.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t>1.  환경설정 xml 파일 만들기 </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  이클립스의  File  -  New  - Other  에 가면  아래와 같은 창이 나옵니다.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noProof/>
          <w:color w:val="000000"/>
          <w:sz w:val="14"/>
          <w:szCs w:val="14"/>
        </w:rPr>
        <w:drawing>
          <wp:inline distT="0" distB="0" distL="0" distR="0">
            <wp:extent cx="5003800" cy="4762500"/>
            <wp:effectExtent l="19050" t="0" r="6350" b="0"/>
            <wp:docPr id="205" name="그림 20" descr="set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t00.png"/>
                    <pic:cNvPicPr>
                      <a:picLocks noChangeAspect="1" noChangeArrowheads="1"/>
                    </pic:cNvPicPr>
                  </pic:nvPicPr>
                  <pic:blipFill>
                    <a:blip r:embed="rId680"/>
                    <a:srcRect/>
                    <a:stretch>
                      <a:fillRect/>
                    </a:stretch>
                  </pic:blipFill>
                  <pic:spPr bwMode="auto">
                    <a:xfrm>
                      <a:off x="0" y="0"/>
                      <a:ext cx="5003800" cy="4762500"/>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Android XML File을 선택합니다.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noProof/>
          <w:color w:val="000000"/>
          <w:sz w:val="14"/>
          <w:szCs w:val="14"/>
        </w:rPr>
        <w:lastRenderedPageBreak/>
        <w:drawing>
          <wp:inline distT="0" distB="0" distL="0" distR="0">
            <wp:extent cx="6612890" cy="6400800"/>
            <wp:effectExtent l="19050" t="0" r="0" b="0"/>
            <wp:docPr id="204" name="그림 21" descr="se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t01.png"/>
                    <pic:cNvPicPr>
                      <a:picLocks noChangeAspect="1" noChangeArrowheads="1"/>
                    </pic:cNvPicPr>
                  </pic:nvPicPr>
                  <pic:blipFill>
                    <a:blip r:embed="rId681"/>
                    <a:srcRect/>
                    <a:stretch>
                      <a:fillRect/>
                    </a:stretch>
                  </pic:blipFill>
                  <pic:spPr bwMode="auto">
                    <a:xfrm>
                      <a:off x="0" y="0"/>
                      <a:ext cx="6612890" cy="6400800"/>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빨간색 사각형 한 곳만   알맞은 값으로  넣어 놓고  [Finish] 버튼을 누릅니다.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그럼,  setting.xml 파일이    /res/xml 아래에 생성이 됩니다.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t>2.  화면 구성</w:t>
      </w:r>
      <w:r>
        <w:rPr>
          <w:rFonts w:ascii="돋움" w:eastAsia="돋움" w:hAnsi="돋움" w:hint="eastAsia"/>
          <w:color w:val="000000"/>
          <w:sz w:val="14"/>
          <w:szCs w:val="14"/>
        </w:rPr>
        <w:br/>
      </w:r>
      <w:r>
        <w:rPr>
          <w:rFonts w:ascii="돋움" w:eastAsia="돋움" w:hAnsi="돋움" w:hint="eastAsia"/>
          <w:color w:val="000000"/>
          <w:sz w:val="14"/>
          <w:szCs w:val="14"/>
        </w:rPr>
        <w:br/>
        <w:t>/res/xml/setting.xml 파일을 선택하면,</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PreferenceScreen 이라는 것이 보이는 데요.  이것을 선택하고,   [Add] 버튼을 누르면   아래처럼 추가 가능한 것들이 나옵니다.</w:t>
      </w:r>
      <w:r>
        <w:rPr>
          <w:rFonts w:ascii="돋움" w:eastAsia="돋움" w:hAnsi="돋움" w:hint="eastAsia"/>
          <w:color w:val="000000"/>
          <w:sz w:val="14"/>
          <w:szCs w:val="14"/>
        </w:rPr>
        <w:br/>
      </w:r>
      <w:r>
        <w:rPr>
          <w:rFonts w:ascii="돋움" w:eastAsia="돋움" w:hAnsi="돋움"/>
          <w:noProof/>
          <w:color w:val="000000"/>
          <w:sz w:val="14"/>
          <w:szCs w:val="14"/>
        </w:rPr>
        <w:lastRenderedPageBreak/>
        <w:drawing>
          <wp:inline distT="0" distB="0" distL="0" distR="0">
            <wp:extent cx="6496050" cy="5003800"/>
            <wp:effectExtent l="19050" t="0" r="0" b="0"/>
            <wp:docPr id="203" name="그림 22" descr="se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t02.png"/>
                    <pic:cNvPicPr>
                      <a:picLocks noChangeAspect="1" noChangeArrowheads="1"/>
                    </pic:cNvPicPr>
                  </pic:nvPicPr>
                  <pic:blipFill>
                    <a:blip r:embed="rId682"/>
                    <a:srcRect/>
                    <a:stretch>
                      <a:fillRect/>
                    </a:stretch>
                  </pic:blipFill>
                  <pic:spPr bwMode="auto">
                    <a:xfrm>
                      <a:off x="0" y="0"/>
                      <a:ext cx="6496050" cy="5003800"/>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이것들이 설정화면에  사용가능한 것들인데요.</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이름 그대로   CheckBox,  List  , Edit 등을  추가할 수 있구요.</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Ringtone은   벨소리 종류 선택을 추가 할 수 있답니다.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RreferenceCategory 는    설정의 종류를 그룹 지을 때 사용하구요.</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PreferenceScreen은   서브 화면으로  전환해서 사용하는 경우에 사용한답니다.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noProof/>
          <w:color w:val="000000"/>
          <w:sz w:val="14"/>
          <w:szCs w:val="14"/>
        </w:rPr>
        <w:lastRenderedPageBreak/>
        <w:drawing>
          <wp:inline distT="0" distB="0" distL="0" distR="0">
            <wp:extent cx="6912610" cy="5010785"/>
            <wp:effectExtent l="19050" t="0" r="2540" b="0"/>
            <wp:docPr id="202" name="그림 23" descr="se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t03.png"/>
                    <pic:cNvPicPr>
                      <a:picLocks noChangeAspect="1" noChangeArrowheads="1"/>
                    </pic:cNvPicPr>
                  </pic:nvPicPr>
                  <pic:blipFill>
                    <a:blip r:embed="rId683"/>
                    <a:srcRect/>
                    <a:stretch>
                      <a:fillRect/>
                    </a:stretch>
                  </pic:blipFill>
                  <pic:spPr bwMode="auto">
                    <a:xfrm>
                      <a:off x="0" y="0"/>
                      <a:ext cx="6912610" cy="5010785"/>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위 그림처럼  CheckBoxPreference 를 추가하면  오른쪽에  속성값을  넣을 수가 있는데요.</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이중에 중요한 것이</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Key  인데요,   설정에 저장된 값을  읽어 올때 사용한답니다.</w:t>
      </w:r>
      <w:r>
        <w:rPr>
          <w:rFonts w:ascii="돋움" w:eastAsia="돋움" w:hAnsi="돋움" w:hint="eastAsia"/>
          <w:color w:val="000000"/>
          <w:sz w:val="14"/>
          <w:szCs w:val="14"/>
        </w:rPr>
        <w:br/>
        <w:t>Title 과  Summary 는  화면에 출력되는 값이구요.</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noProof/>
          <w:color w:val="000000"/>
          <w:sz w:val="14"/>
          <w:szCs w:val="14"/>
        </w:rPr>
        <w:lastRenderedPageBreak/>
        <w:drawing>
          <wp:inline distT="0" distB="0" distL="0" distR="0">
            <wp:extent cx="6912610" cy="4989195"/>
            <wp:effectExtent l="19050" t="0" r="2540" b="0"/>
            <wp:docPr id="201" name="그림 24" descr="se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t04.png"/>
                    <pic:cNvPicPr>
                      <a:picLocks noChangeAspect="1" noChangeArrowheads="1"/>
                    </pic:cNvPicPr>
                  </pic:nvPicPr>
                  <pic:blipFill>
                    <a:blip r:embed="rId684"/>
                    <a:srcRect/>
                    <a:stretch>
                      <a:fillRect/>
                    </a:stretch>
                  </pic:blipFill>
                  <pic:spPr bwMode="auto">
                    <a:xfrm>
                      <a:off x="0" y="0"/>
                      <a:ext cx="6912610" cy="4989195"/>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ListPreference는  Key, Title, Summary  말고도,</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Entries 와  Entry values 를  넣어주어야 하는데요.</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리스트이기 때문에 출력할 내용을  배열로  넣어 주어야 합니다.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noProof/>
          <w:color w:val="000000"/>
          <w:sz w:val="14"/>
          <w:szCs w:val="14"/>
        </w:rPr>
        <w:lastRenderedPageBreak/>
        <w:drawing>
          <wp:inline distT="0" distB="0" distL="0" distR="0">
            <wp:extent cx="6912610" cy="5069205"/>
            <wp:effectExtent l="19050" t="0" r="2540" b="0"/>
            <wp:docPr id="200" name="그림 25" descr="se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t05.png"/>
                    <pic:cNvPicPr>
                      <a:picLocks noChangeAspect="1" noChangeArrowheads="1"/>
                    </pic:cNvPicPr>
                  </pic:nvPicPr>
                  <pic:blipFill>
                    <a:blip r:embed="rId685"/>
                    <a:srcRect/>
                    <a:stretch>
                      <a:fillRect/>
                    </a:stretch>
                  </pic:blipFill>
                  <pic:spPr bwMode="auto">
                    <a:xfrm>
                      <a:off x="0" y="0"/>
                      <a:ext cx="6912610" cy="5069205"/>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strings.xml 에   출력할  내용을 가지고 있는 배열을  만듭니다.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1개는  화면 출력용으로,  1개는  실제값을 가진 배열로 만듭니다.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noProof/>
          <w:color w:val="000000"/>
          <w:sz w:val="14"/>
          <w:szCs w:val="14"/>
        </w:rPr>
        <w:lastRenderedPageBreak/>
        <w:drawing>
          <wp:inline distT="0" distB="0" distL="0" distR="0">
            <wp:extent cx="6964045" cy="4981575"/>
            <wp:effectExtent l="19050" t="0" r="8255" b="0"/>
            <wp:docPr id="199" name="그림 26" descr="se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t06.png"/>
                    <pic:cNvPicPr>
                      <a:picLocks noChangeAspect="1" noChangeArrowheads="1"/>
                    </pic:cNvPicPr>
                  </pic:nvPicPr>
                  <pic:blipFill>
                    <a:blip r:embed="rId686"/>
                    <a:srcRect/>
                    <a:stretch>
                      <a:fillRect/>
                    </a:stretch>
                  </pic:blipFill>
                  <pic:spPr bwMode="auto">
                    <a:xfrm>
                      <a:off x="0" y="0"/>
                      <a:ext cx="6964045" cy="4981575"/>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t>그런 후에   setting.xml 에서  Entries 의 옆의 [Browse...] 버튼을 누르면 ,  위 그림처럼 선택할 수 있는 것이 나온답니다.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noProof/>
          <w:color w:val="000000"/>
          <w:sz w:val="14"/>
          <w:szCs w:val="14"/>
        </w:rPr>
        <w:lastRenderedPageBreak/>
        <w:drawing>
          <wp:inline distT="0" distB="0" distL="0" distR="0">
            <wp:extent cx="6941820" cy="4974590"/>
            <wp:effectExtent l="19050" t="0" r="0" b="0"/>
            <wp:docPr id="198" name="그림 27" descr="se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t07.png"/>
                    <pic:cNvPicPr>
                      <a:picLocks noChangeAspect="1" noChangeArrowheads="1"/>
                    </pic:cNvPicPr>
                  </pic:nvPicPr>
                  <pic:blipFill>
                    <a:blip r:embed="rId687"/>
                    <a:srcRect/>
                    <a:stretch>
                      <a:fillRect/>
                    </a:stretch>
                  </pic:blipFill>
                  <pic:spPr bwMode="auto">
                    <a:xfrm>
                      <a:off x="0" y="0"/>
                      <a:ext cx="6941820" cy="4974590"/>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위  그림처럼  선택해 주시면 됩니다.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이런식으로  화면 작업을  다 하신 후에  java class를 만들어 주시면 됩니다.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t>3. 환경설정 java class 만들기</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이클립스의   File - New - class 를 선택합니다.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lastRenderedPageBreak/>
        <w:t> </w:t>
      </w:r>
      <w:r>
        <w:rPr>
          <w:rStyle w:val="apple-converted-space"/>
          <w:rFonts w:ascii="돋움" w:eastAsia="돋움" w:hAnsi="돋움" w:hint="eastAsia"/>
          <w:color w:val="000000"/>
          <w:sz w:val="14"/>
          <w:szCs w:val="14"/>
        </w:rPr>
        <w:t> </w:t>
      </w:r>
      <w:r>
        <w:rPr>
          <w:rFonts w:ascii="돋움" w:eastAsia="돋움" w:hAnsi="돋움"/>
          <w:noProof/>
          <w:color w:val="000000"/>
          <w:sz w:val="14"/>
          <w:szCs w:val="14"/>
        </w:rPr>
        <w:drawing>
          <wp:inline distT="0" distB="0" distL="0" distR="0">
            <wp:extent cx="5201285" cy="5581650"/>
            <wp:effectExtent l="19050" t="0" r="0" b="0"/>
            <wp:docPr id="197" name="그림 28" descr="se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t08.png"/>
                    <pic:cNvPicPr>
                      <a:picLocks noChangeAspect="1" noChangeArrowheads="1"/>
                    </pic:cNvPicPr>
                  </pic:nvPicPr>
                  <pic:blipFill>
                    <a:blip r:embed="rId688"/>
                    <a:srcRect/>
                    <a:stretch>
                      <a:fillRect/>
                    </a:stretch>
                  </pic:blipFill>
                  <pic:spPr bwMode="auto">
                    <a:xfrm>
                      <a:off x="0" y="0"/>
                      <a:ext cx="5201285" cy="5581650"/>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SuperClass를    옆의 [Browse...]버튼을  눌러서  선택해 줍니다.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noProof/>
          <w:color w:val="000000"/>
          <w:sz w:val="14"/>
          <w:szCs w:val="14"/>
        </w:rPr>
        <w:lastRenderedPageBreak/>
        <w:drawing>
          <wp:inline distT="0" distB="0" distL="0" distR="0">
            <wp:extent cx="5713095" cy="4762500"/>
            <wp:effectExtent l="19050" t="0" r="1905" b="0"/>
            <wp:docPr id="196" name="그림 29" descr="se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t09.png"/>
                    <pic:cNvPicPr>
                      <a:picLocks noChangeAspect="1" noChangeArrowheads="1"/>
                    </pic:cNvPicPr>
                  </pic:nvPicPr>
                  <pic:blipFill>
                    <a:blip r:embed="rId689"/>
                    <a:srcRect/>
                    <a:stretch>
                      <a:fillRect/>
                    </a:stretch>
                  </pic:blipFill>
                  <pic:spPr bwMode="auto">
                    <a:xfrm>
                      <a:off x="0" y="0"/>
                      <a:ext cx="5713095" cy="4762500"/>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그리고  [Finish]를 눌러서  소스를 생성합니다.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t>--------------------  소스 -----------------------------</w:t>
      </w:r>
      <w:r>
        <w:rPr>
          <w:rFonts w:ascii="돋움" w:eastAsia="돋움" w:hAnsi="돋움" w:hint="eastAsia"/>
          <w:color w:val="000000"/>
          <w:sz w:val="14"/>
          <w:szCs w:val="14"/>
        </w:rPr>
        <w:br/>
      </w:r>
      <w:r>
        <w:rPr>
          <w:rFonts w:ascii="돋움" w:eastAsia="돋움" w:hAnsi="돋움" w:hint="eastAsia"/>
          <w:color w:val="000000"/>
          <w:sz w:val="14"/>
          <w:szCs w:val="14"/>
        </w:rPr>
        <w:br/>
        <w:t>public class Setting extends PreferenceActivity {</w:t>
      </w:r>
      <w:r>
        <w:rPr>
          <w:rFonts w:ascii="돋움" w:eastAsia="돋움" w:hAnsi="돋움" w:hint="eastAsia"/>
          <w:color w:val="000000"/>
          <w:sz w:val="14"/>
          <w:szCs w:val="14"/>
        </w:rPr>
        <w:br/>
      </w:r>
      <w:r>
        <w:rPr>
          <w:rFonts w:ascii="돋움" w:eastAsia="돋움" w:hAnsi="돋움" w:hint="eastAsia"/>
          <w:color w:val="000000"/>
          <w:sz w:val="14"/>
          <w:szCs w:val="14"/>
        </w:rPr>
        <w:br/>
        <w:t>    @Override</w:t>
      </w:r>
      <w:r>
        <w:rPr>
          <w:rFonts w:ascii="돋움" w:eastAsia="돋움" w:hAnsi="돋움" w:hint="eastAsia"/>
          <w:color w:val="000000"/>
          <w:sz w:val="14"/>
          <w:szCs w:val="14"/>
        </w:rPr>
        <w:br/>
        <w:t>    protected void onCreate(Bundle savedInstanceState) {</w:t>
      </w:r>
      <w:r>
        <w:rPr>
          <w:rFonts w:ascii="돋움" w:eastAsia="돋움" w:hAnsi="돋움" w:hint="eastAsia"/>
          <w:color w:val="000000"/>
          <w:sz w:val="14"/>
          <w:szCs w:val="14"/>
        </w:rPr>
        <w:br/>
        <w:t>        super.onCreate(savedInstanceState);</w:t>
      </w:r>
      <w:r>
        <w:rPr>
          <w:rFonts w:ascii="돋움" w:eastAsia="돋움" w:hAnsi="돋움" w:hint="eastAsia"/>
          <w:color w:val="000000"/>
          <w:sz w:val="14"/>
          <w:szCs w:val="14"/>
        </w:rPr>
        <w:br/>
        <w:t>       </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       </w:t>
      </w:r>
      <w:r>
        <w:rPr>
          <w:rStyle w:val="apple-converted-space"/>
          <w:rFonts w:ascii="돋움" w:eastAsia="돋움" w:hAnsi="돋움" w:hint="eastAsia"/>
          <w:color w:val="000000"/>
          <w:sz w:val="14"/>
          <w:szCs w:val="14"/>
        </w:rPr>
        <w:t> </w:t>
      </w:r>
      <w:r>
        <w:rPr>
          <w:rFonts w:ascii="돋움" w:eastAsia="돋움" w:hAnsi="돋움" w:hint="eastAsia"/>
          <w:color w:val="EE2222"/>
          <w:sz w:val="14"/>
          <w:szCs w:val="14"/>
        </w:rPr>
        <w:t>addPreferencesFromResource(R.xml.setting);</w:t>
      </w:r>
      <w:r>
        <w:rPr>
          <w:rFonts w:ascii="돋움" w:eastAsia="돋움" w:hAnsi="돋움" w:hint="eastAsia"/>
          <w:color w:val="000000"/>
          <w:sz w:val="14"/>
          <w:szCs w:val="14"/>
        </w:rPr>
        <w:br/>
        <w:t>    }</w:t>
      </w:r>
      <w:r>
        <w:rPr>
          <w:rFonts w:ascii="돋움" w:eastAsia="돋움" w:hAnsi="돋움" w:hint="eastAsia"/>
          <w:color w:val="000000"/>
          <w:sz w:val="14"/>
          <w:szCs w:val="14"/>
        </w:rPr>
        <w:br/>
      </w:r>
      <w:r>
        <w:rPr>
          <w:rFonts w:ascii="돋움" w:eastAsia="돋움" w:hAnsi="돋움" w:hint="eastAsia"/>
          <w:color w:val="000000"/>
          <w:sz w:val="14"/>
          <w:szCs w:val="14"/>
        </w:rPr>
        <w:br/>
        <w:t>}</w:t>
      </w:r>
      <w:r>
        <w:rPr>
          <w:rFonts w:ascii="돋움" w:eastAsia="돋움" w:hAnsi="돋움" w:hint="eastAsia"/>
          <w:color w:val="000000"/>
          <w:sz w:val="14"/>
          <w:szCs w:val="14"/>
        </w:rPr>
        <w:br/>
        <w:t>------------------------------------------------------</w:t>
      </w:r>
      <w:r>
        <w:rPr>
          <w:rFonts w:ascii="돋움" w:eastAsia="돋움" w:hAnsi="돋움" w:hint="eastAsia"/>
          <w:color w:val="000000"/>
          <w:sz w:val="14"/>
          <w:szCs w:val="14"/>
        </w:rPr>
        <w:br/>
      </w:r>
      <w:r>
        <w:rPr>
          <w:rFonts w:ascii="돋움" w:eastAsia="돋움" w:hAnsi="돋움" w:hint="eastAsia"/>
          <w:color w:val="000000"/>
          <w:sz w:val="14"/>
          <w:szCs w:val="14"/>
        </w:rPr>
        <w:br/>
        <w:t>빨간색 부분만 추가해 주시면  된답니다.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t>4.   AndroidManifast.xml 에서 activity  추가</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환경설정화면도   activity 이기 때문에  매니패스트 파일에 추가해 주어야 합니다.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&lt;?xml version="1.0" encoding="utf-8"?&gt;</w:t>
      </w:r>
      <w:r>
        <w:rPr>
          <w:rFonts w:ascii="돋움" w:eastAsia="돋움" w:hAnsi="돋움" w:hint="eastAsia"/>
          <w:color w:val="000000"/>
          <w:sz w:val="14"/>
          <w:szCs w:val="14"/>
        </w:rPr>
        <w:br/>
        <w:t>&lt;manifest xmlns:android="</w:t>
      </w:r>
      <w:hyperlink r:id="rId690" w:tgtFrame="_blank" w:history="1">
        <w:r>
          <w:rPr>
            <w:rStyle w:val="a4"/>
            <w:rFonts w:ascii="돋움" w:eastAsia="돋움" w:hAnsi="돋움" w:hint="eastAsia"/>
            <w:sz w:val="14"/>
            <w:szCs w:val="14"/>
          </w:rPr>
          <w:t>http://schemas.android.com/apk/res/android"</w:t>
        </w:r>
      </w:hyperlink>
      <w:r>
        <w:rPr>
          <w:rFonts w:ascii="돋움" w:eastAsia="돋움" w:hAnsi="돋움" w:hint="eastAsia"/>
          <w:color w:val="000000"/>
          <w:sz w:val="14"/>
          <w:szCs w:val="14"/>
        </w:rPr>
        <w:br/>
        <w:t>      package="com.bolero.texttest"</w:t>
      </w:r>
      <w:r>
        <w:rPr>
          <w:rFonts w:ascii="돋움" w:eastAsia="돋움" w:hAnsi="돋움" w:hint="eastAsia"/>
          <w:color w:val="000000"/>
          <w:sz w:val="14"/>
          <w:szCs w:val="14"/>
        </w:rPr>
        <w:br/>
        <w:t>      android:versionCode="1"</w:t>
      </w:r>
      <w:r>
        <w:rPr>
          <w:rFonts w:ascii="돋움" w:eastAsia="돋움" w:hAnsi="돋움" w:hint="eastAsia"/>
          <w:color w:val="000000"/>
          <w:sz w:val="14"/>
          <w:szCs w:val="14"/>
        </w:rPr>
        <w:br/>
        <w:t>      android:versionName="1.0"&gt;</w:t>
      </w:r>
      <w:r>
        <w:rPr>
          <w:rFonts w:ascii="돋움" w:eastAsia="돋움" w:hAnsi="돋움" w:hint="eastAsia"/>
          <w:color w:val="000000"/>
          <w:sz w:val="14"/>
          <w:szCs w:val="14"/>
        </w:rPr>
        <w:br/>
        <w:t>    &lt;application android:icon="@drawable/icon" android:label="@string/app_name"&gt;</w:t>
      </w:r>
      <w:r>
        <w:rPr>
          <w:rFonts w:ascii="돋움" w:eastAsia="돋움" w:hAnsi="돋움" w:hint="eastAsia"/>
          <w:color w:val="000000"/>
          <w:sz w:val="14"/>
          <w:szCs w:val="14"/>
        </w:rPr>
        <w:br/>
      </w:r>
      <w:r>
        <w:rPr>
          <w:rFonts w:ascii="돋움" w:eastAsia="돋움" w:hAnsi="돋움" w:hint="eastAsia"/>
          <w:color w:val="000000"/>
          <w:sz w:val="14"/>
          <w:szCs w:val="14"/>
        </w:rPr>
        <w:lastRenderedPageBreak/>
        <w:t>        &lt;activity android:name=".TextTest"</w:t>
      </w:r>
      <w:r>
        <w:rPr>
          <w:rFonts w:ascii="돋움" w:eastAsia="돋움" w:hAnsi="돋움" w:hint="eastAsia"/>
          <w:color w:val="000000"/>
          <w:sz w:val="14"/>
          <w:szCs w:val="14"/>
        </w:rPr>
        <w:br/>
        <w:t>                  android:label="@string/app_name"&gt;</w:t>
      </w:r>
      <w:r>
        <w:rPr>
          <w:rFonts w:ascii="돋움" w:eastAsia="돋움" w:hAnsi="돋움" w:hint="eastAsia"/>
          <w:color w:val="000000"/>
          <w:sz w:val="14"/>
          <w:szCs w:val="14"/>
        </w:rPr>
        <w:br/>
        <w:t>            &lt;intent-filter&gt;</w:t>
      </w:r>
      <w:r>
        <w:rPr>
          <w:rFonts w:ascii="돋움" w:eastAsia="돋움" w:hAnsi="돋움" w:hint="eastAsia"/>
          <w:color w:val="000000"/>
          <w:sz w:val="14"/>
          <w:szCs w:val="14"/>
        </w:rPr>
        <w:br/>
        <w:t>                &lt;action android:name="android.intent.action.MAIN" /&gt;</w:t>
      </w:r>
      <w:r>
        <w:rPr>
          <w:rFonts w:ascii="돋움" w:eastAsia="돋움" w:hAnsi="돋움" w:hint="eastAsia"/>
          <w:color w:val="000000"/>
          <w:sz w:val="14"/>
          <w:szCs w:val="14"/>
        </w:rPr>
        <w:br/>
        <w:t>                &lt;category android:name="android.intent.category.LAUNCHER" /&gt;</w:t>
      </w:r>
      <w:r>
        <w:rPr>
          <w:rFonts w:ascii="돋움" w:eastAsia="돋움" w:hAnsi="돋움" w:hint="eastAsia"/>
          <w:color w:val="000000"/>
          <w:sz w:val="14"/>
          <w:szCs w:val="14"/>
        </w:rPr>
        <w:br/>
        <w:t>            &lt;/intent-filter&gt;</w:t>
      </w:r>
      <w:r>
        <w:rPr>
          <w:rFonts w:ascii="돋움" w:eastAsia="돋움" w:hAnsi="돋움" w:hint="eastAsia"/>
          <w:color w:val="000000"/>
          <w:sz w:val="14"/>
          <w:szCs w:val="14"/>
        </w:rPr>
        <w:br/>
        <w:t>        &lt;/activity&gt;</w:t>
      </w:r>
      <w:r>
        <w:rPr>
          <w:rFonts w:ascii="돋움" w:eastAsia="돋움" w:hAnsi="돋움" w:hint="eastAsia"/>
          <w:color w:val="000000"/>
          <w:sz w:val="14"/>
          <w:szCs w:val="14"/>
        </w:rPr>
        <w:br/>
      </w:r>
      <w:r>
        <w:rPr>
          <w:rFonts w:ascii="돋움" w:eastAsia="돋움" w:hAnsi="돋움" w:hint="eastAsia"/>
          <w:color w:val="000000"/>
          <w:sz w:val="14"/>
          <w:szCs w:val="14"/>
        </w:rPr>
        <w:br/>
        <w:t>   </w:t>
      </w:r>
      <w:r>
        <w:rPr>
          <w:rStyle w:val="apple-converted-space"/>
          <w:rFonts w:ascii="돋움" w:eastAsia="돋움" w:hAnsi="돋움" w:hint="eastAsia"/>
          <w:color w:val="000000"/>
          <w:sz w:val="14"/>
          <w:szCs w:val="14"/>
        </w:rPr>
        <w:t> </w:t>
      </w:r>
      <w:r>
        <w:rPr>
          <w:rFonts w:ascii="돋움" w:eastAsia="돋움" w:hAnsi="돋움" w:hint="eastAsia"/>
          <w:color w:val="EE2222"/>
          <w:sz w:val="14"/>
          <w:szCs w:val="14"/>
        </w:rPr>
        <w:t>&lt;activity android:name="Setting" android:label="@string/app_name"&gt;&lt;/activity&gt;</w:t>
      </w:r>
      <w:r>
        <w:rPr>
          <w:rFonts w:ascii="돋움" w:eastAsia="돋움" w:hAnsi="돋움" w:hint="eastAsia"/>
          <w:color w:val="000000"/>
          <w:sz w:val="14"/>
          <w:szCs w:val="14"/>
        </w:rPr>
        <w:br/>
        <w:t>&lt;/application&gt;</w:t>
      </w:r>
      <w:r>
        <w:rPr>
          <w:rFonts w:ascii="돋움" w:eastAsia="돋움" w:hAnsi="돋움" w:hint="eastAsia"/>
          <w:color w:val="000000"/>
          <w:sz w:val="14"/>
          <w:szCs w:val="14"/>
        </w:rPr>
        <w:br/>
        <w:t>    &lt;uses-sdk android:minSdkVersion="4" /&gt;</w:t>
      </w:r>
      <w:r>
        <w:rPr>
          <w:rFonts w:ascii="돋움" w:eastAsia="돋움" w:hAnsi="돋움" w:hint="eastAsia"/>
          <w:color w:val="000000"/>
          <w:sz w:val="14"/>
          <w:szCs w:val="14"/>
        </w:rPr>
        <w:br/>
      </w:r>
      <w:r>
        <w:rPr>
          <w:rFonts w:ascii="돋움" w:eastAsia="돋움" w:hAnsi="돋움" w:hint="eastAsia"/>
          <w:color w:val="000000"/>
          <w:sz w:val="14"/>
          <w:szCs w:val="14"/>
        </w:rPr>
        <w:br/>
        <w:t>&lt;/manifest&gt;</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t>5.  호출 부분 작업</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이제  메인 activity 에서  환경설정 activity를 호출해 주어야 하는데요.</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t>     private void setting()</w:t>
      </w:r>
      <w:r>
        <w:rPr>
          <w:rFonts w:ascii="돋움" w:eastAsia="돋움" w:hAnsi="돋움" w:hint="eastAsia"/>
          <w:color w:val="000000"/>
          <w:sz w:val="14"/>
          <w:szCs w:val="14"/>
        </w:rPr>
        <w:br/>
        <w:t>    {</w:t>
      </w:r>
      <w:r>
        <w:rPr>
          <w:rFonts w:ascii="돋움" w:eastAsia="돋움" w:hAnsi="돋움" w:hint="eastAsia"/>
          <w:color w:val="000000"/>
          <w:sz w:val="14"/>
          <w:szCs w:val="14"/>
        </w:rPr>
        <w:br/>
        <w:t>        Intent i = new Intent(this, Setting.class);</w:t>
      </w:r>
      <w:r>
        <w:rPr>
          <w:rFonts w:ascii="돋움" w:eastAsia="돋움" w:hAnsi="돋움" w:hint="eastAsia"/>
          <w:color w:val="000000"/>
          <w:sz w:val="14"/>
          <w:szCs w:val="14"/>
        </w:rPr>
        <w:br/>
        <w:t>       </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        startActivity(i);</w:t>
      </w:r>
      <w:r>
        <w:rPr>
          <w:rFonts w:ascii="돋움" w:eastAsia="돋움" w:hAnsi="돋움" w:hint="eastAsia"/>
          <w:color w:val="000000"/>
          <w:sz w:val="14"/>
          <w:szCs w:val="14"/>
        </w:rPr>
        <w:br/>
        <w:t>    }</w:t>
      </w:r>
      <w:r>
        <w:rPr>
          <w:rFonts w:ascii="돋움" w:eastAsia="돋움" w:hAnsi="돋움" w:hint="eastAsia"/>
          <w:color w:val="000000"/>
          <w:sz w:val="14"/>
          <w:szCs w:val="14"/>
        </w:rPr>
        <w:br/>
      </w:r>
      <w:r>
        <w:rPr>
          <w:rFonts w:ascii="돋움" w:eastAsia="돋움" w:hAnsi="돋움" w:hint="eastAsia"/>
          <w:color w:val="000000"/>
          <w:sz w:val="14"/>
          <w:szCs w:val="14"/>
        </w:rPr>
        <w:br/>
        <w:t>위와 같이  Intent를 만들어서 호출하는 함수하나 만들어서,  원하는 곳 아무곳에서나 호출하면 된답니다.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이렇게 해서 호출하면   아래와 같이 나온답니다.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noProof/>
          <w:color w:val="000000"/>
          <w:sz w:val="14"/>
          <w:szCs w:val="14"/>
        </w:rPr>
        <w:drawing>
          <wp:inline distT="0" distB="0" distL="0" distR="0">
            <wp:extent cx="3050540" cy="4572000"/>
            <wp:effectExtent l="19050" t="0" r="0" b="0"/>
            <wp:docPr id="195" name="그림 30" descr="ca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p01.png"/>
                    <pic:cNvPicPr>
                      <a:picLocks noChangeAspect="1" noChangeArrowheads="1"/>
                    </pic:cNvPicPr>
                  </pic:nvPicPr>
                  <pic:blipFill>
                    <a:blip r:embed="rId691"/>
                    <a:srcRect/>
                    <a:stretch>
                      <a:fillRect/>
                    </a:stretch>
                  </pic:blipFill>
                  <pic:spPr bwMode="auto">
                    <a:xfrm>
                      <a:off x="0" y="0"/>
                      <a:ext cx="3050540" cy="4572000"/>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noProof/>
          <w:color w:val="000000"/>
          <w:sz w:val="14"/>
          <w:szCs w:val="14"/>
        </w:rPr>
        <w:lastRenderedPageBreak/>
        <w:drawing>
          <wp:inline distT="0" distB="0" distL="0" distR="0">
            <wp:extent cx="3050540" cy="4572000"/>
            <wp:effectExtent l="19050" t="0" r="0" b="0"/>
            <wp:docPr id="194" name="그림 31" descr="ca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02.png"/>
                    <pic:cNvPicPr>
                      <a:picLocks noChangeAspect="1" noChangeArrowheads="1"/>
                    </pic:cNvPicPr>
                  </pic:nvPicPr>
                  <pic:blipFill>
                    <a:blip r:embed="rId692"/>
                    <a:srcRect/>
                    <a:stretch>
                      <a:fillRect/>
                    </a:stretch>
                  </pic:blipFill>
                  <pic:spPr bwMode="auto">
                    <a:xfrm>
                      <a:off x="0" y="0"/>
                      <a:ext cx="3050540" cy="4572000"/>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t>6.  환결 설정화면에서  선택한  값 가져오기</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위와 같이 작업한  환경설정값을   안드로이드가  알아서  저장하고 불러오고 한답니다. </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그래서 코드의 어디에서도   저장하거나  로드하는 코드는 없구요.</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이렇게  만들어준 환경설정 값은  getDefaultSharedPreferences 를   통해서 읽어 올 수 있답니다.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환경 설정도 하나의 activity  이기 때문에   메인에서 환경설정으로 가면,   메인의 화면을 가리게 되어서  OnPause 가 호출되고,</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환경설정에서  돌아오면 때 (환경설정이 닫히면 ),   메인의  OnResume 이 호출 된답니다.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그러므로,  OnResume에서  환경설정에서 지정한 값을 읽어 오면 된답니다.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t>@Override</w:t>
      </w:r>
      <w:r>
        <w:rPr>
          <w:rFonts w:ascii="돋움" w:eastAsia="돋움" w:hAnsi="돋움" w:hint="eastAsia"/>
          <w:color w:val="000000"/>
          <w:sz w:val="14"/>
          <w:szCs w:val="14"/>
        </w:rPr>
        <w:br/>
        <w:t>    protected void onResume() {</w:t>
      </w:r>
      <w:r>
        <w:rPr>
          <w:rFonts w:ascii="돋움" w:eastAsia="돋움" w:hAnsi="돋움" w:hint="eastAsia"/>
          <w:color w:val="000000"/>
          <w:sz w:val="14"/>
          <w:szCs w:val="14"/>
        </w:rPr>
        <w:br/>
        <w:t>        super.onResume();</w:t>
      </w:r>
      <w:r>
        <w:rPr>
          <w:rFonts w:ascii="돋움" w:eastAsia="돋움" w:hAnsi="돋움" w:hint="eastAsia"/>
          <w:color w:val="000000"/>
          <w:sz w:val="14"/>
          <w:szCs w:val="14"/>
        </w:rPr>
        <w:br/>
        <w:t>       </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       </w:t>
      </w:r>
      <w:r>
        <w:rPr>
          <w:rStyle w:val="apple-converted-space"/>
          <w:rFonts w:ascii="돋움" w:eastAsia="돋움" w:hAnsi="돋움" w:hint="eastAsia"/>
          <w:color w:val="000000"/>
          <w:sz w:val="14"/>
          <w:szCs w:val="14"/>
        </w:rPr>
        <w:t> </w:t>
      </w:r>
      <w:r>
        <w:rPr>
          <w:rFonts w:ascii="돋움" w:eastAsia="돋움" w:hAnsi="돋움" w:hint="eastAsia"/>
          <w:color w:val="2222CC"/>
          <w:sz w:val="14"/>
          <w:szCs w:val="14"/>
        </w:rPr>
        <w:t>SharedPreferences pref = PreferenceManager.getDefaultSharedPreferences(this);</w:t>
      </w:r>
      <w:r>
        <w:rPr>
          <w:rFonts w:ascii="돋움" w:eastAsia="돋움" w:hAnsi="돋움" w:hint="eastAsia"/>
          <w:color w:val="2222CC"/>
          <w:sz w:val="14"/>
          <w:szCs w:val="14"/>
        </w:rPr>
        <w:br/>
        <w:t>       </w:t>
      </w:r>
      <w:r>
        <w:rPr>
          <w:rStyle w:val="apple-converted-space"/>
          <w:rFonts w:ascii="돋움" w:eastAsia="돋움" w:hAnsi="돋움" w:hint="eastAsia"/>
          <w:color w:val="2222CC"/>
          <w:sz w:val="14"/>
          <w:szCs w:val="14"/>
        </w:rPr>
        <w:t> </w:t>
      </w:r>
      <w:r>
        <w:rPr>
          <w:rFonts w:ascii="돋움" w:eastAsia="돋움" w:hAnsi="돋움" w:hint="eastAsia"/>
          <w:color w:val="2222CC"/>
          <w:sz w:val="14"/>
          <w:szCs w:val="14"/>
        </w:rPr>
        <w:br/>
        <w:t>        boolean check_value =  pref.getBoolean("keycheck", false);</w:t>
      </w:r>
      <w:r>
        <w:rPr>
          <w:rFonts w:ascii="돋움" w:eastAsia="돋움" w:hAnsi="돋움" w:hint="eastAsia"/>
          <w:color w:val="2222CC"/>
          <w:sz w:val="14"/>
          <w:szCs w:val="14"/>
        </w:rPr>
        <w:br/>
        <w:t>        String list_value = pref.getString("keylist", "");</w:t>
      </w:r>
      <w:r>
        <w:rPr>
          <w:rFonts w:ascii="돋움" w:eastAsia="돋움" w:hAnsi="돋움" w:hint="eastAsia"/>
          <w:color w:val="000000"/>
          <w:sz w:val="14"/>
          <w:szCs w:val="14"/>
        </w:rPr>
        <w:br/>
        <w:t>       </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        m_vt2.setText("List = " + list_value + ", check = " + check_value);</w:t>
      </w:r>
      <w:r>
        <w:rPr>
          <w:rFonts w:ascii="돋움" w:eastAsia="돋움" w:hAnsi="돋움" w:hint="eastAsia"/>
          <w:color w:val="000000"/>
          <w:sz w:val="14"/>
          <w:szCs w:val="14"/>
        </w:rPr>
        <w:br/>
        <w:t>    }</w:t>
      </w:r>
      <w:r>
        <w:rPr>
          <w:rFonts w:ascii="돋움" w:eastAsia="돋움" w:hAnsi="돋움" w:hint="eastAsia"/>
          <w:color w:val="000000"/>
          <w:sz w:val="14"/>
          <w:szCs w:val="14"/>
        </w:rPr>
        <w:br/>
      </w:r>
      <w:r>
        <w:rPr>
          <w:rFonts w:ascii="돋움" w:eastAsia="돋움" w:hAnsi="돋움" w:hint="eastAsia"/>
          <w:color w:val="000000"/>
          <w:sz w:val="14"/>
          <w:szCs w:val="14"/>
        </w:rPr>
        <w:br/>
        <w:t>위의 파란 글씨 부분이  환경 설정값을 가져오는 부분이랍니다.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t>이렇게  구성한 환경 설정을   프로그램을  종료했다가 다시 실행 하여도  유지가 된답니다.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lastRenderedPageBreak/>
        <w:t>수고하세요 ^^</w:t>
      </w:r>
    </w:p>
    <w:p w:rsidR="00D1305A" w:rsidRDefault="00153F68" w:rsidP="00D1305A">
      <w:pPr>
        <w:pStyle w:val="1"/>
        <w:ind w:left="35"/>
        <w:rPr>
          <w:rFonts w:ascii="돋움" w:eastAsia="돋움" w:hAnsi="돋움"/>
          <w:color w:val="000000"/>
          <w:sz w:val="21"/>
          <w:szCs w:val="21"/>
        </w:rPr>
      </w:pPr>
      <w:hyperlink r:id="rId693" w:history="1">
        <w:r w:rsidR="00D1305A">
          <w:rPr>
            <w:rStyle w:val="a4"/>
            <w:rFonts w:ascii="돋움" w:eastAsia="돋움" w:hAnsi="돋움" w:hint="eastAsia"/>
            <w:color w:val="000000"/>
            <w:sz w:val="21"/>
            <w:szCs w:val="21"/>
            <w:u w:val="none"/>
          </w:rPr>
          <w:t>apikey 배포시 오류 해결방법</w:t>
        </w:r>
      </w:hyperlink>
    </w:p>
    <w:p w:rsidR="00D1305A" w:rsidRDefault="00D1305A" w:rsidP="00D1305A">
      <w:pPr>
        <w:rPr>
          <w:rFonts w:ascii="돋움" w:eastAsia="돋움" w:hAnsi="돋움"/>
          <w:color w:val="3074A5"/>
          <w:sz w:val="14"/>
          <w:szCs w:val="14"/>
        </w:rPr>
      </w:pPr>
      <w:r>
        <w:rPr>
          <w:rStyle w:val="member544312"/>
          <w:rFonts w:ascii="돋움" w:eastAsia="돋움" w:hAnsi="돋움" w:hint="eastAsia"/>
          <w:color w:val="3074A5"/>
          <w:sz w:val="14"/>
          <w:szCs w:val="14"/>
        </w:rPr>
        <w:t>청명공자</w:t>
      </w:r>
    </w:p>
    <w:p w:rsidR="00D1305A" w:rsidRDefault="00153F68" w:rsidP="00D1305A">
      <w:pPr>
        <w:spacing w:line="196" w:lineRule="atLeast"/>
        <w:rPr>
          <w:rFonts w:ascii="Tahoma" w:eastAsia="돋움" w:hAnsi="Tahoma" w:cs="Tahoma"/>
          <w:color w:val="444444"/>
          <w:sz w:val="13"/>
          <w:szCs w:val="13"/>
        </w:rPr>
      </w:pPr>
      <w:hyperlink r:id="rId694" w:history="1">
        <w:r w:rsidR="00D1305A">
          <w:rPr>
            <w:rStyle w:val="a4"/>
            <w:rFonts w:ascii="Tahoma" w:eastAsia="돋움" w:hAnsi="Tahoma" w:cs="Tahoma"/>
            <w:color w:val="BBBBBB"/>
            <w:sz w:val="13"/>
            <w:szCs w:val="13"/>
            <w:u w:val="none"/>
          </w:rPr>
          <w:t>http://www.androidpub.com/902440</w:t>
        </w:r>
      </w:hyperlink>
    </w:p>
    <w:p w:rsidR="00D1305A" w:rsidRDefault="00D1305A" w:rsidP="00D1305A">
      <w:pPr>
        <w:spacing w:line="196" w:lineRule="atLeast"/>
        <w:rPr>
          <w:rFonts w:ascii="Tahoma" w:eastAsia="돋움" w:hAnsi="Tahoma" w:cs="Tahoma"/>
          <w:color w:val="444444"/>
          <w:sz w:val="13"/>
          <w:szCs w:val="13"/>
        </w:rPr>
      </w:pPr>
      <w:r>
        <w:rPr>
          <w:rStyle w:val="a8"/>
          <w:rFonts w:ascii="Tahoma" w:eastAsia="돋움" w:hAnsi="Tahoma" w:cs="Tahoma"/>
          <w:color w:val="444444"/>
          <w:sz w:val="13"/>
          <w:szCs w:val="13"/>
        </w:rPr>
        <w:t>2010.10.22</w:t>
      </w:r>
      <w:r>
        <w:rPr>
          <w:rStyle w:val="apple-converted-space"/>
          <w:rFonts w:ascii="Tahoma" w:eastAsia="돋움" w:hAnsi="Tahoma" w:cs="Tahoma"/>
          <w:color w:val="444444"/>
          <w:sz w:val="13"/>
          <w:szCs w:val="13"/>
        </w:rPr>
        <w:t> </w:t>
      </w:r>
      <w:r>
        <w:rPr>
          <w:rFonts w:ascii="Tahoma" w:eastAsia="돋움" w:hAnsi="Tahoma" w:cs="Tahoma"/>
          <w:color w:val="444444"/>
          <w:sz w:val="13"/>
          <w:szCs w:val="13"/>
        </w:rPr>
        <w:t>10:01:21</w:t>
      </w:r>
    </w:p>
    <w:p w:rsidR="00D1305A" w:rsidRDefault="00D1305A" w:rsidP="00D1305A">
      <w:pPr>
        <w:spacing w:line="196" w:lineRule="atLeast"/>
        <w:rPr>
          <w:rFonts w:ascii="Tahoma" w:eastAsia="돋움" w:hAnsi="Tahoma" w:cs="Tahoma"/>
          <w:color w:val="4A3FD7"/>
          <w:sz w:val="13"/>
          <w:szCs w:val="13"/>
        </w:rPr>
      </w:pPr>
      <w:r>
        <w:rPr>
          <w:rFonts w:ascii="Tahoma" w:eastAsia="돋움" w:hAnsi="Tahoma" w:cs="Tahoma"/>
          <w:color w:val="4A3FD7"/>
          <w:sz w:val="13"/>
          <w:szCs w:val="13"/>
        </w:rPr>
        <w:t>923</w:t>
      </w:r>
    </w:p>
    <w:p w:rsidR="00D1305A" w:rsidRDefault="00153F68" w:rsidP="00D1305A">
      <w:pPr>
        <w:shd w:val="clear" w:color="auto" w:fill="FFFFFF"/>
        <w:spacing w:line="196" w:lineRule="atLeast"/>
        <w:rPr>
          <w:rFonts w:ascii="Tahoma" w:eastAsia="돋움" w:hAnsi="Tahoma" w:cs="Tahoma"/>
          <w:color w:val="444444"/>
          <w:sz w:val="13"/>
          <w:szCs w:val="13"/>
        </w:rPr>
      </w:pPr>
      <w:hyperlink r:id="rId695" w:anchor="comment" w:tooltip="댓글" w:history="1">
        <w:r w:rsidR="00D1305A">
          <w:rPr>
            <w:rStyle w:val="a8"/>
            <w:rFonts w:ascii="Tahoma" w:eastAsia="돋움" w:hAnsi="Tahoma" w:cs="Tahoma"/>
            <w:color w:val="333333"/>
            <w:sz w:val="13"/>
            <w:szCs w:val="13"/>
          </w:rPr>
          <w:t>3</w:t>
        </w:r>
      </w:hyperlink>
    </w:p>
    <w:p w:rsidR="00D1305A" w:rsidRDefault="00153F68" w:rsidP="00D1305A">
      <w:pPr>
        <w:spacing w:line="196" w:lineRule="atLeast"/>
        <w:rPr>
          <w:rFonts w:ascii="Tahoma" w:eastAsia="돋움" w:hAnsi="Tahoma" w:cs="Tahoma"/>
          <w:color w:val="444444"/>
          <w:sz w:val="13"/>
          <w:szCs w:val="13"/>
        </w:rPr>
      </w:pPr>
      <w:hyperlink r:id="rId696" w:history="1">
        <w:r w:rsidR="00D1305A">
          <w:rPr>
            <w:rStyle w:val="a4"/>
            <w:rFonts w:ascii="Tahoma" w:eastAsia="돋움" w:hAnsi="Tahoma" w:cs="Tahoma"/>
            <w:b/>
            <w:bCs/>
            <w:color w:val="555555"/>
            <w:sz w:val="13"/>
            <w:szCs w:val="13"/>
            <w:u w:val="none"/>
          </w:rPr>
          <w:t>앱개발</w:t>
        </w:r>
      </w:hyperlink>
    </w:p>
    <w:p w:rsidR="00D1305A" w:rsidRDefault="00D1305A" w:rsidP="00D1305A">
      <w:pPr>
        <w:spacing w:after="240"/>
        <w:rPr>
          <w:rFonts w:ascii="돋움" w:eastAsia="돋움" w:hAnsi="돋움" w:cs="굴림"/>
          <w:color w:val="000000"/>
          <w:sz w:val="14"/>
          <w:szCs w:val="14"/>
        </w:rPr>
      </w:pPr>
      <w:r>
        <w:rPr>
          <w:rFonts w:ascii="돋움" w:eastAsia="돋움" w:hAnsi="돋움" w:hint="eastAsia"/>
          <w:color w:val="000000"/>
          <w:sz w:val="14"/>
          <w:szCs w:val="14"/>
        </w:rPr>
        <w:t>Error generating final archive: Keystore was tampered with, or password was incorrect</w:t>
      </w:r>
      <w:r>
        <w:rPr>
          <w:rFonts w:ascii="돋움" w:eastAsia="돋움" w:hAnsi="돋움" w:hint="eastAsia"/>
          <w:color w:val="000000"/>
          <w:sz w:val="14"/>
          <w:szCs w:val="14"/>
        </w:rPr>
        <w:br/>
      </w:r>
      <w:r>
        <w:rPr>
          <w:rFonts w:ascii="돋움" w:eastAsia="돋움" w:hAnsi="돋움" w:hint="eastAsia"/>
          <w:color w:val="000000"/>
          <w:sz w:val="14"/>
          <w:szCs w:val="14"/>
        </w:rPr>
        <w:br/>
        <w:t>Keystore was tampered with, or password was incorrect</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위와 같은 에러 발생할 경우 아래와 같은 조치를 취하면 됩니다.</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b/>
          <w:bCs/>
          <w:color w:val="F3709B"/>
          <w:sz w:val="14"/>
          <w:szCs w:val="14"/>
          <w:u w:val="single"/>
        </w:rPr>
        <w:t>KeyStore를 이용하여 App을 개발하였을 경우, 마켓에 올리기 위해 release 버전으로 올려야만 다운로드시 정상적으로 App이 작동한다.</w:t>
      </w:r>
      <w:r>
        <w:rPr>
          <w:rFonts w:ascii="돋움" w:eastAsia="돋움" w:hAnsi="돋움" w:hint="eastAsia"/>
          <w:b/>
          <w:bCs/>
          <w:color w:val="F3709B"/>
          <w:sz w:val="14"/>
          <w:szCs w:val="14"/>
        </w:rPr>
        <w:br/>
      </w:r>
      <w:r>
        <w:rPr>
          <w:rFonts w:ascii="돋움" w:eastAsia="돋움" w:hAnsi="돋움" w:hint="eastAsia"/>
          <w:b/>
          <w:bCs/>
          <w:color w:val="F3709B"/>
          <w:sz w:val="14"/>
          <w:szCs w:val="14"/>
        </w:rPr>
        <w:br/>
        <w:t>이 부분은 애뮬레이터에서는 이와 상관없이 작동되므로 간과하고 넘어갈 수 있음을 잊지 말아야 한다.</w:t>
      </w:r>
      <w:r>
        <w:rPr>
          <w:rFonts w:ascii="돋움" w:eastAsia="돋움" w:hAnsi="돋움" w:hint="eastAsia"/>
          <w:b/>
          <w:bCs/>
          <w:color w:val="F3709B"/>
          <w:sz w:val="14"/>
          <w:szCs w:val="14"/>
        </w:rPr>
        <w:br/>
      </w:r>
      <w:r>
        <w:rPr>
          <w:rFonts w:ascii="돋움" w:eastAsia="돋움" w:hAnsi="돋움" w:hint="eastAsia"/>
          <w:b/>
          <w:bCs/>
          <w:color w:val="F3709B"/>
          <w:sz w:val="14"/>
          <w:szCs w:val="14"/>
        </w:rPr>
        <w:br/>
        <w:t>그 일례로 구글맵을 이용하여 ApiKey값을 디버그용으로 발급받은 키일 경우</w:t>
      </w:r>
      <w:r>
        <w:rPr>
          <w:rFonts w:ascii="돋움" w:eastAsia="돋움" w:hAnsi="돋움" w:hint="eastAsia"/>
          <w:b/>
          <w:bCs/>
          <w:color w:val="F3709B"/>
          <w:sz w:val="14"/>
          <w:szCs w:val="14"/>
        </w:rPr>
        <w:br/>
      </w:r>
      <w:r>
        <w:rPr>
          <w:rFonts w:ascii="돋움" w:eastAsia="돋움" w:hAnsi="돋움" w:hint="eastAsia"/>
          <w:b/>
          <w:bCs/>
          <w:color w:val="F3709B"/>
          <w:sz w:val="14"/>
          <w:szCs w:val="14"/>
        </w:rPr>
        <w:br/>
        <w:t>마켓에서 올린뒤 다운로드 받은뒤 실행하면 지도가 정상적으로 뜨지 않는 현상이 발생한다.</w:t>
      </w:r>
      <w:r>
        <w:rPr>
          <w:rFonts w:ascii="돋움" w:eastAsia="돋움" w:hAnsi="돋움" w:hint="eastAsia"/>
          <w:b/>
          <w:bCs/>
          <w:color w:val="F3709B"/>
          <w:sz w:val="14"/>
          <w:szCs w:val="14"/>
        </w:rPr>
        <w:br/>
      </w:r>
      <w:r>
        <w:rPr>
          <w:rFonts w:ascii="돋움" w:eastAsia="돋움" w:hAnsi="돋움" w:hint="eastAsia"/>
          <w:b/>
          <w:bCs/>
          <w:color w:val="F3709B"/>
          <w:sz w:val="14"/>
          <w:szCs w:val="14"/>
        </w:rPr>
        <w:br/>
        <w:t>이처럼 키값을 이용하여 배포할 경우 개발 외적으로 신경을 써줘야 하는 부분이 있음을 명심하여야 할 것이다.</w:t>
      </w:r>
      <w:r>
        <w:rPr>
          <w:rFonts w:ascii="돋움" w:eastAsia="돋움" w:hAnsi="돋움" w:hint="eastAsia"/>
          <w:color w:val="000000"/>
          <w:sz w:val="14"/>
          <w:szCs w:val="14"/>
        </w:rPr>
        <w:br/>
      </w:r>
      <w:r>
        <w:rPr>
          <w:rFonts w:ascii="돋움" w:eastAsia="돋움" w:hAnsi="돋움" w:hint="eastAsia"/>
          <w:color w:val="000000"/>
          <w:sz w:val="14"/>
          <w:szCs w:val="14"/>
        </w:rPr>
        <w:br/>
        <w:t>그럼 이제부터 Release용 키를 생성하는 방법을 간단히 소개하겠습니다.</w:t>
      </w:r>
    </w:p>
    <w:p w:rsidR="00D1305A" w:rsidRDefault="00D1305A" w:rsidP="00D1305A">
      <w:pPr>
        <w:shd w:val="clear" w:color="auto" w:fill="EEEEEE"/>
        <w:rPr>
          <w:rFonts w:ascii="돋움" w:eastAsia="돋움" w:hAnsi="돋움"/>
          <w:color w:val="000000"/>
          <w:sz w:val="14"/>
          <w:szCs w:val="14"/>
        </w:rPr>
      </w:pPr>
      <w:r>
        <w:rPr>
          <w:rFonts w:ascii="돋움" w:eastAsia="돋움" w:hAnsi="돋움" w:hint="eastAsia"/>
          <w:color w:val="000000"/>
          <w:sz w:val="14"/>
          <w:szCs w:val="14"/>
        </w:rPr>
        <w:t>안드로이드 마켓에 배포를 하기 위해서는 애플리케이션에 서명을 해주어야 한다.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r>
      <w:r>
        <w:rPr>
          <w:rFonts w:ascii="돋움" w:eastAsia="돋움" w:hAnsi="돋움" w:hint="eastAsia"/>
          <w:color w:val="000000"/>
          <w:sz w:val="14"/>
          <w:szCs w:val="14"/>
        </w:rPr>
        <w:br/>
        <w:t>이유인즉 자신이 인증하는 애플리케이션임을 서명을 통해서 알리기 위함이다.</w:t>
      </w:r>
      <w:r>
        <w:rPr>
          <w:rFonts w:ascii="돋움" w:eastAsia="돋움" w:hAnsi="돋움" w:hint="eastAsia"/>
          <w:color w:val="000000"/>
          <w:sz w:val="14"/>
          <w:szCs w:val="14"/>
        </w:rPr>
        <w:br/>
      </w:r>
      <w:r>
        <w:rPr>
          <w:rFonts w:ascii="돋움" w:eastAsia="돋움" w:hAnsi="돋움" w:hint="eastAsia"/>
          <w:color w:val="000000"/>
          <w:sz w:val="14"/>
          <w:szCs w:val="14"/>
        </w:rPr>
        <w:br/>
        <w:t>그러기 위해서는 개인 키를 포함하는 암호화된 서명 파일이 있는 keystore가 필요하고</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이를 JDK에서 제공하는 jarsigner 로 공개키로 서명하게 된다.</w:t>
      </w:r>
    </w:p>
    <w:p w:rsidR="00D1305A" w:rsidRDefault="00D1305A" w:rsidP="00D1305A">
      <w:pPr>
        <w:spacing w:after="240"/>
        <w:rPr>
          <w:rFonts w:ascii="돋움" w:eastAsia="돋움" w:hAnsi="돋움"/>
          <w:color w:val="000000"/>
          <w:sz w:val="14"/>
          <w:szCs w:val="14"/>
        </w:rPr>
      </w:pPr>
      <w:r>
        <w:rPr>
          <w:rFonts w:ascii="돋움" w:eastAsia="돋움" w:hAnsi="돋움" w:hint="eastAsia"/>
          <w:color w:val="000000"/>
          <w:sz w:val="14"/>
          <w:szCs w:val="14"/>
        </w:rPr>
        <w:br/>
      </w:r>
      <w:r>
        <w:rPr>
          <w:rFonts w:ascii="돋움" w:eastAsia="돋움" w:hAnsi="돋움" w:hint="eastAsia"/>
          <w:b/>
          <w:bCs/>
          <w:color w:val="000000"/>
          <w:sz w:val="14"/>
          <w:szCs w:val="14"/>
        </w:rPr>
        <w:t>아래 모든 일련의 작업들은 cmd창을 이용하여 진행하시면 됩니다.</w:t>
      </w:r>
      <w:r>
        <w:rPr>
          <w:rFonts w:ascii="돋움" w:eastAsia="돋움" w:hAnsi="돋움" w:hint="eastAsia"/>
          <w:color w:val="000000"/>
          <w:sz w:val="14"/>
          <w:szCs w:val="14"/>
        </w:rPr>
        <w:br/>
      </w:r>
      <w:r>
        <w:rPr>
          <w:rFonts w:ascii="돋움" w:eastAsia="돋움" w:hAnsi="돋움" w:hint="eastAsia"/>
          <w:color w:val="000000"/>
          <w:sz w:val="14"/>
          <w:szCs w:val="14"/>
        </w:rPr>
        <w:br/>
        <w:t>1. JDK의 keytool을 이용하여 배포용 key(androes)를 생성한다.</w:t>
      </w:r>
    </w:p>
    <w:p w:rsidR="00D1305A" w:rsidRDefault="00D1305A" w:rsidP="00D1305A">
      <w:pPr>
        <w:shd w:val="clear" w:color="auto" w:fill="DBE8FB"/>
        <w:rPr>
          <w:rFonts w:ascii="돋움" w:eastAsia="돋움" w:hAnsi="돋움"/>
          <w:color w:val="000000"/>
          <w:sz w:val="14"/>
          <w:szCs w:val="14"/>
        </w:rPr>
      </w:pPr>
      <w:r>
        <w:rPr>
          <w:rFonts w:ascii="돋움" w:eastAsia="돋움" w:hAnsi="돋움" w:hint="eastAsia"/>
          <w:b/>
          <w:bCs/>
          <w:color w:val="000000"/>
          <w:sz w:val="14"/>
          <w:szCs w:val="14"/>
        </w:rPr>
        <w:t>C:\.android\keytool -genkey -v -keystore debug.keystore -alias androes -keyalg RSA -validity 10000 [Enter]</w:t>
      </w:r>
      <w:r>
        <w:rPr>
          <w:rFonts w:ascii="돋움" w:eastAsia="돋움" w:hAnsi="돋움" w:hint="eastAsia"/>
          <w:color w:val="000000"/>
          <w:sz w:val="14"/>
          <w:szCs w:val="14"/>
        </w:rPr>
        <w:br/>
        <w:t>keystore 암호를 입력하십시오:</w:t>
      </w:r>
      <w:r>
        <w:rPr>
          <w:rFonts w:ascii="돋움" w:eastAsia="돋움" w:hAnsi="돋움" w:hint="eastAsia"/>
          <w:color w:val="000000"/>
          <w:sz w:val="14"/>
          <w:szCs w:val="14"/>
        </w:rPr>
        <w:br/>
        <w:t>이름과 성을 입력하십시오.</w:t>
      </w:r>
      <w:r>
        <w:rPr>
          <w:rFonts w:ascii="돋움" w:eastAsia="돋움" w:hAnsi="돋움" w:hint="eastAsia"/>
          <w:color w:val="000000"/>
          <w:sz w:val="14"/>
          <w:szCs w:val="14"/>
        </w:rPr>
        <w:br/>
        <w:t>  [Unknown]:  Androes</w:t>
      </w:r>
      <w:r>
        <w:rPr>
          <w:rFonts w:ascii="돋움" w:eastAsia="돋움" w:hAnsi="돋움" w:hint="eastAsia"/>
          <w:color w:val="000000"/>
          <w:sz w:val="14"/>
          <w:szCs w:val="14"/>
        </w:rPr>
        <w:br/>
        <w:t>조직 단위 이름을 입력하십시오.</w:t>
      </w:r>
      <w:r>
        <w:rPr>
          <w:rFonts w:ascii="돋움" w:eastAsia="돋움" w:hAnsi="돋움" w:hint="eastAsia"/>
          <w:color w:val="000000"/>
          <w:sz w:val="14"/>
          <w:szCs w:val="14"/>
        </w:rPr>
        <w:br/>
        <w:t>  [Unknown]:</w:t>
      </w:r>
      <w:r>
        <w:rPr>
          <w:rFonts w:ascii="돋움" w:eastAsia="돋움" w:hAnsi="돋움" w:hint="eastAsia"/>
          <w:color w:val="000000"/>
          <w:sz w:val="14"/>
          <w:szCs w:val="14"/>
        </w:rPr>
        <w:br/>
        <w:t>조직 이름을 입력하십시오.</w:t>
      </w:r>
      <w:r>
        <w:rPr>
          <w:rFonts w:ascii="돋움" w:eastAsia="돋움" w:hAnsi="돋움" w:hint="eastAsia"/>
          <w:color w:val="000000"/>
          <w:sz w:val="14"/>
          <w:szCs w:val="14"/>
        </w:rPr>
        <w:br/>
        <w:t>  [Unknown]:</w:t>
      </w:r>
      <w:r>
        <w:rPr>
          <w:rFonts w:ascii="돋움" w:eastAsia="돋움" w:hAnsi="돋움" w:hint="eastAsia"/>
          <w:color w:val="000000"/>
          <w:sz w:val="14"/>
          <w:szCs w:val="14"/>
        </w:rPr>
        <w:br/>
        <w:t>구/군/시 이름을 입력하십시오?</w:t>
      </w:r>
      <w:r>
        <w:rPr>
          <w:rFonts w:ascii="돋움" w:eastAsia="돋움" w:hAnsi="돋움" w:hint="eastAsia"/>
          <w:color w:val="000000"/>
          <w:sz w:val="14"/>
          <w:szCs w:val="14"/>
        </w:rPr>
        <w:br/>
        <w:t>  [Unknown]:</w:t>
      </w:r>
      <w:r>
        <w:rPr>
          <w:rFonts w:ascii="돋움" w:eastAsia="돋움" w:hAnsi="돋움" w:hint="eastAsia"/>
          <w:color w:val="000000"/>
          <w:sz w:val="14"/>
          <w:szCs w:val="14"/>
        </w:rPr>
        <w:br/>
        <w:t>시/도 이름을 입력하십시오.</w:t>
      </w:r>
      <w:r>
        <w:rPr>
          <w:rFonts w:ascii="돋움" w:eastAsia="돋움" w:hAnsi="돋움" w:hint="eastAsia"/>
          <w:color w:val="000000"/>
          <w:sz w:val="14"/>
          <w:szCs w:val="14"/>
        </w:rPr>
        <w:br/>
        <w:t>  [Unknown]:  Seoul</w:t>
      </w:r>
      <w:r>
        <w:rPr>
          <w:rFonts w:ascii="돋움" w:eastAsia="돋움" w:hAnsi="돋움" w:hint="eastAsia"/>
          <w:color w:val="000000"/>
          <w:sz w:val="14"/>
          <w:szCs w:val="14"/>
        </w:rPr>
        <w:br/>
        <w:t>이 조직의 두 자리 국가 코드를 입력하십시오.</w:t>
      </w:r>
      <w:r>
        <w:rPr>
          <w:rFonts w:ascii="돋움" w:eastAsia="돋움" w:hAnsi="돋움" w:hint="eastAsia"/>
          <w:color w:val="000000"/>
          <w:sz w:val="14"/>
          <w:szCs w:val="14"/>
        </w:rPr>
        <w:br/>
        <w:t>  [Unknown]:  KR</w:t>
      </w:r>
      <w:r>
        <w:rPr>
          <w:rFonts w:ascii="돋움" w:eastAsia="돋움" w:hAnsi="돋움" w:hint="eastAsia"/>
          <w:color w:val="000000"/>
          <w:sz w:val="14"/>
          <w:szCs w:val="14"/>
        </w:rPr>
        <w:br/>
        <w:t>CN=Androes, OU=Unknown, O=Unknown, L=Unknown, ST=Seoul, C=KR이(가) 맞습니</w:t>
      </w:r>
      <w:r>
        <w:rPr>
          <w:rFonts w:ascii="돋움" w:eastAsia="돋움" w:hAnsi="돋움" w:hint="eastAsia"/>
          <w:color w:val="000000"/>
          <w:sz w:val="14"/>
          <w:szCs w:val="14"/>
        </w:rPr>
        <w:br/>
        <w:t>까?</w:t>
      </w:r>
      <w:r>
        <w:rPr>
          <w:rFonts w:ascii="돋움" w:eastAsia="돋움" w:hAnsi="돋움" w:hint="eastAsia"/>
          <w:color w:val="000000"/>
          <w:sz w:val="14"/>
          <w:szCs w:val="14"/>
        </w:rPr>
        <w:br/>
        <w:t>  [아니오]:  y</w:t>
      </w:r>
      <w:r>
        <w:rPr>
          <w:rFonts w:ascii="돋움" w:eastAsia="돋움" w:hAnsi="돋움" w:hint="eastAsia"/>
          <w:color w:val="000000"/>
          <w:sz w:val="14"/>
          <w:szCs w:val="14"/>
        </w:rPr>
        <w:br/>
      </w:r>
      <w:r>
        <w:rPr>
          <w:rFonts w:ascii="돋움" w:eastAsia="돋움" w:hAnsi="돋움" w:hint="eastAsia"/>
          <w:color w:val="000000"/>
          <w:sz w:val="14"/>
          <w:szCs w:val="14"/>
        </w:rPr>
        <w:br/>
        <w:t>다음에 대해 유효 기간이 10,000일인 1,024비트 RSA 키 쌍 및 자체 서명된 인증서(SHA1withRSA) 생성 중</w:t>
      </w:r>
      <w:r>
        <w:rPr>
          <w:rFonts w:ascii="돋움" w:eastAsia="돋움" w:hAnsi="돋움" w:hint="eastAsia"/>
          <w:color w:val="000000"/>
          <w:sz w:val="14"/>
          <w:szCs w:val="14"/>
        </w:rPr>
        <w:br/>
        <w:t>        : CN=Androes, OU=Unknown, O=Unknown, L=Unknown, ST=Seoul, C=KR</w:t>
      </w:r>
      <w:r>
        <w:rPr>
          <w:rFonts w:ascii="돋움" w:eastAsia="돋움" w:hAnsi="돋움" w:hint="eastAsia"/>
          <w:color w:val="000000"/>
          <w:sz w:val="14"/>
          <w:szCs w:val="14"/>
        </w:rPr>
        <w:br/>
        <w:t>&lt;androes&gt;에 대한 키 암호를 입력하십시오.</w:t>
      </w:r>
      <w:r>
        <w:rPr>
          <w:rFonts w:ascii="돋움" w:eastAsia="돋움" w:hAnsi="돋움" w:hint="eastAsia"/>
          <w:color w:val="000000"/>
          <w:sz w:val="14"/>
          <w:szCs w:val="14"/>
        </w:rPr>
        <w:br/>
        <w:t>        (keystore 암호와 같은 경우 Enter를 누르십시오):</w:t>
      </w:r>
      <w:r>
        <w:rPr>
          <w:rFonts w:ascii="돋움" w:eastAsia="돋움" w:hAnsi="돋움" w:hint="eastAsia"/>
          <w:color w:val="000000"/>
          <w:sz w:val="14"/>
          <w:szCs w:val="14"/>
        </w:rPr>
        <w:br/>
        <w:t>[debug.keystore 저장 중]</w:t>
      </w:r>
    </w:p>
    <w:p w:rsidR="00D1305A" w:rsidRDefault="00D1305A" w:rsidP="00D1305A">
      <w:pPr>
        <w:spacing w:after="240"/>
        <w:rPr>
          <w:rFonts w:ascii="돋움" w:eastAsia="돋움" w:hAnsi="돋움"/>
          <w:color w:val="000000"/>
          <w:sz w:val="14"/>
          <w:szCs w:val="14"/>
        </w:rPr>
      </w:pPr>
      <w:r>
        <w:rPr>
          <w:rFonts w:ascii="돋움" w:eastAsia="돋움" w:hAnsi="돋움" w:hint="eastAsia"/>
          <w:color w:val="000000"/>
          <w:sz w:val="14"/>
          <w:szCs w:val="14"/>
        </w:rPr>
        <w:br/>
        <w:t>2. 구글맵을 이용하여 배포하고자 할 경우 릴리즈용 apikey를 발급 받아야 한다.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  </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u w:val="single"/>
        </w:rPr>
        <w:t>개발 시에는 debug.keystore로 발급 받은 apikey를 사용하지만,</w:t>
      </w:r>
      <w:r>
        <w:rPr>
          <w:rStyle w:val="apple-converted-space"/>
          <w:rFonts w:ascii="돋움" w:eastAsia="돋움" w:hAnsi="돋움" w:hint="eastAsia"/>
          <w:color w:val="000000"/>
          <w:sz w:val="14"/>
          <w:szCs w:val="14"/>
          <w:u w:val="single"/>
        </w:rPr>
        <w:t> </w:t>
      </w:r>
      <w:r>
        <w:rPr>
          <w:rFonts w:ascii="돋움" w:eastAsia="돋움" w:hAnsi="돋움" w:hint="eastAsia"/>
          <w:color w:val="000000"/>
          <w:sz w:val="14"/>
          <w:szCs w:val="14"/>
        </w:rPr>
        <w:br/>
        <w:t>  </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u w:val="single"/>
        </w:rPr>
        <w:t>배포시에는 Release용으로 발급 받은 keystore의 apikey를 사용해야만 다운로드 정상적으로 해당 서비스를 이용할 수 있다.</w:t>
      </w:r>
      <w:r>
        <w:rPr>
          <w:rFonts w:ascii="돋움" w:eastAsia="돋움" w:hAnsi="돋움" w:hint="eastAsia"/>
          <w:color w:val="000000"/>
          <w:sz w:val="14"/>
          <w:szCs w:val="14"/>
        </w:rPr>
        <w:br/>
        <w:t>  </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u w:val="single"/>
        </w:rPr>
        <w:t>keystore 암호(기본값): android</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t>(개인적으로 변경하지 않았을시)</w:t>
      </w:r>
    </w:p>
    <w:p w:rsidR="00D1305A" w:rsidRDefault="00D1305A" w:rsidP="00D1305A">
      <w:pPr>
        <w:shd w:val="clear" w:color="auto" w:fill="DBE8FB"/>
        <w:rPr>
          <w:rFonts w:ascii="돋움" w:eastAsia="돋움" w:hAnsi="돋움"/>
          <w:color w:val="000000"/>
          <w:sz w:val="14"/>
          <w:szCs w:val="14"/>
        </w:rPr>
      </w:pPr>
      <w:r>
        <w:rPr>
          <w:rFonts w:ascii="돋움" w:eastAsia="돋움" w:hAnsi="돋움" w:hint="eastAsia"/>
          <w:b/>
          <w:bCs/>
          <w:color w:val="000000"/>
          <w:sz w:val="14"/>
          <w:szCs w:val="14"/>
        </w:rPr>
        <w:t>C:\.android\keytool -list -v -keystore debug.keystore [Enter]</w:t>
      </w:r>
      <w:r>
        <w:rPr>
          <w:rFonts w:ascii="돋움" w:eastAsia="돋움" w:hAnsi="돋움" w:hint="eastAsia"/>
          <w:b/>
          <w:bCs/>
          <w:color w:val="000000"/>
          <w:sz w:val="14"/>
          <w:szCs w:val="14"/>
        </w:rPr>
        <w:br/>
      </w:r>
      <w:r>
        <w:rPr>
          <w:rFonts w:ascii="돋움" w:eastAsia="돋움" w:hAnsi="돋움" w:hint="eastAsia"/>
          <w:color w:val="000000"/>
          <w:sz w:val="14"/>
          <w:szCs w:val="14"/>
        </w:rPr>
        <w:t>keystore 암호를 입력하십시오:</w:t>
      </w:r>
      <w:r>
        <w:rPr>
          <w:rFonts w:ascii="돋움" w:eastAsia="돋움" w:hAnsi="돋움" w:hint="eastAsia"/>
          <w:color w:val="000000"/>
          <w:sz w:val="14"/>
          <w:szCs w:val="14"/>
        </w:rPr>
        <w:br/>
      </w:r>
      <w:r>
        <w:rPr>
          <w:rFonts w:ascii="돋움" w:eastAsia="돋움" w:hAnsi="돋움" w:hint="eastAsia"/>
          <w:color w:val="000000"/>
          <w:sz w:val="14"/>
          <w:szCs w:val="14"/>
        </w:rPr>
        <w:br/>
        <w:t>Keystore 유형: JKS</w:t>
      </w:r>
      <w:r>
        <w:rPr>
          <w:rFonts w:ascii="돋움" w:eastAsia="돋움" w:hAnsi="돋움" w:hint="eastAsia"/>
          <w:color w:val="000000"/>
          <w:sz w:val="14"/>
          <w:szCs w:val="14"/>
        </w:rPr>
        <w:br/>
        <w:t>Keystore 공급자: SUN</w:t>
      </w:r>
      <w:r>
        <w:rPr>
          <w:rFonts w:ascii="돋움" w:eastAsia="돋움" w:hAnsi="돋움" w:hint="eastAsia"/>
          <w:color w:val="000000"/>
          <w:sz w:val="14"/>
          <w:szCs w:val="14"/>
        </w:rPr>
        <w:br/>
      </w:r>
      <w:r>
        <w:rPr>
          <w:rFonts w:ascii="돋움" w:eastAsia="돋움" w:hAnsi="돋움" w:hint="eastAsia"/>
          <w:color w:val="000000"/>
          <w:sz w:val="14"/>
          <w:szCs w:val="14"/>
        </w:rPr>
        <w:br/>
        <w:t>Keystore에는 2 항목이 포함되어 있습니다.</w:t>
      </w:r>
      <w:r>
        <w:rPr>
          <w:rFonts w:ascii="돋움" w:eastAsia="돋움" w:hAnsi="돋움" w:hint="eastAsia"/>
          <w:color w:val="000000"/>
          <w:sz w:val="14"/>
          <w:szCs w:val="14"/>
        </w:rPr>
        <w:br/>
      </w:r>
      <w:r>
        <w:rPr>
          <w:rFonts w:ascii="돋움" w:eastAsia="돋움" w:hAnsi="돋움" w:hint="eastAsia"/>
          <w:color w:val="000000"/>
          <w:sz w:val="14"/>
          <w:szCs w:val="14"/>
        </w:rPr>
        <w:lastRenderedPageBreak/>
        <w:br/>
        <w:t>별칭 이름: androes</w:t>
      </w:r>
      <w:r>
        <w:rPr>
          <w:rFonts w:ascii="돋움" w:eastAsia="돋움" w:hAnsi="돋움" w:hint="eastAsia"/>
          <w:color w:val="000000"/>
          <w:sz w:val="14"/>
          <w:szCs w:val="14"/>
        </w:rPr>
        <w:br/>
        <w:t>작성일: keyStore.getCreationDate(alias)</w:t>
      </w:r>
      <w:r>
        <w:rPr>
          <w:rFonts w:ascii="돋움" w:eastAsia="돋움" w:hAnsi="돋움" w:hint="eastAsia"/>
          <w:color w:val="000000"/>
          <w:sz w:val="14"/>
          <w:szCs w:val="14"/>
        </w:rPr>
        <w:br/>
        <w:t>항목 유형: PrivateKeyEntry</w:t>
      </w:r>
      <w:r>
        <w:rPr>
          <w:rFonts w:ascii="돋움" w:eastAsia="돋움" w:hAnsi="돋움" w:hint="eastAsia"/>
          <w:color w:val="000000"/>
          <w:sz w:val="14"/>
          <w:szCs w:val="14"/>
        </w:rPr>
        <w:br/>
        <w:t>인증서 체인 길이: 1</w:t>
      </w:r>
      <w:r>
        <w:rPr>
          <w:rFonts w:ascii="돋움" w:eastAsia="돋움" w:hAnsi="돋움" w:hint="eastAsia"/>
          <w:color w:val="000000"/>
          <w:sz w:val="14"/>
          <w:szCs w:val="14"/>
        </w:rPr>
        <w:br/>
        <w:t>인증서[1]:</w:t>
      </w:r>
      <w:r>
        <w:rPr>
          <w:rFonts w:ascii="돋움" w:eastAsia="돋움" w:hAnsi="돋움" w:hint="eastAsia"/>
          <w:color w:val="000000"/>
          <w:sz w:val="14"/>
          <w:szCs w:val="14"/>
        </w:rPr>
        <w:br/>
        <w:t>소유자: CN=Androes, OU=Unknown, O=Unknown, L=Unknown, ST=Seoul, C=KR</w:t>
      </w:r>
      <w:r>
        <w:rPr>
          <w:rFonts w:ascii="돋움" w:eastAsia="돋움" w:hAnsi="돋움" w:hint="eastAsia"/>
          <w:color w:val="000000"/>
          <w:sz w:val="14"/>
          <w:szCs w:val="14"/>
        </w:rPr>
        <w:br/>
        <w:t>발급자: CN=Androes, OU=Unknown, O=Unknown, L=Unknown, ST=Seoul, C=KR</w:t>
      </w:r>
      <w:r>
        <w:rPr>
          <w:rFonts w:ascii="돋움" w:eastAsia="돋움" w:hAnsi="돋움" w:hint="eastAsia"/>
          <w:color w:val="000000"/>
          <w:sz w:val="14"/>
          <w:szCs w:val="14"/>
        </w:rPr>
        <w:br/>
        <w:t>일련 번호: 4cc0078a</w:t>
      </w:r>
      <w:r>
        <w:rPr>
          <w:rFonts w:ascii="돋움" w:eastAsia="돋움" w:hAnsi="돋움" w:hint="eastAsia"/>
          <w:color w:val="000000"/>
          <w:sz w:val="14"/>
          <w:szCs w:val="14"/>
        </w:rPr>
        <w:br/>
        <w:t>유효 기간 시작: Thu Oct 21 18:27:38 KST 2010 끝: Mon Mar 08 18:27:38 KST 2038</w:t>
      </w:r>
      <w:r>
        <w:rPr>
          <w:rFonts w:ascii="돋움" w:eastAsia="돋움" w:hAnsi="돋움" w:hint="eastAsia"/>
          <w:color w:val="000000"/>
          <w:sz w:val="14"/>
          <w:szCs w:val="14"/>
        </w:rPr>
        <w:br/>
        <w:t>인증 지문:</w:t>
      </w:r>
      <w:r>
        <w:rPr>
          <w:rFonts w:ascii="돋움" w:eastAsia="돋움" w:hAnsi="돋움" w:hint="eastAsia"/>
          <w:color w:val="000000"/>
          <w:sz w:val="14"/>
          <w:szCs w:val="14"/>
        </w:rPr>
        <w:br/>
        <w:t>         MD5:  xx:0F:B7:DF:BD:CE:E1:xx:xx:xx:xx:57:D1:C7:C3:xx</w:t>
      </w:r>
      <w:r>
        <w:rPr>
          <w:rFonts w:ascii="돋움" w:eastAsia="돋움" w:hAnsi="돋움" w:hint="eastAsia"/>
          <w:color w:val="000000"/>
          <w:sz w:val="14"/>
          <w:szCs w:val="14"/>
        </w:rPr>
        <w:br/>
        <w:t>         SHA1: xx:1A:9C:AD:B1:CA:xx:xx:xx:xx:1F:B7:5B:AF:23:9C:12:64:BB:xx</w:t>
      </w:r>
      <w:r>
        <w:rPr>
          <w:rFonts w:ascii="돋움" w:eastAsia="돋움" w:hAnsi="돋움" w:hint="eastAsia"/>
          <w:color w:val="000000"/>
          <w:sz w:val="14"/>
          <w:szCs w:val="14"/>
        </w:rPr>
        <w:br/>
        <w:t>         서명 알고리즘 이름: SHA1withRSA</w:t>
      </w:r>
      <w:r>
        <w:rPr>
          <w:rFonts w:ascii="돋움" w:eastAsia="돋움" w:hAnsi="돋움" w:hint="eastAsia"/>
          <w:color w:val="000000"/>
          <w:sz w:val="14"/>
          <w:szCs w:val="14"/>
        </w:rPr>
        <w:br/>
        <w:t>         버전: 3</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t>*******************************************</w:t>
      </w:r>
      <w:r>
        <w:rPr>
          <w:rFonts w:ascii="돋움" w:eastAsia="돋움" w:hAnsi="돋움" w:hint="eastAsia"/>
          <w:color w:val="000000"/>
          <w:sz w:val="14"/>
          <w:szCs w:val="14"/>
        </w:rPr>
        <w:br/>
        <w:t>*******************************************</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t>별칭 이름: androiddebugkey</w:t>
      </w:r>
      <w:r>
        <w:rPr>
          <w:rFonts w:ascii="돋움" w:eastAsia="돋움" w:hAnsi="돋움" w:hint="eastAsia"/>
          <w:color w:val="000000"/>
          <w:sz w:val="14"/>
          <w:szCs w:val="14"/>
        </w:rPr>
        <w:br/>
        <w:t>작성일: keyStore.getCreationDate(alias)</w:t>
      </w:r>
      <w:r>
        <w:rPr>
          <w:rFonts w:ascii="돋움" w:eastAsia="돋움" w:hAnsi="돋움" w:hint="eastAsia"/>
          <w:color w:val="000000"/>
          <w:sz w:val="14"/>
          <w:szCs w:val="14"/>
        </w:rPr>
        <w:br/>
        <w:t>항목 유형: PrivateKeyEntry</w:t>
      </w:r>
      <w:r>
        <w:rPr>
          <w:rFonts w:ascii="돋움" w:eastAsia="돋움" w:hAnsi="돋움" w:hint="eastAsia"/>
          <w:color w:val="000000"/>
          <w:sz w:val="14"/>
          <w:szCs w:val="14"/>
        </w:rPr>
        <w:br/>
        <w:t>인증서 체인 길이: 1</w:t>
      </w:r>
      <w:r>
        <w:rPr>
          <w:rFonts w:ascii="돋움" w:eastAsia="돋움" w:hAnsi="돋움" w:hint="eastAsia"/>
          <w:color w:val="000000"/>
          <w:sz w:val="14"/>
          <w:szCs w:val="14"/>
        </w:rPr>
        <w:br/>
        <w:t>인증서[1]:</w:t>
      </w:r>
      <w:r>
        <w:rPr>
          <w:rFonts w:ascii="돋움" w:eastAsia="돋움" w:hAnsi="돋움" w:hint="eastAsia"/>
          <w:color w:val="000000"/>
          <w:sz w:val="14"/>
          <w:szCs w:val="14"/>
        </w:rPr>
        <w:br/>
        <w:t>소유자: CN=Android Debug, O=Android, C=US</w:t>
      </w:r>
      <w:r>
        <w:rPr>
          <w:rFonts w:ascii="돋움" w:eastAsia="돋움" w:hAnsi="돋움" w:hint="eastAsia"/>
          <w:color w:val="000000"/>
          <w:sz w:val="14"/>
          <w:szCs w:val="14"/>
        </w:rPr>
        <w:br/>
        <w:t>발급자: CN=Android Debug, O=Android, C=US</w:t>
      </w:r>
      <w:r>
        <w:rPr>
          <w:rFonts w:ascii="돋움" w:eastAsia="돋움" w:hAnsi="돋움" w:hint="eastAsia"/>
          <w:color w:val="000000"/>
          <w:sz w:val="14"/>
          <w:szCs w:val="14"/>
        </w:rPr>
        <w:br/>
        <w:t>일련 번호: 4cbff3cb</w:t>
      </w:r>
      <w:r>
        <w:rPr>
          <w:rFonts w:ascii="돋움" w:eastAsia="돋움" w:hAnsi="돋움" w:hint="eastAsia"/>
          <w:color w:val="000000"/>
          <w:sz w:val="14"/>
          <w:szCs w:val="14"/>
        </w:rPr>
        <w:br/>
        <w:t>유효 기간 시작: Thu Oct 21 17:03:23 KST 2010 끝: Fri Oct 21 17:03:23 KST 2011</w:t>
      </w:r>
      <w:r>
        <w:rPr>
          <w:rFonts w:ascii="돋움" w:eastAsia="돋움" w:hAnsi="돋움" w:hint="eastAsia"/>
          <w:color w:val="000000"/>
          <w:sz w:val="14"/>
          <w:szCs w:val="14"/>
        </w:rPr>
        <w:br/>
        <w:t>인증 지문:</w:t>
      </w:r>
      <w:r>
        <w:rPr>
          <w:rFonts w:ascii="돋움" w:eastAsia="돋움" w:hAnsi="돋움" w:hint="eastAsia"/>
          <w:color w:val="000000"/>
          <w:sz w:val="14"/>
          <w:szCs w:val="14"/>
        </w:rPr>
        <w:br/>
        <w:t>         MD5:  xx:3D:50:5A:54:2C:xx:xx:xx:35:5C:2A:4A:59:E4:xx</w:t>
      </w:r>
      <w:r>
        <w:rPr>
          <w:rFonts w:ascii="돋움" w:eastAsia="돋움" w:hAnsi="돋움" w:hint="eastAsia"/>
          <w:color w:val="000000"/>
          <w:sz w:val="14"/>
          <w:szCs w:val="14"/>
        </w:rPr>
        <w:br/>
        <w:t>         SHA1: xx:76:A6:xx:05:1F:xx:xx:xx:F8:77:xx:A5:E4:88:xx:D7:30:04:xx</w:t>
      </w:r>
      <w:r>
        <w:rPr>
          <w:rFonts w:ascii="돋움" w:eastAsia="돋움" w:hAnsi="돋움" w:hint="eastAsia"/>
          <w:color w:val="000000"/>
          <w:sz w:val="14"/>
          <w:szCs w:val="14"/>
        </w:rPr>
        <w:br/>
        <w:t>         서명 알고리즘 이름: SHA1withRSA</w:t>
      </w:r>
      <w:r>
        <w:rPr>
          <w:rFonts w:ascii="돋움" w:eastAsia="돋움" w:hAnsi="돋움" w:hint="eastAsia"/>
          <w:color w:val="000000"/>
          <w:sz w:val="14"/>
          <w:szCs w:val="14"/>
        </w:rPr>
        <w:br/>
        <w:t>         버전: 3</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t>*******************************************</w:t>
      </w:r>
      <w:r>
        <w:rPr>
          <w:rFonts w:ascii="돋움" w:eastAsia="돋움" w:hAnsi="돋움" w:hint="eastAsia"/>
          <w:color w:val="000000"/>
          <w:sz w:val="14"/>
          <w:szCs w:val="14"/>
        </w:rPr>
        <w:br/>
        <w:t>*******************************************</w:t>
      </w:r>
      <w:r>
        <w:rPr>
          <w:rFonts w:ascii="돋움" w:eastAsia="돋움" w:hAnsi="돋움" w:hint="eastAsia"/>
          <w:b/>
          <w:bCs/>
          <w:color w:val="000000"/>
          <w:sz w:val="14"/>
          <w:szCs w:val="14"/>
        </w:rPr>
        <w:br/>
      </w:r>
      <w:r>
        <w:rPr>
          <w:rFonts w:ascii="돋움" w:eastAsia="돋움" w:hAnsi="돋움" w:hint="eastAsia"/>
          <w:b/>
          <w:bCs/>
          <w:color w:val="000000"/>
          <w:sz w:val="14"/>
          <w:szCs w:val="14"/>
        </w:rPr>
        <w:br/>
        <w:t>※</w:t>
      </w:r>
      <w:r>
        <w:rPr>
          <w:rStyle w:val="apple-converted-space"/>
          <w:rFonts w:ascii="돋움" w:eastAsia="돋움" w:hAnsi="돋움" w:hint="eastAsia"/>
          <w:b/>
          <w:bCs/>
          <w:color w:val="000000"/>
          <w:sz w:val="14"/>
          <w:szCs w:val="14"/>
        </w:rPr>
        <w:t> </w:t>
      </w:r>
      <w:r>
        <w:rPr>
          <w:rFonts w:ascii="돋움" w:eastAsia="돋움" w:hAnsi="돋움" w:hint="eastAsia"/>
          <w:b/>
          <w:bCs/>
          <w:color w:val="000000"/>
          <w:sz w:val="14"/>
          <w:szCs w:val="14"/>
        </w:rPr>
        <w:t>디버그 서명 인증서는 생성후 365일간 유효하다</w:t>
      </w:r>
    </w:p>
    <w:p w:rsidR="00D1305A" w:rsidRDefault="00D1305A" w:rsidP="00D1305A">
      <w:pPr>
        <w:rPr>
          <w:rFonts w:ascii="돋움" w:eastAsia="돋움" w:hAnsi="돋움"/>
          <w:color w:val="000000"/>
          <w:sz w:val="14"/>
          <w:szCs w:val="14"/>
        </w:rPr>
      </w:pPr>
      <w:r>
        <w:rPr>
          <w:rFonts w:ascii="돋움" w:eastAsia="돋움" w:hAnsi="돋움" w:hint="eastAsia"/>
          <w:color w:val="000000"/>
          <w:sz w:val="14"/>
          <w:szCs w:val="14"/>
        </w:rPr>
        <w:br/>
        <w:t>3. androes &amp; androiddebugkey 두개의 인증서중 androes 인증지문의 MD5에 해당하는 값을 복사한다.</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   MD5값) xx:0F:B7:DF:BD:CE:E1:xx:xx:xx:xx:57:D1:C7:C3:xx</w:t>
      </w:r>
      <w:r>
        <w:rPr>
          <w:rFonts w:ascii="돋움" w:eastAsia="돋움" w:hAnsi="돋움" w:hint="eastAsia"/>
          <w:color w:val="000000"/>
          <w:sz w:val="14"/>
          <w:szCs w:val="14"/>
        </w:rPr>
        <w:br/>
      </w:r>
      <w:r>
        <w:rPr>
          <w:rFonts w:ascii="돋움" w:eastAsia="돋움" w:hAnsi="돋움" w:hint="eastAsia"/>
          <w:color w:val="000000"/>
          <w:sz w:val="14"/>
          <w:szCs w:val="14"/>
        </w:rPr>
        <w:br/>
        <w:t>4.</w:t>
      </w:r>
      <w:r>
        <w:rPr>
          <w:rStyle w:val="apple-converted-space"/>
          <w:rFonts w:ascii="돋움" w:eastAsia="돋움" w:hAnsi="돋움" w:hint="eastAsia"/>
          <w:color w:val="000000"/>
          <w:sz w:val="14"/>
          <w:szCs w:val="14"/>
        </w:rPr>
        <w:t> </w:t>
      </w:r>
      <w:hyperlink r:id="rId697" w:tgtFrame="_blank" w:tooltip="[http://code.google.com/intl/ko/android/maps-api-signup.html]로 이동합니다." w:history="1">
        <w:r>
          <w:rPr>
            <w:rStyle w:val="a4"/>
            <w:rFonts w:ascii="돋움" w:eastAsia="돋움" w:hAnsi="돋움" w:hint="eastAsia"/>
            <w:sz w:val="14"/>
            <w:szCs w:val="14"/>
          </w:rPr>
          <w:t>http://code.google.com/intl/ko/android/maps-api-signup.html</w:t>
        </w:r>
      </w:hyperlink>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t>으로 이동</w:t>
      </w:r>
      <w:r>
        <w:rPr>
          <w:rFonts w:ascii="돋움" w:eastAsia="돋움" w:hAnsi="돋움" w:hint="eastAsia"/>
          <w:color w:val="000000"/>
          <w:sz w:val="14"/>
          <w:szCs w:val="14"/>
        </w:rPr>
        <w:br/>
        <w:t>   동의항목에 체크한 뒤 My certificate's MD5 fingerprint 입력란에 위의 값을 붙여넣기한뒤 [Generate API Key] 를 클릭하면</w:t>
      </w:r>
      <w:r>
        <w:rPr>
          <w:rFonts w:ascii="돋움" w:eastAsia="돋움" w:hAnsi="돋움" w:hint="eastAsia"/>
          <w:color w:val="000000"/>
          <w:sz w:val="14"/>
          <w:szCs w:val="14"/>
        </w:rPr>
        <w:br/>
        <w:t>   아래와 같은 결과 화면을 확인할 수 있다.</w:t>
      </w:r>
    </w:p>
    <w:p w:rsidR="00D1305A" w:rsidRDefault="00D1305A" w:rsidP="00D1305A">
      <w:pPr>
        <w:pStyle w:val="1"/>
        <w:shd w:val="clear" w:color="auto" w:fill="DBE8FB"/>
        <w:rPr>
          <w:rFonts w:ascii="돋움" w:eastAsia="돋움" w:hAnsi="돋움"/>
          <w:color w:val="000000"/>
          <w:sz w:val="48"/>
          <w:szCs w:val="48"/>
        </w:rPr>
      </w:pPr>
      <w:r>
        <w:rPr>
          <w:rFonts w:ascii="돋움" w:eastAsia="돋움" w:hAnsi="돋움" w:hint="eastAsia"/>
          <w:color w:val="000000"/>
        </w:rPr>
        <w:t>안드로이드 지도 API 키에 가입해주셔서 감사합니다.</w:t>
      </w:r>
    </w:p>
    <w:p w:rsidR="00D1305A" w:rsidRDefault="00D1305A" w:rsidP="00D1305A">
      <w:pPr>
        <w:pStyle w:val="a3"/>
        <w:shd w:val="clear" w:color="auto" w:fill="DBE8FB"/>
        <w:spacing w:before="0" w:beforeAutospacing="0" w:after="0" w:afterAutospacing="0"/>
        <w:rPr>
          <w:rFonts w:ascii="돋움" w:eastAsia="돋움" w:hAnsi="돋움"/>
          <w:color w:val="000000"/>
          <w:sz w:val="14"/>
          <w:szCs w:val="14"/>
        </w:rPr>
      </w:pPr>
      <w:r>
        <w:rPr>
          <w:rFonts w:ascii="돋움" w:eastAsia="돋움" w:hAnsi="돋움" w:hint="eastAsia"/>
          <w:color w:val="000000"/>
          <w:sz w:val="14"/>
          <w:szCs w:val="14"/>
        </w:rPr>
        <w:t>사용자 키:</w:t>
      </w:r>
    </w:p>
    <w:p w:rsidR="00D1305A" w:rsidRDefault="00D1305A" w:rsidP="00D1305A">
      <w:pPr>
        <w:pStyle w:val="HTML0"/>
        <w:shd w:val="clear" w:color="auto" w:fill="DBE8FB"/>
        <w:rPr>
          <w:color w:val="000000"/>
        </w:rPr>
      </w:pPr>
      <w:r>
        <w:rPr>
          <w:rFonts w:hint="eastAsia"/>
          <w:color w:val="000000"/>
        </w:rPr>
        <w:t>0MLF44dA70xxxxxxxxxxxxxxxxxxw9mhXUaYwKQ</w:t>
      </w:r>
    </w:p>
    <w:p w:rsidR="00D1305A" w:rsidRDefault="00D1305A" w:rsidP="00D1305A">
      <w:pPr>
        <w:pStyle w:val="a3"/>
        <w:shd w:val="clear" w:color="auto" w:fill="DBE8FB"/>
        <w:spacing w:before="0" w:beforeAutospacing="0" w:after="0" w:afterAutospacing="0"/>
        <w:rPr>
          <w:rFonts w:ascii="돋움" w:eastAsia="돋움" w:hAnsi="돋움"/>
          <w:color w:val="000000"/>
          <w:sz w:val="14"/>
          <w:szCs w:val="14"/>
        </w:rPr>
      </w:pPr>
      <w:r>
        <w:rPr>
          <w:rFonts w:ascii="돋움" w:eastAsia="돋움" w:hAnsi="돋움" w:hint="eastAsia"/>
          <w:color w:val="000000"/>
          <w:sz w:val="14"/>
          <w:szCs w:val="14"/>
        </w:rPr>
        <w:t>이 키는</w:t>
      </w:r>
    </w:p>
    <w:p w:rsidR="00D1305A" w:rsidRDefault="00D1305A" w:rsidP="00D1305A">
      <w:pPr>
        <w:pStyle w:val="HTML0"/>
        <w:shd w:val="clear" w:color="auto" w:fill="DBE8FB"/>
        <w:rPr>
          <w:color w:val="000000"/>
        </w:rPr>
      </w:pPr>
      <w:r>
        <w:rPr>
          <w:rFonts w:hint="eastAsia"/>
          <w:color w:val="000000"/>
        </w:rPr>
        <w:t>xx:0F:B7:DF:BD:CE:E1:xx:xx:xx:xx:57:D1:C7:C3:xx</w:t>
      </w:r>
    </w:p>
    <w:p w:rsidR="00D1305A" w:rsidRDefault="00D1305A" w:rsidP="00D1305A">
      <w:pPr>
        <w:pStyle w:val="a3"/>
        <w:shd w:val="clear" w:color="auto" w:fill="DBE8FB"/>
        <w:spacing w:before="0" w:beforeAutospacing="0" w:after="0" w:afterAutospacing="0"/>
        <w:rPr>
          <w:rFonts w:ascii="돋움" w:eastAsia="돋움" w:hAnsi="돋움"/>
          <w:color w:val="000000"/>
          <w:sz w:val="14"/>
          <w:szCs w:val="14"/>
        </w:rPr>
      </w:pPr>
      <w:r>
        <w:rPr>
          <w:rFonts w:ascii="돋움" w:eastAsia="돋움" w:hAnsi="돋움" w:hint="eastAsia"/>
          <w:color w:val="000000"/>
          <w:sz w:val="14"/>
          <w:szCs w:val="14"/>
        </w:rPr>
        <w:t>지문이 등록된 사용자 인증서가 있는 모든 응용프로그램에서 사용할 수 있습니다.</w:t>
      </w:r>
    </w:p>
    <w:p w:rsidR="00D1305A" w:rsidRDefault="00D1305A" w:rsidP="00D1305A">
      <w:pPr>
        <w:pStyle w:val="a3"/>
        <w:shd w:val="clear" w:color="auto" w:fill="DBE8FB"/>
        <w:spacing w:before="0" w:beforeAutospacing="0" w:after="0" w:afterAutospacing="0"/>
        <w:rPr>
          <w:rFonts w:ascii="돋움" w:eastAsia="돋움" w:hAnsi="돋움"/>
          <w:color w:val="000000"/>
          <w:sz w:val="14"/>
          <w:szCs w:val="14"/>
        </w:rPr>
      </w:pPr>
      <w:r>
        <w:rPr>
          <w:rFonts w:ascii="돋움" w:eastAsia="돋움" w:hAnsi="돋움" w:hint="eastAsia"/>
          <w:color w:val="000000"/>
          <w:sz w:val="14"/>
          <w:szCs w:val="14"/>
        </w:rPr>
        <w:t>다음은 지도 기능의 사용법을 설명해 주는 xml 형태의 예제입니다.</w:t>
      </w:r>
    </w:p>
    <w:p w:rsidR="00D1305A" w:rsidRDefault="00D1305A" w:rsidP="00D1305A">
      <w:pPr>
        <w:pStyle w:val="HTML0"/>
        <w:shd w:val="clear" w:color="auto" w:fill="DBE8FB"/>
        <w:rPr>
          <w:color w:val="000000"/>
        </w:rPr>
      </w:pPr>
      <w:r>
        <w:rPr>
          <w:rFonts w:hint="eastAsia"/>
          <w:color w:val="000000"/>
        </w:rPr>
        <w:t xml:space="preserve">&lt;com.google.android.maps.MapView                 </w:t>
      </w:r>
      <w:r>
        <w:rPr>
          <w:rFonts w:hint="eastAsia"/>
          <w:color w:val="000000"/>
        </w:rPr>
        <w:br/>
      </w:r>
      <w:r>
        <w:rPr>
          <w:rFonts w:hint="eastAsia"/>
          <w:color w:val="000000"/>
        </w:rPr>
        <w:br/>
        <w:t xml:space="preserve">     android:layout_width="fill_parent"                 </w:t>
      </w:r>
      <w:r>
        <w:rPr>
          <w:rFonts w:hint="eastAsia"/>
          <w:color w:val="000000"/>
        </w:rPr>
        <w:br/>
      </w:r>
      <w:r>
        <w:rPr>
          <w:rFonts w:hint="eastAsia"/>
          <w:color w:val="000000"/>
        </w:rPr>
        <w:br/>
        <w:t xml:space="preserve">     android:layout_height="fill_parent"                 </w:t>
      </w:r>
      <w:r>
        <w:rPr>
          <w:rFonts w:hint="eastAsia"/>
          <w:color w:val="000000"/>
        </w:rPr>
        <w:br/>
      </w:r>
      <w:r>
        <w:rPr>
          <w:rFonts w:hint="eastAsia"/>
          <w:color w:val="000000"/>
        </w:rPr>
        <w:br/>
        <w:t xml:space="preserve">     android:apiKey="0MLF44dA70xxxxxxxxxxxxxxxxxxw9mhXUaYwKQ"</w:t>
      </w:r>
      <w:r>
        <w:rPr>
          <w:rFonts w:hint="eastAsia"/>
          <w:color w:val="000000"/>
        </w:rPr>
        <w:br/>
      </w:r>
      <w:r>
        <w:rPr>
          <w:rFonts w:hint="eastAsia"/>
          <w:color w:val="000000"/>
        </w:rPr>
        <w:br/>
        <w:t xml:space="preserve">/&gt;            </w:t>
      </w:r>
    </w:p>
    <w:p w:rsidR="00D1305A" w:rsidRDefault="00D1305A" w:rsidP="00D1305A">
      <w:pPr>
        <w:pStyle w:val="a3"/>
        <w:shd w:val="clear" w:color="auto" w:fill="DBE8FB"/>
        <w:spacing w:before="0" w:beforeAutospacing="0" w:after="0" w:afterAutospacing="0"/>
        <w:rPr>
          <w:rFonts w:ascii="돋움" w:eastAsia="돋움" w:hAnsi="돋움"/>
          <w:color w:val="000000"/>
          <w:sz w:val="14"/>
          <w:szCs w:val="14"/>
        </w:rPr>
      </w:pPr>
      <w:r>
        <w:rPr>
          <w:rFonts w:ascii="돋움" w:eastAsia="돋움" w:hAnsi="돋움" w:hint="eastAsia"/>
          <w:color w:val="000000"/>
          <w:sz w:val="14"/>
          <w:szCs w:val="14"/>
        </w:rPr>
        <w:t>자세한 정보는</w:t>
      </w:r>
      <w:r>
        <w:rPr>
          <w:rStyle w:val="apple-converted-space"/>
          <w:rFonts w:ascii="돋움" w:eastAsia="돋움" w:hAnsi="돋움" w:hint="eastAsia"/>
          <w:color w:val="000000"/>
          <w:sz w:val="14"/>
          <w:szCs w:val="14"/>
        </w:rPr>
        <w:t> </w:t>
      </w:r>
      <w:hyperlink r:id="rId698" w:history="1">
        <w:r>
          <w:rPr>
            <w:rStyle w:val="a4"/>
            <w:rFonts w:ascii="돋움" w:eastAsia="돋움" w:hAnsi="돋움" w:hint="eastAsia"/>
            <w:sz w:val="14"/>
            <w:szCs w:val="14"/>
          </w:rPr>
          <w:t>API 가이드</w:t>
        </w:r>
      </w:hyperlink>
      <w:r>
        <w:rPr>
          <w:rFonts w:ascii="돋움" w:eastAsia="돋움" w:hAnsi="돋움" w:hint="eastAsia"/>
          <w:color w:val="000000"/>
          <w:sz w:val="14"/>
          <w:szCs w:val="14"/>
        </w:rPr>
        <w:t>를 참조하세요.</w:t>
      </w:r>
    </w:p>
    <w:p w:rsidR="00D1305A" w:rsidRDefault="00D1305A" w:rsidP="00D1305A">
      <w:pPr>
        <w:rPr>
          <w:rFonts w:ascii="돋움" w:eastAsia="돋움" w:hAnsi="돋움"/>
          <w:color w:val="000000"/>
          <w:sz w:val="14"/>
          <w:szCs w:val="14"/>
        </w:rPr>
      </w:pPr>
      <w:r>
        <w:rPr>
          <w:rFonts w:ascii="돋움" w:eastAsia="돋움" w:hAnsi="돋움" w:hint="eastAsia"/>
          <w:color w:val="000000"/>
          <w:sz w:val="14"/>
          <w:szCs w:val="14"/>
        </w:rPr>
        <w:br/>
      </w:r>
      <w:r>
        <w:rPr>
          <w:rFonts w:ascii="돋움" w:eastAsia="돋움" w:hAnsi="돋움" w:hint="eastAsia"/>
          <w:color w:val="000000"/>
          <w:sz w:val="14"/>
          <w:szCs w:val="14"/>
        </w:rPr>
        <w:lastRenderedPageBreak/>
        <w:t>5. 위 결과화면중 사용자 키(Map API)라고 명시된 부분의 키를 복사해서 Map activity의 레이아웃 파일에 apiKey의 값으로 입력한다.</w:t>
      </w:r>
    </w:p>
    <w:p w:rsidR="00D1305A" w:rsidRDefault="00D1305A" w:rsidP="00D1305A">
      <w:pPr>
        <w:pStyle w:val="HTML0"/>
        <w:shd w:val="clear" w:color="auto" w:fill="DBE8FB"/>
        <w:rPr>
          <w:color w:val="000000"/>
        </w:rPr>
      </w:pPr>
      <w:r>
        <w:rPr>
          <w:rFonts w:hint="eastAsia"/>
          <w:color w:val="000000"/>
        </w:rPr>
        <w:t>&lt;com.google.android.maps.MapView</w:t>
      </w:r>
      <w:r>
        <w:rPr>
          <w:rFonts w:hint="eastAsia"/>
          <w:color w:val="000000"/>
        </w:rPr>
        <w:br/>
        <w:t xml:space="preserve">     android:id="@+id/mapmain" </w:t>
      </w:r>
      <w:r>
        <w:rPr>
          <w:rFonts w:hint="eastAsia"/>
          <w:color w:val="000000"/>
        </w:rPr>
        <w:br/>
        <w:t xml:space="preserve">     android:layout_width="fill_parent"                 </w:t>
      </w:r>
      <w:r>
        <w:rPr>
          <w:rFonts w:hint="eastAsia"/>
          <w:color w:val="000000"/>
        </w:rPr>
        <w:br/>
        <w:t xml:space="preserve">     android:layout_height="fill_parent"                </w:t>
      </w:r>
      <w:r>
        <w:rPr>
          <w:rFonts w:hint="eastAsia"/>
          <w:color w:val="000000"/>
        </w:rPr>
        <w:br/>
        <w:t xml:space="preserve">     android:apiKey="0MLF44dA70xxxxxxxxxxxxxxxxxxw9mhXUaYwKQ"</w:t>
      </w:r>
      <w:r>
        <w:rPr>
          <w:rFonts w:hint="eastAsia"/>
          <w:color w:val="000000"/>
        </w:rPr>
        <w:br/>
        <w:t xml:space="preserve">/&gt;            </w:t>
      </w:r>
    </w:p>
    <w:p w:rsidR="00D1305A" w:rsidRDefault="00D1305A" w:rsidP="00D1305A">
      <w:pPr>
        <w:rPr>
          <w:rFonts w:ascii="돋움" w:eastAsia="돋움" w:hAnsi="돋움"/>
          <w:color w:val="000000"/>
          <w:sz w:val="14"/>
          <w:szCs w:val="14"/>
        </w:rPr>
      </w:pP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t>보다 자세한 사항은</w:t>
      </w:r>
      <w:r>
        <w:rPr>
          <w:rStyle w:val="apple-converted-space"/>
          <w:rFonts w:ascii="돋움" w:eastAsia="돋움" w:hAnsi="돋움" w:hint="eastAsia"/>
          <w:color w:val="000000"/>
          <w:sz w:val="14"/>
          <w:szCs w:val="14"/>
        </w:rPr>
        <w:t> </w:t>
      </w:r>
      <w:hyperlink r:id="rId699" w:tgtFrame="_blank" w:history="1">
        <w:r>
          <w:rPr>
            <w:rStyle w:val="a4"/>
            <w:rFonts w:ascii="돋움" w:eastAsia="돋움" w:hAnsi="돋움" w:hint="eastAsia"/>
            <w:sz w:val="14"/>
            <w:szCs w:val="14"/>
          </w:rPr>
          <w:t>http://www.androes.com/86</w:t>
        </w:r>
      </w:hyperlink>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t>에 오셔서 확인해 보시면 됩니다.</w:t>
      </w:r>
      <w:r>
        <w:rPr>
          <w:rFonts w:ascii="돋움" w:eastAsia="돋움" w:hAnsi="돋움" w:hint="eastAsia"/>
          <w:color w:val="000000"/>
          <w:sz w:val="14"/>
          <w:szCs w:val="14"/>
        </w:rPr>
        <w:br/>
      </w:r>
      <w:r>
        <w:rPr>
          <w:rFonts w:ascii="돋움" w:eastAsia="돋움" w:hAnsi="돋움" w:hint="eastAsia"/>
          <w:color w:val="000000"/>
          <w:sz w:val="14"/>
          <w:szCs w:val="14"/>
        </w:rPr>
        <w:br/>
        <w:t>저 역시 이곳에서 많은 정보를 얻고 도움을 받아 그에 보답하고자..ㅎㅎ</w:t>
      </w:r>
      <w:r>
        <w:rPr>
          <w:rFonts w:ascii="돋움" w:eastAsia="돋움" w:hAnsi="돋움" w:hint="eastAsia"/>
          <w:color w:val="000000"/>
          <w:sz w:val="14"/>
          <w:szCs w:val="14"/>
        </w:rPr>
        <w:br/>
      </w:r>
      <w:r>
        <w:rPr>
          <w:rFonts w:ascii="돋움" w:eastAsia="돋움" w:hAnsi="돋움" w:hint="eastAsia"/>
          <w:color w:val="000000"/>
          <w:sz w:val="14"/>
          <w:szCs w:val="14"/>
        </w:rPr>
        <w:br/>
        <w:t>그럼 저와 같은 실수를 하지 않길 바라는 마음으로 글 올려봅니다.</w:t>
      </w:r>
    </w:p>
    <w:p w:rsidR="005F0E40" w:rsidRDefault="00153F68">
      <w:pPr>
        <w:widowControl/>
        <w:wordWrap/>
        <w:autoSpaceDE/>
        <w:autoSpaceDN/>
        <w:jc w:val="left"/>
      </w:pPr>
      <w:hyperlink r:id="rId700" w:history="1">
        <w:r w:rsidR="00D1305A">
          <w:rPr>
            <w:rStyle w:val="a4"/>
          </w:rPr>
          <w:t>http://www.androidpub.com/902440</w:t>
        </w:r>
      </w:hyperlink>
    </w:p>
    <w:p w:rsidR="005F0E40" w:rsidRDefault="005F0E40">
      <w:pPr>
        <w:widowControl/>
        <w:wordWrap/>
        <w:autoSpaceDE/>
        <w:autoSpaceDN/>
        <w:jc w:val="left"/>
      </w:pPr>
      <w:r>
        <w:br w:type="page"/>
      </w:r>
    </w:p>
    <w:p w:rsidR="005F0E40" w:rsidRDefault="00153F68" w:rsidP="005F0E40">
      <w:pPr>
        <w:pStyle w:val="2"/>
        <w:spacing w:before="0" w:beforeAutospacing="0" w:after="0" w:afterAutospacing="0" w:line="336" w:lineRule="atLeast"/>
        <w:rPr>
          <w:rFonts w:ascii="돋움" w:eastAsia="돋움" w:hAnsi="돋움"/>
          <w:color w:val="666666"/>
          <w:sz w:val="17"/>
          <w:szCs w:val="17"/>
        </w:rPr>
      </w:pPr>
      <w:hyperlink r:id="rId701" w:history="1">
        <w:r w:rsidR="005F0E40">
          <w:rPr>
            <w:rStyle w:val="a4"/>
            <w:rFonts w:ascii="dotum" w:eastAsia="돋움" w:hAnsi="dotum"/>
            <w:color w:val="333333"/>
            <w:sz w:val="17"/>
            <w:szCs w:val="17"/>
            <w:u w:val="none"/>
          </w:rPr>
          <w:t xml:space="preserve">android CustomView </w:t>
        </w:r>
        <w:r w:rsidR="005F0E40">
          <w:rPr>
            <w:rStyle w:val="a4"/>
            <w:rFonts w:ascii="dotum" w:eastAsia="돋움" w:hAnsi="dotum"/>
            <w:color w:val="333333"/>
            <w:sz w:val="17"/>
            <w:szCs w:val="17"/>
            <w:u w:val="none"/>
          </w:rPr>
          <w:t>생성하기</w:t>
        </w:r>
      </w:hyperlink>
    </w:p>
    <w:p w:rsidR="005F0E40" w:rsidRDefault="00153F68" w:rsidP="005F0E40">
      <w:pPr>
        <w:spacing w:line="207" w:lineRule="atLeast"/>
        <w:rPr>
          <w:rFonts w:ascii="돋움" w:eastAsia="돋움" w:hAnsi="돋움"/>
          <w:color w:val="666666"/>
          <w:sz w:val="14"/>
          <w:szCs w:val="14"/>
        </w:rPr>
      </w:pPr>
      <w:hyperlink r:id="rId702" w:history="1">
        <w:r w:rsidR="005F0E40">
          <w:rPr>
            <w:rStyle w:val="a4"/>
            <w:rFonts w:ascii="돋움" w:eastAsia="돋움" w:hAnsi="돋움" w:hint="eastAsia"/>
            <w:color w:val="999999"/>
            <w:spacing w:val="-12"/>
            <w:sz w:val="12"/>
            <w:szCs w:val="12"/>
            <w:u w:val="none"/>
          </w:rPr>
          <w:t>알짜정보/Android</w:t>
        </w:r>
      </w:hyperlink>
      <w:r w:rsidR="005F0E40">
        <w:rPr>
          <w:rStyle w:val="apple-converted-space"/>
          <w:rFonts w:ascii="돋움" w:eastAsia="돋움" w:hAnsi="돋움" w:hint="eastAsia"/>
          <w:color w:val="999999"/>
          <w:spacing w:val="-12"/>
          <w:sz w:val="13"/>
          <w:szCs w:val="13"/>
        </w:rPr>
        <w:t> </w:t>
      </w:r>
      <w:r w:rsidR="005F0E40">
        <w:rPr>
          <w:rStyle w:val="date"/>
          <w:rFonts w:ascii="Verdana" w:eastAsia="돋움" w:hAnsi="Verdana"/>
          <w:color w:val="C2C2C2"/>
          <w:sz w:val="12"/>
          <w:szCs w:val="12"/>
        </w:rPr>
        <w:t>2011/01/07 17:03</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안드로이드에서</w:t>
      </w:r>
      <w:r>
        <w:rPr>
          <w:rFonts w:ascii="dotum" w:eastAsia="돋움" w:hAnsi="dotum"/>
          <w:color w:val="666666"/>
          <w:sz w:val="14"/>
          <w:szCs w:val="14"/>
        </w:rPr>
        <w:t xml:space="preserve"> </w:t>
      </w:r>
      <w:r>
        <w:rPr>
          <w:rFonts w:ascii="dotum" w:eastAsia="돋움" w:hAnsi="dotum"/>
          <w:color w:val="666666"/>
          <w:sz w:val="14"/>
          <w:szCs w:val="14"/>
        </w:rPr>
        <w:t>기본적으로</w:t>
      </w:r>
      <w:r>
        <w:rPr>
          <w:rFonts w:ascii="dotum" w:eastAsia="돋움" w:hAnsi="dotum"/>
          <w:color w:val="666666"/>
          <w:sz w:val="14"/>
          <w:szCs w:val="14"/>
        </w:rPr>
        <w:t xml:space="preserve"> </w:t>
      </w:r>
      <w:r>
        <w:rPr>
          <w:rFonts w:ascii="dotum" w:eastAsia="돋움" w:hAnsi="dotum"/>
          <w:color w:val="666666"/>
          <w:sz w:val="14"/>
          <w:szCs w:val="14"/>
        </w:rPr>
        <w:t>지원하지</w:t>
      </w:r>
      <w:r>
        <w:rPr>
          <w:rFonts w:ascii="dotum" w:eastAsia="돋움" w:hAnsi="dotum"/>
          <w:color w:val="666666"/>
          <w:sz w:val="14"/>
          <w:szCs w:val="14"/>
        </w:rPr>
        <w:t xml:space="preserve"> </w:t>
      </w:r>
      <w:r>
        <w:rPr>
          <w:rFonts w:ascii="dotum" w:eastAsia="돋움" w:hAnsi="dotum"/>
          <w:color w:val="666666"/>
          <w:sz w:val="14"/>
          <w:szCs w:val="14"/>
        </w:rPr>
        <w:t>않는</w:t>
      </w:r>
      <w:r>
        <w:rPr>
          <w:rFonts w:ascii="dotum" w:eastAsia="돋움" w:hAnsi="dotum"/>
          <w:color w:val="666666"/>
          <w:sz w:val="14"/>
          <w:szCs w:val="14"/>
        </w:rPr>
        <w:t xml:space="preserve"> UI </w:t>
      </w:r>
      <w:r>
        <w:rPr>
          <w:rFonts w:ascii="dotum" w:eastAsia="돋움" w:hAnsi="dotum"/>
          <w:color w:val="666666"/>
          <w:sz w:val="14"/>
          <w:szCs w:val="14"/>
        </w:rPr>
        <w:t>를</w:t>
      </w:r>
      <w:r>
        <w:rPr>
          <w:rFonts w:ascii="dotum" w:eastAsia="돋움" w:hAnsi="dotum"/>
          <w:color w:val="666666"/>
          <w:sz w:val="14"/>
          <w:szCs w:val="14"/>
        </w:rPr>
        <w:t xml:space="preserve"> </w:t>
      </w:r>
      <w:r>
        <w:rPr>
          <w:rFonts w:ascii="dotum" w:eastAsia="돋움" w:hAnsi="dotum"/>
          <w:color w:val="666666"/>
          <w:sz w:val="14"/>
          <w:szCs w:val="14"/>
        </w:rPr>
        <w:t>만들때</w:t>
      </w:r>
      <w:r>
        <w:rPr>
          <w:rFonts w:ascii="dotum" w:eastAsia="돋움" w:hAnsi="dotum"/>
          <w:color w:val="666666"/>
          <w:sz w:val="14"/>
          <w:szCs w:val="14"/>
        </w:rPr>
        <w:t xml:space="preserve"> CustomView </w:t>
      </w:r>
      <w:r>
        <w:rPr>
          <w:rFonts w:ascii="dotum" w:eastAsia="돋움" w:hAnsi="dotum"/>
          <w:color w:val="666666"/>
          <w:sz w:val="14"/>
          <w:szCs w:val="14"/>
        </w:rPr>
        <w:t>를</w:t>
      </w:r>
      <w:r>
        <w:rPr>
          <w:rFonts w:ascii="dotum" w:eastAsia="돋움" w:hAnsi="dotum"/>
          <w:color w:val="666666"/>
          <w:sz w:val="14"/>
          <w:szCs w:val="14"/>
        </w:rPr>
        <w:t xml:space="preserve"> </w:t>
      </w:r>
      <w:r>
        <w:rPr>
          <w:rFonts w:ascii="dotum" w:eastAsia="돋움" w:hAnsi="dotum"/>
          <w:color w:val="666666"/>
          <w:sz w:val="14"/>
          <w:szCs w:val="14"/>
        </w:rPr>
        <w:t>사용합니다</w:t>
      </w:r>
      <w:r>
        <w:rPr>
          <w:rFonts w:ascii="dotum" w:eastAsia="돋움" w:hAnsi="dotum"/>
          <w:color w:val="666666"/>
          <w:sz w:val="14"/>
          <w:szCs w:val="14"/>
        </w:rPr>
        <w:t>.</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이러한</w:t>
      </w:r>
      <w:r>
        <w:rPr>
          <w:rFonts w:ascii="dotum" w:eastAsia="돋움" w:hAnsi="dotum"/>
          <w:color w:val="666666"/>
          <w:sz w:val="14"/>
          <w:szCs w:val="14"/>
        </w:rPr>
        <w:t xml:space="preserve"> CustomView </w:t>
      </w:r>
      <w:r>
        <w:rPr>
          <w:rFonts w:ascii="dotum" w:eastAsia="돋움" w:hAnsi="dotum"/>
          <w:color w:val="666666"/>
          <w:sz w:val="14"/>
          <w:szCs w:val="14"/>
        </w:rPr>
        <w:t>의</w:t>
      </w:r>
      <w:r>
        <w:rPr>
          <w:rFonts w:ascii="dotum" w:eastAsia="돋움" w:hAnsi="dotum"/>
          <w:color w:val="666666"/>
          <w:sz w:val="14"/>
          <w:szCs w:val="14"/>
        </w:rPr>
        <w:t xml:space="preserve"> </w:t>
      </w:r>
      <w:r>
        <w:rPr>
          <w:rFonts w:ascii="dotum" w:eastAsia="돋움" w:hAnsi="dotum"/>
          <w:color w:val="666666"/>
          <w:sz w:val="14"/>
          <w:szCs w:val="14"/>
        </w:rPr>
        <w:t>기본적인</w:t>
      </w:r>
      <w:r>
        <w:rPr>
          <w:rFonts w:ascii="dotum" w:eastAsia="돋움" w:hAnsi="dotum"/>
          <w:color w:val="666666"/>
          <w:sz w:val="14"/>
          <w:szCs w:val="14"/>
        </w:rPr>
        <w:t xml:space="preserve"> </w:t>
      </w:r>
      <w:r>
        <w:rPr>
          <w:rFonts w:ascii="dotum" w:eastAsia="돋움" w:hAnsi="dotum"/>
          <w:color w:val="666666"/>
          <w:sz w:val="14"/>
          <w:szCs w:val="14"/>
        </w:rPr>
        <w:t>작성방법을</w:t>
      </w:r>
      <w:r>
        <w:rPr>
          <w:rFonts w:ascii="dotum" w:eastAsia="돋움" w:hAnsi="dotum"/>
          <w:color w:val="666666"/>
          <w:sz w:val="14"/>
          <w:szCs w:val="14"/>
        </w:rPr>
        <w:t xml:space="preserve"> </w:t>
      </w:r>
      <w:r>
        <w:rPr>
          <w:rFonts w:ascii="dotum" w:eastAsia="돋움" w:hAnsi="dotum"/>
          <w:color w:val="666666"/>
          <w:sz w:val="14"/>
          <w:szCs w:val="14"/>
        </w:rPr>
        <w:t>알아보도록</w:t>
      </w:r>
      <w:r>
        <w:rPr>
          <w:rFonts w:ascii="dotum" w:eastAsia="돋움" w:hAnsi="dotum"/>
          <w:color w:val="666666"/>
          <w:sz w:val="14"/>
          <w:szCs w:val="14"/>
        </w:rPr>
        <w:t xml:space="preserve"> </w:t>
      </w:r>
      <w:r>
        <w:rPr>
          <w:rFonts w:ascii="dotum" w:eastAsia="돋움" w:hAnsi="dotum"/>
          <w:color w:val="666666"/>
          <w:sz w:val="14"/>
          <w:szCs w:val="14"/>
        </w:rPr>
        <w:t>하겠습니다</w:t>
      </w:r>
      <w:r>
        <w:rPr>
          <w:rFonts w:ascii="dotum" w:eastAsia="돋움" w:hAnsi="dotum"/>
          <w:color w:val="666666"/>
          <w:sz w:val="14"/>
          <w:szCs w:val="14"/>
        </w:rPr>
        <w:t>.</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 </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 xml:space="preserve">CustomView </w:t>
      </w:r>
      <w:r>
        <w:rPr>
          <w:rFonts w:ascii="dotum" w:eastAsia="돋움" w:hAnsi="dotum"/>
          <w:color w:val="666666"/>
          <w:sz w:val="14"/>
          <w:szCs w:val="14"/>
        </w:rPr>
        <w:t>는</w:t>
      </w:r>
      <w:r>
        <w:rPr>
          <w:rFonts w:ascii="dotum" w:eastAsia="돋움" w:hAnsi="dotum"/>
          <w:color w:val="666666"/>
          <w:sz w:val="14"/>
          <w:szCs w:val="14"/>
        </w:rPr>
        <w:t xml:space="preserve"> “android.view.View” </w:t>
      </w:r>
      <w:r>
        <w:rPr>
          <w:rFonts w:ascii="dotum" w:eastAsia="돋움" w:hAnsi="dotum"/>
          <w:color w:val="666666"/>
          <w:sz w:val="14"/>
          <w:szCs w:val="14"/>
        </w:rPr>
        <w:t>클래스를</w:t>
      </w:r>
      <w:r>
        <w:rPr>
          <w:rFonts w:ascii="dotum" w:eastAsia="돋움" w:hAnsi="dotum"/>
          <w:color w:val="666666"/>
          <w:sz w:val="14"/>
          <w:szCs w:val="14"/>
        </w:rPr>
        <w:t xml:space="preserve"> </w:t>
      </w:r>
      <w:r>
        <w:rPr>
          <w:rFonts w:ascii="dotum" w:eastAsia="돋움" w:hAnsi="dotum"/>
          <w:color w:val="666666"/>
          <w:sz w:val="14"/>
          <w:szCs w:val="14"/>
        </w:rPr>
        <w:t>상속해서</w:t>
      </w:r>
      <w:r>
        <w:rPr>
          <w:rFonts w:ascii="dotum" w:eastAsia="돋움" w:hAnsi="dotum"/>
          <w:color w:val="666666"/>
          <w:sz w:val="14"/>
          <w:szCs w:val="14"/>
        </w:rPr>
        <w:t xml:space="preserve"> </w:t>
      </w:r>
      <w:r>
        <w:rPr>
          <w:rFonts w:ascii="dotum" w:eastAsia="돋움" w:hAnsi="dotum"/>
          <w:color w:val="666666"/>
          <w:sz w:val="14"/>
          <w:szCs w:val="14"/>
        </w:rPr>
        <w:t>만들어</w:t>
      </w:r>
      <w:r>
        <w:rPr>
          <w:rFonts w:ascii="dotum" w:eastAsia="돋움" w:hAnsi="dotum"/>
          <w:color w:val="666666"/>
          <w:sz w:val="14"/>
          <w:szCs w:val="14"/>
        </w:rPr>
        <w:t xml:space="preserve"> </w:t>
      </w:r>
      <w:r>
        <w:rPr>
          <w:rFonts w:ascii="dotum" w:eastAsia="돋움" w:hAnsi="dotum"/>
          <w:color w:val="666666"/>
          <w:sz w:val="14"/>
          <w:szCs w:val="14"/>
        </w:rPr>
        <w:t>집니다</w:t>
      </w:r>
      <w:r>
        <w:rPr>
          <w:rFonts w:ascii="dotum" w:eastAsia="돋움" w:hAnsi="dotum"/>
          <w:color w:val="666666"/>
          <w:sz w:val="14"/>
          <w:szCs w:val="14"/>
        </w:rPr>
        <w:t>.</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기본적으로</w:t>
      </w:r>
      <w:r>
        <w:rPr>
          <w:rFonts w:ascii="dotum" w:eastAsia="돋움" w:hAnsi="dotum"/>
          <w:color w:val="666666"/>
          <w:sz w:val="14"/>
          <w:szCs w:val="14"/>
        </w:rPr>
        <w:t xml:space="preserve"> onDraw() </w:t>
      </w:r>
      <w:r>
        <w:rPr>
          <w:rFonts w:ascii="dotum" w:eastAsia="돋움" w:hAnsi="dotum"/>
          <w:color w:val="666666"/>
          <w:sz w:val="14"/>
          <w:szCs w:val="14"/>
        </w:rPr>
        <w:t>메소드만</w:t>
      </w:r>
      <w:r>
        <w:rPr>
          <w:rFonts w:ascii="dotum" w:eastAsia="돋움" w:hAnsi="dotum"/>
          <w:color w:val="666666"/>
          <w:sz w:val="14"/>
          <w:szCs w:val="14"/>
        </w:rPr>
        <w:t xml:space="preserve"> </w:t>
      </w:r>
      <w:r>
        <w:rPr>
          <w:rFonts w:ascii="dotum" w:eastAsia="돋움" w:hAnsi="dotum"/>
          <w:color w:val="666666"/>
          <w:sz w:val="14"/>
          <w:szCs w:val="14"/>
        </w:rPr>
        <w:t>재정의해서</w:t>
      </w:r>
      <w:r>
        <w:rPr>
          <w:rFonts w:ascii="dotum" w:eastAsia="돋움" w:hAnsi="dotum"/>
          <w:color w:val="666666"/>
          <w:sz w:val="14"/>
          <w:szCs w:val="14"/>
        </w:rPr>
        <w:t xml:space="preserve"> xml </w:t>
      </w:r>
      <w:r>
        <w:rPr>
          <w:rFonts w:ascii="dotum" w:eastAsia="돋움" w:hAnsi="dotum"/>
          <w:color w:val="666666"/>
          <w:sz w:val="14"/>
          <w:szCs w:val="14"/>
        </w:rPr>
        <w:t>에</w:t>
      </w:r>
      <w:r>
        <w:rPr>
          <w:rFonts w:ascii="dotum" w:eastAsia="돋움" w:hAnsi="dotum"/>
          <w:color w:val="666666"/>
          <w:sz w:val="14"/>
          <w:szCs w:val="14"/>
        </w:rPr>
        <w:t xml:space="preserve"> view </w:t>
      </w:r>
      <w:r>
        <w:rPr>
          <w:rFonts w:ascii="dotum" w:eastAsia="돋움" w:hAnsi="dotum"/>
          <w:color w:val="666666"/>
          <w:sz w:val="14"/>
          <w:szCs w:val="14"/>
        </w:rPr>
        <w:t>태그만</w:t>
      </w:r>
      <w:r>
        <w:rPr>
          <w:rFonts w:ascii="dotum" w:eastAsia="돋움" w:hAnsi="dotum"/>
          <w:color w:val="666666"/>
          <w:sz w:val="14"/>
          <w:szCs w:val="14"/>
        </w:rPr>
        <w:t xml:space="preserve"> </w:t>
      </w:r>
      <w:r>
        <w:rPr>
          <w:rFonts w:ascii="dotum" w:eastAsia="돋움" w:hAnsi="dotum"/>
          <w:color w:val="666666"/>
          <w:sz w:val="14"/>
          <w:szCs w:val="14"/>
        </w:rPr>
        <w:t>추가하면</w:t>
      </w:r>
      <w:r>
        <w:rPr>
          <w:rFonts w:ascii="dotum" w:eastAsia="돋움" w:hAnsi="dotum"/>
          <w:color w:val="666666"/>
          <w:sz w:val="14"/>
          <w:szCs w:val="14"/>
        </w:rPr>
        <w:t xml:space="preserve"> </w:t>
      </w:r>
      <w:r>
        <w:rPr>
          <w:rFonts w:ascii="dotum" w:eastAsia="돋움" w:hAnsi="dotum"/>
          <w:color w:val="666666"/>
          <w:sz w:val="14"/>
          <w:szCs w:val="14"/>
        </w:rPr>
        <w:t>오류없이</w:t>
      </w:r>
      <w:r>
        <w:rPr>
          <w:rFonts w:ascii="dotum" w:eastAsia="돋움" w:hAnsi="dotum"/>
          <w:color w:val="666666"/>
          <w:sz w:val="14"/>
          <w:szCs w:val="14"/>
        </w:rPr>
        <w:t xml:space="preserve"> </w:t>
      </w:r>
      <w:r>
        <w:rPr>
          <w:rFonts w:ascii="dotum" w:eastAsia="돋움" w:hAnsi="dotum"/>
          <w:color w:val="666666"/>
          <w:sz w:val="14"/>
          <w:szCs w:val="14"/>
        </w:rPr>
        <w:t>출력되는것을</w:t>
      </w:r>
      <w:r>
        <w:rPr>
          <w:rFonts w:ascii="dotum" w:eastAsia="돋움" w:hAnsi="dotum"/>
          <w:color w:val="666666"/>
          <w:sz w:val="14"/>
          <w:szCs w:val="14"/>
        </w:rPr>
        <w:t xml:space="preserve"> </w:t>
      </w:r>
      <w:r>
        <w:rPr>
          <w:rFonts w:ascii="dotum" w:eastAsia="돋움" w:hAnsi="dotum"/>
          <w:color w:val="666666"/>
          <w:sz w:val="14"/>
          <w:szCs w:val="14"/>
        </w:rPr>
        <w:t>볼</w:t>
      </w:r>
      <w:r>
        <w:rPr>
          <w:rFonts w:ascii="dotum" w:eastAsia="돋움" w:hAnsi="dotum"/>
          <w:color w:val="666666"/>
          <w:sz w:val="14"/>
          <w:szCs w:val="14"/>
        </w:rPr>
        <w:t xml:space="preserve"> </w:t>
      </w:r>
      <w:r>
        <w:rPr>
          <w:rFonts w:ascii="dotum" w:eastAsia="돋움" w:hAnsi="dotum"/>
          <w:color w:val="666666"/>
          <w:sz w:val="14"/>
          <w:szCs w:val="14"/>
        </w:rPr>
        <w:t>수</w:t>
      </w:r>
      <w:r>
        <w:rPr>
          <w:rFonts w:ascii="dotum" w:eastAsia="돋움" w:hAnsi="dotum"/>
          <w:color w:val="666666"/>
          <w:sz w:val="14"/>
          <w:szCs w:val="14"/>
        </w:rPr>
        <w:t xml:space="preserve"> </w:t>
      </w:r>
      <w:r>
        <w:rPr>
          <w:rFonts w:ascii="dotum" w:eastAsia="돋움" w:hAnsi="dotum"/>
          <w:color w:val="666666"/>
          <w:sz w:val="14"/>
          <w:szCs w:val="14"/>
        </w:rPr>
        <w:t>있습니다</w:t>
      </w:r>
      <w:r>
        <w:rPr>
          <w:rFonts w:ascii="dotum" w:eastAsia="돋움" w:hAnsi="dotum"/>
          <w:color w:val="666666"/>
          <w:sz w:val="14"/>
          <w:szCs w:val="14"/>
        </w:rPr>
        <w:t>.</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 </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이번</w:t>
      </w:r>
      <w:r>
        <w:rPr>
          <w:rFonts w:ascii="dotum" w:eastAsia="돋움" w:hAnsi="dotum"/>
          <w:color w:val="666666"/>
          <w:sz w:val="14"/>
          <w:szCs w:val="14"/>
        </w:rPr>
        <w:t xml:space="preserve"> </w:t>
      </w:r>
      <w:r>
        <w:rPr>
          <w:rFonts w:ascii="dotum" w:eastAsia="돋움" w:hAnsi="dotum"/>
          <w:color w:val="666666"/>
          <w:sz w:val="14"/>
          <w:szCs w:val="14"/>
        </w:rPr>
        <w:t>포스트에서는</w:t>
      </w:r>
      <w:r>
        <w:rPr>
          <w:rFonts w:ascii="dotum" w:eastAsia="돋움" w:hAnsi="dotum"/>
          <w:color w:val="666666"/>
          <w:sz w:val="14"/>
          <w:szCs w:val="14"/>
        </w:rPr>
        <w:t xml:space="preserve"> </w:t>
      </w:r>
      <w:r>
        <w:rPr>
          <w:rFonts w:ascii="dotum" w:eastAsia="돋움" w:hAnsi="dotum"/>
          <w:color w:val="666666"/>
          <w:sz w:val="14"/>
          <w:szCs w:val="14"/>
        </w:rPr>
        <w:t>간단히</w:t>
      </w:r>
      <w:r>
        <w:rPr>
          <w:rFonts w:ascii="dotum" w:eastAsia="돋움" w:hAnsi="dotum"/>
          <w:color w:val="666666"/>
          <w:sz w:val="14"/>
          <w:szCs w:val="14"/>
        </w:rPr>
        <w:t xml:space="preserve"> </w:t>
      </w:r>
      <w:r>
        <w:rPr>
          <w:rFonts w:ascii="dotum" w:eastAsia="돋움" w:hAnsi="dotum"/>
          <w:color w:val="666666"/>
          <w:sz w:val="14"/>
          <w:szCs w:val="14"/>
        </w:rPr>
        <w:t>클릭하면</w:t>
      </w:r>
      <w:r>
        <w:rPr>
          <w:rFonts w:ascii="dotum" w:eastAsia="돋움" w:hAnsi="dotum"/>
          <w:color w:val="666666"/>
          <w:sz w:val="14"/>
          <w:szCs w:val="14"/>
        </w:rPr>
        <w:t xml:space="preserve"> </w:t>
      </w:r>
      <w:r>
        <w:rPr>
          <w:rFonts w:ascii="dotum" w:eastAsia="돋움" w:hAnsi="dotum"/>
          <w:color w:val="666666"/>
          <w:sz w:val="14"/>
          <w:szCs w:val="14"/>
        </w:rPr>
        <w:t>반응하는</w:t>
      </w:r>
      <w:r>
        <w:rPr>
          <w:rFonts w:ascii="dotum" w:eastAsia="돋움" w:hAnsi="dotum"/>
          <w:color w:val="666666"/>
          <w:sz w:val="14"/>
          <w:szCs w:val="14"/>
        </w:rPr>
        <w:t xml:space="preserve"> CustomView </w:t>
      </w:r>
      <w:r>
        <w:rPr>
          <w:rFonts w:ascii="dotum" w:eastAsia="돋움" w:hAnsi="dotum"/>
          <w:color w:val="666666"/>
          <w:sz w:val="14"/>
          <w:szCs w:val="14"/>
        </w:rPr>
        <w:t>를</w:t>
      </w:r>
      <w:r>
        <w:rPr>
          <w:rFonts w:ascii="dotum" w:eastAsia="돋움" w:hAnsi="dotum"/>
          <w:color w:val="666666"/>
          <w:sz w:val="14"/>
          <w:szCs w:val="14"/>
        </w:rPr>
        <w:t xml:space="preserve"> </w:t>
      </w:r>
      <w:r>
        <w:rPr>
          <w:rFonts w:ascii="dotum" w:eastAsia="돋움" w:hAnsi="dotum"/>
          <w:color w:val="666666"/>
          <w:sz w:val="14"/>
          <w:szCs w:val="14"/>
        </w:rPr>
        <w:t>만들어</w:t>
      </w:r>
      <w:r>
        <w:rPr>
          <w:rFonts w:ascii="dotum" w:eastAsia="돋움" w:hAnsi="dotum"/>
          <w:color w:val="666666"/>
          <w:sz w:val="14"/>
          <w:szCs w:val="14"/>
        </w:rPr>
        <w:t xml:space="preserve"> </w:t>
      </w:r>
      <w:r>
        <w:rPr>
          <w:rFonts w:ascii="dotum" w:eastAsia="돋움" w:hAnsi="dotum"/>
          <w:color w:val="666666"/>
          <w:sz w:val="14"/>
          <w:szCs w:val="14"/>
        </w:rPr>
        <w:t>보도록</w:t>
      </w:r>
      <w:r>
        <w:rPr>
          <w:rFonts w:ascii="dotum" w:eastAsia="돋움" w:hAnsi="dotum"/>
          <w:color w:val="666666"/>
          <w:sz w:val="14"/>
          <w:szCs w:val="14"/>
        </w:rPr>
        <w:t xml:space="preserve"> </w:t>
      </w:r>
      <w:r>
        <w:rPr>
          <w:rFonts w:ascii="dotum" w:eastAsia="돋움" w:hAnsi="dotum"/>
          <w:color w:val="666666"/>
          <w:sz w:val="14"/>
          <w:szCs w:val="14"/>
        </w:rPr>
        <w:t>하겠습니다</w:t>
      </w:r>
      <w:r>
        <w:rPr>
          <w:rFonts w:ascii="dotum" w:eastAsia="돋움" w:hAnsi="dotum"/>
          <w:color w:val="666666"/>
          <w:sz w:val="14"/>
          <w:szCs w:val="14"/>
        </w:rPr>
        <w:t>.</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먼저</w:t>
      </w:r>
      <w:r>
        <w:rPr>
          <w:rFonts w:ascii="dotum" w:eastAsia="돋움" w:hAnsi="dotum"/>
          <w:color w:val="666666"/>
          <w:sz w:val="14"/>
          <w:szCs w:val="14"/>
        </w:rPr>
        <w:t xml:space="preserve"> CustomView </w:t>
      </w:r>
      <w:r>
        <w:rPr>
          <w:rFonts w:ascii="dotum" w:eastAsia="돋움" w:hAnsi="dotum"/>
          <w:color w:val="666666"/>
          <w:sz w:val="14"/>
          <w:szCs w:val="14"/>
        </w:rPr>
        <w:t>소스를</w:t>
      </w:r>
      <w:r>
        <w:rPr>
          <w:rFonts w:ascii="dotum" w:eastAsia="돋움" w:hAnsi="dotum"/>
          <w:color w:val="666666"/>
          <w:sz w:val="14"/>
          <w:szCs w:val="14"/>
        </w:rPr>
        <w:t xml:space="preserve"> </w:t>
      </w:r>
      <w:r>
        <w:rPr>
          <w:rFonts w:ascii="dotum" w:eastAsia="돋움" w:hAnsi="dotum"/>
          <w:color w:val="666666"/>
          <w:sz w:val="14"/>
          <w:szCs w:val="14"/>
        </w:rPr>
        <w:t>확인해</w:t>
      </w:r>
      <w:r>
        <w:rPr>
          <w:rFonts w:ascii="dotum" w:eastAsia="돋움" w:hAnsi="dotum"/>
          <w:color w:val="666666"/>
          <w:sz w:val="14"/>
          <w:szCs w:val="14"/>
        </w:rPr>
        <w:t xml:space="preserve"> </w:t>
      </w:r>
      <w:r>
        <w:rPr>
          <w:rFonts w:ascii="dotum" w:eastAsia="돋움" w:hAnsi="dotum"/>
          <w:color w:val="666666"/>
          <w:sz w:val="14"/>
          <w:szCs w:val="14"/>
        </w:rPr>
        <w:t>보도록</w:t>
      </w:r>
      <w:r>
        <w:rPr>
          <w:rFonts w:ascii="dotum" w:eastAsia="돋움" w:hAnsi="dotum"/>
          <w:color w:val="666666"/>
          <w:sz w:val="14"/>
          <w:szCs w:val="14"/>
        </w:rPr>
        <w:t xml:space="preserve"> </w:t>
      </w:r>
      <w:r>
        <w:rPr>
          <w:rFonts w:ascii="dotum" w:eastAsia="돋움" w:hAnsi="dotum"/>
          <w:color w:val="666666"/>
          <w:sz w:val="14"/>
          <w:szCs w:val="14"/>
        </w:rPr>
        <w:t>하겠습니다</w:t>
      </w:r>
      <w:r>
        <w:rPr>
          <w:rFonts w:ascii="dotum" w:eastAsia="돋움" w:hAnsi="dotum"/>
          <w:color w:val="666666"/>
          <w:sz w:val="14"/>
          <w:szCs w:val="14"/>
        </w:rPr>
        <w:t>.</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 </w:t>
      </w:r>
    </w:p>
    <w:p w:rsidR="005F0E40" w:rsidRDefault="005F0E40" w:rsidP="005F0E40">
      <w:pPr>
        <w:pStyle w:val="a3"/>
        <w:spacing w:line="207" w:lineRule="atLeast"/>
        <w:rPr>
          <w:rFonts w:ascii="dotum" w:eastAsia="돋움" w:hAnsi="dotum" w:hint="eastAsia"/>
          <w:color w:val="666666"/>
          <w:sz w:val="14"/>
          <w:szCs w:val="14"/>
        </w:rPr>
      </w:pPr>
      <w:r>
        <w:rPr>
          <w:rStyle w:val="a8"/>
          <w:rFonts w:ascii="dotum" w:eastAsia="돋움" w:hAnsi="dotum"/>
          <w:color w:val="666666"/>
          <w:sz w:val="27"/>
          <w:szCs w:val="27"/>
        </w:rPr>
        <w:t>- CustomView.java</w:t>
      </w:r>
    </w:p>
    <w:p w:rsidR="005F0E40" w:rsidRDefault="005F0E40" w:rsidP="005F0E40">
      <w:pPr>
        <w:pStyle w:val="HTML0"/>
        <w:shd w:val="clear" w:color="auto" w:fill="F4F4F4"/>
        <w:spacing w:line="240" w:lineRule="atLeast"/>
        <w:rPr>
          <w:rFonts w:ascii="Courier New" w:hAnsi="Courier New" w:cs="Courier New"/>
          <w:color w:val="000000"/>
          <w:sz w:val="16"/>
          <w:szCs w:val="16"/>
        </w:rPr>
      </w:pPr>
      <w:r>
        <w:rPr>
          <w:rFonts w:ascii="Courier New" w:hAnsi="Courier New" w:cs="Courier New"/>
          <w:color w:val="0000FF"/>
          <w:sz w:val="16"/>
          <w:szCs w:val="16"/>
        </w:rPr>
        <w:t>package</w:t>
      </w:r>
      <w:r>
        <w:rPr>
          <w:rFonts w:ascii="Courier New" w:hAnsi="Courier New" w:cs="Courier New"/>
          <w:color w:val="000000"/>
          <w:sz w:val="16"/>
          <w:szCs w:val="16"/>
        </w:rPr>
        <w:t xml:space="preserve"> net.cranix.android.customviewtest;</w:t>
      </w:r>
      <w:r>
        <w:rPr>
          <w:rFonts w:ascii="Courier New" w:hAnsi="Courier New" w:cs="Courier New"/>
          <w:color w:val="000000"/>
          <w:sz w:val="16"/>
          <w:szCs w:val="16"/>
        </w:rPr>
        <w:br/>
      </w:r>
      <w:r>
        <w:rPr>
          <w:rFonts w:ascii="Courier New" w:hAnsi="Courier New" w:cs="Courier New"/>
          <w:color w:val="000000"/>
          <w:sz w:val="16"/>
          <w:szCs w:val="16"/>
        </w:rPr>
        <w:br/>
      </w:r>
      <w:r>
        <w:rPr>
          <w:rFonts w:ascii="Courier New" w:hAnsi="Courier New" w:cs="Courier New"/>
          <w:color w:val="0000FF"/>
          <w:sz w:val="16"/>
          <w:szCs w:val="16"/>
        </w:rPr>
        <w:t>import</w:t>
      </w:r>
      <w:r>
        <w:rPr>
          <w:rFonts w:ascii="Courier New" w:hAnsi="Courier New" w:cs="Courier New"/>
          <w:color w:val="000000"/>
          <w:sz w:val="16"/>
          <w:szCs w:val="16"/>
        </w:rPr>
        <w:t xml:space="preserve"> android.content.Context;</w:t>
      </w:r>
      <w:r>
        <w:rPr>
          <w:rFonts w:ascii="Courier New" w:hAnsi="Courier New" w:cs="Courier New"/>
          <w:color w:val="000000"/>
          <w:sz w:val="16"/>
          <w:szCs w:val="16"/>
        </w:rPr>
        <w:br/>
      </w:r>
      <w:r>
        <w:rPr>
          <w:rFonts w:ascii="Courier New" w:hAnsi="Courier New" w:cs="Courier New"/>
          <w:color w:val="0000FF"/>
          <w:sz w:val="16"/>
          <w:szCs w:val="16"/>
        </w:rPr>
        <w:t>import</w:t>
      </w:r>
      <w:r>
        <w:rPr>
          <w:rFonts w:ascii="Courier New" w:hAnsi="Courier New" w:cs="Courier New"/>
          <w:color w:val="000000"/>
          <w:sz w:val="16"/>
          <w:szCs w:val="16"/>
        </w:rPr>
        <w:t xml:space="preserve"> android.graphics.Canvas;</w:t>
      </w:r>
      <w:r>
        <w:rPr>
          <w:rFonts w:ascii="Courier New" w:hAnsi="Courier New" w:cs="Courier New"/>
          <w:color w:val="000000"/>
          <w:sz w:val="16"/>
          <w:szCs w:val="16"/>
        </w:rPr>
        <w:br/>
      </w:r>
      <w:r>
        <w:rPr>
          <w:rFonts w:ascii="Courier New" w:hAnsi="Courier New" w:cs="Courier New"/>
          <w:color w:val="0000FF"/>
          <w:sz w:val="16"/>
          <w:szCs w:val="16"/>
        </w:rPr>
        <w:t>import</w:t>
      </w:r>
      <w:r>
        <w:rPr>
          <w:rFonts w:ascii="Courier New" w:hAnsi="Courier New" w:cs="Courier New"/>
          <w:color w:val="000000"/>
          <w:sz w:val="16"/>
          <w:szCs w:val="16"/>
        </w:rPr>
        <w:t xml:space="preserve"> android.graphics.Color;</w:t>
      </w:r>
      <w:r>
        <w:rPr>
          <w:rFonts w:ascii="Courier New" w:hAnsi="Courier New" w:cs="Courier New"/>
          <w:color w:val="000000"/>
          <w:sz w:val="16"/>
          <w:szCs w:val="16"/>
        </w:rPr>
        <w:br/>
      </w:r>
      <w:r>
        <w:rPr>
          <w:rFonts w:ascii="Courier New" w:hAnsi="Courier New" w:cs="Courier New"/>
          <w:color w:val="0000FF"/>
          <w:sz w:val="16"/>
          <w:szCs w:val="16"/>
        </w:rPr>
        <w:t>import</w:t>
      </w:r>
      <w:r>
        <w:rPr>
          <w:rFonts w:ascii="Courier New" w:hAnsi="Courier New" w:cs="Courier New"/>
          <w:color w:val="000000"/>
          <w:sz w:val="16"/>
          <w:szCs w:val="16"/>
        </w:rPr>
        <w:t xml:space="preserve"> android.graphics.Paint;</w:t>
      </w:r>
      <w:r>
        <w:rPr>
          <w:rFonts w:ascii="Courier New" w:hAnsi="Courier New" w:cs="Courier New"/>
          <w:color w:val="000000"/>
          <w:sz w:val="16"/>
          <w:szCs w:val="16"/>
        </w:rPr>
        <w:br/>
      </w:r>
      <w:r>
        <w:rPr>
          <w:rFonts w:ascii="Courier New" w:hAnsi="Courier New" w:cs="Courier New"/>
          <w:color w:val="0000FF"/>
          <w:sz w:val="16"/>
          <w:szCs w:val="16"/>
        </w:rPr>
        <w:t>import</w:t>
      </w:r>
      <w:r>
        <w:rPr>
          <w:rFonts w:ascii="Courier New" w:hAnsi="Courier New" w:cs="Courier New"/>
          <w:color w:val="000000"/>
          <w:sz w:val="16"/>
          <w:szCs w:val="16"/>
        </w:rPr>
        <w:t xml:space="preserve"> android.util.AttributeSet;</w:t>
      </w:r>
      <w:r>
        <w:rPr>
          <w:rFonts w:ascii="Courier New" w:hAnsi="Courier New" w:cs="Courier New"/>
          <w:color w:val="000000"/>
          <w:sz w:val="16"/>
          <w:szCs w:val="16"/>
        </w:rPr>
        <w:br/>
      </w:r>
      <w:r>
        <w:rPr>
          <w:rFonts w:ascii="Courier New" w:hAnsi="Courier New" w:cs="Courier New"/>
          <w:color w:val="0000FF"/>
          <w:sz w:val="16"/>
          <w:szCs w:val="16"/>
        </w:rPr>
        <w:t>import</w:t>
      </w:r>
      <w:r>
        <w:rPr>
          <w:rFonts w:ascii="Courier New" w:hAnsi="Courier New" w:cs="Courier New"/>
          <w:color w:val="000000"/>
          <w:sz w:val="16"/>
          <w:szCs w:val="16"/>
        </w:rPr>
        <w:t xml:space="preserve"> android.util.Log;</w:t>
      </w:r>
      <w:r>
        <w:rPr>
          <w:rFonts w:ascii="Courier New" w:hAnsi="Courier New" w:cs="Courier New"/>
          <w:color w:val="000000"/>
          <w:sz w:val="16"/>
          <w:szCs w:val="16"/>
        </w:rPr>
        <w:br/>
      </w:r>
      <w:r>
        <w:rPr>
          <w:rFonts w:ascii="Courier New" w:hAnsi="Courier New" w:cs="Courier New"/>
          <w:color w:val="0000FF"/>
          <w:sz w:val="16"/>
          <w:szCs w:val="16"/>
        </w:rPr>
        <w:t>import</w:t>
      </w:r>
      <w:r>
        <w:rPr>
          <w:rFonts w:ascii="Courier New" w:hAnsi="Courier New" w:cs="Courier New"/>
          <w:color w:val="000000"/>
          <w:sz w:val="16"/>
          <w:szCs w:val="16"/>
        </w:rPr>
        <w:t xml:space="preserve"> android.view.KeyEvent;</w:t>
      </w:r>
      <w:r>
        <w:rPr>
          <w:rFonts w:ascii="Courier New" w:hAnsi="Courier New" w:cs="Courier New"/>
          <w:color w:val="000000"/>
          <w:sz w:val="16"/>
          <w:szCs w:val="16"/>
        </w:rPr>
        <w:br/>
      </w:r>
      <w:r>
        <w:rPr>
          <w:rFonts w:ascii="Courier New" w:hAnsi="Courier New" w:cs="Courier New"/>
          <w:color w:val="0000FF"/>
          <w:sz w:val="16"/>
          <w:szCs w:val="16"/>
        </w:rPr>
        <w:t>import</w:t>
      </w:r>
      <w:r>
        <w:rPr>
          <w:rFonts w:ascii="Courier New" w:hAnsi="Courier New" w:cs="Courier New"/>
          <w:color w:val="000000"/>
          <w:sz w:val="16"/>
          <w:szCs w:val="16"/>
        </w:rPr>
        <w:t xml:space="preserve"> android.view.MotionEvent;</w:t>
      </w:r>
      <w:r>
        <w:rPr>
          <w:rFonts w:ascii="Courier New" w:hAnsi="Courier New" w:cs="Courier New"/>
          <w:color w:val="000000"/>
          <w:sz w:val="16"/>
          <w:szCs w:val="16"/>
        </w:rPr>
        <w:br/>
      </w:r>
      <w:r>
        <w:rPr>
          <w:rFonts w:ascii="Courier New" w:hAnsi="Courier New" w:cs="Courier New"/>
          <w:color w:val="0000FF"/>
          <w:sz w:val="16"/>
          <w:szCs w:val="16"/>
        </w:rPr>
        <w:t>import</w:t>
      </w:r>
      <w:r>
        <w:rPr>
          <w:rFonts w:ascii="Courier New" w:hAnsi="Courier New" w:cs="Courier New"/>
          <w:color w:val="000000"/>
          <w:sz w:val="16"/>
          <w:szCs w:val="16"/>
        </w:rPr>
        <w:t xml:space="preserve"> android.view.View;</w:t>
      </w:r>
      <w:r>
        <w:rPr>
          <w:rFonts w:ascii="Courier New" w:hAnsi="Courier New" w:cs="Courier New"/>
          <w:color w:val="000000"/>
          <w:sz w:val="16"/>
          <w:szCs w:val="16"/>
        </w:rPr>
        <w:br/>
      </w:r>
      <w:r>
        <w:rPr>
          <w:rFonts w:ascii="Courier New" w:hAnsi="Courier New" w:cs="Courier New"/>
          <w:color w:val="000000"/>
          <w:sz w:val="16"/>
          <w:szCs w:val="16"/>
        </w:rPr>
        <w:br/>
      </w:r>
      <w:r>
        <w:rPr>
          <w:rFonts w:ascii="Courier New" w:hAnsi="Courier New" w:cs="Courier New"/>
          <w:color w:val="0000FF"/>
          <w:sz w:val="16"/>
          <w:szCs w:val="16"/>
        </w:rPr>
        <w:t>public</w:t>
      </w:r>
      <w:r>
        <w:rPr>
          <w:rFonts w:ascii="Courier New" w:hAnsi="Courier New" w:cs="Courier New"/>
          <w:color w:val="000000"/>
          <w:sz w:val="16"/>
          <w:szCs w:val="16"/>
        </w:rPr>
        <w:t xml:space="preserve"> </w:t>
      </w:r>
      <w:r>
        <w:rPr>
          <w:rFonts w:ascii="Courier New" w:hAnsi="Courier New" w:cs="Courier New"/>
          <w:color w:val="0000FF"/>
          <w:sz w:val="16"/>
          <w:szCs w:val="16"/>
        </w:rPr>
        <w:t>class</w:t>
      </w:r>
      <w:r>
        <w:rPr>
          <w:rFonts w:ascii="Courier New" w:hAnsi="Courier New" w:cs="Courier New"/>
          <w:color w:val="000000"/>
          <w:sz w:val="16"/>
          <w:szCs w:val="16"/>
        </w:rPr>
        <w:t xml:space="preserve"> CustomView </w:t>
      </w:r>
      <w:r>
        <w:rPr>
          <w:rFonts w:ascii="Courier New" w:hAnsi="Courier New" w:cs="Courier New"/>
          <w:color w:val="0000FF"/>
          <w:sz w:val="16"/>
          <w:szCs w:val="16"/>
        </w:rPr>
        <w:t>extends</w:t>
      </w:r>
      <w:r>
        <w:rPr>
          <w:rFonts w:ascii="Courier New" w:hAnsi="Courier New" w:cs="Courier New"/>
          <w:color w:val="000000"/>
          <w:sz w:val="16"/>
          <w:szCs w:val="16"/>
        </w:rPr>
        <w:t xml:space="preserve"> View {</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00FF"/>
          <w:sz w:val="16"/>
          <w:szCs w:val="16"/>
        </w:rPr>
        <w:t>private</w:t>
      </w:r>
      <w:r>
        <w:rPr>
          <w:rFonts w:ascii="Courier New" w:hAnsi="Courier New" w:cs="Courier New"/>
          <w:color w:val="000000"/>
          <w:sz w:val="16"/>
          <w:szCs w:val="16"/>
        </w:rPr>
        <w:t xml:space="preserve"> String text = null;</w:t>
      </w:r>
      <w:r>
        <w:rPr>
          <w:rFonts w:ascii="Courier New" w:hAnsi="Courier New" w:cs="Courier New"/>
          <w:color w:val="000000"/>
          <w:sz w:val="16"/>
          <w:szCs w:val="16"/>
        </w:rPr>
        <w:br/>
        <w:t xml:space="preserve">    </w:t>
      </w:r>
      <w:r>
        <w:rPr>
          <w:rFonts w:ascii="Courier New" w:hAnsi="Courier New" w:cs="Courier New"/>
          <w:color w:val="0000FF"/>
          <w:sz w:val="16"/>
          <w:szCs w:val="16"/>
        </w:rPr>
        <w:t>private</w:t>
      </w:r>
      <w:r>
        <w:rPr>
          <w:rFonts w:ascii="Courier New" w:hAnsi="Courier New" w:cs="Courier New"/>
          <w:color w:val="000000"/>
          <w:sz w:val="16"/>
          <w:szCs w:val="16"/>
        </w:rPr>
        <w:t xml:space="preserve"> </w:t>
      </w:r>
      <w:r>
        <w:rPr>
          <w:rFonts w:ascii="Courier New" w:hAnsi="Courier New" w:cs="Courier New"/>
          <w:color w:val="0000FF"/>
          <w:sz w:val="16"/>
          <w:szCs w:val="16"/>
        </w:rPr>
        <w:t>int</w:t>
      </w:r>
      <w:r>
        <w:rPr>
          <w:rFonts w:ascii="Courier New" w:hAnsi="Courier New" w:cs="Courier New"/>
          <w:color w:val="000000"/>
          <w:sz w:val="16"/>
          <w:szCs w:val="16"/>
        </w:rPr>
        <w:t xml:space="preserve"> backgroundColor = Color.RED;</w:t>
      </w:r>
      <w:r>
        <w:rPr>
          <w:rFonts w:ascii="Courier New" w:hAnsi="Courier New" w:cs="Courier New"/>
          <w:color w:val="000000"/>
          <w:sz w:val="16"/>
          <w:szCs w:val="16"/>
        </w:rPr>
        <w:br/>
      </w:r>
      <w:r>
        <w:rPr>
          <w:rFonts w:ascii="Courier New" w:hAnsi="Courier New" w:cs="Courier New"/>
          <w:color w:val="000000"/>
          <w:sz w:val="16"/>
          <w:szCs w:val="16"/>
        </w:rPr>
        <w:br/>
        <w:t xml:space="preserve">    </w:t>
      </w:r>
      <w:r>
        <w:rPr>
          <w:rFonts w:ascii="Courier New" w:hAnsi="Courier New" w:cs="Courier New"/>
          <w:color w:val="0000FF"/>
          <w:sz w:val="16"/>
          <w:szCs w:val="16"/>
        </w:rPr>
        <w:t>private</w:t>
      </w:r>
      <w:r>
        <w:rPr>
          <w:rFonts w:ascii="Courier New" w:hAnsi="Courier New" w:cs="Courier New"/>
          <w:color w:val="000000"/>
          <w:sz w:val="16"/>
          <w:szCs w:val="16"/>
        </w:rPr>
        <w:t xml:space="preserve"> String tempText;</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8000"/>
          <w:sz w:val="16"/>
          <w:szCs w:val="16"/>
        </w:rPr>
        <w:t xml:space="preserve">// </w:t>
      </w:r>
      <w:r>
        <w:rPr>
          <w:rFonts w:ascii="Courier New" w:hAnsi="Courier New" w:cs="Courier New"/>
          <w:color w:val="008000"/>
          <w:sz w:val="16"/>
          <w:szCs w:val="16"/>
        </w:rPr>
        <w:t>속성이</w:t>
      </w:r>
      <w:r>
        <w:rPr>
          <w:rFonts w:ascii="Courier New" w:hAnsi="Courier New" w:cs="Courier New"/>
          <w:color w:val="008000"/>
          <w:sz w:val="16"/>
          <w:szCs w:val="16"/>
        </w:rPr>
        <w:t xml:space="preserve"> </w:t>
      </w:r>
      <w:r>
        <w:rPr>
          <w:rFonts w:ascii="Courier New" w:hAnsi="Courier New" w:cs="Courier New"/>
          <w:color w:val="008000"/>
          <w:sz w:val="16"/>
          <w:szCs w:val="16"/>
        </w:rPr>
        <w:t>없는</w:t>
      </w:r>
      <w:r>
        <w:rPr>
          <w:rFonts w:ascii="Courier New" w:hAnsi="Courier New" w:cs="Courier New"/>
          <w:color w:val="008000"/>
          <w:sz w:val="16"/>
          <w:szCs w:val="16"/>
        </w:rPr>
        <w:t xml:space="preserve"> </w:t>
      </w:r>
      <w:r>
        <w:rPr>
          <w:rFonts w:ascii="Courier New" w:hAnsi="Courier New" w:cs="Courier New"/>
          <w:color w:val="008000"/>
          <w:sz w:val="16"/>
          <w:szCs w:val="16"/>
        </w:rPr>
        <w:t>생성자는</w:t>
      </w:r>
      <w:r>
        <w:rPr>
          <w:rFonts w:ascii="Courier New" w:hAnsi="Courier New" w:cs="Courier New"/>
          <w:color w:val="008000"/>
          <w:sz w:val="16"/>
          <w:szCs w:val="16"/>
        </w:rPr>
        <w:t xml:space="preserve"> </w:t>
      </w:r>
      <w:r>
        <w:rPr>
          <w:rFonts w:ascii="Courier New" w:hAnsi="Courier New" w:cs="Courier New"/>
          <w:color w:val="008000"/>
          <w:sz w:val="16"/>
          <w:szCs w:val="16"/>
        </w:rPr>
        <w:t>소스상에서</w:t>
      </w:r>
      <w:r>
        <w:rPr>
          <w:rFonts w:ascii="Courier New" w:hAnsi="Courier New" w:cs="Courier New"/>
          <w:color w:val="008000"/>
          <w:sz w:val="16"/>
          <w:szCs w:val="16"/>
        </w:rPr>
        <w:t xml:space="preserve"> </w:t>
      </w:r>
      <w:r>
        <w:rPr>
          <w:rFonts w:ascii="Courier New" w:hAnsi="Courier New" w:cs="Courier New"/>
          <w:color w:val="008000"/>
          <w:sz w:val="16"/>
          <w:szCs w:val="16"/>
        </w:rPr>
        <w:t>직접</w:t>
      </w:r>
      <w:r>
        <w:rPr>
          <w:rFonts w:ascii="Courier New" w:hAnsi="Courier New" w:cs="Courier New"/>
          <w:color w:val="008000"/>
          <w:sz w:val="16"/>
          <w:szCs w:val="16"/>
        </w:rPr>
        <w:t xml:space="preserve"> </w:t>
      </w:r>
      <w:r>
        <w:rPr>
          <w:rFonts w:ascii="Courier New" w:hAnsi="Courier New" w:cs="Courier New"/>
          <w:color w:val="008000"/>
          <w:sz w:val="16"/>
          <w:szCs w:val="16"/>
        </w:rPr>
        <w:t>생성할때만</w:t>
      </w:r>
      <w:r>
        <w:rPr>
          <w:rFonts w:ascii="Courier New" w:hAnsi="Courier New" w:cs="Courier New"/>
          <w:color w:val="008000"/>
          <w:sz w:val="16"/>
          <w:szCs w:val="16"/>
        </w:rPr>
        <w:t xml:space="preserve"> </w:t>
      </w:r>
      <w:r>
        <w:rPr>
          <w:rFonts w:ascii="Courier New" w:hAnsi="Courier New" w:cs="Courier New"/>
          <w:color w:val="008000"/>
          <w:sz w:val="16"/>
          <w:szCs w:val="16"/>
        </w:rPr>
        <w:t>쓰인다</w:t>
      </w:r>
      <w:r>
        <w:rPr>
          <w:rFonts w:ascii="Courier New" w:hAnsi="Courier New" w:cs="Courier New"/>
          <w:color w:val="008000"/>
          <w:sz w:val="16"/>
          <w:szCs w:val="16"/>
        </w:rPr>
        <w:t xml:space="preserve">. </w:t>
      </w:r>
      <w:r>
        <w:rPr>
          <w:rFonts w:ascii="Courier New" w:hAnsi="Courier New" w:cs="Courier New"/>
          <w:color w:val="000000"/>
          <w:sz w:val="16"/>
          <w:szCs w:val="16"/>
        </w:rPr>
        <w:br/>
        <w:t xml:space="preserve">    </w:t>
      </w:r>
      <w:r>
        <w:rPr>
          <w:rFonts w:ascii="Courier New" w:hAnsi="Courier New" w:cs="Courier New"/>
          <w:color w:val="0000FF"/>
          <w:sz w:val="16"/>
          <w:szCs w:val="16"/>
        </w:rPr>
        <w:t>public</w:t>
      </w:r>
      <w:r>
        <w:rPr>
          <w:rFonts w:ascii="Courier New" w:hAnsi="Courier New" w:cs="Courier New"/>
          <w:color w:val="000000"/>
          <w:sz w:val="16"/>
          <w:szCs w:val="16"/>
        </w:rPr>
        <w:t xml:space="preserve"> CustomView(Context context) {</w:t>
      </w:r>
      <w:r>
        <w:rPr>
          <w:rFonts w:ascii="Courier New" w:hAnsi="Courier New" w:cs="Courier New"/>
          <w:color w:val="000000"/>
          <w:sz w:val="16"/>
          <w:szCs w:val="16"/>
        </w:rPr>
        <w:br/>
        <w:t xml:space="preserve">        </w:t>
      </w:r>
      <w:r>
        <w:rPr>
          <w:rFonts w:ascii="Courier New" w:hAnsi="Courier New" w:cs="Courier New"/>
          <w:color w:val="0000FF"/>
          <w:sz w:val="16"/>
          <w:szCs w:val="16"/>
        </w:rPr>
        <w:t>super</w:t>
      </w:r>
      <w:r>
        <w:rPr>
          <w:rFonts w:ascii="Courier New" w:hAnsi="Courier New" w:cs="Courier New"/>
          <w:color w:val="000000"/>
          <w:sz w:val="16"/>
          <w:szCs w:val="16"/>
        </w:rPr>
        <w:t>(context);</w:t>
      </w:r>
      <w:r>
        <w:rPr>
          <w:rFonts w:ascii="Courier New" w:hAnsi="Courier New" w:cs="Courier New"/>
          <w:color w:val="000000"/>
          <w:sz w:val="16"/>
          <w:szCs w:val="16"/>
        </w:rPr>
        <w:br/>
        <w:t xml:space="preserve">        Log.w(Constants.TAG,</w:t>
      </w:r>
      <w:r>
        <w:rPr>
          <w:rFonts w:ascii="Courier New" w:hAnsi="Courier New" w:cs="Courier New"/>
          <w:color w:val="006080"/>
          <w:sz w:val="16"/>
          <w:szCs w:val="16"/>
        </w:rPr>
        <w:t>"CustomView("</w:t>
      </w:r>
      <w:r>
        <w:rPr>
          <w:rFonts w:ascii="Courier New" w:hAnsi="Courier New" w:cs="Courier New"/>
          <w:color w:val="000000"/>
          <w:sz w:val="16"/>
          <w:szCs w:val="16"/>
        </w:rPr>
        <w:t>+context+</w:t>
      </w:r>
      <w:r>
        <w:rPr>
          <w:rFonts w:ascii="Courier New" w:hAnsi="Courier New" w:cs="Courier New"/>
          <w:color w:val="006080"/>
          <w:sz w:val="16"/>
          <w:szCs w:val="16"/>
        </w:rPr>
        <w:t>")"</w:t>
      </w:r>
      <w:r>
        <w:rPr>
          <w:rFonts w:ascii="Courier New" w:hAnsi="Courier New" w:cs="Courier New"/>
          <w:color w:val="000000"/>
          <w:sz w:val="16"/>
          <w:szCs w:val="16"/>
        </w:rPr>
        <w:t>);</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8000"/>
          <w:sz w:val="16"/>
          <w:szCs w:val="16"/>
        </w:rPr>
        <w:t>리소스</w:t>
      </w:r>
      <w:r>
        <w:rPr>
          <w:rFonts w:ascii="Courier New" w:hAnsi="Courier New" w:cs="Courier New"/>
          <w:color w:val="008000"/>
          <w:sz w:val="16"/>
          <w:szCs w:val="16"/>
        </w:rPr>
        <w:t xml:space="preserve"> xml </w:t>
      </w:r>
      <w:r>
        <w:rPr>
          <w:rFonts w:ascii="Courier New" w:hAnsi="Courier New" w:cs="Courier New"/>
          <w:color w:val="008000"/>
          <w:sz w:val="16"/>
          <w:szCs w:val="16"/>
        </w:rPr>
        <w:t>파일에서</w:t>
      </w:r>
      <w:r>
        <w:rPr>
          <w:rFonts w:ascii="Courier New" w:hAnsi="Courier New" w:cs="Courier New"/>
          <w:color w:val="008000"/>
          <w:sz w:val="16"/>
          <w:szCs w:val="16"/>
        </w:rPr>
        <w:t xml:space="preserve"> </w:t>
      </w:r>
      <w:r>
        <w:rPr>
          <w:rFonts w:ascii="Courier New" w:hAnsi="Courier New" w:cs="Courier New"/>
          <w:color w:val="008000"/>
          <w:sz w:val="16"/>
          <w:szCs w:val="16"/>
        </w:rPr>
        <w:t>정의하면</w:t>
      </w:r>
      <w:r>
        <w:rPr>
          <w:rFonts w:ascii="Courier New" w:hAnsi="Courier New" w:cs="Courier New"/>
          <w:color w:val="008000"/>
          <w:sz w:val="16"/>
          <w:szCs w:val="16"/>
        </w:rPr>
        <w:t xml:space="preserve"> </w:t>
      </w:r>
      <w:r>
        <w:rPr>
          <w:rFonts w:ascii="Courier New" w:hAnsi="Courier New" w:cs="Courier New"/>
          <w:color w:val="008000"/>
          <w:sz w:val="16"/>
          <w:szCs w:val="16"/>
        </w:rPr>
        <w:t>이</w:t>
      </w:r>
      <w:r>
        <w:rPr>
          <w:rFonts w:ascii="Courier New" w:hAnsi="Courier New" w:cs="Courier New"/>
          <w:color w:val="008000"/>
          <w:sz w:val="16"/>
          <w:szCs w:val="16"/>
        </w:rPr>
        <w:t xml:space="preserve"> </w:t>
      </w:r>
      <w:r>
        <w:rPr>
          <w:rFonts w:ascii="Courier New" w:hAnsi="Courier New" w:cs="Courier New"/>
          <w:color w:val="008000"/>
          <w:sz w:val="16"/>
          <w:szCs w:val="16"/>
        </w:rPr>
        <w:t>생성자가</w:t>
      </w:r>
      <w:r>
        <w:rPr>
          <w:rFonts w:ascii="Courier New" w:hAnsi="Courier New" w:cs="Courier New"/>
          <w:color w:val="008000"/>
          <w:sz w:val="16"/>
          <w:szCs w:val="16"/>
        </w:rPr>
        <w:t xml:space="preserve"> </w:t>
      </w:r>
      <w:r>
        <w:rPr>
          <w:rFonts w:ascii="Courier New" w:hAnsi="Courier New" w:cs="Courier New"/>
          <w:color w:val="008000"/>
          <w:sz w:val="16"/>
          <w:szCs w:val="16"/>
        </w:rPr>
        <w:t>사용된다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8000"/>
          <w:sz w:val="16"/>
          <w:szCs w:val="16"/>
        </w:rPr>
        <w:t>대부분</w:t>
      </w:r>
      <w:r>
        <w:rPr>
          <w:rFonts w:ascii="Courier New" w:hAnsi="Courier New" w:cs="Courier New"/>
          <w:color w:val="008000"/>
          <w:sz w:val="16"/>
          <w:szCs w:val="16"/>
        </w:rPr>
        <w:t xml:space="preserve"> this </w:t>
      </w:r>
      <w:r>
        <w:rPr>
          <w:rFonts w:ascii="Courier New" w:hAnsi="Courier New" w:cs="Courier New"/>
          <w:color w:val="008000"/>
          <w:sz w:val="16"/>
          <w:szCs w:val="16"/>
        </w:rPr>
        <w:t>를</w:t>
      </w:r>
      <w:r>
        <w:rPr>
          <w:rFonts w:ascii="Courier New" w:hAnsi="Courier New" w:cs="Courier New"/>
          <w:color w:val="008000"/>
          <w:sz w:val="16"/>
          <w:szCs w:val="16"/>
        </w:rPr>
        <w:t xml:space="preserve"> </w:t>
      </w:r>
      <w:r>
        <w:rPr>
          <w:rFonts w:ascii="Courier New" w:hAnsi="Courier New" w:cs="Courier New"/>
          <w:color w:val="008000"/>
          <w:sz w:val="16"/>
          <w:szCs w:val="16"/>
        </w:rPr>
        <w:t>이용해</w:t>
      </w:r>
      <w:r>
        <w:rPr>
          <w:rFonts w:ascii="Courier New" w:hAnsi="Courier New" w:cs="Courier New"/>
          <w:color w:val="008000"/>
          <w:sz w:val="16"/>
          <w:szCs w:val="16"/>
        </w:rPr>
        <w:t xml:space="preserve"> 3</w:t>
      </w:r>
      <w:r>
        <w:rPr>
          <w:rFonts w:ascii="Courier New" w:hAnsi="Courier New" w:cs="Courier New"/>
          <w:color w:val="008000"/>
          <w:sz w:val="16"/>
          <w:szCs w:val="16"/>
        </w:rPr>
        <w:t>번째</w:t>
      </w:r>
      <w:r>
        <w:rPr>
          <w:rFonts w:ascii="Courier New" w:hAnsi="Courier New" w:cs="Courier New"/>
          <w:color w:val="008000"/>
          <w:sz w:val="16"/>
          <w:szCs w:val="16"/>
        </w:rPr>
        <w:t xml:space="preserve"> </w:t>
      </w:r>
      <w:r>
        <w:rPr>
          <w:rFonts w:ascii="Courier New" w:hAnsi="Courier New" w:cs="Courier New"/>
          <w:color w:val="008000"/>
          <w:sz w:val="16"/>
          <w:szCs w:val="16"/>
        </w:rPr>
        <w:t>생성자로</w:t>
      </w:r>
      <w:r>
        <w:rPr>
          <w:rFonts w:ascii="Courier New" w:hAnsi="Courier New" w:cs="Courier New"/>
          <w:color w:val="008000"/>
          <w:sz w:val="16"/>
          <w:szCs w:val="16"/>
        </w:rPr>
        <w:t xml:space="preserve"> </w:t>
      </w:r>
      <w:r>
        <w:rPr>
          <w:rFonts w:ascii="Courier New" w:hAnsi="Courier New" w:cs="Courier New"/>
          <w:color w:val="008000"/>
          <w:sz w:val="16"/>
          <w:szCs w:val="16"/>
        </w:rPr>
        <w:t>넘기고</w:t>
      </w:r>
      <w:r>
        <w:rPr>
          <w:rFonts w:ascii="Courier New" w:hAnsi="Courier New" w:cs="Courier New"/>
          <w:color w:val="008000"/>
          <w:sz w:val="16"/>
          <w:szCs w:val="16"/>
        </w:rPr>
        <w:t xml:space="preserve"> </w:t>
      </w:r>
      <w:r>
        <w:rPr>
          <w:rFonts w:ascii="Courier New" w:hAnsi="Courier New" w:cs="Courier New"/>
          <w:color w:val="008000"/>
          <w:sz w:val="16"/>
          <w:szCs w:val="16"/>
        </w:rPr>
        <w:t>모든</w:t>
      </w:r>
      <w:r>
        <w:rPr>
          <w:rFonts w:ascii="Courier New" w:hAnsi="Courier New" w:cs="Courier New"/>
          <w:color w:val="008000"/>
          <w:sz w:val="16"/>
          <w:szCs w:val="16"/>
        </w:rPr>
        <w:t xml:space="preserve"> </w:t>
      </w:r>
      <w:r>
        <w:rPr>
          <w:rFonts w:ascii="Courier New" w:hAnsi="Courier New" w:cs="Courier New"/>
          <w:color w:val="008000"/>
          <w:sz w:val="16"/>
          <w:szCs w:val="16"/>
        </w:rPr>
        <w:t>처리를</w:t>
      </w:r>
      <w:r>
        <w:rPr>
          <w:rFonts w:ascii="Courier New" w:hAnsi="Courier New" w:cs="Courier New"/>
          <w:color w:val="008000"/>
          <w:sz w:val="16"/>
          <w:szCs w:val="16"/>
        </w:rPr>
        <w:t xml:space="preserve"> 3</w:t>
      </w:r>
      <w:r>
        <w:rPr>
          <w:rFonts w:ascii="Courier New" w:hAnsi="Courier New" w:cs="Courier New"/>
          <w:color w:val="008000"/>
          <w:sz w:val="16"/>
          <w:szCs w:val="16"/>
        </w:rPr>
        <w:t>번째</w:t>
      </w:r>
      <w:r>
        <w:rPr>
          <w:rFonts w:ascii="Courier New" w:hAnsi="Courier New" w:cs="Courier New"/>
          <w:color w:val="008000"/>
          <w:sz w:val="16"/>
          <w:szCs w:val="16"/>
        </w:rPr>
        <w:t xml:space="preserve"> </w:t>
      </w:r>
      <w:r>
        <w:rPr>
          <w:rFonts w:ascii="Courier New" w:hAnsi="Courier New" w:cs="Courier New"/>
          <w:color w:val="008000"/>
          <w:sz w:val="16"/>
          <w:szCs w:val="16"/>
        </w:rPr>
        <w:t>생성자에서</w:t>
      </w:r>
      <w:r>
        <w:rPr>
          <w:rFonts w:ascii="Courier New" w:hAnsi="Courier New" w:cs="Courier New"/>
          <w:color w:val="008000"/>
          <w:sz w:val="16"/>
          <w:szCs w:val="16"/>
        </w:rPr>
        <w:t xml:space="preserve"> </w:t>
      </w:r>
      <w:r>
        <w:rPr>
          <w:rFonts w:ascii="Courier New" w:hAnsi="Courier New" w:cs="Courier New"/>
          <w:color w:val="008000"/>
          <w:sz w:val="16"/>
          <w:szCs w:val="16"/>
        </w:rPr>
        <w:t>한다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w:t>
      </w:r>
      <w:r>
        <w:rPr>
          <w:rFonts w:ascii="Courier New" w:hAnsi="Courier New" w:cs="Courier New"/>
          <w:color w:val="000000"/>
          <w:sz w:val="16"/>
          <w:szCs w:val="16"/>
        </w:rPr>
        <w:br/>
        <w:t xml:space="preserve">    </w:t>
      </w:r>
      <w:r>
        <w:rPr>
          <w:rFonts w:ascii="Courier New" w:hAnsi="Courier New" w:cs="Courier New"/>
          <w:color w:val="0000FF"/>
          <w:sz w:val="16"/>
          <w:szCs w:val="16"/>
        </w:rPr>
        <w:t>public</w:t>
      </w:r>
      <w:r>
        <w:rPr>
          <w:rFonts w:ascii="Courier New" w:hAnsi="Courier New" w:cs="Courier New"/>
          <w:color w:val="000000"/>
          <w:sz w:val="16"/>
          <w:szCs w:val="16"/>
        </w:rPr>
        <w:t xml:space="preserve"> CustomView(Context context,AttributeSet attrs) {</w:t>
      </w:r>
      <w:r>
        <w:rPr>
          <w:rFonts w:ascii="Courier New" w:hAnsi="Courier New" w:cs="Courier New"/>
          <w:color w:val="000000"/>
          <w:sz w:val="16"/>
          <w:szCs w:val="16"/>
        </w:rPr>
        <w:br/>
        <w:t xml:space="preserve">        </w:t>
      </w:r>
      <w:r>
        <w:rPr>
          <w:rFonts w:ascii="Courier New" w:hAnsi="Courier New" w:cs="Courier New"/>
          <w:color w:val="0000FF"/>
          <w:sz w:val="16"/>
          <w:szCs w:val="16"/>
        </w:rPr>
        <w:t>this</w:t>
      </w:r>
      <w:r>
        <w:rPr>
          <w:rFonts w:ascii="Courier New" w:hAnsi="Courier New" w:cs="Courier New"/>
          <w:color w:val="000000"/>
          <w:sz w:val="16"/>
          <w:szCs w:val="16"/>
        </w:rPr>
        <w:t>(context,attrs,0);</w:t>
      </w:r>
      <w:r>
        <w:rPr>
          <w:rFonts w:ascii="Courier New" w:hAnsi="Courier New" w:cs="Courier New"/>
          <w:color w:val="000000"/>
          <w:sz w:val="16"/>
          <w:szCs w:val="16"/>
        </w:rPr>
        <w:br/>
      </w:r>
      <w:r>
        <w:rPr>
          <w:rFonts w:ascii="Courier New" w:hAnsi="Courier New" w:cs="Courier New"/>
          <w:color w:val="000000"/>
          <w:sz w:val="16"/>
          <w:szCs w:val="16"/>
        </w:rPr>
        <w:lastRenderedPageBreak/>
        <w:t xml:space="preserve">        Log.w(Constants.TAG,</w:t>
      </w:r>
      <w:r>
        <w:rPr>
          <w:rFonts w:ascii="Courier New" w:hAnsi="Courier New" w:cs="Courier New"/>
          <w:color w:val="006080"/>
          <w:sz w:val="16"/>
          <w:szCs w:val="16"/>
        </w:rPr>
        <w:t>"CustomView("</w:t>
      </w:r>
      <w:r>
        <w:rPr>
          <w:rFonts w:ascii="Courier New" w:hAnsi="Courier New" w:cs="Courier New"/>
          <w:color w:val="000000"/>
          <w:sz w:val="16"/>
          <w:szCs w:val="16"/>
        </w:rPr>
        <w:t>+context+</w:t>
      </w:r>
      <w:r>
        <w:rPr>
          <w:rFonts w:ascii="Courier New" w:hAnsi="Courier New" w:cs="Courier New"/>
          <w:color w:val="006080"/>
          <w:sz w:val="16"/>
          <w:szCs w:val="16"/>
        </w:rPr>
        <w:t>","</w:t>
      </w:r>
      <w:r>
        <w:rPr>
          <w:rFonts w:ascii="Courier New" w:hAnsi="Courier New" w:cs="Courier New"/>
          <w:color w:val="000000"/>
          <w:sz w:val="16"/>
          <w:szCs w:val="16"/>
        </w:rPr>
        <w:t>+attrs+</w:t>
      </w:r>
      <w:r>
        <w:rPr>
          <w:rFonts w:ascii="Courier New" w:hAnsi="Courier New" w:cs="Courier New"/>
          <w:color w:val="006080"/>
          <w:sz w:val="16"/>
          <w:szCs w:val="16"/>
        </w:rPr>
        <w:t>")"</w:t>
      </w:r>
      <w:r>
        <w:rPr>
          <w:rFonts w:ascii="Courier New" w:hAnsi="Courier New" w:cs="Courier New"/>
          <w:color w:val="000000"/>
          <w:sz w:val="16"/>
          <w:szCs w:val="16"/>
        </w:rPr>
        <w:t>);</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xml </w:t>
      </w:r>
      <w:r>
        <w:rPr>
          <w:rFonts w:ascii="Courier New" w:hAnsi="Courier New" w:cs="Courier New"/>
          <w:color w:val="008000"/>
          <w:sz w:val="16"/>
          <w:szCs w:val="16"/>
        </w:rPr>
        <w:t>에서</w:t>
      </w:r>
      <w:r>
        <w:rPr>
          <w:rFonts w:ascii="Courier New" w:hAnsi="Courier New" w:cs="Courier New"/>
          <w:color w:val="008000"/>
          <w:sz w:val="16"/>
          <w:szCs w:val="16"/>
        </w:rPr>
        <w:t xml:space="preserve"> </w:t>
      </w:r>
      <w:r>
        <w:rPr>
          <w:rFonts w:ascii="Courier New" w:hAnsi="Courier New" w:cs="Courier New"/>
          <w:color w:val="008000"/>
          <w:sz w:val="16"/>
          <w:szCs w:val="16"/>
        </w:rPr>
        <w:t>넘어온</w:t>
      </w:r>
      <w:r>
        <w:rPr>
          <w:rFonts w:ascii="Courier New" w:hAnsi="Courier New" w:cs="Courier New"/>
          <w:color w:val="008000"/>
          <w:sz w:val="16"/>
          <w:szCs w:val="16"/>
        </w:rPr>
        <w:t xml:space="preserve"> </w:t>
      </w:r>
      <w:r>
        <w:rPr>
          <w:rFonts w:ascii="Courier New" w:hAnsi="Courier New" w:cs="Courier New"/>
          <w:color w:val="008000"/>
          <w:sz w:val="16"/>
          <w:szCs w:val="16"/>
        </w:rPr>
        <w:t>속성을</w:t>
      </w:r>
      <w:r>
        <w:rPr>
          <w:rFonts w:ascii="Courier New" w:hAnsi="Courier New" w:cs="Courier New"/>
          <w:color w:val="008000"/>
          <w:sz w:val="16"/>
          <w:szCs w:val="16"/>
        </w:rPr>
        <w:t xml:space="preserve"> </w:t>
      </w:r>
      <w:r>
        <w:rPr>
          <w:rFonts w:ascii="Courier New" w:hAnsi="Courier New" w:cs="Courier New"/>
          <w:color w:val="008000"/>
          <w:sz w:val="16"/>
          <w:szCs w:val="16"/>
        </w:rPr>
        <w:t>멤버변수로</w:t>
      </w:r>
      <w:r>
        <w:rPr>
          <w:rFonts w:ascii="Courier New" w:hAnsi="Courier New" w:cs="Courier New"/>
          <w:color w:val="008000"/>
          <w:sz w:val="16"/>
          <w:szCs w:val="16"/>
        </w:rPr>
        <w:t xml:space="preserve"> </w:t>
      </w:r>
      <w:r>
        <w:rPr>
          <w:rFonts w:ascii="Courier New" w:hAnsi="Courier New" w:cs="Courier New"/>
          <w:color w:val="008000"/>
          <w:sz w:val="16"/>
          <w:szCs w:val="16"/>
        </w:rPr>
        <w:t>셋팅하는</w:t>
      </w:r>
      <w:r>
        <w:rPr>
          <w:rFonts w:ascii="Courier New" w:hAnsi="Courier New" w:cs="Courier New"/>
          <w:color w:val="008000"/>
          <w:sz w:val="16"/>
          <w:szCs w:val="16"/>
        </w:rPr>
        <w:t xml:space="preserve"> </w:t>
      </w:r>
      <w:r>
        <w:rPr>
          <w:rFonts w:ascii="Courier New" w:hAnsi="Courier New" w:cs="Courier New"/>
          <w:color w:val="008000"/>
          <w:sz w:val="16"/>
          <w:szCs w:val="16"/>
        </w:rPr>
        <w:t>역할을</w:t>
      </w:r>
      <w:r>
        <w:rPr>
          <w:rFonts w:ascii="Courier New" w:hAnsi="Courier New" w:cs="Courier New"/>
          <w:color w:val="008000"/>
          <w:sz w:val="16"/>
          <w:szCs w:val="16"/>
        </w:rPr>
        <w:t xml:space="preserve"> </w:t>
      </w:r>
      <w:r>
        <w:rPr>
          <w:rFonts w:ascii="Courier New" w:hAnsi="Courier New" w:cs="Courier New"/>
          <w:color w:val="008000"/>
          <w:sz w:val="16"/>
          <w:szCs w:val="16"/>
        </w:rPr>
        <w:t>한다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w:t>
      </w:r>
      <w:r>
        <w:rPr>
          <w:rFonts w:ascii="Courier New" w:hAnsi="Courier New" w:cs="Courier New"/>
          <w:color w:val="000000"/>
          <w:sz w:val="16"/>
          <w:szCs w:val="16"/>
        </w:rPr>
        <w:br/>
        <w:t xml:space="preserve">    </w:t>
      </w:r>
      <w:r>
        <w:rPr>
          <w:rFonts w:ascii="Courier New" w:hAnsi="Courier New" w:cs="Courier New"/>
          <w:color w:val="0000FF"/>
          <w:sz w:val="16"/>
          <w:szCs w:val="16"/>
        </w:rPr>
        <w:t>public</w:t>
      </w:r>
      <w:r>
        <w:rPr>
          <w:rFonts w:ascii="Courier New" w:hAnsi="Courier New" w:cs="Courier New"/>
          <w:color w:val="000000"/>
          <w:sz w:val="16"/>
          <w:szCs w:val="16"/>
        </w:rPr>
        <w:t xml:space="preserve"> CustomView(Context context,AttributeSet attrs,</w:t>
      </w:r>
      <w:r>
        <w:rPr>
          <w:rFonts w:ascii="Courier New" w:hAnsi="Courier New" w:cs="Courier New"/>
          <w:color w:val="0000FF"/>
          <w:sz w:val="16"/>
          <w:szCs w:val="16"/>
        </w:rPr>
        <w:t>int</w:t>
      </w:r>
      <w:r>
        <w:rPr>
          <w:rFonts w:ascii="Courier New" w:hAnsi="Courier New" w:cs="Courier New"/>
          <w:color w:val="000000"/>
          <w:sz w:val="16"/>
          <w:szCs w:val="16"/>
        </w:rPr>
        <w:t xml:space="preserve"> defStyle) {</w:t>
      </w:r>
      <w:r>
        <w:rPr>
          <w:rFonts w:ascii="Courier New" w:hAnsi="Courier New" w:cs="Courier New"/>
          <w:color w:val="000000"/>
          <w:sz w:val="16"/>
          <w:szCs w:val="16"/>
        </w:rPr>
        <w:br/>
        <w:t xml:space="preserve">        </w:t>
      </w:r>
      <w:r>
        <w:rPr>
          <w:rFonts w:ascii="Courier New" w:hAnsi="Courier New" w:cs="Courier New"/>
          <w:color w:val="0000FF"/>
          <w:sz w:val="16"/>
          <w:szCs w:val="16"/>
        </w:rPr>
        <w:t>super</w:t>
      </w:r>
      <w:r>
        <w:rPr>
          <w:rFonts w:ascii="Courier New" w:hAnsi="Courier New" w:cs="Courier New"/>
          <w:color w:val="000000"/>
          <w:sz w:val="16"/>
          <w:szCs w:val="16"/>
        </w:rPr>
        <w:t>(context,attrs,defStyle);</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00FF"/>
          <w:sz w:val="16"/>
          <w:szCs w:val="16"/>
        </w:rPr>
        <w:t>this</w:t>
      </w:r>
      <w:r>
        <w:rPr>
          <w:rFonts w:ascii="Courier New" w:hAnsi="Courier New" w:cs="Courier New"/>
          <w:color w:val="000000"/>
          <w:sz w:val="16"/>
          <w:szCs w:val="16"/>
        </w:rPr>
        <w:t>.text = attrs.getAttributeValue(null,</w:t>
      </w:r>
      <w:r>
        <w:rPr>
          <w:rFonts w:ascii="Courier New" w:hAnsi="Courier New" w:cs="Courier New"/>
          <w:color w:val="006080"/>
          <w:sz w:val="16"/>
          <w:szCs w:val="16"/>
        </w:rPr>
        <w:t>"text"</w:t>
      </w:r>
      <w:r>
        <w:rPr>
          <w:rFonts w:ascii="Courier New" w:hAnsi="Courier New" w:cs="Courier New"/>
          <w:color w:val="000000"/>
          <w:sz w:val="16"/>
          <w:szCs w:val="16"/>
        </w:rPr>
        <w:t>);</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Log.w(Constants.TAG,</w:t>
      </w:r>
      <w:r>
        <w:rPr>
          <w:rFonts w:ascii="Courier New" w:hAnsi="Courier New" w:cs="Courier New"/>
          <w:color w:val="006080"/>
          <w:sz w:val="16"/>
          <w:szCs w:val="16"/>
        </w:rPr>
        <w:t>"CustomView("</w:t>
      </w:r>
      <w:r>
        <w:rPr>
          <w:rFonts w:ascii="Courier New" w:hAnsi="Courier New" w:cs="Courier New"/>
          <w:color w:val="000000"/>
          <w:sz w:val="16"/>
          <w:szCs w:val="16"/>
        </w:rPr>
        <w:t>+context+</w:t>
      </w:r>
      <w:r>
        <w:rPr>
          <w:rFonts w:ascii="Courier New" w:hAnsi="Courier New" w:cs="Courier New"/>
          <w:color w:val="006080"/>
          <w:sz w:val="16"/>
          <w:szCs w:val="16"/>
        </w:rPr>
        <w:t>","</w:t>
      </w:r>
      <w:r>
        <w:rPr>
          <w:rFonts w:ascii="Courier New" w:hAnsi="Courier New" w:cs="Courier New"/>
          <w:color w:val="000000"/>
          <w:sz w:val="16"/>
          <w:szCs w:val="16"/>
        </w:rPr>
        <w:t>+attrs+</w:t>
      </w:r>
      <w:r>
        <w:rPr>
          <w:rFonts w:ascii="Courier New" w:hAnsi="Courier New" w:cs="Courier New"/>
          <w:color w:val="006080"/>
          <w:sz w:val="16"/>
          <w:szCs w:val="16"/>
        </w:rPr>
        <w:t>","</w:t>
      </w:r>
      <w:r>
        <w:rPr>
          <w:rFonts w:ascii="Courier New" w:hAnsi="Courier New" w:cs="Courier New"/>
          <w:color w:val="000000"/>
          <w:sz w:val="16"/>
          <w:szCs w:val="16"/>
        </w:rPr>
        <w:t>+defStyle+</w:t>
      </w:r>
      <w:r>
        <w:rPr>
          <w:rFonts w:ascii="Courier New" w:hAnsi="Courier New" w:cs="Courier New"/>
          <w:color w:val="006080"/>
          <w:sz w:val="16"/>
          <w:szCs w:val="16"/>
        </w:rPr>
        <w:t>"),text:"</w:t>
      </w:r>
      <w:r>
        <w:rPr>
          <w:rFonts w:ascii="Courier New" w:hAnsi="Courier New" w:cs="Courier New"/>
          <w:color w:val="000000"/>
          <w:sz w:val="16"/>
          <w:szCs w:val="16"/>
        </w:rPr>
        <w:t>+text);</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xml </w:t>
      </w:r>
      <w:r>
        <w:rPr>
          <w:rFonts w:ascii="Courier New" w:hAnsi="Courier New" w:cs="Courier New"/>
          <w:color w:val="008000"/>
          <w:sz w:val="16"/>
          <w:szCs w:val="16"/>
        </w:rPr>
        <w:t>로</w:t>
      </w:r>
      <w:r>
        <w:rPr>
          <w:rFonts w:ascii="Courier New" w:hAnsi="Courier New" w:cs="Courier New"/>
          <w:color w:val="008000"/>
          <w:sz w:val="16"/>
          <w:szCs w:val="16"/>
        </w:rPr>
        <w:t xml:space="preserve"> </w:t>
      </w:r>
      <w:r>
        <w:rPr>
          <w:rFonts w:ascii="Courier New" w:hAnsi="Courier New" w:cs="Courier New"/>
          <w:color w:val="008000"/>
          <w:sz w:val="16"/>
          <w:szCs w:val="16"/>
        </w:rPr>
        <w:t>부터</w:t>
      </w:r>
      <w:r>
        <w:rPr>
          <w:rFonts w:ascii="Courier New" w:hAnsi="Courier New" w:cs="Courier New"/>
          <w:color w:val="008000"/>
          <w:sz w:val="16"/>
          <w:szCs w:val="16"/>
        </w:rPr>
        <w:t xml:space="preserve"> </w:t>
      </w:r>
      <w:r>
        <w:rPr>
          <w:rFonts w:ascii="Courier New" w:hAnsi="Courier New" w:cs="Courier New"/>
          <w:color w:val="008000"/>
          <w:sz w:val="16"/>
          <w:szCs w:val="16"/>
        </w:rPr>
        <w:t>모든</w:t>
      </w:r>
      <w:r>
        <w:rPr>
          <w:rFonts w:ascii="Courier New" w:hAnsi="Courier New" w:cs="Courier New"/>
          <w:color w:val="008000"/>
          <w:sz w:val="16"/>
          <w:szCs w:val="16"/>
        </w:rPr>
        <w:t xml:space="preserve"> </w:t>
      </w:r>
      <w:r>
        <w:rPr>
          <w:rFonts w:ascii="Courier New" w:hAnsi="Courier New" w:cs="Courier New"/>
          <w:color w:val="008000"/>
          <w:sz w:val="16"/>
          <w:szCs w:val="16"/>
        </w:rPr>
        <w:t>뷰를</w:t>
      </w:r>
      <w:r>
        <w:rPr>
          <w:rFonts w:ascii="Courier New" w:hAnsi="Courier New" w:cs="Courier New"/>
          <w:color w:val="008000"/>
          <w:sz w:val="16"/>
          <w:szCs w:val="16"/>
        </w:rPr>
        <w:t xml:space="preserve"> inflate </w:t>
      </w:r>
      <w:r>
        <w:rPr>
          <w:rFonts w:ascii="Courier New" w:hAnsi="Courier New" w:cs="Courier New"/>
          <w:color w:val="008000"/>
          <w:sz w:val="16"/>
          <w:szCs w:val="16"/>
        </w:rPr>
        <w:t>를</w:t>
      </w:r>
      <w:r>
        <w:rPr>
          <w:rFonts w:ascii="Courier New" w:hAnsi="Courier New" w:cs="Courier New"/>
          <w:color w:val="008000"/>
          <w:sz w:val="16"/>
          <w:szCs w:val="16"/>
        </w:rPr>
        <w:t xml:space="preserve"> </w:t>
      </w:r>
      <w:r>
        <w:rPr>
          <w:rFonts w:ascii="Courier New" w:hAnsi="Courier New" w:cs="Courier New"/>
          <w:color w:val="008000"/>
          <w:sz w:val="16"/>
          <w:szCs w:val="16"/>
        </w:rPr>
        <w:t>끝내고</w:t>
      </w:r>
      <w:r>
        <w:rPr>
          <w:rFonts w:ascii="Courier New" w:hAnsi="Courier New" w:cs="Courier New"/>
          <w:color w:val="008000"/>
          <w:sz w:val="16"/>
          <w:szCs w:val="16"/>
        </w:rPr>
        <w:t xml:space="preserve"> </w:t>
      </w:r>
      <w:r>
        <w:rPr>
          <w:rFonts w:ascii="Courier New" w:hAnsi="Courier New" w:cs="Courier New"/>
          <w:color w:val="008000"/>
          <w:sz w:val="16"/>
          <w:szCs w:val="16"/>
        </w:rPr>
        <w:t>실행된다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8000"/>
          <w:sz w:val="16"/>
          <w:szCs w:val="16"/>
        </w:rPr>
        <w:t>대부분</w:t>
      </w:r>
      <w:r>
        <w:rPr>
          <w:rFonts w:ascii="Courier New" w:hAnsi="Courier New" w:cs="Courier New"/>
          <w:color w:val="008000"/>
          <w:sz w:val="16"/>
          <w:szCs w:val="16"/>
        </w:rPr>
        <w:t xml:space="preserve"> </w:t>
      </w:r>
      <w:r>
        <w:rPr>
          <w:rFonts w:ascii="Courier New" w:hAnsi="Courier New" w:cs="Courier New"/>
          <w:color w:val="008000"/>
          <w:sz w:val="16"/>
          <w:szCs w:val="16"/>
        </w:rPr>
        <w:t>이</w:t>
      </w:r>
      <w:r>
        <w:rPr>
          <w:rFonts w:ascii="Courier New" w:hAnsi="Courier New" w:cs="Courier New"/>
          <w:color w:val="008000"/>
          <w:sz w:val="16"/>
          <w:szCs w:val="16"/>
        </w:rPr>
        <w:t xml:space="preserve"> </w:t>
      </w:r>
      <w:r>
        <w:rPr>
          <w:rFonts w:ascii="Courier New" w:hAnsi="Courier New" w:cs="Courier New"/>
          <w:color w:val="008000"/>
          <w:sz w:val="16"/>
          <w:szCs w:val="16"/>
        </w:rPr>
        <w:t>함수에서는</w:t>
      </w:r>
      <w:r>
        <w:rPr>
          <w:rFonts w:ascii="Courier New" w:hAnsi="Courier New" w:cs="Courier New"/>
          <w:color w:val="008000"/>
          <w:sz w:val="16"/>
          <w:szCs w:val="16"/>
        </w:rPr>
        <w:t xml:space="preserve"> </w:t>
      </w:r>
      <w:r>
        <w:rPr>
          <w:rFonts w:ascii="Courier New" w:hAnsi="Courier New" w:cs="Courier New"/>
          <w:color w:val="008000"/>
          <w:sz w:val="16"/>
          <w:szCs w:val="16"/>
        </w:rPr>
        <w:t>각종</w:t>
      </w:r>
      <w:r>
        <w:rPr>
          <w:rFonts w:ascii="Courier New" w:hAnsi="Courier New" w:cs="Courier New"/>
          <w:color w:val="008000"/>
          <w:sz w:val="16"/>
          <w:szCs w:val="16"/>
        </w:rPr>
        <w:t xml:space="preserve"> </w:t>
      </w:r>
      <w:r>
        <w:rPr>
          <w:rFonts w:ascii="Courier New" w:hAnsi="Courier New" w:cs="Courier New"/>
          <w:color w:val="008000"/>
          <w:sz w:val="16"/>
          <w:szCs w:val="16"/>
        </w:rPr>
        <w:t>변수</w:t>
      </w:r>
      <w:r>
        <w:rPr>
          <w:rFonts w:ascii="Courier New" w:hAnsi="Courier New" w:cs="Courier New"/>
          <w:color w:val="008000"/>
          <w:sz w:val="16"/>
          <w:szCs w:val="16"/>
        </w:rPr>
        <w:t xml:space="preserve"> </w:t>
      </w:r>
      <w:r>
        <w:rPr>
          <w:rFonts w:ascii="Courier New" w:hAnsi="Courier New" w:cs="Courier New"/>
          <w:color w:val="008000"/>
          <w:sz w:val="16"/>
          <w:szCs w:val="16"/>
        </w:rPr>
        <w:t>초기화가</w:t>
      </w:r>
      <w:r>
        <w:rPr>
          <w:rFonts w:ascii="Courier New" w:hAnsi="Courier New" w:cs="Courier New"/>
          <w:color w:val="008000"/>
          <w:sz w:val="16"/>
          <w:szCs w:val="16"/>
        </w:rPr>
        <w:t xml:space="preserve"> </w:t>
      </w:r>
      <w:r>
        <w:rPr>
          <w:rFonts w:ascii="Courier New" w:hAnsi="Courier New" w:cs="Courier New"/>
          <w:color w:val="008000"/>
          <w:sz w:val="16"/>
          <w:szCs w:val="16"/>
        </w:rPr>
        <w:t>이루어</w:t>
      </w:r>
      <w:r>
        <w:rPr>
          <w:rFonts w:ascii="Courier New" w:hAnsi="Courier New" w:cs="Courier New"/>
          <w:color w:val="008000"/>
          <w:sz w:val="16"/>
          <w:szCs w:val="16"/>
        </w:rPr>
        <w:t xml:space="preserve"> </w:t>
      </w:r>
      <w:r>
        <w:rPr>
          <w:rFonts w:ascii="Courier New" w:hAnsi="Courier New" w:cs="Courier New"/>
          <w:color w:val="008000"/>
          <w:sz w:val="16"/>
          <w:szCs w:val="16"/>
        </w:rPr>
        <w:t>진다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0000"/>
          <w:sz w:val="16"/>
          <w:szCs w:val="16"/>
        </w:rPr>
        <w:br/>
      </w:r>
      <w:r>
        <w:rPr>
          <w:rFonts w:ascii="Courier New" w:hAnsi="Courier New" w:cs="Courier New"/>
          <w:color w:val="008000"/>
          <w:sz w:val="16"/>
          <w:szCs w:val="16"/>
        </w:rPr>
        <w:t xml:space="preserve">     * super </w:t>
      </w:r>
      <w:r>
        <w:rPr>
          <w:rFonts w:ascii="Courier New" w:hAnsi="Courier New" w:cs="Courier New"/>
          <w:color w:val="008000"/>
          <w:sz w:val="16"/>
          <w:szCs w:val="16"/>
        </w:rPr>
        <w:t>메소드에서는</w:t>
      </w:r>
      <w:r>
        <w:rPr>
          <w:rFonts w:ascii="Courier New" w:hAnsi="Courier New" w:cs="Courier New"/>
          <w:color w:val="008000"/>
          <w:sz w:val="16"/>
          <w:szCs w:val="16"/>
        </w:rPr>
        <w:t xml:space="preserve"> </w:t>
      </w:r>
      <w:r>
        <w:rPr>
          <w:rFonts w:ascii="Courier New" w:hAnsi="Courier New" w:cs="Courier New"/>
          <w:color w:val="008000"/>
          <w:sz w:val="16"/>
          <w:szCs w:val="16"/>
        </w:rPr>
        <w:t>아무것도</w:t>
      </w:r>
      <w:r>
        <w:rPr>
          <w:rFonts w:ascii="Courier New" w:hAnsi="Courier New" w:cs="Courier New"/>
          <w:color w:val="008000"/>
          <w:sz w:val="16"/>
          <w:szCs w:val="16"/>
        </w:rPr>
        <w:t xml:space="preserve"> </w:t>
      </w:r>
      <w:r>
        <w:rPr>
          <w:rFonts w:ascii="Courier New" w:hAnsi="Courier New" w:cs="Courier New"/>
          <w:color w:val="008000"/>
          <w:sz w:val="16"/>
          <w:szCs w:val="16"/>
        </w:rPr>
        <w:t>하지않기때문에</w:t>
      </w:r>
      <w:r>
        <w:rPr>
          <w:rFonts w:ascii="Courier New" w:hAnsi="Courier New" w:cs="Courier New"/>
          <w:color w:val="008000"/>
          <w:sz w:val="16"/>
          <w:szCs w:val="16"/>
        </w:rPr>
        <w:t xml:space="preserve"> </w:t>
      </w:r>
      <w:r>
        <w:rPr>
          <w:rFonts w:ascii="Courier New" w:hAnsi="Courier New" w:cs="Courier New"/>
          <w:color w:val="008000"/>
          <w:sz w:val="16"/>
          <w:szCs w:val="16"/>
        </w:rPr>
        <w:t>쓰지</w:t>
      </w:r>
      <w:r>
        <w:rPr>
          <w:rFonts w:ascii="Courier New" w:hAnsi="Courier New" w:cs="Courier New"/>
          <w:color w:val="008000"/>
          <w:sz w:val="16"/>
          <w:szCs w:val="16"/>
        </w:rPr>
        <w:t xml:space="preserve"> </w:t>
      </w:r>
      <w:r>
        <w:rPr>
          <w:rFonts w:ascii="Courier New" w:hAnsi="Courier New" w:cs="Courier New"/>
          <w:color w:val="008000"/>
          <w:sz w:val="16"/>
          <w:szCs w:val="16"/>
        </w:rPr>
        <w:t>않는다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w:t>
      </w:r>
      <w:r>
        <w:rPr>
          <w:rFonts w:ascii="Courier New" w:hAnsi="Courier New" w:cs="Courier New"/>
          <w:color w:val="000000"/>
          <w:sz w:val="16"/>
          <w:szCs w:val="16"/>
        </w:rPr>
        <w:br/>
        <w:t xml:space="preserve">    @Override</w:t>
      </w:r>
      <w:r>
        <w:rPr>
          <w:rFonts w:ascii="Courier New" w:hAnsi="Courier New" w:cs="Courier New"/>
          <w:color w:val="000000"/>
          <w:sz w:val="16"/>
          <w:szCs w:val="16"/>
        </w:rPr>
        <w:br/>
        <w:t xml:space="preserve">    </w:t>
      </w:r>
      <w:r>
        <w:rPr>
          <w:rFonts w:ascii="Courier New" w:hAnsi="Courier New" w:cs="Courier New"/>
          <w:color w:val="0000FF"/>
          <w:sz w:val="16"/>
          <w:szCs w:val="16"/>
        </w:rPr>
        <w:t>protected</w:t>
      </w:r>
      <w:r>
        <w:rPr>
          <w:rFonts w:ascii="Courier New" w:hAnsi="Courier New" w:cs="Courier New"/>
          <w:color w:val="000000"/>
          <w:sz w:val="16"/>
          <w:szCs w:val="16"/>
        </w:rPr>
        <w:t xml:space="preserve"> </w:t>
      </w:r>
      <w:r>
        <w:rPr>
          <w:rFonts w:ascii="Courier New" w:hAnsi="Courier New" w:cs="Courier New"/>
          <w:color w:val="0000FF"/>
          <w:sz w:val="16"/>
          <w:szCs w:val="16"/>
        </w:rPr>
        <w:t>void</w:t>
      </w:r>
      <w:r>
        <w:rPr>
          <w:rFonts w:ascii="Courier New" w:hAnsi="Courier New" w:cs="Courier New"/>
          <w:color w:val="000000"/>
          <w:sz w:val="16"/>
          <w:szCs w:val="16"/>
        </w:rPr>
        <w:t xml:space="preserve"> onFinishInflate() {</w:t>
      </w:r>
      <w:r>
        <w:rPr>
          <w:rFonts w:ascii="Courier New" w:hAnsi="Courier New" w:cs="Courier New"/>
          <w:color w:val="000000"/>
          <w:sz w:val="16"/>
          <w:szCs w:val="16"/>
        </w:rPr>
        <w:br/>
        <w:t xml:space="preserve">        setClickable(true);</w:t>
      </w:r>
      <w:r>
        <w:rPr>
          <w:rFonts w:ascii="Courier New" w:hAnsi="Courier New" w:cs="Courier New"/>
          <w:color w:val="000000"/>
          <w:sz w:val="16"/>
          <w:szCs w:val="16"/>
        </w:rPr>
        <w:br/>
        <w:t xml:space="preserve">        Log.w(Constants.TAG,</w:t>
      </w:r>
      <w:r>
        <w:rPr>
          <w:rFonts w:ascii="Courier New" w:hAnsi="Courier New" w:cs="Courier New"/>
          <w:color w:val="006080"/>
          <w:sz w:val="16"/>
          <w:szCs w:val="16"/>
        </w:rPr>
        <w:t>"onFinishInflate()"</w:t>
      </w:r>
      <w:r>
        <w:rPr>
          <w:rFonts w:ascii="Courier New" w:hAnsi="Courier New" w:cs="Courier New"/>
          <w:color w:val="000000"/>
          <w:sz w:val="16"/>
          <w:szCs w:val="16"/>
        </w:rPr>
        <w:t>);</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8000"/>
          <w:sz w:val="16"/>
          <w:szCs w:val="16"/>
        </w:rPr>
        <w:t>넘어오는</w:t>
      </w:r>
      <w:r>
        <w:rPr>
          <w:rFonts w:ascii="Courier New" w:hAnsi="Courier New" w:cs="Courier New"/>
          <w:color w:val="008000"/>
          <w:sz w:val="16"/>
          <w:szCs w:val="16"/>
        </w:rPr>
        <w:t xml:space="preserve"> </w:t>
      </w:r>
      <w:r>
        <w:rPr>
          <w:rFonts w:ascii="Courier New" w:hAnsi="Courier New" w:cs="Courier New"/>
          <w:color w:val="008000"/>
          <w:sz w:val="16"/>
          <w:szCs w:val="16"/>
        </w:rPr>
        <w:t>파라메터는</w:t>
      </w:r>
      <w:r>
        <w:rPr>
          <w:rFonts w:ascii="Courier New" w:hAnsi="Courier New" w:cs="Courier New"/>
          <w:color w:val="008000"/>
          <w:sz w:val="16"/>
          <w:szCs w:val="16"/>
        </w:rPr>
        <w:t xml:space="preserve"> </w:t>
      </w:r>
      <w:r>
        <w:rPr>
          <w:rFonts w:ascii="Courier New" w:hAnsi="Courier New" w:cs="Courier New"/>
          <w:color w:val="008000"/>
          <w:sz w:val="16"/>
          <w:szCs w:val="16"/>
        </w:rPr>
        <w:t>부모뷰로부터</w:t>
      </w:r>
      <w:r>
        <w:rPr>
          <w:rFonts w:ascii="Courier New" w:hAnsi="Courier New" w:cs="Courier New"/>
          <w:color w:val="008000"/>
          <w:sz w:val="16"/>
          <w:szCs w:val="16"/>
        </w:rPr>
        <w:t xml:space="preserve"> </w:t>
      </w:r>
      <w:r>
        <w:rPr>
          <w:rFonts w:ascii="Courier New" w:hAnsi="Courier New" w:cs="Courier New"/>
          <w:color w:val="008000"/>
          <w:sz w:val="16"/>
          <w:szCs w:val="16"/>
        </w:rPr>
        <w:t>결정된</w:t>
      </w:r>
      <w:r>
        <w:rPr>
          <w:rFonts w:ascii="Courier New" w:hAnsi="Courier New" w:cs="Courier New"/>
          <w:color w:val="008000"/>
          <w:sz w:val="16"/>
          <w:szCs w:val="16"/>
        </w:rPr>
        <w:t xml:space="preserve"> </w:t>
      </w:r>
      <w:r>
        <w:rPr>
          <w:rFonts w:ascii="Courier New" w:hAnsi="Courier New" w:cs="Courier New"/>
          <w:color w:val="008000"/>
          <w:sz w:val="16"/>
          <w:szCs w:val="16"/>
        </w:rPr>
        <w:t>치수제한을</w:t>
      </w:r>
      <w:r>
        <w:rPr>
          <w:rFonts w:ascii="Courier New" w:hAnsi="Courier New" w:cs="Courier New"/>
          <w:color w:val="008000"/>
          <w:sz w:val="16"/>
          <w:szCs w:val="16"/>
        </w:rPr>
        <w:t xml:space="preserve"> </w:t>
      </w:r>
      <w:r>
        <w:rPr>
          <w:rFonts w:ascii="Courier New" w:hAnsi="Courier New" w:cs="Courier New"/>
          <w:color w:val="008000"/>
          <w:sz w:val="16"/>
          <w:szCs w:val="16"/>
        </w:rPr>
        <w:t>의미한다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8000"/>
          <w:sz w:val="16"/>
          <w:szCs w:val="16"/>
        </w:rPr>
        <w:t>또한</w:t>
      </w:r>
      <w:r>
        <w:rPr>
          <w:rFonts w:ascii="Courier New" w:hAnsi="Courier New" w:cs="Courier New"/>
          <w:color w:val="008000"/>
          <w:sz w:val="16"/>
          <w:szCs w:val="16"/>
        </w:rPr>
        <w:t xml:space="preserve"> </w:t>
      </w:r>
      <w:r>
        <w:rPr>
          <w:rFonts w:ascii="Courier New" w:hAnsi="Courier New" w:cs="Courier New"/>
          <w:color w:val="008000"/>
          <w:sz w:val="16"/>
          <w:szCs w:val="16"/>
        </w:rPr>
        <w:t>파라메터에는</w:t>
      </w:r>
      <w:r>
        <w:rPr>
          <w:rFonts w:ascii="Courier New" w:hAnsi="Courier New" w:cs="Courier New"/>
          <w:color w:val="008000"/>
          <w:sz w:val="16"/>
          <w:szCs w:val="16"/>
        </w:rPr>
        <w:t xml:space="preserve"> bit </w:t>
      </w:r>
      <w:r>
        <w:rPr>
          <w:rFonts w:ascii="Courier New" w:hAnsi="Courier New" w:cs="Courier New"/>
          <w:color w:val="008000"/>
          <w:sz w:val="16"/>
          <w:szCs w:val="16"/>
        </w:rPr>
        <w:t>연산자를</w:t>
      </w:r>
      <w:r>
        <w:rPr>
          <w:rFonts w:ascii="Courier New" w:hAnsi="Courier New" w:cs="Courier New"/>
          <w:color w:val="008000"/>
          <w:sz w:val="16"/>
          <w:szCs w:val="16"/>
        </w:rPr>
        <w:t xml:space="preserve"> </w:t>
      </w:r>
      <w:r>
        <w:rPr>
          <w:rFonts w:ascii="Courier New" w:hAnsi="Courier New" w:cs="Courier New"/>
          <w:color w:val="008000"/>
          <w:sz w:val="16"/>
          <w:szCs w:val="16"/>
        </w:rPr>
        <w:t>사용해서</w:t>
      </w:r>
      <w:r>
        <w:rPr>
          <w:rFonts w:ascii="Courier New" w:hAnsi="Courier New" w:cs="Courier New"/>
          <w:color w:val="008000"/>
          <w:sz w:val="16"/>
          <w:szCs w:val="16"/>
        </w:rPr>
        <w:t xml:space="preserve"> </w:t>
      </w:r>
      <w:r>
        <w:rPr>
          <w:rFonts w:ascii="Courier New" w:hAnsi="Courier New" w:cs="Courier New"/>
          <w:color w:val="008000"/>
          <w:sz w:val="16"/>
          <w:szCs w:val="16"/>
        </w:rPr>
        <w:t>모드와</w:t>
      </w:r>
      <w:r>
        <w:rPr>
          <w:rFonts w:ascii="Courier New" w:hAnsi="Courier New" w:cs="Courier New"/>
          <w:color w:val="008000"/>
          <w:sz w:val="16"/>
          <w:szCs w:val="16"/>
        </w:rPr>
        <w:t xml:space="preserve"> </w:t>
      </w:r>
      <w:r>
        <w:rPr>
          <w:rFonts w:ascii="Courier New" w:hAnsi="Courier New" w:cs="Courier New"/>
          <w:color w:val="008000"/>
          <w:sz w:val="16"/>
          <w:szCs w:val="16"/>
        </w:rPr>
        <w:t>크기를</w:t>
      </w:r>
      <w:r>
        <w:rPr>
          <w:rFonts w:ascii="Courier New" w:hAnsi="Courier New" w:cs="Courier New"/>
          <w:color w:val="008000"/>
          <w:sz w:val="16"/>
          <w:szCs w:val="16"/>
        </w:rPr>
        <w:t xml:space="preserve"> </w:t>
      </w:r>
      <w:r>
        <w:rPr>
          <w:rFonts w:ascii="Courier New" w:hAnsi="Courier New" w:cs="Courier New"/>
          <w:color w:val="008000"/>
          <w:sz w:val="16"/>
          <w:szCs w:val="16"/>
        </w:rPr>
        <w:t>같이</w:t>
      </w:r>
      <w:r>
        <w:rPr>
          <w:rFonts w:ascii="Courier New" w:hAnsi="Courier New" w:cs="Courier New"/>
          <w:color w:val="008000"/>
          <w:sz w:val="16"/>
          <w:szCs w:val="16"/>
        </w:rPr>
        <w:t xml:space="preserve"> </w:t>
      </w:r>
      <w:r>
        <w:rPr>
          <w:rFonts w:ascii="Courier New" w:hAnsi="Courier New" w:cs="Courier New"/>
          <w:color w:val="008000"/>
          <w:sz w:val="16"/>
          <w:szCs w:val="16"/>
        </w:rPr>
        <w:t>담고있다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8000"/>
          <w:sz w:val="16"/>
          <w:szCs w:val="16"/>
        </w:rPr>
        <w:t>모드는</w:t>
      </w:r>
      <w:r>
        <w:rPr>
          <w:rFonts w:ascii="Courier New" w:hAnsi="Courier New" w:cs="Courier New"/>
          <w:color w:val="008000"/>
          <w:sz w:val="16"/>
          <w:szCs w:val="16"/>
        </w:rPr>
        <w:t xml:space="preserve"> MeasureSpec.getMode(spec) </w:t>
      </w:r>
      <w:r>
        <w:rPr>
          <w:rFonts w:ascii="Courier New" w:hAnsi="Courier New" w:cs="Courier New"/>
          <w:color w:val="008000"/>
          <w:sz w:val="16"/>
          <w:szCs w:val="16"/>
        </w:rPr>
        <w:t>형태로</w:t>
      </w:r>
      <w:r>
        <w:rPr>
          <w:rFonts w:ascii="Courier New" w:hAnsi="Courier New" w:cs="Courier New"/>
          <w:color w:val="008000"/>
          <w:sz w:val="16"/>
          <w:szCs w:val="16"/>
        </w:rPr>
        <w:t xml:space="preserve"> </w:t>
      </w:r>
      <w:r>
        <w:rPr>
          <w:rFonts w:ascii="Courier New" w:hAnsi="Courier New" w:cs="Courier New"/>
          <w:color w:val="008000"/>
          <w:sz w:val="16"/>
          <w:szCs w:val="16"/>
        </w:rPr>
        <w:t>얻어오며</w:t>
      </w:r>
      <w:r>
        <w:rPr>
          <w:rFonts w:ascii="Courier New" w:hAnsi="Courier New" w:cs="Courier New"/>
          <w:color w:val="008000"/>
          <w:sz w:val="16"/>
          <w:szCs w:val="16"/>
        </w:rPr>
        <w:t xml:space="preserve"> </w:t>
      </w:r>
      <w:r>
        <w:rPr>
          <w:rFonts w:ascii="Courier New" w:hAnsi="Courier New" w:cs="Courier New"/>
          <w:color w:val="008000"/>
          <w:sz w:val="16"/>
          <w:szCs w:val="16"/>
        </w:rPr>
        <w:t>다음과</w:t>
      </w:r>
      <w:r>
        <w:rPr>
          <w:rFonts w:ascii="Courier New" w:hAnsi="Courier New" w:cs="Courier New"/>
          <w:color w:val="008000"/>
          <w:sz w:val="16"/>
          <w:szCs w:val="16"/>
        </w:rPr>
        <w:t xml:space="preserve"> </w:t>
      </w:r>
      <w:r>
        <w:rPr>
          <w:rFonts w:ascii="Courier New" w:hAnsi="Courier New" w:cs="Courier New"/>
          <w:color w:val="008000"/>
          <w:sz w:val="16"/>
          <w:szCs w:val="16"/>
        </w:rPr>
        <w:t>같은</w:t>
      </w:r>
      <w:r>
        <w:rPr>
          <w:rFonts w:ascii="Courier New" w:hAnsi="Courier New" w:cs="Courier New"/>
          <w:color w:val="008000"/>
          <w:sz w:val="16"/>
          <w:szCs w:val="16"/>
        </w:rPr>
        <w:t xml:space="preserve"> 3</w:t>
      </w:r>
      <w:r>
        <w:rPr>
          <w:rFonts w:ascii="Courier New" w:hAnsi="Courier New" w:cs="Courier New"/>
          <w:color w:val="008000"/>
          <w:sz w:val="16"/>
          <w:szCs w:val="16"/>
        </w:rPr>
        <w:t>종류가</w:t>
      </w:r>
      <w:r>
        <w:rPr>
          <w:rFonts w:ascii="Courier New" w:hAnsi="Courier New" w:cs="Courier New"/>
          <w:color w:val="008000"/>
          <w:sz w:val="16"/>
          <w:szCs w:val="16"/>
        </w:rPr>
        <w:t xml:space="preserve"> </w:t>
      </w:r>
      <w:r>
        <w:rPr>
          <w:rFonts w:ascii="Courier New" w:hAnsi="Courier New" w:cs="Courier New"/>
          <w:color w:val="008000"/>
          <w:sz w:val="16"/>
          <w:szCs w:val="16"/>
        </w:rPr>
        <w:t>있다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MeasureSpec.AT_MOST : wrap_content (</w:t>
      </w:r>
      <w:r>
        <w:rPr>
          <w:rFonts w:ascii="Courier New" w:hAnsi="Courier New" w:cs="Courier New"/>
          <w:color w:val="008000"/>
          <w:sz w:val="16"/>
          <w:szCs w:val="16"/>
        </w:rPr>
        <w:t>뷰</w:t>
      </w:r>
      <w:r>
        <w:rPr>
          <w:rFonts w:ascii="Courier New" w:hAnsi="Courier New" w:cs="Courier New"/>
          <w:color w:val="008000"/>
          <w:sz w:val="16"/>
          <w:szCs w:val="16"/>
        </w:rPr>
        <w:t xml:space="preserve"> </w:t>
      </w:r>
      <w:r>
        <w:rPr>
          <w:rFonts w:ascii="Courier New" w:hAnsi="Courier New" w:cs="Courier New"/>
          <w:color w:val="008000"/>
          <w:sz w:val="16"/>
          <w:szCs w:val="16"/>
        </w:rPr>
        <w:t>내부의</w:t>
      </w:r>
      <w:r>
        <w:rPr>
          <w:rFonts w:ascii="Courier New" w:hAnsi="Courier New" w:cs="Courier New"/>
          <w:color w:val="008000"/>
          <w:sz w:val="16"/>
          <w:szCs w:val="16"/>
        </w:rPr>
        <w:t xml:space="preserve"> </w:t>
      </w:r>
      <w:r>
        <w:rPr>
          <w:rFonts w:ascii="Courier New" w:hAnsi="Courier New" w:cs="Courier New"/>
          <w:color w:val="008000"/>
          <w:sz w:val="16"/>
          <w:szCs w:val="16"/>
        </w:rPr>
        <w:t>크기에</w:t>
      </w:r>
      <w:r>
        <w:rPr>
          <w:rFonts w:ascii="Courier New" w:hAnsi="Courier New" w:cs="Courier New"/>
          <w:color w:val="008000"/>
          <w:sz w:val="16"/>
          <w:szCs w:val="16"/>
        </w:rPr>
        <w:t xml:space="preserve"> </w:t>
      </w:r>
      <w:r>
        <w:rPr>
          <w:rFonts w:ascii="Courier New" w:hAnsi="Courier New" w:cs="Courier New"/>
          <w:color w:val="008000"/>
          <w:sz w:val="16"/>
          <w:szCs w:val="16"/>
        </w:rPr>
        <w:t>따라</w:t>
      </w:r>
      <w:r>
        <w:rPr>
          <w:rFonts w:ascii="Courier New" w:hAnsi="Courier New" w:cs="Courier New"/>
          <w:color w:val="008000"/>
          <w:sz w:val="16"/>
          <w:szCs w:val="16"/>
        </w:rPr>
        <w:t xml:space="preserve"> </w:t>
      </w:r>
      <w:r>
        <w:rPr>
          <w:rFonts w:ascii="Courier New" w:hAnsi="Courier New" w:cs="Courier New"/>
          <w:color w:val="008000"/>
          <w:sz w:val="16"/>
          <w:szCs w:val="16"/>
        </w:rPr>
        <w:t>크기가</w:t>
      </w:r>
      <w:r>
        <w:rPr>
          <w:rFonts w:ascii="Courier New" w:hAnsi="Courier New" w:cs="Courier New"/>
          <w:color w:val="008000"/>
          <w:sz w:val="16"/>
          <w:szCs w:val="16"/>
        </w:rPr>
        <w:t xml:space="preserve"> </w:t>
      </w:r>
      <w:r>
        <w:rPr>
          <w:rFonts w:ascii="Courier New" w:hAnsi="Courier New" w:cs="Courier New"/>
          <w:color w:val="008000"/>
          <w:sz w:val="16"/>
          <w:szCs w:val="16"/>
        </w:rPr>
        <w:t>달라짐</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MeasureSpec.EXACTLY : fill_parent, match_parent (</w:t>
      </w:r>
      <w:r>
        <w:rPr>
          <w:rFonts w:ascii="Courier New" w:hAnsi="Courier New" w:cs="Courier New"/>
          <w:color w:val="008000"/>
          <w:sz w:val="16"/>
          <w:szCs w:val="16"/>
        </w:rPr>
        <w:t>외부에서</w:t>
      </w:r>
      <w:r>
        <w:rPr>
          <w:rFonts w:ascii="Courier New" w:hAnsi="Courier New" w:cs="Courier New"/>
          <w:color w:val="008000"/>
          <w:sz w:val="16"/>
          <w:szCs w:val="16"/>
        </w:rPr>
        <w:t xml:space="preserve"> </w:t>
      </w:r>
      <w:r>
        <w:rPr>
          <w:rFonts w:ascii="Courier New" w:hAnsi="Courier New" w:cs="Courier New"/>
          <w:color w:val="008000"/>
          <w:sz w:val="16"/>
          <w:szCs w:val="16"/>
        </w:rPr>
        <w:t>이미</w:t>
      </w:r>
      <w:r>
        <w:rPr>
          <w:rFonts w:ascii="Courier New" w:hAnsi="Courier New" w:cs="Courier New"/>
          <w:color w:val="008000"/>
          <w:sz w:val="16"/>
          <w:szCs w:val="16"/>
        </w:rPr>
        <w:t xml:space="preserve"> </w:t>
      </w:r>
      <w:r>
        <w:rPr>
          <w:rFonts w:ascii="Courier New" w:hAnsi="Courier New" w:cs="Courier New"/>
          <w:color w:val="008000"/>
          <w:sz w:val="16"/>
          <w:szCs w:val="16"/>
        </w:rPr>
        <w:t>크기가</w:t>
      </w:r>
      <w:r>
        <w:rPr>
          <w:rFonts w:ascii="Courier New" w:hAnsi="Courier New" w:cs="Courier New"/>
          <w:color w:val="008000"/>
          <w:sz w:val="16"/>
          <w:szCs w:val="16"/>
        </w:rPr>
        <w:t xml:space="preserve"> </w:t>
      </w:r>
      <w:r>
        <w:rPr>
          <w:rFonts w:ascii="Courier New" w:hAnsi="Courier New" w:cs="Courier New"/>
          <w:color w:val="008000"/>
          <w:sz w:val="16"/>
          <w:szCs w:val="16"/>
        </w:rPr>
        <w:t>지정되었음</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MeasureSpec.UNSPECIFIED : MODE </w:t>
      </w:r>
      <w:r>
        <w:rPr>
          <w:rFonts w:ascii="Courier New" w:hAnsi="Courier New" w:cs="Courier New"/>
          <w:color w:val="008000"/>
          <w:sz w:val="16"/>
          <w:szCs w:val="16"/>
        </w:rPr>
        <w:t>가</w:t>
      </w:r>
      <w:r>
        <w:rPr>
          <w:rFonts w:ascii="Courier New" w:hAnsi="Courier New" w:cs="Courier New"/>
          <w:color w:val="008000"/>
          <w:sz w:val="16"/>
          <w:szCs w:val="16"/>
        </w:rPr>
        <w:t xml:space="preserve"> </w:t>
      </w:r>
      <w:r>
        <w:rPr>
          <w:rFonts w:ascii="Courier New" w:hAnsi="Courier New" w:cs="Courier New"/>
          <w:color w:val="008000"/>
          <w:sz w:val="16"/>
          <w:szCs w:val="16"/>
        </w:rPr>
        <w:t>셋팅되지</w:t>
      </w:r>
      <w:r>
        <w:rPr>
          <w:rFonts w:ascii="Courier New" w:hAnsi="Courier New" w:cs="Courier New"/>
          <w:color w:val="008000"/>
          <w:sz w:val="16"/>
          <w:szCs w:val="16"/>
        </w:rPr>
        <w:t xml:space="preserve"> </w:t>
      </w:r>
      <w:r>
        <w:rPr>
          <w:rFonts w:ascii="Courier New" w:hAnsi="Courier New" w:cs="Courier New"/>
          <w:color w:val="008000"/>
          <w:sz w:val="16"/>
          <w:szCs w:val="16"/>
        </w:rPr>
        <w:t>않은</w:t>
      </w:r>
      <w:r>
        <w:rPr>
          <w:rFonts w:ascii="Courier New" w:hAnsi="Courier New" w:cs="Courier New"/>
          <w:color w:val="008000"/>
          <w:sz w:val="16"/>
          <w:szCs w:val="16"/>
        </w:rPr>
        <w:t xml:space="preserve"> </w:t>
      </w:r>
      <w:r>
        <w:rPr>
          <w:rFonts w:ascii="Courier New" w:hAnsi="Courier New" w:cs="Courier New"/>
          <w:color w:val="008000"/>
          <w:sz w:val="16"/>
          <w:szCs w:val="16"/>
        </w:rPr>
        <w:t>크기가</w:t>
      </w:r>
      <w:r>
        <w:rPr>
          <w:rFonts w:ascii="Courier New" w:hAnsi="Courier New" w:cs="Courier New"/>
          <w:color w:val="008000"/>
          <w:sz w:val="16"/>
          <w:szCs w:val="16"/>
        </w:rPr>
        <w:t xml:space="preserve"> </w:t>
      </w:r>
      <w:r>
        <w:rPr>
          <w:rFonts w:ascii="Courier New" w:hAnsi="Courier New" w:cs="Courier New"/>
          <w:color w:val="008000"/>
          <w:sz w:val="16"/>
          <w:szCs w:val="16"/>
        </w:rPr>
        <w:t>넘어올때</w:t>
      </w:r>
      <w:r>
        <w:rPr>
          <w:rFonts w:ascii="Courier New" w:hAnsi="Courier New" w:cs="Courier New"/>
          <w:color w:val="008000"/>
          <w:sz w:val="16"/>
          <w:szCs w:val="16"/>
        </w:rPr>
        <w:t xml:space="preserve"> (</w:t>
      </w:r>
      <w:r>
        <w:rPr>
          <w:rFonts w:ascii="Courier New" w:hAnsi="Courier New" w:cs="Courier New"/>
          <w:color w:val="008000"/>
          <w:sz w:val="16"/>
          <w:szCs w:val="16"/>
        </w:rPr>
        <w:t>대부분</w:t>
      </w:r>
      <w:r>
        <w:rPr>
          <w:rFonts w:ascii="Courier New" w:hAnsi="Courier New" w:cs="Courier New"/>
          <w:color w:val="008000"/>
          <w:sz w:val="16"/>
          <w:szCs w:val="16"/>
        </w:rPr>
        <w:t xml:space="preserve"> </w:t>
      </w:r>
      <w:r>
        <w:rPr>
          <w:rFonts w:ascii="Courier New" w:hAnsi="Courier New" w:cs="Courier New"/>
          <w:color w:val="008000"/>
          <w:sz w:val="16"/>
          <w:szCs w:val="16"/>
        </w:rPr>
        <w:t>이</w:t>
      </w:r>
      <w:r>
        <w:rPr>
          <w:rFonts w:ascii="Courier New" w:hAnsi="Courier New" w:cs="Courier New"/>
          <w:color w:val="008000"/>
          <w:sz w:val="16"/>
          <w:szCs w:val="16"/>
        </w:rPr>
        <w:t xml:space="preserve"> </w:t>
      </w:r>
      <w:r>
        <w:rPr>
          <w:rFonts w:ascii="Courier New" w:hAnsi="Courier New" w:cs="Courier New"/>
          <w:color w:val="008000"/>
          <w:sz w:val="16"/>
          <w:szCs w:val="16"/>
        </w:rPr>
        <w:t>경우는</w:t>
      </w:r>
      <w:r>
        <w:rPr>
          <w:rFonts w:ascii="Courier New" w:hAnsi="Courier New" w:cs="Courier New"/>
          <w:color w:val="008000"/>
          <w:sz w:val="16"/>
          <w:szCs w:val="16"/>
        </w:rPr>
        <w:t xml:space="preserve"> </w:t>
      </w:r>
      <w:r>
        <w:rPr>
          <w:rFonts w:ascii="Courier New" w:hAnsi="Courier New" w:cs="Courier New"/>
          <w:color w:val="008000"/>
          <w:sz w:val="16"/>
          <w:szCs w:val="16"/>
        </w:rPr>
        <w:t>없다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0000"/>
          <w:sz w:val="16"/>
          <w:szCs w:val="16"/>
        </w:rPr>
        <w:br/>
      </w:r>
      <w:r>
        <w:rPr>
          <w:rFonts w:ascii="Courier New" w:hAnsi="Courier New" w:cs="Courier New"/>
          <w:color w:val="008000"/>
          <w:sz w:val="16"/>
          <w:szCs w:val="16"/>
        </w:rPr>
        <w:t xml:space="preserve">     *   fill_parent, match_parent </w:t>
      </w:r>
      <w:r>
        <w:rPr>
          <w:rFonts w:ascii="Courier New" w:hAnsi="Courier New" w:cs="Courier New"/>
          <w:color w:val="008000"/>
          <w:sz w:val="16"/>
          <w:szCs w:val="16"/>
        </w:rPr>
        <w:t>를</w:t>
      </w:r>
      <w:r>
        <w:rPr>
          <w:rFonts w:ascii="Courier New" w:hAnsi="Courier New" w:cs="Courier New"/>
          <w:color w:val="008000"/>
          <w:sz w:val="16"/>
          <w:szCs w:val="16"/>
        </w:rPr>
        <w:t xml:space="preserve"> </w:t>
      </w:r>
      <w:r>
        <w:rPr>
          <w:rFonts w:ascii="Courier New" w:hAnsi="Courier New" w:cs="Courier New"/>
          <w:color w:val="008000"/>
          <w:sz w:val="16"/>
          <w:szCs w:val="16"/>
        </w:rPr>
        <w:t>사용하면</w:t>
      </w:r>
      <w:r>
        <w:rPr>
          <w:rFonts w:ascii="Courier New" w:hAnsi="Courier New" w:cs="Courier New"/>
          <w:color w:val="008000"/>
          <w:sz w:val="16"/>
          <w:szCs w:val="16"/>
        </w:rPr>
        <w:t xml:space="preserve"> </w:t>
      </w:r>
      <w:r>
        <w:rPr>
          <w:rFonts w:ascii="Courier New" w:hAnsi="Courier New" w:cs="Courier New"/>
          <w:color w:val="008000"/>
          <w:sz w:val="16"/>
          <w:szCs w:val="16"/>
        </w:rPr>
        <w:t>윗단에서</w:t>
      </w:r>
      <w:r>
        <w:rPr>
          <w:rFonts w:ascii="Courier New" w:hAnsi="Courier New" w:cs="Courier New"/>
          <w:color w:val="008000"/>
          <w:sz w:val="16"/>
          <w:szCs w:val="16"/>
        </w:rPr>
        <w:t xml:space="preserve"> </w:t>
      </w:r>
      <w:r>
        <w:rPr>
          <w:rFonts w:ascii="Courier New" w:hAnsi="Courier New" w:cs="Courier New"/>
          <w:color w:val="008000"/>
          <w:sz w:val="16"/>
          <w:szCs w:val="16"/>
        </w:rPr>
        <w:t>이미</w:t>
      </w:r>
      <w:r>
        <w:rPr>
          <w:rFonts w:ascii="Courier New" w:hAnsi="Courier New" w:cs="Courier New"/>
          <w:color w:val="008000"/>
          <w:sz w:val="16"/>
          <w:szCs w:val="16"/>
        </w:rPr>
        <w:t xml:space="preserve"> </w:t>
      </w:r>
      <w:r>
        <w:rPr>
          <w:rFonts w:ascii="Courier New" w:hAnsi="Courier New" w:cs="Courier New"/>
          <w:color w:val="008000"/>
          <w:sz w:val="16"/>
          <w:szCs w:val="16"/>
        </w:rPr>
        <w:t>크기가</w:t>
      </w:r>
      <w:r>
        <w:rPr>
          <w:rFonts w:ascii="Courier New" w:hAnsi="Courier New" w:cs="Courier New"/>
          <w:color w:val="008000"/>
          <w:sz w:val="16"/>
          <w:szCs w:val="16"/>
        </w:rPr>
        <w:t xml:space="preserve"> </w:t>
      </w:r>
      <w:r>
        <w:rPr>
          <w:rFonts w:ascii="Courier New" w:hAnsi="Courier New" w:cs="Courier New"/>
          <w:color w:val="008000"/>
          <w:sz w:val="16"/>
          <w:szCs w:val="16"/>
        </w:rPr>
        <w:t>계산되어</w:t>
      </w:r>
      <w:r>
        <w:rPr>
          <w:rFonts w:ascii="Courier New" w:hAnsi="Courier New" w:cs="Courier New"/>
          <w:color w:val="008000"/>
          <w:sz w:val="16"/>
          <w:szCs w:val="16"/>
        </w:rPr>
        <w:t xml:space="preserve"> EXACTLY </w:t>
      </w:r>
      <w:r>
        <w:rPr>
          <w:rFonts w:ascii="Courier New" w:hAnsi="Courier New" w:cs="Courier New"/>
          <w:color w:val="008000"/>
          <w:sz w:val="16"/>
          <w:szCs w:val="16"/>
        </w:rPr>
        <w:t>로</w:t>
      </w:r>
      <w:r>
        <w:rPr>
          <w:rFonts w:ascii="Courier New" w:hAnsi="Courier New" w:cs="Courier New"/>
          <w:color w:val="008000"/>
          <w:sz w:val="16"/>
          <w:szCs w:val="16"/>
        </w:rPr>
        <w:t xml:space="preserve"> </w:t>
      </w:r>
      <w:r>
        <w:rPr>
          <w:rFonts w:ascii="Courier New" w:hAnsi="Courier New" w:cs="Courier New"/>
          <w:color w:val="008000"/>
          <w:sz w:val="16"/>
          <w:szCs w:val="16"/>
        </w:rPr>
        <w:t>넘어온다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8000"/>
          <w:sz w:val="16"/>
          <w:szCs w:val="16"/>
        </w:rPr>
        <w:t>이러한</w:t>
      </w:r>
      <w:r>
        <w:rPr>
          <w:rFonts w:ascii="Courier New" w:hAnsi="Courier New" w:cs="Courier New"/>
          <w:color w:val="008000"/>
          <w:sz w:val="16"/>
          <w:szCs w:val="16"/>
        </w:rPr>
        <w:t xml:space="preserve"> </w:t>
      </w:r>
      <w:r>
        <w:rPr>
          <w:rFonts w:ascii="Courier New" w:hAnsi="Courier New" w:cs="Courier New"/>
          <w:color w:val="008000"/>
          <w:sz w:val="16"/>
          <w:szCs w:val="16"/>
        </w:rPr>
        <w:t>크기는</w:t>
      </w:r>
      <w:r>
        <w:rPr>
          <w:rFonts w:ascii="Courier New" w:hAnsi="Courier New" w:cs="Courier New"/>
          <w:color w:val="008000"/>
          <w:sz w:val="16"/>
          <w:szCs w:val="16"/>
        </w:rPr>
        <w:t xml:space="preserve"> MeasureSpec.getSize(spec) </w:t>
      </w:r>
      <w:r>
        <w:rPr>
          <w:rFonts w:ascii="Courier New" w:hAnsi="Courier New" w:cs="Courier New"/>
          <w:color w:val="008000"/>
          <w:sz w:val="16"/>
          <w:szCs w:val="16"/>
        </w:rPr>
        <w:t>으로</w:t>
      </w:r>
      <w:r>
        <w:rPr>
          <w:rFonts w:ascii="Courier New" w:hAnsi="Courier New" w:cs="Courier New"/>
          <w:color w:val="008000"/>
          <w:sz w:val="16"/>
          <w:szCs w:val="16"/>
        </w:rPr>
        <w:t xml:space="preserve"> </w:t>
      </w:r>
      <w:r>
        <w:rPr>
          <w:rFonts w:ascii="Courier New" w:hAnsi="Courier New" w:cs="Courier New"/>
          <w:color w:val="008000"/>
          <w:sz w:val="16"/>
          <w:szCs w:val="16"/>
        </w:rPr>
        <w:t>얻어낼</w:t>
      </w:r>
      <w:r>
        <w:rPr>
          <w:rFonts w:ascii="Courier New" w:hAnsi="Courier New" w:cs="Courier New"/>
          <w:color w:val="008000"/>
          <w:sz w:val="16"/>
          <w:szCs w:val="16"/>
        </w:rPr>
        <w:t xml:space="preserve"> </w:t>
      </w:r>
      <w:r>
        <w:rPr>
          <w:rFonts w:ascii="Courier New" w:hAnsi="Courier New" w:cs="Courier New"/>
          <w:color w:val="008000"/>
          <w:sz w:val="16"/>
          <w:szCs w:val="16"/>
        </w:rPr>
        <w:t>수</w:t>
      </w:r>
      <w:r>
        <w:rPr>
          <w:rFonts w:ascii="Courier New" w:hAnsi="Courier New" w:cs="Courier New"/>
          <w:color w:val="008000"/>
          <w:sz w:val="16"/>
          <w:szCs w:val="16"/>
        </w:rPr>
        <w:t xml:space="preserve"> </w:t>
      </w:r>
      <w:r>
        <w:rPr>
          <w:rFonts w:ascii="Courier New" w:hAnsi="Courier New" w:cs="Courier New"/>
          <w:color w:val="008000"/>
          <w:sz w:val="16"/>
          <w:szCs w:val="16"/>
        </w:rPr>
        <w:t>있다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8000"/>
          <w:sz w:val="16"/>
          <w:szCs w:val="16"/>
        </w:rPr>
        <w:t>이</w:t>
      </w:r>
      <w:r>
        <w:rPr>
          <w:rFonts w:ascii="Courier New" w:hAnsi="Courier New" w:cs="Courier New"/>
          <w:color w:val="008000"/>
          <w:sz w:val="16"/>
          <w:szCs w:val="16"/>
        </w:rPr>
        <w:t xml:space="preserve"> </w:t>
      </w:r>
      <w:r>
        <w:rPr>
          <w:rFonts w:ascii="Courier New" w:hAnsi="Courier New" w:cs="Courier New"/>
          <w:color w:val="008000"/>
          <w:sz w:val="16"/>
          <w:szCs w:val="16"/>
        </w:rPr>
        <w:t>메소드에서는</w:t>
      </w:r>
      <w:r>
        <w:rPr>
          <w:rFonts w:ascii="Courier New" w:hAnsi="Courier New" w:cs="Courier New"/>
          <w:color w:val="008000"/>
          <w:sz w:val="16"/>
          <w:szCs w:val="16"/>
        </w:rPr>
        <w:t xml:space="preserve"> setMeasuredDimension(measuredWidth,measuredHeight) </w:t>
      </w:r>
      <w:r>
        <w:rPr>
          <w:rFonts w:ascii="Courier New" w:hAnsi="Courier New" w:cs="Courier New"/>
          <w:color w:val="008000"/>
          <w:sz w:val="16"/>
          <w:szCs w:val="16"/>
        </w:rPr>
        <w:t>를</w:t>
      </w:r>
      <w:r>
        <w:rPr>
          <w:rFonts w:ascii="Courier New" w:hAnsi="Courier New" w:cs="Courier New"/>
          <w:color w:val="008000"/>
          <w:sz w:val="16"/>
          <w:szCs w:val="16"/>
        </w:rPr>
        <w:t xml:space="preserve"> </w:t>
      </w:r>
      <w:r>
        <w:rPr>
          <w:rFonts w:ascii="Courier New" w:hAnsi="Courier New" w:cs="Courier New"/>
          <w:color w:val="008000"/>
          <w:sz w:val="16"/>
          <w:szCs w:val="16"/>
        </w:rPr>
        <w:t>호출해</w:t>
      </w:r>
      <w:r>
        <w:rPr>
          <w:rFonts w:ascii="Courier New" w:hAnsi="Courier New" w:cs="Courier New"/>
          <w:color w:val="008000"/>
          <w:sz w:val="16"/>
          <w:szCs w:val="16"/>
        </w:rPr>
        <w:t xml:space="preserve"> </w:t>
      </w:r>
      <w:r>
        <w:rPr>
          <w:rFonts w:ascii="Courier New" w:hAnsi="Courier New" w:cs="Courier New"/>
          <w:color w:val="008000"/>
          <w:sz w:val="16"/>
          <w:szCs w:val="16"/>
        </w:rPr>
        <w:t>주어야</w:t>
      </w:r>
      <w:r>
        <w:rPr>
          <w:rFonts w:ascii="Courier New" w:hAnsi="Courier New" w:cs="Courier New"/>
          <w:color w:val="008000"/>
          <w:sz w:val="16"/>
          <w:szCs w:val="16"/>
        </w:rPr>
        <w:t xml:space="preserve"> </w:t>
      </w:r>
      <w:r>
        <w:rPr>
          <w:rFonts w:ascii="Courier New" w:hAnsi="Courier New" w:cs="Courier New"/>
          <w:color w:val="008000"/>
          <w:sz w:val="16"/>
          <w:szCs w:val="16"/>
        </w:rPr>
        <w:t>하는데</w:t>
      </w:r>
      <w:r>
        <w:rPr>
          <w:rFonts w:ascii="Courier New" w:hAnsi="Courier New" w:cs="Courier New"/>
          <w:color w:val="000000"/>
          <w:sz w:val="16"/>
          <w:szCs w:val="16"/>
        </w:rPr>
        <w:br/>
      </w:r>
      <w:r>
        <w:rPr>
          <w:rFonts w:ascii="Courier New" w:hAnsi="Courier New" w:cs="Courier New"/>
          <w:color w:val="008000"/>
          <w:sz w:val="16"/>
          <w:szCs w:val="16"/>
        </w:rPr>
        <w:t xml:space="preserve">     *   super.onMeasure() </w:t>
      </w:r>
      <w:r>
        <w:rPr>
          <w:rFonts w:ascii="Courier New" w:hAnsi="Courier New" w:cs="Courier New"/>
          <w:color w:val="008000"/>
          <w:sz w:val="16"/>
          <w:szCs w:val="16"/>
        </w:rPr>
        <w:t>에서는</w:t>
      </w:r>
      <w:r>
        <w:rPr>
          <w:rFonts w:ascii="Courier New" w:hAnsi="Courier New" w:cs="Courier New"/>
          <w:color w:val="008000"/>
          <w:sz w:val="16"/>
          <w:szCs w:val="16"/>
        </w:rPr>
        <w:t xml:space="preserve"> </w:t>
      </w:r>
      <w:r>
        <w:rPr>
          <w:rFonts w:ascii="Courier New" w:hAnsi="Courier New" w:cs="Courier New"/>
          <w:color w:val="008000"/>
          <w:sz w:val="16"/>
          <w:szCs w:val="16"/>
        </w:rPr>
        <w:t>기본으로</w:t>
      </w:r>
      <w:r>
        <w:rPr>
          <w:rFonts w:ascii="Courier New" w:hAnsi="Courier New" w:cs="Courier New"/>
          <w:color w:val="008000"/>
          <w:sz w:val="16"/>
          <w:szCs w:val="16"/>
        </w:rPr>
        <w:t xml:space="preserve"> </w:t>
      </w:r>
      <w:r>
        <w:rPr>
          <w:rFonts w:ascii="Courier New" w:hAnsi="Courier New" w:cs="Courier New"/>
          <w:color w:val="008000"/>
          <w:sz w:val="16"/>
          <w:szCs w:val="16"/>
        </w:rPr>
        <w:t>이를</w:t>
      </w:r>
      <w:r>
        <w:rPr>
          <w:rFonts w:ascii="Courier New" w:hAnsi="Courier New" w:cs="Courier New"/>
          <w:color w:val="008000"/>
          <w:sz w:val="16"/>
          <w:szCs w:val="16"/>
        </w:rPr>
        <w:t xml:space="preserve"> </w:t>
      </w:r>
      <w:r>
        <w:rPr>
          <w:rFonts w:ascii="Courier New" w:hAnsi="Courier New" w:cs="Courier New"/>
          <w:color w:val="008000"/>
          <w:sz w:val="16"/>
          <w:szCs w:val="16"/>
        </w:rPr>
        <w:t>기본으로</w:t>
      </w:r>
      <w:r>
        <w:rPr>
          <w:rFonts w:ascii="Courier New" w:hAnsi="Courier New" w:cs="Courier New"/>
          <w:color w:val="008000"/>
          <w:sz w:val="16"/>
          <w:szCs w:val="16"/>
        </w:rPr>
        <w:t xml:space="preserve"> </w:t>
      </w:r>
      <w:r>
        <w:rPr>
          <w:rFonts w:ascii="Courier New" w:hAnsi="Courier New" w:cs="Courier New"/>
          <w:color w:val="008000"/>
          <w:sz w:val="16"/>
          <w:szCs w:val="16"/>
        </w:rPr>
        <w:t>계산하는</w:t>
      </w:r>
      <w:r>
        <w:rPr>
          <w:rFonts w:ascii="Courier New" w:hAnsi="Courier New" w:cs="Courier New"/>
          <w:color w:val="008000"/>
          <w:sz w:val="16"/>
          <w:szCs w:val="16"/>
        </w:rPr>
        <w:t xml:space="preserve"> </w:t>
      </w:r>
      <w:r>
        <w:rPr>
          <w:rFonts w:ascii="Courier New" w:hAnsi="Courier New" w:cs="Courier New"/>
          <w:color w:val="008000"/>
          <w:sz w:val="16"/>
          <w:szCs w:val="16"/>
        </w:rPr>
        <w:t>함수를</w:t>
      </w:r>
      <w:r>
        <w:rPr>
          <w:rFonts w:ascii="Courier New" w:hAnsi="Courier New" w:cs="Courier New"/>
          <w:color w:val="008000"/>
          <w:sz w:val="16"/>
          <w:szCs w:val="16"/>
        </w:rPr>
        <w:t xml:space="preserve"> </w:t>
      </w:r>
      <w:r>
        <w:rPr>
          <w:rFonts w:ascii="Courier New" w:hAnsi="Courier New" w:cs="Courier New"/>
          <w:color w:val="008000"/>
          <w:sz w:val="16"/>
          <w:szCs w:val="16"/>
        </w:rPr>
        <w:t>포함하고</w:t>
      </w:r>
      <w:r>
        <w:rPr>
          <w:rFonts w:ascii="Courier New" w:hAnsi="Courier New" w:cs="Courier New"/>
          <w:color w:val="008000"/>
          <w:sz w:val="16"/>
          <w:szCs w:val="16"/>
        </w:rPr>
        <w:t xml:space="preserve"> </w:t>
      </w:r>
      <w:r>
        <w:rPr>
          <w:rFonts w:ascii="Courier New" w:hAnsi="Courier New" w:cs="Courier New"/>
          <w:color w:val="008000"/>
          <w:sz w:val="16"/>
          <w:szCs w:val="16"/>
        </w:rPr>
        <w:t>있다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8000"/>
          <w:sz w:val="16"/>
          <w:szCs w:val="16"/>
        </w:rPr>
        <w:t>만약</w:t>
      </w:r>
      <w:r>
        <w:rPr>
          <w:rFonts w:ascii="Courier New" w:hAnsi="Courier New" w:cs="Courier New"/>
          <w:color w:val="008000"/>
          <w:sz w:val="16"/>
          <w:szCs w:val="16"/>
        </w:rPr>
        <w:t xml:space="preserve"> xml </w:t>
      </w:r>
      <w:r>
        <w:rPr>
          <w:rFonts w:ascii="Courier New" w:hAnsi="Courier New" w:cs="Courier New"/>
          <w:color w:val="008000"/>
          <w:sz w:val="16"/>
          <w:szCs w:val="16"/>
        </w:rPr>
        <w:t>에서</w:t>
      </w:r>
      <w:r>
        <w:rPr>
          <w:rFonts w:ascii="Courier New" w:hAnsi="Courier New" w:cs="Courier New"/>
          <w:color w:val="008000"/>
          <w:sz w:val="16"/>
          <w:szCs w:val="16"/>
        </w:rPr>
        <w:t xml:space="preserve"> </w:t>
      </w:r>
      <w:r>
        <w:rPr>
          <w:rFonts w:ascii="Courier New" w:hAnsi="Courier New" w:cs="Courier New"/>
          <w:color w:val="008000"/>
          <w:sz w:val="16"/>
          <w:szCs w:val="16"/>
        </w:rPr>
        <w:t>크기를</w:t>
      </w:r>
      <w:r>
        <w:rPr>
          <w:rFonts w:ascii="Courier New" w:hAnsi="Courier New" w:cs="Courier New"/>
          <w:color w:val="008000"/>
          <w:sz w:val="16"/>
          <w:szCs w:val="16"/>
        </w:rPr>
        <w:t xml:space="preserve"> wrap_content </w:t>
      </w:r>
      <w:r>
        <w:rPr>
          <w:rFonts w:ascii="Courier New" w:hAnsi="Courier New" w:cs="Courier New"/>
          <w:color w:val="008000"/>
          <w:sz w:val="16"/>
          <w:szCs w:val="16"/>
        </w:rPr>
        <w:t>로</w:t>
      </w:r>
      <w:r>
        <w:rPr>
          <w:rFonts w:ascii="Courier New" w:hAnsi="Courier New" w:cs="Courier New"/>
          <w:color w:val="008000"/>
          <w:sz w:val="16"/>
          <w:szCs w:val="16"/>
        </w:rPr>
        <w:t xml:space="preserve"> </w:t>
      </w:r>
      <w:r>
        <w:rPr>
          <w:rFonts w:ascii="Courier New" w:hAnsi="Courier New" w:cs="Courier New"/>
          <w:color w:val="008000"/>
          <w:sz w:val="16"/>
          <w:szCs w:val="16"/>
        </w:rPr>
        <w:t>설정했다면</w:t>
      </w:r>
      <w:r>
        <w:rPr>
          <w:rFonts w:ascii="Courier New" w:hAnsi="Courier New" w:cs="Courier New"/>
          <w:color w:val="008000"/>
          <w:sz w:val="16"/>
          <w:szCs w:val="16"/>
        </w:rPr>
        <w:t xml:space="preserve"> </w:t>
      </w:r>
      <w:r>
        <w:rPr>
          <w:rFonts w:ascii="Courier New" w:hAnsi="Courier New" w:cs="Courier New"/>
          <w:color w:val="008000"/>
          <w:sz w:val="16"/>
          <w:szCs w:val="16"/>
        </w:rPr>
        <w:t>이</w:t>
      </w:r>
      <w:r>
        <w:rPr>
          <w:rFonts w:ascii="Courier New" w:hAnsi="Courier New" w:cs="Courier New"/>
          <w:color w:val="008000"/>
          <w:sz w:val="16"/>
          <w:szCs w:val="16"/>
        </w:rPr>
        <w:t xml:space="preserve"> </w:t>
      </w:r>
      <w:r>
        <w:rPr>
          <w:rFonts w:ascii="Courier New" w:hAnsi="Courier New" w:cs="Courier New"/>
          <w:color w:val="008000"/>
          <w:sz w:val="16"/>
          <w:szCs w:val="16"/>
        </w:rPr>
        <w:t>함수에서</w:t>
      </w:r>
      <w:r>
        <w:rPr>
          <w:rFonts w:ascii="Courier New" w:hAnsi="Courier New" w:cs="Courier New"/>
          <w:color w:val="008000"/>
          <w:sz w:val="16"/>
          <w:szCs w:val="16"/>
        </w:rPr>
        <w:t xml:space="preserve"> </w:t>
      </w:r>
      <w:r>
        <w:rPr>
          <w:rFonts w:ascii="Courier New" w:hAnsi="Courier New" w:cs="Courier New"/>
          <w:color w:val="008000"/>
          <w:sz w:val="16"/>
          <w:szCs w:val="16"/>
        </w:rPr>
        <w:t>크기를</w:t>
      </w:r>
      <w:r>
        <w:rPr>
          <w:rFonts w:ascii="Courier New" w:hAnsi="Courier New" w:cs="Courier New"/>
          <w:color w:val="008000"/>
          <w:sz w:val="16"/>
          <w:szCs w:val="16"/>
        </w:rPr>
        <w:t xml:space="preserve"> </w:t>
      </w:r>
      <w:r>
        <w:rPr>
          <w:rFonts w:ascii="Courier New" w:hAnsi="Courier New" w:cs="Courier New"/>
          <w:color w:val="008000"/>
          <w:sz w:val="16"/>
          <w:szCs w:val="16"/>
        </w:rPr>
        <w:t>계산해서</w:t>
      </w:r>
      <w:r>
        <w:rPr>
          <w:rFonts w:ascii="Courier New" w:hAnsi="Courier New" w:cs="Courier New"/>
          <w:color w:val="008000"/>
          <w:sz w:val="16"/>
          <w:szCs w:val="16"/>
        </w:rPr>
        <w:t xml:space="preserve"> </w:t>
      </w:r>
      <w:r>
        <w:rPr>
          <w:rFonts w:ascii="Courier New" w:hAnsi="Courier New" w:cs="Courier New"/>
          <w:color w:val="008000"/>
          <w:sz w:val="16"/>
          <w:szCs w:val="16"/>
        </w:rPr>
        <w:t>셋팅해</w:t>
      </w:r>
      <w:r>
        <w:rPr>
          <w:rFonts w:ascii="Courier New" w:hAnsi="Courier New" w:cs="Courier New"/>
          <w:color w:val="008000"/>
          <w:sz w:val="16"/>
          <w:szCs w:val="16"/>
        </w:rPr>
        <w:t xml:space="preserve"> </w:t>
      </w:r>
      <w:r>
        <w:rPr>
          <w:rFonts w:ascii="Courier New" w:hAnsi="Courier New" w:cs="Courier New"/>
          <w:color w:val="008000"/>
          <w:sz w:val="16"/>
          <w:szCs w:val="16"/>
        </w:rPr>
        <w:t>줘야한다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8000"/>
          <w:sz w:val="16"/>
          <w:szCs w:val="16"/>
        </w:rPr>
        <w:t>그렇지</w:t>
      </w:r>
      <w:r>
        <w:rPr>
          <w:rFonts w:ascii="Courier New" w:hAnsi="Courier New" w:cs="Courier New"/>
          <w:color w:val="008000"/>
          <w:sz w:val="16"/>
          <w:szCs w:val="16"/>
        </w:rPr>
        <w:t xml:space="preserve"> </w:t>
      </w:r>
      <w:r>
        <w:rPr>
          <w:rFonts w:ascii="Courier New" w:hAnsi="Courier New" w:cs="Courier New"/>
          <w:color w:val="008000"/>
          <w:sz w:val="16"/>
          <w:szCs w:val="16"/>
        </w:rPr>
        <w:t>않으면</w:t>
      </w:r>
      <w:r>
        <w:rPr>
          <w:rFonts w:ascii="Courier New" w:hAnsi="Courier New" w:cs="Courier New"/>
          <w:color w:val="008000"/>
          <w:sz w:val="16"/>
          <w:szCs w:val="16"/>
        </w:rPr>
        <w:t xml:space="preserve"> </w:t>
      </w:r>
      <w:r>
        <w:rPr>
          <w:rFonts w:ascii="Courier New" w:hAnsi="Courier New" w:cs="Courier New"/>
          <w:color w:val="008000"/>
          <w:sz w:val="16"/>
          <w:szCs w:val="16"/>
        </w:rPr>
        <w:t>무조껀</w:t>
      </w:r>
      <w:r>
        <w:rPr>
          <w:rFonts w:ascii="Courier New" w:hAnsi="Courier New" w:cs="Courier New"/>
          <w:color w:val="008000"/>
          <w:sz w:val="16"/>
          <w:szCs w:val="16"/>
        </w:rPr>
        <w:t xml:space="preserve"> fill_parent </w:t>
      </w:r>
      <w:r>
        <w:rPr>
          <w:rFonts w:ascii="Courier New" w:hAnsi="Courier New" w:cs="Courier New"/>
          <w:color w:val="008000"/>
          <w:sz w:val="16"/>
          <w:szCs w:val="16"/>
        </w:rPr>
        <w:t>로</w:t>
      </w:r>
      <w:r>
        <w:rPr>
          <w:rFonts w:ascii="Courier New" w:hAnsi="Courier New" w:cs="Courier New"/>
          <w:color w:val="008000"/>
          <w:sz w:val="16"/>
          <w:szCs w:val="16"/>
        </w:rPr>
        <w:t xml:space="preserve"> </w:t>
      </w:r>
      <w:r>
        <w:rPr>
          <w:rFonts w:ascii="Courier New" w:hAnsi="Courier New" w:cs="Courier New"/>
          <w:color w:val="008000"/>
          <w:sz w:val="16"/>
          <w:szCs w:val="16"/>
        </w:rPr>
        <w:t>나오게</w:t>
      </w:r>
      <w:r>
        <w:rPr>
          <w:rFonts w:ascii="Courier New" w:hAnsi="Courier New" w:cs="Courier New"/>
          <w:color w:val="008000"/>
          <w:sz w:val="16"/>
          <w:szCs w:val="16"/>
        </w:rPr>
        <w:t xml:space="preserve"> </w:t>
      </w:r>
      <w:r>
        <w:rPr>
          <w:rFonts w:ascii="Courier New" w:hAnsi="Courier New" w:cs="Courier New"/>
          <w:color w:val="008000"/>
          <w:sz w:val="16"/>
          <w:szCs w:val="16"/>
        </w:rPr>
        <w:t>된다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w:t>
      </w:r>
      <w:r>
        <w:rPr>
          <w:rFonts w:ascii="Courier New" w:hAnsi="Courier New" w:cs="Courier New"/>
          <w:color w:val="000000"/>
          <w:sz w:val="16"/>
          <w:szCs w:val="16"/>
        </w:rPr>
        <w:br/>
        <w:t xml:space="preserve">    @Override</w:t>
      </w:r>
      <w:r>
        <w:rPr>
          <w:rFonts w:ascii="Courier New" w:hAnsi="Courier New" w:cs="Courier New"/>
          <w:color w:val="000000"/>
          <w:sz w:val="16"/>
          <w:szCs w:val="16"/>
        </w:rPr>
        <w:br/>
        <w:t xml:space="preserve">    </w:t>
      </w:r>
      <w:r>
        <w:rPr>
          <w:rFonts w:ascii="Courier New" w:hAnsi="Courier New" w:cs="Courier New"/>
          <w:color w:val="0000FF"/>
          <w:sz w:val="16"/>
          <w:szCs w:val="16"/>
        </w:rPr>
        <w:t>protected</w:t>
      </w:r>
      <w:r>
        <w:rPr>
          <w:rFonts w:ascii="Courier New" w:hAnsi="Courier New" w:cs="Courier New"/>
          <w:color w:val="000000"/>
          <w:sz w:val="16"/>
          <w:szCs w:val="16"/>
        </w:rPr>
        <w:t xml:space="preserve"> </w:t>
      </w:r>
      <w:r>
        <w:rPr>
          <w:rFonts w:ascii="Courier New" w:hAnsi="Courier New" w:cs="Courier New"/>
          <w:color w:val="0000FF"/>
          <w:sz w:val="16"/>
          <w:szCs w:val="16"/>
        </w:rPr>
        <w:t>void</w:t>
      </w:r>
      <w:r>
        <w:rPr>
          <w:rFonts w:ascii="Courier New" w:hAnsi="Courier New" w:cs="Courier New"/>
          <w:color w:val="000000"/>
          <w:sz w:val="16"/>
          <w:szCs w:val="16"/>
        </w:rPr>
        <w:t xml:space="preserve"> onMeasure(</w:t>
      </w:r>
      <w:r>
        <w:rPr>
          <w:rFonts w:ascii="Courier New" w:hAnsi="Courier New" w:cs="Courier New"/>
          <w:color w:val="0000FF"/>
          <w:sz w:val="16"/>
          <w:szCs w:val="16"/>
        </w:rPr>
        <w:t>int</w:t>
      </w:r>
      <w:r>
        <w:rPr>
          <w:rFonts w:ascii="Courier New" w:hAnsi="Courier New" w:cs="Courier New"/>
          <w:color w:val="000000"/>
          <w:sz w:val="16"/>
          <w:szCs w:val="16"/>
        </w:rPr>
        <w:t xml:space="preserve"> widthMeasureSpec, </w:t>
      </w:r>
      <w:r>
        <w:rPr>
          <w:rFonts w:ascii="Courier New" w:hAnsi="Courier New" w:cs="Courier New"/>
          <w:color w:val="0000FF"/>
          <w:sz w:val="16"/>
          <w:szCs w:val="16"/>
        </w:rPr>
        <w:t>int</w:t>
      </w:r>
      <w:r>
        <w:rPr>
          <w:rFonts w:ascii="Courier New" w:hAnsi="Courier New" w:cs="Courier New"/>
          <w:color w:val="000000"/>
          <w:sz w:val="16"/>
          <w:szCs w:val="16"/>
        </w:rPr>
        <w:t xml:space="preserve"> heightMeasureSpec) {</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8000"/>
          <w:sz w:val="16"/>
          <w:szCs w:val="16"/>
        </w:rPr>
        <w:t xml:space="preserve">// height </w:t>
      </w:r>
      <w:r>
        <w:rPr>
          <w:rFonts w:ascii="Courier New" w:hAnsi="Courier New" w:cs="Courier New"/>
          <w:color w:val="008000"/>
          <w:sz w:val="16"/>
          <w:szCs w:val="16"/>
        </w:rPr>
        <w:t>진짜</w:t>
      </w:r>
      <w:r>
        <w:rPr>
          <w:rFonts w:ascii="Courier New" w:hAnsi="Courier New" w:cs="Courier New"/>
          <w:color w:val="008000"/>
          <w:sz w:val="16"/>
          <w:szCs w:val="16"/>
        </w:rPr>
        <w:t xml:space="preserve"> </w:t>
      </w:r>
      <w:r>
        <w:rPr>
          <w:rFonts w:ascii="Courier New" w:hAnsi="Courier New" w:cs="Courier New"/>
          <w:color w:val="008000"/>
          <w:sz w:val="16"/>
          <w:szCs w:val="16"/>
        </w:rPr>
        <w:t>크기</w:t>
      </w:r>
      <w:r>
        <w:rPr>
          <w:rFonts w:ascii="Courier New" w:hAnsi="Courier New" w:cs="Courier New"/>
          <w:color w:val="008000"/>
          <w:sz w:val="16"/>
          <w:szCs w:val="16"/>
        </w:rPr>
        <w:t xml:space="preserve"> </w:t>
      </w:r>
      <w:r>
        <w:rPr>
          <w:rFonts w:ascii="Courier New" w:hAnsi="Courier New" w:cs="Courier New"/>
          <w:color w:val="008000"/>
          <w:sz w:val="16"/>
          <w:szCs w:val="16"/>
        </w:rPr>
        <w:t>구하기</w:t>
      </w:r>
      <w:r>
        <w:rPr>
          <w:rFonts w:ascii="Courier New" w:hAnsi="Courier New" w:cs="Courier New"/>
          <w:color w:val="000000"/>
          <w:sz w:val="16"/>
          <w:szCs w:val="16"/>
        </w:rPr>
        <w:br/>
        <w:t xml:space="preserve">        </w:t>
      </w:r>
      <w:r>
        <w:rPr>
          <w:rFonts w:ascii="Courier New" w:hAnsi="Courier New" w:cs="Courier New"/>
          <w:color w:val="0000FF"/>
          <w:sz w:val="16"/>
          <w:szCs w:val="16"/>
        </w:rPr>
        <w:t>int</w:t>
      </w:r>
      <w:r>
        <w:rPr>
          <w:rFonts w:ascii="Courier New" w:hAnsi="Courier New" w:cs="Courier New"/>
          <w:color w:val="000000"/>
          <w:sz w:val="16"/>
          <w:szCs w:val="16"/>
        </w:rPr>
        <w:t xml:space="preserve"> heightMode = MeasureSpec.getMode(heightMeasureSpec);</w:t>
      </w:r>
      <w:r>
        <w:rPr>
          <w:rFonts w:ascii="Courier New" w:hAnsi="Courier New" w:cs="Courier New"/>
          <w:color w:val="000000"/>
          <w:sz w:val="16"/>
          <w:szCs w:val="16"/>
        </w:rPr>
        <w:br/>
        <w:t xml:space="preserve">        </w:t>
      </w:r>
      <w:r>
        <w:rPr>
          <w:rFonts w:ascii="Courier New" w:hAnsi="Courier New" w:cs="Courier New"/>
          <w:color w:val="0000FF"/>
          <w:sz w:val="16"/>
          <w:szCs w:val="16"/>
        </w:rPr>
        <w:t>int</w:t>
      </w:r>
      <w:r>
        <w:rPr>
          <w:rFonts w:ascii="Courier New" w:hAnsi="Courier New" w:cs="Courier New"/>
          <w:color w:val="000000"/>
          <w:sz w:val="16"/>
          <w:szCs w:val="16"/>
        </w:rPr>
        <w:t xml:space="preserve"> heightSize = 0;</w:t>
      </w:r>
      <w:r>
        <w:rPr>
          <w:rFonts w:ascii="Courier New" w:hAnsi="Courier New" w:cs="Courier New"/>
          <w:color w:val="000000"/>
          <w:sz w:val="16"/>
          <w:szCs w:val="16"/>
        </w:rPr>
        <w:br/>
        <w:t xml:space="preserve">        </w:t>
      </w:r>
      <w:r>
        <w:rPr>
          <w:rFonts w:ascii="Courier New" w:hAnsi="Courier New" w:cs="Courier New"/>
          <w:color w:val="0000FF"/>
          <w:sz w:val="16"/>
          <w:szCs w:val="16"/>
        </w:rPr>
        <w:t>switch</w:t>
      </w:r>
      <w:r>
        <w:rPr>
          <w:rFonts w:ascii="Courier New" w:hAnsi="Courier New" w:cs="Courier New"/>
          <w:color w:val="000000"/>
          <w:sz w:val="16"/>
          <w:szCs w:val="16"/>
        </w:rPr>
        <w:t>(heightMode) {</w:t>
      </w:r>
      <w:r>
        <w:rPr>
          <w:rFonts w:ascii="Courier New" w:hAnsi="Courier New" w:cs="Courier New"/>
          <w:color w:val="000000"/>
          <w:sz w:val="16"/>
          <w:szCs w:val="16"/>
        </w:rPr>
        <w:br/>
        <w:t xml:space="preserve">        </w:t>
      </w:r>
      <w:r>
        <w:rPr>
          <w:rFonts w:ascii="Courier New" w:hAnsi="Courier New" w:cs="Courier New"/>
          <w:color w:val="0000FF"/>
          <w:sz w:val="16"/>
          <w:szCs w:val="16"/>
        </w:rPr>
        <w:t>case</w:t>
      </w:r>
      <w:r>
        <w:rPr>
          <w:rFonts w:ascii="Courier New" w:hAnsi="Courier New" w:cs="Courier New"/>
          <w:color w:val="000000"/>
          <w:sz w:val="16"/>
          <w:szCs w:val="16"/>
        </w:rPr>
        <w:t xml:space="preserve"> MeasureSpec.UNSPECIFIED:    </w:t>
      </w:r>
      <w:r>
        <w:rPr>
          <w:rFonts w:ascii="Courier New" w:hAnsi="Courier New" w:cs="Courier New"/>
          <w:color w:val="008000"/>
          <w:sz w:val="16"/>
          <w:szCs w:val="16"/>
        </w:rPr>
        <w:t xml:space="preserve">// mode </w:t>
      </w:r>
      <w:r>
        <w:rPr>
          <w:rFonts w:ascii="Courier New" w:hAnsi="Courier New" w:cs="Courier New"/>
          <w:color w:val="008000"/>
          <w:sz w:val="16"/>
          <w:szCs w:val="16"/>
        </w:rPr>
        <w:t>가</w:t>
      </w:r>
      <w:r>
        <w:rPr>
          <w:rFonts w:ascii="Courier New" w:hAnsi="Courier New" w:cs="Courier New"/>
          <w:color w:val="008000"/>
          <w:sz w:val="16"/>
          <w:szCs w:val="16"/>
        </w:rPr>
        <w:t xml:space="preserve"> </w:t>
      </w:r>
      <w:r>
        <w:rPr>
          <w:rFonts w:ascii="Courier New" w:hAnsi="Courier New" w:cs="Courier New"/>
          <w:color w:val="008000"/>
          <w:sz w:val="16"/>
          <w:szCs w:val="16"/>
        </w:rPr>
        <w:t>셋팅되지</w:t>
      </w:r>
      <w:r>
        <w:rPr>
          <w:rFonts w:ascii="Courier New" w:hAnsi="Courier New" w:cs="Courier New"/>
          <w:color w:val="008000"/>
          <w:sz w:val="16"/>
          <w:szCs w:val="16"/>
        </w:rPr>
        <w:t xml:space="preserve"> </w:t>
      </w:r>
      <w:r>
        <w:rPr>
          <w:rFonts w:ascii="Courier New" w:hAnsi="Courier New" w:cs="Courier New"/>
          <w:color w:val="008000"/>
          <w:sz w:val="16"/>
          <w:szCs w:val="16"/>
        </w:rPr>
        <w:t>않은</w:t>
      </w:r>
      <w:r>
        <w:rPr>
          <w:rFonts w:ascii="Courier New" w:hAnsi="Courier New" w:cs="Courier New"/>
          <w:color w:val="008000"/>
          <w:sz w:val="16"/>
          <w:szCs w:val="16"/>
        </w:rPr>
        <w:t xml:space="preserve"> </w:t>
      </w:r>
      <w:r>
        <w:rPr>
          <w:rFonts w:ascii="Courier New" w:hAnsi="Courier New" w:cs="Courier New"/>
          <w:color w:val="008000"/>
          <w:sz w:val="16"/>
          <w:szCs w:val="16"/>
        </w:rPr>
        <w:t>크기가</w:t>
      </w:r>
      <w:r>
        <w:rPr>
          <w:rFonts w:ascii="Courier New" w:hAnsi="Courier New" w:cs="Courier New"/>
          <w:color w:val="008000"/>
          <w:sz w:val="16"/>
          <w:szCs w:val="16"/>
        </w:rPr>
        <w:t xml:space="preserve"> </w:t>
      </w:r>
      <w:r>
        <w:rPr>
          <w:rFonts w:ascii="Courier New" w:hAnsi="Courier New" w:cs="Courier New"/>
          <w:color w:val="008000"/>
          <w:sz w:val="16"/>
          <w:szCs w:val="16"/>
        </w:rPr>
        <w:t>넘어올때</w:t>
      </w:r>
      <w:r>
        <w:rPr>
          <w:rFonts w:ascii="Courier New" w:hAnsi="Courier New" w:cs="Courier New"/>
          <w:color w:val="000000"/>
          <w:sz w:val="16"/>
          <w:szCs w:val="16"/>
        </w:rPr>
        <w:br/>
        <w:t xml:space="preserve">            heightSize = heightMeasureSpec;</w:t>
      </w:r>
      <w:r>
        <w:rPr>
          <w:rFonts w:ascii="Courier New" w:hAnsi="Courier New" w:cs="Courier New"/>
          <w:color w:val="000000"/>
          <w:sz w:val="16"/>
          <w:szCs w:val="16"/>
        </w:rPr>
        <w:br/>
        <w:t xml:space="preserve">            </w:t>
      </w:r>
      <w:r>
        <w:rPr>
          <w:rFonts w:ascii="Courier New" w:hAnsi="Courier New" w:cs="Courier New"/>
          <w:color w:val="0000FF"/>
          <w:sz w:val="16"/>
          <w:szCs w:val="16"/>
        </w:rPr>
        <w:t>break</w:t>
      </w:r>
      <w:r>
        <w:rPr>
          <w:rFonts w:ascii="Courier New" w:hAnsi="Courier New" w:cs="Courier New"/>
          <w:color w:val="000000"/>
          <w:sz w:val="16"/>
          <w:szCs w:val="16"/>
        </w:rPr>
        <w:t>;</w:t>
      </w:r>
      <w:r>
        <w:rPr>
          <w:rFonts w:ascii="Courier New" w:hAnsi="Courier New" w:cs="Courier New"/>
          <w:color w:val="000000"/>
          <w:sz w:val="16"/>
          <w:szCs w:val="16"/>
        </w:rPr>
        <w:br/>
        <w:t xml:space="preserve">        </w:t>
      </w:r>
      <w:r>
        <w:rPr>
          <w:rFonts w:ascii="Courier New" w:hAnsi="Courier New" w:cs="Courier New"/>
          <w:color w:val="0000FF"/>
          <w:sz w:val="16"/>
          <w:szCs w:val="16"/>
        </w:rPr>
        <w:t>case</w:t>
      </w:r>
      <w:r>
        <w:rPr>
          <w:rFonts w:ascii="Courier New" w:hAnsi="Courier New" w:cs="Courier New"/>
          <w:color w:val="000000"/>
          <w:sz w:val="16"/>
          <w:szCs w:val="16"/>
        </w:rPr>
        <w:t xml:space="preserve"> MeasureSpec.AT_MOST:        </w:t>
      </w:r>
      <w:r>
        <w:rPr>
          <w:rFonts w:ascii="Courier New" w:hAnsi="Courier New" w:cs="Courier New"/>
          <w:color w:val="008000"/>
          <w:sz w:val="16"/>
          <w:szCs w:val="16"/>
        </w:rPr>
        <w:t>// wrap_content (</w:t>
      </w:r>
      <w:r>
        <w:rPr>
          <w:rFonts w:ascii="Courier New" w:hAnsi="Courier New" w:cs="Courier New"/>
          <w:color w:val="008000"/>
          <w:sz w:val="16"/>
          <w:szCs w:val="16"/>
        </w:rPr>
        <w:t>뷰</w:t>
      </w:r>
      <w:r>
        <w:rPr>
          <w:rFonts w:ascii="Courier New" w:hAnsi="Courier New" w:cs="Courier New"/>
          <w:color w:val="008000"/>
          <w:sz w:val="16"/>
          <w:szCs w:val="16"/>
        </w:rPr>
        <w:t xml:space="preserve"> </w:t>
      </w:r>
      <w:r>
        <w:rPr>
          <w:rFonts w:ascii="Courier New" w:hAnsi="Courier New" w:cs="Courier New"/>
          <w:color w:val="008000"/>
          <w:sz w:val="16"/>
          <w:szCs w:val="16"/>
        </w:rPr>
        <w:t>내부의</w:t>
      </w:r>
      <w:r>
        <w:rPr>
          <w:rFonts w:ascii="Courier New" w:hAnsi="Courier New" w:cs="Courier New"/>
          <w:color w:val="008000"/>
          <w:sz w:val="16"/>
          <w:szCs w:val="16"/>
        </w:rPr>
        <w:t xml:space="preserve"> </w:t>
      </w:r>
      <w:r>
        <w:rPr>
          <w:rFonts w:ascii="Courier New" w:hAnsi="Courier New" w:cs="Courier New"/>
          <w:color w:val="008000"/>
          <w:sz w:val="16"/>
          <w:szCs w:val="16"/>
        </w:rPr>
        <w:t>크기에</w:t>
      </w:r>
      <w:r>
        <w:rPr>
          <w:rFonts w:ascii="Courier New" w:hAnsi="Courier New" w:cs="Courier New"/>
          <w:color w:val="008000"/>
          <w:sz w:val="16"/>
          <w:szCs w:val="16"/>
        </w:rPr>
        <w:t xml:space="preserve"> </w:t>
      </w:r>
      <w:r>
        <w:rPr>
          <w:rFonts w:ascii="Courier New" w:hAnsi="Courier New" w:cs="Courier New"/>
          <w:color w:val="008000"/>
          <w:sz w:val="16"/>
          <w:szCs w:val="16"/>
        </w:rPr>
        <w:t>따라</w:t>
      </w:r>
      <w:r>
        <w:rPr>
          <w:rFonts w:ascii="Courier New" w:hAnsi="Courier New" w:cs="Courier New"/>
          <w:color w:val="008000"/>
          <w:sz w:val="16"/>
          <w:szCs w:val="16"/>
        </w:rPr>
        <w:t xml:space="preserve"> </w:t>
      </w:r>
      <w:r>
        <w:rPr>
          <w:rFonts w:ascii="Courier New" w:hAnsi="Courier New" w:cs="Courier New"/>
          <w:color w:val="008000"/>
          <w:sz w:val="16"/>
          <w:szCs w:val="16"/>
        </w:rPr>
        <w:t>크기가</w:t>
      </w:r>
      <w:r>
        <w:rPr>
          <w:rFonts w:ascii="Courier New" w:hAnsi="Courier New" w:cs="Courier New"/>
          <w:color w:val="008000"/>
          <w:sz w:val="16"/>
          <w:szCs w:val="16"/>
        </w:rPr>
        <w:t xml:space="preserve"> </w:t>
      </w:r>
      <w:r>
        <w:rPr>
          <w:rFonts w:ascii="Courier New" w:hAnsi="Courier New" w:cs="Courier New"/>
          <w:color w:val="008000"/>
          <w:sz w:val="16"/>
          <w:szCs w:val="16"/>
        </w:rPr>
        <w:t>달라짐</w:t>
      </w:r>
      <w:r>
        <w:rPr>
          <w:rFonts w:ascii="Courier New" w:hAnsi="Courier New" w:cs="Courier New"/>
          <w:color w:val="008000"/>
          <w:sz w:val="16"/>
          <w:szCs w:val="16"/>
        </w:rPr>
        <w:t>)</w:t>
      </w:r>
      <w:r>
        <w:rPr>
          <w:rFonts w:ascii="Courier New" w:hAnsi="Courier New" w:cs="Courier New"/>
          <w:color w:val="000000"/>
          <w:sz w:val="16"/>
          <w:szCs w:val="16"/>
        </w:rPr>
        <w:br/>
        <w:t xml:space="preserve">            heightSize = 20;</w:t>
      </w:r>
      <w:r>
        <w:rPr>
          <w:rFonts w:ascii="Courier New" w:hAnsi="Courier New" w:cs="Courier New"/>
          <w:color w:val="000000"/>
          <w:sz w:val="16"/>
          <w:szCs w:val="16"/>
        </w:rPr>
        <w:br/>
        <w:t xml:space="preserve">            </w:t>
      </w:r>
      <w:r>
        <w:rPr>
          <w:rFonts w:ascii="Courier New" w:hAnsi="Courier New" w:cs="Courier New"/>
          <w:color w:val="0000FF"/>
          <w:sz w:val="16"/>
          <w:szCs w:val="16"/>
        </w:rPr>
        <w:t>break</w:t>
      </w:r>
      <w:r>
        <w:rPr>
          <w:rFonts w:ascii="Courier New" w:hAnsi="Courier New" w:cs="Courier New"/>
          <w:color w:val="000000"/>
          <w:sz w:val="16"/>
          <w:szCs w:val="16"/>
        </w:rPr>
        <w:t>;</w:t>
      </w:r>
      <w:r>
        <w:rPr>
          <w:rFonts w:ascii="Courier New" w:hAnsi="Courier New" w:cs="Courier New"/>
          <w:color w:val="000000"/>
          <w:sz w:val="16"/>
          <w:szCs w:val="16"/>
        </w:rPr>
        <w:br/>
      </w:r>
      <w:r>
        <w:rPr>
          <w:rFonts w:ascii="Courier New" w:hAnsi="Courier New" w:cs="Courier New"/>
          <w:color w:val="000000"/>
          <w:sz w:val="16"/>
          <w:szCs w:val="16"/>
        </w:rPr>
        <w:lastRenderedPageBreak/>
        <w:t xml:space="preserve">        </w:t>
      </w:r>
      <w:r>
        <w:rPr>
          <w:rFonts w:ascii="Courier New" w:hAnsi="Courier New" w:cs="Courier New"/>
          <w:color w:val="0000FF"/>
          <w:sz w:val="16"/>
          <w:szCs w:val="16"/>
        </w:rPr>
        <w:t>case</w:t>
      </w:r>
      <w:r>
        <w:rPr>
          <w:rFonts w:ascii="Courier New" w:hAnsi="Courier New" w:cs="Courier New"/>
          <w:color w:val="000000"/>
          <w:sz w:val="16"/>
          <w:szCs w:val="16"/>
        </w:rPr>
        <w:t xml:space="preserve"> MeasureSpec.EXACTLY:        </w:t>
      </w:r>
      <w:r>
        <w:rPr>
          <w:rFonts w:ascii="Courier New" w:hAnsi="Courier New" w:cs="Courier New"/>
          <w:color w:val="008000"/>
          <w:sz w:val="16"/>
          <w:szCs w:val="16"/>
        </w:rPr>
        <w:t>// fill_parent, match_parent (</w:t>
      </w:r>
      <w:r>
        <w:rPr>
          <w:rFonts w:ascii="Courier New" w:hAnsi="Courier New" w:cs="Courier New"/>
          <w:color w:val="008000"/>
          <w:sz w:val="16"/>
          <w:szCs w:val="16"/>
        </w:rPr>
        <w:t>외부에서</w:t>
      </w:r>
      <w:r>
        <w:rPr>
          <w:rFonts w:ascii="Courier New" w:hAnsi="Courier New" w:cs="Courier New"/>
          <w:color w:val="008000"/>
          <w:sz w:val="16"/>
          <w:szCs w:val="16"/>
        </w:rPr>
        <w:t xml:space="preserve"> </w:t>
      </w:r>
      <w:r>
        <w:rPr>
          <w:rFonts w:ascii="Courier New" w:hAnsi="Courier New" w:cs="Courier New"/>
          <w:color w:val="008000"/>
          <w:sz w:val="16"/>
          <w:szCs w:val="16"/>
        </w:rPr>
        <w:t>이미</w:t>
      </w:r>
      <w:r>
        <w:rPr>
          <w:rFonts w:ascii="Courier New" w:hAnsi="Courier New" w:cs="Courier New"/>
          <w:color w:val="008000"/>
          <w:sz w:val="16"/>
          <w:szCs w:val="16"/>
        </w:rPr>
        <w:t xml:space="preserve"> </w:t>
      </w:r>
      <w:r>
        <w:rPr>
          <w:rFonts w:ascii="Courier New" w:hAnsi="Courier New" w:cs="Courier New"/>
          <w:color w:val="008000"/>
          <w:sz w:val="16"/>
          <w:szCs w:val="16"/>
        </w:rPr>
        <w:t>크기가</w:t>
      </w:r>
      <w:r>
        <w:rPr>
          <w:rFonts w:ascii="Courier New" w:hAnsi="Courier New" w:cs="Courier New"/>
          <w:color w:val="008000"/>
          <w:sz w:val="16"/>
          <w:szCs w:val="16"/>
        </w:rPr>
        <w:t xml:space="preserve"> </w:t>
      </w:r>
      <w:r>
        <w:rPr>
          <w:rFonts w:ascii="Courier New" w:hAnsi="Courier New" w:cs="Courier New"/>
          <w:color w:val="008000"/>
          <w:sz w:val="16"/>
          <w:szCs w:val="16"/>
        </w:rPr>
        <w:t>지정되었음</w:t>
      </w:r>
      <w:r>
        <w:rPr>
          <w:rFonts w:ascii="Courier New" w:hAnsi="Courier New" w:cs="Courier New"/>
          <w:color w:val="008000"/>
          <w:sz w:val="16"/>
          <w:szCs w:val="16"/>
        </w:rPr>
        <w:t>)</w:t>
      </w:r>
      <w:r>
        <w:rPr>
          <w:rFonts w:ascii="Courier New" w:hAnsi="Courier New" w:cs="Courier New"/>
          <w:color w:val="000000"/>
          <w:sz w:val="16"/>
          <w:szCs w:val="16"/>
        </w:rPr>
        <w:br/>
        <w:t xml:space="preserve">            heightSize = MeasureSpec.getSize(heightMeasureSpec);</w:t>
      </w:r>
      <w:r>
        <w:rPr>
          <w:rFonts w:ascii="Courier New" w:hAnsi="Courier New" w:cs="Courier New"/>
          <w:color w:val="000000"/>
          <w:sz w:val="16"/>
          <w:szCs w:val="16"/>
        </w:rPr>
        <w:br/>
        <w:t xml:space="preserve">            </w:t>
      </w:r>
      <w:r>
        <w:rPr>
          <w:rFonts w:ascii="Courier New" w:hAnsi="Courier New" w:cs="Courier New"/>
          <w:color w:val="0000FF"/>
          <w:sz w:val="16"/>
          <w:szCs w:val="16"/>
        </w:rPr>
        <w:t>break</w:t>
      </w:r>
      <w:r>
        <w:rPr>
          <w:rFonts w:ascii="Courier New" w:hAnsi="Courier New" w:cs="Courier New"/>
          <w:color w:val="000000"/>
          <w:sz w:val="16"/>
          <w:szCs w:val="16"/>
        </w:rPr>
        <w:t>;</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8000"/>
          <w:sz w:val="16"/>
          <w:szCs w:val="16"/>
        </w:rPr>
        <w:t xml:space="preserve">// width </w:t>
      </w:r>
      <w:r>
        <w:rPr>
          <w:rFonts w:ascii="Courier New" w:hAnsi="Courier New" w:cs="Courier New"/>
          <w:color w:val="008000"/>
          <w:sz w:val="16"/>
          <w:szCs w:val="16"/>
        </w:rPr>
        <w:t>진짜</w:t>
      </w:r>
      <w:r>
        <w:rPr>
          <w:rFonts w:ascii="Courier New" w:hAnsi="Courier New" w:cs="Courier New"/>
          <w:color w:val="008000"/>
          <w:sz w:val="16"/>
          <w:szCs w:val="16"/>
        </w:rPr>
        <w:t xml:space="preserve"> </w:t>
      </w:r>
      <w:r>
        <w:rPr>
          <w:rFonts w:ascii="Courier New" w:hAnsi="Courier New" w:cs="Courier New"/>
          <w:color w:val="008000"/>
          <w:sz w:val="16"/>
          <w:szCs w:val="16"/>
        </w:rPr>
        <w:t>크기</w:t>
      </w:r>
      <w:r>
        <w:rPr>
          <w:rFonts w:ascii="Courier New" w:hAnsi="Courier New" w:cs="Courier New"/>
          <w:color w:val="008000"/>
          <w:sz w:val="16"/>
          <w:szCs w:val="16"/>
        </w:rPr>
        <w:t xml:space="preserve"> </w:t>
      </w:r>
      <w:r>
        <w:rPr>
          <w:rFonts w:ascii="Courier New" w:hAnsi="Courier New" w:cs="Courier New"/>
          <w:color w:val="008000"/>
          <w:sz w:val="16"/>
          <w:szCs w:val="16"/>
        </w:rPr>
        <w:t>구하기</w:t>
      </w:r>
      <w:r>
        <w:rPr>
          <w:rFonts w:ascii="Courier New" w:hAnsi="Courier New" w:cs="Courier New"/>
          <w:color w:val="000000"/>
          <w:sz w:val="16"/>
          <w:szCs w:val="16"/>
        </w:rPr>
        <w:br/>
        <w:t xml:space="preserve">        </w:t>
      </w:r>
      <w:r>
        <w:rPr>
          <w:rFonts w:ascii="Courier New" w:hAnsi="Courier New" w:cs="Courier New"/>
          <w:color w:val="0000FF"/>
          <w:sz w:val="16"/>
          <w:szCs w:val="16"/>
        </w:rPr>
        <w:t>int</w:t>
      </w:r>
      <w:r>
        <w:rPr>
          <w:rFonts w:ascii="Courier New" w:hAnsi="Courier New" w:cs="Courier New"/>
          <w:color w:val="000000"/>
          <w:sz w:val="16"/>
          <w:szCs w:val="16"/>
        </w:rPr>
        <w:t xml:space="preserve"> widthMode = MeasureSpec.getMode(widthMeasureSpec);</w:t>
      </w:r>
      <w:r>
        <w:rPr>
          <w:rFonts w:ascii="Courier New" w:hAnsi="Courier New" w:cs="Courier New"/>
          <w:color w:val="000000"/>
          <w:sz w:val="16"/>
          <w:szCs w:val="16"/>
        </w:rPr>
        <w:br/>
        <w:t xml:space="preserve">        </w:t>
      </w:r>
      <w:r>
        <w:rPr>
          <w:rFonts w:ascii="Courier New" w:hAnsi="Courier New" w:cs="Courier New"/>
          <w:color w:val="0000FF"/>
          <w:sz w:val="16"/>
          <w:szCs w:val="16"/>
        </w:rPr>
        <w:t>int</w:t>
      </w:r>
      <w:r>
        <w:rPr>
          <w:rFonts w:ascii="Courier New" w:hAnsi="Courier New" w:cs="Courier New"/>
          <w:color w:val="000000"/>
          <w:sz w:val="16"/>
          <w:szCs w:val="16"/>
        </w:rPr>
        <w:t xml:space="preserve"> widthSize = 0;</w:t>
      </w:r>
      <w:r>
        <w:rPr>
          <w:rFonts w:ascii="Courier New" w:hAnsi="Courier New" w:cs="Courier New"/>
          <w:color w:val="000000"/>
          <w:sz w:val="16"/>
          <w:szCs w:val="16"/>
        </w:rPr>
        <w:br/>
        <w:t xml:space="preserve">        </w:t>
      </w:r>
      <w:r>
        <w:rPr>
          <w:rFonts w:ascii="Courier New" w:hAnsi="Courier New" w:cs="Courier New"/>
          <w:color w:val="0000FF"/>
          <w:sz w:val="16"/>
          <w:szCs w:val="16"/>
        </w:rPr>
        <w:t>switch</w:t>
      </w:r>
      <w:r>
        <w:rPr>
          <w:rFonts w:ascii="Courier New" w:hAnsi="Courier New" w:cs="Courier New"/>
          <w:color w:val="000000"/>
          <w:sz w:val="16"/>
          <w:szCs w:val="16"/>
        </w:rPr>
        <w:t>(widthMode) {</w:t>
      </w:r>
      <w:r>
        <w:rPr>
          <w:rFonts w:ascii="Courier New" w:hAnsi="Courier New" w:cs="Courier New"/>
          <w:color w:val="000000"/>
          <w:sz w:val="16"/>
          <w:szCs w:val="16"/>
        </w:rPr>
        <w:br/>
        <w:t xml:space="preserve">        </w:t>
      </w:r>
      <w:r>
        <w:rPr>
          <w:rFonts w:ascii="Courier New" w:hAnsi="Courier New" w:cs="Courier New"/>
          <w:color w:val="0000FF"/>
          <w:sz w:val="16"/>
          <w:szCs w:val="16"/>
        </w:rPr>
        <w:t>case</w:t>
      </w:r>
      <w:r>
        <w:rPr>
          <w:rFonts w:ascii="Courier New" w:hAnsi="Courier New" w:cs="Courier New"/>
          <w:color w:val="000000"/>
          <w:sz w:val="16"/>
          <w:szCs w:val="16"/>
        </w:rPr>
        <w:t xml:space="preserve"> MeasureSpec.UNSPECIFIED:    </w:t>
      </w:r>
      <w:r>
        <w:rPr>
          <w:rFonts w:ascii="Courier New" w:hAnsi="Courier New" w:cs="Courier New"/>
          <w:color w:val="008000"/>
          <w:sz w:val="16"/>
          <w:szCs w:val="16"/>
        </w:rPr>
        <w:t xml:space="preserve">// mode </w:t>
      </w:r>
      <w:r>
        <w:rPr>
          <w:rFonts w:ascii="Courier New" w:hAnsi="Courier New" w:cs="Courier New"/>
          <w:color w:val="008000"/>
          <w:sz w:val="16"/>
          <w:szCs w:val="16"/>
        </w:rPr>
        <w:t>가</w:t>
      </w:r>
      <w:r>
        <w:rPr>
          <w:rFonts w:ascii="Courier New" w:hAnsi="Courier New" w:cs="Courier New"/>
          <w:color w:val="008000"/>
          <w:sz w:val="16"/>
          <w:szCs w:val="16"/>
        </w:rPr>
        <w:t xml:space="preserve"> </w:t>
      </w:r>
      <w:r>
        <w:rPr>
          <w:rFonts w:ascii="Courier New" w:hAnsi="Courier New" w:cs="Courier New"/>
          <w:color w:val="008000"/>
          <w:sz w:val="16"/>
          <w:szCs w:val="16"/>
        </w:rPr>
        <w:t>셋팅되지</w:t>
      </w:r>
      <w:r>
        <w:rPr>
          <w:rFonts w:ascii="Courier New" w:hAnsi="Courier New" w:cs="Courier New"/>
          <w:color w:val="008000"/>
          <w:sz w:val="16"/>
          <w:szCs w:val="16"/>
        </w:rPr>
        <w:t xml:space="preserve"> </w:t>
      </w:r>
      <w:r>
        <w:rPr>
          <w:rFonts w:ascii="Courier New" w:hAnsi="Courier New" w:cs="Courier New"/>
          <w:color w:val="008000"/>
          <w:sz w:val="16"/>
          <w:szCs w:val="16"/>
        </w:rPr>
        <w:t>않은</w:t>
      </w:r>
      <w:r>
        <w:rPr>
          <w:rFonts w:ascii="Courier New" w:hAnsi="Courier New" w:cs="Courier New"/>
          <w:color w:val="008000"/>
          <w:sz w:val="16"/>
          <w:szCs w:val="16"/>
        </w:rPr>
        <w:t xml:space="preserve"> </w:t>
      </w:r>
      <w:r>
        <w:rPr>
          <w:rFonts w:ascii="Courier New" w:hAnsi="Courier New" w:cs="Courier New"/>
          <w:color w:val="008000"/>
          <w:sz w:val="16"/>
          <w:szCs w:val="16"/>
        </w:rPr>
        <w:t>크기가</w:t>
      </w:r>
      <w:r>
        <w:rPr>
          <w:rFonts w:ascii="Courier New" w:hAnsi="Courier New" w:cs="Courier New"/>
          <w:color w:val="008000"/>
          <w:sz w:val="16"/>
          <w:szCs w:val="16"/>
        </w:rPr>
        <w:t xml:space="preserve"> </w:t>
      </w:r>
      <w:r>
        <w:rPr>
          <w:rFonts w:ascii="Courier New" w:hAnsi="Courier New" w:cs="Courier New"/>
          <w:color w:val="008000"/>
          <w:sz w:val="16"/>
          <w:szCs w:val="16"/>
        </w:rPr>
        <w:t>넘어올때</w:t>
      </w:r>
      <w:r>
        <w:rPr>
          <w:rFonts w:ascii="Courier New" w:hAnsi="Courier New" w:cs="Courier New"/>
          <w:color w:val="000000"/>
          <w:sz w:val="16"/>
          <w:szCs w:val="16"/>
        </w:rPr>
        <w:br/>
        <w:t xml:space="preserve">            widthSize = widthMeasureSpec;</w:t>
      </w:r>
      <w:r>
        <w:rPr>
          <w:rFonts w:ascii="Courier New" w:hAnsi="Courier New" w:cs="Courier New"/>
          <w:color w:val="000000"/>
          <w:sz w:val="16"/>
          <w:szCs w:val="16"/>
        </w:rPr>
        <w:br/>
        <w:t xml:space="preserve">            </w:t>
      </w:r>
      <w:r>
        <w:rPr>
          <w:rFonts w:ascii="Courier New" w:hAnsi="Courier New" w:cs="Courier New"/>
          <w:color w:val="0000FF"/>
          <w:sz w:val="16"/>
          <w:szCs w:val="16"/>
        </w:rPr>
        <w:t>break</w:t>
      </w:r>
      <w:r>
        <w:rPr>
          <w:rFonts w:ascii="Courier New" w:hAnsi="Courier New" w:cs="Courier New"/>
          <w:color w:val="000000"/>
          <w:sz w:val="16"/>
          <w:szCs w:val="16"/>
        </w:rPr>
        <w:t>;</w:t>
      </w:r>
      <w:r>
        <w:rPr>
          <w:rFonts w:ascii="Courier New" w:hAnsi="Courier New" w:cs="Courier New"/>
          <w:color w:val="000000"/>
          <w:sz w:val="16"/>
          <w:szCs w:val="16"/>
        </w:rPr>
        <w:br/>
        <w:t xml:space="preserve">        </w:t>
      </w:r>
      <w:r>
        <w:rPr>
          <w:rFonts w:ascii="Courier New" w:hAnsi="Courier New" w:cs="Courier New"/>
          <w:color w:val="0000FF"/>
          <w:sz w:val="16"/>
          <w:szCs w:val="16"/>
        </w:rPr>
        <w:t>case</w:t>
      </w:r>
      <w:r>
        <w:rPr>
          <w:rFonts w:ascii="Courier New" w:hAnsi="Courier New" w:cs="Courier New"/>
          <w:color w:val="000000"/>
          <w:sz w:val="16"/>
          <w:szCs w:val="16"/>
        </w:rPr>
        <w:t xml:space="preserve"> MeasureSpec.AT_MOST:        </w:t>
      </w:r>
      <w:r>
        <w:rPr>
          <w:rFonts w:ascii="Courier New" w:hAnsi="Courier New" w:cs="Courier New"/>
          <w:color w:val="008000"/>
          <w:sz w:val="16"/>
          <w:szCs w:val="16"/>
        </w:rPr>
        <w:t>// wrap_content (</w:t>
      </w:r>
      <w:r>
        <w:rPr>
          <w:rFonts w:ascii="Courier New" w:hAnsi="Courier New" w:cs="Courier New"/>
          <w:color w:val="008000"/>
          <w:sz w:val="16"/>
          <w:szCs w:val="16"/>
        </w:rPr>
        <w:t>뷰</w:t>
      </w:r>
      <w:r>
        <w:rPr>
          <w:rFonts w:ascii="Courier New" w:hAnsi="Courier New" w:cs="Courier New"/>
          <w:color w:val="008000"/>
          <w:sz w:val="16"/>
          <w:szCs w:val="16"/>
        </w:rPr>
        <w:t xml:space="preserve"> </w:t>
      </w:r>
      <w:r>
        <w:rPr>
          <w:rFonts w:ascii="Courier New" w:hAnsi="Courier New" w:cs="Courier New"/>
          <w:color w:val="008000"/>
          <w:sz w:val="16"/>
          <w:szCs w:val="16"/>
        </w:rPr>
        <w:t>내부의</w:t>
      </w:r>
      <w:r>
        <w:rPr>
          <w:rFonts w:ascii="Courier New" w:hAnsi="Courier New" w:cs="Courier New"/>
          <w:color w:val="008000"/>
          <w:sz w:val="16"/>
          <w:szCs w:val="16"/>
        </w:rPr>
        <w:t xml:space="preserve"> </w:t>
      </w:r>
      <w:r>
        <w:rPr>
          <w:rFonts w:ascii="Courier New" w:hAnsi="Courier New" w:cs="Courier New"/>
          <w:color w:val="008000"/>
          <w:sz w:val="16"/>
          <w:szCs w:val="16"/>
        </w:rPr>
        <w:t>크기에</w:t>
      </w:r>
      <w:r>
        <w:rPr>
          <w:rFonts w:ascii="Courier New" w:hAnsi="Courier New" w:cs="Courier New"/>
          <w:color w:val="008000"/>
          <w:sz w:val="16"/>
          <w:szCs w:val="16"/>
        </w:rPr>
        <w:t xml:space="preserve"> </w:t>
      </w:r>
      <w:r>
        <w:rPr>
          <w:rFonts w:ascii="Courier New" w:hAnsi="Courier New" w:cs="Courier New"/>
          <w:color w:val="008000"/>
          <w:sz w:val="16"/>
          <w:szCs w:val="16"/>
        </w:rPr>
        <w:t>따라</w:t>
      </w:r>
      <w:r>
        <w:rPr>
          <w:rFonts w:ascii="Courier New" w:hAnsi="Courier New" w:cs="Courier New"/>
          <w:color w:val="008000"/>
          <w:sz w:val="16"/>
          <w:szCs w:val="16"/>
        </w:rPr>
        <w:t xml:space="preserve"> </w:t>
      </w:r>
      <w:r>
        <w:rPr>
          <w:rFonts w:ascii="Courier New" w:hAnsi="Courier New" w:cs="Courier New"/>
          <w:color w:val="008000"/>
          <w:sz w:val="16"/>
          <w:szCs w:val="16"/>
        </w:rPr>
        <w:t>크기가</w:t>
      </w:r>
      <w:r>
        <w:rPr>
          <w:rFonts w:ascii="Courier New" w:hAnsi="Courier New" w:cs="Courier New"/>
          <w:color w:val="008000"/>
          <w:sz w:val="16"/>
          <w:szCs w:val="16"/>
        </w:rPr>
        <w:t xml:space="preserve"> </w:t>
      </w:r>
      <w:r>
        <w:rPr>
          <w:rFonts w:ascii="Courier New" w:hAnsi="Courier New" w:cs="Courier New"/>
          <w:color w:val="008000"/>
          <w:sz w:val="16"/>
          <w:szCs w:val="16"/>
        </w:rPr>
        <w:t>달라짐</w:t>
      </w:r>
      <w:r>
        <w:rPr>
          <w:rFonts w:ascii="Courier New" w:hAnsi="Courier New" w:cs="Courier New"/>
          <w:color w:val="008000"/>
          <w:sz w:val="16"/>
          <w:szCs w:val="16"/>
        </w:rPr>
        <w:t>)</w:t>
      </w:r>
      <w:r>
        <w:rPr>
          <w:rFonts w:ascii="Courier New" w:hAnsi="Courier New" w:cs="Courier New"/>
          <w:color w:val="000000"/>
          <w:sz w:val="16"/>
          <w:szCs w:val="16"/>
        </w:rPr>
        <w:br/>
        <w:t xml:space="preserve">            widthSize = 100;</w:t>
      </w:r>
      <w:r>
        <w:rPr>
          <w:rFonts w:ascii="Courier New" w:hAnsi="Courier New" w:cs="Courier New"/>
          <w:color w:val="000000"/>
          <w:sz w:val="16"/>
          <w:szCs w:val="16"/>
        </w:rPr>
        <w:br/>
        <w:t xml:space="preserve">            </w:t>
      </w:r>
      <w:r>
        <w:rPr>
          <w:rFonts w:ascii="Courier New" w:hAnsi="Courier New" w:cs="Courier New"/>
          <w:color w:val="0000FF"/>
          <w:sz w:val="16"/>
          <w:szCs w:val="16"/>
        </w:rPr>
        <w:t>break</w:t>
      </w:r>
      <w:r>
        <w:rPr>
          <w:rFonts w:ascii="Courier New" w:hAnsi="Courier New" w:cs="Courier New"/>
          <w:color w:val="000000"/>
          <w:sz w:val="16"/>
          <w:szCs w:val="16"/>
        </w:rPr>
        <w:t>;</w:t>
      </w:r>
      <w:r>
        <w:rPr>
          <w:rFonts w:ascii="Courier New" w:hAnsi="Courier New" w:cs="Courier New"/>
          <w:color w:val="000000"/>
          <w:sz w:val="16"/>
          <w:szCs w:val="16"/>
        </w:rPr>
        <w:br/>
        <w:t xml:space="preserve">        </w:t>
      </w:r>
      <w:r>
        <w:rPr>
          <w:rFonts w:ascii="Courier New" w:hAnsi="Courier New" w:cs="Courier New"/>
          <w:color w:val="0000FF"/>
          <w:sz w:val="16"/>
          <w:szCs w:val="16"/>
        </w:rPr>
        <w:t>case</w:t>
      </w:r>
      <w:r>
        <w:rPr>
          <w:rFonts w:ascii="Courier New" w:hAnsi="Courier New" w:cs="Courier New"/>
          <w:color w:val="000000"/>
          <w:sz w:val="16"/>
          <w:szCs w:val="16"/>
        </w:rPr>
        <w:t xml:space="preserve"> MeasureSpec.EXACTLY:        </w:t>
      </w:r>
      <w:r>
        <w:rPr>
          <w:rFonts w:ascii="Courier New" w:hAnsi="Courier New" w:cs="Courier New"/>
          <w:color w:val="008000"/>
          <w:sz w:val="16"/>
          <w:szCs w:val="16"/>
        </w:rPr>
        <w:t>// fill_parent, match_parent (</w:t>
      </w:r>
      <w:r>
        <w:rPr>
          <w:rFonts w:ascii="Courier New" w:hAnsi="Courier New" w:cs="Courier New"/>
          <w:color w:val="008000"/>
          <w:sz w:val="16"/>
          <w:szCs w:val="16"/>
        </w:rPr>
        <w:t>외부에서</w:t>
      </w:r>
      <w:r>
        <w:rPr>
          <w:rFonts w:ascii="Courier New" w:hAnsi="Courier New" w:cs="Courier New"/>
          <w:color w:val="008000"/>
          <w:sz w:val="16"/>
          <w:szCs w:val="16"/>
        </w:rPr>
        <w:t xml:space="preserve"> </w:t>
      </w:r>
      <w:r>
        <w:rPr>
          <w:rFonts w:ascii="Courier New" w:hAnsi="Courier New" w:cs="Courier New"/>
          <w:color w:val="008000"/>
          <w:sz w:val="16"/>
          <w:szCs w:val="16"/>
        </w:rPr>
        <w:t>이미</w:t>
      </w:r>
      <w:r>
        <w:rPr>
          <w:rFonts w:ascii="Courier New" w:hAnsi="Courier New" w:cs="Courier New"/>
          <w:color w:val="008000"/>
          <w:sz w:val="16"/>
          <w:szCs w:val="16"/>
        </w:rPr>
        <w:t xml:space="preserve"> </w:t>
      </w:r>
      <w:r>
        <w:rPr>
          <w:rFonts w:ascii="Courier New" w:hAnsi="Courier New" w:cs="Courier New"/>
          <w:color w:val="008000"/>
          <w:sz w:val="16"/>
          <w:szCs w:val="16"/>
        </w:rPr>
        <w:t>크기가</w:t>
      </w:r>
      <w:r>
        <w:rPr>
          <w:rFonts w:ascii="Courier New" w:hAnsi="Courier New" w:cs="Courier New"/>
          <w:color w:val="008000"/>
          <w:sz w:val="16"/>
          <w:szCs w:val="16"/>
        </w:rPr>
        <w:t xml:space="preserve"> </w:t>
      </w:r>
      <w:r>
        <w:rPr>
          <w:rFonts w:ascii="Courier New" w:hAnsi="Courier New" w:cs="Courier New"/>
          <w:color w:val="008000"/>
          <w:sz w:val="16"/>
          <w:szCs w:val="16"/>
        </w:rPr>
        <w:t>지정되었음</w:t>
      </w:r>
      <w:r>
        <w:rPr>
          <w:rFonts w:ascii="Courier New" w:hAnsi="Courier New" w:cs="Courier New"/>
          <w:color w:val="008000"/>
          <w:sz w:val="16"/>
          <w:szCs w:val="16"/>
        </w:rPr>
        <w:t>)</w:t>
      </w:r>
      <w:r>
        <w:rPr>
          <w:rFonts w:ascii="Courier New" w:hAnsi="Courier New" w:cs="Courier New"/>
          <w:color w:val="000000"/>
          <w:sz w:val="16"/>
          <w:szCs w:val="16"/>
        </w:rPr>
        <w:br/>
        <w:t xml:space="preserve">            widthSize = MeasureSpec.getSize(widthMeasureSpec);</w:t>
      </w:r>
      <w:r>
        <w:rPr>
          <w:rFonts w:ascii="Courier New" w:hAnsi="Courier New" w:cs="Courier New"/>
          <w:color w:val="000000"/>
          <w:sz w:val="16"/>
          <w:szCs w:val="16"/>
        </w:rPr>
        <w:br/>
        <w:t xml:space="preserve">            </w:t>
      </w:r>
      <w:r>
        <w:rPr>
          <w:rFonts w:ascii="Courier New" w:hAnsi="Courier New" w:cs="Courier New"/>
          <w:color w:val="0000FF"/>
          <w:sz w:val="16"/>
          <w:szCs w:val="16"/>
        </w:rPr>
        <w:t>break</w:t>
      </w:r>
      <w:r>
        <w:rPr>
          <w:rFonts w:ascii="Courier New" w:hAnsi="Courier New" w:cs="Courier New"/>
          <w:color w:val="000000"/>
          <w:sz w:val="16"/>
          <w:szCs w:val="16"/>
        </w:rPr>
        <w:t>;</w:t>
      </w:r>
      <w:r>
        <w:rPr>
          <w:rFonts w:ascii="Courier New" w:hAnsi="Courier New" w:cs="Courier New"/>
          <w:color w:val="000000"/>
          <w:sz w:val="16"/>
          <w:szCs w:val="16"/>
        </w:rPr>
        <w:br/>
        <w:t xml:space="preserve">        }</w:t>
      </w:r>
      <w:r>
        <w:rPr>
          <w:rFonts w:ascii="Courier New" w:hAnsi="Courier New" w:cs="Courier New"/>
          <w:color w:val="000000"/>
          <w:sz w:val="16"/>
          <w:szCs w:val="16"/>
        </w:rPr>
        <w:br/>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Log.w(Constants.TAG,</w:t>
      </w:r>
      <w:r>
        <w:rPr>
          <w:rFonts w:ascii="Courier New" w:hAnsi="Courier New" w:cs="Courier New"/>
          <w:color w:val="006080"/>
          <w:sz w:val="16"/>
          <w:szCs w:val="16"/>
        </w:rPr>
        <w:t>"onMeasure("</w:t>
      </w:r>
      <w:r>
        <w:rPr>
          <w:rFonts w:ascii="Courier New" w:hAnsi="Courier New" w:cs="Courier New"/>
          <w:color w:val="000000"/>
          <w:sz w:val="16"/>
          <w:szCs w:val="16"/>
        </w:rPr>
        <w:t>+widthMeasureSpec+</w:t>
      </w:r>
      <w:r>
        <w:rPr>
          <w:rFonts w:ascii="Courier New" w:hAnsi="Courier New" w:cs="Courier New"/>
          <w:color w:val="006080"/>
          <w:sz w:val="16"/>
          <w:szCs w:val="16"/>
        </w:rPr>
        <w:t>","</w:t>
      </w:r>
      <w:r>
        <w:rPr>
          <w:rFonts w:ascii="Courier New" w:hAnsi="Courier New" w:cs="Courier New"/>
          <w:color w:val="000000"/>
          <w:sz w:val="16"/>
          <w:szCs w:val="16"/>
        </w:rPr>
        <w:t>+heightMeasureSpec+</w:t>
      </w:r>
      <w:r>
        <w:rPr>
          <w:rFonts w:ascii="Courier New" w:hAnsi="Courier New" w:cs="Courier New"/>
          <w:color w:val="006080"/>
          <w:sz w:val="16"/>
          <w:szCs w:val="16"/>
        </w:rPr>
        <w:t>")"</w:t>
      </w:r>
      <w:r>
        <w:rPr>
          <w:rFonts w:ascii="Courier New" w:hAnsi="Courier New" w:cs="Courier New"/>
          <w:color w:val="000000"/>
          <w:sz w:val="16"/>
          <w:szCs w:val="16"/>
        </w:rPr>
        <w:t>);</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setMeasuredDimension(widthSize, heightSize);</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onMeasure() </w:t>
      </w:r>
      <w:r>
        <w:rPr>
          <w:rFonts w:ascii="Courier New" w:hAnsi="Courier New" w:cs="Courier New"/>
          <w:color w:val="008000"/>
          <w:sz w:val="16"/>
          <w:szCs w:val="16"/>
        </w:rPr>
        <w:t>메소드에서</w:t>
      </w:r>
      <w:r>
        <w:rPr>
          <w:rFonts w:ascii="Courier New" w:hAnsi="Courier New" w:cs="Courier New"/>
          <w:color w:val="008000"/>
          <w:sz w:val="16"/>
          <w:szCs w:val="16"/>
        </w:rPr>
        <w:t xml:space="preserve"> </w:t>
      </w:r>
      <w:r>
        <w:rPr>
          <w:rFonts w:ascii="Courier New" w:hAnsi="Courier New" w:cs="Courier New"/>
          <w:color w:val="008000"/>
          <w:sz w:val="16"/>
          <w:szCs w:val="16"/>
        </w:rPr>
        <w:t>결정된</w:t>
      </w:r>
      <w:r>
        <w:rPr>
          <w:rFonts w:ascii="Courier New" w:hAnsi="Courier New" w:cs="Courier New"/>
          <w:color w:val="008000"/>
          <w:sz w:val="16"/>
          <w:szCs w:val="16"/>
        </w:rPr>
        <w:t xml:space="preserve"> width </w:t>
      </w:r>
      <w:r>
        <w:rPr>
          <w:rFonts w:ascii="Courier New" w:hAnsi="Courier New" w:cs="Courier New"/>
          <w:color w:val="008000"/>
          <w:sz w:val="16"/>
          <w:szCs w:val="16"/>
        </w:rPr>
        <w:t>와</w:t>
      </w:r>
      <w:r>
        <w:rPr>
          <w:rFonts w:ascii="Courier New" w:hAnsi="Courier New" w:cs="Courier New"/>
          <w:color w:val="008000"/>
          <w:sz w:val="16"/>
          <w:szCs w:val="16"/>
        </w:rPr>
        <w:t xml:space="preserve"> height </w:t>
      </w:r>
      <w:r>
        <w:rPr>
          <w:rFonts w:ascii="Courier New" w:hAnsi="Courier New" w:cs="Courier New"/>
          <w:color w:val="008000"/>
          <w:sz w:val="16"/>
          <w:szCs w:val="16"/>
        </w:rPr>
        <w:t>을</w:t>
      </w:r>
      <w:r>
        <w:rPr>
          <w:rFonts w:ascii="Courier New" w:hAnsi="Courier New" w:cs="Courier New"/>
          <w:color w:val="008000"/>
          <w:sz w:val="16"/>
          <w:szCs w:val="16"/>
        </w:rPr>
        <w:t xml:space="preserve"> </w:t>
      </w:r>
      <w:r>
        <w:rPr>
          <w:rFonts w:ascii="Courier New" w:hAnsi="Courier New" w:cs="Courier New"/>
          <w:color w:val="008000"/>
          <w:sz w:val="16"/>
          <w:szCs w:val="16"/>
        </w:rPr>
        <w:t>가지고</w:t>
      </w:r>
      <w:r>
        <w:rPr>
          <w:rFonts w:ascii="Courier New" w:hAnsi="Courier New" w:cs="Courier New"/>
          <w:color w:val="008000"/>
          <w:sz w:val="16"/>
          <w:szCs w:val="16"/>
        </w:rPr>
        <w:t xml:space="preserve"> </w:t>
      </w:r>
      <w:r>
        <w:rPr>
          <w:rFonts w:ascii="Courier New" w:hAnsi="Courier New" w:cs="Courier New"/>
          <w:color w:val="008000"/>
          <w:sz w:val="16"/>
          <w:szCs w:val="16"/>
        </w:rPr>
        <w:t>어플리케이션</w:t>
      </w:r>
      <w:r>
        <w:rPr>
          <w:rFonts w:ascii="Courier New" w:hAnsi="Courier New" w:cs="Courier New"/>
          <w:color w:val="008000"/>
          <w:sz w:val="16"/>
          <w:szCs w:val="16"/>
        </w:rPr>
        <w:t xml:space="preserve"> </w:t>
      </w:r>
      <w:r>
        <w:rPr>
          <w:rFonts w:ascii="Courier New" w:hAnsi="Courier New" w:cs="Courier New"/>
          <w:color w:val="008000"/>
          <w:sz w:val="16"/>
          <w:szCs w:val="16"/>
        </w:rPr>
        <w:t>전체</w:t>
      </w:r>
      <w:r>
        <w:rPr>
          <w:rFonts w:ascii="Courier New" w:hAnsi="Courier New" w:cs="Courier New"/>
          <w:color w:val="008000"/>
          <w:sz w:val="16"/>
          <w:szCs w:val="16"/>
        </w:rPr>
        <w:t xml:space="preserve"> </w:t>
      </w:r>
      <w:r>
        <w:rPr>
          <w:rFonts w:ascii="Courier New" w:hAnsi="Courier New" w:cs="Courier New"/>
          <w:color w:val="008000"/>
          <w:sz w:val="16"/>
          <w:szCs w:val="16"/>
        </w:rPr>
        <w:t>화면에서</w:t>
      </w:r>
      <w:r>
        <w:rPr>
          <w:rFonts w:ascii="Courier New" w:hAnsi="Courier New" w:cs="Courier New"/>
          <w:color w:val="008000"/>
          <w:sz w:val="16"/>
          <w:szCs w:val="16"/>
        </w:rPr>
        <w:t xml:space="preserve"> </w:t>
      </w:r>
      <w:r>
        <w:rPr>
          <w:rFonts w:ascii="Courier New" w:hAnsi="Courier New" w:cs="Courier New"/>
          <w:color w:val="008000"/>
          <w:sz w:val="16"/>
          <w:szCs w:val="16"/>
        </w:rPr>
        <w:t>현재</w:t>
      </w:r>
      <w:r>
        <w:rPr>
          <w:rFonts w:ascii="Courier New" w:hAnsi="Courier New" w:cs="Courier New"/>
          <w:color w:val="008000"/>
          <w:sz w:val="16"/>
          <w:szCs w:val="16"/>
        </w:rPr>
        <w:t xml:space="preserve"> </w:t>
      </w:r>
      <w:r>
        <w:rPr>
          <w:rFonts w:ascii="Courier New" w:hAnsi="Courier New" w:cs="Courier New"/>
          <w:color w:val="008000"/>
          <w:sz w:val="16"/>
          <w:szCs w:val="16"/>
        </w:rPr>
        <w:t>뷰가</w:t>
      </w:r>
      <w:r>
        <w:rPr>
          <w:rFonts w:ascii="Courier New" w:hAnsi="Courier New" w:cs="Courier New"/>
          <w:color w:val="008000"/>
          <w:sz w:val="16"/>
          <w:szCs w:val="16"/>
        </w:rPr>
        <w:t xml:space="preserve"> </w:t>
      </w:r>
      <w:r>
        <w:rPr>
          <w:rFonts w:ascii="Courier New" w:hAnsi="Courier New" w:cs="Courier New"/>
          <w:color w:val="008000"/>
          <w:sz w:val="16"/>
          <w:szCs w:val="16"/>
        </w:rPr>
        <w:t>그려지는</w:t>
      </w:r>
      <w:r>
        <w:rPr>
          <w:rFonts w:ascii="Courier New" w:hAnsi="Courier New" w:cs="Courier New"/>
          <w:color w:val="008000"/>
          <w:sz w:val="16"/>
          <w:szCs w:val="16"/>
        </w:rPr>
        <w:t xml:space="preserve"> bound </w:t>
      </w:r>
      <w:r>
        <w:rPr>
          <w:rFonts w:ascii="Courier New" w:hAnsi="Courier New" w:cs="Courier New"/>
          <w:color w:val="008000"/>
          <w:sz w:val="16"/>
          <w:szCs w:val="16"/>
        </w:rPr>
        <w:t>를</w:t>
      </w:r>
      <w:r>
        <w:rPr>
          <w:rFonts w:ascii="Courier New" w:hAnsi="Courier New" w:cs="Courier New"/>
          <w:color w:val="008000"/>
          <w:sz w:val="16"/>
          <w:szCs w:val="16"/>
        </w:rPr>
        <w:t xml:space="preserve"> </w:t>
      </w:r>
      <w:r>
        <w:rPr>
          <w:rFonts w:ascii="Courier New" w:hAnsi="Courier New" w:cs="Courier New"/>
          <w:color w:val="008000"/>
          <w:sz w:val="16"/>
          <w:szCs w:val="16"/>
        </w:rPr>
        <w:t>돌려준다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8000"/>
          <w:sz w:val="16"/>
          <w:szCs w:val="16"/>
        </w:rPr>
        <w:t>이</w:t>
      </w:r>
      <w:r>
        <w:rPr>
          <w:rFonts w:ascii="Courier New" w:hAnsi="Courier New" w:cs="Courier New"/>
          <w:color w:val="008000"/>
          <w:sz w:val="16"/>
          <w:szCs w:val="16"/>
        </w:rPr>
        <w:t xml:space="preserve"> </w:t>
      </w:r>
      <w:r>
        <w:rPr>
          <w:rFonts w:ascii="Courier New" w:hAnsi="Courier New" w:cs="Courier New"/>
          <w:color w:val="008000"/>
          <w:sz w:val="16"/>
          <w:szCs w:val="16"/>
        </w:rPr>
        <w:t>메소드에서는</w:t>
      </w:r>
      <w:r>
        <w:rPr>
          <w:rFonts w:ascii="Courier New" w:hAnsi="Courier New" w:cs="Courier New"/>
          <w:color w:val="008000"/>
          <w:sz w:val="16"/>
          <w:szCs w:val="16"/>
        </w:rPr>
        <w:t xml:space="preserve"> </w:t>
      </w:r>
      <w:r>
        <w:rPr>
          <w:rFonts w:ascii="Courier New" w:hAnsi="Courier New" w:cs="Courier New"/>
          <w:color w:val="008000"/>
          <w:sz w:val="16"/>
          <w:szCs w:val="16"/>
        </w:rPr>
        <w:t>일반적으로</w:t>
      </w:r>
      <w:r>
        <w:rPr>
          <w:rFonts w:ascii="Courier New" w:hAnsi="Courier New" w:cs="Courier New"/>
          <w:color w:val="008000"/>
          <w:sz w:val="16"/>
          <w:szCs w:val="16"/>
        </w:rPr>
        <w:t xml:space="preserve"> </w:t>
      </w:r>
      <w:r>
        <w:rPr>
          <w:rFonts w:ascii="Courier New" w:hAnsi="Courier New" w:cs="Courier New"/>
          <w:color w:val="008000"/>
          <w:sz w:val="16"/>
          <w:szCs w:val="16"/>
        </w:rPr>
        <w:t>이</w:t>
      </w:r>
      <w:r>
        <w:rPr>
          <w:rFonts w:ascii="Courier New" w:hAnsi="Courier New" w:cs="Courier New"/>
          <w:color w:val="008000"/>
          <w:sz w:val="16"/>
          <w:szCs w:val="16"/>
        </w:rPr>
        <w:t xml:space="preserve"> </w:t>
      </w:r>
      <w:r>
        <w:rPr>
          <w:rFonts w:ascii="Courier New" w:hAnsi="Courier New" w:cs="Courier New"/>
          <w:color w:val="008000"/>
          <w:sz w:val="16"/>
          <w:szCs w:val="16"/>
        </w:rPr>
        <w:t>뷰에</w:t>
      </w:r>
      <w:r>
        <w:rPr>
          <w:rFonts w:ascii="Courier New" w:hAnsi="Courier New" w:cs="Courier New"/>
          <w:color w:val="008000"/>
          <w:sz w:val="16"/>
          <w:szCs w:val="16"/>
        </w:rPr>
        <w:t xml:space="preserve"> </w:t>
      </w:r>
      <w:r>
        <w:rPr>
          <w:rFonts w:ascii="Courier New" w:hAnsi="Courier New" w:cs="Courier New"/>
          <w:color w:val="008000"/>
          <w:sz w:val="16"/>
          <w:szCs w:val="16"/>
        </w:rPr>
        <w:t>딸린</w:t>
      </w:r>
      <w:r>
        <w:rPr>
          <w:rFonts w:ascii="Courier New" w:hAnsi="Courier New" w:cs="Courier New"/>
          <w:color w:val="008000"/>
          <w:sz w:val="16"/>
          <w:szCs w:val="16"/>
        </w:rPr>
        <w:t xml:space="preserve"> children </w:t>
      </w:r>
      <w:r>
        <w:rPr>
          <w:rFonts w:ascii="Courier New" w:hAnsi="Courier New" w:cs="Courier New"/>
          <w:color w:val="008000"/>
          <w:sz w:val="16"/>
          <w:szCs w:val="16"/>
        </w:rPr>
        <w:t>들을</w:t>
      </w:r>
      <w:r>
        <w:rPr>
          <w:rFonts w:ascii="Courier New" w:hAnsi="Courier New" w:cs="Courier New"/>
          <w:color w:val="008000"/>
          <w:sz w:val="16"/>
          <w:szCs w:val="16"/>
        </w:rPr>
        <w:t xml:space="preserve"> </w:t>
      </w:r>
      <w:r>
        <w:rPr>
          <w:rFonts w:ascii="Courier New" w:hAnsi="Courier New" w:cs="Courier New"/>
          <w:color w:val="008000"/>
          <w:sz w:val="16"/>
          <w:szCs w:val="16"/>
        </w:rPr>
        <w:t>위치시키고</w:t>
      </w:r>
      <w:r>
        <w:rPr>
          <w:rFonts w:ascii="Courier New" w:hAnsi="Courier New" w:cs="Courier New"/>
          <w:color w:val="008000"/>
          <w:sz w:val="16"/>
          <w:szCs w:val="16"/>
        </w:rPr>
        <w:t xml:space="preserve"> </w:t>
      </w:r>
      <w:r>
        <w:rPr>
          <w:rFonts w:ascii="Courier New" w:hAnsi="Courier New" w:cs="Courier New"/>
          <w:color w:val="008000"/>
          <w:sz w:val="16"/>
          <w:szCs w:val="16"/>
        </w:rPr>
        <w:t>크기를</w:t>
      </w:r>
      <w:r>
        <w:rPr>
          <w:rFonts w:ascii="Courier New" w:hAnsi="Courier New" w:cs="Courier New"/>
          <w:color w:val="008000"/>
          <w:sz w:val="16"/>
          <w:szCs w:val="16"/>
        </w:rPr>
        <w:t xml:space="preserve"> </w:t>
      </w:r>
      <w:r>
        <w:rPr>
          <w:rFonts w:ascii="Courier New" w:hAnsi="Courier New" w:cs="Courier New"/>
          <w:color w:val="008000"/>
          <w:sz w:val="16"/>
          <w:szCs w:val="16"/>
        </w:rPr>
        <w:t>조정하는</w:t>
      </w:r>
      <w:r>
        <w:rPr>
          <w:rFonts w:ascii="Courier New" w:hAnsi="Courier New" w:cs="Courier New"/>
          <w:color w:val="008000"/>
          <w:sz w:val="16"/>
          <w:szCs w:val="16"/>
        </w:rPr>
        <w:t xml:space="preserve"> </w:t>
      </w:r>
      <w:r>
        <w:rPr>
          <w:rFonts w:ascii="Courier New" w:hAnsi="Courier New" w:cs="Courier New"/>
          <w:color w:val="008000"/>
          <w:sz w:val="16"/>
          <w:szCs w:val="16"/>
        </w:rPr>
        <w:t>작업을</w:t>
      </w:r>
      <w:r>
        <w:rPr>
          <w:rFonts w:ascii="Courier New" w:hAnsi="Courier New" w:cs="Courier New"/>
          <w:color w:val="008000"/>
          <w:sz w:val="16"/>
          <w:szCs w:val="16"/>
        </w:rPr>
        <w:t xml:space="preserve"> </w:t>
      </w:r>
      <w:r>
        <w:rPr>
          <w:rFonts w:ascii="Courier New" w:hAnsi="Courier New" w:cs="Courier New"/>
          <w:color w:val="008000"/>
          <w:sz w:val="16"/>
          <w:szCs w:val="16"/>
        </w:rPr>
        <w:t>한다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8000"/>
          <w:sz w:val="16"/>
          <w:szCs w:val="16"/>
        </w:rPr>
        <w:t>유의할점은</w:t>
      </w:r>
      <w:r>
        <w:rPr>
          <w:rFonts w:ascii="Courier New" w:hAnsi="Courier New" w:cs="Courier New"/>
          <w:color w:val="008000"/>
          <w:sz w:val="16"/>
          <w:szCs w:val="16"/>
        </w:rPr>
        <w:t xml:space="preserve"> </w:t>
      </w:r>
      <w:r>
        <w:rPr>
          <w:rFonts w:ascii="Courier New" w:hAnsi="Courier New" w:cs="Courier New"/>
          <w:color w:val="008000"/>
          <w:sz w:val="16"/>
          <w:szCs w:val="16"/>
        </w:rPr>
        <w:t>넘어오는</w:t>
      </w:r>
      <w:r>
        <w:rPr>
          <w:rFonts w:ascii="Courier New" w:hAnsi="Courier New" w:cs="Courier New"/>
          <w:color w:val="008000"/>
          <w:sz w:val="16"/>
          <w:szCs w:val="16"/>
        </w:rPr>
        <w:t xml:space="preserve"> </w:t>
      </w:r>
      <w:r>
        <w:rPr>
          <w:rFonts w:ascii="Courier New" w:hAnsi="Courier New" w:cs="Courier New"/>
          <w:color w:val="008000"/>
          <w:sz w:val="16"/>
          <w:szCs w:val="16"/>
        </w:rPr>
        <w:t>파라메터가</w:t>
      </w:r>
      <w:r>
        <w:rPr>
          <w:rFonts w:ascii="Courier New" w:hAnsi="Courier New" w:cs="Courier New"/>
          <w:color w:val="008000"/>
          <w:sz w:val="16"/>
          <w:szCs w:val="16"/>
        </w:rPr>
        <w:t xml:space="preserve"> </w:t>
      </w:r>
      <w:r>
        <w:rPr>
          <w:rFonts w:ascii="Courier New" w:hAnsi="Courier New" w:cs="Courier New"/>
          <w:color w:val="008000"/>
          <w:sz w:val="16"/>
          <w:szCs w:val="16"/>
        </w:rPr>
        <w:t>어플리케이션</w:t>
      </w:r>
      <w:r>
        <w:rPr>
          <w:rFonts w:ascii="Courier New" w:hAnsi="Courier New" w:cs="Courier New"/>
          <w:color w:val="008000"/>
          <w:sz w:val="16"/>
          <w:szCs w:val="16"/>
        </w:rPr>
        <w:t xml:space="preserve"> </w:t>
      </w:r>
      <w:r>
        <w:rPr>
          <w:rFonts w:ascii="Courier New" w:hAnsi="Courier New" w:cs="Courier New"/>
          <w:color w:val="008000"/>
          <w:sz w:val="16"/>
          <w:szCs w:val="16"/>
        </w:rPr>
        <w:t>전체를</w:t>
      </w:r>
      <w:r>
        <w:rPr>
          <w:rFonts w:ascii="Courier New" w:hAnsi="Courier New" w:cs="Courier New"/>
          <w:color w:val="008000"/>
          <w:sz w:val="16"/>
          <w:szCs w:val="16"/>
        </w:rPr>
        <w:t xml:space="preserve"> </w:t>
      </w:r>
      <w:r>
        <w:rPr>
          <w:rFonts w:ascii="Courier New" w:hAnsi="Courier New" w:cs="Courier New"/>
          <w:color w:val="008000"/>
          <w:sz w:val="16"/>
          <w:szCs w:val="16"/>
        </w:rPr>
        <w:t>기준으로</w:t>
      </w:r>
      <w:r>
        <w:rPr>
          <w:rFonts w:ascii="Courier New" w:hAnsi="Courier New" w:cs="Courier New"/>
          <w:color w:val="008000"/>
          <w:sz w:val="16"/>
          <w:szCs w:val="16"/>
        </w:rPr>
        <w:t xml:space="preserve"> </w:t>
      </w:r>
      <w:r>
        <w:rPr>
          <w:rFonts w:ascii="Courier New" w:hAnsi="Courier New" w:cs="Courier New"/>
          <w:color w:val="008000"/>
          <w:sz w:val="16"/>
          <w:szCs w:val="16"/>
        </w:rPr>
        <w:t>위치를</w:t>
      </w:r>
      <w:r>
        <w:rPr>
          <w:rFonts w:ascii="Courier New" w:hAnsi="Courier New" w:cs="Courier New"/>
          <w:color w:val="008000"/>
          <w:sz w:val="16"/>
          <w:szCs w:val="16"/>
        </w:rPr>
        <w:t xml:space="preserve"> </w:t>
      </w:r>
      <w:r>
        <w:rPr>
          <w:rFonts w:ascii="Courier New" w:hAnsi="Courier New" w:cs="Courier New"/>
          <w:color w:val="008000"/>
          <w:sz w:val="16"/>
          <w:szCs w:val="16"/>
        </w:rPr>
        <w:t>돌려준다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0000"/>
          <w:sz w:val="16"/>
          <w:szCs w:val="16"/>
        </w:rPr>
        <w:br/>
      </w:r>
      <w:r>
        <w:rPr>
          <w:rFonts w:ascii="Courier New" w:hAnsi="Courier New" w:cs="Courier New"/>
          <w:color w:val="008000"/>
          <w:sz w:val="16"/>
          <w:szCs w:val="16"/>
        </w:rPr>
        <w:t xml:space="preserve">     *  super </w:t>
      </w:r>
      <w:r>
        <w:rPr>
          <w:rFonts w:ascii="Courier New" w:hAnsi="Courier New" w:cs="Courier New"/>
          <w:color w:val="008000"/>
          <w:sz w:val="16"/>
          <w:szCs w:val="16"/>
        </w:rPr>
        <w:t>메소드에서는</w:t>
      </w:r>
      <w:r>
        <w:rPr>
          <w:rFonts w:ascii="Courier New" w:hAnsi="Courier New" w:cs="Courier New"/>
          <w:color w:val="008000"/>
          <w:sz w:val="16"/>
          <w:szCs w:val="16"/>
        </w:rPr>
        <w:t xml:space="preserve"> </w:t>
      </w:r>
      <w:r>
        <w:rPr>
          <w:rFonts w:ascii="Courier New" w:hAnsi="Courier New" w:cs="Courier New"/>
          <w:color w:val="008000"/>
          <w:sz w:val="16"/>
          <w:szCs w:val="16"/>
        </w:rPr>
        <w:t>아무것도</w:t>
      </w:r>
      <w:r>
        <w:rPr>
          <w:rFonts w:ascii="Courier New" w:hAnsi="Courier New" w:cs="Courier New"/>
          <w:color w:val="008000"/>
          <w:sz w:val="16"/>
          <w:szCs w:val="16"/>
        </w:rPr>
        <w:t xml:space="preserve"> </w:t>
      </w:r>
      <w:r>
        <w:rPr>
          <w:rFonts w:ascii="Courier New" w:hAnsi="Courier New" w:cs="Courier New"/>
          <w:color w:val="008000"/>
          <w:sz w:val="16"/>
          <w:szCs w:val="16"/>
        </w:rPr>
        <w:t>하지않기때문에</w:t>
      </w:r>
      <w:r>
        <w:rPr>
          <w:rFonts w:ascii="Courier New" w:hAnsi="Courier New" w:cs="Courier New"/>
          <w:color w:val="008000"/>
          <w:sz w:val="16"/>
          <w:szCs w:val="16"/>
        </w:rPr>
        <w:t xml:space="preserve"> </w:t>
      </w:r>
      <w:r>
        <w:rPr>
          <w:rFonts w:ascii="Courier New" w:hAnsi="Courier New" w:cs="Courier New"/>
          <w:color w:val="008000"/>
          <w:sz w:val="16"/>
          <w:szCs w:val="16"/>
        </w:rPr>
        <w:t>쓰지</w:t>
      </w:r>
      <w:r>
        <w:rPr>
          <w:rFonts w:ascii="Courier New" w:hAnsi="Courier New" w:cs="Courier New"/>
          <w:color w:val="008000"/>
          <w:sz w:val="16"/>
          <w:szCs w:val="16"/>
        </w:rPr>
        <w:t xml:space="preserve"> </w:t>
      </w:r>
      <w:r>
        <w:rPr>
          <w:rFonts w:ascii="Courier New" w:hAnsi="Courier New" w:cs="Courier New"/>
          <w:color w:val="008000"/>
          <w:sz w:val="16"/>
          <w:szCs w:val="16"/>
        </w:rPr>
        <w:t>않는다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w:t>
      </w:r>
      <w:r>
        <w:rPr>
          <w:rFonts w:ascii="Courier New" w:hAnsi="Courier New" w:cs="Courier New"/>
          <w:color w:val="000000"/>
          <w:sz w:val="16"/>
          <w:szCs w:val="16"/>
        </w:rPr>
        <w:br/>
        <w:t xml:space="preserve">    @Override</w:t>
      </w:r>
      <w:r>
        <w:rPr>
          <w:rFonts w:ascii="Courier New" w:hAnsi="Courier New" w:cs="Courier New"/>
          <w:color w:val="000000"/>
          <w:sz w:val="16"/>
          <w:szCs w:val="16"/>
        </w:rPr>
        <w:br/>
        <w:t xml:space="preserve">    </w:t>
      </w:r>
      <w:r>
        <w:rPr>
          <w:rFonts w:ascii="Courier New" w:hAnsi="Courier New" w:cs="Courier New"/>
          <w:color w:val="0000FF"/>
          <w:sz w:val="16"/>
          <w:szCs w:val="16"/>
        </w:rPr>
        <w:t>protected</w:t>
      </w:r>
      <w:r>
        <w:rPr>
          <w:rFonts w:ascii="Courier New" w:hAnsi="Courier New" w:cs="Courier New"/>
          <w:color w:val="000000"/>
          <w:sz w:val="16"/>
          <w:szCs w:val="16"/>
        </w:rPr>
        <w:t xml:space="preserve"> </w:t>
      </w:r>
      <w:r>
        <w:rPr>
          <w:rFonts w:ascii="Courier New" w:hAnsi="Courier New" w:cs="Courier New"/>
          <w:color w:val="0000FF"/>
          <w:sz w:val="16"/>
          <w:szCs w:val="16"/>
        </w:rPr>
        <w:t>void</w:t>
      </w:r>
      <w:r>
        <w:rPr>
          <w:rFonts w:ascii="Courier New" w:hAnsi="Courier New" w:cs="Courier New"/>
          <w:color w:val="000000"/>
          <w:sz w:val="16"/>
          <w:szCs w:val="16"/>
        </w:rPr>
        <w:t xml:space="preserve"> onLayout(</w:t>
      </w:r>
      <w:r>
        <w:rPr>
          <w:rFonts w:ascii="Courier New" w:hAnsi="Courier New" w:cs="Courier New"/>
          <w:color w:val="0000FF"/>
          <w:sz w:val="16"/>
          <w:szCs w:val="16"/>
        </w:rPr>
        <w:t>boolean</w:t>
      </w:r>
      <w:r>
        <w:rPr>
          <w:rFonts w:ascii="Courier New" w:hAnsi="Courier New" w:cs="Courier New"/>
          <w:color w:val="000000"/>
          <w:sz w:val="16"/>
          <w:szCs w:val="16"/>
        </w:rPr>
        <w:t xml:space="preserve"> changed, </w:t>
      </w:r>
      <w:r>
        <w:rPr>
          <w:rFonts w:ascii="Courier New" w:hAnsi="Courier New" w:cs="Courier New"/>
          <w:color w:val="0000FF"/>
          <w:sz w:val="16"/>
          <w:szCs w:val="16"/>
        </w:rPr>
        <w:t>int</w:t>
      </w:r>
      <w:r>
        <w:rPr>
          <w:rFonts w:ascii="Courier New" w:hAnsi="Courier New" w:cs="Courier New"/>
          <w:color w:val="000000"/>
          <w:sz w:val="16"/>
          <w:szCs w:val="16"/>
        </w:rPr>
        <w:t xml:space="preserve"> left, </w:t>
      </w:r>
      <w:r>
        <w:rPr>
          <w:rFonts w:ascii="Courier New" w:hAnsi="Courier New" w:cs="Courier New"/>
          <w:color w:val="0000FF"/>
          <w:sz w:val="16"/>
          <w:szCs w:val="16"/>
        </w:rPr>
        <w:t>int</w:t>
      </w:r>
      <w:r>
        <w:rPr>
          <w:rFonts w:ascii="Courier New" w:hAnsi="Courier New" w:cs="Courier New"/>
          <w:color w:val="000000"/>
          <w:sz w:val="16"/>
          <w:szCs w:val="16"/>
        </w:rPr>
        <w:t xml:space="preserve"> top, </w:t>
      </w:r>
      <w:r>
        <w:rPr>
          <w:rFonts w:ascii="Courier New" w:hAnsi="Courier New" w:cs="Courier New"/>
          <w:color w:val="0000FF"/>
          <w:sz w:val="16"/>
          <w:szCs w:val="16"/>
        </w:rPr>
        <w:t>int</w:t>
      </w:r>
      <w:r>
        <w:rPr>
          <w:rFonts w:ascii="Courier New" w:hAnsi="Courier New" w:cs="Courier New"/>
          <w:color w:val="000000"/>
          <w:sz w:val="16"/>
          <w:szCs w:val="16"/>
        </w:rPr>
        <w:t xml:space="preserve"> right,</w:t>
      </w:r>
      <w:r>
        <w:rPr>
          <w:rFonts w:ascii="Courier New" w:hAnsi="Courier New" w:cs="Courier New"/>
          <w:color w:val="000000"/>
          <w:sz w:val="16"/>
          <w:szCs w:val="16"/>
        </w:rPr>
        <w:br/>
        <w:t xml:space="preserve">            </w:t>
      </w:r>
      <w:r>
        <w:rPr>
          <w:rFonts w:ascii="Courier New" w:hAnsi="Courier New" w:cs="Courier New"/>
          <w:color w:val="0000FF"/>
          <w:sz w:val="16"/>
          <w:szCs w:val="16"/>
        </w:rPr>
        <w:t>int</w:t>
      </w:r>
      <w:r>
        <w:rPr>
          <w:rFonts w:ascii="Courier New" w:hAnsi="Courier New" w:cs="Courier New"/>
          <w:color w:val="000000"/>
          <w:sz w:val="16"/>
          <w:szCs w:val="16"/>
        </w:rPr>
        <w:t xml:space="preserve"> bottom) {</w:t>
      </w:r>
      <w:r>
        <w:rPr>
          <w:rFonts w:ascii="Courier New" w:hAnsi="Courier New" w:cs="Courier New"/>
          <w:color w:val="000000"/>
          <w:sz w:val="16"/>
          <w:szCs w:val="16"/>
        </w:rPr>
        <w:br/>
        <w:t xml:space="preserve">        Log.w(Constants.TAG,</w:t>
      </w:r>
      <w:r>
        <w:rPr>
          <w:rFonts w:ascii="Courier New" w:hAnsi="Courier New" w:cs="Courier New"/>
          <w:color w:val="006080"/>
          <w:sz w:val="16"/>
          <w:szCs w:val="16"/>
        </w:rPr>
        <w:t>"onLayout("</w:t>
      </w:r>
      <w:r>
        <w:rPr>
          <w:rFonts w:ascii="Courier New" w:hAnsi="Courier New" w:cs="Courier New"/>
          <w:color w:val="000000"/>
          <w:sz w:val="16"/>
          <w:szCs w:val="16"/>
        </w:rPr>
        <w:t>+changed+</w:t>
      </w:r>
      <w:r>
        <w:rPr>
          <w:rFonts w:ascii="Courier New" w:hAnsi="Courier New" w:cs="Courier New"/>
          <w:color w:val="006080"/>
          <w:sz w:val="16"/>
          <w:szCs w:val="16"/>
        </w:rPr>
        <w:t>","</w:t>
      </w:r>
      <w:r>
        <w:rPr>
          <w:rFonts w:ascii="Courier New" w:hAnsi="Courier New" w:cs="Courier New"/>
          <w:color w:val="000000"/>
          <w:sz w:val="16"/>
          <w:szCs w:val="16"/>
        </w:rPr>
        <w:t>+left+</w:t>
      </w:r>
      <w:r>
        <w:rPr>
          <w:rFonts w:ascii="Courier New" w:hAnsi="Courier New" w:cs="Courier New"/>
          <w:color w:val="006080"/>
          <w:sz w:val="16"/>
          <w:szCs w:val="16"/>
        </w:rPr>
        <w:t>","</w:t>
      </w:r>
      <w:r>
        <w:rPr>
          <w:rFonts w:ascii="Courier New" w:hAnsi="Courier New" w:cs="Courier New"/>
          <w:color w:val="000000"/>
          <w:sz w:val="16"/>
          <w:szCs w:val="16"/>
        </w:rPr>
        <w:t>+top+</w:t>
      </w:r>
      <w:r>
        <w:rPr>
          <w:rFonts w:ascii="Courier New" w:hAnsi="Courier New" w:cs="Courier New"/>
          <w:color w:val="006080"/>
          <w:sz w:val="16"/>
          <w:szCs w:val="16"/>
        </w:rPr>
        <w:t>","</w:t>
      </w:r>
      <w:r>
        <w:rPr>
          <w:rFonts w:ascii="Courier New" w:hAnsi="Courier New" w:cs="Courier New"/>
          <w:color w:val="000000"/>
          <w:sz w:val="16"/>
          <w:szCs w:val="16"/>
        </w:rPr>
        <w:t>+right+</w:t>
      </w:r>
      <w:r>
        <w:rPr>
          <w:rFonts w:ascii="Courier New" w:hAnsi="Courier New" w:cs="Courier New"/>
          <w:color w:val="006080"/>
          <w:sz w:val="16"/>
          <w:szCs w:val="16"/>
        </w:rPr>
        <w:t>","</w:t>
      </w:r>
      <w:r>
        <w:rPr>
          <w:rFonts w:ascii="Courier New" w:hAnsi="Courier New" w:cs="Courier New"/>
          <w:color w:val="000000"/>
          <w:sz w:val="16"/>
          <w:szCs w:val="16"/>
        </w:rPr>
        <w:t>+bottom+</w:t>
      </w:r>
      <w:r>
        <w:rPr>
          <w:rFonts w:ascii="Courier New" w:hAnsi="Courier New" w:cs="Courier New"/>
          <w:color w:val="006080"/>
          <w:sz w:val="16"/>
          <w:szCs w:val="16"/>
        </w:rPr>
        <w:t>")"</w:t>
      </w:r>
      <w:r>
        <w:rPr>
          <w:rFonts w:ascii="Courier New" w:hAnsi="Courier New" w:cs="Courier New"/>
          <w:color w:val="000000"/>
          <w:sz w:val="16"/>
          <w:szCs w:val="16"/>
        </w:rPr>
        <w:t>);</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8000"/>
          <w:sz w:val="16"/>
          <w:szCs w:val="16"/>
        </w:rPr>
        <w:t>이</w:t>
      </w:r>
      <w:r>
        <w:rPr>
          <w:rFonts w:ascii="Courier New" w:hAnsi="Courier New" w:cs="Courier New"/>
          <w:color w:val="008000"/>
          <w:sz w:val="16"/>
          <w:szCs w:val="16"/>
        </w:rPr>
        <w:t xml:space="preserve"> </w:t>
      </w:r>
      <w:r>
        <w:rPr>
          <w:rFonts w:ascii="Courier New" w:hAnsi="Courier New" w:cs="Courier New"/>
          <w:color w:val="008000"/>
          <w:sz w:val="16"/>
          <w:szCs w:val="16"/>
        </w:rPr>
        <w:t>뷰의</w:t>
      </w:r>
      <w:r>
        <w:rPr>
          <w:rFonts w:ascii="Courier New" w:hAnsi="Courier New" w:cs="Courier New"/>
          <w:color w:val="008000"/>
          <w:sz w:val="16"/>
          <w:szCs w:val="16"/>
        </w:rPr>
        <w:t xml:space="preserve"> </w:t>
      </w:r>
      <w:r>
        <w:rPr>
          <w:rFonts w:ascii="Courier New" w:hAnsi="Courier New" w:cs="Courier New"/>
          <w:color w:val="008000"/>
          <w:sz w:val="16"/>
          <w:szCs w:val="16"/>
        </w:rPr>
        <w:t>크기가</w:t>
      </w:r>
      <w:r>
        <w:rPr>
          <w:rFonts w:ascii="Courier New" w:hAnsi="Courier New" w:cs="Courier New"/>
          <w:color w:val="008000"/>
          <w:sz w:val="16"/>
          <w:szCs w:val="16"/>
        </w:rPr>
        <w:t xml:space="preserve"> </w:t>
      </w:r>
      <w:r>
        <w:rPr>
          <w:rFonts w:ascii="Courier New" w:hAnsi="Courier New" w:cs="Courier New"/>
          <w:color w:val="008000"/>
          <w:sz w:val="16"/>
          <w:szCs w:val="16"/>
        </w:rPr>
        <w:t>변경되었을때</w:t>
      </w:r>
      <w:r>
        <w:rPr>
          <w:rFonts w:ascii="Courier New" w:hAnsi="Courier New" w:cs="Courier New"/>
          <w:color w:val="008000"/>
          <w:sz w:val="16"/>
          <w:szCs w:val="16"/>
        </w:rPr>
        <w:t xml:space="preserve"> </w:t>
      </w:r>
      <w:r>
        <w:rPr>
          <w:rFonts w:ascii="Courier New" w:hAnsi="Courier New" w:cs="Courier New"/>
          <w:color w:val="008000"/>
          <w:sz w:val="16"/>
          <w:szCs w:val="16"/>
        </w:rPr>
        <w:t>호출된다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0000"/>
          <w:sz w:val="16"/>
          <w:szCs w:val="16"/>
        </w:rPr>
        <w:br/>
      </w:r>
      <w:r>
        <w:rPr>
          <w:rFonts w:ascii="Courier New" w:hAnsi="Courier New" w:cs="Courier New"/>
          <w:color w:val="008000"/>
          <w:sz w:val="16"/>
          <w:szCs w:val="16"/>
        </w:rPr>
        <w:t xml:space="preserve">     * super </w:t>
      </w:r>
      <w:r>
        <w:rPr>
          <w:rFonts w:ascii="Courier New" w:hAnsi="Courier New" w:cs="Courier New"/>
          <w:color w:val="008000"/>
          <w:sz w:val="16"/>
          <w:szCs w:val="16"/>
        </w:rPr>
        <w:t>메소드에서는</w:t>
      </w:r>
      <w:r>
        <w:rPr>
          <w:rFonts w:ascii="Courier New" w:hAnsi="Courier New" w:cs="Courier New"/>
          <w:color w:val="008000"/>
          <w:sz w:val="16"/>
          <w:szCs w:val="16"/>
        </w:rPr>
        <w:t xml:space="preserve"> </w:t>
      </w:r>
      <w:r>
        <w:rPr>
          <w:rFonts w:ascii="Courier New" w:hAnsi="Courier New" w:cs="Courier New"/>
          <w:color w:val="008000"/>
          <w:sz w:val="16"/>
          <w:szCs w:val="16"/>
        </w:rPr>
        <w:t>아무것도</w:t>
      </w:r>
      <w:r>
        <w:rPr>
          <w:rFonts w:ascii="Courier New" w:hAnsi="Courier New" w:cs="Courier New"/>
          <w:color w:val="008000"/>
          <w:sz w:val="16"/>
          <w:szCs w:val="16"/>
        </w:rPr>
        <w:t xml:space="preserve"> </w:t>
      </w:r>
      <w:r>
        <w:rPr>
          <w:rFonts w:ascii="Courier New" w:hAnsi="Courier New" w:cs="Courier New"/>
          <w:color w:val="008000"/>
          <w:sz w:val="16"/>
          <w:szCs w:val="16"/>
        </w:rPr>
        <w:t>하지않기때문에</w:t>
      </w:r>
      <w:r>
        <w:rPr>
          <w:rFonts w:ascii="Courier New" w:hAnsi="Courier New" w:cs="Courier New"/>
          <w:color w:val="008000"/>
          <w:sz w:val="16"/>
          <w:szCs w:val="16"/>
        </w:rPr>
        <w:t xml:space="preserve"> </w:t>
      </w:r>
      <w:r>
        <w:rPr>
          <w:rFonts w:ascii="Courier New" w:hAnsi="Courier New" w:cs="Courier New"/>
          <w:color w:val="008000"/>
          <w:sz w:val="16"/>
          <w:szCs w:val="16"/>
        </w:rPr>
        <w:t>쓰지</w:t>
      </w:r>
      <w:r>
        <w:rPr>
          <w:rFonts w:ascii="Courier New" w:hAnsi="Courier New" w:cs="Courier New"/>
          <w:color w:val="008000"/>
          <w:sz w:val="16"/>
          <w:szCs w:val="16"/>
        </w:rPr>
        <w:t xml:space="preserve"> </w:t>
      </w:r>
      <w:r>
        <w:rPr>
          <w:rFonts w:ascii="Courier New" w:hAnsi="Courier New" w:cs="Courier New"/>
          <w:color w:val="008000"/>
          <w:sz w:val="16"/>
          <w:szCs w:val="16"/>
        </w:rPr>
        <w:t>않는다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w:t>
      </w:r>
      <w:r>
        <w:rPr>
          <w:rFonts w:ascii="Courier New" w:hAnsi="Courier New" w:cs="Courier New"/>
          <w:color w:val="000000"/>
          <w:sz w:val="16"/>
          <w:szCs w:val="16"/>
        </w:rPr>
        <w:br/>
        <w:t xml:space="preserve">    @Override</w:t>
      </w:r>
      <w:r>
        <w:rPr>
          <w:rFonts w:ascii="Courier New" w:hAnsi="Courier New" w:cs="Courier New"/>
          <w:color w:val="000000"/>
          <w:sz w:val="16"/>
          <w:szCs w:val="16"/>
        </w:rPr>
        <w:br/>
        <w:t xml:space="preserve">    </w:t>
      </w:r>
      <w:r>
        <w:rPr>
          <w:rFonts w:ascii="Courier New" w:hAnsi="Courier New" w:cs="Courier New"/>
          <w:color w:val="0000FF"/>
          <w:sz w:val="16"/>
          <w:szCs w:val="16"/>
        </w:rPr>
        <w:t>protected</w:t>
      </w:r>
      <w:r>
        <w:rPr>
          <w:rFonts w:ascii="Courier New" w:hAnsi="Courier New" w:cs="Courier New"/>
          <w:color w:val="000000"/>
          <w:sz w:val="16"/>
          <w:szCs w:val="16"/>
        </w:rPr>
        <w:t xml:space="preserve"> </w:t>
      </w:r>
      <w:r>
        <w:rPr>
          <w:rFonts w:ascii="Courier New" w:hAnsi="Courier New" w:cs="Courier New"/>
          <w:color w:val="0000FF"/>
          <w:sz w:val="16"/>
          <w:szCs w:val="16"/>
        </w:rPr>
        <w:t>void</w:t>
      </w:r>
      <w:r>
        <w:rPr>
          <w:rFonts w:ascii="Courier New" w:hAnsi="Courier New" w:cs="Courier New"/>
          <w:color w:val="000000"/>
          <w:sz w:val="16"/>
          <w:szCs w:val="16"/>
        </w:rPr>
        <w:t xml:space="preserve"> onSizeChanged(</w:t>
      </w:r>
      <w:r>
        <w:rPr>
          <w:rFonts w:ascii="Courier New" w:hAnsi="Courier New" w:cs="Courier New"/>
          <w:color w:val="0000FF"/>
          <w:sz w:val="16"/>
          <w:szCs w:val="16"/>
        </w:rPr>
        <w:t>int</w:t>
      </w:r>
      <w:r>
        <w:rPr>
          <w:rFonts w:ascii="Courier New" w:hAnsi="Courier New" w:cs="Courier New"/>
          <w:color w:val="000000"/>
          <w:sz w:val="16"/>
          <w:szCs w:val="16"/>
        </w:rPr>
        <w:t xml:space="preserve"> w, </w:t>
      </w:r>
      <w:r>
        <w:rPr>
          <w:rFonts w:ascii="Courier New" w:hAnsi="Courier New" w:cs="Courier New"/>
          <w:color w:val="0000FF"/>
          <w:sz w:val="16"/>
          <w:szCs w:val="16"/>
        </w:rPr>
        <w:t>int</w:t>
      </w:r>
      <w:r>
        <w:rPr>
          <w:rFonts w:ascii="Courier New" w:hAnsi="Courier New" w:cs="Courier New"/>
          <w:color w:val="000000"/>
          <w:sz w:val="16"/>
          <w:szCs w:val="16"/>
        </w:rPr>
        <w:t xml:space="preserve"> h, </w:t>
      </w:r>
      <w:r>
        <w:rPr>
          <w:rFonts w:ascii="Courier New" w:hAnsi="Courier New" w:cs="Courier New"/>
          <w:color w:val="0000FF"/>
          <w:sz w:val="16"/>
          <w:szCs w:val="16"/>
        </w:rPr>
        <w:t>int</w:t>
      </w:r>
      <w:r>
        <w:rPr>
          <w:rFonts w:ascii="Courier New" w:hAnsi="Courier New" w:cs="Courier New"/>
          <w:color w:val="000000"/>
          <w:sz w:val="16"/>
          <w:szCs w:val="16"/>
        </w:rPr>
        <w:t xml:space="preserve"> oldw, </w:t>
      </w:r>
      <w:r>
        <w:rPr>
          <w:rFonts w:ascii="Courier New" w:hAnsi="Courier New" w:cs="Courier New"/>
          <w:color w:val="0000FF"/>
          <w:sz w:val="16"/>
          <w:szCs w:val="16"/>
        </w:rPr>
        <w:t>int</w:t>
      </w:r>
      <w:r>
        <w:rPr>
          <w:rFonts w:ascii="Courier New" w:hAnsi="Courier New" w:cs="Courier New"/>
          <w:color w:val="000000"/>
          <w:sz w:val="16"/>
          <w:szCs w:val="16"/>
        </w:rPr>
        <w:t xml:space="preserve"> oldh) {</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Log.w(Constants.TAG,</w:t>
      </w:r>
      <w:r>
        <w:rPr>
          <w:rFonts w:ascii="Courier New" w:hAnsi="Courier New" w:cs="Courier New"/>
          <w:color w:val="006080"/>
          <w:sz w:val="16"/>
          <w:szCs w:val="16"/>
        </w:rPr>
        <w:t>"onSizeChanged("</w:t>
      </w:r>
      <w:r>
        <w:rPr>
          <w:rFonts w:ascii="Courier New" w:hAnsi="Courier New" w:cs="Courier New"/>
          <w:color w:val="000000"/>
          <w:sz w:val="16"/>
          <w:szCs w:val="16"/>
        </w:rPr>
        <w:t>+w+</w:t>
      </w:r>
      <w:r>
        <w:rPr>
          <w:rFonts w:ascii="Courier New" w:hAnsi="Courier New" w:cs="Courier New"/>
          <w:color w:val="006080"/>
          <w:sz w:val="16"/>
          <w:szCs w:val="16"/>
        </w:rPr>
        <w:t>","</w:t>
      </w:r>
      <w:r>
        <w:rPr>
          <w:rFonts w:ascii="Courier New" w:hAnsi="Courier New" w:cs="Courier New"/>
          <w:color w:val="000000"/>
          <w:sz w:val="16"/>
          <w:szCs w:val="16"/>
        </w:rPr>
        <w:t>+h+</w:t>
      </w:r>
      <w:r>
        <w:rPr>
          <w:rFonts w:ascii="Courier New" w:hAnsi="Courier New" w:cs="Courier New"/>
          <w:color w:val="006080"/>
          <w:sz w:val="16"/>
          <w:szCs w:val="16"/>
        </w:rPr>
        <w:t>","</w:t>
      </w:r>
      <w:r>
        <w:rPr>
          <w:rFonts w:ascii="Courier New" w:hAnsi="Courier New" w:cs="Courier New"/>
          <w:color w:val="000000"/>
          <w:sz w:val="16"/>
          <w:szCs w:val="16"/>
        </w:rPr>
        <w:t>+oldw+</w:t>
      </w:r>
      <w:r>
        <w:rPr>
          <w:rFonts w:ascii="Courier New" w:hAnsi="Courier New" w:cs="Courier New"/>
          <w:color w:val="006080"/>
          <w:sz w:val="16"/>
          <w:szCs w:val="16"/>
        </w:rPr>
        <w:t>","</w:t>
      </w:r>
      <w:r>
        <w:rPr>
          <w:rFonts w:ascii="Courier New" w:hAnsi="Courier New" w:cs="Courier New"/>
          <w:color w:val="000000"/>
          <w:sz w:val="16"/>
          <w:szCs w:val="16"/>
        </w:rPr>
        <w:t>+oldh+</w:t>
      </w:r>
      <w:r>
        <w:rPr>
          <w:rFonts w:ascii="Courier New" w:hAnsi="Courier New" w:cs="Courier New"/>
          <w:color w:val="006080"/>
          <w:sz w:val="16"/>
          <w:szCs w:val="16"/>
        </w:rPr>
        <w:t>")"</w:t>
      </w:r>
      <w:r>
        <w:rPr>
          <w:rFonts w:ascii="Courier New" w:hAnsi="Courier New" w:cs="Courier New"/>
          <w:color w:val="000000"/>
          <w:sz w:val="16"/>
          <w:szCs w:val="16"/>
        </w:rPr>
        <w:t>);</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0000"/>
          <w:sz w:val="16"/>
          <w:szCs w:val="16"/>
        </w:rPr>
        <w:br/>
      </w:r>
      <w:r>
        <w:rPr>
          <w:rFonts w:ascii="Courier New" w:hAnsi="Courier New" w:cs="Courier New"/>
          <w:color w:val="000000"/>
          <w:sz w:val="16"/>
          <w:szCs w:val="16"/>
        </w:rPr>
        <w:lastRenderedPageBreak/>
        <w:t xml:space="preserve">    </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8000"/>
          <w:sz w:val="16"/>
          <w:szCs w:val="16"/>
        </w:rPr>
        <w:t>실제로</w:t>
      </w:r>
      <w:r>
        <w:rPr>
          <w:rFonts w:ascii="Courier New" w:hAnsi="Courier New" w:cs="Courier New"/>
          <w:color w:val="008000"/>
          <w:sz w:val="16"/>
          <w:szCs w:val="16"/>
        </w:rPr>
        <w:t xml:space="preserve"> </w:t>
      </w:r>
      <w:r>
        <w:rPr>
          <w:rFonts w:ascii="Courier New" w:hAnsi="Courier New" w:cs="Courier New"/>
          <w:color w:val="008000"/>
          <w:sz w:val="16"/>
          <w:szCs w:val="16"/>
        </w:rPr>
        <w:t>화면에</w:t>
      </w:r>
      <w:r>
        <w:rPr>
          <w:rFonts w:ascii="Courier New" w:hAnsi="Courier New" w:cs="Courier New"/>
          <w:color w:val="008000"/>
          <w:sz w:val="16"/>
          <w:szCs w:val="16"/>
        </w:rPr>
        <w:t xml:space="preserve"> </w:t>
      </w:r>
      <w:r>
        <w:rPr>
          <w:rFonts w:ascii="Courier New" w:hAnsi="Courier New" w:cs="Courier New"/>
          <w:color w:val="008000"/>
          <w:sz w:val="16"/>
          <w:szCs w:val="16"/>
        </w:rPr>
        <w:t>그리는</w:t>
      </w:r>
      <w:r>
        <w:rPr>
          <w:rFonts w:ascii="Courier New" w:hAnsi="Courier New" w:cs="Courier New"/>
          <w:color w:val="008000"/>
          <w:sz w:val="16"/>
          <w:szCs w:val="16"/>
        </w:rPr>
        <w:t xml:space="preserve"> </w:t>
      </w:r>
      <w:r>
        <w:rPr>
          <w:rFonts w:ascii="Courier New" w:hAnsi="Courier New" w:cs="Courier New"/>
          <w:color w:val="008000"/>
          <w:sz w:val="16"/>
          <w:szCs w:val="16"/>
        </w:rPr>
        <w:t>영역으로</w:t>
      </w:r>
      <w:r>
        <w:rPr>
          <w:rFonts w:ascii="Courier New" w:hAnsi="Courier New" w:cs="Courier New"/>
          <w:color w:val="008000"/>
          <w:sz w:val="16"/>
          <w:szCs w:val="16"/>
        </w:rPr>
        <w:t xml:space="preserve"> View </w:t>
      </w:r>
      <w:r>
        <w:rPr>
          <w:rFonts w:ascii="Courier New" w:hAnsi="Courier New" w:cs="Courier New"/>
          <w:color w:val="008000"/>
          <w:sz w:val="16"/>
          <w:szCs w:val="16"/>
        </w:rPr>
        <w:t>를</w:t>
      </w:r>
      <w:r>
        <w:rPr>
          <w:rFonts w:ascii="Courier New" w:hAnsi="Courier New" w:cs="Courier New"/>
          <w:color w:val="008000"/>
          <w:sz w:val="16"/>
          <w:szCs w:val="16"/>
        </w:rPr>
        <w:t xml:space="preserve"> </w:t>
      </w:r>
      <w:r>
        <w:rPr>
          <w:rFonts w:ascii="Courier New" w:hAnsi="Courier New" w:cs="Courier New"/>
          <w:color w:val="008000"/>
          <w:sz w:val="16"/>
          <w:szCs w:val="16"/>
        </w:rPr>
        <w:t>상속하고</w:t>
      </w:r>
      <w:r>
        <w:rPr>
          <w:rFonts w:ascii="Courier New" w:hAnsi="Courier New" w:cs="Courier New"/>
          <w:color w:val="008000"/>
          <w:sz w:val="16"/>
          <w:szCs w:val="16"/>
        </w:rPr>
        <w:t xml:space="preserve"> </w:t>
      </w:r>
      <w:r>
        <w:rPr>
          <w:rFonts w:ascii="Courier New" w:hAnsi="Courier New" w:cs="Courier New"/>
          <w:color w:val="008000"/>
          <w:sz w:val="16"/>
          <w:szCs w:val="16"/>
        </w:rPr>
        <w:t>이</w:t>
      </w:r>
      <w:r>
        <w:rPr>
          <w:rFonts w:ascii="Courier New" w:hAnsi="Courier New" w:cs="Courier New"/>
          <w:color w:val="008000"/>
          <w:sz w:val="16"/>
          <w:szCs w:val="16"/>
        </w:rPr>
        <w:t xml:space="preserve"> </w:t>
      </w:r>
      <w:r>
        <w:rPr>
          <w:rFonts w:ascii="Courier New" w:hAnsi="Courier New" w:cs="Courier New"/>
          <w:color w:val="008000"/>
          <w:sz w:val="16"/>
          <w:szCs w:val="16"/>
        </w:rPr>
        <w:t>메소드만</w:t>
      </w:r>
      <w:r>
        <w:rPr>
          <w:rFonts w:ascii="Courier New" w:hAnsi="Courier New" w:cs="Courier New"/>
          <w:color w:val="008000"/>
          <w:sz w:val="16"/>
          <w:szCs w:val="16"/>
        </w:rPr>
        <w:t xml:space="preserve"> </w:t>
      </w:r>
      <w:r>
        <w:rPr>
          <w:rFonts w:ascii="Courier New" w:hAnsi="Courier New" w:cs="Courier New"/>
          <w:color w:val="008000"/>
          <w:sz w:val="16"/>
          <w:szCs w:val="16"/>
        </w:rPr>
        <w:t>구현해도</w:t>
      </w:r>
      <w:r>
        <w:rPr>
          <w:rFonts w:ascii="Courier New" w:hAnsi="Courier New" w:cs="Courier New"/>
          <w:color w:val="008000"/>
          <w:sz w:val="16"/>
          <w:szCs w:val="16"/>
        </w:rPr>
        <w:t xml:space="preserve"> </w:t>
      </w:r>
      <w:r>
        <w:rPr>
          <w:rFonts w:ascii="Courier New" w:hAnsi="Courier New" w:cs="Courier New"/>
          <w:color w:val="008000"/>
          <w:sz w:val="16"/>
          <w:szCs w:val="16"/>
        </w:rPr>
        <w:t>제대로</w:t>
      </w:r>
      <w:r>
        <w:rPr>
          <w:rFonts w:ascii="Courier New" w:hAnsi="Courier New" w:cs="Courier New"/>
          <w:color w:val="008000"/>
          <w:sz w:val="16"/>
          <w:szCs w:val="16"/>
        </w:rPr>
        <w:t xml:space="preserve"> </w:t>
      </w:r>
      <w:r>
        <w:rPr>
          <w:rFonts w:ascii="Courier New" w:hAnsi="Courier New" w:cs="Courier New"/>
          <w:color w:val="008000"/>
          <w:sz w:val="16"/>
          <w:szCs w:val="16"/>
        </w:rPr>
        <w:t>보여지게</w:t>
      </w:r>
      <w:r>
        <w:rPr>
          <w:rFonts w:ascii="Courier New" w:hAnsi="Courier New" w:cs="Courier New"/>
          <w:color w:val="008000"/>
          <w:sz w:val="16"/>
          <w:szCs w:val="16"/>
        </w:rPr>
        <w:t xml:space="preserve"> </w:t>
      </w:r>
      <w:r>
        <w:rPr>
          <w:rFonts w:ascii="Courier New" w:hAnsi="Courier New" w:cs="Courier New"/>
          <w:color w:val="008000"/>
          <w:sz w:val="16"/>
          <w:szCs w:val="16"/>
        </w:rPr>
        <w:t>된다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8000"/>
          <w:sz w:val="16"/>
          <w:szCs w:val="16"/>
        </w:rPr>
        <w:t>그릴</w:t>
      </w:r>
      <w:r>
        <w:rPr>
          <w:rFonts w:ascii="Courier New" w:hAnsi="Courier New" w:cs="Courier New"/>
          <w:color w:val="008000"/>
          <w:sz w:val="16"/>
          <w:szCs w:val="16"/>
        </w:rPr>
        <w:t xml:space="preserve"> </w:t>
      </w:r>
      <w:r>
        <w:rPr>
          <w:rFonts w:ascii="Courier New" w:hAnsi="Courier New" w:cs="Courier New"/>
          <w:color w:val="008000"/>
          <w:sz w:val="16"/>
          <w:szCs w:val="16"/>
        </w:rPr>
        <w:t>위치는</w:t>
      </w:r>
      <w:r>
        <w:rPr>
          <w:rFonts w:ascii="Courier New" w:hAnsi="Courier New" w:cs="Courier New"/>
          <w:color w:val="008000"/>
          <w:sz w:val="16"/>
          <w:szCs w:val="16"/>
        </w:rPr>
        <w:t xml:space="preserve"> 0,0 </w:t>
      </w:r>
      <w:r>
        <w:rPr>
          <w:rFonts w:ascii="Courier New" w:hAnsi="Courier New" w:cs="Courier New"/>
          <w:color w:val="008000"/>
          <w:sz w:val="16"/>
          <w:szCs w:val="16"/>
        </w:rPr>
        <w:t>으로</w:t>
      </w:r>
      <w:r>
        <w:rPr>
          <w:rFonts w:ascii="Courier New" w:hAnsi="Courier New" w:cs="Courier New"/>
          <w:color w:val="008000"/>
          <w:sz w:val="16"/>
          <w:szCs w:val="16"/>
        </w:rPr>
        <w:t xml:space="preserve"> </w:t>
      </w:r>
      <w:r>
        <w:rPr>
          <w:rFonts w:ascii="Courier New" w:hAnsi="Courier New" w:cs="Courier New"/>
          <w:color w:val="008000"/>
          <w:sz w:val="16"/>
          <w:szCs w:val="16"/>
        </w:rPr>
        <w:t>시작해서</w:t>
      </w:r>
      <w:r>
        <w:rPr>
          <w:rFonts w:ascii="Courier New" w:hAnsi="Courier New" w:cs="Courier New"/>
          <w:color w:val="008000"/>
          <w:sz w:val="16"/>
          <w:szCs w:val="16"/>
        </w:rPr>
        <w:t xml:space="preserve"> getMeasuredWidth(), getMeasuredHeight() </w:t>
      </w:r>
      <w:r>
        <w:rPr>
          <w:rFonts w:ascii="Courier New" w:hAnsi="Courier New" w:cs="Courier New"/>
          <w:color w:val="008000"/>
          <w:sz w:val="16"/>
          <w:szCs w:val="16"/>
        </w:rPr>
        <w:t>까지</w:t>
      </w:r>
      <w:r>
        <w:rPr>
          <w:rFonts w:ascii="Courier New" w:hAnsi="Courier New" w:cs="Courier New"/>
          <w:color w:val="008000"/>
          <w:sz w:val="16"/>
          <w:szCs w:val="16"/>
        </w:rPr>
        <w:t xml:space="preserve"> </w:t>
      </w:r>
      <w:r>
        <w:rPr>
          <w:rFonts w:ascii="Courier New" w:hAnsi="Courier New" w:cs="Courier New"/>
          <w:color w:val="008000"/>
          <w:sz w:val="16"/>
          <w:szCs w:val="16"/>
        </w:rPr>
        <w:t>그리면</w:t>
      </w:r>
      <w:r>
        <w:rPr>
          <w:rFonts w:ascii="Courier New" w:hAnsi="Courier New" w:cs="Courier New"/>
          <w:color w:val="008000"/>
          <w:sz w:val="16"/>
          <w:szCs w:val="16"/>
        </w:rPr>
        <w:t xml:space="preserve"> </w:t>
      </w:r>
      <w:r>
        <w:rPr>
          <w:rFonts w:ascii="Courier New" w:hAnsi="Courier New" w:cs="Courier New"/>
          <w:color w:val="008000"/>
          <w:sz w:val="16"/>
          <w:szCs w:val="16"/>
        </w:rPr>
        <w:t>된다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0000"/>
          <w:sz w:val="16"/>
          <w:szCs w:val="16"/>
        </w:rPr>
        <w:br/>
      </w:r>
      <w:r>
        <w:rPr>
          <w:rFonts w:ascii="Courier New" w:hAnsi="Courier New" w:cs="Courier New"/>
          <w:color w:val="008000"/>
          <w:sz w:val="16"/>
          <w:szCs w:val="16"/>
        </w:rPr>
        <w:t xml:space="preserve">     * super </w:t>
      </w:r>
      <w:r>
        <w:rPr>
          <w:rFonts w:ascii="Courier New" w:hAnsi="Courier New" w:cs="Courier New"/>
          <w:color w:val="008000"/>
          <w:sz w:val="16"/>
          <w:szCs w:val="16"/>
        </w:rPr>
        <w:t>메소드에서는</w:t>
      </w:r>
      <w:r>
        <w:rPr>
          <w:rFonts w:ascii="Courier New" w:hAnsi="Courier New" w:cs="Courier New"/>
          <w:color w:val="008000"/>
          <w:sz w:val="16"/>
          <w:szCs w:val="16"/>
        </w:rPr>
        <w:t xml:space="preserve"> </w:t>
      </w:r>
      <w:r>
        <w:rPr>
          <w:rFonts w:ascii="Courier New" w:hAnsi="Courier New" w:cs="Courier New"/>
          <w:color w:val="008000"/>
          <w:sz w:val="16"/>
          <w:szCs w:val="16"/>
        </w:rPr>
        <w:t>아무것도</w:t>
      </w:r>
      <w:r>
        <w:rPr>
          <w:rFonts w:ascii="Courier New" w:hAnsi="Courier New" w:cs="Courier New"/>
          <w:color w:val="008000"/>
          <w:sz w:val="16"/>
          <w:szCs w:val="16"/>
        </w:rPr>
        <w:t xml:space="preserve"> </w:t>
      </w:r>
      <w:r>
        <w:rPr>
          <w:rFonts w:ascii="Courier New" w:hAnsi="Courier New" w:cs="Courier New"/>
          <w:color w:val="008000"/>
          <w:sz w:val="16"/>
          <w:szCs w:val="16"/>
        </w:rPr>
        <w:t>하지않기때문에</w:t>
      </w:r>
      <w:r>
        <w:rPr>
          <w:rFonts w:ascii="Courier New" w:hAnsi="Courier New" w:cs="Courier New"/>
          <w:color w:val="008000"/>
          <w:sz w:val="16"/>
          <w:szCs w:val="16"/>
        </w:rPr>
        <w:t xml:space="preserve"> </w:t>
      </w:r>
      <w:r>
        <w:rPr>
          <w:rFonts w:ascii="Courier New" w:hAnsi="Courier New" w:cs="Courier New"/>
          <w:color w:val="008000"/>
          <w:sz w:val="16"/>
          <w:szCs w:val="16"/>
        </w:rPr>
        <w:t>쓰지</w:t>
      </w:r>
      <w:r>
        <w:rPr>
          <w:rFonts w:ascii="Courier New" w:hAnsi="Courier New" w:cs="Courier New"/>
          <w:color w:val="008000"/>
          <w:sz w:val="16"/>
          <w:szCs w:val="16"/>
        </w:rPr>
        <w:t xml:space="preserve"> </w:t>
      </w:r>
      <w:r>
        <w:rPr>
          <w:rFonts w:ascii="Courier New" w:hAnsi="Courier New" w:cs="Courier New"/>
          <w:color w:val="008000"/>
          <w:sz w:val="16"/>
          <w:szCs w:val="16"/>
        </w:rPr>
        <w:t>않는다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w:t>
      </w:r>
      <w:r>
        <w:rPr>
          <w:rFonts w:ascii="Courier New" w:hAnsi="Courier New" w:cs="Courier New"/>
          <w:color w:val="000000"/>
          <w:sz w:val="16"/>
          <w:szCs w:val="16"/>
        </w:rPr>
        <w:br/>
        <w:t xml:space="preserve">    @Override</w:t>
      </w:r>
      <w:r>
        <w:rPr>
          <w:rFonts w:ascii="Courier New" w:hAnsi="Courier New" w:cs="Courier New"/>
          <w:color w:val="000000"/>
          <w:sz w:val="16"/>
          <w:szCs w:val="16"/>
        </w:rPr>
        <w:br/>
        <w:t xml:space="preserve">    </w:t>
      </w:r>
      <w:r>
        <w:rPr>
          <w:rFonts w:ascii="Courier New" w:hAnsi="Courier New" w:cs="Courier New"/>
          <w:color w:val="0000FF"/>
          <w:sz w:val="16"/>
          <w:szCs w:val="16"/>
        </w:rPr>
        <w:t>protected</w:t>
      </w:r>
      <w:r>
        <w:rPr>
          <w:rFonts w:ascii="Courier New" w:hAnsi="Courier New" w:cs="Courier New"/>
          <w:color w:val="000000"/>
          <w:sz w:val="16"/>
          <w:szCs w:val="16"/>
        </w:rPr>
        <w:t xml:space="preserve"> </w:t>
      </w:r>
      <w:r>
        <w:rPr>
          <w:rFonts w:ascii="Courier New" w:hAnsi="Courier New" w:cs="Courier New"/>
          <w:color w:val="0000FF"/>
          <w:sz w:val="16"/>
          <w:szCs w:val="16"/>
        </w:rPr>
        <w:t>void</w:t>
      </w:r>
      <w:r>
        <w:rPr>
          <w:rFonts w:ascii="Courier New" w:hAnsi="Courier New" w:cs="Courier New"/>
          <w:color w:val="000000"/>
          <w:sz w:val="16"/>
          <w:szCs w:val="16"/>
        </w:rPr>
        <w:t xml:space="preserve"> onDraw(Canvas canvas) {</w:t>
      </w:r>
      <w:r>
        <w:rPr>
          <w:rFonts w:ascii="Courier New" w:hAnsi="Courier New" w:cs="Courier New"/>
          <w:color w:val="000000"/>
          <w:sz w:val="16"/>
          <w:szCs w:val="16"/>
        </w:rPr>
        <w:br/>
        <w:t xml:space="preserve">        </w:t>
      </w:r>
      <w:r>
        <w:rPr>
          <w:rFonts w:ascii="Courier New" w:hAnsi="Courier New" w:cs="Courier New"/>
          <w:color w:val="0000FF"/>
          <w:sz w:val="16"/>
          <w:szCs w:val="16"/>
        </w:rPr>
        <w:t>final</w:t>
      </w:r>
      <w:r>
        <w:rPr>
          <w:rFonts w:ascii="Courier New" w:hAnsi="Courier New" w:cs="Courier New"/>
          <w:color w:val="000000"/>
          <w:sz w:val="16"/>
          <w:szCs w:val="16"/>
        </w:rPr>
        <w:t xml:space="preserve"> Paint p = </w:t>
      </w:r>
      <w:r>
        <w:rPr>
          <w:rFonts w:ascii="Courier New" w:hAnsi="Courier New" w:cs="Courier New"/>
          <w:color w:val="0000FF"/>
          <w:sz w:val="16"/>
          <w:szCs w:val="16"/>
        </w:rPr>
        <w:t>new</w:t>
      </w:r>
      <w:r>
        <w:rPr>
          <w:rFonts w:ascii="Courier New" w:hAnsi="Courier New" w:cs="Courier New"/>
          <w:color w:val="000000"/>
          <w:sz w:val="16"/>
          <w:szCs w:val="16"/>
        </w:rPr>
        <w:t xml:space="preserve"> Paint();</w:t>
      </w:r>
      <w:r>
        <w:rPr>
          <w:rFonts w:ascii="Courier New" w:hAnsi="Courier New" w:cs="Courier New"/>
          <w:color w:val="000000"/>
          <w:sz w:val="16"/>
          <w:szCs w:val="16"/>
        </w:rPr>
        <w:br/>
        <w:t xml:space="preserve">        p.setColor(backgroundColor);</w:t>
      </w:r>
      <w:r>
        <w:rPr>
          <w:rFonts w:ascii="Courier New" w:hAnsi="Courier New" w:cs="Courier New"/>
          <w:color w:val="000000"/>
          <w:sz w:val="16"/>
          <w:szCs w:val="16"/>
        </w:rPr>
        <w:br/>
        <w:t xml:space="preserve">        canvas.drawRect(0,0,getMeasuredWidth(),getMeasuredHeight(), p);</w:t>
      </w:r>
      <w:r>
        <w:rPr>
          <w:rFonts w:ascii="Courier New" w:hAnsi="Courier New" w:cs="Courier New"/>
          <w:color w:val="000000"/>
          <w:sz w:val="16"/>
          <w:szCs w:val="16"/>
        </w:rPr>
        <w:br/>
        <w:t xml:space="preserve">        </w:t>
      </w:r>
      <w:r>
        <w:rPr>
          <w:rFonts w:ascii="Courier New" w:hAnsi="Courier New" w:cs="Courier New"/>
          <w:color w:val="0000FF"/>
          <w:sz w:val="16"/>
          <w:szCs w:val="16"/>
        </w:rPr>
        <w:t>if</w:t>
      </w:r>
      <w:r>
        <w:rPr>
          <w:rFonts w:ascii="Courier New" w:hAnsi="Courier New" w:cs="Courier New"/>
          <w:color w:val="000000"/>
          <w:sz w:val="16"/>
          <w:szCs w:val="16"/>
        </w:rPr>
        <w:t xml:space="preserve"> (text != null) {</w:t>
      </w:r>
      <w:r>
        <w:rPr>
          <w:rFonts w:ascii="Courier New" w:hAnsi="Courier New" w:cs="Courier New"/>
          <w:color w:val="000000"/>
          <w:sz w:val="16"/>
          <w:szCs w:val="16"/>
        </w:rPr>
        <w:br/>
        <w:t xml:space="preserve">            p.setColor(Color.BLACK);</w:t>
      </w:r>
      <w:r>
        <w:rPr>
          <w:rFonts w:ascii="Courier New" w:hAnsi="Courier New" w:cs="Courier New"/>
          <w:color w:val="000000"/>
          <w:sz w:val="16"/>
          <w:szCs w:val="16"/>
        </w:rPr>
        <w:br/>
        <w:t xml:space="preserve">            canvas.drawText(text, 10, 15, p); </w:t>
      </w:r>
      <w:r>
        <w:rPr>
          <w:rFonts w:ascii="Courier New" w:hAnsi="Courier New" w:cs="Courier New"/>
          <w:color w:val="008000"/>
          <w:sz w:val="16"/>
          <w:szCs w:val="16"/>
        </w:rPr>
        <w:t xml:space="preserve">// </w:t>
      </w:r>
      <w:r>
        <w:rPr>
          <w:rFonts w:ascii="Courier New" w:hAnsi="Courier New" w:cs="Courier New"/>
          <w:color w:val="008000"/>
          <w:sz w:val="16"/>
          <w:szCs w:val="16"/>
        </w:rPr>
        <w:t>왼쪽</w:t>
      </w:r>
      <w:r>
        <w:rPr>
          <w:rFonts w:ascii="Courier New" w:hAnsi="Courier New" w:cs="Courier New"/>
          <w:color w:val="008000"/>
          <w:sz w:val="16"/>
          <w:szCs w:val="16"/>
        </w:rPr>
        <w:t xml:space="preserve"> </w:t>
      </w:r>
      <w:r>
        <w:rPr>
          <w:rFonts w:ascii="Courier New" w:hAnsi="Courier New" w:cs="Courier New"/>
          <w:color w:val="008000"/>
          <w:sz w:val="16"/>
          <w:szCs w:val="16"/>
        </w:rPr>
        <w:t>아래를</w:t>
      </w:r>
      <w:r>
        <w:rPr>
          <w:rFonts w:ascii="Courier New" w:hAnsi="Courier New" w:cs="Courier New"/>
          <w:color w:val="008000"/>
          <w:sz w:val="16"/>
          <w:szCs w:val="16"/>
        </w:rPr>
        <w:t xml:space="preserve"> 0,0 </w:t>
      </w:r>
      <w:r>
        <w:rPr>
          <w:rFonts w:ascii="Courier New" w:hAnsi="Courier New" w:cs="Courier New"/>
          <w:color w:val="008000"/>
          <w:sz w:val="16"/>
          <w:szCs w:val="16"/>
        </w:rPr>
        <w:t>으로</w:t>
      </w:r>
      <w:r>
        <w:rPr>
          <w:rFonts w:ascii="Courier New" w:hAnsi="Courier New" w:cs="Courier New"/>
          <w:color w:val="008000"/>
          <w:sz w:val="16"/>
          <w:szCs w:val="16"/>
        </w:rPr>
        <w:t xml:space="preserve"> </w:t>
      </w:r>
      <w:r>
        <w:rPr>
          <w:rFonts w:ascii="Courier New" w:hAnsi="Courier New" w:cs="Courier New"/>
          <w:color w:val="008000"/>
          <w:sz w:val="16"/>
          <w:szCs w:val="16"/>
        </w:rPr>
        <w:t>보고있음</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Log.w(Constants.TAG,</w:t>
      </w:r>
      <w:r>
        <w:rPr>
          <w:rFonts w:ascii="Courier New" w:hAnsi="Courier New" w:cs="Courier New"/>
          <w:color w:val="006080"/>
          <w:sz w:val="16"/>
          <w:szCs w:val="16"/>
        </w:rPr>
        <w:t>"onDraw("</w:t>
      </w:r>
      <w:r>
        <w:rPr>
          <w:rFonts w:ascii="Courier New" w:hAnsi="Courier New" w:cs="Courier New"/>
          <w:color w:val="000000"/>
          <w:sz w:val="16"/>
          <w:szCs w:val="16"/>
        </w:rPr>
        <w:t>+canvas+</w:t>
      </w:r>
      <w:r>
        <w:rPr>
          <w:rFonts w:ascii="Courier New" w:hAnsi="Courier New" w:cs="Courier New"/>
          <w:color w:val="006080"/>
          <w:sz w:val="16"/>
          <w:szCs w:val="16"/>
        </w:rPr>
        <w:t>")"</w:t>
      </w:r>
      <w:r>
        <w:rPr>
          <w:rFonts w:ascii="Courier New" w:hAnsi="Courier New" w:cs="Courier New"/>
          <w:color w:val="000000"/>
          <w:sz w:val="16"/>
          <w:szCs w:val="16"/>
        </w:rPr>
        <w:t>);</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8000"/>
          <w:sz w:val="16"/>
          <w:szCs w:val="16"/>
        </w:rPr>
        <w:t>현재</w:t>
      </w:r>
      <w:r>
        <w:rPr>
          <w:rFonts w:ascii="Courier New" w:hAnsi="Courier New" w:cs="Courier New"/>
          <w:color w:val="008000"/>
          <w:sz w:val="16"/>
          <w:szCs w:val="16"/>
        </w:rPr>
        <w:t xml:space="preserve"> view </w:t>
      </w:r>
      <w:r>
        <w:rPr>
          <w:rFonts w:ascii="Courier New" w:hAnsi="Courier New" w:cs="Courier New"/>
          <w:color w:val="008000"/>
          <w:sz w:val="16"/>
          <w:szCs w:val="16"/>
        </w:rPr>
        <w:t>가</w:t>
      </w:r>
      <w:r>
        <w:rPr>
          <w:rFonts w:ascii="Courier New" w:hAnsi="Courier New" w:cs="Courier New"/>
          <w:color w:val="008000"/>
          <w:sz w:val="16"/>
          <w:szCs w:val="16"/>
        </w:rPr>
        <w:t xml:space="preserve"> focus </w:t>
      </w:r>
      <w:r>
        <w:rPr>
          <w:rFonts w:ascii="Courier New" w:hAnsi="Courier New" w:cs="Courier New"/>
          <w:color w:val="008000"/>
          <w:sz w:val="16"/>
          <w:szCs w:val="16"/>
        </w:rPr>
        <w:t>상태일때</w:t>
      </w:r>
      <w:r>
        <w:rPr>
          <w:rFonts w:ascii="Courier New" w:hAnsi="Courier New" w:cs="Courier New"/>
          <w:color w:val="008000"/>
          <w:sz w:val="16"/>
          <w:szCs w:val="16"/>
        </w:rPr>
        <w:t xml:space="preserve"> key </w:t>
      </w:r>
      <w:r>
        <w:rPr>
          <w:rFonts w:ascii="Courier New" w:hAnsi="Courier New" w:cs="Courier New"/>
          <w:color w:val="008000"/>
          <w:sz w:val="16"/>
          <w:szCs w:val="16"/>
        </w:rPr>
        <w:t>를</w:t>
      </w:r>
      <w:r>
        <w:rPr>
          <w:rFonts w:ascii="Courier New" w:hAnsi="Courier New" w:cs="Courier New"/>
          <w:color w:val="008000"/>
          <w:sz w:val="16"/>
          <w:szCs w:val="16"/>
        </w:rPr>
        <w:t xml:space="preserve"> </w:t>
      </w:r>
      <w:r>
        <w:rPr>
          <w:rFonts w:ascii="Courier New" w:hAnsi="Courier New" w:cs="Courier New"/>
          <w:color w:val="008000"/>
          <w:sz w:val="16"/>
          <w:szCs w:val="16"/>
        </w:rPr>
        <w:t>누르면</w:t>
      </w:r>
      <w:r>
        <w:rPr>
          <w:rFonts w:ascii="Courier New" w:hAnsi="Courier New" w:cs="Courier New"/>
          <w:color w:val="008000"/>
          <w:sz w:val="16"/>
          <w:szCs w:val="16"/>
        </w:rPr>
        <w:t xml:space="preserve"> </w:t>
      </w:r>
      <w:r>
        <w:rPr>
          <w:rFonts w:ascii="Courier New" w:hAnsi="Courier New" w:cs="Courier New"/>
          <w:color w:val="008000"/>
          <w:sz w:val="16"/>
          <w:szCs w:val="16"/>
        </w:rPr>
        <w:t>이</w:t>
      </w:r>
      <w:r>
        <w:rPr>
          <w:rFonts w:ascii="Courier New" w:hAnsi="Courier New" w:cs="Courier New"/>
          <w:color w:val="008000"/>
          <w:sz w:val="16"/>
          <w:szCs w:val="16"/>
        </w:rPr>
        <w:t xml:space="preserve"> </w:t>
      </w:r>
      <w:r>
        <w:rPr>
          <w:rFonts w:ascii="Courier New" w:hAnsi="Courier New" w:cs="Courier New"/>
          <w:color w:val="008000"/>
          <w:sz w:val="16"/>
          <w:szCs w:val="16"/>
        </w:rPr>
        <w:t>메소드가</w:t>
      </w:r>
      <w:r>
        <w:rPr>
          <w:rFonts w:ascii="Courier New" w:hAnsi="Courier New" w:cs="Courier New"/>
          <w:color w:val="008000"/>
          <w:sz w:val="16"/>
          <w:szCs w:val="16"/>
        </w:rPr>
        <w:t xml:space="preserve"> </w:t>
      </w:r>
      <w:r>
        <w:rPr>
          <w:rFonts w:ascii="Courier New" w:hAnsi="Courier New" w:cs="Courier New"/>
          <w:color w:val="008000"/>
          <w:sz w:val="16"/>
          <w:szCs w:val="16"/>
        </w:rPr>
        <w:t>호출됨</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8000"/>
          <w:sz w:val="16"/>
          <w:szCs w:val="16"/>
        </w:rPr>
        <w:t>즉</w:t>
      </w:r>
      <w:r>
        <w:rPr>
          <w:rFonts w:ascii="Courier New" w:hAnsi="Courier New" w:cs="Courier New"/>
          <w:color w:val="008000"/>
          <w:sz w:val="16"/>
          <w:szCs w:val="16"/>
        </w:rPr>
        <w:t xml:space="preserve"> </w:t>
      </w:r>
      <w:r>
        <w:rPr>
          <w:rFonts w:ascii="Courier New" w:hAnsi="Courier New" w:cs="Courier New"/>
          <w:color w:val="008000"/>
          <w:sz w:val="16"/>
          <w:szCs w:val="16"/>
        </w:rPr>
        <w:t>이</w:t>
      </w:r>
      <w:r>
        <w:rPr>
          <w:rFonts w:ascii="Courier New" w:hAnsi="Courier New" w:cs="Courier New"/>
          <w:color w:val="008000"/>
          <w:sz w:val="16"/>
          <w:szCs w:val="16"/>
        </w:rPr>
        <w:t xml:space="preserve"> </w:t>
      </w:r>
      <w:r>
        <w:rPr>
          <w:rFonts w:ascii="Courier New" w:hAnsi="Courier New" w:cs="Courier New"/>
          <w:color w:val="008000"/>
          <w:sz w:val="16"/>
          <w:szCs w:val="16"/>
        </w:rPr>
        <w:t>메소드를</w:t>
      </w:r>
      <w:r>
        <w:rPr>
          <w:rFonts w:ascii="Courier New" w:hAnsi="Courier New" w:cs="Courier New"/>
          <w:color w:val="008000"/>
          <w:sz w:val="16"/>
          <w:szCs w:val="16"/>
        </w:rPr>
        <w:t xml:space="preserve"> </w:t>
      </w:r>
      <w:r>
        <w:rPr>
          <w:rFonts w:ascii="Courier New" w:hAnsi="Courier New" w:cs="Courier New"/>
          <w:color w:val="008000"/>
          <w:sz w:val="16"/>
          <w:szCs w:val="16"/>
        </w:rPr>
        <w:t>사용하려면</w:t>
      </w:r>
      <w:r>
        <w:rPr>
          <w:rFonts w:ascii="Courier New" w:hAnsi="Courier New" w:cs="Courier New"/>
          <w:color w:val="008000"/>
          <w:sz w:val="16"/>
          <w:szCs w:val="16"/>
        </w:rPr>
        <w:t xml:space="preserve"> setFocusable(true) </w:t>
      </w:r>
      <w:r>
        <w:rPr>
          <w:rFonts w:ascii="Courier New" w:hAnsi="Courier New" w:cs="Courier New"/>
          <w:color w:val="008000"/>
          <w:sz w:val="16"/>
          <w:szCs w:val="16"/>
        </w:rPr>
        <w:t>여야함</w:t>
      </w:r>
      <w:r>
        <w:rPr>
          <w:rFonts w:ascii="Courier New" w:hAnsi="Courier New" w:cs="Courier New"/>
          <w:color w:val="008000"/>
          <w:sz w:val="16"/>
          <w:szCs w:val="16"/>
        </w:rPr>
        <w:t xml:space="preserve">. </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8000"/>
          <w:sz w:val="16"/>
          <w:szCs w:val="16"/>
        </w:rPr>
        <w:t>그리고</w:t>
      </w:r>
      <w:r>
        <w:rPr>
          <w:rFonts w:ascii="Courier New" w:hAnsi="Courier New" w:cs="Courier New"/>
          <w:color w:val="008000"/>
          <w:sz w:val="16"/>
          <w:szCs w:val="16"/>
        </w:rPr>
        <w:t xml:space="preserve"> super </w:t>
      </w:r>
      <w:r>
        <w:rPr>
          <w:rFonts w:ascii="Courier New" w:hAnsi="Courier New" w:cs="Courier New"/>
          <w:color w:val="008000"/>
          <w:sz w:val="16"/>
          <w:szCs w:val="16"/>
        </w:rPr>
        <w:t>메소드에서는</w:t>
      </w:r>
      <w:r>
        <w:rPr>
          <w:rFonts w:ascii="Courier New" w:hAnsi="Courier New" w:cs="Courier New"/>
          <w:color w:val="008000"/>
          <w:sz w:val="16"/>
          <w:szCs w:val="16"/>
        </w:rPr>
        <w:t xml:space="preserve"> </w:t>
      </w:r>
      <w:r>
        <w:rPr>
          <w:rFonts w:ascii="Courier New" w:hAnsi="Courier New" w:cs="Courier New"/>
          <w:color w:val="008000"/>
          <w:sz w:val="16"/>
          <w:szCs w:val="16"/>
        </w:rPr>
        <w:t>기본적인</w:t>
      </w:r>
      <w:r>
        <w:rPr>
          <w:rFonts w:ascii="Courier New" w:hAnsi="Courier New" w:cs="Courier New"/>
          <w:color w:val="008000"/>
          <w:sz w:val="16"/>
          <w:szCs w:val="16"/>
        </w:rPr>
        <w:t xml:space="preserve"> </w:t>
      </w:r>
      <w:r>
        <w:rPr>
          <w:rFonts w:ascii="Courier New" w:hAnsi="Courier New" w:cs="Courier New"/>
          <w:color w:val="008000"/>
          <w:sz w:val="16"/>
          <w:szCs w:val="16"/>
        </w:rPr>
        <w:t>키</w:t>
      </w:r>
      <w:r>
        <w:rPr>
          <w:rFonts w:ascii="Courier New" w:hAnsi="Courier New" w:cs="Courier New"/>
          <w:color w:val="008000"/>
          <w:sz w:val="16"/>
          <w:szCs w:val="16"/>
        </w:rPr>
        <w:t xml:space="preserve"> </w:t>
      </w:r>
      <w:r>
        <w:rPr>
          <w:rFonts w:ascii="Courier New" w:hAnsi="Courier New" w:cs="Courier New"/>
          <w:color w:val="008000"/>
          <w:sz w:val="16"/>
          <w:szCs w:val="16"/>
        </w:rPr>
        <w:t>작업</w:t>
      </w:r>
      <w:r>
        <w:rPr>
          <w:rFonts w:ascii="Courier New" w:hAnsi="Courier New" w:cs="Courier New"/>
          <w:color w:val="008000"/>
          <w:sz w:val="16"/>
          <w:szCs w:val="16"/>
        </w:rPr>
        <w:t>(</w:t>
      </w:r>
      <w:r>
        <w:rPr>
          <w:rFonts w:ascii="Courier New" w:hAnsi="Courier New" w:cs="Courier New"/>
          <w:color w:val="008000"/>
          <w:sz w:val="16"/>
          <w:szCs w:val="16"/>
        </w:rPr>
        <w:t>예를들면</w:t>
      </w:r>
      <w:r>
        <w:rPr>
          <w:rFonts w:ascii="Courier New" w:hAnsi="Courier New" w:cs="Courier New"/>
          <w:color w:val="008000"/>
          <w:sz w:val="16"/>
          <w:szCs w:val="16"/>
        </w:rPr>
        <w:t xml:space="preserve"> BACK </w:t>
      </w:r>
      <w:r>
        <w:rPr>
          <w:rFonts w:ascii="Courier New" w:hAnsi="Courier New" w:cs="Courier New"/>
          <w:color w:val="008000"/>
          <w:sz w:val="16"/>
          <w:szCs w:val="16"/>
        </w:rPr>
        <w:t>키</w:t>
      </w:r>
      <w:r>
        <w:rPr>
          <w:rFonts w:ascii="Courier New" w:hAnsi="Courier New" w:cs="Courier New"/>
          <w:color w:val="008000"/>
          <w:sz w:val="16"/>
          <w:szCs w:val="16"/>
        </w:rPr>
        <w:t xml:space="preserve"> </w:t>
      </w:r>
      <w:r>
        <w:rPr>
          <w:rFonts w:ascii="Courier New" w:hAnsi="Courier New" w:cs="Courier New"/>
          <w:color w:val="008000"/>
          <w:sz w:val="16"/>
          <w:szCs w:val="16"/>
        </w:rPr>
        <w:t>누르면</w:t>
      </w:r>
      <w:r>
        <w:rPr>
          <w:rFonts w:ascii="Courier New" w:hAnsi="Courier New" w:cs="Courier New"/>
          <w:color w:val="008000"/>
          <w:sz w:val="16"/>
          <w:szCs w:val="16"/>
        </w:rPr>
        <w:t xml:space="preserve"> </w:t>
      </w:r>
      <w:r>
        <w:rPr>
          <w:rFonts w:ascii="Courier New" w:hAnsi="Courier New" w:cs="Courier New"/>
          <w:color w:val="008000"/>
          <w:sz w:val="16"/>
          <w:szCs w:val="16"/>
        </w:rPr>
        <w:t>종료</w:t>
      </w:r>
      <w:r>
        <w:rPr>
          <w:rFonts w:ascii="Courier New" w:hAnsi="Courier New" w:cs="Courier New"/>
          <w:color w:val="008000"/>
          <w:sz w:val="16"/>
          <w:szCs w:val="16"/>
        </w:rPr>
        <w:t>)</w:t>
      </w:r>
      <w:r>
        <w:rPr>
          <w:rFonts w:ascii="Courier New" w:hAnsi="Courier New" w:cs="Courier New"/>
          <w:color w:val="008000"/>
          <w:sz w:val="16"/>
          <w:szCs w:val="16"/>
        </w:rPr>
        <w:t>을</w:t>
      </w:r>
      <w:r>
        <w:rPr>
          <w:rFonts w:ascii="Courier New" w:hAnsi="Courier New" w:cs="Courier New"/>
          <w:color w:val="008000"/>
          <w:sz w:val="16"/>
          <w:szCs w:val="16"/>
        </w:rPr>
        <w:t xml:space="preserve"> </w:t>
      </w:r>
      <w:r>
        <w:rPr>
          <w:rFonts w:ascii="Courier New" w:hAnsi="Courier New" w:cs="Courier New"/>
          <w:color w:val="008000"/>
          <w:sz w:val="16"/>
          <w:szCs w:val="16"/>
        </w:rPr>
        <w:t>처리하기</w:t>
      </w:r>
      <w:r>
        <w:rPr>
          <w:rFonts w:ascii="Courier New" w:hAnsi="Courier New" w:cs="Courier New"/>
          <w:color w:val="008000"/>
          <w:sz w:val="16"/>
          <w:szCs w:val="16"/>
        </w:rPr>
        <w:t xml:space="preserve"> </w:t>
      </w:r>
      <w:r>
        <w:rPr>
          <w:rFonts w:ascii="Courier New" w:hAnsi="Courier New" w:cs="Courier New"/>
          <w:color w:val="008000"/>
          <w:sz w:val="16"/>
          <w:szCs w:val="16"/>
        </w:rPr>
        <w:t>때문에</w:t>
      </w:r>
      <w:r>
        <w:rPr>
          <w:rFonts w:ascii="Courier New" w:hAnsi="Courier New" w:cs="Courier New"/>
          <w:color w:val="008000"/>
          <w:sz w:val="16"/>
          <w:szCs w:val="16"/>
        </w:rPr>
        <w:t xml:space="preserve"> </w:t>
      </w:r>
      <w:r>
        <w:rPr>
          <w:rFonts w:ascii="Courier New" w:hAnsi="Courier New" w:cs="Courier New"/>
          <w:color w:val="008000"/>
          <w:sz w:val="16"/>
          <w:szCs w:val="16"/>
        </w:rPr>
        <w:t>일반적으로</w:t>
      </w:r>
      <w:r>
        <w:rPr>
          <w:rFonts w:ascii="Courier New" w:hAnsi="Courier New" w:cs="Courier New"/>
          <w:color w:val="008000"/>
          <w:sz w:val="16"/>
          <w:szCs w:val="16"/>
        </w:rPr>
        <w:t xml:space="preserve"> return </w:t>
      </w:r>
      <w:r>
        <w:rPr>
          <w:rFonts w:ascii="Courier New" w:hAnsi="Courier New" w:cs="Courier New"/>
          <w:color w:val="008000"/>
          <w:sz w:val="16"/>
          <w:szCs w:val="16"/>
        </w:rPr>
        <w:t>시에</w:t>
      </w:r>
      <w:r>
        <w:rPr>
          <w:rFonts w:ascii="Courier New" w:hAnsi="Courier New" w:cs="Courier New"/>
          <w:color w:val="008000"/>
          <w:sz w:val="16"/>
          <w:szCs w:val="16"/>
        </w:rPr>
        <w:t xml:space="preserve"> </w:t>
      </w:r>
      <w:r>
        <w:rPr>
          <w:rFonts w:ascii="Courier New" w:hAnsi="Courier New" w:cs="Courier New"/>
          <w:color w:val="008000"/>
          <w:sz w:val="16"/>
          <w:szCs w:val="16"/>
        </w:rPr>
        <w:t>호출하는게</w:t>
      </w:r>
      <w:r>
        <w:rPr>
          <w:rFonts w:ascii="Courier New" w:hAnsi="Courier New" w:cs="Courier New"/>
          <w:color w:val="008000"/>
          <w:sz w:val="16"/>
          <w:szCs w:val="16"/>
        </w:rPr>
        <w:t xml:space="preserve"> </w:t>
      </w:r>
      <w:r>
        <w:rPr>
          <w:rFonts w:ascii="Courier New" w:hAnsi="Courier New" w:cs="Courier New"/>
          <w:color w:val="008000"/>
          <w:sz w:val="16"/>
          <w:szCs w:val="16"/>
        </w:rPr>
        <w:t>좋다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8000"/>
          <w:sz w:val="16"/>
          <w:szCs w:val="16"/>
        </w:rPr>
        <w:t>만약</w:t>
      </w:r>
      <w:r>
        <w:rPr>
          <w:rFonts w:ascii="Courier New" w:hAnsi="Courier New" w:cs="Courier New"/>
          <w:color w:val="008000"/>
          <w:sz w:val="16"/>
          <w:szCs w:val="16"/>
        </w:rPr>
        <w:t xml:space="preserve"> </w:t>
      </w:r>
      <w:r>
        <w:rPr>
          <w:rFonts w:ascii="Courier New" w:hAnsi="Courier New" w:cs="Courier New"/>
          <w:color w:val="008000"/>
          <w:sz w:val="16"/>
          <w:szCs w:val="16"/>
        </w:rPr>
        <w:t>기본적인</w:t>
      </w:r>
      <w:r>
        <w:rPr>
          <w:rFonts w:ascii="Courier New" w:hAnsi="Courier New" w:cs="Courier New"/>
          <w:color w:val="008000"/>
          <w:sz w:val="16"/>
          <w:szCs w:val="16"/>
        </w:rPr>
        <w:t xml:space="preserve"> </w:t>
      </w:r>
      <w:r>
        <w:rPr>
          <w:rFonts w:ascii="Courier New" w:hAnsi="Courier New" w:cs="Courier New"/>
          <w:color w:val="008000"/>
          <w:sz w:val="16"/>
          <w:szCs w:val="16"/>
        </w:rPr>
        <w:t>작업을</w:t>
      </w:r>
      <w:r>
        <w:rPr>
          <w:rFonts w:ascii="Courier New" w:hAnsi="Courier New" w:cs="Courier New"/>
          <w:color w:val="008000"/>
          <w:sz w:val="16"/>
          <w:szCs w:val="16"/>
        </w:rPr>
        <w:t xml:space="preserve"> </w:t>
      </w:r>
      <w:r>
        <w:rPr>
          <w:rFonts w:ascii="Courier New" w:hAnsi="Courier New" w:cs="Courier New"/>
          <w:color w:val="008000"/>
          <w:sz w:val="16"/>
          <w:szCs w:val="16"/>
        </w:rPr>
        <w:t>하지않게</w:t>
      </w:r>
      <w:r>
        <w:rPr>
          <w:rFonts w:ascii="Courier New" w:hAnsi="Courier New" w:cs="Courier New"/>
          <w:color w:val="008000"/>
          <w:sz w:val="16"/>
          <w:szCs w:val="16"/>
        </w:rPr>
        <w:t xml:space="preserve"> </w:t>
      </w:r>
      <w:r>
        <w:rPr>
          <w:rFonts w:ascii="Courier New" w:hAnsi="Courier New" w:cs="Courier New"/>
          <w:color w:val="008000"/>
          <w:sz w:val="16"/>
          <w:szCs w:val="16"/>
        </w:rPr>
        <w:t>하려면</w:t>
      </w:r>
      <w:r>
        <w:rPr>
          <w:rFonts w:ascii="Courier New" w:hAnsi="Courier New" w:cs="Courier New"/>
          <w:color w:val="008000"/>
          <w:sz w:val="16"/>
          <w:szCs w:val="16"/>
        </w:rPr>
        <w:t xml:space="preserve"> super </w:t>
      </w:r>
      <w:r>
        <w:rPr>
          <w:rFonts w:ascii="Courier New" w:hAnsi="Courier New" w:cs="Courier New"/>
          <w:color w:val="008000"/>
          <w:sz w:val="16"/>
          <w:szCs w:val="16"/>
        </w:rPr>
        <w:t>함수를</w:t>
      </w:r>
      <w:r>
        <w:rPr>
          <w:rFonts w:ascii="Courier New" w:hAnsi="Courier New" w:cs="Courier New"/>
          <w:color w:val="008000"/>
          <w:sz w:val="16"/>
          <w:szCs w:val="16"/>
        </w:rPr>
        <w:t xml:space="preserve"> </w:t>
      </w:r>
      <w:r>
        <w:rPr>
          <w:rFonts w:ascii="Courier New" w:hAnsi="Courier New" w:cs="Courier New"/>
          <w:color w:val="008000"/>
          <w:sz w:val="16"/>
          <w:szCs w:val="16"/>
        </w:rPr>
        <w:t>호출하지</w:t>
      </w:r>
      <w:r>
        <w:rPr>
          <w:rFonts w:ascii="Courier New" w:hAnsi="Courier New" w:cs="Courier New"/>
          <w:color w:val="008000"/>
          <w:sz w:val="16"/>
          <w:szCs w:val="16"/>
        </w:rPr>
        <w:t xml:space="preserve"> </w:t>
      </w:r>
      <w:r>
        <w:rPr>
          <w:rFonts w:ascii="Courier New" w:hAnsi="Courier New" w:cs="Courier New"/>
          <w:color w:val="008000"/>
          <w:sz w:val="16"/>
          <w:szCs w:val="16"/>
        </w:rPr>
        <w:t>않아도</w:t>
      </w:r>
      <w:r>
        <w:rPr>
          <w:rFonts w:ascii="Courier New" w:hAnsi="Courier New" w:cs="Courier New"/>
          <w:color w:val="008000"/>
          <w:sz w:val="16"/>
          <w:szCs w:val="16"/>
        </w:rPr>
        <w:t xml:space="preserve"> </w:t>
      </w:r>
      <w:r>
        <w:rPr>
          <w:rFonts w:ascii="Courier New" w:hAnsi="Courier New" w:cs="Courier New"/>
          <w:color w:val="008000"/>
          <w:sz w:val="16"/>
          <w:szCs w:val="16"/>
        </w:rPr>
        <w:t>된다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8000"/>
          <w:sz w:val="16"/>
          <w:szCs w:val="16"/>
        </w:rPr>
        <w:t>다른</w:t>
      </w:r>
      <w:r>
        <w:rPr>
          <w:rFonts w:ascii="Courier New" w:hAnsi="Courier New" w:cs="Courier New"/>
          <w:color w:val="008000"/>
          <w:sz w:val="16"/>
          <w:szCs w:val="16"/>
        </w:rPr>
        <w:t xml:space="preserve"> event </w:t>
      </w:r>
      <w:r>
        <w:rPr>
          <w:rFonts w:ascii="Courier New" w:hAnsi="Courier New" w:cs="Courier New"/>
          <w:color w:val="008000"/>
          <w:sz w:val="16"/>
          <w:szCs w:val="16"/>
        </w:rPr>
        <w:t>메소드들도</w:t>
      </w:r>
      <w:r>
        <w:rPr>
          <w:rFonts w:ascii="Courier New" w:hAnsi="Courier New" w:cs="Courier New"/>
          <w:color w:val="008000"/>
          <w:sz w:val="16"/>
          <w:szCs w:val="16"/>
        </w:rPr>
        <w:t xml:space="preserve"> </w:t>
      </w:r>
      <w:r>
        <w:rPr>
          <w:rFonts w:ascii="Courier New" w:hAnsi="Courier New" w:cs="Courier New"/>
          <w:color w:val="008000"/>
          <w:sz w:val="16"/>
          <w:szCs w:val="16"/>
        </w:rPr>
        <w:t>유사하게</w:t>
      </w:r>
      <w:r>
        <w:rPr>
          <w:rFonts w:ascii="Courier New" w:hAnsi="Courier New" w:cs="Courier New"/>
          <w:color w:val="008000"/>
          <w:sz w:val="16"/>
          <w:szCs w:val="16"/>
        </w:rPr>
        <w:t xml:space="preserve"> </w:t>
      </w:r>
      <w:r>
        <w:rPr>
          <w:rFonts w:ascii="Courier New" w:hAnsi="Courier New" w:cs="Courier New"/>
          <w:color w:val="008000"/>
          <w:sz w:val="16"/>
          <w:szCs w:val="16"/>
        </w:rPr>
        <w:t>동작한다</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w:t>
      </w:r>
      <w:r>
        <w:rPr>
          <w:rFonts w:ascii="Courier New" w:hAnsi="Courier New" w:cs="Courier New"/>
          <w:color w:val="000000"/>
          <w:sz w:val="16"/>
          <w:szCs w:val="16"/>
        </w:rPr>
        <w:br/>
        <w:t xml:space="preserve">    @Override</w:t>
      </w:r>
      <w:r>
        <w:rPr>
          <w:rFonts w:ascii="Courier New" w:hAnsi="Courier New" w:cs="Courier New"/>
          <w:color w:val="000000"/>
          <w:sz w:val="16"/>
          <w:szCs w:val="16"/>
        </w:rPr>
        <w:br/>
        <w:t xml:space="preserve">    </w:t>
      </w:r>
      <w:r>
        <w:rPr>
          <w:rFonts w:ascii="Courier New" w:hAnsi="Courier New" w:cs="Courier New"/>
          <w:color w:val="0000FF"/>
          <w:sz w:val="16"/>
          <w:szCs w:val="16"/>
        </w:rPr>
        <w:t>public</w:t>
      </w:r>
      <w:r>
        <w:rPr>
          <w:rFonts w:ascii="Courier New" w:hAnsi="Courier New" w:cs="Courier New"/>
          <w:color w:val="000000"/>
          <w:sz w:val="16"/>
          <w:szCs w:val="16"/>
        </w:rPr>
        <w:t xml:space="preserve"> </w:t>
      </w:r>
      <w:r>
        <w:rPr>
          <w:rFonts w:ascii="Courier New" w:hAnsi="Courier New" w:cs="Courier New"/>
          <w:color w:val="0000FF"/>
          <w:sz w:val="16"/>
          <w:szCs w:val="16"/>
        </w:rPr>
        <w:t>boolean</w:t>
      </w:r>
      <w:r>
        <w:rPr>
          <w:rFonts w:ascii="Courier New" w:hAnsi="Courier New" w:cs="Courier New"/>
          <w:color w:val="000000"/>
          <w:sz w:val="16"/>
          <w:szCs w:val="16"/>
        </w:rPr>
        <w:t xml:space="preserve"> onKeyDown(</w:t>
      </w:r>
      <w:r>
        <w:rPr>
          <w:rFonts w:ascii="Courier New" w:hAnsi="Courier New" w:cs="Courier New"/>
          <w:color w:val="0000FF"/>
          <w:sz w:val="16"/>
          <w:szCs w:val="16"/>
        </w:rPr>
        <w:t>int</w:t>
      </w:r>
      <w:r>
        <w:rPr>
          <w:rFonts w:ascii="Courier New" w:hAnsi="Courier New" w:cs="Courier New"/>
          <w:color w:val="000000"/>
          <w:sz w:val="16"/>
          <w:szCs w:val="16"/>
        </w:rPr>
        <w:t xml:space="preserve"> keyCode, KeyEvent event) {</w:t>
      </w:r>
      <w:r>
        <w:rPr>
          <w:rFonts w:ascii="Courier New" w:hAnsi="Courier New" w:cs="Courier New"/>
          <w:color w:val="000000"/>
          <w:sz w:val="16"/>
          <w:szCs w:val="16"/>
        </w:rPr>
        <w:br/>
        <w:t xml:space="preserve">        Log.w(Constants.TAG,</w:t>
      </w:r>
      <w:r>
        <w:rPr>
          <w:rFonts w:ascii="Courier New" w:hAnsi="Courier New" w:cs="Courier New"/>
          <w:color w:val="006080"/>
          <w:sz w:val="16"/>
          <w:szCs w:val="16"/>
        </w:rPr>
        <w:t>"onKeyDown("</w:t>
      </w:r>
      <w:r>
        <w:rPr>
          <w:rFonts w:ascii="Courier New" w:hAnsi="Courier New" w:cs="Courier New"/>
          <w:color w:val="000000"/>
          <w:sz w:val="16"/>
          <w:szCs w:val="16"/>
        </w:rPr>
        <w:t>+keyCode+</w:t>
      </w:r>
      <w:r>
        <w:rPr>
          <w:rFonts w:ascii="Courier New" w:hAnsi="Courier New" w:cs="Courier New"/>
          <w:color w:val="006080"/>
          <w:sz w:val="16"/>
          <w:szCs w:val="16"/>
        </w:rPr>
        <w:t>","</w:t>
      </w:r>
      <w:r>
        <w:rPr>
          <w:rFonts w:ascii="Courier New" w:hAnsi="Courier New" w:cs="Courier New"/>
          <w:color w:val="000000"/>
          <w:sz w:val="16"/>
          <w:szCs w:val="16"/>
        </w:rPr>
        <w:t>+event+</w:t>
      </w:r>
      <w:r>
        <w:rPr>
          <w:rFonts w:ascii="Courier New" w:hAnsi="Courier New" w:cs="Courier New"/>
          <w:color w:val="006080"/>
          <w:sz w:val="16"/>
          <w:szCs w:val="16"/>
        </w:rPr>
        <w:t>")"</w:t>
      </w:r>
      <w:r>
        <w:rPr>
          <w:rFonts w:ascii="Courier New" w:hAnsi="Courier New" w:cs="Courier New"/>
          <w:color w:val="000000"/>
          <w:sz w:val="16"/>
          <w:szCs w:val="16"/>
        </w:rPr>
        <w:t>);</w:t>
      </w:r>
      <w:r>
        <w:rPr>
          <w:rFonts w:ascii="Courier New" w:hAnsi="Courier New" w:cs="Courier New"/>
          <w:color w:val="000000"/>
          <w:sz w:val="16"/>
          <w:szCs w:val="16"/>
        </w:rPr>
        <w:br/>
        <w:t xml:space="preserve">        </w:t>
      </w:r>
      <w:r>
        <w:rPr>
          <w:rFonts w:ascii="Courier New" w:hAnsi="Courier New" w:cs="Courier New"/>
          <w:color w:val="0000FF"/>
          <w:sz w:val="16"/>
          <w:szCs w:val="16"/>
        </w:rPr>
        <w:t>return</w:t>
      </w:r>
      <w:r>
        <w:rPr>
          <w:rFonts w:ascii="Courier New" w:hAnsi="Courier New" w:cs="Courier New"/>
          <w:color w:val="000000"/>
          <w:sz w:val="16"/>
          <w:szCs w:val="16"/>
        </w:rPr>
        <w:t xml:space="preserve"> </w:t>
      </w:r>
      <w:r>
        <w:rPr>
          <w:rFonts w:ascii="Courier New" w:hAnsi="Courier New" w:cs="Courier New"/>
          <w:color w:val="0000FF"/>
          <w:sz w:val="16"/>
          <w:szCs w:val="16"/>
        </w:rPr>
        <w:t>super</w:t>
      </w:r>
      <w:r>
        <w:rPr>
          <w:rFonts w:ascii="Courier New" w:hAnsi="Courier New" w:cs="Courier New"/>
          <w:color w:val="000000"/>
          <w:sz w:val="16"/>
          <w:szCs w:val="16"/>
        </w:rPr>
        <w:t xml:space="preserve">.onKeyDown(keyCode, event); </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8000"/>
          <w:sz w:val="16"/>
          <w:szCs w:val="16"/>
        </w:rPr>
        <w:t>이</w:t>
      </w:r>
      <w:r>
        <w:rPr>
          <w:rFonts w:ascii="Courier New" w:hAnsi="Courier New" w:cs="Courier New"/>
          <w:color w:val="008000"/>
          <w:sz w:val="16"/>
          <w:szCs w:val="16"/>
        </w:rPr>
        <w:t xml:space="preserve"> view </w:t>
      </w:r>
      <w:r>
        <w:rPr>
          <w:rFonts w:ascii="Courier New" w:hAnsi="Courier New" w:cs="Courier New"/>
          <w:color w:val="008000"/>
          <w:sz w:val="16"/>
          <w:szCs w:val="16"/>
        </w:rPr>
        <w:t>에</w:t>
      </w:r>
      <w:r>
        <w:rPr>
          <w:rFonts w:ascii="Courier New" w:hAnsi="Courier New" w:cs="Courier New"/>
          <w:color w:val="008000"/>
          <w:sz w:val="16"/>
          <w:szCs w:val="16"/>
        </w:rPr>
        <w:t xml:space="preserve"> touch </w:t>
      </w:r>
      <w:r>
        <w:rPr>
          <w:rFonts w:ascii="Courier New" w:hAnsi="Courier New" w:cs="Courier New"/>
          <w:color w:val="008000"/>
          <w:sz w:val="16"/>
          <w:szCs w:val="16"/>
        </w:rPr>
        <w:t>가</w:t>
      </w:r>
      <w:r>
        <w:rPr>
          <w:rFonts w:ascii="Courier New" w:hAnsi="Courier New" w:cs="Courier New"/>
          <w:color w:val="008000"/>
          <w:sz w:val="16"/>
          <w:szCs w:val="16"/>
        </w:rPr>
        <w:t xml:space="preserve"> </w:t>
      </w:r>
      <w:r>
        <w:rPr>
          <w:rFonts w:ascii="Courier New" w:hAnsi="Courier New" w:cs="Courier New"/>
          <w:color w:val="008000"/>
          <w:sz w:val="16"/>
          <w:szCs w:val="16"/>
        </w:rPr>
        <w:t>일어날때</w:t>
      </w:r>
      <w:r>
        <w:rPr>
          <w:rFonts w:ascii="Courier New" w:hAnsi="Courier New" w:cs="Courier New"/>
          <w:color w:val="008000"/>
          <w:sz w:val="16"/>
          <w:szCs w:val="16"/>
        </w:rPr>
        <w:t xml:space="preserve"> </w:t>
      </w:r>
      <w:r>
        <w:rPr>
          <w:rFonts w:ascii="Courier New" w:hAnsi="Courier New" w:cs="Courier New"/>
          <w:color w:val="008000"/>
          <w:sz w:val="16"/>
          <w:szCs w:val="16"/>
        </w:rPr>
        <w:t>실행됨</w:t>
      </w:r>
      <w:r>
        <w:rPr>
          <w:rFonts w:ascii="Courier New" w:hAnsi="Courier New" w:cs="Courier New"/>
          <w:color w:val="008000"/>
          <w:sz w:val="16"/>
          <w:szCs w:val="16"/>
        </w:rPr>
        <w:t>.</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0000"/>
          <w:sz w:val="16"/>
          <w:szCs w:val="16"/>
        </w:rPr>
        <w:br/>
      </w:r>
      <w:r>
        <w:rPr>
          <w:rFonts w:ascii="Courier New" w:hAnsi="Courier New" w:cs="Courier New"/>
          <w:color w:val="008000"/>
          <w:sz w:val="16"/>
          <w:szCs w:val="16"/>
        </w:rPr>
        <w:t xml:space="preserve">     * </w:t>
      </w:r>
      <w:r>
        <w:rPr>
          <w:rFonts w:ascii="Courier New" w:hAnsi="Courier New" w:cs="Courier New"/>
          <w:color w:val="008000"/>
          <w:sz w:val="16"/>
          <w:szCs w:val="16"/>
        </w:rPr>
        <w:t>기본적으로</w:t>
      </w:r>
      <w:r>
        <w:rPr>
          <w:rFonts w:ascii="Courier New" w:hAnsi="Courier New" w:cs="Courier New"/>
          <w:color w:val="008000"/>
          <w:sz w:val="16"/>
          <w:szCs w:val="16"/>
        </w:rPr>
        <w:t xml:space="preserve"> touch up </w:t>
      </w:r>
      <w:r>
        <w:rPr>
          <w:rFonts w:ascii="Courier New" w:hAnsi="Courier New" w:cs="Courier New"/>
          <w:color w:val="008000"/>
          <w:sz w:val="16"/>
          <w:szCs w:val="16"/>
        </w:rPr>
        <w:t>이벤트가</w:t>
      </w:r>
      <w:r>
        <w:rPr>
          <w:rFonts w:ascii="Courier New" w:hAnsi="Courier New" w:cs="Courier New"/>
          <w:color w:val="008000"/>
          <w:sz w:val="16"/>
          <w:szCs w:val="16"/>
        </w:rPr>
        <w:t xml:space="preserve"> </w:t>
      </w:r>
      <w:r>
        <w:rPr>
          <w:rFonts w:ascii="Courier New" w:hAnsi="Courier New" w:cs="Courier New"/>
          <w:color w:val="008000"/>
          <w:sz w:val="16"/>
          <w:szCs w:val="16"/>
        </w:rPr>
        <w:t>일어날때만</w:t>
      </w:r>
      <w:r>
        <w:rPr>
          <w:rFonts w:ascii="Courier New" w:hAnsi="Courier New" w:cs="Courier New"/>
          <w:color w:val="008000"/>
          <w:sz w:val="16"/>
          <w:szCs w:val="16"/>
        </w:rPr>
        <w:t xml:space="preserve"> </w:t>
      </w:r>
      <w:r>
        <w:rPr>
          <w:rFonts w:ascii="Courier New" w:hAnsi="Courier New" w:cs="Courier New"/>
          <w:color w:val="008000"/>
          <w:sz w:val="16"/>
          <w:szCs w:val="16"/>
        </w:rPr>
        <w:t>잡아내며</w:t>
      </w:r>
      <w:r>
        <w:rPr>
          <w:rFonts w:ascii="Courier New" w:hAnsi="Courier New" w:cs="Courier New"/>
          <w:color w:val="008000"/>
          <w:sz w:val="16"/>
          <w:szCs w:val="16"/>
        </w:rPr>
        <w:t xml:space="preserve"> </w:t>
      </w:r>
      <w:r>
        <w:rPr>
          <w:rFonts w:ascii="Courier New" w:hAnsi="Courier New" w:cs="Courier New"/>
          <w:color w:val="000000"/>
          <w:sz w:val="16"/>
          <w:szCs w:val="16"/>
        </w:rPr>
        <w:br/>
      </w:r>
      <w:r>
        <w:rPr>
          <w:rFonts w:ascii="Courier New" w:hAnsi="Courier New" w:cs="Courier New"/>
          <w:color w:val="008000"/>
          <w:sz w:val="16"/>
          <w:szCs w:val="16"/>
        </w:rPr>
        <w:t xml:space="preserve">     * setClickable(true) </w:t>
      </w:r>
      <w:r>
        <w:rPr>
          <w:rFonts w:ascii="Courier New" w:hAnsi="Courier New" w:cs="Courier New"/>
          <w:color w:val="008000"/>
          <w:sz w:val="16"/>
          <w:szCs w:val="16"/>
        </w:rPr>
        <w:t>로</w:t>
      </w:r>
      <w:r>
        <w:rPr>
          <w:rFonts w:ascii="Courier New" w:hAnsi="Courier New" w:cs="Courier New"/>
          <w:color w:val="008000"/>
          <w:sz w:val="16"/>
          <w:szCs w:val="16"/>
        </w:rPr>
        <w:t xml:space="preserve"> </w:t>
      </w:r>
      <w:r>
        <w:rPr>
          <w:rFonts w:ascii="Courier New" w:hAnsi="Courier New" w:cs="Courier New"/>
          <w:color w:val="008000"/>
          <w:sz w:val="16"/>
          <w:szCs w:val="16"/>
        </w:rPr>
        <w:t>셋팅하면</w:t>
      </w:r>
      <w:r>
        <w:rPr>
          <w:rFonts w:ascii="Courier New" w:hAnsi="Courier New" w:cs="Courier New"/>
          <w:color w:val="008000"/>
          <w:sz w:val="16"/>
          <w:szCs w:val="16"/>
        </w:rPr>
        <w:t xml:space="preserve"> up,move,down </w:t>
      </w:r>
      <w:r>
        <w:rPr>
          <w:rFonts w:ascii="Courier New" w:hAnsi="Courier New" w:cs="Courier New"/>
          <w:color w:val="008000"/>
          <w:sz w:val="16"/>
          <w:szCs w:val="16"/>
        </w:rPr>
        <w:t>모두</w:t>
      </w:r>
      <w:r>
        <w:rPr>
          <w:rFonts w:ascii="Courier New" w:hAnsi="Courier New" w:cs="Courier New"/>
          <w:color w:val="008000"/>
          <w:sz w:val="16"/>
          <w:szCs w:val="16"/>
        </w:rPr>
        <w:t xml:space="preserve"> </w:t>
      </w:r>
      <w:r>
        <w:rPr>
          <w:rFonts w:ascii="Courier New" w:hAnsi="Courier New" w:cs="Courier New"/>
          <w:color w:val="008000"/>
          <w:sz w:val="16"/>
          <w:szCs w:val="16"/>
        </w:rPr>
        <w:t>잡아냄</w:t>
      </w:r>
      <w:r>
        <w:rPr>
          <w:rFonts w:ascii="Courier New" w:hAnsi="Courier New" w:cs="Courier New"/>
          <w:color w:val="000000"/>
          <w:sz w:val="16"/>
          <w:szCs w:val="16"/>
        </w:rPr>
        <w:br/>
      </w:r>
      <w:r>
        <w:rPr>
          <w:rFonts w:ascii="Courier New" w:hAnsi="Courier New" w:cs="Courier New"/>
          <w:color w:val="008000"/>
          <w:sz w:val="16"/>
          <w:szCs w:val="16"/>
        </w:rPr>
        <w:t xml:space="preserve">     */</w:t>
      </w:r>
      <w:r>
        <w:rPr>
          <w:rFonts w:ascii="Courier New" w:hAnsi="Courier New" w:cs="Courier New"/>
          <w:color w:val="000000"/>
          <w:sz w:val="16"/>
          <w:szCs w:val="16"/>
        </w:rPr>
        <w:br/>
        <w:t xml:space="preserve">    @Override</w:t>
      </w:r>
      <w:r>
        <w:rPr>
          <w:rFonts w:ascii="Courier New" w:hAnsi="Courier New" w:cs="Courier New"/>
          <w:color w:val="000000"/>
          <w:sz w:val="16"/>
          <w:szCs w:val="16"/>
        </w:rPr>
        <w:br/>
        <w:t xml:space="preserve">    </w:t>
      </w:r>
      <w:r>
        <w:rPr>
          <w:rFonts w:ascii="Courier New" w:hAnsi="Courier New" w:cs="Courier New"/>
          <w:color w:val="0000FF"/>
          <w:sz w:val="16"/>
          <w:szCs w:val="16"/>
        </w:rPr>
        <w:t>public</w:t>
      </w:r>
      <w:r>
        <w:rPr>
          <w:rFonts w:ascii="Courier New" w:hAnsi="Courier New" w:cs="Courier New"/>
          <w:color w:val="000000"/>
          <w:sz w:val="16"/>
          <w:szCs w:val="16"/>
        </w:rPr>
        <w:t xml:space="preserve"> </w:t>
      </w:r>
      <w:r>
        <w:rPr>
          <w:rFonts w:ascii="Courier New" w:hAnsi="Courier New" w:cs="Courier New"/>
          <w:color w:val="0000FF"/>
          <w:sz w:val="16"/>
          <w:szCs w:val="16"/>
        </w:rPr>
        <w:t>boolean</w:t>
      </w:r>
      <w:r>
        <w:rPr>
          <w:rFonts w:ascii="Courier New" w:hAnsi="Courier New" w:cs="Courier New"/>
          <w:color w:val="000000"/>
          <w:sz w:val="16"/>
          <w:szCs w:val="16"/>
        </w:rPr>
        <w:t xml:space="preserve"> onTouchEvent(MotionEvent event) {</w:t>
      </w:r>
      <w:r>
        <w:rPr>
          <w:rFonts w:ascii="Courier New" w:hAnsi="Courier New" w:cs="Courier New"/>
          <w:color w:val="000000"/>
          <w:sz w:val="16"/>
          <w:szCs w:val="16"/>
        </w:rPr>
        <w:br/>
        <w:t xml:space="preserve">        Log.w(Constants.TAG,</w:t>
      </w:r>
      <w:r>
        <w:rPr>
          <w:rFonts w:ascii="Courier New" w:hAnsi="Courier New" w:cs="Courier New"/>
          <w:color w:val="006080"/>
          <w:sz w:val="16"/>
          <w:szCs w:val="16"/>
        </w:rPr>
        <w:t>"onTouchEvent("</w:t>
      </w:r>
      <w:r>
        <w:rPr>
          <w:rFonts w:ascii="Courier New" w:hAnsi="Courier New" w:cs="Courier New"/>
          <w:color w:val="000000"/>
          <w:sz w:val="16"/>
          <w:szCs w:val="16"/>
        </w:rPr>
        <w:t>+event+</w:t>
      </w:r>
      <w:r>
        <w:rPr>
          <w:rFonts w:ascii="Courier New" w:hAnsi="Courier New" w:cs="Courier New"/>
          <w:color w:val="006080"/>
          <w:sz w:val="16"/>
          <w:szCs w:val="16"/>
        </w:rPr>
        <w:t>")"</w:t>
      </w:r>
      <w:r>
        <w:rPr>
          <w:rFonts w:ascii="Courier New" w:hAnsi="Courier New" w:cs="Courier New"/>
          <w:color w:val="000000"/>
          <w:sz w:val="16"/>
          <w:szCs w:val="16"/>
        </w:rPr>
        <w:t>);</w:t>
      </w:r>
      <w:r>
        <w:rPr>
          <w:rFonts w:ascii="Courier New" w:hAnsi="Courier New" w:cs="Courier New"/>
          <w:color w:val="000000"/>
          <w:sz w:val="16"/>
          <w:szCs w:val="16"/>
        </w:rPr>
        <w:br/>
        <w:t xml:space="preserve">        </w:t>
      </w:r>
      <w:r>
        <w:rPr>
          <w:rFonts w:ascii="Courier New" w:hAnsi="Courier New" w:cs="Courier New"/>
          <w:color w:val="0000FF"/>
          <w:sz w:val="16"/>
          <w:szCs w:val="16"/>
        </w:rPr>
        <w:t>switch</w:t>
      </w:r>
      <w:r>
        <w:rPr>
          <w:rFonts w:ascii="Courier New" w:hAnsi="Courier New" w:cs="Courier New"/>
          <w:color w:val="000000"/>
          <w:sz w:val="16"/>
          <w:szCs w:val="16"/>
        </w:rPr>
        <w:t>(event.getAction()) {</w:t>
      </w:r>
      <w:r>
        <w:rPr>
          <w:rFonts w:ascii="Courier New" w:hAnsi="Courier New" w:cs="Courier New"/>
          <w:color w:val="000000"/>
          <w:sz w:val="16"/>
          <w:szCs w:val="16"/>
        </w:rPr>
        <w:br/>
        <w:t xml:space="preserve">        </w:t>
      </w:r>
      <w:r>
        <w:rPr>
          <w:rFonts w:ascii="Courier New" w:hAnsi="Courier New" w:cs="Courier New"/>
          <w:color w:val="0000FF"/>
          <w:sz w:val="16"/>
          <w:szCs w:val="16"/>
        </w:rPr>
        <w:t>case</w:t>
      </w:r>
      <w:r>
        <w:rPr>
          <w:rFonts w:ascii="Courier New" w:hAnsi="Courier New" w:cs="Courier New"/>
          <w:color w:val="000000"/>
          <w:sz w:val="16"/>
          <w:szCs w:val="16"/>
        </w:rPr>
        <w:t xml:space="preserve"> MotionEvent.ACTION_UP:</w:t>
      </w:r>
      <w:r>
        <w:rPr>
          <w:rFonts w:ascii="Courier New" w:hAnsi="Courier New" w:cs="Courier New"/>
          <w:color w:val="000000"/>
          <w:sz w:val="16"/>
          <w:szCs w:val="16"/>
        </w:rPr>
        <w:br/>
        <w:t xml:space="preserve">            backgroundColor = Color.RED;</w:t>
      </w:r>
      <w:r>
        <w:rPr>
          <w:rFonts w:ascii="Courier New" w:hAnsi="Courier New" w:cs="Courier New"/>
          <w:color w:val="000000"/>
          <w:sz w:val="16"/>
          <w:szCs w:val="16"/>
        </w:rPr>
        <w:br/>
        <w:t xml:space="preserve">            text = tempText;</w:t>
      </w:r>
      <w:r>
        <w:rPr>
          <w:rFonts w:ascii="Courier New" w:hAnsi="Courier New" w:cs="Courier New"/>
          <w:color w:val="000000"/>
          <w:sz w:val="16"/>
          <w:szCs w:val="16"/>
        </w:rPr>
        <w:br/>
        <w:t xml:space="preserve">            </w:t>
      </w:r>
      <w:r>
        <w:rPr>
          <w:rFonts w:ascii="Courier New" w:hAnsi="Courier New" w:cs="Courier New"/>
          <w:color w:val="0000FF"/>
          <w:sz w:val="16"/>
          <w:szCs w:val="16"/>
        </w:rPr>
        <w:t>break</w:t>
      </w:r>
      <w:r>
        <w:rPr>
          <w:rFonts w:ascii="Courier New" w:hAnsi="Courier New" w:cs="Courier New"/>
          <w:color w:val="000000"/>
          <w:sz w:val="16"/>
          <w:szCs w:val="16"/>
        </w:rPr>
        <w:t>;</w:t>
      </w:r>
      <w:r>
        <w:rPr>
          <w:rFonts w:ascii="Courier New" w:hAnsi="Courier New" w:cs="Courier New"/>
          <w:color w:val="000000"/>
          <w:sz w:val="16"/>
          <w:szCs w:val="16"/>
        </w:rPr>
        <w:br/>
        <w:t xml:space="preserve">        </w:t>
      </w:r>
      <w:r>
        <w:rPr>
          <w:rFonts w:ascii="Courier New" w:hAnsi="Courier New" w:cs="Courier New"/>
          <w:color w:val="0000FF"/>
          <w:sz w:val="16"/>
          <w:szCs w:val="16"/>
        </w:rPr>
        <w:t>case</w:t>
      </w:r>
      <w:r>
        <w:rPr>
          <w:rFonts w:ascii="Courier New" w:hAnsi="Courier New" w:cs="Courier New"/>
          <w:color w:val="000000"/>
          <w:sz w:val="16"/>
          <w:szCs w:val="16"/>
        </w:rPr>
        <w:t xml:space="preserve"> MotionEvent.ACTION_DOWN:</w:t>
      </w:r>
      <w:r>
        <w:rPr>
          <w:rFonts w:ascii="Courier New" w:hAnsi="Courier New" w:cs="Courier New"/>
          <w:color w:val="000000"/>
          <w:sz w:val="16"/>
          <w:szCs w:val="16"/>
        </w:rPr>
        <w:br/>
        <w:t xml:space="preserve">            backgroundColor = Color.YELLOW;</w:t>
      </w:r>
      <w:r>
        <w:rPr>
          <w:rFonts w:ascii="Courier New" w:hAnsi="Courier New" w:cs="Courier New"/>
          <w:color w:val="000000"/>
          <w:sz w:val="16"/>
          <w:szCs w:val="16"/>
        </w:rPr>
        <w:br/>
        <w:t xml:space="preserve">            tempText = text;</w:t>
      </w:r>
      <w:r>
        <w:rPr>
          <w:rFonts w:ascii="Courier New" w:hAnsi="Courier New" w:cs="Courier New"/>
          <w:color w:val="000000"/>
          <w:sz w:val="16"/>
          <w:szCs w:val="16"/>
        </w:rPr>
        <w:br/>
        <w:t xml:space="preserve">            text = </w:t>
      </w:r>
      <w:r>
        <w:rPr>
          <w:rFonts w:ascii="Courier New" w:hAnsi="Courier New" w:cs="Courier New"/>
          <w:color w:val="006080"/>
          <w:sz w:val="16"/>
          <w:szCs w:val="16"/>
        </w:rPr>
        <w:t>"Clicked!"</w:t>
      </w:r>
      <w:r>
        <w:rPr>
          <w:rFonts w:ascii="Courier New" w:hAnsi="Courier New" w:cs="Courier New"/>
          <w:color w:val="000000"/>
          <w:sz w:val="16"/>
          <w:szCs w:val="16"/>
        </w:rPr>
        <w:t>;</w:t>
      </w:r>
      <w:r>
        <w:rPr>
          <w:rFonts w:ascii="Courier New" w:hAnsi="Courier New" w:cs="Courier New"/>
          <w:color w:val="000000"/>
          <w:sz w:val="16"/>
          <w:szCs w:val="16"/>
        </w:rPr>
        <w:br/>
        <w:t xml:space="preserve">            </w:t>
      </w:r>
      <w:r>
        <w:rPr>
          <w:rFonts w:ascii="Courier New" w:hAnsi="Courier New" w:cs="Courier New"/>
          <w:color w:val="0000FF"/>
          <w:sz w:val="16"/>
          <w:szCs w:val="16"/>
        </w:rPr>
        <w:t>break</w:t>
      </w:r>
      <w:r>
        <w:rPr>
          <w:rFonts w:ascii="Courier New" w:hAnsi="Courier New" w:cs="Courier New"/>
          <w:color w:val="000000"/>
          <w:sz w:val="16"/>
          <w:szCs w:val="16"/>
        </w:rPr>
        <w:t>;</w:t>
      </w:r>
      <w:r>
        <w:rPr>
          <w:rFonts w:ascii="Courier New" w:hAnsi="Courier New" w:cs="Courier New"/>
          <w:color w:val="000000"/>
          <w:sz w:val="16"/>
          <w:szCs w:val="16"/>
        </w:rPr>
        <w:br/>
        <w:t xml:space="preserve">        </w:t>
      </w:r>
      <w:r>
        <w:rPr>
          <w:rFonts w:ascii="Courier New" w:hAnsi="Courier New" w:cs="Courier New"/>
          <w:color w:val="0000FF"/>
          <w:sz w:val="16"/>
          <w:szCs w:val="16"/>
        </w:rPr>
        <w:t>case</w:t>
      </w:r>
      <w:r>
        <w:rPr>
          <w:rFonts w:ascii="Courier New" w:hAnsi="Courier New" w:cs="Courier New"/>
          <w:color w:val="000000"/>
          <w:sz w:val="16"/>
          <w:szCs w:val="16"/>
        </w:rPr>
        <w:t xml:space="preserve"> MotionEvent.ACTION_MOVE:</w:t>
      </w:r>
      <w:r>
        <w:rPr>
          <w:rFonts w:ascii="Courier New" w:hAnsi="Courier New" w:cs="Courier New"/>
          <w:color w:val="000000"/>
          <w:sz w:val="16"/>
          <w:szCs w:val="16"/>
        </w:rPr>
        <w:br/>
        <w:t xml:space="preserve">            backgroundColor = Color.BLUE;</w:t>
      </w:r>
      <w:r>
        <w:rPr>
          <w:rFonts w:ascii="Courier New" w:hAnsi="Courier New" w:cs="Courier New"/>
          <w:color w:val="000000"/>
          <w:sz w:val="16"/>
          <w:szCs w:val="16"/>
        </w:rPr>
        <w:br/>
      </w:r>
      <w:r>
        <w:rPr>
          <w:rFonts w:ascii="Courier New" w:hAnsi="Courier New" w:cs="Courier New"/>
          <w:color w:val="000000"/>
          <w:sz w:val="16"/>
          <w:szCs w:val="16"/>
        </w:rPr>
        <w:lastRenderedPageBreak/>
        <w:t xml:space="preserve">            text = </w:t>
      </w:r>
      <w:r>
        <w:rPr>
          <w:rFonts w:ascii="Courier New" w:hAnsi="Courier New" w:cs="Courier New"/>
          <w:color w:val="006080"/>
          <w:sz w:val="16"/>
          <w:szCs w:val="16"/>
        </w:rPr>
        <w:t>"Moved!"</w:t>
      </w:r>
      <w:r>
        <w:rPr>
          <w:rFonts w:ascii="Courier New" w:hAnsi="Courier New" w:cs="Courier New"/>
          <w:color w:val="000000"/>
          <w:sz w:val="16"/>
          <w:szCs w:val="16"/>
        </w:rPr>
        <w:t>;</w:t>
      </w:r>
      <w:r>
        <w:rPr>
          <w:rFonts w:ascii="Courier New" w:hAnsi="Courier New" w:cs="Courier New"/>
          <w:color w:val="000000"/>
          <w:sz w:val="16"/>
          <w:szCs w:val="16"/>
        </w:rPr>
        <w:br/>
        <w:t xml:space="preserve">            </w:t>
      </w:r>
      <w:r>
        <w:rPr>
          <w:rFonts w:ascii="Courier New" w:hAnsi="Courier New" w:cs="Courier New"/>
          <w:color w:val="0000FF"/>
          <w:sz w:val="16"/>
          <w:szCs w:val="16"/>
        </w:rPr>
        <w:t>break</w:t>
      </w:r>
      <w:r>
        <w:rPr>
          <w:rFonts w:ascii="Courier New" w:hAnsi="Courier New" w:cs="Courier New"/>
          <w:color w:val="000000"/>
          <w:sz w:val="16"/>
          <w:szCs w:val="16"/>
        </w:rPr>
        <w:t>;</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invalidate();</w:t>
      </w:r>
      <w:r>
        <w:rPr>
          <w:rFonts w:ascii="Courier New" w:hAnsi="Courier New" w:cs="Courier New"/>
          <w:color w:val="000000"/>
          <w:sz w:val="16"/>
          <w:szCs w:val="16"/>
        </w:rPr>
        <w:br/>
        <w:t xml:space="preserve">        </w:t>
      </w:r>
      <w:r>
        <w:rPr>
          <w:rFonts w:ascii="Courier New" w:hAnsi="Courier New" w:cs="Courier New"/>
          <w:color w:val="0000FF"/>
          <w:sz w:val="16"/>
          <w:szCs w:val="16"/>
        </w:rPr>
        <w:t>return</w:t>
      </w:r>
      <w:r>
        <w:rPr>
          <w:rFonts w:ascii="Courier New" w:hAnsi="Courier New" w:cs="Courier New"/>
          <w:color w:val="000000"/>
          <w:sz w:val="16"/>
          <w:szCs w:val="16"/>
        </w:rPr>
        <w:t xml:space="preserve"> </w:t>
      </w:r>
      <w:r>
        <w:rPr>
          <w:rFonts w:ascii="Courier New" w:hAnsi="Courier New" w:cs="Courier New"/>
          <w:color w:val="0000FF"/>
          <w:sz w:val="16"/>
          <w:szCs w:val="16"/>
        </w:rPr>
        <w:t>super</w:t>
      </w:r>
      <w:r>
        <w:rPr>
          <w:rFonts w:ascii="Courier New" w:hAnsi="Courier New" w:cs="Courier New"/>
          <w:color w:val="000000"/>
          <w:sz w:val="16"/>
          <w:szCs w:val="16"/>
        </w:rPr>
        <w:t>.onTouchEvent(event);</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00FF"/>
          <w:sz w:val="16"/>
          <w:szCs w:val="16"/>
        </w:rPr>
        <w:t>public</w:t>
      </w:r>
      <w:r>
        <w:rPr>
          <w:rFonts w:ascii="Courier New" w:hAnsi="Courier New" w:cs="Courier New"/>
          <w:color w:val="000000"/>
          <w:sz w:val="16"/>
          <w:szCs w:val="16"/>
        </w:rPr>
        <w:t xml:space="preserve"> String getText() {</w:t>
      </w:r>
      <w:r>
        <w:rPr>
          <w:rFonts w:ascii="Courier New" w:hAnsi="Courier New" w:cs="Courier New"/>
          <w:color w:val="000000"/>
          <w:sz w:val="16"/>
          <w:szCs w:val="16"/>
        </w:rPr>
        <w:br/>
        <w:t xml:space="preserve">        </w:t>
      </w:r>
      <w:r>
        <w:rPr>
          <w:rFonts w:ascii="Courier New" w:hAnsi="Courier New" w:cs="Courier New"/>
          <w:color w:val="0000FF"/>
          <w:sz w:val="16"/>
          <w:szCs w:val="16"/>
        </w:rPr>
        <w:t>return</w:t>
      </w:r>
      <w:r>
        <w:rPr>
          <w:rFonts w:ascii="Courier New" w:hAnsi="Courier New" w:cs="Courier New"/>
          <w:color w:val="000000"/>
          <w:sz w:val="16"/>
          <w:szCs w:val="16"/>
        </w:rPr>
        <w:t xml:space="preserve"> text;</w:t>
      </w:r>
      <w:r>
        <w:rPr>
          <w:rFonts w:ascii="Courier New" w:hAnsi="Courier New" w:cs="Courier New"/>
          <w:color w:val="000000"/>
          <w:sz w:val="16"/>
          <w:szCs w:val="16"/>
        </w:rPr>
        <w:br/>
        <w:t xml:space="preserve">    }</w:t>
      </w:r>
      <w:r>
        <w:rPr>
          <w:rFonts w:ascii="Courier New" w:hAnsi="Courier New" w:cs="Courier New"/>
          <w:color w:val="000000"/>
          <w:sz w:val="16"/>
          <w:szCs w:val="16"/>
        </w:rPr>
        <w:br/>
        <w:t xml:space="preserve">    </w:t>
      </w:r>
      <w:r>
        <w:rPr>
          <w:rFonts w:ascii="Courier New" w:hAnsi="Courier New" w:cs="Courier New"/>
          <w:color w:val="0000FF"/>
          <w:sz w:val="16"/>
          <w:szCs w:val="16"/>
        </w:rPr>
        <w:t>public</w:t>
      </w:r>
      <w:r>
        <w:rPr>
          <w:rFonts w:ascii="Courier New" w:hAnsi="Courier New" w:cs="Courier New"/>
          <w:color w:val="000000"/>
          <w:sz w:val="16"/>
          <w:szCs w:val="16"/>
        </w:rPr>
        <w:t xml:space="preserve"> </w:t>
      </w:r>
      <w:r>
        <w:rPr>
          <w:rFonts w:ascii="Courier New" w:hAnsi="Courier New" w:cs="Courier New"/>
          <w:color w:val="0000FF"/>
          <w:sz w:val="16"/>
          <w:szCs w:val="16"/>
        </w:rPr>
        <w:t>void</w:t>
      </w:r>
      <w:r>
        <w:rPr>
          <w:rFonts w:ascii="Courier New" w:hAnsi="Courier New" w:cs="Courier New"/>
          <w:color w:val="000000"/>
          <w:sz w:val="16"/>
          <w:szCs w:val="16"/>
        </w:rPr>
        <w:t xml:space="preserve"> setText(String text) {</w:t>
      </w:r>
      <w:r>
        <w:rPr>
          <w:rFonts w:ascii="Courier New" w:hAnsi="Courier New" w:cs="Courier New"/>
          <w:color w:val="000000"/>
          <w:sz w:val="16"/>
          <w:szCs w:val="16"/>
        </w:rPr>
        <w:br/>
        <w:t xml:space="preserve">        </w:t>
      </w:r>
      <w:r>
        <w:rPr>
          <w:rFonts w:ascii="Courier New" w:hAnsi="Courier New" w:cs="Courier New"/>
          <w:color w:val="0000FF"/>
          <w:sz w:val="16"/>
          <w:szCs w:val="16"/>
        </w:rPr>
        <w:t>this</w:t>
      </w:r>
      <w:r>
        <w:rPr>
          <w:rFonts w:ascii="Courier New" w:hAnsi="Courier New" w:cs="Courier New"/>
          <w:color w:val="000000"/>
          <w:sz w:val="16"/>
          <w:szCs w:val="16"/>
        </w:rPr>
        <w:t>.text = text;</w:t>
      </w:r>
      <w:r>
        <w:rPr>
          <w:rFonts w:ascii="Courier New" w:hAnsi="Courier New" w:cs="Courier New"/>
          <w:color w:val="000000"/>
          <w:sz w:val="16"/>
          <w:szCs w:val="16"/>
        </w:rPr>
        <w:br/>
        <w:t xml:space="preserve">    }</w:t>
      </w:r>
      <w:r>
        <w:rPr>
          <w:rFonts w:ascii="Courier New" w:hAnsi="Courier New" w:cs="Courier New"/>
          <w:color w:val="000000"/>
          <w:sz w:val="16"/>
          <w:szCs w:val="16"/>
        </w:rPr>
        <w:br/>
        <w:t>}</w:t>
      </w:r>
    </w:p>
    <w:p w:rsidR="005F0E40" w:rsidRDefault="005F0E40" w:rsidP="005F0E40">
      <w:pPr>
        <w:spacing w:line="207" w:lineRule="atLeast"/>
        <w:rPr>
          <w:rFonts w:ascii="dotum" w:eastAsia="돋움" w:hAnsi="dotum" w:cs="굴림" w:hint="eastAsia"/>
          <w:color w:val="666666"/>
          <w:sz w:val="14"/>
          <w:szCs w:val="14"/>
        </w:rPr>
      </w:pPr>
    </w:p>
    <w:p w:rsidR="005F0E40" w:rsidRDefault="005F0E40" w:rsidP="005F0E40">
      <w:pPr>
        <w:pStyle w:val="a3"/>
        <w:spacing w:line="207" w:lineRule="atLeast"/>
        <w:rPr>
          <w:rFonts w:ascii="dotum" w:eastAsia="돋움" w:hAnsi="dotum" w:hint="eastAsia"/>
          <w:color w:val="666666"/>
          <w:sz w:val="14"/>
          <w:szCs w:val="14"/>
        </w:rPr>
      </w:pPr>
      <w:r>
        <w:rPr>
          <w:rStyle w:val="a8"/>
          <w:rFonts w:ascii="dotum" w:eastAsia="돋움" w:hAnsi="dotum"/>
          <w:color w:val="666666"/>
          <w:sz w:val="27"/>
          <w:szCs w:val="27"/>
        </w:rPr>
        <w:t xml:space="preserve">- </w:t>
      </w:r>
      <w:r>
        <w:rPr>
          <w:rStyle w:val="a8"/>
          <w:rFonts w:ascii="dotum" w:eastAsia="돋움" w:hAnsi="dotum"/>
          <w:color w:val="666666"/>
          <w:sz w:val="27"/>
          <w:szCs w:val="27"/>
        </w:rPr>
        <w:t>크기</w:t>
      </w:r>
      <w:r>
        <w:rPr>
          <w:rStyle w:val="a8"/>
          <w:rFonts w:ascii="dotum" w:eastAsia="돋움" w:hAnsi="dotum"/>
          <w:color w:val="666666"/>
          <w:sz w:val="27"/>
          <w:szCs w:val="27"/>
        </w:rPr>
        <w:t xml:space="preserve"> </w:t>
      </w:r>
      <w:r>
        <w:rPr>
          <w:rStyle w:val="a8"/>
          <w:rFonts w:ascii="dotum" w:eastAsia="돋움" w:hAnsi="dotum"/>
          <w:color w:val="666666"/>
          <w:sz w:val="27"/>
          <w:szCs w:val="27"/>
        </w:rPr>
        <w:t>계산하기</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여기서</w:t>
      </w:r>
      <w:r>
        <w:rPr>
          <w:rFonts w:ascii="dotum" w:eastAsia="돋움" w:hAnsi="dotum"/>
          <w:color w:val="666666"/>
          <w:sz w:val="14"/>
          <w:szCs w:val="14"/>
        </w:rPr>
        <w:t xml:space="preserve"> </w:t>
      </w:r>
      <w:r>
        <w:rPr>
          <w:rFonts w:ascii="dotum" w:eastAsia="돋움" w:hAnsi="dotum"/>
          <w:color w:val="666666"/>
          <w:sz w:val="14"/>
          <w:szCs w:val="14"/>
        </w:rPr>
        <w:t>중요한</w:t>
      </w:r>
      <w:r>
        <w:rPr>
          <w:rFonts w:ascii="dotum" w:eastAsia="돋움" w:hAnsi="dotum"/>
          <w:color w:val="666666"/>
          <w:sz w:val="14"/>
          <w:szCs w:val="14"/>
        </w:rPr>
        <w:t xml:space="preserve"> </w:t>
      </w:r>
      <w:r>
        <w:rPr>
          <w:rFonts w:ascii="dotum" w:eastAsia="돋움" w:hAnsi="dotum"/>
          <w:color w:val="666666"/>
          <w:sz w:val="14"/>
          <w:szCs w:val="14"/>
        </w:rPr>
        <w:t>메소드는</w:t>
      </w:r>
      <w:r>
        <w:rPr>
          <w:rStyle w:val="apple-converted-space"/>
          <w:rFonts w:ascii="dotum" w:eastAsia="돋움" w:hAnsi="dotum"/>
          <w:color w:val="666666"/>
          <w:sz w:val="14"/>
          <w:szCs w:val="14"/>
        </w:rPr>
        <w:t> </w:t>
      </w:r>
      <w:r>
        <w:rPr>
          <w:rStyle w:val="a8"/>
          <w:rFonts w:ascii="dotum" w:eastAsia="돋움" w:hAnsi="dotum"/>
          <w:color w:val="666666"/>
          <w:sz w:val="14"/>
          <w:szCs w:val="14"/>
        </w:rPr>
        <w:t>onMeasure()</w:t>
      </w:r>
      <w:r>
        <w:rPr>
          <w:rStyle w:val="apple-converted-space"/>
          <w:rFonts w:ascii="dotum" w:eastAsia="돋움" w:hAnsi="dotum"/>
          <w:color w:val="666666"/>
          <w:sz w:val="14"/>
          <w:szCs w:val="14"/>
        </w:rPr>
        <w:t> </w:t>
      </w:r>
      <w:r>
        <w:rPr>
          <w:rFonts w:ascii="dotum" w:eastAsia="돋움" w:hAnsi="dotum"/>
          <w:color w:val="666666"/>
          <w:sz w:val="14"/>
          <w:szCs w:val="14"/>
        </w:rPr>
        <w:t>메소드</w:t>
      </w:r>
      <w:r>
        <w:rPr>
          <w:rFonts w:ascii="dotum" w:eastAsia="돋움" w:hAnsi="dotum"/>
          <w:color w:val="666666"/>
          <w:sz w:val="14"/>
          <w:szCs w:val="14"/>
        </w:rPr>
        <w:t xml:space="preserve"> </w:t>
      </w:r>
      <w:r>
        <w:rPr>
          <w:rFonts w:ascii="dotum" w:eastAsia="돋움" w:hAnsi="dotum"/>
          <w:color w:val="666666"/>
          <w:sz w:val="14"/>
          <w:szCs w:val="14"/>
        </w:rPr>
        <w:t>입니다</w:t>
      </w:r>
      <w:r>
        <w:rPr>
          <w:rFonts w:ascii="dotum" w:eastAsia="돋움" w:hAnsi="dotum"/>
          <w:color w:val="666666"/>
          <w:sz w:val="14"/>
          <w:szCs w:val="14"/>
        </w:rPr>
        <w:t>.</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이</w:t>
      </w:r>
      <w:r>
        <w:rPr>
          <w:rFonts w:ascii="dotum" w:eastAsia="돋움" w:hAnsi="dotum"/>
          <w:color w:val="666666"/>
          <w:sz w:val="14"/>
          <w:szCs w:val="14"/>
        </w:rPr>
        <w:t xml:space="preserve"> </w:t>
      </w:r>
      <w:r>
        <w:rPr>
          <w:rFonts w:ascii="dotum" w:eastAsia="돋움" w:hAnsi="dotum"/>
          <w:color w:val="666666"/>
          <w:sz w:val="14"/>
          <w:szCs w:val="14"/>
        </w:rPr>
        <w:t>메소드는</w:t>
      </w:r>
      <w:r>
        <w:rPr>
          <w:rFonts w:ascii="dotum" w:eastAsia="돋움" w:hAnsi="dotum"/>
          <w:color w:val="666666"/>
          <w:sz w:val="14"/>
          <w:szCs w:val="14"/>
        </w:rPr>
        <w:t xml:space="preserve"> </w:t>
      </w:r>
      <w:r>
        <w:rPr>
          <w:rFonts w:ascii="dotum" w:eastAsia="돋움" w:hAnsi="dotum"/>
          <w:color w:val="666666"/>
          <w:sz w:val="14"/>
          <w:szCs w:val="14"/>
        </w:rPr>
        <w:t>뷰의</w:t>
      </w:r>
      <w:r>
        <w:rPr>
          <w:rFonts w:ascii="dotum" w:eastAsia="돋움" w:hAnsi="dotum"/>
          <w:color w:val="666666"/>
          <w:sz w:val="14"/>
          <w:szCs w:val="14"/>
        </w:rPr>
        <w:t xml:space="preserve"> </w:t>
      </w:r>
      <w:r>
        <w:rPr>
          <w:rFonts w:ascii="dotum" w:eastAsia="돋움" w:hAnsi="dotum"/>
          <w:color w:val="666666"/>
          <w:sz w:val="14"/>
          <w:szCs w:val="14"/>
        </w:rPr>
        <w:t>전체</w:t>
      </w:r>
      <w:r>
        <w:rPr>
          <w:rFonts w:ascii="dotum" w:eastAsia="돋움" w:hAnsi="dotum"/>
          <w:color w:val="666666"/>
          <w:sz w:val="14"/>
          <w:szCs w:val="14"/>
        </w:rPr>
        <w:t xml:space="preserve"> </w:t>
      </w:r>
      <w:r>
        <w:rPr>
          <w:rFonts w:ascii="dotum" w:eastAsia="돋움" w:hAnsi="dotum"/>
          <w:color w:val="666666"/>
          <w:sz w:val="14"/>
          <w:szCs w:val="14"/>
        </w:rPr>
        <w:t>크기를</w:t>
      </w:r>
      <w:r>
        <w:rPr>
          <w:rFonts w:ascii="dotum" w:eastAsia="돋움" w:hAnsi="dotum"/>
          <w:color w:val="666666"/>
          <w:sz w:val="14"/>
          <w:szCs w:val="14"/>
        </w:rPr>
        <w:t xml:space="preserve"> </w:t>
      </w:r>
      <w:r>
        <w:rPr>
          <w:rFonts w:ascii="dotum" w:eastAsia="돋움" w:hAnsi="dotum"/>
          <w:color w:val="666666"/>
          <w:sz w:val="14"/>
          <w:szCs w:val="14"/>
        </w:rPr>
        <w:t>정하는</w:t>
      </w:r>
      <w:r>
        <w:rPr>
          <w:rFonts w:ascii="dotum" w:eastAsia="돋움" w:hAnsi="dotum"/>
          <w:color w:val="666666"/>
          <w:sz w:val="14"/>
          <w:szCs w:val="14"/>
        </w:rPr>
        <w:t xml:space="preserve"> </w:t>
      </w:r>
      <w:r>
        <w:rPr>
          <w:rFonts w:ascii="dotum" w:eastAsia="돋움" w:hAnsi="dotum"/>
          <w:color w:val="666666"/>
          <w:sz w:val="14"/>
          <w:szCs w:val="14"/>
        </w:rPr>
        <w:t>메소드</w:t>
      </w:r>
      <w:r>
        <w:rPr>
          <w:rFonts w:ascii="dotum" w:eastAsia="돋움" w:hAnsi="dotum"/>
          <w:color w:val="666666"/>
          <w:sz w:val="14"/>
          <w:szCs w:val="14"/>
        </w:rPr>
        <w:t xml:space="preserve"> </w:t>
      </w:r>
      <w:r>
        <w:rPr>
          <w:rFonts w:ascii="dotum" w:eastAsia="돋움" w:hAnsi="dotum"/>
          <w:color w:val="666666"/>
          <w:sz w:val="14"/>
          <w:szCs w:val="14"/>
        </w:rPr>
        <w:t>인데</w:t>
      </w:r>
      <w:r>
        <w:rPr>
          <w:rFonts w:ascii="dotum" w:eastAsia="돋움" w:hAnsi="dotum"/>
          <w:color w:val="666666"/>
          <w:sz w:val="14"/>
          <w:szCs w:val="14"/>
        </w:rPr>
        <w:t xml:space="preserve"> </w:t>
      </w:r>
      <w:r>
        <w:rPr>
          <w:rFonts w:ascii="dotum" w:eastAsia="돋움" w:hAnsi="dotum"/>
          <w:color w:val="666666"/>
          <w:sz w:val="14"/>
          <w:szCs w:val="14"/>
        </w:rPr>
        <w:t>안드로이드의</w:t>
      </w:r>
      <w:r>
        <w:rPr>
          <w:rFonts w:ascii="dotum" w:eastAsia="돋움" w:hAnsi="dotum"/>
          <w:color w:val="666666"/>
          <w:sz w:val="14"/>
          <w:szCs w:val="14"/>
        </w:rPr>
        <w:t xml:space="preserve"> </w:t>
      </w:r>
      <w:r>
        <w:rPr>
          <w:rFonts w:ascii="dotum" w:eastAsia="돋움" w:hAnsi="dotum"/>
          <w:color w:val="666666"/>
          <w:sz w:val="14"/>
          <w:szCs w:val="14"/>
        </w:rPr>
        <w:t>크기</w:t>
      </w:r>
      <w:r>
        <w:rPr>
          <w:rFonts w:ascii="dotum" w:eastAsia="돋움" w:hAnsi="dotum"/>
          <w:color w:val="666666"/>
          <w:sz w:val="14"/>
          <w:szCs w:val="14"/>
        </w:rPr>
        <w:t xml:space="preserve"> </w:t>
      </w:r>
      <w:r>
        <w:rPr>
          <w:rFonts w:ascii="dotum" w:eastAsia="돋움" w:hAnsi="dotum"/>
          <w:color w:val="666666"/>
          <w:sz w:val="14"/>
          <w:szCs w:val="14"/>
        </w:rPr>
        <w:t>정하는</w:t>
      </w:r>
      <w:r>
        <w:rPr>
          <w:rFonts w:ascii="dotum" w:eastAsia="돋움" w:hAnsi="dotum"/>
          <w:color w:val="666666"/>
          <w:sz w:val="14"/>
          <w:szCs w:val="14"/>
        </w:rPr>
        <w:t xml:space="preserve"> </w:t>
      </w:r>
      <w:r>
        <w:rPr>
          <w:rFonts w:ascii="dotum" w:eastAsia="돋움" w:hAnsi="dotum"/>
          <w:color w:val="666666"/>
          <w:sz w:val="14"/>
          <w:szCs w:val="14"/>
        </w:rPr>
        <w:t>방법에</w:t>
      </w:r>
      <w:r>
        <w:rPr>
          <w:rFonts w:ascii="dotum" w:eastAsia="돋움" w:hAnsi="dotum"/>
          <w:color w:val="666666"/>
          <w:sz w:val="14"/>
          <w:szCs w:val="14"/>
        </w:rPr>
        <w:t xml:space="preserve"> </w:t>
      </w:r>
      <w:r>
        <w:rPr>
          <w:rFonts w:ascii="dotum" w:eastAsia="돋움" w:hAnsi="dotum"/>
          <w:color w:val="666666"/>
          <w:sz w:val="14"/>
          <w:szCs w:val="14"/>
        </w:rPr>
        <w:t>따라</w:t>
      </w:r>
      <w:r>
        <w:rPr>
          <w:rFonts w:ascii="dotum" w:eastAsia="돋움" w:hAnsi="dotum"/>
          <w:color w:val="666666"/>
          <w:sz w:val="14"/>
          <w:szCs w:val="14"/>
        </w:rPr>
        <w:t xml:space="preserve"> </w:t>
      </w:r>
      <w:r>
        <w:rPr>
          <w:rFonts w:ascii="dotum" w:eastAsia="돋움" w:hAnsi="dotum"/>
          <w:color w:val="666666"/>
          <w:sz w:val="14"/>
          <w:szCs w:val="14"/>
        </w:rPr>
        <w:t>구현법이</w:t>
      </w:r>
      <w:r>
        <w:rPr>
          <w:rFonts w:ascii="dotum" w:eastAsia="돋움" w:hAnsi="dotum"/>
          <w:color w:val="666666"/>
          <w:sz w:val="14"/>
          <w:szCs w:val="14"/>
        </w:rPr>
        <w:t xml:space="preserve"> </w:t>
      </w:r>
      <w:r>
        <w:rPr>
          <w:rFonts w:ascii="dotum" w:eastAsia="돋움" w:hAnsi="dotum"/>
          <w:color w:val="666666"/>
          <w:sz w:val="14"/>
          <w:szCs w:val="14"/>
        </w:rPr>
        <w:t>달라져야</w:t>
      </w:r>
      <w:r>
        <w:rPr>
          <w:rFonts w:ascii="dotum" w:eastAsia="돋움" w:hAnsi="dotum"/>
          <w:color w:val="666666"/>
          <w:sz w:val="14"/>
          <w:szCs w:val="14"/>
        </w:rPr>
        <w:t xml:space="preserve"> </w:t>
      </w:r>
      <w:r>
        <w:rPr>
          <w:rFonts w:ascii="dotum" w:eastAsia="돋움" w:hAnsi="dotum"/>
          <w:color w:val="666666"/>
          <w:sz w:val="14"/>
          <w:szCs w:val="14"/>
        </w:rPr>
        <w:t>합니다</w:t>
      </w:r>
      <w:r>
        <w:rPr>
          <w:rFonts w:ascii="dotum" w:eastAsia="돋움" w:hAnsi="dotum"/>
          <w:color w:val="666666"/>
          <w:sz w:val="14"/>
          <w:szCs w:val="14"/>
        </w:rPr>
        <w:t>.</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 </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안드로이드</w:t>
      </w:r>
      <w:r>
        <w:rPr>
          <w:rFonts w:ascii="dotum" w:eastAsia="돋움" w:hAnsi="dotum"/>
          <w:color w:val="666666"/>
          <w:sz w:val="14"/>
          <w:szCs w:val="14"/>
        </w:rPr>
        <w:t xml:space="preserve"> </w:t>
      </w:r>
      <w:r>
        <w:rPr>
          <w:rFonts w:ascii="dotum" w:eastAsia="돋움" w:hAnsi="dotum"/>
          <w:color w:val="666666"/>
          <w:sz w:val="14"/>
          <w:szCs w:val="14"/>
        </w:rPr>
        <w:t>레이아웃</w:t>
      </w:r>
      <w:r>
        <w:rPr>
          <w:rFonts w:ascii="dotum" w:eastAsia="돋움" w:hAnsi="dotum"/>
          <w:color w:val="666666"/>
          <w:sz w:val="14"/>
          <w:szCs w:val="14"/>
        </w:rPr>
        <w:t xml:space="preserve"> xml </w:t>
      </w:r>
      <w:r>
        <w:rPr>
          <w:rFonts w:ascii="dotum" w:eastAsia="돋움" w:hAnsi="dotum"/>
          <w:color w:val="666666"/>
          <w:sz w:val="14"/>
          <w:szCs w:val="14"/>
        </w:rPr>
        <w:t>파일에서</w:t>
      </w:r>
      <w:r>
        <w:rPr>
          <w:rFonts w:ascii="dotum" w:eastAsia="돋움" w:hAnsi="dotum"/>
          <w:color w:val="666666"/>
          <w:sz w:val="14"/>
          <w:szCs w:val="14"/>
        </w:rPr>
        <w:t xml:space="preserve"> </w:t>
      </w:r>
      <w:r>
        <w:rPr>
          <w:rFonts w:ascii="dotum" w:eastAsia="돋움" w:hAnsi="dotum"/>
          <w:color w:val="666666"/>
          <w:sz w:val="14"/>
          <w:szCs w:val="14"/>
        </w:rPr>
        <w:t>크기를</w:t>
      </w:r>
      <w:r>
        <w:rPr>
          <w:rFonts w:ascii="dotum" w:eastAsia="돋움" w:hAnsi="dotum"/>
          <w:color w:val="666666"/>
          <w:sz w:val="14"/>
          <w:szCs w:val="14"/>
        </w:rPr>
        <w:t xml:space="preserve"> </w:t>
      </w:r>
      <w:r>
        <w:rPr>
          <w:rFonts w:ascii="dotum" w:eastAsia="돋움" w:hAnsi="dotum"/>
          <w:color w:val="666666"/>
          <w:sz w:val="14"/>
          <w:szCs w:val="14"/>
        </w:rPr>
        <w:t>지정하는</w:t>
      </w:r>
      <w:r>
        <w:rPr>
          <w:rFonts w:ascii="dotum" w:eastAsia="돋움" w:hAnsi="dotum"/>
          <w:color w:val="666666"/>
          <w:sz w:val="14"/>
          <w:szCs w:val="14"/>
        </w:rPr>
        <w:t xml:space="preserve"> </w:t>
      </w:r>
      <w:r>
        <w:rPr>
          <w:rFonts w:ascii="dotum" w:eastAsia="돋움" w:hAnsi="dotum"/>
          <w:color w:val="666666"/>
          <w:sz w:val="14"/>
          <w:szCs w:val="14"/>
        </w:rPr>
        <w:t>방법은</w:t>
      </w:r>
      <w:r>
        <w:rPr>
          <w:rFonts w:ascii="dotum" w:eastAsia="돋움" w:hAnsi="dotum"/>
          <w:color w:val="666666"/>
          <w:sz w:val="14"/>
          <w:szCs w:val="14"/>
        </w:rPr>
        <w:t xml:space="preserve"> 4</w:t>
      </w:r>
      <w:r>
        <w:rPr>
          <w:rFonts w:ascii="dotum" w:eastAsia="돋움" w:hAnsi="dotum"/>
          <w:color w:val="666666"/>
          <w:sz w:val="14"/>
          <w:szCs w:val="14"/>
        </w:rPr>
        <w:t>가지가</w:t>
      </w:r>
      <w:r>
        <w:rPr>
          <w:rFonts w:ascii="dotum" w:eastAsia="돋움" w:hAnsi="dotum"/>
          <w:color w:val="666666"/>
          <w:sz w:val="14"/>
          <w:szCs w:val="14"/>
        </w:rPr>
        <w:t xml:space="preserve"> </w:t>
      </w:r>
      <w:r>
        <w:rPr>
          <w:rFonts w:ascii="dotum" w:eastAsia="돋움" w:hAnsi="dotum"/>
          <w:color w:val="666666"/>
          <w:sz w:val="14"/>
          <w:szCs w:val="14"/>
        </w:rPr>
        <w:t>있습니다</w:t>
      </w:r>
      <w:r>
        <w:rPr>
          <w:rFonts w:ascii="dotum" w:eastAsia="돋움" w:hAnsi="dotum"/>
          <w:color w:val="666666"/>
          <w:sz w:val="14"/>
          <w:szCs w:val="14"/>
        </w:rPr>
        <w:t>.</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   - fill_parent (</w:t>
      </w:r>
      <w:r>
        <w:rPr>
          <w:rFonts w:ascii="dotum" w:eastAsia="돋움" w:hAnsi="dotum"/>
          <w:color w:val="666666"/>
          <w:sz w:val="14"/>
          <w:szCs w:val="14"/>
        </w:rPr>
        <w:t>상위</w:t>
      </w:r>
      <w:r>
        <w:rPr>
          <w:rFonts w:ascii="dotum" w:eastAsia="돋움" w:hAnsi="dotum"/>
          <w:color w:val="666666"/>
          <w:sz w:val="14"/>
          <w:szCs w:val="14"/>
        </w:rPr>
        <w:t xml:space="preserve"> View </w:t>
      </w:r>
      <w:r>
        <w:rPr>
          <w:rFonts w:ascii="dotum" w:eastAsia="돋움" w:hAnsi="dotum"/>
          <w:color w:val="666666"/>
          <w:sz w:val="14"/>
          <w:szCs w:val="14"/>
        </w:rPr>
        <w:t>의</w:t>
      </w:r>
      <w:r>
        <w:rPr>
          <w:rFonts w:ascii="dotum" w:eastAsia="돋움" w:hAnsi="dotum"/>
          <w:color w:val="666666"/>
          <w:sz w:val="14"/>
          <w:szCs w:val="14"/>
        </w:rPr>
        <w:t xml:space="preserve"> </w:t>
      </w:r>
      <w:r>
        <w:rPr>
          <w:rFonts w:ascii="dotum" w:eastAsia="돋움" w:hAnsi="dotum"/>
          <w:color w:val="666666"/>
          <w:sz w:val="14"/>
          <w:szCs w:val="14"/>
        </w:rPr>
        <w:t>크기에</w:t>
      </w:r>
      <w:r>
        <w:rPr>
          <w:rFonts w:ascii="dotum" w:eastAsia="돋움" w:hAnsi="dotum"/>
          <w:color w:val="666666"/>
          <w:sz w:val="14"/>
          <w:szCs w:val="14"/>
        </w:rPr>
        <w:t xml:space="preserve"> </w:t>
      </w:r>
      <w:r>
        <w:rPr>
          <w:rFonts w:ascii="dotum" w:eastAsia="돋움" w:hAnsi="dotum"/>
          <w:color w:val="666666"/>
          <w:sz w:val="14"/>
          <w:szCs w:val="14"/>
        </w:rPr>
        <w:t>따름</w:t>
      </w:r>
      <w:r>
        <w:rPr>
          <w:rFonts w:ascii="dotum" w:eastAsia="돋움" w:hAnsi="dotum"/>
          <w:color w:val="666666"/>
          <w:sz w:val="14"/>
          <w:szCs w:val="14"/>
        </w:rPr>
        <w:t>)</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   - match_parent (</w:t>
      </w:r>
      <w:r>
        <w:rPr>
          <w:rFonts w:ascii="dotum" w:eastAsia="돋움" w:hAnsi="dotum"/>
          <w:color w:val="666666"/>
          <w:sz w:val="14"/>
          <w:szCs w:val="14"/>
        </w:rPr>
        <w:t>상위</w:t>
      </w:r>
      <w:r>
        <w:rPr>
          <w:rFonts w:ascii="dotum" w:eastAsia="돋움" w:hAnsi="dotum"/>
          <w:color w:val="666666"/>
          <w:sz w:val="14"/>
          <w:szCs w:val="14"/>
        </w:rPr>
        <w:t xml:space="preserve"> View </w:t>
      </w:r>
      <w:r>
        <w:rPr>
          <w:rFonts w:ascii="dotum" w:eastAsia="돋움" w:hAnsi="dotum"/>
          <w:color w:val="666666"/>
          <w:sz w:val="14"/>
          <w:szCs w:val="14"/>
        </w:rPr>
        <w:t>의</w:t>
      </w:r>
      <w:r>
        <w:rPr>
          <w:rFonts w:ascii="dotum" w:eastAsia="돋움" w:hAnsi="dotum"/>
          <w:color w:val="666666"/>
          <w:sz w:val="14"/>
          <w:szCs w:val="14"/>
        </w:rPr>
        <w:t xml:space="preserve"> </w:t>
      </w:r>
      <w:r>
        <w:rPr>
          <w:rFonts w:ascii="dotum" w:eastAsia="돋움" w:hAnsi="dotum"/>
          <w:color w:val="666666"/>
          <w:sz w:val="14"/>
          <w:szCs w:val="14"/>
        </w:rPr>
        <w:t>크기에</w:t>
      </w:r>
      <w:r>
        <w:rPr>
          <w:rFonts w:ascii="dotum" w:eastAsia="돋움" w:hAnsi="dotum"/>
          <w:color w:val="666666"/>
          <w:sz w:val="14"/>
          <w:szCs w:val="14"/>
        </w:rPr>
        <w:t xml:space="preserve"> </w:t>
      </w:r>
      <w:r>
        <w:rPr>
          <w:rFonts w:ascii="dotum" w:eastAsia="돋움" w:hAnsi="dotum"/>
          <w:color w:val="666666"/>
          <w:sz w:val="14"/>
          <w:szCs w:val="14"/>
        </w:rPr>
        <w:t>따름</w:t>
      </w:r>
      <w:r>
        <w:rPr>
          <w:rFonts w:ascii="dotum" w:eastAsia="돋움" w:hAnsi="dotum"/>
          <w:color w:val="666666"/>
          <w:sz w:val="14"/>
          <w:szCs w:val="14"/>
        </w:rPr>
        <w:t>)</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 xml:space="preserve">   - fixed (100px </w:t>
      </w:r>
      <w:r>
        <w:rPr>
          <w:rFonts w:ascii="dotum" w:eastAsia="돋움" w:hAnsi="dotum"/>
          <w:color w:val="666666"/>
          <w:sz w:val="14"/>
          <w:szCs w:val="14"/>
        </w:rPr>
        <w:t>와</w:t>
      </w:r>
      <w:r>
        <w:rPr>
          <w:rFonts w:ascii="dotum" w:eastAsia="돋움" w:hAnsi="dotum"/>
          <w:color w:val="666666"/>
          <w:sz w:val="14"/>
          <w:szCs w:val="14"/>
        </w:rPr>
        <w:t xml:space="preserve"> </w:t>
      </w:r>
      <w:r>
        <w:rPr>
          <w:rFonts w:ascii="dotum" w:eastAsia="돋움" w:hAnsi="dotum"/>
          <w:color w:val="666666"/>
          <w:sz w:val="14"/>
          <w:szCs w:val="14"/>
        </w:rPr>
        <w:t>같이</w:t>
      </w:r>
      <w:r>
        <w:rPr>
          <w:rFonts w:ascii="dotum" w:eastAsia="돋움" w:hAnsi="dotum"/>
          <w:color w:val="666666"/>
          <w:sz w:val="14"/>
          <w:szCs w:val="14"/>
        </w:rPr>
        <w:t xml:space="preserve"> </w:t>
      </w:r>
      <w:r>
        <w:rPr>
          <w:rFonts w:ascii="dotum" w:eastAsia="돋움" w:hAnsi="dotum"/>
          <w:color w:val="666666"/>
          <w:sz w:val="14"/>
          <w:szCs w:val="14"/>
        </w:rPr>
        <w:t>픽셀로</w:t>
      </w:r>
      <w:r>
        <w:rPr>
          <w:rFonts w:ascii="dotum" w:eastAsia="돋움" w:hAnsi="dotum"/>
          <w:color w:val="666666"/>
          <w:sz w:val="14"/>
          <w:szCs w:val="14"/>
        </w:rPr>
        <w:t xml:space="preserve"> </w:t>
      </w:r>
      <w:r>
        <w:rPr>
          <w:rFonts w:ascii="dotum" w:eastAsia="돋움" w:hAnsi="dotum"/>
          <w:color w:val="666666"/>
          <w:sz w:val="14"/>
          <w:szCs w:val="14"/>
        </w:rPr>
        <w:t>박아놨을때</w:t>
      </w:r>
      <w:r>
        <w:rPr>
          <w:rFonts w:ascii="dotum" w:eastAsia="돋움" w:hAnsi="dotum"/>
          <w:color w:val="666666"/>
          <w:sz w:val="14"/>
          <w:szCs w:val="14"/>
        </w:rPr>
        <w:t>)</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   - wrap_content (</w:t>
      </w:r>
      <w:r>
        <w:rPr>
          <w:rFonts w:ascii="dotum" w:eastAsia="돋움" w:hAnsi="dotum"/>
          <w:color w:val="666666"/>
          <w:sz w:val="14"/>
          <w:szCs w:val="14"/>
        </w:rPr>
        <w:t>현재</w:t>
      </w:r>
      <w:r>
        <w:rPr>
          <w:rFonts w:ascii="dotum" w:eastAsia="돋움" w:hAnsi="dotum"/>
          <w:color w:val="666666"/>
          <w:sz w:val="14"/>
          <w:szCs w:val="14"/>
        </w:rPr>
        <w:t xml:space="preserve"> </w:t>
      </w:r>
      <w:r>
        <w:rPr>
          <w:rFonts w:ascii="dotum" w:eastAsia="돋움" w:hAnsi="dotum"/>
          <w:color w:val="666666"/>
          <w:sz w:val="14"/>
          <w:szCs w:val="14"/>
        </w:rPr>
        <w:t>뷰의</w:t>
      </w:r>
      <w:r>
        <w:rPr>
          <w:rFonts w:ascii="dotum" w:eastAsia="돋움" w:hAnsi="dotum"/>
          <w:color w:val="666666"/>
          <w:sz w:val="14"/>
          <w:szCs w:val="14"/>
        </w:rPr>
        <w:t xml:space="preserve"> </w:t>
      </w:r>
      <w:r>
        <w:rPr>
          <w:rFonts w:ascii="dotum" w:eastAsia="돋움" w:hAnsi="dotum"/>
          <w:color w:val="666666"/>
          <w:sz w:val="14"/>
          <w:szCs w:val="14"/>
        </w:rPr>
        <w:t>내용에</w:t>
      </w:r>
      <w:r>
        <w:rPr>
          <w:rFonts w:ascii="dotum" w:eastAsia="돋움" w:hAnsi="dotum"/>
          <w:color w:val="666666"/>
          <w:sz w:val="14"/>
          <w:szCs w:val="14"/>
        </w:rPr>
        <w:t xml:space="preserve"> </w:t>
      </w:r>
      <w:r>
        <w:rPr>
          <w:rFonts w:ascii="dotum" w:eastAsia="돋움" w:hAnsi="dotum"/>
          <w:color w:val="666666"/>
          <w:sz w:val="14"/>
          <w:szCs w:val="14"/>
        </w:rPr>
        <w:t>따름</w:t>
      </w:r>
      <w:r>
        <w:rPr>
          <w:rFonts w:ascii="dotum" w:eastAsia="돋움" w:hAnsi="dotum"/>
          <w:color w:val="666666"/>
          <w:sz w:val="14"/>
          <w:szCs w:val="14"/>
        </w:rPr>
        <w:t>)</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 </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이렇게</w:t>
      </w:r>
      <w:r>
        <w:rPr>
          <w:rFonts w:ascii="dotum" w:eastAsia="돋움" w:hAnsi="dotum"/>
          <w:color w:val="666666"/>
          <w:sz w:val="14"/>
          <w:szCs w:val="14"/>
        </w:rPr>
        <w:t xml:space="preserve"> 4</w:t>
      </w:r>
      <w:r>
        <w:rPr>
          <w:rFonts w:ascii="dotum" w:eastAsia="돋움" w:hAnsi="dotum"/>
          <w:color w:val="666666"/>
          <w:sz w:val="14"/>
          <w:szCs w:val="14"/>
        </w:rPr>
        <w:t>가지</w:t>
      </w:r>
      <w:r>
        <w:rPr>
          <w:rFonts w:ascii="dotum" w:eastAsia="돋움" w:hAnsi="dotum"/>
          <w:color w:val="666666"/>
          <w:sz w:val="14"/>
          <w:szCs w:val="14"/>
        </w:rPr>
        <w:t xml:space="preserve"> </w:t>
      </w:r>
      <w:r>
        <w:rPr>
          <w:rFonts w:ascii="dotum" w:eastAsia="돋움" w:hAnsi="dotum"/>
          <w:color w:val="666666"/>
          <w:sz w:val="14"/>
          <w:szCs w:val="14"/>
        </w:rPr>
        <w:t>방법의</w:t>
      </w:r>
      <w:r>
        <w:rPr>
          <w:rFonts w:ascii="dotum" w:eastAsia="돋움" w:hAnsi="dotum"/>
          <w:color w:val="666666"/>
          <w:sz w:val="14"/>
          <w:szCs w:val="14"/>
        </w:rPr>
        <w:t xml:space="preserve"> </w:t>
      </w:r>
      <w:r>
        <w:rPr>
          <w:rFonts w:ascii="dotum" w:eastAsia="돋움" w:hAnsi="dotum"/>
          <w:color w:val="666666"/>
          <w:sz w:val="14"/>
          <w:szCs w:val="14"/>
        </w:rPr>
        <w:t>특성에</w:t>
      </w:r>
      <w:r>
        <w:rPr>
          <w:rFonts w:ascii="dotum" w:eastAsia="돋움" w:hAnsi="dotum"/>
          <w:color w:val="666666"/>
          <w:sz w:val="14"/>
          <w:szCs w:val="14"/>
        </w:rPr>
        <w:t xml:space="preserve"> </w:t>
      </w:r>
      <w:r>
        <w:rPr>
          <w:rFonts w:ascii="dotum" w:eastAsia="돋움" w:hAnsi="dotum"/>
          <w:color w:val="666666"/>
          <w:sz w:val="14"/>
          <w:szCs w:val="14"/>
        </w:rPr>
        <w:t>따라서</w:t>
      </w:r>
      <w:r>
        <w:rPr>
          <w:rFonts w:ascii="dotum" w:eastAsia="돋움" w:hAnsi="dotum"/>
          <w:color w:val="666666"/>
          <w:sz w:val="14"/>
          <w:szCs w:val="14"/>
        </w:rPr>
        <w:t xml:space="preserve"> </w:t>
      </w:r>
      <w:r>
        <w:rPr>
          <w:rFonts w:ascii="dotum" w:eastAsia="돋움" w:hAnsi="dotum"/>
          <w:color w:val="666666"/>
          <w:sz w:val="14"/>
          <w:szCs w:val="14"/>
        </w:rPr>
        <w:t>넘어오는</w:t>
      </w:r>
      <w:r>
        <w:rPr>
          <w:rFonts w:ascii="dotum" w:eastAsia="돋움" w:hAnsi="dotum"/>
          <w:color w:val="666666"/>
          <w:sz w:val="14"/>
          <w:szCs w:val="14"/>
        </w:rPr>
        <w:t xml:space="preserve"> </w:t>
      </w:r>
      <w:r>
        <w:rPr>
          <w:rFonts w:ascii="dotum" w:eastAsia="돋움" w:hAnsi="dotum"/>
          <w:color w:val="666666"/>
          <w:sz w:val="14"/>
          <w:szCs w:val="14"/>
        </w:rPr>
        <w:t>크기의</w:t>
      </w:r>
      <w:r>
        <w:rPr>
          <w:rFonts w:ascii="dotum" w:eastAsia="돋움" w:hAnsi="dotum"/>
          <w:color w:val="666666"/>
          <w:sz w:val="14"/>
          <w:szCs w:val="14"/>
        </w:rPr>
        <w:t xml:space="preserve"> </w:t>
      </w:r>
      <w:r>
        <w:rPr>
          <w:rFonts w:ascii="dotum" w:eastAsia="돋움" w:hAnsi="dotum"/>
          <w:color w:val="666666"/>
          <w:sz w:val="14"/>
          <w:szCs w:val="14"/>
        </w:rPr>
        <w:t>종류는</w:t>
      </w:r>
      <w:r>
        <w:rPr>
          <w:rFonts w:ascii="dotum" w:eastAsia="돋움" w:hAnsi="dotum"/>
          <w:color w:val="666666"/>
          <w:sz w:val="14"/>
          <w:szCs w:val="14"/>
        </w:rPr>
        <w:t xml:space="preserve"> 3</w:t>
      </w:r>
      <w:r>
        <w:rPr>
          <w:rFonts w:ascii="dotum" w:eastAsia="돋움" w:hAnsi="dotum"/>
          <w:color w:val="666666"/>
          <w:sz w:val="14"/>
          <w:szCs w:val="14"/>
        </w:rPr>
        <w:t>가지로</w:t>
      </w:r>
      <w:r>
        <w:rPr>
          <w:rFonts w:ascii="dotum" w:eastAsia="돋움" w:hAnsi="dotum"/>
          <w:color w:val="666666"/>
          <w:sz w:val="14"/>
          <w:szCs w:val="14"/>
        </w:rPr>
        <w:t xml:space="preserve"> </w:t>
      </w:r>
      <w:r>
        <w:rPr>
          <w:rFonts w:ascii="dotum" w:eastAsia="돋움" w:hAnsi="dotum"/>
          <w:color w:val="666666"/>
          <w:sz w:val="14"/>
          <w:szCs w:val="14"/>
        </w:rPr>
        <w:t>구분됩니다</w:t>
      </w:r>
      <w:r>
        <w:rPr>
          <w:rFonts w:ascii="dotum" w:eastAsia="돋움" w:hAnsi="dotum"/>
          <w:color w:val="666666"/>
          <w:sz w:val="14"/>
          <w:szCs w:val="14"/>
        </w:rPr>
        <w:t>.</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 xml:space="preserve">   - MeasureSpec.EXACTLY : fill_parent, match_parent, fixed </w:t>
      </w:r>
      <w:r>
        <w:rPr>
          <w:rFonts w:ascii="dotum" w:eastAsia="돋움" w:hAnsi="dotum"/>
          <w:color w:val="666666"/>
          <w:sz w:val="14"/>
          <w:szCs w:val="14"/>
        </w:rPr>
        <w:t>와</w:t>
      </w:r>
      <w:r>
        <w:rPr>
          <w:rFonts w:ascii="dotum" w:eastAsia="돋움" w:hAnsi="dotum"/>
          <w:color w:val="666666"/>
          <w:sz w:val="14"/>
          <w:szCs w:val="14"/>
        </w:rPr>
        <w:t xml:space="preserve"> </w:t>
      </w:r>
      <w:r>
        <w:rPr>
          <w:rFonts w:ascii="dotum" w:eastAsia="돋움" w:hAnsi="dotum"/>
          <w:color w:val="666666"/>
          <w:sz w:val="14"/>
          <w:szCs w:val="14"/>
        </w:rPr>
        <w:t>같이</w:t>
      </w:r>
      <w:r>
        <w:rPr>
          <w:rFonts w:ascii="dotum" w:eastAsia="돋움" w:hAnsi="dotum"/>
          <w:color w:val="666666"/>
          <w:sz w:val="14"/>
          <w:szCs w:val="14"/>
        </w:rPr>
        <w:t xml:space="preserve"> </w:t>
      </w:r>
      <w:r>
        <w:rPr>
          <w:rFonts w:ascii="dotum" w:eastAsia="돋움" w:hAnsi="dotum"/>
          <w:color w:val="666666"/>
          <w:sz w:val="14"/>
          <w:szCs w:val="14"/>
        </w:rPr>
        <w:t>상위에서</w:t>
      </w:r>
      <w:r>
        <w:rPr>
          <w:rFonts w:ascii="dotum" w:eastAsia="돋움" w:hAnsi="dotum"/>
          <w:color w:val="666666"/>
          <w:sz w:val="14"/>
          <w:szCs w:val="14"/>
        </w:rPr>
        <w:t xml:space="preserve"> </w:t>
      </w:r>
      <w:r>
        <w:rPr>
          <w:rFonts w:ascii="dotum" w:eastAsia="돋움" w:hAnsi="dotum"/>
          <w:color w:val="666666"/>
          <w:sz w:val="14"/>
          <w:szCs w:val="14"/>
        </w:rPr>
        <w:t>이미</w:t>
      </w:r>
      <w:r>
        <w:rPr>
          <w:rFonts w:ascii="dotum" w:eastAsia="돋움" w:hAnsi="dotum"/>
          <w:color w:val="666666"/>
          <w:sz w:val="14"/>
          <w:szCs w:val="14"/>
        </w:rPr>
        <w:t xml:space="preserve"> </w:t>
      </w:r>
      <w:r>
        <w:rPr>
          <w:rFonts w:ascii="dotum" w:eastAsia="돋움" w:hAnsi="dotum"/>
          <w:color w:val="666666"/>
          <w:sz w:val="14"/>
          <w:szCs w:val="14"/>
        </w:rPr>
        <w:t>결정되어버린</w:t>
      </w:r>
      <w:r>
        <w:rPr>
          <w:rFonts w:ascii="dotum" w:eastAsia="돋움" w:hAnsi="dotum"/>
          <w:color w:val="666666"/>
          <w:sz w:val="14"/>
          <w:szCs w:val="14"/>
        </w:rPr>
        <w:t xml:space="preserve"> </w:t>
      </w:r>
      <w:r>
        <w:rPr>
          <w:rFonts w:ascii="dotum" w:eastAsia="돋움" w:hAnsi="dotum"/>
          <w:color w:val="666666"/>
          <w:sz w:val="14"/>
          <w:szCs w:val="14"/>
        </w:rPr>
        <w:t>크기가</w:t>
      </w:r>
      <w:r>
        <w:rPr>
          <w:rFonts w:ascii="dotum" w:eastAsia="돋움" w:hAnsi="dotum"/>
          <w:color w:val="666666"/>
          <w:sz w:val="14"/>
          <w:szCs w:val="14"/>
        </w:rPr>
        <w:t xml:space="preserve"> </w:t>
      </w:r>
      <w:r>
        <w:rPr>
          <w:rFonts w:ascii="dotum" w:eastAsia="돋움" w:hAnsi="dotum"/>
          <w:color w:val="666666"/>
          <w:sz w:val="14"/>
          <w:szCs w:val="14"/>
        </w:rPr>
        <w:t>넘어올때</w:t>
      </w:r>
      <w:r>
        <w:rPr>
          <w:rFonts w:ascii="dotum" w:eastAsia="돋움" w:hAnsi="dotum"/>
          <w:color w:val="666666"/>
          <w:sz w:val="14"/>
          <w:szCs w:val="14"/>
        </w:rPr>
        <w:t xml:space="preserve"> </w:t>
      </w:r>
      <w:r>
        <w:rPr>
          <w:rFonts w:ascii="dotum" w:eastAsia="돋움" w:hAnsi="dotum"/>
          <w:color w:val="666666"/>
          <w:sz w:val="14"/>
          <w:szCs w:val="14"/>
        </w:rPr>
        <w:t>선택됩니다</w:t>
      </w:r>
      <w:r>
        <w:rPr>
          <w:rFonts w:ascii="dotum" w:eastAsia="돋움" w:hAnsi="dotum"/>
          <w:color w:val="666666"/>
          <w:sz w:val="14"/>
          <w:szCs w:val="14"/>
        </w:rPr>
        <w:t>.</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 xml:space="preserve">   - MeasureSpec.AT_MOST : wrap_content </w:t>
      </w:r>
      <w:r>
        <w:rPr>
          <w:rFonts w:ascii="dotum" w:eastAsia="돋움" w:hAnsi="dotum"/>
          <w:color w:val="666666"/>
          <w:sz w:val="14"/>
          <w:szCs w:val="14"/>
        </w:rPr>
        <w:t>를</w:t>
      </w:r>
      <w:r>
        <w:rPr>
          <w:rFonts w:ascii="dotum" w:eastAsia="돋움" w:hAnsi="dotum"/>
          <w:color w:val="666666"/>
          <w:sz w:val="14"/>
          <w:szCs w:val="14"/>
        </w:rPr>
        <w:t xml:space="preserve"> </w:t>
      </w:r>
      <w:r>
        <w:rPr>
          <w:rFonts w:ascii="dotum" w:eastAsia="돋움" w:hAnsi="dotum"/>
          <w:color w:val="666666"/>
          <w:sz w:val="14"/>
          <w:szCs w:val="14"/>
        </w:rPr>
        <w:t>선택했을때</w:t>
      </w:r>
      <w:r>
        <w:rPr>
          <w:rFonts w:ascii="dotum" w:eastAsia="돋움" w:hAnsi="dotum"/>
          <w:color w:val="666666"/>
          <w:sz w:val="14"/>
          <w:szCs w:val="14"/>
        </w:rPr>
        <w:t xml:space="preserve"> </w:t>
      </w:r>
      <w:r>
        <w:rPr>
          <w:rFonts w:ascii="dotum" w:eastAsia="돋움" w:hAnsi="dotum"/>
          <w:color w:val="666666"/>
          <w:sz w:val="14"/>
          <w:szCs w:val="14"/>
        </w:rPr>
        <w:t>선택됩니다</w:t>
      </w:r>
      <w:r>
        <w:rPr>
          <w:rFonts w:ascii="dotum" w:eastAsia="돋움" w:hAnsi="dotum"/>
          <w:color w:val="666666"/>
          <w:sz w:val="14"/>
          <w:szCs w:val="14"/>
        </w:rPr>
        <w:t>.</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 xml:space="preserve">   - MeasureSpec.UNSPECIFIED : xml </w:t>
      </w:r>
      <w:r>
        <w:rPr>
          <w:rFonts w:ascii="dotum" w:eastAsia="돋움" w:hAnsi="dotum"/>
          <w:color w:val="666666"/>
          <w:sz w:val="14"/>
          <w:szCs w:val="14"/>
        </w:rPr>
        <w:t>에</w:t>
      </w:r>
      <w:r>
        <w:rPr>
          <w:rFonts w:ascii="dotum" w:eastAsia="돋움" w:hAnsi="dotum"/>
          <w:color w:val="666666"/>
          <w:sz w:val="14"/>
          <w:szCs w:val="14"/>
        </w:rPr>
        <w:t xml:space="preserve"> </w:t>
      </w:r>
      <w:r>
        <w:rPr>
          <w:rFonts w:ascii="dotum" w:eastAsia="돋움" w:hAnsi="dotum"/>
          <w:color w:val="666666"/>
          <w:sz w:val="14"/>
          <w:szCs w:val="14"/>
        </w:rPr>
        <w:t>의하지</w:t>
      </w:r>
      <w:r>
        <w:rPr>
          <w:rFonts w:ascii="dotum" w:eastAsia="돋움" w:hAnsi="dotum"/>
          <w:color w:val="666666"/>
          <w:sz w:val="14"/>
          <w:szCs w:val="14"/>
        </w:rPr>
        <w:t xml:space="preserve"> </w:t>
      </w:r>
      <w:r>
        <w:rPr>
          <w:rFonts w:ascii="dotum" w:eastAsia="돋움" w:hAnsi="dotum"/>
          <w:color w:val="666666"/>
          <w:sz w:val="14"/>
          <w:szCs w:val="14"/>
        </w:rPr>
        <w:t>않고</w:t>
      </w:r>
      <w:r>
        <w:rPr>
          <w:rFonts w:ascii="dotum" w:eastAsia="돋움" w:hAnsi="dotum"/>
          <w:color w:val="666666"/>
          <w:sz w:val="14"/>
          <w:szCs w:val="14"/>
        </w:rPr>
        <w:t xml:space="preserve"> </w:t>
      </w:r>
      <w:r>
        <w:rPr>
          <w:rFonts w:ascii="dotum" w:eastAsia="돋움" w:hAnsi="dotum"/>
          <w:color w:val="666666"/>
          <w:sz w:val="14"/>
          <w:szCs w:val="14"/>
        </w:rPr>
        <w:t>소스상에서</w:t>
      </w:r>
      <w:r>
        <w:rPr>
          <w:rFonts w:ascii="dotum" w:eastAsia="돋움" w:hAnsi="dotum"/>
          <w:color w:val="666666"/>
          <w:sz w:val="14"/>
          <w:szCs w:val="14"/>
        </w:rPr>
        <w:t xml:space="preserve"> </w:t>
      </w:r>
      <w:r>
        <w:rPr>
          <w:rFonts w:ascii="dotum" w:eastAsia="돋움" w:hAnsi="dotum"/>
          <w:color w:val="666666"/>
          <w:sz w:val="14"/>
          <w:szCs w:val="14"/>
        </w:rPr>
        <w:t>직접</w:t>
      </w:r>
      <w:r>
        <w:rPr>
          <w:rFonts w:ascii="dotum" w:eastAsia="돋움" w:hAnsi="dotum"/>
          <w:color w:val="666666"/>
          <w:sz w:val="14"/>
          <w:szCs w:val="14"/>
        </w:rPr>
        <w:t xml:space="preserve"> </w:t>
      </w:r>
      <w:r>
        <w:rPr>
          <w:rFonts w:ascii="dotum" w:eastAsia="돋움" w:hAnsi="dotum"/>
          <w:color w:val="666666"/>
          <w:sz w:val="14"/>
          <w:szCs w:val="14"/>
        </w:rPr>
        <w:t>넣었을</w:t>
      </w:r>
      <w:r>
        <w:rPr>
          <w:rFonts w:ascii="dotum" w:eastAsia="돋움" w:hAnsi="dotum"/>
          <w:color w:val="666666"/>
          <w:sz w:val="14"/>
          <w:szCs w:val="14"/>
        </w:rPr>
        <w:t xml:space="preserve"> </w:t>
      </w:r>
      <w:r>
        <w:rPr>
          <w:rFonts w:ascii="dotum" w:eastAsia="돋움" w:hAnsi="dotum"/>
          <w:color w:val="666666"/>
          <w:sz w:val="14"/>
          <w:szCs w:val="14"/>
        </w:rPr>
        <w:t>때</w:t>
      </w:r>
      <w:r>
        <w:rPr>
          <w:rFonts w:ascii="dotum" w:eastAsia="돋움" w:hAnsi="dotum"/>
          <w:color w:val="666666"/>
          <w:sz w:val="14"/>
          <w:szCs w:val="14"/>
        </w:rPr>
        <w:t xml:space="preserve"> </w:t>
      </w:r>
      <w:r>
        <w:rPr>
          <w:rFonts w:ascii="dotum" w:eastAsia="돋움" w:hAnsi="dotum"/>
          <w:color w:val="666666"/>
          <w:sz w:val="14"/>
          <w:szCs w:val="14"/>
        </w:rPr>
        <w:t>나옵니다</w:t>
      </w:r>
      <w:r>
        <w:rPr>
          <w:rFonts w:ascii="dotum" w:eastAsia="돋움" w:hAnsi="dotum"/>
          <w:color w:val="666666"/>
          <w:sz w:val="14"/>
          <w:szCs w:val="14"/>
        </w:rPr>
        <w:t>.</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 </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여기서</w:t>
      </w:r>
      <w:r>
        <w:rPr>
          <w:rFonts w:ascii="dotum" w:eastAsia="돋움" w:hAnsi="dotum"/>
          <w:color w:val="666666"/>
          <w:sz w:val="14"/>
          <w:szCs w:val="14"/>
        </w:rPr>
        <w:t xml:space="preserve"> EXACTLY </w:t>
      </w:r>
      <w:r>
        <w:rPr>
          <w:rFonts w:ascii="dotum" w:eastAsia="돋움" w:hAnsi="dotum"/>
          <w:color w:val="666666"/>
          <w:sz w:val="14"/>
          <w:szCs w:val="14"/>
        </w:rPr>
        <w:t>과</w:t>
      </w:r>
      <w:r>
        <w:rPr>
          <w:rFonts w:ascii="dotum" w:eastAsia="돋움" w:hAnsi="dotum"/>
          <w:color w:val="666666"/>
          <w:sz w:val="14"/>
          <w:szCs w:val="14"/>
        </w:rPr>
        <w:t xml:space="preserve"> UNSPECIFIED </w:t>
      </w:r>
      <w:r>
        <w:rPr>
          <w:rFonts w:ascii="dotum" w:eastAsia="돋움" w:hAnsi="dotum"/>
          <w:color w:val="666666"/>
          <w:sz w:val="14"/>
          <w:szCs w:val="14"/>
        </w:rPr>
        <w:t>는</w:t>
      </w:r>
      <w:r>
        <w:rPr>
          <w:rFonts w:ascii="dotum" w:eastAsia="돋움" w:hAnsi="dotum"/>
          <w:color w:val="666666"/>
          <w:sz w:val="14"/>
          <w:szCs w:val="14"/>
        </w:rPr>
        <w:t xml:space="preserve"> </w:t>
      </w:r>
      <w:r>
        <w:rPr>
          <w:rFonts w:ascii="dotum" w:eastAsia="돋움" w:hAnsi="dotum"/>
          <w:color w:val="666666"/>
          <w:sz w:val="14"/>
          <w:szCs w:val="14"/>
        </w:rPr>
        <w:t>외부에서</w:t>
      </w:r>
      <w:r>
        <w:rPr>
          <w:rFonts w:ascii="dotum" w:eastAsia="돋움" w:hAnsi="dotum"/>
          <w:color w:val="666666"/>
          <w:sz w:val="14"/>
          <w:szCs w:val="14"/>
        </w:rPr>
        <w:t xml:space="preserve"> </w:t>
      </w:r>
      <w:r>
        <w:rPr>
          <w:rFonts w:ascii="dotum" w:eastAsia="돋움" w:hAnsi="dotum"/>
          <w:color w:val="666666"/>
          <w:sz w:val="14"/>
          <w:szCs w:val="14"/>
        </w:rPr>
        <w:t>크기가</w:t>
      </w:r>
      <w:r>
        <w:rPr>
          <w:rFonts w:ascii="dotum" w:eastAsia="돋움" w:hAnsi="dotum"/>
          <w:color w:val="666666"/>
          <w:sz w:val="14"/>
          <w:szCs w:val="14"/>
        </w:rPr>
        <w:t xml:space="preserve"> </w:t>
      </w:r>
      <w:r>
        <w:rPr>
          <w:rFonts w:ascii="dotum" w:eastAsia="돋움" w:hAnsi="dotum"/>
          <w:color w:val="666666"/>
          <w:sz w:val="14"/>
          <w:szCs w:val="14"/>
        </w:rPr>
        <w:t>구해져서</w:t>
      </w:r>
      <w:r>
        <w:rPr>
          <w:rFonts w:ascii="dotum" w:eastAsia="돋움" w:hAnsi="dotum"/>
          <w:color w:val="666666"/>
          <w:sz w:val="14"/>
          <w:szCs w:val="14"/>
        </w:rPr>
        <w:t xml:space="preserve"> </w:t>
      </w:r>
      <w:r>
        <w:rPr>
          <w:rFonts w:ascii="dotum" w:eastAsia="돋움" w:hAnsi="dotum"/>
          <w:color w:val="666666"/>
          <w:sz w:val="14"/>
          <w:szCs w:val="14"/>
        </w:rPr>
        <w:t>내려오는</w:t>
      </w:r>
      <w:r>
        <w:rPr>
          <w:rFonts w:ascii="dotum" w:eastAsia="돋움" w:hAnsi="dotum"/>
          <w:color w:val="666666"/>
          <w:sz w:val="14"/>
          <w:szCs w:val="14"/>
        </w:rPr>
        <w:t xml:space="preserve"> </w:t>
      </w:r>
      <w:r>
        <w:rPr>
          <w:rFonts w:ascii="dotum" w:eastAsia="돋움" w:hAnsi="dotum"/>
          <w:color w:val="666666"/>
          <w:sz w:val="14"/>
          <w:szCs w:val="14"/>
        </w:rPr>
        <w:t>것이기</w:t>
      </w:r>
      <w:r>
        <w:rPr>
          <w:rFonts w:ascii="dotum" w:eastAsia="돋움" w:hAnsi="dotum"/>
          <w:color w:val="666666"/>
          <w:sz w:val="14"/>
          <w:szCs w:val="14"/>
        </w:rPr>
        <w:t xml:space="preserve"> </w:t>
      </w:r>
      <w:r>
        <w:rPr>
          <w:rFonts w:ascii="dotum" w:eastAsia="돋움" w:hAnsi="dotum"/>
          <w:color w:val="666666"/>
          <w:sz w:val="14"/>
          <w:szCs w:val="14"/>
        </w:rPr>
        <w:t>때문에</w:t>
      </w:r>
      <w:r>
        <w:rPr>
          <w:rFonts w:ascii="dotum" w:eastAsia="돋움" w:hAnsi="dotum"/>
          <w:color w:val="666666"/>
          <w:sz w:val="14"/>
          <w:szCs w:val="14"/>
        </w:rPr>
        <w:t xml:space="preserve"> </w:t>
      </w:r>
      <w:r>
        <w:rPr>
          <w:rFonts w:ascii="dotum" w:eastAsia="돋움" w:hAnsi="dotum"/>
          <w:color w:val="666666"/>
          <w:sz w:val="14"/>
          <w:szCs w:val="14"/>
        </w:rPr>
        <w:t>따로</w:t>
      </w:r>
      <w:r>
        <w:rPr>
          <w:rFonts w:ascii="dotum" w:eastAsia="돋움" w:hAnsi="dotum"/>
          <w:color w:val="666666"/>
          <w:sz w:val="14"/>
          <w:szCs w:val="14"/>
        </w:rPr>
        <w:t xml:space="preserve"> </w:t>
      </w:r>
      <w:r>
        <w:rPr>
          <w:rFonts w:ascii="dotum" w:eastAsia="돋움" w:hAnsi="dotum"/>
          <w:color w:val="666666"/>
          <w:sz w:val="14"/>
          <w:szCs w:val="14"/>
        </w:rPr>
        <w:t>계산할</w:t>
      </w:r>
      <w:r>
        <w:rPr>
          <w:rFonts w:ascii="dotum" w:eastAsia="돋움" w:hAnsi="dotum"/>
          <w:color w:val="666666"/>
          <w:sz w:val="14"/>
          <w:szCs w:val="14"/>
        </w:rPr>
        <w:t xml:space="preserve"> </w:t>
      </w:r>
      <w:r>
        <w:rPr>
          <w:rFonts w:ascii="dotum" w:eastAsia="돋움" w:hAnsi="dotum"/>
          <w:color w:val="666666"/>
          <w:sz w:val="14"/>
          <w:szCs w:val="14"/>
        </w:rPr>
        <w:t>것이</w:t>
      </w:r>
      <w:r>
        <w:rPr>
          <w:rFonts w:ascii="dotum" w:eastAsia="돋움" w:hAnsi="dotum"/>
          <w:color w:val="666666"/>
          <w:sz w:val="14"/>
          <w:szCs w:val="14"/>
        </w:rPr>
        <w:t xml:space="preserve"> </w:t>
      </w:r>
      <w:r>
        <w:rPr>
          <w:rFonts w:ascii="dotum" w:eastAsia="돋움" w:hAnsi="dotum"/>
          <w:color w:val="666666"/>
          <w:sz w:val="14"/>
          <w:szCs w:val="14"/>
        </w:rPr>
        <w:t>없으나</w:t>
      </w:r>
      <w:r>
        <w:rPr>
          <w:rFonts w:ascii="dotum" w:eastAsia="돋움" w:hAnsi="dotum"/>
          <w:color w:val="666666"/>
          <w:sz w:val="14"/>
          <w:szCs w:val="14"/>
        </w:rPr>
        <w:t xml:space="preserve"> AT_MOST </w:t>
      </w:r>
      <w:r>
        <w:rPr>
          <w:rFonts w:ascii="dotum" w:eastAsia="돋움" w:hAnsi="dotum"/>
          <w:color w:val="666666"/>
          <w:sz w:val="14"/>
          <w:szCs w:val="14"/>
        </w:rPr>
        <w:t>는</w:t>
      </w:r>
      <w:r>
        <w:rPr>
          <w:rFonts w:ascii="dotum" w:eastAsia="돋움" w:hAnsi="dotum"/>
          <w:color w:val="666666"/>
          <w:sz w:val="14"/>
          <w:szCs w:val="14"/>
        </w:rPr>
        <w:t xml:space="preserve"> </w:t>
      </w:r>
      <w:r>
        <w:rPr>
          <w:rFonts w:ascii="dotum" w:eastAsia="돋움" w:hAnsi="dotum"/>
          <w:color w:val="666666"/>
          <w:sz w:val="14"/>
          <w:szCs w:val="14"/>
        </w:rPr>
        <w:t>내부적으로</w:t>
      </w:r>
      <w:r>
        <w:rPr>
          <w:rFonts w:ascii="dotum" w:eastAsia="돋움" w:hAnsi="dotum"/>
          <w:color w:val="666666"/>
          <w:sz w:val="14"/>
          <w:szCs w:val="14"/>
        </w:rPr>
        <w:t xml:space="preserve"> </w:t>
      </w:r>
      <w:r>
        <w:rPr>
          <w:rFonts w:ascii="dotum" w:eastAsia="돋움" w:hAnsi="dotum"/>
          <w:color w:val="666666"/>
          <w:sz w:val="14"/>
          <w:szCs w:val="14"/>
        </w:rPr>
        <w:t>크기계산을</w:t>
      </w:r>
      <w:r>
        <w:rPr>
          <w:rFonts w:ascii="dotum" w:eastAsia="돋움" w:hAnsi="dotum"/>
          <w:color w:val="666666"/>
          <w:sz w:val="14"/>
          <w:szCs w:val="14"/>
        </w:rPr>
        <w:t xml:space="preserve"> </w:t>
      </w:r>
      <w:r>
        <w:rPr>
          <w:rFonts w:ascii="dotum" w:eastAsia="돋움" w:hAnsi="dotum"/>
          <w:color w:val="666666"/>
          <w:sz w:val="14"/>
          <w:szCs w:val="14"/>
        </w:rPr>
        <w:t>해</w:t>
      </w:r>
      <w:r>
        <w:rPr>
          <w:rFonts w:ascii="dotum" w:eastAsia="돋움" w:hAnsi="dotum"/>
          <w:color w:val="666666"/>
          <w:sz w:val="14"/>
          <w:szCs w:val="14"/>
        </w:rPr>
        <w:t xml:space="preserve"> </w:t>
      </w:r>
      <w:r>
        <w:rPr>
          <w:rFonts w:ascii="dotum" w:eastAsia="돋움" w:hAnsi="dotum"/>
          <w:color w:val="666666"/>
          <w:sz w:val="14"/>
          <w:szCs w:val="14"/>
        </w:rPr>
        <w:t>주어야</w:t>
      </w:r>
      <w:r>
        <w:rPr>
          <w:rFonts w:ascii="dotum" w:eastAsia="돋움" w:hAnsi="dotum"/>
          <w:color w:val="666666"/>
          <w:sz w:val="14"/>
          <w:szCs w:val="14"/>
        </w:rPr>
        <w:t xml:space="preserve"> </w:t>
      </w:r>
      <w:r>
        <w:rPr>
          <w:rFonts w:ascii="dotum" w:eastAsia="돋움" w:hAnsi="dotum"/>
          <w:color w:val="666666"/>
          <w:sz w:val="14"/>
          <w:szCs w:val="14"/>
        </w:rPr>
        <w:t>합니다</w:t>
      </w:r>
      <w:r>
        <w:rPr>
          <w:rFonts w:ascii="dotum" w:eastAsia="돋움" w:hAnsi="dotum"/>
          <w:color w:val="666666"/>
          <w:sz w:val="14"/>
          <w:szCs w:val="14"/>
        </w:rPr>
        <w:t>.</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위의</w:t>
      </w:r>
      <w:r>
        <w:rPr>
          <w:rFonts w:ascii="dotum" w:eastAsia="돋움" w:hAnsi="dotum"/>
          <w:color w:val="666666"/>
          <w:sz w:val="14"/>
          <w:szCs w:val="14"/>
        </w:rPr>
        <w:t xml:space="preserve"> </w:t>
      </w:r>
      <w:r>
        <w:rPr>
          <w:rFonts w:ascii="dotum" w:eastAsia="돋움" w:hAnsi="dotum"/>
          <w:color w:val="666666"/>
          <w:sz w:val="14"/>
          <w:szCs w:val="14"/>
        </w:rPr>
        <w:t>소스에서는</w:t>
      </w:r>
      <w:r>
        <w:rPr>
          <w:rFonts w:ascii="dotum" w:eastAsia="돋움" w:hAnsi="dotum"/>
          <w:color w:val="666666"/>
          <w:sz w:val="14"/>
          <w:szCs w:val="14"/>
        </w:rPr>
        <w:t xml:space="preserve"> </w:t>
      </w:r>
      <w:r>
        <w:rPr>
          <w:rFonts w:ascii="dotum" w:eastAsia="돋움" w:hAnsi="dotum"/>
          <w:color w:val="666666"/>
          <w:sz w:val="14"/>
          <w:szCs w:val="14"/>
        </w:rPr>
        <w:t>간단하게</w:t>
      </w:r>
      <w:r>
        <w:rPr>
          <w:rFonts w:ascii="dotum" w:eastAsia="돋움" w:hAnsi="dotum"/>
          <w:color w:val="666666"/>
          <w:sz w:val="14"/>
          <w:szCs w:val="14"/>
        </w:rPr>
        <w:t xml:space="preserve"> 100,20 </w:t>
      </w:r>
      <w:r>
        <w:rPr>
          <w:rFonts w:ascii="dotum" w:eastAsia="돋움" w:hAnsi="dotum"/>
          <w:color w:val="666666"/>
          <w:sz w:val="14"/>
          <w:szCs w:val="14"/>
        </w:rPr>
        <w:t>으로</w:t>
      </w:r>
      <w:r>
        <w:rPr>
          <w:rFonts w:ascii="dotum" w:eastAsia="돋움" w:hAnsi="dotum"/>
          <w:color w:val="666666"/>
          <w:sz w:val="14"/>
          <w:szCs w:val="14"/>
        </w:rPr>
        <w:t xml:space="preserve"> </w:t>
      </w:r>
      <w:r>
        <w:rPr>
          <w:rFonts w:ascii="dotum" w:eastAsia="돋움" w:hAnsi="dotum"/>
          <w:color w:val="666666"/>
          <w:sz w:val="14"/>
          <w:szCs w:val="14"/>
        </w:rPr>
        <w:t>박아놨지만</w:t>
      </w:r>
      <w:r>
        <w:rPr>
          <w:rFonts w:ascii="dotum" w:eastAsia="돋움" w:hAnsi="dotum"/>
          <w:color w:val="666666"/>
          <w:sz w:val="14"/>
          <w:szCs w:val="14"/>
        </w:rPr>
        <w:t xml:space="preserve"> </w:t>
      </w:r>
      <w:r>
        <w:rPr>
          <w:rFonts w:ascii="dotum" w:eastAsia="돋움" w:hAnsi="dotum"/>
          <w:color w:val="666666"/>
          <w:sz w:val="14"/>
          <w:szCs w:val="14"/>
        </w:rPr>
        <w:t>실제로</w:t>
      </w:r>
      <w:r>
        <w:rPr>
          <w:rFonts w:ascii="dotum" w:eastAsia="돋움" w:hAnsi="dotum"/>
          <w:color w:val="666666"/>
          <w:sz w:val="14"/>
          <w:szCs w:val="14"/>
        </w:rPr>
        <w:t xml:space="preserve"> CustomView </w:t>
      </w:r>
      <w:r>
        <w:rPr>
          <w:rFonts w:ascii="dotum" w:eastAsia="돋움" w:hAnsi="dotum"/>
          <w:color w:val="666666"/>
          <w:sz w:val="14"/>
          <w:szCs w:val="14"/>
        </w:rPr>
        <w:t>를</w:t>
      </w:r>
      <w:r>
        <w:rPr>
          <w:rFonts w:ascii="dotum" w:eastAsia="돋움" w:hAnsi="dotum"/>
          <w:color w:val="666666"/>
          <w:sz w:val="14"/>
          <w:szCs w:val="14"/>
        </w:rPr>
        <w:t xml:space="preserve"> </w:t>
      </w:r>
      <w:r>
        <w:rPr>
          <w:rFonts w:ascii="dotum" w:eastAsia="돋움" w:hAnsi="dotum"/>
          <w:color w:val="666666"/>
          <w:sz w:val="14"/>
          <w:szCs w:val="14"/>
        </w:rPr>
        <w:t>구현하게</w:t>
      </w:r>
      <w:r>
        <w:rPr>
          <w:rFonts w:ascii="dotum" w:eastAsia="돋움" w:hAnsi="dotum"/>
          <w:color w:val="666666"/>
          <w:sz w:val="14"/>
          <w:szCs w:val="14"/>
        </w:rPr>
        <w:t xml:space="preserve"> </w:t>
      </w:r>
      <w:r>
        <w:rPr>
          <w:rFonts w:ascii="dotum" w:eastAsia="돋움" w:hAnsi="dotum"/>
          <w:color w:val="666666"/>
          <w:sz w:val="14"/>
          <w:szCs w:val="14"/>
        </w:rPr>
        <w:t>된다면</w:t>
      </w:r>
      <w:r>
        <w:rPr>
          <w:rFonts w:ascii="dotum" w:eastAsia="돋움" w:hAnsi="dotum"/>
          <w:color w:val="666666"/>
          <w:sz w:val="14"/>
          <w:szCs w:val="14"/>
        </w:rPr>
        <w:t xml:space="preserve"> </w:t>
      </w:r>
      <w:r>
        <w:rPr>
          <w:rFonts w:ascii="dotum" w:eastAsia="돋움" w:hAnsi="dotum"/>
          <w:color w:val="666666"/>
          <w:sz w:val="14"/>
          <w:szCs w:val="14"/>
        </w:rPr>
        <w:t>뷰의</w:t>
      </w:r>
      <w:r>
        <w:rPr>
          <w:rFonts w:ascii="dotum" w:eastAsia="돋움" w:hAnsi="dotum"/>
          <w:color w:val="666666"/>
          <w:sz w:val="14"/>
          <w:szCs w:val="14"/>
        </w:rPr>
        <w:t xml:space="preserve"> </w:t>
      </w:r>
      <w:r>
        <w:rPr>
          <w:rFonts w:ascii="dotum" w:eastAsia="돋움" w:hAnsi="dotum"/>
          <w:color w:val="666666"/>
          <w:sz w:val="14"/>
          <w:szCs w:val="14"/>
        </w:rPr>
        <w:t>특성에</w:t>
      </w:r>
      <w:r>
        <w:rPr>
          <w:rFonts w:ascii="dotum" w:eastAsia="돋움" w:hAnsi="dotum"/>
          <w:color w:val="666666"/>
          <w:sz w:val="14"/>
          <w:szCs w:val="14"/>
        </w:rPr>
        <w:t xml:space="preserve"> </w:t>
      </w:r>
      <w:r>
        <w:rPr>
          <w:rFonts w:ascii="dotum" w:eastAsia="돋움" w:hAnsi="dotum"/>
          <w:color w:val="666666"/>
          <w:sz w:val="14"/>
          <w:szCs w:val="14"/>
        </w:rPr>
        <w:t>따라</w:t>
      </w:r>
      <w:r>
        <w:rPr>
          <w:rFonts w:ascii="dotum" w:eastAsia="돋움" w:hAnsi="dotum"/>
          <w:color w:val="666666"/>
          <w:sz w:val="14"/>
          <w:szCs w:val="14"/>
        </w:rPr>
        <w:t xml:space="preserve"> </w:t>
      </w:r>
      <w:r>
        <w:rPr>
          <w:rFonts w:ascii="dotum" w:eastAsia="돋움" w:hAnsi="dotum"/>
          <w:color w:val="666666"/>
          <w:sz w:val="14"/>
          <w:szCs w:val="14"/>
        </w:rPr>
        <w:t>구현이</w:t>
      </w:r>
      <w:r>
        <w:rPr>
          <w:rFonts w:ascii="dotum" w:eastAsia="돋움" w:hAnsi="dotum"/>
          <w:color w:val="666666"/>
          <w:sz w:val="14"/>
          <w:szCs w:val="14"/>
        </w:rPr>
        <w:t xml:space="preserve"> </w:t>
      </w:r>
      <w:r>
        <w:rPr>
          <w:rFonts w:ascii="dotum" w:eastAsia="돋움" w:hAnsi="dotum"/>
          <w:color w:val="666666"/>
          <w:sz w:val="14"/>
          <w:szCs w:val="14"/>
        </w:rPr>
        <w:t>달라져야</w:t>
      </w:r>
      <w:r>
        <w:rPr>
          <w:rFonts w:ascii="dotum" w:eastAsia="돋움" w:hAnsi="dotum"/>
          <w:color w:val="666666"/>
          <w:sz w:val="14"/>
          <w:szCs w:val="14"/>
        </w:rPr>
        <w:t xml:space="preserve"> </w:t>
      </w:r>
      <w:r>
        <w:rPr>
          <w:rFonts w:ascii="dotum" w:eastAsia="돋움" w:hAnsi="dotum"/>
          <w:color w:val="666666"/>
          <w:sz w:val="14"/>
          <w:szCs w:val="14"/>
        </w:rPr>
        <w:t>할</w:t>
      </w:r>
      <w:r>
        <w:rPr>
          <w:rFonts w:ascii="dotum" w:eastAsia="돋움" w:hAnsi="dotum"/>
          <w:color w:val="666666"/>
          <w:sz w:val="14"/>
          <w:szCs w:val="14"/>
        </w:rPr>
        <w:t xml:space="preserve"> </w:t>
      </w:r>
      <w:r>
        <w:rPr>
          <w:rFonts w:ascii="dotum" w:eastAsia="돋움" w:hAnsi="dotum"/>
          <w:color w:val="666666"/>
          <w:sz w:val="14"/>
          <w:szCs w:val="14"/>
        </w:rPr>
        <w:t>것입니다</w:t>
      </w:r>
      <w:r>
        <w:rPr>
          <w:rFonts w:ascii="dotum" w:eastAsia="돋움" w:hAnsi="dotum"/>
          <w:color w:val="666666"/>
          <w:sz w:val="14"/>
          <w:szCs w:val="14"/>
        </w:rPr>
        <w:t>.</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 </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 </w:t>
      </w:r>
    </w:p>
    <w:p w:rsidR="005F0E40" w:rsidRDefault="005F0E40" w:rsidP="005F0E40">
      <w:pPr>
        <w:pStyle w:val="a3"/>
        <w:spacing w:line="207" w:lineRule="atLeast"/>
        <w:rPr>
          <w:rFonts w:ascii="dotum" w:eastAsia="돋움" w:hAnsi="dotum" w:hint="eastAsia"/>
          <w:color w:val="666666"/>
          <w:sz w:val="14"/>
          <w:szCs w:val="14"/>
        </w:rPr>
      </w:pPr>
      <w:r>
        <w:rPr>
          <w:rStyle w:val="a8"/>
          <w:rFonts w:ascii="dotum" w:eastAsia="돋움" w:hAnsi="dotum"/>
          <w:color w:val="666666"/>
          <w:sz w:val="27"/>
          <w:szCs w:val="27"/>
        </w:rPr>
        <w:lastRenderedPageBreak/>
        <w:t xml:space="preserve">- xml </w:t>
      </w:r>
      <w:r>
        <w:rPr>
          <w:rStyle w:val="a8"/>
          <w:rFonts w:ascii="dotum" w:eastAsia="돋움" w:hAnsi="dotum"/>
          <w:color w:val="666666"/>
          <w:sz w:val="27"/>
          <w:szCs w:val="27"/>
        </w:rPr>
        <w:t>에서</w:t>
      </w:r>
      <w:r>
        <w:rPr>
          <w:rStyle w:val="a8"/>
          <w:rFonts w:ascii="dotum" w:eastAsia="돋움" w:hAnsi="dotum"/>
          <w:color w:val="666666"/>
          <w:sz w:val="27"/>
          <w:szCs w:val="27"/>
        </w:rPr>
        <w:t xml:space="preserve"> </w:t>
      </w:r>
      <w:r>
        <w:rPr>
          <w:rStyle w:val="a8"/>
          <w:rFonts w:ascii="dotum" w:eastAsia="돋움" w:hAnsi="dotum"/>
          <w:color w:val="666666"/>
          <w:sz w:val="27"/>
          <w:szCs w:val="27"/>
        </w:rPr>
        <w:t>파라메터</w:t>
      </w:r>
      <w:r>
        <w:rPr>
          <w:rStyle w:val="a8"/>
          <w:rFonts w:ascii="dotum" w:eastAsia="돋움" w:hAnsi="dotum"/>
          <w:color w:val="666666"/>
          <w:sz w:val="27"/>
          <w:szCs w:val="27"/>
        </w:rPr>
        <w:t xml:space="preserve"> </w:t>
      </w:r>
      <w:r>
        <w:rPr>
          <w:rStyle w:val="a8"/>
          <w:rFonts w:ascii="dotum" w:eastAsia="돋움" w:hAnsi="dotum"/>
          <w:color w:val="666666"/>
          <w:sz w:val="27"/>
          <w:szCs w:val="27"/>
        </w:rPr>
        <w:t>받아내기</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안드로이드</w:t>
      </w:r>
      <w:r>
        <w:rPr>
          <w:rFonts w:ascii="dotum" w:eastAsia="돋움" w:hAnsi="dotum"/>
          <w:color w:val="666666"/>
          <w:sz w:val="14"/>
          <w:szCs w:val="14"/>
        </w:rPr>
        <w:t xml:space="preserve"> </w:t>
      </w:r>
      <w:r>
        <w:rPr>
          <w:rFonts w:ascii="dotum" w:eastAsia="돋움" w:hAnsi="dotum"/>
          <w:color w:val="666666"/>
          <w:sz w:val="14"/>
          <w:szCs w:val="14"/>
        </w:rPr>
        <w:t>리소스</w:t>
      </w:r>
      <w:r>
        <w:rPr>
          <w:rFonts w:ascii="dotum" w:eastAsia="돋움" w:hAnsi="dotum"/>
          <w:color w:val="666666"/>
          <w:sz w:val="14"/>
          <w:szCs w:val="14"/>
        </w:rPr>
        <w:t xml:space="preserve"> xml </w:t>
      </w:r>
      <w:r>
        <w:rPr>
          <w:rFonts w:ascii="dotum" w:eastAsia="돋움" w:hAnsi="dotum"/>
          <w:color w:val="666666"/>
          <w:sz w:val="14"/>
          <w:szCs w:val="14"/>
        </w:rPr>
        <w:t>에서</w:t>
      </w:r>
      <w:r>
        <w:rPr>
          <w:rFonts w:ascii="dotum" w:eastAsia="돋움" w:hAnsi="dotum"/>
          <w:color w:val="666666"/>
          <w:sz w:val="14"/>
          <w:szCs w:val="14"/>
        </w:rPr>
        <w:t xml:space="preserve"> </w:t>
      </w:r>
      <w:r>
        <w:rPr>
          <w:rFonts w:ascii="dotum" w:eastAsia="돋움" w:hAnsi="dotum"/>
          <w:color w:val="666666"/>
          <w:sz w:val="14"/>
          <w:szCs w:val="14"/>
        </w:rPr>
        <w:t>파라메터를</w:t>
      </w:r>
      <w:r>
        <w:rPr>
          <w:rFonts w:ascii="dotum" w:eastAsia="돋움" w:hAnsi="dotum"/>
          <w:color w:val="666666"/>
          <w:sz w:val="14"/>
          <w:szCs w:val="14"/>
        </w:rPr>
        <w:t xml:space="preserve"> </w:t>
      </w:r>
      <w:r>
        <w:rPr>
          <w:rFonts w:ascii="dotum" w:eastAsia="돋움" w:hAnsi="dotum"/>
          <w:color w:val="666666"/>
          <w:sz w:val="14"/>
          <w:szCs w:val="14"/>
        </w:rPr>
        <w:t>받아내려면</w:t>
      </w:r>
      <w:r>
        <w:rPr>
          <w:rFonts w:ascii="dotum" w:eastAsia="돋움" w:hAnsi="dotum"/>
          <w:color w:val="666666"/>
          <w:sz w:val="14"/>
          <w:szCs w:val="14"/>
        </w:rPr>
        <w:t xml:space="preserve"> </w:t>
      </w:r>
      <w:r>
        <w:rPr>
          <w:rFonts w:ascii="dotum" w:eastAsia="돋움" w:hAnsi="dotum"/>
          <w:color w:val="666666"/>
          <w:sz w:val="14"/>
          <w:szCs w:val="14"/>
        </w:rPr>
        <w:t>위</w:t>
      </w:r>
      <w:r>
        <w:rPr>
          <w:rFonts w:ascii="dotum" w:eastAsia="돋움" w:hAnsi="dotum"/>
          <w:color w:val="666666"/>
          <w:sz w:val="14"/>
          <w:szCs w:val="14"/>
        </w:rPr>
        <w:t xml:space="preserve"> </w:t>
      </w:r>
      <w:r>
        <w:rPr>
          <w:rFonts w:ascii="dotum" w:eastAsia="돋움" w:hAnsi="dotum"/>
          <w:color w:val="666666"/>
          <w:sz w:val="14"/>
          <w:szCs w:val="14"/>
        </w:rPr>
        <w:t>소스의</w:t>
      </w:r>
      <w:r>
        <w:rPr>
          <w:rFonts w:ascii="dotum" w:eastAsia="돋움" w:hAnsi="dotum"/>
          <w:color w:val="666666"/>
          <w:sz w:val="14"/>
          <w:szCs w:val="14"/>
        </w:rPr>
        <w:t xml:space="preserve"> 3</w:t>
      </w:r>
      <w:r>
        <w:rPr>
          <w:rFonts w:ascii="dotum" w:eastAsia="돋움" w:hAnsi="dotum"/>
          <w:color w:val="666666"/>
          <w:sz w:val="14"/>
          <w:szCs w:val="14"/>
        </w:rPr>
        <w:t>번째</w:t>
      </w:r>
      <w:r>
        <w:rPr>
          <w:rFonts w:ascii="dotum" w:eastAsia="돋움" w:hAnsi="dotum"/>
          <w:color w:val="666666"/>
          <w:sz w:val="14"/>
          <w:szCs w:val="14"/>
        </w:rPr>
        <w:t xml:space="preserve"> </w:t>
      </w:r>
      <w:r>
        <w:rPr>
          <w:rFonts w:ascii="dotum" w:eastAsia="돋움" w:hAnsi="dotum"/>
          <w:color w:val="666666"/>
          <w:sz w:val="14"/>
          <w:szCs w:val="14"/>
        </w:rPr>
        <w:t>생성자에</w:t>
      </w:r>
      <w:r>
        <w:rPr>
          <w:rFonts w:ascii="dotum" w:eastAsia="돋움" w:hAnsi="dotum"/>
          <w:color w:val="666666"/>
          <w:sz w:val="14"/>
          <w:szCs w:val="14"/>
        </w:rPr>
        <w:t xml:space="preserve"> </w:t>
      </w:r>
      <w:r>
        <w:rPr>
          <w:rFonts w:ascii="dotum" w:eastAsia="돋움" w:hAnsi="dotum"/>
          <w:color w:val="666666"/>
          <w:sz w:val="14"/>
          <w:szCs w:val="14"/>
        </w:rPr>
        <w:t>있는것</w:t>
      </w:r>
      <w:r>
        <w:rPr>
          <w:rFonts w:ascii="dotum" w:eastAsia="돋움" w:hAnsi="dotum"/>
          <w:color w:val="666666"/>
          <w:sz w:val="14"/>
          <w:szCs w:val="14"/>
        </w:rPr>
        <w:t xml:space="preserve"> </w:t>
      </w:r>
      <w:r>
        <w:rPr>
          <w:rFonts w:ascii="dotum" w:eastAsia="돋움" w:hAnsi="dotum"/>
          <w:color w:val="666666"/>
          <w:sz w:val="14"/>
          <w:szCs w:val="14"/>
        </w:rPr>
        <w:t>처럼</w:t>
      </w:r>
      <w:r>
        <w:rPr>
          <w:rFonts w:ascii="dotum" w:eastAsia="돋움" w:hAnsi="dotum"/>
          <w:color w:val="666666"/>
          <w:sz w:val="14"/>
          <w:szCs w:val="14"/>
        </w:rPr>
        <w:t xml:space="preserve"> </w:t>
      </w:r>
      <w:r>
        <w:rPr>
          <w:rFonts w:ascii="dotum" w:eastAsia="돋움" w:hAnsi="dotum"/>
          <w:color w:val="666666"/>
          <w:sz w:val="14"/>
          <w:szCs w:val="14"/>
        </w:rPr>
        <w:t>아래와</w:t>
      </w:r>
      <w:r>
        <w:rPr>
          <w:rFonts w:ascii="dotum" w:eastAsia="돋움" w:hAnsi="dotum"/>
          <w:color w:val="666666"/>
          <w:sz w:val="14"/>
          <w:szCs w:val="14"/>
        </w:rPr>
        <w:t xml:space="preserve"> </w:t>
      </w:r>
      <w:r>
        <w:rPr>
          <w:rFonts w:ascii="dotum" w:eastAsia="돋움" w:hAnsi="dotum"/>
          <w:color w:val="666666"/>
          <w:sz w:val="14"/>
          <w:szCs w:val="14"/>
        </w:rPr>
        <w:t>같은</w:t>
      </w:r>
      <w:r>
        <w:rPr>
          <w:rFonts w:ascii="dotum" w:eastAsia="돋움" w:hAnsi="dotum"/>
          <w:color w:val="666666"/>
          <w:sz w:val="14"/>
          <w:szCs w:val="14"/>
        </w:rPr>
        <w:t xml:space="preserve"> </w:t>
      </w:r>
      <w:r>
        <w:rPr>
          <w:rFonts w:ascii="dotum" w:eastAsia="돋움" w:hAnsi="dotum"/>
          <w:color w:val="666666"/>
          <w:sz w:val="14"/>
          <w:szCs w:val="14"/>
        </w:rPr>
        <w:t>구문을</w:t>
      </w:r>
      <w:r>
        <w:rPr>
          <w:rFonts w:ascii="dotum" w:eastAsia="돋움" w:hAnsi="dotum"/>
          <w:color w:val="666666"/>
          <w:sz w:val="14"/>
          <w:szCs w:val="14"/>
        </w:rPr>
        <w:t xml:space="preserve"> </w:t>
      </w:r>
      <w:r>
        <w:rPr>
          <w:rFonts w:ascii="dotum" w:eastAsia="돋움" w:hAnsi="dotum"/>
          <w:color w:val="666666"/>
          <w:sz w:val="14"/>
          <w:szCs w:val="14"/>
        </w:rPr>
        <w:t>써야</w:t>
      </w:r>
      <w:r>
        <w:rPr>
          <w:rFonts w:ascii="dotum" w:eastAsia="돋움" w:hAnsi="dotum"/>
          <w:color w:val="666666"/>
          <w:sz w:val="14"/>
          <w:szCs w:val="14"/>
        </w:rPr>
        <w:t xml:space="preserve"> </w:t>
      </w:r>
      <w:r>
        <w:rPr>
          <w:rFonts w:ascii="dotum" w:eastAsia="돋움" w:hAnsi="dotum"/>
          <w:color w:val="666666"/>
          <w:sz w:val="14"/>
          <w:szCs w:val="14"/>
        </w:rPr>
        <w:t>합니다</w:t>
      </w:r>
      <w:r>
        <w:rPr>
          <w:rFonts w:ascii="dotum" w:eastAsia="돋움" w:hAnsi="dotum"/>
          <w:color w:val="666666"/>
          <w:sz w:val="14"/>
          <w:szCs w:val="14"/>
        </w:rPr>
        <w:t>.</w:t>
      </w:r>
    </w:p>
    <w:p w:rsidR="005F0E40" w:rsidRDefault="005F0E40" w:rsidP="005F0E40">
      <w:pPr>
        <w:pStyle w:val="HTML0"/>
        <w:shd w:val="clear" w:color="auto" w:fill="F4F4F4"/>
        <w:spacing w:line="240" w:lineRule="atLeast"/>
        <w:rPr>
          <w:rFonts w:ascii="Courier New" w:hAnsi="Courier New" w:cs="Courier New"/>
          <w:color w:val="000000"/>
          <w:sz w:val="16"/>
          <w:szCs w:val="16"/>
        </w:rPr>
      </w:pPr>
      <w:r>
        <w:rPr>
          <w:rFonts w:ascii="Courier New" w:hAnsi="Courier New" w:cs="Courier New"/>
          <w:color w:val="0000FF"/>
          <w:sz w:val="16"/>
          <w:szCs w:val="16"/>
        </w:rPr>
        <w:t>this</w:t>
      </w:r>
      <w:r>
        <w:rPr>
          <w:rFonts w:ascii="Courier New" w:hAnsi="Courier New" w:cs="Courier New"/>
          <w:color w:val="000000"/>
          <w:sz w:val="16"/>
          <w:szCs w:val="16"/>
        </w:rPr>
        <w:t>.text = attrs.getAttributeValue(null,</w:t>
      </w:r>
      <w:r>
        <w:rPr>
          <w:rFonts w:ascii="Courier New" w:hAnsi="Courier New" w:cs="Courier New"/>
          <w:color w:val="006080"/>
          <w:sz w:val="16"/>
          <w:szCs w:val="16"/>
        </w:rPr>
        <w:t>"text"</w:t>
      </w:r>
      <w:r>
        <w:rPr>
          <w:rFonts w:ascii="Courier New" w:hAnsi="Courier New" w:cs="Courier New"/>
          <w:color w:val="000000"/>
          <w:sz w:val="16"/>
          <w:szCs w:val="16"/>
        </w:rPr>
        <w:t>);</w:t>
      </w:r>
    </w:p>
    <w:p w:rsidR="005F0E40" w:rsidRDefault="005F0E40" w:rsidP="005F0E40">
      <w:pPr>
        <w:spacing w:line="207" w:lineRule="atLeast"/>
        <w:rPr>
          <w:rFonts w:ascii="dotum" w:eastAsia="돋움" w:hAnsi="dotum" w:cs="굴림" w:hint="eastAsia"/>
          <w:color w:val="666666"/>
          <w:sz w:val="14"/>
          <w:szCs w:val="14"/>
        </w:rPr>
      </w:pP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 </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 </w:t>
      </w:r>
    </w:p>
    <w:p w:rsidR="005F0E40" w:rsidRDefault="005F0E40" w:rsidP="005F0E40">
      <w:pPr>
        <w:pStyle w:val="a3"/>
        <w:spacing w:line="207" w:lineRule="atLeast"/>
        <w:rPr>
          <w:rFonts w:ascii="dotum" w:eastAsia="돋움" w:hAnsi="dotum" w:hint="eastAsia"/>
          <w:color w:val="666666"/>
          <w:sz w:val="14"/>
          <w:szCs w:val="14"/>
        </w:rPr>
      </w:pPr>
      <w:r>
        <w:rPr>
          <w:rStyle w:val="a8"/>
          <w:rFonts w:ascii="dotum" w:eastAsia="돋움" w:hAnsi="dotum"/>
          <w:color w:val="666666"/>
          <w:sz w:val="27"/>
          <w:szCs w:val="27"/>
        </w:rPr>
        <w:t xml:space="preserve">- xml </w:t>
      </w:r>
      <w:r>
        <w:rPr>
          <w:rStyle w:val="a8"/>
          <w:rFonts w:ascii="dotum" w:eastAsia="돋움" w:hAnsi="dotum"/>
          <w:color w:val="666666"/>
          <w:sz w:val="27"/>
          <w:szCs w:val="27"/>
        </w:rPr>
        <w:t>파일</w:t>
      </w:r>
      <w:r>
        <w:rPr>
          <w:rStyle w:val="a8"/>
          <w:rFonts w:ascii="dotum" w:eastAsia="돋움" w:hAnsi="dotum"/>
          <w:color w:val="666666"/>
          <w:sz w:val="27"/>
          <w:szCs w:val="27"/>
        </w:rPr>
        <w:t xml:space="preserve"> </w:t>
      </w:r>
      <w:r>
        <w:rPr>
          <w:rStyle w:val="a8"/>
          <w:rFonts w:ascii="dotum" w:eastAsia="돋움" w:hAnsi="dotum"/>
          <w:color w:val="666666"/>
          <w:sz w:val="27"/>
          <w:szCs w:val="27"/>
        </w:rPr>
        <w:t>구성하기</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이렇게</w:t>
      </w:r>
      <w:r>
        <w:rPr>
          <w:rFonts w:ascii="dotum" w:eastAsia="돋움" w:hAnsi="dotum"/>
          <w:color w:val="666666"/>
          <w:sz w:val="14"/>
          <w:szCs w:val="14"/>
        </w:rPr>
        <w:t xml:space="preserve"> </w:t>
      </w:r>
      <w:r>
        <w:rPr>
          <w:rFonts w:ascii="dotum" w:eastAsia="돋움" w:hAnsi="dotum"/>
          <w:color w:val="666666"/>
          <w:sz w:val="14"/>
          <w:szCs w:val="14"/>
        </w:rPr>
        <w:t>만든</w:t>
      </w:r>
      <w:r>
        <w:rPr>
          <w:rFonts w:ascii="dotum" w:eastAsia="돋움" w:hAnsi="dotum"/>
          <w:color w:val="666666"/>
          <w:sz w:val="14"/>
          <w:szCs w:val="14"/>
        </w:rPr>
        <w:t xml:space="preserve"> CustomView </w:t>
      </w:r>
      <w:r>
        <w:rPr>
          <w:rFonts w:ascii="dotum" w:eastAsia="돋움" w:hAnsi="dotum"/>
          <w:color w:val="666666"/>
          <w:sz w:val="14"/>
          <w:szCs w:val="14"/>
        </w:rPr>
        <w:t>를</w:t>
      </w:r>
      <w:r>
        <w:rPr>
          <w:rFonts w:ascii="dotum" w:eastAsia="돋움" w:hAnsi="dotum"/>
          <w:color w:val="666666"/>
          <w:sz w:val="14"/>
          <w:szCs w:val="14"/>
        </w:rPr>
        <w:t xml:space="preserve"> xml </w:t>
      </w:r>
      <w:r>
        <w:rPr>
          <w:rFonts w:ascii="dotum" w:eastAsia="돋움" w:hAnsi="dotum"/>
          <w:color w:val="666666"/>
          <w:sz w:val="14"/>
          <w:szCs w:val="14"/>
        </w:rPr>
        <w:t>파일에서</w:t>
      </w:r>
      <w:r>
        <w:rPr>
          <w:rFonts w:ascii="dotum" w:eastAsia="돋움" w:hAnsi="dotum"/>
          <w:color w:val="666666"/>
          <w:sz w:val="14"/>
          <w:szCs w:val="14"/>
        </w:rPr>
        <w:t xml:space="preserve"> </w:t>
      </w:r>
      <w:r>
        <w:rPr>
          <w:rFonts w:ascii="dotum" w:eastAsia="돋움" w:hAnsi="dotum"/>
          <w:color w:val="666666"/>
          <w:sz w:val="14"/>
          <w:szCs w:val="14"/>
        </w:rPr>
        <w:t>사용하려면</w:t>
      </w:r>
      <w:r>
        <w:rPr>
          <w:rFonts w:ascii="dotum" w:eastAsia="돋움" w:hAnsi="dotum"/>
          <w:color w:val="666666"/>
          <w:sz w:val="14"/>
          <w:szCs w:val="14"/>
        </w:rPr>
        <w:t xml:space="preserve"> </w:t>
      </w:r>
      <w:r>
        <w:rPr>
          <w:rFonts w:ascii="dotum" w:eastAsia="돋움" w:hAnsi="dotum"/>
          <w:color w:val="666666"/>
          <w:sz w:val="14"/>
          <w:szCs w:val="14"/>
        </w:rPr>
        <w:t>아래와같은</w:t>
      </w:r>
      <w:r>
        <w:rPr>
          <w:rFonts w:ascii="dotum" w:eastAsia="돋움" w:hAnsi="dotum"/>
          <w:color w:val="666666"/>
          <w:sz w:val="14"/>
          <w:szCs w:val="14"/>
        </w:rPr>
        <w:t xml:space="preserve"> xml </w:t>
      </w:r>
      <w:r>
        <w:rPr>
          <w:rFonts w:ascii="dotum" w:eastAsia="돋움" w:hAnsi="dotum"/>
          <w:color w:val="666666"/>
          <w:sz w:val="14"/>
          <w:szCs w:val="14"/>
        </w:rPr>
        <w:t>구성이</w:t>
      </w:r>
      <w:r>
        <w:rPr>
          <w:rFonts w:ascii="dotum" w:eastAsia="돋움" w:hAnsi="dotum"/>
          <w:color w:val="666666"/>
          <w:sz w:val="14"/>
          <w:szCs w:val="14"/>
        </w:rPr>
        <w:t xml:space="preserve"> </w:t>
      </w:r>
      <w:r>
        <w:rPr>
          <w:rFonts w:ascii="dotum" w:eastAsia="돋움" w:hAnsi="dotum"/>
          <w:color w:val="666666"/>
          <w:sz w:val="14"/>
          <w:szCs w:val="14"/>
        </w:rPr>
        <w:t>필요합니다</w:t>
      </w:r>
      <w:r>
        <w:rPr>
          <w:rFonts w:ascii="dotum" w:eastAsia="돋움" w:hAnsi="dotum"/>
          <w:color w:val="666666"/>
          <w:sz w:val="14"/>
          <w:szCs w:val="14"/>
        </w:rPr>
        <w:t>.</w:t>
      </w:r>
    </w:p>
    <w:p w:rsidR="005F0E40" w:rsidRDefault="005F0E40" w:rsidP="005F0E40">
      <w:pPr>
        <w:pStyle w:val="HTML0"/>
        <w:shd w:val="clear" w:color="auto" w:fill="F4F4F4"/>
        <w:spacing w:line="240" w:lineRule="atLeast"/>
        <w:rPr>
          <w:rFonts w:ascii="Courier New" w:hAnsi="Courier New" w:cs="Courier New"/>
          <w:color w:val="000000"/>
          <w:sz w:val="16"/>
          <w:szCs w:val="16"/>
        </w:rPr>
      </w:pPr>
      <w:r>
        <w:rPr>
          <w:rFonts w:ascii="Courier New" w:hAnsi="Courier New" w:cs="Courier New"/>
          <w:color w:val="0000FF"/>
          <w:sz w:val="16"/>
          <w:szCs w:val="16"/>
        </w:rPr>
        <w:t>&lt;?</w:t>
      </w:r>
      <w:r>
        <w:rPr>
          <w:rFonts w:ascii="Courier New" w:hAnsi="Courier New" w:cs="Courier New"/>
          <w:color w:val="800000"/>
          <w:sz w:val="16"/>
          <w:szCs w:val="16"/>
        </w:rPr>
        <w:t>xml</w:t>
      </w:r>
      <w:r>
        <w:rPr>
          <w:rFonts w:ascii="Courier New" w:hAnsi="Courier New" w:cs="Courier New"/>
          <w:color w:val="000000"/>
          <w:sz w:val="16"/>
          <w:szCs w:val="16"/>
        </w:rPr>
        <w:t xml:space="preserve"> </w:t>
      </w:r>
      <w:r>
        <w:rPr>
          <w:rFonts w:ascii="Courier New" w:hAnsi="Courier New" w:cs="Courier New"/>
          <w:color w:val="FF0000"/>
          <w:sz w:val="16"/>
          <w:szCs w:val="16"/>
        </w:rPr>
        <w:t>version</w:t>
      </w:r>
      <w:r>
        <w:rPr>
          <w:rFonts w:ascii="Courier New" w:hAnsi="Courier New" w:cs="Courier New"/>
          <w:color w:val="0000FF"/>
          <w:sz w:val="16"/>
          <w:szCs w:val="16"/>
        </w:rPr>
        <w:t>="1.0"</w:t>
      </w:r>
      <w:r>
        <w:rPr>
          <w:rFonts w:ascii="Courier New" w:hAnsi="Courier New" w:cs="Courier New"/>
          <w:color w:val="000000"/>
          <w:sz w:val="16"/>
          <w:szCs w:val="16"/>
        </w:rPr>
        <w:t xml:space="preserve"> </w:t>
      </w:r>
      <w:r>
        <w:rPr>
          <w:rFonts w:ascii="Courier New" w:hAnsi="Courier New" w:cs="Courier New"/>
          <w:color w:val="FF0000"/>
          <w:sz w:val="16"/>
          <w:szCs w:val="16"/>
        </w:rPr>
        <w:t>encoding</w:t>
      </w:r>
      <w:r>
        <w:rPr>
          <w:rFonts w:ascii="Courier New" w:hAnsi="Courier New" w:cs="Courier New"/>
          <w:color w:val="0000FF"/>
          <w:sz w:val="16"/>
          <w:szCs w:val="16"/>
        </w:rPr>
        <w:t>="utf-8"</w:t>
      </w:r>
      <w:r>
        <w:rPr>
          <w:rFonts w:ascii="Courier New" w:hAnsi="Courier New" w:cs="Courier New"/>
          <w:color w:val="000000"/>
          <w:sz w:val="16"/>
          <w:szCs w:val="16"/>
        </w:rPr>
        <w:t>?</w:t>
      </w:r>
      <w:r>
        <w:rPr>
          <w:rFonts w:ascii="Courier New" w:hAnsi="Courier New" w:cs="Courier New"/>
          <w:color w:val="0000FF"/>
          <w:sz w:val="16"/>
          <w:szCs w:val="16"/>
        </w:rPr>
        <w:t>&gt;</w:t>
      </w:r>
      <w:r>
        <w:rPr>
          <w:rFonts w:ascii="Courier New" w:hAnsi="Courier New" w:cs="Courier New"/>
          <w:color w:val="000000"/>
          <w:sz w:val="16"/>
          <w:szCs w:val="16"/>
        </w:rPr>
        <w:br/>
      </w:r>
      <w:r>
        <w:rPr>
          <w:rFonts w:ascii="Courier New" w:hAnsi="Courier New" w:cs="Courier New"/>
          <w:color w:val="0000FF"/>
          <w:sz w:val="16"/>
          <w:szCs w:val="16"/>
        </w:rPr>
        <w:t>&lt;</w:t>
      </w:r>
      <w:r>
        <w:rPr>
          <w:rFonts w:ascii="Courier New" w:hAnsi="Courier New" w:cs="Courier New"/>
          <w:color w:val="800000"/>
          <w:sz w:val="16"/>
          <w:szCs w:val="16"/>
        </w:rPr>
        <w:t>LinearLayout</w:t>
      </w:r>
      <w:r>
        <w:rPr>
          <w:rFonts w:ascii="Courier New" w:hAnsi="Courier New" w:cs="Courier New"/>
          <w:color w:val="000000"/>
          <w:sz w:val="16"/>
          <w:szCs w:val="16"/>
        </w:rPr>
        <w:t xml:space="preserve"> </w:t>
      </w:r>
      <w:r>
        <w:rPr>
          <w:rFonts w:ascii="Courier New" w:hAnsi="Courier New" w:cs="Courier New"/>
          <w:color w:val="FF0000"/>
          <w:sz w:val="16"/>
          <w:szCs w:val="16"/>
        </w:rPr>
        <w:t>xmlns:android</w:t>
      </w:r>
      <w:r>
        <w:rPr>
          <w:rFonts w:ascii="Courier New" w:hAnsi="Courier New" w:cs="Courier New"/>
          <w:color w:val="0000FF"/>
          <w:sz w:val="16"/>
          <w:szCs w:val="16"/>
        </w:rPr>
        <w:t>="http://schemas.android.com/apk/res/android"</w:t>
      </w:r>
      <w:r>
        <w:rPr>
          <w:rFonts w:ascii="Courier New" w:hAnsi="Courier New" w:cs="Courier New"/>
          <w:color w:val="000000"/>
          <w:sz w:val="16"/>
          <w:szCs w:val="16"/>
        </w:rPr>
        <w:br/>
        <w:t xml:space="preserve">    </w:t>
      </w:r>
      <w:r>
        <w:rPr>
          <w:rFonts w:ascii="Courier New" w:hAnsi="Courier New" w:cs="Courier New"/>
          <w:color w:val="FF0000"/>
          <w:sz w:val="16"/>
          <w:szCs w:val="16"/>
        </w:rPr>
        <w:t>android:orientation</w:t>
      </w:r>
      <w:r>
        <w:rPr>
          <w:rFonts w:ascii="Courier New" w:hAnsi="Courier New" w:cs="Courier New"/>
          <w:color w:val="0000FF"/>
          <w:sz w:val="16"/>
          <w:szCs w:val="16"/>
        </w:rPr>
        <w:t>="vertical"</w:t>
      </w:r>
      <w:r>
        <w:rPr>
          <w:rFonts w:ascii="Courier New" w:hAnsi="Courier New" w:cs="Courier New"/>
          <w:color w:val="000000"/>
          <w:sz w:val="16"/>
          <w:szCs w:val="16"/>
        </w:rPr>
        <w:br/>
        <w:t xml:space="preserve">    </w:t>
      </w:r>
      <w:r>
        <w:rPr>
          <w:rFonts w:ascii="Courier New" w:hAnsi="Courier New" w:cs="Courier New"/>
          <w:color w:val="FF0000"/>
          <w:sz w:val="16"/>
          <w:szCs w:val="16"/>
        </w:rPr>
        <w:t>android:layout_width</w:t>
      </w:r>
      <w:r>
        <w:rPr>
          <w:rFonts w:ascii="Courier New" w:hAnsi="Courier New" w:cs="Courier New"/>
          <w:color w:val="0000FF"/>
          <w:sz w:val="16"/>
          <w:szCs w:val="16"/>
        </w:rPr>
        <w:t>="fill_parent"</w:t>
      </w:r>
      <w:r>
        <w:rPr>
          <w:rFonts w:ascii="Courier New" w:hAnsi="Courier New" w:cs="Courier New"/>
          <w:color w:val="000000"/>
          <w:sz w:val="16"/>
          <w:szCs w:val="16"/>
        </w:rPr>
        <w:br/>
        <w:t xml:space="preserve">    </w:t>
      </w:r>
      <w:r>
        <w:rPr>
          <w:rFonts w:ascii="Courier New" w:hAnsi="Courier New" w:cs="Courier New"/>
          <w:color w:val="FF0000"/>
          <w:sz w:val="16"/>
          <w:szCs w:val="16"/>
        </w:rPr>
        <w:t>android:layout_height</w:t>
      </w:r>
      <w:r>
        <w:rPr>
          <w:rFonts w:ascii="Courier New" w:hAnsi="Courier New" w:cs="Courier New"/>
          <w:color w:val="0000FF"/>
          <w:sz w:val="16"/>
          <w:szCs w:val="16"/>
        </w:rPr>
        <w:t>="fill_parent"</w:t>
      </w:r>
      <w:r>
        <w:rPr>
          <w:rFonts w:ascii="Courier New" w:hAnsi="Courier New" w:cs="Courier New"/>
          <w:color w:val="000000"/>
          <w:sz w:val="16"/>
          <w:szCs w:val="16"/>
        </w:rPr>
        <w:br/>
        <w:t xml:space="preserve">    </w:t>
      </w:r>
      <w:r>
        <w:rPr>
          <w:rFonts w:ascii="Courier New" w:hAnsi="Courier New" w:cs="Courier New"/>
          <w:color w:val="0000FF"/>
          <w:sz w:val="16"/>
          <w:szCs w:val="16"/>
        </w:rPr>
        <w:t>&gt;</w:t>
      </w:r>
      <w:r>
        <w:rPr>
          <w:rFonts w:ascii="Courier New" w:hAnsi="Courier New" w:cs="Courier New"/>
          <w:color w:val="000000"/>
          <w:sz w:val="16"/>
          <w:szCs w:val="16"/>
        </w:rPr>
        <w:br/>
      </w:r>
      <w:r>
        <w:rPr>
          <w:rStyle w:val="a8"/>
          <w:rFonts w:ascii="Courier New" w:hAnsi="Courier New" w:cs="Courier New"/>
          <w:color w:val="000000"/>
          <w:sz w:val="16"/>
          <w:szCs w:val="16"/>
        </w:rPr>
        <w:t xml:space="preserve">    </w:t>
      </w:r>
      <w:r>
        <w:rPr>
          <w:rStyle w:val="a8"/>
          <w:rFonts w:ascii="Courier New" w:hAnsi="Courier New" w:cs="Courier New"/>
          <w:color w:val="0000FF"/>
          <w:sz w:val="16"/>
          <w:szCs w:val="16"/>
        </w:rPr>
        <w:t>&lt;</w:t>
      </w:r>
      <w:r>
        <w:rPr>
          <w:rStyle w:val="a8"/>
          <w:rFonts w:ascii="Courier New" w:hAnsi="Courier New" w:cs="Courier New"/>
          <w:color w:val="800000"/>
          <w:sz w:val="16"/>
          <w:szCs w:val="16"/>
        </w:rPr>
        <w:t>view</w:t>
      </w:r>
      <w:r>
        <w:rPr>
          <w:rStyle w:val="a8"/>
          <w:rFonts w:ascii="Courier New" w:hAnsi="Courier New" w:cs="Courier New"/>
          <w:color w:val="000000"/>
          <w:sz w:val="16"/>
          <w:szCs w:val="16"/>
        </w:rPr>
        <w:t xml:space="preserve"> </w:t>
      </w:r>
      <w:r>
        <w:rPr>
          <w:rStyle w:val="a8"/>
          <w:rFonts w:ascii="Courier New" w:hAnsi="Courier New" w:cs="Courier New"/>
          <w:color w:val="FF0000"/>
          <w:sz w:val="16"/>
          <w:szCs w:val="16"/>
        </w:rPr>
        <w:t>class</w:t>
      </w:r>
      <w:r>
        <w:rPr>
          <w:rStyle w:val="a8"/>
          <w:rFonts w:ascii="Courier New" w:hAnsi="Courier New" w:cs="Courier New"/>
          <w:color w:val="0000FF"/>
          <w:sz w:val="16"/>
          <w:szCs w:val="16"/>
        </w:rPr>
        <w:t>="net.cranix.android.customviewtest.CustomView"</w:t>
      </w:r>
      <w:r>
        <w:rPr>
          <w:rFonts w:ascii="Courier New" w:hAnsi="Courier New" w:cs="Courier New"/>
          <w:b/>
          <w:bCs/>
          <w:color w:val="000000"/>
          <w:sz w:val="16"/>
          <w:szCs w:val="16"/>
        </w:rPr>
        <w:br/>
      </w:r>
      <w:r>
        <w:rPr>
          <w:rStyle w:val="a8"/>
          <w:rFonts w:ascii="Courier New" w:hAnsi="Courier New" w:cs="Courier New"/>
          <w:color w:val="000000"/>
          <w:sz w:val="16"/>
          <w:szCs w:val="16"/>
        </w:rPr>
        <w:t xml:space="preserve">        </w:t>
      </w:r>
      <w:r>
        <w:rPr>
          <w:rStyle w:val="a8"/>
          <w:rFonts w:ascii="Courier New" w:hAnsi="Courier New" w:cs="Courier New"/>
          <w:color w:val="FF0000"/>
          <w:sz w:val="16"/>
          <w:szCs w:val="16"/>
        </w:rPr>
        <w:t>android:layout_width</w:t>
      </w:r>
      <w:r>
        <w:rPr>
          <w:rStyle w:val="a8"/>
          <w:rFonts w:ascii="Courier New" w:hAnsi="Courier New" w:cs="Courier New"/>
          <w:color w:val="0000FF"/>
          <w:sz w:val="16"/>
          <w:szCs w:val="16"/>
        </w:rPr>
        <w:t>="fill_parent"</w:t>
      </w:r>
      <w:r>
        <w:rPr>
          <w:rFonts w:ascii="Courier New" w:hAnsi="Courier New" w:cs="Courier New"/>
          <w:b/>
          <w:bCs/>
          <w:color w:val="000000"/>
          <w:sz w:val="16"/>
          <w:szCs w:val="16"/>
        </w:rPr>
        <w:br/>
      </w:r>
      <w:r>
        <w:rPr>
          <w:rStyle w:val="a8"/>
          <w:rFonts w:ascii="Courier New" w:hAnsi="Courier New" w:cs="Courier New"/>
          <w:color w:val="000000"/>
          <w:sz w:val="16"/>
          <w:szCs w:val="16"/>
        </w:rPr>
        <w:t xml:space="preserve">        </w:t>
      </w:r>
      <w:r>
        <w:rPr>
          <w:rStyle w:val="a8"/>
          <w:rFonts w:ascii="Courier New" w:hAnsi="Courier New" w:cs="Courier New"/>
          <w:color w:val="FF0000"/>
          <w:sz w:val="16"/>
          <w:szCs w:val="16"/>
        </w:rPr>
        <w:t>android:layout_height</w:t>
      </w:r>
      <w:r>
        <w:rPr>
          <w:rStyle w:val="a8"/>
          <w:rFonts w:ascii="Courier New" w:hAnsi="Courier New" w:cs="Courier New"/>
          <w:color w:val="0000FF"/>
          <w:sz w:val="16"/>
          <w:szCs w:val="16"/>
        </w:rPr>
        <w:t>="wrap_content"</w:t>
      </w:r>
      <w:r>
        <w:rPr>
          <w:rFonts w:ascii="Courier New" w:hAnsi="Courier New" w:cs="Courier New"/>
          <w:b/>
          <w:bCs/>
          <w:color w:val="000000"/>
          <w:sz w:val="16"/>
          <w:szCs w:val="16"/>
        </w:rPr>
        <w:br/>
      </w:r>
      <w:r>
        <w:rPr>
          <w:rStyle w:val="a8"/>
          <w:rFonts w:ascii="Courier New" w:hAnsi="Courier New" w:cs="Courier New"/>
          <w:color w:val="000000"/>
          <w:sz w:val="16"/>
          <w:szCs w:val="16"/>
        </w:rPr>
        <w:t xml:space="preserve">        </w:t>
      </w:r>
      <w:r>
        <w:rPr>
          <w:rStyle w:val="a8"/>
          <w:rFonts w:ascii="Courier New" w:hAnsi="Courier New" w:cs="Courier New"/>
          <w:color w:val="FF0000"/>
          <w:sz w:val="16"/>
          <w:szCs w:val="16"/>
        </w:rPr>
        <w:t>text</w:t>
      </w:r>
      <w:r>
        <w:rPr>
          <w:rStyle w:val="a8"/>
          <w:rFonts w:ascii="Courier New" w:hAnsi="Courier New" w:cs="Courier New"/>
          <w:color w:val="0000FF"/>
          <w:sz w:val="16"/>
          <w:szCs w:val="16"/>
        </w:rPr>
        <w:t>="test"</w:t>
      </w:r>
      <w:r>
        <w:rPr>
          <w:rFonts w:ascii="Courier New" w:hAnsi="Courier New" w:cs="Courier New"/>
          <w:b/>
          <w:bCs/>
          <w:color w:val="000000"/>
          <w:sz w:val="16"/>
          <w:szCs w:val="16"/>
        </w:rPr>
        <w:br/>
      </w:r>
      <w:r>
        <w:rPr>
          <w:rStyle w:val="a8"/>
          <w:rFonts w:ascii="Courier New" w:hAnsi="Courier New" w:cs="Courier New"/>
          <w:color w:val="000000"/>
          <w:sz w:val="16"/>
          <w:szCs w:val="16"/>
        </w:rPr>
        <w:t xml:space="preserve">    </w:t>
      </w:r>
      <w:r>
        <w:rPr>
          <w:rStyle w:val="a8"/>
          <w:rFonts w:ascii="Courier New" w:hAnsi="Courier New" w:cs="Courier New"/>
          <w:color w:val="0000FF"/>
          <w:sz w:val="16"/>
          <w:szCs w:val="16"/>
        </w:rPr>
        <w:t>/&gt;</w:t>
      </w:r>
      <w:r>
        <w:rPr>
          <w:rFonts w:ascii="Courier New" w:hAnsi="Courier New" w:cs="Courier New"/>
          <w:b/>
          <w:bCs/>
          <w:color w:val="000000"/>
          <w:sz w:val="16"/>
          <w:szCs w:val="16"/>
        </w:rPr>
        <w:br/>
      </w:r>
      <w:r>
        <w:rPr>
          <w:rFonts w:ascii="Courier New" w:hAnsi="Courier New" w:cs="Courier New"/>
          <w:color w:val="0000FF"/>
          <w:sz w:val="16"/>
          <w:szCs w:val="16"/>
        </w:rPr>
        <w:t>&lt;/</w:t>
      </w:r>
      <w:r>
        <w:rPr>
          <w:rFonts w:ascii="Courier New" w:hAnsi="Courier New" w:cs="Courier New"/>
          <w:color w:val="800000"/>
          <w:sz w:val="16"/>
          <w:szCs w:val="16"/>
        </w:rPr>
        <w:t>LinearLayout</w:t>
      </w:r>
      <w:r>
        <w:rPr>
          <w:rFonts w:ascii="Courier New" w:hAnsi="Courier New" w:cs="Courier New"/>
          <w:color w:val="0000FF"/>
          <w:sz w:val="16"/>
          <w:szCs w:val="16"/>
        </w:rPr>
        <w:t>&gt;</w:t>
      </w:r>
    </w:p>
    <w:p w:rsidR="005F0E40" w:rsidRDefault="005F0E40" w:rsidP="005F0E40">
      <w:pPr>
        <w:spacing w:line="207" w:lineRule="atLeast"/>
        <w:rPr>
          <w:rFonts w:ascii="dotum" w:eastAsia="돋움" w:hAnsi="dotum" w:cs="굴림" w:hint="eastAsia"/>
          <w:color w:val="666666"/>
          <w:sz w:val="14"/>
          <w:szCs w:val="14"/>
        </w:rPr>
      </w:pP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 </w:t>
      </w:r>
    </w:p>
    <w:p w:rsidR="005F0E40" w:rsidRDefault="005F0E40" w:rsidP="005F0E40">
      <w:pPr>
        <w:pStyle w:val="a3"/>
        <w:spacing w:line="207" w:lineRule="atLeast"/>
        <w:rPr>
          <w:rFonts w:ascii="dotum" w:eastAsia="돋움" w:hAnsi="dotum" w:hint="eastAsia"/>
          <w:color w:val="666666"/>
          <w:sz w:val="14"/>
          <w:szCs w:val="14"/>
        </w:rPr>
      </w:pPr>
      <w:r>
        <w:rPr>
          <w:rStyle w:val="a8"/>
          <w:rFonts w:ascii="dotum" w:eastAsia="돋움" w:hAnsi="dotum"/>
          <w:color w:val="666666"/>
          <w:sz w:val="27"/>
          <w:szCs w:val="27"/>
        </w:rPr>
        <w:t xml:space="preserve">- </w:t>
      </w:r>
      <w:r>
        <w:rPr>
          <w:rStyle w:val="a8"/>
          <w:rFonts w:ascii="dotum" w:eastAsia="돋움" w:hAnsi="dotum"/>
          <w:color w:val="666666"/>
          <w:sz w:val="27"/>
          <w:szCs w:val="27"/>
        </w:rPr>
        <w:t>실행해</w:t>
      </w:r>
      <w:r>
        <w:rPr>
          <w:rStyle w:val="a8"/>
          <w:rFonts w:ascii="dotum" w:eastAsia="돋움" w:hAnsi="dotum"/>
          <w:color w:val="666666"/>
          <w:sz w:val="27"/>
          <w:szCs w:val="27"/>
        </w:rPr>
        <w:t xml:space="preserve"> </w:t>
      </w:r>
      <w:r>
        <w:rPr>
          <w:rStyle w:val="a8"/>
          <w:rFonts w:ascii="dotum" w:eastAsia="돋움" w:hAnsi="dotum"/>
          <w:color w:val="666666"/>
          <w:sz w:val="27"/>
          <w:szCs w:val="27"/>
        </w:rPr>
        <w:t>보기</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이렇게</w:t>
      </w:r>
      <w:r>
        <w:rPr>
          <w:rFonts w:ascii="dotum" w:eastAsia="돋움" w:hAnsi="dotum"/>
          <w:color w:val="666666"/>
          <w:sz w:val="14"/>
          <w:szCs w:val="14"/>
        </w:rPr>
        <w:t xml:space="preserve"> </w:t>
      </w:r>
      <w:r>
        <w:rPr>
          <w:rFonts w:ascii="dotum" w:eastAsia="돋움" w:hAnsi="dotum"/>
          <w:color w:val="666666"/>
          <w:sz w:val="14"/>
          <w:szCs w:val="14"/>
        </w:rPr>
        <w:t>구성된</w:t>
      </w:r>
      <w:r>
        <w:rPr>
          <w:rFonts w:ascii="dotum" w:eastAsia="돋움" w:hAnsi="dotum"/>
          <w:color w:val="666666"/>
          <w:sz w:val="14"/>
          <w:szCs w:val="14"/>
        </w:rPr>
        <w:t xml:space="preserve"> </w:t>
      </w:r>
      <w:r>
        <w:rPr>
          <w:rFonts w:ascii="dotum" w:eastAsia="돋움" w:hAnsi="dotum"/>
          <w:color w:val="666666"/>
          <w:sz w:val="14"/>
          <w:szCs w:val="14"/>
        </w:rPr>
        <w:t>뷰를</w:t>
      </w:r>
      <w:r>
        <w:rPr>
          <w:rFonts w:ascii="dotum" w:eastAsia="돋움" w:hAnsi="dotum"/>
          <w:color w:val="666666"/>
          <w:sz w:val="14"/>
          <w:szCs w:val="14"/>
        </w:rPr>
        <w:t xml:space="preserve"> Activity </w:t>
      </w:r>
      <w:r>
        <w:rPr>
          <w:rFonts w:ascii="dotum" w:eastAsia="돋움" w:hAnsi="dotum"/>
          <w:color w:val="666666"/>
          <w:sz w:val="14"/>
          <w:szCs w:val="14"/>
        </w:rPr>
        <w:t>에</w:t>
      </w:r>
      <w:r>
        <w:rPr>
          <w:rFonts w:ascii="dotum" w:eastAsia="돋움" w:hAnsi="dotum"/>
          <w:color w:val="666666"/>
          <w:sz w:val="14"/>
          <w:szCs w:val="14"/>
        </w:rPr>
        <w:t xml:space="preserve"> </w:t>
      </w:r>
      <w:r>
        <w:rPr>
          <w:rFonts w:ascii="dotum" w:eastAsia="돋움" w:hAnsi="dotum"/>
          <w:color w:val="666666"/>
          <w:sz w:val="14"/>
          <w:szCs w:val="14"/>
        </w:rPr>
        <w:t>넣고</w:t>
      </w:r>
      <w:r>
        <w:rPr>
          <w:rFonts w:ascii="dotum" w:eastAsia="돋움" w:hAnsi="dotum"/>
          <w:color w:val="666666"/>
          <w:sz w:val="14"/>
          <w:szCs w:val="14"/>
        </w:rPr>
        <w:t xml:space="preserve"> </w:t>
      </w:r>
      <w:r>
        <w:rPr>
          <w:rFonts w:ascii="dotum" w:eastAsia="돋움" w:hAnsi="dotum"/>
          <w:color w:val="666666"/>
          <w:sz w:val="14"/>
          <w:szCs w:val="14"/>
        </w:rPr>
        <w:t>실행해</w:t>
      </w:r>
      <w:r>
        <w:rPr>
          <w:rFonts w:ascii="dotum" w:eastAsia="돋움" w:hAnsi="dotum"/>
          <w:color w:val="666666"/>
          <w:sz w:val="14"/>
          <w:szCs w:val="14"/>
        </w:rPr>
        <w:t xml:space="preserve"> </w:t>
      </w:r>
      <w:r>
        <w:rPr>
          <w:rFonts w:ascii="dotum" w:eastAsia="돋움" w:hAnsi="dotum"/>
          <w:color w:val="666666"/>
          <w:sz w:val="14"/>
          <w:szCs w:val="14"/>
        </w:rPr>
        <w:t>보면</w:t>
      </w:r>
      <w:r>
        <w:rPr>
          <w:rFonts w:ascii="dotum" w:eastAsia="돋움" w:hAnsi="dotum"/>
          <w:color w:val="666666"/>
          <w:sz w:val="14"/>
          <w:szCs w:val="14"/>
        </w:rPr>
        <w:t xml:space="preserve"> </w:t>
      </w:r>
      <w:r>
        <w:rPr>
          <w:rFonts w:ascii="dotum" w:eastAsia="돋움" w:hAnsi="dotum"/>
          <w:color w:val="666666"/>
          <w:sz w:val="14"/>
          <w:szCs w:val="14"/>
        </w:rPr>
        <w:t>아래와</w:t>
      </w:r>
      <w:r>
        <w:rPr>
          <w:rFonts w:ascii="dotum" w:eastAsia="돋움" w:hAnsi="dotum"/>
          <w:color w:val="666666"/>
          <w:sz w:val="14"/>
          <w:szCs w:val="14"/>
        </w:rPr>
        <w:t xml:space="preserve"> </w:t>
      </w:r>
      <w:r>
        <w:rPr>
          <w:rFonts w:ascii="dotum" w:eastAsia="돋움" w:hAnsi="dotum"/>
          <w:color w:val="666666"/>
          <w:sz w:val="14"/>
          <w:szCs w:val="14"/>
        </w:rPr>
        <w:t>같은</w:t>
      </w:r>
      <w:r>
        <w:rPr>
          <w:rFonts w:ascii="dotum" w:eastAsia="돋움" w:hAnsi="dotum"/>
          <w:color w:val="666666"/>
          <w:sz w:val="14"/>
          <w:szCs w:val="14"/>
        </w:rPr>
        <w:t xml:space="preserve"> </w:t>
      </w:r>
      <w:r>
        <w:rPr>
          <w:rFonts w:ascii="dotum" w:eastAsia="돋움" w:hAnsi="dotum"/>
          <w:color w:val="666666"/>
          <w:sz w:val="14"/>
          <w:szCs w:val="14"/>
        </w:rPr>
        <w:t>화면이</w:t>
      </w:r>
      <w:r>
        <w:rPr>
          <w:rFonts w:ascii="dotum" w:eastAsia="돋움" w:hAnsi="dotum"/>
          <w:color w:val="666666"/>
          <w:sz w:val="14"/>
          <w:szCs w:val="14"/>
        </w:rPr>
        <w:t xml:space="preserve"> </w:t>
      </w:r>
      <w:r>
        <w:rPr>
          <w:rFonts w:ascii="dotum" w:eastAsia="돋움" w:hAnsi="dotum"/>
          <w:color w:val="666666"/>
          <w:sz w:val="14"/>
          <w:szCs w:val="14"/>
        </w:rPr>
        <w:t>나옵니다</w:t>
      </w:r>
      <w:r>
        <w:rPr>
          <w:rFonts w:ascii="dotum" w:eastAsia="돋움" w:hAnsi="dotum"/>
          <w:color w:val="666666"/>
          <w:sz w:val="14"/>
          <w:szCs w:val="14"/>
        </w:rPr>
        <w:t>.</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color w:val="666666"/>
          <w:sz w:val="14"/>
          <w:szCs w:val="14"/>
        </w:rPr>
        <w:t>마우스를</w:t>
      </w:r>
      <w:r>
        <w:rPr>
          <w:rFonts w:ascii="dotum" w:eastAsia="돋움" w:hAnsi="dotum"/>
          <w:color w:val="666666"/>
          <w:sz w:val="14"/>
          <w:szCs w:val="14"/>
        </w:rPr>
        <w:t xml:space="preserve"> </w:t>
      </w:r>
      <w:r>
        <w:rPr>
          <w:rFonts w:ascii="dotum" w:eastAsia="돋움" w:hAnsi="dotum"/>
          <w:color w:val="666666"/>
          <w:sz w:val="14"/>
          <w:szCs w:val="14"/>
        </w:rPr>
        <w:t>클릭</w:t>
      </w:r>
      <w:r>
        <w:rPr>
          <w:rFonts w:ascii="dotum" w:eastAsia="돋움" w:hAnsi="dotum"/>
          <w:color w:val="666666"/>
          <w:sz w:val="14"/>
          <w:szCs w:val="14"/>
        </w:rPr>
        <w:t>,</w:t>
      </w:r>
      <w:r>
        <w:rPr>
          <w:rFonts w:ascii="dotum" w:eastAsia="돋움" w:hAnsi="dotum"/>
          <w:color w:val="666666"/>
          <w:sz w:val="14"/>
          <w:szCs w:val="14"/>
        </w:rPr>
        <w:t>이동</w:t>
      </w:r>
      <w:r>
        <w:rPr>
          <w:rFonts w:ascii="dotum" w:eastAsia="돋움" w:hAnsi="dotum"/>
          <w:color w:val="666666"/>
          <w:sz w:val="14"/>
          <w:szCs w:val="14"/>
        </w:rPr>
        <w:t xml:space="preserve"> </w:t>
      </w:r>
      <w:r>
        <w:rPr>
          <w:rFonts w:ascii="dotum" w:eastAsia="돋움" w:hAnsi="dotum"/>
          <w:color w:val="666666"/>
          <w:sz w:val="14"/>
          <w:szCs w:val="14"/>
        </w:rPr>
        <w:t>할때마다</w:t>
      </w:r>
      <w:r>
        <w:rPr>
          <w:rFonts w:ascii="dotum" w:eastAsia="돋움" w:hAnsi="dotum"/>
          <w:color w:val="666666"/>
          <w:sz w:val="14"/>
          <w:szCs w:val="14"/>
        </w:rPr>
        <w:t xml:space="preserve"> </w:t>
      </w:r>
      <w:r>
        <w:rPr>
          <w:rFonts w:ascii="dotum" w:eastAsia="돋움" w:hAnsi="dotum"/>
          <w:color w:val="666666"/>
          <w:sz w:val="14"/>
          <w:szCs w:val="14"/>
        </w:rPr>
        <w:t>색깔이</w:t>
      </w:r>
      <w:r>
        <w:rPr>
          <w:rFonts w:ascii="dotum" w:eastAsia="돋움" w:hAnsi="dotum"/>
          <w:color w:val="666666"/>
          <w:sz w:val="14"/>
          <w:szCs w:val="14"/>
        </w:rPr>
        <w:t xml:space="preserve"> </w:t>
      </w:r>
      <w:r>
        <w:rPr>
          <w:rFonts w:ascii="dotum" w:eastAsia="돋움" w:hAnsi="dotum"/>
          <w:color w:val="666666"/>
          <w:sz w:val="14"/>
          <w:szCs w:val="14"/>
        </w:rPr>
        <w:t>변경되는것을</w:t>
      </w:r>
      <w:r>
        <w:rPr>
          <w:rFonts w:ascii="dotum" w:eastAsia="돋움" w:hAnsi="dotum"/>
          <w:color w:val="666666"/>
          <w:sz w:val="14"/>
          <w:szCs w:val="14"/>
        </w:rPr>
        <w:t xml:space="preserve"> </w:t>
      </w:r>
      <w:r>
        <w:rPr>
          <w:rFonts w:ascii="dotum" w:eastAsia="돋움" w:hAnsi="dotum"/>
          <w:color w:val="666666"/>
          <w:sz w:val="14"/>
          <w:szCs w:val="14"/>
        </w:rPr>
        <w:t>볼</w:t>
      </w:r>
      <w:r>
        <w:rPr>
          <w:rFonts w:ascii="dotum" w:eastAsia="돋움" w:hAnsi="dotum"/>
          <w:color w:val="666666"/>
          <w:sz w:val="14"/>
          <w:szCs w:val="14"/>
        </w:rPr>
        <w:t xml:space="preserve"> </w:t>
      </w:r>
      <w:r>
        <w:rPr>
          <w:rFonts w:ascii="dotum" w:eastAsia="돋움" w:hAnsi="dotum"/>
          <w:color w:val="666666"/>
          <w:sz w:val="14"/>
          <w:szCs w:val="14"/>
        </w:rPr>
        <w:t>수</w:t>
      </w:r>
      <w:r>
        <w:rPr>
          <w:rFonts w:ascii="dotum" w:eastAsia="돋움" w:hAnsi="dotum"/>
          <w:color w:val="666666"/>
          <w:sz w:val="14"/>
          <w:szCs w:val="14"/>
        </w:rPr>
        <w:t xml:space="preserve"> </w:t>
      </w:r>
      <w:r>
        <w:rPr>
          <w:rFonts w:ascii="dotum" w:eastAsia="돋움" w:hAnsi="dotum"/>
          <w:color w:val="666666"/>
          <w:sz w:val="14"/>
          <w:szCs w:val="14"/>
        </w:rPr>
        <w:t>있습니다</w:t>
      </w:r>
      <w:r>
        <w:rPr>
          <w:rFonts w:ascii="dotum" w:eastAsia="돋움" w:hAnsi="dotum"/>
          <w:color w:val="666666"/>
          <w:sz w:val="14"/>
          <w:szCs w:val="14"/>
        </w:rPr>
        <w:t>.</w:t>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hint="eastAsia"/>
          <w:noProof/>
          <w:color w:val="666666"/>
          <w:sz w:val="14"/>
          <w:szCs w:val="14"/>
        </w:rPr>
        <w:lastRenderedPageBreak/>
        <w:drawing>
          <wp:inline distT="0" distB="0" distL="0" distR="0">
            <wp:extent cx="4257675" cy="3028315"/>
            <wp:effectExtent l="19050" t="0" r="9525" b="0"/>
            <wp:docPr id="208" name="그림 20" descr="image">
              <a:hlinkClick xmlns:a="http://schemas.openxmlformats.org/drawingml/2006/main" r:id="rId7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a:hlinkClick r:id="rId703"/>
                    </pic:cNvPr>
                    <pic:cNvPicPr>
                      <a:picLocks noChangeAspect="1" noChangeArrowheads="1"/>
                    </pic:cNvPicPr>
                  </pic:nvPicPr>
                  <pic:blipFill>
                    <a:blip r:embed="rId704"/>
                    <a:srcRect/>
                    <a:stretch>
                      <a:fillRect/>
                    </a:stretch>
                  </pic:blipFill>
                  <pic:spPr bwMode="auto">
                    <a:xfrm>
                      <a:off x="0" y="0"/>
                      <a:ext cx="4257675" cy="3028315"/>
                    </a:xfrm>
                    <a:prstGeom prst="rect">
                      <a:avLst/>
                    </a:prstGeom>
                    <a:noFill/>
                    <a:ln w="9525">
                      <a:noFill/>
                      <a:miter lim="800000"/>
                      <a:headEnd/>
                      <a:tailEnd/>
                    </a:ln>
                  </pic:spPr>
                </pic:pic>
              </a:graphicData>
            </a:graphic>
          </wp:inline>
        </w:drawing>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hint="eastAsia"/>
          <w:noProof/>
          <w:color w:val="666666"/>
          <w:sz w:val="14"/>
          <w:szCs w:val="14"/>
        </w:rPr>
        <w:drawing>
          <wp:inline distT="0" distB="0" distL="0" distR="0">
            <wp:extent cx="4286885" cy="3050540"/>
            <wp:effectExtent l="19050" t="0" r="0" b="0"/>
            <wp:docPr id="207" name="그림 21" descr="image">
              <a:hlinkClick xmlns:a="http://schemas.openxmlformats.org/drawingml/2006/main" r:id="rId7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a:hlinkClick r:id="rId705"/>
                    </pic:cNvPr>
                    <pic:cNvPicPr>
                      <a:picLocks noChangeAspect="1" noChangeArrowheads="1"/>
                    </pic:cNvPicPr>
                  </pic:nvPicPr>
                  <pic:blipFill>
                    <a:blip r:embed="rId706"/>
                    <a:srcRect/>
                    <a:stretch>
                      <a:fillRect/>
                    </a:stretch>
                  </pic:blipFill>
                  <pic:spPr bwMode="auto">
                    <a:xfrm>
                      <a:off x="0" y="0"/>
                      <a:ext cx="4286885" cy="3050540"/>
                    </a:xfrm>
                    <a:prstGeom prst="rect">
                      <a:avLst/>
                    </a:prstGeom>
                    <a:noFill/>
                    <a:ln w="9525">
                      <a:noFill/>
                      <a:miter lim="800000"/>
                      <a:headEnd/>
                      <a:tailEnd/>
                    </a:ln>
                  </pic:spPr>
                </pic:pic>
              </a:graphicData>
            </a:graphic>
          </wp:inline>
        </w:drawing>
      </w:r>
    </w:p>
    <w:p w:rsidR="005F0E40" w:rsidRDefault="005F0E40" w:rsidP="005F0E40">
      <w:pPr>
        <w:pStyle w:val="a3"/>
        <w:spacing w:line="207" w:lineRule="atLeast"/>
        <w:rPr>
          <w:rFonts w:ascii="dotum" w:eastAsia="돋움" w:hAnsi="dotum" w:hint="eastAsia"/>
          <w:color w:val="666666"/>
          <w:sz w:val="14"/>
          <w:szCs w:val="14"/>
        </w:rPr>
      </w:pPr>
      <w:r>
        <w:rPr>
          <w:rFonts w:ascii="dotum" w:eastAsia="돋움" w:hAnsi="dotum" w:hint="eastAsia"/>
          <w:noProof/>
          <w:color w:val="666666"/>
          <w:sz w:val="14"/>
          <w:szCs w:val="14"/>
        </w:rPr>
        <w:lastRenderedPageBreak/>
        <w:drawing>
          <wp:inline distT="0" distB="0" distL="0" distR="0">
            <wp:extent cx="4301490" cy="3057525"/>
            <wp:effectExtent l="19050" t="0" r="3810" b="0"/>
            <wp:docPr id="206" name="그림 22" descr="image">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a:hlinkClick r:id="rId707"/>
                    </pic:cNvPr>
                    <pic:cNvPicPr>
                      <a:picLocks noChangeAspect="1" noChangeArrowheads="1"/>
                    </pic:cNvPicPr>
                  </pic:nvPicPr>
                  <pic:blipFill>
                    <a:blip r:embed="rId708"/>
                    <a:srcRect/>
                    <a:stretch>
                      <a:fillRect/>
                    </a:stretch>
                  </pic:blipFill>
                  <pic:spPr bwMode="auto">
                    <a:xfrm>
                      <a:off x="0" y="0"/>
                      <a:ext cx="4301490" cy="3057525"/>
                    </a:xfrm>
                    <a:prstGeom prst="rect">
                      <a:avLst/>
                    </a:prstGeom>
                    <a:noFill/>
                    <a:ln w="9525">
                      <a:noFill/>
                      <a:miter lim="800000"/>
                      <a:headEnd/>
                      <a:tailEnd/>
                    </a:ln>
                  </pic:spPr>
                </pic:pic>
              </a:graphicData>
            </a:graphic>
          </wp:inline>
        </w:drawing>
      </w:r>
    </w:p>
    <w:p w:rsidR="005F0E40" w:rsidRDefault="005F0E40" w:rsidP="005F0E40">
      <w:pPr>
        <w:pStyle w:val="4"/>
        <w:spacing w:line="207" w:lineRule="atLeast"/>
        <w:ind w:left="1193" w:hanging="393"/>
        <w:rPr>
          <w:rFonts w:ascii="dotum" w:eastAsia="돋움" w:hAnsi="dotum" w:hint="eastAsia"/>
          <w:color w:val="666666"/>
          <w:sz w:val="24"/>
          <w:szCs w:val="24"/>
        </w:rPr>
      </w:pPr>
      <w:r>
        <w:rPr>
          <w:rFonts w:ascii="dotum" w:eastAsia="돋움" w:hAnsi="dotum"/>
          <w:color w:val="666666"/>
        </w:rPr>
        <w:t>'</w:t>
      </w:r>
      <w:hyperlink r:id="rId709" w:history="1">
        <w:r>
          <w:rPr>
            <w:rStyle w:val="a4"/>
            <w:rFonts w:ascii="dotum" w:eastAsia="돋움" w:hAnsi="dotum"/>
            <w:color w:val="666666"/>
            <w:u w:val="none"/>
          </w:rPr>
          <w:t>알짜정보</w:t>
        </w:r>
      </w:hyperlink>
      <w:r>
        <w:rPr>
          <w:rFonts w:ascii="dotum" w:eastAsia="돋움" w:hAnsi="dotum"/>
          <w:color w:val="666666"/>
        </w:rPr>
        <w:t> &gt; </w:t>
      </w:r>
      <w:hyperlink r:id="rId710" w:history="1">
        <w:r>
          <w:rPr>
            <w:rStyle w:val="a4"/>
            <w:rFonts w:ascii="dotum" w:eastAsia="돋움" w:hAnsi="dotum"/>
            <w:color w:val="666666"/>
            <w:u w:val="none"/>
          </w:rPr>
          <w:t>Android</w:t>
        </w:r>
      </w:hyperlink>
      <w:r>
        <w:rPr>
          <w:rFonts w:ascii="dotum" w:eastAsia="돋움" w:hAnsi="dotum"/>
          <w:color w:val="666666"/>
        </w:rPr>
        <w:t xml:space="preserve">' </w:t>
      </w:r>
      <w:r>
        <w:rPr>
          <w:rFonts w:ascii="dotum" w:eastAsia="돋움" w:hAnsi="dotum"/>
          <w:color w:val="666666"/>
        </w:rPr>
        <w:t>카테고리의</w:t>
      </w:r>
      <w:r>
        <w:rPr>
          <w:rFonts w:ascii="dotum" w:eastAsia="돋움" w:hAnsi="dotum"/>
          <w:color w:val="666666"/>
        </w:rPr>
        <w:t xml:space="preserve"> </w:t>
      </w:r>
      <w:r>
        <w:rPr>
          <w:rFonts w:ascii="dotum" w:eastAsia="돋움" w:hAnsi="dotum"/>
          <w:color w:val="666666"/>
        </w:rPr>
        <w:t>다른</w:t>
      </w:r>
      <w:r>
        <w:rPr>
          <w:rFonts w:ascii="dotum" w:eastAsia="돋움" w:hAnsi="dotum"/>
          <w:color w:val="666666"/>
        </w:rPr>
        <w:t xml:space="preserve"> </w:t>
      </w:r>
      <w:r>
        <w:rPr>
          <w:rFonts w:ascii="dotum" w:eastAsia="돋움" w:hAnsi="dotum"/>
          <w:color w:val="666666"/>
        </w:rPr>
        <w:t>글</w:t>
      </w:r>
    </w:p>
    <w:p w:rsidR="00DA5C60" w:rsidRDefault="00153F68">
      <w:pPr>
        <w:widowControl/>
        <w:wordWrap/>
        <w:autoSpaceDE/>
        <w:autoSpaceDN/>
        <w:jc w:val="left"/>
      </w:pPr>
      <w:hyperlink r:id="rId711" w:history="1">
        <w:r w:rsidR="005F0E40">
          <w:rPr>
            <w:rStyle w:val="a4"/>
          </w:rPr>
          <w:t>http://cranix.net/365</w:t>
        </w:r>
      </w:hyperlink>
    </w:p>
    <w:p w:rsidR="00DA5C60" w:rsidRDefault="00DA5C60">
      <w:pPr>
        <w:widowControl/>
        <w:wordWrap/>
        <w:autoSpaceDE/>
        <w:autoSpaceDN/>
        <w:jc w:val="left"/>
      </w:pPr>
      <w:r>
        <w:br w:type="page"/>
      </w:r>
    </w:p>
    <w:p w:rsidR="00DA5C60" w:rsidRDefault="00153F68" w:rsidP="00DA5C60">
      <w:pPr>
        <w:pStyle w:val="1"/>
        <w:spacing w:line="219" w:lineRule="atLeast"/>
        <w:ind w:left="35"/>
        <w:rPr>
          <w:rFonts w:ascii="돋움" w:eastAsia="돋움" w:hAnsi="돋움"/>
          <w:color w:val="000000"/>
          <w:sz w:val="21"/>
          <w:szCs w:val="21"/>
        </w:rPr>
      </w:pPr>
      <w:hyperlink r:id="rId712" w:history="1">
        <w:r w:rsidR="00DA5C60">
          <w:rPr>
            <w:rStyle w:val="a4"/>
            <w:rFonts w:ascii="돋움" w:eastAsia="돋움" w:hAnsi="돋움" w:hint="eastAsia"/>
            <w:color w:val="000000"/>
            <w:sz w:val="21"/>
            <w:szCs w:val="21"/>
            <w:u w:val="none"/>
          </w:rPr>
          <w:t>정말 궁금합니다. 명령어와 변수 섞어쓰기 ..... 고수님 혹시 아시나요?</w:t>
        </w:r>
      </w:hyperlink>
    </w:p>
    <w:p w:rsidR="00DA5C60" w:rsidRDefault="00DA5C60" w:rsidP="00DA5C60">
      <w:pPr>
        <w:spacing w:line="219" w:lineRule="atLeast"/>
        <w:rPr>
          <w:rFonts w:ascii="돋움" w:eastAsia="돋움" w:hAnsi="돋움"/>
          <w:color w:val="3074A5"/>
          <w:sz w:val="14"/>
          <w:szCs w:val="14"/>
        </w:rPr>
      </w:pPr>
      <w:r>
        <w:rPr>
          <w:rStyle w:val="member1055049"/>
          <w:rFonts w:ascii="돋움" w:eastAsia="돋움" w:hAnsi="돋움" w:hint="eastAsia"/>
          <w:color w:val="3074A5"/>
          <w:sz w:val="14"/>
          <w:szCs w:val="14"/>
        </w:rPr>
        <w:t>디투제이</w:t>
      </w:r>
    </w:p>
    <w:p w:rsidR="00DA5C60" w:rsidRDefault="00153F68" w:rsidP="00DA5C60">
      <w:pPr>
        <w:spacing w:line="196" w:lineRule="atLeast"/>
        <w:rPr>
          <w:rFonts w:ascii="Tahoma" w:eastAsia="돋움" w:hAnsi="Tahoma" w:cs="Tahoma"/>
          <w:color w:val="444444"/>
          <w:sz w:val="13"/>
          <w:szCs w:val="13"/>
        </w:rPr>
      </w:pPr>
      <w:hyperlink r:id="rId713" w:history="1">
        <w:r w:rsidR="00DA5C60">
          <w:rPr>
            <w:rStyle w:val="a4"/>
            <w:rFonts w:ascii="Tahoma" w:eastAsia="돋움" w:hAnsi="Tahoma" w:cs="Tahoma"/>
            <w:color w:val="BBBBBB"/>
            <w:sz w:val="13"/>
            <w:szCs w:val="13"/>
            <w:u w:val="none"/>
          </w:rPr>
          <w:t>http://www.androidpub.com/1316897</w:t>
        </w:r>
      </w:hyperlink>
    </w:p>
    <w:p w:rsidR="00DA5C60" w:rsidRDefault="00DA5C60" w:rsidP="00DA5C60">
      <w:pPr>
        <w:spacing w:line="196" w:lineRule="atLeast"/>
        <w:rPr>
          <w:rFonts w:ascii="Tahoma" w:eastAsia="돋움" w:hAnsi="Tahoma" w:cs="Tahoma"/>
          <w:color w:val="444444"/>
          <w:sz w:val="13"/>
          <w:szCs w:val="13"/>
        </w:rPr>
      </w:pPr>
      <w:r>
        <w:rPr>
          <w:rStyle w:val="a8"/>
          <w:rFonts w:ascii="Tahoma" w:eastAsia="돋움" w:hAnsi="Tahoma" w:cs="Tahoma"/>
          <w:color w:val="444444"/>
          <w:sz w:val="13"/>
          <w:szCs w:val="13"/>
        </w:rPr>
        <w:t>2011.02.23</w:t>
      </w:r>
      <w:r>
        <w:rPr>
          <w:rStyle w:val="apple-converted-space"/>
          <w:rFonts w:ascii="Tahoma" w:eastAsia="돋움" w:hAnsi="Tahoma" w:cs="Tahoma"/>
          <w:color w:val="444444"/>
          <w:sz w:val="13"/>
          <w:szCs w:val="13"/>
        </w:rPr>
        <w:t> </w:t>
      </w:r>
      <w:r>
        <w:rPr>
          <w:rFonts w:ascii="Tahoma" w:eastAsia="돋움" w:hAnsi="Tahoma" w:cs="Tahoma"/>
          <w:color w:val="444444"/>
          <w:sz w:val="13"/>
          <w:szCs w:val="13"/>
        </w:rPr>
        <w:t>17:42:25</w:t>
      </w:r>
    </w:p>
    <w:p w:rsidR="00DA5C60" w:rsidRDefault="00DA5C60" w:rsidP="00DA5C60">
      <w:pPr>
        <w:spacing w:line="196" w:lineRule="atLeast"/>
        <w:rPr>
          <w:rFonts w:ascii="Tahoma" w:eastAsia="돋움" w:hAnsi="Tahoma" w:cs="Tahoma"/>
          <w:color w:val="4A3FD7"/>
          <w:sz w:val="13"/>
          <w:szCs w:val="13"/>
        </w:rPr>
      </w:pPr>
      <w:r>
        <w:rPr>
          <w:rFonts w:ascii="Tahoma" w:eastAsia="돋움" w:hAnsi="Tahoma" w:cs="Tahoma"/>
          <w:color w:val="4A3FD7"/>
          <w:sz w:val="13"/>
          <w:szCs w:val="13"/>
        </w:rPr>
        <w:t>75</w:t>
      </w:r>
    </w:p>
    <w:p w:rsidR="00DA5C60" w:rsidRDefault="00153F68" w:rsidP="00DA5C60">
      <w:pPr>
        <w:shd w:val="clear" w:color="auto" w:fill="FFFFFF"/>
        <w:spacing w:line="196" w:lineRule="atLeast"/>
        <w:rPr>
          <w:rFonts w:ascii="Tahoma" w:eastAsia="돋움" w:hAnsi="Tahoma" w:cs="Tahoma"/>
          <w:color w:val="444444"/>
          <w:sz w:val="13"/>
          <w:szCs w:val="13"/>
        </w:rPr>
      </w:pPr>
      <w:hyperlink r:id="rId714" w:anchor="comment" w:tooltip="댓글" w:history="1">
        <w:r w:rsidR="00DA5C60">
          <w:rPr>
            <w:rStyle w:val="a8"/>
            <w:rFonts w:ascii="Tahoma" w:eastAsia="돋움" w:hAnsi="Tahoma" w:cs="Tahoma"/>
            <w:color w:val="333333"/>
            <w:sz w:val="13"/>
            <w:szCs w:val="13"/>
          </w:rPr>
          <w:t>5</w:t>
        </w:r>
      </w:hyperlink>
    </w:p>
    <w:p w:rsidR="00DA5C60" w:rsidRDefault="00153F68" w:rsidP="00DA5C60">
      <w:pPr>
        <w:spacing w:line="196" w:lineRule="atLeast"/>
        <w:rPr>
          <w:rFonts w:ascii="Tahoma" w:eastAsia="돋움" w:hAnsi="Tahoma" w:cs="Tahoma"/>
          <w:color w:val="444444"/>
          <w:sz w:val="13"/>
          <w:szCs w:val="13"/>
        </w:rPr>
      </w:pPr>
      <w:hyperlink r:id="rId715" w:history="1">
        <w:r w:rsidR="00DA5C60">
          <w:rPr>
            <w:rStyle w:val="a4"/>
            <w:rFonts w:ascii="Tahoma" w:eastAsia="돋움" w:hAnsi="Tahoma" w:cs="Tahoma"/>
            <w:b/>
            <w:bCs/>
            <w:color w:val="555555"/>
            <w:sz w:val="13"/>
            <w:szCs w:val="13"/>
            <w:u w:val="none"/>
          </w:rPr>
          <w:t>앱개발</w:t>
        </w:r>
        <w:r w:rsidR="00DA5C60">
          <w:rPr>
            <w:rStyle w:val="a4"/>
            <w:rFonts w:ascii="Tahoma" w:eastAsia="돋움" w:hAnsi="Tahoma" w:cs="Tahoma"/>
            <w:b/>
            <w:bCs/>
            <w:color w:val="555555"/>
            <w:sz w:val="13"/>
            <w:szCs w:val="13"/>
            <w:u w:val="none"/>
          </w:rPr>
          <w:t xml:space="preserve"> </w:t>
        </w:r>
        <w:r w:rsidR="00DA5C60">
          <w:rPr>
            <w:rStyle w:val="a4"/>
            <w:rFonts w:ascii="Tahoma" w:eastAsia="돋움" w:hAnsi="Tahoma" w:cs="Tahoma"/>
            <w:b/>
            <w:bCs/>
            <w:color w:val="555555"/>
            <w:sz w:val="13"/>
            <w:szCs w:val="13"/>
            <w:u w:val="none"/>
          </w:rPr>
          <w:t>질문</w:t>
        </w:r>
      </w:hyperlink>
    </w:p>
    <w:p w:rsidR="00DA5C60" w:rsidRDefault="00DA5C60" w:rsidP="00DA5C60">
      <w:pPr>
        <w:pStyle w:val="a3"/>
        <w:spacing w:before="0" w:beforeAutospacing="0" w:after="0" w:afterAutospacing="0"/>
        <w:rPr>
          <w:rFonts w:ascii="돋움" w:eastAsia="돋움" w:hAnsi="돋움"/>
          <w:color w:val="000000"/>
          <w:sz w:val="14"/>
          <w:szCs w:val="14"/>
        </w:rPr>
      </w:pPr>
      <w:r>
        <w:rPr>
          <w:rFonts w:ascii="돋움" w:eastAsia="돋움" w:hAnsi="돋움" w:hint="eastAsia"/>
          <w:color w:val="000000"/>
          <w:sz w:val="14"/>
          <w:szCs w:val="14"/>
        </w:rPr>
        <w:t>이런 문제 에 봉착할줄 몰랏습니다. ㅎㅎ 어찌보면 쉬운건대 ... 알쏭달쏭하네요..</w:t>
      </w:r>
      <w:r>
        <w:rPr>
          <w:rFonts w:ascii="돋움" w:eastAsia="돋움" w:hAnsi="돋움" w:hint="eastAsia"/>
          <w:color w:val="000000"/>
          <w:sz w:val="14"/>
          <w:szCs w:val="14"/>
        </w:rPr>
        <w:br/>
      </w:r>
      <w:r>
        <w:rPr>
          <w:rFonts w:ascii="돋움" w:eastAsia="돋움" w:hAnsi="돋움" w:hint="eastAsia"/>
          <w:color w:val="000000"/>
          <w:sz w:val="14"/>
          <w:szCs w:val="14"/>
        </w:rPr>
        <w:br/>
        <w:t>명령어에 변수값을 어떻게 섞어쓰죠?</w:t>
      </w:r>
      <w:r>
        <w:rPr>
          <w:rFonts w:ascii="돋움" w:eastAsia="돋움" w:hAnsi="돋움" w:hint="eastAsia"/>
          <w:color w:val="000000"/>
          <w:sz w:val="14"/>
          <w:szCs w:val="14"/>
        </w:rPr>
        <w:br/>
      </w:r>
      <w:r>
        <w:rPr>
          <w:rFonts w:ascii="돋움" w:eastAsia="돋움" w:hAnsi="돋움" w:hint="eastAsia"/>
          <w:color w:val="000000"/>
          <w:sz w:val="14"/>
          <w:szCs w:val="14"/>
        </w:rPr>
        <w:br/>
        <w:t>예를들어</w:t>
      </w:r>
      <w:r>
        <w:rPr>
          <w:rFonts w:ascii="돋움" w:eastAsia="돋움" w:hAnsi="돋움" w:hint="eastAsia"/>
          <w:color w:val="000000"/>
          <w:sz w:val="14"/>
          <w:szCs w:val="14"/>
        </w:rPr>
        <w:br/>
      </w:r>
      <w:r>
        <w:rPr>
          <w:rFonts w:ascii="돋움" w:eastAsia="돋움" w:hAnsi="돋움" w:hint="eastAsia"/>
          <w:color w:val="000000"/>
          <w:sz w:val="14"/>
          <w:szCs w:val="14"/>
        </w:rPr>
        <w:br/>
        <w:t>   public void showStage(int slevel){</w:t>
      </w:r>
      <w:r>
        <w:rPr>
          <w:rFonts w:ascii="돋움" w:eastAsia="돋움" w:hAnsi="돋움" w:hint="eastAsia"/>
          <w:color w:val="000000"/>
          <w:sz w:val="14"/>
          <w:szCs w:val="14"/>
        </w:rPr>
        <w:br/>
      </w:r>
      <w:r>
        <w:rPr>
          <w:rFonts w:ascii="돋움" w:eastAsia="돋움" w:hAnsi="돋움" w:hint="eastAsia"/>
          <w:color w:val="000000"/>
          <w:sz w:val="14"/>
          <w:szCs w:val="14"/>
        </w:rPr>
        <w:br/>
        <w:t>         View layout = (View) inflater.inflate(R.layout.level_&lt;slevel&gt;, null);</w:t>
      </w:r>
      <w:r>
        <w:rPr>
          <w:rFonts w:ascii="돋움" w:eastAsia="돋움" w:hAnsi="돋움" w:hint="eastAsia"/>
          <w:color w:val="000000"/>
          <w:sz w:val="14"/>
          <w:szCs w:val="14"/>
        </w:rPr>
        <w:br/>
        <w:t>       }</w:t>
      </w:r>
      <w:r>
        <w:rPr>
          <w:rFonts w:ascii="돋움" w:eastAsia="돋움" w:hAnsi="돋움" w:hint="eastAsia"/>
          <w:color w:val="000000"/>
          <w:sz w:val="14"/>
          <w:szCs w:val="14"/>
        </w:rPr>
        <w:br/>
      </w:r>
      <w:r>
        <w:rPr>
          <w:rFonts w:ascii="돋움" w:eastAsia="돋움" w:hAnsi="돋움" w:hint="eastAsia"/>
          <w:color w:val="000000"/>
          <w:sz w:val="14"/>
          <w:szCs w:val="14"/>
        </w:rPr>
        <w:br/>
      </w:r>
      <w:r>
        <w:rPr>
          <w:rFonts w:ascii="돋움" w:eastAsia="돋움" w:hAnsi="돋움" w:hint="eastAsia"/>
          <w:color w:val="000000"/>
          <w:sz w:val="14"/>
          <w:szCs w:val="14"/>
        </w:rPr>
        <w:br/>
        <w:t>slevel을 showstage메소드에서 지역변수로 받아서</w:t>
      </w:r>
      <w:r>
        <w:rPr>
          <w:rStyle w:val="apple-converted-space"/>
          <w:rFonts w:ascii="돋움" w:eastAsia="돋움" w:hAnsi="돋움" w:hint="eastAsia"/>
          <w:color w:val="000000"/>
          <w:sz w:val="14"/>
          <w:szCs w:val="14"/>
        </w:rPr>
        <w:t> </w:t>
      </w:r>
      <w:r>
        <w:rPr>
          <w:rFonts w:ascii="돋움" w:eastAsia="돋움" w:hAnsi="돋움" w:hint="eastAsia"/>
          <w:color w:val="000000"/>
          <w:sz w:val="14"/>
          <w:szCs w:val="14"/>
        </w:rPr>
        <w:br/>
        <w:t>R.layout.level_      +slevel 값의 레이아웃을 불러오는 건데요...</w:t>
      </w:r>
      <w:r>
        <w:rPr>
          <w:rFonts w:ascii="돋움" w:eastAsia="돋움" w:hAnsi="돋움" w:hint="eastAsia"/>
          <w:color w:val="000000"/>
          <w:sz w:val="14"/>
          <w:szCs w:val="14"/>
        </w:rPr>
        <w:br/>
      </w:r>
      <w:r>
        <w:rPr>
          <w:rFonts w:ascii="돋움" w:eastAsia="돋움" w:hAnsi="돋움" w:hint="eastAsia"/>
          <w:color w:val="000000"/>
          <w:sz w:val="14"/>
          <w:szCs w:val="14"/>
        </w:rPr>
        <w:br/>
        <w:t>slevel 이 정수1을 받아왔다면</w:t>
      </w:r>
      <w:r>
        <w:rPr>
          <w:rFonts w:ascii="돋움" w:eastAsia="돋움" w:hAnsi="돋움" w:hint="eastAsia"/>
          <w:color w:val="000000"/>
          <w:sz w:val="14"/>
          <w:szCs w:val="14"/>
        </w:rPr>
        <w:br/>
        <w:t>즉 R.layout.level_1 로 되게하려하려면  윗코딩부분의 &lt;slevel&gt; 은 어떻게 표현해야하나요?</w:t>
      </w:r>
      <w:r>
        <w:rPr>
          <w:rFonts w:ascii="돋움" w:eastAsia="돋움" w:hAnsi="돋움" w:hint="eastAsia"/>
          <w:color w:val="000000"/>
          <w:sz w:val="14"/>
          <w:szCs w:val="14"/>
        </w:rPr>
        <w:br/>
      </w:r>
      <w:r>
        <w:rPr>
          <w:rFonts w:ascii="돋움" w:eastAsia="돋움" w:hAnsi="돋움" w:hint="eastAsia"/>
          <w:color w:val="000000"/>
          <w:sz w:val="14"/>
          <w:szCs w:val="14"/>
        </w:rPr>
        <w:br/>
        <w:t>그냥 넘어가시면 미워요 ㅎ^^</w:t>
      </w:r>
    </w:p>
    <w:p w:rsidR="00DA5C60" w:rsidRDefault="00153F68" w:rsidP="00DA5C60">
      <w:pPr>
        <w:jc w:val="right"/>
        <w:rPr>
          <w:rFonts w:ascii="돋움" w:eastAsia="돋움" w:hAnsi="돋움"/>
          <w:color w:val="000000"/>
          <w:sz w:val="14"/>
          <w:szCs w:val="14"/>
        </w:rPr>
      </w:pPr>
      <w:hyperlink r:id="rId716" w:anchor="popup_menu_area" w:history="1">
        <w:r w:rsidR="00DA5C60">
          <w:rPr>
            <w:rStyle w:val="a4"/>
            <w:rFonts w:ascii="돋움" w:eastAsia="돋움" w:hAnsi="돋움" w:hint="eastAsia"/>
            <w:sz w:val="14"/>
            <w:szCs w:val="14"/>
            <w:u w:val="none"/>
          </w:rPr>
          <w:t>이 게시물을...</w:t>
        </w:r>
      </w:hyperlink>
    </w:p>
    <w:p w:rsidR="00DA5C60" w:rsidRDefault="00DA5C60" w:rsidP="00DA5C60">
      <w:pPr>
        <w:jc w:val="center"/>
        <w:rPr>
          <w:rFonts w:ascii="돋움" w:eastAsia="돋움" w:hAnsi="돋움"/>
          <w:color w:val="000000"/>
          <w:sz w:val="14"/>
          <w:szCs w:val="14"/>
        </w:rPr>
      </w:pPr>
      <w:r>
        <w:rPr>
          <w:rStyle w:val="tx"/>
          <w:rFonts w:ascii="돋움" w:eastAsia="돋움" w:hAnsi="돋움" w:hint="eastAsia"/>
          <w:color w:val="000000"/>
          <w:spacing w:val="-12"/>
          <w:sz w:val="13"/>
          <w:szCs w:val="13"/>
          <w:bdr w:val="none" w:sz="0" w:space="0" w:color="auto" w:frame="1"/>
        </w:rPr>
        <w:t>추천</w:t>
      </w:r>
      <w:r>
        <w:rPr>
          <w:rStyle w:val="num"/>
          <w:rFonts w:ascii="돋움" w:eastAsia="돋움" w:hAnsi="돋움" w:hint="eastAsia"/>
          <w:b/>
          <w:bCs/>
          <w:color w:val="FF0000"/>
          <w:sz w:val="13"/>
          <w:szCs w:val="13"/>
          <w:bdr w:val="none" w:sz="0" w:space="0" w:color="auto" w:frame="1"/>
        </w:rPr>
        <w:t>0</w:t>
      </w:r>
    </w:p>
    <w:p w:rsidR="00DA5C60" w:rsidRDefault="00153F68" w:rsidP="00DA5C60">
      <w:pPr>
        <w:spacing w:line="219" w:lineRule="atLeast"/>
        <w:jc w:val="right"/>
        <w:rPr>
          <w:rFonts w:ascii="돋움" w:eastAsia="돋움" w:hAnsi="돋움"/>
          <w:color w:val="000000"/>
          <w:sz w:val="14"/>
          <w:szCs w:val="14"/>
        </w:rPr>
      </w:pPr>
      <w:hyperlink r:id="rId717" w:history="1">
        <w:r w:rsidR="00DA5C60">
          <w:rPr>
            <w:rStyle w:val="a4"/>
            <w:rFonts w:ascii="Arial" w:eastAsia="돋움" w:hAnsi="Arial" w:cs="Arial"/>
            <w:color w:val="000000"/>
            <w:sz w:val="14"/>
            <w:szCs w:val="14"/>
          </w:rPr>
          <w:t>목록</w:t>
        </w:r>
      </w:hyperlink>
    </w:p>
    <w:p w:rsidR="00DA5C60" w:rsidRDefault="00153F68" w:rsidP="00DA5C60">
      <w:pPr>
        <w:spacing w:line="219" w:lineRule="atLeast"/>
        <w:jc w:val="left"/>
        <w:rPr>
          <w:rFonts w:ascii="돋움" w:eastAsia="돋움" w:hAnsi="돋움"/>
          <w:color w:val="1F3DAE"/>
          <w:sz w:val="13"/>
          <w:szCs w:val="13"/>
        </w:rPr>
      </w:pPr>
      <w:hyperlink r:id="rId718" w:history="1">
        <w:r w:rsidR="00DA5C60">
          <w:rPr>
            <w:rStyle w:val="a4"/>
            <w:rFonts w:ascii="돋움" w:eastAsia="돋움" w:hAnsi="돋움" w:hint="eastAsia"/>
            <w:color w:val="666666"/>
            <w:sz w:val="13"/>
            <w:szCs w:val="13"/>
            <w:u w:val="none"/>
          </w:rPr>
          <w:t>엮인글 주소 : http://www.androidpub.com/1316897/4be/trackback</w:t>
        </w:r>
      </w:hyperlink>
    </w:p>
    <w:p w:rsidR="00DA5C60" w:rsidRDefault="00DA5C60" w:rsidP="00DA5C60">
      <w:pPr>
        <w:shd w:val="clear" w:color="auto" w:fill="FFFFFF"/>
        <w:spacing w:line="300" w:lineRule="atLeast"/>
        <w:rPr>
          <w:rFonts w:ascii="돋움" w:eastAsia="돋움" w:hAnsi="돋움"/>
          <w:color w:val="666666"/>
          <w:sz w:val="14"/>
          <w:szCs w:val="14"/>
        </w:rPr>
      </w:pPr>
      <w:bookmarkStart w:id="40" w:name="comment_1317020"/>
      <w:bookmarkEnd w:id="40"/>
      <w:r>
        <w:rPr>
          <w:rFonts w:ascii="돋움" w:eastAsia="돋움" w:hAnsi="돋움"/>
          <w:noProof/>
          <w:color w:val="0000FF"/>
          <w:sz w:val="14"/>
          <w:szCs w:val="14"/>
        </w:rPr>
        <w:drawing>
          <wp:inline distT="0" distB="0" distL="0" distR="0">
            <wp:extent cx="190500" cy="160655"/>
            <wp:effectExtent l="19050" t="0" r="0" b="0"/>
            <wp:docPr id="214" name="그림 26" descr="댓글">
              <a:hlinkClick xmlns:a="http://schemas.openxmlformats.org/drawingml/2006/main" r:id="rId7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댓글">
                      <a:hlinkClick r:id="rId719"/>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DA5C60" w:rsidRDefault="00DA5C60" w:rsidP="00DA5C60">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2011.02.23</w:t>
      </w:r>
      <w:r>
        <w:rPr>
          <w:rStyle w:val="apple-converted-space"/>
          <w:rFonts w:ascii="Tahoma" w:eastAsia="돋움" w:hAnsi="Tahoma" w:cs="Tahoma"/>
          <w:color w:val="CCCCCC"/>
          <w:sz w:val="11"/>
          <w:szCs w:val="11"/>
        </w:rPr>
        <w:t> </w:t>
      </w:r>
      <w:r>
        <w:rPr>
          <w:rFonts w:ascii="Tahoma" w:eastAsia="돋움" w:hAnsi="Tahoma" w:cs="Tahoma"/>
          <w:color w:val="CCCCCC"/>
          <w:sz w:val="11"/>
          <w:szCs w:val="11"/>
        </w:rPr>
        <w:t>18:14:58</w:t>
      </w:r>
    </w:p>
    <w:p w:rsidR="00DA5C60" w:rsidRDefault="00DA5C60" w:rsidP="00DA5C60">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Redsea81</w:t>
      </w:r>
    </w:p>
    <w:p w:rsidR="00DA5C60" w:rsidRDefault="00DA5C60" w:rsidP="00DA5C60">
      <w:pPr>
        <w:pStyle w:val="a3"/>
        <w:shd w:val="clear" w:color="auto" w:fill="FFFFFF"/>
        <w:spacing w:before="0" w:beforeAutospacing="0" w:after="240" w:afterAutospacing="0"/>
        <w:rPr>
          <w:rFonts w:ascii="돋움" w:eastAsia="돋움" w:hAnsi="돋움"/>
          <w:color w:val="000000"/>
          <w:sz w:val="14"/>
          <w:szCs w:val="14"/>
        </w:rPr>
      </w:pPr>
      <w:r>
        <w:rPr>
          <w:rFonts w:ascii="돋움" w:eastAsia="돋움" w:hAnsi="돋움" w:hint="eastAsia"/>
          <w:color w:val="000000"/>
          <w:sz w:val="14"/>
          <w:szCs w:val="14"/>
        </w:rPr>
        <w:t>일반적인 방법으로 ㅡ.ㅡ불가능 할듯싶은데 굿이 하고 싶다면</w:t>
      </w:r>
      <w:r>
        <w:rPr>
          <w:rFonts w:ascii="돋움" w:eastAsia="돋움" w:hAnsi="돋움" w:hint="eastAsia"/>
          <w:color w:val="000000"/>
          <w:sz w:val="14"/>
          <w:szCs w:val="14"/>
        </w:rPr>
        <w:br/>
        <w:t>Field field1 = R.layout.class.getField(level +"_1");</w:t>
      </w:r>
      <w:r>
        <w:rPr>
          <w:rFonts w:ascii="돋움" w:eastAsia="돋움" w:hAnsi="돋움" w:hint="eastAsia"/>
          <w:color w:val="000000"/>
          <w:sz w:val="14"/>
          <w:szCs w:val="14"/>
        </w:rPr>
        <w:br/>
        <w:t>Field field2 = R.layout.class.getField(level +"_2");</w:t>
      </w:r>
      <w:r>
        <w:rPr>
          <w:rFonts w:ascii="돋움" w:eastAsia="돋움" w:hAnsi="돋움" w:hint="eastAsia"/>
          <w:color w:val="000000"/>
          <w:sz w:val="14"/>
          <w:szCs w:val="14"/>
        </w:rPr>
        <w:br/>
        <w:t> View layout1 = (View) inflater.inflate(field1.getInt(null), null);</w:t>
      </w:r>
      <w:r>
        <w:rPr>
          <w:rFonts w:ascii="돋움" w:eastAsia="돋움" w:hAnsi="돋움" w:hint="eastAsia"/>
          <w:color w:val="000000"/>
          <w:sz w:val="14"/>
          <w:szCs w:val="14"/>
        </w:rPr>
        <w:br/>
        <w:t> View layout2 = (View) inflater.inflate(field2.getInt(null), null);</w:t>
      </w:r>
      <w:r>
        <w:rPr>
          <w:rFonts w:ascii="돋움" w:eastAsia="돋움" w:hAnsi="돋움" w:hint="eastAsia"/>
          <w:color w:val="000000"/>
          <w:sz w:val="14"/>
          <w:szCs w:val="14"/>
        </w:rPr>
        <w:br/>
        <w:t>요런식으로 class를 이용해서 사용하는 방법 정도</w:t>
      </w:r>
      <w:r>
        <w:rPr>
          <w:rFonts w:ascii="돋움" w:eastAsia="돋움" w:hAnsi="돋움" w:hint="eastAsia"/>
          <w:color w:val="000000"/>
          <w:sz w:val="14"/>
          <w:szCs w:val="14"/>
        </w:rPr>
        <w:br/>
        <w:t>아니면 Resoucre 쪽 변수만 가변적으로 가져오고 싶다면</w:t>
      </w:r>
      <w:r>
        <w:rPr>
          <w:rFonts w:ascii="돋움" w:eastAsia="돋움" w:hAnsi="돋움" w:hint="eastAsia"/>
          <w:color w:val="000000"/>
          <w:sz w:val="14"/>
          <w:szCs w:val="14"/>
        </w:rPr>
        <w:br/>
        <w:t>Resoucre class 에서 getIdentifier 이용한 방법 정도가 있겠네요</w:t>
      </w:r>
      <w:r>
        <w:rPr>
          <w:rFonts w:ascii="돋움" w:eastAsia="돋움" w:hAnsi="돋움" w:hint="eastAsia"/>
          <w:color w:val="000000"/>
          <w:sz w:val="14"/>
          <w:szCs w:val="14"/>
        </w:rPr>
        <w:br/>
      </w:r>
      <w:r>
        <w:rPr>
          <w:rFonts w:ascii="돋움" w:eastAsia="돋움" w:hAnsi="돋움" w:hint="eastAsia"/>
          <w:color w:val="000000"/>
          <w:sz w:val="14"/>
          <w:szCs w:val="14"/>
        </w:rPr>
        <w:br/>
        <w:t>원하시던 답을 얻었을지 모르겠지만 수고하세요~</w:t>
      </w:r>
    </w:p>
    <w:p w:rsidR="00DA5C60" w:rsidRDefault="00153F68" w:rsidP="00DA5C60">
      <w:pPr>
        <w:shd w:val="clear" w:color="auto" w:fill="FFFFFF"/>
        <w:jc w:val="right"/>
        <w:rPr>
          <w:rFonts w:ascii="돋움" w:eastAsia="돋움" w:hAnsi="돋움"/>
          <w:color w:val="000000"/>
          <w:sz w:val="14"/>
          <w:szCs w:val="14"/>
        </w:rPr>
      </w:pPr>
      <w:hyperlink r:id="rId720" w:anchor="popup_menu_area" w:history="1">
        <w:r w:rsidR="00DA5C60">
          <w:rPr>
            <w:rStyle w:val="a4"/>
            <w:rFonts w:ascii="돋움" w:eastAsia="돋움" w:hAnsi="돋움" w:hint="eastAsia"/>
            <w:sz w:val="14"/>
            <w:szCs w:val="14"/>
            <w:u w:val="none"/>
          </w:rPr>
          <w:t>이 댓글을...</w:t>
        </w:r>
      </w:hyperlink>
    </w:p>
    <w:p w:rsidR="00DA5C60" w:rsidRDefault="00DA5C60" w:rsidP="00DA5C60">
      <w:pPr>
        <w:shd w:val="clear" w:color="auto" w:fill="FFFFFF"/>
        <w:spacing w:line="300" w:lineRule="atLeast"/>
        <w:jc w:val="left"/>
        <w:rPr>
          <w:rFonts w:ascii="돋움" w:eastAsia="돋움" w:hAnsi="돋움"/>
          <w:color w:val="666666"/>
          <w:sz w:val="14"/>
          <w:szCs w:val="14"/>
        </w:rPr>
      </w:pPr>
      <w:bookmarkStart w:id="41" w:name="comment_1317359"/>
      <w:bookmarkEnd w:id="41"/>
      <w:r>
        <w:rPr>
          <w:rFonts w:ascii="돋움" w:eastAsia="돋움" w:hAnsi="돋움"/>
          <w:noProof/>
          <w:color w:val="0000FF"/>
          <w:sz w:val="14"/>
          <w:szCs w:val="14"/>
        </w:rPr>
        <w:drawing>
          <wp:inline distT="0" distB="0" distL="0" distR="0">
            <wp:extent cx="190500" cy="160655"/>
            <wp:effectExtent l="19050" t="0" r="0" b="0"/>
            <wp:docPr id="213" name="그림 27" descr="댓글">
              <a:hlinkClick xmlns:a="http://schemas.openxmlformats.org/drawingml/2006/main" r:id="rId7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댓글">
                      <a:hlinkClick r:id="rId721"/>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DA5C60" w:rsidRDefault="00DA5C60" w:rsidP="00DA5C60">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2011.02.23</w:t>
      </w:r>
      <w:r>
        <w:rPr>
          <w:rStyle w:val="apple-converted-space"/>
          <w:rFonts w:ascii="Tahoma" w:eastAsia="돋움" w:hAnsi="Tahoma" w:cs="Tahoma"/>
          <w:color w:val="CCCCCC"/>
          <w:sz w:val="11"/>
          <w:szCs w:val="11"/>
        </w:rPr>
        <w:t> </w:t>
      </w:r>
      <w:r>
        <w:rPr>
          <w:rFonts w:ascii="Tahoma" w:eastAsia="돋움" w:hAnsi="Tahoma" w:cs="Tahoma"/>
          <w:color w:val="CCCCCC"/>
          <w:sz w:val="11"/>
          <w:szCs w:val="11"/>
        </w:rPr>
        <w:t>20:18:03</w:t>
      </w:r>
    </w:p>
    <w:p w:rsidR="00DA5C60" w:rsidRDefault="00DA5C60" w:rsidP="00DA5C60">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디투제이</w:t>
      </w:r>
    </w:p>
    <w:p w:rsidR="00DA5C60" w:rsidRDefault="00DA5C60" w:rsidP="00DA5C60">
      <w:pPr>
        <w:pStyle w:val="a3"/>
        <w:shd w:val="clear" w:color="auto" w:fill="FFFFFF"/>
        <w:spacing w:before="0" w:beforeAutospacing="0" w:after="0" w:afterAutospacing="0"/>
        <w:rPr>
          <w:rFonts w:ascii="돋움" w:eastAsia="돋움" w:hAnsi="돋움"/>
          <w:color w:val="000000"/>
          <w:sz w:val="14"/>
          <w:szCs w:val="14"/>
        </w:rPr>
      </w:pPr>
      <w:r>
        <w:rPr>
          <w:rFonts w:ascii="돋움" w:eastAsia="돋움" w:hAnsi="돋움" w:hint="eastAsia"/>
          <w:color w:val="000000"/>
          <w:sz w:val="14"/>
          <w:szCs w:val="14"/>
        </w:rPr>
        <w:t>헉 ... 어렵네요.....</w:t>
      </w:r>
      <w:r>
        <w:rPr>
          <w:rFonts w:ascii="돋움" w:eastAsia="돋움" w:hAnsi="돋움" w:hint="eastAsia"/>
          <w:color w:val="000000"/>
          <w:sz w:val="14"/>
          <w:szCs w:val="14"/>
        </w:rPr>
        <w:br/>
        <w:t>간단한 방법이 있을줄 알았는대..  ㅜㅜ</w:t>
      </w:r>
    </w:p>
    <w:p w:rsidR="00DA5C60" w:rsidRDefault="00153F68" w:rsidP="00DA5C60">
      <w:pPr>
        <w:shd w:val="clear" w:color="auto" w:fill="FFFFFF"/>
        <w:jc w:val="right"/>
        <w:rPr>
          <w:rFonts w:ascii="돋움" w:eastAsia="돋움" w:hAnsi="돋움"/>
          <w:color w:val="000000"/>
          <w:sz w:val="14"/>
          <w:szCs w:val="14"/>
        </w:rPr>
      </w:pPr>
      <w:hyperlink r:id="rId722" w:anchor="popup_menu_area" w:history="1">
        <w:r w:rsidR="00DA5C60">
          <w:rPr>
            <w:rStyle w:val="a4"/>
            <w:rFonts w:ascii="돋움" w:eastAsia="돋움" w:hAnsi="돋움" w:hint="eastAsia"/>
            <w:sz w:val="14"/>
            <w:szCs w:val="14"/>
            <w:u w:val="none"/>
          </w:rPr>
          <w:t>이 댓글을...</w:t>
        </w:r>
      </w:hyperlink>
    </w:p>
    <w:p w:rsidR="00DA5C60" w:rsidRDefault="00DA5C60" w:rsidP="00DA5C60">
      <w:pPr>
        <w:shd w:val="clear" w:color="auto" w:fill="FFFFFF"/>
        <w:spacing w:line="300" w:lineRule="atLeast"/>
        <w:jc w:val="left"/>
        <w:rPr>
          <w:rFonts w:ascii="돋움" w:eastAsia="돋움" w:hAnsi="돋움"/>
          <w:color w:val="666666"/>
          <w:sz w:val="14"/>
          <w:szCs w:val="14"/>
        </w:rPr>
      </w:pPr>
      <w:bookmarkStart w:id="42" w:name="comment_1317712"/>
      <w:bookmarkEnd w:id="42"/>
      <w:r>
        <w:rPr>
          <w:rFonts w:ascii="돋움" w:eastAsia="돋움" w:hAnsi="돋움"/>
          <w:noProof/>
          <w:color w:val="0000FF"/>
          <w:sz w:val="14"/>
          <w:szCs w:val="14"/>
        </w:rPr>
        <w:drawing>
          <wp:inline distT="0" distB="0" distL="0" distR="0">
            <wp:extent cx="190500" cy="160655"/>
            <wp:effectExtent l="19050" t="0" r="0" b="0"/>
            <wp:docPr id="212" name="그림 28" descr="댓글">
              <a:hlinkClick xmlns:a="http://schemas.openxmlformats.org/drawingml/2006/main" r:id="rId7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댓글">
                      <a:hlinkClick r:id="rId723"/>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DA5C60" w:rsidRDefault="00DA5C60" w:rsidP="00DA5C60">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2011.02.23</w:t>
      </w:r>
      <w:r>
        <w:rPr>
          <w:rStyle w:val="apple-converted-space"/>
          <w:rFonts w:ascii="Tahoma" w:eastAsia="돋움" w:hAnsi="Tahoma" w:cs="Tahoma"/>
          <w:color w:val="CCCCCC"/>
          <w:sz w:val="11"/>
          <w:szCs w:val="11"/>
        </w:rPr>
        <w:t> </w:t>
      </w:r>
      <w:r>
        <w:rPr>
          <w:rFonts w:ascii="Tahoma" w:eastAsia="돋움" w:hAnsi="Tahoma" w:cs="Tahoma"/>
          <w:color w:val="CCCCCC"/>
          <w:sz w:val="11"/>
          <w:szCs w:val="11"/>
        </w:rPr>
        <w:t>22:13:49</w:t>
      </w:r>
    </w:p>
    <w:p w:rsidR="00DA5C60" w:rsidRDefault="00DA5C60" w:rsidP="00DA5C60">
      <w:pPr>
        <w:shd w:val="clear" w:color="auto" w:fill="FFFFFF"/>
        <w:spacing w:line="300" w:lineRule="atLeast"/>
        <w:rPr>
          <w:rFonts w:ascii="돋움" w:eastAsia="돋움" w:hAnsi="돋움" w:cs="굴림"/>
          <w:color w:val="3074A5"/>
          <w:sz w:val="14"/>
          <w:szCs w:val="14"/>
        </w:rPr>
      </w:pPr>
      <w:r>
        <w:rPr>
          <w:rFonts w:ascii="돋움" w:eastAsia="돋움" w:hAnsi="돋움"/>
          <w:noProof/>
          <w:color w:val="3074A5"/>
          <w:sz w:val="14"/>
          <w:szCs w:val="14"/>
        </w:rPr>
        <w:drawing>
          <wp:inline distT="0" distB="0" distL="0" distR="0">
            <wp:extent cx="190500" cy="190500"/>
            <wp:effectExtent l="19050" t="0" r="0" b="0"/>
            <wp:docPr id="211" name="그림 29" descr="id: 그냥가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d: 그냥가자"/>
                    <pic:cNvPicPr>
                      <a:picLocks noChangeAspect="1" noChangeArrowheads="1"/>
                    </pic:cNvPicPr>
                  </pic:nvPicPr>
                  <pic:blipFill>
                    <a:blip r:embed="rId508"/>
                    <a:srcRect/>
                    <a:stretch>
                      <a:fillRect/>
                    </a:stretch>
                  </pic:blipFill>
                  <pic:spPr bwMode="auto">
                    <a:xfrm>
                      <a:off x="0" y="0"/>
                      <a:ext cx="190500" cy="190500"/>
                    </a:xfrm>
                    <a:prstGeom prst="rect">
                      <a:avLst/>
                    </a:prstGeom>
                    <a:noFill/>
                    <a:ln w="9525">
                      <a:noFill/>
                      <a:miter lim="800000"/>
                      <a:headEnd/>
                      <a:tailEnd/>
                    </a:ln>
                  </pic:spPr>
                </pic:pic>
              </a:graphicData>
            </a:graphic>
          </wp:inline>
        </w:drawing>
      </w:r>
      <w:r>
        <w:rPr>
          <w:rFonts w:ascii="돋움" w:eastAsia="돋움" w:hAnsi="돋움" w:hint="eastAsia"/>
          <w:color w:val="3074A5"/>
          <w:sz w:val="14"/>
          <w:szCs w:val="14"/>
        </w:rPr>
        <w:t>그냥가자</w:t>
      </w:r>
    </w:p>
    <w:p w:rsidR="00DA5C60" w:rsidRDefault="00DA5C60" w:rsidP="00DA5C60">
      <w:pPr>
        <w:shd w:val="clear" w:color="auto" w:fill="FFFFFF"/>
        <w:rPr>
          <w:rFonts w:ascii="돋움" w:eastAsia="돋움" w:hAnsi="돋움"/>
          <w:color w:val="000000"/>
          <w:sz w:val="14"/>
          <w:szCs w:val="14"/>
        </w:rPr>
      </w:pPr>
      <w:r>
        <w:rPr>
          <w:rFonts w:ascii="돋움" w:eastAsia="돋움" w:hAnsi="돋움" w:hint="eastAsia"/>
          <w:color w:val="000000"/>
          <w:sz w:val="14"/>
          <w:szCs w:val="14"/>
        </w:rPr>
        <w:t>getIdentifier 이거 쓰시면 되요 앞에 예를 들어주신거는 일반적인 리플랙션이고</w:t>
      </w:r>
      <w:r>
        <w:rPr>
          <w:rFonts w:ascii="돋움" w:eastAsia="돋움" w:hAnsi="돋움" w:hint="eastAsia"/>
          <w:color w:val="000000"/>
          <w:sz w:val="14"/>
          <w:szCs w:val="14"/>
        </w:rPr>
        <w:br/>
        <w:t>안드로이드에서 리소스를 쓰는 방법은 getResources().getIdentifier 쓰시면 됩니다.</w:t>
      </w:r>
      <w:r>
        <w:rPr>
          <w:rFonts w:ascii="돋움" w:eastAsia="돋움" w:hAnsi="돋움" w:hint="eastAsia"/>
          <w:color w:val="000000"/>
          <w:sz w:val="14"/>
          <w:szCs w:val="14"/>
        </w:rPr>
        <w:br/>
      </w:r>
      <w:r>
        <w:rPr>
          <w:rFonts w:ascii="돋움" w:eastAsia="돋움" w:hAnsi="돋움" w:hint="eastAsia"/>
          <w:color w:val="000000"/>
          <w:sz w:val="14"/>
          <w:szCs w:val="14"/>
        </w:rPr>
        <w:br/>
        <w:t>리플랙션은 어렵지만 저 함수는 그닥 어렵지 않습니다.</w:t>
      </w:r>
    </w:p>
    <w:p w:rsidR="00DA5C60" w:rsidRDefault="00153F68" w:rsidP="00DA5C60">
      <w:pPr>
        <w:shd w:val="clear" w:color="auto" w:fill="FFFFFF"/>
        <w:jc w:val="right"/>
        <w:rPr>
          <w:rFonts w:ascii="돋움" w:eastAsia="돋움" w:hAnsi="돋움"/>
          <w:color w:val="000000"/>
          <w:sz w:val="14"/>
          <w:szCs w:val="14"/>
        </w:rPr>
      </w:pPr>
      <w:hyperlink r:id="rId724" w:anchor="popup_menu_area" w:history="1">
        <w:r w:rsidR="00DA5C60">
          <w:rPr>
            <w:rStyle w:val="a4"/>
            <w:rFonts w:ascii="돋움" w:eastAsia="돋움" w:hAnsi="돋움" w:hint="eastAsia"/>
            <w:sz w:val="14"/>
            <w:szCs w:val="14"/>
            <w:u w:val="none"/>
          </w:rPr>
          <w:t>이 댓글을...</w:t>
        </w:r>
      </w:hyperlink>
    </w:p>
    <w:p w:rsidR="00DA5C60" w:rsidRDefault="00DA5C60" w:rsidP="00DA5C60">
      <w:pPr>
        <w:shd w:val="clear" w:color="auto" w:fill="F4F4F4"/>
        <w:spacing w:line="300" w:lineRule="atLeast"/>
        <w:jc w:val="left"/>
        <w:rPr>
          <w:rFonts w:ascii="돋움" w:eastAsia="돋움" w:hAnsi="돋움"/>
          <w:color w:val="666666"/>
          <w:sz w:val="14"/>
          <w:szCs w:val="14"/>
        </w:rPr>
      </w:pPr>
      <w:bookmarkStart w:id="43" w:name="comment_1317720"/>
      <w:bookmarkEnd w:id="43"/>
      <w:r>
        <w:rPr>
          <w:rFonts w:ascii="돋움" w:eastAsia="돋움" w:hAnsi="돋움"/>
          <w:noProof/>
          <w:color w:val="0000FF"/>
          <w:sz w:val="14"/>
          <w:szCs w:val="14"/>
        </w:rPr>
        <w:drawing>
          <wp:inline distT="0" distB="0" distL="0" distR="0">
            <wp:extent cx="190500" cy="160655"/>
            <wp:effectExtent l="19050" t="0" r="0" b="0"/>
            <wp:docPr id="210" name="그림 30" descr="댓글">
              <a:hlinkClick xmlns:a="http://schemas.openxmlformats.org/drawingml/2006/main" r:id="rId7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댓글">
                      <a:hlinkClick r:id="rId725"/>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DA5C60" w:rsidRDefault="00DA5C60" w:rsidP="00DA5C60">
      <w:pPr>
        <w:shd w:val="clear" w:color="auto" w:fill="F4F4F4"/>
        <w:rPr>
          <w:rFonts w:ascii="Tahoma" w:eastAsia="돋움" w:hAnsi="Tahoma" w:cs="Tahoma"/>
          <w:color w:val="CCCCCC"/>
          <w:sz w:val="11"/>
          <w:szCs w:val="11"/>
        </w:rPr>
      </w:pPr>
      <w:r>
        <w:rPr>
          <w:rStyle w:val="a8"/>
          <w:rFonts w:ascii="Tahoma" w:eastAsia="돋움" w:hAnsi="Tahoma" w:cs="Tahoma"/>
          <w:color w:val="CCCCCC"/>
          <w:sz w:val="11"/>
          <w:szCs w:val="11"/>
        </w:rPr>
        <w:t>2011.02.23</w:t>
      </w:r>
      <w:r>
        <w:rPr>
          <w:rStyle w:val="apple-converted-space"/>
          <w:rFonts w:ascii="Tahoma" w:eastAsia="돋움" w:hAnsi="Tahoma" w:cs="Tahoma"/>
          <w:color w:val="CCCCCC"/>
          <w:sz w:val="11"/>
          <w:szCs w:val="11"/>
        </w:rPr>
        <w:t> </w:t>
      </w:r>
      <w:r>
        <w:rPr>
          <w:rFonts w:ascii="Tahoma" w:eastAsia="돋움" w:hAnsi="Tahoma" w:cs="Tahoma"/>
          <w:color w:val="CCCCCC"/>
          <w:sz w:val="11"/>
          <w:szCs w:val="11"/>
        </w:rPr>
        <w:t>22:24:20</w:t>
      </w:r>
    </w:p>
    <w:p w:rsidR="00DA5C60" w:rsidRDefault="00DA5C60" w:rsidP="00DA5C60">
      <w:pPr>
        <w:shd w:val="clear" w:color="auto" w:fill="F4F4F4"/>
        <w:spacing w:line="300" w:lineRule="atLeast"/>
        <w:rPr>
          <w:rFonts w:ascii="돋움" w:eastAsia="돋움" w:hAnsi="돋움" w:cs="굴림"/>
          <w:color w:val="3074A5"/>
          <w:sz w:val="14"/>
          <w:szCs w:val="14"/>
        </w:rPr>
      </w:pPr>
      <w:r>
        <w:rPr>
          <w:rFonts w:ascii="돋움" w:eastAsia="돋움" w:hAnsi="돋움" w:hint="eastAsia"/>
          <w:color w:val="3074A5"/>
          <w:sz w:val="14"/>
          <w:szCs w:val="14"/>
        </w:rPr>
        <w:t>LifeClue</w:t>
      </w:r>
    </w:p>
    <w:p w:rsidR="00DA5C60" w:rsidRDefault="00DA5C60" w:rsidP="00DA5C60">
      <w:pPr>
        <w:shd w:val="clear" w:color="auto" w:fill="F4F4F4"/>
        <w:rPr>
          <w:rFonts w:ascii="돋움" w:eastAsia="돋움" w:hAnsi="돋움"/>
          <w:color w:val="000000"/>
          <w:sz w:val="14"/>
          <w:szCs w:val="14"/>
        </w:rPr>
      </w:pPr>
      <w:r>
        <w:rPr>
          <w:rFonts w:ascii="돋움" w:eastAsia="돋움" w:hAnsi="돋움" w:hint="eastAsia"/>
          <w:color w:val="000000"/>
          <w:sz w:val="14"/>
          <w:szCs w:val="14"/>
        </w:rPr>
        <w:t>덧붙이자면,</w:t>
      </w:r>
    </w:p>
    <w:p w:rsidR="00DA5C60" w:rsidRDefault="00DA5C60" w:rsidP="00DA5C60">
      <w:pPr>
        <w:shd w:val="clear" w:color="auto" w:fill="F4F4F4"/>
        <w:rPr>
          <w:rFonts w:ascii="돋움" w:eastAsia="돋움" w:hAnsi="돋움"/>
          <w:color w:val="000000"/>
          <w:sz w:val="14"/>
          <w:szCs w:val="14"/>
        </w:rPr>
      </w:pPr>
      <w:r>
        <w:rPr>
          <w:rFonts w:ascii="돋움" w:eastAsia="돋움" w:hAnsi="돋움" w:hint="eastAsia"/>
          <w:color w:val="000000"/>
          <w:sz w:val="14"/>
          <w:szCs w:val="14"/>
        </w:rPr>
        <w:t>getResources().getIdentifier(아이디, 소스 형태, 패키지 네임);</w:t>
      </w:r>
    </w:p>
    <w:p w:rsidR="00DA5C60" w:rsidRDefault="00DA5C60" w:rsidP="00DA5C60">
      <w:pPr>
        <w:shd w:val="clear" w:color="auto" w:fill="F4F4F4"/>
        <w:rPr>
          <w:rFonts w:ascii="돋움" w:eastAsia="돋움" w:hAnsi="돋움"/>
          <w:color w:val="000000"/>
          <w:sz w:val="14"/>
          <w:szCs w:val="14"/>
        </w:rPr>
      </w:pPr>
      <w:r>
        <w:rPr>
          <w:rFonts w:ascii="돋움" w:eastAsia="돋움" w:hAnsi="돋움" w:hint="eastAsia"/>
          <w:color w:val="000000"/>
          <w:sz w:val="14"/>
          <w:szCs w:val="14"/>
        </w:rPr>
        <w:t>식으로 쓰시면 되고요.</w:t>
      </w:r>
    </w:p>
    <w:p w:rsidR="00DA5C60" w:rsidRDefault="00DA5C60" w:rsidP="00DA5C60">
      <w:pPr>
        <w:shd w:val="clear" w:color="auto" w:fill="F4F4F4"/>
        <w:rPr>
          <w:rFonts w:ascii="돋움" w:eastAsia="돋움" w:hAnsi="돋움"/>
          <w:color w:val="000000"/>
          <w:sz w:val="14"/>
          <w:szCs w:val="14"/>
        </w:rPr>
      </w:pPr>
      <w:r>
        <w:rPr>
          <w:rFonts w:ascii="돋움" w:eastAsia="돋움" w:hAnsi="돋움" w:hint="eastAsia"/>
          <w:color w:val="000000"/>
          <w:sz w:val="14"/>
          <w:szCs w:val="14"/>
        </w:rPr>
        <w:t>말씀하신 예로 보자면</w:t>
      </w:r>
    </w:p>
    <w:p w:rsidR="00DA5C60" w:rsidRDefault="00DA5C60" w:rsidP="00DA5C60">
      <w:pPr>
        <w:shd w:val="clear" w:color="auto" w:fill="F4F4F4"/>
        <w:rPr>
          <w:rFonts w:ascii="돋움" w:eastAsia="돋움" w:hAnsi="돋움"/>
          <w:color w:val="000000"/>
          <w:sz w:val="14"/>
          <w:szCs w:val="14"/>
        </w:rPr>
      </w:pPr>
      <w:r>
        <w:rPr>
          <w:rFonts w:ascii="돋움" w:eastAsia="돋움" w:hAnsi="돋움" w:hint="eastAsia"/>
          <w:color w:val="000000"/>
          <w:sz w:val="14"/>
          <w:szCs w:val="14"/>
        </w:rPr>
        <w:t>getResources().getIdentifier("level_" + slevel, layout, getPackageName());</w:t>
      </w:r>
    </w:p>
    <w:p w:rsidR="00DA5C60" w:rsidRDefault="00DA5C60" w:rsidP="00DA5C60">
      <w:pPr>
        <w:shd w:val="clear" w:color="auto" w:fill="F4F4F4"/>
        <w:rPr>
          <w:rFonts w:ascii="돋움" w:eastAsia="돋움" w:hAnsi="돋움"/>
          <w:color w:val="000000"/>
          <w:sz w:val="14"/>
          <w:szCs w:val="14"/>
        </w:rPr>
      </w:pPr>
      <w:r>
        <w:rPr>
          <w:rFonts w:ascii="돋움" w:eastAsia="돋움" w:hAnsi="돋움" w:hint="eastAsia"/>
          <w:color w:val="000000"/>
          <w:sz w:val="14"/>
          <w:szCs w:val="14"/>
        </w:rPr>
        <w:t>과 같은 식으로 하시면 됩니다.</w:t>
      </w:r>
    </w:p>
    <w:p w:rsidR="00DA5C60" w:rsidRDefault="00153F68" w:rsidP="00DA5C60">
      <w:pPr>
        <w:shd w:val="clear" w:color="auto" w:fill="F4F4F4"/>
        <w:jc w:val="right"/>
        <w:rPr>
          <w:rFonts w:ascii="돋움" w:eastAsia="돋움" w:hAnsi="돋움"/>
          <w:color w:val="000000"/>
          <w:sz w:val="14"/>
          <w:szCs w:val="14"/>
        </w:rPr>
      </w:pPr>
      <w:hyperlink r:id="rId726" w:anchor="popup_menu_area" w:history="1">
        <w:r w:rsidR="00DA5C60">
          <w:rPr>
            <w:rStyle w:val="a4"/>
            <w:rFonts w:ascii="돋움" w:eastAsia="돋움" w:hAnsi="돋움" w:hint="eastAsia"/>
            <w:sz w:val="14"/>
            <w:szCs w:val="14"/>
            <w:u w:val="none"/>
          </w:rPr>
          <w:t>이 댓글을...</w:t>
        </w:r>
      </w:hyperlink>
    </w:p>
    <w:p w:rsidR="00DA5C60" w:rsidRDefault="00DA5C60" w:rsidP="00DA5C60">
      <w:pPr>
        <w:shd w:val="clear" w:color="auto" w:fill="FFFFFF"/>
        <w:spacing w:line="300" w:lineRule="atLeast"/>
        <w:jc w:val="left"/>
        <w:rPr>
          <w:rFonts w:ascii="돋움" w:eastAsia="돋움" w:hAnsi="돋움"/>
          <w:color w:val="666666"/>
          <w:sz w:val="14"/>
          <w:szCs w:val="14"/>
        </w:rPr>
      </w:pPr>
      <w:bookmarkStart w:id="44" w:name="comment_1318585"/>
      <w:bookmarkEnd w:id="44"/>
      <w:r>
        <w:rPr>
          <w:rFonts w:ascii="돋움" w:eastAsia="돋움" w:hAnsi="돋움"/>
          <w:noProof/>
          <w:color w:val="0000FF"/>
          <w:sz w:val="14"/>
          <w:szCs w:val="14"/>
        </w:rPr>
        <w:lastRenderedPageBreak/>
        <w:drawing>
          <wp:inline distT="0" distB="0" distL="0" distR="0">
            <wp:extent cx="190500" cy="160655"/>
            <wp:effectExtent l="19050" t="0" r="0" b="0"/>
            <wp:docPr id="209" name="그림 31" descr="댓글">
              <a:hlinkClick xmlns:a="http://schemas.openxmlformats.org/drawingml/2006/main" r:id="rId7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댓글">
                      <a:hlinkClick r:id="rId727"/>
                    </pic:cNvPr>
                    <pic:cNvPicPr>
                      <a:picLocks noChangeAspect="1" noChangeArrowheads="1"/>
                    </pic:cNvPicPr>
                  </pic:nvPicPr>
                  <pic:blipFill>
                    <a:blip r:embed="rId22"/>
                    <a:srcRect/>
                    <a:stretch>
                      <a:fillRect/>
                    </a:stretch>
                  </pic:blipFill>
                  <pic:spPr bwMode="auto">
                    <a:xfrm>
                      <a:off x="0" y="0"/>
                      <a:ext cx="190500" cy="160655"/>
                    </a:xfrm>
                    <a:prstGeom prst="rect">
                      <a:avLst/>
                    </a:prstGeom>
                    <a:noFill/>
                    <a:ln w="9525">
                      <a:noFill/>
                      <a:miter lim="800000"/>
                      <a:headEnd/>
                      <a:tailEnd/>
                    </a:ln>
                  </pic:spPr>
                </pic:pic>
              </a:graphicData>
            </a:graphic>
          </wp:inline>
        </w:drawing>
      </w:r>
    </w:p>
    <w:p w:rsidR="00DA5C60" w:rsidRDefault="00DA5C60" w:rsidP="00DA5C60">
      <w:pPr>
        <w:shd w:val="clear" w:color="auto" w:fill="FFFFFF"/>
        <w:rPr>
          <w:rFonts w:ascii="Tahoma" w:eastAsia="돋움" w:hAnsi="Tahoma" w:cs="Tahoma"/>
          <w:color w:val="CCCCCC"/>
          <w:sz w:val="11"/>
          <w:szCs w:val="11"/>
        </w:rPr>
      </w:pPr>
      <w:r>
        <w:rPr>
          <w:rStyle w:val="a8"/>
          <w:rFonts w:ascii="Tahoma" w:eastAsia="돋움" w:hAnsi="Tahoma" w:cs="Tahoma"/>
          <w:color w:val="CCCCCC"/>
          <w:sz w:val="11"/>
          <w:szCs w:val="11"/>
        </w:rPr>
        <w:t>2011.02.24</w:t>
      </w:r>
      <w:r>
        <w:rPr>
          <w:rStyle w:val="apple-converted-space"/>
          <w:rFonts w:ascii="Tahoma" w:eastAsia="돋움" w:hAnsi="Tahoma" w:cs="Tahoma"/>
          <w:color w:val="CCCCCC"/>
          <w:sz w:val="11"/>
          <w:szCs w:val="11"/>
        </w:rPr>
        <w:t> </w:t>
      </w:r>
      <w:r>
        <w:rPr>
          <w:rFonts w:ascii="Tahoma" w:eastAsia="돋움" w:hAnsi="Tahoma" w:cs="Tahoma"/>
          <w:color w:val="CCCCCC"/>
          <w:sz w:val="11"/>
          <w:szCs w:val="11"/>
        </w:rPr>
        <w:t>10:22:28</w:t>
      </w:r>
    </w:p>
    <w:p w:rsidR="00DA5C60" w:rsidRDefault="00DA5C60" w:rsidP="00DA5C60">
      <w:pPr>
        <w:shd w:val="clear" w:color="auto" w:fill="FFFFFF"/>
        <w:spacing w:line="300" w:lineRule="atLeast"/>
        <w:rPr>
          <w:rFonts w:ascii="돋움" w:eastAsia="돋움" w:hAnsi="돋움" w:cs="굴림"/>
          <w:color w:val="3074A5"/>
          <w:sz w:val="14"/>
          <w:szCs w:val="14"/>
        </w:rPr>
      </w:pPr>
      <w:r>
        <w:rPr>
          <w:rFonts w:ascii="돋움" w:eastAsia="돋움" w:hAnsi="돋움" w:hint="eastAsia"/>
          <w:color w:val="3074A5"/>
          <w:sz w:val="14"/>
          <w:szCs w:val="14"/>
        </w:rPr>
        <w:t>디투제이</w:t>
      </w:r>
    </w:p>
    <w:p w:rsidR="00326320" w:rsidRDefault="00DA5C60" w:rsidP="00DA5C60">
      <w:pPr>
        <w:widowControl/>
        <w:wordWrap/>
        <w:autoSpaceDE/>
        <w:autoSpaceDN/>
        <w:jc w:val="left"/>
        <w:rPr>
          <w:rFonts w:ascii="돋움" w:eastAsia="돋움" w:hAnsi="돋움"/>
          <w:color w:val="000000"/>
          <w:sz w:val="14"/>
          <w:szCs w:val="14"/>
        </w:rPr>
      </w:pPr>
      <w:r>
        <w:rPr>
          <w:rFonts w:ascii="돋움" w:eastAsia="돋움" w:hAnsi="돋움" w:hint="eastAsia"/>
          <w:color w:val="000000"/>
          <w:sz w:val="14"/>
          <w:szCs w:val="14"/>
        </w:rPr>
        <w:t>감사합니다.</w:t>
      </w:r>
      <w:r>
        <w:rPr>
          <w:rFonts w:ascii="돋움" w:eastAsia="돋움" w:hAnsi="돋움" w:hint="eastAsia"/>
          <w:color w:val="000000"/>
          <w:sz w:val="14"/>
          <w:szCs w:val="14"/>
        </w:rPr>
        <w:br/>
        <w:t>답변주신분들.. 복받으시고요.~</w:t>
      </w:r>
    </w:p>
    <w:p w:rsidR="00503B77" w:rsidRDefault="00503B77" w:rsidP="00DA5C60">
      <w:pPr>
        <w:widowControl/>
        <w:wordWrap/>
        <w:autoSpaceDE/>
        <w:autoSpaceDN/>
        <w:jc w:val="left"/>
        <w:rPr>
          <w:rFonts w:ascii="돋움" w:eastAsia="돋움" w:hAnsi="돋움"/>
          <w:color w:val="000000"/>
          <w:sz w:val="14"/>
          <w:szCs w:val="14"/>
        </w:rPr>
      </w:pPr>
    </w:p>
    <w:p w:rsidR="00503B77" w:rsidRDefault="00503B77" w:rsidP="00DA5C60">
      <w:pPr>
        <w:widowControl/>
        <w:wordWrap/>
        <w:autoSpaceDE/>
        <w:autoSpaceDN/>
        <w:jc w:val="left"/>
        <w:rPr>
          <w:rFonts w:ascii="돋움" w:eastAsia="돋움" w:hAnsi="돋움"/>
          <w:color w:val="000000"/>
          <w:sz w:val="14"/>
          <w:szCs w:val="14"/>
        </w:rPr>
      </w:pPr>
    </w:p>
    <w:p w:rsidR="00503B77" w:rsidRDefault="00503B77" w:rsidP="00DA5C60">
      <w:pPr>
        <w:widowControl/>
        <w:wordWrap/>
        <w:autoSpaceDE/>
        <w:autoSpaceDN/>
        <w:jc w:val="left"/>
        <w:rPr>
          <w:rFonts w:ascii="돋움" w:eastAsia="돋움" w:hAnsi="돋움"/>
          <w:color w:val="000000"/>
          <w:sz w:val="14"/>
          <w:szCs w:val="14"/>
        </w:rPr>
      </w:pPr>
    </w:p>
    <w:p w:rsidR="00503B77" w:rsidRDefault="00503B77" w:rsidP="00DA5C60">
      <w:pPr>
        <w:widowControl/>
        <w:wordWrap/>
        <w:autoSpaceDE/>
        <w:autoSpaceDN/>
        <w:jc w:val="left"/>
        <w:rPr>
          <w:rFonts w:ascii="돋움" w:eastAsia="돋움" w:hAnsi="돋움"/>
          <w:color w:val="000000"/>
          <w:sz w:val="14"/>
          <w:szCs w:val="14"/>
        </w:rPr>
      </w:pPr>
    </w:p>
    <w:p w:rsidR="00503B77" w:rsidRDefault="00503B77" w:rsidP="00DA5C60">
      <w:pPr>
        <w:widowControl/>
        <w:wordWrap/>
        <w:autoSpaceDE/>
        <w:autoSpaceDN/>
        <w:jc w:val="left"/>
        <w:rPr>
          <w:rFonts w:ascii="돋움" w:eastAsia="돋움" w:hAnsi="돋움"/>
          <w:color w:val="000000"/>
          <w:sz w:val="14"/>
          <w:szCs w:val="14"/>
        </w:rPr>
      </w:pPr>
    </w:p>
    <w:p w:rsidR="00503B77" w:rsidRDefault="00503B77" w:rsidP="00DA5C60">
      <w:pPr>
        <w:widowControl/>
        <w:wordWrap/>
        <w:autoSpaceDE/>
        <w:autoSpaceDN/>
        <w:jc w:val="left"/>
        <w:rPr>
          <w:rFonts w:ascii="돋움" w:eastAsia="돋움" w:hAnsi="돋움"/>
          <w:color w:val="000000"/>
          <w:sz w:val="14"/>
          <w:szCs w:val="14"/>
        </w:rPr>
      </w:pPr>
    </w:p>
    <w:p w:rsidR="00503B77" w:rsidRDefault="00503B77" w:rsidP="00DA5C60">
      <w:pPr>
        <w:widowControl/>
        <w:wordWrap/>
        <w:autoSpaceDE/>
        <w:autoSpaceDN/>
        <w:jc w:val="left"/>
        <w:rPr>
          <w:rFonts w:ascii="돋움" w:eastAsia="돋움" w:hAnsi="돋움"/>
          <w:color w:val="000000"/>
          <w:sz w:val="14"/>
          <w:szCs w:val="14"/>
        </w:rPr>
      </w:pPr>
    </w:p>
    <w:p w:rsidR="00503B77" w:rsidRDefault="00503B77" w:rsidP="00DA5C60">
      <w:pPr>
        <w:widowControl/>
        <w:wordWrap/>
        <w:autoSpaceDE/>
        <w:autoSpaceDN/>
        <w:jc w:val="left"/>
        <w:rPr>
          <w:rFonts w:ascii="돋움" w:eastAsia="돋움" w:hAnsi="돋움"/>
          <w:color w:val="000000"/>
          <w:sz w:val="14"/>
          <w:szCs w:val="14"/>
        </w:rPr>
      </w:pPr>
    </w:p>
    <w:p w:rsidR="00503B77" w:rsidRDefault="00503B77" w:rsidP="00DA5C60">
      <w:pPr>
        <w:widowControl/>
        <w:wordWrap/>
        <w:autoSpaceDE/>
        <w:autoSpaceDN/>
        <w:jc w:val="left"/>
        <w:rPr>
          <w:rFonts w:ascii="돋움" w:eastAsia="돋움" w:hAnsi="돋움"/>
          <w:color w:val="000000"/>
          <w:sz w:val="14"/>
          <w:szCs w:val="14"/>
        </w:rPr>
      </w:pPr>
    </w:p>
    <w:p w:rsidR="00503B77" w:rsidRDefault="00503B77" w:rsidP="00DA5C60">
      <w:pPr>
        <w:widowControl/>
        <w:wordWrap/>
        <w:autoSpaceDE/>
        <w:autoSpaceDN/>
        <w:jc w:val="left"/>
        <w:rPr>
          <w:rFonts w:ascii="돋움" w:eastAsia="돋움" w:hAnsi="돋움"/>
          <w:color w:val="000000"/>
          <w:sz w:val="28"/>
          <w:szCs w:val="14"/>
        </w:rPr>
      </w:pPr>
      <w:r w:rsidRPr="00503B77">
        <w:rPr>
          <w:rFonts w:ascii="돋움" w:eastAsia="돋움" w:hAnsi="돋움" w:hint="eastAsia"/>
          <w:color w:val="000000"/>
          <w:sz w:val="28"/>
          <w:szCs w:val="14"/>
        </w:rPr>
        <w:t xml:space="preserve">MapView </w:t>
      </w:r>
      <w:r>
        <w:rPr>
          <w:rFonts w:ascii="돋움" w:eastAsia="돋움" w:hAnsi="돋움" w:hint="eastAsia"/>
          <w:color w:val="000000"/>
          <w:sz w:val="28"/>
          <w:szCs w:val="14"/>
        </w:rPr>
        <w:t>안보일때..</w:t>
      </w:r>
    </w:p>
    <w:p w:rsidR="00503B77" w:rsidRDefault="00503B77" w:rsidP="00503B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xml</w:t>
      </w:r>
      <w:r>
        <w:rPr>
          <w:rFonts w:ascii="Courier New" w:hAnsi="Courier New" w:cs="Courier New"/>
          <w:kern w:val="0"/>
          <w:szCs w:val="20"/>
        </w:rPr>
        <w:t xml:space="preserve"> </w:t>
      </w:r>
      <w:r>
        <w:rPr>
          <w:rFonts w:ascii="Courier New" w:hAnsi="Courier New" w:cs="Courier New"/>
          <w:color w:val="7F007F"/>
          <w:kern w:val="0"/>
          <w:szCs w:val="20"/>
        </w:rPr>
        <w:t>version</w:t>
      </w:r>
      <w:r>
        <w:rPr>
          <w:rFonts w:ascii="Courier New" w:hAnsi="Courier New" w:cs="Courier New"/>
          <w:color w:val="000000"/>
          <w:kern w:val="0"/>
          <w:szCs w:val="20"/>
        </w:rPr>
        <w:t>=</w:t>
      </w:r>
      <w:r>
        <w:rPr>
          <w:rFonts w:ascii="Courier New" w:hAnsi="Courier New" w:cs="Courier New"/>
          <w:i/>
          <w:iCs/>
          <w:color w:val="2A00FF"/>
          <w:kern w:val="0"/>
          <w:szCs w:val="20"/>
        </w:rPr>
        <w:t>"1.0"</w:t>
      </w:r>
      <w:r>
        <w:rPr>
          <w:rFonts w:ascii="Courier New" w:hAnsi="Courier New" w:cs="Courier New"/>
          <w:kern w:val="0"/>
          <w:szCs w:val="20"/>
        </w:rPr>
        <w:t xml:space="preserve"> </w:t>
      </w:r>
      <w:r>
        <w:rPr>
          <w:rFonts w:ascii="Courier New" w:hAnsi="Courier New" w:cs="Courier New"/>
          <w:color w:val="7F007F"/>
          <w:kern w:val="0"/>
          <w:szCs w:val="20"/>
        </w:rPr>
        <w:t>encoding</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color w:val="008080"/>
          <w:kern w:val="0"/>
          <w:szCs w:val="20"/>
        </w:rPr>
        <w:t>?&gt;</w:t>
      </w:r>
    </w:p>
    <w:p w:rsidR="00503B77" w:rsidRDefault="00503B77" w:rsidP="00503B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manifest</w:t>
      </w:r>
      <w:r>
        <w:rPr>
          <w:rFonts w:ascii="Courier New" w:hAnsi="Courier New" w:cs="Courier New"/>
          <w:kern w:val="0"/>
          <w:szCs w:val="20"/>
        </w:rPr>
        <w:t xml:space="preserve"> </w:t>
      </w:r>
      <w:r>
        <w:rPr>
          <w:rFonts w:ascii="Courier New" w:hAnsi="Courier New" w:cs="Courier New"/>
          <w:color w:val="7F007F"/>
          <w:kern w:val="0"/>
          <w:szCs w:val="20"/>
        </w:rPr>
        <w:t>xmlns:android</w:t>
      </w:r>
      <w:r>
        <w:rPr>
          <w:rFonts w:ascii="Courier New" w:hAnsi="Courier New" w:cs="Courier New"/>
          <w:color w:val="000000"/>
          <w:kern w:val="0"/>
          <w:szCs w:val="20"/>
        </w:rPr>
        <w:t>=</w:t>
      </w:r>
      <w:r>
        <w:rPr>
          <w:rFonts w:ascii="Courier New" w:hAnsi="Courier New" w:cs="Courier New"/>
          <w:i/>
          <w:iCs/>
          <w:color w:val="2A00FF"/>
          <w:kern w:val="0"/>
          <w:szCs w:val="20"/>
        </w:rPr>
        <w:t>"http://schemas.android.com/apk/res/android"</w:t>
      </w:r>
    </w:p>
    <w:p w:rsidR="00503B77" w:rsidRDefault="00503B77" w:rsidP="00503B77">
      <w:pPr>
        <w:wordWrap/>
        <w:adjustRightInd w:val="0"/>
        <w:jc w:val="left"/>
        <w:rPr>
          <w:rFonts w:ascii="Courier New" w:hAnsi="Courier New" w:cs="Courier New"/>
          <w:kern w:val="0"/>
          <w:szCs w:val="20"/>
        </w:rPr>
      </w:pPr>
      <w:r>
        <w:rPr>
          <w:rFonts w:ascii="Courier New" w:hAnsi="Courier New" w:cs="Courier New"/>
          <w:kern w:val="0"/>
          <w:szCs w:val="20"/>
        </w:rPr>
        <w:t xml:space="preserve">      </w:t>
      </w:r>
      <w:r>
        <w:rPr>
          <w:rFonts w:ascii="Courier New" w:hAnsi="Courier New" w:cs="Courier New"/>
          <w:color w:val="7F007F"/>
          <w:kern w:val="0"/>
          <w:szCs w:val="20"/>
        </w:rPr>
        <w:t>package</w:t>
      </w:r>
      <w:r>
        <w:rPr>
          <w:rFonts w:ascii="Courier New" w:hAnsi="Courier New" w:cs="Courier New"/>
          <w:color w:val="000000"/>
          <w:kern w:val="0"/>
          <w:szCs w:val="20"/>
        </w:rPr>
        <w:t>=</w:t>
      </w:r>
      <w:r>
        <w:rPr>
          <w:rFonts w:ascii="Courier New" w:hAnsi="Courier New" w:cs="Courier New"/>
          <w:i/>
          <w:iCs/>
          <w:color w:val="2A00FF"/>
          <w:kern w:val="0"/>
          <w:szCs w:val="20"/>
        </w:rPr>
        <w:t>"com.kdtandroid.simulation.solra"</w:t>
      </w:r>
    </w:p>
    <w:p w:rsidR="00503B77" w:rsidRDefault="00503B77" w:rsidP="00503B77">
      <w:pPr>
        <w:wordWrap/>
        <w:adjustRightInd w:val="0"/>
        <w:jc w:val="left"/>
        <w:rPr>
          <w:rFonts w:ascii="Courier New" w:hAnsi="Courier New" w:cs="Courier New"/>
          <w:kern w:val="0"/>
          <w:szCs w:val="20"/>
        </w:rPr>
      </w:pPr>
      <w:r>
        <w:rPr>
          <w:rFonts w:ascii="Courier New" w:hAnsi="Courier New" w:cs="Courier New"/>
          <w:kern w:val="0"/>
          <w:szCs w:val="20"/>
        </w:rPr>
        <w:t xml:space="preserve">      </w:t>
      </w:r>
      <w:r>
        <w:rPr>
          <w:rFonts w:ascii="Courier New" w:hAnsi="Courier New" w:cs="Courier New"/>
          <w:color w:val="7F007F"/>
          <w:kern w:val="0"/>
          <w:szCs w:val="20"/>
        </w:rPr>
        <w:t>android:versionCode</w:t>
      </w:r>
      <w:r>
        <w:rPr>
          <w:rFonts w:ascii="Courier New" w:hAnsi="Courier New" w:cs="Courier New"/>
          <w:color w:val="000000"/>
          <w:kern w:val="0"/>
          <w:szCs w:val="20"/>
        </w:rPr>
        <w:t>=</w:t>
      </w:r>
      <w:r>
        <w:rPr>
          <w:rFonts w:ascii="Courier New" w:hAnsi="Courier New" w:cs="Courier New"/>
          <w:i/>
          <w:iCs/>
          <w:color w:val="2A00FF"/>
          <w:kern w:val="0"/>
          <w:szCs w:val="20"/>
        </w:rPr>
        <w:t>"1"</w:t>
      </w:r>
    </w:p>
    <w:p w:rsidR="00503B77" w:rsidRDefault="00503B77" w:rsidP="00503B77">
      <w:pPr>
        <w:wordWrap/>
        <w:adjustRightInd w:val="0"/>
        <w:jc w:val="left"/>
        <w:rPr>
          <w:rFonts w:ascii="Courier New" w:hAnsi="Courier New" w:cs="Courier New"/>
          <w:kern w:val="0"/>
          <w:szCs w:val="20"/>
        </w:rPr>
      </w:pPr>
      <w:r>
        <w:rPr>
          <w:rFonts w:ascii="Courier New" w:hAnsi="Courier New" w:cs="Courier New"/>
          <w:kern w:val="0"/>
          <w:szCs w:val="20"/>
        </w:rPr>
        <w:t xml:space="preserve">      </w:t>
      </w:r>
      <w:r>
        <w:rPr>
          <w:rFonts w:ascii="Courier New" w:hAnsi="Courier New" w:cs="Courier New"/>
          <w:color w:val="7F007F"/>
          <w:kern w:val="0"/>
          <w:szCs w:val="20"/>
        </w:rPr>
        <w:t>android:versionName</w:t>
      </w:r>
      <w:r>
        <w:rPr>
          <w:rFonts w:ascii="Courier New" w:hAnsi="Courier New" w:cs="Courier New"/>
          <w:color w:val="000000"/>
          <w:kern w:val="0"/>
          <w:szCs w:val="20"/>
        </w:rPr>
        <w:t>=</w:t>
      </w:r>
      <w:r>
        <w:rPr>
          <w:rFonts w:ascii="Courier New" w:hAnsi="Courier New" w:cs="Courier New"/>
          <w:i/>
          <w:iCs/>
          <w:color w:val="2A00FF"/>
          <w:kern w:val="0"/>
          <w:szCs w:val="20"/>
        </w:rPr>
        <w:t>"1.0"</w:t>
      </w:r>
      <w:r>
        <w:rPr>
          <w:rFonts w:ascii="Courier New" w:hAnsi="Courier New" w:cs="Courier New"/>
          <w:color w:val="008080"/>
          <w:kern w:val="0"/>
          <w:szCs w:val="20"/>
        </w:rPr>
        <w:t>&gt;</w:t>
      </w:r>
    </w:p>
    <w:p w:rsidR="00503B77" w:rsidRDefault="00503B77" w:rsidP="00503B7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uses-sdk</w:t>
      </w:r>
      <w:r>
        <w:rPr>
          <w:rFonts w:ascii="Courier New" w:hAnsi="Courier New" w:cs="Courier New"/>
          <w:kern w:val="0"/>
          <w:szCs w:val="20"/>
        </w:rPr>
        <w:t xml:space="preserve"> </w:t>
      </w:r>
      <w:r>
        <w:rPr>
          <w:rFonts w:ascii="Courier New" w:hAnsi="Courier New" w:cs="Courier New"/>
          <w:color w:val="7F007F"/>
          <w:kern w:val="0"/>
          <w:szCs w:val="20"/>
        </w:rPr>
        <w:t>android:minSdkVersion</w:t>
      </w:r>
      <w:r>
        <w:rPr>
          <w:rFonts w:ascii="Courier New" w:hAnsi="Courier New" w:cs="Courier New"/>
          <w:color w:val="000000"/>
          <w:kern w:val="0"/>
          <w:szCs w:val="20"/>
        </w:rPr>
        <w:t>=</w:t>
      </w:r>
      <w:r>
        <w:rPr>
          <w:rFonts w:ascii="Courier New" w:hAnsi="Courier New" w:cs="Courier New"/>
          <w:i/>
          <w:iCs/>
          <w:color w:val="2A00FF"/>
          <w:kern w:val="0"/>
          <w:szCs w:val="20"/>
        </w:rPr>
        <w:t>"1"</w:t>
      </w:r>
      <w:r>
        <w:rPr>
          <w:rFonts w:ascii="Courier New" w:hAnsi="Courier New" w:cs="Courier New"/>
          <w:kern w:val="0"/>
          <w:szCs w:val="20"/>
        </w:rPr>
        <w:t xml:space="preserve"> </w:t>
      </w:r>
      <w:r>
        <w:rPr>
          <w:rFonts w:ascii="Courier New" w:hAnsi="Courier New" w:cs="Courier New"/>
          <w:color w:val="008080"/>
          <w:kern w:val="0"/>
          <w:szCs w:val="20"/>
        </w:rPr>
        <w:t>/&gt;</w:t>
      </w:r>
    </w:p>
    <w:p w:rsidR="00503B77" w:rsidRDefault="00503B77" w:rsidP="00503B77">
      <w:pPr>
        <w:wordWrap/>
        <w:adjustRightInd w:val="0"/>
        <w:jc w:val="left"/>
        <w:rPr>
          <w:rFonts w:ascii="Courier New" w:hAnsi="Courier New" w:cs="Courier New"/>
          <w:kern w:val="0"/>
          <w:szCs w:val="20"/>
        </w:rPr>
      </w:pPr>
    </w:p>
    <w:p w:rsidR="00503B77" w:rsidRDefault="00503B77" w:rsidP="00503B7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application</w:t>
      </w:r>
      <w:r>
        <w:rPr>
          <w:rFonts w:ascii="Courier New" w:hAnsi="Courier New" w:cs="Courier New"/>
          <w:kern w:val="0"/>
          <w:szCs w:val="20"/>
        </w:rPr>
        <w:t xml:space="preserve"> </w:t>
      </w:r>
      <w:r>
        <w:rPr>
          <w:rFonts w:ascii="Courier New" w:hAnsi="Courier New" w:cs="Courier New"/>
          <w:color w:val="7F007F"/>
          <w:kern w:val="0"/>
          <w:szCs w:val="20"/>
        </w:rPr>
        <w:t>android:icon</w:t>
      </w:r>
      <w:r>
        <w:rPr>
          <w:rFonts w:ascii="Courier New" w:hAnsi="Courier New" w:cs="Courier New"/>
          <w:color w:val="000000"/>
          <w:kern w:val="0"/>
          <w:szCs w:val="20"/>
        </w:rPr>
        <w:t>=</w:t>
      </w:r>
      <w:r>
        <w:rPr>
          <w:rFonts w:ascii="Courier New" w:hAnsi="Courier New" w:cs="Courier New"/>
          <w:i/>
          <w:iCs/>
          <w:color w:val="2A00FF"/>
          <w:kern w:val="0"/>
          <w:szCs w:val="20"/>
        </w:rPr>
        <w:t>"@drawable/icon"</w:t>
      </w:r>
      <w:r>
        <w:rPr>
          <w:rFonts w:ascii="Courier New" w:hAnsi="Courier New" w:cs="Courier New"/>
          <w:kern w:val="0"/>
          <w:szCs w:val="20"/>
        </w:rPr>
        <w:t xml:space="preserve"> </w:t>
      </w:r>
      <w:r>
        <w:rPr>
          <w:rFonts w:ascii="Courier New" w:hAnsi="Courier New" w:cs="Courier New"/>
          <w:color w:val="7F007F"/>
          <w:kern w:val="0"/>
          <w:szCs w:val="20"/>
        </w:rPr>
        <w:t>android:label</w:t>
      </w:r>
      <w:r>
        <w:rPr>
          <w:rFonts w:ascii="Courier New" w:hAnsi="Courier New" w:cs="Courier New"/>
          <w:color w:val="000000"/>
          <w:kern w:val="0"/>
          <w:szCs w:val="20"/>
        </w:rPr>
        <w:t>=</w:t>
      </w:r>
      <w:r>
        <w:rPr>
          <w:rFonts w:ascii="Courier New" w:hAnsi="Courier New" w:cs="Courier New"/>
          <w:i/>
          <w:iCs/>
          <w:color w:val="2A00FF"/>
          <w:kern w:val="0"/>
          <w:szCs w:val="20"/>
        </w:rPr>
        <w:t>"@string/app_name"</w:t>
      </w:r>
      <w:r>
        <w:rPr>
          <w:rFonts w:ascii="Courier New" w:hAnsi="Courier New" w:cs="Courier New"/>
          <w:color w:val="008080"/>
          <w:kern w:val="0"/>
          <w:szCs w:val="20"/>
        </w:rPr>
        <w:t>&gt;</w:t>
      </w:r>
    </w:p>
    <w:p w:rsidR="00503B77" w:rsidRDefault="00503B77" w:rsidP="00503B7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activity</w:t>
      </w:r>
      <w:r>
        <w:rPr>
          <w:rFonts w:ascii="Courier New" w:hAnsi="Courier New" w:cs="Courier New"/>
          <w:kern w:val="0"/>
          <w:szCs w:val="20"/>
        </w:rPr>
        <w:t xml:space="preserve"> </w:t>
      </w:r>
      <w:r>
        <w:rPr>
          <w:rFonts w:ascii="Courier New" w:hAnsi="Courier New" w:cs="Courier New"/>
          <w:color w:val="7F007F"/>
          <w:kern w:val="0"/>
          <w:szCs w:val="20"/>
        </w:rPr>
        <w:t>android:name</w:t>
      </w:r>
      <w:r>
        <w:rPr>
          <w:rFonts w:ascii="Courier New" w:hAnsi="Courier New" w:cs="Courier New"/>
          <w:color w:val="000000"/>
          <w:kern w:val="0"/>
          <w:szCs w:val="20"/>
        </w:rPr>
        <w:t>=</w:t>
      </w:r>
      <w:r>
        <w:rPr>
          <w:rFonts w:ascii="Courier New" w:hAnsi="Courier New" w:cs="Courier New"/>
          <w:i/>
          <w:iCs/>
          <w:color w:val="2A00FF"/>
          <w:kern w:val="0"/>
          <w:szCs w:val="20"/>
        </w:rPr>
        <w:t>".SolraSimulation"</w:t>
      </w:r>
    </w:p>
    <w:p w:rsidR="00503B77" w:rsidRDefault="00503B77" w:rsidP="00503B77">
      <w:pPr>
        <w:wordWrap/>
        <w:adjustRightInd w:val="0"/>
        <w:jc w:val="left"/>
        <w:rPr>
          <w:rFonts w:ascii="Courier New" w:hAnsi="Courier New" w:cs="Courier New"/>
          <w:kern w:val="0"/>
          <w:szCs w:val="20"/>
        </w:rPr>
      </w:pPr>
      <w:r>
        <w:rPr>
          <w:rFonts w:ascii="Courier New" w:hAnsi="Courier New" w:cs="Courier New"/>
          <w:kern w:val="0"/>
          <w:szCs w:val="20"/>
        </w:rPr>
        <w:t xml:space="preserve">                  </w:t>
      </w:r>
      <w:r>
        <w:rPr>
          <w:rFonts w:ascii="Courier New" w:hAnsi="Courier New" w:cs="Courier New"/>
          <w:color w:val="7F007F"/>
          <w:kern w:val="0"/>
          <w:szCs w:val="20"/>
        </w:rPr>
        <w:t>android:label</w:t>
      </w:r>
      <w:r>
        <w:rPr>
          <w:rFonts w:ascii="Courier New" w:hAnsi="Courier New" w:cs="Courier New"/>
          <w:color w:val="000000"/>
          <w:kern w:val="0"/>
          <w:szCs w:val="20"/>
        </w:rPr>
        <w:t>=</w:t>
      </w:r>
      <w:r>
        <w:rPr>
          <w:rFonts w:ascii="Courier New" w:hAnsi="Courier New" w:cs="Courier New"/>
          <w:i/>
          <w:iCs/>
          <w:color w:val="2A00FF"/>
          <w:kern w:val="0"/>
          <w:szCs w:val="20"/>
        </w:rPr>
        <w:t>"@string/app_name"</w:t>
      </w:r>
      <w:r>
        <w:rPr>
          <w:rFonts w:ascii="Courier New" w:hAnsi="Courier New" w:cs="Courier New"/>
          <w:color w:val="008080"/>
          <w:kern w:val="0"/>
          <w:szCs w:val="20"/>
        </w:rPr>
        <w:t>&gt;</w:t>
      </w:r>
    </w:p>
    <w:p w:rsidR="00503B77" w:rsidRDefault="00503B77" w:rsidP="00503B7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intent-filter</w:t>
      </w:r>
      <w:r>
        <w:rPr>
          <w:rFonts w:ascii="Courier New" w:hAnsi="Courier New" w:cs="Courier New"/>
          <w:color w:val="008080"/>
          <w:kern w:val="0"/>
          <w:szCs w:val="20"/>
        </w:rPr>
        <w:t>&gt;</w:t>
      </w:r>
    </w:p>
    <w:p w:rsidR="00503B77" w:rsidRDefault="00503B77" w:rsidP="00503B7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action</w:t>
      </w:r>
      <w:r>
        <w:rPr>
          <w:rFonts w:ascii="Courier New" w:hAnsi="Courier New" w:cs="Courier New"/>
          <w:kern w:val="0"/>
          <w:szCs w:val="20"/>
        </w:rPr>
        <w:t xml:space="preserve"> </w:t>
      </w:r>
      <w:r>
        <w:rPr>
          <w:rFonts w:ascii="Courier New" w:hAnsi="Courier New" w:cs="Courier New"/>
          <w:color w:val="7F007F"/>
          <w:kern w:val="0"/>
          <w:szCs w:val="20"/>
        </w:rPr>
        <w:t>android:name</w:t>
      </w:r>
      <w:r>
        <w:rPr>
          <w:rFonts w:ascii="Courier New" w:hAnsi="Courier New" w:cs="Courier New"/>
          <w:color w:val="000000"/>
          <w:kern w:val="0"/>
          <w:szCs w:val="20"/>
        </w:rPr>
        <w:t>=</w:t>
      </w:r>
      <w:r>
        <w:rPr>
          <w:rFonts w:ascii="Courier New" w:hAnsi="Courier New" w:cs="Courier New"/>
          <w:i/>
          <w:iCs/>
          <w:color w:val="2A00FF"/>
          <w:kern w:val="0"/>
          <w:szCs w:val="20"/>
        </w:rPr>
        <w:t>"android.intent.action.MAIN"</w:t>
      </w:r>
      <w:r>
        <w:rPr>
          <w:rFonts w:ascii="Courier New" w:hAnsi="Courier New" w:cs="Courier New"/>
          <w:kern w:val="0"/>
          <w:szCs w:val="20"/>
        </w:rPr>
        <w:t xml:space="preserve"> </w:t>
      </w:r>
      <w:r>
        <w:rPr>
          <w:rFonts w:ascii="Courier New" w:hAnsi="Courier New" w:cs="Courier New"/>
          <w:color w:val="008080"/>
          <w:kern w:val="0"/>
          <w:szCs w:val="20"/>
        </w:rPr>
        <w:t>/&gt;</w:t>
      </w:r>
    </w:p>
    <w:p w:rsidR="00503B77" w:rsidRDefault="00503B77" w:rsidP="00503B7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category</w:t>
      </w:r>
      <w:r>
        <w:rPr>
          <w:rFonts w:ascii="Courier New" w:hAnsi="Courier New" w:cs="Courier New"/>
          <w:kern w:val="0"/>
          <w:szCs w:val="20"/>
        </w:rPr>
        <w:t xml:space="preserve"> </w:t>
      </w:r>
      <w:r>
        <w:rPr>
          <w:rFonts w:ascii="Courier New" w:hAnsi="Courier New" w:cs="Courier New"/>
          <w:color w:val="7F007F"/>
          <w:kern w:val="0"/>
          <w:szCs w:val="20"/>
        </w:rPr>
        <w:t>android:name</w:t>
      </w:r>
      <w:r>
        <w:rPr>
          <w:rFonts w:ascii="Courier New" w:hAnsi="Courier New" w:cs="Courier New"/>
          <w:color w:val="000000"/>
          <w:kern w:val="0"/>
          <w:szCs w:val="20"/>
        </w:rPr>
        <w:t>=</w:t>
      </w:r>
      <w:r>
        <w:rPr>
          <w:rFonts w:ascii="Courier New" w:hAnsi="Courier New" w:cs="Courier New"/>
          <w:i/>
          <w:iCs/>
          <w:color w:val="2A00FF"/>
          <w:kern w:val="0"/>
          <w:szCs w:val="20"/>
        </w:rPr>
        <w:t>"android.intent.category.LAUNCHER"</w:t>
      </w:r>
      <w:r>
        <w:rPr>
          <w:rFonts w:ascii="Courier New" w:hAnsi="Courier New" w:cs="Courier New"/>
          <w:kern w:val="0"/>
          <w:szCs w:val="20"/>
        </w:rPr>
        <w:t xml:space="preserve"> </w:t>
      </w:r>
      <w:r>
        <w:rPr>
          <w:rFonts w:ascii="Courier New" w:hAnsi="Courier New" w:cs="Courier New"/>
          <w:color w:val="008080"/>
          <w:kern w:val="0"/>
          <w:szCs w:val="20"/>
        </w:rPr>
        <w:t>/&gt;</w:t>
      </w:r>
    </w:p>
    <w:p w:rsidR="00503B77" w:rsidRDefault="00503B77" w:rsidP="00503B7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intent-filter</w:t>
      </w:r>
      <w:r>
        <w:rPr>
          <w:rFonts w:ascii="Courier New" w:hAnsi="Courier New" w:cs="Courier New"/>
          <w:color w:val="008080"/>
          <w:kern w:val="0"/>
          <w:szCs w:val="20"/>
        </w:rPr>
        <w:t>&gt;</w:t>
      </w:r>
    </w:p>
    <w:p w:rsidR="00503B77" w:rsidRDefault="00503B77" w:rsidP="00503B7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activity</w:t>
      </w:r>
      <w:r>
        <w:rPr>
          <w:rFonts w:ascii="Courier New" w:hAnsi="Courier New" w:cs="Courier New"/>
          <w:color w:val="008080"/>
          <w:kern w:val="0"/>
          <w:szCs w:val="20"/>
        </w:rPr>
        <w:t>&gt;</w:t>
      </w:r>
    </w:p>
    <w:p w:rsidR="00503B77" w:rsidRDefault="00503B77" w:rsidP="00503B7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activity</w:t>
      </w:r>
      <w:r>
        <w:rPr>
          <w:rFonts w:ascii="Courier New" w:hAnsi="Courier New" w:cs="Courier New"/>
          <w:kern w:val="0"/>
          <w:szCs w:val="20"/>
        </w:rPr>
        <w:t xml:space="preserve"> </w:t>
      </w:r>
      <w:r>
        <w:rPr>
          <w:rFonts w:ascii="Courier New" w:hAnsi="Courier New" w:cs="Courier New"/>
          <w:color w:val="7F007F"/>
          <w:kern w:val="0"/>
          <w:szCs w:val="20"/>
        </w:rPr>
        <w:t>android:name</w:t>
      </w:r>
      <w:r>
        <w:rPr>
          <w:rFonts w:ascii="Courier New" w:hAnsi="Courier New" w:cs="Courier New"/>
          <w:color w:val="000000"/>
          <w:kern w:val="0"/>
          <w:szCs w:val="20"/>
        </w:rPr>
        <w:t>=</w:t>
      </w:r>
      <w:r>
        <w:rPr>
          <w:rFonts w:ascii="Courier New" w:hAnsi="Courier New" w:cs="Courier New"/>
          <w:i/>
          <w:iCs/>
          <w:color w:val="2A00FF"/>
          <w:kern w:val="0"/>
          <w:szCs w:val="20"/>
        </w:rPr>
        <w:t>"SolraLocation"</w:t>
      </w:r>
      <w:r>
        <w:rPr>
          <w:rFonts w:ascii="Courier New" w:hAnsi="Courier New" w:cs="Courier New"/>
          <w:kern w:val="0"/>
          <w:szCs w:val="20"/>
        </w:rPr>
        <w:t xml:space="preserve"> </w:t>
      </w:r>
      <w:r>
        <w:rPr>
          <w:rFonts w:ascii="Courier New" w:hAnsi="Courier New" w:cs="Courier New"/>
          <w:color w:val="7F007F"/>
          <w:kern w:val="0"/>
          <w:szCs w:val="20"/>
        </w:rPr>
        <w:t>android:windowSoftInputMode</w:t>
      </w:r>
      <w:r>
        <w:rPr>
          <w:rFonts w:ascii="Courier New" w:hAnsi="Courier New" w:cs="Courier New"/>
          <w:color w:val="000000"/>
          <w:kern w:val="0"/>
          <w:szCs w:val="20"/>
        </w:rPr>
        <w:t>=</w:t>
      </w:r>
      <w:r>
        <w:rPr>
          <w:rFonts w:ascii="Courier New" w:hAnsi="Courier New" w:cs="Courier New"/>
          <w:i/>
          <w:iCs/>
          <w:color w:val="2A00FF"/>
          <w:kern w:val="0"/>
          <w:szCs w:val="20"/>
        </w:rPr>
        <w:t>"stateAlwaysHidden"</w:t>
      </w:r>
      <w:r>
        <w:rPr>
          <w:rFonts w:ascii="Courier New" w:hAnsi="Courier New" w:cs="Courier New"/>
          <w:color w:val="008080"/>
          <w:kern w:val="0"/>
          <w:szCs w:val="20"/>
        </w:rPr>
        <w:t>&gt;&lt;/</w:t>
      </w:r>
      <w:r>
        <w:rPr>
          <w:rFonts w:ascii="Courier New" w:hAnsi="Courier New" w:cs="Courier New"/>
          <w:color w:val="3F7F7F"/>
          <w:kern w:val="0"/>
          <w:szCs w:val="20"/>
        </w:rPr>
        <w:t>activity</w:t>
      </w:r>
      <w:r>
        <w:rPr>
          <w:rFonts w:ascii="Courier New" w:hAnsi="Courier New" w:cs="Courier New"/>
          <w:color w:val="008080"/>
          <w:kern w:val="0"/>
          <w:szCs w:val="20"/>
        </w:rPr>
        <w:t>&gt;</w:t>
      </w:r>
    </w:p>
    <w:p w:rsidR="00503B77" w:rsidRPr="00503B77" w:rsidRDefault="00503B77" w:rsidP="00503B77">
      <w:pPr>
        <w:wordWrap/>
        <w:adjustRightInd w:val="0"/>
        <w:jc w:val="left"/>
        <w:rPr>
          <w:rFonts w:ascii="Courier New" w:hAnsi="Courier New" w:cs="Courier New"/>
          <w:b/>
          <w:kern w:val="0"/>
          <w:szCs w:val="20"/>
        </w:rPr>
      </w:pPr>
      <w:r w:rsidRPr="00503B77">
        <w:rPr>
          <w:rFonts w:ascii="Courier New" w:hAnsi="Courier New" w:cs="Courier New"/>
          <w:b/>
          <w:color w:val="008080"/>
          <w:kern w:val="0"/>
          <w:szCs w:val="20"/>
        </w:rPr>
        <w:t>&lt;</w:t>
      </w:r>
      <w:r w:rsidRPr="00503B77">
        <w:rPr>
          <w:rFonts w:ascii="Courier New" w:hAnsi="Courier New" w:cs="Courier New"/>
          <w:b/>
          <w:color w:val="3F7F7F"/>
          <w:kern w:val="0"/>
          <w:szCs w:val="20"/>
        </w:rPr>
        <w:t>uses-library</w:t>
      </w:r>
      <w:r w:rsidRPr="00503B77">
        <w:rPr>
          <w:rFonts w:ascii="Courier New" w:hAnsi="Courier New" w:cs="Courier New"/>
          <w:b/>
          <w:kern w:val="0"/>
          <w:szCs w:val="20"/>
        </w:rPr>
        <w:t xml:space="preserve"> </w:t>
      </w:r>
      <w:r w:rsidRPr="00503B77">
        <w:rPr>
          <w:rFonts w:ascii="Courier New" w:hAnsi="Courier New" w:cs="Courier New"/>
          <w:b/>
          <w:color w:val="7F007F"/>
          <w:kern w:val="0"/>
          <w:szCs w:val="20"/>
        </w:rPr>
        <w:t>android:name</w:t>
      </w:r>
      <w:r w:rsidRPr="00503B77">
        <w:rPr>
          <w:rFonts w:ascii="Courier New" w:hAnsi="Courier New" w:cs="Courier New"/>
          <w:b/>
          <w:color w:val="000000"/>
          <w:kern w:val="0"/>
          <w:szCs w:val="20"/>
        </w:rPr>
        <w:t>=</w:t>
      </w:r>
      <w:r w:rsidRPr="00503B77">
        <w:rPr>
          <w:rFonts w:ascii="Courier New" w:hAnsi="Courier New" w:cs="Courier New"/>
          <w:b/>
          <w:i/>
          <w:iCs/>
          <w:color w:val="2A00FF"/>
          <w:kern w:val="0"/>
          <w:szCs w:val="20"/>
        </w:rPr>
        <w:t>"com.google.android.maps"</w:t>
      </w:r>
      <w:r w:rsidRPr="00503B77">
        <w:rPr>
          <w:rFonts w:ascii="Courier New" w:hAnsi="Courier New" w:cs="Courier New"/>
          <w:b/>
          <w:kern w:val="0"/>
          <w:szCs w:val="20"/>
        </w:rPr>
        <w:t xml:space="preserve"> </w:t>
      </w:r>
      <w:r w:rsidRPr="00503B77">
        <w:rPr>
          <w:rFonts w:ascii="Courier New" w:hAnsi="Courier New" w:cs="Courier New"/>
          <w:b/>
          <w:color w:val="7F007F"/>
          <w:kern w:val="0"/>
          <w:szCs w:val="20"/>
        </w:rPr>
        <w:t>android:required</w:t>
      </w:r>
      <w:r w:rsidRPr="00503B77">
        <w:rPr>
          <w:rFonts w:ascii="Courier New" w:hAnsi="Courier New" w:cs="Courier New"/>
          <w:b/>
          <w:color w:val="000000"/>
          <w:kern w:val="0"/>
          <w:szCs w:val="20"/>
        </w:rPr>
        <w:t>=</w:t>
      </w:r>
      <w:r w:rsidRPr="00503B77">
        <w:rPr>
          <w:rFonts w:ascii="Courier New" w:hAnsi="Courier New" w:cs="Courier New"/>
          <w:b/>
          <w:i/>
          <w:iCs/>
          <w:color w:val="2A00FF"/>
          <w:kern w:val="0"/>
          <w:szCs w:val="20"/>
        </w:rPr>
        <w:t>"true"</w:t>
      </w:r>
      <w:r w:rsidRPr="00503B77">
        <w:rPr>
          <w:rFonts w:ascii="Courier New" w:hAnsi="Courier New" w:cs="Courier New"/>
          <w:b/>
          <w:color w:val="008080"/>
          <w:kern w:val="0"/>
          <w:szCs w:val="20"/>
        </w:rPr>
        <w:t>/&gt;</w:t>
      </w:r>
    </w:p>
    <w:p w:rsidR="00503B77" w:rsidRDefault="00503B77" w:rsidP="00503B7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application</w:t>
      </w:r>
      <w:r>
        <w:rPr>
          <w:rFonts w:ascii="Courier New" w:hAnsi="Courier New" w:cs="Courier New"/>
          <w:color w:val="008080"/>
          <w:kern w:val="0"/>
          <w:szCs w:val="20"/>
        </w:rPr>
        <w:t>&gt;</w:t>
      </w:r>
    </w:p>
    <w:p w:rsidR="00503B77" w:rsidRDefault="00503B77" w:rsidP="00503B7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03B77" w:rsidRPr="00503B77" w:rsidRDefault="00503B77" w:rsidP="00503B77">
      <w:pPr>
        <w:wordWrap/>
        <w:adjustRightInd w:val="0"/>
        <w:jc w:val="left"/>
        <w:rPr>
          <w:rFonts w:ascii="Courier New" w:hAnsi="Courier New" w:cs="Courier New"/>
          <w:b/>
          <w:kern w:val="0"/>
          <w:szCs w:val="20"/>
        </w:rPr>
      </w:pPr>
      <w:r w:rsidRPr="00503B77">
        <w:rPr>
          <w:rFonts w:ascii="Courier New" w:hAnsi="Courier New" w:cs="Courier New"/>
          <w:b/>
          <w:color w:val="000000"/>
          <w:kern w:val="0"/>
          <w:szCs w:val="20"/>
        </w:rPr>
        <w:t xml:space="preserve">    </w:t>
      </w:r>
      <w:r w:rsidRPr="00503B77">
        <w:rPr>
          <w:rFonts w:ascii="Courier New" w:hAnsi="Courier New" w:cs="Courier New"/>
          <w:b/>
          <w:color w:val="008080"/>
          <w:kern w:val="0"/>
          <w:szCs w:val="20"/>
        </w:rPr>
        <w:t>&lt;</w:t>
      </w:r>
      <w:r w:rsidRPr="00503B77">
        <w:rPr>
          <w:rFonts w:ascii="Courier New" w:hAnsi="Courier New" w:cs="Courier New"/>
          <w:b/>
          <w:color w:val="3F7F7F"/>
          <w:kern w:val="0"/>
          <w:szCs w:val="20"/>
        </w:rPr>
        <w:t>uses-permission</w:t>
      </w:r>
      <w:r w:rsidRPr="00503B77">
        <w:rPr>
          <w:rFonts w:ascii="Courier New" w:hAnsi="Courier New" w:cs="Courier New"/>
          <w:b/>
          <w:kern w:val="0"/>
          <w:szCs w:val="20"/>
        </w:rPr>
        <w:t xml:space="preserve"> </w:t>
      </w:r>
      <w:r w:rsidRPr="00503B77">
        <w:rPr>
          <w:rFonts w:ascii="Courier New" w:hAnsi="Courier New" w:cs="Courier New"/>
          <w:b/>
          <w:color w:val="7F007F"/>
          <w:kern w:val="0"/>
          <w:szCs w:val="20"/>
        </w:rPr>
        <w:t>android:name</w:t>
      </w:r>
      <w:r w:rsidRPr="00503B77">
        <w:rPr>
          <w:rFonts w:ascii="Courier New" w:hAnsi="Courier New" w:cs="Courier New"/>
          <w:b/>
          <w:color w:val="000000"/>
          <w:kern w:val="0"/>
          <w:szCs w:val="20"/>
        </w:rPr>
        <w:t>=</w:t>
      </w:r>
      <w:r w:rsidRPr="00503B77">
        <w:rPr>
          <w:rFonts w:ascii="Courier New" w:hAnsi="Courier New" w:cs="Courier New"/>
          <w:b/>
          <w:i/>
          <w:iCs/>
          <w:color w:val="2A00FF"/>
          <w:kern w:val="0"/>
          <w:szCs w:val="20"/>
        </w:rPr>
        <w:t>"android.permission.INTERNET"</w:t>
      </w:r>
      <w:r w:rsidRPr="00503B77">
        <w:rPr>
          <w:rFonts w:ascii="Courier New" w:hAnsi="Courier New" w:cs="Courier New"/>
          <w:b/>
          <w:kern w:val="0"/>
          <w:szCs w:val="20"/>
        </w:rPr>
        <w:t xml:space="preserve"> </w:t>
      </w:r>
      <w:r w:rsidRPr="00503B77">
        <w:rPr>
          <w:rFonts w:ascii="Courier New" w:hAnsi="Courier New" w:cs="Courier New"/>
          <w:b/>
          <w:color w:val="008080"/>
          <w:kern w:val="0"/>
          <w:szCs w:val="20"/>
        </w:rPr>
        <w:t>/&gt;</w:t>
      </w:r>
    </w:p>
    <w:p w:rsidR="00503B77" w:rsidRPr="00503B77" w:rsidRDefault="00503B77" w:rsidP="00503B77">
      <w:pPr>
        <w:wordWrap/>
        <w:adjustRightInd w:val="0"/>
        <w:jc w:val="left"/>
        <w:rPr>
          <w:rFonts w:ascii="Courier New" w:hAnsi="Courier New" w:cs="Courier New"/>
          <w:b/>
          <w:kern w:val="0"/>
          <w:szCs w:val="20"/>
        </w:rPr>
      </w:pPr>
      <w:r w:rsidRPr="00503B77">
        <w:rPr>
          <w:rFonts w:ascii="Courier New" w:hAnsi="Courier New" w:cs="Courier New"/>
          <w:b/>
          <w:color w:val="000000"/>
          <w:kern w:val="0"/>
          <w:szCs w:val="20"/>
        </w:rPr>
        <w:t xml:space="preserve"> </w:t>
      </w:r>
      <w:r w:rsidRPr="00503B77">
        <w:rPr>
          <w:rFonts w:ascii="Courier New" w:hAnsi="Courier New" w:cs="Courier New"/>
          <w:b/>
          <w:color w:val="008080"/>
          <w:kern w:val="0"/>
          <w:szCs w:val="20"/>
        </w:rPr>
        <w:t>&lt;</w:t>
      </w:r>
      <w:r w:rsidRPr="00503B77">
        <w:rPr>
          <w:rFonts w:ascii="Courier New" w:hAnsi="Courier New" w:cs="Courier New"/>
          <w:b/>
          <w:color w:val="3F7F7F"/>
          <w:kern w:val="0"/>
          <w:szCs w:val="20"/>
        </w:rPr>
        <w:t>uses-permission</w:t>
      </w:r>
      <w:r w:rsidRPr="00503B77">
        <w:rPr>
          <w:rFonts w:ascii="Courier New" w:hAnsi="Courier New" w:cs="Courier New"/>
          <w:b/>
          <w:kern w:val="0"/>
          <w:szCs w:val="20"/>
        </w:rPr>
        <w:t xml:space="preserve"> </w:t>
      </w:r>
      <w:r w:rsidRPr="00503B77">
        <w:rPr>
          <w:rFonts w:ascii="Courier New" w:hAnsi="Courier New" w:cs="Courier New"/>
          <w:b/>
          <w:color w:val="7F007F"/>
          <w:kern w:val="0"/>
          <w:szCs w:val="20"/>
        </w:rPr>
        <w:t>android:name</w:t>
      </w:r>
      <w:r w:rsidRPr="00503B77">
        <w:rPr>
          <w:rFonts w:ascii="Courier New" w:hAnsi="Courier New" w:cs="Courier New"/>
          <w:b/>
          <w:color w:val="000000"/>
          <w:kern w:val="0"/>
          <w:szCs w:val="20"/>
        </w:rPr>
        <w:t>=</w:t>
      </w:r>
      <w:r w:rsidRPr="00503B77">
        <w:rPr>
          <w:rFonts w:ascii="Courier New" w:hAnsi="Courier New" w:cs="Courier New"/>
          <w:b/>
          <w:i/>
          <w:iCs/>
          <w:color w:val="2A00FF"/>
          <w:kern w:val="0"/>
          <w:szCs w:val="20"/>
        </w:rPr>
        <w:t>"android.permission.ACCESS_FINE_LOCATION"</w:t>
      </w:r>
      <w:r w:rsidRPr="00503B77">
        <w:rPr>
          <w:rFonts w:ascii="Courier New" w:hAnsi="Courier New" w:cs="Courier New"/>
          <w:b/>
          <w:kern w:val="0"/>
          <w:szCs w:val="20"/>
        </w:rPr>
        <w:t xml:space="preserve"> </w:t>
      </w:r>
      <w:r w:rsidRPr="00503B77">
        <w:rPr>
          <w:rFonts w:ascii="Courier New" w:hAnsi="Courier New" w:cs="Courier New"/>
          <w:b/>
          <w:color w:val="008080"/>
          <w:kern w:val="0"/>
          <w:szCs w:val="20"/>
        </w:rPr>
        <w:t>/&gt;</w:t>
      </w:r>
    </w:p>
    <w:p w:rsidR="00503B77" w:rsidRDefault="00503B77" w:rsidP="00503B77">
      <w:pPr>
        <w:wordWrap/>
        <w:adjustRightInd w:val="0"/>
        <w:jc w:val="left"/>
        <w:rPr>
          <w:rFonts w:ascii="Courier New" w:hAnsi="Courier New" w:cs="Courier New"/>
          <w:kern w:val="0"/>
          <w:szCs w:val="20"/>
        </w:rPr>
      </w:pPr>
      <w:r w:rsidRPr="00503B77">
        <w:rPr>
          <w:rFonts w:ascii="Courier New" w:hAnsi="Courier New" w:cs="Courier New"/>
          <w:b/>
          <w:color w:val="000000"/>
          <w:kern w:val="0"/>
          <w:szCs w:val="20"/>
        </w:rPr>
        <w:t xml:space="preserve"> </w:t>
      </w:r>
      <w:r w:rsidRPr="00503B77">
        <w:rPr>
          <w:rFonts w:ascii="Courier New" w:hAnsi="Courier New" w:cs="Courier New"/>
          <w:b/>
          <w:color w:val="008080"/>
          <w:kern w:val="0"/>
          <w:szCs w:val="20"/>
        </w:rPr>
        <w:t>&lt;</w:t>
      </w:r>
      <w:r w:rsidRPr="00503B77">
        <w:rPr>
          <w:rFonts w:ascii="Courier New" w:hAnsi="Courier New" w:cs="Courier New"/>
          <w:b/>
          <w:color w:val="3F7F7F"/>
          <w:kern w:val="0"/>
          <w:szCs w:val="20"/>
        </w:rPr>
        <w:t>uses-permission</w:t>
      </w:r>
      <w:r w:rsidRPr="00503B77">
        <w:rPr>
          <w:rFonts w:ascii="Courier New" w:hAnsi="Courier New" w:cs="Courier New"/>
          <w:b/>
          <w:kern w:val="0"/>
          <w:szCs w:val="20"/>
        </w:rPr>
        <w:t xml:space="preserve"> </w:t>
      </w:r>
      <w:r w:rsidRPr="00503B77">
        <w:rPr>
          <w:rFonts w:ascii="Courier New" w:hAnsi="Courier New" w:cs="Courier New"/>
          <w:b/>
          <w:color w:val="7F007F"/>
          <w:kern w:val="0"/>
          <w:szCs w:val="20"/>
        </w:rPr>
        <w:t>android:name</w:t>
      </w:r>
      <w:r w:rsidRPr="00503B77">
        <w:rPr>
          <w:rFonts w:ascii="Courier New" w:hAnsi="Courier New" w:cs="Courier New"/>
          <w:b/>
          <w:color w:val="000000"/>
          <w:kern w:val="0"/>
          <w:szCs w:val="20"/>
        </w:rPr>
        <w:t>=</w:t>
      </w:r>
      <w:r w:rsidRPr="00503B77">
        <w:rPr>
          <w:rFonts w:ascii="Courier New" w:hAnsi="Courier New" w:cs="Courier New"/>
          <w:b/>
          <w:i/>
          <w:iCs/>
          <w:color w:val="2A00FF"/>
          <w:kern w:val="0"/>
          <w:szCs w:val="20"/>
        </w:rPr>
        <w:t>"android.permission.ACCESS_COARSE_LOCATION"</w:t>
      </w:r>
      <w:r w:rsidRPr="00503B77">
        <w:rPr>
          <w:rFonts w:ascii="Courier New" w:hAnsi="Courier New" w:cs="Courier New"/>
          <w:b/>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3B77" w:rsidRDefault="00503B77" w:rsidP="00503B7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22E7E" w:rsidRDefault="00503B77" w:rsidP="00503B77">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manifest</w:t>
      </w:r>
      <w:r>
        <w:rPr>
          <w:rFonts w:ascii="Courier New" w:hAnsi="Courier New" w:cs="Courier New"/>
          <w:color w:val="008080"/>
          <w:kern w:val="0"/>
          <w:szCs w:val="20"/>
        </w:rPr>
        <w:t>&gt;</w:t>
      </w:r>
    </w:p>
    <w:p w:rsidR="00C22E7E" w:rsidRDefault="00C22E7E">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C22E7E" w:rsidRDefault="00153F68" w:rsidP="00C22E7E">
      <w:pPr>
        <w:rPr>
          <w:rStyle w:val="apple-style-span"/>
          <w:color w:val="000000"/>
          <w:sz w:val="27"/>
          <w:szCs w:val="27"/>
        </w:rPr>
      </w:pPr>
      <w:hyperlink r:id="rId728" w:history="1">
        <w:r w:rsidR="00C22E7E">
          <w:rPr>
            <w:rStyle w:val="a4"/>
          </w:rPr>
          <w:t>http://blog.naver.com/PostView.nhn?blogId=dythmall&amp;logNo=30096054823&amp;redirect=Dlog&amp;widgetTypeCall=true</w:t>
        </w:r>
      </w:hyperlink>
    </w:p>
    <w:tbl>
      <w:tblPr>
        <w:tblW w:w="11128" w:type="dxa"/>
        <w:tblCellMar>
          <w:left w:w="0" w:type="dxa"/>
          <w:right w:w="0" w:type="dxa"/>
        </w:tblCellMar>
        <w:tblLook w:val="04A0"/>
      </w:tblPr>
      <w:tblGrid>
        <w:gridCol w:w="189"/>
        <w:gridCol w:w="10750"/>
        <w:gridCol w:w="189"/>
      </w:tblGrid>
      <w:tr w:rsidR="00C22E7E" w:rsidTr="00C22E7E">
        <w:trPr>
          <w:trHeight w:val="173"/>
        </w:trPr>
        <w:tc>
          <w:tcPr>
            <w:tcW w:w="173" w:type="dxa"/>
            <w:shd w:val="clear" w:color="auto" w:fill="auto"/>
            <w:noWrap/>
            <w:vAlign w:val="center"/>
            <w:hideMark/>
          </w:tcPr>
          <w:p w:rsidR="00C22E7E" w:rsidRDefault="00C22E7E">
            <w:pPr>
              <w:rPr>
                <w:rFonts w:ascii="굴림" w:eastAsia="굴림" w:hAnsi="굴림" w:cs="굴림"/>
                <w:sz w:val="18"/>
                <w:szCs w:val="24"/>
              </w:rPr>
            </w:pPr>
          </w:p>
        </w:tc>
        <w:tc>
          <w:tcPr>
            <w:tcW w:w="10783" w:type="dxa"/>
            <w:shd w:val="clear" w:color="auto" w:fill="auto"/>
            <w:vAlign w:val="center"/>
            <w:hideMark/>
          </w:tcPr>
          <w:p w:rsidR="00C22E7E" w:rsidRDefault="00C22E7E">
            <w:pPr>
              <w:rPr>
                <w:rFonts w:ascii="굴림" w:eastAsia="굴림" w:hAnsi="굴림" w:cs="굴림"/>
                <w:sz w:val="18"/>
                <w:szCs w:val="24"/>
              </w:rPr>
            </w:pPr>
          </w:p>
        </w:tc>
        <w:tc>
          <w:tcPr>
            <w:tcW w:w="173" w:type="dxa"/>
            <w:shd w:val="clear" w:color="auto" w:fill="auto"/>
            <w:noWrap/>
            <w:vAlign w:val="center"/>
            <w:hideMark/>
          </w:tcPr>
          <w:p w:rsidR="00C22E7E" w:rsidRDefault="00C22E7E">
            <w:pPr>
              <w:rPr>
                <w:rFonts w:ascii="굴림" w:eastAsia="굴림" w:hAnsi="굴림" w:cs="굴림"/>
                <w:sz w:val="18"/>
                <w:szCs w:val="24"/>
              </w:rPr>
            </w:pPr>
          </w:p>
        </w:tc>
      </w:tr>
    </w:tbl>
    <w:p w:rsidR="00C22E7E" w:rsidRDefault="00C22E7E" w:rsidP="00C22E7E">
      <w:pPr>
        <w:rPr>
          <w:rStyle w:val="apple-style-span"/>
          <w:vanish/>
          <w:color w:val="000000"/>
          <w:sz w:val="27"/>
          <w:szCs w:val="27"/>
        </w:rPr>
      </w:pPr>
    </w:p>
    <w:tbl>
      <w:tblPr>
        <w:tblW w:w="11128" w:type="dxa"/>
        <w:tblCellMar>
          <w:left w:w="0" w:type="dxa"/>
          <w:right w:w="0" w:type="dxa"/>
        </w:tblCellMar>
        <w:tblLook w:val="04A0"/>
      </w:tblPr>
      <w:tblGrid>
        <w:gridCol w:w="205"/>
        <w:gridCol w:w="10923"/>
      </w:tblGrid>
      <w:tr w:rsidR="00C22E7E" w:rsidTr="00627DB8">
        <w:tc>
          <w:tcPr>
            <w:tcW w:w="189" w:type="dxa"/>
            <w:shd w:val="clear" w:color="auto" w:fill="auto"/>
            <w:noWrap/>
            <w:vAlign w:val="center"/>
            <w:hideMark/>
          </w:tcPr>
          <w:p w:rsidR="00C22E7E" w:rsidRDefault="00C22E7E" w:rsidP="00C22E7E">
            <w:pPr>
              <w:rPr>
                <w:rFonts w:ascii="굴림" w:eastAsia="굴림" w:hAnsi="굴림" w:cs="굴림"/>
                <w:sz w:val="24"/>
                <w:szCs w:val="24"/>
              </w:rPr>
            </w:pPr>
          </w:p>
        </w:tc>
        <w:tc>
          <w:tcPr>
            <w:tcW w:w="0" w:type="auto"/>
            <w:shd w:val="clear" w:color="auto" w:fill="auto"/>
            <w:vAlign w:val="center"/>
            <w:hideMark/>
          </w:tcPr>
          <w:tbl>
            <w:tblPr>
              <w:tblW w:w="10783" w:type="dxa"/>
              <w:tblCellMar>
                <w:top w:w="15" w:type="dxa"/>
                <w:left w:w="15" w:type="dxa"/>
                <w:bottom w:w="15" w:type="dxa"/>
                <w:right w:w="15" w:type="dxa"/>
              </w:tblCellMar>
              <w:tblLook w:val="04A0"/>
            </w:tblPr>
            <w:tblGrid>
              <w:gridCol w:w="10783"/>
            </w:tblGrid>
            <w:tr w:rsidR="00C22E7E">
              <w:tc>
                <w:tcPr>
                  <w:tcW w:w="0" w:type="auto"/>
                  <w:vAlign w:val="bottom"/>
                  <w:hideMark/>
                </w:tcPr>
                <w:p w:rsidR="00C22E7E" w:rsidRDefault="00C22E7E" w:rsidP="00C22E7E">
                  <w:pPr>
                    <w:rPr>
                      <w:rFonts w:ascii="돋움" w:eastAsia="돋움" w:hAnsi="돋움"/>
                      <w:sz w:val="14"/>
                      <w:szCs w:val="14"/>
                    </w:rPr>
                  </w:pPr>
                  <w:r>
                    <w:rPr>
                      <w:rStyle w:val="pcol1"/>
                      <w:rFonts w:ascii="돋움" w:eastAsia="돋움" w:hAnsi="돋움" w:hint="eastAsia"/>
                      <w:b/>
                      <w:bCs/>
                      <w:color w:val="54359E"/>
                      <w:spacing w:val="-12"/>
                      <w:sz w:val="21"/>
                      <w:szCs w:val="21"/>
                    </w:rPr>
                    <w:t>안드로이드 키보드 엔터키 바꾸기</w:t>
                  </w:r>
                  <w:r>
                    <w:rPr>
                      <w:rStyle w:val="apple-converted-space"/>
                      <w:rFonts w:ascii="돋움" w:eastAsia="돋움" w:hAnsi="돋움" w:hint="eastAsia"/>
                      <w:sz w:val="14"/>
                      <w:szCs w:val="14"/>
                    </w:rPr>
                    <w:t> </w:t>
                  </w:r>
                  <w:r>
                    <w:rPr>
                      <w:rFonts w:ascii="돋움" w:eastAsia="돋움" w:hAnsi="돋움"/>
                      <w:noProof/>
                      <w:color w:val="000000"/>
                      <w:sz w:val="14"/>
                      <w:szCs w:val="14"/>
                    </w:rPr>
                    <w:drawing>
                      <wp:inline distT="0" distB="0" distL="0" distR="0">
                        <wp:extent cx="7620" cy="102235"/>
                        <wp:effectExtent l="0" t="0" r="0" b="0"/>
                        <wp:docPr id="217" name="그림 20" descr="http://blogimgs.naver.com/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blogimgs.naver.com/imgs/nblog/spc.gif"/>
                                <pic:cNvPicPr>
                                  <a:picLocks noChangeAspect="1" noChangeArrowheads="1"/>
                                </pic:cNvPicPr>
                              </pic:nvPicPr>
                              <pic:blipFill>
                                <a:blip r:embed="rId33"/>
                                <a:srcRect/>
                                <a:stretch>
                                  <a:fillRect/>
                                </a:stretch>
                              </pic:blipFill>
                              <pic:spPr bwMode="auto">
                                <a:xfrm>
                                  <a:off x="0" y="0"/>
                                  <a:ext cx="7620" cy="102235"/>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000000"/>
                      <w:sz w:val="14"/>
                      <w:szCs w:val="14"/>
                    </w:rPr>
                    <w:t> </w:t>
                  </w:r>
                  <w:hyperlink r:id="rId729" w:history="1">
                    <w:r>
                      <w:rPr>
                        <w:rStyle w:val="a4"/>
                        <w:rFonts w:ascii="돋움" w:eastAsia="돋움" w:hAnsi="돋움" w:hint="eastAsia"/>
                        <w:color w:val="000000"/>
                        <w:sz w:val="14"/>
                        <w:szCs w:val="14"/>
                      </w:rPr>
                      <w:t>Android</w:t>
                    </w:r>
                  </w:hyperlink>
                  <w:r>
                    <w:rPr>
                      <w:rStyle w:val="apple-converted-space"/>
                      <w:rFonts w:ascii="돋움" w:eastAsia="돋움" w:hAnsi="돋움" w:hint="eastAsia"/>
                      <w:color w:val="000000"/>
                      <w:sz w:val="14"/>
                      <w:szCs w:val="14"/>
                    </w:rPr>
                    <w:t> </w:t>
                  </w:r>
                  <w:r>
                    <w:rPr>
                      <w:rFonts w:ascii="돋움" w:eastAsia="돋움" w:hAnsi="돋움"/>
                      <w:noProof/>
                      <w:color w:val="000000"/>
                      <w:sz w:val="14"/>
                      <w:szCs w:val="14"/>
                    </w:rPr>
                    <w:drawing>
                      <wp:inline distT="0" distB="0" distL="0" distR="0">
                        <wp:extent cx="1002030" cy="7620"/>
                        <wp:effectExtent l="0" t="0" r="0" b="0"/>
                        <wp:docPr id="216" name="그림 21" descr="http://blogimgs.naver.com/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blogimgs.naver.com/imgs/nblog/spc.gif"/>
                                <pic:cNvPicPr>
                                  <a:picLocks noChangeAspect="1" noChangeArrowheads="1"/>
                                </pic:cNvPicPr>
                              </pic:nvPicPr>
                              <pic:blipFill>
                                <a:blip r:embed="rId33"/>
                                <a:srcRect/>
                                <a:stretch>
                                  <a:fillRect/>
                                </a:stretch>
                              </pic:blipFill>
                              <pic:spPr bwMode="auto">
                                <a:xfrm>
                                  <a:off x="0" y="0"/>
                                  <a:ext cx="1002030" cy="7620"/>
                                </a:xfrm>
                                <a:prstGeom prst="rect">
                                  <a:avLst/>
                                </a:prstGeom>
                                <a:noFill/>
                                <a:ln w="9525">
                                  <a:noFill/>
                                  <a:miter lim="800000"/>
                                  <a:headEnd/>
                                  <a:tailEnd/>
                                </a:ln>
                              </pic:spPr>
                            </pic:pic>
                          </a:graphicData>
                        </a:graphic>
                      </wp:inline>
                    </w:drawing>
                  </w:r>
                </w:p>
                <w:p w:rsidR="00C22E7E" w:rsidRDefault="00C22E7E">
                  <w:pPr>
                    <w:rPr>
                      <w:rFonts w:ascii="dotum" w:eastAsia="굴림" w:hAnsi="dotum" w:hint="eastAsia"/>
                      <w:color w:val="000000"/>
                      <w:sz w:val="13"/>
                      <w:szCs w:val="13"/>
                    </w:rPr>
                  </w:pPr>
                  <w:r>
                    <w:rPr>
                      <w:rFonts w:ascii="dotum" w:hAnsi="dotum"/>
                      <w:color w:val="000000"/>
                      <w:sz w:val="13"/>
                      <w:szCs w:val="13"/>
                    </w:rPr>
                    <w:t>2010/10/26 09:44</w:t>
                  </w:r>
                </w:p>
                <w:p w:rsidR="00C22E7E" w:rsidRDefault="00C22E7E">
                  <w:pPr>
                    <w:pStyle w:val="url"/>
                    <w:spacing w:before="0" w:beforeAutospacing="0" w:after="0" w:afterAutospacing="0"/>
                    <w:jc w:val="right"/>
                    <w:rPr>
                      <w:sz w:val="14"/>
                      <w:szCs w:val="14"/>
                    </w:rPr>
                  </w:pPr>
                  <w:r>
                    <w:rPr>
                      <w:noProof/>
                      <w:sz w:val="14"/>
                      <w:szCs w:val="14"/>
                    </w:rPr>
                    <w:drawing>
                      <wp:inline distT="0" distB="0" distL="0" distR="0">
                        <wp:extent cx="197485" cy="124460"/>
                        <wp:effectExtent l="19050" t="0" r="0" b="0"/>
                        <wp:docPr id="215" name="copyBtn" descr="복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tn" descr="복사"/>
                                <pic:cNvPicPr>
                                  <a:picLocks noChangeAspect="1" noChangeArrowheads="1"/>
                                </pic:cNvPicPr>
                              </pic:nvPicPr>
                              <pic:blipFill>
                                <a:blip r:embed="rId35"/>
                                <a:srcRect/>
                                <a:stretch>
                                  <a:fillRect/>
                                </a:stretch>
                              </pic:blipFill>
                              <pic:spPr bwMode="auto">
                                <a:xfrm>
                                  <a:off x="0" y="0"/>
                                  <a:ext cx="197485" cy="124460"/>
                                </a:xfrm>
                                <a:prstGeom prst="rect">
                                  <a:avLst/>
                                </a:prstGeom>
                                <a:noFill/>
                                <a:ln w="9525">
                                  <a:noFill/>
                                  <a:miter lim="800000"/>
                                  <a:headEnd/>
                                  <a:tailEnd/>
                                </a:ln>
                              </pic:spPr>
                            </pic:pic>
                          </a:graphicData>
                        </a:graphic>
                      </wp:inline>
                    </w:drawing>
                  </w:r>
                  <w:hyperlink r:id="rId730" w:tgtFrame="_top" w:history="1">
                    <w:r>
                      <w:rPr>
                        <w:rStyle w:val="a4"/>
                        <w:rFonts w:ascii="dotum" w:hAnsi="dotum"/>
                        <w:color w:val="000000"/>
                        <w:sz w:val="13"/>
                        <w:szCs w:val="13"/>
                      </w:rPr>
                      <w:t>http://blog.naver.com/dythmall/30096054823</w:t>
                    </w:r>
                  </w:hyperlink>
                </w:p>
              </w:tc>
            </w:tr>
          </w:tbl>
          <w:p w:rsidR="00C22E7E" w:rsidRDefault="00C22E7E" w:rsidP="00C22E7E">
            <w:pPr>
              <w:rPr>
                <w:rFonts w:ascii="돋움" w:eastAsia="돋움" w:hAnsi="돋움"/>
                <w:color w:val="000000"/>
                <w:sz w:val="14"/>
                <w:szCs w:val="14"/>
              </w:rPr>
            </w:pPr>
            <w:r>
              <w:rPr>
                <w:rFonts w:ascii="돋움" w:eastAsia="돋움" w:hAnsi="돋움" w:hint="eastAsia"/>
                <w:color w:val="000000"/>
                <w:sz w:val="14"/>
                <w:szCs w:val="14"/>
              </w:rPr>
              <w:t>내 앱에 엔터키가 필요 없을경우,</w:t>
            </w:r>
          </w:p>
          <w:p w:rsidR="00C22E7E" w:rsidRDefault="00C22E7E" w:rsidP="00C22E7E">
            <w:pPr>
              <w:rPr>
                <w:rFonts w:ascii="돋움" w:eastAsia="돋움" w:hAnsi="돋움"/>
                <w:color w:val="000000"/>
                <w:sz w:val="14"/>
                <w:szCs w:val="14"/>
              </w:rPr>
            </w:pPr>
            <w:r>
              <w:rPr>
                <w:rFonts w:ascii="돋움" w:eastAsia="돋움" w:hAnsi="돋움" w:hint="eastAsia"/>
                <w:color w:val="000000"/>
                <w:sz w:val="14"/>
                <w:szCs w:val="14"/>
              </w:rPr>
              <w:t>나만의 키보드를 만들기는 좀.. 너무 한 겨우,</w:t>
            </w:r>
          </w:p>
          <w:p w:rsidR="00C22E7E" w:rsidRDefault="00C22E7E" w:rsidP="00C22E7E">
            <w:pPr>
              <w:rPr>
                <w:rFonts w:ascii="돋움" w:eastAsia="돋움" w:hAnsi="돋움"/>
                <w:color w:val="000000"/>
                <w:sz w:val="14"/>
                <w:szCs w:val="14"/>
              </w:rPr>
            </w:pPr>
            <w:r>
              <w:rPr>
                <w:rFonts w:ascii="돋움" w:eastAsia="돋움" w:hAnsi="돋움" w:hint="eastAsia"/>
                <w:color w:val="000000"/>
                <w:sz w:val="14"/>
                <w:szCs w:val="14"/>
              </w:rPr>
              <w:t>엔터키만 바꿀 수 있는 방법이 있다.</w:t>
            </w:r>
          </w:p>
          <w:p w:rsidR="00C22E7E" w:rsidRDefault="00C22E7E" w:rsidP="00C22E7E">
            <w:pPr>
              <w:rPr>
                <w:rFonts w:ascii="돋움" w:eastAsia="돋움" w:hAnsi="돋움"/>
                <w:color w:val="000000"/>
                <w:sz w:val="14"/>
                <w:szCs w:val="14"/>
              </w:rPr>
            </w:pPr>
          </w:p>
          <w:p w:rsidR="00C22E7E" w:rsidRDefault="00C22E7E" w:rsidP="00C22E7E">
            <w:pPr>
              <w:rPr>
                <w:rFonts w:ascii="돋움" w:eastAsia="돋움" w:hAnsi="돋움"/>
                <w:color w:val="000000"/>
                <w:sz w:val="14"/>
                <w:szCs w:val="14"/>
              </w:rPr>
            </w:pPr>
            <w:r>
              <w:rPr>
                <w:rFonts w:ascii="돋움" w:eastAsia="돋움" w:hAnsi="돋움" w:hint="eastAsia"/>
                <w:color w:val="000000"/>
                <w:sz w:val="14"/>
                <w:szCs w:val="14"/>
              </w:rPr>
              <w:t>EditText의 xml 옵션중 다음과 같은 것이 있다</w:t>
            </w:r>
          </w:p>
          <w:p w:rsidR="00C22E7E" w:rsidRDefault="00C22E7E" w:rsidP="00C22E7E">
            <w:pPr>
              <w:rPr>
                <w:rFonts w:ascii="돋움" w:eastAsia="돋움" w:hAnsi="돋움"/>
                <w:color w:val="000000"/>
                <w:sz w:val="14"/>
                <w:szCs w:val="14"/>
              </w:rPr>
            </w:pPr>
            <w:r>
              <w:rPr>
                <w:rStyle w:val="apple-style-span"/>
                <w:rFonts w:ascii="Consolas" w:eastAsia="돋움" w:hAnsi="Consolas"/>
                <w:color w:val="000000"/>
                <w:sz w:val="17"/>
                <w:szCs w:val="17"/>
              </w:rPr>
              <w:t>android:imeOptions="actionSend"</w:t>
            </w:r>
          </w:p>
          <w:p w:rsidR="00C22E7E" w:rsidRDefault="00C22E7E" w:rsidP="00C22E7E">
            <w:pPr>
              <w:rPr>
                <w:rFonts w:ascii="돋움" w:eastAsia="돋움" w:hAnsi="돋움"/>
                <w:color w:val="000000"/>
                <w:sz w:val="14"/>
                <w:szCs w:val="14"/>
              </w:rPr>
            </w:pPr>
            <w:r>
              <w:rPr>
                <w:rStyle w:val="apple-style-span"/>
                <w:rFonts w:ascii="Consolas" w:eastAsia="돋움" w:hAnsi="Consolas"/>
                <w:color w:val="000000"/>
                <w:sz w:val="17"/>
                <w:szCs w:val="17"/>
              </w:rPr>
              <w:t> </w:t>
            </w:r>
          </w:p>
          <w:p w:rsidR="00C22E7E" w:rsidRDefault="00C22E7E" w:rsidP="00C22E7E">
            <w:pPr>
              <w:rPr>
                <w:rFonts w:ascii="돋움" w:eastAsia="돋움" w:hAnsi="돋움"/>
                <w:color w:val="000000"/>
                <w:sz w:val="14"/>
                <w:szCs w:val="14"/>
              </w:rPr>
            </w:pPr>
            <w:r>
              <w:rPr>
                <w:rStyle w:val="apple-style-span"/>
                <w:rFonts w:ascii="돋움" w:eastAsia="돋움" w:hAnsi="돋움" w:hint="eastAsia"/>
                <w:color w:val="000000"/>
                <w:szCs w:val="20"/>
              </w:rPr>
              <w:t>코드로 할 경우 는</w:t>
            </w:r>
          </w:p>
          <w:p w:rsidR="00C22E7E" w:rsidRDefault="00C22E7E" w:rsidP="00C22E7E">
            <w:pPr>
              <w:rPr>
                <w:rFonts w:ascii="돋움" w:eastAsia="돋움" w:hAnsi="돋움"/>
                <w:color w:val="000000"/>
                <w:sz w:val="14"/>
                <w:szCs w:val="14"/>
              </w:rPr>
            </w:pPr>
            <w:r>
              <w:rPr>
                <w:rStyle w:val="apple-style-span"/>
                <w:rFonts w:ascii="Consolas" w:eastAsia="돋움" w:hAnsi="Consolas"/>
                <w:color w:val="000000"/>
                <w:sz w:val="17"/>
                <w:szCs w:val="17"/>
              </w:rPr>
              <w:t>setImeOptions(EditorInfo.IME_ACTION_SEND);</w:t>
            </w:r>
          </w:p>
          <w:p w:rsidR="00C22E7E" w:rsidRDefault="00C22E7E" w:rsidP="00C22E7E">
            <w:pPr>
              <w:rPr>
                <w:rFonts w:ascii="돋움" w:eastAsia="돋움" w:hAnsi="돋움"/>
                <w:color w:val="000000"/>
                <w:sz w:val="14"/>
                <w:szCs w:val="14"/>
              </w:rPr>
            </w:pPr>
          </w:p>
          <w:p w:rsidR="00C22E7E" w:rsidRDefault="00C22E7E" w:rsidP="00C22E7E">
            <w:pPr>
              <w:rPr>
                <w:rFonts w:ascii="돋움" w:eastAsia="돋움" w:hAnsi="돋움"/>
                <w:color w:val="000000"/>
                <w:sz w:val="14"/>
                <w:szCs w:val="14"/>
              </w:rPr>
            </w:pPr>
            <w:r>
              <w:rPr>
                <w:rStyle w:val="apple-style-span"/>
                <w:rFonts w:ascii="돋움" w:eastAsia="돋움" w:hAnsi="돋움" w:hint="eastAsia"/>
                <w:color w:val="000000"/>
                <w:szCs w:val="20"/>
              </w:rPr>
              <w:t>이걸 바꿔주면 엔터키를 딴 것으로 바꿀 수 있다 (문론 그레픽이 딴것으로 바뀌는 냐는 그 키보드를 만든 사람의 마음이다)</w:t>
            </w:r>
          </w:p>
          <w:p w:rsidR="00C22E7E" w:rsidRDefault="00153F68" w:rsidP="00C22E7E">
            <w:pPr>
              <w:rPr>
                <w:rFonts w:ascii="돋움" w:eastAsia="돋움" w:hAnsi="돋움"/>
                <w:color w:val="000000"/>
                <w:sz w:val="14"/>
                <w:szCs w:val="14"/>
              </w:rPr>
            </w:pPr>
            <w:hyperlink r:id="rId731" w:anchor="attr_android%3aimeOptions" w:tgtFrame="_blank" w:history="1">
              <w:r w:rsidR="00C22E7E">
                <w:rPr>
                  <w:rStyle w:val="a4"/>
                  <w:rFonts w:ascii="Times New Roman" w:eastAsia="돋움" w:hAnsi="Times New Roman" w:cs="Times New Roman"/>
                  <w:sz w:val="14"/>
                  <w:szCs w:val="14"/>
                </w:rPr>
                <w:t>http://developer.android.com/reference/android/widget/TextView.html#attr_android%3aimeOptions</w:t>
              </w:r>
            </w:hyperlink>
          </w:p>
          <w:p w:rsidR="00C22E7E" w:rsidRDefault="00C22E7E" w:rsidP="00C22E7E">
            <w:pPr>
              <w:rPr>
                <w:rFonts w:ascii="돋움" w:eastAsia="돋움" w:hAnsi="돋움"/>
                <w:color w:val="000000"/>
                <w:sz w:val="14"/>
                <w:szCs w:val="14"/>
              </w:rPr>
            </w:pPr>
            <w:r>
              <w:rPr>
                <w:rFonts w:ascii="돋움" w:eastAsia="돋움" w:hAnsi="돋움" w:hint="eastAsia"/>
                <w:color w:val="000000"/>
                <w:sz w:val="14"/>
                <w:szCs w:val="14"/>
              </w:rPr>
              <w:t>이곳에 가면 어떤 옵션들이 있는지 알 수 있다 몇가지 눈에 띄는 것을 적어본다면</w:t>
            </w:r>
          </w:p>
          <w:p w:rsidR="00C22E7E" w:rsidRDefault="00C22E7E" w:rsidP="00C22E7E">
            <w:pPr>
              <w:rPr>
                <w:rFonts w:ascii="돋움" w:eastAsia="돋움" w:hAnsi="돋움"/>
                <w:color w:val="000000"/>
                <w:sz w:val="14"/>
                <w:szCs w:val="14"/>
              </w:rPr>
            </w:pPr>
          </w:p>
          <w:p w:rsidR="00C22E7E" w:rsidRDefault="00C22E7E" w:rsidP="00C22E7E">
            <w:pPr>
              <w:rPr>
                <w:rFonts w:ascii="돋움" w:eastAsia="돋움" w:hAnsi="돋움"/>
                <w:color w:val="000000"/>
                <w:sz w:val="14"/>
                <w:szCs w:val="14"/>
              </w:rPr>
            </w:pPr>
            <w:r>
              <w:rPr>
                <w:rFonts w:ascii="돋움" w:eastAsia="돋움" w:hAnsi="돋움" w:hint="eastAsia"/>
                <w:color w:val="000000"/>
                <w:sz w:val="14"/>
                <w:szCs w:val="14"/>
              </w:rPr>
              <w:t>actionGo, actionSearch, actionSend, actionNext 등등이 있다.</w:t>
            </w:r>
          </w:p>
          <w:p w:rsidR="00C22E7E" w:rsidRDefault="00C22E7E" w:rsidP="00C22E7E">
            <w:pPr>
              <w:rPr>
                <w:rFonts w:ascii="돋움" w:eastAsia="돋움" w:hAnsi="돋움"/>
                <w:color w:val="000000"/>
                <w:sz w:val="14"/>
                <w:szCs w:val="14"/>
              </w:rPr>
            </w:pPr>
          </w:p>
          <w:p w:rsidR="00C22E7E" w:rsidRDefault="00C22E7E" w:rsidP="00C22E7E">
            <w:pPr>
              <w:rPr>
                <w:rFonts w:ascii="돋움" w:eastAsia="돋움" w:hAnsi="돋움"/>
                <w:color w:val="000000"/>
                <w:sz w:val="14"/>
                <w:szCs w:val="14"/>
              </w:rPr>
            </w:pPr>
            <w:r>
              <w:rPr>
                <w:rFonts w:ascii="돋움" w:eastAsia="돋움" w:hAnsi="돋움" w:hint="eastAsia"/>
                <w:color w:val="000000"/>
                <w:sz w:val="14"/>
                <w:szCs w:val="14"/>
              </w:rPr>
              <w:t>별로 어려울게 없는 영단어들로 구성되어 있다.</w:t>
            </w:r>
          </w:p>
          <w:p w:rsidR="00C22E7E" w:rsidRDefault="00C22E7E" w:rsidP="00C22E7E">
            <w:pPr>
              <w:rPr>
                <w:rFonts w:ascii="돋움" w:eastAsia="돋움" w:hAnsi="돋움"/>
                <w:color w:val="000000"/>
                <w:sz w:val="14"/>
                <w:szCs w:val="14"/>
              </w:rPr>
            </w:pPr>
            <w:r>
              <w:rPr>
                <w:rFonts w:ascii="돋움" w:eastAsia="돋움" w:hAnsi="돋움" w:hint="eastAsia"/>
                <w:color w:val="000000"/>
                <w:sz w:val="14"/>
                <w:szCs w:val="14"/>
              </w:rPr>
              <w:t> Nexus One의 새로운 한글 키보드의 경우 엔터키가 각각의 경우에 맞는 키로 변한다.</w:t>
            </w:r>
          </w:p>
          <w:p w:rsidR="00C22E7E" w:rsidRDefault="00C22E7E" w:rsidP="00C22E7E">
            <w:pPr>
              <w:rPr>
                <w:rFonts w:ascii="돋움" w:eastAsia="돋움" w:hAnsi="돋움"/>
                <w:color w:val="000000"/>
                <w:sz w:val="14"/>
                <w:szCs w:val="14"/>
              </w:rPr>
            </w:pPr>
          </w:p>
          <w:p w:rsidR="00C22E7E" w:rsidRDefault="00C22E7E" w:rsidP="00C22E7E">
            <w:pPr>
              <w:rPr>
                <w:rFonts w:ascii="돋움" w:eastAsia="돋움" w:hAnsi="돋움"/>
                <w:color w:val="000000"/>
                <w:sz w:val="14"/>
                <w:szCs w:val="14"/>
              </w:rPr>
            </w:pPr>
            <w:r>
              <w:rPr>
                <w:rFonts w:ascii="돋움" w:eastAsia="돋움" w:hAnsi="돋움" w:hint="eastAsia"/>
                <w:color w:val="000000"/>
                <w:sz w:val="14"/>
                <w:szCs w:val="14"/>
              </w:rPr>
              <w:t>이 이벤트를 처리할때는 EditText에 OnEditorActionListener를 등록해 주면 된다.</w:t>
            </w:r>
          </w:p>
          <w:p w:rsidR="00C22E7E" w:rsidRDefault="00C22E7E" w:rsidP="00C22E7E">
            <w:pPr>
              <w:rPr>
                <w:rFonts w:ascii="돋움" w:eastAsia="돋움" w:hAnsi="돋움"/>
                <w:color w:val="000000"/>
                <w:sz w:val="14"/>
                <w:szCs w:val="14"/>
              </w:rPr>
            </w:pPr>
          </w:p>
          <w:p w:rsidR="00C22E7E" w:rsidRDefault="00C22E7E" w:rsidP="00C22E7E">
            <w:pPr>
              <w:rPr>
                <w:rFonts w:ascii="돋움" w:eastAsia="돋움" w:hAnsi="돋움"/>
                <w:color w:val="000000"/>
                <w:sz w:val="14"/>
                <w:szCs w:val="14"/>
              </w:rPr>
            </w:pPr>
            <w:r>
              <w:rPr>
                <w:rFonts w:ascii="돋움" w:eastAsia="돋움" w:hAnsi="돋움" w:hint="eastAsia"/>
                <w:color w:val="000000"/>
                <w:sz w:val="14"/>
                <w:szCs w:val="14"/>
              </w:rPr>
              <w:t>mEditText.setOnEditorActionListener(new TextView.OnEditorActionListener() {</w:t>
            </w:r>
          </w:p>
          <w:p w:rsidR="00C22E7E" w:rsidRDefault="00C22E7E" w:rsidP="00C22E7E">
            <w:pPr>
              <w:rPr>
                <w:rFonts w:ascii="돋움" w:eastAsia="돋움" w:hAnsi="돋움"/>
                <w:color w:val="000000"/>
                <w:sz w:val="14"/>
                <w:szCs w:val="14"/>
              </w:rPr>
            </w:pPr>
            <w:r>
              <w:rPr>
                <w:rStyle w:val="apple-tab-span"/>
                <w:rFonts w:ascii="돋움" w:eastAsia="돋움" w:hAnsi="돋움" w:hint="eastAsia"/>
                <w:color w:val="000000"/>
                <w:sz w:val="14"/>
                <w:szCs w:val="14"/>
              </w:rPr>
              <w:tab/>
            </w:r>
            <w:r>
              <w:rPr>
                <w:rStyle w:val="apple-tab-span"/>
                <w:rFonts w:ascii="돋움" w:eastAsia="돋움" w:hAnsi="돋움" w:hint="eastAsia"/>
                <w:color w:val="000000"/>
                <w:sz w:val="14"/>
                <w:szCs w:val="14"/>
              </w:rPr>
              <w:tab/>
            </w:r>
            <w:r>
              <w:rPr>
                <w:rStyle w:val="apple-tab-span"/>
                <w:rFonts w:ascii="돋움" w:eastAsia="돋움" w:hAnsi="돋움" w:hint="eastAsia"/>
                <w:color w:val="000000"/>
                <w:sz w:val="14"/>
                <w:szCs w:val="14"/>
              </w:rPr>
              <w:tab/>
            </w:r>
          </w:p>
          <w:p w:rsidR="00C22E7E" w:rsidRDefault="00C22E7E" w:rsidP="00C22E7E">
            <w:pPr>
              <w:rPr>
                <w:rFonts w:ascii="돋움" w:eastAsia="돋움" w:hAnsi="돋움"/>
                <w:color w:val="000000"/>
                <w:sz w:val="14"/>
                <w:szCs w:val="14"/>
              </w:rPr>
            </w:pPr>
            <w:r>
              <w:rPr>
                <w:rFonts w:ascii="돋움" w:eastAsia="돋움" w:hAnsi="돋움" w:hint="eastAsia"/>
                <w:color w:val="000000"/>
                <w:sz w:val="14"/>
                <w:szCs w:val="14"/>
              </w:rPr>
              <w:t>@Override</w:t>
            </w:r>
          </w:p>
          <w:p w:rsidR="00C22E7E" w:rsidRDefault="00C22E7E" w:rsidP="00C22E7E">
            <w:pPr>
              <w:rPr>
                <w:rFonts w:ascii="돋움" w:eastAsia="돋움" w:hAnsi="돋움"/>
                <w:color w:val="000000"/>
                <w:sz w:val="14"/>
                <w:szCs w:val="14"/>
              </w:rPr>
            </w:pPr>
            <w:r>
              <w:rPr>
                <w:rFonts w:ascii="돋움" w:eastAsia="돋움" w:hAnsi="돋움" w:hint="eastAsia"/>
                <w:color w:val="000000"/>
                <w:sz w:val="14"/>
                <w:szCs w:val="14"/>
              </w:rPr>
              <w:t>public boolean onEditorAction(TextView v, int actionId, KeyEvent event) {</w:t>
            </w:r>
          </w:p>
          <w:p w:rsidR="00C22E7E" w:rsidRDefault="00C22E7E" w:rsidP="00C22E7E">
            <w:pPr>
              <w:rPr>
                <w:rFonts w:ascii="돋움" w:eastAsia="돋움" w:hAnsi="돋움"/>
                <w:color w:val="000000"/>
                <w:sz w:val="14"/>
                <w:szCs w:val="14"/>
              </w:rPr>
            </w:pPr>
            <w:r>
              <w:rPr>
                <w:rFonts w:ascii="돋움" w:eastAsia="돋움" w:hAnsi="돋움" w:hint="eastAsia"/>
                <w:color w:val="000000"/>
                <w:sz w:val="14"/>
                <w:szCs w:val="14"/>
              </w:rPr>
              <w:t>if(actionId == EditorInfo.IME_ACTION_SEND) {</w:t>
            </w:r>
          </w:p>
          <w:p w:rsidR="00C22E7E" w:rsidRDefault="00C22E7E" w:rsidP="00C22E7E">
            <w:pPr>
              <w:rPr>
                <w:rFonts w:ascii="돋움" w:eastAsia="돋움" w:hAnsi="돋움"/>
                <w:color w:val="000000"/>
                <w:sz w:val="14"/>
                <w:szCs w:val="14"/>
              </w:rPr>
            </w:pPr>
            <w:r>
              <w:rPr>
                <w:rFonts w:ascii="돋움" w:eastAsia="돋움" w:hAnsi="돋움" w:hint="eastAsia"/>
                <w:color w:val="000000"/>
                <w:sz w:val="14"/>
                <w:szCs w:val="14"/>
              </w:rPr>
              <w:t>// 보내는 엑션을 취한다</w:t>
            </w:r>
          </w:p>
          <w:p w:rsidR="00C22E7E" w:rsidRDefault="00C22E7E" w:rsidP="00C22E7E">
            <w:pPr>
              <w:rPr>
                <w:rFonts w:ascii="돋움" w:eastAsia="돋움" w:hAnsi="돋움"/>
                <w:color w:val="000000"/>
                <w:sz w:val="14"/>
                <w:szCs w:val="14"/>
              </w:rPr>
            </w:pPr>
            <w:r>
              <w:rPr>
                <w:rStyle w:val="apple-style-span"/>
                <w:rFonts w:ascii="돋움" w:eastAsia="돋움" w:hAnsi="돋움" w:hint="eastAsia"/>
                <w:color w:val="000000"/>
                <w:sz w:val="14"/>
                <w:szCs w:val="14"/>
              </w:rPr>
              <w:t>return true;</w:t>
            </w:r>
          </w:p>
          <w:p w:rsidR="00C22E7E" w:rsidRDefault="00C22E7E" w:rsidP="00C22E7E">
            <w:pPr>
              <w:rPr>
                <w:rFonts w:ascii="돋움" w:eastAsia="돋움" w:hAnsi="돋움"/>
                <w:color w:val="000000"/>
                <w:sz w:val="14"/>
                <w:szCs w:val="14"/>
              </w:rPr>
            </w:pPr>
          </w:p>
          <w:p w:rsidR="00C22E7E" w:rsidRDefault="00C22E7E" w:rsidP="00C22E7E">
            <w:pPr>
              <w:rPr>
                <w:rFonts w:ascii="돋움" w:eastAsia="돋움" w:hAnsi="돋움"/>
                <w:color w:val="000000"/>
                <w:sz w:val="14"/>
                <w:szCs w:val="14"/>
              </w:rPr>
            </w:pPr>
            <w:r>
              <w:rPr>
                <w:rFonts w:ascii="돋움" w:eastAsia="돋움" w:hAnsi="돋움" w:hint="eastAsia"/>
                <w:color w:val="000000"/>
                <w:sz w:val="14"/>
                <w:szCs w:val="14"/>
              </w:rPr>
              <w:t>}</w:t>
            </w:r>
          </w:p>
          <w:p w:rsidR="00C22E7E" w:rsidRDefault="00C22E7E" w:rsidP="00C22E7E">
            <w:pPr>
              <w:rPr>
                <w:rFonts w:ascii="돋움" w:eastAsia="돋움" w:hAnsi="돋움"/>
                <w:color w:val="000000"/>
                <w:sz w:val="14"/>
                <w:szCs w:val="14"/>
              </w:rPr>
            </w:pPr>
          </w:p>
          <w:p w:rsidR="00C22E7E" w:rsidRDefault="00C22E7E" w:rsidP="00C22E7E">
            <w:pPr>
              <w:rPr>
                <w:rFonts w:ascii="돋움" w:eastAsia="돋움" w:hAnsi="돋움"/>
                <w:color w:val="000000"/>
                <w:sz w:val="14"/>
                <w:szCs w:val="14"/>
              </w:rPr>
            </w:pPr>
            <w:r>
              <w:rPr>
                <w:rStyle w:val="apple-style-span"/>
                <w:rFonts w:ascii="돋움" w:eastAsia="돋움" w:hAnsi="돋움" w:hint="eastAsia"/>
                <w:color w:val="000000"/>
                <w:sz w:val="14"/>
                <w:szCs w:val="14"/>
              </w:rPr>
              <w:t>else { </w:t>
            </w:r>
          </w:p>
          <w:p w:rsidR="00C22E7E" w:rsidRDefault="00C22E7E" w:rsidP="00C22E7E">
            <w:pPr>
              <w:rPr>
                <w:rFonts w:ascii="돋움" w:eastAsia="돋움" w:hAnsi="돋움"/>
                <w:color w:val="000000"/>
                <w:sz w:val="14"/>
                <w:szCs w:val="14"/>
              </w:rPr>
            </w:pPr>
            <w:r>
              <w:rPr>
                <w:rStyle w:val="apple-style-span"/>
                <w:rFonts w:ascii="돋움" w:eastAsia="돋움" w:hAnsi="돋움" w:hint="eastAsia"/>
                <w:color w:val="000000"/>
                <w:sz w:val="14"/>
                <w:szCs w:val="14"/>
              </w:rPr>
              <w:t>return false;</w:t>
            </w:r>
          </w:p>
          <w:p w:rsidR="00C22E7E" w:rsidRDefault="00C22E7E" w:rsidP="00C22E7E">
            <w:pPr>
              <w:rPr>
                <w:rFonts w:ascii="돋움" w:eastAsia="돋움" w:hAnsi="돋움"/>
                <w:color w:val="000000"/>
                <w:sz w:val="14"/>
                <w:szCs w:val="14"/>
              </w:rPr>
            </w:pPr>
            <w:r>
              <w:rPr>
                <w:rStyle w:val="apple-style-span"/>
                <w:rFonts w:ascii="돋움" w:eastAsia="돋움" w:hAnsi="돋움" w:hint="eastAsia"/>
                <w:color w:val="000000"/>
                <w:sz w:val="14"/>
                <w:szCs w:val="14"/>
              </w:rPr>
              <w:t>}</w:t>
            </w:r>
          </w:p>
          <w:p w:rsidR="00C22E7E" w:rsidRDefault="00C22E7E" w:rsidP="00C22E7E">
            <w:pPr>
              <w:rPr>
                <w:rFonts w:ascii="돋움" w:eastAsia="돋움" w:hAnsi="돋움"/>
                <w:color w:val="000000"/>
                <w:sz w:val="14"/>
                <w:szCs w:val="14"/>
              </w:rPr>
            </w:pPr>
            <w:r>
              <w:rPr>
                <w:rFonts w:ascii="돋움" w:eastAsia="돋움" w:hAnsi="돋움" w:hint="eastAsia"/>
                <w:color w:val="000000"/>
                <w:sz w:val="14"/>
                <w:szCs w:val="14"/>
              </w:rPr>
              <w:t>}</w:t>
            </w:r>
          </w:p>
          <w:p w:rsidR="00C22E7E" w:rsidRDefault="00C22E7E" w:rsidP="00C22E7E">
            <w:pPr>
              <w:rPr>
                <w:rFonts w:ascii="돋움" w:eastAsia="돋움" w:hAnsi="돋움"/>
                <w:color w:val="000000"/>
                <w:sz w:val="14"/>
                <w:szCs w:val="14"/>
              </w:rPr>
            </w:pPr>
            <w:r>
              <w:rPr>
                <w:rFonts w:ascii="돋움" w:eastAsia="돋움" w:hAnsi="돋움" w:hint="eastAsia"/>
                <w:color w:val="000000"/>
                <w:sz w:val="14"/>
                <w:szCs w:val="14"/>
              </w:rPr>
              <w:t>});</w:t>
            </w:r>
          </w:p>
          <w:p w:rsidR="00C22E7E" w:rsidRDefault="00153F68" w:rsidP="00C22E7E">
            <w:pPr>
              <w:jc w:val="left"/>
              <w:rPr>
                <w:rStyle w:val="a4"/>
                <w:rFonts w:ascii="돋움 굴림 seoul verdana arial" w:eastAsia="돋움 굴림 seoul verdana arial"/>
                <w:color w:val="000000"/>
                <w:sz w:val="18"/>
                <w:szCs w:val="18"/>
                <w:u w:val="none"/>
              </w:rPr>
            </w:pPr>
            <w:hyperlink r:id="rId732" w:history="1">
              <w:r w:rsidR="00C22E7E">
                <w:rPr>
                  <w:rStyle w:val="a4"/>
                  <w:rFonts w:ascii="돋움 굴림 seoul verdana arial" w:eastAsia="돋움 굴림 seoul verdana arial" w:hAnsi="돋움" w:hint="eastAsia"/>
                  <w:color w:val="000000"/>
                </w:rPr>
                <w:t>안드로이드</w:t>
              </w:r>
            </w:hyperlink>
            <w:r w:rsidR="00C22E7E">
              <w:rPr>
                <w:rFonts w:ascii="돋움" w:eastAsia="돋움" w:hAnsi="돋움" w:hint="eastAsia"/>
                <w:color w:val="000000"/>
                <w:sz w:val="14"/>
                <w:szCs w:val="14"/>
              </w:rPr>
              <w:t>,</w:t>
            </w:r>
            <w:r w:rsidR="00C22E7E">
              <w:rPr>
                <w:rStyle w:val="apple-converted-space"/>
                <w:rFonts w:ascii="돋움" w:eastAsia="돋움" w:hAnsi="돋움" w:hint="eastAsia"/>
                <w:color w:val="000000"/>
                <w:sz w:val="14"/>
                <w:szCs w:val="14"/>
              </w:rPr>
              <w:t> </w:t>
            </w:r>
            <w:hyperlink r:id="rId733" w:history="1">
              <w:r w:rsidR="00C22E7E">
                <w:rPr>
                  <w:rStyle w:val="a4"/>
                  <w:rFonts w:ascii="돋움 굴림 seoul verdana arial" w:eastAsia="돋움 굴림 seoul verdana arial" w:hAnsi="돋움" w:hint="eastAsia"/>
                  <w:color w:val="000000"/>
                </w:rPr>
                <w:t>Android</w:t>
              </w:r>
            </w:hyperlink>
            <w:r w:rsidR="00C22E7E">
              <w:rPr>
                <w:rFonts w:ascii="돋움" w:eastAsia="돋움" w:hAnsi="돋움" w:hint="eastAsia"/>
                <w:color w:val="000000"/>
                <w:sz w:val="14"/>
                <w:szCs w:val="14"/>
              </w:rPr>
              <w:t>,</w:t>
            </w:r>
            <w:r w:rsidR="00C22E7E">
              <w:rPr>
                <w:rStyle w:val="apple-converted-space"/>
                <w:rFonts w:ascii="돋움" w:eastAsia="돋움" w:hAnsi="돋움" w:hint="eastAsia"/>
                <w:color w:val="000000"/>
                <w:sz w:val="14"/>
                <w:szCs w:val="14"/>
              </w:rPr>
              <w:t> </w:t>
            </w:r>
            <w:hyperlink r:id="rId734" w:history="1">
              <w:r w:rsidR="00C22E7E">
                <w:rPr>
                  <w:rStyle w:val="a4"/>
                  <w:rFonts w:ascii="돋움 굴림 seoul verdana arial" w:eastAsia="돋움 굴림 seoul verdana arial" w:hAnsi="돋움" w:hint="eastAsia"/>
                  <w:color w:val="000000"/>
                </w:rPr>
                <w:t>Keyboard</w:t>
              </w:r>
            </w:hyperlink>
            <w:r w:rsidR="00C22E7E">
              <w:rPr>
                <w:rFonts w:ascii="돋움" w:eastAsia="돋움" w:hAnsi="돋움" w:hint="eastAsia"/>
                <w:color w:val="000000"/>
                <w:sz w:val="14"/>
                <w:szCs w:val="14"/>
              </w:rPr>
              <w:t>,</w:t>
            </w:r>
            <w:r w:rsidR="00C22E7E">
              <w:rPr>
                <w:rStyle w:val="apple-converted-space"/>
                <w:rFonts w:ascii="돋움" w:eastAsia="돋움" w:hAnsi="돋움" w:hint="eastAsia"/>
                <w:color w:val="000000"/>
                <w:sz w:val="14"/>
                <w:szCs w:val="14"/>
              </w:rPr>
              <w:t> </w:t>
            </w:r>
            <w:hyperlink r:id="rId735" w:history="1">
              <w:r w:rsidR="00C22E7E">
                <w:rPr>
                  <w:rStyle w:val="a4"/>
                  <w:rFonts w:ascii="돋움 굴림 seoul verdana arial" w:eastAsia="돋움 굴림 seoul verdana arial" w:hAnsi="돋움" w:hint="eastAsia"/>
                  <w:color w:val="000000"/>
                </w:rPr>
                <w:t>키보드바꾸기</w:t>
              </w:r>
            </w:hyperlink>
            <w:r w:rsidR="00C22E7E">
              <w:rPr>
                <w:rFonts w:ascii="돋움" w:eastAsia="돋움" w:hAnsi="돋움" w:hint="eastAsia"/>
                <w:color w:val="000000"/>
                <w:sz w:val="14"/>
                <w:szCs w:val="14"/>
              </w:rPr>
              <w:t>,</w:t>
            </w:r>
            <w:r w:rsidR="00C22E7E">
              <w:rPr>
                <w:rStyle w:val="apple-converted-space"/>
                <w:rFonts w:ascii="돋움" w:eastAsia="돋움" w:hAnsi="돋움" w:hint="eastAsia"/>
                <w:color w:val="000000"/>
                <w:sz w:val="14"/>
                <w:szCs w:val="14"/>
              </w:rPr>
              <w:t> </w:t>
            </w:r>
            <w:hyperlink r:id="rId736" w:history="1">
              <w:r w:rsidR="00C22E7E">
                <w:rPr>
                  <w:rStyle w:val="a4"/>
                  <w:rFonts w:ascii="돋움 굴림 seoul verdana arial" w:eastAsia="돋움 굴림 seoul verdana arial" w:hAnsi="돋움" w:hint="eastAsia"/>
                  <w:color w:val="000000"/>
                </w:rPr>
                <w:t>엔터키</w:t>
              </w:r>
            </w:hyperlink>
            <w:r w:rsidR="00C22E7E">
              <w:rPr>
                <w:rFonts w:ascii="돋움" w:eastAsia="돋움" w:hAnsi="돋움" w:hint="eastAsia"/>
                <w:color w:val="000000"/>
                <w:sz w:val="14"/>
                <w:szCs w:val="14"/>
              </w:rPr>
              <w:t>,</w:t>
            </w:r>
            <w:r w:rsidR="00C22E7E">
              <w:rPr>
                <w:rStyle w:val="apple-converted-space"/>
                <w:rFonts w:ascii="돋움" w:eastAsia="돋움" w:hAnsi="돋움" w:hint="eastAsia"/>
                <w:color w:val="000000"/>
                <w:sz w:val="14"/>
                <w:szCs w:val="14"/>
              </w:rPr>
              <w:t> </w:t>
            </w:r>
            <w:hyperlink r:id="rId737" w:history="1">
              <w:r w:rsidR="00C22E7E">
                <w:rPr>
                  <w:rStyle w:val="a4"/>
                  <w:rFonts w:ascii="돋움 굴림 seoul verdana arial" w:eastAsia="돋움 굴림 seoul verdana arial" w:hAnsi="돋움" w:hint="eastAsia"/>
                  <w:color w:val="000000"/>
                </w:rPr>
                <w:t>안드로이드키보드</w:t>
              </w:r>
            </w:hyperlink>
            <w:r w:rsidR="00C22E7E">
              <w:rPr>
                <w:rFonts w:ascii="돋움" w:eastAsia="돋움" w:hAnsi="돋움" w:hint="eastAsia"/>
                <w:color w:val="000000"/>
                <w:sz w:val="14"/>
                <w:szCs w:val="14"/>
              </w:rPr>
              <w:t>,</w:t>
            </w:r>
            <w:r w:rsidR="00C22E7E">
              <w:rPr>
                <w:rStyle w:val="apple-converted-space"/>
                <w:rFonts w:ascii="돋움" w:eastAsia="돋움" w:hAnsi="돋움" w:hint="eastAsia"/>
                <w:color w:val="000000"/>
                <w:sz w:val="14"/>
                <w:szCs w:val="14"/>
              </w:rPr>
              <w:t> </w:t>
            </w:r>
            <w:hyperlink r:id="rId738" w:history="1">
              <w:r w:rsidR="00C22E7E">
                <w:rPr>
                  <w:rStyle w:val="a4"/>
                  <w:rFonts w:ascii="돋움 굴림 seoul verdana arial" w:eastAsia="돋움 굴림 seoul verdana arial" w:hAnsi="돋움" w:hint="eastAsia"/>
                  <w:color w:val="000000"/>
                </w:rPr>
                <w:t>EnterKey</w:t>
              </w:r>
            </w:hyperlink>
            <w:r w:rsidR="00C22E7E">
              <w:rPr>
                <w:rFonts w:ascii="돋움" w:eastAsia="돋움" w:hAnsi="돋움" w:hint="eastAsia"/>
                <w:color w:val="000000"/>
                <w:sz w:val="14"/>
                <w:szCs w:val="14"/>
              </w:rPr>
              <w:t>,</w:t>
            </w:r>
            <w:r w:rsidR="00C22E7E">
              <w:rPr>
                <w:rStyle w:val="apple-converted-space"/>
                <w:rFonts w:ascii="돋움" w:eastAsia="돋움" w:hAnsi="돋움" w:hint="eastAsia"/>
                <w:color w:val="000000"/>
                <w:sz w:val="14"/>
                <w:szCs w:val="14"/>
              </w:rPr>
              <w:t> </w:t>
            </w:r>
            <w:hyperlink r:id="rId739" w:history="1">
              <w:r w:rsidR="00C22E7E">
                <w:rPr>
                  <w:rStyle w:val="a4"/>
                  <w:rFonts w:ascii="돋움 굴림 seoul verdana arial" w:eastAsia="돋움 굴림 seoul verdana arial" w:hAnsi="돋움" w:hint="eastAsia"/>
                  <w:color w:val="000000"/>
                </w:rPr>
                <w:t>키엑션</w:t>
              </w:r>
            </w:hyperlink>
            <w:r w:rsidR="00C22E7E">
              <w:rPr>
                <w:rFonts w:ascii="돋움" w:eastAsia="돋움" w:hAnsi="돋움" w:hint="eastAsia"/>
                <w:color w:val="000000"/>
                <w:sz w:val="14"/>
                <w:szCs w:val="14"/>
              </w:rPr>
              <w:t>,</w:t>
            </w:r>
            <w:r w:rsidR="00C22E7E">
              <w:rPr>
                <w:rStyle w:val="apple-converted-space"/>
                <w:rFonts w:ascii="돋움" w:eastAsia="돋움" w:hAnsi="돋움" w:hint="eastAsia"/>
                <w:color w:val="000000"/>
                <w:sz w:val="14"/>
                <w:szCs w:val="14"/>
              </w:rPr>
              <w:t> </w:t>
            </w:r>
            <w:hyperlink r:id="rId740" w:history="1">
              <w:r w:rsidR="00C22E7E">
                <w:rPr>
                  <w:rStyle w:val="a4"/>
                  <w:rFonts w:ascii="돋움 굴림 seoul verdana arial" w:eastAsia="돋움 굴림 seoul verdana arial" w:hAnsi="돋움" w:hint="eastAsia"/>
                  <w:color w:val="000000"/>
                </w:rPr>
                <w:t>프로그래밍</w:t>
              </w:r>
            </w:hyperlink>
            <w:r w:rsidR="00C22E7E">
              <w:rPr>
                <w:rFonts w:ascii="돋움" w:eastAsia="돋움" w:hAnsi="돋움" w:hint="eastAsia"/>
                <w:color w:val="000000"/>
                <w:sz w:val="14"/>
                <w:szCs w:val="14"/>
              </w:rPr>
              <w:t>,</w:t>
            </w:r>
            <w:r w:rsidR="00C22E7E">
              <w:rPr>
                <w:rStyle w:val="apple-converted-space"/>
                <w:rFonts w:ascii="돋움" w:eastAsia="돋움" w:hAnsi="돋움" w:hint="eastAsia"/>
                <w:color w:val="000000"/>
                <w:sz w:val="14"/>
                <w:szCs w:val="14"/>
              </w:rPr>
              <w:t> </w:t>
            </w:r>
            <w:r w:rsidRPr="00153F68">
              <w:rPr>
                <w:rFonts w:ascii="돋움" w:eastAsia="돋움" w:hAnsi="돋움"/>
                <w:color w:val="000000"/>
                <w:sz w:val="14"/>
                <w:szCs w:val="14"/>
              </w:rPr>
              <w:fldChar w:fldCharType="begin"/>
            </w:r>
            <w:r w:rsidR="00C22E7E">
              <w:rPr>
                <w:rFonts w:ascii="돋움" w:eastAsia="돋움" w:hAnsi="돋움"/>
                <w:color w:val="000000"/>
                <w:sz w:val="14"/>
                <w:szCs w:val="14"/>
              </w:rPr>
              <w:instrText xml:space="preserve"> HYPERLINK "http://blog.naver.com/PostListByTagName.nhn?blogId=dythmall&amp;logType=mylog&amp;tagName=%BE%C8%B5%E5%B7%CE%C0%CC%B5%E5%C6%C1" </w:instrText>
            </w:r>
            <w:r w:rsidRPr="00153F68">
              <w:rPr>
                <w:rFonts w:ascii="돋움" w:eastAsia="돋움" w:hAnsi="돋움"/>
                <w:color w:val="000000"/>
                <w:sz w:val="14"/>
                <w:szCs w:val="14"/>
              </w:rPr>
              <w:fldChar w:fldCharType="separate"/>
            </w:r>
            <w:r w:rsidR="00C22E7E">
              <w:rPr>
                <w:rStyle w:val="a4"/>
                <w:rFonts w:ascii="돋움 굴림 seoul verdana arial" w:eastAsia="돋움 굴림 seoul verdana arial" w:hAnsi="돋움" w:hint="eastAsia"/>
                <w:color w:val="000000"/>
              </w:rPr>
              <w:t>안드로이드팁</w:t>
            </w:r>
          </w:p>
          <w:p w:rsidR="00C22E7E" w:rsidRDefault="00C22E7E" w:rsidP="00C22E7E">
            <w:pPr>
              <w:pStyle w:val="a3"/>
              <w:wordWrap w:val="0"/>
              <w:spacing w:before="127" w:beforeAutospacing="0" w:after="81" w:afterAutospacing="0"/>
              <w:rPr>
                <w:rFonts w:ascii="돋움" w:eastAsia="돋움"/>
                <w:sz w:val="14"/>
                <w:szCs w:val="14"/>
              </w:rPr>
            </w:pPr>
            <w:r>
              <w:rPr>
                <w:rStyle w:val="a8"/>
                <w:rFonts w:ascii="돋움" w:eastAsia="돋움" w:hAnsi="돋움" w:hint="eastAsia"/>
                <w:color w:val="000000"/>
                <w:sz w:val="14"/>
                <w:szCs w:val="14"/>
              </w:rPr>
              <w:t>[출처]</w:t>
            </w:r>
            <w:r>
              <w:rPr>
                <w:rStyle w:val="apple-converted-space"/>
                <w:rFonts w:ascii="돋움" w:eastAsia="돋움" w:hAnsi="돋움" w:hint="eastAsia"/>
                <w:color w:val="000000"/>
                <w:sz w:val="14"/>
                <w:szCs w:val="14"/>
              </w:rPr>
              <w:t> </w:t>
            </w:r>
            <w:r w:rsidR="00153F68">
              <w:rPr>
                <w:rFonts w:ascii="돋움" w:eastAsia="돋움" w:hAnsi="돋움"/>
                <w:color w:val="000000"/>
                <w:sz w:val="14"/>
                <w:szCs w:val="14"/>
              </w:rPr>
              <w:fldChar w:fldCharType="end"/>
            </w:r>
            <w:hyperlink r:id="rId741" w:tgtFrame="_blank" w:history="1">
              <w:r>
                <w:rPr>
                  <w:rStyle w:val="a4"/>
                  <w:rFonts w:ascii="돋움" w:eastAsia="돋움" w:hAnsi="돋움" w:hint="eastAsia"/>
                  <w:sz w:val="14"/>
                  <w:szCs w:val="14"/>
                </w:rPr>
                <w:t>안드로이드 키보드 엔터키 바꾸기</w:t>
              </w:r>
            </w:hyperlink>
            <w:r>
              <w:rPr>
                <w:rFonts w:ascii="돋움" w:eastAsia="돋움" w:hAnsi="돋움" w:hint="eastAsia"/>
                <w:color w:val="000000"/>
                <w:sz w:val="14"/>
                <w:szCs w:val="14"/>
              </w:rPr>
              <w:t>|</w:t>
            </w:r>
            <w:r>
              <w:rPr>
                <w:rStyle w:val="a8"/>
                <w:rFonts w:ascii="돋움" w:eastAsia="돋움" w:hAnsi="돋움" w:hint="eastAsia"/>
                <w:color w:val="000000"/>
                <w:sz w:val="14"/>
                <w:szCs w:val="14"/>
              </w:rPr>
              <w:t>작성자</w:t>
            </w:r>
            <w:r>
              <w:rPr>
                <w:rStyle w:val="apple-converted-space"/>
                <w:rFonts w:ascii="돋움" w:eastAsia="돋움" w:hAnsi="돋움" w:hint="eastAsia"/>
                <w:color w:val="000000"/>
                <w:sz w:val="14"/>
                <w:szCs w:val="14"/>
              </w:rPr>
              <w:t> </w:t>
            </w:r>
            <w:hyperlink r:id="rId742" w:tgtFrame="_blank" w:history="1">
              <w:r>
                <w:rPr>
                  <w:rStyle w:val="a4"/>
                  <w:rFonts w:ascii="돋움" w:eastAsia="돋움" w:hAnsi="돋움" w:hint="eastAsia"/>
                  <w:sz w:val="14"/>
                  <w:szCs w:val="14"/>
                </w:rPr>
                <w:t>dythmall</w:t>
              </w:r>
            </w:hyperlink>
          </w:p>
        </w:tc>
      </w:tr>
    </w:tbl>
    <w:p w:rsidR="00627DB8" w:rsidRDefault="00627DB8" w:rsidP="00627DB8">
      <w:pPr>
        <w:pStyle w:val="3"/>
        <w:ind w:left="1000" w:hanging="400"/>
        <w:rPr>
          <w:color w:val="000000"/>
        </w:rPr>
      </w:pPr>
      <w:r>
        <w:rPr>
          <w:rFonts w:hint="eastAsia"/>
          <w:color w:val="000000"/>
        </w:rPr>
        <w:t>Search</w:t>
      </w:r>
    </w:p>
    <w:p w:rsidR="00627DB8" w:rsidRDefault="00627DB8" w:rsidP="00627DB8">
      <w:pPr>
        <w:pStyle w:val="4"/>
        <w:ind w:left="1200" w:hanging="400"/>
        <w:rPr>
          <w:color w:val="000000"/>
        </w:rPr>
      </w:pPr>
      <w:r>
        <w:rPr>
          <w:rFonts w:hint="eastAsia"/>
          <w:color w:val="000000"/>
        </w:rPr>
        <w:t>'AssetManager'에 해당되는 글 1건</w:t>
      </w:r>
    </w:p>
    <w:p w:rsidR="00627DB8" w:rsidRDefault="00627DB8" w:rsidP="00601CF6">
      <w:pPr>
        <w:widowControl/>
        <w:numPr>
          <w:ilvl w:val="0"/>
          <w:numId w:val="35"/>
        </w:numPr>
        <w:wordWrap/>
        <w:autoSpaceDE/>
        <w:autoSpaceDN/>
        <w:spacing w:before="100" w:beforeAutospacing="1" w:after="100" w:afterAutospacing="1"/>
        <w:jc w:val="left"/>
        <w:rPr>
          <w:color w:val="000000"/>
          <w:sz w:val="27"/>
          <w:szCs w:val="27"/>
        </w:rPr>
      </w:pPr>
      <w:r>
        <w:rPr>
          <w:rStyle w:val="date"/>
          <w:rFonts w:hint="eastAsia"/>
          <w:color w:val="000000"/>
          <w:sz w:val="27"/>
          <w:szCs w:val="27"/>
        </w:rPr>
        <w:t>2009/10/15</w:t>
      </w:r>
      <w:r>
        <w:rPr>
          <w:rStyle w:val="apple-converted-space"/>
          <w:rFonts w:hint="eastAsia"/>
          <w:color w:val="000000"/>
          <w:sz w:val="27"/>
          <w:szCs w:val="27"/>
        </w:rPr>
        <w:t> </w:t>
      </w:r>
      <w:hyperlink r:id="rId743" w:history="1">
        <w:r>
          <w:rPr>
            <w:rStyle w:val="a4"/>
            <w:rFonts w:hint="eastAsia"/>
            <w:sz w:val="27"/>
            <w:szCs w:val="27"/>
          </w:rPr>
          <w:t>안드로이드 - Resources &amp; Assets</w:t>
        </w:r>
      </w:hyperlink>
      <w:r>
        <w:rPr>
          <w:rStyle w:val="apple-converted-space"/>
          <w:rFonts w:hint="eastAsia"/>
          <w:color w:val="000000"/>
          <w:sz w:val="27"/>
          <w:szCs w:val="27"/>
        </w:rPr>
        <w:t> </w:t>
      </w:r>
      <w:r>
        <w:rPr>
          <w:rStyle w:val="cnt"/>
          <w:rFonts w:hint="eastAsia"/>
          <w:color w:val="000000"/>
          <w:sz w:val="27"/>
          <w:szCs w:val="27"/>
        </w:rPr>
        <w:t>(1)</w:t>
      </w:r>
    </w:p>
    <w:p w:rsidR="00627DB8" w:rsidRDefault="00153F68" w:rsidP="00627DB8">
      <w:pPr>
        <w:pStyle w:val="2"/>
        <w:rPr>
          <w:color w:val="000000"/>
        </w:rPr>
      </w:pPr>
      <w:hyperlink r:id="rId744" w:history="1">
        <w:r w:rsidR="00627DB8">
          <w:rPr>
            <w:rStyle w:val="a4"/>
            <w:rFonts w:hint="eastAsia"/>
          </w:rPr>
          <w:t>안드로이드 - Resources &amp; Assets</w:t>
        </w:r>
      </w:hyperlink>
    </w:p>
    <w:p w:rsidR="00627DB8" w:rsidRDefault="00153F68" w:rsidP="00627DB8">
      <w:pPr>
        <w:rPr>
          <w:color w:val="000000"/>
          <w:sz w:val="27"/>
          <w:szCs w:val="27"/>
        </w:rPr>
      </w:pPr>
      <w:hyperlink r:id="rId745" w:history="1">
        <w:r w:rsidR="00627DB8">
          <w:rPr>
            <w:rStyle w:val="a4"/>
            <w:rFonts w:hint="eastAsia"/>
            <w:sz w:val="27"/>
            <w:szCs w:val="27"/>
          </w:rPr>
          <w:t>ANDROID 스터디</w:t>
        </w:r>
      </w:hyperlink>
      <w:r w:rsidR="00627DB8">
        <w:rPr>
          <w:rStyle w:val="apple-converted-space"/>
          <w:rFonts w:hint="eastAsia"/>
          <w:color w:val="000000"/>
          <w:sz w:val="27"/>
          <w:szCs w:val="27"/>
        </w:rPr>
        <w:t> </w:t>
      </w:r>
      <w:r w:rsidR="00627DB8">
        <w:rPr>
          <w:rStyle w:val="date"/>
          <w:rFonts w:hint="eastAsia"/>
          <w:color w:val="000000"/>
          <w:sz w:val="27"/>
          <w:szCs w:val="27"/>
        </w:rPr>
        <w:t>2009/10/15 13:36</w:t>
      </w:r>
      <w:r w:rsidR="00627DB8">
        <w:rPr>
          <w:rStyle w:val="apple-converted-space"/>
          <w:rFonts w:hint="eastAsia"/>
          <w:color w:val="000000"/>
          <w:sz w:val="27"/>
          <w:szCs w:val="27"/>
        </w:rPr>
        <w:t> </w:t>
      </w:r>
      <w:r w:rsidR="00627DB8">
        <w:rPr>
          <w:rStyle w:val="author"/>
          <w:rFonts w:hint="eastAsia"/>
          <w:color w:val="000000"/>
          <w:sz w:val="27"/>
          <w:szCs w:val="27"/>
        </w:rPr>
        <w:t>Posted by toriworks</w:t>
      </w:r>
    </w:p>
    <w:p w:rsidR="00627DB8" w:rsidRDefault="00627DB8" w:rsidP="00627DB8">
      <w:pPr>
        <w:pStyle w:val="a3"/>
        <w:spacing w:after="270" w:afterAutospacing="0"/>
        <w:rPr>
          <w:color w:val="000000"/>
          <w:sz w:val="27"/>
          <w:szCs w:val="27"/>
        </w:rPr>
      </w:pPr>
      <w:r>
        <w:rPr>
          <w:rFonts w:hint="eastAsia"/>
          <w:color w:val="000000"/>
          <w:sz w:val="27"/>
          <w:szCs w:val="27"/>
        </w:rPr>
        <w:t xml:space="preserve">리소스는 안드로이드 어플리케이션의 중요한 부분입니다. 안드로이드 어플리케이션 디렉토리를 보면 res/ 와 assets/ 가 이에 해당합니다. 이 </w:t>
      </w:r>
      <w:r>
        <w:rPr>
          <w:rFonts w:hint="eastAsia"/>
          <w:color w:val="000000"/>
          <w:sz w:val="27"/>
          <w:szCs w:val="27"/>
        </w:rPr>
        <w:lastRenderedPageBreak/>
        <w:t>둘 중에서 사용빈도가 높은 쪽은 아무래도 res/ 라고 합니다. assets/는 외부에 파일을 저장하거나 할 때나 사용하기 때문에 빈도가 낮습니다. 이 "빈도" 의 차이가 둘을 갈랐네요.</w:t>
      </w:r>
      <w:r>
        <w:rPr>
          <w:rFonts w:hint="eastAsia"/>
          <w:color w:val="000000"/>
          <w:sz w:val="27"/>
          <w:szCs w:val="27"/>
        </w:rPr>
        <w:br/>
      </w:r>
      <w:r>
        <w:rPr>
          <w:rFonts w:hint="eastAsia"/>
          <w:color w:val="000000"/>
          <w:sz w:val="27"/>
          <w:szCs w:val="27"/>
        </w:rPr>
        <w:br/>
        <w:t>하지만 좀 더 안으로 들어가면, 이 둘의 차이는 "접근" 과도 관련이 있습니다. "빈도" 와 밀접하겠지만, res/는 R 클래스를 통해서 보다 쉽게 접근 할 수 있는 것이죠. 용이한 접근이 "빈도" 에 영향을 준게 되버렸군요.</w:t>
      </w:r>
      <w:r>
        <w:rPr>
          <w:rStyle w:val="apple-converted-space"/>
          <w:rFonts w:hint="eastAsia"/>
          <w:color w:val="000000"/>
          <w:sz w:val="27"/>
          <w:szCs w:val="27"/>
        </w:rPr>
        <w:t> </w:t>
      </w:r>
      <w:r>
        <w:rPr>
          <w:rFonts w:hint="eastAsia"/>
          <w:color w:val="000000"/>
          <w:sz w:val="27"/>
          <w:szCs w:val="27"/>
        </w:rPr>
        <w:br/>
      </w:r>
      <w:r>
        <w:rPr>
          <w:rFonts w:hint="eastAsia"/>
          <w:color w:val="000000"/>
          <w:sz w:val="27"/>
          <w:szCs w:val="27"/>
        </w:rPr>
        <w:br/>
        <w:t>assets/에 접근하기 위해서는 그럼 무엇이 필요할까요? 정답은</w:t>
      </w:r>
      <w:r>
        <w:rPr>
          <w:rStyle w:val="apple-converted-space"/>
          <w:rFonts w:hint="eastAsia"/>
          <w:color w:val="000000"/>
          <w:sz w:val="27"/>
          <w:szCs w:val="27"/>
        </w:rPr>
        <w:t> </w:t>
      </w:r>
      <w:r>
        <w:rPr>
          <w:rStyle w:val="a8"/>
          <w:rFonts w:hint="eastAsia"/>
          <w:color w:val="E31600"/>
          <w:sz w:val="27"/>
          <w:szCs w:val="27"/>
        </w:rPr>
        <w:t>AssetManager</w:t>
      </w:r>
      <w:r>
        <w:rPr>
          <w:rStyle w:val="apple-converted-space"/>
          <w:rFonts w:hint="eastAsia"/>
          <w:b/>
          <w:bCs/>
          <w:color w:val="E31600"/>
          <w:sz w:val="27"/>
          <w:szCs w:val="27"/>
        </w:rPr>
        <w:t> </w:t>
      </w:r>
      <w:r>
        <w:rPr>
          <w:rFonts w:hint="eastAsia"/>
          <w:color w:val="000000"/>
          <w:sz w:val="27"/>
          <w:szCs w:val="27"/>
        </w:rPr>
        <w:t>입니다.</w:t>
      </w:r>
      <w:r>
        <w:rPr>
          <w:rFonts w:hint="eastAsia"/>
          <w:color w:val="000000"/>
          <w:sz w:val="27"/>
          <w:szCs w:val="27"/>
        </w:rPr>
        <w:br/>
        <w:t>AssetManager를 통해서 파일을 읽어들이거나 할 수 있습니다.</w:t>
      </w:r>
      <w:r>
        <w:rPr>
          <w:rStyle w:val="apple-converted-space"/>
          <w:rFonts w:hint="eastAsia"/>
          <w:color w:val="000000"/>
          <w:sz w:val="27"/>
          <w:szCs w:val="27"/>
        </w:rPr>
        <w:t> </w:t>
      </w:r>
      <w:r>
        <w:rPr>
          <w:rFonts w:hint="eastAsia"/>
          <w:color w:val="000000"/>
          <w:sz w:val="27"/>
          <w:szCs w:val="27"/>
        </w:rPr>
        <w:br/>
        <w:t>그러면 AssetManager에 대해 좀 더 알아보도록 할께요.</w:t>
      </w:r>
      <w:r>
        <w:rPr>
          <w:rFonts w:hint="eastAsia"/>
          <w:color w:val="000000"/>
          <w:sz w:val="27"/>
          <w:szCs w:val="27"/>
        </w:rPr>
        <w:br/>
      </w:r>
    </w:p>
    <w:p w:rsidR="00627DB8" w:rsidRDefault="00627DB8" w:rsidP="00627DB8">
      <w:pPr>
        <w:shd w:val="clear" w:color="auto" w:fill="EEEEEE"/>
        <w:rPr>
          <w:color w:val="000000"/>
          <w:sz w:val="27"/>
          <w:szCs w:val="27"/>
        </w:rPr>
      </w:pPr>
      <w:r>
        <w:rPr>
          <w:rFonts w:hint="eastAsia"/>
          <w:color w:val="000000"/>
          <w:sz w:val="27"/>
          <w:szCs w:val="27"/>
        </w:rPr>
        <w:t>java.lang.Object</w:t>
      </w:r>
      <w:r>
        <w:rPr>
          <w:rFonts w:hint="eastAsia"/>
          <w:color w:val="000000"/>
          <w:sz w:val="27"/>
          <w:szCs w:val="27"/>
        </w:rPr>
        <w:br/>
        <w:t>  |__ android.content.res.AssetManager</w:t>
      </w:r>
    </w:p>
    <w:p w:rsidR="00627DB8" w:rsidRDefault="00627DB8" w:rsidP="00627DB8">
      <w:pPr>
        <w:pStyle w:val="a3"/>
        <w:spacing w:after="270" w:afterAutospacing="0"/>
        <w:rPr>
          <w:color w:val="000000"/>
          <w:sz w:val="27"/>
          <w:szCs w:val="27"/>
        </w:rPr>
      </w:pPr>
      <w:r>
        <w:rPr>
          <w:rFonts w:hint="eastAsia"/>
          <w:color w:val="000000"/>
          <w:sz w:val="27"/>
          <w:szCs w:val="27"/>
        </w:rPr>
        <w:br/>
        <w:t>AssetManager에서 하는 기능은 저수준의 API로 raw 파일을 열어서 읽어들일 수 있도록 합니다. 예를 들자면, 저장된 파일을 스트림으로 읽어 들여야 하는 경우 이 클래스를 사용하면 되겠네요.</w:t>
      </w:r>
      <w:r>
        <w:rPr>
          <w:rFonts w:hint="eastAsia"/>
          <w:color w:val="000000"/>
          <w:sz w:val="27"/>
          <w:szCs w:val="27"/>
        </w:rPr>
        <w:br/>
        <w:t>AssetManager는 총 4개의 파일 열기 모드를 가지는데요, ACCESS_BUFFER, ACCESS_RANDOM, ACCESS_STREAMING, ACCESS_UNKNOWN 이 있습니다.</w:t>
      </w:r>
      <w:r>
        <w:rPr>
          <w:rFonts w:hint="eastAsia"/>
          <w:color w:val="000000"/>
          <w:sz w:val="27"/>
          <w:szCs w:val="27"/>
        </w:rPr>
        <w:br/>
      </w:r>
      <w:r>
        <w:rPr>
          <w:rFonts w:hint="eastAsia"/>
          <w:color w:val="000000"/>
          <w:sz w:val="27"/>
          <w:szCs w:val="27"/>
        </w:rPr>
        <w:br/>
        <w:t>참고로, AssetManager 클래스 안에는 내부 클래스로 AssetInputStream도 가지고 있습니다. 이 클래스는 java.io.InputStream을 상속 받고 있구요. IO로 접근해서 파일을 읽어들이는 역할을 수행합니다.</w:t>
      </w:r>
      <w:r>
        <w:rPr>
          <w:rStyle w:val="apple-converted-space"/>
          <w:rFonts w:hint="eastAsia"/>
          <w:color w:val="000000"/>
          <w:sz w:val="27"/>
          <w:szCs w:val="27"/>
        </w:rPr>
        <w:t> </w:t>
      </w:r>
      <w:r>
        <w:rPr>
          <w:rFonts w:hint="eastAsia"/>
          <w:color w:val="000000"/>
          <w:sz w:val="27"/>
          <w:szCs w:val="27"/>
        </w:rPr>
        <w:br/>
      </w:r>
      <w:r>
        <w:rPr>
          <w:rFonts w:hint="eastAsia"/>
          <w:color w:val="000000"/>
          <w:sz w:val="27"/>
          <w:szCs w:val="27"/>
        </w:rPr>
        <w:br/>
      </w:r>
      <w:r>
        <w:rPr>
          <w:rFonts w:hint="eastAsia"/>
          <w:color w:val="000000"/>
          <w:sz w:val="27"/>
          <w:szCs w:val="27"/>
        </w:rPr>
        <w:br/>
        <w:t>마무리 정리를 하자면, res/ 디렉토리는 R 클래스를 통해서 접근하면 되고, assets/ 디렉토리는 AssetManager 클래스를 통해서 접근하면 된다는 거죠. AssetManager는 raw 파일에 접근해서 IO로 읽어오는 역할을 해주는거구요.</w:t>
      </w:r>
      <w:r>
        <w:rPr>
          <w:rFonts w:hint="eastAsia"/>
          <w:color w:val="000000"/>
          <w:sz w:val="27"/>
          <w:szCs w:val="27"/>
        </w:rPr>
        <w:br/>
      </w:r>
      <w:r>
        <w:rPr>
          <w:rFonts w:hint="eastAsia"/>
          <w:color w:val="000000"/>
          <w:sz w:val="27"/>
          <w:szCs w:val="27"/>
        </w:rPr>
        <w:br/>
        <w:t>즐거운 안드로이드 프로그래밍 되세요~~~</w:t>
      </w:r>
    </w:p>
    <w:p w:rsidR="00627DB8" w:rsidRDefault="00627DB8" w:rsidP="00627DB8">
      <w:pPr>
        <w:jc w:val="right"/>
        <w:rPr>
          <w:color w:val="000000"/>
          <w:sz w:val="27"/>
          <w:szCs w:val="27"/>
        </w:rPr>
      </w:pPr>
      <w:r>
        <w:rPr>
          <w:noProof/>
          <w:color w:val="000000"/>
          <w:sz w:val="27"/>
          <w:szCs w:val="27"/>
        </w:rPr>
        <w:lastRenderedPageBreak/>
        <w:drawing>
          <wp:inline distT="0" distB="0" distL="0" distR="0">
            <wp:extent cx="139065" cy="139065"/>
            <wp:effectExtent l="19050" t="0" r="0" b="0"/>
            <wp:docPr id="219" name="ccl-icon-189-0" descr="저작자 표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l-icon-189-0" descr="저작자 표시"/>
                    <pic:cNvPicPr>
                      <a:picLocks noChangeAspect="1" noChangeArrowheads="1"/>
                    </pic:cNvPicPr>
                  </pic:nvPicPr>
                  <pic:blipFill>
                    <a:blip r:embed="rId336"/>
                    <a:srcRect/>
                    <a:stretch>
                      <a:fillRect/>
                    </a:stretch>
                  </pic:blipFill>
                  <pic:spPr bwMode="auto">
                    <a:xfrm>
                      <a:off x="0" y="0"/>
                      <a:ext cx="139065" cy="139065"/>
                    </a:xfrm>
                    <a:prstGeom prst="rect">
                      <a:avLst/>
                    </a:prstGeom>
                    <a:noFill/>
                    <a:ln w="9525">
                      <a:noFill/>
                      <a:miter lim="800000"/>
                      <a:headEnd/>
                      <a:tailEnd/>
                    </a:ln>
                  </pic:spPr>
                </pic:pic>
              </a:graphicData>
            </a:graphic>
          </wp:inline>
        </w:drawing>
      </w:r>
    </w:p>
    <w:p w:rsidR="00627DB8" w:rsidRDefault="00627DB8" w:rsidP="00627DB8">
      <w:pPr>
        <w:jc w:val="left"/>
        <w:rPr>
          <w:color w:val="000000"/>
          <w:sz w:val="27"/>
          <w:szCs w:val="27"/>
        </w:rPr>
      </w:pPr>
      <w:r>
        <w:rPr>
          <w:rStyle w:val="a8"/>
          <w:rFonts w:hint="eastAsia"/>
          <w:color w:val="000000"/>
          <w:sz w:val="27"/>
          <w:szCs w:val="27"/>
        </w:rPr>
        <w:t>크리에이티브 커먼즈 라이선스</w:t>
      </w:r>
    </w:p>
    <w:p w:rsidR="00627DB8" w:rsidRDefault="00627DB8" w:rsidP="00627DB8">
      <w:pPr>
        <w:rPr>
          <w:color w:val="000000"/>
          <w:sz w:val="27"/>
          <w:szCs w:val="27"/>
        </w:rPr>
      </w:pPr>
      <w:r>
        <w:rPr>
          <w:noProof/>
          <w:color w:val="0000FF"/>
          <w:sz w:val="27"/>
          <w:szCs w:val="27"/>
        </w:rPr>
        <w:drawing>
          <wp:inline distT="0" distB="0" distL="0" distR="0">
            <wp:extent cx="841375" cy="292735"/>
            <wp:effectExtent l="19050" t="0" r="0" b="0"/>
            <wp:docPr id="218" name="그림 21" descr="Creative Commons License">
              <a:hlinkClick xmlns:a="http://schemas.openxmlformats.org/drawingml/2006/main" r:id="rId7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ive Commons License">
                      <a:hlinkClick r:id="rId746" tgtFrame="&quot;_blank&quot;"/>
                    </pic:cNvPr>
                    <pic:cNvPicPr>
                      <a:picLocks noChangeAspect="1" noChangeArrowheads="1"/>
                    </pic:cNvPicPr>
                  </pic:nvPicPr>
                  <pic:blipFill>
                    <a:blip r:embed="rId747"/>
                    <a:srcRect/>
                    <a:stretch>
                      <a:fillRect/>
                    </a:stretch>
                  </pic:blipFill>
                  <pic:spPr bwMode="auto">
                    <a:xfrm>
                      <a:off x="0" y="0"/>
                      <a:ext cx="841375" cy="292735"/>
                    </a:xfrm>
                    <a:prstGeom prst="rect">
                      <a:avLst/>
                    </a:prstGeom>
                    <a:noFill/>
                    <a:ln w="9525">
                      <a:noFill/>
                      <a:miter lim="800000"/>
                      <a:headEnd/>
                      <a:tailEnd/>
                    </a:ln>
                  </pic:spPr>
                </pic:pic>
              </a:graphicData>
            </a:graphic>
          </wp:inline>
        </w:drawing>
      </w:r>
    </w:p>
    <w:p w:rsidR="00627DB8" w:rsidRDefault="00627DB8" w:rsidP="00627DB8">
      <w:pPr>
        <w:rPr>
          <w:color w:val="000000"/>
          <w:sz w:val="27"/>
          <w:szCs w:val="27"/>
        </w:rPr>
      </w:pPr>
      <w:r>
        <w:rPr>
          <w:rFonts w:hint="eastAsia"/>
          <w:color w:val="000000"/>
          <w:sz w:val="27"/>
          <w:szCs w:val="27"/>
        </w:rPr>
        <w:t>이 저작물은</w:t>
      </w:r>
      <w:r>
        <w:rPr>
          <w:rStyle w:val="apple-converted-space"/>
          <w:rFonts w:hint="eastAsia"/>
          <w:color w:val="000000"/>
          <w:sz w:val="27"/>
          <w:szCs w:val="27"/>
        </w:rPr>
        <w:t> </w:t>
      </w:r>
      <w:hyperlink r:id="rId748" w:tgtFrame="_blank" w:history="1">
        <w:r>
          <w:rPr>
            <w:rStyle w:val="a4"/>
            <w:rFonts w:hint="eastAsia"/>
            <w:sz w:val="27"/>
            <w:szCs w:val="27"/>
          </w:rPr>
          <w:t>크리에이티브 커먼즈 코리아 저작자표시-비영리-변경금지 2.0 대한민국 라이선스</w:t>
        </w:r>
      </w:hyperlink>
      <w:r>
        <w:rPr>
          <w:rFonts w:hint="eastAsia"/>
          <w:color w:val="000000"/>
          <w:sz w:val="27"/>
          <w:szCs w:val="27"/>
        </w:rPr>
        <w:t>에 따라 이용하실 수 있습니다.</w:t>
      </w:r>
    </w:p>
    <w:p w:rsidR="00627DB8" w:rsidRDefault="00627DB8" w:rsidP="00627DB8">
      <w:pPr>
        <w:pStyle w:val="4"/>
        <w:ind w:left="1200" w:hanging="400"/>
        <w:rPr>
          <w:color w:val="000000"/>
          <w:sz w:val="24"/>
          <w:szCs w:val="24"/>
        </w:rPr>
      </w:pPr>
      <w:r>
        <w:rPr>
          <w:rFonts w:hint="eastAsia"/>
          <w:color w:val="000000"/>
        </w:rPr>
        <w:t>'</w:t>
      </w:r>
      <w:hyperlink r:id="rId749" w:history="1">
        <w:r>
          <w:rPr>
            <w:rStyle w:val="a4"/>
            <w:rFonts w:hint="eastAsia"/>
          </w:rPr>
          <w:t>ANDROID 스터디</w:t>
        </w:r>
      </w:hyperlink>
      <w:r>
        <w:rPr>
          <w:rFonts w:hint="eastAsia"/>
          <w:color w:val="000000"/>
        </w:rPr>
        <w:t>' 카테고리의 다른 글</w:t>
      </w:r>
    </w:p>
    <w:tbl>
      <w:tblPr>
        <w:tblW w:w="0" w:type="auto"/>
        <w:tblCellSpacing w:w="15" w:type="dxa"/>
        <w:tblCellMar>
          <w:top w:w="15" w:type="dxa"/>
          <w:left w:w="15" w:type="dxa"/>
          <w:bottom w:w="15" w:type="dxa"/>
          <w:right w:w="15" w:type="dxa"/>
        </w:tblCellMar>
        <w:tblLook w:val="04A0"/>
      </w:tblPr>
      <w:tblGrid>
        <w:gridCol w:w="5378"/>
        <w:gridCol w:w="1115"/>
      </w:tblGrid>
      <w:tr w:rsidR="00627DB8" w:rsidTr="00627DB8">
        <w:trPr>
          <w:tblCellSpacing w:w="15" w:type="dxa"/>
        </w:trPr>
        <w:tc>
          <w:tcPr>
            <w:tcW w:w="0" w:type="auto"/>
            <w:vAlign w:val="center"/>
            <w:hideMark/>
          </w:tcPr>
          <w:p w:rsidR="00627DB8" w:rsidRDefault="00153F68">
            <w:pPr>
              <w:jc w:val="center"/>
              <w:rPr>
                <w:rFonts w:ascii="굴림" w:eastAsia="굴림" w:hAnsi="굴림" w:cs="굴림"/>
                <w:b/>
                <w:bCs/>
                <w:sz w:val="24"/>
                <w:szCs w:val="24"/>
              </w:rPr>
            </w:pPr>
            <w:hyperlink r:id="rId750" w:history="1">
              <w:r w:rsidR="00627DB8">
                <w:rPr>
                  <w:rStyle w:val="a4"/>
                  <w:b/>
                  <w:bCs/>
                </w:rPr>
                <w:t>[모바일웹] 모바일웹 설명 잘되어 있는 블로그 주소</w:t>
              </w:r>
            </w:hyperlink>
            <w:r w:rsidR="00627DB8">
              <w:rPr>
                <w:b/>
                <w:bCs/>
              </w:rPr>
              <w:t>  (0)</w:t>
            </w:r>
          </w:p>
        </w:tc>
        <w:tc>
          <w:tcPr>
            <w:tcW w:w="0" w:type="auto"/>
            <w:vAlign w:val="center"/>
            <w:hideMark/>
          </w:tcPr>
          <w:p w:rsidR="00627DB8" w:rsidRDefault="00627DB8">
            <w:pPr>
              <w:rPr>
                <w:rFonts w:ascii="굴림" w:eastAsia="굴림" w:hAnsi="굴림" w:cs="굴림"/>
                <w:sz w:val="24"/>
                <w:szCs w:val="24"/>
              </w:rPr>
            </w:pPr>
            <w:r>
              <w:t>2010/04/08</w:t>
            </w:r>
          </w:p>
        </w:tc>
      </w:tr>
      <w:tr w:rsidR="00627DB8" w:rsidTr="00627DB8">
        <w:trPr>
          <w:tblCellSpacing w:w="15" w:type="dxa"/>
        </w:trPr>
        <w:tc>
          <w:tcPr>
            <w:tcW w:w="0" w:type="auto"/>
            <w:vAlign w:val="center"/>
            <w:hideMark/>
          </w:tcPr>
          <w:p w:rsidR="00627DB8" w:rsidRDefault="00153F68">
            <w:pPr>
              <w:jc w:val="center"/>
              <w:rPr>
                <w:rFonts w:ascii="굴림" w:eastAsia="굴림" w:hAnsi="굴림" w:cs="굴림"/>
                <w:b/>
                <w:bCs/>
                <w:sz w:val="24"/>
                <w:szCs w:val="24"/>
              </w:rPr>
            </w:pPr>
            <w:hyperlink r:id="rId751" w:history="1">
              <w:r w:rsidR="00627DB8">
                <w:rPr>
                  <w:rStyle w:val="a4"/>
                  <w:b/>
                  <w:bCs/>
                </w:rPr>
                <w:t>[안드로이드 개발노트] 프로젝트 개요</w:t>
              </w:r>
            </w:hyperlink>
            <w:r w:rsidR="00627DB8">
              <w:rPr>
                <w:b/>
                <w:bCs/>
              </w:rPr>
              <w:t>  (0)</w:t>
            </w:r>
          </w:p>
        </w:tc>
        <w:tc>
          <w:tcPr>
            <w:tcW w:w="0" w:type="auto"/>
            <w:vAlign w:val="center"/>
            <w:hideMark/>
          </w:tcPr>
          <w:p w:rsidR="00627DB8" w:rsidRDefault="00627DB8">
            <w:pPr>
              <w:rPr>
                <w:rFonts w:ascii="굴림" w:eastAsia="굴림" w:hAnsi="굴림" w:cs="굴림"/>
                <w:sz w:val="24"/>
                <w:szCs w:val="24"/>
              </w:rPr>
            </w:pPr>
            <w:r>
              <w:t>2010/03/19</w:t>
            </w:r>
          </w:p>
        </w:tc>
      </w:tr>
      <w:tr w:rsidR="00627DB8" w:rsidTr="00627DB8">
        <w:trPr>
          <w:tblCellSpacing w:w="15" w:type="dxa"/>
        </w:trPr>
        <w:tc>
          <w:tcPr>
            <w:tcW w:w="0" w:type="auto"/>
            <w:vAlign w:val="center"/>
            <w:hideMark/>
          </w:tcPr>
          <w:p w:rsidR="00627DB8" w:rsidRDefault="00153F68">
            <w:pPr>
              <w:jc w:val="center"/>
              <w:rPr>
                <w:rFonts w:ascii="굴림" w:eastAsia="굴림" w:hAnsi="굴림" w:cs="굴림"/>
                <w:b/>
                <w:bCs/>
                <w:sz w:val="24"/>
                <w:szCs w:val="24"/>
              </w:rPr>
            </w:pPr>
            <w:hyperlink r:id="rId752" w:history="1">
              <w:r w:rsidR="00627DB8">
                <w:rPr>
                  <w:rStyle w:val="a4"/>
                  <w:b/>
                  <w:bCs/>
                </w:rPr>
                <w:t>안드로이드 - Resources &amp; Assets</w:t>
              </w:r>
            </w:hyperlink>
            <w:r w:rsidR="00627DB8">
              <w:rPr>
                <w:b/>
                <w:bCs/>
              </w:rPr>
              <w:t>  (1)</w:t>
            </w:r>
          </w:p>
        </w:tc>
        <w:tc>
          <w:tcPr>
            <w:tcW w:w="0" w:type="auto"/>
            <w:vAlign w:val="center"/>
            <w:hideMark/>
          </w:tcPr>
          <w:p w:rsidR="00627DB8" w:rsidRDefault="00627DB8">
            <w:pPr>
              <w:rPr>
                <w:rFonts w:ascii="굴림" w:eastAsia="굴림" w:hAnsi="굴림" w:cs="굴림"/>
                <w:sz w:val="24"/>
                <w:szCs w:val="24"/>
              </w:rPr>
            </w:pPr>
            <w:r>
              <w:t>2009/10/15</w:t>
            </w:r>
          </w:p>
        </w:tc>
      </w:tr>
      <w:tr w:rsidR="00627DB8" w:rsidTr="00627DB8">
        <w:trPr>
          <w:tblCellSpacing w:w="15" w:type="dxa"/>
        </w:trPr>
        <w:tc>
          <w:tcPr>
            <w:tcW w:w="0" w:type="auto"/>
            <w:vAlign w:val="center"/>
            <w:hideMark/>
          </w:tcPr>
          <w:p w:rsidR="00627DB8" w:rsidRDefault="00153F68">
            <w:pPr>
              <w:jc w:val="center"/>
              <w:rPr>
                <w:rFonts w:ascii="굴림" w:eastAsia="굴림" w:hAnsi="굴림" w:cs="굴림"/>
                <w:b/>
                <w:bCs/>
                <w:sz w:val="24"/>
                <w:szCs w:val="24"/>
              </w:rPr>
            </w:pPr>
            <w:hyperlink r:id="rId753" w:history="1">
              <w:r w:rsidR="00627DB8">
                <w:rPr>
                  <w:rStyle w:val="a4"/>
                  <w:b/>
                  <w:bCs/>
                </w:rPr>
                <w:t>다시 시작하는 안드로이드 - Droid Draw 툴</w:t>
              </w:r>
            </w:hyperlink>
            <w:r w:rsidR="00627DB8">
              <w:rPr>
                <w:b/>
                <w:bCs/>
              </w:rPr>
              <w:t>  (0)</w:t>
            </w:r>
          </w:p>
        </w:tc>
        <w:tc>
          <w:tcPr>
            <w:tcW w:w="0" w:type="auto"/>
            <w:vAlign w:val="center"/>
            <w:hideMark/>
          </w:tcPr>
          <w:p w:rsidR="00627DB8" w:rsidRDefault="00627DB8">
            <w:pPr>
              <w:rPr>
                <w:rFonts w:ascii="굴림" w:eastAsia="굴림" w:hAnsi="굴림" w:cs="굴림"/>
                <w:sz w:val="24"/>
                <w:szCs w:val="24"/>
              </w:rPr>
            </w:pPr>
            <w:r>
              <w:t>2009/10/02</w:t>
            </w:r>
          </w:p>
        </w:tc>
      </w:tr>
      <w:tr w:rsidR="00627DB8" w:rsidTr="00627DB8">
        <w:trPr>
          <w:tblCellSpacing w:w="15" w:type="dxa"/>
        </w:trPr>
        <w:tc>
          <w:tcPr>
            <w:tcW w:w="0" w:type="auto"/>
            <w:vAlign w:val="center"/>
            <w:hideMark/>
          </w:tcPr>
          <w:p w:rsidR="00627DB8" w:rsidRDefault="00153F68">
            <w:pPr>
              <w:jc w:val="center"/>
              <w:rPr>
                <w:rFonts w:ascii="굴림" w:eastAsia="굴림" w:hAnsi="굴림" w:cs="굴림"/>
                <w:b/>
                <w:bCs/>
                <w:sz w:val="24"/>
                <w:szCs w:val="24"/>
              </w:rPr>
            </w:pPr>
            <w:hyperlink r:id="rId754" w:history="1">
              <w:r w:rsidR="00627DB8">
                <w:rPr>
                  <w:rStyle w:val="a4"/>
                  <w:b/>
                  <w:bCs/>
                </w:rPr>
                <w:t>다시 시작하는 안드로이드 - CheckBox 핸들링</w:t>
              </w:r>
            </w:hyperlink>
            <w:r w:rsidR="00627DB8">
              <w:rPr>
                <w:b/>
                <w:bCs/>
              </w:rPr>
              <w:t>  (0)</w:t>
            </w:r>
          </w:p>
        </w:tc>
        <w:tc>
          <w:tcPr>
            <w:tcW w:w="0" w:type="auto"/>
            <w:vAlign w:val="center"/>
            <w:hideMark/>
          </w:tcPr>
          <w:p w:rsidR="00627DB8" w:rsidRDefault="00627DB8">
            <w:pPr>
              <w:rPr>
                <w:rFonts w:ascii="굴림" w:eastAsia="굴림" w:hAnsi="굴림" w:cs="굴림"/>
                <w:sz w:val="24"/>
                <w:szCs w:val="24"/>
              </w:rPr>
            </w:pPr>
            <w:r>
              <w:t>2009/10/02</w:t>
            </w:r>
          </w:p>
        </w:tc>
      </w:tr>
      <w:tr w:rsidR="00627DB8" w:rsidTr="00627DB8">
        <w:trPr>
          <w:tblCellSpacing w:w="15" w:type="dxa"/>
        </w:trPr>
        <w:tc>
          <w:tcPr>
            <w:tcW w:w="0" w:type="auto"/>
            <w:vAlign w:val="center"/>
            <w:hideMark/>
          </w:tcPr>
          <w:p w:rsidR="00627DB8" w:rsidRDefault="00153F68">
            <w:pPr>
              <w:jc w:val="center"/>
              <w:rPr>
                <w:rFonts w:ascii="굴림" w:eastAsia="굴림" w:hAnsi="굴림" w:cs="굴림"/>
                <w:b/>
                <w:bCs/>
                <w:sz w:val="24"/>
                <w:szCs w:val="24"/>
              </w:rPr>
            </w:pPr>
            <w:hyperlink r:id="rId755" w:history="1">
              <w:r w:rsidR="00627DB8">
                <w:rPr>
                  <w:rStyle w:val="a4"/>
                  <w:b/>
                  <w:bCs/>
                </w:rPr>
                <w:t>다시 시작하는 안드로이드 - TextView 옵션 사용하기</w:t>
              </w:r>
            </w:hyperlink>
            <w:r w:rsidR="00627DB8">
              <w:rPr>
                <w:b/>
                <w:bCs/>
              </w:rPr>
              <w:t>  (0)</w:t>
            </w:r>
          </w:p>
        </w:tc>
        <w:tc>
          <w:tcPr>
            <w:tcW w:w="0" w:type="auto"/>
            <w:vAlign w:val="center"/>
            <w:hideMark/>
          </w:tcPr>
          <w:p w:rsidR="00627DB8" w:rsidRDefault="00627DB8">
            <w:pPr>
              <w:rPr>
                <w:rFonts w:ascii="굴림" w:eastAsia="굴림" w:hAnsi="굴림" w:cs="굴림"/>
                <w:sz w:val="24"/>
                <w:szCs w:val="24"/>
              </w:rPr>
            </w:pPr>
            <w:r>
              <w:t>2009/10/02</w:t>
            </w:r>
          </w:p>
        </w:tc>
      </w:tr>
    </w:tbl>
    <w:p w:rsidR="00627DB8" w:rsidRDefault="00627DB8" w:rsidP="00627DB8">
      <w:pPr>
        <w:rPr>
          <w:color w:val="000000"/>
          <w:sz w:val="27"/>
          <w:szCs w:val="27"/>
        </w:rPr>
      </w:pPr>
      <w:r>
        <w:rPr>
          <w:rStyle w:val="tagtext"/>
          <w:rFonts w:hint="eastAsia"/>
          <w:color w:val="000000"/>
          <w:sz w:val="27"/>
          <w:szCs w:val="27"/>
        </w:rPr>
        <w:t>TAG</w:t>
      </w:r>
      <w:r>
        <w:rPr>
          <w:rStyle w:val="apple-converted-space"/>
          <w:rFonts w:hint="eastAsia"/>
          <w:color w:val="000000"/>
          <w:sz w:val="27"/>
          <w:szCs w:val="27"/>
        </w:rPr>
        <w:t> </w:t>
      </w:r>
      <w:hyperlink r:id="rId756" w:history="1">
        <w:r>
          <w:rPr>
            <w:rStyle w:val="a4"/>
            <w:rFonts w:hint="eastAsia"/>
            <w:sz w:val="27"/>
            <w:szCs w:val="27"/>
          </w:rPr>
          <w:t>AssetManager</w:t>
        </w:r>
      </w:hyperlink>
    </w:p>
    <w:p w:rsidR="00627DB8" w:rsidRDefault="00153F68" w:rsidP="00627DB8">
      <w:pPr>
        <w:rPr>
          <w:color w:val="000000"/>
          <w:sz w:val="27"/>
          <w:szCs w:val="27"/>
        </w:rPr>
      </w:pPr>
      <w:hyperlink r:id="rId757" w:anchor="tb" w:history="1">
        <w:r w:rsidR="00627DB8">
          <w:rPr>
            <w:rStyle w:val="a4"/>
            <w:rFonts w:hint="eastAsia"/>
            <w:sz w:val="27"/>
            <w:szCs w:val="27"/>
          </w:rPr>
          <w:t>Tracback</w:t>
        </w:r>
        <w:r w:rsidR="00627DB8">
          <w:rPr>
            <w:rStyle w:val="apple-converted-space"/>
            <w:rFonts w:hint="eastAsia"/>
            <w:color w:val="0000FF"/>
            <w:sz w:val="27"/>
            <w:szCs w:val="27"/>
            <w:u w:val="single"/>
          </w:rPr>
          <w:t> </w:t>
        </w:r>
        <w:r w:rsidR="00627DB8">
          <w:rPr>
            <w:rStyle w:val="cnt"/>
            <w:rFonts w:hint="eastAsia"/>
            <w:color w:val="0000FF"/>
            <w:sz w:val="27"/>
            <w:szCs w:val="27"/>
            <w:u w:val="single"/>
          </w:rPr>
          <w:t>0</w:t>
        </w:r>
      </w:hyperlink>
      <w:r w:rsidR="00627DB8">
        <w:rPr>
          <w:rStyle w:val="apple-converted-space"/>
          <w:rFonts w:hint="eastAsia"/>
          <w:color w:val="000000"/>
          <w:sz w:val="27"/>
          <w:szCs w:val="27"/>
        </w:rPr>
        <w:t> </w:t>
      </w:r>
      <w:hyperlink r:id="rId758" w:anchor="rp" w:history="1">
        <w:r w:rsidR="00627DB8">
          <w:rPr>
            <w:rStyle w:val="a4"/>
            <w:rFonts w:hint="eastAsia"/>
            <w:sz w:val="27"/>
            <w:szCs w:val="27"/>
          </w:rPr>
          <w:t>Comment</w:t>
        </w:r>
        <w:r w:rsidR="00627DB8">
          <w:rPr>
            <w:rStyle w:val="apple-converted-space"/>
            <w:rFonts w:hint="eastAsia"/>
            <w:color w:val="0000FF"/>
            <w:sz w:val="27"/>
            <w:szCs w:val="27"/>
            <w:u w:val="single"/>
          </w:rPr>
          <w:t> </w:t>
        </w:r>
        <w:r w:rsidR="00627DB8">
          <w:rPr>
            <w:rStyle w:val="cnt"/>
            <w:rFonts w:hint="eastAsia"/>
            <w:color w:val="0000FF"/>
            <w:sz w:val="27"/>
            <w:szCs w:val="27"/>
            <w:u w:val="single"/>
          </w:rPr>
          <w:t>1</w:t>
        </w:r>
      </w:hyperlink>
    </w:p>
    <w:p w:rsidR="00627DB8" w:rsidRDefault="00627DB8" w:rsidP="00627DB8">
      <w:pPr>
        <w:rPr>
          <w:color w:val="000000"/>
          <w:sz w:val="27"/>
          <w:szCs w:val="27"/>
        </w:rPr>
      </w:pPr>
      <w:r>
        <w:rPr>
          <w:rFonts w:hint="eastAsia"/>
          <w:color w:val="000000"/>
          <w:sz w:val="27"/>
          <w:szCs w:val="27"/>
        </w:rPr>
        <w:t>?이전 </w:t>
      </w:r>
      <w:r>
        <w:rPr>
          <w:rStyle w:val="apple-converted-space"/>
          <w:rFonts w:hint="eastAsia"/>
          <w:color w:val="000000"/>
          <w:sz w:val="27"/>
          <w:szCs w:val="27"/>
        </w:rPr>
        <w:t> </w:t>
      </w:r>
      <w:r>
        <w:rPr>
          <w:rStyle w:val="selected"/>
          <w:rFonts w:hint="eastAsia"/>
          <w:color w:val="000000"/>
          <w:sz w:val="27"/>
          <w:szCs w:val="27"/>
        </w:rPr>
        <w:t>1</w:t>
      </w:r>
      <w:r>
        <w:rPr>
          <w:rStyle w:val="apple-converted-space"/>
          <w:rFonts w:hint="eastAsia"/>
          <w:color w:val="000000"/>
          <w:sz w:val="27"/>
          <w:szCs w:val="27"/>
        </w:rPr>
        <w:t> </w:t>
      </w:r>
      <w:r>
        <w:rPr>
          <w:rFonts w:hint="eastAsia"/>
          <w:color w:val="000000"/>
          <w:sz w:val="27"/>
          <w:szCs w:val="27"/>
        </w:rPr>
        <w:t> 다음?</w:t>
      </w:r>
    </w:p>
    <w:p w:rsidR="00627DB8" w:rsidRDefault="00627DB8">
      <w:pPr>
        <w:widowControl/>
        <w:wordWrap/>
        <w:autoSpaceDE/>
        <w:autoSpaceDN/>
        <w:jc w:val="left"/>
        <w:rPr>
          <w:rFonts w:ascii="Courier New" w:hAnsi="Courier New" w:cs="Courier New"/>
          <w:color w:val="666666"/>
          <w:sz w:val="30"/>
          <w:szCs w:val="16"/>
        </w:rPr>
      </w:pPr>
      <w:r>
        <w:rPr>
          <w:rFonts w:ascii="Courier New" w:hAnsi="Courier New" w:cs="Courier New"/>
          <w:color w:val="666666"/>
          <w:sz w:val="30"/>
          <w:szCs w:val="16"/>
        </w:rPr>
        <w:br w:type="page"/>
      </w:r>
      <w:hyperlink r:id="rId759" w:history="1">
        <w:r>
          <w:rPr>
            <w:rStyle w:val="a4"/>
          </w:rPr>
          <w:t>http://toriworks.tistory.com/tag/AssetManager</w:t>
        </w:r>
      </w:hyperlink>
    </w:p>
    <w:p w:rsidR="00627DB8" w:rsidRDefault="00627DB8" w:rsidP="00627DB8">
      <w:pPr>
        <w:shd w:val="clear" w:color="auto" w:fill="090908"/>
        <w:spacing w:line="127" w:lineRule="atLeast"/>
        <w:rPr>
          <w:rFonts w:ascii="dotum" w:eastAsia="돋움" w:hAnsi="dotum" w:hint="eastAsia"/>
          <w:color w:val="F0C43F"/>
          <w:sz w:val="13"/>
          <w:szCs w:val="13"/>
        </w:rPr>
      </w:pPr>
      <w:r>
        <w:rPr>
          <w:rFonts w:ascii="dotum" w:eastAsia="돋움" w:hAnsi="dotum"/>
          <w:color w:val="F0C43F"/>
          <w:sz w:val="13"/>
          <w:szCs w:val="13"/>
        </w:rPr>
        <w:t>2010/05/27 09:30</w:t>
      </w:r>
    </w:p>
    <w:p w:rsidR="00627DB8" w:rsidRDefault="00153F68" w:rsidP="00627DB8">
      <w:pPr>
        <w:pStyle w:val="2"/>
        <w:spacing w:before="0" w:beforeAutospacing="0" w:after="0" w:afterAutospacing="0" w:line="207" w:lineRule="atLeast"/>
        <w:rPr>
          <w:rFonts w:ascii="돋움" w:eastAsia="돋움" w:hAnsi="돋움"/>
          <w:color w:val="000000"/>
        </w:rPr>
      </w:pPr>
      <w:hyperlink r:id="rId760" w:history="1">
        <w:r w:rsidR="00627DB8">
          <w:rPr>
            <w:rStyle w:val="a4"/>
            <w:rFonts w:ascii="dotum" w:eastAsia="돋움" w:hAnsi="dotum"/>
            <w:color w:val="F0C43F"/>
            <w:sz w:val="21"/>
            <w:szCs w:val="21"/>
            <w:u w:val="none"/>
          </w:rPr>
          <w:t>안드로이드</w:t>
        </w:r>
        <w:r w:rsidR="00627DB8">
          <w:rPr>
            <w:rStyle w:val="a4"/>
            <w:rFonts w:ascii="dotum" w:eastAsia="돋움" w:hAnsi="dotum"/>
            <w:color w:val="F0C43F"/>
            <w:sz w:val="21"/>
            <w:szCs w:val="21"/>
            <w:u w:val="none"/>
          </w:rPr>
          <w:t xml:space="preserve"> </w:t>
        </w:r>
        <w:r w:rsidR="00627DB8">
          <w:rPr>
            <w:rStyle w:val="a4"/>
            <w:rFonts w:ascii="dotum" w:eastAsia="돋움" w:hAnsi="dotum"/>
            <w:color w:val="F0C43F"/>
            <w:sz w:val="21"/>
            <w:szCs w:val="21"/>
            <w:u w:val="none"/>
          </w:rPr>
          <w:t>글꼴</w:t>
        </w:r>
        <w:r w:rsidR="00627DB8">
          <w:rPr>
            <w:rStyle w:val="a4"/>
            <w:rFonts w:ascii="dotum" w:eastAsia="돋움" w:hAnsi="dotum"/>
            <w:color w:val="F0C43F"/>
            <w:sz w:val="21"/>
            <w:szCs w:val="21"/>
            <w:u w:val="none"/>
          </w:rPr>
          <w:t xml:space="preserve"> </w:t>
        </w:r>
        <w:r w:rsidR="00627DB8">
          <w:rPr>
            <w:rStyle w:val="a4"/>
            <w:rFonts w:ascii="dotum" w:eastAsia="돋움" w:hAnsi="dotum"/>
            <w:color w:val="F0C43F"/>
            <w:sz w:val="21"/>
            <w:szCs w:val="21"/>
            <w:u w:val="none"/>
          </w:rPr>
          <w:t>파일</w:t>
        </w:r>
        <w:r w:rsidR="00627DB8">
          <w:rPr>
            <w:rStyle w:val="a4"/>
            <w:rFonts w:ascii="dotum" w:eastAsia="돋움" w:hAnsi="dotum"/>
            <w:color w:val="F0C43F"/>
            <w:sz w:val="21"/>
            <w:szCs w:val="21"/>
            <w:u w:val="none"/>
          </w:rPr>
          <w:t xml:space="preserve"> </w:t>
        </w:r>
        <w:r w:rsidR="00627DB8">
          <w:rPr>
            <w:rStyle w:val="a4"/>
            <w:rFonts w:ascii="dotum" w:eastAsia="돋움" w:hAnsi="dotum"/>
            <w:color w:val="F0C43F"/>
            <w:sz w:val="21"/>
            <w:szCs w:val="21"/>
            <w:u w:val="none"/>
          </w:rPr>
          <w:t>설치</w:t>
        </w:r>
        <w:r w:rsidR="00627DB8">
          <w:rPr>
            <w:rStyle w:val="a4"/>
            <w:rFonts w:ascii="dotum" w:eastAsia="돋움" w:hAnsi="dotum"/>
            <w:color w:val="F0C43F"/>
            <w:sz w:val="21"/>
            <w:szCs w:val="21"/>
            <w:u w:val="none"/>
          </w:rPr>
          <w:t xml:space="preserve"> </w:t>
        </w:r>
        <w:r w:rsidR="00627DB8">
          <w:rPr>
            <w:rStyle w:val="a4"/>
            <w:rFonts w:ascii="dotum" w:eastAsia="돋움" w:hAnsi="dotum"/>
            <w:color w:val="F0C43F"/>
            <w:sz w:val="21"/>
            <w:szCs w:val="21"/>
            <w:u w:val="none"/>
          </w:rPr>
          <w:t>위치</w:t>
        </w:r>
        <w:r w:rsidR="00627DB8">
          <w:rPr>
            <w:rStyle w:val="a4"/>
            <w:rFonts w:ascii="dotum" w:eastAsia="돋움" w:hAnsi="dotum"/>
            <w:color w:val="F0C43F"/>
            <w:sz w:val="21"/>
            <w:szCs w:val="21"/>
            <w:u w:val="none"/>
          </w:rPr>
          <w:t xml:space="preserve"> ( assets/fonts ) </w:t>
        </w:r>
        <w:r w:rsidR="00627DB8">
          <w:rPr>
            <w:rStyle w:val="a4"/>
            <w:rFonts w:ascii="dotum" w:eastAsia="돋움" w:hAnsi="dotum"/>
            <w:color w:val="F0C43F"/>
            <w:sz w:val="21"/>
            <w:szCs w:val="21"/>
            <w:u w:val="none"/>
          </w:rPr>
          <w:t>및</w:t>
        </w:r>
        <w:r w:rsidR="00627DB8">
          <w:rPr>
            <w:rStyle w:val="a4"/>
            <w:rFonts w:ascii="dotum" w:eastAsia="돋움" w:hAnsi="dotum"/>
            <w:color w:val="F0C43F"/>
            <w:sz w:val="21"/>
            <w:szCs w:val="21"/>
            <w:u w:val="none"/>
          </w:rPr>
          <w:t xml:space="preserve"> </w:t>
        </w:r>
        <w:r w:rsidR="00627DB8">
          <w:rPr>
            <w:rStyle w:val="a4"/>
            <w:rFonts w:ascii="dotum" w:eastAsia="돋움" w:hAnsi="dotum"/>
            <w:color w:val="F0C43F"/>
            <w:sz w:val="21"/>
            <w:szCs w:val="21"/>
            <w:u w:val="none"/>
          </w:rPr>
          <w:t>사용예</w:t>
        </w:r>
      </w:hyperlink>
    </w:p>
    <w:p w:rsidR="00627DB8" w:rsidRDefault="00153F68" w:rsidP="00627DB8">
      <w:pPr>
        <w:spacing w:line="127" w:lineRule="atLeast"/>
        <w:rPr>
          <w:rFonts w:ascii="dotum" w:eastAsia="돋움" w:hAnsi="dotum" w:hint="eastAsia"/>
          <w:color w:val="5E5E58"/>
          <w:sz w:val="13"/>
          <w:szCs w:val="13"/>
        </w:rPr>
      </w:pPr>
      <w:hyperlink r:id="rId761" w:history="1">
        <w:r w:rsidR="00627DB8">
          <w:rPr>
            <w:rStyle w:val="a4"/>
            <w:rFonts w:ascii="dotum" w:eastAsia="돋움" w:hAnsi="dotum"/>
            <w:color w:val="5E5E58"/>
            <w:sz w:val="13"/>
            <w:szCs w:val="13"/>
            <w:u w:val="none"/>
          </w:rPr>
          <w:t>Android/View &amp; Wiget</w:t>
        </w:r>
      </w:hyperlink>
    </w:p>
    <w:tbl>
      <w:tblPr>
        <w:tblW w:w="0" w:type="auto"/>
        <w:tblCellMar>
          <w:left w:w="0" w:type="dxa"/>
          <w:right w:w="0" w:type="dxa"/>
        </w:tblCellMar>
        <w:tblLook w:val="04A0"/>
      </w:tblPr>
      <w:tblGrid>
        <w:gridCol w:w="6750"/>
      </w:tblGrid>
      <w:tr w:rsidR="00627DB8" w:rsidTr="00627DB8">
        <w:tc>
          <w:tcPr>
            <w:tcW w:w="0" w:type="auto"/>
            <w:vAlign w:val="center"/>
            <w:hideMark/>
          </w:tcPr>
          <w:p w:rsidR="00627DB8" w:rsidRDefault="00627DB8">
            <w:pPr>
              <w:rPr>
                <w:rFonts w:ascii="굴림" w:eastAsia="굴림" w:hAnsi="굴림" w:cs="굴림"/>
                <w:sz w:val="24"/>
                <w:szCs w:val="24"/>
              </w:rPr>
            </w:pPr>
            <w:r>
              <w:rPr>
                <w:noProof/>
              </w:rPr>
              <w:drawing>
                <wp:inline distT="0" distB="0" distL="0" distR="0">
                  <wp:extent cx="4264660" cy="2882265"/>
                  <wp:effectExtent l="19050" t="0" r="2540" b="0"/>
                  <wp:docPr id="220" name="그림 24" descr="http://cfile22.uf.tistory.com/image/17356A264BFDBCBA4CFD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cfile22.uf.tistory.com/image/17356A264BFDBCBA4CFDF8"/>
                          <pic:cNvPicPr>
                            <a:picLocks noChangeAspect="1" noChangeArrowheads="1"/>
                          </pic:cNvPicPr>
                        </pic:nvPicPr>
                        <pic:blipFill>
                          <a:blip r:embed="rId762"/>
                          <a:srcRect/>
                          <a:stretch>
                            <a:fillRect/>
                          </a:stretch>
                        </pic:blipFill>
                        <pic:spPr bwMode="auto">
                          <a:xfrm>
                            <a:off x="0" y="0"/>
                            <a:ext cx="4264660" cy="2882265"/>
                          </a:xfrm>
                          <a:prstGeom prst="rect">
                            <a:avLst/>
                          </a:prstGeom>
                          <a:noFill/>
                          <a:ln w="9525">
                            <a:noFill/>
                            <a:miter lim="800000"/>
                            <a:headEnd/>
                            <a:tailEnd/>
                          </a:ln>
                        </pic:spPr>
                      </pic:pic>
                    </a:graphicData>
                  </a:graphic>
                </wp:inline>
              </w:drawing>
            </w:r>
          </w:p>
        </w:tc>
      </w:tr>
    </w:tbl>
    <w:p w:rsidR="00627DB8" w:rsidRDefault="00627DB8" w:rsidP="00627DB8">
      <w:pPr>
        <w:rPr>
          <w:rFonts w:ascii="dotum" w:eastAsia="돋움" w:hAnsi="dotum" w:hint="eastAsia"/>
          <w:color w:val="888880"/>
          <w:sz w:val="14"/>
          <w:szCs w:val="14"/>
        </w:rPr>
      </w:pPr>
    </w:p>
    <w:p w:rsidR="00627DB8" w:rsidRDefault="00627DB8" w:rsidP="00627DB8">
      <w:pPr>
        <w:rPr>
          <w:rFonts w:ascii="dotum" w:eastAsia="돋움" w:hAnsi="dotum" w:hint="eastAsia"/>
          <w:color w:val="888880"/>
          <w:sz w:val="14"/>
          <w:szCs w:val="14"/>
        </w:rPr>
      </w:pPr>
    </w:p>
    <w:p w:rsidR="00627DB8" w:rsidRDefault="00627DB8" w:rsidP="00627DB8">
      <w:pPr>
        <w:pStyle w:val="a3"/>
        <w:shd w:val="clear" w:color="auto" w:fill="FEDEC7"/>
        <w:spacing w:before="0" w:beforeAutospacing="0" w:after="0" w:afterAutospacing="0"/>
        <w:rPr>
          <w:rFonts w:ascii="dotum" w:eastAsia="돋움" w:hAnsi="dotum" w:hint="eastAsia"/>
          <w:color w:val="888880"/>
          <w:sz w:val="14"/>
          <w:szCs w:val="14"/>
        </w:rPr>
      </w:pPr>
      <w:r>
        <w:rPr>
          <w:rFonts w:ascii="dotum" w:eastAsia="돋움" w:hAnsi="dotum"/>
          <w:color w:val="888880"/>
        </w:rPr>
        <w:t>사용예</w:t>
      </w:r>
      <w:r>
        <w:rPr>
          <w:rFonts w:ascii="dotum" w:eastAsia="돋움" w:hAnsi="dotum"/>
          <w:color w:val="888880"/>
        </w:rPr>
        <w:t xml:space="preserve"> )</w:t>
      </w:r>
    </w:p>
    <w:p w:rsidR="00627DB8" w:rsidRDefault="00627DB8" w:rsidP="00627DB8">
      <w:pPr>
        <w:pStyle w:val="a3"/>
        <w:shd w:val="clear" w:color="auto" w:fill="FEDEC7"/>
        <w:spacing w:before="0" w:beforeAutospacing="0" w:after="0" w:afterAutospacing="0"/>
        <w:ind w:left="706" w:hanging="706"/>
        <w:textAlignment w:val="baseline"/>
        <w:rPr>
          <w:rFonts w:ascii="dotum" w:eastAsia="돋움" w:hAnsi="dotum" w:hint="eastAsia"/>
          <w:color w:val="888880"/>
          <w:sz w:val="14"/>
          <w:szCs w:val="14"/>
        </w:rPr>
      </w:pPr>
      <w:r>
        <w:rPr>
          <w:rFonts w:hint="eastAsia"/>
          <w:b/>
          <w:bCs/>
          <w:color w:val="000000"/>
        </w:rPr>
        <w:t>Typeface face =Typeface.</w:t>
      </w:r>
      <w:r>
        <w:rPr>
          <w:rFonts w:hint="eastAsia"/>
          <w:b/>
          <w:bCs/>
          <w:i/>
          <w:iCs/>
          <w:color w:val="000000"/>
        </w:rPr>
        <w:t>createFromAsset</w:t>
      </w:r>
      <w:r>
        <w:rPr>
          <w:rFonts w:hint="eastAsia"/>
          <w:b/>
          <w:bCs/>
          <w:color w:val="000000"/>
        </w:rPr>
        <w:t>(getAssets(),"fonts/H2SA1M.TTF");</w:t>
      </w:r>
    </w:p>
    <w:p w:rsidR="00627DB8" w:rsidRDefault="00627DB8" w:rsidP="00627DB8">
      <w:pPr>
        <w:pStyle w:val="a3"/>
        <w:shd w:val="clear" w:color="auto" w:fill="FEDEC7"/>
        <w:spacing w:before="0" w:beforeAutospacing="0" w:after="0" w:afterAutospacing="0"/>
        <w:ind w:left="706" w:hanging="706"/>
        <w:textAlignment w:val="baseline"/>
        <w:rPr>
          <w:rFonts w:ascii="dotum" w:eastAsia="돋움" w:hAnsi="dotum" w:hint="eastAsia"/>
          <w:color w:val="888880"/>
          <w:sz w:val="14"/>
          <w:szCs w:val="14"/>
        </w:rPr>
      </w:pPr>
      <w:r>
        <w:rPr>
          <w:rFonts w:ascii="dotum" w:eastAsia="돋움" w:hAnsi="dotum"/>
          <w:color w:val="888880"/>
          <w:sz w:val="14"/>
          <w:szCs w:val="14"/>
        </w:rPr>
        <w:t> </w:t>
      </w:r>
    </w:p>
    <w:p w:rsidR="00627DB8" w:rsidRDefault="00627DB8" w:rsidP="00627DB8">
      <w:pPr>
        <w:pStyle w:val="a3"/>
        <w:shd w:val="clear" w:color="auto" w:fill="FEDEC7"/>
        <w:spacing w:before="0" w:beforeAutospacing="0" w:after="0" w:afterAutospacing="0"/>
        <w:ind w:left="706" w:hanging="706"/>
        <w:textAlignment w:val="baseline"/>
        <w:rPr>
          <w:rFonts w:ascii="dotum" w:eastAsia="돋움" w:hAnsi="dotum" w:hint="eastAsia"/>
          <w:color w:val="888880"/>
          <w:sz w:val="14"/>
          <w:szCs w:val="14"/>
        </w:rPr>
      </w:pPr>
      <w:r>
        <w:rPr>
          <w:rStyle w:val="a8"/>
          <w:rFonts w:hint="eastAsia"/>
          <w:color w:val="000000"/>
          <w:sz w:val="20"/>
          <w:szCs w:val="20"/>
        </w:rPr>
        <w:t>코드 에서 설정하기</w:t>
      </w:r>
    </w:p>
    <w:p w:rsidR="00627DB8" w:rsidRDefault="00627DB8" w:rsidP="00627DB8">
      <w:pPr>
        <w:pStyle w:val="a3"/>
        <w:shd w:val="clear" w:color="auto" w:fill="FEDEC7"/>
        <w:spacing w:before="0" w:beforeAutospacing="0" w:after="0" w:afterAutospacing="0"/>
        <w:ind w:left="706" w:hanging="706"/>
        <w:textAlignment w:val="baseline"/>
        <w:rPr>
          <w:rFonts w:ascii="dotum" w:eastAsia="돋움" w:hAnsi="dotum" w:hint="eastAsia"/>
          <w:color w:val="888880"/>
          <w:sz w:val="14"/>
          <w:szCs w:val="14"/>
        </w:rPr>
      </w:pPr>
      <w:r>
        <w:rPr>
          <w:rStyle w:val="a8"/>
          <w:rFonts w:hint="eastAsia"/>
          <w:color w:val="000000"/>
          <w:sz w:val="20"/>
          <w:szCs w:val="20"/>
        </w:rPr>
        <w:t>TextView tv = (TextView) findViewById( R.id.textv );</w:t>
      </w:r>
    </w:p>
    <w:p w:rsidR="00627DB8" w:rsidRDefault="00627DB8" w:rsidP="00627DB8">
      <w:pPr>
        <w:pStyle w:val="a3"/>
        <w:shd w:val="clear" w:color="auto" w:fill="FEDEC7"/>
        <w:spacing w:before="0" w:beforeAutospacing="0" w:after="0" w:afterAutospacing="0"/>
        <w:ind w:left="706" w:hanging="706"/>
        <w:textAlignment w:val="baseline"/>
        <w:rPr>
          <w:rFonts w:ascii="dotum" w:eastAsia="돋움" w:hAnsi="dotum" w:hint="eastAsia"/>
          <w:color w:val="888880"/>
          <w:sz w:val="14"/>
          <w:szCs w:val="14"/>
        </w:rPr>
      </w:pPr>
      <w:r>
        <w:rPr>
          <w:rStyle w:val="a8"/>
          <w:rFonts w:hint="eastAsia"/>
          <w:color w:val="000000"/>
          <w:sz w:val="20"/>
          <w:szCs w:val="20"/>
        </w:rPr>
        <w:t>tv.setTypeface( Typeface.create(Typeface.SERIF,Typeface.ITALIC ) );  </w:t>
      </w:r>
    </w:p>
    <w:p w:rsidR="00627DB8" w:rsidRDefault="00627DB8" w:rsidP="00627DB8">
      <w:pPr>
        <w:rPr>
          <w:rFonts w:ascii="dotum" w:eastAsia="돋움" w:hAnsi="dotum" w:hint="eastAsia"/>
          <w:color w:val="888880"/>
          <w:sz w:val="14"/>
          <w:szCs w:val="14"/>
        </w:rPr>
      </w:pPr>
    </w:p>
    <w:p w:rsidR="00627DB8" w:rsidRDefault="00627DB8" w:rsidP="00627DB8">
      <w:pPr>
        <w:pStyle w:val="4"/>
        <w:ind w:left="1193" w:hanging="393"/>
        <w:rPr>
          <w:rFonts w:ascii="dotum" w:eastAsia="돋움" w:hAnsi="dotum" w:hint="eastAsia"/>
          <w:color w:val="888880"/>
          <w:sz w:val="24"/>
          <w:szCs w:val="24"/>
        </w:rPr>
      </w:pPr>
      <w:r>
        <w:rPr>
          <w:rFonts w:ascii="dotum" w:eastAsia="돋움" w:hAnsi="dotum"/>
          <w:color w:val="888880"/>
        </w:rPr>
        <w:t>'</w:t>
      </w:r>
      <w:hyperlink r:id="rId763" w:history="1">
        <w:r>
          <w:rPr>
            <w:rStyle w:val="a4"/>
            <w:rFonts w:ascii="dotum" w:eastAsia="돋움" w:hAnsi="dotum"/>
            <w:b w:val="0"/>
            <w:bCs w:val="0"/>
            <w:sz w:val="14"/>
            <w:szCs w:val="14"/>
            <w:u w:val="none"/>
          </w:rPr>
          <w:t>Android</w:t>
        </w:r>
      </w:hyperlink>
      <w:r>
        <w:rPr>
          <w:rFonts w:ascii="dotum" w:eastAsia="돋움" w:hAnsi="dotum"/>
          <w:color w:val="888880"/>
        </w:rPr>
        <w:t> &gt; </w:t>
      </w:r>
      <w:hyperlink r:id="rId764" w:history="1">
        <w:r>
          <w:rPr>
            <w:rStyle w:val="a4"/>
            <w:rFonts w:ascii="dotum" w:eastAsia="돋움" w:hAnsi="dotum"/>
            <w:b w:val="0"/>
            <w:bCs w:val="0"/>
            <w:sz w:val="14"/>
            <w:szCs w:val="14"/>
            <w:u w:val="none"/>
          </w:rPr>
          <w:t>View &amp; Wiget</w:t>
        </w:r>
      </w:hyperlink>
      <w:r>
        <w:rPr>
          <w:rFonts w:ascii="dotum" w:eastAsia="돋움" w:hAnsi="dotum"/>
          <w:color w:val="888880"/>
        </w:rPr>
        <w:t xml:space="preserve">' </w:t>
      </w:r>
      <w:r>
        <w:rPr>
          <w:rFonts w:ascii="dotum" w:eastAsia="돋움" w:hAnsi="dotum"/>
          <w:color w:val="888880"/>
        </w:rPr>
        <w:t>카테고리의</w:t>
      </w:r>
      <w:r>
        <w:rPr>
          <w:rFonts w:ascii="dotum" w:eastAsia="돋움" w:hAnsi="dotum"/>
          <w:color w:val="888880"/>
        </w:rPr>
        <w:t xml:space="preserve"> </w:t>
      </w:r>
      <w:r>
        <w:rPr>
          <w:rFonts w:ascii="dotum" w:eastAsia="돋움" w:hAnsi="dotum"/>
          <w:color w:val="888880"/>
        </w:rPr>
        <w:t>다른</w:t>
      </w:r>
      <w:r>
        <w:rPr>
          <w:rFonts w:ascii="dotum" w:eastAsia="돋움" w:hAnsi="dotum"/>
          <w:color w:val="888880"/>
        </w:rPr>
        <w:t xml:space="preserve"> </w:t>
      </w:r>
      <w:r>
        <w:rPr>
          <w:rFonts w:ascii="dotum" w:eastAsia="돋움" w:hAnsi="dotum"/>
          <w:color w:val="888880"/>
        </w:rPr>
        <w:t>글</w:t>
      </w:r>
    </w:p>
    <w:tbl>
      <w:tblPr>
        <w:tblW w:w="7926" w:type="dxa"/>
        <w:tblCellMar>
          <w:left w:w="0" w:type="dxa"/>
          <w:right w:w="0" w:type="dxa"/>
        </w:tblCellMar>
        <w:tblLook w:val="04A0"/>
      </w:tblPr>
      <w:tblGrid>
        <w:gridCol w:w="7120"/>
        <w:gridCol w:w="806"/>
      </w:tblGrid>
      <w:tr w:rsidR="00627DB8" w:rsidTr="00627DB8">
        <w:tc>
          <w:tcPr>
            <w:tcW w:w="0" w:type="auto"/>
            <w:vAlign w:val="center"/>
            <w:hideMark/>
          </w:tcPr>
          <w:p w:rsidR="00627DB8" w:rsidRDefault="00153F68">
            <w:pPr>
              <w:rPr>
                <w:rFonts w:ascii="굴림" w:eastAsia="굴림" w:hAnsi="굴림" w:cs="굴림"/>
                <w:sz w:val="24"/>
                <w:szCs w:val="24"/>
              </w:rPr>
            </w:pPr>
            <w:hyperlink r:id="rId765" w:history="1">
              <w:r w:rsidR="00627DB8">
                <w:rPr>
                  <w:rStyle w:val="a4"/>
                  <w:rFonts w:ascii="dotum" w:hAnsi="dotum"/>
                  <w:color w:val="F0C43F"/>
                  <w:sz w:val="14"/>
                  <w:szCs w:val="14"/>
                  <w:u w:val="none"/>
                </w:rPr>
                <w:t>여러</w:t>
              </w:r>
              <w:r w:rsidR="00627DB8">
                <w:rPr>
                  <w:rStyle w:val="a4"/>
                  <w:rFonts w:ascii="dotum" w:hAnsi="dotum"/>
                  <w:color w:val="F0C43F"/>
                  <w:sz w:val="14"/>
                  <w:szCs w:val="14"/>
                  <w:u w:val="none"/>
                </w:rPr>
                <w:t xml:space="preserve"> </w:t>
              </w:r>
              <w:r w:rsidR="00627DB8">
                <w:rPr>
                  <w:rStyle w:val="a4"/>
                  <w:rFonts w:ascii="dotum" w:hAnsi="dotum"/>
                  <w:color w:val="F0C43F"/>
                  <w:sz w:val="14"/>
                  <w:szCs w:val="14"/>
                  <w:u w:val="none"/>
                </w:rPr>
                <w:t>해상도</w:t>
              </w:r>
              <w:r w:rsidR="00627DB8">
                <w:rPr>
                  <w:rStyle w:val="a4"/>
                  <w:rFonts w:ascii="dotum" w:hAnsi="dotum"/>
                  <w:color w:val="F0C43F"/>
                  <w:sz w:val="14"/>
                  <w:szCs w:val="14"/>
                  <w:u w:val="none"/>
                </w:rPr>
                <w:t xml:space="preserve">, </w:t>
              </w:r>
              <w:r w:rsidR="00627DB8">
                <w:rPr>
                  <w:rStyle w:val="a4"/>
                  <w:rFonts w:ascii="dotum" w:hAnsi="dotum"/>
                  <w:color w:val="F0C43F"/>
                  <w:sz w:val="14"/>
                  <w:szCs w:val="14"/>
                  <w:u w:val="none"/>
                </w:rPr>
                <w:t>화면에</w:t>
              </w:r>
              <w:r w:rsidR="00627DB8">
                <w:rPr>
                  <w:rStyle w:val="a4"/>
                  <w:rFonts w:ascii="dotum" w:hAnsi="dotum"/>
                  <w:color w:val="F0C43F"/>
                  <w:sz w:val="14"/>
                  <w:szCs w:val="14"/>
                  <w:u w:val="none"/>
                </w:rPr>
                <w:t xml:space="preserve"> </w:t>
              </w:r>
              <w:r w:rsidR="00627DB8">
                <w:rPr>
                  <w:rStyle w:val="a4"/>
                  <w:rFonts w:ascii="dotum" w:hAnsi="dotum"/>
                  <w:color w:val="F0C43F"/>
                  <w:sz w:val="14"/>
                  <w:szCs w:val="14"/>
                  <w:u w:val="none"/>
                </w:rPr>
                <w:t>대한</w:t>
              </w:r>
              <w:r w:rsidR="00627DB8">
                <w:rPr>
                  <w:rStyle w:val="a4"/>
                  <w:rFonts w:ascii="dotum" w:hAnsi="dotum"/>
                  <w:color w:val="F0C43F"/>
                  <w:sz w:val="14"/>
                  <w:szCs w:val="14"/>
                  <w:u w:val="none"/>
                </w:rPr>
                <w:t xml:space="preserve"> </w:t>
              </w:r>
              <w:r w:rsidR="00627DB8">
                <w:rPr>
                  <w:rStyle w:val="a4"/>
                  <w:rFonts w:ascii="dotum" w:hAnsi="dotum"/>
                  <w:color w:val="F0C43F"/>
                  <w:sz w:val="14"/>
                  <w:szCs w:val="14"/>
                  <w:u w:val="none"/>
                </w:rPr>
                <w:t>부분을</w:t>
              </w:r>
              <w:r w:rsidR="00627DB8">
                <w:rPr>
                  <w:rStyle w:val="a4"/>
                  <w:rFonts w:ascii="dotum" w:hAnsi="dotum"/>
                  <w:color w:val="F0C43F"/>
                  <w:sz w:val="14"/>
                  <w:szCs w:val="14"/>
                  <w:u w:val="none"/>
                </w:rPr>
                <w:t xml:space="preserve"> </w:t>
              </w:r>
              <w:r w:rsidR="00627DB8">
                <w:rPr>
                  <w:rStyle w:val="a4"/>
                  <w:rFonts w:ascii="dotum" w:hAnsi="dotum"/>
                  <w:color w:val="F0C43F"/>
                  <w:sz w:val="14"/>
                  <w:szCs w:val="14"/>
                  <w:u w:val="none"/>
                </w:rPr>
                <w:t>고려한</w:t>
              </w:r>
              <w:r w:rsidR="00627DB8">
                <w:rPr>
                  <w:rStyle w:val="a4"/>
                  <w:rFonts w:ascii="dotum" w:hAnsi="dotum"/>
                  <w:color w:val="F0C43F"/>
                  <w:sz w:val="14"/>
                  <w:szCs w:val="14"/>
                  <w:u w:val="none"/>
                </w:rPr>
                <w:t xml:space="preserve"> </w:t>
              </w:r>
              <w:r w:rsidR="00627DB8">
                <w:rPr>
                  <w:rStyle w:val="a4"/>
                  <w:rFonts w:ascii="dotum" w:hAnsi="dotum"/>
                  <w:color w:val="F0C43F"/>
                  <w:sz w:val="14"/>
                  <w:szCs w:val="14"/>
                  <w:u w:val="none"/>
                </w:rPr>
                <w:t>개발</w:t>
              </w:r>
            </w:hyperlink>
            <w:r w:rsidR="00627DB8">
              <w:t>  </w:t>
            </w:r>
            <w:r w:rsidR="00627DB8">
              <w:rPr>
                <w:rFonts w:ascii="Tahoma" w:hAnsi="Tahoma" w:cs="Tahoma"/>
                <w:sz w:val="12"/>
                <w:szCs w:val="12"/>
              </w:rPr>
              <w:t>(0)</w:t>
            </w:r>
          </w:p>
        </w:tc>
        <w:tc>
          <w:tcPr>
            <w:tcW w:w="806" w:type="dxa"/>
            <w:vAlign w:val="center"/>
            <w:hideMark/>
          </w:tcPr>
          <w:p w:rsidR="00627DB8" w:rsidRDefault="00627DB8">
            <w:pPr>
              <w:jc w:val="right"/>
              <w:rPr>
                <w:rFonts w:ascii="굴림" w:eastAsia="굴림" w:hAnsi="굴림" w:cs="굴림"/>
                <w:sz w:val="13"/>
                <w:szCs w:val="13"/>
              </w:rPr>
            </w:pPr>
            <w:r>
              <w:rPr>
                <w:sz w:val="13"/>
                <w:szCs w:val="13"/>
              </w:rPr>
              <w:t>2010/11/11</w:t>
            </w:r>
          </w:p>
        </w:tc>
      </w:tr>
      <w:tr w:rsidR="00627DB8" w:rsidTr="00627DB8">
        <w:tc>
          <w:tcPr>
            <w:tcW w:w="0" w:type="auto"/>
            <w:vAlign w:val="center"/>
            <w:hideMark/>
          </w:tcPr>
          <w:p w:rsidR="00627DB8" w:rsidRDefault="00153F68">
            <w:pPr>
              <w:rPr>
                <w:rFonts w:ascii="굴림" w:eastAsia="굴림" w:hAnsi="굴림" w:cs="굴림"/>
                <w:sz w:val="24"/>
                <w:szCs w:val="24"/>
              </w:rPr>
            </w:pPr>
            <w:hyperlink r:id="rId766" w:history="1">
              <w:r w:rsidR="00627DB8">
                <w:rPr>
                  <w:rStyle w:val="a4"/>
                  <w:rFonts w:ascii="dotum" w:hAnsi="dotum"/>
                  <w:b/>
                  <w:bCs/>
                  <w:color w:val="F0C43F"/>
                  <w:sz w:val="14"/>
                  <w:szCs w:val="14"/>
                </w:rPr>
                <w:t>안드로이드</w:t>
              </w:r>
              <w:r w:rsidR="00627DB8">
                <w:rPr>
                  <w:rStyle w:val="a4"/>
                  <w:rFonts w:ascii="dotum" w:hAnsi="dotum"/>
                  <w:b/>
                  <w:bCs/>
                  <w:color w:val="F0C43F"/>
                  <w:sz w:val="14"/>
                  <w:szCs w:val="14"/>
                </w:rPr>
                <w:t xml:space="preserve"> </w:t>
              </w:r>
              <w:r w:rsidR="00627DB8">
                <w:rPr>
                  <w:rStyle w:val="a4"/>
                  <w:rFonts w:ascii="dotum" w:hAnsi="dotum"/>
                  <w:b/>
                  <w:bCs/>
                  <w:color w:val="F0C43F"/>
                  <w:sz w:val="14"/>
                  <w:szCs w:val="14"/>
                </w:rPr>
                <w:t>글꼴</w:t>
              </w:r>
              <w:r w:rsidR="00627DB8">
                <w:rPr>
                  <w:rStyle w:val="a4"/>
                  <w:rFonts w:ascii="dotum" w:hAnsi="dotum"/>
                  <w:b/>
                  <w:bCs/>
                  <w:color w:val="F0C43F"/>
                  <w:sz w:val="14"/>
                  <w:szCs w:val="14"/>
                </w:rPr>
                <w:t xml:space="preserve"> </w:t>
              </w:r>
              <w:r w:rsidR="00627DB8">
                <w:rPr>
                  <w:rStyle w:val="a4"/>
                  <w:rFonts w:ascii="dotum" w:hAnsi="dotum"/>
                  <w:b/>
                  <w:bCs/>
                  <w:color w:val="F0C43F"/>
                  <w:sz w:val="14"/>
                  <w:szCs w:val="14"/>
                </w:rPr>
                <w:t>파일</w:t>
              </w:r>
              <w:r w:rsidR="00627DB8">
                <w:rPr>
                  <w:rStyle w:val="a4"/>
                  <w:rFonts w:ascii="dotum" w:hAnsi="dotum"/>
                  <w:b/>
                  <w:bCs/>
                  <w:color w:val="F0C43F"/>
                  <w:sz w:val="14"/>
                  <w:szCs w:val="14"/>
                </w:rPr>
                <w:t xml:space="preserve"> </w:t>
              </w:r>
              <w:r w:rsidR="00627DB8">
                <w:rPr>
                  <w:rStyle w:val="a4"/>
                  <w:rFonts w:ascii="dotum" w:hAnsi="dotum"/>
                  <w:b/>
                  <w:bCs/>
                  <w:color w:val="F0C43F"/>
                  <w:sz w:val="14"/>
                  <w:szCs w:val="14"/>
                </w:rPr>
                <w:t>설치</w:t>
              </w:r>
              <w:r w:rsidR="00627DB8">
                <w:rPr>
                  <w:rStyle w:val="a4"/>
                  <w:rFonts w:ascii="dotum" w:hAnsi="dotum"/>
                  <w:b/>
                  <w:bCs/>
                  <w:color w:val="F0C43F"/>
                  <w:sz w:val="14"/>
                  <w:szCs w:val="14"/>
                </w:rPr>
                <w:t xml:space="preserve"> </w:t>
              </w:r>
              <w:r w:rsidR="00627DB8">
                <w:rPr>
                  <w:rStyle w:val="a4"/>
                  <w:rFonts w:ascii="dotum" w:hAnsi="dotum"/>
                  <w:b/>
                  <w:bCs/>
                  <w:color w:val="F0C43F"/>
                  <w:sz w:val="14"/>
                  <w:szCs w:val="14"/>
                </w:rPr>
                <w:t>위치</w:t>
              </w:r>
              <w:r w:rsidR="00627DB8">
                <w:rPr>
                  <w:rStyle w:val="a4"/>
                  <w:rFonts w:ascii="dotum" w:hAnsi="dotum"/>
                  <w:b/>
                  <w:bCs/>
                  <w:color w:val="F0C43F"/>
                  <w:sz w:val="14"/>
                  <w:szCs w:val="14"/>
                </w:rPr>
                <w:t xml:space="preserve"> ( assets/fonts ) </w:t>
              </w:r>
              <w:r w:rsidR="00627DB8">
                <w:rPr>
                  <w:rStyle w:val="a4"/>
                  <w:rFonts w:ascii="dotum" w:hAnsi="dotum"/>
                  <w:b/>
                  <w:bCs/>
                  <w:color w:val="F0C43F"/>
                  <w:sz w:val="14"/>
                  <w:szCs w:val="14"/>
                </w:rPr>
                <w:t>및</w:t>
              </w:r>
              <w:r w:rsidR="00627DB8">
                <w:rPr>
                  <w:rStyle w:val="a4"/>
                  <w:rFonts w:ascii="dotum" w:hAnsi="dotum"/>
                  <w:b/>
                  <w:bCs/>
                  <w:color w:val="F0C43F"/>
                  <w:sz w:val="14"/>
                  <w:szCs w:val="14"/>
                </w:rPr>
                <w:t xml:space="preserve"> </w:t>
              </w:r>
              <w:r w:rsidR="00627DB8">
                <w:rPr>
                  <w:rStyle w:val="a4"/>
                  <w:rFonts w:ascii="dotum" w:hAnsi="dotum"/>
                  <w:b/>
                  <w:bCs/>
                  <w:color w:val="F0C43F"/>
                  <w:sz w:val="14"/>
                  <w:szCs w:val="14"/>
                </w:rPr>
                <w:t>사용예</w:t>
              </w:r>
            </w:hyperlink>
            <w:r w:rsidR="00627DB8">
              <w:t>  </w:t>
            </w:r>
            <w:r w:rsidR="00627DB8">
              <w:rPr>
                <w:rFonts w:ascii="Tahoma" w:hAnsi="Tahoma" w:cs="Tahoma"/>
                <w:sz w:val="12"/>
                <w:szCs w:val="12"/>
              </w:rPr>
              <w:t>(0)</w:t>
            </w:r>
          </w:p>
        </w:tc>
        <w:tc>
          <w:tcPr>
            <w:tcW w:w="806" w:type="dxa"/>
            <w:vAlign w:val="center"/>
            <w:hideMark/>
          </w:tcPr>
          <w:p w:rsidR="00627DB8" w:rsidRDefault="00627DB8">
            <w:pPr>
              <w:jc w:val="right"/>
              <w:rPr>
                <w:rFonts w:ascii="굴림" w:eastAsia="굴림" w:hAnsi="굴림" w:cs="굴림"/>
                <w:sz w:val="13"/>
                <w:szCs w:val="13"/>
              </w:rPr>
            </w:pPr>
            <w:r>
              <w:rPr>
                <w:sz w:val="13"/>
                <w:szCs w:val="13"/>
              </w:rPr>
              <w:t>2010/05/27</w:t>
            </w:r>
          </w:p>
        </w:tc>
      </w:tr>
      <w:tr w:rsidR="00627DB8" w:rsidTr="00627DB8">
        <w:tc>
          <w:tcPr>
            <w:tcW w:w="0" w:type="auto"/>
            <w:vAlign w:val="center"/>
            <w:hideMark/>
          </w:tcPr>
          <w:p w:rsidR="00627DB8" w:rsidRDefault="00153F68">
            <w:pPr>
              <w:rPr>
                <w:rFonts w:ascii="굴림" w:eastAsia="굴림" w:hAnsi="굴림" w:cs="굴림"/>
                <w:sz w:val="24"/>
                <w:szCs w:val="24"/>
              </w:rPr>
            </w:pPr>
            <w:hyperlink r:id="rId767" w:history="1">
              <w:r w:rsidR="00627DB8">
                <w:rPr>
                  <w:rStyle w:val="a4"/>
                  <w:rFonts w:ascii="dotum" w:hAnsi="dotum"/>
                  <w:color w:val="F0C43F"/>
                  <w:sz w:val="14"/>
                  <w:szCs w:val="14"/>
                  <w:u w:val="none"/>
                </w:rPr>
                <w:t>BaseAdapter</w:t>
              </w:r>
              <w:r w:rsidR="00627DB8">
                <w:rPr>
                  <w:rStyle w:val="a4"/>
                  <w:rFonts w:ascii="dotum" w:hAnsi="dotum"/>
                  <w:color w:val="F0C43F"/>
                  <w:sz w:val="14"/>
                  <w:szCs w:val="14"/>
                  <w:u w:val="none"/>
                </w:rPr>
                <w:t>를</w:t>
              </w:r>
              <w:r w:rsidR="00627DB8">
                <w:rPr>
                  <w:rStyle w:val="a4"/>
                  <w:rFonts w:ascii="dotum" w:hAnsi="dotum"/>
                  <w:color w:val="F0C43F"/>
                  <w:sz w:val="14"/>
                  <w:szCs w:val="14"/>
                  <w:u w:val="none"/>
                </w:rPr>
                <w:t xml:space="preserve"> </w:t>
              </w:r>
              <w:r w:rsidR="00627DB8">
                <w:rPr>
                  <w:rStyle w:val="a4"/>
                  <w:rFonts w:ascii="dotum" w:hAnsi="dotum"/>
                  <w:color w:val="F0C43F"/>
                  <w:sz w:val="14"/>
                  <w:szCs w:val="14"/>
                  <w:u w:val="none"/>
                </w:rPr>
                <w:t>이용한</w:t>
              </w:r>
              <w:r w:rsidR="00627DB8">
                <w:rPr>
                  <w:rStyle w:val="a4"/>
                  <w:rFonts w:ascii="dotum" w:hAnsi="dotum"/>
                  <w:color w:val="F0C43F"/>
                  <w:sz w:val="14"/>
                  <w:szCs w:val="14"/>
                  <w:u w:val="none"/>
                </w:rPr>
                <w:t xml:space="preserve"> View </w:t>
              </w:r>
              <w:r w:rsidR="00627DB8">
                <w:rPr>
                  <w:rStyle w:val="a4"/>
                  <w:rFonts w:ascii="dotum" w:hAnsi="dotum"/>
                  <w:color w:val="F0C43F"/>
                  <w:sz w:val="14"/>
                  <w:szCs w:val="14"/>
                  <w:u w:val="none"/>
                </w:rPr>
                <w:t>관리</w:t>
              </w:r>
            </w:hyperlink>
            <w:r w:rsidR="00627DB8">
              <w:t>  </w:t>
            </w:r>
            <w:r w:rsidR="00627DB8">
              <w:rPr>
                <w:rFonts w:ascii="Tahoma" w:hAnsi="Tahoma" w:cs="Tahoma"/>
                <w:sz w:val="12"/>
                <w:szCs w:val="12"/>
              </w:rPr>
              <w:t>(0)</w:t>
            </w:r>
          </w:p>
        </w:tc>
        <w:tc>
          <w:tcPr>
            <w:tcW w:w="806" w:type="dxa"/>
            <w:vAlign w:val="center"/>
            <w:hideMark/>
          </w:tcPr>
          <w:p w:rsidR="00627DB8" w:rsidRDefault="00627DB8">
            <w:pPr>
              <w:jc w:val="right"/>
              <w:rPr>
                <w:rFonts w:ascii="굴림" w:eastAsia="굴림" w:hAnsi="굴림" w:cs="굴림"/>
                <w:sz w:val="13"/>
                <w:szCs w:val="13"/>
              </w:rPr>
            </w:pPr>
            <w:r>
              <w:rPr>
                <w:sz w:val="13"/>
                <w:szCs w:val="13"/>
              </w:rPr>
              <w:t>2010/05/17</w:t>
            </w:r>
          </w:p>
        </w:tc>
      </w:tr>
      <w:tr w:rsidR="00627DB8" w:rsidTr="00627DB8">
        <w:tc>
          <w:tcPr>
            <w:tcW w:w="0" w:type="auto"/>
            <w:vAlign w:val="center"/>
            <w:hideMark/>
          </w:tcPr>
          <w:p w:rsidR="00627DB8" w:rsidRDefault="00153F68">
            <w:pPr>
              <w:rPr>
                <w:rFonts w:ascii="굴림" w:eastAsia="굴림" w:hAnsi="굴림" w:cs="굴림"/>
                <w:sz w:val="24"/>
                <w:szCs w:val="24"/>
              </w:rPr>
            </w:pPr>
            <w:hyperlink r:id="rId768" w:history="1">
              <w:r w:rsidR="00627DB8">
                <w:rPr>
                  <w:rStyle w:val="a4"/>
                  <w:rFonts w:ascii="dotum" w:hAnsi="dotum"/>
                  <w:color w:val="F0C43F"/>
                  <w:sz w:val="14"/>
                  <w:szCs w:val="14"/>
                  <w:u w:val="none"/>
                </w:rPr>
                <w:t xml:space="preserve">android view </w:t>
              </w:r>
              <w:r w:rsidR="00627DB8">
                <w:rPr>
                  <w:rStyle w:val="a4"/>
                  <w:rFonts w:ascii="dotum" w:hAnsi="dotum"/>
                  <w:color w:val="F0C43F"/>
                  <w:sz w:val="14"/>
                  <w:szCs w:val="14"/>
                  <w:u w:val="none"/>
                </w:rPr>
                <w:t>위치를</w:t>
              </w:r>
              <w:r w:rsidR="00627DB8">
                <w:rPr>
                  <w:rStyle w:val="a4"/>
                  <w:rFonts w:ascii="dotum" w:hAnsi="dotum"/>
                  <w:color w:val="F0C43F"/>
                  <w:sz w:val="14"/>
                  <w:szCs w:val="14"/>
                  <w:u w:val="none"/>
                </w:rPr>
                <w:t xml:space="preserve"> </w:t>
              </w:r>
              <w:r w:rsidR="00627DB8">
                <w:rPr>
                  <w:rStyle w:val="a4"/>
                  <w:rFonts w:ascii="dotum" w:hAnsi="dotum"/>
                  <w:color w:val="F0C43F"/>
                  <w:sz w:val="14"/>
                  <w:szCs w:val="14"/>
                  <w:u w:val="none"/>
                </w:rPr>
                <w:t>아는</w:t>
              </w:r>
              <w:r w:rsidR="00627DB8">
                <w:rPr>
                  <w:rStyle w:val="a4"/>
                  <w:rFonts w:ascii="dotum" w:hAnsi="dotum"/>
                  <w:color w:val="F0C43F"/>
                  <w:sz w:val="14"/>
                  <w:szCs w:val="14"/>
                  <w:u w:val="none"/>
                </w:rPr>
                <w:t xml:space="preserve"> </w:t>
              </w:r>
              <w:r w:rsidR="00627DB8">
                <w:rPr>
                  <w:rStyle w:val="a4"/>
                  <w:rFonts w:ascii="dotum" w:hAnsi="dotum"/>
                  <w:color w:val="F0C43F"/>
                  <w:sz w:val="14"/>
                  <w:szCs w:val="14"/>
                  <w:u w:val="none"/>
                </w:rPr>
                <w:t>방법</w:t>
              </w:r>
            </w:hyperlink>
            <w:r w:rsidR="00627DB8">
              <w:t>  </w:t>
            </w:r>
            <w:r w:rsidR="00627DB8">
              <w:rPr>
                <w:rFonts w:ascii="Tahoma" w:hAnsi="Tahoma" w:cs="Tahoma"/>
                <w:sz w:val="12"/>
                <w:szCs w:val="12"/>
              </w:rPr>
              <w:t>(0)</w:t>
            </w:r>
          </w:p>
        </w:tc>
        <w:tc>
          <w:tcPr>
            <w:tcW w:w="806" w:type="dxa"/>
            <w:vAlign w:val="center"/>
            <w:hideMark/>
          </w:tcPr>
          <w:p w:rsidR="00627DB8" w:rsidRDefault="00627DB8">
            <w:pPr>
              <w:jc w:val="right"/>
              <w:rPr>
                <w:rFonts w:ascii="굴림" w:eastAsia="굴림" w:hAnsi="굴림" w:cs="굴림"/>
                <w:sz w:val="13"/>
                <w:szCs w:val="13"/>
              </w:rPr>
            </w:pPr>
            <w:r>
              <w:rPr>
                <w:sz w:val="13"/>
                <w:szCs w:val="13"/>
              </w:rPr>
              <w:t>2010/05/14</w:t>
            </w:r>
          </w:p>
        </w:tc>
      </w:tr>
      <w:tr w:rsidR="00627DB8" w:rsidTr="00627DB8">
        <w:tc>
          <w:tcPr>
            <w:tcW w:w="0" w:type="auto"/>
            <w:vAlign w:val="center"/>
            <w:hideMark/>
          </w:tcPr>
          <w:p w:rsidR="00627DB8" w:rsidRDefault="00153F68">
            <w:pPr>
              <w:rPr>
                <w:rFonts w:ascii="굴림" w:eastAsia="굴림" w:hAnsi="굴림" w:cs="굴림"/>
                <w:sz w:val="24"/>
                <w:szCs w:val="24"/>
              </w:rPr>
            </w:pPr>
            <w:hyperlink r:id="rId769" w:history="1">
              <w:r w:rsidR="00627DB8">
                <w:rPr>
                  <w:rStyle w:val="a4"/>
                  <w:rFonts w:ascii="dotum" w:hAnsi="dotum"/>
                  <w:color w:val="F0C43F"/>
                  <w:sz w:val="14"/>
                  <w:szCs w:val="14"/>
                  <w:u w:val="none"/>
                </w:rPr>
                <w:t>화면</w:t>
              </w:r>
              <w:r w:rsidR="00627DB8">
                <w:rPr>
                  <w:rStyle w:val="a4"/>
                  <w:rFonts w:ascii="dotum" w:hAnsi="dotum"/>
                  <w:color w:val="F0C43F"/>
                  <w:sz w:val="14"/>
                  <w:szCs w:val="14"/>
                  <w:u w:val="none"/>
                </w:rPr>
                <w:t xml:space="preserve"> </w:t>
              </w:r>
              <w:r w:rsidR="00627DB8">
                <w:rPr>
                  <w:rStyle w:val="a4"/>
                  <w:rFonts w:ascii="dotum" w:hAnsi="dotum"/>
                  <w:color w:val="F0C43F"/>
                  <w:sz w:val="14"/>
                  <w:szCs w:val="14"/>
                  <w:u w:val="none"/>
                </w:rPr>
                <w:t>전체</w:t>
              </w:r>
              <w:r w:rsidR="00627DB8">
                <w:rPr>
                  <w:rStyle w:val="a4"/>
                  <w:rFonts w:ascii="dotum" w:hAnsi="dotum"/>
                  <w:color w:val="F0C43F"/>
                  <w:sz w:val="14"/>
                  <w:szCs w:val="14"/>
                  <w:u w:val="none"/>
                </w:rPr>
                <w:t xml:space="preserve"> </w:t>
              </w:r>
              <w:r w:rsidR="00627DB8">
                <w:rPr>
                  <w:rStyle w:val="a4"/>
                  <w:rFonts w:ascii="dotum" w:hAnsi="dotum"/>
                  <w:color w:val="F0C43F"/>
                  <w:sz w:val="14"/>
                  <w:szCs w:val="14"/>
                  <w:u w:val="none"/>
                </w:rPr>
                <w:t>사이즈</w:t>
              </w:r>
              <w:r w:rsidR="00627DB8">
                <w:rPr>
                  <w:rStyle w:val="a4"/>
                  <w:rFonts w:ascii="dotum" w:hAnsi="dotum"/>
                  <w:color w:val="F0C43F"/>
                  <w:sz w:val="14"/>
                  <w:szCs w:val="14"/>
                  <w:u w:val="none"/>
                </w:rPr>
                <w:t xml:space="preserve"> </w:t>
              </w:r>
              <w:r w:rsidR="00627DB8">
                <w:rPr>
                  <w:rStyle w:val="a4"/>
                  <w:rFonts w:ascii="dotum" w:hAnsi="dotum"/>
                  <w:color w:val="F0C43F"/>
                  <w:sz w:val="14"/>
                  <w:szCs w:val="14"/>
                  <w:u w:val="none"/>
                </w:rPr>
                <w:t>가지고</w:t>
              </w:r>
              <w:r w:rsidR="00627DB8">
                <w:rPr>
                  <w:rStyle w:val="a4"/>
                  <w:rFonts w:ascii="dotum" w:hAnsi="dotum"/>
                  <w:color w:val="F0C43F"/>
                  <w:sz w:val="14"/>
                  <w:szCs w:val="14"/>
                  <w:u w:val="none"/>
                </w:rPr>
                <w:t xml:space="preserve"> </w:t>
              </w:r>
              <w:r w:rsidR="00627DB8">
                <w:rPr>
                  <w:rStyle w:val="a4"/>
                  <w:rFonts w:ascii="dotum" w:hAnsi="dotum"/>
                  <w:color w:val="F0C43F"/>
                  <w:sz w:val="14"/>
                  <w:szCs w:val="14"/>
                  <w:u w:val="none"/>
                </w:rPr>
                <w:t>오기</w:t>
              </w:r>
            </w:hyperlink>
            <w:r w:rsidR="00627DB8">
              <w:t>  </w:t>
            </w:r>
            <w:r w:rsidR="00627DB8">
              <w:rPr>
                <w:rFonts w:ascii="Tahoma" w:hAnsi="Tahoma" w:cs="Tahoma"/>
                <w:sz w:val="12"/>
                <w:szCs w:val="12"/>
              </w:rPr>
              <w:t>(0)</w:t>
            </w:r>
          </w:p>
        </w:tc>
        <w:tc>
          <w:tcPr>
            <w:tcW w:w="806" w:type="dxa"/>
            <w:vAlign w:val="center"/>
            <w:hideMark/>
          </w:tcPr>
          <w:p w:rsidR="00627DB8" w:rsidRDefault="00627DB8">
            <w:pPr>
              <w:jc w:val="right"/>
              <w:rPr>
                <w:rFonts w:ascii="굴림" w:eastAsia="굴림" w:hAnsi="굴림" w:cs="굴림"/>
                <w:sz w:val="13"/>
                <w:szCs w:val="13"/>
              </w:rPr>
            </w:pPr>
            <w:r>
              <w:rPr>
                <w:sz w:val="13"/>
                <w:szCs w:val="13"/>
              </w:rPr>
              <w:t>2010/05/12</w:t>
            </w:r>
          </w:p>
        </w:tc>
      </w:tr>
      <w:tr w:rsidR="00627DB8" w:rsidTr="00627DB8">
        <w:tc>
          <w:tcPr>
            <w:tcW w:w="0" w:type="auto"/>
            <w:vAlign w:val="center"/>
            <w:hideMark/>
          </w:tcPr>
          <w:p w:rsidR="00627DB8" w:rsidRDefault="00153F68">
            <w:pPr>
              <w:rPr>
                <w:rFonts w:ascii="굴림" w:eastAsia="굴림" w:hAnsi="굴림" w:cs="굴림"/>
                <w:sz w:val="24"/>
                <w:szCs w:val="24"/>
              </w:rPr>
            </w:pPr>
            <w:hyperlink r:id="rId770" w:history="1">
              <w:r w:rsidR="00627DB8">
                <w:rPr>
                  <w:rStyle w:val="a4"/>
                  <w:rFonts w:ascii="dotum" w:hAnsi="dotum"/>
                  <w:color w:val="F0C43F"/>
                  <w:sz w:val="14"/>
                  <w:szCs w:val="14"/>
                  <w:u w:val="none"/>
                </w:rPr>
                <w:t xml:space="preserve">ListView Drag &amp; Drop </w:t>
              </w:r>
              <w:r w:rsidR="00627DB8">
                <w:rPr>
                  <w:rStyle w:val="a4"/>
                  <w:rFonts w:ascii="dotum" w:hAnsi="dotum"/>
                  <w:color w:val="F0C43F"/>
                  <w:sz w:val="14"/>
                  <w:szCs w:val="14"/>
                  <w:u w:val="none"/>
                </w:rPr>
                <w:t>샘플</w:t>
              </w:r>
            </w:hyperlink>
            <w:r w:rsidR="00627DB8">
              <w:t>  </w:t>
            </w:r>
            <w:r w:rsidR="00627DB8">
              <w:rPr>
                <w:rFonts w:ascii="Tahoma" w:hAnsi="Tahoma" w:cs="Tahoma"/>
                <w:sz w:val="12"/>
                <w:szCs w:val="12"/>
              </w:rPr>
              <w:t>(0)</w:t>
            </w:r>
          </w:p>
        </w:tc>
        <w:tc>
          <w:tcPr>
            <w:tcW w:w="806" w:type="dxa"/>
            <w:vAlign w:val="center"/>
            <w:hideMark/>
          </w:tcPr>
          <w:p w:rsidR="00627DB8" w:rsidRDefault="00627DB8">
            <w:pPr>
              <w:jc w:val="right"/>
              <w:rPr>
                <w:rFonts w:ascii="굴림" w:eastAsia="굴림" w:hAnsi="굴림" w:cs="굴림"/>
                <w:sz w:val="13"/>
                <w:szCs w:val="13"/>
              </w:rPr>
            </w:pPr>
            <w:r>
              <w:rPr>
                <w:sz w:val="13"/>
                <w:szCs w:val="13"/>
              </w:rPr>
              <w:t>2010/04/29</w:t>
            </w:r>
          </w:p>
        </w:tc>
      </w:tr>
    </w:tbl>
    <w:p w:rsidR="00B8298F" w:rsidRDefault="00B8298F" w:rsidP="00503B77">
      <w:pPr>
        <w:widowControl/>
        <w:wordWrap/>
        <w:autoSpaceDE/>
        <w:autoSpaceDN/>
        <w:jc w:val="left"/>
        <w:rPr>
          <w:rFonts w:ascii="Courier New" w:hAnsi="Courier New" w:cs="Courier New"/>
          <w:color w:val="666666"/>
          <w:sz w:val="30"/>
          <w:szCs w:val="16"/>
        </w:rPr>
      </w:pPr>
    </w:p>
    <w:p w:rsidR="00B8298F" w:rsidRDefault="00B8298F">
      <w:pPr>
        <w:widowControl/>
        <w:wordWrap/>
        <w:autoSpaceDE/>
        <w:autoSpaceDN/>
        <w:jc w:val="left"/>
        <w:rPr>
          <w:rFonts w:ascii="Courier New" w:hAnsi="Courier New" w:cs="Courier New"/>
          <w:color w:val="666666"/>
          <w:sz w:val="30"/>
          <w:szCs w:val="16"/>
        </w:rPr>
      </w:pPr>
      <w:r>
        <w:rPr>
          <w:rFonts w:ascii="Courier New" w:hAnsi="Courier New" w:cs="Courier New"/>
          <w:color w:val="666666"/>
          <w:sz w:val="30"/>
          <w:szCs w:val="16"/>
        </w:rPr>
        <w:br w:type="page"/>
      </w:r>
    </w:p>
    <w:p w:rsidR="00503B77" w:rsidRDefault="00B8298F" w:rsidP="00503B77">
      <w:pPr>
        <w:widowControl/>
        <w:wordWrap/>
        <w:autoSpaceDE/>
        <w:autoSpaceDN/>
        <w:jc w:val="left"/>
        <w:rPr>
          <w:rFonts w:ascii="Courier New" w:hAnsi="Courier New" w:cs="Courier New"/>
          <w:color w:val="666666"/>
          <w:sz w:val="30"/>
          <w:szCs w:val="16"/>
        </w:rPr>
      </w:pPr>
      <w:r>
        <w:rPr>
          <w:rFonts w:ascii="Courier New" w:hAnsi="Courier New" w:cs="Courier New" w:hint="eastAsia"/>
          <w:color w:val="666666"/>
          <w:sz w:val="30"/>
          <w:szCs w:val="16"/>
        </w:rPr>
        <w:lastRenderedPageBreak/>
        <w:t xml:space="preserve">EditText InputType </w:t>
      </w:r>
      <w:r>
        <w:rPr>
          <w:rFonts w:ascii="Courier New" w:hAnsi="Courier New" w:cs="Courier New" w:hint="eastAsia"/>
          <w:color w:val="666666"/>
          <w:sz w:val="30"/>
          <w:szCs w:val="16"/>
        </w:rPr>
        <w:t>키보드종류</w:t>
      </w:r>
    </w:p>
    <w:p w:rsidR="00B8298F" w:rsidRDefault="00B8298F" w:rsidP="00B8298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5032"/>
          <w:kern w:val="0"/>
          <w:szCs w:val="20"/>
        </w:rPr>
        <w:t>EditText</w:t>
      </w:r>
      <w:r>
        <w:rPr>
          <w:rFonts w:ascii="Courier New" w:hAnsi="Courier New" w:cs="Courier New"/>
          <w:color w:val="000000"/>
          <w:kern w:val="0"/>
          <w:szCs w:val="20"/>
        </w:rPr>
        <w:t xml:space="preserve"> azimuth_text</w:t>
      </w:r>
      <w:r>
        <w:rPr>
          <w:rFonts w:ascii="Courier New" w:hAnsi="Courier New" w:cs="Courier New"/>
          <w:color w:val="000000"/>
          <w:kern w:val="0"/>
          <w:szCs w:val="20"/>
        </w:rPr>
        <w:tab/>
        <w:t xml:space="preserve"> = </w:t>
      </w:r>
      <w:r>
        <w:rPr>
          <w:rFonts w:ascii="Courier New" w:hAnsi="Courier New" w:cs="Courier New"/>
          <w:b/>
          <w:bCs/>
          <w:color w:val="005032"/>
          <w:kern w:val="0"/>
          <w:szCs w:val="20"/>
        </w:rPr>
        <w:t>KGlobal</w:t>
      </w:r>
      <w:r>
        <w:rPr>
          <w:rFonts w:ascii="Courier New" w:hAnsi="Courier New" w:cs="Courier New"/>
          <w:color w:val="000000"/>
          <w:kern w:val="0"/>
          <w:szCs w:val="20"/>
        </w:rPr>
        <w:t>.</w:t>
      </w:r>
      <w:r>
        <w:rPr>
          <w:rFonts w:ascii="Courier New" w:hAnsi="Courier New" w:cs="Courier New"/>
          <w:i/>
          <w:iCs/>
          <w:color w:val="000000"/>
          <w:kern w:val="0"/>
          <w:szCs w:val="20"/>
        </w:rPr>
        <w:t>creativeEditText</w:t>
      </w:r>
      <w:r>
        <w:rPr>
          <w:rFonts w:ascii="Courier New" w:hAnsi="Courier New" w:cs="Courier New"/>
          <w:color w:val="000000"/>
          <w:kern w:val="0"/>
          <w:szCs w:val="20"/>
        </w:rPr>
        <w:t>(</w:t>
      </w:r>
      <w:r>
        <w:rPr>
          <w:rFonts w:ascii="Courier New" w:hAnsi="Courier New" w:cs="Courier New"/>
          <w:color w:val="0000C0"/>
          <w:kern w:val="0"/>
          <w:szCs w:val="20"/>
        </w:rPr>
        <w:t>context</w:t>
      </w:r>
      <w:r>
        <w:rPr>
          <w:rFonts w:ascii="Courier New" w:hAnsi="Courier New" w:cs="Courier New"/>
          <w:color w:val="000000"/>
          <w:kern w:val="0"/>
          <w:szCs w:val="20"/>
        </w:rPr>
        <w:t xml:space="preserve">, </w:t>
      </w:r>
      <w:r>
        <w:rPr>
          <w:rFonts w:ascii="Courier New" w:hAnsi="Courier New" w:cs="Courier New"/>
          <w:color w:val="2A00FF"/>
          <w:kern w:val="0"/>
          <w:szCs w:val="20"/>
        </w:rPr>
        <w:t>""</w:t>
      </w:r>
      <w:r>
        <w:rPr>
          <w:rFonts w:ascii="Courier New" w:hAnsi="Courier New" w:cs="Courier New"/>
          <w:color w:val="000000"/>
          <w:kern w:val="0"/>
          <w:szCs w:val="20"/>
        </w:rPr>
        <w:t>,25);</w:t>
      </w:r>
    </w:p>
    <w:p w:rsidR="00B8298F" w:rsidRDefault="00B8298F" w:rsidP="00B8298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5032"/>
          <w:kern w:val="0"/>
          <w:szCs w:val="20"/>
        </w:rPr>
        <w:t>EditText</w:t>
      </w:r>
      <w:r>
        <w:rPr>
          <w:rFonts w:ascii="Courier New" w:hAnsi="Courier New" w:cs="Courier New"/>
          <w:color w:val="000000"/>
          <w:kern w:val="0"/>
          <w:szCs w:val="20"/>
        </w:rPr>
        <w:t xml:space="preserve"> elevation_text = </w:t>
      </w:r>
      <w:r>
        <w:rPr>
          <w:rFonts w:ascii="Courier New" w:hAnsi="Courier New" w:cs="Courier New"/>
          <w:b/>
          <w:bCs/>
          <w:color w:val="005032"/>
          <w:kern w:val="0"/>
          <w:szCs w:val="20"/>
        </w:rPr>
        <w:t>KGlobal</w:t>
      </w:r>
      <w:r>
        <w:rPr>
          <w:rFonts w:ascii="Courier New" w:hAnsi="Courier New" w:cs="Courier New"/>
          <w:color w:val="000000"/>
          <w:kern w:val="0"/>
          <w:szCs w:val="20"/>
        </w:rPr>
        <w:t>.</w:t>
      </w:r>
      <w:r>
        <w:rPr>
          <w:rFonts w:ascii="Courier New" w:hAnsi="Courier New" w:cs="Courier New"/>
          <w:i/>
          <w:iCs/>
          <w:color w:val="000000"/>
          <w:kern w:val="0"/>
          <w:szCs w:val="20"/>
        </w:rPr>
        <w:t>creativeEditText</w:t>
      </w:r>
      <w:r>
        <w:rPr>
          <w:rFonts w:ascii="Courier New" w:hAnsi="Courier New" w:cs="Courier New"/>
          <w:color w:val="000000"/>
          <w:kern w:val="0"/>
          <w:szCs w:val="20"/>
        </w:rPr>
        <w:t>(</w:t>
      </w:r>
      <w:r>
        <w:rPr>
          <w:rFonts w:ascii="Courier New" w:hAnsi="Courier New" w:cs="Courier New"/>
          <w:color w:val="0000C0"/>
          <w:kern w:val="0"/>
          <w:szCs w:val="20"/>
        </w:rPr>
        <w:t>context</w:t>
      </w:r>
      <w:r>
        <w:rPr>
          <w:rFonts w:ascii="Courier New" w:hAnsi="Courier New" w:cs="Courier New"/>
          <w:color w:val="000000"/>
          <w:kern w:val="0"/>
          <w:szCs w:val="20"/>
        </w:rPr>
        <w:t xml:space="preserve">, </w:t>
      </w:r>
      <w:r>
        <w:rPr>
          <w:rFonts w:ascii="Courier New" w:hAnsi="Courier New" w:cs="Courier New"/>
          <w:color w:val="2A00FF"/>
          <w:kern w:val="0"/>
          <w:szCs w:val="20"/>
        </w:rPr>
        <w:t>""</w:t>
      </w:r>
      <w:r>
        <w:rPr>
          <w:rFonts w:ascii="Courier New" w:hAnsi="Courier New" w:cs="Courier New"/>
          <w:color w:val="000000"/>
          <w:kern w:val="0"/>
          <w:szCs w:val="20"/>
        </w:rPr>
        <w:t>,25);</w:t>
      </w:r>
    </w:p>
    <w:p w:rsidR="00B8298F" w:rsidRDefault="00B8298F" w:rsidP="00B8298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azimuth_text</w:t>
      </w:r>
      <w:r>
        <w:rPr>
          <w:rFonts w:ascii="Courier New" w:hAnsi="Courier New" w:cs="Courier New"/>
          <w:color w:val="000000"/>
          <w:kern w:val="0"/>
          <w:szCs w:val="20"/>
        </w:rPr>
        <w:tab/>
        <w:t>.</w:t>
      </w:r>
      <w:r>
        <w:rPr>
          <w:rFonts w:ascii="Courier New" w:hAnsi="Courier New" w:cs="Courier New"/>
          <w:b/>
          <w:bCs/>
          <w:color w:val="008080"/>
          <w:kern w:val="0"/>
          <w:szCs w:val="20"/>
        </w:rPr>
        <w:t>setInputType</w:t>
      </w:r>
      <w:r>
        <w:rPr>
          <w:rFonts w:ascii="Courier New" w:hAnsi="Courier New" w:cs="Courier New"/>
          <w:color w:val="000000"/>
          <w:kern w:val="0"/>
          <w:szCs w:val="20"/>
        </w:rPr>
        <w:t>(InputType.</w:t>
      </w:r>
      <w:r>
        <w:rPr>
          <w:rFonts w:ascii="Courier New" w:hAnsi="Courier New" w:cs="Courier New"/>
          <w:i/>
          <w:iCs/>
          <w:color w:val="0000C0"/>
          <w:kern w:val="0"/>
          <w:szCs w:val="20"/>
          <w:highlight w:val="red"/>
        </w:rPr>
        <w:t>TYPE_CLASS_NUMBER</w:t>
      </w:r>
      <w:r>
        <w:rPr>
          <w:rFonts w:ascii="Courier New" w:hAnsi="Courier New" w:cs="Courier New"/>
          <w:color w:val="000000"/>
          <w:kern w:val="0"/>
          <w:szCs w:val="20"/>
        </w:rPr>
        <w:t>);</w:t>
      </w:r>
      <w:r>
        <w:rPr>
          <w:rFonts w:ascii="Courier New" w:hAnsi="Courier New" w:cs="Courier New"/>
          <w:color w:val="000000"/>
          <w:kern w:val="0"/>
          <w:szCs w:val="20"/>
        </w:rPr>
        <w:tab/>
      </w:r>
    </w:p>
    <w:p w:rsidR="00B8298F" w:rsidRDefault="00B8298F" w:rsidP="00B8298F">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elevation_text</w:t>
      </w:r>
      <w:r>
        <w:rPr>
          <w:rFonts w:ascii="Courier New" w:hAnsi="Courier New" w:cs="Courier New"/>
          <w:color w:val="000000"/>
          <w:kern w:val="0"/>
          <w:szCs w:val="20"/>
        </w:rPr>
        <w:tab/>
        <w:t>.</w:t>
      </w:r>
      <w:r>
        <w:rPr>
          <w:rFonts w:ascii="Courier New" w:hAnsi="Courier New" w:cs="Courier New"/>
          <w:b/>
          <w:bCs/>
          <w:color w:val="008080"/>
          <w:kern w:val="0"/>
          <w:szCs w:val="20"/>
        </w:rPr>
        <w:t>setInputType</w:t>
      </w:r>
      <w:r>
        <w:rPr>
          <w:rFonts w:ascii="Courier New" w:hAnsi="Courier New" w:cs="Courier New"/>
          <w:color w:val="000000"/>
          <w:kern w:val="0"/>
          <w:szCs w:val="20"/>
        </w:rPr>
        <w:t>(InputType.</w:t>
      </w:r>
      <w:r>
        <w:rPr>
          <w:rFonts w:ascii="Courier New" w:hAnsi="Courier New" w:cs="Courier New"/>
          <w:i/>
          <w:iCs/>
          <w:color w:val="0000C0"/>
          <w:kern w:val="0"/>
          <w:szCs w:val="20"/>
          <w:highlight w:val="red"/>
        </w:rPr>
        <w:t>TYPE_CLASS_NUMBER</w:t>
      </w:r>
      <w:r>
        <w:rPr>
          <w:rFonts w:ascii="Courier New" w:hAnsi="Courier New" w:cs="Courier New"/>
          <w:color w:val="000000"/>
          <w:kern w:val="0"/>
          <w:szCs w:val="20"/>
        </w:rPr>
        <w:t>);</w:t>
      </w:r>
    </w:p>
    <w:p w:rsidR="00D6022A" w:rsidRDefault="00D6022A" w:rsidP="00D6022A">
      <w:pPr>
        <w:pStyle w:val="4"/>
        <w:shd w:val="clear" w:color="auto" w:fill="E2E2E2"/>
        <w:spacing w:before="300" w:after="156"/>
        <w:ind w:left="1140" w:hanging="340"/>
        <w:rPr>
          <w:rFonts w:ascii="Arial" w:hAnsi="Arial" w:cs="Arial"/>
          <w:color w:val="3A3A3A"/>
          <w:sz w:val="17"/>
          <w:szCs w:val="17"/>
        </w:rPr>
      </w:pPr>
      <w:r>
        <w:rPr>
          <w:rFonts w:ascii="Arial" w:hAnsi="Arial" w:cs="Arial"/>
          <w:color w:val="3A3A3A"/>
          <w:sz w:val="17"/>
          <w:szCs w:val="17"/>
        </w:rPr>
        <w:t>android:inputType</w:t>
      </w:r>
    </w:p>
    <w:p w:rsidR="00D6022A" w:rsidRDefault="00D6022A" w:rsidP="00D6022A">
      <w:pPr>
        <w:rPr>
          <w:rFonts w:ascii="Arial" w:hAnsi="Arial" w:cs="Arial"/>
          <w:color w:val="999999"/>
          <w:sz w:val="12"/>
          <w:szCs w:val="12"/>
        </w:rPr>
      </w:pPr>
      <w:r>
        <w:rPr>
          <w:rFonts w:ascii="Arial" w:hAnsi="Arial" w:cs="Arial"/>
          <w:color w:val="999999"/>
          <w:sz w:val="12"/>
          <w:szCs w:val="12"/>
        </w:rPr>
        <w:t>Since:</w:t>
      </w:r>
      <w:r>
        <w:rPr>
          <w:rStyle w:val="apple-converted-space"/>
          <w:rFonts w:ascii="Arial" w:hAnsi="Arial" w:cs="Arial"/>
          <w:color w:val="999999"/>
          <w:sz w:val="12"/>
          <w:szCs w:val="12"/>
        </w:rPr>
        <w:t> </w:t>
      </w:r>
      <w:hyperlink r:id="rId771" w:anchor="level" w:history="1">
        <w:r>
          <w:rPr>
            <w:rStyle w:val="a4"/>
            <w:rFonts w:ascii="Arial" w:hAnsi="Arial" w:cs="Arial"/>
            <w:color w:val="999999"/>
            <w:sz w:val="12"/>
            <w:szCs w:val="12"/>
          </w:rPr>
          <w:t>API Level</w:t>
        </w:r>
      </w:hyperlink>
    </w:p>
    <w:p w:rsidR="00D6022A" w:rsidRDefault="00D6022A" w:rsidP="00D6022A">
      <w:pPr>
        <w:pStyle w:val="a3"/>
        <w:spacing w:before="120" w:beforeAutospacing="0" w:after="120" w:afterAutospacing="0" w:line="312" w:lineRule="atLeast"/>
        <w:rPr>
          <w:rFonts w:ascii="Arial" w:hAnsi="Arial" w:cs="Arial"/>
          <w:color w:val="333333"/>
          <w:sz w:val="15"/>
          <w:szCs w:val="15"/>
        </w:rPr>
      </w:pPr>
      <w:r>
        <w:rPr>
          <w:rFonts w:ascii="Arial" w:hAnsi="Arial" w:cs="Arial"/>
          <w:color w:val="333333"/>
          <w:sz w:val="15"/>
          <w:szCs w:val="15"/>
        </w:rPr>
        <w:t>The type of data being placed in a text field, used to help an input method decide how to let the user enter text. The constants here correspond to those defined by</w:t>
      </w:r>
      <w:hyperlink r:id="rId772" w:history="1">
        <w:r>
          <w:rPr>
            <w:rStyle w:val="a4"/>
            <w:rFonts w:ascii="Courier New" w:eastAsia="굴림체" w:hAnsi="Courier New" w:cs="Courier New"/>
            <w:color w:val="006699"/>
          </w:rPr>
          <w:t>InputType</w:t>
        </w:r>
      </w:hyperlink>
      <w:r>
        <w:rPr>
          <w:rFonts w:ascii="Arial" w:hAnsi="Arial" w:cs="Arial"/>
          <w:color w:val="333333"/>
          <w:sz w:val="15"/>
          <w:szCs w:val="15"/>
        </w:rPr>
        <w:t>. Generally you can select a single value, though some can be combined together as indicated. Setting this attribute to anything besides</w:t>
      </w:r>
      <w:r>
        <w:rPr>
          <w:rStyle w:val="apple-converted-space"/>
          <w:rFonts w:ascii="Arial" w:hAnsi="Arial" w:cs="Arial"/>
          <w:color w:val="333333"/>
          <w:sz w:val="15"/>
          <w:szCs w:val="15"/>
        </w:rPr>
        <w:t> </w:t>
      </w:r>
      <w:r>
        <w:rPr>
          <w:rStyle w:val="HTML3"/>
          <w:rFonts w:ascii="Arial" w:hAnsi="Arial" w:cs="Arial"/>
          <w:color w:val="007000"/>
          <w:sz w:val="15"/>
          <w:szCs w:val="15"/>
        </w:rPr>
        <w:t>none</w:t>
      </w:r>
      <w:r>
        <w:rPr>
          <w:rStyle w:val="apple-converted-space"/>
          <w:rFonts w:ascii="Arial" w:hAnsi="Arial" w:cs="Arial"/>
          <w:color w:val="333333"/>
          <w:sz w:val="15"/>
          <w:szCs w:val="15"/>
        </w:rPr>
        <w:t> </w:t>
      </w:r>
      <w:r>
        <w:rPr>
          <w:rFonts w:ascii="Arial" w:hAnsi="Arial" w:cs="Arial"/>
          <w:color w:val="333333"/>
          <w:sz w:val="15"/>
          <w:szCs w:val="15"/>
        </w:rPr>
        <w:t>also implies that the text is editable.</w:t>
      </w:r>
    </w:p>
    <w:p w:rsidR="00D6022A" w:rsidRDefault="00D6022A" w:rsidP="00D6022A">
      <w:pPr>
        <w:pStyle w:val="a3"/>
        <w:spacing w:before="120" w:beforeAutospacing="0" w:after="120" w:afterAutospacing="0" w:line="312" w:lineRule="atLeast"/>
        <w:rPr>
          <w:rFonts w:ascii="Arial" w:hAnsi="Arial" w:cs="Arial"/>
          <w:color w:val="333333"/>
          <w:sz w:val="15"/>
          <w:szCs w:val="15"/>
        </w:rPr>
      </w:pPr>
      <w:r>
        <w:rPr>
          <w:rFonts w:ascii="Arial" w:hAnsi="Arial" w:cs="Arial"/>
          <w:color w:val="333333"/>
          <w:sz w:val="15"/>
          <w:szCs w:val="15"/>
        </w:rPr>
        <w:t>Must be one or more (separated by '|') of the following constant values.</w:t>
      </w:r>
    </w:p>
    <w:tbl>
      <w:tblPr>
        <w:tblW w:w="0" w:type="auto"/>
        <w:tblInd w:w="240" w:type="dxa"/>
        <w:tblCellMar>
          <w:left w:w="0" w:type="dxa"/>
          <w:right w:w="0" w:type="dxa"/>
        </w:tblCellMar>
        <w:tblLook w:val="04A0"/>
      </w:tblPr>
      <w:tblGrid>
        <w:gridCol w:w="2424"/>
        <w:gridCol w:w="1135"/>
        <w:gridCol w:w="5503"/>
      </w:tblGrid>
      <w:tr w:rsidR="00D6022A" w:rsidTr="00D6022A">
        <w:tc>
          <w:tcPr>
            <w:tcW w:w="0" w:type="auto"/>
            <w:tcBorders>
              <w:top w:val="single" w:sz="4" w:space="0" w:color="CCCCCC"/>
              <w:left w:val="single" w:sz="4" w:space="0" w:color="CCCCCC"/>
              <w:bottom w:val="single" w:sz="4" w:space="0" w:color="CCCCCC"/>
              <w:right w:val="single" w:sz="4" w:space="0" w:color="CCCCCC"/>
            </w:tcBorders>
            <w:shd w:val="clear" w:color="auto" w:fill="DEE8F1"/>
            <w:tcMar>
              <w:top w:w="69" w:type="dxa"/>
              <w:left w:w="138" w:type="dxa"/>
              <w:bottom w:w="69" w:type="dxa"/>
              <w:right w:w="138" w:type="dxa"/>
            </w:tcMar>
            <w:hideMark/>
          </w:tcPr>
          <w:p w:rsidR="00D6022A" w:rsidRDefault="00D6022A">
            <w:pPr>
              <w:rPr>
                <w:rFonts w:ascii="굴림" w:eastAsia="굴림" w:hAnsi="굴림" w:cs="굴림"/>
                <w:b/>
                <w:bCs/>
                <w:sz w:val="24"/>
                <w:szCs w:val="24"/>
              </w:rPr>
            </w:pPr>
            <w:r>
              <w:rPr>
                <w:b/>
                <w:bCs/>
              </w:rPr>
              <w:t>Constant</w:t>
            </w:r>
          </w:p>
        </w:tc>
        <w:tc>
          <w:tcPr>
            <w:tcW w:w="0" w:type="auto"/>
            <w:tcBorders>
              <w:top w:val="single" w:sz="4" w:space="0" w:color="CCCCCC"/>
              <w:left w:val="single" w:sz="4" w:space="0" w:color="CCCCCC"/>
              <w:bottom w:val="single" w:sz="4" w:space="0" w:color="CCCCCC"/>
              <w:right w:val="single" w:sz="4" w:space="0" w:color="CCCCCC"/>
            </w:tcBorders>
            <w:shd w:val="clear" w:color="auto" w:fill="DEE8F1"/>
            <w:tcMar>
              <w:top w:w="69" w:type="dxa"/>
              <w:left w:w="138" w:type="dxa"/>
              <w:bottom w:w="69" w:type="dxa"/>
              <w:right w:w="138" w:type="dxa"/>
            </w:tcMar>
            <w:hideMark/>
          </w:tcPr>
          <w:p w:rsidR="00D6022A" w:rsidRDefault="00D6022A">
            <w:pPr>
              <w:rPr>
                <w:rFonts w:ascii="굴림" w:eastAsia="굴림" w:hAnsi="굴림" w:cs="굴림"/>
                <w:b/>
                <w:bCs/>
                <w:sz w:val="24"/>
                <w:szCs w:val="24"/>
              </w:rPr>
            </w:pPr>
            <w:r>
              <w:rPr>
                <w:b/>
                <w:bCs/>
              </w:rPr>
              <w:t>Value</w:t>
            </w:r>
          </w:p>
        </w:tc>
        <w:tc>
          <w:tcPr>
            <w:tcW w:w="0" w:type="auto"/>
            <w:tcBorders>
              <w:top w:val="single" w:sz="4" w:space="0" w:color="CCCCCC"/>
              <w:left w:val="single" w:sz="4" w:space="0" w:color="CCCCCC"/>
              <w:bottom w:val="single" w:sz="4" w:space="0" w:color="CCCCCC"/>
              <w:right w:val="single" w:sz="4" w:space="0" w:color="CCCCCC"/>
            </w:tcBorders>
            <w:shd w:val="clear" w:color="auto" w:fill="DEE8F1"/>
            <w:tcMar>
              <w:top w:w="69" w:type="dxa"/>
              <w:left w:w="138" w:type="dxa"/>
              <w:bottom w:w="69" w:type="dxa"/>
              <w:right w:w="138" w:type="dxa"/>
            </w:tcMar>
            <w:hideMark/>
          </w:tcPr>
          <w:p w:rsidR="00D6022A" w:rsidRDefault="00D6022A">
            <w:pPr>
              <w:rPr>
                <w:rFonts w:ascii="굴림" w:eastAsia="굴림" w:hAnsi="굴림" w:cs="굴림"/>
                <w:b/>
                <w:bCs/>
                <w:sz w:val="24"/>
                <w:szCs w:val="24"/>
              </w:rPr>
            </w:pPr>
            <w:r>
              <w:rPr>
                <w:b/>
                <w:bCs/>
              </w:rPr>
              <w:t>Description</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none</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0x00000000</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There is no content type. The text is not editable.</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text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0x00000001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Just plain old text. Corresponds to</w:t>
            </w:r>
            <w:r>
              <w:rPr>
                <w:rStyle w:val="apple-converted-space"/>
              </w:rPr>
              <w:t> </w:t>
            </w:r>
            <w:hyperlink r:id="rId773" w:anchor="TYPE_CLASS_TEXT" w:history="1">
              <w:r>
                <w:rPr>
                  <w:rStyle w:val="a4"/>
                  <w:rFonts w:ascii="Courier New" w:eastAsia="굴림체" w:hAnsi="Courier New" w:cs="Courier New"/>
                  <w:color w:val="006699"/>
                </w:rPr>
                <w:t>TYPE_CLASS_TEXT</w:t>
              </w:r>
            </w:hyperlink>
            <w:r>
              <w:rPr>
                <w:rStyle w:val="apple-converted-space"/>
              </w:rPr>
              <w:t> </w:t>
            </w:r>
            <w:r>
              <w:t>|</w:t>
            </w:r>
            <w:r>
              <w:rPr>
                <w:rStyle w:val="apple-converted-space"/>
              </w:rPr>
              <w:t> </w:t>
            </w:r>
            <w:hyperlink r:id="rId774" w:anchor="TYPE_TEXT_VARIATION_NORMAL" w:history="1">
              <w:r>
                <w:rPr>
                  <w:rStyle w:val="a4"/>
                  <w:rFonts w:ascii="Courier New" w:eastAsia="굴림체" w:hAnsi="Courier New" w:cs="Courier New"/>
                  <w:color w:val="006699"/>
                </w:rPr>
                <w:t>TYPE_TEXT_VARIATION_NORMAL</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textCapCharacters</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0x00001001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Can be combined with</w:t>
            </w:r>
            <w:r>
              <w:rPr>
                <w:rStyle w:val="apple-converted-space"/>
              </w:rPr>
              <w:t> </w:t>
            </w:r>
            <w:r>
              <w:rPr>
                <w:rStyle w:val="HTML3"/>
                <w:color w:val="007000"/>
              </w:rPr>
              <w:t>text</w:t>
            </w:r>
            <w:r>
              <w:rPr>
                <w:rStyle w:val="apple-converted-space"/>
              </w:rPr>
              <w:t> </w:t>
            </w:r>
            <w:r>
              <w:t>and its variations to request capitalization of all characters. Corresponds to</w:t>
            </w:r>
            <w:hyperlink r:id="rId775" w:anchor="TYPE_TEXT_FLAG_CAP_CHARACTERS" w:history="1">
              <w:r>
                <w:rPr>
                  <w:rStyle w:val="a4"/>
                  <w:rFonts w:ascii="Courier New" w:eastAsia="굴림체" w:hAnsi="Courier New" w:cs="Courier New"/>
                  <w:color w:val="006699"/>
                </w:rPr>
                <w:t>TYPE_TEXT_FLAG_CAP_CHARACTERS</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textCapWords</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0x00002001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Can be combined with</w:t>
            </w:r>
            <w:r>
              <w:rPr>
                <w:rStyle w:val="apple-converted-space"/>
              </w:rPr>
              <w:t> </w:t>
            </w:r>
            <w:r>
              <w:rPr>
                <w:rStyle w:val="HTML3"/>
                <w:color w:val="007000"/>
              </w:rPr>
              <w:t>text</w:t>
            </w:r>
            <w:r>
              <w:rPr>
                <w:rStyle w:val="apple-converted-space"/>
              </w:rPr>
              <w:t> </w:t>
            </w:r>
            <w:r>
              <w:t>and its variations to request capitalization of the first character of every word. Corresponds to</w:t>
            </w:r>
            <w:r>
              <w:rPr>
                <w:rStyle w:val="apple-converted-space"/>
              </w:rPr>
              <w:t> </w:t>
            </w:r>
            <w:hyperlink r:id="rId776" w:anchor="TYPE_TEXT_FLAG_CAP_WORDS" w:history="1">
              <w:r>
                <w:rPr>
                  <w:rStyle w:val="a4"/>
                  <w:rFonts w:ascii="Courier New" w:eastAsia="굴림체" w:hAnsi="Courier New" w:cs="Courier New"/>
                  <w:color w:val="006699"/>
                </w:rPr>
                <w:t>TYPE_TEXT_FLAG_CAP_WORDS</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textCapSentences</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0x00004001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Can be combined with</w:t>
            </w:r>
            <w:r>
              <w:rPr>
                <w:rStyle w:val="apple-converted-space"/>
              </w:rPr>
              <w:t> </w:t>
            </w:r>
            <w:r>
              <w:rPr>
                <w:rStyle w:val="HTML3"/>
                <w:color w:val="007000"/>
              </w:rPr>
              <w:t>text</w:t>
            </w:r>
            <w:r>
              <w:rPr>
                <w:rStyle w:val="apple-converted-space"/>
              </w:rPr>
              <w:t> </w:t>
            </w:r>
            <w:r>
              <w:t>and its variations to request capitalization of the first character of every sentence. Corresponds to</w:t>
            </w:r>
            <w:r>
              <w:rPr>
                <w:rStyle w:val="apple-converted-space"/>
              </w:rPr>
              <w:t> </w:t>
            </w:r>
            <w:hyperlink r:id="rId777" w:anchor="TYPE_TEXT_FLAG_CAP_SENTENCES" w:history="1">
              <w:r>
                <w:rPr>
                  <w:rStyle w:val="a4"/>
                  <w:rFonts w:ascii="Courier New" w:eastAsia="굴림체" w:hAnsi="Courier New" w:cs="Courier New"/>
                  <w:color w:val="006699"/>
                </w:rPr>
                <w:t>TYPE_TEXT_FLAG_CAP_SENTENCES</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textAutoCorrect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0x00008001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Can be combined with</w:t>
            </w:r>
            <w:r>
              <w:rPr>
                <w:rStyle w:val="apple-converted-space"/>
              </w:rPr>
              <w:t> </w:t>
            </w:r>
            <w:r>
              <w:rPr>
                <w:rStyle w:val="HTML3"/>
                <w:color w:val="007000"/>
              </w:rPr>
              <w:t>text</w:t>
            </w:r>
            <w:r>
              <w:rPr>
                <w:rStyle w:val="apple-converted-space"/>
              </w:rPr>
              <w:t> </w:t>
            </w:r>
            <w:r>
              <w:t>and its variations to request auto-correction of text being input. Corresponds to</w:t>
            </w:r>
            <w:hyperlink r:id="rId778" w:anchor="TYPE_TEXT_FLAG_AUTO_CORRECT" w:history="1">
              <w:r>
                <w:rPr>
                  <w:rStyle w:val="a4"/>
                  <w:rFonts w:ascii="Courier New" w:eastAsia="굴림체" w:hAnsi="Courier New" w:cs="Courier New"/>
                  <w:color w:val="006699"/>
                </w:rPr>
                <w:t>TYPE_TEXT_FLAG_AUTO_CORRECT</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textAutoComplete</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0x00010001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Can be combined with</w:t>
            </w:r>
            <w:r>
              <w:rPr>
                <w:rStyle w:val="apple-converted-space"/>
              </w:rPr>
              <w:t> </w:t>
            </w:r>
            <w:r>
              <w:rPr>
                <w:rStyle w:val="HTML3"/>
                <w:color w:val="007000"/>
              </w:rPr>
              <w:t>text</w:t>
            </w:r>
            <w:r>
              <w:rPr>
                <w:rStyle w:val="apple-converted-space"/>
              </w:rPr>
              <w:t> </w:t>
            </w:r>
            <w:r>
              <w:t>and its variations to specify that this field will be doing its own auto-completion and talking with the input method appropriately. Corresponds to</w:t>
            </w:r>
            <w:r>
              <w:rPr>
                <w:rStyle w:val="apple-converted-space"/>
              </w:rPr>
              <w:t> </w:t>
            </w:r>
            <w:hyperlink r:id="rId779" w:anchor="TYPE_TEXT_FLAG_AUTO_COMPLETE" w:history="1">
              <w:r>
                <w:rPr>
                  <w:rStyle w:val="a4"/>
                  <w:rFonts w:ascii="Courier New" w:eastAsia="굴림체" w:hAnsi="Courier New" w:cs="Courier New"/>
                  <w:color w:val="006699"/>
                </w:rPr>
                <w:t>TYPE_TEXT_FLAG_AUTO_COMPLETE</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lastRenderedPageBreak/>
              <w:t>textMultiLine</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0x00020001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Can be combined with</w:t>
            </w:r>
            <w:r>
              <w:rPr>
                <w:rStyle w:val="apple-converted-space"/>
              </w:rPr>
              <w:t> </w:t>
            </w:r>
            <w:r>
              <w:rPr>
                <w:rStyle w:val="HTML3"/>
                <w:color w:val="007000"/>
              </w:rPr>
              <w:t>text</w:t>
            </w:r>
            <w:r>
              <w:rPr>
                <w:rStyle w:val="apple-converted-space"/>
              </w:rPr>
              <w:t> </w:t>
            </w:r>
            <w:r>
              <w:t>and its variations to allow multiple lines of text in the field. If this flag is not set, the text field will be constrained to a single line. Corresponds to</w:t>
            </w:r>
            <w:r>
              <w:rPr>
                <w:rStyle w:val="apple-converted-space"/>
              </w:rPr>
              <w:t> </w:t>
            </w:r>
            <w:hyperlink r:id="rId780" w:anchor="TYPE_TEXT_FLAG_MULTI_LINE" w:history="1">
              <w:r>
                <w:rPr>
                  <w:rStyle w:val="a4"/>
                  <w:rFonts w:ascii="Courier New" w:eastAsia="굴림체" w:hAnsi="Courier New" w:cs="Courier New"/>
                  <w:color w:val="006699"/>
                </w:rPr>
                <w:t>TYPE_TEXT_FLAG_MULTI_LINE</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textImeMultiLine</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0x00040001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Can be combined with</w:t>
            </w:r>
            <w:r>
              <w:rPr>
                <w:rStyle w:val="apple-converted-space"/>
              </w:rPr>
              <w:t> </w:t>
            </w:r>
            <w:r>
              <w:rPr>
                <w:rStyle w:val="HTML3"/>
                <w:color w:val="007000"/>
              </w:rPr>
              <w:t>text</w:t>
            </w:r>
            <w:r>
              <w:rPr>
                <w:rStyle w:val="apple-converted-space"/>
              </w:rPr>
              <w:t> </w:t>
            </w:r>
            <w:r>
              <w:t>and its variations to indicate that though the regular text view should not be multiple lines, the IME should provide multiple lines if it can. Corresponds to</w:t>
            </w:r>
            <w:r>
              <w:rPr>
                <w:rStyle w:val="apple-converted-space"/>
              </w:rPr>
              <w:t> </w:t>
            </w:r>
            <w:hyperlink r:id="rId781" w:anchor="TYPE_TEXT_FLAG_IME_MULTI_LINE" w:history="1">
              <w:r>
                <w:rPr>
                  <w:rStyle w:val="a4"/>
                  <w:rFonts w:ascii="Courier New" w:eastAsia="굴림체" w:hAnsi="Courier New" w:cs="Courier New"/>
                  <w:color w:val="006699"/>
                </w:rPr>
                <w:t>TYPE_TEXT_FLAG_IME_MULTI_LINE</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textNoSuggestions</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0x00080001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Can be combined with</w:t>
            </w:r>
            <w:r>
              <w:rPr>
                <w:rStyle w:val="apple-converted-space"/>
              </w:rPr>
              <w:t> </w:t>
            </w:r>
            <w:r>
              <w:rPr>
                <w:rStyle w:val="HTML3"/>
                <w:color w:val="007000"/>
              </w:rPr>
              <w:t>text</w:t>
            </w:r>
            <w:r>
              <w:rPr>
                <w:rStyle w:val="apple-converted-space"/>
              </w:rPr>
              <w:t> </w:t>
            </w:r>
            <w:r>
              <w:t>and its variations to indicate that the IME should not show any dictionary-based word suggestions. Corresponds to</w:t>
            </w:r>
            <w:r>
              <w:rPr>
                <w:rStyle w:val="apple-converted-space"/>
              </w:rPr>
              <w:t> </w:t>
            </w:r>
            <w:hyperlink r:id="rId782" w:anchor="TYPE_TEXT_FLAG_NO_SUGGESTIONS" w:history="1">
              <w:r>
                <w:rPr>
                  <w:rStyle w:val="a4"/>
                  <w:rFonts w:ascii="Courier New" w:eastAsia="굴림체" w:hAnsi="Courier New" w:cs="Courier New"/>
                  <w:color w:val="006699"/>
                </w:rPr>
                <w:t>TYPE_TEXT_FLAG_NO_SUGGESTIONS</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textUri</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0x00000011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Text that will be used as a URI. Corresponds to</w:t>
            </w:r>
            <w:r>
              <w:rPr>
                <w:rStyle w:val="apple-converted-space"/>
              </w:rPr>
              <w:t> </w:t>
            </w:r>
            <w:hyperlink r:id="rId783" w:anchor="TYPE_CLASS_TEXT" w:history="1">
              <w:r>
                <w:rPr>
                  <w:rStyle w:val="a4"/>
                  <w:rFonts w:ascii="Courier New" w:eastAsia="굴림체" w:hAnsi="Courier New" w:cs="Courier New"/>
                  <w:color w:val="006699"/>
                </w:rPr>
                <w:t>TYPE_CLASS_TEXT</w:t>
              </w:r>
            </w:hyperlink>
            <w:r>
              <w:rPr>
                <w:rStyle w:val="apple-converted-space"/>
              </w:rPr>
              <w:t> </w:t>
            </w:r>
            <w:r>
              <w:t>|</w:t>
            </w:r>
            <w:r>
              <w:rPr>
                <w:rStyle w:val="apple-converted-space"/>
              </w:rPr>
              <w:t> </w:t>
            </w:r>
            <w:hyperlink r:id="rId784" w:anchor="TYPE_TEXT_VARIATION_URI" w:history="1">
              <w:r>
                <w:rPr>
                  <w:rStyle w:val="a4"/>
                  <w:rFonts w:ascii="Courier New" w:eastAsia="굴림체" w:hAnsi="Courier New" w:cs="Courier New"/>
                  <w:color w:val="006699"/>
                </w:rPr>
                <w:t>TYPE_TEXT_VARIATION_URI</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textEmailAddress</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0x00000021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Text that will be used as an e-mail address. Corresponds to</w:t>
            </w:r>
            <w:r>
              <w:rPr>
                <w:rStyle w:val="apple-converted-space"/>
              </w:rPr>
              <w:t> </w:t>
            </w:r>
            <w:hyperlink r:id="rId785" w:anchor="TYPE_CLASS_TEXT" w:history="1">
              <w:r>
                <w:rPr>
                  <w:rStyle w:val="a4"/>
                  <w:rFonts w:ascii="Courier New" w:eastAsia="굴림체" w:hAnsi="Courier New" w:cs="Courier New"/>
                  <w:color w:val="006699"/>
                </w:rPr>
                <w:t>TYPE_CLASS_TEXT</w:t>
              </w:r>
            </w:hyperlink>
            <w:r>
              <w:rPr>
                <w:rStyle w:val="apple-converted-space"/>
              </w:rPr>
              <w:t> </w:t>
            </w:r>
            <w:r>
              <w:t>|</w:t>
            </w:r>
            <w:hyperlink r:id="rId786" w:anchor="TYPE_TEXT_VARIATION_EMAIL_ADDRESS" w:history="1">
              <w:r>
                <w:rPr>
                  <w:rStyle w:val="a4"/>
                  <w:rFonts w:ascii="Courier New" w:eastAsia="굴림체" w:hAnsi="Courier New" w:cs="Courier New"/>
                  <w:color w:val="006699"/>
                </w:rPr>
                <w:t>TYPE_TEXT_VARIATION_EMAIL_ADDRESS</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textEmailSubject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0x00000031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Text that is being supplied as the subject of an e-mail. Corresponds to</w:t>
            </w:r>
            <w:r>
              <w:rPr>
                <w:rStyle w:val="apple-converted-space"/>
              </w:rPr>
              <w:t> </w:t>
            </w:r>
            <w:hyperlink r:id="rId787" w:anchor="TYPE_CLASS_TEXT" w:history="1">
              <w:r>
                <w:rPr>
                  <w:rStyle w:val="a4"/>
                  <w:rFonts w:ascii="Courier New" w:eastAsia="굴림체" w:hAnsi="Courier New" w:cs="Courier New"/>
                  <w:color w:val="006699"/>
                </w:rPr>
                <w:t>TYPE_CLASS_TEXT</w:t>
              </w:r>
            </w:hyperlink>
            <w:r>
              <w:rPr>
                <w:rStyle w:val="apple-converted-space"/>
              </w:rPr>
              <w:t> </w:t>
            </w:r>
            <w:r>
              <w:t>|</w:t>
            </w:r>
            <w:hyperlink r:id="rId788" w:anchor="TYPE_TEXT_VARIATION_EMAIL_SUBJECT" w:history="1">
              <w:r>
                <w:rPr>
                  <w:rStyle w:val="a4"/>
                  <w:rFonts w:ascii="Courier New" w:eastAsia="굴림체" w:hAnsi="Courier New" w:cs="Courier New"/>
                  <w:color w:val="006699"/>
                </w:rPr>
                <w:t>TYPE_TEXT_VARIATION_EMAIL_SUBJECT</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textShortMessage</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0x00000041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Text that is the content of a short message. Corresponds to</w:t>
            </w:r>
            <w:r>
              <w:rPr>
                <w:rStyle w:val="apple-converted-space"/>
              </w:rPr>
              <w:t> </w:t>
            </w:r>
            <w:hyperlink r:id="rId789" w:anchor="TYPE_CLASS_TEXT" w:history="1">
              <w:r>
                <w:rPr>
                  <w:rStyle w:val="a4"/>
                  <w:rFonts w:ascii="Courier New" w:eastAsia="굴림체" w:hAnsi="Courier New" w:cs="Courier New"/>
                  <w:color w:val="006699"/>
                </w:rPr>
                <w:t>TYPE_CLASS_TEXT</w:t>
              </w:r>
            </w:hyperlink>
            <w:r>
              <w:rPr>
                <w:rStyle w:val="apple-converted-space"/>
              </w:rPr>
              <w:t> </w:t>
            </w:r>
            <w:r>
              <w:t>|</w:t>
            </w:r>
            <w:hyperlink r:id="rId790" w:anchor="TYPE_TEXT_VARIATION_SHORT_MESSAGE" w:history="1">
              <w:r>
                <w:rPr>
                  <w:rStyle w:val="a4"/>
                  <w:rFonts w:ascii="Courier New" w:eastAsia="굴림체" w:hAnsi="Courier New" w:cs="Courier New"/>
                  <w:color w:val="006699"/>
                </w:rPr>
                <w:t>TYPE_TEXT_VARIATION_SHORT_MESSAGE</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textLongMessage</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0x00000051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Text that is the content of a long message. Corresponds to</w:t>
            </w:r>
            <w:r>
              <w:rPr>
                <w:rStyle w:val="apple-converted-space"/>
              </w:rPr>
              <w:t> </w:t>
            </w:r>
            <w:hyperlink r:id="rId791" w:anchor="TYPE_CLASS_TEXT" w:history="1">
              <w:r>
                <w:rPr>
                  <w:rStyle w:val="a4"/>
                  <w:rFonts w:ascii="Courier New" w:eastAsia="굴림체" w:hAnsi="Courier New" w:cs="Courier New"/>
                  <w:color w:val="006699"/>
                </w:rPr>
                <w:t>TYPE_CLASS_TEXT</w:t>
              </w:r>
            </w:hyperlink>
            <w:r>
              <w:rPr>
                <w:rStyle w:val="apple-converted-space"/>
              </w:rPr>
              <w:t> </w:t>
            </w:r>
            <w:r>
              <w:t>|</w:t>
            </w:r>
            <w:hyperlink r:id="rId792" w:anchor="TYPE_TEXT_VARIATION_LONG_MESSAGE" w:history="1">
              <w:r>
                <w:rPr>
                  <w:rStyle w:val="a4"/>
                  <w:rFonts w:ascii="Courier New" w:eastAsia="굴림체" w:hAnsi="Courier New" w:cs="Courier New"/>
                  <w:color w:val="006699"/>
                </w:rPr>
                <w:t>TYPE_TEXT_VARIATION_LONG_MESSAGE</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textPersonName</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0x00000061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Text that is the name of a person. Corresponds to</w:t>
            </w:r>
            <w:r>
              <w:rPr>
                <w:rStyle w:val="apple-converted-space"/>
              </w:rPr>
              <w:t> </w:t>
            </w:r>
            <w:hyperlink r:id="rId793" w:anchor="TYPE_CLASS_TEXT" w:history="1">
              <w:r>
                <w:rPr>
                  <w:rStyle w:val="a4"/>
                  <w:rFonts w:ascii="Courier New" w:eastAsia="굴림체" w:hAnsi="Courier New" w:cs="Courier New"/>
                  <w:color w:val="006699"/>
                </w:rPr>
                <w:t>TYPE_CLASS_TEXT</w:t>
              </w:r>
            </w:hyperlink>
            <w:r>
              <w:rPr>
                <w:rStyle w:val="apple-converted-space"/>
              </w:rPr>
              <w:t> </w:t>
            </w:r>
            <w:r>
              <w:t>|</w:t>
            </w:r>
            <w:r>
              <w:rPr>
                <w:rStyle w:val="apple-converted-space"/>
              </w:rPr>
              <w:t> </w:t>
            </w:r>
            <w:hyperlink r:id="rId794" w:anchor="TYPE_TEXT_VARIATION_PERSON_NAME" w:history="1">
              <w:r>
                <w:rPr>
                  <w:rStyle w:val="a4"/>
                  <w:rFonts w:ascii="Courier New" w:eastAsia="굴림체" w:hAnsi="Courier New" w:cs="Courier New"/>
                  <w:color w:val="006699"/>
                </w:rPr>
                <w:t>TYPE_TEXT_VARIATION_PERSON_NAME</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textPostalAddress</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0x00000071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Text that is being supplied as a postal mailing address. Corresponds to</w:t>
            </w:r>
            <w:r>
              <w:rPr>
                <w:rStyle w:val="apple-converted-space"/>
              </w:rPr>
              <w:t> </w:t>
            </w:r>
            <w:hyperlink r:id="rId795" w:anchor="TYPE_CLASS_TEXT" w:history="1">
              <w:r>
                <w:rPr>
                  <w:rStyle w:val="a4"/>
                  <w:rFonts w:ascii="Courier New" w:eastAsia="굴림체" w:hAnsi="Courier New" w:cs="Courier New"/>
                  <w:color w:val="006699"/>
                </w:rPr>
                <w:t>TYPE_CLASS_TEXT</w:t>
              </w:r>
            </w:hyperlink>
            <w:r>
              <w:rPr>
                <w:rStyle w:val="apple-converted-space"/>
              </w:rPr>
              <w:t> </w:t>
            </w:r>
            <w:r>
              <w:t>|</w:t>
            </w:r>
            <w:hyperlink r:id="rId796" w:anchor="TYPE_TEXT_VARIATION_POSTAL_ADDRESS" w:history="1">
              <w:r>
                <w:rPr>
                  <w:rStyle w:val="a4"/>
                  <w:rFonts w:ascii="Courier New" w:eastAsia="굴림체" w:hAnsi="Courier New" w:cs="Courier New"/>
                  <w:color w:val="006699"/>
                </w:rPr>
                <w:t>TYPE_TEXT_VARIATION_POSTAL_ADDRESS</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lastRenderedPageBreak/>
              <w:t>textPassword</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0x00000081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Text that is a password. Corresponds to</w:t>
            </w:r>
            <w:r>
              <w:rPr>
                <w:rStyle w:val="apple-converted-space"/>
              </w:rPr>
              <w:t> </w:t>
            </w:r>
            <w:hyperlink r:id="rId797" w:anchor="TYPE_CLASS_TEXT" w:history="1">
              <w:r>
                <w:rPr>
                  <w:rStyle w:val="a4"/>
                  <w:rFonts w:ascii="Courier New" w:eastAsia="굴림체" w:hAnsi="Courier New" w:cs="Courier New"/>
                  <w:color w:val="006699"/>
                </w:rPr>
                <w:t>TYPE_CLASS_TEXT</w:t>
              </w:r>
            </w:hyperlink>
            <w:r>
              <w:rPr>
                <w:rStyle w:val="apple-converted-space"/>
              </w:rPr>
              <w:t> </w:t>
            </w:r>
            <w:r>
              <w:t>|</w:t>
            </w:r>
            <w:r>
              <w:rPr>
                <w:rStyle w:val="apple-converted-space"/>
              </w:rPr>
              <w:t> </w:t>
            </w:r>
            <w:hyperlink r:id="rId798" w:anchor="TYPE_TEXT_VARIATION_PASSWORD" w:history="1">
              <w:r>
                <w:rPr>
                  <w:rStyle w:val="a4"/>
                  <w:rFonts w:ascii="Courier New" w:eastAsia="굴림체" w:hAnsi="Courier New" w:cs="Courier New"/>
                  <w:color w:val="006699"/>
                </w:rPr>
                <w:t>TYPE_TEXT_VARIATION_PASSWORD</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textVisiblePassword</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0x00000091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Text that is a password that should be visible. Corresponds to</w:t>
            </w:r>
            <w:r>
              <w:rPr>
                <w:rStyle w:val="apple-converted-space"/>
              </w:rPr>
              <w:t> </w:t>
            </w:r>
            <w:hyperlink r:id="rId799" w:anchor="TYPE_CLASS_TEXT" w:history="1">
              <w:r>
                <w:rPr>
                  <w:rStyle w:val="a4"/>
                  <w:rFonts w:ascii="Courier New" w:eastAsia="굴림체" w:hAnsi="Courier New" w:cs="Courier New"/>
                  <w:color w:val="006699"/>
                </w:rPr>
                <w:t>TYPE_CLASS_TEXT</w:t>
              </w:r>
            </w:hyperlink>
            <w:r>
              <w:rPr>
                <w:rStyle w:val="apple-converted-space"/>
              </w:rPr>
              <w:t> </w:t>
            </w:r>
            <w:r>
              <w:t>|</w:t>
            </w:r>
            <w:hyperlink r:id="rId800" w:anchor="TYPE_TEXT_VARIATION_VISIBLE_PASSWORD" w:history="1">
              <w:r>
                <w:rPr>
                  <w:rStyle w:val="a4"/>
                  <w:rFonts w:ascii="Courier New" w:eastAsia="굴림체" w:hAnsi="Courier New" w:cs="Courier New"/>
                  <w:color w:val="006699"/>
                </w:rPr>
                <w:t>TYPE_TEXT_VARIATION_VISIBLE_PASSWORD</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textWebEditText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0x000000a1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Text that is being supplied as text in a web form. Corresponds to</w:t>
            </w:r>
            <w:r>
              <w:rPr>
                <w:rStyle w:val="apple-converted-space"/>
              </w:rPr>
              <w:t> </w:t>
            </w:r>
            <w:hyperlink r:id="rId801" w:anchor="TYPE_CLASS_TEXT" w:history="1">
              <w:r>
                <w:rPr>
                  <w:rStyle w:val="a4"/>
                  <w:rFonts w:ascii="Courier New" w:eastAsia="굴림체" w:hAnsi="Courier New" w:cs="Courier New"/>
                  <w:color w:val="006699"/>
                </w:rPr>
                <w:t>TYPE_CLASS_TEXT</w:t>
              </w:r>
            </w:hyperlink>
            <w:r>
              <w:rPr>
                <w:rStyle w:val="apple-converted-space"/>
              </w:rPr>
              <w:t> </w:t>
            </w:r>
            <w:r>
              <w:t>|</w:t>
            </w:r>
            <w:hyperlink r:id="rId802" w:anchor="TYPE_TEXT_VARIATION_WEB_EDIT_TEXT" w:history="1">
              <w:r>
                <w:rPr>
                  <w:rStyle w:val="a4"/>
                  <w:rFonts w:ascii="Courier New" w:eastAsia="굴림체" w:hAnsi="Courier New" w:cs="Courier New"/>
                  <w:color w:val="006699"/>
                </w:rPr>
                <w:t>TYPE_TEXT_VARIATION_WEB_EDIT_TEXT</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textFilter</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0x000000b1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Text that is filtering some other data. Corresponds to</w:t>
            </w:r>
            <w:r>
              <w:rPr>
                <w:rStyle w:val="apple-converted-space"/>
              </w:rPr>
              <w:t> </w:t>
            </w:r>
            <w:hyperlink r:id="rId803" w:anchor="TYPE_CLASS_TEXT" w:history="1">
              <w:r>
                <w:rPr>
                  <w:rStyle w:val="a4"/>
                  <w:rFonts w:ascii="Courier New" w:eastAsia="굴림체" w:hAnsi="Courier New" w:cs="Courier New"/>
                  <w:color w:val="006699"/>
                </w:rPr>
                <w:t>TYPE_CLASS_TEXT</w:t>
              </w:r>
            </w:hyperlink>
            <w:r>
              <w:rPr>
                <w:rStyle w:val="apple-converted-space"/>
              </w:rPr>
              <w:t> </w:t>
            </w:r>
            <w:r>
              <w:t>|</w:t>
            </w:r>
            <w:r>
              <w:rPr>
                <w:rStyle w:val="apple-converted-space"/>
              </w:rPr>
              <w:t> </w:t>
            </w:r>
            <w:hyperlink r:id="rId804" w:anchor="TYPE_TEXT_VARIATION_FILTER" w:history="1">
              <w:r>
                <w:rPr>
                  <w:rStyle w:val="a4"/>
                  <w:rFonts w:ascii="Courier New" w:eastAsia="굴림체" w:hAnsi="Courier New" w:cs="Courier New"/>
                  <w:color w:val="006699"/>
                </w:rPr>
                <w:t>TYPE_TEXT_VARIATION_FILTER</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textPhonetic</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0x000000c1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Text that is for phonetic pronunciation, such as a phonetic name field in a contact entry. Corresponds to</w:t>
            </w:r>
            <w:hyperlink r:id="rId805" w:anchor="TYPE_CLASS_TEXT" w:history="1">
              <w:r>
                <w:rPr>
                  <w:rStyle w:val="a4"/>
                  <w:rFonts w:ascii="Courier New" w:eastAsia="굴림체" w:hAnsi="Courier New" w:cs="Courier New"/>
                  <w:color w:val="006699"/>
                </w:rPr>
                <w:t>TYPE_CLASS_TEXT</w:t>
              </w:r>
            </w:hyperlink>
            <w:r>
              <w:rPr>
                <w:rStyle w:val="apple-converted-space"/>
              </w:rPr>
              <w:t> </w:t>
            </w:r>
            <w:r>
              <w:t>|</w:t>
            </w:r>
            <w:r>
              <w:rPr>
                <w:rStyle w:val="apple-converted-space"/>
              </w:rPr>
              <w:t> </w:t>
            </w:r>
            <w:hyperlink r:id="rId806" w:anchor="TYPE_TEXT_VARIATION_PHONETIC" w:history="1">
              <w:r>
                <w:rPr>
                  <w:rStyle w:val="a4"/>
                  <w:rFonts w:ascii="Courier New" w:eastAsia="굴림체" w:hAnsi="Courier New" w:cs="Courier New"/>
                  <w:color w:val="006699"/>
                </w:rPr>
                <w:t>TYPE_TEXT_VARIATION_PHONETIC</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textWebEmailAddress</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0x000000d1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Text that will be used as an e-mail address on a web form. Corresponds to</w:t>
            </w:r>
            <w:r>
              <w:rPr>
                <w:rStyle w:val="apple-converted-space"/>
              </w:rPr>
              <w:t> </w:t>
            </w:r>
            <w:hyperlink r:id="rId807" w:anchor="TYPE_CLASS_TEXT" w:history="1">
              <w:r>
                <w:rPr>
                  <w:rStyle w:val="a4"/>
                  <w:rFonts w:ascii="Courier New" w:eastAsia="굴림체" w:hAnsi="Courier New" w:cs="Courier New"/>
                  <w:color w:val="006699"/>
                </w:rPr>
                <w:t>TYPE_CLASS_TEXT</w:t>
              </w:r>
            </w:hyperlink>
            <w:r>
              <w:rPr>
                <w:rStyle w:val="apple-converted-space"/>
              </w:rPr>
              <w:t> </w:t>
            </w:r>
            <w:r>
              <w:t>|</w:t>
            </w:r>
            <w:hyperlink r:id="rId808" w:anchor="TYPE_TEXT_VARIATION_WEB_EMAIL_ADDRESS" w:history="1">
              <w:r>
                <w:rPr>
                  <w:rStyle w:val="a4"/>
                  <w:rFonts w:ascii="Courier New" w:eastAsia="굴림체" w:hAnsi="Courier New" w:cs="Courier New"/>
                  <w:color w:val="006699"/>
                </w:rPr>
                <w:t>TYPE_TEXT_VARIATION_WEB_EMAIL_ADDRESS</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textWebPassword</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0x000000e1</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Text that will be used as a password on a web form. Corresponds to</w:t>
            </w:r>
            <w:r>
              <w:rPr>
                <w:rStyle w:val="apple-converted-space"/>
              </w:rPr>
              <w:t> </w:t>
            </w:r>
            <w:hyperlink r:id="rId809" w:anchor="TYPE_CLASS_TEXT" w:history="1">
              <w:r>
                <w:rPr>
                  <w:rStyle w:val="a4"/>
                  <w:rFonts w:ascii="Courier New" w:eastAsia="굴림체" w:hAnsi="Courier New" w:cs="Courier New"/>
                  <w:color w:val="006699"/>
                </w:rPr>
                <w:t>TYPE_CLASS_TEXT</w:t>
              </w:r>
            </w:hyperlink>
            <w:r>
              <w:rPr>
                <w:rStyle w:val="apple-converted-space"/>
              </w:rPr>
              <w:t> </w:t>
            </w:r>
            <w:r>
              <w:t>|</w:t>
            </w:r>
            <w:hyperlink r:id="rId810" w:anchor="TYPE_TEXT_VARIATION_WEB_PASSWORD" w:history="1">
              <w:r>
                <w:rPr>
                  <w:rStyle w:val="a4"/>
                  <w:rFonts w:ascii="Courier New" w:eastAsia="굴림체" w:hAnsi="Courier New" w:cs="Courier New"/>
                  <w:color w:val="006699"/>
                </w:rPr>
                <w:t>TYPE_TEXT_VARIATION_WEB_PASSWORD</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number</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0x00000002</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A numeric only field. Corresponds to</w:t>
            </w:r>
            <w:r>
              <w:rPr>
                <w:rStyle w:val="apple-converted-space"/>
              </w:rPr>
              <w:t> </w:t>
            </w:r>
            <w:hyperlink r:id="rId811" w:anchor="TYPE_CLASS_NUMBER" w:history="1">
              <w:r>
                <w:rPr>
                  <w:rStyle w:val="a4"/>
                  <w:rFonts w:ascii="Courier New" w:eastAsia="굴림체" w:hAnsi="Courier New" w:cs="Courier New"/>
                  <w:color w:val="006699"/>
                </w:rPr>
                <w:t>TYPE_CLASS_NUMBER</w:t>
              </w:r>
            </w:hyperlink>
            <w:r>
              <w:rPr>
                <w:rStyle w:val="apple-converted-space"/>
              </w:rPr>
              <w:t> </w:t>
            </w:r>
            <w:r>
              <w:t>|</w:t>
            </w:r>
            <w:r>
              <w:rPr>
                <w:rStyle w:val="apple-converted-space"/>
              </w:rPr>
              <w:t> </w:t>
            </w:r>
            <w:hyperlink r:id="rId812" w:anchor="TYPE_NUMBER_VARIATION_NORMAL" w:history="1">
              <w:r>
                <w:rPr>
                  <w:rStyle w:val="a4"/>
                  <w:rFonts w:ascii="Courier New" w:eastAsia="굴림체" w:hAnsi="Courier New" w:cs="Courier New"/>
                  <w:color w:val="006699"/>
                </w:rPr>
                <w:t>TYPE_NUMBER_VARIATION_NORMAL</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numberSigned</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0x00001002</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Can be combined with</w:t>
            </w:r>
            <w:r>
              <w:rPr>
                <w:rStyle w:val="apple-converted-space"/>
              </w:rPr>
              <w:t> </w:t>
            </w:r>
            <w:r>
              <w:rPr>
                <w:rStyle w:val="HTML3"/>
                <w:color w:val="007000"/>
              </w:rPr>
              <w:t>number</w:t>
            </w:r>
            <w:r>
              <w:rPr>
                <w:rStyle w:val="apple-converted-space"/>
              </w:rPr>
              <w:t> </w:t>
            </w:r>
            <w:r>
              <w:t>and its other options to allow a signed number. Corresponds to</w:t>
            </w:r>
            <w:r>
              <w:rPr>
                <w:rStyle w:val="apple-converted-space"/>
              </w:rPr>
              <w:t> </w:t>
            </w:r>
            <w:hyperlink r:id="rId813" w:anchor="TYPE_CLASS_NUMBER" w:history="1">
              <w:r>
                <w:rPr>
                  <w:rStyle w:val="a4"/>
                  <w:rFonts w:ascii="Courier New" w:eastAsia="굴림체" w:hAnsi="Courier New" w:cs="Courier New"/>
                  <w:color w:val="006699"/>
                </w:rPr>
                <w:t>TYPE_CLASS_NUMBER</w:t>
              </w:r>
            </w:hyperlink>
            <w:r>
              <w:rPr>
                <w:rStyle w:val="apple-converted-space"/>
              </w:rPr>
              <w:t> </w:t>
            </w:r>
            <w:r>
              <w:t>|</w:t>
            </w:r>
            <w:hyperlink r:id="rId814" w:anchor="TYPE_NUMBER_FLAG_SIGNED" w:history="1">
              <w:r>
                <w:rPr>
                  <w:rStyle w:val="a4"/>
                  <w:rFonts w:ascii="Courier New" w:eastAsia="굴림체" w:hAnsi="Courier New" w:cs="Courier New"/>
                  <w:color w:val="006699"/>
                </w:rPr>
                <w:t>TYPE_NUMBER_FLAG_SIGNED</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numberDecimal</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0x00002002</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Can be combined with</w:t>
            </w:r>
            <w:r>
              <w:rPr>
                <w:rStyle w:val="apple-converted-space"/>
              </w:rPr>
              <w:t> </w:t>
            </w:r>
            <w:r>
              <w:rPr>
                <w:rStyle w:val="HTML3"/>
                <w:color w:val="007000"/>
              </w:rPr>
              <w:t>number</w:t>
            </w:r>
            <w:r>
              <w:rPr>
                <w:rStyle w:val="apple-converted-space"/>
              </w:rPr>
              <w:t> </w:t>
            </w:r>
            <w:r>
              <w:t>and its other options to allow a decimal (fractional) number. Corresponds to</w:t>
            </w:r>
            <w:hyperlink r:id="rId815" w:anchor="TYPE_CLASS_NUMBER" w:history="1">
              <w:r>
                <w:rPr>
                  <w:rStyle w:val="a4"/>
                  <w:rFonts w:ascii="Courier New" w:eastAsia="굴림체" w:hAnsi="Courier New" w:cs="Courier New"/>
                  <w:color w:val="006699"/>
                </w:rPr>
                <w:t>TYPE_CLASS_NUMBER</w:t>
              </w:r>
            </w:hyperlink>
            <w:r>
              <w:rPr>
                <w:rStyle w:val="apple-converted-space"/>
              </w:rPr>
              <w:t> </w:t>
            </w:r>
            <w:r>
              <w:t>|</w:t>
            </w:r>
            <w:r>
              <w:rPr>
                <w:rStyle w:val="apple-converted-space"/>
              </w:rPr>
              <w:t> </w:t>
            </w:r>
            <w:hyperlink r:id="rId816" w:anchor="TYPE_NUMBER_FLAG_DECIMAL" w:history="1">
              <w:r>
                <w:rPr>
                  <w:rStyle w:val="a4"/>
                  <w:rFonts w:ascii="Courier New" w:eastAsia="굴림체" w:hAnsi="Courier New" w:cs="Courier New"/>
                  <w:color w:val="006699"/>
                </w:rPr>
                <w:t>TYPE_NUMBER_FLAG_DECIMA</w:t>
              </w:r>
              <w:r>
                <w:rPr>
                  <w:rStyle w:val="a4"/>
                  <w:rFonts w:ascii="Courier New" w:eastAsia="굴림체" w:hAnsi="Courier New" w:cs="Courier New"/>
                  <w:color w:val="006699"/>
                </w:rPr>
                <w:lastRenderedPageBreak/>
                <w:t>L</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lastRenderedPageBreak/>
              <w:t>numberPassword</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0x00000012</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A numeric password field. Corresponds to</w:t>
            </w:r>
            <w:r>
              <w:rPr>
                <w:rStyle w:val="apple-converted-space"/>
              </w:rPr>
              <w:t> </w:t>
            </w:r>
            <w:hyperlink r:id="rId817" w:anchor="TYPE_CLASS_NUMBER" w:history="1">
              <w:r>
                <w:rPr>
                  <w:rStyle w:val="a4"/>
                  <w:rFonts w:ascii="Courier New" w:eastAsia="굴림체" w:hAnsi="Courier New" w:cs="Courier New"/>
                  <w:color w:val="006699"/>
                </w:rPr>
                <w:t>TYPE_CLASS_NUMBER</w:t>
              </w:r>
            </w:hyperlink>
            <w:r>
              <w:rPr>
                <w:rStyle w:val="apple-converted-space"/>
              </w:rPr>
              <w:t> </w:t>
            </w:r>
            <w:r>
              <w:t>|</w:t>
            </w:r>
            <w:r>
              <w:rPr>
                <w:rStyle w:val="apple-converted-space"/>
              </w:rPr>
              <w:t> </w:t>
            </w:r>
            <w:hyperlink r:id="rId818" w:anchor="TYPE_NUMBER_VARIATION_PASSWORD" w:history="1">
              <w:r>
                <w:rPr>
                  <w:rStyle w:val="a4"/>
                  <w:rFonts w:ascii="Courier New" w:eastAsia="굴림체" w:hAnsi="Courier New" w:cs="Courier New"/>
                  <w:color w:val="006699"/>
                </w:rPr>
                <w:t>TYPE_NUMBER_VARIATION_PASSWORD</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phone</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0x00000003</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For entering a phone number. Corresponds to</w:t>
            </w:r>
            <w:r>
              <w:rPr>
                <w:rStyle w:val="apple-converted-space"/>
              </w:rPr>
              <w:t> </w:t>
            </w:r>
            <w:hyperlink r:id="rId819" w:anchor="TYPE_CLASS_PHONE" w:history="1">
              <w:r>
                <w:rPr>
                  <w:rStyle w:val="a4"/>
                  <w:rFonts w:ascii="Courier New" w:eastAsia="굴림체" w:hAnsi="Courier New" w:cs="Courier New"/>
                  <w:color w:val="006699"/>
                </w:rPr>
                <w:t>TYPE_CLASS_PHONE</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datetime</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0x00000004</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For entering a date and time. Corresponds to</w:t>
            </w:r>
            <w:r>
              <w:rPr>
                <w:rStyle w:val="apple-converted-space"/>
              </w:rPr>
              <w:t> </w:t>
            </w:r>
            <w:hyperlink r:id="rId820" w:anchor="TYPE_CLASS_DATETIME" w:history="1">
              <w:r>
                <w:rPr>
                  <w:rStyle w:val="a4"/>
                  <w:rFonts w:ascii="Courier New" w:eastAsia="굴림체" w:hAnsi="Courier New" w:cs="Courier New"/>
                  <w:color w:val="006699"/>
                </w:rPr>
                <w:t>TYPE_CLASS_DATETIME</w:t>
              </w:r>
            </w:hyperlink>
            <w:r>
              <w:rPr>
                <w:rStyle w:val="apple-converted-space"/>
              </w:rPr>
              <w:t> </w:t>
            </w:r>
            <w:r>
              <w:t>|</w:t>
            </w:r>
            <w:r>
              <w:rPr>
                <w:rStyle w:val="apple-converted-space"/>
              </w:rPr>
              <w:t> </w:t>
            </w:r>
            <w:hyperlink r:id="rId821" w:anchor="TYPE_DATETIME_VARIATION_NORMAL" w:history="1">
              <w:r>
                <w:rPr>
                  <w:rStyle w:val="a4"/>
                  <w:rFonts w:ascii="Courier New" w:eastAsia="굴림체" w:hAnsi="Courier New" w:cs="Courier New"/>
                  <w:color w:val="006699"/>
                </w:rPr>
                <w:t>TYPE_DATETIME_VARIATION_NORMAL</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date</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0x00000014</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For entering a date. Corresponds to</w:t>
            </w:r>
            <w:r>
              <w:rPr>
                <w:rStyle w:val="apple-converted-space"/>
              </w:rPr>
              <w:t> </w:t>
            </w:r>
            <w:hyperlink r:id="rId822" w:anchor="TYPE_CLASS_DATETIME" w:history="1">
              <w:r>
                <w:rPr>
                  <w:rStyle w:val="a4"/>
                  <w:rFonts w:ascii="Courier New" w:eastAsia="굴림체" w:hAnsi="Courier New" w:cs="Courier New"/>
                  <w:color w:val="006699"/>
                </w:rPr>
                <w:t>TYPE_CLASS_DATETIME</w:t>
              </w:r>
            </w:hyperlink>
            <w:r>
              <w:rPr>
                <w:rStyle w:val="apple-converted-space"/>
              </w:rPr>
              <w:t> </w:t>
            </w:r>
            <w:r>
              <w:t>|</w:t>
            </w:r>
            <w:r>
              <w:rPr>
                <w:rStyle w:val="apple-converted-space"/>
              </w:rPr>
              <w:t> </w:t>
            </w:r>
            <w:hyperlink r:id="rId823" w:anchor="TYPE_DATETIME_VARIATION_DATE" w:history="1">
              <w:r>
                <w:rPr>
                  <w:rStyle w:val="a4"/>
                  <w:rFonts w:ascii="Courier New" w:eastAsia="굴림체" w:hAnsi="Courier New" w:cs="Courier New"/>
                  <w:color w:val="006699"/>
                </w:rPr>
                <w:t>TYPE_DATETIME_VARIATION_DATE</w:t>
              </w:r>
            </w:hyperlink>
            <w:r>
              <w:t>.</w:t>
            </w: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rPr>
                <w:rStyle w:val="HTML"/>
                <w:rFonts w:ascii="Courier New" w:hAnsi="Courier New" w:cs="Courier New"/>
                <w:color w:val="007000"/>
              </w:rPr>
              <w:t>time</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0x00000024</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4"/>
                <w:szCs w:val="24"/>
              </w:rPr>
            </w:pPr>
            <w:r>
              <w:t>For entering a time. Corresponds to</w:t>
            </w:r>
            <w:r>
              <w:rPr>
                <w:rStyle w:val="apple-converted-space"/>
              </w:rPr>
              <w:t> </w:t>
            </w:r>
            <w:hyperlink r:id="rId824" w:anchor="TYPE_CLASS_DATETIME" w:history="1">
              <w:r>
                <w:rPr>
                  <w:rStyle w:val="a4"/>
                  <w:rFonts w:ascii="Courier New" w:eastAsia="굴림체" w:hAnsi="Courier New" w:cs="Courier New"/>
                  <w:color w:val="006699"/>
                </w:rPr>
                <w:t>TYPE_CLASS_DATETIME</w:t>
              </w:r>
            </w:hyperlink>
            <w:r>
              <w:rPr>
                <w:rStyle w:val="apple-converted-space"/>
              </w:rPr>
              <w:t> </w:t>
            </w:r>
            <w:r>
              <w:t>|</w:t>
            </w:r>
            <w:r>
              <w:rPr>
                <w:rStyle w:val="apple-converted-space"/>
              </w:rPr>
              <w:t> </w:t>
            </w:r>
            <w:hyperlink r:id="rId825" w:anchor="TYPE_DATETIME_VARIATION_TIME" w:history="1">
              <w:r>
                <w:rPr>
                  <w:rStyle w:val="a4"/>
                  <w:rFonts w:ascii="Courier New" w:eastAsia="굴림체" w:hAnsi="Courier New" w:cs="Courier New"/>
                  <w:color w:val="006699"/>
                </w:rPr>
                <w:t>TYPE_DATETIME_VARIATION_TIME</w:t>
              </w:r>
            </w:hyperlink>
            <w:r>
              <w:t>.</w:t>
            </w:r>
          </w:p>
        </w:tc>
      </w:tr>
    </w:tbl>
    <w:p w:rsidR="00D6022A" w:rsidRDefault="00D6022A" w:rsidP="00D6022A">
      <w:pPr>
        <w:pStyle w:val="1"/>
        <w:shd w:val="clear" w:color="auto" w:fill="E2E2E2"/>
        <w:spacing w:after="115"/>
        <w:rPr>
          <w:rFonts w:ascii="Arial" w:hAnsi="Arial" w:cs="Arial"/>
          <w:color w:val="333333"/>
          <w:sz w:val="26"/>
          <w:szCs w:val="26"/>
        </w:rPr>
      </w:pPr>
      <w:r>
        <w:rPr>
          <w:rFonts w:ascii="Arial" w:hAnsi="Arial" w:cs="Arial"/>
          <w:color w:val="333333"/>
          <w:sz w:val="15"/>
          <w:szCs w:val="15"/>
        </w:rPr>
        <w:t>This corresponds to the global attribute resource symbol</w:t>
      </w:r>
      <w:r>
        <w:rPr>
          <w:rStyle w:val="apple-converted-space"/>
          <w:rFonts w:ascii="Arial" w:hAnsi="Arial" w:cs="Arial"/>
          <w:color w:val="333333"/>
          <w:sz w:val="15"/>
          <w:szCs w:val="15"/>
        </w:rPr>
        <w:t> </w:t>
      </w:r>
      <w:hyperlink r:id="rId826" w:anchor="inputType" w:history="1">
        <w:r>
          <w:rPr>
            <w:rStyle w:val="a4"/>
            <w:rFonts w:ascii="Courier New" w:eastAsia="굴림체" w:hAnsi="Courier New" w:cs="Courier New"/>
            <w:color w:val="006699"/>
          </w:rPr>
          <w:t>inputType</w:t>
        </w:r>
      </w:hyperlink>
      <w:r>
        <w:rPr>
          <w:rFonts w:ascii="Arial" w:hAnsi="Arial" w:cs="Arial"/>
          <w:color w:val="333333"/>
          <w:sz w:val="15"/>
          <w:szCs w:val="15"/>
        </w:rPr>
        <w:t>.</w:t>
      </w:r>
      <w:r w:rsidRPr="00D6022A">
        <w:rPr>
          <w:rFonts w:ascii="Arial" w:hAnsi="Arial" w:cs="Arial"/>
          <w:color w:val="333333"/>
          <w:sz w:val="26"/>
          <w:szCs w:val="26"/>
        </w:rPr>
        <w:t xml:space="preserve"> </w:t>
      </w:r>
      <w:r>
        <w:rPr>
          <w:rFonts w:ascii="Arial" w:hAnsi="Arial" w:cs="Arial"/>
          <w:color w:val="333333"/>
          <w:sz w:val="26"/>
          <w:szCs w:val="26"/>
        </w:rPr>
        <w:t>InputType</w:t>
      </w:r>
    </w:p>
    <w:tbl>
      <w:tblPr>
        <w:tblW w:w="0" w:type="auto"/>
        <w:tblInd w:w="240" w:type="dxa"/>
        <w:tblCellMar>
          <w:left w:w="0" w:type="dxa"/>
          <w:right w:w="0" w:type="dxa"/>
        </w:tblCellMar>
        <w:tblLook w:val="04A0"/>
      </w:tblPr>
      <w:tblGrid>
        <w:gridCol w:w="2218"/>
      </w:tblGrid>
      <w:tr w:rsidR="00D6022A" w:rsidTr="00D6022A">
        <w:tc>
          <w:tcPr>
            <w:tcW w:w="0" w:type="auto"/>
            <w:tcBorders>
              <w:top w:val="nil"/>
              <w:left w:val="nil"/>
              <w:bottom w:val="nil"/>
              <w:right w:val="nil"/>
            </w:tcBorders>
            <w:hideMark/>
          </w:tcPr>
          <w:p w:rsidR="00D6022A" w:rsidRDefault="00D6022A">
            <w:pPr>
              <w:rPr>
                <w:rFonts w:ascii="굴림" w:eastAsia="굴림" w:hAnsi="굴림" w:cs="굴림"/>
                <w:sz w:val="22"/>
              </w:rPr>
            </w:pPr>
            <w:r>
              <w:rPr>
                <w:sz w:val="22"/>
              </w:rPr>
              <w:t>android.text.InputType</w:t>
            </w:r>
          </w:p>
        </w:tc>
      </w:tr>
    </w:tbl>
    <w:p w:rsidR="00D6022A" w:rsidRDefault="00D6022A" w:rsidP="00D6022A">
      <w:pPr>
        <w:rPr>
          <w:rFonts w:ascii="Arial" w:hAnsi="Arial" w:cs="Arial"/>
          <w:vanish/>
          <w:color w:val="333333"/>
          <w:sz w:val="15"/>
          <w:szCs w:val="15"/>
        </w:rPr>
      </w:pPr>
    </w:p>
    <w:tbl>
      <w:tblPr>
        <w:tblW w:w="10771" w:type="dxa"/>
        <w:tblInd w:w="240" w:type="dxa"/>
        <w:tblCellMar>
          <w:left w:w="0" w:type="dxa"/>
          <w:right w:w="0" w:type="dxa"/>
        </w:tblCellMar>
        <w:tblLook w:val="04A0"/>
      </w:tblPr>
      <w:tblGrid>
        <w:gridCol w:w="10771"/>
      </w:tblGrid>
      <w:tr w:rsidR="00D6022A" w:rsidTr="00D6022A">
        <w:tc>
          <w:tcPr>
            <w:tcW w:w="0" w:type="auto"/>
            <w:tcBorders>
              <w:top w:val="nil"/>
              <w:left w:val="nil"/>
              <w:bottom w:val="nil"/>
              <w:right w:val="nil"/>
            </w:tcBorders>
            <w:hideMark/>
          </w:tcPr>
          <w:p w:rsidR="00D6022A" w:rsidRDefault="00D6022A" w:rsidP="00D6022A">
            <w:pPr>
              <w:rPr>
                <w:sz w:val="22"/>
              </w:rPr>
            </w:pPr>
            <w:r>
              <w:rPr>
                <w:noProof/>
                <w:color w:val="006699"/>
                <w:sz w:val="22"/>
              </w:rPr>
              <w:drawing>
                <wp:inline distT="0" distB="0" distL="0" distR="0">
                  <wp:extent cx="87630" cy="87630"/>
                  <wp:effectExtent l="19050" t="0" r="7620" b="0"/>
                  <wp:docPr id="221" name="subclasses-indirect-trigger" descr="D:\android-sdk-windows\docs\assets\images\triangle-closed.png">
                    <a:hlinkClick xmlns:a="http://schemas.openxmlformats.org/drawingml/2006/main" r:id="rId8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classes-indirect-trigger" descr="D:\android-sdk-windows\docs\assets\images\triangle-closed.png">
                            <a:hlinkClick r:id="rId827"/>
                          </pic:cNvPr>
                          <pic:cNvPicPr>
                            <a:picLocks noChangeAspect="1" noChangeArrowheads="1"/>
                          </pic:cNvPicPr>
                        </pic:nvPicPr>
                        <pic:blipFill>
                          <a:blip r:embed="rId828"/>
                          <a:srcRect/>
                          <a:stretch>
                            <a:fillRect/>
                          </a:stretch>
                        </pic:blipFill>
                        <pic:spPr bwMode="auto">
                          <a:xfrm>
                            <a:off x="0" y="0"/>
                            <a:ext cx="87630" cy="87630"/>
                          </a:xfrm>
                          <a:prstGeom prst="rect">
                            <a:avLst/>
                          </a:prstGeom>
                          <a:noFill/>
                          <a:ln w="9525">
                            <a:noFill/>
                            <a:miter lim="800000"/>
                            <a:headEnd/>
                            <a:tailEnd/>
                          </a:ln>
                        </pic:spPr>
                      </pic:pic>
                    </a:graphicData>
                  </a:graphic>
                </wp:inline>
              </w:drawing>
            </w:r>
            <w:r>
              <w:rPr>
                <w:sz w:val="22"/>
              </w:rPr>
              <w:t>Known Indirect Subclasses</w:t>
            </w:r>
          </w:p>
          <w:p w:rsidR="00D6022A" w:rsidRDefault="00153F68" w:rsidP="00D6022A">
            <w:pPr>
              <w:rPr>
                <w:rFonts w:ascii="굴림" w:eastAsia="굴림" w:hAnsi="굴림" w:cs="굴림"/>
                <w:sz w:val="22"/>
              </w:rPr>
            </w:pPr>
            <w:hyperlink r:id="rId829" w:history="1">
              <w:r w:rsidR="00D6022A">
                <w:rPr>
                  <w:rStyle w:val="a4"/>
                  <w:color w:val="006699"/>
                  <w:sz w:val="22"/>
                  <w:u w:val="none"/>
                </w:rPr>
                <w:t>EditorInfo</w:t>
              </w:r>
            </w:hyperlink>
          </w:p>
        </w:tc>
      </w:tr>
    </w:tbl>
    <w:p w:rsidR="00D6022A" w:rsidRDefault="00D6022A" w:rsidP="00D6022A">
      <w:pPr>
        <w:pStyle w:val="2"/>
        <w:pBdr>
          <w:top w:val="single" w:sz="8" w:space="6" w:color="CCCCCC"/>
        </w:pBdr>
        <w:spacing w:before="480" w:beforeAutospacing="0" w:after="240" w:afterAutospacing="0"/>
        <w:rPr>
          <w:rFonts w:ascii="Arial" w:hAnsi="Arial" w:cs="Arial"/>
          <w:color w:val="111111"/>
          <w:sz w:val="22"/>
          <w:szCs w:val="22"/>
        </w:rPr>
      </w:pPr>
      <w:r>
        <w:rPr>
          <w:rFonts w:ascii="Arial" w:hAnsi="Arial" w:cs="Arial"/>
          <w:color w:val="111111"/>
          <w:sz w:val="22"/>
          <w:szCs w:val="22"/>
        </w:rPr>
        <w:t>Class Overview</w:t>
      </w:r>
    </w:p>
    <w:p w:rsidR="00D6022A" w:rsidRDefault="00D6022A" w:rsidP="00D6022A">
      <w:pPr>
        <w:pStyle w:val="a3"/>
        <w:spacing w:before="0" w:beforeAutospacing="0" w:after="240" w:afterAutospacing="0" w:line="312" w:lineRule="atLeast"/>
        <w:rPr>
          <w:rFonts w:ascii="Arial" w:hAnsi="Arial" w:cs="Arial"/>
          <w:color w:val="333333"/>
          <w:sz w:val="15"/>
          <w:szCs w:val="15"/>
        </w:rPr>
      </w:pPr>
      <w:r>
        <w:rPr>
          <w:rFonts w:ascii="Arial" w:hAnsi="Arial" w:cs="Arial"/>
          <w:color w:val="333333"/>
          <w:sz w:val="15"/>
          <w:szCs w:val="15"/>
        </w:rPr>
        <w:t>Bit definitions for an integer defining the basic content type of text held in an</w:t>
      </w:r>
      <w:r>
        <w:rPr>
          <w:rStyle w:val="apple-converted-space"/>
          <w:rFonts w:ascii="Arial" w:hAnsi="Arial" w:cs="Arial"/>
          <w:color w:val="333333"/>
          <w:sz w:val="15"/>
          <w:szCs w:val="15"/>
        </w:rPr>
        <w:t> </w:t>
      </w:r>
      <w:hyperlink r:id="rId830" w:history="1">
        <w:r>
          <w:rPr>
            <w:rStyle w:val="a4"/>
            <w:rFonts w:ascii="Courier New" w:eastAsia="굴림체" w:hAnsi="Courier New" w:cs="Courier New"/>
            <w:color w:val="006699"/>
          </w:rPr>
          <w:t>Editable</w:t>
        </w:r>
      </w:hyperlink>
      <w:r>
        <w:rPr>
          <w:rStyle w:val="apple-converted-space"/>
          <w:rFonts w:ascii="Arial" w:hAnsi="Arial" w:cs="Arial"/>
          <w:color w:val="333333"/>
          <w:sz w:val="15"/>
          <w:szCs w:val="15"/>
        </w:rPr>
        <w:t> </w:t>
      </w:r>
      <w:r>
        <w:rPr>
          <w:rFonts w:ascii="Arial" w:hAnsi="Arial" w:cs="Arial"/>
          <w:color w:val="333333"/>
          <w:sz w:val="15"/>
          <w:szCs w:val="15"/>
        </w:rPr>
        <w:t>object. Supported classes may be combined with variations and flags to indicate desired behaviors.</w:t>
      </w:r>
    </w:p>
    <w:p w:rsidR="00D6022A" w:rsidRDefault="00D6022A" w:rsidP="00D6022A">
      <w:pPr>
        <w:pStyle w:val="3"/>
        <w:ind w:left="960" w:hanging="360"/>
        <w:rPr>
          <w:rFonts w:ascii="Arial" w:hAnsi="Arial" w:cs="Arial"/>
          <w:color w:val="222222"/>
          <w:sz w:val="18"/>
          <w:szCs w:val="18"/>
        </w:rPr>
      </w:pPr>
      <w:r>
        <w:rPr>
          <w:rFonts w:ascii="Arial" w:hAnsi="Arial" w:cs="Arial"/>
          <w:color w:val="222222"/>
          <w:sz w:val="18"/>
          <w:szCs w:val="18"/>
        </w:rPr>
        <w:t>Examples</w:t>
      </w:r>
    </w:p>
    <w:p w:rsidR="00D6022A" w:rsidRDefault="00D6022A" w:rsidP="00D6022A">
      <w:pPr>
        <w:spacing w:line="312" w:lineRule="atLeast"/>
        <w:rPr>
          <w:rFonts w:ascii="Arial" w:hAnsi="Arial" w:cs="Arial"/>
          <w:color w:val="333333"/>
          <w:sz w:val="15"/>
          <w:szCs w:val="15"/>
        </w:rPr>
      </w:pPr>
      <w:r>
        <w:rPr>
          <w:rFonts w:ascii="Arial" w:hAnsi="Arial" w:cs="Arial"/>
          <w:color w:val="333333"/>
          <w:sz w:val="15"/>
          <w:szCs w:val="15"/>
        </w:rPr>
        <w:t>A password field with with the password visible to the user:</w:t>
      </w:r>
    </w:p>
    <w:p w:rsidR="00D6022A" w:rsidRDefault="00D6022A" w:rsidP="00D6022A">
      <w:pPr>
        <w:spacing w:after="240" w:line="312" w:lineRule="atLeast"/>
        <w:ind w:left="720"/>
        <w:rPr>
          <w:rFonts w:ascii="Arial" w:hAnsi="Arial" w:cs="Arial"/>
          <w:color w:val="333333"/>
          <w:sz w:val="15"/>
          <w:szCs w:val="15"/>
        </w:rPr>
      </w:pPr>
      <w:r>
        <w:rPr>
          <w:rFonts w:ascii="Arial" w:hAnsi="Arial" w:cs="Arial"/>
          <w:color w:val="333333"/>
          <w:sz w:val="15"/>
          <w:szCs w:val="15"/>
        </w:rPr>
        <w:t>inputType = TYPE_CLASS_TEXT | TYPE_TEXT_VARIATION_VISIBLE_PASSWORD</w:t>
      </w:r>
    </w:p>
    <w:p w:rsidR="00D6022A" w:rsidRDefault="00D6022A" w:rsidP="00D6022A">
      <w:pPr>
        <w:spacing w:line="312" w:lineRule="atLeast"/>
        <w:rPr>
          <w:rFonts w:ascii="Arial" w:hAnsi="Arial" w:cs="Arial"/>
          <w:color w:val="333333"/>
          <w:sz w:val="15"/>
          <w:szCs w:val="15"/>
        </w:rPr>
      </w:pPr>
      <w:r>
        <w:rPr>
          <w:rFonts w:ascii="Arial" w:hAnsi="Arial" w:cs="Arial"/>
          <w:color w:val="333333"/>
          <w:sz w:val="15"/>
          <w:szCs w:val="15"/>
        </w:rPr>
        <w:t>A multi-line postal address with automatic capitalization:</w:t>
      </w:r>
    </w:p>
    <w:p w:rsidR="00D6022A" w:rsidRDefault="00D6022A" w:rsidP="00D6022A">
      <w:pPr>
        <w:spacing w:after="240" w:line="312" w:lineRule="atLeast"/>
        <w:ind w:left="720"/>
        <w:rPr>
          <w:rFonts w:ascii="Arial" w:hAnsi="Arial" w:cs="Arial"/>
          <w:color w:val="333333"/>
          <w:sz w:val="15"/>
          <w:szCs w:val="15"/>
        </w:rPr>
      </w:pPr>
      <w:r>
        <w:rPr>
          <w:rFonts w:ascii="Arial" w:hAnsi="Arial" w:cs="Arial"/>
          <w:color w:val="333333"/>
          <w:sz w:val="15"/>
          <w:szCs w:val="15"/>
        </w:rPr>
        <w:t>inputType = TYPE_CLASS_TEXT | TYPE_TEXT_VARIATION_POSTAL_ADDRESS | TYPE_TEXT_FLAG_MULTI_LINE</w:t>
      </w:r>
    </w:p>
    <w:p w:rsidR="00D6022A" w:rsidRDefault="00D6022A" w:rsidP="00D6022A">
      <w:pPr>
        <w:spacing w:line="312" w:lineRule="atLeast"/>
        <w:rPr>
          <w:rFonts w:ascii="Arial" w:hAnsi="Arial" w:cs="Arial"/>
          <w:color w:val="333333"/>
          <w:sz w:val="15"/>
          <w:szCs w:val="15"/>
        </w:rPr>
      </w:pPr>
      <w:r>
        <w:rPr>
          <w:rFonts w:ascii="Arial" w:hAnsi="Arial" w:cs="Arial"/>
          <w:color w:val="333333"/>
          <w:sz w:val="15"/>
          <w:szCs w:val="15"/>
        </w:rPr>
        <w:t>A time field:</w:t>
      </w:r>
    </w:p>
    <w:p w:rsidR="00D6022A" w:rsidRDefault="00D6022A" w:rsidP="00D6022A">
      <w:pPr>
        <w:spacing w:after="240" w:line="312" w:lineRule="atLeast"/>
        <w:ind w:left="720"/>
        <w:rPr>
          <w:rFonts w:ascii="Arial" w:hAnsi="Arial" w:cs="Arial"/>
          <w:color w:val="333333"/>
          <w:sz w:val="15"/>
          <w:szCs w:val="15"/>
        </w:rPr>
      </w:pPr>
      <w:r>
        <w:rPr>
          <w:rFonts w:ascii="Arial" w:hAnsi="Arial" w:cs="Arial"/>
          <w:color w:val="333333"/>
          <w:sz w:val="15"/>
          <w:szCs w:val="15"/>
        </w:rPr>
        <w:t>inputType = TYPE_CLASS_DATETIME | TYPE_DATETIME_VARIATION_TIME</w:t>
      </w:r>
    </w:p>
    <w:p w:rsidR="00D6022A" w:rsidRDefault="00D6022A" w:rsidP="00D6022A">
      <w:pPr>
        <w:pStyle w:val="2"/>
        <w:pBdr>
          <w:top w:val="single" w:sz="8" w:space="6" w:color="CCCCCC"/>
        </w:pBdr>
        <w:spacing w:before="480" w:beforeAutospacing="0" w:after="240" w:afterAutospacing="0"/>
        <w:rPr>
          <w:rFonts w:ascii="Arial" w:hAnsi="Arial" w:cs="Arial"/>
          <w:color w:val="111111"/>
          <w:sz w:val="22"/>
          <w:szCs w:val="22"/>
        </w:rPr>
      </w:pPr>
      <w:r>
        <w:rPr>
          <w:rFonts w:ascii="Arial" w:hAnsi="Arial" w:cs="Arial"/>
          <w:color w:val="111111"/>
          <w:sz w:val="22"/>
          <w:szCs w:val="22"/>
        </w:rPr>
        <w:t>Summary</w:t>
      </w:r>
    </w:p>
    <w:tbl>
      <w:tblPr>
        <w:tblW w:w="10760" w:type="dxa"/>
        <w:tblInd w:w="240" w:type="dxa"/>
        <w:tblCellMar>
          <w:left w:w="0" w:type="dxa"/>
          <w:right w:w="0" w:type="dxa"/>
        </w:tblCellMar>
        <w:tblLook w:val="04A0"/>
      </w:tblPr>
      <w:tblGrid>
        <w:gridCol w:w="534"/>
        <w:gridCol w:w="4846"/>
        <w:gridCol w:w="5321"/>
        <w:gridCol w:w="11"/>
        <w:gridCol w:w="6"/>
        <w:gridCol w:w="6"/>
        <w:gridCol w:w="6"/>
        <w:gridCol w:w="6"/>
        <w:gridCol w:w="6"/>
        <w:gridCol w:w="6"/>
        <w:gridCol w:w="6"/>
        <w:gridCol w:w="6"/>
      </w:tblGrid>
      <w:tr w:rsidR="00D6022A" w:rsidTr="00D6022A">
        <w:tc>
          <w:tcPr>
            <w:tcW w:w="0" w:type="auto"/>
            <w:gridSpan w:val="12"/>
            <w:tcBorders>
              <w:top w:val="single" w:sz="4" w:space="0" w:color="CCCCCC"/>
              <w:left w:val="single" w:sz="4" w:space="0" w:color="CCCCCC"/>
              <w:bottom w:val="single" w:sz="4" w:space="0" w:color="CCCCCC"/>
              <w:right w:val="single" w:sz="4" w:space="0" w:color="CCCCCC"/>
            </w:tcBorders>
            <w:shd w:val="clear" w:color="auto" w:fill="DEE8F1"/>
            <w:tcMar>
              <w:top w:w="69" w:type="dxa"/>
              <w:left w:w="138" w:type="dxa"/>
              <w:bottom w:w="69" w:type="dxa"/>
              <w:right w:w="138" w:type="dxa"/>
            </w:tcMar>
            <w:hideMark/>
          </w:tcPr>
          <w:p w:rsidR="00D6022A" w:rsidRDefault="00D6022A">
            <w:pPr>
              <w:rPr>
                <w:rFonts w:ascii="굴림" w:eastAsia="굴림" w:hAnsi="굴림" w:cs="굴림"/>
                <w:b/>
                <w:bCs/>
                <w:sz w:val="22"/>
              </w:rPr>
            </w:pPr>
            <w:r>
              <w:rPr>
                <w:b/>
                <w:bCs/>
                <w:sz w:val="22"/>
              </w:rPr>
              <w:lastRenderedPageBreak/>
              <w:t>Constants</w:t>
            </w:r>
          </w:p>
        </w:tc>
      </w:tr>
      <w:tr w:rsidR="00D6022A" w:rsidTr="00D6022A">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153F68">
            <w:pPr>
              <w:rPr>
                <w:rFonts w:ascii="굴림" w:eastAsia="굴림" w:hAnsi="굴림" w:cs="굴림"/>
                <w:sz w:val="22"/>
              </w:rPr>
            </w:pPr>
            <w:hyperlink r:id="rId831" w:anchor="TYPE_CLASS_DATETIME" w:history="1">
              <w:r w:rsidR="00D6022A">
                <w:rPr>
                  <w:rStyle w:val="a4"/>
                  <w:color w:val="006699"/>
                  <w:sz w:val="22"/>
                  <w:u w:val="none"/>
                </w:rPr>
                <w:t>TYPE_CLASS_DATETIME</w:t>
              </w:r>
            </w:hyperlink>
          </w:p>
        </w:tc>
        <w:tc>
          <w:tcPr>
            <w:tcW w:w="5000" w:type="pct"/>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rPr>
                <w:rFonts w:ascii="굴림" w:eastAsia="굴림" w:hAnsi="굴림" w:cs="굴림"/>
                <w:sz w:val="22"/>
              </w:rPr>
            </w:pPr>
            <w:r>
              <w:rPr>
                <w:sz w:val="22"/>
              </w:rPr>
              <w:t>Class for dates and times.</w:t>
            </w: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153F68">
            <w:pPr>
              <w:rPr>
                <w:rFonts w:ascii="굴림" w:eastAsia="굴림" w:hAnsi="굴림" w:cs="굴림"/>
                <w:sz w:val="22"/>
              </w:rPr>
            </w:pPr>
            <w:hyperlink r:id="rId832" w:anchor="TYPE_CLASS_NUMBER" w:history="1">
              <w:r w:rsidR="00D6022A">
                <w:rPr>
                  <w:rStyle w:val="a4"/>
                  <w:color w:val="006699"/>
                  <w:sz w:val="22"/>
                  <w:u w:val="none"/>
                </w:rPr>
                <w:t>TYPE_CLASS_NUMBER</w:t>
              </w:r>
            </w:hyperlink>
          </w:p>
        </w:tc>
        <w:tc>
          <w:tcPr>
            <w:tcW w:w="5000" w:type="pct"/>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2"/>
              </w:rPr>
            </w:pPr>
            <w:r>
              <w:rPr>
                <w:sz w:val="22"/>
              </w:rPr>
              <w:t>Class for numeric text.</w:t>
            </w: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153F68">
            <w:pPr>
              <w:rPr>
                <w:rFonts w:ascii="굴림" w:eastAsia="굴림" w:hAnsi="굴림" w:cs="굴림"/>
                <w:sz w:val="22"/>
              </w:rPr>
            </w:pPr>
            <w:hyperlink r:id="rId833" w:anchor="TYPE_CLASS_PHONE" w:history="1">
              <w:r w:rsidR="00D6022A">
                <w:rPr>
                  <w:rStyle w:val="a4"/>
                  <w:color w:val="006699"/>
                  <w:sz w:val="22"/>
                  <w:u w:val="none"/>
                </w:rPr>
                <w:t>TYPE_CLASS_PHONE</w:t>
              </w:r>
            </w:hyperlink>
          </w:p>
        </w:tc>
        <w:tc>
          <w:tcPr>
            <w:tcW w:w="5000" w:type="pct"/>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rPr>
                <w:rFonts w:ascii="굴림" w:eastAsia="굴림" w:hAnsi="굴림" w:cs="굴림"/>
                <w:sz w:val="22"/>
              </w:rPr>
            </w:pPr>
            <w:r>
              <w:rPr>
                <w:sz w:val="22"/>
              </w:rPr>
              <w:t>Class for a phone number.</w:t>
            </w: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153F68">
            <w:pPr>
              <w:rPr>
                <w:rFonts w:ascii="굴림" w:eastAsia="굴림" w:hAnsi="굴림" w:cs="굴림"/>
                <w:sz w:val="22"/>
              </w:rPr>
            </w:pPr>
            <w:hyperlink r:id="rId834" w:anchor="TYPE_CLASS_TEXT" w:history="1">
              <w:r w:rsidR="00D6022A">
                <w:rPr>
                  <w:rStyle w:val="a4"/>
                  <w:color w:val="006699"/>
                  <w:sz w:val="22"/>
                  <w:u w:val="none"/>
                </w:rPr>
                <w:t>TYPE_CLASS_TEXT</w:t>
              </w:r>
            </w:hyperlink>
          </w:p>
        </w:tc>
        <w:tc>
          <w:tcPr>
            <w:tcW w:w="5000" w:type="pct"/>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2"/>
              </w:rPr>
            </w:pPr>
            <w:r>
              <w:rPr>
                <w:sz w:val="22"/>
              </w:rPr>
              <w:t>Class for normal text.</w:t>
            </w: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153F68">
            <w:pPr>
              <w:rPr>
                <w:rFonts w:ascii="굴림" w:eastAsia="굴림" w:hAnsi="굴림" w:cs="굴림"/>
                <w:sz w:val="22"/>
              </w:rPr>
            </w:pPr>
            <w:hyperlink r:id="rId835" w:anchor="TYPE_DATETIME_VARIATION_DATE" w:history="1">
              <w:r w:rsidR="00D6022A">
                <w:rPr>
                  <w:rStyle w:val="a4"/>
                  <w:color w:val="006699"/>
                  <w:sz w:val="22"/>
                  <w:u w:val="none"/>
                </w:rPr>
                <w:t>TYPE_DATETIME_VARIATION_DATE</w:t>
              </w:r>
            </w:hyperlink>
          </w:p>
        </w:tc>
        <w:tc>
          <w:tcPr>
            <w:tcW w:w="5000" w:type="pct"/>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rPr>
                <w:rFonts w:ascii="굴림" w:eastAsia="굴림" w:hAnsi="굴림" w:cs="굴림"/>
                <w:sz w:val="22"/>
              </w:rPr>
            </w:pPr>
            <w:r>
              <w:rPr>
                <w:sz w:val="22"/>
              </w:rPr>
              <w:t>Default variation of</w:t>
            </w:r>
            <w:r>
              <w:rPr>
                <w:rStyle w:val="apple-converted-space"/>
                <w:sz w:val="22"/>
              </w:rPr>
              <w:t> </w:t>
            </w:r>
            <w:hyperlink r:id="rId836" w:anchor="TYPE_CLASS_DATETIME" w:history="1">
              <w:r>
                <w:rPr>
                  <w:rStyle w:val="a4"/>
                  <w:rFonts w:ascii="Courier New" w:eastAsia="굴림체" w:hAnsi="Courier New" w:cs="Courier New"/>
                  <w:color w:val="006699"/>
                  <w:u w:val="none"/>
                </w:rPr>
                <w:t>TYPE_CLASS_DATETIME</w:t>
              </w:r>
            </w:hyperlink>
            <w:r>
              <w:rPr>
                <w:sz w:val="22"/>
              </w:rPr>
              <w:t>: allows entering only a date.</w:t>
            </w: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153F68">
            <w:pPr>
              <w:rPr>
                <w:rFonts w:ascii="굴림" w:eastAsia="굴림" w:hAnsi="굴림" w:cs="굴림"/>
                <w:sz w:val="22"/>
              </w:rPr>
            </w:pPr>
            <w:hyperlink r:id="rId837" w:anchor="TYPE_DATETIME_VARIATION_NORMAL" w:history="1">
              <w:r w:rsidR="00D6022A">
                <w:rPr>
                  <w:rStyle w:val="a4"/>
                  <w:color w:val="006699"/>
                  <w:sz w:val="22"/>
                  <w:u w:val="none"/>
                </w:rPr>
                <w:t>TYPE_DATETIME_VARIATION_NORMAL</w:t>
              </w:r>
            </w:hyperlink>
          </w:p>
        </w:tc>
        <w:tc>
          <w:tcPr>
            <w:tcW w:w="5000" w:type="pct"/>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2"/>
              </w:rPr>
            </w:pPr>
            <w:r>
              <w:rPr>
                <w:sz w:val="22"/>
              </w:rPr>
              <w:t>Default variation of</w:t>
            </w:r>
            <w:r>
              <w:rPr>
                <w:rStyle w:val="apple-converted-space"/>
                <w:sz w:val="22"/>
              </w:rPr>
              <w:t> </w:t>
            </w:r>
            <w:hyperlink r:id="rId838" w:anchor="TYPE_CLASS_DATETIME" w:history="1">
              <w:r>
                <w:rPr>
                  <w:rStyle w:val="a4"/>
                  <w:rFonts w:ascii="Courier New" w:eastAsia="굴림체" w:hAnsi="Courier New" w:cs="Courier New"/>
                  <w:color w:val="006699"/>
                  <w:u w:val="none"/>
                </w:rPr>
                <w:t>TYPE_CLASS_DATETIME</w:t>
              </w:r>
            </w:hyperlink>
            <w:r>
              <w:rPr>
                <w:sz w:val="22"/>
              </w:rPr>
              <w:t>: allows entering both a date and time.</w:t>
            </w: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153F68">
            <w:pPr>
              <w:rPr>
                <w:rFonts w:ascii="굴림" w:eastAsia="굴림" w:hAnsi="굴림" w:cs="굴림"/>
                <w:sz w:val="22"/>
              </w:rPr>
            </w:pPr>
            <w:hyperlink r:id="rId839" w:anchor="TYPE_DATETIME_VARIATION_TIME" w:history="1">
              <w:r w:rsidR="00D6022A">
                <w:rPr>
                  <w:rStyle w:val="a4"/>
                  <w:color w:val="006699"/>
                  <w:sz w:val="22"/>
                  <w:u w:val="none"/>
                </w:rPr>
                <w:t>TYPE_DATETIME_VARIATION_TIME</w:t>
              </w:r>
            </w:hyperlink>
          </w:p>
        </w:tc>
        <w:tc>
          <w:tcPr>
            <w:tcW w:w="5000" w:type="pct"/>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rPr>
                <w:rFonts w:ascii="굴림" w:eastAsia="굴림" w:hAnsi="굴림" w:cs="굴림"/>
                <w:sz w:val="22"/>
              </w:rPr>
            </w:pPr>
            <w:r>
              <w:rPr>
                <w:sz w:val="22"/>
              </w:rPr>
              <w:t>Default variation of</w:t>
            </w:r>
            <w:r>
              <w:rPr>
                <w:rStyle w:val="apple-converted-space"/>
                <w:sz w:val="22"/>
              </w:rPr>
              <w:t> </w:t>
            </w:r>
            <w:hyperlink r:id="rId840" w:anchor="TYPE_CLASS_DATETIME" w:history="1">
              <w:r>
                <w:rPr>
                  <w:rStyle w:val="a4"/>
                  <w:rFonts w:ascii="Courier New" w:eastAsia="굴림체" w:hAnsi="Courier New" w:cs="Courier New"/>
                  <w:color w:val="006699"/>
                  <w:u w:val="none"/>
                </w:rPr>
                <w:t>TYPE_CLASS_DATETIME</w:t>
              </w:r>
            </w:hyperlink>
            <w:r>
              <w:rPr>
                <w:sz w:val="22"/>
              </w:rPr>
              <w:t>: allows entering only a time.</w:t>
            </w: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153F68">
            <w:pPr>
              <w:rPr>
                <w:rFonts w:ascii="굴림" w:eastAsia="굴림" w:hAnsi="굴림" w:cs="굴림"/>
                <w:sz w:val="22"/>
              </w:rPr>
            </w:pPr>
            <w:hyperlink r:id="rId841" w:anchor="TYPE_MASK_CLASS" w:history="1">
              <w:r w:rsidR="00D6022A">
                <w:rPr>
                  <w:rStyle w:val="a4"/>
                  <w:color w:val="006699"/>
                  <w:sz w:val="22"/>
                  <w:u w:val="none"/>
                </w:rPr>
                <w:t>TYPE_MASK_CLASS</w:t>
              </w:r>
            </w:hyperlink>
          </w:p>
        </w:tc>
        <w:tc>
          <w:tcPr>
            <w:tcW w:w="5000" w:type="pct"/>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2"/>
              </w:rPr>
            </w:pPr>
            <w:r>
              <w:rPr>
                <w:sz w:val="22"/>
              </w:rPr>
              <w:t>Mask of bits that determine the overall class of text being given.</w:t>
            </w: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153F68">
            <w:pPr>
              <w:rPr>
                <w:rFonts w:ascii="굴림" w:eastAsia="굴림" w:hAnsi="굴림" w:cs="굴림"/>
                <w:sz w:val="22"/>
              </w:rPr>
            </w:pPr>
            <w:hyperlink r:id="rId842" w:anchor="TYPE_MASK_FLAGS" w:history="1">
              <w:r w:rsidR="00D6022A">
                <w:rPr>
                  <w:rStyle w:val="a4"/>
                  <w:color w:val="006699"/>
                  <w:sz w:val="22"/>
                  <w:u w:val="none"/>
                </w:rPr>
                <w:t>TYPE_MASK_FLAGS</w:t>
              </w:r>
            </w:hyperlink>
          </w:p>
        </w:tc>
        <w:tc>
          <w:tcPr>
            <w:tcW w:w="5000" w:type="pct"/>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rPr>
                <w:rFonts w:ascii="굴림" w:eastAsia="굴림" w:hAnsi="굴림" w:cs="굴림"/>
                <w:sz w:val="22"/>
              </w:rPr>
            </w:pPr>
            <w:r>
              <w:rPr>
                <w:sz w:val="22"/>
              </w:rPr>
              <w:t>Mask of bits that provide addition bit flags of options.</w:t>
            </w: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153F68">
            <w:pPr>
              <w:rPr>
                <w:rFonts w:ascii="굴림" w:eastAsia="굴림" w:hAnsi="굴림" w:cs="굴림"/>
                <w:sz w:val="22"/>
              </w:rPr>
            </w:pPr>
            <w:hyperlink r:id="rId843" w:anchor="TYPE_MASK_VARIATION" w:history="1">
              <w:r w:rsidR="00D6022A">
                <w:rPr>
                  <w:rStyle w:val="a4"/>
                  <w:color w:val="006699"/>
                  <w:sz w:val="22"/>
                  <w:u w:val="none"/>
                </w:rPr>
                <w:t>TYPE_MASK_VARIATION</w:t>
              </w:r>
            </w:hyperlink>
          </w:p>
        </w:tc>
        <w:tc>
          <w:tcPr>
            <w:tcW w:w="5000" w:type="pct"/>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2"/>
              </w:rPr>
            </w:pPr>
            <w:r>
              <w:rPr>
                <w:sz w:val="22"/>
              </w:rPr>
              <w:t>Mask of bits that determine the variation of the base content class.</w:t>
            </w: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153F68">
            <w:pPr>
              <w:rPr>
                <w:rFonts w:ascii="굴림" w:eastAsia="굴림" w:hAnsi="굴림" w:cs="굴림"/>
                <w:sz w:val="22"/>
              </w:rPr>
            </w:pPr>
            <w:hyperlink r:id="rId844" w:anchor="TYPE_NULL" w:history="1">
              <w:r w:rsidR="00D6022A">
                <w:rPr>
                  <w:rStyle w:val="a4"/>
                  <w:color w:val="006699"/>
                  <w:sz w:val="22"/>
                  <w:u w:val="none"/>
                </w:rPr>
                <w:t>TYPE_NULL</w:t>
              </w:r>
            </w:hyperlink>
          </w:p>
        </w:tc>
        <w:tc>
          <w:tcPr>
            <w:tcW w:w="5000" w:type="pct"/>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rPr>
                <w:rFonts w:ascii="굴림" w:eastAsia="굴림" w:hAnsi="굴림" w:cs="굴림"/>
                <w:sz w:val="22"/>
              </w:rPr>
            </w:pPr>
            <w:r>
              <w:rPr>
                <w:sz w:val="22"/>
              </w:rPr>
              <w:t>Special content type for when no explicit type has been specified.</w:t>
            </w: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153F68">
            <w:pPr>
              <w:rPr>
                <w:rFonts w:ascii="굴림" w:eastAsia="굴림" w:hAnsi="굴림" w:cs="굴림"/>
                <w:sz w:val="22"/>
              </w:rPr>
            </w:pPr>
            <w:hyperlink r:id="rId845" w:anchor="TYPE_NUMBER_FLAG_DECIMAL" w:history="1">
              <w:r w:rsidR="00D6022A">
                <w:rPr>
                  <w:rStyle w:val="a4"/>
                  <w:color w:val="006699"/>
                  <w:sz w:val="22"/>
                  <w:u w:val="none"/>
                </w:rPr>
                <w:t>TYPE_NUMBER_FLAG_DECIMAL</w:t>
              </w:r>
            </w:hyperlink>
          </w:p>
        </w:tc>
        <w:tc>
          <w:tcPr>
            <w:tcW w:w="5000" w:type="pct"/>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2"/>
              </w:rPr>
            </w:pPr>
            <w:r>
              <w:rPr>
                <w:sz w:val="22"/>
              </w:rPr>
              <w:t>Flag of</w:t>
            </w:r>
            <w:r>
              <w:rPr>
                <w:rStyle w:val="apple-converted-space"/>
                <w:sz w:val="22"/>
              </w:rPr>
              <w:t> </w:t>
            </w:r>
            <w:hyperlink r:id="rId846" w:anchor="TYPE_CLASS_NUMBER" w:history="1">
              <w:r>
                <w:rPr>
                  <w:rStyle w:val="a4"/>
                  <w:rFonts w:ascii="Courier New" w:eastAsia="굴림체" w:hAnsi="Courier New" w:cs="Courier New"/>
                  <w:color w:val="006699"/>
                  <w:u w:val="none"/>
                </w:rPr>
                <w:t>TYPE_CLASS_NUMBER</w:t>
              </w:r>
            </w:hyperlink>
            <w:r>
              <w:rPr>
                <w:sz w:val="22"/>
              </w:rPr>
              <w:t>: the number is decimal, allowing a decimal point to provide fractional values.</w:t>
            </w: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153F68">
            <w:pPr>
              <w:rPr>
                <w:rFonts w:ascii="굴림" w:eastAsia="굴림" w:hAnsi="굴림" w:cs="굴림"/>
                <w:sz w:val="22"/>
              </w:rPr>
            </w:pPr>
            <w:hyperlink r:id="rId847" w:anchor="TYPE_NUMBER_FLAG_SIGNED" w:history="1">
              <w:r w:rsidR="00D6022A">
                <w:rPr>
                  <w:rStyle w:val="a4"/>
                  <w:color w:val="006699"/>
                  <w:sz w:val="22"/>
                  <w:u w:val="none"/>
                </w:rPr>
                <w:t>TYPE_NUMBER_FLAG_SIGNED</w:t>
              </w:r>
            </w:hyperlink>
          </w:p>
        </w:tc>
        <w:tc>
          <w:tcPr>
            <w:tcW w:w="5000" w:type="pct"/>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rPr>
                <w:rFonts w:ascii="굴림" w:eastAsia="굴림" w:hAnsi="굴림" w:cs="굴림"/>
                <w:sz w:val="22"/>
              </w:rPr>
            </w:pPr>
            <w:r>
              <w:rPr>
                <w:sz w:val="22"/>
              </w:rPr>
              <w:t>Flag of</w:t>
            </w:r>
            <w:r>
              <w:rPr>
                <w:rStyle w:val="apple-converted-space"/>
                <w:sz w:val="22"/>
              </w:rPr>
              <w:t> </w:t>
            </w:r>
            <w:hyperlink r:id="rId848" w:anchor="TYPE_CLASS_NUMBER" w:history="1">
              <w:r>
                <w:rPr>
                  <w:rStyle w:val="a4"/>
                  <w:rFonts w:ascii="Courier New" w:eastAsia="굴림체" w:hAnsi="Courier New" w:cs="Courier New"/>
                  <w:color w:val="006699"/>
                  <w:u w:val="none"/>
                </w:rPr>
                <w:t>TYPE_CLASS_NUMBER</w:t>
              </w:r>
            </w:hyperlink>
            <w:r>
              <w:rPr>
                <w:sz w:val="22"/>
              </w:rPr>
              <w:t>: the number is signed, allowing a positive or negative sign at the start.</w:t>
            </w: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153F68">
            <w:pPr>
              <w:rPr>
                <w:rFonts w:ascii="굴림" w:eastAsia="굴림" w:hAnsi="굴림" w:cs="굴림"/>
                <w:sz w:val="22"/>
              </w:rPr>
            </w:pPr>
            <w:hyperlink r:id="rId849" w:anchor="TYPE_NUMBER_VARIATION_NORMAL" w:history="1">
              <w:r w:rsidR="00D6022A">
                <w:rPr>
                  <w:rStyle w:val="a4"/>
                  <w:color w:val="006699"/>
                  <w:sz w:val="22"/>
                  <w:u w:val="none"/>
                </w:rPr>
                <w:t>TYPE_NUMBER_VARIATION_NORMAL</w:t>
              </w:r>
            </w:hyperlink>
          </w:p>
        </w:tc>
        <w:tc>
          <w:tcPr>
            <w:tcW w:w="5000" w:type="pct"/>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2"/>
              </w:rPr>
            </w:pPr>
            <w:r>
              <w:rPr>
                <w:sz w:val="22"/>
              </w:rPr>
              <w:t>Default variation of</w:t>
            </w:r>
            <w:r>
              <w:rPr>
                <w:rStyle w:val="apple-converted-space"/>
                <w:sz w:val="22"/>
              </w:rPr>
              <w:t> </w:t>
            </w:r>
            <w:hyperlink r:id="rId850" w:anchor="TYPE_CLASS_NUMBER" w:history="1">
              <w:r>
                <w:rPr>
                  <w:rStyle w:val="a4"/>
                  <w:rFonts w:ascii="Courier New" w:eastAsia="굴림체" w:hAnsi="Courier New" w:cs="Courier New"/>
                  <w:color w:val="006699"/>
                  <w:u w:val="none"/>
                </w:rPr>
                <w:t>TYPE_CLASS_NUMBER</w:t>
              </w:r>
            </w:hyperlink>
            <w:r>
              <w:rPr>
                <w:sz w:val="22"/>
              </w:rPr>
              <w:t>: plain normal numeric text.</w:t>
            </w: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153F68">
            <w:pPr>
              <w:rPr>
                <w:rFonts w:ascii="굴림" w:eastAsia="굴림" w:hAnsi="굴림" w:cs="굴림"/>
                <w:sz w:val="22"/>
              </w:rPr>
            </w:pPr>
            <w:hyperlink r:id="rId851" w:anchor="TYPE_NUMBER_VARIATION_PASSWORD" w:history="1">
              <w:r w:rsidR="00D6022A">
                <w:rPr>
                  <w:rStyle w:val="a4"/>
                  <w:color w:val="006699"/>
                  <w:sz w:val="22"/>
                  <w:u w:val="none"/>
                </w:rPr>
                <w:t>TYPE_NUMBER_VARIATION_PASSWORD</w:t>
              </w:r>
            </w:hyperlink>
          </w:p>
        </w:tc>
        <w:tc>
          <w:tcPr>
            <w:tcW w:w="5000" w:type="pct"/>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rPr>
                <w:rFonts w:ascii="굴림" w:eastAsia="굴림" w:hAnsi="굴림" w:cs="굴림"/>
                <w:sz w:val="22"/>
              </w:rPr>
            </w:pPr>
            <w:r>
              <w:rPr>
                <w:sz w:val="22"/>
              </w:rPr>
              <w:t>Variation of</w:t>
            </w:r>
            <w:r>
              <w:rPr>
                <w:rStyle w:val="apple-converted-space"/>
                <w:sz w:val="22"/>
              </w:rPr>
              <w:t> </w:t>
            </w:r>
            <w:hyperlink r:id="rId852" w:anchor="TYPE_CLASS_NUMBER" w:history="1">
              <w:r>
                <w:rPr>
                  <w:rStyle w:val="a4"/>
                  <w:rFonts w:ascii="Courier New" w:eastAsia="굴림체" w:hAnsi="Courier New" w:cs="Courier New"/>
                  <w:color w:val="006699"/>
                  <w:u w:val="none"/>
                </w:rPr>
                <w:t>TYPE_CLASS_NUMBER</w:t>
              </w:r>
            </w:hyperlink>
            <w:r>
              <w:rPr>
                <w:sz w:val="22"/>
              </w:rPr>
              <w:t>: entering a numeric password.</w:t>
            </w: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lastRenderedPageBreak/>
              <w:t>int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153F68">
            <w:pPr>
              <w:rPr>
                <w:rFonts w:ascii="굴림" w:eastAsia="굴림" w:hAnsi="굴림" w:cs="굴림"/>
                <w:sz w:val="22"/>
              </w:rPr>
            </w:pPr>
            <w:hyperlink r:id="rId853" w:anchor="TYPE_TEXT_FLAG_AUTO_COMPLETE" w:history="1">
              <w:r w:rsidR="00D6022A">
                <w:rPr>
                  <w:rStyle w:val="a4"/>
                  <w:color w:val="006699"/>
                  <w:sz w:val="22"/>
                  <w:u w:val="none"/>
                </w:rPr>
                <w:t>TYPE_TEXT_FLAG_AUTO_COMPLETE</w:t>
              </w:r>
            </w:hyperlink>
          </w:p>
        </w:tc>
        <w:tc>
          <w:tcPr>
            <w:tcW w:w="5000" w:type="pct"/>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2"/>
              </w:rPr>
            </w:pPr>
            <w:r>
              <w:rPr>
                <w:sz w:val="22"/>
              </w:rPr>
              <w:t>Flag for</w:t>
            </w:r>
            <w:r>
              <w:rPr>
                <w:rStyle w:val="apple-converted-space"/>
                <w:sz w:val="22"/>
              </w:rPr>
              <w:t> </w:t>
            </w:r>
            <w:hyperlink r:id="rId854" w:anchor="TYPE_CLASS_TEXT" w:history="1">
              <w:r>
                <w:rPr>
                  <w:rStyle w:val="a4"/>
                  <w:rFonts w:ascii="Courier New" w:eastAsia="굴림체" w:hAnsi="Courier New" w:cs="Courier New"/>
                  <w:color w:val="006699"/>
                  <w:u w:val="none"/>
                </w:rPr>
                <w:t>TYPE_CLASS_TEXT</w:t>
              </w:r>
            </w:hyperlink>
            <w:r>
              <w:rPr>
                <w:sz w:val="22"/>
              </w:rPr>
              <w:t>: the text editor is performing auto-completion of the text being entered based on its own semantics, which it will present to the user as they type.</w:t>
            </w: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153F68">
            <w:pPr>
              <w:rPr>
                <w:rFonts w:ascii="굴림" w:eastAsia="굴림" w:hAnsi="굴림" w:cs="굴림"/>
                <w:sz w:val="22"/>
              </w:rPr>
            </w:pPr>
            <w:hyperlink r:id="rId855" w:anchor="TYPE_TEXT_FLAG_AUTO_CORRECT" w:history="1">
              <w:r w:rsidR="00D6022A">
                <w:rPr>
                  <w:rStyle w:val="a4"/>
                  <w:color w:val="006699"/>
                  <w:sz w:val="22"/>
                  <w:u w:val="none"/>
                </w:rPr>
                <w:t>TYPE_TEXT_FLAG_AUTO_CORRECT</w:t>
              </w:r>
            </w:hyperlink>
          </w:p>
        </w:tc>
        <w:tc>
          <w:tcPr>
            <w:tcW w:w="5000" w:type="pct"/>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rPr>
                <w:rFonts w:ascii="굴림" w:eastAsia="굴림" w:hAnsi="굴림" w:cs="굴림"/>
                <w:sz w:val="22"/>
              </w:rPr>
            </w:pPr>
            <w:r>
              <w:rPr>
                <w:sz w:val="22"/>
              </w:rPr>
              <w:t>Flag for</w:t>
            </w:r>
            <w:r>
              <w:rPr>
                <w:rStyle w:val="apple-converted-space"/>
                <w:sz w:val="22"/>
              </w:rPr>
              <w:t> </w:t>
            </w:r>
            <w:hyperlink r:id="rId856" w:anchor="TYPE_CLASS_TEXT" w:history="1">
              <w:r>
                <w:rPr>
                  <w:rStyle w:val="a4"/>
                  <w:rFonts w:ascii="Courier New" w:eastAsia="굴림체" w:hAnsi="Courier New" w:cs="Courier New"/>
                  <w:color w:val="006699"/>
                  <w:u w:val="none"/>
                </w:rPr>
                <w:t>TYPE_CLASS_TEXT</w:t>
              </w:r>
            </w:hyperlink>
            <w:r>
              <w:rPr>
                <w:sz w:val="22"/>
              </w:rPr>
              <w:t>: the user is entering free-form text that should have auto-correction applied to it.</w:t>
            </w: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153F68">
            <w:pPr>
              <w:rPr>
                <w:rFonts w:ascii="굴림" w:eastAsia="굴림" w:hAnsi="굴림" w:cs="굴림"/>
                <w:sz w:val="22"/>
              </w:rPr>
            </w:pPr>
            <w:hyperlink r:id="rId857" w:anchor="TYPE_TEXT_FLAG_CAP_CHARACTERS" w:history="1">
              <w:r w:rsidR="00D6022A">
                <w:rPr>
                  <w:rStyle w:val="a4"/>
                  <w:color w:val="006699"/>
                  <w:sz w:val="22"/>
                  <w:u w:val="none"/>
                </w:rPr>
                <w:t>TYPE_TEXT_FLAG_CAP_CHARACTERS</w:t>
              </w:r>
            </w:hyperlink>
          </w:p>
        </w:tc>
        <w:tc>
          <w:tcPr>
            <w:tcW w:w="5000" w:type="pct"/>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2"/>
              </w:rPr>
            </w:pPr>
            <w:r>
              <w:rPr>
                <w:sz w:val="22"/>
              </w:rPr>
              <w:t>Flag for</w:t>
            </w:r>
            <w:r>
              <w:rPr>
                <w:rStyle w:val="apple-converted-space"/>
                <w:sz w:val="22"/>
              </w:rPr>
              <w:t> </w:t>
            </w:r>
            <w:hyperlink r:id="rId858" w:anchor="TYPE_CLASS_TEXT" w:history="1">
              <w:r>
                <w:rPr>
                  <w:rStyle w:val="a4"/>
                  <w:rFonts w:ascii="Courier New" w:eastAsia="굴림체" w:hAnsi="Courier New" w:cs="Courier New"/>
                  <w:color w:val="006699"/>
                  <w:u w:val="none"/>
                </w:rPr>
                <w:t>TYPE_CLASS_TEXT</w:t>
              </w:r>
            </w:hyperlink>
            <w:r>
              <w:rPr>
                <w:sz w:val="22"/>
              </w:rPr>
              <w:t>: capitalize all characters.</w:t>
            </w: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153F68">
            <w:pPr>
              <w:rPr>
                <w:rFonts w:ascii="굴림" w:eastAsia="굴림" w:hAnsi="굴림" w:cs="굴림"/>
                <w:sz w:val="22"/>
              </w:rPr>
            </w:pPr>
            <w:hyperlink r:id="rId859" w:anchor="TYPE_TEXT_FLAG_CAP_SENTENCES" w:history="1">
              <w:r w:rsidR="00D6022A">
                <w:rPr>
                  <w:rStyle w:val="a4"/>
                  <w:color w:val="006699"/>
                  <w:sz w:val="22"/>
                  <w:u w:val="none"/>
                </w:rPr>
                <w:t>TYPE_TEXT_FLAG_CAP_SENTENCES</w:t>
              </w:r>
            </w:hyperlink>
          </w:p>
        </w:tc>
        <w:tc>
          <w:tcPr>
            <w:tcW w:w="5000" w:type="pct"/>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rPr>
                <w:rFonts w:ascii="굴림" w:eastAsia="굴림" w:hAnsi="굴림" w:cs="굴림"/>
                <w:sz w:val="22"/>
              </w:rPr>
            </w:pPr>
            <w:r>
              <w:rPr>
                <w:sz w:val="22"/>
              </w:rPr>
              <w:t>Flag for</w:t>
            </w:r>
            <w:r>
              <w:rPr>
                <w:rStyle w:val="apple-converted-space"/>
                <w:sz w:val="22"/>
              </w:rPr>
              <w:t> </w:t>
            </w:r>
            <w:hyperlink r:id="rId860" w:anchor="TYPE_CLASS_TEXT" w:history="1">
              <w:r>
                <w:rPr>
                  <w:rStyle w:val="a4"/>
                  <w:rFonts w:ascii="Courier New" w:eastAsia="굴림체" w:hAnsi="Courier New" w:cs="Courier New"/>
                  <w:color w:val="006699"/>
                  <w:u w:val="none"/>
                </w:rPr>
                <w:t>TYPE_CLASS_TEXT</w:t>
              </w:r>
            </w:hyperlink>
            <w:r>
              <w:rPr>
                <w:sz w:val="22"/>
              </w:rPr>
              <w:t>: capitalize first character of each sentence.</w:t>
            </w: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153F68">
            <w:pPr>
              <w:rPr>
                <w:rFonts w:ascii="굴림" w:eastAsia="굴림" w:hAnsi="굴림" w:cs="굴림"/>
                <w:sz w:val="22"/>
              </w:rPr>
            </w:pPr>
            <w:hyperlink r:id="rId861" w:anchor="TYPE_TEXT_FLAG_CAP_WORDS" w:history="1">
              <w:r w:rsidR="00D6022A">
                <w:rPr>
                  <w:rStyle w:val="a4"/>
                  <w:color w:val="006699"/>
                  <w:sz w:val="22"/>
                  <w:u w:val="none"/>
                </w:rPr>
                <w:t>TYPE_TEXT_FLAG_CAP_WORDS</w:t>
              </w:r>
            </w:hyperlink>
          </w:p>
        </w:tc>
        <w:tc>
          <w:tcPr>
            <w:tcW w:w="5000" w:type="pct"/>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2"/>
              </w:rPr>
            </w:pPr>
            <w:r>
              <w:rPr>
                <w:sz w:val="22"/>
              </w:rPr>
              <w:t>Flag for</w:t>
            </w:r>
            <w:r>
              <w:rPr>
                <w:rStyle w:val="apple-converted-space"/>
                <w:sz w:val="22"/>
              </w:rPr>
              <w:t> </w:t>
            </w:r>
            <w:hyperlink r:id="rId862" w:anchor="TYPE_CLASS_TEXT" w:history="1">
              <w:r>
                <w:rPr>
                  <w:rStyle w:val="a4"/>
                  <w:rFonts w:ascii="Courier New" w:eastAsia="굴림체" w:hAnsi="Courier New" w:cs="Courier New"/>
                  <w:color w:val="006699"/>
                  <w:u w:val="none"/>
                </w:rPr>
                <w:t>TYPE_CLASS_TEXT</w:t>
              </w:r>
            </w:hyperlink>
            <w:r>
              <w:rPr>
                <w:sz w:val="22"/>
              </w:rPr>
              <w:t>: capitalize first character of all words.</w:t>
            </w: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153F68">
            <w:pPr>
              <w:rPr>
                <w:rFonts w:ascii="굴림" w:eastAsia="굴림" w:hAnsi="굴림" w:cs="굴림"/>
                <w:sz w:val="22"/>
              </w:rPr>
            </w:pPr>
            <w:hyperlink r:id="rId863" w:anchor="TYPE_TEXT_FLAG_IME_MULTI_LINE" w:history="1">
              <w:r w:rsidR="00D6022A">
                <w:rPr>
                  <w:rStyle w:val="a4"/>
                  <w:color w:val="006699"/>
                  <w:sz w:val="22"/>
                  <w:u w:val="none"/>
                </w:rPr>
                <w:t>TYPE_TEXT_FLAG_IME_MULTI_LINE</w:t>
              </w:r>
            </w:hyperlink>
          </w:p>
        </w:tc>
        <w:tc>
          <w:tcPr>
            <w:tcW w:w="5000" w:type="pct"/>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rPr>
                <w:rFonts w:ascii="굴림" w:eastAsia="굴림" w:hAnsi="굴림" w:cs="굴림"/>
                <w:sz w:val="22"/>
              </w:rPr>
            </w:pPr>
            <w:r>
              <w:rPr>
                <w:sz w:val="22"/>
              </w:rPr>
              <w:t>Flag for</w:t>
            </w:r>
            <w:r>
              <w:rPr>
                <w:rStyle w:val="apple-converted-space"/>
                <w:sz w:val="22"/>
              </w:rPr>
              <w:t> </w:t>
            </w:r>
            <w:hyperlink r:id="rId864" w:anchor="TYPE_CLASS_TEXT" w:history="1">
              <w:r>
                <w:rPr>
                  <w:rStyle w:val="a4"/>
                  <w:rFonts w:ascii="Courier New" w:eastAsia="굴림체" w:hAnsi="Courier New" w:cs="Courier New"/>
                  <w:color w:val="006699"/>
                  <w:u w:val="none"/>
                </w:rPr>
                <w:t>TYPE_CLASS_TEXT</w:t>
              </w:r>
            </w:hyperlink>
            <w:r>
              <w:rPr>
                <w:sz w:val="22"/>
              </w:rPr>
              <w:t>: the regular text view associated with this should not be multi-line, but when a fullscreen input method is providing text it should use multiple lines if it can.</w:t>
            </w: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153F68">
            <w:pPr>
              <w:rPr>
                <w:rFonts w:ascii="굴림" w:eastAsia="굴림" w:hAnsi="굴림" w:cs="굴림"/>
                <w:sz w:val="22"/>
              </w:rPr>
            </w:pPr>
            <w:hyperlink r:id="rId865" w:anchor="TYPE_TEXT_FLAG_MULTI_LINE" w:history="1">
              <w:r w:rsidR="00D6022A">
                <w:rPr>
                  <w:rStyle w:val="a4"/>
                  <w:color w:val="006699"/>
                  <w:sz w:val="22"/>
                  <w:u w:val="none"/>
                </w:rPr>
                <w:t>TYPE_TEXT_FLAG_MULTI_LINE</w:t>
              </w:r>
            </w:hyperlink>
          </w:p>
        </w:tc>
        <w:tc>
          <w:tcPr>
            <w:tcW w:w="5000" w:type="pct"/>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2"/>
              </w:rPr>
            </w:pPr>
            <w:r>
              <w:rPr>
                <w:sz w:val="22"/>
              </w:rPr>
              <w:t>Flag for</w:t>
            </w:r>
            <w:r>
              <w:rPr>
                <w:rStyle w:val="apple-converted-space"/>
                <w:sz w:val="22"/>
              </w:rPr>
              <w:t> </w:t>
            </w:r>
            <w:hyperlink r:id="rId866" w:anchor="TYPE_CLASS_TEXT" w:history="1">
              <w:r>
                <w:rPr>
                  <w:rStyle w:val="a4"/>
                  <w:rFonts w:ascii="Courier New" w:eastAsia="굴림체" w:hAnsi="Courier New" w:cs="Courier New"/>
                  <w:color w:val="006699"/>
                  <w:u w:val="none"/>
                </w:rPr>
                <w:t>TYPE_CLASS_TEXT</w:t>
              </w:r>
            </w:hyperlink>
            <w:r>
              <w:rPr>
                <w:sz w:val="22"/>
              </w:rPr>
              <w:t>: multiple lines of text can be entered into the field.</w:t>
            </w: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153F68">
            <w:pPr>
              <w:rPr>
                <w:rFonts w:ascii="굴림" w:eastAsia="굴림" w:hAnsi="굴림" w:cs="굴림"/>
                <w:sz w:val="22"/>
              </w:rPr>
            </w:pPr>
            <w:hyperlink r:id="rId867" w:anchor="TYPE_TEXT_FLAG_NO_SUGGESTIONS" w:history="1">
              <w:r w:rsidR="00D6022A">
                <w:rPr>
                  <w:rStyle w:val="a4"/>
                  <w:color w:val="006699"/>
                  <w:sz w:val="22"/>
                  <w:u w:val="none"/>
                </w:rPr>
                <w:t>TYPE_TEXT_FLAG_NO_SUGGESTIONS</w:t>
              </w:r>
            </w:hyperlink>
          </w:p>
        </w:tc>
        <w:tc>
          <w:tcPr>
            <w:tcW w:w="5000" w:type="pct"/>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rPr>
                <w:rFonts w:ascii="굴림" w:eastAsia="굴림" w:hAnsi="굴림" w:cs="굴림"/>
                <w:sz w:val="22"/>
              </w:rPr>
            </w:pPr>
            <w:r>
              <w:rPr>
                <w:sz w:val="22"/>
              </w:rPr>
              <w:t>Flag for</w:t>
            </w:r>
            <w:r>
              <w:rPr>
                <w:rStyle w:val="apple-converted-space"/>
                <w:sz w:val="22"/>
              </w:rPr>
              <w:t> </w:t>
            </w:r>
            <w:hyperlink r:id="rId868" w:anchor="TYPE_CLASS_TEXT" w:history="1">
              <w:r>
                <w:rPr>
                  <w:rStyle w:val="a4"/>
                  <w:rFonts w:ascii="Courier New" w:eastAsia="굴림체" w:hAnsi="Courier New" w:cs="Courier New"/>
                  <w:color w:val="006699"/>
                  <w:u w:val="none"/>
                </w:rPr>
                <w:t>TYPE_CLASS_TEXT</w:t>
              </w:r>
            </w:hyperlink>
            <w:r>
              <w:rPr>
                <w:sz w:val="22"/>
              </w:rPr>
              <w:t>: the input method does not need to display any dictionary-based candidates.</w:t>
            </w: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153F68">
            <w:pPr>
              <w:rPr>
                <w:rFonts w:ascii="굴림" w:eastAsia="굴림" w:hAnsi="굴림" w:cs="굴림"/>
                <w:sz w:val="22"/>
              </w:rPr>
            </w:pPr>
            <w:hyperlink r:id="rId869" w:anchor="TYPE_TEXT_VARIATION_EMAIL_ADDRESS" w:history="1">
              <w:r w:rsidR="00D6022A">
                <w:rPr>
                  <w:rStyle w:val="a4"/>
                  <w:color w:val="006699"/>
                  <w:sz w:val="22"/>
                  <w:u w:val="none"/>
                </w:rPr>
                <w:t>TYPE_TEXT_VARIATION_EMAIL_ADDRESS</w:t>
              </w:r>
            </w:hyperlink>
          </w:p>
        </w:tc>
        <w:tc>
          <w:tcPr>
            <w:tcW w:w="5000" w:type="pct"/>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2"/>
              </w:rPr>
            </w:pPr>
            <w:r>
              <w:rPr>
                <w:sz w:val="22"/>
              </w:rPr>
              <w:t>Variation of</w:t>
            </w:r>
            <w:r>
              <w:rPr>
                <w:rStyle w:val="apple-converted-space"/>
                <w:sz w:val="22"/>
              </w:rPr>
              <w:t> </w:t>
            </w:r>
            <w:hyperlink r:id="rId870" w:anchor="TYPE_CLASS_TEXT" w:history="1">
              <w:r>
                <w:rPr>
                  <w:rStyle w:val="a4"/>
                  <w:rFonts w:ascii="Courier New" w:eastAsia="굴림체" w:hAnsi="Courier New" w:cs="Courier New"/>
                  <w:color w:val="006699"/>
                  <w:u w:val="none"/>
                </w:rPr>
                <w:t>TYPE_CLASS_TEXT</w:t>
              </w:r>
            </w:hyperlink>
            <w:r>
              <w:rPr>
                <w:sz w:val="22"/>
              </w:rPr>
              <w:t>: entering an e-mail address.</w:t>
            </w: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153F68">
            <w:pPr>
              <w:rPr>
                <w:rFonts w:ascii="굴림" w:eastAsia="굴림" w:hAnsi="굴림" w:cs="굴림"/>
                <w:sz w:val="22"/>
              </w:rPr>
            </w:pPr>
            <w:hyperlink r:id="rId871" w:anchor="TYPE_TEXT_VARIATION_EMAIL_SUBJECT" w:history="1">
              <w:r w:rsidR="00D6022A">
                <w:rPr>
                  <w:rStyle w:val="a4"/>
                  <w:color w:val="006699"/>
                  <w:sz w:val="22"/>
                  <w:u w:val="none"/>
                </w:rPr>
                <w:t>TYPE_TEXT_VARIATION_EMAIL_SUBJECT</w:t>
              </w:r>
            </w:hyperlink>
          </w:p>
        </w:tc>
        <w:tc>
          <w:tcPr>
            <w:tcW w:w="5000" w:type="pct"/>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rPr>
                <w:rFonts w:ascii="굴림" w:eastAsia="굴림" w:hAnsi="굴림" w:cs="굴림"/>
                <w:sz w:val="22"/>
              </w:rPr>
            </w:pPr>
            <w:r>
              <w:rPr>
                <w:sz w:val="22"/>
              </w:rPr>
              <w:t>Variation of</w:t>
            </w:r>
            <w:r>
              <w:rPr>
                <w:rStyle w:val="apple-converted-space"/>
                <w:sz w:val="22"/>
              </w:rPr>
              <w:t> </w:t>
            </w:r>
            <w:hyperlink r:id="rId872" w:anchor="TYPE_CLASS_TEXT" w:history="1">
              <w:r>
                <w:rPr>
                  <w:rStyle w:val="a4"/>
                  <w:rFonts w:ascii="Courier New" w:eastAsia="굴림체" w:hAnsi="Courier New" w:cs="Courier New"/>
                  <w:color w:val="006699"/>
                  <w:u w:val="none"/>
                </w:rPr>
                <w:t>TYPE_CLASS_TEXT</w:t>
              </w:r>
            </w:hyperlink>
            <w:r>
              <w:rPr>
                <w:sz w:val="22"/>
              </w:rPr>
              <w:t>: entering the subject line of an e-mail.</w:t>
            </w: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153F68">
            <w:pPr>
              <w:rPr>
                <w:rFonts w:ascii="굴림" w:eastAsia="굴림" w:hAnsi="굴림" w:cs="굴림"/>
                <w:sz w:val="22"/>
              </w:rPr>
            </w:pPr>
            <w:hyperlink r:id="rId873" w:anchor="TYPE_TEXT_VARIATION_FILTER" w:history="1">
              <w:r w:rsidR="00D6022A">
                <w:rPr>
                  <w:rStyle w:val="a4"/>
                  <w:color w:val="006699"/>
                  <w:sz w:val="22"/>
                  <w:u w:val="none"/>
                </w:rPr>
                <w:t>TYPE_TEXT_VARIATION_FILTER</w:t>
              </w:r>
            </w:hyperlink>
          </w:p>
        </w:tc>
        <w:tc>
          <w:tcPr>
            <w:tcW w:w="5000" w:type="pct"/>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2"/>
              </w:rPr>
            </w:pPr>
            <w:r>
              <w:rPr>
                <w:sz w:val="22"/>
              </w:rPr>
              <w:t>Variation of</w:t>
            </w:r>
            <w:r>
              <w:rPr>
                <w:rStyle w:val="apple-converted-space"/>
                <w:sz w:val="22"/>
              </w:rPr>
              <w:t> </w:t>
            </w:r>
            <w:hyperlink r:id="rId874" w:anchor="TYPE_CLASS_TEXT" w:history="1">
              <w:r>
                <w:rPr>
                  <w:rStyle w:val="a4"/>
                  <w:rFonts w:ascii="Courier New" w:eastAsia="굴림체" w:hAnsi="Courier New" w:cs="Courier New"/>
                  <w:color w:val="006699"/>
                  <w:u w:val="none"/>
                </w:rPr>
                <w:t>TYPE_CLASS_TEXT</w:t>
              </w:r>
            </w:hyperlink>
            <w:r>
              <w:rPr>
                <w:sz w:val="22"/>
              </w:rPr>
              <w:t>: entering text to filter contents of a list etc.</w:t>
            </w: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153F68">
            <w:pPr>
              <w:rPr>
                <w:rFonts w:ascii="굴림" w:eastAsia="굴림" w:hAnsi="굴림" w:cs="굴림"/>
                <w:sz w:val="22"/>
              </w:rPr>
            </w:pPr>
            <w:hyperlink r:id="rId875" w:anchor="TYPE_TEXT_VARIATION_LONG_MESSAGE" w:history="1">
              <w:r w:rsidR="00D6022A">
                <w:rPr>
                  <w:rStyle w:val="a4"/>
                  <w:color w:val="006699"/>
                  <w:sz w:val="22"/>
                  <w:u w:val="none"/>
                </w:rPr>
                <w:t>TYPE_TEXT_VARIATION_LONG_MESSAGE</w:t>
              </w:r>
            </w:hyperlink>
          </w:p>
        </w:tc>
        <w:tc>
          <w:tcPr>
            <w:tcW w:w="5000" w:type="pct"/>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rPr>
                <w:rFonts w:ascii="굴림" w:eastAsia="굴림" w:hAnsi="굴림" w:cs="굴림"/>
                <w:sz w:val="22"/>
              </w:rPr>
            </w:pPr>
            <w:r>
              <w:rPr>
                <w:sz w:val="22"/>
              </w:rPr>
              <w:t>Variation of</w:t>
            </w:r>
            <w:r>
              <w:rPr>
                <w:rStyle w:val="apple-converted-space"/>
                <w:sz w:val="22"/>
              </w:rPr>
              <w:t> </w:t>
            </w:r>
            <w:hyperlink r:id="rId876" w:anchor="TYPE_CLASS_TEXT" w:history="1">
              <w:r>
                <w:rPr>
                  <w:rStyle w:val="a4"/>
                  <w:rFonts w:ascii="Courier New" w:eastAsia="굴림체" w:hAnsi="Courier New" w:cs="Courier New"/>
                  <w:color w:val="006699"/>
                  <w:u w:val="none"/>
                </w:rPr>
                <w:t>TYPE_CLASS_TEXT</w:t>
              </w:r>
            </w:hyperlink>
            <w:r>
              <w:rPr>
                <w:sz w:val="22"/>
              </w:rPr>
              <w:t>: entering the content of a long, possibly formal message such as the body of an e-mail.</w:t>
            </w: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lastRenderedPageBreak/>
              <w:t>int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153F68">
            <w:pPr>
              <w:rPr>
                <w:rFonts w:ascii="굴림" w:eastAsia="굴림" w:hAnsi="굴림" w:cs="굴림"/>
                <w:sz w:val="22"/>
              </w:rPr>
            </w:pPr>
            <w:hyperlink r:id="rId877" w:anchor="TYPE_TEXT_VARIATION_NORMAL" w:history="1">
              <w:r w:rsidR="00D6022A">
                <w:rPr>
                  <w:rStyle w:val="a4"/>
                  <w:color w:val="006699"/>
                  <w:sz w:val="22"/>
                  <w:u w:val="none"/>
                </w:rPr>
                <w:t>TYPE_TEXT_VARIATION_NORMAL</w:t>
              </w:r>
            </w:hyperlink>
          </w:p>
        </w:tc>
        <w:tc>
          <w:tcPr>
            <w:tcW w:w="5000" w:type="pct"/>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2"/>
              </w:rPr>
            </w:pPr>
            <w:r>
              <w:rPr>
                <w:sz w:val="22"/>
              </w:rPr>
              <w:t>Default variation of</w:t>
            </w:r>
            <w:r>
              <w:rPr>
                <w:rStyle w:val="apple-converted-space"/>
                <w:sz w:val="22"/>
              </w:rPr>
              <w:t> </w:t>
            </w:r>
            <w:hyperlink r:id="rId878" w:anchor="TYPE_CLASS_TEXT" w:history="1">
              <w:r>
                <w:rPr>
                  <w:rStyle w:val="a4"/>
                  <w:rFonts w:ascii="Courier New" w:eastAsia="굴림체" w:hAnsi="Courier New" w:cs="Courier New"/>
                  <w:color w:val="006699"/>
                  <w:u w:val="none"/>
                </w:rPr>
                <w:t>TYPE_CLASS_TEXT</w:t>
              </w:r>
            </w:hyperlink>
            <w:r>
              <w:rPr>
                <w:sz w:val="22"/>
              </w:rPr>
              <w:t>: plain old normal text.</w:t>
            </w: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153F68">
            <w:pPr>
              <w:rPr>
                <w:rFonts w:ascii="굴림" w:eastAsia="굴림" w:hAnsi="굴림" w:cs="굴림"/>
                <w:sz w:val="22"/>
              </w:rPr>
            </w:pPr>
            <w:hyperlink r:id="rId879" w:anchor="TYPE_TEXT_VARIATION_PASSWORD" w:history="1">
              <w:r w:rsidR="00D6022A">
                <w:rPr>
                  <w:rStyle w:val="a4"/>
                  <w:color w:val="006699"/>
                  <w:sz w:val="22"/>
                  <w:u w:val="none"/>
                </w:rPr>
                <w:t>TYPE_TEXT_VARIATION_PASSWORD</w:t>
              </w:r>
            </w:hyperlink>
          </w:p>
        </w:tc>
        <w:tc>
          <w:tcPr>
            <w:tcW w:w="5000" w:type="pct"/>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rPr>
                <w:rFonts w:ascii="굴림" w:eastAsia="굴림" w:hAnsi="굴림" w:cs="굴림"/>
                <w:sz w:val="22"/>
              </w:rPr>
            </w:pPr>
            <w:r>
              <w:rPr>
                <w:sz w:val="22"/>
              </w:rPr>
              <w:t>Variation of</w:t>
            </w:r>
            <w:r>
              <w:rPr>
                <w:rStyle w:val="apple-converted-space"/>
                <w:sz w:val="22"/>
              </w:rPr>
              <w:t> </w:t>
            </w:r>
            <w:hyperlink r:id="rId880" w:anchor="TYPE_CLASS_TEXT" w:history="1">
              <w:r>
                <w:rPr>
                  <w:rStyle w:val="a4"/>
                  <w:rFonts w:ascii="Courier New" w:eastAsia="굴림체" w:hAnsi="Courier New" w:cs="Courier New"/>
                  <w:color w:val="006699"/>
                  <w:u w:val="none"/>
                </w:rPr>
                <w:t>TYPE_CLASS_TEXT</w:t>
              </w:r>
            </w:hyperlink>
            <w:r>
              <w:rPr>
                <w:sz w:val="22"/>
              </w:rPr>
              <w:t>: entering a password.</w:t>
            </w: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153F68">
            <w:pPr>
              <w:rPr>
                <w:rFonts w:ascii="굴림" w:eastAsia="굴림" w:hAnsi="굴림" w:cs="굴림"/>
                <w:sz w:val="22"/>
              </w:rPr>
            </w:pPr>
            <w:hyperlink r:id="rId881" w:anchor="TYPE_TEXT_VARIATION_PERSON_NAME" w:history="1">
              <w:r w:rsidR="00D6022A">
                <w:rPr>
                  <w:rStyle w:val="a4"/>
                  <w:color w:val="006699"/>
                  <w:sz w:val="22"/>
                  <w:u w:val="none"/>
                </w:rPr>
                <w:t>TYPE_TEXT_VARIATION_PERSON_NAME</w:t>
              </w:r>
            </w:hyperlink>
          </w:p>
        </w:tc>
        <w:tc>
          <w:tcPr>
            <w:tcW w:w="5000" w:type="pct"/>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2"/>
              </w:rPr>
            </w:pPr>
            <w:r>
              <w:rPr>
                <w:sz w:val="22"/>
              </w:rPr>
              <w:t>Variation of</w:t>
            </w:r>
            <w:r>
              <w:rPr>
                <w:rStyle w:val="apple-converted-space"/>
                <w:sz w:val="22"/>
              </w:rPr>
              <w:t> </w:t>
            </w:r>
            <w:hyperlink r:id="rId882" w:anchor="TYPE_CLASS_TEXT" w:history="1">
              <w:r>
                <w:rPr>
                  <w:rStyle w:val="a4"/>
                  <w:rFonts w:ascii="Courier New" w:eastAsia="굴림체" w:hAnsi="Courier New" w:cs="Courier New"/>
                  <w:color w:val="006699"/>
                  <w:u w:val="none"/>
                </w:rPr>
                <w:t>TYPE_CLASS_TEXT</w:t>
              </w:r>
            </w:hyperlink>
            <w:r>
              <w:rPr>
                <w:sz w:val="22"/>
              </w:rPr>
              <w:t>: entering the name of a person.</w:t>
            </w: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153F68">
            <w:pPr>
              <w:rPr>
                <w:rFonts w:ascii="굴림" w:eastAsia="굴림" w:hAnsi="굴림" w:cs="굴림"/>
                <w:sz w:val="22"/>
              </w:rPr>
            </w:pPr>
            <w:hyperlink r:id="rId883" w:anchor="TYPE_TEXT_VARIATION_PHONETIC" w:history="1">
              <w:r w:rsidR="00D6022A">
                <w:rPr>
                  <w:rStyle w:val="a4"/>
                  <w:color w:val="006699"/>
                  <w:sz w:val="22"/>
                  <w:u w:val="none"/>
                </w:rPr>
                <w:t>TYPE_TEXT_VARIATION_PHONETIC</w:t>
              </w:r>
            </w:hyperlink>
          </w:p>
        </w:tc>
        <w:tc>
          <w:tcPr>
            <w:tcW w:w="5000" w:type="pct"/>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rPr>
                <w:rFonts w:ascii="굴림" w:eastAsia="굴림" w:hAnsi="굴림" w:cs="굴림"/>
                <w:sz w:val="22"/>
              </w:rPr>
            </w:pPr>
            <w:r>
              <w:rPr>
                <w:sz w:val="22"/>
              </w:rPr>
              <w:t>Variation of</w:t>
            </w:r>
            <w:r>
              <w:rPr>
                <w:rStyle w:val="apple-converted-space"/>
                <w:sz w:val="22"/>
              </w:rPr>
              <w:t> </w:t>
            </w:r>
            <w:hyperlink r:id="rId884" w:anchor="TYPE_CLASS_TEXT" w:history="1">
              <w:r>
                <w:rPr>
                  <w:rStyle w:val="a4"/>
                  <w:rFonts w:ascii="Courier New" w:eastAsia="굴림체" w:hAnsi="Courier New" w:cs="Courier New"/>
                  <w:color w:val="006699"/>
                  <w:u w:val="none"/>
                </w:rPr>
                <w:t>TYPE_CLASS_TEXT</w:t>
              </w:r>
            </w:hyperlink>
            <w:r>
              <w:rPr>
                <w:sz w:val="22"/>
              </w:rPr>
              <w:t>: entering text for phonetic pronunciation, such as a phonetic name field in contacts.</w:t>
            </w: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153F68">
            <w:pPr>
              <w:rPr>
                <w:rFonts w:ascii="굴림" w:eastAsia="굴림" w:hAnsi="굴림" w:cs="굴림"/>
                <w:sz w:val="22"/>
              </w:rPr>
            </w:pPr>
            <w:hyperlink r:id="rId885" w:anchor="TYPE_TEXT_VARIATION_POSTAL_ADDRESS" w:history="1">
              <w:r w:rsidR="00D6022A">
                <w:rPr>
                  <w:rStyle w:val="a4"/>
                  <w:color w:val="006699"/>
                  <w:sz w:val="22"/>
                  <w:u w:val="none"/>
                </w:rPr>
                <w:t>TYPE_TEXT_VARIATION_POSTAL_ADDRESS</w:t>
              </w:r>
            </w:hyperlink>
          </w:p>
        </w:tc>
        <w:tc>
          <w:tcPr>
            <w:tcW w:w="5000" w:type="pct"/>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2"/>
              </w:rPr>
            </w:pPr>
            <w:r>
              <w:rPr>
                <w:sz w:val="22"/>
              </w:rPr>
              <w:t>Variation of</w:t>
            </w:r>
            <w:r>
              <w:rPr>
                <w:rStyle w:val="apple-converted-space"/>
                <w:sz w:val="22"/>
              </w:rPr>
              <w:t> </w:t>
            </w:r>
            <w:hyperlink r:id="rId886" w:anchor="TYPE_CLASS_TEXT" w:history="1">
              <w:r>
                <w:rPr>
                  <w:rStyle w:val="a4"/>
                  <w:rFonts w:ascii="Courier New" w:eastAsia="굴림체" w:hAnsi="Courier New" w:cs="Courier New"/>
                  <w:color w:val="006699"/>
                  <w:u w:val="none"/>
                </w:rPr>
                <w:t>TYPE_CLASS_TEXT</w:t>
              </w:r>
            </w:hyperlink>
            <w:r>
              <w:rPr>
                <w:sz w:val="22"/>
              </w:rPr>
              <w:t>: entering a postal mailing address.</w:t>
            </w: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153F68">
            <w:pPr>
              <w:rPr>
                <w:rFonts w:ascii="굴림" w:eastAsia="굴림" w:hAnsi="굴림" w:cs="굴림"/>
                <w:sz w:val="22"/>
              </w:rPr>
            </w:pPr>
            <w:hyperlink r:id="rId887" w:anchor="TYPE_TEXT_VARIATION_SHORT_MESSAGE" w:history="1">
              <w:r w:rsidR="00D6022A">
                <w:rPr>
                  <w:rStyle w:val="a4"/>
                  <w:color w:val="006699"/>
                  <w:sz w:val="22"/>
                  <w:u w:val="none"/>
                </w:rPr>
                <w:t>TYPE_TEXT_VARIATION_SHORT_MESSAGE</w:t>
              </w:r>
            </w:hyperlink>
          </w:p>
        </w:tc>
        <w:tc>
          <w:tcPr>
            <w:tcW w:w="5000" w:type="pct"/>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rPr>
                <w:rFonts w:ascii="굴림" w:eastAsia="굴림" w:hAnsi="굴림" w:cs="굴림"/>
                <w:sz w:val="22"/>
              </w:rPr>
            </w:pPr>
            <w:r>
              <w:rPr>
                <w:sz w:val="22"/>
              </w:rPr>
              <w:t>Variation of</w:t>
            </w:r>
            <w:r>
              <w:rPr>
                <w:rStyle w:val="apple-converted-space"/>
                <w:sz w:val="22"/>
              </w:rPr>
              <w:t> </w:t>
            </w:r>
            <w:hyperlink r:id="rId888" w:anchor="TYPE_CLASS_TEXT" w:history="1">
              <w:r>
                <w:rPr>
                  <w:rStyle w:val="a4"/>
                  <w:rFonts w:ascii="Courier New" w:eastAsia="굴림체" w:hAnsi="Courier New" w:cs="Courier New"/>
                  <w:color w:val="006699"/>
                  <w:u w:val="none"/>
                </w:rPr>
                <w:t>TYPE_CLASS_TEXT</w:t>
              </w:r>
            </w:hyperlink>
            <w:r>
              <w:rPr>
                <w:sz w:val="22"/>
              </w:rPr>
              <w:t>: entering a short, possibly informal message such as an instant message or a text message.</w:t>
            </w: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153F68">
            <w:pPr>
              <w:rPr>
                <w:rFonts w:ascii="굴림" w:eastAsia="굴림" w:hAnsi="굴림" w:cs="굴림"/>
                <w:sz w:val="22"/>
              </w:rPr>
            </w:pPr>
            <w:hyperlink r:id="rId889" w:anchor="TYPE_TEXT_VARIATION_URI" w:history="1">
              <w:r w:rsidR="00D6022A">
                <w:rPr>
                  <w:rStyle w:val="a4"/>
                  <w:color w:val="006699"/>
                  <w:sz w:val="22"/>
                  <w:u w:val="none"/>
                </w:rPr>
                <w:t>TYPE_TEXT_VARIATION_URI</w:t>
              </w:r>
            </w:hyperlink>
          </w:p>
        </w:tc>
        <w:tc>
          <w:tcPr>
            <w:tcW w:w="5000" w:type="pct"/>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2"/>
              </w:rPr>
            </w:pPr>
            <w:r>
              <w:rPr>
                <w:sz w:val="22"/>
              </w:rPr>
              <w:t>Variation of</w:t>
            </w:r>
            <w:r>
              <w:rPr>
                <w:rStyle w:val="apple-converted-space"/>
                <w:sz w:val="22"/>
              </w:rPr>
              <w:t> </w:t>
            </w:r>
            <w:hyperlink r:id="rId890" w:anchor="TYPE_CLASS_TEXT" w:history="1">
              <w:r>
                <w:rPr>
                  <w:rStyle w:val="a4"/>
                  <w:rFonts w:ascii="Courier New" w:eastAsia="굴림체" w:hAnsi="Courier New" w:cs="Courier New"/>
                  <w:color w:val="006699"/>
                  <w:u w:val="none"/>
                </w:rPr>
                <w:t>TYPE_CLASS_TEXT</w:t>
              </w:r>
            </w:hyperlink>
            <w:r>
              <w:rPr>
                <w:sz w:val="22"/>
              </w:rPr>
              <w:t>: entering a URI.</w:t>
            </w: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153F68">
            <w:pPr>
              <w:rPr>
                <w:rFonts w:ascii="굴림" w:eastAsia="굴림" w:hAnsi="굴림" w:cs="굴림"/>
                <w:sz w:val="22"/>
              </w:rPr>
            </w:pPr>
            <w:hyperlink r:id="rId891" w:anchor="TYPE_TEXT_VARIATION_VISIBLE_PASSWORD" w:history="1">
              <w:r w:rsidR="00D6022A">
                <w:rPr>
                  <w:rStyle w:val="a4"/>
                  <w:color w:val="006699"/>
                  <w:sz w:val="22"/>
                  <w:u w:val="none"/>
                </w:rPr>
                <w:t>TYPE_TEXT_VARIATION_VISIBLE_PASSWORD</w:t>
              </w:r>
            </w:hyperlink>
          </w:p>
        </w:tc>
        <w:tc>
          <w:tcPr>
            <w:tcW w:w="5000" w:type="pct"/>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rPr>
                <w:rFonts w:ascii="굴림" w:eastAsia="굴림" w:hAnsi="굴림" w:cs="굴림"/>
                <w:sz w:val="22"/>
              </w:rPr>
            </w:pPr>
            <w:r>
              <w:rPr>
                <w:sz w:val="22"/>
              </w:rPr>
              <w:t>Variation of</w:t>
            </w:r>
            <w:r>
              <w:rPr>
                <w:rStyle w:val="apple-converted-space"/>
                <w:sz w:val="22"/>
              </w:rPr>
              <w:t> </w:t>
            </w:r>
            <w:hyperlink r:id="rId892" w:anchor="TYPE_CLASS_TEXT" w:history="1">
              <w:r>
                <w:rPr>
                  <w:rStyle w:val="a4"/>
                  <w:rFonts w:ascii="Courier New" w:eastAsia="굴림체" w:hAnsi="Courier New" w:cs="Courier New"/>
                  <w:color w:val="006699"/>
                  <w:u w:val="none"/>
                </w:rPr>
                <w:t>TYPE_CLASS_TEXT</w:t>
              </w:r>
            </w:hyperlink>
            <w:r>
              <w:rPr>
                <w:sz w:val="22"/>
              </w:rPr>
              <w:t>: entering a password, which should be visible to the user.</w:t>
            </w: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153F68">
            <w:pPr>
              <w:rPr>
                <w:rFonts w:ascii="굴림" w:eastAsia="굴림" w:hAnsi="굴림" w:cs="굴림"/>
                <w:sz w:val="22"/>
              </w:rPr>
            </w:pPr>
            <w:hyperlink r:id="rId893" w:anchor="TYPE_TEXT_VARIATION_WEB_EDIT_TEXT" w:history="1">
              <w:r w:rsidR="00D6022A">
                <w:rPr>
                  <w:rStyle w:val="a4"/>
                  <w:color w:val="006699"/>
                  <w:sz w:val="22"/>
                  <w:u w:val="none"/>
                </w:rPr>
                <w:t>TYPE_TEXT_VARIATION_WEB_EDIT_TEXT</w:t>
              </w:r>
            </w:hyperlink>
          </w:p>
        </w:tc>
        <w:tc>
          <w:tcPr>
            <w:tcW w:w="5000" w:type="pct"/>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2"/>
              </w:rPr>
            </w:pPr>
            <w:r>
              <w:rPr>
                <w:sz w:val="22"/>
              </w:rPr>
              <w:t>Variation of</w:t>
            </w:r>
            <w:r>
              <w:rPr>
                <w:rStyle w:val="apple-converted-space"/>
                <w:sz w:val="22"/>
              </w:rPr>
              <w:t> </w:t>
            </w:r>
            <w:hyperlink r:id="rId894" w:anchor="TYPE_CLASS_TEXT" w:history="1">
              <w:r>
                <w:rPr>
                  <w:rStyle w:val="a4"/>
                  <w:rFonts w:ascii="Courier New" w:eastAsia="굴림체" w:hAnsi="Courier New" w:cs="Courier New"/>
                  <w:color w:val="006699"/>
                  <w:u w:val="none"/>
                </w:rPr>
                <w:t>TYPE_CLASS_TEXT</w:t>
              </w:r>
            </w:hyperlink>
            <w:r>
              <w:rPr>
                <w:sz w:val="22"/>
              </w:rPr>
              <w:t>: entering text inside of a web form.</w:t>
            </w: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153F68">
            <w:pPr>
              <w:rPr>
                <w:rFonts w:ascii="굴림" w:eastAsia="굴림" w:hAnsi="굴림" w:cs="굴림"/>
                <w:sz w:val="22"/>
              </w:rPr>
            </w:pPr>
            <w:hyperlink r:id="rId895" w:anchor="TYPE_TEXT_VARIATION_WEB_EMAIL_ADDRESS" w:history="1">
              <w:r w:rsidR="00D6022A">
                <w:rPr>
                  <w:rStyle w:val="a4"/>
                  <w:color w:val="006699"/>
                  <w:sz w:val="22"/>
                  <w:u w:val="none"/>
                </w:rPr>
                <w:t>TYPE_TEXT_VARIATION_WEB_EMAIL_ADDRESS</w:t>
              </w:r>
            </w:hyperlink>
          </w:p>
        </w:tc>
        <w:tc>
          <w:tcPr>
            <w:tcW w:w="5000" w:type="pct"/>
            <w:tcBorders>
              <w:top w:val="single" w:sz="4" w:space="0" w:color="CCCCCC"/>
              <w:left w:val="single" w:sz="4" w:space="0" w:color="CCCCCC"/>
              <w:bottom w:val="single" w:sz="4" w:space="0" w:color="CCCCCC"/>
              <w:right w:val="single" w:sz="4" w:space="0" w:color="CCCCCC"/>
            </w:tcBorders>
            <w:shd w:val="clear" w:color="auto" w:fill="F6F6F6"/>
            <w:tcMar>
              <w:top w:w="69" w:type="dxa"/>
              <w:left w:w="138" w:type="dxa"/>
              <w:bottom w:w="69" w:type="dxa"/>
              <w:right w:w="138" w:type="dxa"/>
            </w:tcMar>
            <w:hideMark/>
          </w:tcPr>
          <w:p w:rsidR="00D6022A" w:rsidRDefault="00D6022A">
            <w:pPr>
              <w:rPr>
                <w:rFonts w:ascii="굴림" w:eastAsia="굴림" w:hAnsi="굴림" w:cs="굴림"/>
                <w:sz w:val="22"/>
              </w:rPr>
            </w:pPr>
            <w:r>
              <w:rPr>
                <w:sz w:val="22"/>
              </w:rPr>
              <w:t>Variation of</w:t>
            </w:r>
            <w:r>
              <w:rPr>
                <w:rStyle w:val="apple-converted-space"/>
                <w:sz w:val="22"/>
              </w:rPr>
              <w:t> </w:t>
            </w:r>
            <w:hyperlink r:id="rId896" w:anchor="TYPE_CLASS_TEXT" w:history="1">
              <w:r>
                <w:rPr>
                  <w:rStyle w:val="a4"/>
                  <w:rFonts w:ascii="Courier New" w:eastAsia="굴림체" w:hAnsi="Courier New" w:cs="Courier New"/>
                  <w:color w:val="006699"/>
                  <w:u w:val="none"/>
                </w:rPr>
                <w:t>TYPE_CLASS_TEXT</w:t>
              </w:r>
            </w:hyperlink>
            <w:r>
              <w:rPr>
                <w:sz w:val="22"/>
              </w:rPr>
              <w:t>: entering e-mail address inside of a web form.</w:t>
            </w: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c>
          <w:tcPr>
            <w:tcW w:w="0" w:type="auto"/>
            <w:shd w:val="clear" w:color="auto" w:fill="F6F6F6"/>
            <w:vAlign w:val="center"/>
            <w:hideMark/>
          </w:tcPr>
          <w:p w:rsidR="00D6022A" w:rsidRDefault="00D6022A">
            <w:pPr>
              <w:rPr>
                <w:rFonts w:ascii="Times New Roman" w:eastAsia="Times New Roman" w:hAnsi="Times New Roman" w:cs="Times New Roman"/>
                <w:szCs w:val="20"/>
              </w:rPr>
            </w:pPr>
          </w:p>
        </w:tc>
      </w:tr>
      <w:tr w:rsidR="00D6022A" w:rsidTr="00D6022A">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jc w:val="right"/>
              <w:rPr>
                <w:rFonts w:ascii="굴림" w:eastAsia="굴림" w:hAnsi="굴림" w:cs="굴림"/>
                <w:sz w:val="22"/>
              </w:rPr>
            </w:pPr>
            <w:r>
              <w:rPr>
                <w:sz w:val="22"/>
              </w:rPr>
              <w:t>int</w:t>
            </w:r>
          </w:p>
        </w:tc>
        <w:tc>
          <w:tcPr>
            <w:tcW w:w="0" w:type="auto"/>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153F68">
            <w:pPr>
              <w:rPr>
                <w:rFonts w:ascii="굴림" w:eastAsia="굴림" w:hAnsi="굴림" w:cs="굴림"/>
                <w:sz w:val="22"/>
              </w:rPr>
            </w:pPr>
            <w:hyperlink r:id="rId897" w:anchor="TYPE_TEXT_VARIATION_WEB_PASSWORD" w:history="1">
              <w:r w:rsidR="00D6022A">
                <w:rPr>
                  <w:rStyle w:val="a4"/>
                  <w:color w:val="006699"/>
                  <w:sz w:val="22"/>
                  <w:u w:val="none"/>
                </w:rPr>
                <w:t>TYPE_TEXT_VARIATION_WEB_PASSWORD</w:t>
              </w:r>
            </w:hyperlink>
          </w:p>
        </w:tc>
        <w:tc>
          <w:tcPr>
            <w:tcW w:w="5000" w:type="pct"/>
            <w:tcBorders>
              <w:top w:val="single" w:sz="4" w:space="0" w:color="CCCCCC"/>
              <w:left w:val="single" w:sz="4" w:space="0" w:color="CCCCCC"/>
              <w:bottom w:val="single" w:sz="4" w:space="0" w:color="CCCCCC"/>
              <w:right w:val="single" w:sz="4" w:space="0" w:color="CCCCCC"/>
            </w:tcBorders>
            <w:tcMar>
              <w:top w:w="69" w:type="dxa"/>
              <w:left w:w="138" w:type="dxa"/>
              <w:bottom w:w="69" w:type="dxa"/>
              <w:right w:w="138" w:type="dxa"/>
            </w:tcMar>
            <w:hideMark/>
          </w:tcPr>
          <w:p w:rsidR="00D6022A" w:rsidRDefault="00D6022A">
            <w:pPr>
              <w:rPr>
                <w:rFonts w:ascii="굴림" w:eastAsia="굴림" w:hAnsi="굴림" w:cs="굴림"/>
                <w:sz w:val="22"/>
              </w:rPr>
            </w:pPr>
            <w:r>
              <w:rPr>
                <w:sz w:val="22"/>
              </w:rPr>
              <w:t>Variation of</w:t>
            </w:r>
            <w:r>
              <w:rPr>
                <w:rStyle w:val="apple-converted-space"/>
                <w:sz w:val="22"/>
              </w:rPr>
              <w:t> </w:t>
            </w:r>
            <w:hyperlink r:id="rId898" w:anchor="TYPE_CLASS_TEXT" w:history="1">
              <w:r>
                <w:rPr>
                  <w:rStyle w:val="a4"/>
                  <w:rFonts w:ascii="Courier New" w:eastAsia="굴림체" w:hAnsi="Courier New" w:cs="Courier New"/>
                  <w:color w:val="006699"/>
                  <w:u w:val="none"/>
                </w:rPr>
                <w:t>TYPE_CLASS_TEXT</w:t>
              </w:r>
            </w:hyperlink>
            <w:r>
              <w:rPr>
                <w:sz w:val="22"/>
              </w:rPr>
              <w:t>: entering password inside of a web form.</w:t>
            </w: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c>
          <w:tcPr>
            <w:tcW w:w="0" w:type="auto"/>
            <w:vAlign w:val="center"/>
            <w:hideMark/>
          </w:tcPr>
          <w:p w:rsidR="00D6022A" w:rsidRDefault="00D6022A">
            <w:pPr>
              <w:rPr>
                <w:rFonts w:ascii="Times New Roman" w:eastAsia="Times New Roman" w:hAnsi="Times New Roman" w:cs="Times New Roman"/>
                <w:szCs w:val="20"/>
              </w:rPr>
            </w:pPr>
          </w:p>
        </w:tc>
      </w:tr>
    </w:tbl>
    <w:p w:rsidR="00D6022A" w:rsidRPr="00D6022A" w:rsidRDefault="00D6022A" w:rsidP="00D6022A">
      <w:pPr>
        <w:pStyle w:val="a3"/>
        <w:spacing w:before="120" w:beforeAutospacing="0" w:after="120" w:afterAutospacing="0" w:line="312" w:lineRule="atLeast"/>
        <w:rPr>
          <w:rFonts w:ascii="Arial" w:hAnsi="Arial" w:cs="Arial"/>
          <w:color w:val="333333"/>
          <w:sz w:val="15"/>
          <w:szCs w:val="15"/>
        </w:rPr>
      </w:pPr>
    </w:p>
    <w:p w:rsidR="00B611A3" w:rsidRDefault="00153F68" w:rsidP="00B8298F">
      <w:pPr>
        <w:widowControl/>
        <w:wordWrap/>
        <w:autoSpaceDE/>
        <w:autoSpaceDN/>
        <w:jc w:val="left"/>
      </w:pPr>
      <w:hyperlink r:id="rId899" w:anchor="attr_android:inputType" w:history="1">
        <w:r w:rsidR="00D6022A">
          <w:rPr>
            <w:rStyle w:val="a4"/>
          </w:rPr>
          <w:t>http://developer.android.com/reference/android/widget/TextView.html#attr_android:inputType</w:t>
        </w:r>
      </w:hyperlink>
    </w:p>
    <w:p w:rsidR="00B611A3" w:rsidRDefault="00B611A3">
      <w:pPr>
        <w:widowControl/>
        <w:wordWrap/>
        <w:autoSpaceDE/>
        <w:autoSpaceDN/>
        <w:jc w:val="left"/>
      </w:pPr>
      <w:r>
        <w:br w:type="page"/>
      </w:r>
    </w:p>
    <w:p w:rsidR="00D6022A" w:rsidRDefault="00B611A3" w:rsidP="00B8298F">
      <w:pPr>
        <w:widowControl/>
        <w:wordWrap/>
        <w:autoSpaceDE/>
        <w:autoSpaceDN/>
        <w:jc w:val="left"/>
        <w:rPr>
          <w:rFonts w:ascii="Courier New" w:hAnsi="Courier New" w:cs="Courier New"/>
          <w:color w:val="666666"/>
          <w:sz w:val="30"/>
          <w:szCs w:val="16"/>
        </w:rPr>
      </w:pPr>
      <w:r>
        <w:rPr>
          <w:rFonts w:ascii="Courier New" w:hAnsi="Courier New" w:cs="Courier New" w:hint="eastAsia"/>
          <w:color w:val="666666"/>
          <w:sz w:val="30"/>
          <w:szCs w:val="16"/>
        </w:rPr>
        <w:lastRenderedPageBreak/>
        <w:t>디렉토리</w:t>
      </w:r>
      <w:r>
        <w:rPr>
          <w:rFonts w:ascii="Courier New" w:hAnsi="Courier New" w:cs="Courier New" w:hint="eastAsia"/>
          <w:color w:val="666666"/>
          <w:sz w:val="30"/>
          <w:szCs w:val="16"/>
        </w:rPr>
        <w:t xml:space="preserve">  </w:t>
      </w:r>
      <w:r>
        <w:rPr>
          <w:rFonts w:ascii="Courier New" w:hAnsi="Courier New" w:cs="Courier New" w:hint="eastAsia"/>
          <w:color w:val="666666"/>
          <w:sz w:val="30"/>
          <w:szCs w:val="16"/>
        </w:rPr>
        <w:t>폴더구성</w:t>
      </w:r>
    </w:p>
    <w:p w:rsidR="00B611A3" w:rsidRDefault="00B611A3" w:rsidP="00B8298F">
      <w:pPr>
        <w:widowControl/>
        <w:wordWrap/>
        <w:autoSpaceDE/>
        <w:autoSpaceDN/>
        <w:jc w:val="left"/>
        <w:rPr>
          <w:rFonts w:ascii="Courier New" w:hAnsi="Courier New" w:cs="Courier New"/>
          <w:color w:val="666666"/>
          <w:sz w:val="30"/>
          <w:szCs w:val="16"/>
        </w:rPr>
      </w:pPr>
      <w:r>
        <w:rPr>
          <w:rFonts w:ascii="Courier New" w:hAnsi="Courier New" w:cs="Courier New"/>
          <w:color w:val="666666"/>
          <w:sz w:val="30"/>
          <w:szCs w:val="16"/>
        </w:rPr>
        <w:t xml:space="preserve">Res/drawable/  </w:t>
      </w:r>
      <w:r>
        <w:rPr>
          <w:rFonts w:ascii="Courier New" w:hAnsi="Courier New" w:cs="Courier New" w:hint="eastAsia"/>
          <w:color w:val="666666"/>
          <w:sz w:val="30"/>
          <w:szCs w:val="16"/>
        </w:rPr>
        <w:t>이미지파일</w:t>
      </w:r>
    </w:p>
    <w:p w:rsidR="00B611A3" w:rsidRDefault="00B611A3" w:rsidP="00B8298F">
      <w:pPr>
        <w:widowControl/>
        <w:wordWrap/>
        <w:autoSpaceDE/>
        <w:autoSpaceDN/>
        <w:jc w:val="left"/>
        <w:rPr>
          <w:rFonts w:ascii="Courier New" w:hAnsi="Courier New" w:cs="Courier New"/>
          <w:color w:val="666666"/>
          <w:sz w:val="30"/>
          <w:szCs w:val="16"/>
        </w:rPr>
      </w:pPr>
      <w:r>
        <w:rPr>
          <w:rFonts w:ascii="Courier New" w:hAnsi="Courier New" w:cs="Courier New"/>
          <w:color w:val="666666"/>
          <w:sz w:val="30"/>
          <w:szCs w:val="16"/>
        </w:rPr>
        <w:t>R</w:t>
      </w:r>
      <w:r>
        <w:rPr>
          <w:rFonts w:ascii="Courier New" w:hAnsi="Courier New" w:cs="Courier New" w:hint="eastAsia"/>
          <w:color w:val="666666"/>
          <w:sz w:val="30"/>
          <w:szCs w:val="16"/>
        </w:rPr>
        <w:t xml:space="preserve">es/layout/ </w:t>
      </w:r>
      <w:r>
        <w:rPr>
          <w:rFonts w:ascii="Courier New" w:hAnsi="Courier New" w:cs="Courier New" w:hint="eastAsia"/>
          <w:color w:val="666666"/>
          <w:sz w:val="30"/>
          <w:szCs w:val="16"/>
        </w:rPr>
        <w:t>레이아웃</w:t>
      </w:r>
    </w:p>
    <w:p w:rsidR="00B611A3" w:rsidRDefault="007C7E2D" w:rsidP="00B8298F">
      <w:pPr>
        <w:widowControl/>
        <w:wordWrap/>
        <w:autoSpaceDE/>
        <w:autoSpaceDN/>
        <w:jc w:val="left"/>
        <w:rPr>
          <w:rFonts w:ascii="Courier New" w:hAnsi="Courier New" w:cs="Courier New"/>
          <w:color w:val="666666"/>
          <w:sz w:val="30"/>
          <w:szCs w:val="16"/>
        </w:rPr>
      </w:pPr>
      <w:r>
        <w:rPr>
          <w:rFonts w:ascii="Courier New" w:hAnsi="Courier New" w:cs="Courier New"/>
          <w:color w:val="666666"/>
          <w:sz w:val="30"/>
          <w:szCs w:val="16"/>
        </w:rPr>
        <w:t>R</w:t>
      </w:r>
      <w:r>
        <w:rPr>
          <w:rFonts w:ascii="Courier New" w:hAnsi="Courier New" w:cs="Courier New" w:hint="eastAsia"/>
          <w:color w:val="666666"/>
          <w:sz w:val="30"/>
          <w:szCs w:val="16"/>
        </w:rPr>
        <w:t xml:space="preserve">es/menu / </w:t>
      </w:r>
      <w:r>
        <w:rPr>
          <w:rFonts w:ascii="Courier New" w:hAnsi="Courier New" w:cs="Courier New" w:hint="eastAsia"/>
          <w:color w:val="666666"/>
          <w:sz w:val="30"/>
          <w:szCs w:val="16"/>
        </w:rPr>
        <w:t>메뉴정의</w:t>
      </w:r>
      <w:r>
        <w:rPr>
          <w:rFonts w:ascii="Courier New" w:hAnsi="Courier New" w:cs="Courier New" w:hint="eastAsia"/>
          <w:color w:val="666666"/>
          <w:sz w:val="30"/>
          <w:szCs w:val="16"/>
        </w:rPr>
        <w:t xml:space="preserve"> xml</w:t>
      </w:r>
      <w:r>
        <w:rPr>
          <w:rFonts w:ascii="Courier New" w:hAnsi="Courier New" w:cs="Courier New" w:hint="eastAsia"/>
          <w:color w:val="666666"/>
          <w:sz w:val="30"/>
          <w:szCs w:val="16"/>
        </w:rPr>
        <w:t>로</w:t>
      </w:r>
      <w:r>
        <w:rPr>
          <w:rFonts w:ascii="Courier New" w:hAnsi="Courier New" w:cs="Courier New" w:hint="eastAsia"/>
          <w:color w:val="666666"/>
          <w:sz w:val="30"/>
          <w:szCs w:val="16"/>
        </w:rPr>
        <w:t>..</w:t>
      </w:r>
    </w:p>
    <w:p w:rsidR="007C7E2D" w:rsidRDefault="007C7E2D" w:rsidP="00B8298F">
      <w:pPr>
        <w:widowControl/>
        <w:wordWrap/>
        <w:autoSpaceDE/>
        <w:autoSpaceDN/>
        <w:jc w:val="left"/>
        <w:rPr>
          <w:rFonts w:ascii="Courier New" w:hAnsi="Courier New" w:cs="Courier New"/>
          <w:color w:val="666666"/>
          <w:sz w:val="30"/>
          <w:szCs w:val="16"/>
        </w:rPr>
      </w:pPr>
      <w:r>
        <w:rPr>
          <w:rFonts w:ascii="Courier New" w:hAnsi="Courier New" w:cs="Courier New"/>
          <w:color w:val="666666"/>
          <w:sz w:val="30"/>
          <w:szCs w:val="16"/>
        </w:rPr>
        <w:t>R</w:t>
      </w:r>
      <w:r>
        <w:rPr>
          <w:rFonts w:ascii="Courier New" w:hAnsi="Courier New" w:cs="Courier New" w:hint="eastAsia"/>
          <w:color w:val="666666"/>
          <w:sz w:val="30"/>
          <w:szCs w:val="16"/>
        </w:rPr>
        <w:t xml:space="preserve">es/raw/ </w:t>
      </w:r>
      <w:r>
        <w:rPr>
          <w:rFonts w:ascii="Courier New" w:hAnsi="Courier New" w:cs="Courier New" w:hint="eastAsia"/>
          <w:color w:val="666666"/>
          <w:sz w:val="30"/>
          <w:szCs w:val="16"/>
        </w:rPr>
        <w:t>특정</w:t>
      </w:r>
      <w:r>
        <w:rPr>
          <w:rFonts w:ascii="Courier New" w:hAnsi="Courier New" w:cs="Courier New" w:hint="eastAsia"/>
          <w:color w:val="666666"/>
          <w:sz w:val="30"/>
          <w:szCs w:val="16"/>
        </w:rPr>
        <w:t xml:space="preserve"> </w:t>
      </w:r>
      <w:r>
        <w:rPr>
          <w:rFonts w:ascii="Courier New" w:hAnsi="Courier New" w:cs="Courier New" w:hint="eastAsia"/>
          <w:color w:val="666666"/>
          <w:sz w:val="30"/>
          <w:szCs w:val="16"/>
        </w:rPr>
        <w:t>디렉토리로</w:t>
      </w:r>
      <w:r>
        <w:rPr>
          <w:rFonts w:ascii="Courier New" w:hAnsi="Courier New" w:cs="Courier New" w:hint="eastAsia"/>
          <w:color w:val="666666"/>
          <w:sz w:val="30"/>
          <w:szCs w:val="16"/>
        </w:rPr>
        <w:t xml:space="preserve"> </w:t>
      </w:r>
      <w:r>
        <w:rPr>
          <w:rFonts w:ascii="Courier New" w:hAnsi="Courier New" w:cs="Courier New" w:hint="eastAsia"/>
          <w:color w:val="666666"/>
          <w:sz w:val="30"/>
          <w:szCs w:val="16"/>
        </w:rPr>
        <w:t>구분하기</w:t>
      </w:r>
      <w:r>
        <w:rPr>
          <w:rFonts w:ascii="Courier New" w:hAnsi="Courier New" w:cs="Courier New" w:hint="eastAsia"/>
          <w:color w:val="666666"/>
          <w:sz w:val="30"/>
          <w:szCs w:val="16"/>
        </w:rPr>
        <w:t xml:space="preserve"> </w:t>
      </w:r>
      <w:r>
        <w:rPr>
          <w:rFonts w:ascii="Courier New" w:hAnsi="Courier New" w:cs="Courier New" w:hint="eastAsia"/>
          <w:color w:val="666666"/>
          <w:sz w:val="30"/>
          <w:szCs w:val="16"/>
        </w:rPr>
        <w:t>어려운내용</w:t>
      </w:r>
      <w:r>
        <w:rPr>
          <w:rFonts w:ascii="Courier New" w:hAnsi="Courier New" w:cs="Courier New" w:hint="eastAsia"/>
          <w:color w:val="666666"/>
          <w:sz w:val="30"/>
          <w:szCs w:val="16"/>
        </w:rPr>
        <w:t>.</w:t>
      </w:r>
    </w:p>
    <w:p w:rsidR="001B13E4" w:rsidRDefault="001B13E4" w:rsidP="00B8298F">
      <w:pPr>
        <w:widowControl/>
        <w:wordWrap/>
        <w:autoSpaceDE/>
        <w:autoSpaceDN/>
        <w:jc w:val="left"/>
        <w:rPr>
          <w:rFonts w:ascii="Courier New" w:hAnsi="Courier New" w:cs="Courier New"/>
          <w:color w:val="666666"/>
          <w:sz w:val="30"/>
          <w:szCs w:val="16"/>
        </w:rPr>
      </w:pPr>
      <w:r>
        <w:rPr>
          <w:rFonts w:ascii="Courier New" w:hAnsi="Courier New" w:cs="Courier New"/>
          <w:color w:val="666666"/>
          <w:sz w:val="30"/>
          <w:szCs w:val="16"/>
        </w:rPr>
        <w:t>R</w:t>
      </w:r>
      <w:r>
        <w:rPr>
          <w:rFonts w:ascii="Courier New" w:hAnsi="Courier New" w:cs="Courier New" w:hint="eastAsia"/>
          <w:color w:val="666666"/>
          <w:sz w:val="30"/>
          <w:szCs w:val="16"/>
        </w:rPr>
        <w:t>es/value/</w:t>
      </w:r>
      <w:r>
        <w:rPr>
          <w:rFonts w:ascii="Courier New" w:hAnsi="Courier New" w:cs="Courier New" w:hint="eastAsia"/>
          <w:color w:val="666666"/>
          <w:sz w:val="30"/>
          <w:szCs w:val="16"/>
        </w:rPr>
        <w:t>문자열등각종값</w:t>
      </w:r>
    </w:p>
    <w:p w:rsidR="00E132F6" w:rsidRDefault="001B13E4" w:rsidP="00B8298F">
      <w:pPr>
        <w:widowControl/>
        <w:wordWrap/>
        <w:autoSpaceDE/>
        <w:autoSpaceDN/>
        <w:jc w:val="left"/>
        <w:rPr>
          <w:rFonts w:ascii="Courier New" w:hAnsi="Courier New" w:cs="Courier New"/>
          <w:color w:val="666666"/>
          <w:sz w:val="30"/>
          <w:szCs w:val="16"/>
        </w:rPr>
      </w:pPr>
      <w:r>
        <w:rPr>
          <w:rFonts w:ascii="Courier New" w:hAnsi="Courier New" w:cs="Courier New"/>
          <w:color w:val="666666"/>
          <w:sz w:val="30"/>
          <w:szCs w:val="16"/>
        </w:rPr>
        <w:t>R</w:t>
      </w:r>
      <w:r>
        <w:rPr>
          <w:rFonts w:ascii="Courier New" w:hAnsi="Courier New" w:cs="Courier New" w:hint="eastAsia"/>
          <w:color w:val="666666"/>
          <w:sz w:val="30"/>
          <w:szCs w:val="16"/>
        </w:rPr>
        <w:t>es/xml/xml</w:t>
      </w:r>
      <w:r>
        <w:rPr>
          <w:rFonts w:ascii="Courier New" w:hAnsi="Courier New" w:cs="Courier New" w:hint="eastAsia"/>
          <w:color w:val="666666"/>
          <w:sz w:val="30"/>
          <w:szCs w:val="16"/>
        </w:rPr>
        <w:t>형태</w:t>
      </w:r>
      <w:r>
        <w:rPr>
          <w:rFonts w:ascii="Courier New" w:hAnsi="Courier New" w:cs="Courier New" w:hint="eastAsia"/>
          <w:color w:val="666666"/>
          <w:sz w:val="30"/>
          <w:szCs w:val="16"/>
        </w:rPr>
        <w:t xml:space="preserve"> </w:t>
      </w:r>
      <w:r>
        <w:rPr>
          <w:rFonts w:ascii="Courier New" w:hAnsi="Courier New" w:cs="Courier New" w:hint="eastAsia"/>
          <w:color w:val="666666"/>
          <w:sz w:val="30"/>
          <w:szCs w:val="16"/>
        </w:rPr>
        <w:t>다양한값</w:t>
      </w:r>
      <w:r>
        <w:rPr>
          <w:rFonts w:ascii="Courier New" w:hAnsi="Courier New" w:cs="Courier New" w:hint="eastAsia"/>
          <w:color w:val="666666"/>
          <w:sz w:val="30"/>
          <w:szCs w:val="16"/>
        </w:rPr>
        <w:t>.</w:t>
      </w:r>
    </w:p>
    <w:p w:rsidR="00E132F6" w:rsidRDefault="00E132F6">
      <w:pPr>
        <w:widowControl/>
        <w:wordWrap/>
        <w:autoSpaceDE/>
        <w:autoSpaceDN/>
        <w:jc w:val="left"/>
        <w:rPr>
          <w:rFonts w:ascii="Courier New" w:hAnsi="Courier New" w:cs="Courier New"/>
          <w:color w:val="666666"/>
          <w:sz w:val="30"/>
          <w:szCs w:val="16"/>
        </w:rPr>
      </w:pPr>
      <w:r>
        <w:rPr>
          <w:rFonts w:ascii="Courier New" w:hAnsi="Courier New" w:cs="Courier New"/>
          <w:color w:val="666666"/>
          <w:sz w:val="30"/>
          <w:szCs w:val="16"/>
        </w:rPr>
        <w:br w:type="page"/>
      </w:r>
    </w:p>
    <w:p w:rsidR="001B13E4" w:rsidRDefault="00E132F6" w:rsidP="00B8298F">
      <w:pPr>
        <w:widowControl/>
        <w:wordWrap/>
        <w:autoSpaceDE/>
        <w:autoSpaceDN/>
        <w:jc w:val="left"/>
        <w:rPr>
          <w:rFonts w:ascii="Courier New" w:hAnsi="Courier New" w:cs="Courier New"/>
          <w:color w:val="666666"/>
          <w:sz w:val="30"/>
          <w:szCs w:val="16"/>
        </w:rPr>
      </w:pPr>
      <w:r>
        <w:rPr>
          <w:rFonts w:ascii="Courier New" w:hAnsi="Courier New" w:cs="Courier New" w:hint="eastAsia"/>
          <w:color w:val="666666"/>
          <w:sz w:val="30"/>
          <w:szCs w:val="16"/>
        </w:rPr>
        <w:lastRenderedPageBreak/>
        <w:t>그라데이션</w:t>
      </w:r>
    </w:p>
    <w:p w:rsidR="00E132F6" w:rsidRDefault="00E132F6" w:rsidP="00E132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shape</w:t>
      </w:r>
      <w:r>
        <w:rPr>
          <w:rFonts w:ascii="Courier New" w:hAnsi="Courier New" w:cs="Courier New"/>
          <w:kern w:val="0"/>
          <w:szCs w:val="20"/>
        </w:rPr>
        <w:t xml:space="preserve"> </w:t>
      </w:r>
      <w:r>
        <w:rPr>
          <w:rFonts w:ascii="Courier New" w:hAnsi="Courier New" w:cs="Courier New"/>
          <w:color w:val="7F007F"/>
          <w:kern w:val="0"/>
          <w:szCs w:val="20"/>
        </w:rPr>
        <w:t>xmlns:android</w:t>
      </w:r>
      <w:r>
        <w:rPr>
          <w:rFonts w:ascii="Courier New" w:hAnsi="Courier New" w:cs="Courier New"/>
          <w:color w:val="000000"/>
          <w:kern w:val="0"/>
          <w:szCs w:val="20"/>
        </w:rPr>
        <w:t>=</w:t>
      </w:r>
      <w:r>
        <w:rPr>
          <w:rFonts w:ascii="Courier New" w:hAnsi="Courier New" w:cs="Courier New"/>
          <w:i/>
          <w:iCs/>
          <w:color w:val="2A00FF"/>
          <w:kern w:val="0"/>
          <w:szCs w:val="20"/>
        </w:rPr>
        <w:t>"http://schemas.android.com/apk/res/android"</w:t>
      </w:r>
      <w:r>
        <w:rPr>
          <w:rFonts w:ascii="Courier New" w:hAnsi="Courier New" w:cs="Courier New"/>
          <w:kern w:val="0"/>
          <w:szCs w:val="20"/>
        </w:rPr>
        <w:t xml:space="preserve"> </w:t>
      </w:r>
      <w:r>
        <w:rPr>
          <w:rFonts w:ascii="Courier New" w:hAnsi="Courier New" w:cs="Courier New"/>
          <w:color w:val="7F007F"/>
          <w:kern w:val="0"/>
          <w:szCs w:val="20"/>
        </w:rPr>
        <w:t>android:shape</w:t>
      </w:r>
      <w:r>
        <w:rPr>
          <w:rFonts w:ascii="Courier New" w:hAnsi="Courier New" w:cs="Courier New"/>
          <w:color w:val="000000"/>
          <w:kern w:val="0"/>
          <w:szCs w:val="20"/>
        </w:rPr>
        <w:t>=</w:t>
      </w:r>
      <w:r>
        <w:rPr>
          <w:rFonts w:ascii="Courier New" w:hAnsi="Courier New" w:cs="Courier New"/>
          <w:i/>
          <w:iCs/>
          <w:color w:val="2A00FF"/>
          <w:kern w:val="0"/>
          <w:szCs w:val="20"/>
        </w:rPr>
        <w:t>"rectangle"</w:t>
      </w:r>
      <w:r>
        <w:rPr>
          <w:rFonts w:ascii="Courier New" w:hAnsi="Courier New" w:cs="Courier New"/>
          <w:color w:val="008080"/>
          <w:kern w:val="0"/>
          <w:szCs w:val="20"/>
        </w:rPr>
        <w:t>&gt;</w:t>
      </w:r>
    </w:p>
    <w:p w:rsidR="00E132F6" w:rsidRDefault="00E132F6" w:rsidP="00E132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gradient</w:t>
      </w:r>
      <w:r>
        <w:rPr>
          <w:rFonts w:ascii="Courier New" w:hAnsi="Courier New" w:cs="Courier New"/>
          <w:kern w:val="0"/>
          <w:szCs w:val="20"/>
        </w:rPr>
        <w:t xml:space="preserve"> </w:t>
      </w:r>
      <w:r>
        <w:rPr>
          <w:rFonts w:ascii="Courier New" w:hAnsi="Courier New" w:cs="Courier New"/>
          <w:color w:val="7F007F"/>
          <w:kern w:val="0"/>
          <w:szCs w:val="20"/>
        </w:rPr>
        <w:t>android:startColor</w:t>
      </w:r>
      <w:r>
        <w:rPr>
          <w:rFonts w:ascii="Courier New" w:hAnsi="Courier New" w:cs="Courier New"/>
          <w:color w:val="000000"/>
          <w:kern w:val="0"/>
          <w:szCs w:val="20"/>
        </w:rPr>
        <w:t>=</w:t>
      </w:r>
      <w:r>
        <w:rPr>
          <w:rFonts w:ascii="Courier New" w:hAnsi="Courier New" w:cs="Courier New"/>
          <w:i/>
          <w:iCs/>
          <w:color w:val="2A00FF"/>
          <w:kern w:val="0"/>
          <w:szCs w:val="20"/>
        </w:rPr>
        <w:t>"#FFFF0000"</w:t>
      </w:r>
      <w:r>
        <w:rPr>
          <w:rFonts w:ascii="Courier New" w:hAnsi="Courier New" w:cs="Courier New"/>
          <w:kern w:val="0"/>
          <w:szCs w:val="20"/>
        </w:rPr>
        <w:t xml:space="preserve"> </w:t>
      </w:r>
      <w:r>
        <w:rPr>
          <w:rFonts w:ascii="Courier New" w:hAnsi="Courier New" w:cs="Courier New"/>
          <w:color w:val="7F007F"/>
          <w:kern w:val="0"/>
          <w:szCs w:val="20"/>
        </w:rPr>
        <w:t>android:endColor</w:t>
      </w:r>
      <w:r>
        <w:rPr>
          <w:rFonts w:ascii="Courier New" w:hAnsi="Courier New" w:cs="Courier New"/>
          <w:color w:val="000000"/>
          <w:kern w:val="0"/>
          <w:szCs w:val="20"/>
        </w:rPr>
        <w:t>=</w:t>
      </w:r>
      <w:r>
        <w:rPr>
          <w:rFonts w:ascii="Courier New" w:hAnsi="Courier New" w:cs="Courier New"/>
          <w:i/>
          <w:iCs/>
          <w:color w:val="2A00FF"/>
          <w:kern w:val="0"/>
          <w:szCs w:val="20"/>
        </w:rPr>
        <w:t>"#80FF00FF"</w:t>
      </w:r>
    </w:p>
    <w:p w:rsidR="00E132F6" w:rsidRDefault="00E132F6" w:rsidP="00E132F6">
      <w:pPr>
        <w:wordWrap/>
        <w:adjustRightInd w:val="0"/>
        <w:jc w:val="left"/>
        <w:rPr>
          <w:rFonts w:ascii="Courier New" w:hAnsi="Courier New" w:cs="Courier New"/>
          <w:kern w:val="0"/>
          <w:szCs w:val="20"/>
        </w:rPr>
      </w:pPr>
      <w:r>
        <w:rPr>
          <w:rFonts w:ascii="Courier New" w:hAnsi="Courier New" w:cs="Courier New"/>
          <w:kern w:val="0"/>
          <w:szCs w:val="20"/>
        </w:rPr>
        <w:t xml:space="preserve">            </w:t>
      </w:r>
      <w:r>
        <w:rPr>
          <w:rFonts w:ascii="Courier New" w:hAnsi="Courier New" w:cs="Courier New"/>
          <w:color w:val="7F007F"/>
          <w:kern w:val="0"/>
          <w:szCs w:val="20"/>
        </w:rPr>
        <w:t>android:angle</w:t>
      </w:r>
      <w:r>
        <w:rPr>
          <w:rFonts w:ascii="Courier New" w:hAnsi="Courier New" w:cs="Courier New"/>
          <w:color w:val="000000"/>
          <w:kern w:val="0"/>
          <w:szCs w:val="20"/>
        </w:rPr>
        <w:t>=</w:t>
      </w:r>
      <w:r>
        <w:rPr>
          <w:rFonts w:ascii="Courier New" w:hAnsi="Courier New" w:cs="Courier New"/>
          <w:i/>
          <w:iCs/>
          <w:color w:val="2A00FF"/>
          <w:kern w:val="0"/>
          <w:szCs w:val="20"/>
        </w:rPr>
        <w:t>"270"</w:t>
      </w:r>
      <w:r>
        <w:rPr>
          <w:rFonts w:ascii="Courier New" w:hAnsi="Courier New" w:cs="Courier New"/>
          <w:color w:val="008080"/>
          <w:kern w:val="0"/>
          <w:szCs w:val="20"/>
        </w:rPr>
        <w:t>/&gt;</w:t>
      </w:r>
    </w:p>
    <w:p w:rsidR="00E132F6" w:rsidRDefault="00E132F6" w:rsidP="00E132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padding</w:t>
      </w:r>
      <w:r>
        <w:rPr>
          <w:rFonts w:ascii="Courier New" w:hAnsi="Courier New" w:cs="Courier New"/>
          <w:kern w:val="0"/>
          <w:szCs w:val="20"/>
        </w:rPr>
        <w:t xml:space="preserve"> </w:t>
      </w:r>
      <w:r>
        <w:rPr>
          <w:rFonts w:ascii="Courier New" w:hAnsi="Courier New" w:cs="Courier New"/>
          <w:color w:val="7F007F"/>
          <w:kern w:val="0"/>
          <w:szCs w:val="20"/>
        </w:rPr>
        <w:t>android:left</w:t>
      </w:r>
      <w:r>
        <w:rPr>
          <w:rFonts w:ascii="Courier New" w:hAnsi="Courier New" w:cs="Courier New"/>
          <w:color w:val="000000"/>
          <w:kern w:val="0"/>
          <w:szCs w:val="20"/>
        </w:rPr>
        <w:t>=</w:t>
      </w:r>
      <w:r>
        <w:rPr>
          <w:rFonts w:ascii="Courier New" w:hAnsi="Courier New" w:cs="Courier New"/>
          <w:i/>
          <w:iCs/>
          <w:color w:val="2A00FF"/>
          <w:kern w:val="0"/>
          <w:szCs w:val="20"/>
        </w:rPr>
        <w:t>"7dp"</w:t>
      </w:r>
      <w:r>
        <w:rPr>
          <w:rFonts w:ascii="Courier New" w:hAnsi="Courier New" w:cs="Courier New"/>
          <w:kern w:val="0"/>
          <w:szCs w:val="20"/>
        </w:rPr>
        <w:t xml:space="preserve"> </w:t>
      </w:r>
      <w:r>
        <w:rPr>
          <w:rFonts w:ascii="Courier New" w:hAnsi="Courier New" w:cs="Courier New"/>
          <w:color w:val="7F007F"/>
          <w:kern w:val="0"/>
          <w:szCs w:val="20"/>
        </w:rPr>
        <w:t>android:top</w:t>
      </w:r>
      <w:r>
        <w:rPr>
          <w:rFonts w:ascii="Courier New" w:hAnsi="Courier New" w:cs="Courier New"/>
          <w:color w:val="000000"/>
          <w:kern w:val="0"/>
          <w:szCs w:val="20"/>
        </w:rPr>
        <w:t>=</w:t>
      </w:r>
      <w:r>
        <w:rPr>
          <w:rFonts w:ascii="Courier New" w:hAnsi="Courier New" w:cs="Courier New"/>
          <w:i/>
          <w:iCs/>
          <w:color w:val="2A00FF"/>
          <w:kern w:val="0"/>
          <w:szCs w:val="20"/>
        </w:rPr>
        <w:t>"7dp"</w:t>
      </w:r>
    </w:p>
    <w:p w:rsidR="00E132F6" w:rsidRDefault="00E132F6" w:rsidP="00E132F6">
      <w:pPr>
        <w:wordWrap/>
        <w:adjustRightInd w:val="0"/>
        <w:jc w:val="left"/>
        <w:rPr>
          <w:rFonts w:ascii="Courier New" w:hAnsi="Courier New" w:cs="Courier New"/>
          <w:kern w:val="0"/>
          <w:szCs w:val="20"/>
        </w:rPr>
      </w:pPr>
      <w:r>
        <w:rPr>
          <w:rFonts w:ascii="Courier New" w:hAnsi="Courier New" w:cs="Courier New"/>
          <w:kern w:val="0"/>
          <w:szCs w:val="20"/>
        </w:rPr>
        <w:t xml:space="preserve">            </w:t>
      </w:r>
      <w:r>
        <w:rPr>
          <w:rFonts w:ascii="Courier New" w:hAnsi="Courier New" w:cs="Courier New"/>
          <w:color w:val="7F007F"/>
          <w:kern w:val="0"/>
          <w:szCs w:val="20"/>
        </w:rPr>
        <w:t>android:right</w:t>
      </w:r>
      <w:r>
        <w:rPr>
          <w:rFonts w:ascii="Courier New" w:hAnsi="Courier New" w:cs="Courier New"/>
          <w:color w:val="000000"/>
          <w:kern w:val="0"/>
          <w:szCs w:val="20"/>
        </w:rPr>
        <w:t>=</w:t>
      </w:r>
      <w:r>
        <w:rPr>
          <w:rFonts w:ascii="Courier New" w:hAnsi="Courier New" w:cs="Courier New"/>
          <w:i/>
          <w:iCs/>
          <w:color w:val="2A00FF"/>
          <w:kern w:val="0"/>
          <w:szCs w:val="20"/>
        </w:rPr>
        <w:t>"7dp"</w:t>
      </w:r>
      <w:r>
        <w:rPr>
          <w:rFonts w:ascii="Courier New" w:hAnsi="Courier New" w:cs="Courier New"/>
          <w:kern w:val="0"/>
          <w:szCs w:val="20"/>
        </w:rPr>
        <w:t xml:space="preserve"> </w:t>
      </w:r>
      <w:r>
        <w:rPr>
          <w:rFonts w:ascii="Courier New" w:hAnsi="Courier New" w:cs="Courier New"/>
          <w:color w:val="7F007F"/>
          <w:kern w:val="0"/>
          <w:szCs w:val="20"/>
        </w:rPr>
        <w:t>android:bottom</w:t>
      </w:r>
      <w:r>
        <w:rPr>
          <w:rFonts w:ascii="Courier New" w:hAnsi="Courier New" w:cs="Courier New"/>
          <w:color w:val="000000"/>
          <w:kern w:val="0"/>
          <w:szCs w:val="20"/>
        </w:rPr>
        <w:t>=</w:t>
      </w:r>
      <w:r>
        <w:rPr>
          <w:rFonts w:ascii="Courier New" w:hAnsi="Courier New" w:cs="Courier New"/>
          <w:i/>
          <w:iCs/>
          <w:color w:val="2A00FF"/>
          <w:kern w:val="0"/>
          <w:szCs w:val="20"/>
        </w:rPr>
        <w:t>"7dp"</w:t>
      </w:r>
      <w:r>
        <w:rPr>
          <w:rFonts w:ascii="Courier New" w:hAnsi="Courier New" w:cs="Courier New"/>
          <w:kern w:val="0"/>
          <w:szCs w:val="20"/>
        </w:rPr>
        <w:t xml:space="preserve"> </w:t>
      </w:r>
      <w:r>
        <w:rPr>
          <w:rFonts w:ascii="Courier New" w:hAnsi="Courier New" w:cs="Courier New"/>
          <w:color w:val="008080"/>
          <w:kern w:val="0"/>
          <w:szCs w:val="20"/>
        </w:rPr>
        <w:t>/&gt;</w:t>
      </w:r>
    </w:p>
    <w:p w:rsidR="00E132F6" w:rsidRDefault="00E132F6" w:rsidP="00E132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corners</w:t>
      </w:r>
      <w:r>
        <w:rPr>
          <w:rFonts w:ascii="Courier New" w:hAnsi="Courier New" w:cs="Courier New"/>
          <w:kern w:val="0"/>
          <w:szCs w:val="20"/>
        </w:rPr>
        <w:t xml:space="preserve"> </w:t>
      </w:r>
      <w:r>
        <w:rPr>
          <w:rFonts w:ascii="Courier New" w:hAnsi="Courier New" w:cs="Courier New"/>
          <w:color w:val="7F007F"/>
          <w:kern w:val="0"/>
          <w:szCs w:val="20"/>
        </w:rPr>
        <w:t>android:radius</w:t>
      </w:r>
      <w:r>
        <w:rPr>
          <w:rFonts w:ascii="Courier New" w:hAnsi="Courier New" w:cs="Courier New"/>
          <w:color w:val="000000"/>
          <w:kern w:val="0"/>
          <w:szCs w:val="20"/>
        </w:rPr>
        <w:t>=</w:t>
      </w:r>
      <w:r>
        <w:rPr>
          <w:rFonts w:ascii="Courier New" w:hAnsi="Courier New" w:cs="Courier New"/>
          <w:i/>
          <w:iCs/>
          <w:color w:val="2A00FF"/>
          <w:kern w:val="0"/>
          <w:szCs w:val="20"/>
        </w:rPr>
        <w:t>"8dp"</w:t>
      </w:r>
      <w:r>
        <w:rPr>
          <w:rFonts w:ascii="Courier New" w:hAnsi="Courier New" w:cs="Courier New"/>
          <w:kern w:val="0"/>
          <w:szCs w:val="20"/>
        </w:rPr>
        <w:t xml:space="preserve"> </w:t>
      </w:r>
      <w:r>
        <w:rPr>
          <w:rFonts w:ascii="Courier New" w:hAnsi="Courier New" w:cs="Courier New"/>
          <w:color w:val="008080"/>
          <w:kern w:val="0"/>
          <w:szCs w:val="20"/>
        </w:rPr>
        <w:t>/&gt;</w:t>
      </w:r>
    </w:p>
    <w:p w:rsidR="00E132F6" w:rsidRDefault="00E132F6" w:rsidP="00E132F6">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shape</w:t>
      </w:r>
      <w:r>
        <w:rPr>
          <w:rFonts w:ascii="Courier New" w:hAnsi="Courier New" w:cs="Courier New"/>
          <w:color w:val="008080"/>
          <w:kern w:val="0"/>
          <w:szCs w:val="20"/>
        </w:rPr>
        <w:t>&gt;</w:t>
      </w:r>
    </w:p>
    <w:p w:rsidR="001C4C36" w:rsidRDefault="001C4C36" w:rsidP="00E132F6">
      <w:pPr>
        <w:widowControl/>
        <w:wordWrap/>
        <w:autoSpaceDE/>
        <w:autoSpaceDN/>
        <w:jc w:val="left"/>
        <w:rPr>
          <w:rFonts w:ascii="Courier New" w:hAnsi="Courier New" w:cs="Courier New"/>
          <w:color w:val="008080"/>
          <w:kern w:val="0"/>
          <w:szCs w:val="20"/>
        </w:rPr>
      </w:pPr>
    </w:p>
    <w:p w:rsidR="001C4C36" w:rsidRDefault="001C4C36" w:rsidP="00E132F6">
      <w:pPr>
        <w:widowControl/>
        <w:wordWrap/>
        <w:autoSpaceDE/>
        <w:autoSpaceDN/>
        <w:jc w:val="left"/>
        <w:rPr>
          <w:rFonts w:ascii="Courier New" w:hAnsi="Courier New" w:cs="Courier New"/>
          <w:color w:val="008080"/>
          <w:kern w:val="0"/>
          <w:szCs w:val="20"/>
        </w:rPr>
      </w:pPr>
      <w:r>
        <w:rPr>
          <w:rFonts w:ascii="Courier New" w:hAnsi="Courier New" w:cs="Courier New" w:hint="eastAsia"/>
          <w:color w:val="008080"/>
          <w:kern w:val="0"/>
          <w:szCs w:val="20"/>
        </w:rPr>
        <w:t>점선</w:t>
      </w:r>
      <w:r>
        <w:rPr>
          <w:rFonts w:ascii="Courier New" w:hAnsi="Courier New" w:cs="Courier New" w:hint="eastAsia"/>
          <w:color w:val="008080"/>
          <w:kern w:val="0"/>
          <w:szCs w:val="20"/>
        </w:rPr>
        <w:t>..</w:t>
      </w:r>
      <w:r>
        <w:rPr>
          <w:rFonts w:ascii="Courier New" w:hAnsi="Courier New" w:cs="Courier New" w:hint="eastAsia"/>
          <w:color w:val="008080"/>
          <w:kern w:val="0"/>
          <w:szCs w:val="20"/>
        </w:rPr>
        <w:t>라인</w:t>
      </w:r>
    </w:p>
    <w:p w:rsidR="001C4C36" w:rsidRDefault="001C4C36" w:rsidP="001C4C3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shape</w:t>
      </w:r>
      <w:r>
        <w:rPr>
          <w:rFonts w:ascii="Courier New" w:hAnsi="Courier New" w:cs="Courier New"/>
          <w:kern w:val="0"/>
          <w:szCs w:val="20"/>
        </w:rPr>
        <w:t xml:space="preserve"> </w:t>
      </w:r>
      <w:r>
        <w:rPr>
          <w:rFonts w:ascii="Courier New" w:hAnsi="Courier New" w:cs="Courier New"/>
          <w:color w:val="7F007F"/>
          <w:kern w:val="0"/>
          <w:szCs w:val="20"/>
        </w:rPr>
        <w:t>xmlns:android</w:t>
      </w:r>
      <w:r>
        <w:rPr>
          <w:rFonts w:ascii="Courier New" w:hAnsi="Courier New" w:cs="Courier New"/>
          <w:color w:val="000000"/>
          <w:kern w:val="0"/>
          <w:szCs w:val="20"/>
        </w:rPr>
        <w:t>=</w:t>
      </w:r>
      <w:r>
        <w:rPr>
          <w:rFonts w:ascii="Courier New" w:hAnsi="Courier New" w:cs="Courier New"/>
          <w:i/>
          <w:iCs/>
          <w:color w:val="2A00FF"/>
          <w:kern w:val="0"/>
          <w:szCs w:val="20"/>
        </w:rPr>
        <w:t>"http://schemas.android.com/apk/res/android"</w:t>
      </w:r>
      <w:r>
        <w:rPr>
          <w:rFonts w:ascii="Courier New" w:hAnsi="Courier New" w:cs="Courier New"/>
          <w:color w:val="008080"/>
          <w:kern w:val="0"/>
          <w:szCs w:val="20"/>
        </w:rPr>
        <w:t>&gt;</w:t>
      </w:r>
    </w:p>
    <w:p w:rsidR="001C4C36" w:rsidRDefault="001C4C36" w:rsidP="001C4C3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solid</w:t>
      </w:r>
      <w:r>
        <w:rPr>
          <w:rFonts w:ascii="Courier New" w:hAnsi="Courier New" w:cs="Courier New"/>
          <w:kern w:val="0"/>
          <w:szCs w:val="20"/>
        </w:rPr>
        <w:t xml:space="preserve"> </w:t>
      </w:r>
      <w:r>
        <w:rPr>
          <w:rFonts w:ascii="Courier New" w:hAnsi="Courier New" w:cs="Courier New"/>
          <w:color w:val="7F007F"/>
          <w:kern w:val="0"/>
          <w:szCs w:val="20"/>
        </w:rPr>
        <w:t>android:color</w:t>
      </w:r>
      <w:r>
        <w:rPr>
          <w:rFonts w:ascii="Courier New" w:hAnsi="Courier New" w:cs="Courier New"/>
          <w:color w:val="000000"/>
          <w:kern w:val="0"/>
          <w:szCs w:val="20"/>
        </w:rPr>
        <w:t>=</w:t>
      </w:r>
      <w:r>
        <w:rPr>
          <w:rFonts w:ascii="Courier New" w:hAnsi="Courier New" w:cs="Courier New"/>
          <w:i/>
          <w:iCs/>
          <w:color w:val="2A00FF"/>
          <w:kern w:val="0"/>
          <w:szCs w:val="20"/>
        </w:rPr>
        <w:t>"#FF0000FF"</w:t>
      </w:r>
      <w:r>
        <w:rPr>
          <w:rFonts w:ascii="Courier New" w:hAnsi="Courier New" w:cs="Courier New"/>
          <w:color w:val="008080"/>
          <w:kern w:val="0"/>
          <w:szCs w:val="20"/>
        </w:rPr>
        <w:t>/&gt;</w:t>
      </w:r>
    </w:p>
    <w:p w:rsidR="001C4C36" w:rsidRDefault="001C4C36" w:rsidP="001C4C3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stroke</w:t>
      </w:r>
      <w:r>
        <w:rPr>
          <w:rFonts w:ascii="Courier New" w:hAnsi="Courier New" w:cs="Courier New"/>
          <w:kern w:val="0"/>
          <w:szCs w:val="20"/>
        </w:rPr>
        <w:t xml:space="preserve"> </w:t>
      </w:r>
      <w:r>
        <w:rPr>
          <w:rFonts w:ascii="Courier New" w:hAnsi="Courier New" w:cs="Courier New"/>
          <w:color w:val="7F007F"/>
          <w:kern w:val="0"/>
          <w:szCs w:val="20"/>
        </w:rPr>
        <w:t>android:width</w:t>
      </w:r>
      <w:r>
        <w:rPr>
          <w:rFonts w:ascii="Courier New" w:hAnsi="Courier New" w:cs="Courier New"/>
          <w:color w:val="000000"/>
          <w:kern w:val="0"/>
          <w:szCs w:val="20"/>
        </w:rPr>
        <w:t>=</w:t>
      </w:r>
      <w:r>
        <w:rPr>
          <w:rFonts w:ascii="Courier New" w:hAnsi="Courier New" w:cs="Courier New"/>
          <w:i/>
          <w:iCs/>
          <w:color w:val="2A00FF"/>
          <w:kern w:val="0"/>
          <w:szCs w:val="20"/>
        </w:rPr>
        <w:t>"4dp"</w:t>
      </w:r>
      <w:r>
        <w:rPr>
          <w:rFonts w:ascii="Courier New" w:hAnsi="Courier New" w:cs="Courier New"/>
          <w:kern w:val="0"/>
          <w:szCs w:val="20"/>
        </w:rPr>
        <w:t xml:space="preserve"> </w:t>
      </w:r>
      <w:r>
        <w:rPr>
          <w:rFonts w:ascii="Courier New" w:hAnsi="Courier New" w:cs="Courier New"/>
          <w:color w:val="7F007F"/>
          <w:kern w:val="0"/>
          <w:szCs w:val="20"/>
        </w:rPr>
        <w:t>android:color</w:t>
      </w:r>
      <w:r>
        <w:rPr>
          <w:rFonts w:ascii="Courier New" w:hAnsi="Courier New" w:cs="Courier New"/>
          <w:color w:val="000000"/>
          <w:kern w:val="0"/>
          <w:szCs w:val="20"/>
        </w:rPr>
        <w:t>=</w:t>
      </w:r>
      <w:r>
        <w:rPr>
          <w:rFonts w:ascii="Courier New" w:hAnsi="Courier New" w:cs="Courier New"/>
          <w:i/>
          <w:iCs/>
          <w:color w:val="2A00FF"/>
          <w:kern w:val="0"/>
          <w:szCs w:val="20"/>
        </w:rPr>
        <w:t>"#FFFFFFFF"</w:t>
      </w:r>
    </w:p>
    <w:p w:rsidR="001C4C36" w:rsidRDefault="001C4C36" w:rsidP="001C4C36">
      <w:pPr>
        <w:wordWrap/>
        <w:adjustRightInd w:val="0"/>
        <w:jc w:val="left"/>
        <w:rPr>
          <w:rFonts w:ascii="Courier New" w:hAnsi="Courier New" w:cs="Courier New"/>
          <w:kern w:val="0"/>
          <w:szCs w:val="20"/>
        </w:rPr>
      </w:pPr>
      <w:r>
        <w:rPr>
          <w:rFonts w:ascii="Courier New" w:hAnsi="Courier New" w:cs="Courier New"/>
          <w:kern w:val="0"/>
          <w:szCs w:val="20"/>
        </w:rPr>
        <w:t xml:space="preserve">            </w:t>
      </w:r>
      <w:r>
        <w:rPr>
          <w:rFonts w:ascii="Courier New" w:hAnsi="Courier New" w:cs="Courier New"/>
          <w:color w:val="7F007F"/>
          <w:kern w:val="0"/>
          <w:szCs w:val="20"/>
        </w:rPr>
        <w:t>android:dashWidth</w:t>
      </w:r>
      <w:r>
        <w:rPr>
          <w:rFonts w:ascii="Courier New" w:hAnsi="Courier New" w:cs="Courier New"/>
          <w:color w:val="000000"/>
          <w:kern w:val="0"/>
          <w:szCs w:val="20"/>
        </w:rPr>
        <w:t>=</w:t>
      </w:r>
      <w:r>
        <w:rPr>
          <w:rFonts w:ascii="Courier New" w:hAnsi="Courier New" w:cs="Courier New"/>
          <w:i/>
          <w:iCs/>
          <w:color w:val="2A00FF"/>
          <w:kern w:val="0"/>
          <w:szCs w:val="20"/>
        </w:rPr>
        <w:t>"1dp"</w:t>
      </w:r>
      <w:r>
        <w:rPr>
          <w:rFonts w:ascii="Courier New" w:hAnsi="Courier New" w:cs="Courier New"/>
          <w:kern w:val="0"/>
          <w:szCs w:val="20"/>
        </w:rPr>
        <w:t xml:space="preserve"> </w:t>
      </w:r>
      <w:r>
        <w:rPr>
          <w:rFonts w:ascii="Courier New" w:hAnsi="Courier New" w:cs="Courier New"/>
          <w:color w:val="7F007F"/>
          <w:kern w:val="0"/>
          <w:szCs w:val="20"/>
        </w:rPr>
        <w:t>android:dashGap</w:t>
      </w:r>
      <w:r>
        <w:rPr>
          <w:rFonts w:ascii="Courier New" w:hAnsi="Courier New" w:cs="Courier New"/>
          <w:color w:val="000000"/>
          <w:kern w:val="0"/>
          <w:szCs w:val="20"/>
        </w:rPr>
        <w:t>=</w:t>
      </w:r>
      <w:r>
        <w:rPr>
          <w:rFonts w:ascii="Courier New" w:hAnsi="Courier New" w:cs="Courier New"/>
          <w:i/>
          <w:iCs/>
          <w:color w:val="2A00FF"/>
          <w:kern w:val="0"/>
          <w:szCs w:val="20"/>
        </w:rPr>
        <w:t>"2dp"</w:t>
      </w:r>
      <w:r>
        <w:rPr>
          <w:rFonts w:ascii="Courier New" w:hAnsi="Courier New" w:cs="Courier New"/>
          <w:kern w:val="0"/>
          <w:szCs w:val="20"/>
        </w:rPr>
        <w:t xml:space="preserve"> </w:t>
      </w:r>
      <w:r>
        <w:rPr>
          <w:rFonts w:ascii="Courier New" w:hAnsi="Courier New" w:cs="Courier New"/>
          <w:color w:val="008080"/>
          <w:kern w:val="0"/>
          <w:szCs w:val="20"/>
        </w:rPr>
        <w:t>/&gt;</w:t>
      </w:r>
    </w:p>
    <w:p w:rsidR="001C4C36" w:rsidRDefault="001C4C36" w:rsidP="001C4C3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padding</w:t>
      </w:r>
      <w:r>
        <w:rPr>
          <w:rFonts w:ascii="Courier New" w:hAnsi="Courier New" w:cs="Courier New"/>
          <w:kern w:val="0"/>
          <w:szCs w:val="20"/>
        </w:rPr>
        <w:t xml:space="preserve"> </w:t>
      </w:r>
      <w:r>
        <w:rPr>
          <w:rFonts w:ascii="Courier New" w:hAnsi="Courier New" w:cs="Courier New"/>
          <w:color w:val="7F007F"/>
          <w:kern w:val="0"/>
          <w:szCs w:val="20"/>
        </w:rPr>
        <w:t>android:left</w:t>
      </w:r>
      <w:r>
        <w:rPr>
          <w:rFonts w:ascii="Courier New" w:hAnsi="Courier New" w:cs="Courier New"/>
          <w:color w:val="000000"/>
          <w:kern w:val="0"/>
          <w:szCs w:val="20"/>
        </w:rPr>
        <w:t>=</w:t>
      </w:r>
      <w:r>
        <w:rPr>
          <w:rFonts w:ascii="Courier New" w:hAnsi="Courier New" w:cs="Courier New"/>
          <w:i/>
          <w:iCs/>
          <w:color w:val="2A00FF"/>
          <w:kern w:val="0"/>
          <w:szCs w:val="20"/>
        </w:rPr>
        <w:t>"7dp"</w:t>
      </w:r>
      <w:r>
        <w:rPr>
          <w:rFonts w:ascii="Courier New" w:hAnsi="Courier New" w:cs="Courier New"/>
          <w:kern w:val="0"/>
          <w:szCs w:val="20"/>
        </w:rPr>
        <w:t xml:space="preserve"> </w:t>
      </w:r>
      <w:r>
        <w:rPr>
          <w:rFonts w:ascii="Courier New" w:hAnsi="Courier New" w:cs="Courier New"/>
          <w:color w:val="7F007F"/>
          <w:kern w:val="0"/>
          <w:szCs w:val="20"/>
        </w:rPr>
        <w:t>android:top</w:t>
      </w:r>
      <w:r>
        <w:rPr>
          <w:rFonts w:ascii="Courier New" w:hAnsi="Courier New" w:cs="Courier New"/>
          <w:color w:val="000000"/>
          <w:kern w:val="0"/>
          <w:szCs w:val="20"/>
        </w:rPr>
        <w:t>=</w:t>
      </w:r>
      <w:r>
        <w:rPr>
          <w:rFonts w:ascii="Courier New" w:hAnsi="Courier New" w:cs="Courier New"/>
          <w:i/>
          <w:iCs/>
          <w:color w:val="2A00FF"/>
          <w:kern w:val="0"/>
          <w:szCs w:val="20"/>
        </w:rPr>
        <w:t>"7dp"</w:t>
      </w:r>
    </w:p>
    <w:p w:rsidR="001C4C36" w:rsidRDefault="001C4C36" w:rsidP="001C4C36">
      <w:pPr>
        <w:wordWrap/>
        <w:adjustRightInd w:val="0"/>
        <w:jc w:val="left"/>
        <w:rPr>
          <w:rFonts w:ascii="Courier New" w:hAnsi="Courier New" w:cs="Courier New"/>
          <w:kern w:val="0"/>
          <w:szCs w:val="20"/>
        </w:rPr>
      </w:pPr>
      <w:r>
        <w:rPr>
          <w:rFonts w:ascii="Courier New" w:hAnsi="Courier New" w:cs="Courier New"/>
          <w:kern w:val="0"/>
          <w:szCs w:val="20"/>
        </w:rPr>
        <w:t xml:space="preserve">            </w:t>
      </w:r>
      <w:r>
        <w:rPr>
          <w:rFonts w:ascii="Courier New" w:hAnsi="Courier New" w:cs="Courier New"/>
          <w:color w:val="7F007F"/>
          <w:kern w:val="0"/>
          <w:szCs w:val="20"/>
        </w:rPr>
        <w:t>android:right</w:t>
      </w:r>
      <w:r>
        <w:rPr>
          <w:rFonts w:ascii="Courier New" w:hAnsi="Courier New" w:cs="Courier New"/>
          <w:color w:val="000000"/>
          <w:kern w:val="0"/>
          <w:szCs w:val="20"/>
        </w:rPr>
        <w:t>=</w:t>
      </w:r>
      <w:r>
        <w:rPr>
          <w:rFonts w:ascii="Courier New" w:hAnsi="Courier New" w:cs="Courier New"/>
          <w:i/>
          <w:iCs/>
          <w:color w:val="2A00FF"/>
          <w:kern w:val="0"/>
          <w:szCs w:val="20"/>
        </w:rPr>
        <w:t>"7dp"</w:t>
      </w:r>
      <w:r>
        <w:rPr>
          <w:rFonts w:ascii="Courier New" w:hAnsi="Courier New" w:cs="Courier New"/>
          <w:kern w:val="0"/>
          <w:szCs w:val="20"/>
        </w:rPr>
        <w:t xml:space="preserve"> </w:t>
      </w:r>
      <w:r>
        <w:rPr>
          <w:rFonts w:ascii="Courier New" w:hAnsi="Courier New" w:cs="Courier New"/>
          <w:color w:val="7F007F"/>
          <w:kern w:val="0"/>
          <w:szCs w:val="20"/>
        </w:rPr>
        <w:t>android:bottom</w:t>
      </w:r>
      <w:r>
        <w:rPr>
          <w:rFonts w:ascii="Courier New" w:hAnsi="Courier New" w:cs="Courier New"/>
          <w:color w:val="000000"/>
          <w:kern w:val="0"/>
          <w:szCs w:val="20"/>
        </w:rPr>
        <w:t>=</w:t>
      </w:r>
      <w:r>
        <w:rPr>
          <w:rFonts w:ascii="Courier New" w:hAnsi="Courier New" w:cs="Courier New"/>
          <w:i/>
          <w:iCs/>
          <w:color w:val="2A00FF"/>
          <w:kern w:val="0"/>
          <w:szCs w:val="20"/>
        </w:rPr>
        <w:t>"7dp"</w:t>
      </w:r>
      <w:r>
        <w:rPr>
          <w:rFonts w:ascii="Courier New" w:hAnsi="Courier New" w:cs="Courier New"/>
          <w:kern w:val="0"/>
          <w:szCs w:val="20"/>
        </w:rPr>
        <w:t xml:space="preserve"> </w:t>
      </w:r>
      <w:r>
        <w:rPr>
          <w:rFonts w:ascii="Courier New" w:hAnsi="Courier New" w:cs="Courier New"/>
          <w:color w:val="008080"/>
          <w:kern w:val="0"/>
          <w:szCs w:val="20"/>
        </w:rPr>
        <w:t>/&gt;</w:t>
      </w:r>
    </w:p>
    <w:p w:rsidR="001C4C36" w:rsidRDefault="001C4C36" w:rsidP="001C4C3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corners</w:t>
      </w:r>
      <w:r>
        <w:rPr>
          <w:rFonts w:ascii="Courier New" w:hAnsi="Courier New" w:cs="Courier New"/>
          <w:kern w:val="0"/>
          <w:szCs w:val="20"/>
        </w:rPr>
        <w:t xml:space="preserve"> </w:t>
      </w:r>
      <w:r>
        <w:rPr>
          <w:rFonts w:ascii="Courier New" w:hAnsi="Courier New" w:cs="Courier New"/>
          <w:color w:val="7F007F"/>
          <w:kern w:val="0"/>
          <w:szCs w:val="20"/>
        </w:rPr>
        <w:t>android:radius</w:t>
      </w:r>
      <w:r>
        <w:rPr>
          <w:rFonts w:ascii="Courier New" w:hAnsi="Courier New" w:cs="Courier New"/>
          <w:color w:val="000000"/>
          <w:kern w:val="0"/>
          <w:szCs w:val="20"/>
        </w:rPr>
        <w:t>=</w:t>
      </w:r>
      <w:r>
        <w:rPr>
          <w:rFonts w:ascii="Courier New" w:hAnsi="Courier New" w:cs="Courier New"/>
          <w:i/>
          <w:iCs/>
          <w:color w:val="2A00FF"/>
          <w:kern w:val="0"/>
          <w:szCs w:val="20"/>
        </w:rPr>
        <w:t>"4dp"</w:t>
      </w:r>
      <w:r>
        <w:rPr>
          <w:rFonts w:ascii="Courier New" w:hAnsi="Courier New" w:cs="Courier New"/>
          <w:kern w:val="0"/>
          <w:szCs w:val="20"/>
        </w:rPr>
        <w:t xml:space="preserve"> </w:t>
      </w:r>
      <w:r>
        <w:rPr>
          <w:rFonts w:ascii="Courier New" w:hAnsi="Courier New" w:cs="Courier New"/>
          <w:color w:val="008080"/>
          <w:kern w:val="0"/>
          <w:szCs w:val="20"/>
        </w:rPr>
        <w:t>/&gt;</w:t>
      </w:r>
    </w:p>
    <w:p w:rsidR="001C4C36" w:rsidRDefault="001C4C36" w:rsidP="001C4C3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shape</w:t>
      </w:r>
      <w:r>
        <w:rPr>
          <w:rFonts w:ascii="Courier New" w:hAnsi="Courier New" w:cs="Courier New"/>
          <w:color w:val="008080"/>
          <w:kern w:val="0"/>
          <w:szCs w:val="20"/>
        </w:rPr>
        <w:t>&gt;</w:t>
      </w:r>
    </w:p>
    <w:p w:rsidR="001C4C36" w:rsidRDefault="001C4C36" w:rsidP="00E132F6">
      <w:pPr>
        <w:widowControl/>
        <w:wordWrap/>
        <w:autoSpaceDE/>
        <w:autoSpaceDN/>
        <w:jc w:val="left"/>
        <w:rPr>
          <w:rFonts w:ascii="Courier New" w:hAnsi="Courier New" w:cs="Courier New"/>
          <w:color w:val="666666"/>
          <w:sz w:val="30"/>
          <w:szCs w:val="16"/>
        </w:rPr>
      </w:pPr>
    </w:p>
    <w:p w:rsidR="00D9620D" w:rsidRDefault="00D9620D" w:rsidP="00E132F6">
      <w:pPr>
        <w:widowControl/>
        <w:wordWrap/>
        <w:autoSpaceDE/>
        <w:autoSpaceDN/>
        <w:jc w:val="left"/>
        <w:rPr>
          <w:rFonts w:ascii="Courier New" w:hAnsi="Courier New" w:cs="Courier New"/>
          <w:color w:val="666666"/>
          <w:sz w:val="30"/>
          <w:szCs w:val="16"/>
        </w:rPr>
      </w:pPr>
      <w:r>
        <w:rPr>
          <w:rFonts w:ascii="Courier New" w:hAnsi="Courier New" w:cs="Courier New" w:hint="eastAsia"/>
          <w:color w:val="666666"/>
          <w:sz w:val="30"/>
          <w:szCs w:val="16"/>
        </w:rPr>
        <w:t>바이브레터</w:t>
      </w:r>
      <w:r>
        <w:rPr>
          <w:rFonts w:ascii="Courier New" w:hAnsi="Courier New" w:cs="Courier New" w:hint="eastAsia"/>
          <w:color w:val="666666"/>
          <w:sz w:val="30"/>
          <w:szCs w:val="16"/>
        </w:rPr>
        <w:t xml:space="preserve"> </w:t>
      </w:r>
      <w:r>
        <w:rPr>
          <w:rFonts w:ascii="Courier New" w:hAnsi="Courier New" w:cs="Courier New" w:hint="eastAsia"/>
          <w:color w:val="666666"/>
          <w:sz w:val="30"/>
          <w:szCs w:val="16"/>
        </w:rPr>
        <w:t>진동</w:t>
      </w:r>
    </w:p>
    <w:p w:rsidR="0060086D" w:rsidRDefault="00153F68" w:rsidP="00E132F6">
      <w:pPr>
        <w:widowControl/>
        <w:wordWrap/>
        <w:autoSpaceDE/>
        <w:autoSpaceDN/>
        <w:jc w:val="left"/>
        <w:rPr>
          <w:rFonts w:ascii="Courier New" w:hAnsi="Courier New" w:cs="Courier New"/>
          <w:color w:val="666666"/>
          <w:sz w:val="30"/>
          <w:szCs w:val="16"/>
        </w:rPr>
      </w:pPr>
      <w:hyperlink r:id="rId900" w:history="1">
        <w:r w:rsidR="0060086D">
          <w:rPr>
            <w:rStyle w:val="a4"/>
          </w:rPr>
          <w:t>http://winchester.tistory.com/entry/Android-Vibrator-%EC%A7%84%EB%8F%99%EC%9D%84-%EB%A7%8C%EB%93%A4%EC%9E%90</w:t>
        </w:r>
      </w:hyperlink>
    </w:p>
    <w:p w:rsidR="00B4503F" w:rsidRDefault="00D9620D" w:rsidP="00E132F6">
      <w:pPr>
        <w:widowControl/>
        <w:wordWrap/>
        <w:autoSpaceDE/>
        <w:autoSpaceDN/>
        <w:jc w:val="left"/>
        <w:rPr>
          <w:rStyle w:val="apple-style-span"/>
          <w:rFonts w:ascii="dotum" w:hAnsi="dotum" w:hint="eastAsia"/>
          <w:color w:val="717171"/>
          <w:sz w:val="16"/>
          <w:szCs w:val="16"/>
        </w:rPr>
      </w:pPr>
      <w:r>
        <w:rPr>
          <w:rStyle w:val="a8"/>
          <w:rFonts w:ascii="dotum" w:hAnsi="dotum"/>
          <w:color w:val="717171"/>
          <w:sz w:val="16"/>
          <w:szCs w:val="16"/>
          <w:shd w:val="clear" w:color="auto" w:fill="C9EDFF"/>
        </w:rPr>
        <w:t>* Version(</w:t>
      </w:r>
      <w:r>
        <w:rPr>
          <w:rStyle w:val="a8"/>
          <w:rFonts w:ascii="dotum" w:hAnsi="dotum"/>
          <w:color w:val="717171"/>
          <w:sz w:val="16"/>
          <w:szCs w:val="16"/>
          <w:shd w:val="clear" w:color="auto" w:fill="C9EDFF"/>
        </w:rPr>
        <w:t>버전</w:t>
      </w:r>
      <w:r>
        <w:rPr>
          <w:rStyle w:val="a8"/>
          <w:rFonts w:ascii="dotum" w:hAnsi="dotum"/>
          <w:color w:val="717171"/>
          <w:sz w:val="16"/>
          <w:szCs w:val="16"/>
          <w:shd w:val="clear" w:color="auto" w:fill="C9EDFF"/>
        </w:rPr>
        <w:t>) - Project build Target [Android 2.0]</w:t>
      </w:r>
      <w:r>
        <w:rPr>
          <w:rFonts w:ascii="dotum" w:hAnsi="dotum"/>
          <w:b/>
          <w:bCs/>
          <w:color w:val="717171"/>
          <w:sz w:val="16"/>
          <w:szCs w:val="16"/>
          <w:shd w:val="clear" w:color="auto" w:fill="C9EDFF"/>
        </w:rPr>
        <w:br/>
      </w:r>
      <w:r>
        <w:rPr>
          <w:rStyle w:val="a8"/>
          <w:rFonts w:ascii="dotum" w:hAnsi="dotum"/>
          <w:color w:val="717171"/>
          <w:sz w:val="16"/>
          <w:szCs w:val="16"/>
          <w:shd w:val="clear" w:color="auto" w:fill="C9EDFF"/>
        </w:rPr>
        <w:t xml:space="preserve">* </w:t>
      </w:r>
      <w:r>
        <w:rPr>
          <w:rStyle w:val="a8"/>
          <w:rFonts w:ascii="dotum" w:hAnsi="dotum"/>
          <w:color w:val="717171"/>
          <w:sz w:val="16"/>
          <w:szCs w:val="16"/>
          <w:shd w:val="clear" w:color="auto" w:fill="C9EDFF"/>
        </w:rPr>
        <w:t>실행환경</w:t>
      </w:r>
      <w:r>
        <w:rPr>
          <w:rStyle w:val="a8"/>
          <w:rFonts w:ascii="dotum" w:hAnsi="dotum"/>
          <w:color w:val="717171"/>
          <w:sz w:val="16"/>
          <w:szCs w:val="16"/>
          <w:shd w:val="clear" w:color="auto" w:fill="C9EDFF"/>
        </w:rPr>
        <w:t xml:space="preserve"> </w:t>
      </w:r>
      <w:r>
        <w:rPr>
          <w:rStyle w:val="a8"/>
          <w:rFonts w:ascii="dotum" w:hAnsi="dotum"/>
          <w:color w:val="717171"/>
          <w:sz w:val="16"/>
          <w:szCs w:val="16"/>
          <w:shd w:val="clear" w:color="auto" w:fill="C9EDFF"/>
        </w:rPr>
        <w:t>에뮬</w:t>
      </w:r>
      <w:r>
        <w:rPr>
          <w:rStyle w:val="a8"/>
          <w:rFonts w:ascii="dotum" w:hAnsi="dotum"/>
          <w:color w:val="717171"/>
          <w:sz w:val="16"/>
          <w:szCs w:val="16"/>
          <w:shd w:val="clear" w:color="auto" w:fill="C9EDFF"/>
        </w:rPr>
        <w:t xml:space="preserve"> X, Motorola XT720 Model [</w:t>
      </w:r>
      <w:r>
        <w:rPr>
          <w:rStyle w:val="a8"/>
          <w:rFonts w:ascii="dotum" w:hAnsi="dotum"/>
          <w:color w:val="717171"/>
          <w:sz w:val="16"/>
          <w:szCs w:val="16"/>
          <w:shd w:val="clear" w:color="auto" w:fill="C9EDFF"/>
        </w:rPr>
        <w:t>모토로이</w:t>
      </w:r>
      <w:r>
        <w:rPr>
          <w:rStyle w:val="a8"/>
          <w:rFonts w:ascii="dotum" w:hAnsi="dotum"/>
          <w:color w:val="717171"/>
          <w:sz w:val="16"/>
          <w:szCs w:val="16"/>
          <w:shd w:val="clear" w:color="auto" w:fill="C9EDFF"/>
        </w:rPr>
        <w:t xml:space="preserve">] </w:t>
      </w:r>
      <w:r>
        <w:rPr>
          <w:rStyle w:val="a8"/>
          <w:rFonts w:ascii="dotum" w:hAnsi="dotum"/>
          <w:color w:val="717171"/>
          <w:sz w:val="16"/>
          <w:szCs w:val="16"/>
          <w:shd w:val="clear" w:color="auto" w:fill="C9EDFF"/>
        </w:rPr>
        <w:t>로</w:t>
      </w:r>
      <w:r>
        <w:rPr>
          <w:rStyle w:val="a8"/>
          <w:rFonts w:ascii="dotum" w:hAnsi="dotum"/>
          <w:color w:val="717171"/>
          <w:sz w:val="16"/>
          <w:szCs w:val="16"/>
          <w:shd w:val="clear" w:color="auto" w:fill="C9EDFF"/>
        </w:rPr>
        <w:t xml:space="preserve"> </w:t>
      </w:r>
      <w:r>
        <w:rPr>
          <w:rStyle w:val="a8"/>
          <w:rFonts w:ascii="dotum" w:hAnsi="dotum"/>
          <w:color w:val="717171"/>
          <w:sz w:val="16"/>
          <w:szCs w:val="16"/>
          <w:shd w:val="clear" w:color="auto" w:fill="C9EDFF"/>
        </w:rPr>
        <w:t>직접</w:t>
      </w:r>
      <w:r>
        <w:rPr>
          <w:rStyle w:val="a8"/>
          <w:rFonts w:ascii="dotum" w:hAnsi="dotum"/>
          <w:color w:val="717171"/>
          <w:sz w:val="16"/>
          <w:szCs w:val="16"/>
          <w:shd w:val="clear" w:color="auto" w:fill="C9EDFF"/>
        </w:rPr>
        <w:t xml:space="preserve"> </w:t>
      </w:r>
      <w:r>
        <w:rPr>
          <w:rStyle w:val="a8"/>
          <w:rFonts w:ascii="dotum" w:hAnsi="dotum"/>
          <w:color w:val="717171"/>
          <w:sz w:val="16"/>
          <w:szCs w:val="16"/>
          <w:shd w:val="clear" w:color="auto" w:fill="C9EDFF"/>
        </w:rPr>
        <w:t>실행</w:t>
      </w:r>
      <w:r>
        <w:rPr>
          <w:rFonts w:ascii="dotum" w:hAnsi="dotum"/>
          <w:b/>
          <w:bCs/>
          <w:color w:val="717171"/>
          <w:sz w:val="16"/>
          <w:szCs w:val="16"/>
        </w:rPr>
        <w:br/>
      </w:r>
      <w:r>
        <w:rPr>
          <w:rFonts w:ascii="dotum" w:hAnsi="dotum"/>
          <w:b/>
          <w:bCs/>
          <w:color w:val="717171"/>
          <w:sz w:val="16"/>
          <w:szCs w:val="16"/>
        </w:rPr>
        <w:br/>
      </w:r>
      <w:r>
        <w:rPr>
          <w:rStyle w:val="a8"/>
          <w:rFonts w:ascii="dotum" w:hAnsi="dotum"/>
          <w:color w:val="717171"/>
          <w:sz w:val="16"/>
          <w:szCs w:val="16"/>
        </w:rPr>
        <w:t xml:space="preserve">- </w:t>
      </w:r>
      <w:r>
        <w:rPr>
          <w:rStyle w:val="a8"/>
          <w:rFonts w:ascii="dotum" w:hAnsi="dotum"/>
          <w:color w:val="717171"/>
          <w:sz w:val="16"/>
          <w:szCs w:val="16"/>
        </w:rPr>
        <w:t>이번에는</w:t>
      </w:r>
      <w:r>
        <w:rPr>
          <w:rStyle w:val="a8"/>
          <w:rFonts w:ascii="dotum" w:hAnsi="dotum"/>
          <w:color w:val="717171"/>
          <w:sz w:val="16"/>
          <w:szCs w:val="16"/>
        </w:rPr>
        <w:t xml:space="preserve"> </w:t>
      </w:r>
      <w:r>
        <w:rPr>
          <w:rStyle w:val="a8"/>
          <w:rFonts w:ascii="dotum" w:hAnsi="dotum"/>
          <w:color w:val="717171"/>
          <w:sz w:val="16"/>
          <w:szCs w:val="16"/>
        </w:rPr>
        <w:t>아주</w:t>
      </w:r>
      <w:r>
        <w:rPr>
          <w:rStyle w:val="a8"/>
          <w:rFonts w:ascii="dotum" w:hAnsi="dotum"/>
          <w:color w:val="717171"/>
          <w:sz w:val="16"/>
          <w:szCs w:val="16"/>
        </w:rPr>
        <w:t xml:space="preserve"> </w:t>
      </w:r>
      <w:r>
        <w:rPr>
          <w:rStyle w:val="a8"/>
          <w:rFonts w:ascii="dotum" w:hAnsi="dotum"/>
          <w:color w:val="717171"/>
          <w:sz w:val="16"/>
          <w:szCs w:val="16"/>
        </w:rPr>
        <w:t>간단하게</w:t>
      </w:r>
      <w:r>
        <w:rPr>
          <w:rStyle w:val="a8"/>
          <w:rFonts w:ascii="dotum" w:hAnsi="dotum"/>
          <w:color w:val="717171"/>
          <w:sz w:val="16"/>
          <w:szCs w:val="16"/>
        </w:rPr>
        <w:t xml:space="preserve"> </w:t>
      </w:r>
      <w:r>
        <w:rPr>
          <w:rStyle w:val="a8"/>
          <w:rFonts w:ascii="dotum" w:hAnsi="dotum"/>
          <w:color w:val="717171"/>
          <w:sz w:val="16"/>
          <w:szCs w:val="16"/>
        </w:rPr>
        <w:t>진동을</w:t>
      </w:r>
      <w:r>
        <w:rPr>
          <w:rStyle w:val="a8"/>
          <w:rFonts w:ascii="dotum" w:hAnsi="dotum"/>
          <w:color w:val="717171"/>
          <w:sz w:val="16"/>
          <w:szCs w:val="16"/>
        </w:rPr>
        <w:t xml:space="preserve"> </w:t>
      </w:r>
      <w:r>
        <w:rPr>
          <w:rStyle w:val="a8"/>
          <w:rFonts w:ascii="dotum" w:hAnsi="dotum"/>
          <w:color w:val="717171"/>
          <w:sz w:val="16"/>
          <w:szCs w:val="16"/>
        </w:rPr>
        <w:t>만드는</w:t>
      </w:r>
      <w:r>
        <w:rPr>
          <w:rStyle w:val="a8"/>
          <w:rFonts w:ascii="dotum" w:hAnsi="dotum"/>
          <w:color w:val="717171"/>
          <w:sz w:val="16"/>
          <w:szCs w:val="16"/>
        </w:rPr>
        <w:t xml:space="preserve"> </w:t>
      </w:r>
      <w:r>
        <w:rPr>
          <w:rStyle w:val="a8"/>
          <w:rFonts w:ascii="dotum" w:hAnsi="dotum"/>
          <w:color w:val="717171"/>
          <w:sz w:val="16"/>
          <w:szCs w:val="16"/>
        </w:rPr>
        <w:t>소스를</w:t>
      </w:r>
      <w:r>
        <w:rPr>
          <w:rStyle w:val="a8"/>
          <w:rFonts w:ascii="dotum" w:hAnsi="dotum"/>
          <w:color w:val="717171"/>
          <w:sz w:val="16"/>
          <w:szCs w:val="16"/>
        </w:rPr>
        <w:t xml:space="preserve"> </w:t>
      </w:r>
      <w:r>
        <w:rPr>
          <w:rStyle w:val="a8"/>
          <w:rFonts w:ascii="dotum" w:hAnsi="dotum"/>
          <w:color w:val="717171"/>
          <w:sz w:val="16"/>
          <w:szCs w:val="16"/>
        </w:rPr>
        <w:t>만들어</w:t>
      </w:r>
      <w:r>
        <w:rPr>
          <w:rStyle w:val="a8"/>
          <w:rFonts w:ascii="dotum" w:hAnsi="dotum"/>
          <w:color w:val="717171"/>
          <w:sz w:val="16"/>
          <w:szCs w:val="16"/>
        </w:rPr>
        <w:t xml:space="preserve"> </w:t>
      </w:r>
      <w:r>
        <w:rPr>
          <w:rStyle w:val="a8"/>
          <w:rFonts w:ascii="dotum" w:hAnsi="dotum"/>
          <w:color w:val="717171"/>
          <w:sz w:val="16"/>
          <w:szCs w:val="16"/>
        </w:rPr>
        <w:t>보겠습니다</w:t>
      </w:r>
      <w:r>
        <w:rPr>
          <w:rStyle w:val="a8"/>
          <w:rFonts w:ascii="dotum" w:hAnsi="dotum"/>
          <w:color w:val="717171"/>
          <w:sz w:val="16"/>
          <w:szCs w:val="16"/>
        </w:rPr>
        <w:t>..</w:t>
      </w:r>
      <w:r>
        <w:rPr>
          <w:rFonts w:ascii="dotum" w:hAnsi="dotum"/>
          <w:b/>
          <w:bCs/>
          <w:color w:val="717171"/>
          <w:sz w:val="16"/>
          <w:szCs w:val="16"/>
        </w:rPr>
        <w:br/>
      </w:r>
      <w:r>
        <w:rPr>
          <w:rFonts w:ascii="dotum" w:hAnsi="dotum"/>
          <w:b/>
          <w:bCs/>
          <w:color w:val="717171"/>
          <w:sz w:val="16"/>
          <w:szCs w:val="16"/>
        </w:rPr>
        <w:br/>
      </w:r>
      <w:r>
        <w:rPr>
          <w:rStyle w:val="apple-style-span"/>
          <w:rFonts w:ascii="dotum" w:hAnsi="dotum"/>
          <w:color w:val="717171"/>
          <w:sz w:val="16"/>
          <w:szCs w:val="16"/>
        </w:rPr>
        <w:t>1.</w:t>
      </w:r>
      <w:r>
        <w:rPr>
          <w:rStyle w:val="apple-converted-space"/>
          <w:rFonts w:ascii="dotum" w:hAnsi="dotum"/>
          <w:b/>
          <w:bCs/>
          <w:color w:val="717171"/>
          <w:sz w:val="16"/>
          <w:szCs w:val="16"/>
        </w:rPr>
        <w:t> </w:t>
      </w:r>
      <w:r>
        <w:rPr>
          <w:rStyle w:val="apple-style-span"/>
          <w:rFonts w:ascii="dotum" w:hAnsi="dotum"/>
          <w:color w:val="717171"/>
          <w:sz w:val="16"/>
          <w:szCs w:val="16"/>
          <w:shd w:val="clear" w:color="auto" w:fill="D0FF9D"/>
        </w:rPr>
        <w:t>mainfest.xml</w:t>
      </w:r>
      <w:r>
        <w:rPr>
          <w:rStyle w:val="a8"/>
          <w:rFonts w:ascii="dotum" w:hAnsi="dotum"/>
          <w:color w:val="717171"/>
          <w:sz w:val="16"/>
          <w:szCs w:val="16"/>
        </w:rPr>
        <w:t> Permission [</w:t>
      </w:r>
      <w:r>
        <w:rPr>
          <w:rStyle w:val="a8"/>
          <w:rFonts w:ascii="dotum" w:hAnsi="dotum"/>
          <w:color w:val="717171"/>
          <w:sz w:val="16"/>
          <w:szCs w:val="16"/>
        </w:rPr>
        <w:t>권한</w:t>
      </w:r>
      <w:r>
        <w:rPr>
          <w:rStyle w:val="a8"/>
          <w:rFonts w:ascii="dotum" w:hAnsi="dotum"/>
          <w:color w:val="717171"/>
          <w:sz w:val="16"/>
          <w:szCs w:val="16"/>
        </w:rPr>
        <w:t>]</w:t>
      </w:r>
      <w:r>
        <w:rPr>
          <w:rStyle w:val="a8"/>
          <w:rFonts w:ascii="dotum" w:hAnsi="dotum"/>
          <w:color w:val="717171"/>
          <w:sz w:val="16"/>
          <w:szCs w:val="16"/>
        </w:rPr>
        <w:t>을</w:t>
      </w:r>
      <w:r>
        <w:rPr>
          <w:rStyle w:val="a8"/>
          <w:rFonts w:ascii="dotum" w:hAnsi="dotum"/>
          <w:color w:val="717171"/>
          <w:sz w:val="16"/>
          <w:szCs w:val="16"/>
        </w:rPr>
        <w:t xml:space="preserve"> </w:t>
      </w:r>
      <w:r>
        <w:rPr>
          <w:rStyle w:val="a8"/>
          <w:rFonts w:ascii="dotum" w:hAnsi="dotum"/>
          <w:color w:val="717171"/>
          <w:sz w:val="16"/>
          <w:szCs w:val="16"/>
        </w:rPr>
        <w:t>줍니다</w:t>
      </w:r>
      <w:r>
        <w:rPr>
          <w:rStyle w:val="a8"/>
          <w:rFonts w:ascii="dotum" w:hAnsi="dotum"/>
          <w:color w:val="717171"/>
          <w:sz w:val="16"/>
          <w:szCs w:val="16"/>
        </w:rPr>
        <w:t xml:space="preserve">. </w:t>
      </w:r>
      <w:r>
        <w:rPr>
          <w:rStyle w:val="a8"/>
          <w:rFonts w:ascii="dotum" w:hAnsi="dotum"/>
          <w:color w:val="717171"/>
          <w:sz w:val="16"/>
          <w:szCs w:val="16"/>
        </w:rPr>
        <w:t>진동사용</w:t>
      </w:r>
      <w:r>
        <w:rPr>
          <w:rStyle w:val="a8"/>
          <w:rFonts w:ascii="dotum" w:hAnsi="dotum"/>
          <w:color w:val="717171"/>
          <w:sz w:val="16"/>
          <w:szCs w:val="16"/>
        </w:rPr>
        <w:t xml:space="preserve"> </w:t>
      </w:r>
      <w:r>
        <w:rPr>
          <w:rStyle w:val="a8"/>
          <w:rFonts w:ascii="dotum" w:hAnsi="dotum"/>
          <w:color w:val="717171"/>
          <w:sz w:val="16"/>
          <w:szCs w:val="16"/>
        </w:rPr>
        <w:t>권한인가바요</w:t>
      </w:r>
      <w:r>
        <w:rPr>
          <w:rStyle w:val="a8"/>
          <w:rFonts w:ascii="dotum" w:hAnsi="dotum"/>
          <w:color w:val="717171"/>
          <w:sz w:val="16"/>
          <w:szCs w:val="16"/>
        </w:rPr>
        <w:t>..</w:t>
      </w:r>
      <w:r>
        <w:rPr>
          <w:rFonts w:ascii="dotum" w:hAnsi="dotum"/>
          <w:b/>
          <w:bCs/>
          <w:color w:val="717171"/>
          <w:sz w:val="16"/>
          <w:szCs w:val="16"/>
        </w:rPr>
        <w:br/>
      </w:r>
      <w:r>
        <w:rPr>
          <w:rStyle w:val="apple-style-span"/>
          <w:rFonts w:ascii="dotum" w:hAnsi="dotum"/>
          <w:color w:val="717171"/>
          <w:sz w:val="16"/>
          <w:szCs w:val="16"/>
        </w:rPr>
        <w:t>&lt;uses-permission android:name="android.permission.VIBRATE"&gt;&lt;/uses-permission&gt;</w:t>
      </w:r>
      <w:r>
        <w:rPr>
          <w:rFonts w:ascii="dotum" w:hAnsi="dotum"/>
          <w:color w:val="717171"/>
          <w:sz w:val="16"/>
          <w:szCs w:val="16"/>
        </w:rPr>
        <w:br/>
      </w:r>
      <w:r>
        <w:rPr>
          <w:rFonts w:ascii="dotum" w:hAnsi="dotum"/>
          <w:color w:val="717171"/>
          <w:sz w:val="16"/>
          <w:szCs w:val="16"/>
        </w:rPr>
        <w:br/>
      </w:r>
      <w:r>
        <w:rPr>
          <w:rStyle w:val="apple-style-span"/>
          <w:rFonts w:ascii="dotum" w:hAnsi="dotum"/>
          <w:color w:val="717171"/>
          <w:sz w:val="16"/>
          <w:szCs w:val="16"/>
        </w:rPr>
        <w:t>2.</w:t>
      </w:r>
      <w:r>
        <w:rPr>
          <w:rStyle w:val="apple-converted-space"/>
          <w:rFonts w:ascii="dotum" w:hAnsi="dotum"/>
          <w:color w:val="717171"/>
          <w:sz w:val="16"/>
          <w:szCs w:val="16"/>
        </w:rPr>
        <w:t> </w:t>
      </w:r>
      <w:r>
        <w:rPr>
          <w:rStyle w:val="apple-style-span"/>
          <w:rFonts w:ascii="dotum" w:hAnsi="dotum"/>
          <w:color w:val="717171"/>
          <w:sz w:val="16"/>
          <w:szCs w:val="16"/>
          <w:shd w:val="clear" w:color="auto" w:fill="D0FF9D"/>
        </w:rPr>
        <w:t>XXX.java</w:t>
      </w:r>
      <w:r>
        <w:rPr>
          <w:rStyle w:val="apple-converted-space"/>
          <w:rFonts w:ascii="dotum" w:hAnsi="dotum"/>
          <w:color w:val="717171"/>
          <w:sz w:val="16"/>
          <w:szCs w:val="16"/>
        </w:rPr>
        <w:t> </w:t>
      </w:r>
      <w:r>
        <w:rPr>
          <w:rStyle w:val="a8"/>
          <w:rFonts w:ascii="dotum" w:hAnsi="dotum"/>
          <w:color w:val="717171"/>
          <w:sz w:val="16"/>
          <w:szCs w:val="16"/>
        </w:rPr>
        <w:t>그냥</w:t>
      </w:r>
      <w:r>
        <w:rPr>
          <w:rStyle w:val="a8"/>
          <w:rFonts w:ascii="dotum" w:hAnsi="dotum"/>
          <w:color w:val="717171"/>
          <w:sz w:val="16"/>
          <w:szCs w:val="16"/>
        </w:rPr>
        <w:t xml:space="preserve"> Oncreate()</w:t>
      </w:r>
      <w:r>
        <w:rPr>
          <w:rStyle w:val="a8"/>
          <w:rFonts w:ascii="dotum" w:hAnsi="dotum"/>
          <w:color w:val="717171"/>
          <w:sz w:val="16"/>
          <w:szCs w:val="16"/>
        </w:rPr>
        <w:t>밑에</w:t>
      </w:r>
      <w:r>
        <w:rPr>
          <w:rStyle w:val="a8"/>
          <w:rFonts w:ascii="dotum" w:hAnsi="dotum"/>
          <w:color w:val="717171"/>
          <w:sz w:val="16"/>
          <w:szCs w:val="16"/>
        </w:rPr>
        <w:t xml:space="preserve"> 2</w:t>
      </w:r>
      <w:r>
        <w:rPr>
          <w:rStyle w:val="a8"/>
          <w:rFonts w:ascii="dotum" w:hAnsi="dotum"/>
          <w:color w:val="717171"/>
          <w:sz w:val="16"/>
          <w:szCs w:val="16"/>
        </w:rPr>
        <w:t>줄</w:t>
      </w:r>
      <w:r>
        <w:rPr>
          <w:rStyle w:val="a8"/>
          <w:rFonts w:ascii="dotum" w:hAnsi="dotum"/>
          <w:color w:val="717171"/>
          <w:sz w:val="16"/>
          <w:szCs w:val="16"/>
        </w:rPr>
        <w:t xml:space="preserve"> </w:t>
      </w:r>
      <w:r>
        <w:rPr>
          <w:rStyle w:val="a8"/>
          <w:rFonts w:ascii="dotum" w:hAnsi="dotum"/>
          <w:color w:val="717171"/>
          <w:sz w:val="16"/>
          <w:szCs w:val="16"/>
        </w:rPr>
        <w:t>추가해</w:t>
      </w:r>
      <w:r>
        <w:rPr>
          <w:rStyle w:val="a8"/>
          <w:rFonts w:ascii="dotum" w:hAnsi="dotum"/>
          <w:color w:val="717171"/>
          <w:sz w:val="16"/>
          <w:szCs w:val="16"/>
        </w:rPr>
        <w:t xml:space="preserve"> </w:t>
      </w:r>
      <w:r>
        <w:rPr>
          <w:rStyle w:val="a8"/>
          <w:rFonts w:ascii="dotum" w:hAnsi="dotum"/>
          <w:color w:val="717171"/>
          <w:sz w:val="16"/>
          <w:szCs w:val="16"/>
        </w:rPr>
        <w:t>줍니다</w:t>
      </w:r>
      <w:r>
        <w:rPr>
          <w:rStyle w:val="a8"/>
          <w:rFonts w:ascii="dotum" w:hAnsi="dotum"/>
          <w:color w:val="717171"/>
          <w:sz w:val="16"/>
          <w:szCs w:val="16"/>
        </w:rPr>
        <w:t xml:space="preserve">. </w:t>
      </w:r>
      <w:r>
        <w:rPr>
          <w:rStyle w:val="a8"/>
          <w:rFonts w:ascii="dotum" w:hAnsi="dotum"/>
          <w:color w:val="717171"/>
          <w:sz w:val="16"/>
          <w:szCs w:val="16"/>
        </w:rPr>
        <w:t>가볍게</w:t>
      </w:r>
      <w:r>
        <w:rPr>
          <w:rStyle w:val="a8"/>
          <w:rFonts w:ascii="dotum" w:hAnsi="dotum"/>
          <w:color w:val="717171"/>
          <w:sz w:val="16"/>
          <w:szCs w:val="16"/>
        </w:rPr>
        <w:t xml:space="preserve"> ^^</w:t>
      </w:r>
      <w:r>
        <w:rPr>
          <w:rFonts w:ascii="dotum" w:hAnsi="dotum"/>
          <w:color w:val="717171"/>
          <w:sz w:val="16"/>
          <w:szCs w:val="16"/>
        </w:rPr>
        <w:br/>
      </w:r>
      <w:r>
        <w:rPr>
          <w:rStyle w:val="apple-style-span"/>
          <w:rFonts w:ascii="dotum" w:hAnsi="dotum"/>
          <w:color w:val="717171"/>
          <w:sz w:val="16"/>
          <w:szCs w:val="16"/>
        </w:rPr>
        <w:t>Vibrator vibe = (Vibrator) getSystemService(Context.VIBRATOR_SERVICE);</w:t>
      </w:r>
      <w:r>
        <w:rPr>
          <w:rFonts w:ascii="dotum" w:hAnsi="dotum"/>
          <w:color w:val="717171"/>
          <w:sz w:val="16"/>
          <w:szCs w:val="16"/>
        </w:rPr>
        <w:br/>
      </w:r>
      <w:r>
        <w:rPr>
          <w:rStyle w:val="apple-style-span"/>
          <w:rFonts w:ascii="dotum" w:hAnsi="dotum"/>
          <w:color w:val="717171"/>
          <w:sz w:val="16"/>
          <w:szCs w:val="16"/>
        </w:rPr>
        <w:t>vibe.vibrate(500);                    </w:t>
      </w:r>
      <w:r>
        <w:rPr>
          <w:rStyle w:val="apple-converted-space"/>
          <w:rFonts w:ascii="dotum" w:hAnsi="dotum"/>
          <w:color w:val="717171"/>
          <w:sz w:val="16"/>
          <w:szCs w:val="16"/>
        </w:rPr>
        <w:t> </w:t>
      </w:r>
      <w:r>
        <w:rPr>
          <w:rStyle w:val="a8"/>
          <w:rFonts w:ascii="dotum" w:hAnsi="dotum"/>
          <w:color w:val="717171"/>
          <w:sz w:val="16"/>
          <w:szCs w:val="16"/>
        </w:rPr>
        <w:t>//</w:t>
      </w:r>
      <w:r>
        <w:rPr>
          <w:rStyle w:val="a8"/>
          <w:rFonts w:ascii="dotum" w:hAnsi="dotum"/>
          <w:color w:val="717171"/>
          <w:sz w:val="16"/>
          <w:szCs w:val="16"/>
        </w:rPr>
        <w:t>딱봐도</w:t>
      </w:r>
      <w:r>
        <w:rPr>
          <w:rStyle w:val="a8"/>
          <w:rFonts w:ascii="dotum" w:hAnsi="dotum"/>
          <w:color w:val="717171"/>
          <w:sz w:val="16"/>
          <w:szCs w:val="16"/>
        </w:rPr>
        <w:t xml:space="preserve"> </w:t>
      </w:r>
      <w:r>
        <w:rPr>
          <w:rStyle w:val="a8"/>
          <w:rFonts w:ascii="dotum" w:hAnsi="dotum"/>
          <w:color w:val="717171"/>
          <w:sz w:val="16"/>
          <w:szCs w:val="16"/>
        </w:rPr>
        <w:t>시간을</w:t>
      </w:r>
      <w:r>
        <w:rPr>
          <w:rStyle w:val="a8"/>
          <w:rFonts w:ascii="dotum" w:hAnsi="dotum"/>
          <w:color w:val="717171"/>
          <w:sz w:val="16"/>
          <w:szCs w:val="16"/>
        </w:rPr>
        <w:t xml:space="preserve"> </w:t>
      </w:r>
      <w:r>
        <w:rPr>
          <w:rStyle w:val="a8"/>
          <w:rFonts w:ascii="dotum" w:hAnsi="dotum"/>
          <w:color w:val="717171"/>
          <w:sz w:val="16"/>
          <w:szCs w:val="16"/>
        </w:rPr>
        <w:t>나타내는거</w:t>
      </w:r>
      <w:r>
        <w:rPr>
          <w:rStyle w:val="a8"/>
          <w:rFonts w:ascii="dotum" w:hAnsi="dotum"/>
          <w:color w:val="717171"/>
          <w:sz w:val="16"/>
          <w:szCs w:val="16"/>
        </w:rPr>
        <w:t xml:space="preserve"> </w:t>
      </w:r>
      <w:r>
        <w:rPr>
          <w:rStyle w:val="a8"/>
          <w:rFonts w:ascii="dotum" w:hAnsi="dotum"/>
          <w:color w:val="717171"/>
          <w:sz w:val="16"/>
          <w:szCs w:val="16"/>
        </w:rPr>
        <w:t>같죠</w:t>
      </w:r>
      <w:r>
        <w:rPr>
          <w:rStyle w:val="a8"/>
          <w:rFonts w:ascii="dotum" w:hAnsi="dotum"/>
          <w:color w:val="717171"/>
          <w:sz w:val="16"/>
          <w:szCs w:val="16"/>
        </w:rPr>
        <w:t xml:space="preserve">? </w:t>
      </w:r>
      <w:r>
        <w:rPr>
          <w:rStyle w:val="a8"/>
          <w:rFonts w:ascii="dotum" w:hAnsi="dotum"/>
          <w:color w:val="717171"/>
          <w:sz w:val="16"/>
          <w:szCs w:val="16"/>
        </w:rPr>
        <w:t>ㅋㅋ</w:t>
      </w:r>
      <w:r>
        <w:rPr>
          <w:rFonts w:ascii="dotum" w:hAnsi="dotum"/>
          <w:b/>
          <w:bCs/>
          <w:color w:val="717171"/>
          <w:sz w:val="16"/>
          <w:szCs w:val="16"/>
        </w:rPr>
        <w:br/>
      </w:r>
      <w:r>
        <w:rPr>
          <w:rFonts w:ascii="dotum" w:hAnsi="dotum"/>
          <w:color w:val="717171"/>
          <w:sz w:val="16"/>
          <w:szCs w:val="16"/>
        </w:rPr>
        <w:br/>
      </w:r>
      <w:r>
        <w:rPr>
          <w:rStyle w:val="a8"/>
          <w:rFonts w:ascii="dotum" w:hAnsi="dotum"/>
          <w:color w:val="717171"/>
          <w:sz w:val="16"/>
          <w:szCs w:val="16"/>
        </w:rPr>
        <w:t>이</w:t>
      </w:r>
      <w:r>
        <w:rPr>
          <w:rStyle w:val="a8"/>
          <w:rFonts w:ascii="dotum" w:hAnsi="dotum"/>
          <w:color w:val="717171"/>
          <w:sz w:val="16"/>
          <w:szCs w:val="16"/>
        </w:rPr>
        <w:t xml:space="preserve"> </w:t>
      </w:r>
      <w:r>
        <w:rPr>
          <w:rStyle w:val="a8"/>
          <w:rFonts w:ascii="dotum" w:hAnsi="dotum"/>
          <w:color w:val="717171"/>
          <w:sz w:val="16"/>
          <w:szCs w:val="16"/>
        </w:rPr>
        <w:t>두</w:t>
      </w:r>
      <w:r>
        <w:rPr>
          <w:rStyle w:val="a8"/>
          <w:rFonts w:ascii="dotum" w:hAnsi="dotum"/>
          <w:color w:val="717171"/>
          <w:sz w:val="16"/>
          <w:szCs w:val="16"/>
        </w:rPr>
        <w:t xml:space="preserve"> </w:t>
      </w:r>
      <w:r>
        <w:rPr>
          <w:rStyle w:val="a8"/>
          <w:rFonts w:ascii="dotum" w:hAnsi="dotum"/>
          <w:color w:val="717171"/>
          <w:sz w:val="16"/>
          <w:szCs w:val="16"/>
        </w:rPr>
        <w:t>단계만으로</w:t>
      </w:r>
      <w:r>
        <w:rPr>
          <w:rStyle w:val="a8"/>
          <w:rFonts w:ascii="dotum" w:hAnsi="dotum"/>
          <w:color w:val="717171"/>
          <w:sz w:val="16"/>
          <w:szCs w:val="16"/>
        </w:rPr>
        <w:t xml:space="preserve"> </w:t>
      </w:r>
      <w:r>
        <w:rPr>
          <w:rStyle w:val="a8"/>
          <w:rFonts w:ascii="dotum" w:hAnsi="dotum"/>
          <w:color w:val="717171"/>
          <w:sz w:val="16"/>
          <w:szCs w:val="16"/>
        </w:rPr>
        <w:t>작동하자마자</w:t>
      </w:r>
      <w:r>
        <w:rPr>
          <w:rStyle w:val="a8"/>
          <w:rFonts w:ascii="dotum" w:hAnsi="dotum"/>
          <w:color w:val="717171"/>
          <w:sz w:val="16"/>
          <w:szCs w:val="16"/>
        </w:rPr>
        <w:t xml:space="preserve"> </w:t>
      </w:r>
      <w:r>
        <w:rPr>
          <w:rStyle w:val="a8"/>
          <w:rFonts w:ascii="dotum" w:hAnsi="dotum"/>
          <w:color w:val="717171"/>
          <w:sz w:val="16"/>
          <w:szCs w:val="16"/>
        </w:rPr>
        <w:t>진동을</w:t>
      </w:r>
      <w:r>
        <w:rPr>
          <w:rStyle w:val="a8"/>
          <w:rFonts w:ascii="dotum" w:hAnsi="dotum"/>
          <w:color w:val="717171"/>
          <w:sz w:val="16"/>
          <w:szCs w:val="16"/>
        </w:rPr>
        <w:t xml:space="preserve"> </w:t>
      </w:r>
      <w:r>
        <w:rPr>
          <w:rStyle w:val="a8"/>
          <w:rFonts w:ascii="dotum" w:hAnsi="dotum"/>
          <w:color w:val="717171"/>
          <w:sz w:val="16"/>
          <w:szCs w:val="16"/>
        </w:rPr>
        <w:t>하는군요</w:t>
      </w:r>
      <w:r>
        <w:rPr>
          <w:rStyle w:val="a8"/>
          <w:rFonts w:ascii="dotum" w:hAnsi="dotum"/>
          <w:color w:val="717171"/>
          <w:sz w:val="16"/>
          <w:szCs w:val="16"/>
        </w:rPr>
        <w:t>..</w:t>
      </w:r>
      <w:r>
        <w:rPr>
          <w:rFonts w:ascii="dotum" w:hAnsi="dotum"/>
          <w:b/>
          <w:bCs/>
          <w:color w:val="717171"/>
          <w:sz w:val="16"/>
          <w:szCs w:val="16"/>
        </w:rPr>
        <w:br/>
      </w:r>
      <w:r>
        <w:rPr>
          <w:rStyle w:val="a8"/>
          <w:rFonts w:ascii="dotum" w:hAnsi="dotum"/>
          <w:color w:val="717171"/>
          <w:sz w:val="16"/>
          <w:szCs w:val="16"/>
        </w:rPr>
        <w:t>참</w:t>
      </w:r>
      <w:r>
        <w:rPr>
          <w:rStyle w:val="a8"/>
          <w:rFonts w:ascii="dotum" w:hAnsi="dotum"/>
          <w:color w:val="717171"/>
          <w:sz w:val="16"/>
          <w:szCs w:val="16"/>
        </w:rPr>
        <w:t xml:space="preserve">.. </w:t>
      </w:r>
      <w:r>
        <w:rPr>
          <w:rStyle w:val="a8"/>
          <w:rFonts w:ascii="dotum" w:hAnsi="dotum"/>
          <w:color w:val="717171"/>
          <w:sz w:val="16"/>
          <w:szCs w:val="16"/>
        </w:rPr>
        <w:t>아래에</w:t>
      </w:r>
      <w:r>
        <w:rPr>
          <w:rStyle w:val="a8"/>
          <w:rFonts w:ascii="dotum" w:hAnsi="dotum"/>
          <w:color w:val="717171"/>
          <w:sz w:val="16"/>
          <w:szCs w:val="16"/>
        </w:rPr>
        <w:t xml:space="preserve"> 2</w:t>
      </w:r>
      <w:r>
        <w:rPr>
          <w:rStyle w:val="a8"/>
          <w:rFonts w:ascii="dotum" w:hAnsi="dotum"/>
          <w:color w:val="717171"/>
          <w:sz w:val="16"/>
          <w:szCs w:val="16"/>
        </w:rPr>
        <w:t>개를</w:t>
      </w:r>
      <w:r>
        <w:rPr>
          <w:rStyle w:val="a8"/>
          <w:rFonts w:ascii="dotum" w:hAnsi="dotum"/>
          <w:color w:val="717171"/>
          <w:sz w:val="16"/>
          <w:szCs w:val="16"/>
        </w:rPr>
        <w:t xml:space="preserve"> import </w:t>
      </w:r>
      <w:r>
        <w:rPr>
          <w:rStyle w:val="a8"/>
          <w:rFonts w:ascii="dotum" w:hAnsi="dotum"/>
          <w:color w:val="717171"/>
          <w:sz w:val="16"/>
          <w:szCs w:val="16"/>
        </w:rPr>
        <w:t>해주셔야해요</w:t>
      </w:r>
      <w:r>
        <w:rPr>
          <w:rStyle w:val="a8"/>
          <w:rFonts w:ascii="dotum" w:hAnsi="dotum"/>
          <w:color w:val="717171"/>
          <w:sz w:val="16"/>
          <w:szCs w:val="16"/>
        </w:rPr>
        <w:t xml:space="preserve">. </w:t>
      </w:r>
      <w:r>
        <w:rPr>
          <w:rStyle w:val="a8"/>
          <w:rFonts w:ascii="dotum" w:hAnsi="dotum"/>
          <w:color w:val="717171"/>
          <w:sz w:val="16"/>
          <w:szCs w:val="16"/>
        </w:rPr>
        <w:t>클릭만으로</w:t>
      </w:r>
      <w:r>
        <w:rPr>
          <w:rStyle w:val="a8"/>
          <w:rFonts w:ascii="dotum" w:hAnsi="dotum"/>
          <w:color w:val="717171"/>
          <w:sz w:val="16"/>
          <w:szCs w:val="16"/>
        </w:rPr>
        <w:t xml:space="preserve"> </w:t>
      </w:r>
      <w:r>
        <w:rPr>
          <w:rStyle w:val="a8"/>
          <w:rFonts w:ascii="dotum" w:hAnsi="dotum"/>
          <w:color w:val="717171"/>
          <w:sz w:val="16"/>
          <w:szCs w:val="16"/>
        </w:rPr>
        <w:t>자동으로</w:t>
      </w:r>
      <w:r>
        <w:rPr>
          <w:rStyle w:val="a8"/>
          <w:rFonts w:ascii="dotum" w:hAnsi="dotum"/>
          <w:color w:val="717171"/>
          <w:sz w:val="16"/>
          <w:szCs w:val="16"/>
        </w:rPr>
        <w:t xml:space="preserve"> </w:t>
      </w:r>
      <w:r>
        <w:rPr>
          <w:rStyle w:val="a8"/>
          <w:rFonts w:ascii="dotum" w:hAnsi="dotum"/>
          <w:color w:val="717171"/>
          <w:sz w:val="16"/>
          <w:szCs w:val="16"/>
        </w:rPr>
        <w:t>추가되내요</w:t>
      </w:r>
      <w:r>
        <w:rPr>
          <w:rFonts w:ascii="dotum" w:hAnsi="dotum"/>
          <w:b/>
          <w:bCs/>
          <w:color w:val="717171"/>
          <w:sz w:val="16"/>
          <w:szCs w:val="16"/>
        </w:rPr>
        <w:br/>
      </w:r>
      <w:r>
        <w:rPr>
          <w:rFonts w:ascii="dotum" w:hAnsi="dotum"/>
          <w:b/>
          <w:bCs/>
          <w:color w:val="717171"/>
          <w:sz w:val="16"/>
          <w:szCs w:val="16"/>
        </w:rPr>
        <w:br/>
      </w:r>
      <w:r>
        <w:rPr>
          <w:rStyle w:val="apple-style-span"/>
          <w:rFonts w:ascii="dotum" w:hAnsi="dotum"/>
          <w:color w:val="717171"/>
          <w:sz w:val="16"/>
          <w:szCs w:val="16"/>
        </w:rPr>
        <w:t>import android.content.Context;</w:t>
      </w:r>
      <w:r>
        <w:rPr>
          <w:rFonts w:ascii="dotum" w:hAnsi="dotum"/>
          <w:color w:val="717171"/>
          <w:sz w:val="16"/>
          <w:szCs w:val="16"/>
        </w:rPr>
        <w:br/>
      </w:r>
      <w:r>
        <w:rPr>
          <w:rStyle w:val="apple-style-span"/>
          <w:rFonts w:ascii="dotum" w:hAnsi="dotum"/>
          <w:color w:val="717171"/>
          <w:sz w:val="16"/>
          <w:szCs w:val="16"/>
        </w:rPr>
        <w:t>import android.os.Vibrator;</w:t>
      </w:r>
    </w:p>
    <w:p w:rsidR="00B4503F" w:rsidRDefault="00B4503F">
      <w:pPr>
        <w:widowControl/>
        <w:wordWrap/>
        <w:autoSpaceDE/>
        <w:autoSpaceDN/>
        <w:jc w:val="left"/>
        <w:rPr>
          <w:rStyle w:val="apple-style-span"/>
          <w:rFonts w:ascii="dotum" w:hAnsi="dotum" w:hint="eastAsia"/>
          <w:color w:val="717171"/>
          <w:sz w:val="16"/>
          <w:szCs w:val="16"/>
        </w:rPr>
      </w:pPr>
      <w:r>
        <w:rPr>
          <w:rStyle w:val="apple-style-span"/>
          <w:rFonts w:ascii="dotum" w:hAnsi="dotum" w:hint="eastAsia"/>
          <w:color w:val="717171"/>
          <w:sz w:val="16"/>
          <w:szCs w:val="16"/>
        </w:rPr>
        <w:br w:type="page"/>
      </w:r>
    </w:p>
    <w:p w:rsidR="00D9620D" w:rsidRDefault="00B4503F" w:rsidP="00E132F6">
      <w:pPr>
        <w:widowControl/>
        <w:wordWrap/>
        <w:autoSpaceDE/>
        <w:autoSpaceDN/>
        <w:jc w:val="left"/>
        <w:rPr>
          <w:rFonts w:ascii="Courier New" w:hAnsi="Courier New" w:cs="Courier New"/>
          <w:color w:val="666666"/>
          <w:sz w:val="30"/>
          <w:szCs w:val="16"/>
        </w:rPr>
      </w:pPr>
      <w:r>
        <w:rPr>
          <w:rFonts w:ascii="Courier New" w:hAnsi="Courier New" w:cs="Courier New" w:hint="eastAsia"/>
          <w:color w:val="666666"/>
          <w:sz w:val="30"/>
          <w:szCs w:val="16"/>
        </w:rPr>
        <w:lastRenderedPageBreak/>
        <w:t xml:space="preserve">String.xml  </w:t>
      </w:r>
      <w:r>
        <w:rPr>
          <w:rFonts w:ascii="Courier New" w:hAnsi="Courier New" w:cs="Courier New" w:hint="eastAsia"/>
          <w:color w:val="666666"/>
          <w:sz w:val="30"/>
          <w:szCs w:val="16"/>
        </w:rPr>
        <w:t>에서</w:t>
      </w:r>
      <w:r>
        <w:rPr>
          <w:rFonts w:ascii="Courier New" w:hAnsi="Courier New" w:cs="Courier New" w:hint="eastAsia"/>
          <w:color w:val="666666"/>
          <w:sz w:val="30"/>
          <w:szCs w:val="16"/>
        </w:rPr>
        <w:t xml:space="preserve"> </w:t>
      </w:r>
      <w:r>
        <w:rPr>
          <w:rFonts w:ascii="Courier New" w:hAnsi="Courier New" w:cs="Courier New" w:hint="eastAsia"/>
          <w:color w:val="666666"/>
          <w:sz w:val="30"/>
          <w:szCs w:val="16"/>
        </w:rPr>
        <w:t>글자</w:t>
      </w:r>
      <w:r>
        <w:rPr>
          <w:rFonts w:ascii="Courier New" w:hAnsi="Courier New" w:cs="Courier New" w:hint="eastAsia"/>
          <w:color w:val="666666"/>
          <w:sz w:val="30"/>
          <w:szCs w:val="16"/>
        </w:rPr>
        <w:t xml:space="preserve"> </w:t>
      </w:r>
      <w:r>
        <w:rPr>
          <w:rFonts w:ascii="Courier New" w:hAnsi="Courier New" w:cs="Courier New" w:hint="eastAsia"/>
          <w:color w:val="666666"/>
          <w:sz w:val="30"/>
          <w:szCs w:val="16"/>
        </w:rPr>
        <w:t>치환해서</w:t>
      </w:r>
      <w:r>
        <w:rPr>
          <w:rFonts w:ascii="Courier New" w:hAnsi="Courier New" w:cs="Courier New" w:hint="eastAsia"/>
          <w:color w:val="666666"/>
          <w:sz w:val="30"/>
          <w:szCs w:val="16"/>
        </w:rPr>
        <w:t xml:space="preserve"> </w:t>
      </w:r>
      <w:r>
        <w:rPr>
          <w:rFonts w:ascii="Courier New" w:hAnsi="Courier New" w:cs="Courier New" w:hint="eastAsia"/>
          <w:color w:val="666666"/>
          <w:sz w:val="30"/>
          <w:szCs w:val="16"/>
        </w:rPr>
        <w:t>보여주는거</w:t>
      </w:r>
      <w:r>
        <w:rPr>
          <w:rFonts w:ascii="Courier New" w:hAnsi="Courier New" w:cs="Courier New" w:hint="eastAsia"/>
          <w:color w:val="666666"/>
          <w:sz w:val="30"/>
          <w:szCs w:val="16"/>
        </w:rPr>
        <w:t>.</w:t>
      </w:r>
    </w:p>
    <w:p w:rsidR="00B4503F" w:rsidRDefault="00B4503F" w:rsidP="00B4503F">
      <w:pPr>
        <w:wordWrap/>
        <w:adjustRightInd w:val="0"/>
        <w:jc w:val="left"/>
        <w:rPr>
          <w:rFonts w:ascii="Courier New" w:hAnsi="Courier New" w:cs="Courier New"/>
          <w:kern w:val="0"/>
          <w:szCs w:val="20"/>
        </w:rPr>
      </w:pPr>
      <w:r>
        <w:rPr>
          <w:rFonts w:ascii="Courier New" w:hAnsi="Courier New" w:cs="Courier New"/>
          <w:color w:val="3F7F5F"/>
          <w:kern w:val="0"/>
          <w:szCs w:val="20"/>
        </w:rPr>
        <w:t>// The ticker text, this uses a formatted string so our message could be localized</w:t>
      </w:r>
    </w:p>
    <w:p w:rsidR="00B4503F" w:rsidRDefault="00B4503F" w:rsidP="00B4503F">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t xml:space="preserve">        </w:t>
      </w:r>
      <w:r>
        <w:rPr>
          <w:rFonts w:ascii="Courier New" w:hAnsi="Courier New" w:cs="Courier New"/>
          <w:b/>
          <w:bCs/>
          <w:color w:val="005032"/>
          <w:kern w:val="0"/>
          <w:szCs w:val="20"/>
        </w:rPr>
        <w:t>String</w:t>
      </w:r>
      <w:r>
        <w:rPr>
          <w:rFonts w:ascii="Courier New" w:hAnsi="Courier New" w:cs="Courier New"/>
          <w:color w:val="000000"/>
          <w:kern w:val="0"/>
          <w:szCs w:val="20"/>
        </w:rPr>
        <w:t xml:space="preserve"> tickerText = </w:t>
      </w:r>
      <w:r>
        <w:rPr>
          <w:rFonts w:ascii="Courier New" w:hAnsi="Courier New" w:cs="Courier New"/>
          <w:b/>
          <w:bCs/>
          <w:color w:val="008080"/>
          <w:kern w:val="0"/>
          <w:szCs w:val="20"/>
        </w:rPr>
        <w:t>getString</w:t>
      </w:r>
      <w:r>
        <w:rPr>
          <w:rFonts w:ascii="Courier New" w:hAnsi="Courier New" w:cs="Courier New"/>
          <w:color w:val="000000"/>
          <w:kern w:val="0"/>
          <w:szCs w:val="20"/>
        </w:rPr>
        <w:t>(</w:t>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string</w:t>
      </w:r>
      <w:r>
        <w:rPr>
          <w:rFonts w:ascii="Courier New" w:hAnsi="Courier New" w:cs="Courier New"/>
          <w:color w:val="000000"/>
          <w:kern w:val="0"/>
          <w:szCs w:val="20"/>
        </w:rPr>
        <w:t>.</w:t>
      </w:r>
      <w:r>
        <w:rPr>
          <w:rFonts w:ascii="Courier New" w:hAnsi="Courier New" w:cs="Courier New"/>
          <w:i/>
          <w:iCs/>
          <w:color w:val="0000C0"/>
          <w:kern w:val="0"/>
          <w:szCs w:val="20"/>
          <w:highlight w:val="red"/>
        </w:rPr>
        <w:t>imcoming_message_ticker_text</w:t>
      </w:r>
      <w:r>
        <w:rPr>
          <w:rFonts w:ascii="Courier New" w:hAnsi="Courier New" w:cs="Courier New"/>
          <w:color w:val="000000"/>
          <w:kern w:val="0"/>
          <w:szCs w:val="20"/>
        </w:rPr>
        <w:t>, message);</w:t>
      </w:r>
    </w:p>
    <w:p w:rsidR="00B46D70" w:rsidRDefault="00B4503F" w:rsidP="00B4503F">
      <w:pPr>
        <w:widowControl/>
        <w:wordWrap/>
        <w:autoSpaceDE/>
        <w:autoSpaceDN/>
        <w:jc w:val="left"/>
        <w:rPr>
          <w:rFonts w:ascii="Courier New" w:hAnsi="Courier New" w:cs="Courier New"/>
          <w:color w:val="008080"/>
          <w:kern w:val="0"/>
          <w:szCs w:val="20"/>
          <w:highlight w:val="cyan"/>
        </w:rPr>
      </w:pPr>
      <w:r>
        <w:rPr>
          <w:rFonts w:ascii="Courier New" w:hAnsi="Courier New" w:cs="Courier New"/>
          <w:color w:val="008080"/>
          <w:kern w:val="0"/>
          <w:szCs w:val="20"/>
          <w:highlight w:val="cyan"/>
        </w:rPr>
        <w:t>&lt;</w:t>
      </w:r>
      <w:r>
        <w:rPr>
          <w:rFonts w:ascii="Courier New" w:hAnsi="Courier New" w:cs="Courier New"/>
          <w:color w:val="3F7F7F"/>
          <w:kern w:val="0"/>
          <w:szCs w:val="20"/>
          <w:highlight w:val="cyan"/>
        </w:rPr>
        <w:t>string</w:t>
      </w:r>
      <w:r>
        <w:rPr>
          <w:rFonts w:ascii="Courier New" w:hAnsi="Courier New" w:cs="Courier New"/>
          <w:kern w:val="0"/>
          <w:szCs w:val="20"/>
          <w:highlight w:val="cyan"/>
        </w:rPr>
        <w:t xml:space="preserve"> </w:t>
      </w:r>
      <w:r>
        <w:rPr>
          <w:rFonts w:ascii="Courier New" w:hAnsi="Courier New" w:cs="Courier New"/>
          <w:color w:val="7F007F"/>
          <w:kern w:val="0"/>
          <w:szCs w:val="20"/>
          <w:highlight w:val="cyan"/>
        </w:rPr>
        <w:t>name</w:t>
      </w:r>
      <w:r>
        <w:rPr>
          <w:rFonts w:ascii="Courier New" w:hAnsi="Courier New" w:cs="Courier New"/>
          <w:color w:val="000000"/>
          <w:kern w:val="0"/>
          <w:szCs w:val="20"/>
          <w:highlight w:val="cyan"/>
        </w:rPr>
        <w:t>=</w:t>
      </w:r>
      <w:r>
        <w:rPr>
          <w:rFonts w:ascii="Courier New" w:hAnsi="Courier New" w:cs="Courier New"/>
          <w:i/>
          <w:iCs/>
          <w:color w:val="2A00FF"/>
          <w:kern w:val="0"/>
          <w:szCs w:val="20"/>
          <w:highlight w:val="cyan"/>
        </w:rPr>
        <w:t>"imcoming_message_ticker_text"</w:t>
      </w:r>
      <w:r>
        <w:rPr>
          <w:rFonts w:ascii="Courier New" w:hAnsi="Courier New" w:cs="Courier New"/>
          <w:color w:val="008080"/>
          <w:kern w:val="0"/>
          <w:szCs w:val="20"/>
          <w:highlight w:val="cyan"/>
        </w:rPr>
        <w:t>&gt;</w:t>
      </w:r>
      <w:r>
        <w:rPr>
          <w:rFonts w:ascii="Courier New" w:hAnsi="Courier New" w:cs="Courier New"/>
          <w:color w:val="000000"/>
          <w:kern w:val="0"/>
          <w:szCs w:val="20"/>
          <w:highlight w:val="cyan"/>
        </w:rPr>
        <w:t xml:space="preserve">New text message: </w:t>
      </w:r>
      <w:r>
        <w:rPr>
          <w:rFonts w:ascii="Courier New" w:hAnsi="Courier New" w:cs="Courier New"/>
          <w:color w:val="008080"/>
          <w:kern w:val="0"/>
          <w:szCs w:val="20"/>
          <w:highlight w:val="cyan"/>
        </w:rPr>
        <w:t>&lt;</w:t>
      </w:r>
      <w:r>
        <w:rPr>
          <w:rFonts w:ascii="Courier New" w:hAnsi="Courier New" w:cs="Courier New"/>
          <w:color w:val="3F7F7F"/>
          <w:kern w:val="0"/>
          <w:szCs w:val="20"/>
          <w:highlight w:val="cyan"/>
        </w:rPr>
        <w:t>xliff:g</w:t>
      </w:r>
      <w:r>
        <w:rPr>
          <w:rFonts w:ascii="Courier New" w:hAnsi="Courier New" w:cs="Courier New"/>
          <w:kern w:val="0"/>
          <w:szCs w:val="20"/>
          <w:highlight w:val="cyan"/>
        </w:rPr>
        <w:t xml:space="preserve"> </w:t>
      </w:r>
      <w:r>
        <w:rPr>
          <w:rFonts w:ascii="Courier New" w:hAnsi="Courier New" w:cs="Courier New"/>
          <w:color w:val="7F007F"/>
          <w:kern w:val="0"/>
          <w:szCs w:val="20"/>
          <w:highlight w:val="cyan"/>
        </w:rPr>
        <w:t>id</w:t>
      </w:r>
      <w:r>
        <w:rPr>
          <w:rFonts w:ascii="Courier New" w:hAnsi="Courier New" w:cs="Courier New"/>
          <w:color w:val="000000"/>
          <w:kern w:val="0"/>
          <w:szCs w:val="20"/>
          <w:highlight w:val="cyan"/>
        </w:rPr>
        <w:t>=</w:t>
      </w:r>
      <w:r>
        <w:rPr>
          <w:rFonts w:ascii="Courier New" w:hAnsi="Courier New" w:cs="Courier New"/>
          <w:i/>
          <w:iCs/>
          <w:color w:val="2A00FF"/>
          <w:kern w:val="0"/>
          <w:szCs w:val="20"/>
          <w:highlight w:val="cyan"/>
        </w:rPr>
        <w:t>"text"</w:t>
      </w:r>
      <w:r>
        <w:rPr>
          <w:rFonts w:ascii="Courier New" w:hAnsi="Courier New" w:cs="Courier New"/>
          <w:color w:val="008080"/>
          <w:kern w:val="0"/>
          <w:szCs w:val="20"/>
          <w:highlight w:val="cyan"/>
        </w:rPr>
        <w:t>&gt;</w:t>
      </w:r>
      <w:r>
        <w:rPr>
          <w:rFonts w:ascii="Courier New" w:hAnsi="Courier New" w:cs="Courier New"/>
          <w:color w:val="000000"/>
          <w:kern w:val="0"/>
          <w:szCs w:val="20"/>
          <w:highlight w:val="cyan"/>
        </w:rPr>
        <w:t>%0$s</w:t>
      </w:r>
      <w:r>
        <w:rPr>
          <w:rFonts w:ascii="Courier New" w:hAnsi="Courier New" w:cs="Courier New"/>
          <w:color w:val="008080"/>
          <w:kern w:val="0"/>
          <w:szCs w:val="20"/>
          <w:highlight w:val="cyan"/>
        </w:rPr>
        <w:t>&lt;/</w:t>
      </w:r>
      <w:r>
        <w:rPr>
          <w:rFonts w:ascii="Courier New" w:hAnsi="Courier New" w:cs="Courier New"/>
          <w:color w:val="3F7F7F"/>
          <w:kern w:val="0"/>
          <w:szCs w:val="20"/>
          <w:highlight w:val="cyan"/>
        </w:rPr>
        <w:t>xliff:g</w:t>
      </w:r>
      <w:r>
        <w:rPr>
          <w:rFonts w:ascii="Courier New" w:hAnsi="Courier New" w:cs="Courier New"/>
          <w:color w:val="008080"/>
          <w:kern w:val="0"/>
          <w:szCs w:val="20"/>
          <w:highlight w:val="cyan"/>
        </w:rPr>
        <w:t>&gt;&lt;/</w:t>
      </w:r>
      <w:r>
        <w:rPr>
          <w:rFonts w:ascii="Courier New" w:hAnsi="Courier New" w:cs="Courier New"/>
          <w:color w:val="3F7F7F"/>
          <w:kern w:val="0"/>
          <w:szCs w:val="20"/>
          <w:highlight w:val="cyan"/>
        </w:rPr>
        <w:t>string</w:t>
      </w:r>
      <w:r>
        <w:rPr>
          <w:rFonts w:ascii="Courier New" w:hAnsi="Courier New" w:cs="Courier New"/>
          <w:color w:val="008080"/>
          <w:kern w:val="0"/>
          <w:szCs w:val="20"/>
          <w:highlight w:val="cyan"/>
        </w:rPr>
        <w:t>&gt;</w:t>
      </w:r>
    </w:p>
    <w:p w:rsidR="00B46D70" w:rsidRDefault="00B46D70">
      <w:pPr>
        <w:widowControl/>
        <w:wordWrap/>
        <w:autoSpaceDE/>
        <w:autoSpaceDN/>
        <w:jc w:val="left"/>
        <w:rPr>
          <w:rFonts w:ascii="Courier New" w:hAnsi="Courier New" w:cs="Courier New"/>
          <w:color w:val="008080"/>
          <w:kern w:val="0"/>
          <w:szCs w:val="20"/>
          <w:highlight w:val="cyan"/>
        </w:rPr>
      </w:pPr>
      <w:r>
        <w:rPr>
          <w:rFonts w:ascii="Courier New" w:hAnsi="Courier New" w:cs="Courier New"/>
          <w:color w:val="008080"/>
          <w:kern w:val="0"/>
          <w:szCs w:val="20"/>
          <w:highlight w:val="cyan"/>
        </w:rPr>
        <w:br w:type="page"/>
      </w:r>
    </w:p>
    <w:p w:rsidR="00B46D70" w:rsidRDefault="00B46D70" w:rsidP="00B46D70">
      <w:pPr>
        <w:pStyle w:val="a3"/>
        <w:spacing w:line="299" w:lineRule="atLeast"/>
        <w:rPr>
          <w:color w:val="444444"/>
          <w:sz w:val="18"/>
          <w:szCs w:val="18"/>
        </w:rPr>
      </w:pPr>
      <w:r>
        <w:rPr>
          <w:rFonts w:hint="eastAsia"/>
          <w:color w:val="444444"/>
          <w:sz w:val="18"/>
          <w:szCs w:val="18"/>
        </w:rPr>
        <w:lastRenderedPageBreak/>
        <w:t>제1회 대한민국 앱 공모전을 준비하면서 병원 DB를 Kormedi.com에서 받았다. 쿼리를 날리면 XML 형식으로 결과값이 돌아오는 형식이었다. 그 동안 공부하면서 실습해본 예제 중에 XML 풀파서를 이용해 파싱해서 그 결과값을 나타내는 것은 해봤기 때문에 기본적인 준비는 돼있었다. 그런데 Kormedi.com에서 제공해주는 병원의 좌표가 생긴 게 좀 이상했다.</w:t>
      </w:r>
    </w:p>
    <w:p w:rsidR="00B46D70" w:rsidRDefault="00B46D70" w:rsidP="00B46D70">
      <w:pPr>
        <w:pStyle w:val="a3"/>
        <w:spacing w:line="299" w:lineRule="atLeast"/>
        <w:rPr>
          <w:color w:val="444444"/>
          <w:sz w:val="18"/>
          <w:szCs w:val="18"/>
        </w:rPr>
      </w:pPr>
      <w:r>
        <w:rPr>
          <w:rFonts w:hint="eastAsia"/>
          <w:color w:val="444444"/>
          <w:sz w:val="18"/>
          <w:szCs w:val="18"/>
        </w:rPr>
        <w:t>네이버 지도의 좌표 체계(KTM)를 사용하고 있었던 것이다</w:t>
      </w:r>
    </w:p>
    <w:p w:rsidR="00B46D70" w:rsidRDefault="00B46D70" w:rsidP="00B46D70">
      <w:pPr>
        <w:pStyle w:val="a3"/>
        <w:spacing w:line="299" w:lineRule="atLeast"/>
        <w:rPr>
          <w:color w:val="444444"/>
          <w:sz w:val="18"/>
          <w:szCs w:val="18"/>
        </w:rPr>
      </w:pPr>
      <w:r>
        <w:rPr>
          <w:rFonts w:hint="eastAsia"/>
          <w:color w:val="444444"/>
          <w:sz w:val="18"/>
          <w:szCs w:val="18"/>
        </w:rPr>
        <w:t>당연히 같은 좌표계를 사용하고 있을 거라고 생각했는데 생각지도 못한 곳에서 몇 주 동안 삽질한 결과 결국 다음 API를 이용하여 좌표계 변환해서 지도에 나타낼 수 있었다.(그 동안 구글, 네이버 검색을 이용해 찾아본 바로는 프로그램이나 자바스크립트 코드로 제공되는 것은 많이 있었는데 자바 소스로 바로 변환하는 코드는 없었다.)</w:t>
      </w:r>
    </w:p>
    <w:p w:rsidR="00B46D70" w:rsidRDefault="00B46D70" w:rsidP="00B46D70">
      <w:pPr>
        <w:pStyle w:val="a3"/>
        <w:spacing w:line="299" w:lineRule="atLeast"/>
        <w:rPr>
          <w:color w:val="444444"/>
          <w:sz w:val="18"/>
          <w:szCs w:val="18"/>
        </w:rPr>
      </w:pPr>
      <w:r>
        <w:rPr>
          <w:rFonts w:hint="eastAsia"/>
          <w:color w:val="444444"/>
          <w:sz w:val="18"/>
          <w:szCs w:val="18"/>
        </w:rPr>
        <w:t>같은 위치정보를 나타내는 좌표계의 종류가 이렇게 많은지 몰랐다.</w:t>
      </w:r>
    </w:p>
    <w:p w:rsidR="00B46D70" w:rsidRDefault="00B46D70" w:rsidP="00B46D70">
      <w:pPr>
        <w:pStyle w:val="a3"/>
        <w:spacing w:line="299" w:lineRule="atLeast"/>
        <w:rPr>
          <w:color w:val="444444"/>
          <w:sz w:val="18"/>
          <w:szCs w:val="18"/>
        </w:rPr>
      </w:pPr>
      <w:r>
        <w:rPr>
          <w:rFonts w:hint="eastAsia"/>
          <w:color w:val="444444"/>
          <w:sz w:val="18"/>
          <w:szCs w:val="18"/>
        </w:rPr>
        <w:t>좌표계의 종류에 대해서는 아래 링크에서 자세하게 설명이 잘 되어있다.</w:t>
      </w:r>
    </w:p>
    <w:p w:rsidR="00B46D70" w:rsidRDefault="00B46D70" w:rsidP="00B46D70">
      <w:pPr>
        <w:pStyle w:val="a3"/>
        <w:spacing w:line="299" w:lineRule="atLeast"/>
        <w:rPr>
          <w:color w:val="444444"/>
          <w:sz w:val="18"/>
          <w:szCs w:val="18"/>
        </w:rPr>
      </w:pPr>
      <w:r>
        <w:rPr>
          <w:rStyle w:val="a8"/>
          <w:rFonts w:hint="eastAsia"/>
          <w:color w:val="333333"/>
          <w:sz w:val="18"/>
          <w:szCs w:val="18"/>
        </w:rPr>
        <w:t>동경좌표계와 WGS-84좌표계GPS 차이점 - </w:t>
      </w:r>
      <w:r>
        <w:rPr>
          <w:rStyle w:val="a8"/>
          <w:rFonts w:ascii="맑은 고딕" w:eastAsia="맑은 고딕" w:hAnsi="맑은 고딕" w:hint="eastAsia"/>
          <w:color w:val="333333"/>
          <w:sz w:val="20"/>
          <w:szCs w:val="20"/>
        </w:rPr>
        <w:t> </w:t>
      </w:r>
      <w:hyperlink r:id="rId901" w:history="1">
        <w:r>
          <w:rPr>
            <w:rStyle w:val="a4"/>
            <w:rFonts w:ascii="맑은 고딕" w:eastAsia="맑은 고딕" w:hAnsi="맑은 고딕" w:hint="eastAsia"/>
            <w:color w:val="7575A3"/>
            <w:sz w:val="20"/>
            <w:szCs w:val="20"/>
          </w:rPr>
          <w:t>http://withwani.springnote.com/pages/888312</w:t>
        </w:r>
      </w:hyperlink>
    </w:p>
    <w:p w:rsidR="00B46D70" w:rsidRDefault="00B46D70" w:rsidP="00B46D70">
      <w:pPr>
        <w:pStyle w:val="a3"/>
        <w:spacing w:line="299" w:lineRule="atLeast"/>
        <w:rPr>
          <w:color w:val="444444"/>
          <w:sz w:val="18"/>
          <w:szCs w:val="18"/>
        </w:rPr>
      </w:pPr>
      <w:r>
        <w:rPr>
          <w:rFonts w:hint="eastAsia"/>
          <w:color w:val="333333"/>
          <w:sz w:val="18"/>
          <w:szCs w:val="18"/>
        </w:rPr>
        <w:t>내용을 요약자면</w:t>
      </w:r>
    </w:p>
    <w:tbl>
      <w:tblPr>
        <w:tblW w:w="0" w:type="auto"/>
        <w:tblCellMar>
          <w:top w:w="15" w:type="dxa"/>
          <w:left w:w="15" w:type="dxa"/>
          <w:bottom w:w="15" w:type="dxa"/>
          <w:right w:w="15" w:type="dxa"/>
        </w:tblCellMar>
        <w:tblLook w:val="04A0"/>
      </w:tblPr>
      <w:tblGrid>
        <w:gridCol w:w="9216"/>
      </w:tblGrid>
      <w:tr w:rsidR="00B46D70" w:rsidTr="00B46D70">
        <w:tc>
          <w:tcPr>
            <w:tcW w:w="0" w:type="auto"/>
            <w:tcBorders>
              <w:top w:val="single" w:sz="4" w:space="0" w:color="auto"/>
              <w:left w:val="single" w:sz="4" w:space="0" w:color="auto"/>
              <w:bottom w:val="single" w:sz="4" w:space="0" w:color="auto"/>
              <w:right w:val="single" w:sz="4" w:space="0" w:color="auto"/>
            </w:tcBorders>
            <w:tcMar>
              <w:top w:w="15" w:type="dxa"/>
              <w:left w:w="95" w:type="dxa"/>
              <w:bottom w:w="15" w:type="dxa"/>
              <w:right w:w="95" w:type="dxa"/>
            </w:tcMar>
            <w:vAlign w:val="center"/>
            <w:hideMark/>
          </w:tcPr>
          <w:p w:rsidR="00B46D70" w:rsidRDefault="00B46D70">
            <w:pPr>
              <w:pStyle w:val="a3"/>
            </w:pPr>
            <w:r>
              <w:t>동경좌표계(TM)는 우리나라가 일제강점기에 만들어진 좌표계로 현재 사용되고 있는 GPS용 세계지도좌표계가 만들어지기 이전에 것을 그대로 사용하는 것이고, WGS-84의 경우는 미국에서 군사용으로 GPS 시스템를 이용하면서 만든 좌표계 라고 한다. 현재 우리나라는 TM(Bessel 타원체, Tokyo Datum)과 UTM(WGS84, GPS용 좌표계)를 모두 사용하고 있습니다.</w:t>
            </w:r>
          </w:p>
        </w:tc>
      </w:tr>
    </w:tbl>
    <w:p w:rsidR="00B46D70" w:rsidRDefault="00B46D70" w:rsidP="00B46D70">
      <w:pPr>
        <w:pStyle w:val="a3"/>
        <w:spacing w:line="299" w:lineRule="atLeast"/>
        <w:rPr>
          <w:color w:val="444444"/>
          <w:sz w:val="18"/>
          <w:szCs w:val="18"/>
        </w:rPr>
      </w:pPr>
      <w:r>
        <w:rPr>
          <w:rFonts w:hint="eastAsia"/>
          <w:color w:val="444444"/>
          <w:sz w:val="18"/>
          <w:szCs w:val="18"/>
        </w:rPr>
        <w:t> </w:t>
      </w:r>
    </w:p>
    <w:p w:rsidR="00B46D70" w:rsidRDefault="00B46D70" w:rsidP="00B46D70">
      <w:pPr>
        <w:pStyle w:val="a3"/>
        <w:spacing w:line="299" w:lineRule="atLeast"/>
        <w:rPr>
          <w:color w:val="444444"/>
          <w:sz w:val="18"/>
          <w:szCs w:val="18"/>
        </w:rPr>
      </w:pPr>
      <w:r>
        <w:rPr>
          <w:rFonts w:hint="eastAsia"/>
          <w:color w:val="444444"/>
          <w:sz w:val="18"/>
          <w:szCs w:val="18"/>
        </w:rPr>
        <w:t>네이버와 구글은 각각 KTM좌표계와 WGS-84 좌표계를 사용하고 있다.</w:t>
      </w:r>
    </w:p>
    <w:p w:rsidR="00B46D70" w:rsidRDefault="00B46D70" w:rsidP="00B46D70">
      <w:pPr>
        <w:pStyle w:val="a3"/>
        <w:spacing w:line="299" w:lineRule="atLeast"/>
        <w:rPr>
          <w:color w:val="444444"/>
          <w:sz w:val="18"/>
          <w:szCs w:val="18"/>
        </w:rPr>
      </w:pPr>
      <w:r>
        <w:rPr>
          <w:rFonts w:hint="eastAsia"/>
          <w:color w:val="444444"/>
          <w:sz w:val="18"/>
          <w:szCs w:val="18"/>
        </w:rPr>
        <w:t>WGS는 현재 범 세계적인 표준 측지 기준으로 사실상 인정 되고 있다.</w:t>
      </w:r>
    </w:p>
    <w:p w:rsidR="00B46D70" w:rsidRDefault="00B46D70" w:rsidP="00B46D70">
      <w:pPr>
        <w:pStyle w:val="a3"/>
        <w:spacing w:line="299" w:lineRule="atLeast"/>
        <w:rPr>
          <w:color w:val="444444"/>
          <w:sz w:val="18"/>
          <w:szCs w:val="18"/>
        </w:rPr>
      </w:pPr>
      <w:r>
        <w:rPr>
          <w:rFonts w:hint="eastAsia"/>
          <w:color w:val="444444"/>
          <w:sz w:val="18"/>
          <w:szCs w:val="18"/>
        </w:rPr>
        <w:t>그리고 구글에서는 WGS-84 좌표계를 사용하고 있어서 그런지 좌표계를 변환하는 함수가 없었고, 아래 그림과 같이 야후와 다음에서는 좌표계를 변환하는 API를 제공하는데 무슨 이유에선지 네이버에는 좌표변환 API가 없다. 야후 API에서 설명하듯이 메쉬업을 원활하게 하기위해 반드시 필요한 기능인데 네이버에서만 제공하지 않는다는 점이 의문스럽고 원망스러울 뿐이다.</w:t>
      </w:r>
    </w:p>
    <w:p w:rsidR="00B46D70" w:rsidRDefault="00B46D70" w:rsidP="00B46D70">
      <w:pPr>
        <w:pStyle w:val="a3"/>
        <w:spacing w:line="299" w:lineRule="atLeast"/>
        <w:rPr>
          <w:color w:val="444444"/>
          <w:sz w:val="18"/>
          <w:szCs w:val="18"/>
        </w:rPr>
      </w:pPr>
      <w:r>
        <w:rPr>
          <w:noProof/>
          <w:color w:val="444444"/>
          <w:sz w:val="18"/>
          <w:szCs w:val="18"/>
        </w:rPr>
        <w:drawing>
          <wp:inline distT="0" distB="0" distL="0" distR="0">
            <wp:extent cx="5727700" cy="1638935"/>
            <wp:effectExtent l="19050" t="0" r="6350" b="0"/>
            <wp:docPr id="225" name="그림 20" descr="http://cfile6.uf.tistory.com/image/175A731E4C6287EAA3B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cfile6.uf.tistory.com/image/175A731E4C6287EAA3B317"/>
                    <pic:cNvPicPr>
                      <a:picLocks noChangeAspect="1" noChangeArrowheads="1"/>
                    </pic:cNvPicPr>
                  </pic:nvPicPr>
                  <pic:blipFill>
                    <a:blip r:embed="rId902"/>
                    <a:srcRect/>
                    <a:stretch>
                      <a:fillRect/>
                    </a:stretch>
                  </pic:blipFill>
                  <pic:spPr bwMode="auto">
                    <a:xfrm>
                      <a:off x="0" y="0"/>
                      <a:ext cx="5727700" cy="1638935"/>
                    </a:xfrm>
                    <a:prstGeom prst="rect">
                      <a:avLst/>
                    </a:prstGeom>
                    <a:noFill/>
                    <a:ln w="9525">
                      <a:noFill/>
                      <a:miter lim="800000"/>
                      <a:headEnd/>
                      <a:tailEnd/>
                    </a:ln>
                  </pic:spPr>
                </pic:pic>
              </a:graphicData>
            </a:graphic>
          </wp:inline>
        </w:drawing>
      </w:r>
    </w:p>
    <w:p w:rsidR="00B46D70" w:rsidRDefault="00B46D70" w:rsidP="00B46D70">
      <w:pPr>
        <w:pStyle w:val="a3"/>
        <w:spacing w:line="299" w:lineRule="atLeast"/>
        <w:rPr>
          <w:color w:val="444444"/>
          <w:sz w:val="18"/>
          <w:szCs w:val="18"/>
        </w:rPr>
      </w:pPr>
      <w:r>
        <w:rPr>
          <w:noProof/>
          <w:color w:val="444444"/>
          <w:sz w:val="18"/>
          <w:szCs w:val="18"/>
        </w:rPr>
        <w:lastRenderedPageBreak/>
        <w:drawing>
          <wp:inline distT="0" distB="0" distL="0" distR="0">
            <wp:extent cx="5727700" cy="3122930"/>
            <wp:effectExtent l="19050" t="0" r="6350" b="0"/>
            <wp:docPr id="224" name="그림 21" descr="http://cfile27.uf.tistory.com/image/205E021D4C6287EA083F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file27.uf.tistory.com/image/205E021D4C6287EA083FA5"/>
                    <pic:cNvPicPr>
                      <a:picLocks noChangeAspect="1" noChangeArrowheads="1"/>
                    </pic:cNvPicPr>
                  </pic:nvPicPr>
                  <pic:blipFill>
                    <a:blip r:embed="rId903"/>
                    <a:srcRect/>
                    <a:stretch>
                      <a:fillRect/>
                    </a:stretch>
                  </pic:blipFill>
                  <pic:spPr bwMode="auto">
                    <a:xfrm>
                      <a:off x="0" y="0"/>
                      <a:ext cx="5727700" cy="3122930"/>
                    </a:xfrm>
                    <a:prstGeom prst="rect">
                      <a:avLst/>
                    </a:prstGeom>
                    <a:noFill/>
                    <a:ln w="9525">
                      <a:noFill/>
                      <a:miter lim="800000"/>
                      <a:headEnd/>
                      <a:tailEnd/>
                    </a:ln>
                  </pic:spPr>
                </pic:pic>
              </a:graphicData>
            </a:graphic>
          </wp:inline>
        </w:drawing>
      </w:r>
    </w:p>
    <w:p w:rsidR="00B46D70" w:rsidRDefault="00B46D70" w:rsidP="00B46D70">
      <w:pPr>
        <w:pStyle w:val="a3"/>
        <w:spacing w:line="299" w:lineRule="atLeast"/>
        <w:rPr>
          <w:color w:val="444444"/>
          <w:sz w:val="18"/>
          <w:szCs w:val="18"/>
        </w:rPr>
      </w:pPr>
      <w:r>
        <w:rPr>
          <w:rFonts w:hint="eastAsia"/>
          <w:color w:val="444444"/>
          <w:sz w:val="18"/>
          <w:szCs w:val="18"/>
        </w:rPr>
        <w:t> </w:t>
      </w:r>
    </w:p>
    <w:p w:rsidR="00B46D70" w:rsidRDefault="00B46D70" w:rsidP="00B46D70">
      <w:pPr>
        <w:pStyle w:val="a3"/>
        <w:spacing w:line="299" w:lineRule="atLeast"/>
        <w:rPr>
          <w:color w:val="444444"/>
          <w:sz w:val="18"/>
          <w:szCs w:val="18"/>
        </w:rPr>
      </w:pPr>
      <w:r>
        <w:rPr>
          <w:rFonts w:hint="eastAsia"/>
          <w:color w:val="444444"/>
          <w:sz w:val="18"/>
          <w:szCs w:val="18"/>
        </w:rPr>
        <w:t>코드를 소개하자면</w:t>
      </w:r>
    </w:p>
    <w:p w:rsidR="00B46D70" w:rsidRDefault="00B46D70" w:rsidP="00B46D70">
      <w:pPr>
        <w:pStyle w:val="a3"/>
        <w:spacing w:line="299" w:lineRule="atLeast"/>
        <w:rPr>
          <w:color w:val="444444"/>
          <w:sz w:val="18"/>
          <w:szCs w:val="18"/>
        </w:rPr>
      </w:pPr>
      <w:r>
        <w:rPr>
          <w:rStyle w:val="a8"/>
          <w:rFonts w:ascii="Courier New" w:hAnsi="Courier New" w:cs="Courier New"/>
          <w:color w:val="7F0055"/>
          <w:sz w:val="18"/>
          <w:szCs w:val="18"/>
        </w:rPr>
        <w:t>private</w:t>
      </w:r>
      <w:r>
        <w:rPr>
          <w:rStyle w:val="apple-converted-space"/>
          <w:rFonts w:ascii="Courier New" w:hAnsi="Courier New" w:cs="Courier New"/>
          <w:color w:val="000000"/>
          <w:sz w:val="18"/>
          <w:szCs w:val="18"/>
        </w:rPr>
        <w:t> </w:t>
      </w:r>
      <w:r>
        <w:rPr>
          <w:rStyle w:val="a8"/>
          <w:rFonts w:ascii="Courier New" w:hAnsi="Courier New" w:cs="Courier New"/>
          <w:color w:val="7F0055"/>
          <w:sz w:val="18"/>
          <w:szCs w:val="18"/>
        </w:rPr>
        <w:t>void</w:t>
      </w:r>
      <w:r>
        <w:rPr>
          <w:rStyle w:val="apple-converted-space"/>
          <w:rFonts w:ascii="Courier New" w:hAnsi="Courier New" w:cs="Courier New"/>
          <w:color w:val="000000"/>
          <w:sz w:val="18"/>
          <w:szCs w:val="18"/>
        </w:rPr>
        <w:t> </w:t>
      </w:r>
      <w:r>
        <w:rPr>
          <w:rFonts w:ascii="Courier New" w:hAnsi="Courier New" w:cs="Courier New"/>
          <w:color w:val="000000"/>
          <w:sz w:val="18"/>
          <w:szCs w:val="18"/>
        </w:rPr>
        <w:t>getPoint(String x, String y) {</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t>        </w:t>
      </w:r>
      <w:r>
        <w:rPr>
          <w:rStyle w:val="a8"/>
          <w:rFonts w:ascii="Courier New" w:hAnsi="Courier New" w:cs="Courier New"/>
          <w:color w:val="7F0055"/>
          <w:sz w:val="18"/>
          <w:szCs w:val="18"/>
        </w:rPr>
        <w:t>try</w:t>
      </w:r>
      <w:r>
        <w:rPr>
          <w:rStyle w:val="apple-converted-space"/>
          <w:rFonts w:ascii="Courier New" w:hAnsi="Courier New" w:cs="Courier New"/>
          <w:color w:val="000000"/>
          <w:sz w:val="18"/>
          <w:szCs w:val="18"/>
        </w:rPr>
        <w:t> </w:t>
      </w:r>
      <w:r>
        <w:rPr>
          <w:rFonts w:ascii="Courier New" w:hAnsi="Courier New" w:cs="Courier New"/>
          <w:color w:val="000000"/>
          <w:sz w:val="18"/>
          <w:szCs w:val="18"/>
        </w:rPr>
        <w:t>{</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t>            URL text =</w:t>
      </w:r>
      <w:r>
        <w:rPr>
          <w:rStyle w:val="apple-converted-space"/>
          <w:rFonts w:ascii="Courier New" w:hAnsi="Courier New" w:cs="Courier New"/>
          <w:color w:val="000000"/>
          <w:sz w:val="18"/>
          <w:szCs w:val="18"/>
        </w:rPr>
        <w:t> </w:t>
      </w:r>
      <w:r>
        <w:rPr>
          <w:rStyle w:val="a8"/>
          <w:rFonts w:ascii="Courier New" w:hAnsi="Courier New" w:cs="Courier New"/>
          <w:color w:val="7F0055"/>
          <w:sz w:val="18"/>
          <w:szCs w:val="18"/>
        </w:rPr>
        <w:t>new</w:t>
      </w:r>
      <w:r>
        <w:rPr>
          <w:rStyle w:val="apple-converted-space"/>
          <w:rFonts w:ascii="Courier New" w:hAnsi="Courier New" w:cs="Courier New"/>
          <w:color w:val="000000"/>
          <w:sz w:val="18"/>
          <w:szCs w:val="18"/>
        </w:rPr>
        <w:t> </w:t>
      </w:r>
      <w:r>
        <w:rPr>
          <w:rFonts w:ascii="Courier New" w:hAnsi="Courier New" w:cs="Courier New"/>
          <w:color w:val="000000"/>
          <w:sz w:val="18"/>
          <w:szCs w:val="18"/>
        </w:rPr>
        <w:t>URL(</w:t>
      </w:r>
      <w:r>
        <w:rPr>
          <w:rFonts w:ascii="Courier New" w:hAnsi="Courier New" w:cs="Courier New"/>
          <w:color w:val="2A00FF"/>
          <w:sz w:val="18"/>
          <w:szCs w:val="18"/>
        </w:rPr>
        <w:t>"http://apis.daum.net/maps/transcoord?apikey="</w:t>
      </w:r>
      <w:r>
        <w:rPr>
          <w:rStyle w:val="apple-converted-space"/>
          <w:rFonts w:ascii="Courier New" w:hAnsi="Courier New" w:cs="Courier New"/>
          <w:color w:val="000000"/>
          <w:sz w:val="18"/>
          <w:szCs w:val="18"/>
        </w:rPr>
        <w:t> </w:t>
      </w:r>
      <w:r>
        <w:rPr>
          <w:rFonts w:ascii="Courier New" w:hAnsi="Courier New" w:cs="Courier New"/>
          <w:color w:val="000000"/>
          <w:sz w:val="18"/>
          <w:szCs w:val="18"/>
        </w:rPr>
        <w:t>+</w:t>
      </w:r>
      <w:r>
        <w:rPr>
          <w:rStyle w:val="apple-converted-space"/>
          <w:rFonts w:ascii="Courier New" w:hAnsi="Courier New" w:cs="Courier New"/>
          <w:color w:val="000000"/>
          <w:sz w:val="18"/>
          <w:szCs w:val="18"/>
        </w:rPr>
        <w:t> </w:t>
      </w:r>
      <w:r>
        <w:rPr>
          <w:rStyle w:val="a9"/>
          <w:rFonts w:ascii="Courier New" w:hAnsi="Courier New" w:cs="Courier New"/>
          <w:color w:val="0000C0"/>
          <w:sz w:val="18"/>
          <w:szCs w:val="18"/>
        </w:rPr>
        <w:t>DAUM_KEY</w:t>
      </w:r>
      <w:r>
        <w:rPr>
          <w:rStyle w:val="apple-converted-space"/>
          <w:rFonts w:ascii="Courier New" w:hAnsi="Courier New" w:cs="Courier New"/>
          <w:color w:val="000000"/>
          <w:sz w:val="18"/>
          <w:szCs w:val="18"/>
        </w:rPr>
        <w:t> </w:t>
      </w:r>
      <w:r>
        <w:rPr>
          <w:rFonts w:ascii="Courier New" w:hAnsi="Courier New" w:cs="Courier New"/>
          <w:color w:val="000000"/>
          <w:sz w:val="18"/>
          <w:szCs w:val="18"/>
        </w:rPr>
        <w:t>+</w:t>
      </w:r>
      <w:r>
        <w:rPr>
          <w:rStyle w:val="apple-converted-space"/>
          <w:rFonts w:ascii="Courier New" w:hAnsi="Courier New" w:cs="Courier New"/>
          <w:color w:val="000000"/>
          <w:sz w:val="18"/>
          <w:szCs w:val="18"/>
        </w:rPr>
        <w:t> </w:t>
      </w:r>
      <w:r>
        <w:rPr>
          <w:rFonts w:ascii="Courier New" w:hAnsi="Courier New" w:cs="Courier New"/>
          <w:color w:val="2A00FF"/>
          <w:sz w:val="18"/>
          <w:szCs w:val="18"/>
        </w:rPr>
        <w:t>"&amp;x="</w:t>
      </w:r>
      <w:r>
        <w:rPr>
          <w:rStyle w:val="apple-converted-space"/>
          <w:rFonts w:ascii="Courier New" w:hAnsi="Courier New" w:cs="Courier New"/>
          <w:color w:val="000000"/>
          <w:sz w:val="18"/>
          <w:szCs w:val="18"/>
        </w:rPr>
        <w:t> </w:t>
      </w:r>
      <w:r>
        <w:rPr>
          <w:rFonts w:ascii="Courier New" w:hAnsi="Courier New" w:cs="Courier New"/>
          <w:color w:val="000000"/>
          <w:sz w:val="18"/>
          <w:szCs w:val="18"/>
        </w:rPr>
        <w:t>+ x +</w:t>
      </w:r>
      <w:r>
        <w:rPr>
          <w:rStyle w:val="apple-converted-space"/>
          <w:rFonts w:ascii="Courier New" w:hAnsi="Courier New" w:cs="Courier New"/>
          <w:color w:val="000000"/>
          <w:sz w:val="18"/>
          <w:szCs w:val="18"/>
        </w:rPr>
        <w:t> </w:t>
      </w:r>
      <w:r>
        <w:rPr>
          <w:rFonts w:ascii="Courier New" w:hAnsi="Courier New" w:cs="Courier New"/>
          <w:color w:val="2A00FF"/>
          <w:sz w:val="18"/>
          <w:szCs w:val="18"/>
        </w:rPr>
        <w:t>"&amp;y="</w:t>
      </w:r>
      <w:r>
        <w:rPr>
          <w:rStyle w:val="apple-converted-space"/>
          <w:rFonts w:ascii="Courier New" w:hAnsi="Courier New" w:cs="Courier New"/>
          <w:color w:val="000000"/>
          <w:sz w:val="18"/>
          <w:szCs w:val="18"/>
        </w:rPr>
        <w:t> </w:t>
      </w:r>
      <w:r>
        <w:rPr>
          <w:rFonts w:ascii="Courier New" w:hAnsi="Courier New" w:cs="Courier New"/>
          <w:color w:val="000000"/>
          <w:sz w:val="18"/>
          <w:szCs w:val="18"/>
        </w:rPr>
        <w:t>+ y +</w:t>
      </w:r>
      <w:r>
        <w:rPr>
          <w:rStyle w:val="apple-converted-space"/>
          <w:rFonts w:ascii="Courier New" w:hAnsi="Courier New" w:cs="Courier New"/>
          <w:color w:val="000000"/>
          <w:sz w:val="18"/>
          <w:szCs w:val="18"/>
        </w:rPr>
        <w:t> </w:t>
      </w:r>
      <w:r>
        <w:rPr>
          <w:rFonts w:ascii="Courier New" w:hAnsi="Courier New" w:cs="Courier New"/>
          <w:color w:val="2A00FF"/>
          <w:sz w:val="18"/>
          <w:szCs w:val="18"/>
        </w:rPr>
        <w:t>"&amp;fromCoord=KTM&amp;toCoord=WGS84&amp;output=xml"</w:t>
      </w:r>
      <w:r>
        <w:rPr>
          <w:rFonts w:ascii="Courier New" w:hAnsi="Courier New" w:cs="Courier New"/>
          <w:color w:val="000000"/>
          <w:sz w:val="18"/>
          <w:szCs w:val="18"/>
        </w:rPr>
        <w:t>);</w:t>
      </w:r>
    </w:p>
    <w:p w:rsidR="00B46D70" w:rsidRDefault="00B46D70" w:rsidP="00B46D70">
      <w:pPr>
        <w:pStyle w:val="a3"/>
        <w:spacing w:line="299" w:lineRule="atLeast"/>
        <w:rPr>
          <w:color w:val="444444"/>
          <w:sz w:val="18"/>
          <w:szCs w:val="18"/>
        </w:rPr>
      </w:pPr>
      <w:r>
        <w:rPr>
          <w:rFonts w:hint="eastAsia"/>
          <w:color w:val="444444"/>
          <w:sz w:val="18"/>
          <w:szCs w:val="18"/>
        </w:rPr>
        <w:t>              </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t>     XmlPullParserFactory parserCreator = XmlPullParserFactory.</w:t>
      </w:r>
      <w:r>
        <w:rPr>
          <w:rStyle w:val="a9"/>
          <w:rFonts w:ascii="Courier New" w:hAnsi="Courier New" w:cs="Courier New"/>
          <w:color w:val="000000"/>
          <w:sz w:val="18"/>
          <w:szCs w:val="18"/>
        </w:rPr>
        <w:t>newInstance</w:t>
      </w:r>
      <w:r>
        <w:rPr>
          <w:rFonts w:ascii="Courier New" w:hAnsi="Courier New" w:cs="Courier New"/>
          <w:color w:val="000000"/>
          <w:sz w:val="18"/>
          <w:szCs w:val="18"/>
        </w:rPr>
        <w:t>();</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t>     XmlPullParser parser = parserCreator.newPullParser();</w:t>
      </w:r>
    </w:p>
    <w:p w:rsidR="00B46D70" w:rsidRDefault="00B46D70" w:rsidP="00B46D70">
      <w:pPr>
        <w:pStyle w:val="a3"/>
        <w:spacing w:line="299" w:lineRule="atLeast"/>
        <w:rPr>
          <w:color w:val="444444"/>
          <w:sz w:val="18"/>
          <w:szCs w:val="18"/>
        </w:rPr>
      </w:pPr>
      <w:r>
        <w:rPr>
          <w:rFonts w:hint="eastAsia"/>
          <w:color w:val="444444"/>
          <w:sz w:val="18"/>
          <w:szCs w:val="18"/>
        </w:rPr>
        <w:t>      </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t>    </w:t>
      </w:r>
      <w:r>
        <w:rPr>
          <w:rStyle w:val="apple-converted-space"/>
          <w:rFonts w:ascii="Courier New" w:hAnsi="Courier New" w:cs="Courier New"/>
          <w:color w:val="000000"/>
          <w:sz w:val="18"/>
          <w:szCs w:val="18"/>
        </w:rPr>
        <w:t> </w:t>
      </w:r>
      <w:r>
        <w:rPr>
          <w:rStyle w:val="a8"/>
          <w:rFonts w:ascii="Courier New" w:hAnsi="Courier New" w:cs="Courier New"/>
          <w:color w:val="7F0055"/>
          <w:sz w:val="18"/>
          <w:szCs w:val="18"/>
        </w:rPr>
        <w:t>int</w:t>
      </w:r>
      <w:r>
        <w:rPr>
          <w:rStyle w:val="apple-converted-space"/>
          <w:rFonts w:ascii="Courier New" w:hAnsi="Courier New" w:cs="Courier New"/>
          <w:color w:val="000000"/>
          <w:sz w:val="18"/>
          <w:szCs w:val="18"/>
        </w:rPr>
        <w:t> </w:t>
      </w:r>
      <w:r>
        <w:rPr>
          <w:rFonts w:ascii="Courier New" w:hAnsi="Courier New" w:cs="Courier New"/>
          <w:color w:val="000000"/>
          <w:sz w:val="18"/>
          <w:szCs w:val="18"/>
        </w:rPr>
        <w:t>parserEvent = parser.getEventType();</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t>     Log.</w:t>
      </w:r>
      <w:r>
        <w:rPr>
          <w:rStyle w:val="a9"/>
          <w:rFonts w:ascii="Courier New" w:hAnsi="Courier New" w:cs="Courier New"/>
          <w:color w:val="000000"/>
          <w:sz w:val="18"/>
          <w:szCs w:val="18"/>
        </w:rPr>
        <w:t>i</w:t>
      </w:r>
      <w:r>
        <w:rPr>
          <w:rFonts w:ascii="Courier New" w:hAnsi="Courier New" w:cs="Courier New"/>
          <w:color w:val="000000"/>
          <w:sz w:val="18"/>
          <w:szCs w:val="18"/>
        </w:rPr>
        <w:t>(</w:t>
      </w:r>
      <w:r>
        <w:rPr>
          <w:rFonts w:ascii="Courier New" w:hAnsi="Courier New" w:cs="Courier New"/>
          <w:color w:val="2A00FF"/>
          <w:sz w:val="18"/>
          <w:szCs w:val="18"/>
        </w:rPr>
        <w:t>"getPoint"</w:t>
      </w:r>
      <w:r>
        <w:rPr>
          <w:rFonts w:ascii="Courier New" w:hAnsi="Courier New" w:cs="Courier New"/>
          <w:color w:val="000000"/>
          <w:sz w:val="18"/>
          <w:szCs w:val="18"/>
        </w:rPr>
        <w:t>, x);</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t>     Log.</w:t>
      </w:r>
      <w:r>
        <w:rPr>
          <w:rStyle w:val="a9"/>
          <w:rFonts w:ascii="Courier New" w:hAnsi="Courier New" w:cs="Courier New"/>
          <w:color w:val="000000"/>
          <w:sz w:val="18"/>
          <w:szCs w:val="18"/>
        </w:rPr>
        <w:t>i</w:t>
      </w:r>
      <w:r>
        <w:rPr>
          <w:rFonts w:ascii="Courier New" w:hAnsi="Courier New" w:cs="Courier New"/>
          <w:color w:val="000000"/>
          <w:sz w:val="18"/>
          <w:szCs w:val="18"/>
        </w:rPr>
        <w:t>(</w:t>
      </w:r>
      <w:r>
        <w:rPr>
          <w:rFonts w:ascii="Courier New" w:hAnsi="Courier New" w:cs="Courier New"/>
          <w:color w:val="2A00FF"/>
          <w:sz w:val="18"/>
          <w:szCs w:val="18"/>
        </w:rPr>
        <w:t>"getPoint"</w:t>
      </w:r>
      <w:r>
        <w:rPr>
          <w:rFonts w:ascii="Courier New" w:hAnsi="Courier New" w:cs="Courier New"/>
          <w:color w:val="000000"/>
          <w:sz w:val="18"/>
          <w:szCs w:val="18"/>
        </w:rPr>
        <w:t>, y);</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t>     parser.setInput(text.openStream(),</w:t>
      </w:r>
      <w:r>
        <w:rPr>
          <w:rStyle w:val="apple-converted-space"/>
          <w:rFonts w:ascii="Courier New" w:hAnsi="Courier New" w:cs="Courier New"/>
          <w:color w:val="000000"/>
          <w:sz w:val="18"/>
          <w:szCs w:val="18"/>
        </w:rPr>
        <w:t> </w:t>
      </w:r>
      <w:r>
        <w:rPr>
          <w:rStyle w:val="a8"/>
          <w:rFonts w:ascii="Courier New" w:hAnsi="Courier New" w:cs="Courier New"/>
          <w:color w:val="7F0055"/>
          <w:sz w:val="18"/>
          <w:szCs w:val="18"/>
        </w:rPr>
        <w:t>null</w:t>
      </w:r>
      <w:r>
        <w:rPr>
          <w:rFonts w:ascii="Courier New" w:hAnsi="Courier New" w:cs="Courier New"/>
          <w:color w:val="000000"/>
          <w:sz w:val="18"/>
          <w:szCs w:val="18"/>
        </w:rPr>
        <w:t>);</w:t>
      </w:r>
    </w:p>
    <w:p w:rsidR="00B46D70" w:rsidRDefault="00B46D70" w:rsidP="00B46D70">
      <w:pPr>
        <w:pStyle w:val="a3"/>
        <w:spacing w:line="299" w:lineRule="atLeast"/>
        <w:rPr>
          <w:color w:val="444444"/>
          <w:sz w:val="18"/>
          <w:szCs w:val="18"/>
        </w:rPr>
      </w:pPr>
      <w:r>
        <w:rPr>
          <w:rFonts w:hint="eastAsia"/>
          <w:color w:val="444444"/>
          <w:sz w:val="18"/>
          <w:szCs w:val="18"/>
        </w:rPr>
        <w:t>          </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lastRenderedPageBreak/>
        <w:t>    </w:t>
      </w:r>
      <w:r>
        <w:rPr>
          <w:rStyle w:val="apple-converted-space"/>
          <w:rFonts w:ascii="Courier New" w:hAnsi="Courier New" w:cs="Courier New"/>
          <w:color w:val="000000"/>
          <w:sz w:val="18"/>
          <w:szCs w:val="18"/>
        </w:rPr>
        <w:t> </w:t>
      </w:r>
      <w:r>
        <w:rPr>
          <w:rStyle w:val="a8"/>
          <w:rFonts w:ascii="Courier New" w:hAnsi="Courier New" w:cs="Courier New"/>
          <w:color w:val="7F0055"/>
          <w:sz w:val="18"/>
          <w:szCs w:val="18"/>
        </w:rPr>
        <w:t>while</w:t>
      </w:r>
      <w:r>
        <w:rPr>
          <w:rStyle w:val="apple-converted-space"/>
          <w:rFonts w:ascii="Courier New" w:hAnsi="Courier New" w:cs="Courier New"/>
          <w:color w:val="000000"/>
          <w:sz w:val="18"/>
          <w:szCs w:val="18"/>
        </w:rPr>
        <w:t> </w:t>
      </w:r>
      <w:r>
        <w:rPr>
          <w:rFonts w:ascii="Courier New" w:hAnsi="Courier New" w:cs="Courier New"/>
          <w:color w:val="000000"/>
          <w:sz w:val="18"/>
          <w:szCs w:val="18"/>
        </w:rPr>
        <w:t>(parserEvent != XmlPullParser.</w:t>
      </w:r>
      <w:r>
        <w:rPr>
          <w:rStyle w:val="a9"/>
          <w:rFonts w:ascii="Courier New" w:hAnsi="Courier New" w:cs="Courier New"/>
          <w:color w:val="0000C0"/>
          <w:sz w:val="18"/>
          <w:szCs w:val="18"/>
        </w:rPr>
        <w:t>END_DOCUMENT</w:t>
      </w:r>
      <w:r>
        <w:rPr>
          <w:rFonts w:ascii="Courier New" w:hAnsi="Courier New" w:cs="Courier New"/>
          <w:color w:val="000000"/>
          <w:sz w:val="18"/>
          <w:szCs w:val="18"/>
        </w:rPr>
        <w:t>) {</w:t>
      </w:r>
    </w:p>
    <w:p w:rsidR="00B46D70" w:rsidRDefault="00B46D70" w:rsidP="00B46D70">
      <w:pPr>
        <w:pStyle w:val="a3"/>
        <w:spacing w:line="299" w:lineRule="atLeast"/>
        <w:rPr>
          <w:color w:val="444444"/>
          <w:sz w:val="18"/>
          <w:szCs w:val="18"/>
        </w:rPr>
      </w:pPr>
      <w:r>
        <w:rPr>
          <w:rStyle w:val="a8"/>
          <w:rFonts w:ascii="Courier New" w:hAnsi="Courier New" w:cs="Courier New"/>
          <w:color w:val="7F0055"/>
          <w:sz w:val="18"/>
          <w:szCs w:val="18"/>
        </w:rPr>
        <w:t>switch</w:t>
      </w:r>
      <w:r>
        <w:rPr>
          <w:rFonts w:ascii="Courier New" w:hAnsi="Courier New" w:cs="Courier New"/>
          <w:color w:val="000000"/>
          <w:sz w:val="18"/>
          <w:szCs w:val="18"/>
        </w:rPr>
        <w:t>(parserEvent) {</w:t>
      </w:r>
    </w:p>
    <w:p w:rsidR="00B46D70" w:rsidRDefault="00B46D70" w:rsidP="00B46D70">
      <w:pPr>
        <w:pStyle w:val="a3"/>
        <w:spacing w:line="299" w:lineRule="atLeast"/>
        <w:rPr>
          <w:color w:val="444444"/>
          <w:sz w:val="18"/>
          <w:szCs w:val="18"/>
        </w:rPr>
      </w:pPr>
      <w:r>
        <w:rPr>
          <w:rStyle w:val="a8"/>
          <w:rFonts w:ascii="Courier New" w:hAnsi="Courier New" w:cs="Courier New"/>
          <w:color w:val="7F0055"/>
          <w:sz w:val="18"/>
          <w:szCs w:val="18"/>
        </w:rPr>
        <w:t>case</w:t>
      </w:r>
      <w:r>
        <w:rPr>
          <w:rStyle w:val="apple-converted-space"/>
          <w:rFonts w:ascii="Courier New" w:hAnsi="Courier New" w:cs="Courier New"/>
          <w:color w:val="000000"/>
          <w:sz w:val="18"/>
          <w:szCs w:val="18"/>
        </w:rPr>
        <w:t> </w:t>
      </w:r>
      <w:r>
        <w:rPr>
          <w:rFonts w:ascii="Courier New" w:hAnsi="Courier New" w:cs="Courier New"/>
          <w:color w:val="000000"/>
          <w:sz w:val="18"/>
          <w:szCs w:val="18"/>
        </w:rPr>
        <w:t>XmlPullParser.</w:t>
      </w:r>
      <w:r>
        <w:rPr>
          <w:rStyle w:val="a9"/>
          <w:rFonts w:ascii="Courier New" w:hAnsi="Courier New" w:cs="Courier New"/>
          <w:color w:val="0000C0"/>
          <w:sz w:val="18"/>
          <w:szCs w:val="18"/>
        </w:rPr>
        <w:t>START_TAG</w:t>
      </w:r>
      <w:r>
        <w:rPr>
          <w:rFonts w:ascii="Courier New" w:hAnsi="Courier New" w:cs="Courier New"/>
          <w:color w:val="000000"/>
          <w:sz w:val="18"/>
          <w:szCs w:val="18"/>
        </w:rPr>
        <w:t>:</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t>String tag = parser.getName();</w:t>
      </w:r>
    </w:p>
    <w:p w:rsidR="00B46D70" w:rsidRDefault="00B46D70" w:rsidP="00B46D70">
      <w:pPr>
        <w:pStyle w:val="a3"/>
        <w:spacing w:line="299" w:lineRule="atLeast"/>
        <w:rPr>
          <w:color w:val="444444"/>
          <w:sz w:val="18"/>
          <w:szCs w:val="18"/>
        </w:rPr>
      </w:pPr>
      <w:r>
        <w:rPr>
          <w:rFonts w:hint="eastAsia"/>
          <w:color w:val="444444"/>
          <w:sz w:val="18"/>
          <w:szCs w:val="18"/>
        </w:rPr>
        <w:t> </w:t>
      </w:r>
    </w:p>
    <w:p w:rsidR="00B46D70" w:rsidRDefault="00B46D70" w:rsidP="00B46D70">
      <w:pPr>
        <w:pStyle w:val="a3"/>
        <w:spacing w:line="299" w:lineRule="atLeast"/>
        <w:rPr>
          <w:color w:val="444444"/>
          <w:sz w:val="18"/>
          <w:szCs w:val="18"/>
        </w:rPr>
      </w:pPr>
      <w:r>
        <w:rPr>
          <w:rStyle w:val="a8"/>
          <w:rFonts w:ascii="Courier New" w:hAnsi="Courier New" w:cs="Courier New"/>
          <w:color w:val="7F0055"/>
          <w:sz w:val="18"/>
          <w:szCs w:val="18"/>
        </w:rPr>
        <w:t>if</w:t>
      </w:r>
      <w:r>
        <w:rPr>
          <w:rStyle w:val="apple-converted-space"/>
          <w:rFonts w:ascii="Courier New" w:hAnsi="Courier New" w:cs="Courier New"/>
          <w:color w:val="000000"/>
          <w:sz w:val="18"/>
          <w:szCs w:val="18"/>
        </w:rPr>
        <w:t> </w:t>
      </w:r>
      <w:r>
        <w:rPr>
          <w:rFonts w:ascii="Courier New" w:hAnsi="Courier New" w:cs="Courier New"/>
          <w:color w:val="000000"/>
          <w:sz w:val="18"/>
          <w:szCs w:val="18"/>
        </w:rPr>
        <w:t>(tag.compareTo(</w:t>
      </w:r>
      <w:r>
        <w:rPr>
          <w:rFonts w:ascii="Courier New" w:hAnsi="Courier New" w:cs="Courier New"/>
          <w:color w:val="2A00FF"/>
          <w:sz w:val="18"/>
          <w:szCs w:val="18"/>
        </w:rPr>
        <w:t>"result"</w:t>
      </w:r>
      <w:r>
        <w:rPr>
          <w:rFonts w:ascii="Courier New" w:hAnsi="Courier New" w:cs="Courier New"/>
          <w:color w:val="000000"/>
          <w:sz w:val="18"/>
          <w:szCs w:val="18"/>
        </w:rPr>
        <w:t>) == 0) {</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t>x = parser.</w:t>
      </w:r>
      <w:r>
        <w:rPr>
          <w:rFonts w:ascii="Courier New" w:hAnsi="Courier New" w:cs="Courier New"/>
          <w:color w:val="000000"/>
          <w:sz w:val="18"/>
          <w:szCs w:val="18"/>
          <w:shd w:val="clear" w:color="auto" w:fill="C0C0C0"/>
        </w:rPr>
        <w:t>getAttributeValue</w:t>
      </w:r>
      <w:r>
        <w:rPr>
          <w:rFonts w:ascii="Courier New" w:hAnsi="Courier New" w:cs="Courier New"/>
          <w:color w:val="000000"/>
          <w:sz w:val="18"/>
          <w:szCs w:val="18"/>
        </w:rPr>
        <w:t>(</w:t>
      </w:r>
      <w:r>
        <w:rPr>
          <w:rStyle w:val="a8"/>
          <w:rFonts w:ascii="Courier New" w:hAnsi="Courier New" w:cs="Courier New"/>
          <w:color w:val="7F0055"/>
          <w:sz w:val="18"/>
          <w:szCs w:val="18"/>
        </w:rPr>
        <w:t>null</w:t>
      </w:r>
      <w:r>
        <w:rPr>
          <w:rFonts w:ascii="Courier New" w:hAnsi="Courier New" w:cs="Courier New"/>
          <w:color w:val="000000"/>
          <w:sz w:val="18"/>
          <w:szCs w:val="18"/>
        </w:rPr>
        <w:t>,</w:t>
      </w:r>
      <w:r>
        <w:rPr>
          <w:rStyle w:val="apple-converted-space"/>
          <w:rFonts w:ascii="Courier New" w:hAnsi="Courier New" w:cs="Courier New"/>
          <w:color w:val="000000"/>
          <w:sz w:val="18"/>
          <w:szCs w:val="18"/>
        </w:rPr>
        <w:t> </w:t>
      </w:r>
      <w:r>
        <w:rPr>
          <w:rFonts w:ascii="Courier New" w:hAnsi="Courier New" w:cs="Courier New"/>
          <w:color w:val="2A00FF"/>
          <w:sz w:val="18"/>
          <w:szCs w:val="18"/>
        </w:rPr>
        <w:t>"x"</w:t>
      </w:r>
      <w:r>
        <w:rPr>
          <w:rFonts w:ascii="Courier New" w:hAnsi="Courier New" w:cs="Courier New"/>
          <w:color w:val="000000"/>
          <w:sz w:val="18"/>
          <w:szCs w:val="18"/>
        </w:rPr>
        <w:t>);</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t>y = parser.</w:t>
      </w:r>
      <w:r>
        <w:rPr>
          <w:rFonts w:ascii="Courier New" w:hAnsi="Courier New" w:cs="Courier New"/>
          <w:color w:val="000000"/>
          <w:sz w:val="18"/>
          <w:szCs w:val="18"/>
          <w:shd w:val="clear" w:color="auto" w:fill="C0C0C0"/>
        </w:rPr>
        <w:t>getAttributeValue</w:t>
      </w:r>
      <w:r>
        <w:rPr>
          <w:rFonts w:ascii="Courier New" w:hAnsi="Courier New" w:cs="Courier New"/>
          <w:color w:val="000000"/>
          <w:sz w:val="18"/>
          <w:szCs w:val="18"/>
        </w:rPr>
        <w:t>(</w:t>
      </w:r>
      <w:r>
        <w:rPr>
          <w:rStyle w:val="a8"/>
          <w:rFonts w:ascii="Courier New" w:hAnsi="Courier New" w:cs="Courier New"/>
          <w:color w:val="7F0055"/>
          <w:sz w:val="18"/>
          <w:szCs w:val="18"/>
        </w:rPr>
        <w:t>null</w:t>
      </w:r>
      <w:r>
        <w:rPr>
          <w:rFonts w:ascii="Courier New" w:hAnsi="Courier New" w:cs="Courier New"/>
          <w:color w:val="000000"/>
          <w:sz w:val="18"/>
          <w:szCs w:val="18"/>
        </w:rPr>
        <w:t>,</w:t>
      </w:r>
      <w:r>
        <w:rPr>
          <w:rStyle w:val="apple-converted-space"/>
          <w:rFonts w:ascii="Courier New" w:hAnsi="Courier New" w:cs="Courier New"/>
          <w:color w:val="000000"/>
          <w:sz w:val="18"/>
          <w:szCs w:val="18"/>
        </w:rPr>
        <w:t> </w:t>
      </w:r>
      <w:r>
        <w:rPr>
          <w:rFonts w:ascii="Courier New" w:hAnsi="Courier New" w:cs="Courier New"/>
          <w:color w:val="2A00FF"/>
          <w:sz w:val="18"/>
          <w:szCs w:val="18"/>
        </w:rPr>
        <w:t>"y"</w:t>
      </w:r>
      <w:r>
        <w:rPr>
          <w:rFonts w:ascii="Courier New" w:hAnsi="Courier New" w:cs="Courier New"/>
          <w:color w:val="000000"/>
          <w:sz w:val="18"/>
          <w:szCs w:val="18"/>
        </w:rPr>
        <w:t>);</w:t>
      </w:r>
    </w:p>
    <w:p w:rsidR="00B46D70" w:rsidRDefault="00B46D70" w:rsidP="00B46D70">
      <w:pPr>
        <w:pStyle w:val="a3"/>
        <w:spacing w:line="299" w:lineRule="atLeast"/>
        <w:rPr>
          <w:color w:val="444444"/>
          <w:sz w:val="18"/>
          <w:szCs w:val="18"/>
        </w:rPr>
      </w:pPr>
      <w:r>
        <w:rPr>
          <w:rFonts w:hint="eastAsia"/>
          <w:color w:val="444444"/>
          <w:sz w:val="18"/>
          <w:szCs w:val="18"/>
        </w:rPr>
        <w:t> </w:t>
      </w:r>
    </w:p>
    <w:p w:rsidR="00B46D70" w:rsidRDefault="00B46D70" w:rsidP="00B46D70">
      <w:pPr>
        <w:pStyle w:val="a3"/>
        <w:spacing w:line="299" w:lineRule="atLeast"/>
        <w:rPr>
          <w:color w:val="444444"/>
          <w:sz w:val="18"/>
          <w:szCs w:val="18"/>
        </w:rPr>
      </w:pPr>
      <w:r>
        <w:rPr>
          <w:rStyle w:val="a8"/>
          <w:rFonts w:ascii="Courier New" w:hAnsi="Courier New" w:cs="Courier New"/>
          <w:color w:val="7F0055"/>
          <w:sz w:val="18"/>
          <w:szCs w:val="18"/>
        </w:rPr>
        <w:t>double</w:t>
      </w:r>
      <w:r>
        <w:rPr>
          <w:rStyle w:val="apple-converted-space"/>
          <w:rFonts w:ascii="Courier New" w:hAnsi="Courier New" w:cs="Courier New"/>
          <w:color w:val="000000"/>
          <w:sz w:val="18"/>
          <w:szCs w:val="18"/>
        </w:rPr>
        <w:t> </w:t>
      </w:r>
      <w:r>
        <w:rPr>
          <w:rFonts w:ascii="Courier New" w:hAnsi="Courier New" w:cs="Courier New"/>
          <w:color w:val="000000"/>
          <w:sz w:val="18"/>
          <w:szCs w:val="18"/>
        </w:rPr>
        <w:t>dx = Double.</w:t>
      </w:r>
      <w:r>
        <w:rPr>
          <w:rStyle w:val="a9"/>
          <w:rFonts w:ascii="Courier New" w:hAnsi="Courier New" w:cs="Courier New"/>
          <w:color w:val="000000"/>
          <w:sz w:val="18"/>
          <w:szCs w:val="18"/>
        </w:rPr>
        <w:t>parseDouble</w:t>
      </w:r>
      <w:r>
        <w:rPr>
          <w:rFonts w:ascii="Courier New" w:hAnsi="Courier New" w:cs="Courier New"/>
          <w:color w:val="000000"/>
          <w:sz w:val="18"/>
          <w:szCs w:val="18"/>
        </w:rPr>
        <w:t>(x);</w:t>
      </w:r>
    </w:p>
    <w:p w:rsidR="00B46D70" w:rsidRDefault="00B46D70" w:rsidP="00B46D70">
      <w:pPr>
        <w:pStyle w:val="a3"/>
        <w:spacing w:line="299" w:lineRule="atLeast"/>
        <w:rPr>
          <w:color w:val="444444"/>
          <w:sz w:val="18"/>
          <w:szCs w:val="18"/>
        </w:rPr>
      </w:pPr>
      <w:r>
        <w:rPr>
          <w:rStyle w:val="a8"/>
          <w:rFonts w:ascii="Courier New" w:hAnsi="Courier New" w:cs="Courier New"/>
          <w:color w:val="7F0055"/>
          <w:sz w:val="18"/>
          <w:szCs w:val="18"/>
        </w:rPr>
        <w:t>double</w:t>
      </w:r>
      <w:r>
        <w:rPr>
          <w:rStyle w:val="apple-converted-space"/>
          <w:rFonts w:ascii="Courier New" w:hAnsi="Courier New" w:cs="Courier New"/>
          <w:color w:val="000000"/>
          <w:sz w:val="18"/>
          <w:szCs w:val="18"/>
        </w:rPr>
        <w:t> </w:t>
      </w:r>
      <w:r>
        <w:rPr>
          <w:rFonts w:ascii="Courier New" w:hAnsi="Courier New" w:cs="Courier New"/>
          <w:color w:val="000000"/>
          <w:sz w:val="18"/>
          <w:szCs w:val="18"/>
        </w:rPr>
        <w:t>dy = Double.</w:t>
      </w:r>
      <w:r>
        <w:rPr>
          <w:rStyle w:val="a9"/>
          <w:rFonts w:ascii="Courier New" w:hAnsi="Courier New" w:cs="Courier New"/>
          <w:color w:val="000000"/>
          <w:sz w:val="18"/>
          <w:szCs w:val="18"/>
        </w:rPr>
        <w:t>parseDouble</w:t>
      </w:r>
      <w:r>
        <w:rPr>
          <w:rFonts w:ascii="Courier New" w:hAnsi="Courier New" w:cs="Courier New"/>
          <w:color w:val="000000"/>
          <w:sz w:val="18"/>
          <w:szCs w:val="18"/>
        </w:rPr>
        <w:t>(y);</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t>x = String.</w:t>
      </w:r>
      <w:r>
        <w:rPr>
          <w:rStyle w:val="a9"/>
          <w:rFonts w:ascii="Courier New" w:hAnsi="Courier New" w:cs="Courier New"/>
          <w:color w:val="000000"/>
          <w:sz w:val="18"/>
          <w:szCs w:val="18"/>
        </w:rPr>
        <w:t>valueOf</w:t>
      </w:r>
      <w:r>
        <w:rPr>
          <w:rFonts w:ascii="Courier New" w:hAnsi="Courier New" w:cs="Courier New"/>
          <w:color w:val="000000"/>
          <w:sz w:val="18"/>
          <w:szCs w:val="18"/>
        </w:rPr>
        <w:t>(Math.</w:t>
      </w:r>
      <w:r>
        <w:rPr>
          <w:rStyle w:val="a9"/>
          <w:rFonts w:ascii="Courier New" w:hAnsi="Courier New" w:cs="Courier New"/>
          <w:color w:val="000000"/>
          <w:sz w:val="18"/>
          <w:szCs w:val="18"/>
        </w:rPr>
        <w:t>round</w:t>
      </w:r>
      <w:r>
        <w:rPr>
          <w:rFonts w:ascii="Courier New" w:hAnsi="Courier New" w:cs="Courier New"/>
          <w:color w:val="000000"/>
          <w:sz w:val="18"/>
          <w:szCs w:val="18"/>
        </w:rPr>
        <w:t>(dx*1000000));</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t>y = String.</w:t>
      </w:r>
      <w:r>
        <w:rPr>
          <w:rStyle w:val="a9"/>
          <w:rFonts w:ascii="Courier New" w:hAnsi="Courier New" w:cs="Courier New"/>
          <w:color w:val="000000"/>
          <w:sz w:val="18"/>
          <w:szCs w:val="18"/>
        </w:rPr>
        <w:t>valueOf</w:t>
      </w:r>
      <w:r>
        <w:rPr>
          <w:rFonts w:ascii="Courier New" w:hAnsi="Courier New" w:cs="Courier New"/>
          <w:color w:val="000000"/>
          <w:sz w:val="18"/>
          <w:szCs w:val="18"/>
        </w:rPr>
        <w:t>(Math.</w:t>
      </w:r>
      <w:r>
        <w:rPr>
          <w:rStyle w:val="a9"/>
          <w:rFonts w:ascii="Courier New" w:hAnsi="Courier New" w:cs="Courier New"/>
          <w:color w:val="000000"/>
          <w:sz w:val="18"/>
          <w:szCs w:val="18"/>
        </w:rPr>
        <w:t>round</w:t>
      </w:r>
      <w:r>
        <w:rPr>
          <w:rFonts w:ascii="Courier New" w:hAnsi="Courier New" w:cs="Courier New"/>
          <w:color w:val="000000"/>
          <w:sz w:val="18"/>
          <w:szCs w:val="18"/>
        </w:rPr>
        <w:t>(dy*1000000));</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t>Log.</w:t>
      </w:r>
      <w:r>
        <w:rPr>
          <w:rStyle w:val="a9"/>
          <w:rFonts w:ascii="Courier New" w:hAnsi="Courier New" w:cs="Courier New"/>
          <w:color w:val="000000"/>
          <w:sz w:val="18"/>
          <w:szCs w:val="18"/>
        </w:rPr>
        <w:t>i</w:t>
      </w:r>
      <w:r>
        <w:rPr>
          <w:rFonts w:ascii="Courier New" w:hAnsi="Courier New" w:cs="Courier New"/>
          <w:color w:val="000000"/>
          <w:sz w:val="18"/>
          <w:szCs w:val="18"/>
        </w:rPr>
        <w:t>(</w:t>
      </w:r>
      <w:r>
        <w:rPr>
          <w:rFonts w:ascii="Courier New" w:hAnsi="Courier New" w:cs="Courier New"/>
          <w:color w:val="2A00FF"/>
          <w:sz w:val="18"/>
          <w:szCs w:val="18"/>
        </w:rPr>
        <w:t>"getPoint"</w:t>
      </w:r>
      <w:r>
        <w:rPr>
          <w:rFonts w:ascii="Courier New" w:hAnsi="Courier New" w:cs="Courier New"/>
          <w:color w:val="000000"/>
          <w:sz w:val="18"/>
          <w:szCs w:val="18"/>
        </w:rPr>
        <w:t>, x);</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t>Log.</w:t>
      </w:r>
      <w:r>
        <w:rPr>
          <w:rStyle w:val="a9"/>
          <w:rFonts w:ascii="Courier New" w:hAnsi="Courier New" w:cs="Courier New"/>
          <w:color w:val="000000"/>
          <w:sz w:val="18"/>
          <w:szCs w:val="18"/>
        </w:rPr>
        <w:t>i</w:t>
      </w:r>
      <w:r>
        <w:rPr>
          <w:rFonts w:ascii="Courier New" w:hAnsi="Courier New" w:cs="Courier New"/>
          <w:color w:val="000000"/>
          <w:sz w:val="18"/>
          <w:szCs w:val="18"/>
        </w:rPr>
        <w:t>(</w:t>
      </w:r>
      <w:r>
        <w:rPr>
          <w:rFonts w:ascii="Courier New" w:hAnsi="Courier New" w:cs="Courier New"/>
          <w:color w:val="2A00FF"/>
          <w:sz w:val="18"/>
          <w:szCs w:val="18"/>
        </w:rPr>
        <w:t>"getPoint"</w:t>
      </w:r>
      <w:r>
        <w:rPr>
          <w:rFonts w:ascii="Courier New" w:hAnsi="Courier New" w:cs="Courier New"/>
          <w:color w:val="000000"/>
          <w:sz w:val="18"/>
          <w:szCs w:val="18"/>
        </w:rPr>
        <w:t>, y);</w:t>
      </w:r>
    </w:p>
    <w:p w:rsidR="00B46D70" w:rsidRDefault="00B46D70" w:rsidP="00B46D70">
      <w:pPr>
        <w:pStyle w:val="a3"/>
        <w:spacing w:line="299" w:lineRule="atLeast"/>
        <w:rPr>
          <w:color w:val="444444"/>
          <w:sz w:val="18"/>
          <w:szCs w:val="18"/>
        </w:rPr>
      </w:pPr>
      <w:r>
        <w:rPr>
          <w:rFonts w:hint="eastAsia"/>
          <w:color w:val="444444"/>
          <w:sz w:val="18"/>
          <w:szCs w:val="18"/>
        </w:rPr>
        <w:t> </w:t>
      </w:r>
    </w:p>
    <w:p w:rsidR="00B46D70" w:rsidRDefault="00B46D70" w:rsidP="00B46D70">
      <w:pPr>
        <w:pStyle w:val="a3"/>
        <w:spacing w:line="299" w:lineRule="atLeast"/>
        <w:rPr>
          <w:color w:val="444444"/>
          <w:sz w:val="18"/>
          <w:szCs w:val="18"/>
        </w:rPr>
      </w:pPr>
      <w:r>
        <w:rPr>
          <w:rFonts w:ascii="Courier New" w:hAnsi="Courier New" w:cs="Courier New"/>
          <w:color w:val="0000C0"/>
          <w:sz w:val="18"/>
          <w:szCs w:val="18"/>
        </w:rPr>
        <w:t>gp</w:t>
      </w:r>
      <w:r>
        <w:rPr>
          <w:rStyle w:val="apple-converted-space"/>
          <w:rFonts w:ascii="Courier New" w:hAnsi="Courier New" w:cs="Courier New"/>
          <w:color w:val="000000"/>
          <w:sz w:val="18"/>
          <w:szCs w:val="18"/>
        </w:rPr>
        <w:t> </w:t>
      </w:r>
      <w:r>
        <w:rPr>
          <w:rFonts w:ascii="Courier New" w:hAnsi="Courier New" w:cs="Courier New"/>
          <w:color w:val="000000"/>
          <w:sz w:val="18"/>
          <w:szCs w:val="18"/>
        </w:rPr>
        <w:t>=</w:t>
      </w:r>
      <w:r>
        <w:rPr>
          <w:rStyle w:val="apple-converted-space"/>
          <w:rFonts w:ascii="Courier New" w:hAnsi="Courier New" w:cs="Courier New"/>
          <w:color w:val="000000"/>
          <w:sz w:val="18"/>
          <w:szCs w:val="18"/>
        </w:rPr>
        <w:t> </w:t>
      </w:r>
      <w:r>
        <w:rPr>
          <w:rStyle w:val="a8"/>
          <w:rFonts w:ascii="Courier New" w:hAnsi="Courier New" w:cs="Courier New"/>
          <w:color w:val="7F0055"/>
          <w:sz w:val="18"/>
          <w:szCs w:val="18"/>
        </w:rPr>
        <w:t>new</w:t>
      </w:r>
      <w:r>
        <w:rPr>
          <w:rStyle w:val="apple-converted-space"/>
          <w:rFonts w:ascii="Courier New" w:hAnsi="Courier New" w:cs="Courier New"/>
          <w:color w:val="000000"/>
          <w:sz w:val="18"/>
          <w:szCs w:val="18"/>
        </w:rPr>
        <w:t> </w:t>
      </w:r>
      <w:r>
        <w:rPr>
          <w:rFonts w:ascii="Courier New" w:hAnsi="Courier New" w:cs="Courier New"/>
          <w:color w:val="000000"/>
          <w:sz w:val="18"/>
          <w:szCs w:val="18"/>
        </w:rPr>
        <w:t>GeoPoint(Integer.</w:t>
      </w:r>
      <w:r>
        <w:rPr>
          <w:rStyle w:val="a9"/>
          <w:rFonts w:ascii="Courier New" w:hAnsi="Courier New" w:cs="Courier New"/>
          <w:color w:val="000000"/>
          <w:sz w:val="18"/>
          <w:szCs w:val="18"/>
        </w:rPr>
        <w:t>parseInt</w:t>
      </w:r>
      <w:r>
        <w:rPr>
          <w:rFonts w:ascii="Courier New" w:hAnsi="Courier New" w:cs="Courier New"/>
          <w:color w:val="000000"/>
          <w:sz w:val="18"/>
          <w:szCs w:val="18"/>
        </w:rPr>
        <w:t>(</w:t>
      </w:r>
      <w:r>
        <w:rPr>
          <w:rFonts w:ascii="Courier New" w:hAnsi="Courier New" w:cs="Courier New"/>
          <w:color w:val="000000"/>
          <w:sz w:val="18"/>
          <w:szCs w:val="18"/>
          <w:shd w:val="clear" w:color="auto" w:fill="FF0000"/>
        </w:rPr>
        <w:t>y</w:t>
      </w:r>
      <w:r>
        <w:rPr>
          <w:rFonts w:ascii="Courier New" w:hAnsi="Courier New" w:cs="Courier New"/>
          <w:color w:val="000000"/>
          <w:sz w:val="18"/>
          <w:szCs w:val="18"/>
        </w:rPr>
        <w:t>), Integer.</w:t>
      </w:r>
      <w:r>
        <w:rPr>
          <w:rStyle w:val="a9"/>
          <w:rFonts w:ascii="Courier New" w:hAnsi="Courier New" w:cs="Courier New"/>
          <w:color w:val="000000"/>
          <w:sz w:val="18"/>
          <w:szCs w:val="18"/>
        </w:rPr>
        <w:t>parseInt</w:t>
      </w:r>
      <w:r>
        <w:rPr>
          <w:rFonts w:ascii="Courier New" w:hAnsi="Courier New" w:cs="Courier New"/>
          <w:color w:val="000000"/>
          <w:sz w:val="18"/>
          <w:szCs w:val="18"/>
        </w:rPr>
        <w:t>(</w:t>
      </w:r>
      <w:r>
        <w:rPr>
          <w:rFonts w:ascii="Courier New" w:hAnsi="Courier New" w:cs="Courier New"/>
          <w:color w:val="000000"/>
          <w:sz w:val="18"/>
          <w:szCs w:val="18"/>
          <w:shd w:val="clear" w:color="auto" w:fill="FF0000"/>
        </w:rPr>
        <w:t>x</w:t>
      </w:r>
      <w:r>
        <w:rPr>
          <w:rFonts w:ascii="Courier New" w:hAnsi="Courier New" w:cs="Courier New"/>
          <w:color w:val="000000"/>
          <w:sz w:val="18"/>
          <w:szCs w:val="18"/>
        </w:rPr>
        <w:t>));</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t>}</w:t>
      </w:r>
    </w:p>
    <w:p w:rsidR="00B46D70" w:rsidRDefault="00B46D70" w:rsidP="00B46D70">
      <w:pPr>
        <w:pStyle w:val="a3"/>
        <w:spacing w:line="299" w:lineRule="atLeast"/>
        <w:rPr>
          <w:color w:val="444444"/>
          <w:sz w:val="18"/>
          <w:szCs w:val="18"/>
        </w:rPr>
      </w:pPr>
      <w:r>
        <w:rPr>
          <w:rStyle w:val="a8"/>
          <w:rFonts w:ascii="Courier New" w:hAnsi="Courier New" w:cs="Courier New"/>
          <w:color w:val="7F0055"/>
          <w:sz w:val="18"/>
          <w:szCs w:val="18"/>
        </w:rPr>
        <w:t>break</w:t>
      </w:r>
      <w:r>
        <w:rPr>
          <w:rFonts w:ascii="Courier New" w:hAnsi="Courier New" w:cs="Courier New"/>
          <w:color w:val="000000"/>
          <w:sz w:val="18"/>
          <w:szCs w:val="18"/>
        </w:rPr>
        <w:t>;</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t>}</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t>parserEvent = parser.next();</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t>}</w:t>
      </w:r>
    </w:p>
    <w:p w:rsidR="00B46D70" w:rsidRDefault="00B46D70" w:rsidP="00B46D70">
      <w:pPr>
        <w:pStyle w:val="a3"/>
        <w:spacing w:line="299" w:lineRule="atLeast"/>
        <w:rPr>
          <w:color w:val="444444"/>
          <w:sz w:val="18"/>
          <w:szCs w:val="18"/>
        </w:rPr>
      </w:pPr>
      <w:r>
        <w:rPr>
          <w:rFonts w:hint="eastAsia"/>
          <w:color w:val="444444"/>
          <w:sz w:val="18"/>
          <w:szCs w:val="18"/>
        </w:rPr>
        <w:t>      </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t>        }</w:t>
      </w:r>
      <w:r>
        <w:rPr>
          <w:rStyle w:val="apple-converted-space"/>
          <w:rFonts w:ascii="Courier New" w:hAnsi="Courier New" w:cs="Courier New"/>
          <w:color w:val="000000"/>
          <w:sz w:val="18"/>
          <w:szCs w:val="18"/>
        </w:rPr>
        <w:t> </w:t>
      </w:r>
      <w:r>
        <w:rPr>
          <w:rStyle w:val="a8"/>
          <w:rFonts w:ascii="Courier New" w:hAnsi="Courier New" w:cs="Courier New"/>
          <w:color w:val="7F0055"/>
          <w:sz w:val="18"/>
          <w:szCs w:val="18"/>
        </w:rPr>
        <w:t>catch</w:t>
      </w:r>
      <w:r>
        <w:rPr>
          <w:rStyle w:val="apple-converted-space"/>
          <w:rFonts w:ascii="Courier New" w:hAnsi="Courier New" w:cs="Courier New"/>
          <w:color w:val="000000"/>
          <w:sz w:val="18"/>
          <w:szCs w:val="18"/>
        </w:rPr>
        <w:t> </w:t>
      </w:r>
      <w:r>
        <w:rPr>
          <w:rFonts w:ascii="Courier New" w:hAnsi="Courier New" w:cs="Courier New"/>
          <w:color w:val="000000"/>
          <w:sz w:val="18"/>
          <w:szCs w:val="18"/>
        </w:rPr>
        <w:t>(Exception e) {</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lastRenderedPageBreak/>
        <w:t>     Log.</w:t>
      </w:r>
      <w:r>
        <w:rPr>
          <w:rStyle w:val="a9"/>
          <w:rFonts w:ascii="Courier New" w:hAnsi="Courier New" w:cs="Courier New"/>
          <w:color w:val="000000"/>
          <w:sz w:val="18"/>
          <w:szCs w:val="18"/>
        </w:rPr>
        <w:t>e</w:t>
      </w:r>
      <w:r>
        <w:rPr>
          <w:rFonts w:ascii="Courier New" w:hAnsi="Courier New" w:cs="Courier New"/>
          <w:color w:val="000000"/>
          <w:sz w:val="18"/>
          <w:szCs w:val="18"/>
        </w:rPr>
        <w:t>(</w:t>
      </w:r>
      <w:r>
        <w:rPr>
          <w:rFonts w:ascii="Courier New" w:hAnsi="Courier New" w:cs="Courier New"/>
          <w:color w:val="2A00FF"/>
          <w:sz w:val="18"/>
          <w:szCs w:val="18"/>
        </w:rPr>
        <w:t>"Net"</w:t>
      </w:r>
      <w:r>
        <w:rPr>
          <w:rFonts w:ascii="Courier New" w:hAnsi="Courier New" w:cs="Courier New"/>
          <w:color w:val="000000"/>
          <w:sz w:val="18"/>
          <w:szCs w:val="18"/>
        </w:rPr>
        <w:t>,</w:t>
      </w:r>
      <w:r>
        <w:rPr>
          <w:rStyle w:val="apple-converted-space"/>
          <w:rFonts w:ascii="Courier New" w:hAnsi="Courier New" w:cs="Courier New"/>
          <w:color w:val="000000"/>
          <w:sz w:val="18"/>
          <w:szCs w:val="18"/>
        </w:rPr>
        <w:t> </w:t>
      </w:r>
      <w:r>
        <w:rPr>
          <w:rFonts w:ascii="Courier New" w:hAnsi="Courier New" w:cs="Courier New"/>
          <w:color w:val="2A00FF"/>
          <w:sz w:val="18"/>
          <w:szCs w:val="18"/>
        </w:rPr>
        <w:t>"Error in network call"</w:t>
      </w:r>
      <w:r>
        <w:rPr>
          <w:rFonts w:ascii="Courier New" w:hAnsi="Courier New" w:cs="Courier New"/>
          <w:color w:val="000000"/>
          <w:sz w:val="18"/>
          <w:szCs w:val="18"/>
        </w:rPr>
        <w:t>, e);</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t>        }</w:t>
      </w:r>
    </w:p>
    <w:p w:rsidR="00B46D70" w:rsidRDefault="00B46D70" w:rsidP="00B46D70">
      <w:pPr>
        <w:pStyle w:val="a3"/>
        <w:spacing w:line="299" w:lineRule="atLeast"/>
        <w:rPr>
          <w:color w:val="444444"/>
          <w:sz w:val="18"/>
          <w:szCs w:val="18"/>
        </w:rPr>
      </w:pPr>
      <w:r>
        <w:rPr>
          <w:rFonts w:ascii="Courier New" w:hAnsi="Courier New" w:cs="Courier New"/>
          <w:color w:val="000000"/>
          <w:sz w:val="18"/>
          <w:szCs w:val="18"/>
        </w:rPr>
        <w:t>    }</w:t>
      </w:r>
    </w:p>
    <w:p w:rsidR="00B46D70" w:rsidRDefault="00B46D70" w:rsidP="00B46D70">
      <w:pPr>
        <w:pStyle w:val="a3"/>
        <w:spacing w:line="299" w:lineRule="atLeast"/>
        <w:rPr>
          <w:color w:val="444444"/>
          <w:sz w:val="18"/>
          <w:szCs w:val="18"/>
        </w:rPr>
      </w:pPr>
      <w:r>
        <w:rPr>
          <w:rStyle w:val="a9"/>
          <w:rFonts w:ascii="Courier New" w:hAnsi="Courier New" w:cs="Courier New"/>
          <w:color w:val="0000C0"/>
          <w:sz w:val="18"/>
          <w:szCs w:val="18"/>
        </w:rPr>
        <w:t>DAUM_KEY</w:t>
      </w:r>
      <w:r>
        <w:rPr>
          <w:rStyle w:val="apple-converted-space"/>
          <w:rFonts w:ascii="Courier New" w:hAnsi="Courier New" w:cs="Courier New"/>
          <w:i/>
          <w:iCs/>
          <w:color w:val="0000C0"/>
          <w:sz w:val="18"/>
          <w:szCs w:val="18"/>
        </w:rPr>
        <w:t> </w:t>
      </w:r>
      <w:r>
        <w:rPr>
          <w:rFonts w:ascii="Courier New" w:hAnsi="Courier New" w:cs="Courier New"/>
          <w:i/>
          <w:iCs/>
          <w:color w:val="0000C0"/>
          <w:sz w:val="18"/>
          <w:szCs w:val="18"/>
        </w:rPr>
        <w:br/>
      </w:r>
      <w:r>
        <w:rPr>
          <w:rFonts w:hint="eastAsia"/>
          <w:color w:val="444444"/>
          <w:sz w:val="18"/>
          <w:szCs w:val="18"/>
        </w:rPr>
        <w:t>는 다음에서 발급받은 API키이고</w:t>
      </w:r>
      <w:r>
        <w:rPr>
          <w:rStyle w:val="apple-converted-space"/>
          <w:rFonts w:hint="eastAsia"/>
          <w:color w:val="444444"/>
          <w:sz w:val="18"/>
          <w:szCs w:val="18"/>
        </w:rPr>
        <w:t> </w:t>
      </w:r>
      <w:r>
        <w:rPr>
          <w:rFonts w:ascii="Courier New" w:hAnsi="Courier New" w:cs="Courier New"/>
          <w:color w:val="2A00FF"/>
          <w:sz w:val="18"/>
          <w:szCs w:val="18"/>
        </w:rPr>
        <w:t>http://apis.daum.net/maps/transcoord?apikey="</w:t>
      </w:r>
      <w:r>
        <w:rPr>
          <w:rStyle w:val="apple-converted-space"/>
          <w:rFonts w:ascii="Courier New" w:hAnsi="Courier New" w:cs="Courier New"/>
          <w:color w:val="000000"/>
          <w:sz w:val="18"/>
          <w:szCs w:val="18"/>
        </w:rPr>
        <w:t> </w:t>
      </w:r>
      <w:r>
        <w:rPr>
          <w:rFonts w:ascii="Courier New" w:hAnsi="Courier New" w:cs="Courier New"/>
          <w:color w:val="000000"/>
          <w:sz w:val="18"/>
          <w:szCs w:val="18"/>
        </w:rPr>
        <w:t>+</w:t>
      </w:r>
      <w:r>
        <w:rPr>
          <w:rStyle w:val="apple-converted-space"/>
          <w:rFonts w:ascii="Courier New" w:hAnsi="Courier New" w:cs="Courier New"/>
          <w:color w:val="000000"/>
          <w:sz w:val="18"/>
          <w:szCs w:val="18"/>
        </w:rPr>
        <w:t> </w:t>
      </w:r>
      <w:r>
        <w:rPr>
          <w:rStyle w:val="a9"/>
          <w:rFonts w:ascii="Courier New" w:hAnsi="Courier New" w:cs="Courier New"/>
          <w:color w:val="0000C0"/>
          <w:sz w:val="18"/>
          <w:szCs w:val="18"/>
        </w:rPr>
        <w:t>DAUM_KEY</w:t>
      </w:r>
      <w:r>
        <w:rPr>
          <w:rStyle w:val="apple-converted-space"/>
          <w:rFonts w:ascii="Courier New" w:hAnsi="Courier New" w:cs="Courier New"/>
          <w:color w:val="000000"/>
          <w:sz w:val="18"/>
          <w:szCs w:val="18"/>
        </w:rPr>
        <w:t> </w:t>
      </w:r>
      <w:r>
        <w:rPr>
          <w:rFonts w:ascii="Courier New" w:hAnsi="Courier New" w:cs="Courier New"/>
          <w:color w:val="000000"/>
          <w:sz w:val="18"/>
          <w:szCs w:val="18"/>
        </w:rPr>
        <w:t>+</w:t>
      </w:r>
      <w:r>
        <w:rPr>
          <w:rStyle w:val="apple-converted-space"/>
          <w:rFonts w:ascii="Courier New" w:hAnsi="Courier New" w:cs="Courier New"/>
          <w:color w:val="000000"/>
          <w:sz w:val="18"/>
          <w:szCs w:val="18"/>
        </w:rPr>
        <w:t> </w:t>
      </w:r>
      <w:r>
        <w:rPr>
          <w:rFonts w:ascii="Courier New" w:hAnsi="Courier New" w:cs="Courier New"/>
          <w:color w:val="2A00FF"/>
          <w:sz w:val="18"/>
          <w:szCs w:val="18"/>
        </w:rPr>
        <w:t>"&amp;x="</w:t>
      </w:r>
      <w:r>
        <w:rPr>
          <w:rStyle w:val="apple-converted-space"/>
          <w:rFonts w:ascii="Courier New" w:hAnsi="Courier New" w:cs="Courier New"/>
          <w:color w:val="000000"/>
          <w:sz w:val="18"/>
          <w:szCs w:val="18"/>
        </w:rPr>
        <w:t> </w:t>
      </w:r>
      <w:r>
        <w:rPr>
          <w:rFonts w:ascii="Courier New" w:hAnsi="Courier New" w:cs="Courier New"/>
          <w:color w:val="000000"/>
          <w:sz w:val="18"/>
          <w:szCs w:val="18"/>
        </w:rPr>
        <w:t>+ x +</w:t>
      </w:r>
      <w:r>
        <w:rPr>
          <w:rStyle w:val="apple-converted-space"/>
          <w:rFonts w:ascii="Courier New" w:hAnsi="Courier New" w:cs="Courier New"/>
          <w:color w:val="000000"/>
          <w:sz w:val="18"/>
          <w:szCs w:val="18"/>
        </w:rPr>
        <w:t> </w:t>
      </w:r>
      <w:r>
        <w:rPr>
          <w:rFonts w:ascii="Courier New" w:hAnsi="Courier New" w:cs="Courier New"/>
          <w:color w:val="2A00FF"/>
          <w:sz w:val="18"/>
          <w:szCs w:val="18"/>
        </w:rPr>
        <w:t>"&amp;y="</w:t>
      </w:r>
      <w:r>
        <w:rPr>
          <w:rFonts w:ascii="Courier New" w:hAnsi="Courier New" w:cs="Courier New"/>
          <w:color w:val="000000"/>
          <w:sz w:val="18"/>
          <w:szCs w:val="18"/>
        </w:rPr>
        <w:t>+ y +</w:t>
      </w:r>
      <w:r>
        <w:rPr>
          <w:rStyle w:val="apple-converted-space"/>
          <w:rFonts w:ascii="Courier New" w:hAnsi="Courier New" w:cs="Courier New"/>
          <w:color w:val="000000"/>
          <w:sz w:val="18"/>
          <w:szCs w:val="18"/>
        </w:rPr>
        <w:t> </w:t>
      </w:r>
      <w:r>
        <w:rPr>
          <w:rFonts w:ascii="Courier New" w:hAnsi="Courier New" w:cs="Courier New"/>
          <w:color w:val="2A00FF"/>
          <w:sz w:val="18"/>
          <w:szCs w:val="18"/>
        </w:rPr>
        <w:t>"&amp;fromCoord=KTM&amp;toCoord=WGS84&amp;output=xml</w:t>
      </w:r>
    </w:p>
    <w:p w:rsidR="00B46D70" w:rsidRDefault="00B46D70" w:rsidP="00B46D70">
      <w:pPr>
        <w:pStyle w:val="a3"/>
        <w:spacing w:line="299" w:lineRule="atLeast"/>
        <w:rPr>
          <w:color w:val="444444"/>
          <w:sz w:val="18"/>
          <w:szCs w:val="18"/>
        </w:rPr>
      </w:pPr>
      <w:r>
        <w:rPr>
          <w:rFonts w:ascii="Courier New" w:hAnsi="Courier New" w:cs="Courier New"/>
          <w:color w:val="2A00FF"/>
          <w:sz w:val="18"/>
          <w:szCs w:val="18"/>
        </w:rPr>
        <w:t>fromCoord=KTM&amp;toCoord=WGS84</w:t>
      </w:r>
      <w:r>
        <w:rPr>
          <w:rStyle w:val="apple-converted-space"/>
          <w:rFonts w:ascii="Courier New" w:hAnsi="Courier New" w:cs="Courier New"/>
          <w:color w:val="2A00FF"/>
          <w:sz w:val="18"/>
          <w:szCs w:val="18"/>
        </w:rPr>
        <w:t> </w:t>
      </w:r>
      <w:r>
        <w:rPr>
          <w:rFonts w:ascii="맑은 고딕" w:eastAsia="맑은 고딕" w:hAnsi="맑은 고딕" w:hint="eastAsia"/>
          <w:color w:val="444444"/>
          <w:sz w:val="18"/>
          <w:szCs w:val="18"/>
        </w:rPr>
        <w:t>형식을</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보면</w:t>
      </w:r>
    </w:p>
    <w:p w:rsidR="00B46D70" w:rsidRDefault="00B46D70" w:rsidP="00B46D70">
      <w:pPr>
        <w:pStyle w:val="a3"/>
        <w:spacing w:line="299" w:lineRule="atLeast"/>
        <w:rPr>
          <w:color w:val="444444"/>
          <w:sz w:val="18"/>
          <w:szCs w:val="18"/>
        </w:rPr>
      </w:pPr>
      <w:r>
        <w:rPr>
          <w:rFonts w:ascii="Courier New" w:hAnsi="Courier New" w:cs="Courier New"/>
          <w:color w:val="444444"/>
          <w:sz w:val="18"/>
          <w:szCs w:val="18"/>
        </w:rPr>
        <w:t>fromCoord=</w:t>
      </w:r>
      <w:r>
        <w:rPr>
          <w:rFonts w:ascii="맑은 고딕" w:eastAsia="맑은 고딕" w:hAnsi="맑은 고딕" w:hint="eastAsia"/>
          <w:color w:val="444444"/>
          <w:sz w:val="18"/>
          <w:szCs w:val="18"/>
        </w:rPr>
        <w:t>바꿀</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좌표계형식</w:t>
      </w:r>
    </w:p>
    <w:p w:rsidR="00B46D70" w:rsidRDefault="00B46D70" w:rsidP="00B46D70">
      <w:pPr>
        <w:pStyle w:val="a3"/>
        <w:spacing w:line="299" w:lineRule="atLeast"/>
        <w:rPr>
          <w:color w:val="444444"/>
          <w:sz w:val="18"/>
          <w:szCs w:val="18"/>
        </w:rPr>
      </w:pPr>
      <w:r>
        <w:rPr>
          <w:rFonts w:ascii="Courier New" w:hAnsi="Courier New" w:cs="Courier New"/>
          <w:color w:val="444444"/>
          <w:sz w:val="18"/>
          <w:szCs w:val="18"/>
        </w:rPr>
        <w:t>toCoord=</w:t>
      </w:r>
      <w:r>
        <w:rPr>
          <w:rFonts w:ascii="맑은 고딕" w:eastAsia="맑은 고딕" w:hAnsi="맑은 고딕" w:hint="eastAsia"/>
          <w:color w:val="444444"/>
          <w:sz w:val="18"/>
          <w:szCs w:val="18"/>
        </w:rPr>
        <w:t>변환될</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좌표계형식</w:t>
      </w:r>
    </w:p>
    <w:p w:rsidR="00B46D70" w:rsidRDefault="00B46D70" w:rsidP="00B46D70">
      <w:pPr>
        <w:pStyle w:val="a3"/>
        <w:spacing w:line="299" w:lineRule="atLeast"/>
        <w:rPr>
          <w:color w:val="444444"/>
          <w:sz w:val="18"/>
          <w:szCs w:val="18"/>
        </w:rPr>
      </w:pPr>
      <w:r>
        <w:rPr>
          <w:rFonts w:ascii="맑은 고딕" w:eastAsia="맑은 고딕" w:hAnsi="맑은 고딕" w:hint="eastAsia"/>
          <w:color w:val="444444"/>
          <w:sz w:val="18"/>
          <w:szCs w:val="18"/>
        </w:rPr>
        <w:t>위와</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같이</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사용해주면</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되고</w:t>
      </w:r>
      <w:r>
        <w:rPr>
          <w:rStyle w:val="apple-converted-space"/>
          <w:rFonts w:ascii="Courier New" w:hAnsi="Courier New" w:cs="Courier New"/>
          <w:color w:val="444444"/>
          <w:sz w:val="18"/>
          <w:szCs w:val="18"/>
        </w:rPr>
        <w:t> </w:t>
      </w:r>
      <w:r>
        <w:rPr>
          <w:rFonts w:ascii="Courier New" w:hAnsi="Courier New" w:cs="Courier New"/>
          <w:color w:val="2A00FF"/>
          <w:sz w:val="18"/>
          <w:szCs w:val="18"/>
        </w:rPr>
        <w:t>output=xml</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결과물을</w:t>
      </w:r>
      <w:r>
        <w:rPr>
          <w:rStyle w:val="apple-converted-space"/>
          <w:rFonts w:ascii="Courier New" w:hAnsi="Courier New" w:cs="Courier New"/>
          <w:color w:val="444444"/>
          <w:sz w:val="18"/>
          <w:szCs w:val="18"/>
        </w:rPr>
        <w:t> </w:t>
      </w:r>
      <w:r>
        <w:rPr>
          <w:rFonts w:ascii="Courier New" w:hAnsi="Courier New" w:cs="Courier New"/>
          <w:color w:val="444444"/>
          <w:sz w:val="18"/>
          <w:szCs w:val="18"/>
        </w:rPr>
        <w:t>xml</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형식으로</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받아</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오므로</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이를</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파싱해서</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값을</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받아와야</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한다</w:t>
      </w:r>
      <w:r>
        <w:rPr>
          <w:rFonts w:ascii="Courier New" w:hAnsi="Courier New" w:cs="Courier New"/>
          <w:color w:val="444444"/>
          <w:sz w:val="18"/>
          <w:szCs w:val="18"/>
        </w:rPr>
        <w:t>.</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여기서</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중요한</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점이</w:t>
      </w:r>
      <w:r>
        <w:rPr>
          <w:rStyle w:val="apple-converted-space"/>
          <w:rFonts w:ascii="Courier New" w:hAnsi="Courier New" w:cs="Courier New"/>
          <w:color w:val="444444"/>
          <w:sz w:val="18"/>
          <w:szCs w:val="18"/>
        </w:rPr>
        <w:t> </w:t>
      </w:r>
      <w:r>
        <w:rPr>
          <w:rFonts w:ascii="Courier New" w:hAnsi="Courier New" w:cs="Courier New"/>
          <w:color w:val="444444"/>
          <w:sz w:val="18"/>
          <w:szCs w:val="18"/>
        </w:rPr>
        <w:t>x</w:t>
      </w:r>
      <w:r>
        <w:rPr>
          <w:rFonts w:ascii="맑은 고딕" w:eastAsia="맑은 고딕" w:hAnsi="맑은 고딕" w:hint="eastAsia"/>
          <w:color w:val="444444"/>
          <w:sz w:val="18"/>
          <w:szCs w:val="18"/>
        </w:rPr>
        <w:t>값과</w:t>
      </w:r>
      <w:r>
        <w:rPr>
          <w:rStyle w:val="apple-converted-space"/>
          <w:rFonts w:ascii="Courier New" w:hAnsi="Courier New" w:cs="Courier New"/>
          <w:color w:val="444444"/>
          <w:sz w:val="18"/>
          <w:szCs w:val="18"/>
        </w:rPr>
        <w:t> </w:t>
      </w:r>
      <w:r>
        <w:rPr>
          <w:rFonts w:ascii="Courier New" w:hAnsi="Courier New" w:cs="Courier New"/>
          <w:color w:val="444444"/>
          <w:sz w:val="18"/>
          <w:szCs w:val="18"/>
        </w:rPr>
        <w:t>y</w:t>
      </w:r>
      <w:r>
        <w:rPr>
          <w:rFonts w:ascii="맑은 고딕" w:eastAsia="맑은 고딕" w:hAnsi="맑은 고딕" w:hint="eastAsia"/>
          <w:color w:val="444444"/>
          <w:sz w:val="18"/>
          <w:szCs w:val="18"/>
        </w:rPr>
        <w:t>값을</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리턴해줄</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때</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반대로</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넣어줘야</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했다는</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것이다</w:t>
      </w:r>
      <w:r>
        <w:rPr>
          <w:rFonts w:ascii="Courier New" w:hAnsi="Courier New" w:cs="Courier New"/>
          <w:color w:val="444444"/>
          <w:sz w:val="18"/>
          <w:szCs w:val="18"/>
        </w:rPr>
        <w:t>.(x, y</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순서대로</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넣어줬을</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땐</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서울지역을</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넣어줬는데</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표시되는</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지역이</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북극에서</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나타났다</w:t>
      </w:r>
      <w:r>
        <w:rPr>
          <w:rFonts w:ascii="Courier New" w:hAnsi="Courier New" w:cs="Courier New"/>
          <w:color w:val="444444"/>
          <w:sz w:val="18"/>
          <w:szCs w:val="18"/>
        </w:rPr>
        <w:t>!!)</w:t>
      </w:r>
    </w:p>
    <w:p w:rsidR="00B46D70" w:rsidRDefault="00B46D70" w:rsidP="00B46D70">
      <w:pPr>
        <w:pStyle w:val="a3"/>
        <w:spacing w:line="299" w:lineRule="atLeast"/>
        <w:rPr>
          <w:color w:val="444444"/>
          <w:sz w:val="18"/>
          <w:szCs w:val="18"/>
        </w:rPr>
      </w:pPr>
      <w:r>
        <w:rPr>
          <w:rFonts w:ascii="맑은 고딕" w:eastAsia="맑은 고딕" w:hAnsi="맑은 고딕" w:hint="eastAsia"/>
          <w:color w:val="444444"/>
          <w:sz w:val="18"/>
          <w:szCs w:val="18"/>
        </w:rPr>
        <w:t>아래</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내용은</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파싱해서</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나온</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값을</w:t>
      </w:r>
      <w:r>
        <w:rPr>
          <w:rStyle w:val="apple-converted-space"/>
          <w:rFonts w:ascii="Courier New" w:hAnsi="Courier New" w:cs="Courier New"/>
          <w:color w:val="444444"/>
          <w:sz w:val="18"/>
          <w:szCs w:val="18"/>
        </w:rPr>
        <w:t> </w:t>
      </w:r>
      <w:r>
        <w:rPr>
          <w:rFonts w:ascii="Courier New" w:hAnsi="Courier New" w:cs="Courier New"/>
          <w:color w:val="444444"/>
          <w:sz w:val="18"/>
          <w:szCs w:val="18"/>
        </w:rPr>
        <w:t>GeoPoint</w:t>
      </w:r>
      <w:r>
        <w:rPr>
          <w:rFonts w:ascii="맑은 고딕" w:eastAsia="맑은 고딕" w:hAnsi="맑은 고딕" w:hint="eastAsia"/>
          <w:color w:val="444444"/>
          <w:sz w:val="18"/>
          <w:szCs w:val="18"/>
        </w:rPr>
        <w:t>객체에</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넣어주는</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과정이다</w:t>
      </w:r>
      <w:r>
        <w:rPr>
          <w:rFonts w:ascii="Courier New" w:hAnsi="Courier New" w:cs="Courier New"/>
          <w:color w:val="444444"/>
          <w:sz w:val="18"/>
          <w:szCs w:val="18"/>
        </w:rPr>
        <w:t>.</w:t>
      </w:r>
    </w:p>
    <w:p w:rsidR="00B46D70" w:rsidRDefault="00B46D70" w:rsidP="00B46D70">
      <w:pPr>
        <w:pStyle w:val="a3"/>
        <w:spacing w:line="299" w:lineRule="atLeast"/>
        <w:rPr>
          <w:color w:val="444444"/>
          <w:sz w:val="18"/>
          <w:szCs w:val="18"/>
        </w:rPr>
      </w:pPr>
      <w:r>
        <w:rPr>
          <w:rFonts w:ascii="맑은 고딕" w:eastAsia="맑은 고딕" w:hAnsi="맑은 고딕" w:hint="eastAsia"/>
          <w:color w:val="444444"/>
          <w:sz w:val="18"/>
          <w:szCs w:val="18"/>
        </w:rPr>
        <w:t>하나</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더</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재밌었던</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것은</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웹에서</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찾아본</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결과</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네이버에서</w:t>
      </w:r>
      <w:r>
        <w:rPr>
          <w:rStyle w:val="apple-converted-space"/>
          <w:rFonts w:ascii="Courier New" w:hAnsi="Courier New" w:cs="Courier New"/>
          <w:color w:val="444444"/>
          <w:sz w:val="18"/>
          <w:szCs w:val="18"/>
        </w:rPr>
        <w:t> </w:t>
      </w:r>
      <w:r>
        <w:rPr>
          <w:rFonts w:hint="eastAsia"/>
          <w:color w:val="444444"/>
          <w:sz w:val="18"/>
          <w:szCs w:val="18"/>
        </w:rPr>
        <w:t>TM</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좌표를</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사용하고</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있다고</w:t>
      </w:r>
      <w:r>
        <w:rPr>
          <w:rStyle w:val="apple-converted-space"/>
          <w:rFonts w:ascii="Courier New" w:hAnsi="Courier New" w:cs="Courier New"/>
          <w:color w:val="444444"/>
          <w:sz w:val="18"/>
          <w:szCs w:val="18"/>
        </w:rPr>
        <w:t> </w:t>
      </w:r>
      <w:r>
        <w:rPr>
          <w:rFonts w:ascii="맑은 고딕" w:eastAsia="맑은 고딕" w:hAnsi="맑은 고딕" w:hint="eastAsia"/>
          <w:color w:val="444444"/>
          <w:sz w:val="18"/>
          <w:szCs w:val="18"/>
        </w:rPr>
        <w:t>생각했었는데</w:t>
      </w:r>
      <w:r>
        <w:rPr>
          <w:rFonts w:ascii="Courier New" w:hAnsi="Courier New" w:cs="Courier New"/>
          <w:color w:val="444444"/>
          <w:sz w:val="18"/>
          <w:szCs w:val="18"/>
        </w:rPr>
        <w:t>,</w:t>
      </w:r>
      <w:r>
        <w:rPr>
          <w:rStyle w:val="apple-converted-space"/>
          <w:rFonts w:ascii="Courier New" w:hAnsi="Courier New" w:cs="Courier New"/>
          <w:color w:val="444444"/>
          <w:sz w:val="18"/>
          <w:szCs w:val="18"/>
        </w:rPr>
        <w:t> </w:t>
      </w:r>
      <w:r>
        <w:rPr>
          <w:rFonts w:hint="eastAsia"/>
          <w:color w:val="444444"/>
          <w:sz w:val="18"/>
          <w:szCs w:val="18"/>
        </w:rPr>
        <w:t>정확하게는 KTM 좌표였던 것이다. 그래서 처음에는 URL에 fromCoord=TM이라고 넣어줬다가 서울 삼성병원이 강원도 산골짜기에서 나타났던 헤프닝이 있었다.</w:t>
      </w:r>
    </w:p>
    <w:p w:rsidR="00B46D70" w:rsidRDefault="00B46D70" w:rsidP="00B46D70">
      <w:pPr>
        <w:pStyle w:val="a3"/>
        <w:spacing w:line="299" w:lineRule="atLeast"/>
        <w:rPr>
          <w:color w:val="444444"/>
          <w:sz w:val="18"/>
          <w:szCs w:val="18"/>
        </w:rPr>
      </w:pPr>
      <w:r>
        <w:rPr>
          <w:noProof/>
          <w:color w:val="444444"/>
          <w:sz w:val="18"/>
          <w:szCs w:val="18"/>
        </w:rPr>
        <w:lastRenderedPageBreak/>
        <w:drawing>
          <wp:inline distT="0" distB="0" distL="0" distR="0">
            <wp:extent cx="2786380" cy="4140835"/>
            <wp:effectExtent l="19050" t="0" r="0" b="0"/>
            <wp:docPr id="223" name="그림 22" descr="http://cfile22.uf.tistory.com/image/145396184C6287EB8D99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cfile22.uf.tistory.com/image/145396184C6287EB8D994F"/>
                    <pic:cNvPicPr>
                      <a:picLocks noChangeAspect="1" noChangeArrowheads="1"/>
                    </pic:cNvPicPr>
                  </pic:nvPicPr>
                  <pic:blipFill>
                    <a:blip r:embed="rId904"/>
                    <a:srcRect/>
                    <a:stretch>
                      <a:fillRect/>
                    </a:stretch>
                  </pic:blipFill>
                  <pic:spPr bwMode="auto">
                    <a:xfrm>
                      <a:off x="0" y="0"/>
                      <a:ext cx="2786380" cy="4140835"/>
                    </a:xfrm>
                    <a:prstGeom prst="rect">
                      <a:avLst/>
                    </a:prstGeom>
                    <a:noFill/>
                    <a:ln w="9525">
                      <a:noFill/>
                      <a:miter lim="800000"/>
                      <a:headEnd/>
                      <a:tailEnd/>
                    </a:ln>
                  </pic:spPr>
                </pic:pic>
              </a:graphicData>
            </a:graphic>
          </wp:inline>
        </w:drawing>
      </w:r>
      <w:r>
        <w:rPr>
          <w:noProof/>
          <w:color w:val="444444"/>
          <w:sz w:val="18"/>
          <w:szCs w:val="18"/>
        </w:rPr>
        <w:drawing>
          <wp:inline distT="0" distB="0" distL="0" distR="0">
            <wp:extent cx="2777490" cy="4131945"/>
            <wp:effectExtent l="19050" t="0" r="3810" b="0"/>
            <wp:docPr id="222" name="그림 23" descr="http://cfile10.uf.tistory.com/image/1164CA154C6287EB059F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cfile10.uf.tistory.com/image/1164CA154C6287EB059F1C"/>
                    <pic:cNvPicPr>
                      <a:picLocks noChangeAspect="1" noChangeArrowheads="1"/>
                    </pic:cNvPicPr>
                  </pic:nvPicPr>
                  <pic:blipFill>
                    <a:blip r:embed="rId905"/>
                    <a:srcRect/>
                    <a:stretch>
                      <a:fillRect/>
                    </a:stretch>
                  </pic:blipFill>
                  <pic:spPr bwMode="auto">
                    <a:xfrm>
                      <a:off x="0" y="0"/>
                      <a:ext cx="2777490" cy="4131945"/>
                    </a:xfrm>
                    <a:prstGeom prst="rect">
                      <a:avLst/>
                    </a:prstGeom>
                    <a:noFill/>
                    <a:ln w="9525">
                      <a:noFill/>
                      <a:miter lim="800000"/>
                      <a:headEnd/>
                      <a:tailEnd/>
                    </a:ln>
                  </pic:spPr>
                </pic:pic>
              </a:graphicData>
            </a:graphic>
          </wp:inline>
        </w:drawing>
      </w:r>
    </w:p>
    <w:p w:rsidR="00B46D70" w:rsidRDefault="00B46D70" w:rsidP="00B46D70">
      <w:pPr>
        <w:pStyle w:val="a3"/>
        <w:spacing w:line="299" w:lineRule="atLeast"/>
        <w:rPr>
          <w:color w:val="444444"/>
          <w:sz w:val="18"/>
          <w:szCs w:val="18"/>
        </w:rPr>
      </w:pPr>
      <w:r>
        <w:rPr>
          <w:rFonts w:hint="eastAsia"/>
          <w:color w:val="444444"/>
          <w:sz w:val="18"/>
          <w:szCs w:val="18"/>
        </w:rPr>
        <w:t> </w:t>
      </w:r>
    </w:p>
    <w:p w:rsidR="00B46D70" w:rsidRDefault="00B46D70" w:rsidP="00B46D70">
      <w:pPr>
        <w:pStyle w:val="a3"/>
        <w:spacing w:line="299" w:lineRule="atLeast"/>
        <w:rPr>
          <w:color w:val="444444"/>
          <w:sz w:val="18"/>
          <w:szCs w:val="18"/>
        </w:rPr>
      </w:pPr>
      <w:r>
        <w:rPr>
          <w:rFonts w:hint="eastAsia"/>
          <w:color w:val="444444"/>
          <w:sz w:val="18"/>
          <w:szCs w:val="18"/>
        </w:rPr>
        <w:t>직접 자바스크립트 코드를 변경해서 자바소스로 만들어 볼까하는 생각을 잠시 했었는데 자바스크립트 코드양이 만만치가 않아서 바로 포기하고 다음API를 사용하여 우회하는 방법을 사용해봤다. 앞으로는 구글 &lt;-&gt; 네이버 좌표변환에 삽질하는 분들이 없으시기를…</w:t>
      </w:r>
    </w:p>
    <w:p w:rsidR="00233CD7" w:rsidRDefault="00153F68" w:rsidP="00B4503F">
      <w:pPr>
        <w:widowControl/>
        <w:wordWrap/>
        <w:autoSpaceDE/>
        <w:autoSpaceDN/>
        <w:jc w:val="left"/>
      </w:pPr>
      <w:hyperlink r:id="rId906" w:history="1">
        <w:r w:rsidR="00B46D70">
          <w:rPr>
            <w:rStyle w:val="a4"/>
          </w:rPr>
          <w:t>http://threestory.tistory.com/tag/WGS-84</w:t>
        </w:r>
      </w:hyperlink>
    </w:p>
    <w:p w:rsidR="00233CD7" w:rsidRDefault="00233CD7">
      <w:pPr>
        <w:widowControl/>
        <w:wordWrap/>
        <w:autoSpaceDE/>
        <w:autoSpaceDN/>
        <w:jc w:val="left"/>
      </w:pPr>
      <w:r>
        <w:br w:type="page"/>
      </w:r>
    </w:p>
    <w:p w:rsidR="008F2431" w:rsidRPr="00B46D70" w:rsidRDefault="00233CD7" w:rsidP="008F2431">
      <w:pPr>
        <w:widowControl/>
        <w:wordWrap/>
        <w:autoSpaceDE/>
        <w:autoSpaceDN/>
        <w:jc w:val="left"/>
        <w:rPr>
          <w:rFonts w:ascii="Courier New" w:hAnsi="Courier New" w:cs="Courier New"/>
          <w:color w:val="666666"/>
          <w:sz w:val="30"/>
          <w:szCs w:val="16"/>
        </w:rPr>
      </w:pPr>
      <w:r>
        <w:rPr>
          <w:rFonts w:ascii="돋움" w:eastAsia="돋움" w:hAnsi="돋움" w:hint="eastAsia"/>
          <w:color w:val="3E3E3E"/>
          <w:sz w:val="16"/>
          <w:szCs w:val="16"/>
        </w:rPr>
        <w:lastRenderedPageBreak/>
        <w:t> </w:t>
      </w:r>
      <w:hyperlink r:id="rId907" w:history="1">
        <w:r w:rsidR="008F2431" w:rsidRPr="00233CD7">
          <w:rPr>
            <w:rStyle w:val="a4"/>
            <w:rFonts w:ascii="Courier New" w:hAnsi="Courier New" w:cs="Courier New" w:hint="eastAsia"/>
            <w:sz w:val="30"/>
            <w:szCs w:val="16"/>
          </w:rPr>
          <w:t>http://</w:t>
        </w:r>
        <w:r w:rsidR="008F2431" w:rsidRPr="00233CD7">
          <w:rPr>
            <w:rStyle w:val="a4"/>
            <w:rFonts w:ascii="Courier New" w:hAnsi="Courier New" w:cs="Courier New"/>
            <w:sz w:val="30"/>
            <w:szCs w:val="16"/>
          </w:rPr>
          <w:t>tigerwoods.tistory.com/19</w:t>
        </w:r>
      </w:hyperlink>
    </w:p>
    <w:p w:rsidR="00233CD7" w:rsidRDefault="00233CD7" w:rsidP="00233CD7">
      <w:pPr>
        <w:pStyle w:val="a3"/>
        <w:spacing w:before="0" w:beforeAutospacing="0" w:after="0" w:afterAutospacing="0"/>
        <w:ind w:left="220"/>
        <w:rPr>
          <w:rFonts w:ascii="돋움" w:eastAsia="돋움" w:hAnsi="돋움"/>
          <w:color w:val="3E3E3E"/>
          <w:sz w:val="16"/>
          <w:szCs w:val="16"/>
        </w:rPr>
      </w:pP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8"/>
          <w:szCs w:val="18"/>
          <w:bdr w:val="none" w:sz="0" w:space="0" w:color="auto" w:frame="1"/>
        </w:rPr>
        <w:t>안드로이드 플렛폼에서 Tab은 다음과 같은 3가지 요소로 이루어 진다.</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noProof/>
          <w:color w:val="3E3E3E"/>
          <w:sz w:val="16"/>
          <w:szCs w:val="16"/>
        </w:rPr>
        <w:drawing>
          <wp:inline distT="0" distB="0" distL="0" distR="0">
            <wp:extent cx="3580130" cy="3562985"/>
            <wp:effectExtent l="19050" t="0" r="1270" b="0"/>
            <wp:docPr id="230" name="그림 20" descr="http://cfile9.uf.tistory.com/image/1523790F4B824EB8644B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cfile9.uf.tistory.com/image/1523790F4B824EB8644B1B"/>
                    <pic:cNvPicPr>
                      <a:picLocks noChangeAspect="1" noChangeArrowheads="1"/>
                    </pic:cNvPicPr>
                  </pic:nvPicPr>
                  <pic:blipFill>
                    <a:blip r:embed="rId908"/>
                    <a:srcRect/>
                    <a:stretch>
                      <a:fillRect/>
                    </a:stretch>
                  </pic:blipFill>
                  <pic:spPr bwMode="auto">
                    <a:xfrm>
                      <a:off x="0" y="0"/>
                      <a:ext cx="3580130" cy="3562985"/>
                    </a:xfrm>
                    <a:prstGeom prst="rect">
                      <a:avLst/>
                    </a:prstGeom>
                    <a:noFill/>
                    <a:ln w="9525">
                      <a:noFill/>
                      <a:miter lim="800000"/>
                      <a:headEnd/>
                      <a:tailEnd/>
                    </a:ln>
                  </pic:spPr>
                </pic:pic>
              </a:graphicData>
            </a:graphic>
          </wp:inline>
        </w:drawing>
      </w:r>
    </w:p>
    <w:p w:rsidR="00233CD7" w:rsidRDefault="00233CD7" w:rsidP="00601CF6">
      <w:pPr>
        <w:widowControl/>
        <w:numPr>
          <w:ilvl w:val="0"/>
          <w:numId w:val="36"/>
        </w:numPr>
        <w:wordWrap/>
        <w:autoSpaceDE/>
        <w:autoSpaceDN/>
        <w:ind w:left="0"/>
        <w:jc w:val="left"/>
        <w:rPr>
          <w:rFonts w:ascii="돋움" w:eastAsia="돋움" w:hAnsi="돋움"/>
          <w:color w:val="3E3E3E"/>
          <w:sz w:val="16"/>
          <w:szCs w:val="16"/>
        </w:rPr>
      </w:pPr>
      <w:r>
        <w:rPr>
          <w:rStyle w:val="a8"/>
          <w:rFonts w:ascii="돋움" w:eastAsia="돋움" w:hAnsi="돋움" w:hint="eastAsia"/>
          <w:color w:val="3E3E3E"/>
          <w:sz w:val="18"/>
          <w:szCs w:val="18"/>
          <w:bdr w:val="none" w:sz="0" w:space="0" w:color="auto" w:frame="1"/>
        </w:rPr>
        <w:t>TabHost:</w:t>
      </w:r>
      <w:r>
        <w:rPr>
          <w:rStyle w:val="apple-converted-space"/>
          <w:rFonts w:ascii="돋움" w:eastAsia="돋움" w:hAnsi="돋움" w:hint="eastAsia"/>
          <w:color w:val="3E3E3E"/>
          <w:sz w:val="18"/>
          <w:szCs w:val="18"/>
          <w:bdr w:val="none" w:sz="0" w:space="0" w:color="auto" w:frame="1"/>
        </w:rPr>
        <w:t> </w:t>
      </w:r>
      <w:r>
        <w:rPr>
          <w:rFonts w:ascii="돋움" w:eastAsia="돋움" w:hAnsi="돋움" w:hint="eastAsia"/>
          <w:color w:val="3E3E3E"/>
          <w:sz w:val="18"/>
          <w:szCs w:val="18"/>
          <w:bdr w:val="none" w:sz="0" w:space="0" w:color="auto" w:frame="1"/>
        </w:rPr>
        <w:t>TabWidget(Tab 버튼 모음)과 FrameLayout을 포함하는 전체 컨테이너</w:t>
      </w:r>
    </w:p>
    <w:p w:rsidR="00233CD7" w:rsidRDefault="00233CD7" w:rsidP="00601CF6">
      <w:pPr>
        <w:widowControl/>
        <w:numPr>
          <w:ilvl w:val="0"/>
          <w:numId w:val="36"/>
        </w:numPr>
        <w:wordWrap/>
        <w:autoSpaceDE/>
        <w:autoSpaceDN/>
        <w:ind w:left="0"/>
        <w:jc w:val="left"/>
        <w:rPr>
          <w:rFonts w:ascii="돋움" w:eastAsia="돋움" w:hAnsi="돋움"/>
          <w:color w:val="3E3E3E"/>
          <w:sz w:val="16"/>
          <w:szCs w:val="16"/>
        </w:rPr>
      </w:pPr>
      <w:r>
        <w:rPr>
          <w:rStyle w:val="a8"/>
          <w:rFonts w:ascii="돋움" w:eastAsia="돋움" w:hAnsi="돋움" w:hint="eastAsia"/>
          <w:color w:val="3E3E3E"/>
          <w:sz w:val="18"/>
          <w:szCs w:val="18"/>
          <w:bdr w:val="none" w:sz="0" w:space="0" w:color="auto" w:frame="1"/>
        </w:rPr>
        <w:t>TabWidget:</w:t>
      </w:r>
      <w:r>
        <w:rPr>
          <w:rStyle w:val="apple-converted-space"/>
          <w:rFonts w:ascii="돋움" w:eastAsia="돋움" w:hAnsi="돋움" w:hint="eastAsia"/>
          <w:color w:val="3E3E3E"/>
          <w:sz w:val="18"/>
          <w:szCs w:val="18"/>
          <w:bdr w:val="none" w:sz="0" w:space="0" w:color="auto" w:frame="1"/>
        </w:rPr>
        <w:t> </w:t>
      </w:r>
      <w:r>
        <w:rPr>
          <w:rFonts w:ascii="돋움" w:eastAsia="돋움" w:hAnsi="돋움" w:hint="eastAsia"/>
          <w:color w:val="3E3E3E"/>
          <w:sz w:val="18"/>
          <w:szCs w:val="18"/>
          <w:bdr w:val="none" w:sz="0" w:space="0" w:color="auto" w:frame="1"/>
        </w:rPr>
        <w:t>Tab 버튼 모음을 나타내며 각각의 Tab 버튼은 text + icon (옵션)으로 이루어 진다.</w:t>
      </w:r>
    </w:p>
    <w:p w:rsidR="00233CD7" w:rsidRDefault="00233CD7" w:rsidP="00601CF6">
      <w:pPr>
        <w:widowControl/>
        <w:numPr>
          <w:ilvl w:val="0"/>
          <w:numId w:val="36"/>
        </w:numPr>
        <w:wordWrap/>
        <w:autoSpaceDE/>
        <w:autoSpaceDN/>
        <w:ind w:left="0"/>
        <w:jc w:val="left"/>
        <w:rPr>
          <w:rFonts w:ascii="돋움" w:eastAsia="돋움" w:hAnsi="돋움"/>
          <w:color w:val="3E3E3E"/>
          <w:sz w:val="16"/>
          <w:szCs w:val="16"/>
        </w:rPr>
      </w:pPr>
      <w:r>
        <w:rPr>
          <w:rStyle w:val="a8"/>
          <w:rFonts w:ascii="돋움" w:eastAsia="돋움" w:hAnsi="돋움" w:hint="eastAsia"/>
          <w:color w:val="3E3E3E"/>
          <w:sz w:val="18"/>
          <w:szCs w:val="18"/>
          <w:bdr w:val="none" w:sz="0" w:space="0" w:color="auto" w:frame="1"/>
        </w:rPr>
        <w:t>FrameLayout:</w:t>
      </w:r>
      <w:r>
        <w:rPr>
          <w:rStyle w:val="apple-converted-space"/>
          <w:rFonts w:ascii="돋움" w:eastAsia="돋움" w:hAnsi="돋움" w:hint="eastAsia"/>
          <w:color w:val="3E3E3E"/>
          <w:sz w:val="18"/>
          <w:szCs w:val="18"/>
          <w:bdr w:val="none" w:sz="0" w:space="0" w:color="auto" w:frame="1"/>
        </w:rPr>
        <w:t> </w:t>
      </w:r>
      <w:r>
        <w:rPr>
          <w:rFonts w:ascii="돋움" w:eastAsia="돋움" w:hAnsi="돋움" w:hint="eastAsia"/>
          <w:color w:val="3E3E3E"/>
          <w:sz w:val="18"/>
          <w:szCs w:val="18"/>
          <w:bdr w:val="none" w:sz="0" w:space="0" w:color="auto" w:frame="1"/>
        </w:rPr>
        <w:t>선택된 Tab에 따른 실제 내용(Tab content)를 위한 컨테이너. 모든 Tab content는 FrameLayout의 child임.</w:t>
      </w:r>
    </w:p>
    <w:p w:rsidR="00233CD7" w:rsidRDefault="00233CD7" w:rsidP="00233CD7">
      <w:pPr>
        <w:pStyle w:val="a3"/>
        <w:spacing w:before="0" w:beforeAutospacing="0" w:after="0" w:afterAutospacing="0"/>
        <w:rPr>
          <w:rFonts w:ascii="돋움" w:eastAsia="돋움" w:hAnsi="돋움"/>
          <w:color w:val="3E3E3E"/>
          <w:sz w:val="16"/>
          <w:szCs w:val="16"/>
        </w:rPr>
      </w:pPr>
      <w:r>
        <w:rPr>
          <w:rFonts w:ascii="돋움" w:eastAsia="돋움" w:hAnsi="돋움" w:hint="eastAsia"/>
          <w:color w:val="3E3E3E"/>
          <w:sz w:val="16"/>
          <w:szCs w:val="16"/>
        </w:rPr>
        <w:t> </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6"/>
          <w:szCs w:val="16"/>
        </w:rPr>
        <w:t> </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8"/>
          <w:szCs w:val="18"/>
          <w:bdr w:val="none" w:sz="0" w:space="0" w:color="auto" w:frame="1"/>
        </w:rPr>
        <w:t>위에 설명한 3개의 component를 사용해 정상적으로 작동하는 Tab을 구성하기 위해서는 다음과 같은 몇 가지 숙지해야 할 사항들이 있다.</w:t>
      </w:r>
    </w:p>
    <w:p w:rsidR="00233CD7" w:rsidRDefault="00233CD7" w:rsidP="00601CF6">
      <w:pPr>
        <w:widowControl/>
        <w:numPr>
          <w:ilvl w:val="0"/>
          <w:numId w:val="37"/>
        </w:numPr>
        <w:wordWrap/>
        <w:autoSpaceDE/>
        <w:autoSpaceDN/>
        <w:ind w:left="0"/>
        <w:jc w:val="left"/>
        <w:rPr>
          <w:rFonts w:ascii="돋움" w:eastAsia="돋움" w:hAnsi="돋움"/>
          <w:color w:val="3E3E3E"/>
          <w:sz w:val="16"/>
          <w:szCs w:val="16"/>
        </w:rPr>
      </w:pPr>
      <w:r>
        <w:rPr>
          <w:rStyle w:val="a8"/>
          <w:rFonts w:ascii="돋움" w:eastAsia="돋움" w:hAnsi="돋움" w:hint="eastAsia"/>
          <w:color w:val="3E3E3E"/>
          <w:sz w:val="18"/>
          <w:szCs w:val="18"/>
          <w:bdr w:val="none" w:sz="0" w:space="0" w:color="auto" w:frame="1"/>
        </w:rPr>
        <w:t>TabWidget의 id와 최소높이:</w:t>
      </w:r>
      <w:r>
        <w:rPr>
          <w:rStyle w:val="apple-converted-space"/>
          <w:rFonts w:ascii="돋움" w:eastAsia="돋움" w:hAnsi="돋움" w:hint="eastAsia"/>
          <w:color w:val="3E3E3E"/>
          <w:sz w:val="18"/>
          <w:szCs w:val="18"/>
          <w:bdr w:val="none" w:sz="0" w:space="0" w:color="auto" w:frame="1"/>
        </w:rPr>
        <w:t> </w:t>
      </w:r>
      <w:r>
        <w:rPr>
          <w:rFonts w:ascii="돋움" w:eastAsia="돋움" w:hAnsi="돋움" w:hint="eastAsia"/>
          <w:color w:val="3E3E3E"/>
          <w:sz w:val="18"/>
          <w:szCs w:val="18"/>
          <w:bdr w:val="none" w:sz="0" w:space="0" w:color="auto" w:frame="1"/>
        </w:rPr>
        <w:t>TabWidget의 id는 항상 "@android:id/tabs"로 설정 하여야 한다. 또 TabWidget의 최소 높이는 약 62px이다. 다시 말하면 Tab 버튼은 text + icon(옵션)으로 구성되는데 text로만 구성된 Tab 버튼도 무조건 62px정도의 높이를 차지한다. 물론 사용하는 icon에 따라 더 커질 수는 있다. (너무 작은 tab은 조작이 힘들어서가 아닐까 싶다)</w:t>
      </w:r>
    </w:p>
    <w:p w:rsidR="00233CD7" w:rsidRDefault="00233CD7" w:rsidP="00601CF6">
      <w:pPr>
        <w:widowControl/>
        <w:numPr>
          <w:ilvl w:val="0"/>
          <w:numId w:val="37"/>
        </w:numPr>
        <w:wordWrap/>
        <w:autoSpaceDE/>
        <w:autoSpaceDN/>
        <w:ind w:left="0"/>
        <w:jc w:val="left"/>
        <w:rPr>
          <w:rFonts w:ascii="돋움" w:eastAsia="돋움" w:hAnsi="돋움"/>
          <w:color w:val="3E3E3E"/>
          <w:sz w:val="16"/>
          <w:szCs w:val="16"/>
        </w:rPr>
      </w:pPr>
      <w:r>
        <w:rPr>
          <w:rStyle w:val="a8"/>
          <w:rFonts w:ascii="돋움" w:eastAsia="돋움" w:hAnsi="돋움" w:hint="eastAsia"/>
          <w:color w:val="3E3E3E"/>
          <w:sz w:val="18"/>
          <w:szCs w:val="18"/>
          <w:bdr w:val="none" w:sz="0" w:space="0" w:color="auto" w:frame="1"/>
        </w:rPr>
        <w:t>FrameLayout의 Padding:</w:t>
      </w:r>
      <w:r>
        <w:rPr>
          <w:rStyle w:val="apple-converted-space"/>
          <w:rFonts w:ascii="돋움" w:eastAsia="돋움" w:hAnsi="돋움" w:hint="eastAsia"/>
          <w:color w:val="3E3E3E"/>
          <w:sz w:val="18"/>
          <w:szCs w:val="18"/>
          <w:bdr w:val="none" w:sz="0" w:space="0" w:color="auto" w:frame="1"/>
        </w:rPr>
        <w:t> </w:t>
      </w:r>
      <w:r>
        <w:rPr>
          <w:rFonts w:ascii="돋움" w:eastAsia="돋움" w:hAnsi="돋움" w:hint="eastAsia"/>
          <w:color w:val="3E3E3E"/>
          <w:sz w:val="18"/>
          <w:szCs w:val="18"/>
          <w:bdr w:val="none" w:sz="0" w:space="0" w:color="auto" w:frame="1"/>
        </w:rPr>
        <w:t>TabHost는 FrameLayout에서 상속되며 FrameLayout에서 child view들은 어떤 layout을 사용하던 FrameLayout의 좌측 상단에 배치된다(여러 child view가 있다면 제일 마지막에 배치된 child view가 나머지 view를 가려버림). 그래서 FrameLayout이 TabHost내부에 배치될 때 TabWidget을 고려하지 않고 무조건 TabHost의 최 상단에 배치 되어 TabWidget을 가려버린다. 그럼으로 사용된 TabWidget의 높이만큼 FrameLayout위쪽에 padding을 주어야 한다. (TabWidget의 최소 높이가 62px임으로 최소 padding도 62px)</w:t>
      </w:r>
    </w:p>
    <w:p w:rsidR="00233CD7" w:rsidRDefault="00233CD7" w:rsidP="00601CF6">
      <w:pPr>
        <w:widowControl/>
        <w:numPr>
          <w:ilvl w:val="0"/>
          <w:numId w:val="37"/>
        </w:numPr>
        <w:wordWrap/>
        <w:autoSpaceDE/>
        <w:autoSpaceDN/>
        <w:ind w:left="0"/>
        <w:jc w:val="left"/>
        <w:rPr>
          <w:rFonts w:ascii="돋움" w:eastAsia="돋움" w:hAnsi="돋움"/>
          <w:color w:val="3E3E3E"/>
          <w:sz w:val="16"/>
          <w:szCs w:val="16"/>
        </w:rPr>
      </w:pPr>
      <w:r>
        <w:rPr>
          <w:rStyle w:val="a8"/>
          <w:rFonts w:ascii="돋움" w:eastAsia="돋움" w:hAnsi="돋움" w:hint="eastAsia"/>
          <w:color w:val="3E3E3E"/>
          <w:sz w:val="18"/>
          <w:szCs w:val="18"/>
          <w:bdr w:val="none" w:sz="0" w:space="0" w:color="auto" w:frame="1"/>
        </w:rPr>
        <w:t>TabActivity 사용:</w:t>
      </w:r>
      <w:r>
        <w:rPr>
          <w:rStyle w:val="apple-converted-space"/>
          <w:rFonts w:ascii="돋움" w:eastAsia="돋움" w:hAnsi="돋움" w:hint="eastAsia"/>
          <w:color w:val="3E3E3E"/>
          <w:sz w:val="18"/>
          <w:szCs w:val="18"/>
          <w:bdr w:val="none" w:sz="0" w:space="0" w:color="auto" w:frame="1"/>
        </w:rPr>
        <w:t> </w:t>
      </w:r>
      <w:r>
        <w:rPr>
          <w:rFonts w:ascii="돋움" w:eastAsia="돋움" w:hAnsi="돋움" w:hint="eastAsia"/>
          <w:color w:val="3E3E3E"/>
          <w:sz w:val="18"/>
          <w:szCs w:val="18"/>
          <w:bdr w:val="none" w:sz="0" w:space="0" w:color="auto" w:frame="1"/>
        </w:rPr>
        <w:t>TabActivity상속 받아 Activity를 구현 할 때(Tab 자체가 Activity의 main 화면일 때) TabHost의 id는 항상</w:t>
      </w:r>
      <w:r>
        <w:rPr>
          <w:rStyle w:val="apple-converted-space"/>
          <w:rFonts w:ascii="돋움" w:eastAsia="돋움" w:hAnsi="돋움" w:hint="eastAsia"/>
          <w:color w:val="3E3E3E"/>
          <w:sz w:val="18"/>
          <w:szCs w:val="18"/>
          <w:bdr w:val="none" w:sz="0" w:space="0" w:color="auto" w:frame="1"/>
        </w:rPr>
        <w:t> </w:t>
      </w:r>
      <w:r>
        <w:rPr>
          <w:rStyle w:val="a8"/>
          <w:rFonts w:ascii="돋움" w:eastAsia="돋움" w:hAnsi="돋움" w:hint="eastAsia"/>
          <w:color w:val="3E3E3E"/>
          <w:sz w:val="18"/>
          <w:szCs w:val="18"/>
          <w:bdr w:val="none" w:sz="0" w:space="0" w:color="auto" w:frame="1"/>
        </w:rPr>
        <w:t>"@android:id/tabhost"</w:t>
      </w:r>
      <w:r>
        <w:rPr>
          <w:rFonts w:ascii="돋움" w:eastAsia="돋움" w:hAnsi="돋움" w:hint="eastAsia"/>
          <w:color w:val="3E3E3E"/>
          <w:sz w:val="18"/>
          <w:szCs w:val="18"/>
          <w:bdr w:val="none" w:sz="0" w:space="0" w:color="auto" w:frame="1"/>
        </w:rPr>
        <w:t>로 설정 하여야 한다.</w:t>
      </w:r>
    </w:p>
    <w:p w:rsidR="00233CD7" w:rsidRDefault="00233CD7" w:rsidP="00233CD7">
      <w:pPr>
        <w:pStyle w:val="a3"/>
        <w:spacing w:before="0" w:beforeAutospacing="0" w:after="0" w:afterAutospacing="0"/>
        <w:rPr>
          <w:rFonts w:ascii="돋움" w:eastAsia="돋움" w:hAnsi="돋움"/>
          <w:color w:val="3E3E3E"/>
          <w:sz w:val="16"/>
          <w:szCs w:val="16"/>
        </w:rPr>
      </w:pPr>
      <w:r>
        <w:rPr>
          <w:rFonts w:ascii="돋움" w:eastAsia="돋움" w:hAnsi="돋움" w:hint="eastAsia"/>
          <w:color w:val="3E3E3E"/>
          <w:sz w:val="16"/>
          <w:szCs w:val="16"/>
        </w:rPr>
        <w:t> </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6"/>
          <w:szCs w:val="16"/>
        </w:rPr>
        <w:t> </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8"/>
          <w:szCs w:val="18"/>
          <w:bdr w:val="none" w:sz="0" w:space="0" w:color="auto" w:frame="1"/>
        </w:rPr>
        <w:t>추가로, Java 코드에서 XML에 선언된 여러 컴포넌트를 연결해서 정상적으로 작동하는 Tab view를 만들려면</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8"/>
          <w:szCs w:val="18"/>
          <w:bdr w:val="none" w:sz="0" w:space="0" w:color="auto" w:frame="1"/>
        </w:rPr>
        <w:t>TabHost객체의 내부객체인 TabHost.TabSpec이라는 Tab building helper 객체를 이용하여야 한다.</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8"/>
          <w:szCs w:val="18"/>
          <w:bdr w:val="none" w:sz="0" w:space="0" w:color="auto" w:frame="1"/>
        </w:rPr>
        <w:t>TabHost에 새로운 Tab을 추가하는 것은 다음과 같이 5단계로 나뉜다.</w:t>
      </w:r>
    </w:p>
    <w:p w:rsidR="00233CD7" w:rsidRDefault="00233CD7" w:rsidP="00601CF6">
      <w:pPr>
        <w:widowControl/>
        <w:numPr>
          <w:ilvl w:val="0"/>
          <w:numId w:val="38"/>
        </w:numPr>
        <w:wordWrap/>
        <w:autoSpaceDE/>
        <w:autoSpaceDN/>
        <w:ind w:left="0"/>
        <w:jc w:val="left"/>
        <w:rPr>
          <w:rFonts w:ascii="돋움" w:eastAsia="돋움" w:hAnsi="돋움"/>
          <w:color w:val="3E3E3E"/>
          <w:sz w:val="16"/>
          <w:szCs w:val="16"/>
        </w:rPr>
      </w:pPr>
      <w:r>
        <w:rPr>
          <w:rStyle w:val="a8"/>
          <w:rFonts w:ascii="돋움" w:eastAsia="돋움" w:hAnsi="돋움" w:hint="eastAsia"/>
          <w:color w:val="3E3E3E"/>
          <w:sz w:val="18"/>
          <w:szCs w:val="18"/>
          <w:bdr w:val="none" w:sz="0" w:space="0" w:color="auto" w:frame="1"/>
        </w:rPr>
        <w:t>TabHost setup 시작:</w:t>
      </w:r>
      <w:r>
        <w:rPr>
          <w:rStyle w:val="apple-converted-space"/>
          <w:rFonts w:ascii="돋움" w:eastAsia="돋움" w:hAnsi="돋움" w:hint="eastAsia"/>
          <w:color w:val="3E3E3E"/>
          <w:sz w:val="18"/>
          <w:szCs w:val="18"/>
          <w:bdr w:val="none" w:sz="0" w:space="0" w:color="auto" w:frame="1"/>
        </w:rPr>
        <w:t> </w:t>
      </w:r>
      <w:r>
        <w:rPr>
          <w:rFonts w:ascii="돋움" w:eastAsia="돋움" w:hAnsi="돋움" w:hint="eastAsia"/>
          <w:color w:val="3E3E3E"/>
          <w:sz w:val="18"/>
          <w:szCs w:val="18"/>
          <w:bdr w:val="none" w:sz="0" w:space="0" w:color="auto" w:frame="1"/>
        </w:rPr>
        <w:t>findViewById 메소드를 통해 TabHost인스턴스를 얻은 후 TabHost인스턴스에 Tab을 추가하기 위해서는 반드시 TabHost인스턴스.setup() 메소드 먼저 실행 해야함. (단, TabActivity를 사용해 구현된 Tab은 setup 필요 없음)</w:t>
      </w:r>
    </w:p>
    <w:p w:rsidR="00233CD7" w:rsidRDefault="00233CD7" w:rsidP="00601CF6">
      <w:pPr>
        <w:widowControl/>
        <w:numPr>
          <w:ilvl w:val="0"/>
          <w:numId w:val="38"/>
        </w:numPr>
        <w:wordWrap/>
        <w:autoSpaceDE/>
        <w:autoSpaceDN/>
        <w:ind w:left="0"/>
        <w:jc w:val="left"/>
        <w:rPr>
          <w:rFonts w:ascii="돋움" w:eastAsia="돋움" w:hAnsi="돋움"/>
          <w:color w:val="3E3E3E"/>
          <w:sz w:val="16"/>
          <w:szCs w:val="16"/>
        </w:rPr>
      </w:pPr>
      <w:r>
        <w:rPr>
          <w:rStyle w:val="a8"/>
          <w:rFonts w:ascii="돋움" w:eastAsia="돋움" w:hAnsi="돋움" w:hint="eastAsia"/>
          <w:color w:val="3E3E3E"/>
          <w:sz w:val="18"/>
          <w:szCs w:val="18"/>
          <w:bdr w:val="none" w:sz="0" w:space="0" w:color="auto" w:frame="1"/>
        </w:rPr>
        <w:lastRenderedPageBreak/>
        <w:t>helper 생성:</w:t>
      </w:r>
      <w:r>
        <w:rPr>
          <w:rStyle w:val="apple-converted-space"/>
          <w:rFonts w:ascii="돋움" w:eastAsia="돋움" w:hAnsi="돋움" w:hint="eastAsia"/>
          <w:color w:val="3E3E3E"/>
          <w:sz w:val="18"/>
          <w:szCs w:val="18"/>
          <w:bdr w:val="none" w:sz="0" w:space="0" w:color="auto" w:frame="1"/>
        </w:rPr>
        <w:t> </w:t>
      </w:r>
      <w:r>
        <w:rPr>
          <w:rFonts w:ascii="돋움" w:eastAsia="돋움" w:hAnsi="돋움" w:hint="eastAsia"/>
          <w:color w:val="3E3E3E"/>
          <w:sz w:val="18"/>
          <w:szCs w:val="18"/>
          <w:bdr w:val="none" w:sz="0" w:space="0" w:color="auto" w:frame="1"/>
        </w:rPr>
        <w:t>TabHost인스턴스.newTabSpec(String형 tag이름)를 사용해 helper 객체를 생성 (추후 생성시 지정한 'tag 이름'으로 다시 소환 할 수 있음.)</w:t>
      </w:r>
    </w:p>
    <w:p w:rsidR="00233CD7" w:rsidRDefault="00233CD7" w:rsidP="00601CF6">
      <w:pPr>
        <w:widowControl/>
        <w:numPr>
          <w:ilvl w:val="0"/>
          <w:numId w:val="38"/>
        </w:numPr>
        <w:wordWrap/>
        <w:autoSpaceDE/>
        <w:autoSpaceDN/>
        <w:ind w:left="0"/>
        <w:jc w:val="left"/>
        <w:rPr>
          <w:rFonts w:ascii="돋움" w:eastAsia="돋움" w:hAnsi="돋움"/>
          <w:color w:val="3E3E3E"/>
          <w:sz w:val="16"/>
          <w:szCs w:val="16"/>
        </w:rPr>
      </w:pPr>
      <w:r>
        <w:rPr>
          <w:rStyle w:val="a8"/>
          <w:rFonts w:ascii="돋움" w:eastAsia="돋움" w:hAnsi="돋움" w:hint="eastAsia"/>
          <w:color w:val="3E3E3E"/>
          <w:sz w:val="18"/>
          <w:szCs w:val="18"/>
          <w:bdr w:val="none" w:sz="0" w:space="0" w:color="auto" w:frame="1"/>
        </w:rPr>
        <w:t>Tab button의 text 지정:</w:t>
      </w:r>
      <w:r>
        <w:rPr>
          <w:rStyle w:val="apple-converted-space"/>
          <w:rFonts w:ascii="돋움" w:eastAsia="돋움" w:hAnsi="돋움" w:hint="eastAsia"/>
          <w:color w:val="3E3E3E"/>
          <w:sz w:val="18"/>
          <w:szCs w:val="18"/>
          <w:bdr w:val="none" w:sz="0" w:space="0" w:color="auto" w:frame="1"/>
        </w:rPr>
        <w:t> </w:t>
      </w:r>
      <w:r>
        <w:rPr>
          <w:rFonts w:ascii="돋움" w:eastAsia="돋움" w:hAnsi="돋움" w:hint="eastAsia"/>
          <w:color w:val="3E3E3E"/>
          <w:sz w:val="18"/>
          <w:szCs w:val="18"/>
          <w:bdr w:val="none" w:sz="0" w:space="0" w:color="auto" w:frame="1"/>
        </w:rPr>
        <w:t>helper인스턴스.setIndicator(String / String+Icon / View)를 사용해 Tab Button의 형태를 지정.</w:t>
      </w:r>
    </w:p>
    <w:p w:rsidR="00233CD7" w:rsidRDefault="00233CD7" w:rsidP="00601CF6">
      <w:pPr>
        <w:widowControl/>
        <w:numPr>
          <w:ilvl w:val="0"/>
          <w:numId w:val="38"/>
        </w:numPr>
        <w:wordWrap/>
        <w:autoSpaceDE/>
        <w:autoSpaceDN/>
        <w:ind w:left="0"/>
        <w:jc w:val="left"/>
        <w:rPr>
          <w:rFonts w:ascii="돋움" w:eastAsia="돋움" w:hAnsi="돋움"/>
          <w:color w:val="3E3E3E"/>
          <w:sz w:val="16"/>
          <w:szCs w:val="16"/>
        </w:rPr>
      </w:pPr>
      <w:r>
        <w:rPr>
          <w:rStyle w:val="a8"/>
          <w:rFonts w:ascii="돋움" w:eastAsia="돋움" w:hAnsi="돋움" w:hint="eastAsia"/>
          <w:color w:val="3E3E3E"/>
          <w:sz w:val="18"/>
          <w:szCs w:val="18"/>
          <w:bdr w:val="none" w:sz="0" w:space="0" w:color="auto" w:frame="1"/>
        </w:rPr>
        <w:t>Tab content 지정:</w:t>
      </w:r>
      <w:r>
        <w:rPr>
          <w:rStyle w:val="apple-converted-space"/>
          <w:rFonts w:ascii="돋움" w:eastAsia="돋움" w:hAnsi="돋움" w:hint="eastAsia"/>
          <w:color w:val="3E3E3E"/>
          <w:sz w:val="18"/>
          <w:szCs w:val="18"/>
          <w:bdr w:val="none" w:sz="0" w:space="0" w:color="auto" w:frame="1"/>
        </w:rPr>
        <w:t> </w:t>
      </w:r>
      <w:r>
        <w:rPr>
          <w:rFonts w:ascii="돋움" w:eastAsia="돋움" w:hAnsi="돋움" w:hint="eastAsia"/>
          <w:color w:val="3E3E3E"/>
          <w:sz w:val="18"/>
          <w:szCs w:val="18"/>
          <w:bdr w:val="none" w:sz="0" w:space="0" w:color="auto" w:frame="1"/>
        </w:rPr>
        <w:t>helper인스턴스.setContent(View ID / TabContentFactory / Intent)를 사용해 Tab content를 지정. (TabContentFactory와 Intent는 추후 설명)</w:t>
      </w:r>
    </w:p>
    <w:p w:rsidR="00233CD7" w:rsidRDefault="00233CD7" w:rsidP="00601CF6">
      <w:pPr>
        <w:widowControl/>
        <w:numPr>
          <w:ilvl w:val="0"/>
          <w:numId w:val="38"/>
        </w:numPr>
        <w:wordWrap/>
        <w:autoSpaceDE/>
        <w:autoSpaceDN/>
        <w:ind w:left="0"/>
        <w:jc w:val="left"/>
        <w:rPr>
          <w:rFonts w:ascii="돋움" w:eastAsia="돋움" w:hAnsi="돋움"/>
          <w:color w:val="3E3E3E"/>
          <w:sz w:val="16"/>
          <w:szCs w:val="16"/>
        </w:rPr>
      </w:pPr>
      <w:r>
        <w:rPr>
          <w:rStyle w:val="a8"/>
          <w:rFonts w:ascii="돋움" w:eastAsia="돋움" w:hAnsi="돋움" w:hint="eastAsia"/>
          <w:color w:val="3E3E3E"/>
          <w:sz w:val="18"/>
          <w:szCs w:val="18"/>
          <w:bdr w:val="none" w:sz="0" w:space="0" w:color="auto" w:frame="1"/>
        </w:rPr>
        <w:t>TabHost에 Tab객체 등록:</w:t>
      </w:r>
      <w:r>
        <w:rPr>
          <w:rStyle w:val="apple-converted-space"/>
          <w:rFonts w:ascii="돋움" w:eastAsia="돋움" w:hAnsi="돋움" w:hint="eastAsia"/>
          <w:color w:val="3E3E3E"/>
          <w:sz w:val="18"/>
          <w:szCs w:val="18"/>
          <w:bdr w:val="none" w:sz="0" w:space="0" w:color="auto" w:frame="1"/>
        </w:rPr>
        <w:t> </w:t>
      </w:r>
      <w:r>
        <w:rPr>
          <w:rFonts w:ascii="돋움" w:eastAsia="돋움" w:hAnsi="돋움" w:hint="eastAsia"/>
          <w:color w:val="3E3E3E"/>
          <w:sz w:val="18"/>
          <w:szCs w:val="18"/>
          <w:bdr w:val="none" w:sz="0" w:space="0" w:color="auto" w:frame="1"/>
        </w:rPr>
        <w:t>TabHost인스턴스.addTab(helper인스턴스)로 위에서 설정 완료(tag, indicator, content)된 Tab Building helper를 TabHost에 등록.</w:t>
      </w:r>
    </w:p>
    <w:p w:rsidR="00233CD7" w:rsidRDefault="00233CD7" w:rsidP="00233CD7">
      <w:pPr>
        <w:pStyle w:val="a3"/>
        <w:spacing w:before="0" w:beforeAutospacing="0" w:after="0" w:afterAutospacing="0"/>
        <w:rPr>
          <w:rFonts w:ascii="돋움" w:eastAsia="돋움" w:hAnsi="돋움"/>
          <w:color w:val="3E3E3E"/>
          <w:sz w:val="16"/>
          <w:szCs w:val="16"/>
        </w:rPr>
      </w:pPr>
      <w:r>
        <w:rPr>
          <w:rFonts w:ascii="돋움" w:eastAsia="돋움" w:hAnsi="돋움" w:hint="eastAsia"/>
          <w:color w:val="3E3E3E"/>
          <w:sz w:val="16"/>
          <w:szCs w:val="16"/>
        </w:rPr>
        <w:t> </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6"/>
          <w:szCs w:val="16"/>
        </w:rPr>
        <w:t> </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Style w:val="a8"/>
          <w:rFonts w:ascii="돋움" w:eastAsia="돋움" w:hAnsi="돋움" w:hint="eastAsia"/>
          <w:color w:val="3E3E3E"/>
          <w:sz w:val="18"/>
          <w:szCs w:val="18"/>
          <w:bdr w:val="none" w:sz="0" w:space="0" w:color="auto" w:frame="1"/>
        </w:rPr>
        <w:t>Static한 Tab 구현</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8"/>
          <w:szCs w:val="18"/>
          <w:bdr w:val="none" w:sz="0" w:space="0" w:color="auto" w:frame="1"/>
        </w:rPr>
        <w:t>그럼 지금까지 정리한 것을 바탕으로 static(compile-time시 형태가 결정되는) 한 Tab의 구현 예제를 보자.</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Style w:val="a8"/>
          <w:rFonts w:ascii="돋움" w:eastAsia="돋움" w:hAnsi="돋움" w:hint="eastAsia"/>
          <w:color w:val="3E3E3E"/>
          <w:sz w:val="18"/>
          <w:szCs w:val="18"/>
          <w:bdr w:val="none" w:sz="0" w:space="0" w:color="auto" w:frame="1"/>
        </w:rPr>
        <w:t>Static Tab 예제 (main.xml)</w:t>
      </w:r>
    </w:p>
    <w:p w:rsidR="00233CD7" w:rsidRDefault="00233CD7" w:rsidP="00233CD7">
      <w:pPr>
        <w:pStyle w:val="morelesstop"/>
        <w:spacing w:before="0" w:beforeAutospacing="0" w:after="0" w:afterAutospacing="0"/>
        <w:rPr>
          <w:rFonts w:ascii="돋움" w:eastAsia="돋움" w:hAnsi="돋움"/>
          <w:color w:val="3E3E3E"/>
          <w:sz w:val="16"/>
          <w:szCs w:val="16"/>
          <w:u w:val="single"/>
        </w:rPr>
      </w:pPr>
      <w:r>
        <w:rPr>
          <w:rFonts w:ascii="돋움" w:eastAsia="돋움" w:hAnsi="돋움" w:hint="eastAsia"/>
          <w:color w:val="3E3E3E"/>
          <w:sz w:val="16"/>
          <w:szCs w:val="16"/>
          <w:u w:val="single"/>
          <w:bdr w:val="none" w:sz="0" w:space="0" w:color="auto" w:frame="1"/>
        </w:rPr>
        <w:t>접기</w:t>
      </w:r>
    </w:p>
    <w:tbl>
      <w:tblPr>
        <w:tblW w:w="0" w:type="auto"/>
        <w:tblCellSpacing w:w="15" w:type="dxa"/>
        <w:tblCellMar>
          <w:top w:w="15" w:type="dxa"/>
          <w:left w:w="15" w:type="dxa"/>
          <w:bottom w:w="15" w:type="dxa"/>
          <w:right w:w="15" w:type="dxa"/>
        </w:tblCellMar>
        <w:tblLook w:val="04A0"/>
      </w:tblPr>
      <w:tblGrid>
        <w:gridCol w:w="315"/>
        <w:gridCol w:w="7851"/>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01</w:t>
            </w:r>
          </w:p>
        </w:tc>
        <w:tc>
          <w:tcPr>
            <w:tcW w:w="0" w:type="auto"/>
            <w:vAlign w:val="center"/>
            <w:hideMark/>
          </w:tcPr>
          <w:p w:rsidR="00233CD7" w:rsidRDefault="00233CD7">
            <w:pPr>
              <w:rPr>
                <w:rFonts w:ascii="굴림" w:eastAsia="굴림" w:hAnsi="굴림" w:cs="굴림"/>
                <w:sz w:val="24"/>
                <w:szCs w:val="24"/>
              </w:rPr>
            </w:pPr>
            <w:r>
              <w:rPr>
                <w:rStyle w:val="HTML"/>
              </w:rPr>
              <w:t>&lt;?xml</w:t>
            </w:r>
            <w:r>
              <w:rPr>
                <w:rStyle w:val="apple-converted-space"/>
              </w:rPr>
              <w:t> </w:t>
            </w:r>
            <w:r>
              <w:rPr>
                <w:rStyle w:val="HTML"/>
              </w:rPr>
              <w:t>version="1.0"</w:t>
            </w:r>
            <w:r>
              <w:rPr>
                <w:rStyle w:val="apple-converted-space"/>
              </w:rPr>
              <w:t> </w:t>
            </w:r>
            <w:r>
              <w:rPr>
                <w:rStyle w:val="HTML"/>
              </w:rPr>
              <w:t>encoding="utf-8"?&gt;</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02</w:t>
            </w:r>
          </w:p>
        </w:tc>
        <w:tc>
          <w:tcPr>
            <w:tcW w:w="0" w:type="auto"/>
            <w:gridSpan w:val="2"/>
            <w:vAlign w:val="center"/>
            <w:hideMark/>
          </w:tcPr>
          <w:p w:rsidR="00233CD7" w:rsidRDefault="00233CD7">
            <w:pPr>
              <w:rPr>
                <w:rFonts w:ascii="굴림" w:eastAsia="굴림" w:hAnsi="굴림" w:cs="굴림"/>
                <w:sz w:val="24"/>
                <w:szCs w:val="24"/>
              </w:rPr>
            </w:pPr>
            <w:r>
              <w:rPr>
                <w:rStyle w:val="HTML"/>
              </w:rPr>
              <w:t>&lt;LinearLayout</w:t>
            </w:r>
            <w:r>
              <w:rPr>
                <w:rStyle w:val="apple-converted-space"/>
              </w:rPr>
              <w:t> </w:t>
            </w:r>
            <w:r>
              <w:rPr>
                <w:rStyle w:val="HTML"/>
              </w:rPr>
              <w:t>xmlns:android="</w:t>
            </w:r>
            <w:hyperlink r:id="rId909" w:history="1">
              <w:r>
                <w:rPr>
                  <w:rStyle w:val="a4"/>
                  <w:rFonts w:ascii="돋움" w:eastAsia="돋움" w:hAnsi="돋움" w:cs="굴림체" w:hint="eastAsia"/>
                  <w:bdr w:val="none" w:sz="0" w:space="0" w:color="auto" w:frame="1"/>
                </w:rPr>
                <w:t>http://schemas.android.com/apk/res/android</w:t>
              </w:r>
            </w:hyperlink>
            <w:r>
              <w:rPr>
                <w:rStyle w:val="HTML"/>
              </w:rPr>
              <w: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459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03</w:t>
            </w:r>
          </w:p>
        </w:tc>
        <w:tc>
          <w:tcPr>
            <w:tcW w:w="0" w:type="auto"/>
            <w:vAlign w:val="center"/>
            <w:hideMark/>
          </w:tcPr>
          <w:p w:rsidR="00233CD7" w:rsidRDefault="00233CD7">
            <w:pPr>
              <w:rPr>
                <w:rFonts w:ascii="굴림" w:eastAsia="굴림" w:hAnsi="굴림" w:cs="굴림"/>
                <w:sz w:val="24"/>
                <w:szCs w:val="24"/>
              </w:rPr>
            </w:pPr>
            <w:r>
              <w:rPr>
                <w:rStyle w:val="HTML"/>
              </w:rPr>
              <w:t>    android:orientation="vertical"</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04</w:t>
            </w:r>
          </w:p>
        </w:tc>
        <w:tc>
          <w:tcPr>
            <w:tcW w:w="0" w:type="auto"/>
            <w:gridSpan w:val="2"/>
            <w:vAlign w:val="center"/>
            <w:hideMark/>
          </w:tcPr>
          <w:p w:rsidR="00233CD7" w:rsidRDefault="00233CD7">
            <w:pPr>
              <w:rPr>
                <w:rFonts w:ascii="굴림" w:eastAsia="굴림" w:hAnsi="굴림" w:cs="굴림"/>
                <w:sz w:val="24"/>
                <w:szCs w:val="24"/>
              </w:rPr>
            </w:pPr>
            <w:r>
              <w:rPr>
                <w:rStyle w:val="HTML"/>
              </w:rPr>
              <w:t>    android:layout_width="fill_parent"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4901"/>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05</w:t>
            </w:r>
          </w:p>
        </w:tc>
        <w:tc>
          <w:tcPr>
            <w:tcW w:w="0" w:type="auto"/>
            <w:gridSpan w:val="2"/>
            <w:vAlign w:val="center"/>
            <w:hideMark/>
          </w:tcPr>
          <w:p w:rsidR="00233CD7" w:rsidRDefault="00233CD7">
            <w:pPr>
              <w:rPr>
                <w:rFonts w:ascii="굴림" w:eastAsia="굴림" w:hAnsi="굴림" w:cs="굴림"/>
                <w:sz w:val="24"/>
                <w:szCs w:val="24"/>
              </w:rPr>
            </w:pPr>
            <w:r>
              <w:rPr>
                <w:rStyle w:val="HTML"/>
              </w:rPr>
              <w:t>    android:layout_height="fill_parent"</w:t>
            </w:r>
            <w:r>
              <w:rPr>
                <w:rStyle w:val="apple-converted-space"/>
              </w:rPr>
              <w:t> </w:t>
            </w:r>
            <w:r>
              <w:rPr>
                <w:rStyle w:val="HTML"/>
              </w:rPr>
              <w:t>&gt;</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06</w:t>
            </w:r>
          </w:p>
        </w:tc>
        <w:tc>
          <w:tcPr>
            <w:tcW w:w="0" w:type="auto"/>
            <w:vAlign w:val="center"/>
            <w:hideMark/>
          </w:tcPr>
          <w:p w:rsidR="00233CD7" w:rsidRDefault="00233CD7">
            <w:pPr>
              <w:rPr>
                <w:rFonts w:ascii="굴림" w:eastAsia="굴림" w:hAnsi="굴림" w:cs="굴림"/>
                <w:sz w:val="24"/>
                <w:szCs w:val="24"/>
              </w:rPr>
            </w:pPr>
            <w:r>
              <w:rPr>
                <w:rStyle w:val="HTML"/>
              </w:rPr>
              <w:t>    &lt;TabHost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507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07</w:t>
            </w:r>
          </w:p>
        </w:tc>
        <w:tc>
          <w:tcPr>
            <w:tcW w:w="0" w:type="auto"/>
            <w:vAlign w:val="center"/>
            <w:hideMark/>
          </w:tcPr>
          <w:p w:rsidR="00233CD7" w:rsidRDefault="00233CD7">
            <w:pPr>
              <w:rPr>
                <w:rFonts w:ascii="굴림" w:eastAsia="굴림" w:hAnsi="굴림" w:cs="굴림"/>
                <w:sz w:val="24"/>
                <w:szCs w:val="24"/>
              </w:rPr>
            </w:pPr>
            <w:r>
              <w:rPr>
                <w:rStyle w:val="HTML"/>
              </w:rPr>
              <w:t>        android:id="@+id/tabHost"</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08</w:t>
            </w:r>
          </w:p>
        </w:tc>
        <w:tc>
          <w:tcPr>
            <w:tcW w:w="0" w:type="auto"/>
            <w:gridSpan w:val="2"/>
            <w:vAlign w:val="center"/>
            <w:hideMark/>
          </w:tcPr>
          <w:p w:rsidR="00233CD7" w:rsidRDefault="00233CD7">
            <w:pPr>
              <w:rPr>
                <w:rFonts w:ascii="굴림" w:eastAsia="굴림" w:hAnsi="굴림" w:cs="굴림"/>
                <w:sz w:val="24"/>
                <w:szCs w:val="24"/>
              </w:rPr>
            </w:pPr>
            <w:r>
              <w:rPr>
                <w:rStyle w:val="HTML"/>
              </w:rPr>
              <w:t>        android:layout_width="fill_parent"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5381"/>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09</w:t>
            </w:r>
          </w:p>
        </w:tc>
        <w:tc>
          <w:tcPr>
            <w:tcW w:w="0" w:type="auto"/>
            <w:gridSpan w:val="2"/>
            <w:vAlign w:val="center"/>
            <w:hideMark/>
          </w:tcPr>
          <w:p w:rsidR="00233CD7" w:rsidRDefault="00233CD7">
            <w:pPr>
              <w:rPr>
                <w:rFonts w:ascii="굴림" w:eastAsia="굴림" w:hAnsi="굴림" w:cs="굴림"/>
                <w:sz w:val="24"/>
                <w:szCs w:val="24"/>
              </w:rPr>
            </w:pPr>
            <w:r>
              <w:rPr>
                <w:rStyle w:val="HTML"/>
              </w:rPr>
              <w:t>        android:layout_height="fill_parent"</w:t>
            </w:r>
            <w:r>
              <w:rPr>
                <w:rStyle w:val="apple-converted-space"/>
              </w:rPr>
              <w:t> </w:t>
            </w:r>
            <w:r>
              <w:rPr>
                <w:rStyle w:val="HTML"/>
              </w:rPr>
              <w:t>&gt;</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10</w:t>
            </w:r>
          </w:p>
        </w:tc>
        <w:tc>
          <w:tcPr>
            <w:tcW w:w="0" w:type="auto"/>
            <w:vAlign w:val="center"/>
            <w:hideMark/>
          </w:tcPr>
          <w:p w:rsidR="00233CD7" w:rsidRDefault="00233CD7">
            <w:pPr>
              <w:rPr>
                <w:rFonts w:ascii="굴림" w:eastAsia="굴림" w:hAnsi="굴림" w:cs="굴림"/>
                <w:sz w:val="24"/>
                <w:szCs w:val="24"/>
              </w:rPr>
            </w:pPr>
            <w:r>
              <w:rPr>
                <w:rStyle w:val="HTML"/>
              </w:rPr>
              <w:t>        &lt;TabWidget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555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11</w:t>
            </w:r>
          </w:p>
        </w:tc>
        <w:tc>
          <w:tcPr>
            <w:tcW w:w="0" w:type="auto"/>
            <w:vAlign w:val="center"/>
            <w:hideMark/>
          </w:tcPr>
          <w:p w:rsidR="00233CD7" w:rsidRDefault="00233CD7">
            <w:pPr>
              <w:rPr>
                <w:rFonts w:ascii="굴림" w:eastAsia="굴림" w:hAnsi="굴림" w:cs="굴림"/>
                <w:sz w:val="24"/>
                <w:szCs w:val="24"/>
              </w:rPr>
            </w:pPr>
            <w:r>
              <w:rPr>
                <w:rStyle w:val="HTML"/>
              </w:rPr>
              <w:t>            android:id="@android:id/tabs"</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12</w:t>
            </w:r>
          </w:p>
        </w:tc>
        <w:tc>
          <w:tcPr>
            <w:tcW w:w="0" w:type="auto"/>
            <w:gridSpan w:val="2"/>
            <w:vAlign w:val="center"/>
            <w:hideMark/>
          </w:tcPr>
          <w:p w:rsidR="00233CD7" w:rsidRDefault="00233CD7">
            <w:pPr>
              <w:rPr>
                <w:rFonts w:ascii="굴림" w:eastAsia="굴림" w:hAnsi="굴림" w:cs="굴림"/>
                <w:sz w:val="24"/>
                <w:szCs w:val="24"/>
              </w:rPr>
            </w:pPr>
            <w:r>
              <w:rPr>
                <w:rStyle w:val="HTML"/>
              </w:rPr>
              <w:t>            android:layout_width="fill_parent"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6101"/>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13</w:t>
            </w:r>
          </w:p>
        </w:tc>
        <w:tc>
          <w:tcPr>
            <w:tcW w:w="0" w:type="auto"/>
            <w:gridSpan w:val="2"/>
            <w:vAlign w:val="center"/>
            <w:hideMark/>
          </w:tcPr>
          <w:p w:rsidR="00233CD7" w:rsidRDefault="00233CD7">
            <w:pPr>
              <w:rPr>
                <w:rFonts w:ascii="굴림" w:eastAsia="굴림" w:hAnsi="굴림" w:cs="굴림"/>
                <w:sz w:val="24"/>
                <w:szCs w:val="24"/>
              </w:rPr>
            </w:pPr>
            <w:r>
              <w:rPr>
                <w:rStyle w:val="HTML"/>
              </w:rPr>
              <w:t>            android:layout_height="wrap_content"</w:t>
            </w:r>
            <w:r>
              <w:rPr>
                <w:rStyle w:val="apple-converted-space"/>
              </w:rPr>
              <w:t> </w:t>
            </w:r>
            <w:r>
              <w:rPr>
                <w:rStyle w:val="HTML"/>
              </w:rPr>
              <w:t>/&gt;</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14</w:t>
            </w:r>
          </w:p>
        </w:tc>
        <w:tc>
          <w:tcPr>
            <w:tcW w:w="0" w:type="auto"/>
            <w:vAlign w:val="center"/>
            <w:hideMark/>
          </w:tcPr>
          <w:p w:rsidR="00233CD7" w:rsidRDefault="00233CD7">
            <w:pPr>
              <w:rPr>
                <w:rFonts w:ascii="굴림" w:eastAsia="굴림" w:hAnsi="굴림" w:cs="굴림"/>
                <w:sz w:val="24"/>
                <w:szCs w:val="24"/>
              </w:rPr>
            </w:pPr>
            <w:r>
              <w:rPr>
                <w:rStyle w:val="HTML"/>
              </w:rPr>
              <w:t>        &lt;FrameLayout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5670"/>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15</w:t>
            </w:r>
          </w:p>
        </w:tc>
        <w:tc>
          <w:tcPr>
            <w:tcW w:w="0" w:type="auto"/>
            <w:gridSpan w:val="2"/>
            <w:vAlign w:val="center"/>
            <w:hideMark/>
          </w:tcPr>
          <w:p w:rsidR="00233CD7" w:rsidRDefault="00233CD7">
            <w:pPr>
              <w:rPr>
                <w:rFonts w:ascii="굴림" w:eastAsia="굴림" w:hAnsi="굴림" w:cs="굴림"/>
                <w:sz w:val="24"/>
                <w:szCs w:val="24"/>
              </w:rPr>
            </w:pPr>
            <w:r>
              <w:rPr>
                <w:rStyle w:val="HTML"/>
              </w:rPr>
              <w:t>            android:id="@android:id/tabcontent"</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16</w:t>
            </w:r>
          </w:p>
        </w:tc>
        <w:tc>
          <w:tcPr>
            <w:tcW w:w="0" w:type="auto"/>
            <w:vAlign w:val="center"/>
            <w:hideMark/>
          </w:tcPr>
          <w:p w:rsidR="00233CD7" w:rsidRDefault="00233CD7">
            <w:pPr>
              <w:rPr>
                <w:rFonts w:ascii="굴림" w:eastAsia="굴림" w:hAnsi="굴림" w:cs="굴림"/>
                <w:sz w:val="24"/>
                <w:szCs w:val="24"/>
              </w:rPr>
            </w:pPr>
            <w:r>
              <w:rPr>
                <w:rStyle w:val="HTML"/>
              </w:rPr>
              <w:t>            android:layout_width="fill_parent"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5670"/>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17</w:t>
            </w:r>
          </w:p>
        </w:tc>
        <w:tc>
          <w:tcPr>
            <w:tcW w:w="0" w:type="auto"/>
            <w:gridSpan w:val="2"/>
            <w:vAlign w:val="center"/>
            <w:hideMark/>
          </w:tcPr>
          <w:p w:rsidR="00233CD7" w:rsidRDefault="00233CD7">
            <w:pPr>
              <w:rPr>
                <w:rFonts w:ascii="굴림" w:eastAsia="굴림" w:hAnsi="굴림" w:cs="굴림"/>
                <w:sz w:val="24"/>
                <w:szCs w:val="24"/>
              </w:rPr>
            </w:pPr>
            <w:r>
              <w:rPr>
                <w:rStyle w:val="HTML"/>
              </w:rPr>
              <w:t>            android:layout_height="fill_parent"</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18</w:t>
            </w:r>
          </w:p>
        </w:tc>
        <w:tc>
          <w:tcPr>
            <w:tcW w:w="0" w:type="auto"/>
            <w:vAlign w:val="center"/>
            <w:hideMark/>
          </w:tcPr>
          <w:p w:rsidR="00233CD7" w:rsidRDefault="00233CD7">
            <w:pPr>
              <w:rPr>
                <w:rFonts w:ascii="굴림" w:eastAsia="굴림" w:hAnsi="굴림" w:cs="굴림"/>
                <w:sz w:val="24"/>
                <w:szCs w:val="24"/>
              </w:rPr>
            </w:pPr>
            <w:r>
              <w:rPr>
                <w:rStyle w:val="HTML"/>
              </w:rPr>
              <w:t>            android:paddingTop="69px"</w:t>
            </w:r>
            <w:r>
              <w:rPr>
                <w:rStyle w:val="apple-converted-space"/>
              </w:rPr>
              <w:t> </w:t>
            </w:r>
            <w:r>
              <w:rPr>
                <w:rStyle w:val="HTML"/>
              </w:rPr>
              <w:t>&gt;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483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19</w:t>
            </w:r>
          </w:p>
        </w:tc>
        <w:tc>
          <w:tcPr>
            <w:tcW w:w="0" w:type="auto"/>
            <w:vAlign w:val="center"/>
            <w:hideMark/>
          </w:tcPr>
          <w:p w:rsidR="00233CD7" w:rsidRDefault="00233CD7">
            <w:pPr>
              <w:rPr>
                <w:rFonts w:ascii="굴림" w:eastAsia="굴림" w:hAnsi="굴림" w:cs="굴림"/>
                <w:sz w:val="24"/>
                <w:szCs w:val="24"/>
              </w:rPr>
            </w:pPr>
            <w:r>
              <w:rPr>
                <w:rStyle w:val="HTML"/>
              </w:rPr>
              <w:t>            &lt;LinearLayout</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20</w:t>
            </w:r>
          </w:p>
        </w:tc>
        <w:tc>
          <w:tcPr>
            <w:tcW w:w="0" w:type="auto"/>
            <w:gridSpan w:val="2"/>
            <w:vAlign w:val="center"/>
            <w:hideMark/>
          </w:tcPr>
          <w:p w:rsidR="00233CD7" w:rsidRDefault="00233CD7">
            <w:pPr>
              <w:rPr>
                <w:rFonts w:ascii="굴림" w:eastAsia="굴림" w:hAnsi="굴림" w:cs="굴림"/>
                <w:sz w:val="24"/>
                <w:szCs w:val="24"/>
              </w:rPr>
            </w:pPr>
            <w:r>
              <w:rPr>
                <w:rStyle w:val="HTML"/>
              </w:rPr>
              <w:t>                android:id="@+id/layout"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603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21</w:t>
            </w:r>
          </w:p>
        </w:tc>
        <w:tc>
          <w:tcPr>
            <w:tcW w:w="0" w:type="auto"/>
            <w:vAlign w:val="center"/>
            <w:hideMark/>
          </w:tcPr>
          <w:p w:rsidR="00233CD7" w:rsidRDefault="00233CD7">
            <w:pPr>
              <w:rPr>
                <w:rFonts w:ascii="굴림" w:eastAsia="굴림" w:hAnsi="굴림" w:cs="굴림"/>
                <w:sz w:val="24"/>
                <w:szCs w:val="24"/>
              </w:rPr>
            </w:pPr>
            <w:r>
              <w:rPr>
                <w:rStyle w:val="HTML"/>
              </w:rPr>
              <w:t>                android:orientation="vertical"</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22</w:t>
            </w:r>
          </w:p>
        </w:tc>
        <w:tc>
          <w:tcPr>
            <w:tcW w:w="0" w:type="auto"/>
            <w:gridSpan w:val="2"/>
            <w:vAlign w:val="center"/>
            <w:hideMark/>
          </w:tcPr>
          <w:p w:rsidR="00233CD7" w:rsidRDefault="00233CD7">
            <w:pPr>
              <w:rPr>
                <w:rFonts w:ascii="굴림" w:eastAsia="굴림" w:hAnsi="굴림" w:cs="굴림"/>
                <w:sz w:val="24"/>
                <w:szCs w:val="24"/>
              </w:rPr>
            </w:pPr>
            <w:r>
              <w:rPr>
                <w:rStyle w:val="HTML"/>
              </w:rPr>
              <w:t>                android:layout_width="fill_parent"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6341"/>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23</w:t>
            </w:r>
          </w:p>
        </w:tc>
        <w:tc>
          <w:tcPr>
            <w:tcW w:w="0" w:type="auto"/>
            <w:gridSpan w:val="2"/>
            <w:vAlign w:val="center"/>
            <w:hideMark/>
          </w:tcPr>
          <w:p w:rsidR="00233CD7" w:rsidRDefault="00233CD7">
            <w:pPr>
              <w:rPr>
                <w:rFonts w:ascii="굴림" w:eastAsia="굴림" w:hAnsi="굴림" w:cs="굴림"/>
                <w:sz w:val="24"/>
                <w:szCs w:val="24"/>
              </w:rPr>
            </w:pPr>
            <w:r>
              <w:rPr>
                <w:rStyle w:val="HTML"/>
              </w:rPr>
              <w:t>                android:layout_height="fill_parent"</w:t>
            </w:r>
            <w:r>
              <w:rPr>
                <w:rStyle w:val="apple-converted-space"/>
              </w:rPr>
              <w:t> </w:t>
            </w:r>
            <w:r>
              <w:rPr>
                <w:rStyle w:val="HTML"/>
              </w:rPr>
              <w:t>&gt;</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24</w:t>
            </w:r>
          </w:p>
        </w:tc>
        <w:tc>
          <w:tcPr>
            <w:tcW w:w="0" w:type="auto"/>
            <w:vAlign w:val="center"/>
            <w:hideMark/>
          </w:tcPr>
          <w:p w:rsidR="00233CD7" w:rsidRDefault="00233CD7">
            <w:pPr>
              <w:rPr>
                <w:rFonts w:ascii="굴림" w:eastAsia="굴림" w:hAnsi="굴림" w:cs="굴림"/>
                <w:sz w:val="24"/>
                <w:szCs w:val="24"/>
              </w:rPr>
            </w:pPr>
            <w:r>
              <w:rPr>
                <w:rStyle w:val="HTML"/>
              </w:rPr>
              <w:t>                &lt;AnalogClock</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663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25</w:t>
            </w:r>
          </w:p>
        </w:tc>
        <w:tc>
          <w:tcPr>
            <w:tcW w:w="0" w:type="auto"/>
            <w:vAlign w:val="center"/>
            <w:hideMark/>
          </w:tcPr>
          <w:p w:rsidR="00233CD7" w:rsidRDefault="00233CD7">
            <w:pPr>
              <w:rPr>
                <w:rFonts w:ascii="굴림" w:eastAsia="굴림" w:hAnsi="굴림" w:cs="굴림"/>
                <w:sz w:val="24"/>
                <w:szCs w:val="24"/>
              </w:rPr>
            </w:pPr>
            <w:r>
              <w:rPr>
                <w:rStyle w:val="HTML"/>
              </w:rPr>
              <w:t>                    android:id="@+id/analogClock"</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lastRenderedPageBreak/>
              <w:t>26</w:t>
            </w:r>
          </w:p>
        </w:tc>
        <w:tc>
          <w:tcPr>
            <w:tcW w:w="0" w:type="auto"/>
            <w:gridSpan w:val="2"/>
            <w:vAlign w:val="center"/>
            <w:hideMark/>
          </w:tcPr>
          <w:p w:rsidR="00233CD7" w:rsidRDefault="00233CD7">
            <w:pPr>
              <w:rPr>
                <w:rFonts w:ascii="굴림" w:eastAsia="굴림" w:hAnsi="굴림" w:cs="굴림"/>
                <w:sz w:val="24"/>
                <w:szCs w:val="24"/>
              </w:rPr>
            </w:pPr>
            <w:r>
              <w:rPr>
                <w:rStyle w:val="HTML"/>
              </w:rPr>
              <w:t>                    android:layout_width="wrap_content"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7781"/>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27</w:t>
            </w:r>
          </w:p>
        </w:tc>
        <w:tc>
          <w:tcPr>
            <w:tcW w:w="0" w:type="auto"/>
            <w:vAlign w:val="center"/>
            <w:hideMark/>
          </w:tcPr>
          <w:p w:rsidR="00233CD7" w:rsidRDefault="00233CD7">
            <w:pPr>
              <w:rPr>
                <w:rFonts w:ascii="굴림" w:eastAsia="굴림" w:hAnsi="굴림" w:cs="굴림"/>
                <w:sz w:val="24"/>
                <w:szCs w:val="24"/>
              </w:rPr>
            </w:pPr>
            <w:r>
              <w:rPr>
                <w:rStyle w:val="HTML"/>
              </w:rPr>
              <w:t>                    android:layout_height="wrap_content"</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28</w:t>
            </w:r>
          </w:p>
        </w:tc>
        <w:tc>
          <w:tcPr>
            <w:tcW w:w="0" w:type="auto"/>
            <w:gridSpan w:val="2"/>
            <w:vAlign w:val="center"/>
            <w:hideMark/>
          </w:tcPr>
          <w:p w:rsidR="00233CD7" w:rsidRDefault="00233CD7">
            <w:pPr>
              <w:rPr>
                <w:rFonts w:ascii="굴림" w:eastAsia="굴림" w:hAnsi="굴림" w:cs="굴림"/>
                <w:sz w:val="24"/>
                <w:szCs w:val="24"/>
              </w:rPr>
            </w:pPr>
            <w:r>
              <w:rPr>
                <w:rStyle w:val="HTML"/>
              </w:rPr>
              <w:t>                    android:layout_gravity="center_horizontal"</w:t>
            </w:r>
            <w:r>
              <w:rPr>
                <w:rStyle w:val="apple-converted-space"/>
              </w:rPr>
              <w:t> </w:t>
            </w:r>
            <w:r>
              <w:rPr>
                <w:rStyle w:val="HTML"/>
              </w:rPr>
              <w:t>/&gt;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603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29</w:t>
            </w:r>
          </w:p>
        </w:tc>
        <w:tc>
          <w:tcPr>
            <w:tcW w:w="0" w:type="auto"/>
            <w:vAlign w:val="center"/>
            <w:hideMark/>
          </w:tcPr>
          <w:p w:rsidR="00233CD7" w:rsidRDefault="00233CD7">
            <w:pPr>
              <w:rPr>
                <w:rFonts w:ascii="굴림" w:eastAsia="굴림" w:hAnsi="굴림" w:cs="굴림"/>
                <w:sz w:val="24"/>
                <w:szCs w:val="24"/>
              </w:rPr>
            </w:pPr>
            <w:r>
              <w:rPr>
                <w:rStyle w:val="HTML"/>
              </w:rPr>
              <w:t>                &lt;DigitalClock</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30</w:t>
            </w:r>
          </w:p>
        </w:tc>
        <w:tc>
          <w:tcPr>
            <w:tcW w:w="0" w:type="auto"/>
            <w:gridSpan w:val="2"/>
            <w:vAlign w:val="center"/>
            <w:hideMark/>
          </w:tcPr>
          <w:p w:rsidR="00233CD7" w:rsidRDefault="00233CD7">
            <w:pPr>
              <w:rPr>
                <w:rFonts w:ascii="굴림" w:eastAsia="굴림" w:hAnsi="굴림" w:cs="굴림"/>
                <w:sz w:val="24"/>
                <w:szCs w:val="24"/>
              </w:rPr>
            </w:pPr>
            <w:r>
              <w:rPr>
                <w:rStyle w:val="HTML"/>
              </w:rPr>
              <w:t>                    android:id="@+id/digitalClock"</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675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31</w:t>
            </w:r>
          </w:p>
        </w:tc>
        <w:tc>
          <w:tcPr>
            <w:tcW w:w="0" w:type="auto"/>
            <w:vAlign w:val="center"/>
            <w:hideMark/>
          </w:tcPr>
          <w:p w:rsidR="00233CD7" w:rsidRDefault="00233CD7">
            <w:pPr>
              <w:rPr>
                <w:rFonts w:ascii="굴림" w:eastAsia="굴림" w:hAnsi="굴림" w:cs="굴림"/>
                <w:sz w:val="24"/>
                <w:szCs w:val="24"/>
              </w:rPr>
            </w:pPr>
            <w:r>
              <w:rPr>
                <w:rStyle w:val="HTML"/>
              </w:rPr>
              <w:t>                    android:layout_width="wrap_content"</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32</w:t>
            </w:r>
          </w:p>
        </w:tc>
        <w:tc>
          <w:tcPr>
            <w:tcW w:w="0" w:type="auto"/>
            <w:gridSpan w:val="2"/>
            <w:vAlign w:val="center"/>
            <w:hideMark/>
          </w:tcPr>
          <w:p w:rsidR="00233CD7" w:rsidRDefault="00233CD7">
            <w:pPr>
              <w:rPr>
                <w:rFonts w:ascii="굴림" w:eastAsia="굴림" w:hAnsi="굴림" w:cs="굴림"/>
                <w:sz w:val="24"/>
                <w:szCs w:val="24"/>
              </w:rPr>
            </w:pPr>
            <w:r>
              <w:rPr>
                <w:rStyle w:val="HTML"/>
              </w:rPr>
              <w:t>                    android:layout_height="wrap_content"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7781"/>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33</w:t>
            </w:r>
          </w:p>
        </w:tc>
        <w:tc>
          <w:tcPr>
            <w:tcW w:w="0" w:type="auto"/>
            <w:gridSpan w:val="2"/>
            <w:vAlign w:val="center"/>
            <w:hideMark/>
          </w:tcPr>
          <w:p w:rsidR="00233CD7" w:rsidRDefault="00233CD7">
            <w:pPr>
              <w:rPr>
                <w:rFonts w:ascii="굴림" w:eastAsia="굴림" w:hAnsi="굴림" w:cs="굴림"/>
                <w:sz w:val="24"/>
                <w:szCs w:val="24"/>
              </w:rPr>
            </w:pPr>
            <w:r>
              <w:rPr>
                <w:rStyle w:val="HTML"/>
              </w:rPr>
              <w:t>                    android:layout_gravity="center_horizontal"</w:t>
            </w:r>
            <w:r>
              <w:rPr>
                <w:rStyle w:val="apple-converted-space"/>
              </w:rPr>
              <w:t> </w:t>
            </w:r>
            <w:r>
              <w:rPr>
                <w:rStyle w:val="HTML"/>
              </w:rPr>
              <w:t>/&gt;</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34</w:t>
            </w:r>
          </w:p>
        </w:tc>
        <w:tc>
          <w:tcPr>
            <w:tcW w:w="0" w:type="auto"/>
            <w:vAlign w:val="center"/>
            <w:hideMark/>
          </w:tcPr>
          <w:p w:rsidR="00233CD7" w:rsidRDefault="00233CD7">
            <w:pPr>
              <w:rPr>
                <w:rFonts w:ascii="굴림" w:eastAsia="굴림" w:hAnsi="굴림" w:cs="굴림"/>
                <w:sz w:val="24"/>
                <w:szCs w:val="24"/>
              </w:rPr>
            </w:pPr>
            <w:r>
              <w:rPr>
                <w:rStyle w:val="HTML"/>
              </w:rPr>
              <w:t>            &lt;/LinearLayout&gt;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519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35</w:t>
            </w:r>
          </w:p>
        </w:tc>
        <w:tc>
          <w:tcPr>
            <w:tcW w:w="0" w:type="auto"/>
            <w:vAlign w:val="center"/>
            <w:hideMark/>
          </w:tcPr>
          <w:p w:rsidR="00233CD7" w:rsidRDefault="00233CD7">
            <w:pPr>
              <w:rPr>
                <w:rFonts w:ascii="굴림" w:eastAsia="굴림" w:hAnsi="굴림" w:cs="굴림"/>
                <w:sz w:val="24"/>
                <w:szCs w:val="24"/>
              </w:rPr>
            </w:pPr>
            <w:r>
              <w:rPr>
                <w:rStyle w:val="HTML"/>
              </w:rPr>
              <w:t>            &lt;Button</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36</w:t>
            </w:r>
          </w:p>
        </w:tc>
        <w:tc>
          <w:tcPr>
            <w:tcW w:w="0" w:type="auto"/>
            <w:gridSpan w:val="2"/>
            <w:vAlign w:val="center"/>
            <w:hideMark/>
          </w:tcPr>
          <w:p w:rsidR="00233CD7" w:rsidRDefault="00233CD7">
            <w:pPr>
              <w:rPr>
                <w:rFonts w:ascii="굴림" w:eastAsia="굴림" w:hAnsi="굴림" w:cs="굴림"/>
                <w:sz w:val="24"/>
                <w:szCs w:val="24"/>
              </w:rPr>
            </w:pPr>
            <w:r>
              <w:rPr>
                <w:rStyle w:val="HTML"/>
              </w:rPr>
              <w:t>                android:id="@+id/theButton"</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615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37</w:t>
            </w:r>
          </w:p>
        </w:tc>
        <w:tc>
          <w:tcPr>
            <w:tcW w:w="0" w:type="auto"/>
            <w:vAlign w:val="center"/>
            <w:hideMark/>
          </w:tcPr>
          <w:p w:rsidR="00233CD7" w:rsidRDefault="00233CD7">
            <w:pPr>
              <w:rPr>
                <w:rFonts w:ascii="굴림" w:eastAsia="굴림" w:hAnsi="굴림" w:cs="굴림"/>
                <w:sz w:val="24"/>
                <w:szCs w:val="24"/>
              </w:rPr>
            </w:pPr>
            <w:r>
              <w:rPr>
                <w:rStyle w:val="HTML"/>
              </w:rPr>
              <w:t>                android:layout_width="fill_parent"</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38</w:t>
            </w:r>
          </w:p>
        </w:tc>
        <w:tc>
          <w:tcPr>
            <w:tcW w:w="0" w:type="auto"/>
            <w:gridSpan w:val="2"/>
            <w:vAlign w:val="center"/>
            <w:hideMark/>
          </w:tcPr>
          <w:p w:rsidR="00233CD7" w:rsidRDefault="00233CD7">
            <w:pPr>
              <w:rPr>
                <w:rFonts w:ascii="굴림" w:eastAsia="굴림" w:hAnsi="굴림" w:cs="굴림"/>
                <w:sz w:val="24"/>
                <w:szCs w:val="24"/>
              </w:rPr>
            </w:pPr>
            <w:r>
              <w:rPr>
                <w:rStyle w:val="HTML"/>
              </w:rPr>
              <w:t>                android:layout_height="fill_parent"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6701"/>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39</w:t>
            </w:r>
          </w:p>
        </w:tc>
        <w:tc>
          <w:tcPr>
            <w:tcW w:w="0" w:type="auto"/>
            <w:gridSpan w:val="2"/>
            <w:vAlign w:val="center"/>
            <w:hideMark/>
          </w:tcPr>
          <w:p w:rsidR="00233CD7" w:rsidRDefault="00233CD7">
            <w:pPr>
              <w:rPr>
                <w:rFonts w:ascii="굴림" w:eastAsia="굴림" w:hAnsi="굴림" w:cs="굴림"/>
                <w:sz w:val="24"/>
                <w:szCs w:val="24"/>
              </w:rPr>
            </w:pPr>
            <w:r>
              <w:rPr>
                <w:rStyle w:val="HTML"/>
              </w:rPr>
              <w:t>                android:text="The Button.\nClick me!"</w:t>
            </w:r>
            <w:r>
              <w:rPr>
                <w:rStyle w:val="apple-converted-space"/>
              </w:rPr>
              <w:t> </w:t>
            </w:r>
            <w:r>
              <w:rPr>
                <w:rStyle w:val="HTML"/>
              </w:rPr>
              <w:t>/&gt;</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40</w:t>
            </w:r>
          </w:p>
        </w:tc>
        <w:tc>
          <w:tcPr>
            <w:tcW w:w="0" w:type="auto"/>
            <w:vAlign w:val="center"/>
            <w:hideMark/>
          </w:tcPr>
          <w:p w:rsidR="00233CD7" w:rsidRDefault="00233CD7">
            <w:pPr>
              <w:rPr>
                <w:rFonts w:ascii="굴림" w:eastAsia="굴림" w:hAnsi="굴림" w:cs="굴림"/>
                <w:sz w:val="24"/>
                <w:szCs w:val="24"/>
              </w:rPr>
            </w:pPr>
            <w:r>
              <w:rPr>
                <w:rStyle w:val="HTML"/>
              </w:rPr>
              <w:t>        &lt;/FrameLayout&gt;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183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41</w:t>
            </w:r>
          </w:p>
        </w:tc>
        <w:tc>
          <w:tcPr>
            <w:tcW w:w="0" w:type="auto"/>
            <w:vAlign w:val="center"/>
            <w:hideMark/>
          </w:tcPr>
          <w:p w:rsidR="00233CD7" w:rsidRDefault="00233CD7">
            <w:pPr>
              <w:rPr>
                <w:rFonts w:ascii="굴림" w:eastAsia="굴림" w:hAnsi="굴림" w:cs="굴림"/>
                <w:sz w:val="24"/>
                <w:szCs w:val="24"/>
              </w:rPr>
            </w:pPr>
            <w:r>
              <w:rPr>
                <w:rStyle w:val="HTML"/>
              </w:rPr>
              <w:t>    &lt;/TabHost&gt;</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42</w:t>
            </w:r>
          </w:p>
        </w:tc>
        <w:tc>
          <w:tcPr>
            <w:tcW w:w="0" w:type="auto"/>
            <w:gridSpan w:val="2"/>
            <w:vAlign w:val="center"/>
            <w:hideMark/>
          </w:tcPr>
          <w:p w:rsidR="00233CD7" w:rsidRDefault="00233CD7">
            <w:pPr>
              <w:rPr>
                <w:rFonts w:ascii="굴림" w:eastAsia="굴림" w:hAnsi="굴림" w:cs="굴림"/>
                <w:sz w:val="24"/>
                <w:szCs w:val="24"/>
              </w:rPr>
            </w:pPr>
            <w:r>
              <w:rPr>
                <w:rStyle w:val="HTML"/>
              </w:rPr>
              <w:t>&lt;/LinearLayout&gt;</w:t>
            </w:r>
          </w:p>
        </w:tc>
      </w:tr>
    </w:tbl>
    <w:p w:rsidR="00233CD7" w:rsidRDefault="00233CD7" w:rsidP="00233CD7">
      <w:pPr>
        <w:pStyle w:val="morelessbottom"/>
        <w:spacing w:before="0" w:beforeAutospacing="0" w:after="0" w:afterAutospacing="0"/>
        <w:jc w:val="right"/>
        <w:rPr>
          <w:rFonts w:ascii="돋움" w:eastAsia="돋움" w:hAnsi="돋움"/>
          <w:color w:val="3E3E3E"/>
          <w:sz w:val="16"/>
          <w:szCs w:val="16"/>
          <w:u w:val="single"/>
        </w:rPr>
      </w:pPr>
      <w:r>
        <w:rPr>
          <w:rFonts w:ascii="돋움" w:eastAsia="돋움" w:hAnsi="돋움" w:hint="eastAsia"/>
          <w:color w:val="3E3E3E"/>
          <w:sz w:val="16"/>
          <w:szCs w:val="16"/>
          <w:u w:val="single"/>
          <w:bdr w:val="none" w:sz="0" w:space="0" w:color="auto" w:frame="1"/>
        </w:rPr>
        <w:t>접기</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6"/>
          <w:szCs w:val="16"/>
        </w:rPr>
        <w:t> </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6"/>
          <w:szCs w:val="16"/>
        </w:rPr>
        <w:t> </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Style w:val="a8"/>
          <w:rFonts w:ascii="돋움" w:eastAsia="돋움" w:hAnsi="돋움" w:hint="eastAsia"/>
          <w:color w:val="3E3E3E"/>
          <w:sz w:val="18"/>
          <w:szCs w:val="18"/>
          <w:bdr w:val="none" w:sz="0" w:space="0" w:color="auto" w:frame="1"/>
        </w:rPr>
        <w:t>Static Tab 예제 (MyTab.java)</w:t>
      </w:r>
    </w:p>
    <w:p w:rsidR="00233CD7" w:rsidRDefault="00233CD7" w:rsidP="00233CD7">
      <w:pPr>
        <w:pStyle w:val="morelesstop"/>
        <w:spacing w:before="0" w:beforeAutospacing="0" w:after="0" w:afterAutospacing="0"/>
        <w:rPr>
          <w:rFonts w:ascii="돋움" w:eastAsia="돋움" w:hAnsi="돋움"/>
          <w:color w:val="3E3E3E"/>
          <w:sz w:val="16"/>
          <w:szCs w:val="16"/>
          <w:u w:val="single"/>
        </w:rPr>
      </w:pPr>
      <w:r>
        <w:rPr>
          <w:rFonts w:ascii="돋움" w:eastAsia="돋움" w:hAnsi="돋움" w:hint="eastAsia"/>
          <w:color w:val="3E3E3E"/>
          <w:sz w:val="16"/>
          <w:szCs w:val="16"/>
          <w:u w:val="single"/>
          <w:bdr w:val="none" w:sz="0" w:space="0" w:color="auto" w:frame="1"/>
        </w:rPr>
        <w:t>접기</w:t>
      </w:r>
    </w:p>
    <w:tbl>
      <w:tblPr>
        <w:tblW w:w="0" w:type="auto"/>
        <w:tblCellSpacing w:w="15" w:type="dxa"/>
        <w:tblCellMar>
          <w:top w:w="15" w:type="dxa"/>
          <w:left w:w="15" w:type="dxa"/>
          <w:bottom w:w="15" w:type="dxa"/>
          <w:right w:w="15" w:type="dxa"/>
        </w:tblCellMar>
        <w:tblLook w:val="04A0"/>
      </w:tblPr>
      <w:tblGrid>
        <w:gridCol w:w="315"/>
        <w:gridCol w:w="2741"/>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01</w:t>
            </w:r>
          </w:p>
        </w:tc>
        <w:tc>
          <w:tcPr>
            <w:tcW w:w="0" w:type="auto"/>
            <w:gridSpan w:val="2"/>
            <w:vAlign w:val="center"/>
            <w:hideMark/>
          </w:tcPr>
          <w:p w:rsidR="00233CD7" w:rsidRDefault="00233CD7">
            <w:pPr>
              <w:rPr>
                <w:rFonts w:ascii="굴림" w:eastAsia="굴림" w:hAnsi="굴림" w:cs="굴림"/>
                <w:sz w:val="24"/>
                <w:szCs w:val="24"/>
              </w:rPr>
            </w:pPr>
            <w:r>
              <w:rPr>
                <w:rStyle w:val="HTML"/>
              </w:rPr>
              <w:t>package</w:t>
            </w:r>
            <w:r>
              <w:rPr>
                <w:rStyle w:val="apple-converted-space"/>
              </w:rPr>
              <w:t> </w:t>
            </w:r>
            <w:r>
              <w:rPr>
                <w:rStyle w:val="HTML"/>
              </w:rPr>
              <w:t>com.holim.test;</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02</w:t>
            </w:r>
          </w:p>
        </w:tc>
        <w:tc>
          <w:tcPr>
            <w:tcW w:w="0" w:type="auto"/>
            <w:vAlign w:val="center"/>
            <w:hideMark/>
          </w:tcPr>
          <w:p w:rsidR="00233CD7" w:rsidRDefault="00233CD7">
            <w:pPr>
              <w:rPr>
                <w:rFonts w:ascii="굴림" w:eastAsia="굴림" w:hAnsi="굴림" w:cs="굴림"/>
                <w:sz w:val="24"/>
                <w:szCs w:val="24"/>
              </w:rPr>
            </w:pPr>
            <w:r>
              <w:t> </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3341"/>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03</w:t>
            </w:r>
          </w:p>
        </w:tc>
        <w:tc>
          <w:tcPr>
            <w:tcW w:w="0" w:type="auto"/>
            <w:gridSpan w:val="2"/>
            <w:vAlign w:val="center"/>
            <w:hideMark/>
          </w:tcPr>
          <w:p w:rsidR="00233CD7" w:rsidRDefault="00233CD7">
            <w:pPr>
              <w:rPr>
                <w:rFonts w:ascii="굴림" w:eastAsia="굴림" w:hAnsi="굴림" w:cs="굴림"/>
                <w:sz w:val="24"/>
                <w:szCs w:val="24"/>
              </w:rPr>
            </w:pPr>
            <w:r>
              <w:rPr>
                <w:rStyle w:val="HTML"/>
              </w:rPr>
              <w:t>import</w:t>
            </w:r>
            <w:r>
              <w:rPr>
                <w:rStyle w:val="apple-converted-space"/>
              </w:rPr>
              <w:t> </w:t>
            </w:r>
            <w:r>
              <w:rPr>
                <w:rStyle w:val="HTML"/>
              </w:rPr>
              <w:t>android.app.Activity;</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04</w:t>
            </w:r>
          </w:p>
        </w:tc>
        <w:tc>
          <w:tcPr>
            <w:tcW w:w="0" w:type="auto"/>
            <w:vAlign w:val="center"/>
            <w:hideMark/>
          </w:tcPr>
          <w:p w:rsidR="00233CD7" w:rsidRDefault="00233CD7">
            <w:pPr>
              <w:rPr>
                <w:rFonts w:ascii="굴림" w:eastAsia="굴림" w:hAnsi="굴림" w:cs="굴림"/>
                <w:sz w:val="24"/>
                <w:szCs w:val="24"/>
              </w:rPr>
            </w:pPr>
            <w:r>
              <w:rPr>
                <w:rStyle w:val="HTML"/>
              </w:rPr>
              <w:t>import</w:t>
            </w:r>
            <w:r>
              <w:rPr>
                <w:rStyle w:val="apple-converted-space"/>
              </w:rPr>
              <w:t> </w:t>
            </w:r>
            <w:r>
              <w:rPr>
                <w:rStyle w:val="HTML"/>
              </w:rPr>
              <w:t>android.os.Bundle;</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3581"/>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05</w:t>
            </w:r>
          </w:p>
        </w:tc>
        <w:tc>
          <w:tcPr>
            <w:tcW w:w="0" w:type="auto"/>
            <w:gridSpan w:val="2"/>
            <w:vAlign w:val="center"/>
            <w:hideMark/>
          </w:tcPr>
          <w:p w:rsidR="00233CD7" w:rsidRDefault="00233CD7">
            <w:pPr>
              <w:rPr>
                <w:rFonts w:ascii="굴림" w:eastAsia="굴림" w:hAnsi="굴림" w:cs="굴림"/>
                <w:sz w:val="24"/>
                <w:szCs w:val="24"/>
              </w:rPr>
            </w:pPr>
            <w:r>
              <w:rPr>
                <w:rStyle w:val="HTML"/>
              </w:rPr>
              <w:t>import</w:t>
            </w:r>
            <w:r>
              <w:rPr>
                <w:rStyle w:val="apple-converted-space"/>
              </w:rPr>
              <w:t> </w:t>
            </w:r>
            <w:r>
              <w:rPr>
                <w:rStyle w:val="HTML"/>
              </w:rPr>
              <w:t>android.widget.TabHost;</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06</w:t>
            </w:r>
          </w:p>
        </w:tc>
        <w:tc>
          <w:tcPr>
            <w:tcW w:w="0" w:type="auto"/>
            <w:vAlign w:val="center"/>
            <w:hideMark/>
          </w:tcPr>
          <w:p w:rsidR="00233CD7" w:rsidRDefault="00233CD7">
            <w:pPr>
              <w:rPr>
                <w:rFonts w:ascii="굴림" w:eastAsia="굴림" w:hAnsi="굴림" w:cs="굴림"/>
                <w:sz w:val="24"/>
                <w:szCs w:val="24"/>
              </w:rPr>
            </w:pPr>
            <w:r>
              <w:t> </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639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07</w:t>
            </w:r>
          </w:p>
        </w:tc>
        <w:tc>
          <w:tcPr>
            <w:tcW w:w="0" w:type="auto"/>
            <w:vAlign w:val="center"/>
            <w:hideMark/>
          </w:tcPr>
          <w:p w:rsidR="00233CD7" w:rsidRDefault="00233CD7">
            <w:pPr>
              <w:rPr>
                <w:rFonts w:ascii="굴림" w:eastAsia="굴림" w:hAnsi="굴림" w:cs="굴림"/>
                <w:sz w:val="24"/>
                <w:szCs w:val="24"/>
              </w:rPr>
            </w:pPr>
            <w:r>
              <w:rPr>
                <w:rStyle w:val="HTML"/>
              </w:rPr>
              <w:t>public</w:t>
            </w:r>
            <w:r>
              <w:rPr>
                <w:rStyle w:val="apple-converted-space"/>
              </w:rPr>
              <w:t> </w:t>
            </w:r>
            <w:r>
              <w:rPr>
                <w:rStyle w:val="HTML"/>
              </w:rPr>
              <w:t>class</w:t>
            </w:r>
            <w:r>
              <w:rPr>
                <w:rStyle w:val="apple-converted-space"/>
              </w:rPr>
              <w:t> </w:t>
            </w:r>
            <w:r>
              <w:rPr>
                <w:rStyle w:val="HTML"/>
              </w:rPr>
              <w:t>MyTab</w:t>
            </w:r>
            <w:r>
              <w:rPr>
                <w:rStyle w:val="apple-converted-space"/>
                <w:rFonts w:ascii="굴림체" w:eastAsia="굴림체" w:hAnsi="굴림체" w:cs="굴림체"/>
              </w:rPr>
              <w:t> </w:t>
            </w:r>
            <w:r>
              <w:rPr>
                <w:rStyle w:val="HTML"/>
              </w:rPr>
              <w:t>extends</w:t>
            </w:r>
            <w:r>
              <w:rPr>
                <w:rStyle w:val="apple-converted-space"/>
              </w:rPr>
              <w:t> </w:t>
            </w:r>
            <w:r>
              <w:rPr>
                <w:rStyle w:val="HTML"/>
              </w:rPr>
              <w:t>Activity {</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08</w:t>
            </w:r>
          </w:p>
        </w:tc>
        <w:tc>
          <w:tcPr>
            <w:tcW w:w="0" w:type="auto"/>
            <w:gridSpan w:val="2"/>
            <w:vAlign w:val="center"/>
            <w:hideMark/>
          </w:tcPr>
          <w:p w:rsidR="00233CD7" w:rsidRDefault="00233CD7">
            <w:pPr>
              <w:rPr>
                <w:rFonts w:ascii="굴림" w:eastAsia="굴림" w:hAnsi="굴림" w:cs="굴림"/>
                <w:sz w:val="24"/>
                <w:szCs w:val="24"/>
              </w:rPr>
            </w:pPr>
            <w:r>
              <w:rPr>
                <w:rStyle w:val="HTML"/>
              </w:rPr>
              <w:t>    /** Called when the activity is first created. */</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6291"/>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09</w:t>
            </w:r>
          </w:p>
        </w:tc>
        <w:tc>
          <w:tcPr>
            <w:tcW w:w="0" w:type="auto"/>
            <w:vAlign w:val="center"/>
            <w:hideMark/>
          </w:tcPr>
          <w:p w:rsidR="00233CD7" w:rsidRDefault="00233CD7">
            <w:pPr>
              <w:rPr>
                <w:rFonts w:ascii="굴림" w:eastAsia="굴림" w:hAnsi="굴림" w:cs="굴림"/>
                <w:sz w:val="24"/>
                <w:szCs w:val="24"/>
              </w:rPr>
            </w:pPr>
            <w:r>
              <w:rPr>
                <w:rStyle w:val="HTML"/>
              </w:rPr>
              <w:t>    @Override</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10</w:t>
            </w:r>
          </w:p>
        </w:tc>
        <w:tc>
          <w:tcPr>
            <w:tcW w:w="0" w:type="auto"/>
            <w:gridSpan w:val="2"/>
            <w:vAlign w:val="center"/>
            <w:hideMark/>
          </w:tcPr>
          <w:p w:rsidR="00233CD7" w:rsidRDefault="00233CD7">
            <w:pPr>
              <w:rPr>
                <w:rFonts w:ascii="굴림" w:eastAsia="굴림" w:hAnsi="굴림" w:cs="굴림"/>
                <w:sz w:val="24"/>
                <w:szCs w:val="24"/>
              </w:rPr>
            </w:pPr>
            <w:r>
              <w:rPr>
                <w:rStyle w:val="HTML"/>
              </w:rPr>
              <w:t>    public</w:t>
            </w:r>
            <w:r>
              <w:rPr>
                <w:rStyle w:val="apple-converted-space"/>
              </w:rPr>
              <w:t> </w:t>
            </w:r>
            <w:r>
              <w:rPr>
                <w:rStyle w:val="HTML"/>
              </w:rPr>
              <w:t>void</w:t>
            </w:r>
            <w:r>
              <w:rPr>
                <w:rStyle w:val="apple-converted-space"/>
              </w:rPr>
              <w:t> </w:t>
            </w:r>
            <w:r>
              <w:rPr>
                <w:rStyle w:val="HTML"/>
              </w:rPr>
              <w:t>onCreate(Bundle savedInstanceState) {</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5190"/>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11</w:t>
            </w:r>
          </w:p>
        </w:tc>
        <w:tc>
          <w:tcPr>
            <w:tcW w:w="0" w:type="auto"/>
            <w:gridSpan w:val="2"/>
            <w:vAlign w:val="center"/>
            <w:hideMark/>
          </w:tcPr>
          <w:p w:rsidR="00233CD7" w:rsidRDefault="00233CD7">
            <w:pPr>
              <w:rPr>
                <w:rFonts w:ascii="굴림" w:eastAsia="굴림" w:hAnsi="굴림" w:cs="굴림"/>
                <w:sz w:val="24"/>
                <w:szCs w:val="24"/>
              </w:rPr>
            </w:pPr>
            <w:r>
              <w:rPr>
                <w:rStyle w:val="HTML"/>
              </w:rPr>
              <w:t>        super.onCreate(savedInstanceState);</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12</w:t>
            </w:r>
          </w:p>
        </w:tc>
        <w:tc>
          <w:tcPr>
            <w:tcW w:w="0" w:type="auto"/>
            <w:vAlign w:val="center"/>
            <w:hideMark/>
          </w:tcPr>
          <w:p w:rsidR="00233CD7" w:rsidRDefault="00233CD7">
            <w:pPr>
              <w:rPr>
                <w:rFonts w:ascii="굴림" w:eastAsia="굴림" w:hAnsi="굴림" w:cs="굴림"/>
                <w:sz w:val="24"/>
                <w:szCs w:val="24"/>
              </w:rPr>
            </w:pPr>
            <w:r>
              <w:rPr>
                <w:rStyle w:val="HTML"/>
              </w:rPr>
              <w:t>        setContentView(R.layout.main);</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747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13</w:t>
            </w:r>
          </w:p>
        </w:tc>
        <w:tc>
          <w:tcPr>
            <w:tcW w:w="0" w:type="auto"/>
            <w:vAlign w:val="center"/>
            <w:hideMark/>
          </w:tcPr>
          <w:p w:rsidR="00233CD7" w:rsidRDefault="00233CD7">
            <w:pPr>
              <w:rPr>
                <w:rFonts w:ascii="굴림" w:eastAsia="굴림" w:hAnsi="굴림" w:cs="굴림"/>
                <w:sz w:val="24"/>
                <w:szCs w:val="24"/>
              </w:rPr>
            </w:pPr>
            <w:r>
              <w:rPr>
                <w:rStyle w:val="HTML"/>
              </w:rPr>
              <w:t>        </w:t>
            </w:r>
            <w:r>
              <w:t> </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14</w:t>
            </w:r>
          </w:p>
        </w:tc>
        <w:tc>
          <w:tcPr>
            <w:tcW w:w="0" w:type="auto"/>
            <w:gridSpan w:val="2"/>
            <w:vAlign w:val="center"/>
            <w:hideMark/>
          </w:tcPr>
          <w:p w:rsidR="00233CD7" w:rsidRDefault="00233CD7">
            <w:pPr>
              <w:rPr>
                <w:rFonts w:ascii="굴림" w:eastAsia="굴림" w:hAnsi="굴림" w:cs="굴림"/>
                <w:sz w:val="24"/>
                <w:szCs w:val="24"/>
              </w:rPr>
            </w:pPr>
            <w:r>
              <w:rPr>
                <w:rStyle w:val="HTML"/>
              </w:rPr>
              <w:t>        TabHost tabHost = (TabHost)findViewById(R.id.tabHost);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867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lastRenderedPageBreak/>
              <w:t>15</w:t>
            </w:r>
          </w:p>
        </w:tc>
        <w:tc>
          <w:tcPr>
            <w:tcW w:w="0" w:type="auto"/>
            <w:vAlign w:val="center"/>
            <w:hideMark/>
          </w:tcPr>
          <w:p w:rsidR="00233CD7" w:rsidRDefault="00233CD7">
            <w:pPr>
              <w:rPr>
                <w:rFonts w:ascii="굴림" w:eastAsia="굴림" w:hAnsi="굴림" w:cs="굴림"/>
                <w:sz w:val="24"/>
                <w:szCs w:val="24"/>
              </w:rPr>
            </w:pPr>
            <w:r>
              <w:rPr>
                <w:rStyle w:val="HTML"/>
              </w:rPr>
              <w:t>        </w:t>
            </w:r>
            <w:r>
              <w:t> </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16</w:t>
            </w:r>
          </w:p>
        </w:tc>
        <w:tc>
          <w:tcPr>
            <w:tcW w:w="0" w:type="auto"/>
            <w:gridSpan w:val="2"/>
            <w:vAlign w:val="center"/>
            <w:hideMark/>
          </w:tcPr>
          <w:p w:rsidR="00233CD7" w:rsidRDefault="00233CD7">
            <w:pPr>
              <w:rPr>
                <w:rFonts w:ascii="굴림" w:eastAsia="굴림" w:hAnsi="굴림" w:cs="굴림"/>
                <w:sz w:val="24"/>
                <w:szCs w:val="24"/>
              </w:rPr>
            </w:pPr>
            <w:r>
              <w:rPr>
                <w:rStyle w:val="HTML"/>
              </w:rPr>
              <w:t>        // findViewById를 이용해 TabHost인스턴스를 얻은경우 꼭 호출 필요</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2910"/>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17</w:t>
            </w:r>
          </w:p>
        </w:tc>
        <w:tc>
          <w:tcPr>
            <w:tcW w:w="0" w:type="auto"/>
            <w:gridSpan w:val="2"/>
            <w:vAlign w:val="center"/>
            <w:hideMark/>
          </w:tcPr>
          <w:p w:rsidR="00233CD7" w:rsidRDefault="00233CD7">
            <w:pPr>
              <w:rPr>
                <w:rFonts w:ascii="굴림" w:eastAsia="굴림" w:hAnsi="굴림" w:cs="굴림"/>
                <w:sz w:val="24"/>
                <w:szCs w:val="24"/>
              </w:rPr>
            </w:pPr>
            <w:r>
              <w:rPr>
                <w:rStyle w:val="HTML"/>
              </w:rPr>
              <w:t>        tabHost.setup();</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18</w:t>
            </w:r>
          </w:p>
        </w:tc>
        <w:tc>
          <w:tcPr>
            <w:tcW w:w="0" w:type="auto"/>
            <w:vAlign w:val="center"/>
            <w:hideMark/>
          </w:tcPr>
          <w:p w:rsidR="00233CD7" w:rsidRDefault="00233CD7">
            <w:pPr>
              <w:rPr>
                <w:rFonts w:ascii="굴림" w:eastAsia="굴림" w:hAnsi="굴림" w:cs="굴림"/>
                <w:sz w:val="24"/>
                <w:szCs w:val="24"/>
              </w:rPr>
            </w:pPr>
            <w:r>
              <w:rPr>
                <w:rStyle w:val="HTML"/>
              </w:rPr>
              <w:t>        </w:t>
            </w:r>
            <w:r>
              <w:t> </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351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19</w:t>
            </w:r>
          </w:p>
        </w:tc>
        <w:tc>
          <w:tcPr>
            <w:tcW w:w="0" w:type="auto"/>
            <w:vAlign w:val="center"/>
            <w:hideMark/>
          </w:tcPr>
          <w:p w:rsidR="00233CD7" w:rsidRDefault="00233CD7">
            <w:pPr>
              <w:rPr>
                <w:rFonts w:ascii="굴림" w:eastAsia="굴림" w:hAnsi="굴림" w:cs="굴림"/>
                <w:sz w:val="24"/>
                <w:szCs w:val="24"/>
              </w:rPr>
            </w:pPr>
            <w:r>
              <w:rPr>
                <w:rStyle w:val="HTML"/>
              </w:rPr>
              <w:t>        // Tab builder 객체</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20</w:t>
            </w:r>
          </w:p>
        </w:tc>
        <w:tc>
          <w:tcPr>
            <w:tcW w:w="0" w:type="auto"/>
            <w:gridSpan w:val="2"/>
            <w:vAlign w:val="center"/>
            <w:hideMark/>
          </w:tcPr>
          <w:p w:rsidR="00233CD7" w:rsidRDefault="00233CD7">
            <w:pPr>
              <w:rPr>
                <w:rFonts w:ascii="굴림" w:eastAsia="굴림" w:hAnsi="굴림" w:cs="굴림"/>
                <w:sz w:val="24"/>
                <w:szCs w:val="24"/>
              </w:rPr>
            </w:pPr>
            <w:r>
              <w:rPr>
                <w:rStyle w:val="HTML"/>
              </w:rPr>
              <w:t>        TabHost.TabSpec spec;</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351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21</w:t>
            </w:r>
          </w:p>
        </w:tc>
        <w:tc>
          <w:tcPr>
            <w:tcW w:w="0" w:type="auto"/>
            <w:vAlign w:val="center"/>
            <w:hideMark/>
          </w:tcPr>
          <w:p w:rsidR="00233CD7" w:rsidRDefault="00233CD7">
            <w:pPr>
              <w:rPr>
                <w:rFonts w:ascii="굴림" w:eastAsia="굴림" w:hAnsi="굴림" w:cs="굴림"/>
                <w:sz w:val="24"/>
                <w:szCs w:val="24"/>
              </w:rPr>
            </w:pPr>
            <w:r>
              <w:rPr>
                <w:rStyle w:val="HTML"/>
              </w:rPr>
              <w:t>          </w:t>
            </w:r>
            <w:r>
              <w:t> </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22</w:t>
            </w:r>
          </w:p>
        </w:tc>
        <w:tc>
          <w:tcPr>
            <w:tcW w:w="0" w:type="auto"/>
            <w:gridSpan w:val="2"/>
            <w:vAlign w:val="center"/>
            <w:hideMark/>
          </w:tcPr>
          <w:p w:rsidR="00233CD7" w:rsidRDefault="00233CD7">
            <w:pPr>
              <w:rPr>
                <w:rFonts w:ascii="굴림" w:eastAsia="굴림" w:hAnsi="굴림" w:cs="굴림"/>
                <w:sz w:val="24"/>
                <w:szCs w:val="24"/>
              </w:rPr>
            </w:pPr>
            <w:r>
              <w:rPr>
                <w:rStyle w:val="HTML"/>
              </w:rPr>
              <w:t>        // Tab 01 세팅 &amp; 등록</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8290"/>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23</w:t>
            </w:r>
          </w:p>
        </w:tc>
        <w:tc>
          <w:tcPr>
            <w:tcW w:w="0" w:type="auto"/>
            <w:gridSpan w:val="2"/>
            <w:vAlign w:val="center"/>
            <w:hideMark/>
          </w:tcPr>
          <w:p w:rsidR="00233CD7" w:rsidRDefault="00233CD7">
            <w:pPr>
              <w:rPr>
                <w:rFonts w:ascii="굴림" w:eastAsia="굴림" w:hAnsi="굴림" w:cs="굴림"/>
                <w:sz w:val="24"/>
                <w:szCs w:val="24"/>
              </w:rPr>
            </w:pPr>
            <w:r>
              <w:rPr>
                <w:rStyle w:val="HTML"/>
              </w:rPr>
              <w:t>        spec = tabHost.newTabSpec("Tab 00");</w:t>
            </w:r>
            <w:r>
              <w:rPr>
                <w:rStyle w:val="apple-converted-space"/>
                <w:rFonts w:ascii="굴림체" w:eastAsia="굴림체" w:hAnsi="굴림체" w:cs="굴림체"/>
              </w:rPr>
              <w:t> </w:t>
            </w:r>
            <w:r>
              <w:rPr>
                <w:rStyle w:val="HTML"/>
              </w:rPr>
              <w:t>// Tab Builder 객체 생성</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24</w:t>
            </w:r>
          </w:p>
        </w:tc>
        <w:tc>
          <w:tcPr>
            <w:tcW w:w="0" w:type="auto"/>
            <w:vAlign w:val="center"/>
            <w:hideMark/>
          </w:tcPr>
          <w:p w:rsidR="00233CD7" w:rsidRDefault="00233CD7">
            <w:pPr>
              <w:rPr>
                <w:rFonts w:ascii="굴림" w:eastAsia="굴림" w:hAnsi="굴림" w:cs="굴림"/>
                <w:sz w:val="24"/>
                <w:szCs w:val="24"/>
              </w:rPr>
            </w:pPr>
            <w:r>
              <w:rPr>
                <w:rStyle w:val="HTML"/>
              </w:rPr>
              <w:t>        spec.setIndicator("Clock");        </w:t>
            </w:r>
            <w:r>
              <w:rPr>
                <w:rStyle w:val="apple-converted-space"/>
                <w:rFonts w:ascii="굴림체" w:eastAsia="굴림체" w:hAnsi="굴림체" w:cs="굴림체"/>
              </w:rPr>
              <w:t> </w:t>
            </w:r>
            <w:r>
              <w:rPr>
                <w:rStyle w:val="HTML"/>
              </w:rPr>
              <w:t>// Tab 제목</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665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25</w:t>
            </w:r>
          </w:p>
        </w:tc>
        <w:tc>
          <w:tcPr>
            <w:tcW w:w="0" w:type="auto"/>
            <w:vAlign w:val="center"/>
            <w:hideMark/>
          </w:tcPr>
          <w:p w:rsidR="00233CD7" w:rsidRDefault="00233CD7">
            <w:pPr>
              <w:rPr>
                <w:rFonts w:ascii="굴림" w:eastAsia="굴림" w:hAnsi="굴림" w:cs="굴림"/>
                <w:sz w:val="24"/>
                <w:szCs w:val="24"/>
              </w:rPr>
            </w:pPr>
            <w:r>
              <w:rPr>
                <w:rStyle w:val="HTML"/>
              </w:rPr>
              <w:t>        spec.setContent(R.id.layout);      </w:t>
            </w:r>
            <w:r>
              <w:rPr>
                <w:rStyle w:val="apple-converted-space"/>
                <w:rFonts w:ascii="굴림체" w:eastAsia="굴림체" w:hAnsi="굴림체" w:cs="굴림체"/>
              </w:rPr>
              <w:t> </w:t>
            </w:r>
            <w:r>
              <w:rPr>
                <w:rStyle w:val="HTML"/>
              </w:rPr>
              <w:t>// Tab 내용</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26</w:t>
            </w:r>
          </w:p>
        </w:tc>
        <w:tc>
          <w:tcPr>
            <w:tcW w:w="0" w:type="auto"/>
            <w:vAlign w:val="center"/>
            <w:hideMark/>
          </w:tcPr>
          <w:p w:rsidR="00233CD7" w:rsidRDefault="00233CD7">
            <w:pPr>
              <w:rPr>
                <w:rFonts w:ascii="굴림" w:eastAsia="굴림" w:hAnsi="굴림" w:cs="굴림"/>
                <w:sz w:val="24"/>
                <w:szCs w:val="24"/>
              </w:rPr>
            </w:pPr>
            <w:r>
              <w:rPr>
                <w:rStyle w:val="HTML"/>
              </w:rPr>
              <w:t>        tabHost.addTab(spec);              </w:t>
            </w:r>
            <w:r>
              <w:rPr>
                <w:rStyle w:val="apple-converted-space"/>
                <w:rFonts w:ascii="굴림체" w:eastAsia="굴림체" w:hAnsi="굴림체" w:cs="굴림체"/>
              </w:rPr>
              <w:t> </w:t>
            </w:r>
            <w:r>
              <w:rPr>
                <w:rStyle w:val="HTML"/>
              </w:rPr>
              <w:t>// Tab 등록</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351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27</w:t>
            </w:r>
          </w:p>
        </w:tc>
        <w:tc>
          <w:tcPr>
            <w:tcW w:w="0" w:type="auto"/>
            <w:vAlign w:val="center"/>
            <w:hideMark/>
          </w:tcPr>
          <w:p w:rsidR="00233CD7" w:rsidRDefault="00233CD7">
            <w:pPr>
              <w:rPr>
                <w:rFonts w:ascii="굴림" w:eastAsia="굴림" w:hAnsi="굴림" w:cs="굴림"/>
                <w:sz w:val="24"/>
                <w:szCs w:val="24"/>
              </w:rPr>
            </w:pPr>
            <w:r>
              <w:rPr>
                <w:rStyle w:val="HTML"/>
              </w:rPr>
              <w:t>        </w:t>
            </w:r>
            <w:r>
              <w:t> </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28</w:t>
            </w:r>
          </w:p>
        </w:tc>
        <w:tc>
          <w:tcPr>
            <w:tcW w:w="0" w:type="auto"/>
            <w:gridSpan w:val="2"/>
            <w:vAlign w:val="center"/>
            <w:hideMark/>
          </w:tcPr>
          <w:p w:rsidR="00233CD7" w:rsidRDefault="00233CD7">
            <w:pPr>
              <w:rPr>
                <w:rFonts w:ascii="굴림" w:eastAsia="굴림" w:hAnsi="굴림" w:cs="굴림"/>
                <w:sz w:val="24"/>
                <w:szCs w:val="24"/>
              </w:rPr>
            </w:pPr>
            <w:r>
              <w:rPr>
                <w:rStyle w:val="HTML"/>
              </w:rPr>
              <w:t>        // Tab 02 세팅 &amp; 등록</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8290"/>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29</w:t>
            </w:r>
          </w:p>
        </w:tc>
        <w:tc>
          <w:tcPr>
            <w:tcW w:w="0" w:type="auto"/>
            <w:gridSpan w:val="2"/>
            <w:vAlign w:val="center"/>
            <w:hideMark/>
          </w:tcPr>
          <w:p w:rsidR="00233CD7" w:rsidRDefault="00233CD7">
            <w:pPr>
              <w:rPr>
                <w:rFonts w:ascii="굴림" w:eastAsia="굴림" w:hAnsi="굴림" w:cs="굴림"/>
                <w:sz w:val="24"/>
                <w:szCs w:val="24"/>
              </w:rPr>
            </w:pPr>
            <w:r>
              <w:rPr>
                <w:rStyle w:val="HTML"/>
              </w:rPr>
              <w:t>        spec = tabHost.newTabSpec("Tab 01");</w:t>
            </w:r>
            <w:r>
              <w:rPr>
                <w:rStyle w:val="apple-converted-space"/>
                <w:rFonts w:ascii="굴림체" w:eastAsia="굴림체" w:hAnsi="굴림체" w:cs="굴림체"/>
              </w:rPr>
              <w:t> </w:t>
            </w:r>
            <w:r>
              <w:rPr>
                <w:rStyle w:val="HTML"/>
              </w:rPr>
              <w:t>// Tab Builder 객체 생성</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30</w:t>
            </w:r>
          </w:p>
        </w:tc>
        <w:tc>
          <w:tcPr>
            <w:tcW w:w="0" w:type="auto"/>
            <w:vAlign w:val="center"/>
            <w:hideMark/>
          </w:tcPr>
          <w:p w:rsidR="00233CD7" w:rsidRDefault="00233CD7">
            <w:pPr>
              <w:rPr>
                <w:rFonts w:ascii="굴림" w:eastAsia="굴림" w:hAnsi="굴림" w:cs="굴림"/>
                <w:sz w:val="24"/>
                <w:szCs w:val="24"/>
              </w:rPr>
            </w:pPr>
            <w:r>
              <w:rPr>
                <w:rStyle w:val="HTML"/>
              </w:rPr>
              <w:t>        spec.setIndicator("Button");       </w:t>
            </w:r>
            <w:r>
              <w:rPr>
                <w:rStyle w:val="apple-converted-space"/>
                <w:rFonts w:ascii="굴림체" w:eastAsia="굴림체" w:hAnsi="굴림체" w:cs="굴림체"/>
              </w:rPr>
              <w:t> </w:t>
            </w:r>
            <w:r>
              <w:rPr>
                <w:rStyle w:val="HTML"/>
              </w:rPr>
              <w:t>// Tab 제목</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665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31</w:t>
            </w:r>
          </w:p>
        </w:tc>
        <w:tc>
          <w:tcPr>
            <w:tcW w:w="0" w:type="auto"/>
            <w:vAlign w:val="center"/>
            <w:hideMark/>
          </w:tcPr>
          <w:p w:rsidR="00233CD7" w:rsidRDefault="00233CD7">
            <w:pPr>
              <w:rPr>
                <w:rFonts w:ascii="굴림" w:eastAsia="굴림" w:hAnsi="굴림" w:cs="굴림"/>
                <w:sz w:val="24"/>
                <w:szCs w:val="24"/>
              </w:rPr>
            </w:pPr>
            <w:r>
              <w:rPr>
                <w:rStyle w:val="HTML"/>
              </w:rPr>
              <w:t>        spec.setContent(R.id.theButton);   </w:t>
            </w:r>
            <w:r>
              <w:rPr>
                <w:rStyle w:val="apple-converted-space"/>
                <w:rFonts w:ascii="굴림체" w:eastAsia="굴림체" w:hAnsi="굴림체" w:cs="굴림체"/>
              </w:rPr>
              <w:t> </w:t>
            </w:r>
            <w:r>
              <w:rPr>
                <w:rStyle w:val="HTML"/>
              </w:rPr>
              <w:t>// Tab 내용</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32</w:t>
            </w:r>
          </w:p>
        </w:tc>
        <w:tc>
          <w:tcPr>
            <w:tcW w:w="0" w:type="auto"/>
            <w:vAlign w:val="center"/>
            <w:hideMark/>
          </w:tcPr>
          <w:p w:rsidR="00233CD7" w:rsidRDefault="00233CD7">
            <w:pPr>
              <w:rPr>
                <w:rFonts w:ascii="굴림" w:eastAsia="굴림" w:hAnsi="굴림" w:cs="굴림"/>
                <w:sz w:val="24"/>
                <w:szCs w:val="24"/>
              </w:rPr>
            </w:pPr>
            <w:r>
              <w:rPr>
                <w:rStyle w:val="HTML"/>
              </w:rPr>
              <w:t>        tabHost.addTab(spec);              </w:t>
            </w:r>
            <w:r>
              <w:rPr>
                <w:rStyle w:val="apple-converted-space"/>
                <w:rFonts w:ascii="굴림체" w:eastAsia="굴림체" w:hAnsi="굴림체" w:cs="굴림체"/>
              </w:rPr>
              <w:t> </w:t>
            </w:r>
            <w:r>
              <w:rPr>
                <w:rStyle w:val="HTML"/>
              </w:rPr>
              <w:t>// Tab 등록</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435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33</w:t>
            </w:r>
          </w:p>
        </w:tc>
        <w:tc>
          <w:tcPr>
            <w:tcW w:w="0" w:type="auto"/>
            <w:vAlign w:val="center"/>
            <w:hideMark/>
          </w:tcPr>
          <w:p w:rsidR="00233CD7" w:rsidRDefault="00233CD7">
            <w:pPr>
              <w:rPr>
                <w:rFonts w:ascii="굴림" w:eastAsia="굴림" w:hAnsi="굴림" w:cs="굴림"/>
                <w:sz w:val="24"/>
                <w:szCs w:val="24"/>
              </w:rPr>
            </w:pPr>
            <w:r>
              <w:rPr>
                <w:rStyle w:val="HTML"/>
              </w:rPr>
              <w:t>        </w:t>
            </w:r>
            <w:r>
              <w:t> </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34</w:t>
            </w:r>
          </w:p>
        </w:tc>
        <w:tc>
          <w:tcPr>
            <w:tcW w:w="0" w:type="auto"/>
            <w:gridSpan w:val="2"/>
            <w:vAlign w:val="center"/>
            <w:hideMark/>
          </w:tcPr>
          <w:p w:rsidR="00233CD7" w:rsidRDefault="00233CD7">
            <w:pPr>
              <w:rPr>
                <w:rFonts w:ascii="굴림" w:eastAsia="굴림" w:hAnsi="굴림" w:cs="굴림"/>
                <w:sz w:val="24"/>
                <w:szCs w:val="24"/>
              </w:rPr>
            </w:pPr>
            <w:r>
              <w:rPr>
                <w:rStyle w:val="HTML"/>
              </w:rPr>
              <w:t>        // 처음 등록된 Tab을 보여줌.</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3990"/>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35</w:t>
            </w:r>
          </w:p>
        </w:tc>
        <w:tc>
          <w:tcPr>
            <w:tcW w:w="0" w:type="auto"/>
            <w:gridSpan w:val="2"/>
            <w:vAlign w:val="center"/>
            <w:hideMark/>
          </w:tcPr>
          <w:p w:rsidR="00233CD7" w:rsidRDefault="00233CD7">
            <w:pPr>
              <w:rPr>
                <w:rFonts w:ascii="굴림" w:eastAsia="굴림" w:hAnsi="굴림" w:cs="굴림"/>
                <w:sz w:val="24"/>
                <w:szCs w:val="24"/>
              </w:rPr>
            </w:pPr>
            <w:r>
              <w:rPr>
                <w:rStyle w:val="HTML"/>
              </w:rPr>
              <w:t>        tabHost.setCurrentTab(0);</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36</w:t>
            </w:r>
          </w:p>
        </w:tc>
        <w:tc>
          <w:tcPr>
            <w:tcW w:w="0" w:type="auto"/>
            <w:vAlign w:val="center"/>
            <w:hideMark/>
          </w:tcPr>
          <w:p w:rsidR="00233CD7" w:rsidRDefault="00233CD7">
            <w:pPr>
              <w:rPr>
                <w:rFonts w:ascii="굴림" w:eastAsia="굴림" w:hAnsi="굴림" w:cs="굴림"/>
                <w:sz w:val="24"/>
                <w:szCs w:val="24"/>
              </w:rPr>
            </w:pPr>
            <w:r>
              <w:rPr>
                <w:rStyle w:val="HTML"/>
              </w:rPr>
              <w:t>    }</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19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37</w:t>
            </w:r>
          </w:p>
        </w:tc>
        <w:tc>
          <w:tcPr>
            <w:tcW w:w="0" w:type="auto"/>
            <w:vAlign w:val="center"/>
            <w:hideMark/>
          </w:tcPr>
          <w:p w:rsidR="00233CD7" w:rsidRDefault="00233CD7">
            <w:pPr>
              <w:rPr>
                <w:rFonts w:ascii="굴림" w:eastAsia="굴림" w:hAnsi="굴림" w:cs="굴림"/>
                <w:sz w:val="24"/>
                <w:szCs w:val="24"/>
              </w:rPr>
            </w:pPr>
            <w:r>
              <w:rPr>
                <w:rStyle w:val="HTML"/>
              </w:rPr>
              <w:t>}</w:t>
            </w:r>
          </w:p>
        </w:tc>
      </w:tr>
    </w:tbl>
    <w:p w:rsidR="00233CD7" w:rsidRDefault="00233CD7" w:rsidP="00233CD7">
      <w:pPr>
        <w:pStyle w:val="morelessbottom"/>
        <w:spacing w:before="0" w:beforeAutospacing="0" w:after="0" w:afterAutospacing="0"/>
        <w:jc w:val="right"/>
        <w:rPr>
          <w:rFonts w:ascii="돋움" w:eastAsia="돋움" w:hAnsi="돋움"/>
          <w:color w:val="3E3E3E"/>
          <w:sz w:val="16"/>
          <w:szCs w:val="16"/>
          <w:u w:val="single"/>
        </w:rPr>
      </w:pPr>
      <w:r>
        <w:rPr>
          <w:rFonts w:ascii="돋움" w:eastAsia="돋움" w:hAnsi="돋움" w:hint="eastAsia"/>
          <w:color w:val="3E3E3E"/>
          <w:sz w:val="16"/>
          <w:szCs w:val="16"/>
          <w:u w:val="single"/>
          <w:bdr w:val="none" w:sz="0" w:space="0" w:color="auto" w:frame="1"/>
        </w:rPr>
        <w:t>접기</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6"/>
          <w:szCs w:val="16"/>
        </w:rPr>
        <w:t> </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6"/>
          <w:szCs w:val="16"/>
        </w:rPr>
        <w:t> </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8"/>
          <w:szCs w:val="18"/>
          <w:bdr w:val="none" w:sz="0" w:space="0" w:color="auto" w:frame="1"/>
        </w:rPr>
        <w:t>다음은 실행 화면이다.</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noProof/>
          <w:color w:val="3E3E3E"/>
          <w:sz w:val="16"/>
          <w:szCs w:val="16"/>
        </w:rPr>
        <w:lastRenderedPageBreak/>
        <w:drawing>
          <wp:inline distT="0" distB="0" distL="0" distR="0">
            <wp:extent cx="1854835" cy="2726055"/>
            <wp:effectExtent l="19050" t="0" r="0" b="0"/>
            <wp:docPr id="229" name="그림 21" descr="http://cfile7.uf.tistory.com/image/182406264B824EB83331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file7.uf.tistory.com/image/182406264B824EB833314E"/>
                    <pic:cNvPicPr>
                      <a:picLocks noChangeAspect="1" noChangeArrowheads="1"/>
                    </pic:cNvPicPr>
                  </pic:nvPicPr>
                  <pic:blipFill>
                    <a:blip r:embed="rId910"/>
                    <a:srcRect/>
                    <a:stretch>
                      <a:fillRect/>
                    </a:stretch>
                  </pic:blipFill>
                  <pic:spPr bwMode="auto">
                    <a:xfrm>
                      <a:off x="0" y="0"/>
                      <a:ext cx="1854835" cy="2726055"/>
                    </a:xfrm>
                    <a:prstGeom prst="rect">
                      <a:avLst/>
                    </a:prstGeom>
                    <a:noFill/>
                    <a:ln w="9525">
                      <a:noFill/>
                      <a:miter lim="800000"/>
                      <a:headEnd/>
                      <a:tailEnd/>
                    </a:ln>
                  </pic:spPr>
                </pic:pic>
              </a:graphicData>
            </a:graphic>
          </wp:inline>
        </w:drawing>
      </w:r>
      <w:r>
        <w:rPr>
          <w:rFonts w:ascii="돋움" w:eastAsia="돋움" w:hAnsi="돋움"/>
          <w:noProof/>
          <w:color w:val="3E3E3E"/>
          <w:sz w:val="16"/>
          <w:szCs w:val="16"/>
        </w:rPr>
        <w:drawing>
          <wp:inline distT="0" distB="0" distL="0" distR="0">
            <wp:extent cx="1854835" cy="2726055"/>
            <wp:effectExtent l="19050" t="0" r="0" b="0"/>
            <wp:docPr id="228" name="그림 22" descr="http://cfile2.uf.tistory.com/image/1377180E4B824EB951E6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cfile2.uf.tistory.com/image/1377180E4B824EB951E6FE"/>
                    <pic:cNvPicPr>
                      <a:picLocks noChangeAspect="1" noChangeArrowheads="1"/>
                    </pic:cNvPicPr>
                  </pic:nvPicPr>
                  <pic:blipFill>
                    <a:blip r:embed="rId911"/>
                    <a:srcRect/>
                    <a:stretch>
                      <a:fillRect/>
                    </a:stretch>
                  </pic:blipFill>
                  <pic:spPr bwMode="auto">
                    <a:xfrm>
                      <a:off x="0" y="0"/>
                      <a:ext cx="1854835" cy="2726055"/>
                    </a:xfrm>
                    <a:prstGeom prst="rect">
                      <a:avLst/>
                    </a:prstGeom>
                    <a:noFill/>
                    <a:ln w="9525">
                      <a:noFill/>
                      <a:miter lim="800000"/>
                      <a:headEnd/>
                      <a:tailEnd/>
                    </a:ln>
                  </pic:spPr>
                </pic:pic>
              </a:graphicData>
            </a:graphic>
          </wp:inline>
        </w:drawing>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6"/>
          <w:szCs w:val="16"/>
        </w:rPr>
        <w:t> </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6"/>
          <w:szCs w:val="16"/>
        </w:rPr>
        <w:t> </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8"/>
          <w:szCs w:val="18"/>
          <w:bdr w:val="none" w:sz="0" w:space="0" w:color="auto" w:frame="1"/>
        </w:rPr>
        <w:t>위에서 본 예제는 Complie-Time에 Tab view의 형태가 결정된다.</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8"/>
          <w:szCs w:val="18"/>
          <w:bdr w:val="none" w:sz="0" w:space="0" w:color="auto" w:frame="1"/>
        </w:rPr>
        <w:t>하지만 경우에 따라서 run-time에 tab이 추가로 생성되어야 할 경우도 있다.</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8"/>
          <w:szCs w:val="18"/>
          <w:bdr w:val="none" w:sz="0" w:space="0" w:color="auto" w:frame="1"/>
        </w:rPr>
        <w:t>이런 경우에는 TabHost.TabContentFactory라는 TabHost의 내부객체를 사용한다.</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8"/>
          <w:szCs w:val="18"/>
          <w:bdr w:val="none" w:sz="0" w:space="0" w:color="auto" w:frame="1"/>
        </w:rPr>
        <w:t>TabContentFactory 객체는</w:t>
      </w:r>
      <w:r>
        <w:rPr>
          <w:rStyle w:val="apple-converted-space"/>
          <w:rFonts w:ascii="돋움" w:eastAsia="돋움" w:hAnsi="돋움" w:hint="eastAsia"/>
          <w:color w:val="3E3E3E"/>
          <w:sz w:val="18"/>
          <w:szCs w:val="18"/>
          <w:bdr w:val="none" w:sz="0" w:space="0" w:color="auto" w:frame="1"/>
        </w:rPr>
        <w:t> </w:t>
      </w:r>
      <w:r>
        <w:rPr>
          <w:rStyle w:val="a8"/>
          <w:rFonts w:ascii="돋움" w:eastAsia="돋움" w:hAnsi="돋움" w:hint="eastAsia"/>
          <w:color w:val="3E3E3E"/>
          <w:sz w:val="18"/>
          <w:szCs w:val="18"/>
          <w:bdr w:val="none" w:sz="0" w:space="0" w:color="auto" w:frame="1"/>
        </w:rPr>
        <w:t>View createTabContent(String tag)</w:t>
      </w:r>
      <w:r>
        <w:rPr>
          <w:rFonts w:ascii="돋움" w:eastAsia="돋움" w:hAnsi="돋움" w:hint="eastAsia"/>
          <w:color w:val="3E3E3E"/>
          <w:sz w:val="18"/>
          <w:szCs w:val="18"/>
          <w:bdr w:val="none" w:sz="0" w:space="0" w:color="auto" w:frame="1"/>
        </w:rPr>
        <w:t>라는 abstract callback method를 포함하며,</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8"/>
          <w:szCs w:val="18"/>
          <w:bdr w:val="none" w:sz="0" w:space="0" w:color="auto" w:frame="1"/>
        </w:rPr>
        <w:t>TabContentFactory 객체 생성 시 자동으로 호출되어 결과로 Tab content를 구성하는 View를 return한다.</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6"/>
          <w:szCs w:val="16"/>
        </w:rPr>
        <w:t> </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6"/>
          <w:szCs w:val="16"/>
        </w:rPr>
        <w:t> </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Style w:val="a8"/>
          <w:rFonts w:ascii="돋움" w:eastAsia="돋움" w:hAnsi="돋움" w:hint="eastAsia"/>
          <w:color w:val="3E3E3E"/>
          <w:sz w:val="18"/>
          <w:szCs w:val="18"/>
          <w:bdr w:val="none" w:sz="0" w:space="0" w:color="auto" w:frame="1"/>
        </w:rPr>
        <w:t>Dynamic 한 Tab 구현</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8"/>
          <w:szCs w:val="18"/>
          <w:bdr w:val="none" w:sz="0" w:space="0" w:color="auto" w:frame="1"/>
        </w:rPr>
        <w:t>다음은 dynamic(run-time시 동적으로 형태가 변하는)한 Tab의 구현 예제 이다.</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Style w:val="a8"/>
          <w:rFonts w:ascii="돋움" w:eastAsia="돋움" w:hAnsi="돋움" w:hint="eastAsia"/>
          <w:color w:val="3E3E3E"/>
          <w:sz w:val="18"/>
          <w:szCs w:val="18"/>
          <w:bdr w:val="none" w:sz="0" w:space="0" w:color="auto" w:frame="1"/>
        </w:rPr>
        <w:t>Static Tab 예제 (main.xml)</w:t>
      </w:r>
    </w:p>
    <w:p w:rsidR="00233CD7" w:rsidRDefault="00233CD7" w:rsidP="00233CD7">
      <w:pPr>
        <w:pStyle w:val="morelesstop"/>
        <w:spacing w:before="0" w:beforeAutospacing="0" w:after="0" w:afterAutospacing="0"/>
        <w:rPr>
          <w:rFonts w:ascii="돋움" w:eastAsia="돋움" w:hAnsi="돋움"/>
          <w:color w:val="3E3E3E"/>
          <w:sz w:val="16"/>
          <w:szCs w:val="16"/>
          <w:u w:val="single"/>
        </w:rPr>
      </w:pPr>
      <w:r>
        <w:rPr>
          <w:rFonts w:ascii="돋움" w:eastAsia="돋움" w:hAnsi="돋움" w:hint="eastAsia"/>
          <w:color w:val="3E3E3E"/>
          <w:sz w:val="16"/>
          <w:szCs w:val="16"/>
          <w:u w:val="single"/>
          <w:bdr w:val="none" w:sz="0" w:space="0" w:color="auto" w:frame="1"/>
        </w:rPr>
        <w:t>접기</w:t>
      </w:r>
    </w:p>
    <w:tbl>
      <w:tblPr>
        <w:tblW w:w="0" w:type="auto"/>
        <w:tblCellSpacing w:w="15" w:type="dxa"/>
        <w:tblCellMar>
          <w:top w:w="15" w:type="dxa"/>
          <w:left w:w="15" w:type="dxa"/>
          <w:bottom w:w="15" w:type="dxa"/>
          <w:right w:w="15" w:type="dxa"/>
        </w:tblCellMar>
        <w:tblLook w:val="04A0"/>
      </w:tblPr>
      <w:tblGrid>
        <w:gridCol w:w="315"/>
        <w:gridCol w:w="7851"/>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01</w:t>
            </w:r>
          </w:p>
        </w:tc>
        <w:tc>
          <w:tcPr>
            <w:tcW w:w="0" w:type="auto"/>
            <w:vAlign w:val="center"/>
            <w:hideMark/>
          </w:tcPr>
          <w:p w:rsidR="00233CD7" w:rsidRDefault="00233CD7">
            <w:pPr>
              <w:rPr>
                <w:rFonts w:ascii="굴림" w:eastAsia="굴림" w:hAnsi="굴림" w:cs="굴림"/>
                <w:sz w:val="24"/>
                <w:szCs w:val="24"/>
              </w:rPr>
            </w:pPr>
            <w:r>
              <w:rPr>
                <w:rStyle w:val="HTML"/>
              </w:rPr>
              <w:t>&lt;?xml</w:t>
            </w:r>
            <w:r>
              <w:rPr>
                <w:rStyle w:val="apple-converted-space"/>
              </w:rPr>
              <w:t> </w:t>
            </w:r>
            <w:r>
              <w:rPr>
                <w:rStyle w:val="HTML"/>
              </w:rPr>
              <w:t>version="1.0"</w:t>
            </w:r>
            <w:r>
              <w:rPr>
                <w:rStyle w:val="apple-converted-space"/>
              </w:rPr>
              <w:t> </w:t>
            </w:r>
            <w:r>
              <w:rPr>
                <w:rStyle w:val="HTML"/>
              </w:rPr>
              <w:t>encoding="utf-8"?&gt;</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02</w:t>
            </w:r>
          </w:p>
        </w:tc>
        <w:tc>
          <w:tcPr>
            <w:tcW w:w="0" w:type="auto"/>
            <w:gridSpan w:val="2"/>
            <w:vAlign w:val="center"/>
            <w:hideMark/>
          </w:tcPr>
          <w:p w:rsidR="00233CD7" w:rsidRDefault="00233CD7">
            <w:pPr>
              <w:rPr>
                <w:rFonts w:ascii="굴림" w:eastAsia="굴림" w:hAnsi="굴림" w:cs="굴림"/>
                <w:sz w:val="24"/>
                <w:szCs w:val="24"/>
              </w:rPr>
            </w:pPr>
            <w:r>
              <w:rPr>
                <w:rStyle w:val="HTML"/>
              </w:rPr>
              <w:t>&lt;LinearLayout</w:t>
            </w:r>
            <w:r>
              <w:rPr>
                <w:rStyle w:val="apple-converted-space"/>
              </w:rPr>
              <w:t> </w:t>
            </w:r>
            <w:r>
              <w:rPr>
                <w:rStyle w:val="HTML"/>
              </w:rPr>
              <w:t>xmlns:android="</w:t>
            </w:r>
            <w:hyperlink r:id="rId912" w:history="1">
              <w:r>
                <w:rPr>
                  <w:rStyle w:val="a4"/>
                  <w:rFonts w:ascii="돋움" w:eastAsia="돋움" w:hAnsi="돋움" w:cs="굴림체" w:hint="eastAsia"/>
                  <w:bdr w:val="none" w:sz="0" w:space="0" w:color="auto" w:frame="1"/>
                </w:rPr>
                <w:t>http://schemas.android.com/apk/res/android</w:t>
              </w:r>
            </w:hyperlink>
            <w:r>
              <w:rPr>
                <w:rStyle w:val="HTML"/>
              </w:rPr>
              <w: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459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03</w:t>
            </w:r>
          </w:p>
        </w:tc>
        <w:tc>
          <w:tcPr>
            <w:tcW w:w="0" w:type="auto"/>
            <w:vAlign w:val="center"/>
            <w:hideMark/>
          </w:tcPr>
          <w:p w:rsidR="00233CD7" w:rsidRDefault="00233CD7">
            <w:pPr>
              <w:rPr>
                <w:rFonts w:ascii="굴림" w:eastAsia="굴림" w:hAnsi="굴림" w:cs="굴림"/>
                <w:sz w:val="24"/>
                <w:szCs w:val="24"/>
              </w:rPr>
            </w:pPr>
            <w:r>
              <w:rPr>
                <w:rStyle w:val="HTML"/>
              </w:rPr>
              <w:t>    android:orientation="vertical"</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04</w:t>
            </w:r>
          </w:p>
        </w:tc>
        <w:tc>
          <w:tcPr>
            <w:tcW w:w="0" w:type="auto"/>
            <w:gridSpan w:val="2"/>
            <w:vAlign w:val="center"/>
            <w:hideMark/>
          </w:tcPr>
          <w:p w:rsidR="00233CD7" w:rsidRDefault="00233CD7">
            <w:pPr>
              <w:rPr>
                <w:rFonts w:ascii="굴림" w:eastAsia="굴림" w:hAnsi="굴림" w:cs="굴림"/>
                <w:sz w:val="24"/>
                <w:szCs w:val="24"/>
              </w:rPr>
            </w:pPr>
            <w:r>
              <w:rPr>
                <w:rStyle w:val="HTML"/>
              </w:rPr>
              <w:t>    android:layout_width="fill_parent"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4901"/>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05</w:t>
            </w:r>
          </w:p>
        </w:tc>
        <w:tc>
          <w:tcPr>
            <w:tcW w:w="0" w:type="auto"/>
            <w:gridSpan w:val="2"/>
            <w:vAlign w:val="center"/>
            <w:hideMark/>
          </w:tcPr>
          <w:p w:rsidR="00233CD7" w:rsidRDefault="00233CD7">
            <w:pPr>
              <w:rPr>
                <w:rFonts w:ascii="굴림" w:eastAsia="굴림" w:hAnsi="굴림" w:cs="굴림"/>
                <w:sz w:val="24"/>
                <w:szCs w:val="24"/>
              </w:rPr>
            </w:pPr>
            <w:r>
              <w:rPr>
                <w:rStyle w:val="HTML"/>
              </w:rPr>
              <w:t>    android:layout_height="fill_parent"</w:t>
            </w:r>
            <w:r>
              <w:rPr>
                <w:rStyle w:val="apple-converted-space"/>
              </w:rPr>
              <w:t> </w:t>
            </w:r>
            <w:r>
              <w:rPr>
                <w:rStyle w:val="HTML"/>
              </w:rPr>
              <w:t>&gt;</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06</w:t>
            </w:r>
          </w:p>
        </w:tc>
        <w:tc>
          <w:tcPr>
            <w:tcW w:w="0" w:type="auto"/>
            <w:vAlign w:val="center"/>
            <w:hideMark/>
          </w:tcPr>
          <w:p w:rsidR="00233CD7" w:rsidRDefault="00233CD7">
            <w:pPr>
              <w:rPr>
                <w:rFonts w:ascii="굴림" w:eastAsia="굴림" w:hAnsi="굴림" w:cs="굴림"/>
                <w:sz w:val="24"/>
                <w:szCs w:val="24"/>
              </w:rPr>
            </w:pPr>
            <w:r>
              <w:rPr>
                <w:rStyle w:val="HTML"/>
              </w:rPr>
              <w:t>    &lt;TabHost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507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07</w:t>
            </w:r>
          </w:p>
        </w:tc>
        <w:tc>
          <w:tcPr>
            <w:tcW w:w="0" w:type="auto"/>
            <w:vAlign w:val="center"/>
            <w:hideMark/>
          </w:tcPr>
          <w:p w:rsidR="00233CD7" w:rsidRDefault="00233CD7">
            <w:pPr>
              <w:rPr>
                <w:rFonts w:ascii="굴림" w:eastAsia="굴림" w:hAnsi="굴림" w:cs="굴림"/>
                <w:sz w:val="24"/>
                <w:szCs w:val="24"/>
              </w:rPr>
            </w:pPr>
            <w:r>
              <w:rPr>
                <w:rStyle w:val="HTML"/>
              </w:rPr>
              <w:t>        android:id="@+id/tabHost"</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08</w:t>
            </w:r>
          </w:p>
        </w:tc>
        <w:tc>
          <w:tcPr>
            <w:tcW w:w="0" w:type="auto"/>
            <w:gridSpan w:val="2"/>
            <w:vAlign w:val="center"/>
            <w:hideMark/>
          </w:tcPr>
          <w:p w:rsidR="00233CD7" w:rsidRDefault="00233CD7">
            <w:pPr>
              <w:rPr>
                <w:rFonts w:ascii="굴림" w:eastAsia="굴림" w:hAnsi="굴림" w:cs="굴림"/>
                <w:sz w:val="24"/>
                <w:szCs w:val="24"/>
              </w:rPr>
            </w:pPr>
            <w:r>
              <w:rPr>
                <w:rStyle w:val="HTML"/>
              </w:rPr>
              <w:t>        android:layout_width="fill_parent"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5190"/>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09</w:t>
            </w:r>
          </w:p>
        </w:tc>
        <w:tc>
          <w:tcPr>
            <w:tcW w:w="0" w:type="auto"/>
            <w:gridSpan w:val="2"/>
            <w:vAlign w:val="center"/>
            <w:hideMark/>
          </w:tcPr>
          <w:p w:rsidR="00233CD7" w:rsidRDefault="00233CD7">
            <w:pPr>
              <w:rPr>
                <w:rFonts w:ascii="굴림" w:eastAsia="굴림" w:hAnsi="굴림" w:cs="굴림"/>
                <w:sz w:val="24"/>
                <w:szCs w:val="24"/>
              </w:rPr>
            </w:pPr>
            <w:r>
              <w:rPr>
                <w:rStyle w:val="HTML"/>
              </w:rPr>
              <w:t>        android:layout_height="fill_parent"</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10</w:t>
            </w:r>
          </w:p>
        </w:tc>
        <w:tc>
          <w:tcPr>
            <w:tcW w:w="0" w:type="auto"/>
            <w:vAlign w:val="center"/>
            <w:hideMark/>
          </w:tcPr>
          <w:p w:rsidR="00233CD7" w:rsidRDefault="00233CD7">
            <w:pPr>
              <w:rPr>
                <w:rFonts w:ascii="굴림" w:eastAsia="굴림" w:hAnsi="굴림" w:cs="굴림"/>
                <w:sz w:val="24"/>
                <w:szCs w:val="24"/>
              </w:rPr>
            </w:pPr>
            <w:r>
              <w:rPr>
                <w:rStyle w:val="HTML"/>
              </w:rPr>
              <w:t>        android:text="@string/hello"&gt;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495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11</w:t>
            </w:r>
          </w:p>
        </w:tc>
        <w:tc>
          <w:tcPr>
            <w:tcW w:w="0" w:type="auto"/>
            <w:vAlign w:val="center"/>
            <w:hideMark/>
          </w:tcPr>
          <w:p w:rsidR="00233CD7" w:rsidRDefault="00233CD7">
            <w:pPr>
              <w:rPr>
                <w:rFonts w:ascii="굴림" w:eastAsia="굴림" w:hAnsi="굴림" w:cs="굴림"/>
                <w:sz w:val="24"/>
                <w:szCs w:val="24"/>
              </w:rPr>
            </w:pPr>
            <w:r>
              <w:rPr>
                <w:rStyle w:val="HTML"/>
              </w:rPr>
              <w:t>        &lt;TabWidget</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12</w:t>
            </w:r>
          </w:p>
        </w:tc>
        <w:tc>
          <w:tcPr>
            <w:tcW w:w="0" w:type="auto"/>
            <w:gridSpan w:val="2"/>
            <w:vAlign w:val="center"/>
            <w:hideMark/>
          </w:tcPr>
          <w:p w:rsidR="00233CD7" w:rsidRDefault="00233CD7">
            <w:pPr>
              <w:rPr>
                <w:rFonts w:ascii="굴림" w:eastAsia="굴림" w:hAnsi="굴림" w:cs="굴림"/>
                <w:sz w:val="24"/>
                <w:szCs w:val="24"/>
              </w:rPr>
            </w:pPr>
            <w:r>
              <w:rPr>
                <w:rStyle w:val="HTML"/>
              </w:rPr>
              <w:t>            android:id="@android:id/tabs"</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6101"/>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13</w:t>
            </w:r>
          </w:p>
        </w:tc>
        <w:tc>
          <w:tcPr>
            <w:tcW w:w="0" w:type="auto"/>
            <w:vAlign w:val="center"/>
            <w:hideMark/>
          </w:tcPr>
          <w:p w:rsidR="00233CD7" w:rsidRDefault="00233CD7">
            <w:pPr>
              <w:rPr>
                <w:rFonts w:ascii="굴림" w:eastAsia="굴림" w:hAnsi="굴림" w:cs="굴림"/>
                <w:sz w:val="24"/>
                <w:szCs w:val="24"/>
              </w:rPr>
            </w:pPr>
            <w:r>
              <w:rPr>
                <w:rStyle w:val="HTML"/>
              </w:rPr>
              <w:t>            android:layout_width="fill_parent"</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14</w:t>
            </w:r>
          </w:p>
        </w:tc>
        <w:tc>
          <w:tcPr>
            <w:tcW w:w="0" w:type="auto"/>
            <w:gridSpan w:val="2"/>
            <w:vAlign w:val="center"/>
            <w:hideMark/>
          </w:tcPr>
          <w:p w:rsidR="00233CD7" w:rsidRDefault="00233CD7">
            <w:pPr>
              <w:rPr>
                <w:rFonts w:ascii="굴림" w:eastAsia="굴림" w:hAnsi="굴림" w:cs="굴림"/>
                <w:sz w:val="24"/>
                <w:szCs w:val="24"/>
              </w:rPr>
            </w:pPr>
            <w:r>
              <w:rPr>
                <w:rStyle w:val="HTML"/>
              </w:rPr>
              <w:t>            android:layout_height="wrap_content"</w:t>
            </w:r>
            <w:r>
              <w:rPr>
                <w:rStyle w:val="apple-converted-space"/>
              </w:rPr>
              <w:t> </w:t>
            </w:r>
            <w:r>
              <w:rPr>
                <w:rStyle w:val="HTML"/>
              </w:rPr>
              <w:t>/&gt;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567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15</w:t>
            </w:r>
          </w:p>
        </w:tc>
        <w:tc>
          <w:tcPr>
            <w:tcW w:w="0" w:type="auto"/>
            <w:vAlign w:val="center"/>
            <w:hideMark/>
          </w:tcPr>
          <w:p w:rsidR="00233CD7" w:rsidRDefault="00233CD7">
            <w:pPr>
              <w:rPr>
                <w:rFonts w:ascii="굴림" w:eastAsia="굴림" w:hAnsi="굴림" w:cs="굴림"/>
                <w:sz w:val="24"/>
                <w:szCs w:val="24"/>
              </w:rPr>
            </w:pPr>
            <w:r>
              <w:rPr>
                <w:rStyle w:val="HTML"/>
              </w:rPr>
              <w:t>        &lt;FrameLayout</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lastRenderedPageBreak/>
              <w:t>16</w:t>
            </w:r>
          </w:p>
        </w:tc>
        <w:tc>
          <w:tcPr>
            <w:tcW w:w="0" w:type="auto"/>
            <w:gridSpan w:val="2"/>
            <w:vAlign w:val="center"/>
            <w:hideMark/>
          </w:tcPr>
          <w:p w:rsidR="00233CD7" w:rsidRDefault="00233CD7">
            <w:pPr>
              <w:rPr>
                <w:rFonts w:ascii="굴림" w:eastAsia="굴림" w:hAnsi="굴림" w:cs="굴림"/>
                <w:sz w:val="24"/>
                <w:szCs w:val="24"/>
              </w:rPr>
            </w:pPr>
            <w:r>
              <w:rPr>
                <w:rStyle w:val="HTML"/>
              </w:rPr>
              <w:t>            android:id="@android:id/tabcontent"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567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17</w:t>
            </w:r>
          </w:p>
        </w:tc>
        <w:tc>
          <w:tcPr>
            <w:tcW w:w="0" w:type="auto"/>
            <w:vAlign w:val="center"/>
            <w:hideMark/>
          </w:tcPr>
          <w:p w:rsidR="00233CD7" w:rsidRDefault="00233CD7">
            <w:pPr>
              <w:rPr>
                <w:rFonts w:ascii="굴림" w:eastAsia="굴림" w:hAnsi="굴림" w:cs="굴림"/>
                <w:sz w:val="24"/>
                <w:szCs w:val="24"/>
              </w:rPr>
            </w:pPr>
            <w:r>
              <w:rPr>
                <w:rStyle w:val="HTML"/>
              </w:rPr>
              <w:t>            android:layout_width="fill_parent"</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18</w:t>
            </w:r>
          </w:p>
        </w:tc>
        <w:tc>
          <w:tcPr>
            <w:tcW w:w="0" w:type="auto"/>
            <w:gridSpan w:val="2"/>
            <w:vAlign w:val="center"/>
            <w:hideMark/>
          </w:tcPr>
          <w:p w:rsidR="00233CD7" w:rsidRDefault="00233CD7">
            <w:pPr>
              <w:rPr>
                <w:rFonts w:ascii="굴림" w:eastAsia="굴림" w:hAnsi="굴림" w:cs="굴림"/>
                <w:sz w:val="24"/>
                <w:szCs w:val="24"/>
              </w:rPr>
            </w:pPr>
            <w:r>
              <w:rPr>
                <w:rStyle w:val="HTML"/>
              </w:rPr>
              <w:t>            android:layout_height="fill_parent"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4661"/>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19</w:t>
            </w:r>
          </w:p>
        </w:tc>
        <w:tc>
          <w:tcPr>
            <w:tcW w:w="0" w:type="auto"/>
            <w:gridSpan w:val="2"/>
            <w:vAlign w:val="center"/>
            <w:hideMark/>
          </w:tcPr>
          <w:p w:rsidR="00233CD7" w:rsidRDefault="00233CD7">
            <w:pPr>
              <w:rPr>
                <w:rFonts w:ascii="굴림" w:eastAsia="굴림" w:hAnsi="굴림" w:cs="굴림"/>
                <w:sz w:val="24"/>
                <w:szCs w:val="24"/>
              </w:rPr>
            </w:pPr>
            <w:r>
              <w:rPr>
                <w:rStyle w:val="HTML"/>
              </w:rPr>
              <w:t>            android:paddingTop="62px"</w:t>
            </w:r>
            <w:r>
              <w:rPr>
                <w:rStyle w:val="apple-converted-space"/>
              </w:rPr>
              <w:t> </w:t>
            </w:r>
            <w:r>
              <w:rPr>
                <w:rStyle w:val="HTML"/>
              </w:rPr>
              <w:t>&gt;</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20</w:t>
            </w:r>
          </w:p>
        </w:tc>
        <w:tc>
          <w:tcPr>
            <w:tcW w:w="0" w:type="auto"/>
            <w:vAlign w:val="center"/>
            <w:hideMark/>
          </w:tcPr>
          <w:p w:rsidR="00233CD7" w:rsidRDefault="00233CD7">
            <w:pPr>
              <w:rPr>
                <w:rFonts w:ascii="굴림" w:eastAsia="굴림" w:hAnsi="굴림" w:cs="굴림"/>
                <w:sz w:val="24"/>
                <w:szCs w:val="24"/>
              </w:rPr>
            </w:pPr>
            <w:r>
              <w:rPr>
                <w:rStyle w:val="HTML"/>
              </w:rPr>
              <w:t>            &lt;Button</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615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21</w:t>
            </w:r>
          </w:p>
        </w:tc>
        <w:tc>
          <w:tcPr>
            <w:tcW w:w="0" w:type="auto"/>
            <w:vAlign w:val="center"/>
            <w:hideMark/>
          </w:tcPr>
          <w:p w:rsidR="00233CD7" w:rsidRDefault="00233CD7">
            <w:pPr>
              <w:rPr>
                <w:rFonts w:ascii="굴림" w:eastAsia="굴림" w:hAnsi="굴림" w:cs="굴림"/>
                <w:sz w:val="24"/>
                <w:szCs w:val="24"/>
              </w:rPr>
            </w:pPr>
            <w:r>
              <w:rPr>
                <w:rStyle w:val="HTML"/>
              </w:rPr>
              <w:t>                android:id="@+id/btnAddTab"</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22</w:t>
            </w:r>
          </w:p>
        </w:tc>
        <w:tc>
          <w:tcPr>
            <w:tcW w:w="0" w:type="auto"/>
            <w:gridSpan w:val="2"/>
            <w:vAlign w:val="center"/>
            <w:hideMark/>
          </w:tcPr>
          <w:p w:rsidR="00233CD7" w:rsidRDefault="00233CD7">
            <w:pPr>
              <w:rPr>
                <w:rFonts w:ascii="굴림" w:eastAsia="굴림" w:hAnsi="굴림" w:cs="굴림"/>
                <w:sz w:val="24"/>
                <w:szCs w:val="24"/>
              </w:rPr>
            </w:pPr>
            <w:r>
              <w:rPr>
                <w:rStyle w:val="HTML"/>
              </w:rPr>
              <w:t>                android:layout_width="wrap_content"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1"/>
        <w:gridCol w:w="876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23</w:t>
            </w:r>
          </w:p>
        </w:tc>
        <w:tc>
          <w:tcPr>
            <w:tcW w:w="0" w:type="auto"/>
            <w:vAlign w:val="center"/>
            <w:hideMark/>
          </w:tcPr>
          <w:p w:rsidR="00233CD7" w:rsidRDefault="00233CD7">
            <w:pPr>
              <w:rPr>
                <w:rFonts w:ascii="굴림" w:eastAsia="굴림" w:hAnsi="굴림" w:cs="굴림"/>
                <w:sz w:val="24"/>
                <w:szCs w:val="24"/>
              </w:rPr>
            </w:pPr>
            <w:r>
              <w:rPr>
                <w:rStyle w:val="HTML"/>
              </w:rPr>
              <w:t>                android:layout_height="wrap_content"</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24</w:t>
            </w:r>
          </w:p>
        </w:tc>
        <w:tc>
          <w:tcPr>
            <w:tcW w:w="0" w:type="auto"/>
            <w:gridSpan w:val="2"/>
            <w:vAlign w:val="center"/>
            <w:hideMark/>
          </w:tcPr>
          <w:p w:rsidR="00233CD7" w:rsidRDefault="00233CD7">
            <w:pPr>
              <w:rPr>
                <w:rFonts w:ascii="굴림" w:eastAsia="굴림" w:hAnsi="굴림" w:cs="굴림"/>
                <w:sz w:val="24"/>
                <w:szCs w:val="24"/>
              </w:rPr>
            </w:pPr>
            <w:r>
              <w:rPr>
                <w:rStyle w:val="HTML"/>
              </w:rPr>
              <w:t>                android:layout_gravity="center_vertical|center_horizontal"</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6750"/>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25</w:t>
            </w:r>
          </w:p>
        </w:tc>
        <w:tc>
          <w:tcPr>
            <w:tcW w:w="0" w:type="auto"/>
            <w:gridSpan w:val="2"/>
            <w:vAlign w:val="center"/>
            <w:hideMark/>
          </w:tcPr>
          <w:p w:rsidR="00233CD7" w:rsidRDefault="00233CD7">
            <w:pPr>
              <w:rPr>
                <w:rFonts w:ascii="굴림" w:eastAsia="굴림" w:hAnsi="굴림" w:cs="굴림"/>
                <w:sz w:val="24"/>
                <w:szCs w:val="24"/>
              </w:rPr>
            </w:pPr>
            <w:r>
              <w:rPr>
                <w:rStyle w:val="HTML"/>
              </w:rPr>
              <w:t>                android:text="Click me to add a new Tab"</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26</w:t>
            </w:r>
          </w:p>
        </w:tc>
        <w:tc>
          <w:tcPr>
            <w:tcW w:w="0" w:type="auto"/>
            <w:vAlign w:val="center"/>
            <w:hideMark/>
          </w:tcPr>
          <w:p w:rsidR="00233CD7" w:rsidRDefault="00233CD7">
            <w:pPr>
              <w:rPr>
                <w:rFonts w:ascii="굴림" w:eastAsia="굴림" w:hAnsi="굴림" w:cs="굴림"/>
                <w:sz w:val="24"/>
                <w:szCs w:val="24"/>
              </w:rPr>
            </w:pPr>
            <w:r>
              <w:rPr>
                <w:rStyle w:val="HTML"/>
              </w:rPr>
              <w:t>            /&gt;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2670"/>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27</w:t>
            </w:r>
          </w:p>
        </w:tc>
        <w:tc>
          <w:tcPr>
            <w:tcW w:w="0" w:type="auto"/>
            <w:gridSpan w:val="2"/>
            <w:vAlign w:val="center"/>
            <w:hideMark/>
          </w:tcPr>
          <w:p w:rsidR="00233CD7" w:rsidRDefault="00233CD7">
            <w:pPr>
              <w:rPr>
                <w:rFonts w:ascii="굴림" w:eastAsia="굴림" w:hAnsi="굴림" w:cs="굴림"/>
                <w:sz w:val="24"/>
                <w:szCs w:val="24"/>
              </w:rPr>
            </w:pPr>
            <w:r>
              <w:rPr>
                <w:rStyle w:val="HTML"/>
              </w:rPr>
              <w:t>        &lt;/FrameLayout&gt;</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28</w:t>
            </w:r>
          </w:p>
        </w:tc>
        <w:tc>
          <w:tcPr>
            <w:tcW w:w="0" w:type="auto"/>
            <w:vAlign w:val="center"/>
            <w:hideMark/>
          </w:tcPr>
          <w:p w:rsidR="00233CD7" w:rsidRDefault="00233CD7">
            <w:pPr>
              <w:rPr>
                <w:rFonts w:ascii="굴림" w:eastAsia="굴림" w:hAnsi="굴림" w:cs="굴림"/>
                <w:sz w:val="24"/>
                <w:szCs w:val="24"/>
              </w:rPr>
            </w:pPr>
            <w:r>
              <w:rPr>
                <w:rStyle w:val="HTML"/>
              </w:rPr>
              <w:t>    &lt;/TabHost&gt;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187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29</w:t>
            </w:r>
          </w:p>
        </w:tc>
        <w:tc>
          <w:tcPr>
            <w:tcW w:w="0" w:type="auto"/>
            <w:vAlign w:val="center"/>
            <w:hideMark/>
          </w:tcPr>
          <w:p w:rsidR="00233CD7" w:rsidRDefault="00233CD7">
            <w:pPr>
              <w:rPr>
                <w:rFonts w:ascii="굴림" w:eastAsia="굴림" w:hAnsi="굴림" w:cs="굴림"/>
                <w:sz w:val="24"/>
                <w:szCs w:val="24"/>
              </w:rPr>
            </w:pPr>
            <w:r>
              <w:rPr>
                <w:rStyle w:val="HTML"/>
              </w:rPr>
              <w:t>&lt;/LinearLayout&gt;</w:t>
            </w:r>
          </w:p>
        </w:tc>
      </w:tr>
    </w:tbl>
    <w:p w:rsidR="00233CD7" w:rsidRDefault="00233CD7" w:rsidP="00233CD7">
      <w:pPr>
        <w:pStyle w:val="morelessbottom"/>
        <w:spacing w:before="0" w:beforeAutospacing="0" w:after="0" w:afterAutospacing="0"/>
        <w:jc w:val="right"/>
        <w:rPr>
          <w:rFonts w:ascii="돋움" w:eastAsia="돋움" w:hAnsi="돋움"/>
          <w:color w:val="3E3E3E"/>
          <w:sz w:val="16"/>
          <w:szCs w:val="16"/>
          <w:u w:val="single"/>
        </w:rPr>
      </w:pPr>
      <w:r>
        <w:rPr>
          <w:rFonts w:ascii="돋움" w:eastAsia="돋움" w:hAnsi="돋움" w:hint="eastAsia"/>
          <w:color w:val="3E3E3E"/>
          <w:sz w:val="16"/>
          <w:szCs w:val="16"/>
          <w:u w:val="single"/>
          <w:bdr w:val="none" w:sz="0" w:space="0" w:color="auto" w:frame="1"/>
        </w:rPr>
        <w:t>접기</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6"/>
          <w:szCs w:val="16"/>
        </w:rPr>
        <w:t> </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6"/>
          <w:szCs w:val="16"/>
        </w:rPr>
        <w:t> </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Style w:val="a8"/>
          <w:rFonts w:ascii="돋움" w:eastAsia="돋움" w:hAnsi="돋움" w:hint="eastAsia"/>
          <w:color w:val="3E3E3E"/>
          <w:sz w:val="18"/>
          <w:szCs w:val="18"/>
          <w:bdr w:val="none" w:sz="0" w:space="0" w:color="auto" w:frame="1"/>
        </w:rPr>
        <w:t>Static Tab 예제 (MyDynamicTab.java)</w:t>
      </w:r>
    </w:p>
    <w:p w:rsidR="00233CD7" w:rsidRDefault="00233CD7" w:rsidP="00233CD7">
      <w:pPr>
        <w:pStyle w:val="morelesstop"/>
        <w:spacing w:before="0" w:beforeAutospacing="0" w:after="0" w:afterAutospacing="0"/>
        <w:rPr>
          <w:rFonts w:ascii="돋움" w:eastAsia="돋움" w:hAnsi="돋움"/>
          <w:color w:val="3E3E3E"/>
          <w:sz w:val="16"/>
          <w:szCs w:val="16"/>
          <w:u w:val="single"/>
        </w:rPr>
      </w:pPr>
      <w:r>
        <w:rPr>
          <w:rFonts w:ascii="돋움" w:eastAsia="돋움" w:hAnsi="돋움" w:hint="eastAsia"/>
          <w:color w:val="3E3E3E"/>
          <w:sz w:val="16"/>
          <w:szCs w:val="16"/>
          <w:u w:val="single"/>
          <w:bdr w:val="none" w:sz="0" w:space="0" w:color="auto" w:frame="1"/>
        </w:rPr>
        <w:t>접기</w:t>
      </w:r>
    </w:p>
    <w:tbl>
      <w:tblPr>
        <w:tblW w:w="0" w:type="auto"/>
        <w:tblCellSpacing w:w="15" w:type="dxa"/>
        <w:tblCellMar>
          <w:top w:w="15" w:type="dxa"/>
          <w:left w:w="15" w:type="dxa"/>
          <w:bottom w:w="15" w:type="dxa"/>
          <w:right w:w="15" w:type="dxa"/>
        </w:tblCellMar>
        <w:tblLook w:val="04A0"/>
      </w:tblPr>
      <w:tblGrid>
        <w:gridCol w:w="315"/>
        <w:gridCol w:w="2741"/>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01</w:t>
            </w:r>
          </w:p>
        </w:tc>
        <w:tc>
          <w:tcPr>
            <w:tcW w:w="0" w:type="auto"/>
            <w:gridSpan w:val="2"/>
            <w:vAlign w:val="center"/>
            <w:hideMark/>
          </w:tcPr>
          <w:p w:rsidR="00233CD7" w:rsidRDefault="00233CD7">
            <w:pPr>
              <w:rPr>
                <w:rFonts w:ascii="굴림" w:eastAsia="굴림" w:hAnsi="굴림" w:cs="굴림"/>
                <w:sz w:val="24"/>
                <w:szCs w:val="24"/>
              </w:rPr>
            </w:pPr>
            <w:r>
              <w:rPr>
                <w:rStyle w:val="HTML"/>
              </w:rPr>
              <w:t>package</w:t>
            </w:r>
            <w:r>
              <w:rPr>
                <w:rStyle w:val="apple-converted-space"/>
              </w:rPr>
              <w:t> </w:t>
            </w:r>
            <w:r>
              <w:rPr>
                <w:rStyle w:val="HTML"/>
              </w:rPr>
              <w:t>com.holim.test;</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02</w:t>
            </w:r>
          </w:p>
        </w:tc>
        <w:tc>
          <w:tcPr>
            <w:tcW w:w="0" w:type="auto"/>
            <w:vAlign w:val="center"/>
            <w:hideMark/>
          </w:tcPr>
          <w:p w:rsidR="00233CD7" w:rsidRDefault="00233CD7">
            <w:pPr>
              <w:rPr>
                <w:rFonts w:ascii="굴림" w:eastAsia="굴림" w:hAnsi="굴림" w:cs="굴림"/>
                <w:sz w:val="24"/>
                <w:szCs w:val="24"/>
              </w:rPr>
            </w:pPr>
            <w:r>
              <w:t> </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3341"/>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03</w:t>
            </w:r>
          </w:p>
        </w:tc>
        <w:tc>
          <w:tcPr>
            <w:tcW w:w="0" w:type="auto"/>
            <w:gridSpan w:val="2"/>
            <w:vAlign w:val="center"/>
            <w:hideMark/>
          </w:tcPr>
          <w:p w:rsidR="00233CD7" w:rsidRDefault="00233CD7">
            <w:pPr>
              <w:rPr>
                <w:rFonts w:ascii="굴림" w:eastAsia="굴림" w:hAnsi="굴림" w:cs="굴림"/>
                <w:sz w:val="24"/>
                <w:szCs w:val="24"/>
              </w:rPr>
            </w:pPr>
            <w:r>
              <w:rPr>
                <w:rStyle w:val="HTML"/>
              </w:rPr>
              <w:t>import</w:t>
            </w:r>
            <w:r>
              <w:rPr>
                <w:rStyle w:val="apple-converted-space"/>
              </w:rPr>
              <w:t> </w:t>
            </w:r>
            <w:r>
              <w:rPr>
                <w:rStyle w:val="HTML"/>
              </w:rPr>
              <w:t>android.app.Activity;</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04</w:t>
            </w:r>
          </w:p>
        </w:tc>
        <w:tc>
          <w:tcPr>
            <w:tcW w:w="0" w:type="auto"/>
            <w:vAlign w:val="center"/>
            <w:hideMark/>
          </w:tcPr>
          <w:p w:rsidR="00233CD7" w:rsidRDefault="00233CD7">
            <w:pPr>
              <w:rPr>
                <w:rFonts w:ascii="굴림" w:eastAsia="굴림" w:hAnsi="굴림" w:cs="굴림"/>
                <w:sz w:val="24"/>
                <w:szCs w:val="24"/>
              </w:rPr>
            </w:pPr>
            <w:r>
              <w:rPr>
                <w:rStyle w:val="HTML"/>
              </w:rPr>
              <w:t>import</w:t>
            </w:r>
            <w:r>
              <w:rPr>
                <w:rStyle w:val="apple-converted-space"/>
              </w:rPr>
              <w:t> </w:t>
            </w:r>
            <w:r>
              <w:rPr>
                <w:rStyle w:val="HTML"/>
              </w:rPr>
              <w:t>android.os.Bundle;</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4901"/>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05</w:t>
            </w:r>
          </w:p>
        </w:tc>
        <w:tc>
          <w:tcPr>
            <w:tcW w:w="0" w:type="auto"/>
            <w:vAlign w:val="center"/>
            <w:hideMark/>
          </w:tcPr>
          <w:p w:rsidR="00233CD7" w:rsidRDefault="00233CD7">
            <w:pPr>
              <w:rPr>
                <w:rFonts w:ascii="굴림" w:eastAsia="굴림" w:hAnsi="굴림" w:cs="굴림"/>
                <w:sz w:val="24"/>
                <w:szCs w:val="24"/>
              </w:rPr>
            </w:pPr>
            <w:r>
              <w:rPr>
                <w:rStyle w:val="HTML"/>
              </w:rPr>
              <w:t>import</w:t>
            </w:r>
            <w:r>
              <w:rPr>
                <w:rStyle w:val="apple-converted-space"/>
              </w:rPr>
              <w:t> </w:t>
            </w:r>
            <w:r>
              <w:rPr>
                <w:rStyle w:val="HTML"/>
              </w:rPr>
              <w:t>android.view.View;</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06</w:t>
            </w:r>
          </w:p>
        </w:tc>
        <w:tc>
          <w:tcPr>
            <w:tcW w:w="0" w:type="auto"/>
            <w:gridSpan w:val="2"/>
            <w:vAlign w:val="center"/>
            <w:hideMark/>
          </w:tcPr>
          <w:p w:rsidR="00233CD7" w:rsidRDefault="00233CD7">
            <w:pPr>
              <w:rPr>
                <w:rFonts w:ascii="굴림" w:eastAsia="굴림" w:hAnsi="굴림" w:cs="굴림"/>
                <w:sz w:val="24"/>
                <w:szCs w:val="24"/>
              </w:rPr>
            </w:pPr>
            <w:r>
              <w:rPr>
                <w:rStyle w:val="HTML"/>
              </w:rPr>
              <w:t>import</w:t>
            </w:r>
            <w:r>
              <w:rPr>
                <w:rStyle w:val="apple-converted-space"/>
              </w:rPr>
              <w:t> </w:t>
            </w:r>
            <w:r>
              <w:rPr>
                <w:rStyle w:val="HTML"/>
              </w:rPr>
              <w:t>android.view.View.OnClickListener;</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4061"/>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07</w:t>
            </w:r>
          </w:p>
        </w:tc>
        <w:tc>
          <w:tcPr>
            <w:tcW w:w="0" w:type="auto"/>
            <w:gridSpan w:val="2"/>
            <w:vAlign w:val="center"/>
            <w:hideMark/>
          </w:tcPr>
          <w:p w:rsidR="00233CD7" w:rsidRDefault="00233CD7">
            <w:pPr>
              <w:rPr>
                <w:rFonts w:ascii="굴림" w:eastAsia="굴림" w:hAnsi="굴림" w:cs="굴림"/>
                <w:sz w:val="24"/>
                <w:szCs w:val="24"/>
              </w:rPr>
            </w:pPr>
            <w:r>
              <w:rPr>
                <w:rStyle w:val="HTML"/>
              </w:rPr>
              <w:t>import</w:t>
            </w:r>
            <w:r>
              <w:rPr>
                <w:rStyle w:val="apple-converted-space"/>
              </w:rPr>
              <w:t> </w:t>
            </w:r>
            <w:r>
              <w:rPr>
                <w:rStyle w:val="HTML"/>
              </w:rPr>
              <w:t>android.widget.AnalogClock;</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08</w:t>
            </w:r>
          </w:p>
        </w:tc>
        <w:tc>
          <w:tcPr>
            <w:tcW w:w="0" w:type="auto"/>
            <w:vAlign w:val="center"/>
            <w:hideMark/>
          </w:tcPr>
          <w:p w:rsidR="00233CD7" w:rsidRDefault="00233CD7">
            <w:pPr>
              <w:rPr>
                <w:rFonts w:ascii="굴림" w:eastAsia="굴림" w:hAnsi="굴림" w:cs="굴림"/>
                <w:sz w:val="24"/>
                <w:szCs w:val="24"/>
              </w:rPr>
            </w:pPr>
            <w:r>
              <w:rPr>
                <w:rStyle w:val="HTML"/>
              </w:rPr>
              <w:t>import</w:t>
            </w:r>
            <w:r>
              <w:rPr>
                <w:rStyle w:val="apple-converted-space"/>
              </w:rPr>
              <w:t> </w:t>
            </w:r>
            <w:r>
              <w:rPr>
                <w:rStyle w:val="HTML"/>
              </w:rPr>
              <w:t>android.widget.Button;</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3581"/>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09</w:t>
            </w:r>
          </w:p>
        </w:tc>
        <w:tc>
          <w:tcPr>
            <w:tcW w:w="0" w:type="auto"/>
            <w:gridSpan w:val="2"/>
            <w:vAlign w:val="center"/>
            <w:hideMark/>
          </w:tcPr>
          <w:p w:rsidR="00233CD7" w:rsidRDefault="00233CD7">
            <w:pPr>
              <w:rPr>
                <w:rFonts w:ascii="굴림" w:eastAsia="굴림" w:hAnsi="굴림" w:cs="굴림"/>
                <w:sz w:val="24"/>
                <w:szCs w:val="24"/>
              </w:rPr>
            </w:pPr>
            <w:r>
              <w:rPr>
                <w:rStyle w:val="HTML"/>
              </w:rPr>
              <w:t>import</w:t>
            </w:r>
            <w:r>
              <w:rPr>
                <w:rStyle w:val="apple-converted-space"/>
              </w:rPr>
              <w:t> </w:t>
            </w:r>
            <w:r>
              <w:rPr>
                <w:rStyle w:val="HTML"/>
              </w:rPr>
              <w:t>android.widget.TabHost;</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10</w:t>
            </w:r>
          </w:p>
        </w:tc>
        <w:tc>
          <w:tcPr>
            <w:tcW w:w="0" w:type="auto"/>
            <w:vAlign w:val="center"/>
            <w:hideMark/>
          </w:tcPr>
          <w:p w:rsidR="00233CD7" w:rsidRDefault="00233CD7">
            <w:pPr>
              <w:rPr>
                <w:rFonts w:ascii="굴림" w:eastAsia="굴림" w:hAnsi="굴림" w:cs="굴림"/>
                <w:sz w:val="24"/>
                <w:szCs w:val="24"/>
              </w:rPr>
            </w:pPr>
            <w:r>
              <w:t> </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639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11</w:t>
            </w:r>
          </w:p>
        </w:tc>
        <w:tc>
          <w:tcPr>
            <w:tcW w:w="0" w:type="auto"/>
            <w:vAlign w:val="center"/>
            <w:hideMark/>
          </w:tcPr>
          <w:p w:rsidR="00233CD7" w:rsidRDefault="00233CD7">
            <w:pPr>
              <w:rPr>
                <w:rFonts w:ascii="굴림" w:eastAsia="굴림" w:hAnsi="굴림" w:cs="굴림"/>
                <w:sz w:val="24"/>
                <w:szCs w:val="24"/>
              </w:rPr>
            </w:pPr>
            <w:r>
              <w:rPr>
                <w:rStyle w:val="HTML"/>
              </w:rPr>
              <w:t>public</w:t>
            </w:r>
            <w:r>
              <w:rPr>
                <w:rStyle w:val="apple-converted-space"/>
              </w:rPr>
              <w:t> </w:t>
            </w:r>
            <w:r>
              <w:rPr>
                <w:rStyle w:val="HTML"/>
              </w:rPr>
              <w:t>class</w:t>
            </w:r>
            <w:r>
              <w:rPr>
                <w:rStyle w:val="apple-converted-space"/>
              </w:rPr>
              <w:t> </w:t>
            </w:r>
            <w:r>
              <w:rPr>
                <w:rStyle w:val="HTML"/>
              </w:rPr>
              <w:t>MyDynamicTab</w:t>
            </w:r>
            <w:r>
              <w:rPr>
                <w:rStyle w:val="apple-converted-space"/>
                <w:rFonts w:ascii="굴림체" w:eastAsia="굴림체" w:hAnsi="굴림체" w:cs="굴림체"/>
              </w:rPr>
              <w:t> </w:t>
            </w:r>
            <w:r>
              <w:rPr>
                <w:rStyle w:val="HTML"/>
              </w:rPr>
              <w:t>extends</w:t>
            </w:r>
            <w:r>
              <w:rPr>
                <w:rStyle w:val="apple-converted-space"/>
              </w:rPr>
              <w:t> </w:t>
            </w:r>
            <w:r>
              <w:rPr>
                <w:rStyle w:val="HTML"/>
              </w:rPr>
              <w:t>Activity {</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12</w:t>
            </w:r>
          </w:p>
        </w:tc>
        <w:tc>
          <w:tcPr>
            <w:tcW w:w="0" w:type="auto"/>
            <w:gridSpan w:val="2"/>
            <w:vAlign w:val="center"/>
            <w:hideMark/>
          </w:tcPr>
          <w:p w:rsidR="00233CD7" w:rsidRDefault="00233CD7">
            <w:pPr>
              <w:rPr>
                <w:rFonts w:ascii="굴림" w:eastAsia="굴림" w:hAnsi="굴림" w:cs="굴림"/>
                <w:sz w:val="24"/>
                <w:szCs w:val="24"/>
              </w:rPr>
            </w:pPr>
            <w:r>
              <w:rPr>
                <w:rStyle w:val="HTML"/>
              </w:rPr>
              <w:t>    /** Called when the activity is first created. */</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6291"/>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13</w:t>
            </w:r>
          </w:p>
        </w:tc>
        <w:tc>
          <w:tcPr>
            <w:tcW w:w="0" w:type="auto"/>
            <w:vAlign w:val="center"/>
            <w:hideMark/>
          </w:tcPr>
          <w:p w:rsidR="00233CD7" w:rsidRDefault="00233CD7">
            <w:pPr>
              <w:rPr>
                <w:rFonts w:ascii="굴림" w:eastAsia="굴림" w:hAnsi="굴림" w:cs="굴림"/>
                <w:sz w:val="24"/>
                <w:szCs w:val="24"/>
              </w:rPr>
            </w:pPr>
            <w:r>
              <w:rPr>
                <w:rStyle w:val="HTML"/>
              </w:rPr>
              <w:t>    @Override</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14</w:t>
            </w:r>
          </w:p>
        </w:tc>
        <w:tc>
          <w:tcPr>
            <w:tcW w:w="0" w:type="auto"/>
            <w:gridSpan w:val="2"/>
            <w:vAlign w:val="center"/>
            <w:hideMark/>
          </w:tcPr>
          <w:p w:rsidR="00233CD7" w:rsidRDefault="00233CD7">
            <w:pPr>
              <w:rPr>
                <w:rFonts w:ascii="굴림" w:eastAsia="굴림" w:hAnsi="굴림" w:cs="굴림"/>
                <w:sz w:val="24"/>
                <w:szCs w:val="24"/>
              </w:rPr>
            </w:pPr>
            <w:r>
              <w:rPr>
                <w:rStyle w:val="HTML"/>
              </w:rPr>
              <w:t>    public</w:t>
            </w:r>
            <w:r>
              <w:rPr>
                <w:rStyle w:val="apple-converted-space"/>
              </w:rPr>
              <w:t> </w:t>
            </w:r>
            <w:r>
              <w:rPr>
                <w:rStyle w:val="HTML"/>
              </w:rPr>
              <w:t>void</w:t>
            </w:r>
            <w:r>
              <w:rPr>
                <w:rStyle w:val="apple-converted-space"/>
              </w:rPr>
              <w:t> </w:t>
            </w:r>
            <w:r>
              <w:rPr>
                <w:rStyle w:val="HTML"/>
              </w:rPr>
              <w:t>onCreate(Bundle savedInstanceState) {</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5190"/>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15</w:t>
            </w:r>
          </w:p>
        </w:tc>
        <w:tc>
          <w:tcPr>
            <w:tcW w:w="0" w:type="auto"/>
            <w:gridSpan w:val="2"/>
            <w:vAlign w:val="center"/>
            <w:hideMark/>
          </w:tcPr>
          <w:p w:rsidR="00233CD7" w:rsidRDefault="00233CD7">
            <w:pPr>
              <w:rPr>
                <w:rFonts w:ascii="굴림" w:eastAsia="굴림" w:hAnsi="굴림" w:cs="굴림"/>
                <w:sz w:val="24"/>
                <w:szCs w:val="24"/>
              </w:rPr>
            </w:pPr>
            <w:r>
              <w:rPr>
                <w:rStyle w:val="HTML"/>
              </w:rPr>
              <w:t>        super.onCreate(savedInstanceState);</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lastRenderedPageBreak/>
              <w:t>16</w:t>
            </w:r>
          </w:p>
        </w:tc>
        <w:tc>
          <w:tcPr>
            <w:tcW w:w="0" w:type="auto"/>
            <w:vAlign w:val="center"/>
            <w:hideMark/>
          </w:tcPr>
          <w:p w:rsidR="00233CD7" w:rsidRDefault="00233CD7">
            <w:pPr>
              <w:rPr>
                <w:rFonts w:ascii="굴림" w:eastAsia="굴림" w:hAnsi="굴림" w:cs="굴림"/>
                <w:sz w:val="24"/>
                <w:szCs w:val="24"/>
              </w:rPr>
            </w:pPr>
            <w:r>
              <w:rPr>
                <w:rStyle w:val="HTML"/>
              </w:rPr>
              <w:t>        setContentView(R.layout.main);</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8141"/>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17</w:t>
            </w:r>
          </w:p>
        </w:tc>
        <w:tc>
          <w:tcPr>
            <w:tcW w:w="0" w:type="auto"/>
            <w:vAlign w:val="center"/>
            <w:hideMark/>
          </w:tcPr>
          <w:p w:rsidR="00233CD7" w:rsidRDefault="00233CD7">
            <w:pPr>
              <w:rPr>
                <w:rFonts w:ascii="굴림" w:eastAsia="굴림" w:hAnsi="굴림" w:cs="굴림"/>
                <w:sz w:val="24"/>
                <w:szCs w:val="24"/>
              </w:rPr>
            </w:pPr>
            <w:r>
              <w:rPr>
                <w:rStyle w:val="HTML"/>
              </w:rPr>
              <w:t>        </w:t>
            </w:r>
            <w:r>
              <w:t> </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18</w:t>
            </w:r>
          </w:p>
        </w:tc>
        <w:tc>
          <w:tcPr>
            <w:tcW w:w="0" w:type="auto"/>
            <w:gridSpan w:val="2"/>
            <w:vAlign w:val="center"/>
            <w:hideMark/>
          </w:tcPr>
          <w:p w:rsidR="00233CD7" w:rsidRDefault="00233CD7">
            <w:pPr>
              <w:rPr>
                <w:rFonts w:ascii="굴림" w:eastAsia="굴림" w:hAnsi="굴림" w:cs="굴림"/>
                <w:sz w:val="24"/>
                <w:szCs w:val="24"/>
              </w:rPr>
            </w:pPr>
            <w:r>
              <w:rPr>
                <w:rStyle w:val="HTML"/>
              </w:rPr>
              <w:t>        final</w:t>
            </w:r>
            <w:r>
              <w:rPr>
                <w:rStyle w:val="apple-converted-space"/>
              </w:rPr>
              <w:t> </w:t>
            </w:r>
            <w:r>
              <w:rPr>
                <w:rStyle w:val="HTML"/>
              </w:rPr>
              <w:t>TabHost tabHost = (TabHost)findViewById(R.id.tabHost);</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291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19</w:t>
            </w:r>
          </w:p>
        </w:tc>
        <w:tc>
          <w:tcPr>
            <w:tcW w:w="0" w:type="auto"/>
            <w:vAlign w:val="center"/>
            <w:hideMark/>
          </w:tcPr>
          <w:p w:rsidR="00233CD7" w:rsidRDefault="00233CD7">
            <w:pPr>
              <w:rPr>
                <w:rFonts w:ascii="굴림" w:eastAsia="굴림" w:hAnsi="굴림" w:cs="굴림"/>
                <w:sz w:val="24"/>
                <w:szCs w:val="24"/>
              </w:rPr>
            </w:pPr>
            <w:r>
              <w:rPr>
                <w:rStyle w:val="HTML"/>
              </w:rPr>
              <w:t>        </w:t>
            </w:r>
            <w:r>
              <w:t> </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20</w:t>
            </w:r>
          </w:p>
        </w:tc>
        <w:tc>
          <w:tcPr>
            <w:tcW w:w="0" w:type="auto"/>
            <w:gridSpan w:val="2"/>
            <w:vAlign w:val="center"/>
            <w:hideMark/>
          </w:tcPr>
          <w:p w:rsidR="00233CD7" w:rsidRDefault="00233CD7">
            <w:pPr>
              <w:rPr>
                <w:rFonts w:ascii="굴림" w:eastAsia="굴림" w:hAnsi="굴림" w:cs="굴림"/>
                <w:sz w:val="24"/>
                <w:szCs w:val="24"/>
              </w:rPr>
            </w:pPr>
            <w:r>
              <w:rPr>
                <w:rStyle w:val="HTML"/>
              </w:rPr>
              <w:t>        tabHost.setup();</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483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21</w:t>
            </w:r>
          </w:p>
        </w:tc>
        <w:tc>
          <w:tcPr>
            <w:tcW w:w="0" w:type="auto"/>
            <w:vAlign w:val="center"/>
            <w:hideMark/>
          </w:tcPr>
          <w:p w:rsidR="00233CD7" w:rsidRDefault="00233CD7">
            <w:pPr>
              <w:rPr>
                <w:rFonts w:ascii="굴림" w:eastAsia="굴림" w:hAnsi="굴림" w:cs="굴림"/>
                <w:sz w:val="24"/>
                <w:szCs w:val="24"/>
              </w:rPr>
            </w:pPr>
            <w:r>
              <w:rPr>
                <w:rStyle w:val="HTML"/>
              </w:rPr>
              <w:t>        </w:t>
            </w:r>
            <w:r>
              <w:t> </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22</w:t>
            </w:r>
          </w:p>
        </w:tc>
        <w:tc>
          <w:tcPr>
            <w:tcW w:w="0" w:type="auto"/>
            <w:gridSpan w:val="2"/>
            <w:vAlign w:val="center"/>
            <w:hideMark/>
          </w:tcPr>
          <w:p w:rsidR="00233CD7" w:rsidRDefault="00233CD7">
            <w:pPr>
              <w:rPr>
                <w:rFonts w:ascii="굴림" w:eastAsia="굴림" w:hAnsi="굴림" w:cs="굴림"/>
                <w:sz w:val="24"/>
                <w:szCs w:val="24"/>
              </w:rPr>
            </w:pPr>
            <w:r>
              <w:rPr>
                <w:rStyle w:val="HTML"/>
              </w:rPr>
              <w:t>        // 'Tab 추가 버튼'이 달린 첫 Tab</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7230"/>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23</w:t>
            </w:r>
          </w:p>
        </w:tc>
        <w:tc>
          <w:tcPr>
            <w:tcW w:w="0" w:type="auto"/>
            <w:gridSpan w:val="2"/>
            <w:vAlign w:val="center"/>
            <w:hideMark/>
          </w:tcPr>
          <w:p w:rsidR="00233CD7" w:rsidRDefault="00233CD7">
            <w:pPr>
              <w:rPr>
                <w:rFonts w:ascii="굴림" w:eastAsia="굴림" w:hAnsi="굴림" w:cs="굴림"/>
                <w:sz w:val="24"/>
                <w:szCs w:val="24"/>
              </w:rPr>
            </w:pPr>
            <w:r>
              <w:rPr>
                <w:rStyle w:val="HTML"/>
              </w:rPr>
              <w:t>        TabHost.TabSpec spec = tabHost.newTabSpec("Tab 00");</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24</w:t>
            </w:r>
          </w:p>
        </w:tc>
        <w:tc>
          <w:tcPr>
            <w:tcW w:w="0" w:type="auto"/>
            <w:vAlign w:val="center"/>
            <w:hideMark/>
          </w:tcPr>
          <w:p w:rsidR="00233CD7" w:rsidRDefault="00233CD7">
            <w:pPr>
              <w:rPr>
                <w:rFonts w:ascii="굴림" w:eastAsia="굴림" w:hAnsi="굴림" w:cs="굴림"/>
                <w:sz w:val="24"/>
                <w:szCs w:val="24"/>
              </w:rPr>
            </w:pPr>
            <w:r>
              <w:rPr>
                <w:rStyle w:val="HTML"/>
              </w:rPr>
              <w:t>        spec.setIndicator("First Tab");</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4830"/>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25</w:t>
            </w:r>
          </w:p>
        </w:tc>
        <w:tc>
          <w:tcPr>
            <w:tcW w:w="0" w:type="auto"/>
            <w:gridSpan w:val="2"/>
            <w:vAlign w:val="center"/>
            <w:hideMark/>
          </w:tcPr>
          <w:p w:rsidR="00233CD7" w:rsidRDefault="00233CD7">
            <w:pPr>
              <w:rPr>
                <w:rFonts w:ascii="굴림" w:eastAsia="굴림" w:hAnsi="굴림" w:cs="굴림"/>
                <w:sz w:val="24"/>
                <w:szCs w:val="24"/>
              </w:rPr>
            </w:pPr>
            <w:r>
              <w:rPr>
                <w:rStyle w:val="HTML"/>
              </w:rPr>
              <w:t>        spec.setContent(R.id.btnAddTab);</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26</w:t>
            </w:r>
          </w:p>
        </w:tc>
        <w:tc>
          <w:tcPr>
            <w:tcW w:w="0" w:type="auto"/>
            <w:vAlign w:val="center"/>
            <w:hideMark/>
          </w:tcPr>
          <w:p w:rsidR="00233CD7" w:rsidRDefault="00233CD7">
            <w:pPr>
              <w:rPr>
                <w:rFonts w:ascii="굴림" w:eastAsia="굴림" w:hAnsi="굴림" w:cs="굴림"/>
                <w:sz w:val="24"/>
                <w:szCs w:val="24"/>
              </w:rPr>
            </w:pPr>
            <w:r>
              <w:rPr>
                <w:rStyle w:val="HTML"/>
              </w:rPr>
              <w:t>        tabHost.addTab(spec);</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399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27</w:t>
            </w:r>
          </w:p>
        </w:tc>
        <w:tc>
          <w:tcPr>
            <w:tcW w:w="0" w:type="auto"/>
            <w:vAlign w:val="center"/>
            <w:hideMark/>
          </w:tcPr>
          <w:p w:rsidR="00233CD7" w:rsidRDefault="00233CD7">
            <w:pPr>
              <w:rPr>
                <w:rFonts w:ascii="굴림" w:eastAsia="굴림" w:hAnsi="굴림" w:cs="굴림"/>
                <w:sz w:val="24"/>
                <w:szCs w:val="24"/>
              </w:rPr>
            </w:pPr>
            <w:r>
              <w:rPr>
                <w:rStyle w:val="HTML"/>
              </w:rPr>
              <w:t>        </w:t>
            </w:r>
            <w:r>
              <w:t> </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28</w:t>
            </w:r>
          </w:p>
        </w:tc>
        <w:tc>
          <w:tcPr>
            <w:tcW w:w="0" w:type="auto"/>
            <w:gridSpan w:val="2"/>
            <w:vAlign w:val="center"/>
            <w:hideMark/>
          </w:tcPr>
          <w:p w:rsidR="00233CD7" w:rsidRDefault="00233CD7">
            <w:pPr>
              <w:rPr>
                <w:rFonts w:ascii="굴림" w:eastAsia="굴림" w:hAnsi="굴림" w:cs="굴림"/>
                <w:sz w:val="24"/>
                <w:szCs w:val="24"/>
              </w:rPr>
            </w:pPr>
            <w:r>
              <w:rPr>
                <w:rStyle w:val="HTML"/>
              </w:rPr>
              <w:t>        tabHost.setCurrentTab(0);</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771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29</w:t>
            </w:r>
          </w:p>
        </w:tc>
        <w:tc>
          <w:tcPr>
            <w:tcW w:w="0" w:type="auto"/>
            <w:vAlign w:val="center"/>
            <w:hideMark/>
          </w:tcPr>
          <w:p w:rsidR="00233CD7" w:rsidRDefault="00233CD7">
            <w:pPr>
              <w:rPr>
                <w:rFonts w:ascii="굴림" w:eastAsia="굴림" w:hAnsi="굴림" w:cs="굴림"/>
                <w:sz w:val="24"/>
                <w:szCs w:val="24"/>
              </w:rPr>
            </w:pPr>
            <w:r>
              <w:rPr>
                <w:rStyle w:val="HTML"/>
              </w:rPr>
              <w:t>        </w:t>
            </w:r>
            <w:r>
              <w:t> </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30</w:t>
            </w:r>
          </w:p>
        </w:tc>
        <w:tc>
          <w:tcPr>
            <w:tcW w:w="0" w:type="auto"/>
            <w:gridSpan w:val="2"/>
            <w:vAlign w:val="center"/>
            <w:hideMark/>
          </w:tcPr>
          <w:p w:rsidR="00233CD7" w:rsidRDefault="00233CD7">
            <w:pPr>
              <w:rPr>
                <w:rFonts w:ascii="굴림" w:eastAsia="굴림" w:hAnsi="굴림" w:cs="굴림"/>
                <w:sz w:val="24"/>
                <w:szCs w:val="24"/>
              </w:rPr>
            </w:pPr>
            <w:r>
              <w:rPr>
                <w:rStyle w:val="HTML"/>
              </w:rPr>
              <w:t>        Button btnAddTab = (Button)findViewById(R.id.btnAddTab);</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411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31</w:t>
            </w:r>
          </w:p>
        </w:tc>
        <w:tc>
          <w:tcPr>
            <w:tcW w:w="0" w:type="auto"/>
            <w:vAlign w:val="center"/>
            <w:hideMark/>
          </w:tcPr>
          <w:p w:rsidR="00233CD7" w:rsidRDefault="00233CD7">
            <w:pPr>
              <w:rPr>
                <w:rFonts w:ascii="굴림" w:eastAsia="굴림" w:hAnsi="굴림" w:cs="굴림"/>
                <w:sz w:val="24"/>
                <w:szCs w:val="24"/>
              </w:rPr>
            </w:pPr>
            <w:r>
              <w:rPr>
                <w:rStyle w:val="HTML"/>
              </w:rPr>
              <w:t>        </w:t>
            </w:r>
            <w:r>
              <w:t> </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32</w:t>
            </w:r>
          </w:p>
        </w:tc>
        <w:tc>
          <w:tcPr>
            <w:tcW w:w="0" w:type="auto"/>
            <w:gridSpan w:val="2"/>
            <w:vAlign w:val="center"/>
            <w:hideMark/>
          </w:tcPr>
          <w:p w:rsidR="00233CD7" w:rsidRDefault="00233CD7">
            <w:pPr>
              <w:rPr>
                <w:rFonts w:ascii="굴림" w:eastAsia="굴림" w:hAnsi="굴림" w:cs="굴림"/>
                <w:sz w:val="24"/>
                <w:szCs w:val="24"/>
              </w:rPr>
            </w:pPr>
            <w:r>
              <w:rPr>
                <w:rStyle w:val="HTML"/>
              </w:rPr>
              <w:t>        // 버튼 클릭 이밴트 리스너</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7181"/>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33</w:t>
            </w:r>
          </w:p>
        </w:tc>
        <w:tc>
          <w:tcPr>
            <w:tcW w:w="0" w:type="auto"/>
            <w:gridSpan w:val="2"/>
            <w:vAlign w:val="center"/>
            <w:hideMark/>
          </w:tcPr>
          <w:p w:rsidR="00233CD7" w:rsidRDefault="00233CD7">
            <w:pPr>
              <w:rPr>
                <w:rFonts w:ascii="굴림" w:eastAsia="굴림" w:hAnsi="굴림" w:cs="굴림"/>
                <w:sz w:val="24"/>
                <w:szCs w:val="24"/>
              </w:rPr>
            </w:pPr>
            <w:r>
              <w:rPr>
                <w:rStyle w:val="HTML"/>
              </w:rPr>
              <w:t>        btnAddTab.setOnClickListener(new</w:t>
            </w:r>
            <w:r>
              <w:rPr>
                <w:rStyle w:val="apple-converted-space"/>
              </w:rPr>
              <w:t> </w:t>
            </w:r>
            <w:r>
              <w:rPr>
                <w:rStyle w:val="HTML"/>
              </w:rPr>
              <w:t>OnClickListener() {</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34</w:t>
            </w:r>
          </w:p>
        </w:tc>
        <w:tc>
          <w:tcPr>
            <w:tcW w:w="0" w:type="auto"/>
            <w:vAlign w:val="center"/>
            <w:hideMark/>
          </w:tcPr>
          <w:p w:rsidR="00233CD7" w:rsidRDefault="00233CD7">
            <w:pPr>
              <w:rPr>
                <w:rFonts w:ascii="굴림" w:eastAsia="굴림" w:hAnsi="굴림" w:cs="굴림"/>
                <w:sz w:val="24"/>
                <w:szCs w:val="24"/>
              </w:rPr>
            </w:pPr>
            <w:r>
              <w:rPr>
                <w:rStyle w:val="HTML"/>
              </w:rPr>
              <w:t>            @Override</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5211"/>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35</w:t>
            </w:r>
          </w:p>
        </w:tc>
        <w:tc>
          <w:tcPr>
            <w:tcW w:w="0" w:type="auto"/>
            <w:gridSpan w:val="2"/>
            <w:vAlign w:val="center"/>
            <w:hideMark/>
          </w:tcPr>
          <w:p w:rsidR="00233CD7" w:rsidRDefault="00233CD7">
            <w:pPr>
              <w:rPr>
                <w:rFonts w:ascii="굴림" w:eastAsia="굴림" w:hAnsi="굴림" w:cs="굴림"/>
                <w:sz w:val="24"/>
                <w:szCs w:val="24"/>
              </w:rPr>
            </w:pPr>
            <w:r>
              <w:rPr>
                <w:rStyle w:val="HTML"/>
              </w:rPr>
              <w:t>            public</w:t>
            </w:r>
            <w:r>
              <w:rPr>
                <w:rStyle w:val="apple-converted-space"/>
              </w:rPr>
              <w:t> </w:t>
            </w:r>
            <w:r>
              <w:rPr>
                <w:rStyle w:val="HTML"/>
              </w:rPr>
              <w:t>void</w:t>
            </w:r>
            <w:r>
              <w:rPr>
                <w:rStyle w:val="apple-converted-space"/>
              </w:rPr>
              <w:t> </w:t>
            </w:r>
            <w:r>
              <w:rPr>
                <w:rStyle w:val="HTML"/>
              </w:rPr>
              <w:t>onClick(View view) {</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36</w:t>
            </w:r>
          </w:p>
        </w:tc>
        <w:tc>
          <w:tcPr>
            <w:tcW w:w="0" w:type="auto"/>
            <w:vAlign w:val="center"/>
            <w:hideMark/>
          </w:tcPr>
          <w:p w:rsidR="00233CD7" w:rsidRDefault="00233CD7">
            <w:pPr>
              <w:rPr>
                <w:rFonts w:ascii="굴림" w:eastAsia="굴림" w:hAnsi="굴림" w:cs="굴림"/>
                <w:sz w:val="24"/>
                <w:szCs w:val="24"/>
              </w:rPr>
            </w:pPr>
            <w:r>
              <w:rPr>
                <w:rStyle w:val="HTML"/>
              </w:rPr>
              <w:t>                // Tab Builder 생성</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8310"/>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37</w:t>
            </w:r>
          </w:p>
        </w:tc>
        <w:tc>
          <w:tcPr>
            <w:tcW w:w="0" w:type="auto"/>
            <w:gridSpan w:val="2"/>
            <w:vAlign w:val="center"/>
            <w:hideMark/>
          </w:tcPr>
          <w:p w:rsidR="00233CD7" w:rsidRDefault="00233CD7">
            <w:pPr>
              <w:rPr>
                <w:rFonts w:ascii="굴림" w:eastAsia="굴림" w:hAnsi="굴림" w:cs="굴림"/>
                <w:sz w:val="24"/>
                <w:szCs w:val="24"/>
              </w:rPr>
            </w:pPr>
            <w:r>
              <w:rPr>
                <w:rStyle w:val="HTML"/>
              </w:rPr>
              <w:t>                TabHost.TabSpec spec = tabHost.newTabSpec("New Tab");</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38</w:t>
            </w:r>
          </w:p>
        </w:tc>
        <w:tc>
          <w:tcPr>
            <w:tcW w:w="0" w:type="auto"/>
            <w:vAlign w:val="center"/>
            <w:hideMark/>
          </w:tcPr>
          <w:p w:rsidR="00233CD7" w:rsidRDefault="00233CD7">
            <w:pPr>
              <w:rPr>
                <w:rFonts w:ascii="굴림" w:eastAsia="굴림" w:hAnsi="굴림" w:cs="굴림"/>
                <w:sz w:val="24"/>
                <w:szCs w:val="24"/>
              </w:rPr>
            </w:pPr>
            <w:r>
              <w:rPr>
                <w:rStyle w:val="HTML"/>
              </w:rPr>
              <w:t>                </w:t>
            </w:r>
            <w:r>
              <w:t> </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8756"/>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39</w:t>
            </w:r>
          </w:p>
        </w:tc>
        <w:tc>
          <w:tcPr>
            <w:tcW w:w="0" w:type="auto"/>
            <w:gridSpan w:val="2"/>
            <w:vAlign w:val="center"/>
            <w:hideMark/>
          </w:tcPr>
          <w:p w:rsidR="00233CD7" w:rsidRDefault="00233CD7">
            <w:pPr>
              <w:rPr>
                <w:rFonts w:ascii="굴림" w:eastAsia="굴림" w:hAnsi="굴림" w:cs="굴림"/>
                <w:sz w:val="24"/>
                <w:szCs w:val="24"/>
              </w:rPr>
            </w:pPr>
            <w:r>
              <w:rPr>
                <w:rStyle w:val="HTML"/>
              </w:rPr>
              <w:t>                // setContent (analog 시계 생성하는 TabContentFactory 지정)</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40</w:t>
            </w:r>
          </w:p>
        </w:tc>
        <w:tc>
          <w:tcPr>
            <w:tcW w:w="0" w:type="auto"/>
            <w:vAlign w:val="center"/>
            <w:hideMark/>
          </w:tcPr>
          <w:p w:rsidR="00233CD7" w:rsidRDefault="00233CD7">
            <w:pPr>
              <w:rPr>
                <w:rFonts w:ascii="굴림" w:eastAsia="굴림" w:hAnsi="굴림" w:cs="굴림"/>
                <w:sz w:val="24"/>
                <w:szCs w:val="24"/>
              </w:rPr>
            </w:pPr>
            <w:r>
              <w:rPr>
                <w:rStyle w:val="HTML"/>
              </w:rPr>
              <w:t>                spec.setContent(new</w:t>
            </w:r>
            <w:r>
              <w:rPr>
                <w:rStyle w:val="apple-converted-space"/>
              </w:rPr>
              <w:t> </w:t>
            </w:r>
            <w:r>
              <w:rPr>
                <w:rStyle w:val="HTML"/>
              </w:rPr>
              <w:t>TabHost.TabContentFactory() {</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783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41</w:t>
            </w:r>
          </w:p>
        </w:tc>
        <w:tc>
          <w:tcPr>
            <w:tcW w:w="0" w:type="auto"/>
            <w:vAlign w:val="center"/>
            <w:hideMark/>
          </w:tcPr>
          <w:p w:rsidR="00233CD7" w:rsidRDefault="00233CD7">
            <w:pPr>
              <w:rPr>
                <w:rFonts w:ascii="굴림" w:eastAsia="굴림" w:hAnsi="굴림" w:cs="굴림"/>
                <w:sz w:val="24"/>
                <w:szCs w:val="24"/>
              </w:rPr>
            </w:pPr>
            <w:r>
              <w:rPr>
                <w:rStyle w:val="HTML"/>
              </w:rPr>
              <w:t>                    @Override</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42</w:t>
            </w:r>
          </w:p>
        </w:tc>
        <w:tc>
          <w:tcPr>
            <w:tcW w:w="0" w:type="auto"/>
            <w:gridSpan w:val="2"/>
            <w:vAlign w:val="center"/>
            <w:hideMark/>
          </w:tcPr>
          <w:p w:rsidR="00233CD7" w:rsidRDefault="00233CD7">
            <w:pPr>
              <w:rPr>
                <w:rFonts w:ascii="굴림" w:eastAsia="굴림" w:hAnsi="굴림" w:cs="굴림"/>
                <w:sz w:val="24"/>
                <w:szCs w:val="24"/>
              </w:rPr>
            </w:pPr>
            <w:r>
              <w:rPr>
                <w:rStyle w:val="HTML"/>
              </w:rPr>
              <w:t>                    // TabContentFactory 생성시 호출되는 CallBack</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8091"/>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43</w:t>
            </w:r>
          </w:p>
        </w:tc>
        <w:tc>
          <w:tcPr>
            <w:tcW w:w="0" w:type="auto"/>
            <w:vAlign w:val="center"/>
            <w:hideMark/>
          </w:tcPr>
          <w:p w:rsidR="00233CD7" w:rsidRDefault="00233CD7">
            <w:pPr>
              <w:rPr>
                <w:rFonts w:ascii="굴림" w:eastAsia="굴림" w:hAnsi="굴림" w:cs="굴림"/>
                <w:sz w:val="24"/>
                <w:szCs w:val="24"/>
              </w:rPr>
            </w:pPr>
            <w:r>
              <w:rPr>
                <w:rStyle w:val="HTML"/>
              </w:rPr>
              <w:t>                    public</w:t>
            </w:r>
            <w:r>
              <w:rPr>
                <w:rStyle w:val="apple-converted-space"/>
              </w:rPr>
              <w:t> </w:t>
            </w:r>
            <w:r>
              <w:rPr>
                <w:rStyle w:val="HTML"/>
              </w:rPr>
              <w:t>View createTabContent(String tag) {</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44</w:t>
            </w:r>
          </w:p>
        </w:tc>
        <w:tc>
          <w:tcPr>
            <w:tcW w:w="0" w:type="auto"/>
            <w:gridSpan w:val="2"/>
            <w:vAlign w:val="center"/>
            <w:hideMark/>
          </w:tcPr>
          <w:p w:rsidR="00233CD7" w:rsidRDefault="00233CD7">
            <w:pPr>
              <w:rPr>
                <w:rFonts w:ascii="굴림" w:eastAsia="굴림" w:hAnsi="굴림" w:cs="굴림"/>
                <w:sz w:val="24"/>
                <w:szCs w:val="24"/>
              </w:rPr>
            </w:pPr>
            <w:r>
              <w:rPr>
                <w:rStyle w:val="HTML"/>
              </w:rPr>
              <w:t>                        return</w:t>
            </w:r>
            <w:r>
              <w:rPr>
                <w:rStyle w:val="apple-converted-space"/>
              </w:rPr>
              <w:t> </w:t>
            </w:r>
            <w:r>
              <w:rPr>
                <w:rStyle w:val="HTML"/>
              </w:rPr>
              <w:t>(new</w:t>
            </w:r>
            <w:r>
              <w:rPr>
                <w:rStyle w:val="apple-converted-space"/>
              </w:rPr>
              <w:t> </w:t>
            </w:r>
            <w:r>
              <w:rPr>
                <w:rStyle w:val="HTML"/>
              </w:rPr>
              <w:t>AnalogClock(MyDynamicTab.this));</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2550"/>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45</w:t>
            </w:r>
          </w:p>
        </w:tc>
        <w:tc>
          <w:tcPr>
            <w:tcW w:w="0" w:type="auto"/>
            <w:gridSpan w:val="2"/>
            <w:vAlign w:val="center"/>
            <w:hideMark/>
          </w:tcPr>
          <w:p w:rsidR="00233CD7" w:rsidRDefault="00233CD7">
            <w:pPr>
              <w:rPr>
                <w:rFonts w:ascii="굴림" w:eastAsia="굴림" w:hAnsi="굴림" w:cs="굴림"/>
                <w:sz w:val="24"/>
                <w:szCs w:val="24"/>
              </w:rPr>
            </w:pPr>
            <w:r>
              <w:rPr>
                <w:rStyle w:val="HTML"/>
              </w:rPr>
              <w:t>                    }</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46</w:t>
            </w:r>
          </w:p>
        </w:tc>
        <w:tc>
          <w:tcPr>
            <w:tcW w:w="0" w:type="auto"/>
            <w:vAlign w:val="center"/>
            <w:hideMark/>
          </w:tcPr>
          <w:p w:rsidR="00233CD7" w:rsidRDefault="00233CD7">
            <w:pPr>
              <w:rPr>
                <w:rFonts w:ascii="굴림" w:eastAsia="굴림" w:hAnsi="굴림" w:cs="굴림"/>
                <w:sz w:val="24"/>
                <w:szCs w:val="24"/>
              </w:rPr>
            </w:pPr>
            <w:r>
              <w:rPr>
                <w:rStyle w:val="HTML"/>
              </w:rPr>
              <w:t>                });</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6630"/>
        <w:gridCol w:w="45"/>
      </w:tblGrid>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47</w:t>
            </w:r>
          </w:p>
        </w:tc>
        <w:tc>
          <w:tcPr>
            <w:tcW w:w="0" w:type="auto"/>
            <w:vAlign w:val="center"/>
            <w:hideMark/>
          </w:tcPr>
          <w:p w:rsidR="00233CD7" w:rsidRDefault="00233CD7">
            <w:pPr>
              <w:rPr>
                <w:rFonts w:ascii="굴림" w:eastAsia="굴림" w:hAnsi="굴림" w:cs="굴림"/>
                <w:sz w:val="24"/>
                <w:szCs w:val="24"/>
              </w:rPr>
            </w:pPr>
            <w:r>
              <w:rPr>
                <w:rStyle w:val="HTML"/>
              </w:rPr>
              <w:t>                </w:t>
            </w:r>
            <w:r>
              <w:t> </w:t>
            </w:r>
          </w:p>
        </w:tc>
      </w:tr>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48</w:t>
            </w:r>
          </w:p>
        </w:tc>
        <w:tc>
          <w:tcPr>
            <w:tcW w:w="0" w:type="auto"/>
            <w:gridSpan w:val="2"/>
            <w:vAlign w:val="center"/>
            <w:hideMark/>
          </w:tcPr>
          <w:p w:rsidR="00233CD7" w:rsidRDefault="00233CD7">
            <w:pPr>
              <w:rPr>
                <w:rFonts w:ascii="굴림" w:eastAsia="굴림" w:hAnsi="굴림" w:cs="굴림"/>
                <w:sz w:val="24"/>
                <w:szCs w:val="24"/>
              </w:rPr>
            </w:pPr>
            <w:r>
              <w:rPr>
                <w:rStyle w:val="HTML"/>
              </w:rPr>
              <w:t>                // 추가되는 Tab의 Text를 Clock으로 표시</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5190"/>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lastRenderedPageBreak/>
              <w:t>49</w:t>
            </w:r>
          </w:p>
        </w:tc>
        <w:tc>
          <w:tcPr>
            <w:tcW w:w="0" w:type="auto"/>
            <w:gridSpan w:val="2"/>
            <w:vAlign w:val="center"/>
            <w:hideMark/>
          </w:tcPr>
          <w:p w:rsidR="00233CD7" w:rsidRDefault="00233CD7">
            <w:pPr>
              <w:rPr>
                <w:rFonts w:ascii="굴림" w:eastAsia="굴림" w:hAnsi="굴림" w:cs="굴림"/>
                <w:sz w:val="24"/>
                <w:szCs w:val="24"/>
              </w:rPr>
            </w:pPr>
            <w:r>
              <w:rPr>
                <w:rStyle w:val="HTML"/>
              </w:rPr>
              <w:t>                spec.setIndicator("Clock");</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50</w:t>
            </w:r>
          </w:p>
        </w:tc>
        <w:tc>
          <w:tcPr>
            <w:tcW w:w="0" w:type="auto"/>
            <w:vAlign w:val="center"/>
            <w:hideMark/>
          </w:tcPr>
          <w:p w:rsidR="00233CD7" w:rsidRDefault="00233CD7">
            <w:pPr>
              <w:rPr>
                <w:rFonts w:ascii="굴림" w:eastAsia="굴림" w:hAnsi="굴림" w:cs="굴림"/>
                <w:sz w:val="24"/>
                <w:szCs w:val="24"/>
              </w:rPr>
            </w:pPr>
            <w:r>
              <w:rPr>
                <w:rStyle w:val="HTML"/>
              </w:rPr>
              <w:t>                </w:t>
            </w:r>
            <w:r>
              <w:t> </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5310"/>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51</w:t>
            </w:r>
          </w:p>
        </w:tc>
        <w:tc>
          <w:tcPr>
            <w:tcW w:w="0" w:type="auto"/>
            <w:gridSpan w:val="2"/>
            <w:vAlign w:val="center"/>
            <w:hideMark/>
          </w:tcPr>
          <w:p w:rsidR="00233CD7" w:rsidRDefault="00233CD7">
            <w:pPr>
              <w:rPr>
                <w:rFonts w:ascii="굴림" w:eastAsia="굴림" w:hAnsi="굴림" w:cs="굴림"/>
                <w:sz w:val="24"/>
                <w:szCs w:val="24"/>
              </w:rPr>
            </w:pPr>
            <w:r>
              <w:rPr>
                <w:rStyle w:val="HTML"/>
              </w:rPr>
              <w:t>                // tabHost에 새로운 tab 더함</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52</w:t>
            </w:r>
          </w:p>
        </w:tc>
        <w:tc>
          <w:tcPr>
            <w:tcW w:w="0" w:type="auto"/>
            <w:vAlign w:val="center"/>
            <w:hideMark/>
          </w:tcPr>
          <w:p w:rsidR="00233CD7" w:rsidRDefault="00233CD7">
            <w:pPr>
              <w:rPr>
                <w:rFonts w:ascii="굴림" w:eastAsia="굴림" w:hAnsi="굴림" w:cs="굴림"/>
                <w:sz w:val="24"/>
                <w:szCs w:val="24"/>
              </w:rPr>
            </w:pPr>
            <w:r>
              <w:rPr>
                <w:rStyle w:val="HTML"/>
              </w:rPr>
              <w:t>                tabHost.addTab(spec);</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1590"/>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53</w:t>
            </w:r>
          </w:p>
        </w:tc>
        <w:tc>
          <w:tcPr>
            <w:tcW w:w="0" w:type="auto"/>
            <w:gridSpan w:val="2"/>
            <w:vAlign w:val="center"/>
            <w:hideMark/>
          </w:tcPr>
          <w:p w:rsidR="00233CD7" w:rsidRDefault="00233CD7">
            <w:pPr>
              <w:rPr>
                <w:rFonts w:ascii="굴림" w:eastAsia="굴림" w:hAnsi="굴림" w:cs="굴림"/>
                <w:sz w:val="24"/>
                <w:szCs w:val="24"/>
              </w:rPr>
            </w:pPr>
            <w:r>
              <w:rPr>
                <w:rStyle w:val="HTML"/>
              </w:rPr>
              <w:t>            }</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54</w:t>
            </w:r>
          </w:p>
        </w:tc>
        <w:tc>
          <w:tcPr>
            <w:tcW w:w="0" w:type="auto"/>
            <w:vAlign w:val="center"/>
            <w:hideMark/>
          </w:tcPr>
          <w:p w:rsidR="00233CD7" w:rsidRDefault="00233CD7">
            <w:pPr>
              <w:rPr>
                <w:rFonts w:ascii="굴림" w:eastAsia="굴림" w:hAnsi="굴림" w:cs="굴림"/>
                <w:sz w:val="24"/>
                <w:szCs w:val="24"/>
              </w:rPr>
            </w:pPr>
            <w:r>
              <w:rPr>
                <w:rStyle w:val="HTML"/>
              </w:rPr>
              <w:t>        });</w:t>
            </w:r>
          </w:p>
        </w:tc>
      </w:tr>
    </w:tbl>
    <w:p w:rsidR="00233CD7" w:rsidRDefault="00233CD7" w:rsidP="00233CD7">
      <w:pPr>
        <w:rPr>
          <w:rFonts w:ascii="돋움" w:eastAsia="돋움" w:hAnsi="돋움"/>
          <w:vanish/>
          <w:color w:val="3E3E3E"/>
          <w:sz w:val="16"/>
          <w:szCs w:val="16"/>
        </w:rPr>
      </w:pPr>
    </w:p>
    <w:tbl>
      <w:tblPr>
        <w:tblW w:w="0" w:type="auto"/>
        <w:tblCellSpacing w:w="15" w:type="dxa"/>
        <w:tblCellMar>
          <w:top w:w="15" w:type="dxa"/>
          <w:left w:w="15" w:type="dxa"/>
          <w:bottom w:w="15" w:type="dxa"/>
          <w:right w:w="15" w:type="dxa"/>
        </w:tblCellMar>
        <w:tblLook w:val="04A0"/>
      </w:tblPr>
      <w:tblGrid>
        <w:gridCol w:w="315"/>
        <w:gridCol w:w="630"/>
        <w:gridCol w:w="45"/>
      </w:tblGrid>
      <w:tr w:rsidR="00233CD7" w:rsidTr="00233CD7">
        <w:trPr>
          <w:tblCellSpacing w:w="15" w:type="dxa"/>
        </w:trPr>
        <w:tc>
          <w:tcPr>
            <w:tcW w:w="0" w:type="auto"/>
            <w:vAlign w:val="center"/>
            <w:hideMark/>
          </w:tcPr>
          <w:p w:rsidR="00233CD7" w:rsidRDefault="00233CD7">
            <w:pPr>
              <w:rPr>
                <w:rFonts w:ascii="굴림" w:eastAsia="굴림" w:hAnsi="굴림" w:cs="굴림"/>
                <w:sz w:val="24"/>
                <w:szCs w:val="24"/>
              </w:rPr>
            </w:pPr>
            <w:r>
              <w:rPr>
                <w:rStyle w:val="HTML"/>
              </w:rPr>
              <w:t>55</w:t>
            </w:r>
          </w:p>
        </w:tc>
        <w:tc>
          <w:tcPr>
            <w:tcW w:w="0" w:type="auto"/>
            <w:gridSpan w:val="2"/>
            <w:vAlign w:val="center"/>
            <w:hideMark/>
          </w:tcPr>
          <w:p w:rsidR="00233CD7" w:rsidRDefault="00233CD7">
            <w:pPr>
              <w:rPr>
                <w:rFonts w:ascii="굴림" w:eastAsia="굴림" w:hAnsi="굴림" w:cs="굴림"/>
                <w:sz w:val="24"/>
                <w:szCs w:val="24"/>
              </w:rPr>
            </w:pPr>
            <w:r>
              <w:rPr>
                <w:rStyle w:val="HTML"/>
              </w:rPr>
              <w:t>    }</w:t>
            </w:r>
          </w:p>
        </w:tc>
      </w:tr>
      <w:tr w:rsidR="00233CD7" w:rsidTr="00233CD7">
        <w:trPr>
          <w:gridAfter w:val="1"/>
          <w:tblCellSpacing w:w="15" w:type="dxa"/>
        </w:trPr>
        <w:tc>
          <w:tcPr>
            <w:tcW w:w="0" w:type="auto"/>
            <w:vAlign w:val="center"/>
            <w:hideMark/>
          </w:tcPr>
          <w:p w:rsidR="00233CD7" w:rsidRDefault="00233CD7">
            <w:pPr>
              <w:rPr>
                <w:rFonts w:ascii="굴림" w:eastAsia="굴림" w:hAnsi="굴림" w:cs="굴림"/>
                <w:sz w:val="24"/>
                <w:szCs w:val="24"/>
              </w:rPr>
            </w:pPr>
            <w:r>
              <w:rPr>
                <w:rStyle w:val="HTML"/>
              </w:rPr>
              <w:t>56</w:t>
            </w:r>
          </w:p>
        </w:tc>
        <w:tc>
          <w:tcPr>
            <w:tcW w:w="0" w:type="auto"/>
            <w:vAlign w:val="center"/>
            <w:hideMark/>
          </w:tcPr>
          <w:p w:rsidR="00233CD7" w:rsidRDefault="00233CD7">
            <w:pPr>
              <w:rPr>
                <w:rFonts w:ascii="굴림" w:eastAsia="굴림" w:hAnsi="굴림" w:cs="굴림"/>
                <w:sz w:val="24"/>
                <w:szCs w:val="24"/>
              </w:rPr>
            </w:pPr>
            <w:r>
              <w:rPr>
                <w:rStyle w:val="HTML"/>
              </w:rPr>
              <w:t>}</w:t>
            </w:r>
          </w:p>
        </w:tc>
      </w:tr>
    </w:tbl>
    <w:p w:rsidR="00233CD7" w:rsidRDefault="00233CD7" w:rsidP="00233CD7">
      <w:pPr>
        <w:pStyle w:val="morelessbottom"/>
        <w:spacing w:before="0" w:beforeAutospacing="0" w:after="0" w:afterAutospacing="0"/>
        <w:jc w:val="right"/>
        <w:rPr>
          <w:rFonts w:ascii="돋움" w:eastAsia="돋움" w:hAnsi="돋움"/>
          <w:color w:val="3E3E3E"/>
          <w:sz w:val="16"/>
          <w:szCs w:val="16"/>
          <w:u w:val="single"/>
        </w:rPr>
      </w:pPr>
      <w:r>
        <w:rPr>
          <w:rFonts w:ascii="돋움" w:eastAsia="돋움" w:hAnsi="돋움" w:hint="eastAsia"/>
          <w:color w:val="3E3E3E"/>
          <w:sz w:val="16"/>
          <w:szCs w:val="16"/>
          <w:u w:val="single"/>
          <w:bdr w:val="none" w:sz="0" w:space="0" w:color="auto" w:frame="1"/>
        </w:rPr>
        <w:t>접기</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6"/>
          <w:szCs w:val="16"/>
        </w:rPr>
        <w:t> </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6"/>
          <w:szCs w:val="16"/>
        </w:rPr>
        <w:t> </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hint="eastAsia"/>
          <w:color w:val="3E3E3E"/>
          <w:sz w:val="18"/>
          <w:szCs w:val="18"/>
          <w:bdr w:val="none" w:sz="0" w:space="0" w:color="auto" w:frame="1"/>
        </w:rPr>
        <w:t>다음은 실행 화면이다. 첫 Tab의 버튼을 누르면 AnalogClock이 표시되는 Tab의 추가된다.</w:t>
      </w:r>
    </w:p>
    <w:p w:rsidR="00233CD7" w:rsidRDefault="00233CD7" w:rsidP="00233CD7">
      <w:pPr>
        <w:pStyle w:val="a3"/>
        <w:spacing w:before="0" w:beforeAutospacing="0" w:after="0" w:afterAutospacing="0"/>
        <w:ind w:left="220"/>
        <w:rPr>
          <w:rFonts w:ascii="돋움" w:eastAsia="돋움" w:hAnsi="돋움"/>
          <w:color w:val="3E3E3E"/>
          <w:sz w:val="16"/>
          <w:szCs w:val="16"/>
        </w:rPr>
      </w:pPr>
      <w:r>
        <w:rPr>
          <w:rFonts w:ascii="돋움" w:eastAsia="돋움" w:hAnsi="돋움"/>
          <w:noProof/>
          <w:color w:val="3E3E3E"/>
          <w:sz w:val="16"/>
          <w:szCs w:val="16"/>
        </w:rPr>
        <w:drawing>
          <wp:inline distT="0" distB="0" distL="0" distR="0">
            <wp:extent cx="1854835" cy="2726055"/>
            <wp:effectExtent l="19050" t="0" r="0" b="0"/>
            <wp:docPr id="227" name="그림 23" descr="http://cfile6.uf.tistory.com/image/160A2B0D4B824EB924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cfile6.uf.tistory.com/image/160A2B0D4B824EB9245053"/>
                    <pic:cNvPicPr>
                      <a:picLocks noChangeAspect="1" noChangeArrowheads="1"/>
                    </pic:cNvPicPr>
                  </pic:nvPicPr>
                  <pic:blipFill>
                    <a:blip r:embed="rId913"/>
                    <a:srcRect/>
                    <a:stretch>
                      <a:fillRect/>
                    </a:stretch>
                  </pic:blipFill>
                  <pic:spPr bwMode="auto">
                    <a:xfrm>
                      <a:off x="0" y="0"/>
                      <a:ext cx="1854835" cy="2726055"/>
                    </a:xfrm>
                    <a:prstGeom prst="rect">
                      <a:avLst/>
                    </a:prstGeom>
                    <a:noFill/>
                    <a:ln w="9525">
                      <a:noFill/>
                      <a:miter lim="800000"/>
                      <a:headEnd/>
                      <a:tailEnd/>
                    </a:ln>
                  </pic:spPr>
                </pic:pic>
              </a:graphicData>
            </a:graphic>
          </wp:inline>
        </w:drawing>
      </w:r>
      <w:r>
        <w:rPr>
          <w:rFonts w:ascii="돋움" w:eastAsia="돋움" w:hAnsi="돋움"/>
          <w:noProof/>
          <w:color w:val="3E3E3E"/>
          <w:sz w:val="16"/>
          <w:szCs w:val="16"/>
        </w:rPr>
        <w:drawing>
          <wp:inline distT="0" distB="0" distL="0" distR="0">
            <wp:extent cx="1854835" cy="2726055"/>
            <wp:effectExtent l="19050" t="0" r="0" b="0"/>
            <wp:docPr id="226" name="그림 24" descr="http://cfile25.uf.tistory.com/image/130B5D0D4B824EB9431D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cfile25.uf.tistory.com/image/130B5D0D4B824EB9431DE7"/>
                    <pic:cNvPicPr>
                      <a:picLocks noChangeAspect="1" noChangeArrowheads="1"/>
                    </pic:cNvPicPr>
                  </pic:nvPicPr>
                  <pic:blipFill>
                    <a:blip r:embed="rId914"/>
                    <a:srcRect/>
                    <a:stretch>
                      <a:fillRect/>
                    </a:stretch>
                  </pic:blipFill>
                  <pic:spPr bwMode="auto">
                    <a:xfrm>
                      <a:off x="0" y="0"/>
                      <a:ext cx="1854835" cy="2726055"/>
                    </a:xfrm>
                    <a:prstGeom prst="rect">
                      <a:avLst/>
                    </a:prstGeom>
                    <a:noFill/>
                    <a:ln w="9525">
                      <a:noFill/>
                      <a:miter lim="800000"/>
                      <a:headEnd/>
                      <a:tailEnd/>
                    </a:ln>
                  </pic:spPr>
                </pic:pic>
              </a:graphicData>
            </a:graphic>
          </wp:inline>
        </w:drawing>
      </w:r>
    </w:p>
    <w:p w:rsidR="008F2431" w:rsidRDefault="00233CD7" w:rsidP="00B4503F">
      <w:pPr>
        <w:widowControl/>
        <w:wordWrap/>
        <w:autoSpaceDE/>
        <w:autoSpaceDN/>
        <w:jc w:val="left"/>
        <w:rPr>
          <w:rFonts w:ascii="Courier New" w:hAnsi="Courier New" w:cs="Courier New"/>
          <w:color w:val="666666"/>
          <w:sz w:val="30"/>
          <w:szCs w:val="16"/>
        </w:rPr>
      </w:pPr>
      <w:r w:rsidRPr="00233CD7">
        <w:rPr>
          <w:rFonts w:ascii="Courier New" w:hAnsi="Courier New" w:cs="Courier New" w:hint="eastAsia"/>
          <w:color w:val="666666"/>
          <w:sz w:val="30"/>
          <w:szCs w:val="16"/>
        </w:rPr>
        <w:t>안드로이드</w:t>
      </w:r>
      <w:r w:rsidRPr="00233CD7">
        <w:rPr>
          <w:rFonts w:ascii="Courier New" w:hAnsi="Courier New" w:cs="Courier New"/>
          <w:color w:val="666666"/>
          <w:sz w:val="30"/>
          <w:szCs w:val="16"/>
        </w:rPr>
        <w:t xml:space="preserve"> 015: Tab </w:t>
      </w:r>
      <w:r w:rsidRPr="00233CD7">
        <w:rPr>
          <w:rFonts w:ascii="Courier New" w:hAnsi="Courier New" w:cs="Courier New"/>
          <w:color w:val="666666"/>
          <w:sz w:val="30"/>
          <w:szCs w:val="16"/>
        </w:rPr>
        <w:t>구현하기</w:t>
      </w:r>
    </w:p>
    <w:p w:rsidR="008F2431" w:rsidRDefault="008F2431" w:rsidP="00B4503F">
      <w:pPr>
        <w:widowControl/>
        <w:wordWrap/>
        <w:autoSpaceDE/>
        <w:autoSpaceDN/>
        <w:jc w:val="left"/>
        <w:rPr>
          <w:rFonts w:ascii="Courier New" w:hAnsi="Courier New" w:cs="Courier New"/>
          <w:color w:val="666666"/>
          <w:sz w:val="30"/>
          <w:szCs w:val="16"/>
        </w:rPr>
      </w:pPr>
      <w:r>
        <w:rPr>
          <w:rFonts w:ascii="Courier New" w:hAnsi="Courier New" w:cs="Courier New" w:hint="eastAsia"/>
          <w:color w:val="666666"/>
          <w:sz w:val="30"/>
          <w:szCs w:val="16"/>
        </w:rPr>
        <w:t>코드상</w:t>
      </w:r>
      <w:r>
        <w:rPr>
          <w:rFonts w:ascii="Courier New" w:hAnsi="Courier New" w:cs="Courier New" w:hint="eastAsia"/>
          <w:color w:val="666666"/>
          <w:sz w:val="30"/>
          <w:szCs w:val="16"/>
        </w:rPr>
        <w:t xml:space="preserve"> </w:t>
      </w:r>
      <w:r>
        <w:rPr>
          <w:rFonts w:ascii="Courier New" w:hAnsi="Courier New" w:cs="Courier New" w:hint="eastAsia"/>
          <w:color w:val="666666"/>
          <w:sz w:val="30"/>
          <w:szCs w:val="16"/>
        </w:rPr>
        <w:t>으로</w:t>
      </w:r>
      <w:r>
        <w:rPr>
          <w:rFonts w:ascii="Courier New" w:hAnsi="Courier New" w:cs="Courier New" w:hint="eastAsia"/>
          <w:color w:val="666666"/>
          <w:sz w:val="30"/>
          <w:szCs w:val="16"/>
        </w:rPr>
        <w:t xml:space="preserve"> tab </w:t>
      </w:r>
      <w:r>
        <w:rPr>
          <w:rFonts w:ascii="Courier New" w:hAnsi="Courier New" w:cs="Courier New" w:hint="eastAsia"/>
          <w:color w:val="666666"/>
          <w:sz w:val="30"/>
          <w:szCs w:val="16"/>
        </w:rPr>
        <w:t>탭</w:t>
      </w:r>
      <w:r>
        <w:rPr>
          <w:rFonts w:ascii="Courier New" w:hAnsi="Courier New" w:cs="Courier New" w:hint="eastAsia"/>
          <w:color w:val="666666"/>
          <w:sz w:val="30"/>
          <w:szCs w:val="16"/>
        </w:rPr>
        <w:t xml:space="preserve"> </w:t>
      </w:r>
      <w:r>
        <w:rPr>
          <w:rFonts w:ascii="Courier New" w:hAnsi="Courier New" w:cs="Courier New" w:hint="eastAsia"/>
          <w:color w:val="666666"/>
          <w:sz w:val="30"/>
          <w:szCs w:val="16"/>
        </w:rPr>
        <w:t>구현</w:t>
      </w:r>
    </w:p>
    <w:p w:rsidR="008F2431" w:rsidRDefault="008F2431" w:rsidP="008F2431">
      <w:pPr>
        <w:wordWrap/>
        <w:adjustRightInd w:val="0"/>
        <w:jc w:val="left"/>
        <w:rPr>
          <w:rFonts w:ascii="Courier New" w:hAnsi="Courier New" w:cs="Courier New"/>
          <w:kern w:val="0"/>
          <w:szCs w:val="20"/>
        </w:rPr>
      </w:pPr>
      <w:r>
        <w:rPr>
          <w:rFonts w:ascii="Courier New" w:hAnsi="Courier New" w:cs="Courier New"/>
          <w:b/>
          <w:bCs/>
          <w:color w:val="005032"/>
          <w:kern w:val="0"/>
          <w:szCs w:val="20"/>
          <w:highlight w:val="red"/>
        </w:rPr>
        <w:t>TabHost</w:t>
      </w:r>
      <w:r>
        <w:rPr>
          <w:rFonts w:ascii="Courier New" w:hAnsi="Courier New" w:cs="Courier New"/>
          <w:color w:val="000000"/>
          <w:kern w:val="0"/>
          <w:szCs w:val="20"/>
        </w:rPr>
        <w:t xml:space="preserve"> tabhost = </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8080"/>
          <w:kern w:val="0"/>
          <w:szCs w:val="20"/>
          <w:highlight w:val="red"/>
        </w:rPr>
        <w:t>TabHost</w:t>
      </w:r>
      <w:r>
        <w:rPr>
          <w:rFonts w:ascii="Courier New" w:hAnsi="Courier New" w:cs="Courier New"/>
          <w:color w:val="000000"/>
          <w:kern w:val="0"/>
          <w:szCs w:val="20"/>
        </w:rPr>
        <w:t>(</w:t>
      </w:r>
      <w:r>
        <w:rPr>
          <w:rFonts w:ascii="Courier New" w:hAnsi="Courier New" w:cs="Courier New"/>
          <w:color w:val="0000C0"/>
          <w:kern w:val="0"/>
          <w:szCs w:val="20"/>
        </w:rPr>
        <w:t>context</w:t>
      </w:r>
      <w:r>
        <w:rPr>
          <w:rFonts w:ascii="Courier New" w:hAnsi="Courier New" w:cs="Courier New"/>
          <w:color w:val="000000"/>
          <w:kern w:val="0"/>
          <w:szCs w:val="20"/>
        </w:rPr>
        <w:t>);</w:t>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tabhost.</w:t>
      </w:r>
      <w:r>
        <w:rPr>
          <w:rFonts w:ascii="Courier New" w:hAnsi="Courier New" w:cs="Courier New"/>
          <w:b/>
          <w:bCs/>
          <w:color w:val="008080"/>
          <w:kern w:val="0"/>
          <w:szCs w:val="20"/>
        </w:rPr>
        <w:t>setId</w:t>
      </w:r>
      <w:r>
        <w:rPr>
          <w:rFonts w:ascii="Courier New" w:hAnsi="Courier New" w:cs="Courier New"/>
          <w:color w:val="000000"/>
          <w:kern w:val="0"/>
          <w:szCs w:val="20"/>
        </w:rPr>
        <w:t>(android.</w:t>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id</w:t>
      </w:r>
      <w:r>
        <w:rPr>
          <w:rFonts w:ascii="Courier New" w:hAnsi="Courier New" w:cs="Courier New"/>
          <w:color w:val="000000"/>
          <w:kern w:val="0"/>
          <w:szCs w:val="20"/>
        </w:rPr>
        <w:t>.</w:t>
      </w:r>
      <w:r>
        <w:rPr>
          <w:rFonts w:ascii="Courier New" w:hAnsi="Courier New" w:cs="Courier New"/>
          <w:i/>
          <w:iCs/>
          <w:color w:val="0000C0"/>
          <w:kern w:val="0"/>
          <w:szCs w:val="20"/>
        </w:rPr>
        <w:t>tabhost</w:t>
      </w:r>
      <w:r>
        <w:rPr>
          <w:rFonts w:ascii="Courier New" w:hAnsi="Courier New" w:cs="Courier New"/>
          <w:color w:val="000000"/>
          <w:kern w:val="0"/>
          <w:szCs w:val="20"/>
        </w:rPr>
        <w:t>);</w:t>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5032"/>
          <w:kern w:val="0"/>
          <w:szCs w:val="20"/>
        </w:rPr>
        <w:t>LinearLayout</w:t>
      </w:r>
      <w:r>
        <w:rPr>
          <w:rFonts w:ascii="Courier New" w:hAnsi="Courier New" w:cs="Courier New"/>
          <w:color w:val="000000"/>
          <w:kern w:val="0"/>
          <w:szCs w:val="20"/>
        </w:rPr>
        <w:t xml:space="preserve"> layout = </w:t>
      </w:r>
      <w:r>
        <w:rPr>
          <w:rFonts w:ascii="Courier New" w:hAnsi="Courier New" w:cs="Courier New"/>
          <w:b/>
          <w:bCs/>
          <w:color w:val="005032"/>
          <w:kern w:val="0"/>
          <w:szCs w:val="20"/>
        </w:rPr>
        <w:t>AndroidUtility</w:t>
      </w:r>
      <w:r>
        <w:rPr>
          <w:rFonts w:ascii="Courier New" w:hAnsi="Courier New" w:cs="Courier New"/>
          <w:color w:val="000000"/>
          <w:kern w:val="0"/>
          <w:szCs w:val="20"/>
        </w:rPr>
        <w:t>.</w:t>
      </w:r>
      <w:r>
        <w:rPr>
          <w:rFonts w:ascii="Courier New" w:hAnsi="Courier New" w:cs="Courier New"/>
          <w:i/>
          <w:iCs/>
          <w:color w:val="000000"/>
          <w:kern w:val="0"/>
          <w:szCs w:val="20"/>
        </w:rPr>
        <w:t>creativeLinearLayout</w:t>
      </w:r>
      <w:r>
        <w:rPr>
          <w:rFonts w:ascii="Courier New" w:hAnsi="Courier New" w:cs="Courier New"/>
          <w:color w:val="000000"/>
          <w:kern w:val="0"/>
          <w:szCs w:val="20"/>
        </w:rPr>
        <w:t>(</w:t>
      </w:r>
      <w:r>
        <w:rPr>
          <w:rFonts w:ascii="Courier New" w:hAnsi="Courier New" w:cs="Courier New"/>
          <w:color w:val="0000C0"/>
          <w:kern w:val="0"/>
          <w:szCs w:val="20"/>
        </w:rPr>
        <w:t>context</w:t>
      </w:r>
      <w:r>
        <w:rPr>
          <w:rFonts w:ascii="Courier New" w:hAnsi="Courier New" w:cs="Courier New"/>
          <w:color w:val="000000"/>
          <w:kern w:val="0"/>
          <w:szCs w:val="20"/>
        </w:rPr>
        <w:t xml:space="preserve">, </w:t>
      </w:r>
      <w:r>
        <w:rPr>
          <w:rFonts w:ascii="Courier New" w:hAnsi="Courier New" w:cs="Courier New"/>
          <w:b/>
          <w:bCs/>
          <w:color w:val="005032"/>
          <w:kern w:val="0"/>
          <w:szCs w:val="20"/>
        </w:rPr>
        <w:t>LinearLayout</w:t>
      </w:r>
      <w:r>
        <w:rPr>
          <w:rFonts w:ascii="Courier New" w:hAnsi="Courier New" w:cs="Courier New"/>
          <w:color w:val="000000"/>
          <w:kern w:val="0"/>
          <w:szCs w:val="20"/>
        </w:rPr>
        <w:t>.</w:t>
      </w:r>
      <w:r>
        <w:rPr>
          <w:rFonts w:ascii="Courier New" w:hAnsi="Courier New" w:cs="Courier New"/>
          <w:i/>
          <w:iCs/>
          <w:color w:val="0000C0"/>
          <w:kern w:val="0"/>
          <w:szCs w:val="20"/>
        </w:rPr>
        <w:t>VERTICAL</w:t>
      </w:r>
      <w:r>
        <w:rPr>
          <w:rFonts w:ascii="Courier New" w:hAnsi="Courier New" w:cs="Courier New"/>
          <w:color w:val="000000"/>
          <w:kern w:val="0"/>
          <w:szCs w:val="20"/>
        </w:rPr>
        <w:t>,</w:t>
      </w:r>
      <w:r>
        <w:rPr>
          <w:rFonts w:ascii="Courier New" w:hAnsi="Courier New" w:cs="Courier New"/>
          <w:b/>
          <w:bCs/>
          <w:color w:val="005032"/>
          <w:kern w:val="0"/>
          <w:szCs w:val="20"/>
        </w:rPr>
        <w:t>Gravity</w:t>
      </w:r>
      <w:r>
        <w:rPr>
          <w:rFonts w:ascii="Courier New" w:hAnsi="Courier New" w:cs="Courier New"/>
          <w:color w:val="000000"/>
          <w:kern w:val="0"/>
          <w:szCs w:val="20"/>
        </w:rPr>
        <w:t>.</w:t>
      </w:r>
      <w:r>
        <w:rPr>
          <w:rFonts w:ascii="Courier New" w:hAnsi="Courier New" w:cs="Courier New"/>
          <w:i/>
          <w:iCs/>
          <w:color w:val="0000C0"/>
          <w:kern w:val="0"/>
          <w:szCs w:val="20"/>
        </w:rPr>
        <w:t>CENTER</w:t>
      </w:r>
      <w:r>
        <w:rPr>
          <w:rFonts w:ascii="Courier New" w:hAnsi="Courier New" w:cs="Courier New"/>
          <w:color w:val="000000"/>
          <w:kern w:val="0"/>
          <w:szCs w:val="20"/>
        </w:rPr>
        <w:t>);</w:t>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5032"/>
          <w:kern w:val="0"/>
          <w:szCs w:val="20"/>
        </w:rPr>
        <w:t>TabWidget</w:t>
      </w:r>
      <w:r>
        <w:rPr>
          <w:rFonts w:ascii="Courier New" w:hAnsi="Courier New" w:cs="Courier New"/>
          <w:color w:val="000000"/>
          <w:kern w:val="0"/>
          <w:szCs w:val="20"/>
        </w:rPr>
        <w:t xml:space="preserve"> tabwidget = </w:t>
      </w:r>
      <w:r>
        <w:rPr>
          <w:rFonts w:ascii="Courier New" w:hAnsi="Courier New" w:cs="Courier New"/>
          <w:b/>
          <w:bCs/>
          <w:color w:val="7F0055"/>
          <w:kern w:val="0"/>
          <w:szCs w:val="20"/>
        </w:rPr>
        <w:t>new</w:t>
      </w:r>
      <w:r>
        <w:rPr>
          <w:rFonts w:ascii="Courier New" w:hAnsi="Courier New" w:cs="Courier New"/>
          <w:color w:val="000000"/>
          <w:kern w:val="0"/>
          <w:szCs w:val="20"/>
        </w:rPr>
        <w:t xml:space="preserve"> </w:t>
      </w:r>
      <w:r>
        <w:rPr>
          <w:rFonts w:ascii="Courier New" w:hAnsi="Courier New" w:cs="Courier New"/>
          <w:b/>
          <w:bCs/>
          <w:color w:val="008080"/>
          <w:kern w:val="0"/>
          <w:szCs w:val="20"/>
        </w:rPr>
        <w:t>TabWidget</w:t>
      </w:r>
      <w:r>
        <w:rPr>
          <w:rFonts w:ascii="Courier New" w:hAnsi="Courier New" w:cs="Courier New"/>
          <w:color w:val="000000"/>
          <w:kern w:val="0"/>
          <w:szCs w:val="20"/>
        </w:rPr>
        <w:t>(</w:t>
      </w:r>
      <w:r>
        <w:rPr>
          <w:rFonts w:ascii="Courier New" w:hAnsi="Courier New" w:cs="Courier New"/>
          <w:color w:val="0000C0"/>
          <w:kern w:val="0"/>
          <w:szCs w:val="20"/>
        </w:rPr>
        <w:t>context</w:t>
      </w:r>
      <w:r>
        <w:rPr>
          <w:rFonts w:ascii="Courier New" w:hAnsi="Courier New" w:cs="Courier New"/>
          <w:color w:val="000000"/>
          <w:kern w:val="0"/>
          <w:szCs w:val="20"/>
        </w:rPr>
        <w:t>);</w:t>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tabwidget.</w:t>
      </w:r>
      <w:r>
        <w:rPr>
          <w:rFonts w:ascii="Courier New" w:hAnsi="Courier New" w:cs="Courier New"/>
          <w:b/>
          <w:bCs/>
          <w:color w:val="008080"/>
          <w:kern w:val="0"/>
          <w:szCs w:val="20"/>
        </w:rPr>
        <w:t>setId</w:t>
      </w:r>
      <w:r>
        <w:rPr>
          <w:rFonts w:ascii="Courier New" w:hAnsi="Courier New" w:cs="Courier New"/>
          <w:color w:val="000000"/>
          <w:kern w:val="0"/>
          <w:szCs w:val="20"/>
        </w:rPr>
        <w:t>(android.</w:t>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id</w:t>
      </w:r>
      <w:r>
        <w:rPr>
          <w:rFonts w:ascii="Courier New" w:hAnsi="Courier New" w:cs="Courier New"/>
          <w:color w:val="000000"/>
          <w:kern w:val="0"/>
          <w:szCs w:val="20"/>
        </w:rPr>
        <w:t>.</w:t>
      </w:r>
      <w:r>
        <w:rPr>
          <w:rFonts w:ascii="Courier New" w:hAnsi="Courier New" w:cs="Courier New"/>
          <w:i/>
          <w:iCs/>
          <w:color w:val="0000C0"/>
          <w:kern w:val="0"/>
          <w:szCs w:val="20"/>
        </w:rPr>
        <w:t>tabs</w:t>
      </w:r>
      <w:r>
        <w:rPr>
          <w:rFonts w:ascii="Courier New" w:hAnsi="Courier New" w:cs="Courier New"/>
          <w:color w:val="000000"/>
          <w:kern w:val="0"/>
          <w:szCs w:val="20"/>
        </w:rPr>
        <w:t>);</w:t>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5032"/>
          <w:kern w:val="0"/>
          <w:szCs w:val="20"/>
        </w:rPr>
        <w:t>FrameLayout</w:t>
      </w:r>
      <w:r>
        <w:rPr>
          <w:rFonts w:ascii="Courier New" w:hAnsi="Courier New" w:cs="Courier New"/>
          <w:color w:val="000000"/>
          <w:kern w:val="0"/>
          <w:szCs w:val="20"/>
        </w:rPr>
        <w:t xml:space="preserve"> tabcontent = </w:t>
      </w:r>
      <w:r>
        <w:rPr>
          <w:rFonts w:ascii="Courier New" w:hAnsi="Courier New" w:cs="Courier New"/>
          <w:b/>
          <w:bCs/>
          <w:color w:val="005032"/>
          <w:kern w:val="0"/>
          <w:szCs w:val="20"/>
        </w:rPr>
        <w:t>AndroidUtility</w:t>
      </w:r>
      <w:r>
        <w:rPr>
          <w:rFonts w:ascii="Courier New" w:hAnsi="Courier New" w:cs="Courier New"/>
          <w:color w:val="000000"/>
          <w:kern w:val="0"/>
          <w:szCs w:val="20"/>
        </w:rPr>
        <w:t>.</w:t>
      </w:r>
      <w:r>
        <w:rPr>
          <w:rFonts w:ascii="Courier New" w:hAnsi="Courier New" w:cs="Courier New"/>
          <w:i/>
          <w:iCs/>
          <w:color w:val="000000"/>
          <w:kern w:val="0"/>
          <w:szCs w:val="20"/>
        </w:rPr>
        <w:t>creativeFrameLayout</w:t>
      </w:r>
      <w:r>
        <w:rPr>
          <w:rFonts w:ascii="Courier New" w:hAnsi="Courier New" w:cs="Courier New"/>
          <w:color w:val="000000"/>
          <w:kern w:val="0"/>
          <w:szCs w:val="20"/>
        </w:rPr>
        <w:t>(</w:t>
      </w:r>
      <w:r>
        <w:rPr>
          <w:rFonts w:ascii="Courier New" w:hAnsi="Courier New" w:cs="Courier New"/>
          <w:color w:val="0000C0"/>
          <w:kern w:val="0"/>
          <w:szCs w:val="20"/>
        </w:rPr>
        <w:t>context</w:t>
      </w:r>
      <w:r>
        <w:rPr>
          <w:rFonts w:ascii="Courier New" w:hAnsi="Courier New" w:cs="Courier New"/>
          <w:color w:val="000000"/>
          <w:kern w:val="0"/>
          <w:szCs w:val="20"/>
        </w:rPr>
        <w:t>);</w:t>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tabcontent.</w:t>
      </w:r>
      <w:r>
        <w:rPr>
          <w:rFonts w:ascii="Courier New" w:hAnsi="Courier New" w:cs="Courier New"/>
          <w:b/>
          <w:bCs/>
          <w:color w:val="008080"/>
          <w:kern w:val="0"/>
          <w:szCs w:val="20"/>
        </w:rPr>
        <w:t>setId</w:t>
      </w:r>
      <w:r>
        <w:rPr>
          <w:rFonts w:ascii="Courier New" w:hAnsi="Courier New" w:cs="Courier New"/>
          <w:color w:val="000000"/>
          <w:kern w:val="0"/>
          <w:szCs w:val="20"/>
        </w:rPr>
        <w:t>(android.</w:t>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id</w:t>
      </w:r>
      <w:r>
        <w:rPr>
          <w:rFonts w:ascii="Courier New" w:hAnsi="Courier New" w:cs="Courier New"/>
          <w:color w:val="000000"/>
          <w:kern w:val="0"/>
          <w:szCs w:val="20"/>
        </w:rPr>
        <w:t>.</w:t>
      </w:r>
      <w:r>
        <w:rPr>
          <w:rFonts w:ascii="Courier New" w:hAnsi="Courier New" w:cs="Courier New"/>
          <w:i/>
          <w:iCs/>
          <w:color w:val="0000C0"/>
          <w:kern w:val="0"/>
          <w:szCs w:val="20"/>
        </w:rPr>
        <w:t>tabcontent</w:t>
      </w:r>
      <w:r>
        <w:rPr>
          <w:rFonts w:ascii="Courier New" w:hAnsi="Courier New" w:cs="Courier New"/>
          <w:color w:val="000000"/>
          <w:kern w:val="0"/>
          <w:szCs w:val="20"/>
        </w:rPr>
        <w:t>);</w:t>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r>
      <w:r>
        <w:rPr>
          <w:rFonts w:ascii="Courier New" w:hAnsi="Courier New" w:cs="Courier New"/>
          <w:color w:val="000000"/>
          <w:kern w:val="0"/>
          <w:szCs w:val="20"/>
        </w:rPr>
        <w:tab/>
        <w:t>layout.</w:t>
      </w:r>
      <w:r>
        <w:rPr>
          <w:rFonts w:ascii="Courier New" w:hAnsi="Courier New" w:cs="Courier New"/>
          <w:b/>
          <w:bCs/>
          <w:color w:val="008080"/>
          <w:kern w:val="0"/>
          <w:szCs w:val="20"/>
        </w:rPr>
        <w:t>addView</w:t>
      </w:r>
      <w:r>
        <w:rPr>
          <w:rFonts w:ascii="Courier New" w:hAnsi="Courier New" w:cs="Courier New"/>
          <w:color w:val="000000"/>
          <w:kern w:val="0"/>
          <w:szCs w:val="20"/>
        </w:rPr>
        <w:t>(tabwidget,</w:t>
      </w:r>
      <w:r>
        <w:rPr>
          <w:rFonts w:ascii="Courier New" w:hAnsi="Courier New" w:cs="Courier New"/>
          <w:b/>
          <w:bCs/>
          <w:color w:val="005032"/>
          <w:kern w:val="0"/>
          <w:szCs w:val="20"/>
        </w:rPr>
        <w:t>AndroidUtility</w:t>
      </w:r>
      <w:r>
        <w:rPr>
          <w:rFonts w:ascii="Courier New" w:hAnsi="Courier New" w:cs="Courier New"/>
          <w:color w:val="000000"/>
          <w:kern w:val="0"/>
          <w:szCs w:val="20"/>
        </w:rPr>
        <w:t>.</w:t>
      </w:r>
      <w:r>
        <w:rPr>
          <w:rFonts w:ascii="Courier New" w:hAnsi="Courier New" w:cs="Courier New"/>
          <w:i/>
          <w:iCs/>
          <w:color w:val="000000"/>
          <w:kern w:val="0"/>
          <w:szCs w:val="20"/>
        </w:rPr>
        <w:t>creativeLinearLayoutParam</w:t>
      </w:r>
      <w:r>
        <w:rPr>
          <w:rFonts w:ascii="Courier New" w:hAnsi="Courier New" w:cs="Courier New"/>
          <w:color w:val="000000"/>
          <w:kern w:val="0"/>
          <w:szCs w:val="20"/>
        </w:rPr>
        <w:t>(</w:t>
      </w:r>
      <w:r>
        <w:rPr>
          <w:rFonts w:ascii="Courier New" w:hAnsi="Courier New" w:cs="Courier New"/>
          <w:b/>
          <w:bCs/>
          <w:color w:val="005032"/>
          <w:kern w:val="0"/>
          <w:szCs w:val="20"/>
        </w:rPr>
        <w:t>LayoutParams</w:t>
      </w:r>
      <w:r>
        <w:rPr>
          <w:rFonts w:ascii="Courier New" w:hAnsi="Courier New" w:cs="Courier New"/>
          <w:color w:val="000000"/>
          <w:kern w:val="0"/>
          <w:szCs w:val="20"/>
        </w:rPr>
        <w:t>.</w:t>
      </w:r>
      <w:r>
        <w:rPr>
          <w:rFonts w:ascii="Courier New" w:hAnsi="Courier New" w:cs="Courier New"/>
          <w:i/>
          <w:iCs/>
          <w:color w:val="0000C0"/>
          <w:kern w:val="0"/>
          <w:szCs w:val="20"/>
        </w:rPr>
        <w:t>FILL_PARENT</w:t>
      </w:r>
      <w:r>
        <w:rPr>
          <w:rFonts w:ascii="Courier New" w:hAnsi="Courier New" w:cs="Courier New"/>
          <w:color w:val="000000"/>
          <w:kern w:val="0"/>
          <w:szCs w:val="20"/>
        </w:rPr>
        <w:t xml:space="preserve">, </w:t>
      </w:r>
      <w:r>
        <w:rPr>
          <w:rFonts w:ascii="Courier New" w:hAnsi="Courier New" w:cs="Courier New"/>
          <w:b/>
          <w:bCs/>
          <w:color w:val="005032"/>
          <w:kern w:val="0"/>
          <w:szCs w:val="20"/>
        </w:rPr>
        <w:t>LayoutParams</w:t>
      </w:r>
      <w:r>
        <w:rPr>
          <w:rFonts w:ascii="Courier New" w:hAnsi="Courier New" w:cs="Courier New"/>
          <w:color w:val="000000"/>
          <w:kern w:val="0"/>
          <w:szCs w:val="20"/>
        </w:rPr>
        <w:t>.</w:t>
      </w:r>
      <w:r>
        <w:rPr>
          <w:rFonts w:ascii="Courier New" w:hAnsi="Courier New" w:cs="Courier New"/>
          <w:i/>
          <w:iCs/>
          <w:color w:val="0000C0"/>
          <w:kern w:val="0"/>
          <w:szCs w:val="20"/>
        </w:rPr>
        <w:t>WRAP_CONTENT</w:t>
      </w:r>
      <w:r>
        <w:rPr>
          <w:rFonts w:ascii="Courier New" w:hAnsi="Courier New" w:cs="Courier New"/>
          <w:color w:val="000000"/>
          <w:kern w:val="0"/>
          <w:szCs w:val="20"/>
        </w:rPr>
        <w:t>));</w:t>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layout.</w:t>
      </w:r>
      <w:r>
        <w:rPr>
          <w:rFonts w:ascii="Courier New" w:hAnsi="Courier New" w:cs="Courier New"/>
          <w:b/>
          <w:bCs/>
          <w:color w:val="008080"/>
          <w:kern w:val="0"/>
          <w:szCs w:val="20"/>
        </w:rPr>
        <w:t>addView</w:t>
      </w:r>
      <w:r>
        <w:rPr>
          <w:rFonts w:ascii="Courier New" w:hAnsi="Courier New" w:cs="Courier New"/>
          <w:color w:val="000000"/>
          <w:kern w:val="0"/>
          <w:szCs w:val="20"/>
        </w:rPr>
        <w:t>(tabcontent,</w:t>
      </w:r>
      <w:r>
        <w:rPr>
          <w:rFonts w:ascii="Courier New" w:hAnsi="Courier New" w:cs="Courier New"/>
          <w:b/>
          <w:bCs/>
          <w:color w:val="005032"/>
          <w:kern w:val="0"/>
          <w:szCs w:val="20"/>
        </w:rPr>
        <w:t>AndroidUtility</w:t>
      </w:r>
      <w:r>
        <w:rPr>
          <w:rFonts w:ascii="Courier New" w:hAnsi="Courier New" w:cs="Courier New"/>
          <w:color w:val="000000"/>
          <w:kern w:val="0"/>
          <w:szCs w:val="20"/>
        </w:rPr>
        <w:t>.</w:t>
      </w:r>
      <w:r>
        <w:rPr>
          <w:rFonts w:ascii="Courier New" w:hAnsi="Courier New" w:cs="Courier New"/>
          <w:i/>
          <w:iCs/>
          <w:color w:val="000000"/>
          <w:kern w:val="0"/>
          <w:szCs w:val="20"/>
        </w:rPr>
        <w:t>creativeLinearLayoutParam</w:t>
      </w:r>
      <w:r>
        <w:rPr>
          <w:rFonts w:ascii="Courier New" w:hAnsi="Courier New" w:cs="Courier New"/>
          <w:color w:val="000000"/>
          <w:kern w:val="0"/>
          <w:szCs w:val="20"/>
        </w:rPr>
        <w:t>(</w:t>
      </w:r>
      <w:r>
        <w:rPr>
          <w:rFonts w:ascii="Courier New" w:hAnsi="Courier New" w:cs="Courier New"/>
          <w:b/>
          <w:bCs/>
          <w:color w:val="005032"/>
          <w:kern w:val="0"/>
          <w:szCs w:val="20"/>
        </w:rPr>
        <w:t>LayoutParams</w:t>
      </w:r>
      <w:r>
        <w:rPr>
          <w:rFonts w:ascii="Courier New" w:hAnsi="Courier New" w:cs="Courier New"/>
          <w:color w:val="000000"/>
          <w:kern w:val="0"/>
          <w:szCs w:val="20"/>
        </w:rPr>
        <w:t>.</w:t>
      </w:r>
      <w:r>
        <w:rPr>
          <w:rFonts w:ascii="Courier New" w:hAnsi="Courier New" w:cs="Courier New"/>
          <w:i/>
          <w:iCs/>
          <w:color w:val="0000C0"/>
          <w:kern w:val="0"/>
          <w:szCs w:val="20"/>
        </w:rPr>
        <w:t>FILL_PARENT</w:t>
      </w:r>
      <w:r>
        <w:rPr>
          <w:rFonts w:ascii="Courier New" w:hAnsi="Courier New" w:cs="Courier New"/>
          <w:color w:val="000000"/>
          <w:kern w:val="0"/>
          <w:szCs w:val="20"/>
        </w:rPr>
        <w:t xml:space="preserve">, </w:t>
      </w:r>
      <w:r>
        <w:rPr>
          <w:rFonts w:ascii="Courier New" w:hAnsi="Courier New" w:cs="Courier New"/>
          <w:b/>
          <w:bCs/>
          <w:color w:val="005032"/>
          <w:kern w:val="0"/>
          <w:szCs w:val="20"/>
        </w:rPr>
        <w:t>LayoutParams</w:t>
      </w:r>
      <w:r>
        <w:rPr>
          <w:rFonts w:ascii="Courier New" w:hAnsi="Courier New" w:cs="Courier New"/>
          <w:color w:val="000000"/>
          <w:kern w:val="0"/>
          <w:szCs w:val="20"/>
        </w:rPr>
        <w:t>.</w:t>
      </w:r>
      <w:r>
        <w:rPr>
          <w:rFonts w:ascii="Courier New" w:hAnsi="Courier New" w:cs="Courier New"/>
          <w:i/>
          <w:iCs/>
          <w:color w:val="0000C0"/>
          <w:kern w:val="0"/>
          <w:szCs w:val="20"/>
        </w:rPr>
        <w:t>FILL_PARENT</w:t>
      </w:r>
      <w:r>
        <w:rPr>
          <w:rFonts w:ascii="Courier New" w:hAnsi="Courier New" w:cs="Courier New"/>
          <w:color w:val="000000"/>
          <w:kern w:val="0"/>
          <w:szCs w:val="20"/>
        </w:rPr>
        <w:t>));</w:t>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tabhost.</w:t>
      </w:r>
      <w:r>
        <w:rPr>
          <w:rFonts w:ascii="Courier New" w:hAnsi="Courier New" w:cs="Courier New"/>
          <w:b/>
          <w:bCs/>
          <w:color w:val="008080"/>
          <w:kern w:val="0"/>
          <w:szCs w:val="20"/>
        </w:rPr>
        <w:t>addView</w:t>
      </w:r>
      <w:r>
        <w:rPr>
          <w:rFonts w:ascii="Courier New" w:hAnsi="Courier New" w:cs="Courier New"/>
          <w:color w:val="000000"/>
          <w:kern w:val="0"/>
          <w:szCs w:val="20"/>
        </w:rPr>
        <w:t>(layout,</w:t>
      </w:r>
      <w:r>
        <w:rPr>
          <w:rFonts w:ascii="Courier New" w:hAnsi="Courier New" w:cs="Courier New"/>
          <w:b/>
          <w:bCs/>
          <w:color w:val="005032"/>
          <w:kern w:val="0"/>
          <w:szCs w:val="20"/>
        </w:rPr>
        <w:t>AndroidUtility</w:t>
      </w:r>
      <w:r>
        <w:rPr>
          <w:rFonts w:ascii="Courier New" w:hAnsi="Courier New" w:cs="Courier New"/>
          <w:color w:val="000000"/>
          <w:kern w:val="0"/>
          <w:szCs w:val="20"/>
        </w:rPr>
        <w:t>.</w:t>
      </w:r>
      <w:r>
        <w:rPr>
          <w:rFonts w:ascii="Courier New" w:hAnsi="Courier New" w:cs="Courier New"/>
          <w:i/>
          <w:iCs/>
          <w:color w:val="000000"/>
          <w:kern w:val="0"/>
          <w:szCs w:val="20"/>
        </w:rPr>
        <w:t>creativeLinearLayoutParam</w:t>
      </w:r>
      <w:r>
        <w:rPr>
          <w:rFonts w:ascii="Courier New" w:hAnsi="Courier New" w:cs="Courier New"/>
          <w:color w:val="000000"/>
          <w:kern w:val="0"/>
          <w:szCs w:val="20"/>
        </w:rPr>
        <w:t>(</w:t>
      </w:r>
      <w:r>
        <w:rPr>
          <w:rFonts w:ascii="Courier New" w:hAnsi="Courier New" w:cs="Courier New"/>
          <w:b/>
          <w:bCs/>
          <w:color w:val="005032"/>
          <w:kern w:val="0"/>
          <w:szCs w:val="20"/>
        </w:rPr>
        <w:t>LayoutParams</w:t>
      </w:r>
      <w:r>
        <w:rPr>
          <w:rFonts w:ascii="Courier New" w:hAnsi="Courier New" w:cs="Courier New"/>
          <w:color w:val="000000"/>
          <w:kern w:val="0"/>
          <w:szCs w:val="20"/>
        </w:rPr>
        <w:t>.</w:t>
      </w:r>
      <w:r>
        <w:rPr>
          <w:rFonts w:ascii="Courier New" w:hAnsi="Courier New" w:cs="Courier New"/>
          <w:i/>
          <w:iCs/>
          <w:color w:val="0000C0"/>
          <w:kern w:val="0"/>
          <w:szCs w:val="20"/>
        </w:rPr>
        <w:t>FILL_PARENT</w:t>
      </w:r>
      <w:r>
        <w:rPr>
          <w:rFonts w:ascii="Courier New" w:hAnsi="Courier New" w:cs="Courier New"/>
          <w:color w:val="000000"/>
          <w:kern w:val="0"/>
          <w:szCs w:val="20"/>
        </w:rPr>
        <w:t xml:space="preserve">, </w:t>
      </w:r>
      <w:r>
        <w:rPr>
          <w:rFonts w:ascii="Courier New" w:hAnsi="Courier New" w:cs="Courier New"/>
          <w:b/>
          <w:bCs/>
          <w:color w:val="005032"/>
          <w:kern w:val="0"/>
          <w:szCs w:val="20"/>
        </w:rPr>
        <w:t>LayoutParams</w:t>
      </w:r>
      <w:r>
        <w:rPr>
          <w:rFonts w:ascii="Courier New" w:hAnsi="Courier New" w:cs="Courier New"/>
          <w:color w:val="000000"/>
          <w:kern w:val="0"/>
          <w:szCs w:val="20"/>
        </w:rPr>
        <w:t>.</w:t>
      </w:r>
      <w:r>
        <w:rPr>
          <w:rFonts w:ascii="Courier New" w:hAnsi="Courier New" w:cs="Courier New"/>
          <w:i/>
          <w:iCs/>
          <w:color w:val="0000C0"/>
          <w:kern w:val="0"/>
          <w:szCs w:val="20"/>
        </w:rPr>
        <w:t>FILL_PARENT</w:t>
      </w:r>
      <w:r>
        <w:rPr>
          <w:rFonts w:ascii="Courier New" w:hAnsi="Courier New" w:cs="Courier New"/>
          <w:color w:val="000000"/>
          <w:kern w:val="0"/>
          <w:szCs w:val="20"/>
        </w:rPr>
        <w:t>));</w:t>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tabhost.</w:t>
      </w:r>
      <w:r>
        <w:rPr>
          <w:rFonts w:ascii="Courier New" w:hAnsi="Courier New" w:cs="Courier New"/>
          <w:b/>
          <w:bCs/>
          <w:color w:val="008080"/>
          <w:kern w:val="0"/>
          <w:szCs w:val="20"/>
        </w:rPr>
        <w:t>setup</w:t>
      </w:r>
      <w:r>
        <w:rPr>
          <w:rFonts w:ascii="Courier New" w:hAnsi="Courier New" w:cs="Courier New"/>
          <w:color w:val="000000"/>
          <w:kern w:val="0"/>
          <w:szCs w:val="20"/>
        </w:rPr>
        <w:t>(</w:t>
      </w:r>
      <w:r>
        <w:rPr>
          <w:rFonts w:ascii="Courier New" w:hAnsi="Courier New" w:cs="Courier New"/>
          <w:b/>
          <w:bCs/>
          <w:color w:val="008080"/>
          <w:kern w:val="0"/>
          <w:szCs w:val="20"/>
        </w:rPr>
        <w:t>getLocalActivityManager</w:t>
      </w:r>
      <w:r>
        <w:rPr>
          <w:rFonts w:ascii="Courier New" w:hAnsi="Courier New" w:cs="Courier New"/>
          <w:color w:val="000000"/>
          <w:kern w:val="0"/>
          <w:szCs w:val="20"/>
        </w:rPr>
        <w:t>());</w:t>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ab/>
      </w:r>
      <w:r>
        <w:rPr>
          <w:rFonts w:ascii="Courier New" w:hAnsi="Courier New" w:cs="Courier New"/>
          <w:color w:val="3F7F5F"/>
          <w:kern w:val="0"/>
          <w:szCs w:val="20"/>
        </w:rPr>
        <w:tab/>
        <w:t xml:space="preserve"> tabhost.setup();</w:t>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5032"/>
          <w:kern w:val="0"/>
          <w:szCs w:val="20"/>
        </w:rPr>
        <w:t>AndroidUtility</w:t>
      </w:r>
      <w:r>
        <w:rPr>
          <w:rFonts w:ascii="Courier New" w:hAnsi="Courier New" w:cs="Courier New"/>
          <w:color w:val="000000"/>
          <w:kern w:val="0"/>
          <w:szCs w:val="20"/>
        </w:rPr>
        <w:t>.</w:t>
      </w:r>
      <w:r>
        <w:rPr>
          <w:rFonts w:ascii="Courier New" w:hAnsi="Courier New" w:cs="Courier New"/>
          <w:i/>
          <w:iCs/>
          <w:color w:val="000000"/>
          <w:kern w:val="0"/>
          <w:szCs w:val="20"/>
        </w:rPr>
        <w:t>addTab</w:t>
      </w:r>
      <w:r>
        <w:rPr>
          <w:rFonts w:ascii="Courier New" w:hAnsi="Courier New" w:cs="Courier New"/>
          <w:color w:val="000000"/>
          <w:kern w:val="0"/>
          <w:szCs w:val="20"/>
        </w:rPr>
        <w:t xml:space="preserve">(tabhost, </w:t>
      </w:r>
      <w:r>
        <w:rPr>
          <w:rFonts w:ascii="Courier New" w:hAnsi="Courier New" w:cs="Courier New"/>
          <w:b/>
          <w:bCs/>
          <w:color w:val="005032"/>
          <w:kern w:val="0"/>
          <w:szCs w:val="20"/>
        </w:rPr>
        <w:t>AndroidUtility</w:t>
      </w:r>
      <w:r>
        <w:rPr>
          <w:rFonts w:ascii="Courier New" w:hAnsi="Courier New" w:cs="Courier New"/>
          <w:color w:val="000000"/>
          <w:kern w:val="0"/>
          <w:szCs w:val="20"/>
        </w:rPr>
        <w:t>.</w:t>
      </w:r>
      <w:r>
        <w:rPr>
          <w:rFonts w:ascii="Courier New" w:hAnsi="Courier New" w:cs="Courier New"/>
          <w:i/>
          <w:iCs/>
          <w:color w:val="000000"/>
          <w:kern w:val="0"/>
          <w:szCs w:val="20"/>
        </w:rPr>
        <w:t>getIntent</w:t>
      </w:r>
      <w:r>
        <w:rPr>
          <w:rFonts w:ascii="Courier New" w:hAnsi="Courier New" w:cs="Courier New"/>
          <w:color w:val="000000"/>
          <w:kern w:val="0"/>
          <w:szCs w:val="20"/>
        </w:rPr>
        <w:t>(</w:t>
      </w:r>
      <w:r>
        <w:rPr>
          <w:rFonts w:ascii="Courier New" w:hAnsi="Courier New" w:cs="Courier New"/>
          <w:color w:val="0000C0"/>
          <w:kern w:val="0"/>
          <w:szCs w:val="20"/>
        </w:rPr>
        <w:t>context</w:t>
      </w:r>
      <w:r>
        <w:rPr>
          <w:rFonts w:ascii="Courier New" w:hAnsi="Courier New" w:cs="Courier New"/>
          <w:color w:val="000000"/>
          <w:kern w:val="0"/>
          <w:szCs w:val="20"/>
        </w:rPr>
        <w:t xml:space="preserve">, </w:t>
      </w:r>
      <w:r>
        <w:rPr>
          <w:rFonts w:ascii="Courier New" w:hAnsi="Courier New" w:cs="Courier New"/>
          <w:b/>
          <w:bCs/>
          <w:color w:val="005032"/>
          <w:kern w:val="0"/>
          <w:szCs w:val="20"/>
        </w:rPr>
        <w:t>SolraLocation</w:t>
      </w:r>
      <w:r>
        <w:rPr>
          <w:rFonts w:ascii="Courier New" w:hAnsi="Courier New" w:cs="Courier New"/>
          <w:color w:val="000000"/>
          <w:kern w:val="0"/>
          <w:szCs w:val="20"/>
        </w:rPr>
        <w:t>.</w:t>
      </w:r>
      <w:r>
        <w:rPr>
          <w:rFonts w:ascii="Courier New" w:hAnsi="Courier New" w:cs="Courier New"/>
          <w:b/>
          <w:bCs/>
          <w:color w:val="7F0055"/>
          <w:kern w:val="0"/>
          <w:szCs w:val="20"/>
        </w:rPr>
        <w:t>class</w:t>
      </w:r>
      <w:r>
        <w:rPr>
          <w:rFonts w:ascii="Courier New" w:hAnsi="Courier New" w:cs="Courier New"/>
          <w:color w:val="000000"/>
          <w:kern w:val="0"/>
          <w:szCs w:val="20"/>
        </w:rPr>
        <w:t xml:space="preserve">), </w:t>
      </w:r>
      <w:r>
        <w:rPr>
          <w:rFonts w:ascii="Courier New" w:hAnsi="Courier New" w:cs="Courier New"/>
          <w:color w:val="2A00FF"/>
          <w:kern w:val="0"/>
          <w:szCs w:val="20"/>
        </w:rPr>
        <w:t>"tab1"</w:t>
      </w:r>
      <w:r>
        <w:rPr>
          <w:rFonts w:ascii="Courier New" w:hAnsi="Courier New" w:cs="Courier New"/>
          <w:color w:val="000000"/>
          <w:kern w:val="0"/>
          <w:szCs w:val="20"/>
        </w:rPr>
        <w:t xml:space="preserve">, </w:t>
      </w:r>
      <w:r>
        <w:rPr>
          <w:rFonts w:ascii="Courier New" w:hAnsi="Courier New" w:cs="Courier New"/>
          <w:color w:val="2A00FF"/>
          <w:kern w:val="0"/>
          <w:szCs w:val="20"/>
        </w:rPr>
        <w:t>"Name tab1"</w:t>
      </w:r>
      <w:r>
        <w:rPr>
          <w:rFonts w:ascii="Courier New" w:hAnsi="Courier New" w:cs="Courier New"/>
          <w:color w:val="000000"/>
          <w:kern w:val="0"/>
          <w:szCs w:val="20"/>
        </w:rPr>
        <w:t xml:space="preserve">, </w:t>
      </w:r>
      <w:r>
        <w:rPr>
          <w:rFonts w:ascii="Courier New" w:hAnsi="Courier New" w:cs="Courier New"/>
          <w:b/>
          <w:bCs/>
          <w:color w:val="005032"/>
          <w:kern w:val="0"/>
          <w:szCs w:val="20"/>
        </w:rPr>
        <w:t>AndroidUtility</w:t>
      </w:r>
      <w:r>
        <w:rPr>
          <w:rFonts w:ascii="Courier New" w:hAnsi="Courier New" w:cs="Courier New"/>
          <w:color w:val="000000"/>
          <w:kern w:val="0"/>
          <w:szCs w:val="20"/>
        </w:rPr>
        <w:t>.</w:t>
      </w:r>
      <w:r>
        <w:rPr>
          <w:rFonts w:ascii="Courier New" w:hAnsi="Courier New" w:cs="Courier New"/>
          <w:i/>
          <w:iCs/>
          <w:color w:val="000000"/>
          <w:kern w:val="0"/>
          <w:szCs w:val="20"/>
        </w:rPr>
        <w:t>getDrawable</w:t>
      </w:r>
      <w:r>
        <w:rPr>
          <w:rFonts w:ascii="Courier New" w:hAnsi="Courier New" w:cs="Courier New"/>
          <w:color w:val="000000"/>
          <w:kern w:val="0"/>
          <w:szCs w:val="20"/>
        </w:rPr>
        <w:t>(</w:t>
      </w:r>
      <w:r>
        <w:rPr>
          <w:rFonts w:ascii="Courier New" w:hAnsi="Courier New" w:cs="Courier New"/>
          <w:color w:val="0000C0"/>
          <w:kern w:val="0"/>
          <w:szCs w:val="20"/>
        </w:rPr>
        <w:t>context</w:t>
      </w:r>
      <w:r>
        <w:rPr>
          <w:rFonts w:ascii="Courier New" w:hAnsi="Courier New" w:cs="Courier New"/>
          <w:color w:val="000000"/>
          <w:kern w:val="0"/>
          <w:szCs w:val="20"/>
        </w:rPr>
        <w:t xml:space="preserve">, </w:t>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drawable</w:t>
      </w:r>
      <w:r>
        <w:rPr>
          <w:rFonts w:ascii="Courier New" w:hAnsi="Courier New" w:cs="Courier New"/>
          <w:color w:val="000000"/>
          <w:kern w:val="0"/>
          <w:szCs w:val="20"/>
        </w:rPr>
        <w:t>.</w:t>
      </w:r>
      <w:r>
        <w:rPr>
          <w:rFonts w:ascii="Courier New" w:hAnsi="Courier New" w:cs="Courier New"/>
          <w:i/>
          <w:iCs/>
          <w:color w:val="0000C0"/>
          <w:kern w:val="0"/>
          <w:szCs w:val="20"/>
        </w:rPr>
        <w:t>icon</w:t>
      </w:r>
      <w:r>
        <w:rPr>
          <w:rFonts w:ascii="Courier New" w:hAnsi="Courier New" w:cs="Courier New"/>
          <w:color w:val="000000"/>
          <w:kern w:val="0"/>
          <w:szCs w:val="20"/>
        </w:rPr>
        <w:t>));</w:t>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5032"/>
          <w:kern w:val="0"/>
          <w:szCs w:val="20"/>
        </w:rPr>
        <w:t>AndroidUtility</w:t>
      </w:r>
      <w:r>
        <w:rPr>
          <w:rFonts w:ascii="Courier New" w:hAnsi="Courier New" w:cs="Courier New"/>
          <w:color w:val="000000"/>
          <w:kern w:val="0"/>
          <w:szCs w:val="20"/>
        </w:rPr>
        <w:t>.</w:t>
      </w:r>
      <w:r>
        <w:rPr>
          <w:rFonts w:ascii="Courier New" w:hAnsi="Courier New" w:cs="Courier New"/>
          <w:i/>
          <w:iCs/>
          <w:color w:val="000000"/>
          <w:kern w:val="0"/>
          <w:szCs w:val="20"/>
        </w:rPr>
        <w:t>addTab</w:t>
      </w:r>
      <w:r>
        <w:rPr>
          <w:rFonts w:ascii="Courier New" w:hAnsi="Courier New" w:cs="Courier New"/>
          <w:color w:val="000000"/>
          <w:kern w:val="0"/>
          <w:szCs w:val="20"/>
        </w:rPr>
        <w:t xml:space="preserve">(tabhost, </w:t>
      </w:r>
      <w:r>
        <w:rPr>
          <w:rFonts w:ascii="Courier New" w:hAnsi="Courier New" w:cs="Courier New"/>
          <w:b/>
          <w:bCs/>
          <w:color w:val="005032"/>
          <w:kern w:val="0"/>
          <w:szCs w:val="20"/>
        </w:rPr>
        <w:t>AndroidUtility</w:t>
      </w:r>
      <w:r>
        <w:rPr>
          <w:rFonts w:ascii="Courier New" w:hAnsi="Courier New" w:cs="Courier New"/>
          <w:color w:val="000000"/>
          <w:kern w:val="0"/>
          <w:szCs w:val="20"/>
        </w:rPr>
        <w:t>.</w:t>
      </w:r>
      <w:r>
        <w:rPr>
          <w:rFonts w:ascii="Courier New" w:hAnsi="Courier New" w:cs="Courier New"/>
          <w:i/>
          <w:iCs/>
          <w:color w:val="000000"/>
          <w:kern w:val="0"/>
          <w:szCs w:val="20"/>
        </w:rPr>
        <w:t>getIntent</w:t>
      </w:r>
      <w:r>
        <w:rPr>
          <w:rFonts w:ascii="Courier New" w:hAnsi="Courier New" w:cs="Courier New"/>
          <w:color w:val="000000"/>
          <w:kern w:val="0"/>
          <w:szCs w:val="20"/>
        </w:rPr>
        <w:t>(</w:t>
      </w:r>
      <w:r>
        <w:rPr>
          <w:rFonts w:ascii="Courier New" w:hAnsi="Courier New" w:cs="Courier New"/>
          <w:color w:val="0000C0"/>
          <w:kern w:val="0"/>
          <w:szCs w:val="20"/>
        </w:rPr>
        <w:t>context</w:t>
      </w:r>
      <w:r>
        <w:rPr>
          <w:rFonts w:ascii="Courier New" w:hAnsi="Courier New" w:cs="Courier New"/>
          <w:color w:val="000000"/>
          <w:kern w:val="0"/>
          <w:szCs w:val="20"/>
        </w:rPr>
        <w:t xml:space="preserve">, </w:t>
      </w:r>
      <w:r>
        <w:rPr>
          <w:rFonts w:ascii="Courier New" w:hAnsi="Courier New" w:cs="Courier New"/>
          <w:b/>
          <w:bCs/>
          <w:color w:val="005032"/>
          <w:kern w:val="0"/>
          <w:szCs w:val="20"/>
        </w:rPr>
        <w:t>SolraLocation</w:t>
      </w:r>
      <w:r>
        <w:rPr>
          <w:rFonts w:ascii="Courier New" w:hAnsi="Courier New" w:cs="Courier New"/>
          <w:color w:val="000000"/>
          <w:kern w:val="0"/>
          <w:szCs w:val="20"/>
        </w:rPr>
        <w:t>.</w:t>
      </w:r>
      <w:r>
        <w:rPr>
          <w:rFonts w:ascii="Courier New" w:hAnsi="Courier New" w:cs="Courier New"/>
          <w:b/>
          <w:bCs/>
          <w:color w:val="7F0055"/>
          <w:kern w:val="0"/>
          <w:szCs w:val="20"/>
        </w:rPr>
        <w:t>class</w:t>
      </w:r>
      <w:r>
        <w:rPr>
          <w:rFonts w:ascii="Courier New" w:hAnsi="Courier New" w:cs="Courier New"/>
          <w:color w:val="000000"/>
          <w:kern w:val="0"/>
          <w:szCs w:val="20"/>
        </w:rPr>
        <w:t xml:space="preserve">), </w:t>
      </w:r>
      <w:r>
        <w:rPr>
          <w:rFonts w:ascii="Courier New" w:hAnsi="Courier New" w:cs="Courier New"/>
          <w:color w:val="2A00FF"/>
          <w:kern w:val="0"/>
          <w:szCs w:val="20"/>
        </w:rPr>
        <w:t>"tab2"</w:t>
      </w:r>
      <w:r>
        <w:rPr>
          <w:rFonts w:ascii="Courier New" w:hAnsi="Courier New" w:cs="Courier New"/>
          <w:color w:val="000000"/>
          <w:kern w:val="0"/>
          <w:szCs w:val="20"/>
        </w:rPr>
        <w:t xml:space="preserve">, </w:t>
      </w:r>
      <w:r>
        <w:rPr>
          <w:rFonts w:ascii="Courier New" w:hAnsi="Courier New" w:cs="Courier New"/>
          <w:color w:val="2A00FF"/>
          <w:kern w:val="0"/>
          <w:szCs w:val="20"/>
        </w:rPr>
        <w:t>"Name tab2"</w:t>
      </w:r>
      <w:r>
        <w:rPr>
          <w:rFonts w:ascii="Courier New" w:hAnsi="Courier New" w:cs="Courier New"/>
          <w:color w:val="000000"/>
          <w:kern w:val="0"/>
          <w:szCs w:val="20"/>
        </w:rPr>
        <w:t xml:space="preserve">, </w:t>
      </w:r>
      <w:r>
        <w:rPr>
          <w:rFonts w:ascii="Courier New" w:hAnsi="Courier New" w:cs="Courier New"/>
          <w:b/>
          <w:bCs/>
          <w:color w:val="005032"/>
          <w:kern w:val="0"/>
          <w:szCs w:val="20"/>
        </w:rPr>
        <w:t>AndroidUtility</w:t>
      </w:r>
      <w:r>
        <w:rPr>
          <w:rFonts w:ascii="Courier New" w:hAnsi="Courier New" w:cs="Courier New"/>
          <w:color w:val="000000"/>
          <w:kern w:val="0"/>
          <w:szCs w:val="20"/>
        </w:rPr>
        <w:t>.</w:t>
      </w:r>
      <w:r>
        <w:rPr>
          <w:rFonts w:ascii="Courier New" w:hAnsi="Courier New" w:cs="Courier New"/>
          <w:i/>
          <w:iCs/>
          <w:color w:val="000000"/>
          <w:kern w:val="0"/>
          <w:szCs w:val="20"/>
        </w:rPr>
        <w:t>getDrawable</w:t>
      </w:r>
      <w:r>
        <w:rPr>
          <w:rFonts w:ascii="Courier New" w:hAnsi="Courier New" w:cs="Courier New"/>
          <w:color w:val="000000"/>
          <w:kern w:val="0"/>
          <w:szCs w:val="20"/>
        </w:rPr>
        <w:t>(</w:t>
      </w:r>
      <w:r>
        <w:rPr>
          <w:rFonts w:ascii="Courier New" w:hAnsi="Courier New" w:cs="Courier New"/>
          <w:color w:val="0000C0"/>
          <w:kern w:val="0"/>
          <w:szCs w:val="20"/>
        </w:rPr>
        <w:t>context</w:t>
      </w:r>
      <w:r>
        <w:rPr>
          <w:rFonts w:ascii="Courier New" w:hAnsi="Courier New" w:cs="Courier New"/>
          <w:color w:val="000000"/>
          <w:kern w:val="0"/>
          <w:szCs w:val="20"/>
        </w:rPr>
        <w:t xml:space="preserve">, </w:t>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drawable</w:t>
      </w:r>
      <w:r>
        <w:rPr>
          <w:rFonts w:ascii="Courier New" w:hAnsi="Courier New" w:cs="Courier New"/>
          <w:color w:val="000000"/>
          <w:kern w:val="0"/>
          <w:szCs w:val="20"/>
        </w:rPr>
        <w:t>.</w:t>
      </w:r>
      <w:r>
        <w:rPr>
          <w:rFonts w:ascii="Courier New" w:hAnsi="Courier New" w:cs="Courier New"/>
          <w:i/>
          <w:iCs/>
          <w:color w:val="0000C0"/>
          <w:kern w:val="0"/>
          <w:szCs w:val="20"/>
        </w:rPr>
        <w:t>icon</w:t>
      </w:r>
      <w:r>
        <w:rPr>
          <w:rFonts w:ascii="Courier New" w:hAnsi="Courier New" w:cs="Courier New"/>
          <w:color w:val="000000"/>
          <w:kern w:val="0"/>
          <w:szCs w:val="20"/>
        </w:rPr>
        <w:t>));</w:t>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5032"/>
          <w:kern w:val="0"/>
          <w:szCs w:val="20"/>
        </w:rPr>
        <w:t>AndroidUtility</w:t>
      </w:r>
      <w:r>
        <w:rPr>
          <w:rFonts w:ascii="Courier New" w:hAnsi="Courier New" w:cs="Courier New"/>
          <w:color w:val="000000"/>
          <w:kern w:val="0"/>
          <w:szCs w:val="20"/>
        </w:rPr>
        <w:t>.</w:t>
      </w:r>
      <w:r>
        <w:rPr>
          <w:rFonts w:ascii="Courier New" w:hAnsi="Courier New" w:cs="Courier New"/>
          <w:i/>
          <w:iCs/>
          <w:color w:val="000000"/>
          <w:kern w:val="0"/>
          <w:szCs w:val="20"/>
        </w:rPr>
        <w:t>addTab</w:t>
      </w:r>
      <w:r>
        <w:rPr>
          <w:rFonts w:ascii="Courier New" w:hAnsi="Courier New" w:cs="Courier New"/>
          <w:color w:val="000000"/>
          <w:kern w:val="0"/>
          <w:szCs w:val="20"/>
        </w:rPr>
        <w:t xml:space="preserve">(tabhost, </w:t>
      </w:r>
      <w:r>
        <w:rPr>
          <w:rFonts w:ascii="Courier New" w:hAnsi="Courier New" w:cs="Courier New"/>
          <w:b/>
          <w:bCs/>
          <w:color w:val="005032"/>
          <w:kern w:val="0"/>
          <w:szCs w:val="20"/>
        </w:rPr>
        <w:t>AndroidUtility</w:t>
      </w:r>
      <w:r>
        <w:rPr>
          <w:rFonts w:ascii="Courier New" w:hAnsi="Courier New" w:cs="Courier New"/>
          <w:color w:val="000000"/>
          <w:kern w:val="0"/>
          <w:szCs w:val="20"/>
        </w:rPr>
        <w:t>.</w:t>
      </w:r>
      <w:r>
        <w:rPr>
          <w:rFonts w:ascii="Courier New" w:hAnsi="Courier New" w:cs="Courier New"/>
          <w:i/>
          <w:iCs/>
          <w:color w:val="000000"/>
          <w:kern w:val="0"/>
          <w:szCs w:val="20"/>
        </w:rPr>
        <w:t>getIntent</w:t>
      </w:r>
      <w:r>
        <w:rPr>
          <w:rFonts w:ascii="Courier New" w:hAnsi="Courier New" w:cs="Courier New"/>
          <w:color w:val="000000"/>
          <w:kern w:val="0"/>
          <w:szCs w:val="20"/>
        </w:rPr>
        <w:t>(</w:t>
      </w:r>
      <w:r>
        <w:rPr>
          <w:rFonts w:ascii="Courier New" w:hAnsi="Courier New" w:cs="Courier New"/>
          <w:color w:val="0000C0"/>
          <w:kern w:val="0"/>
          <w:szCs w:val="20"/>
        </w:rPr>
        <w:t>context</w:t>
      </w:r>
      <w:r>
        <w:rPr>
          <w:rFonts w:ascii="Courier New" w:hAnsi="Courier New" w:cs="Courier New"/>
          <w:color w:val="000000"/>
          <w:kern w:val="0"/>
          <w:szCs w:val="20"/>
        </w:rPr>
        <w:t xml:space="preserve">, </w:t>
      </w:r>
      <w:r>
        <w:rPr>
          <w:rFonts w:ascii="Courier New" w:hAnsi="Courier New" w:cs="Courier New"/>
          <w:b/>
          <w:bCs/>
          <w:color w:val="005032"/>
          <w:kern w:val="0"/>
          <w:szCs w:val="20"/>
        </w:rPr>
        <w:t>SolraLocation</w:t>
      </w:r>
      <w:r>
        <w:rPr>
          <w:rFonts w:ascii="Courier New" w:hAnsi="Courier New" w:cs="Courier New"/>
          <w:color w:val="000000"/>
          <w:kern w:val="0"/>
          <w:szCs w:val="20"/>
        </w:rPr>
        <w:t>.</w:t>
      </w:r>
      <w:r>
        <w:rPr>
          <w:rFonts w:ascii="Courier New" w:hAnsi="Courier New" w:cs="Courier New"/>
          <w:b/>
          <w:bCs/>
          <w:color w:val="7F0055"/>
          <w:kern w:val="0"/>
          <w:szCs w:val="20"/>
        </w:rPr>
        <w:t>class</w:t>
      </w:r>
      <w:r>
        <w:rPr>
          <w:rFonts w:ascii="Courier New" w:hAnsi="Courier New" w:cs="Courier New"/>
          <w:color w:val="000000"/>
          <w:kern w:val="0"/>
          <w:szCs w:val="20"/>
        </w:rPr>
        <w:t xml:space="preserve">), </w:t>
      </w:r>
      <w:r>
        <w:rPr>
          <w:rFonts w:ascii="Courier New" w:hAnsi="Courier New" w:cs="Courier New"/>
          <w:color w:val="2A00FF"/>
          <w:kern w:val="0"/>
          <w:szCs w:val="20"/>
        </w:rPr>
        <w:t>"tab3"</w:t>
      </w:r>
      <w:r>
        <w:rPr>
          <w:rFonts w:ascii="Courier New" w:hAnsi="Courier New" w:cs="Courier New"/>
          <w:color w:val="000000"/>
          <w:kern w:val="0"/>
          <w:szCs w:val="20"/>
        </w:rPr>
        <w:t xml:space="preserve">, </w:t>
      </w:r>
      <w:r>
        <w:rPr>
          <w:rFonts w:ascii="Courier New" w:hAnsi="Courier New" w:cs="Courier New"/>
          <w:color w:val="2A00FF"/>
          <w:kern w:val="0"/>
          <w:szCs w:val="20"/>
        </w:rPr>
        <w:t>"Name tab3"</w:t>
      </w:r>
      <w:r>
        <w:rPr>
          <w:rFonts w:ascii="Courier New" w:hAnsi="Courier New" w:cs="Courier New"/>
          <w:color w:val="000000"/>
          <w:kern w:val="0"/>
          <w:szCs w:val="20"/>
        </w:rPr>
        <w:t xml:space="preserve">, </w:t>
      </w:r>
      <w:r>
        <w:rPr>
          <w:rFonts w:ascii="Courier New" w:hAnsi="Courier New" w:cs="Courier New"/>
          <w:b/>
          <w:bCs/>
          <w:color w:val="005032"/>
          <w:kern w:val="0"/>
          <w:szCs w:val="20"/>
        </w:rPr>
        <w:t>AndroidUtility</w:t>
      </w:r>
      <w:r>
        <w:rPr>
          <w:rFonts w:ascii="Courier New" w:hAnsi="Courier New" w:cs="Courier New"/>
          <w:color w:val="000000"/>
          <w:kern w:val="0"/>
          <w:szCs w:val="20"/>
        </w:rPr>
        <w:t>.</w:t>
      </w:r>
      <w:r>
        <w:rPr>
          <w:rFonts w:ascii="Courier New" w:hAnsi="Courier New" w:cs="Courier New"/>
          <w:i/>
          <w:iCs/>
          <w:color w:val="000000"/>
          <w:kern w:val="0"/>
          <w:szCs w:val="20"/>
        </w:rPr>
        <w:t>getDrawable</w:t>
      </w:r>
      <w:r>
        <w:rPr>
          <w:rFonts w:ascii="Courier New" w:hAnsi="Courier New" w:cs="Courier New"/>
          <w:color w:val="000000"/>
          <w:kern w:val="0"/>
          <w:szCs w:val="20"/>
        </w:rPr>
        <w:t>(</w:t>
      </w:r>
      <w:r>
        <w:rPr>
          <w:rFonts w:ascii="Courier New" w:hAnsi="Courier New" w:cs="Courier New"/>
          <w:color w:val="0000C0"/>
          <w:kern w:val="0"/>
          <w:szCs w:val="20"/>
        </w:rPr>
        <w:t>context</w:t>
      </w:r>
      <w:r>
        <w:rPr>
          <w:rFonts w:ascii="Courier New" w:hAnsi="Courier New" w:cs="Courier New"/>
          <w:color w:val="000000"/>
          <w:kern w:val="0"/>
          <w:szCs w:val="20"/>
        </w:rPr>
        <w:t xml:space="preserve">, </w:t>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drawable</w:t>
      </w:r>
      <w:r>
        <w:rPr>
          <w:rFonts w:ascii="Courier New" w:hAnsi="Courier New" w:cs="Courier New"/>
          <w:color w:val="000000"/>
          <w:kern w:val="0"/>
          <w:szCs w:val="20"/>
        </w:rPr>
        <w:t>.</w:t>
      </w:r>
      <w:r>
        <w:rPr>
          <w:rFonts w:ascii="Courier New" w:hAnsi="Courier New" w:cs="Courier New"/>
          <w:i/>
          <w:iCs/>
          <w:color w:val="0000C0"/>
          <w:kern w:val="0"/>
          <w:szCs w:val="20"/>
        </w:rPr>
        <w:t>icon</w:t>
      </w:r>
      <w:r>
        <w:rPr>
          <w:rFonts w:ascii="Courier New" w:hAnsi="Courier New" w:cs="Courier New"/>
          <w:color w:val="000000"/>
          <w:kern w:val="0"/>
          <w:szCs w:val="20"/>
        </w:rPr>
        <w:t>));</w:t>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5032"/>
          <w:kern w:val="0"/>
          <w:szCs w:val="20"/>
        </w:rPr>
        <w:t>AndroidUtility</w:t>
      </w:r>
      <w:r>
        <w:rPr>
          <w:rFonts w:ascii="Courier New" w:hAnsi="Courier New" w:cs="Courier New"/>
          <w:color w:val="000000"/>
          <w:kern w:val="0"/>
          <w:szCs w:val="20"/>
        </w:rPr>
        <w:t>.</w:t>
      </w:r>
      <w:r>
        <w:rPr>
          <w:rFonts w:ascii="Courier New" w:hAnsi="Courier New" w:cs="Courier New"/>
          <w:i/>
          <w:iCs/>
          <w:color w:val="000000"/>
          <w:kern w:val="0"/>
          <w:szCs w:val="20"/>
        </w:rPr>
        <w:t>addTab</w:t>
      </w:r>
      <w:r>
        <w:rPr>
          <w:rFonts w:ascii="Courier New" w:hAnsi="Courier New" w:cs="Courier New"/>
          <w:color w:val="000000"/>
          <w:kern w:val="0"/>
          <w:szCs w:val="20"/>
        </w:rPr>
        <w:t xml:space="preserve">(tabhost, </w:t>
      </w:r>
      <w:r>
        <w:rPr>
          <w:rFonts w:ascii="Courier New" w:hAnsi="Courier New" w:cs="Courier New"/>
          <w:b/>
          <w:bCs/>
          <w:color w:val="005032"/>
          <w:kern w:val="0"/>
          <w:szCs w:val="20"/>
        </w:rPr>
        <w:t>AndroidUtility</w:t>
      </w:r>
      <w:r>
        <w:rPr>
          <w:rFonts w:ascii="Courier New" w:hAnsi="Courier New" w:cs="Courier New"/>
          <w:color w:val="000000"/>
          <w:kern w:val="0"/>
          <w:szCs w:val="20"/>
        </w:rPr>
        <w:t>.</w:t>
      </w:r>
      <w:r>
        <w:rPr>
          <w:rFonts w:ascii="Courier New" w:hAnsi="Courier New" w:cs="Courier New"/>
          <w:i/>
          <w:iCs/>
          <w:color w:val="000000"/>
          <w:kern w:val="0"/>
          <w:szCs w:val="20"/>
        </w:rPr>
        <w:t>getIntent</w:t>
      </w:r>
      <w:r>
        <w:rPr>
          <w:rFonts w:ascii="Courier New" w:hAnsi="Courier New" w:cs="Courier New"/>
          <w:color w:val="000000"/>
          <w:kern w:val="0"/>
          <w:szCs w:val="20"/>
        </w:rPr>
        <w:t>(</w:t>
      </w:r>
      <w:r>
        <w:rPr>
          <w:rFonts w:ascii="Courier New" w:hAnsi="Courier New" w:cs="Courier New"/>
          <w:color w:val="0000C0"/>
          <w:kern w:val="0"/>
          <w:szCs w:val="20"/>
        </w:rPr>
        <w:t>context</w:t>
      </w:r>
      <w:r>
        <w:rPr>
          <w:rFonts w:ascii="Courier New" w:hAnsi="Courier New" w:cs="Courier New"/>
          <w:color w:val="000000"/>
          <w:kern w:val="0"/>
          <w:szCs w:val="20"/>
        </w:rPr>
        <w:t xml:space="preserve">, </w:t>
      </w:r>
      <w:r>
        <w:rPr>
          <w:rFonts w:ascii="Courier New" w:hAnsi="Courier New" w:cs="Courier New"/>
          <w:b/>
          <w:bCs/>
          <w:color w:val="005032"/>
          <w:kern w:val="0"/>
          <w:szCs w:val="20"/>
        </w:rPr>
        <w:t>SolraLocation</w:t>
      </w:r>
      <w:r>
        <w:rPr>
          <w:rFonts w:ascii="Courier New" w:hAnsi="Courier New" w:cs="Courier New"/>
          <w:color w:val="000000"/>
          <w:kern w:val="0"/>
          <w:szCs w:val="20"/>
        </w:rPr>
        <w:t>.</w:t>
      </w:r>
      <w:r>
        <w:rPr>
          <w:rFonts w:ascii="Courier New" w:hAnsi="Courier New" w:cs="Courier New"/>
          <w:b/>
          <w:bCs/>
          <w:color w:val="7F0055"/>
          <w:kern w:val="0"/>
          <w:szCs w:val="20"/>
        </w:rPr>
        <w:t>class</w:t>
      </w:r>
      <w:r>
        <w:rPr>
          <w:rFonts w:ascii="Courier New" w:hAnsi="Courier New" w:cs="Courier New"/>
          <w:color w:val="000000"/>
          <w:kern w:val="0"/>
          <w:szCs w:val="20"/>
        </w:rPr>
        <w:t xml:space="preserve">), </w:t>
      </w:r>
      <w:r>
        <w:rPr>
          <w:rFonts w:ascii="Courier New" w:hAnsi="Courier New" w:cs="Courier New"/>
          <w:color w:val="2A00FF"/>
          <w:kern w:val="0"/>
          <w:szCs w:val="20"/>
        </w:rPr>
        <w:t>"tab4"</w:t>
      </w:r>
      <w:r>
        <w:rPr>
          <w:rFonts w:ascii="Courier New" w:hAnsi="Courier New" w:cs="Courier New"/>
          <w:color w:val="000000"/>
          <w:kern w:val="0"/>
          <w:szCs w:val="20"/>
        </w:rPr>
        <w:t xml:space="preserve">, </w:t>
      </w:r>
      <w:r>
        <w:rPr>
          <w:rFonts w:ascii="Courier New" w:hAnsi="Courier New" w:cs="Courier New"/>
          <w:color w:val="2A00FF"/>
          <w:kern w:val="0"/>
          <w:szCs w:val="20"/>
        </w:rPr>
        <w:t>"Name tab4"</w:t>
      </w:r>
      <w:r>
        <w:rPr>
          <w:rFonts w:ascii="Courier New" w:hAnsi="Courier New" w:cs="Courier New"/>
          <w:color w:val="000000"/>
          <w:kern w:val="0"/>
          <w:szCs w:val="20"/>
        </w:rPr>
        <w:t xml:space="preserve">, </w:t>
      </w:r>
      <w:r>
        <w:rPr>
          <w:rFonts w:ascii="Courier New" w:hAnsi="Courier New" w:cs="Courier New"/>
          <w:b/>
          <w:bCs/>
          <w:color w:val="005032"/>
          <w:kern w:val="0"/>
          <w:szCs w:val="20"/>
        </w:rPr>
        <w:t>AndroidUtility</w:t>
      </w:r>
      <w:r>
        <w:rPr>
          <w:rFonts w:ascii="Courier New" w:hAnsi="Courier New" w:cs="Courier New"/>
          <w:color w:val="000000"/>
          <w:kern w:val="0"/>
          <w:szCs w:val="20"/>
        </w:rPr>
        <w:t>.</w:t>
      </w:r>
      <w:r>
        <w:rPr>
          <w:rFonts w:ascii="Courier New" w:hAnsi="Courier New" w:cs="Courier New"/>
          <w:i/>
          <w:iCs/>
          <w:color w:val="000000"/>
          <w:kern w:val="0"/>
          <w:szCs w:val="20"/>
        </w:rPr>
        <w:t>getDrawable</w:t>
      </w:r>
      <w:r>
        <w:rPr>
          <w:rFonts w:ascii="Courier New" w:hAnsi="Courier New" w:cs="Courier New"/>
          <w:color w:val="000000"/>
          <w:kern w:val="0"/>
          <w:szCs w:val="20"/>
        </w:rPr>
        <w:t>(</w:t>
      </w:r>
      <w:r>
        <w:rPr>
          <w:rFonts w:ascii="Courier New" w:hAnsi="Courier New" w:cs="Courier New"/>
          <w:color w:val="0000C0"/>
          <w:kern w:val="0"/>
          <w:szCs w:val="20"/>
        </w:rPr>
        <w:t>context</w:t>
      </w:r>
      <w:r>
        <w:rPr>
          <w:rFonts w:ascii="Courier New" w:hAnsi="Courier New" w:cs="Courier New"/>
          <w:color w:val="000000"/>
          <w:kern w:val="0"/>
          <w:szCs w:val="20"/>
        </w:rPr>
        <w:t xml:space="preserve">, </w:t>
      </w:r>
      <w:r>
        <w:rPr>
          <w:rFonts w:ascii="Courier New" w:hAnsi="Courier New" w:cs="Courier New"/>
          <w:b/>
          <w:bCs/>
          <w:color w:val="005032"/>
          <w:kern w:val="0"/>
          <w:szCs w:val="20"/>
        </w:rPr>
        <w:t>R</w:t>
      </w:r>
      <w:r>
        <w:rPr>
          <w:rFonts w:ascii="Courier New" w:hAnsi="Courier New" w:cs="Courier New"/>
          <w:color w:val="000000"/>
          <w:kern w:val="0"/>
          <w:szCs w:val="20"/>
        </w:rPr>
        <w:t>.</w:t>
      </w:r>
      <w:r>
        <w:rPr>
          <w:rFonts w:ascii="Courier New" w:hAnsi="Courier New" w:cs="Courier New"/>
          <w:b/>
          <w:bCs/>
          <w:color w:val="005032"/>
          <w:kern w:val="0"/>
          <w:szCs w:val="20"/>
        </w:rPr>
        <w:t>drawable</w:t>
      </w:r>
      <w:r>
        <w:rPr>
          <w:rFonts w:ascii="Courier New" w:hAnsi="Courier New" w:cs="Courier New"/>
          <w:color w:val="000000"/>
          <w:kern w:val="0"/>
          <w:szCs w:val="20"/>
        </w:rPr>
        <w:t>.</w:t>
      </w:r>
      <w:r>
        <w:rPr>
          <w:rFonts w:ascii="Courier New" w:hAnsi="Courier New" w:cs="Courier New"/>
          <w:i/>
          <w:iCs/>
          <w:color w:val="0000C0"/>
          <w:kern w:val="0"/>
          <w:szCs w:val="20"/>
        </w:rPr>
        <w:t>icon</w:t>
      </w:r>
      <w:r>
        <w:rPr>
          <w:rFonts w:ascii="Courier New" w:hAnsi="Courier New" w:cs="Courier New"/>
          <w:color w:val="000000"/>
          <w:kern w:val="0"/>
          <w:szCs w:val="20"/>
        </w:rPr>
        <w:t>));</w:t>
      </w:r>
    </w:p>
    <w:p w:rsidR="008F2431" w:rsidRDefault="008F2431" w:rsidP="008F243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p>
    <w:p w:rsidR="008A3414" w:rsidRDefault="008F2431" w:rsidP="008F2431">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008080"/>
          <w:kern w:val="0"/>
          <w:szCs w:val="20"/>
        </w:rPr>
        <w:t>setContentView</w:t>
      </w:r>
      <w:r>
        <w:rPr>
          <w:rFonts w:ascii="Courier New" w:hAnsi="Courier New" w:cs="Courier New"/>
          <w:color w:val="000000"/>
          <w:kern w:val="0"/>
          <w:szCs w:val="20"/>
        </w:rPr>
        <w:t>(tabhost);</w:t>
      </w:r>
    </w:p>
    <w:p w:rsidR="008A3414" w:rsidRDefault="008A3414">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p w:rsidR="008A3414" w:rsidRDefault="00153F68" w:rsidP="008A3414">
      <w:pPr>
        <w:pStyle w:val="1"/>
        <w:ind w:left="41"/>
        <w:rPr>
          <w:rFonts w:ascii="돋움" w:eastAsia="돋움" w:hAnsi="돋움"/>
          <w:color w:val="000000"/>
          <w:sz w:val="24"/>
          <w:szCs w:val="24"/>
        </w:rPr>
      </w:pPr>
      <w:hyperlink r:id="rId915" w:history="1">
        <w:r w:rsidR="008A3414">
          <w:rPr>
            <w:rStyle w:val="a4"/>
            <w:rFonts w:ascii="돋움" w:eastAsia="돋움" w:hAnsi="돋움" w:hint="eastAsia"/>
            <w:color w:val="000000"/>
            <w:sz w:val="24"/>
            <w:szCs w:val="24"/>
            <w:u w:val="none"/>
          </w:rPr>
          <w:t>대화상자가 나타난 상태에서 백그라운드를 클릭하면 창이 닫히게 할 수 없을까요?</w:t>
        </w:r>
      </w:hyperlink>
    </w:p>
    <w:p w:rsidR="008A3414" w:rsidRDefault="008A3414" w:rsidP="008A3414">
      <w:pPr>
        <w:rPr>
          <w:rFonts w:ascii="돋움" w:eastAsia="돋움" w:hAnsi="돋움"/>
          <w:color w:val="3074A5"/>
          <w:sz w:val="16"/>
          <w:szCs w:val="16"/>
        </w:rPr>
      </w:pPr>
      <w:r>
        <w:rPr>
          <w:rStyle w:val="member1097802"/>
          <w:rFonts w:ascii="돋움" w:eastAsia="돋움" w:hAnsi="돋움" w:hint="eastAsia"/>
          <w:color w:val="3074A5"/>
          <w:sz w:val="16"/>
          <w:szCs w:val="16"/>
        </w:rPr>
        <w:t>생귤탱귤</w:t>
      </w:r>
    </w:p>
    <w:p w:rsidR="008A3414" w:rsidRDefault="00153F68" w:rsidP="008A3414">
      <w:pPr>
        <w:spacing w:line="231" w:lineRule="atLeast"/>
        <w:rPr>
          <w:rFonts w:ascii="Tahoma" w:eastAsia="돋움" w:hAnsi="Tahoma" w:cs="Tahoma"/>
          <w:color w:val="444444"/>
          <w:sz w:val="14"/>
          <w:szCs w:val="14"/>
        </w:rPr>
      </w:pPr>
      <w:hyperlink r:id="rId916" w:history="1">
        <w:r w:rsidR="008A3414">
          <w:rPr>
            <w:rStyle w:val="a4"/>
            <w:rFonts w:ascii="Tahoma" w:eastAsia="돋움" w:hAnsi="Tahoma" w:cs="Tahoma"/>
            <w:color w:val="BBBBBB"/>
            <w:sz w:val="14"/>
            <w:szCs w:val="14"/>
            <w:u w:val="none"/>
          </w:rPr>
          <w:t>http://www.androidpub.com/1390389</w:t>
        </w:r>
      </w:hyperlink>
    </w:p>
    <w:p w:rsidR="008A3414" w:rsidRDefault="008A3414" w:rsidP="008A3414">
      <w:pPr>
        <w:spacing w:line="231" w:lineRule="atLeast"/>
        <w:rPr>
          <w:rFonts w:ascii="Tahoma" w:eastAsia="돋움" w:hAnsi="Tahoma" w:cs="Tahoma"/>
          <w:color w:val="444444"/>
          <w:sz w:val="14"/>
          <w:szCs w:val="14"/>
        </w:rPr>
      </w:pPr>
      <w:r>
        <w:rPr>
          <w:rStyle w:val="a8"/>
          <w:rFonts w:ascii="Tahoma" w:eastAsia="돋움" w:hAnsi="Tahoma" w:cs="Tahoma"/>
          <w:color w:val="444444"/>
          <w:sz w:val="14"/>
          <w:szCs w:val="14"/>
        </w:rPr>
        <w:t>2011.03.23</w:t>
      </w:r>
      <w:r>
        <w:rPr>
          <w:rStyle w:val="apple-converted-space"/>
          <w:rFonts w:ascii="Tahoma" w:eastAsia="돋움" w:hAnsi="Tahoma" w:cs="Tahoma"/>
          <w:color w:val="444444"/>
          <w:sz w:val="14"/>
          <w:szCs w:val="14"/>
        </w:rPr>
        <w:t> </w:t>
      </w:r>
      <w:r>
        <w:rPr>
          <w:rFonts w:ascii="Tahoma" w:eastAsia="돋움" w:hAnsi="Tahoma" w:cs="Tahoma"/>
          <w:color w:val="444444"/>
          <w:sz w:val="14"/>
          <w:szCs w:val="14"/>
        </w:rPr>
        <w:t>20:12:07</w:t>
      </w:r>
    </w:p>
    <w:p w:rsidR="008A3414" w:rsidRDefault="008A3414" w:rsidP="008A3414">
      <w:pPr>
        <w:spacing w:line="231" w:lineRule="atLeast"/>
        <w:rPr>
          <w:rFonts w:ascii="Tahoma" w:eastAsia="돋움" w:hAnsi="Tahoma" w:cs="Tahoma"/>
          <w:color w:val="4A3FD7"/>
          <w:sz w:val="14"/>
          <w:szCs w:val="14"/>
        </w:rPr>
      </w:pPr>
      <w:r>
        <w:rPr>
          <w:rFonts w:ascii="Tahoma" w:eastAsia="돋움" w:hAnsi="Tahoma" w:cs="Tahoma"/>
          <w:color w:val="4A3FD7"/>
          <w:sz w:val="14"/>
          <w:szCs w:val="14"/>
        </w:rPr>
        <w:t>34</w:t>
      </w:r>
    </w:p>
    <w:p w:rsidR="008A3414" w:rsidRDefault="00153F68" w:rsidP="008A3414">
      <w:pPr>
        <w:shd w:val="clear" w:color="auto" w:fill="FFFFFF"/>
        <w:spacing w:line="231" w:lineRule="atLeast"/>
        <w:rPr>
          <w:rFonts w:ascii="Tahoma" w:eastAsia="돋움" w:hAnsi="Tahoma" w:cs="Tahoma"/>
          <w:color w:val="444444"/>
          <w:sz w:val="14"/>
          <w:szCs w:val="14"/>
        </w:rPr>
      </w:pPr>
      <w:hyperlink r:id="rId917" w:anchor="comment" w:tooltip="댓글" w:history="1">
        <w:r w:rsidR="008A3414">
          <w:rPr>
            <w:rStyle w:val="a8"/>
            <w:rFonts w:ascii="Tahoma" w:eastAsia="돋움" w:hAnsi="Tahoma" w:cs="Tahoma"/>
            <w:color w:val="333333"/>
            <w:sz w:val="14"/>
            <w:szCs w:val="14"/>
          </w:rPr>
          <w:t>4</w:t>
        </w:r>
      </w:hyperlink>
    </w:p>
    <w:p w:rsidR="008A3414" w:rsidRDefault="00153F68" w:rsidP="008A3414">
      <w:pPr>
        <w:spacing w:line="231" w:lineRule="atLeast"/>
        <w:rPr>
          <w:rFonts w:ascii="Tahoma" w:eastAsia="돋움" w:hAnsi="Tahoma" w:cs="Tahoma"/>
          <w:color w:val="444444"/>
          <w:sz w:val="14"/>
          <w:szCs w:val="14"/>
        </w:rPr>
      </w:pPr>
      <w:hyperlink r:id="rId918" w:history="1">
        <w:r w:rsidR="008A3414">
          <w:rPr>
            <w:rStyle w:val="a4"/>
            <w:rFonts w:ascii="Tahoma" w:eastAsia="돋움" w:hAnsi="Tahoma" w:cs="Tahoma"/>
            <w:b/>
            <w:bCs/>
            <w:color w:val="555555"/>
            <w:sz w:val="14"/>
            <w:szCs w:val="14"/>
            <w:u w:val="none"/>
          </w:rPr>
          <w:t>앱개발</w:t>
        </w:r>
        <w:r w:rsidR="008A3414">
          <w:rPr>
            <w:rStyle w:val="a4"/>
            <w:rFonts w:ascii="Tahoma" w:eastAsia="돋움" w:hAnsi="Tahoma" w:cs="Tahoma"/>
            <w:b/>
            <w:bCs/>
            <w:color w:val="555555"/>
            <w:sz w:val="14"/>
            <w:szCs w:val="14"/>
            <w:u w:val="none"/>
          </w:rPr>
          <w:t xml:space="preserve"> </w:t>
        </w:r>
        <w:r w:rsidR="008A3414">
          <w:rPr>
            <w:rStyle w:val="a4"/>
            <w:rFonts w:ascii="Tahoma" w:eastAsia="돋움" w:hAnsi="Tahoma" w:cs="Tahoma"/>
            <w:b/>
            <w:bCs/>
            <w:color w:val="555555"/>
            <w:sz w:val="14"/>
            <w:szCs w:val="14"/>
            <w:u w:val="none"/>
          </w:rPr>
          <w:t>질문</w:t>
        </w:r>
      </w:hyperlink>
    </w:p>
    <w:p w:rsidR="008A3414" w:rsidRDefault="008A3414" w:rsidP="008A3414">
      <w:pPr>
        <w:pStyle w:val="a3"/>
        <w:spacing w:before="0" w:beforeAutospacing="0" w:after="0" w:afterAutospacing="0"/>
        <w:rPr>
          <w:rFonts w:ascii="돋움" w:eastAsia="돋움" w:hAnsi="돋움"/>
          <w:color w:val="000000"/>
          <w:sz w:val="16"/>
          <w:szCs w:val="16"/>
        </w:rPr>
      </w:pPr>
      <w:r>
        <w:rPr>
          <w:rFonts w:ascii="돋움" w:eastAsia="돋움" w:hAnsi="돋움" w:hint="eastAsia"/>
          <w:color w:val="000000"/>
          <w:sz w:val="16"/>
          <w:szCs w:val="16"/>
        </w:rPr>
        <w:br/>
        <w:t> </w:t>
      </w:r>
    </w:p>
    <w:p w:rsidR="008A3414" w:rsidRDefault="008A3414" w:rsidP="008A3414">
      <w:pPr>
        <w:pStyle w:val="a3"/>
        <w:spacing w:before="0" w:beforeAutospacing="0" w:after="0" w:afterAutospacing="0"/>
        <w:rPr>
          <w:rFonts w:ascii="돋움" w:eastAsia="돋움" w:hAnsi="돋움"/>
          <w:color w:val="000000"/>
          <w:sz w:val="16"/>
          <w:szCs w:val="16"/>
        </w:rPr>
      </w:pPr>
      <w:r>
        <w:rPr>
          <w:rFonts w:ascii="돋움" w:eastAsia="돋움" w:hAnsi="돋움" w:hint="eastAsia"/>
          <w:color w:val="000000"/>
          <w:sz w:val="16"/>
          <w:szCs w:val="16"/>
        </w:rPr>
        <w:t>어느 버튼을 눌러서 대화상자가 떴는데</w:t>
      </w:r>
    </w:p>
    <w:p w:rsidR="008A3414" w:rsidRDefault="008A3414" w:rsidP="008A3414">
      <w:pPr>
        <w:pStyle w:val="a3"/>
        <w:spacing w:before="0" w:beforeAutospacing="0" w:after="0" w:afterAutospacing="0"/>
        <w:rPr>
          <w:rFonts w:ascii="돋움" w:eastAsia="돋움" w:hAnsi="돋움"/>
          <w:color w:val="000000"/>
          <w:sz w:val="16"/>
          <w:szCs w:val="16"/>
        </w:rPr>
      </w:pPr>
      <w:r>
        <w:rPr>
          <w:rFonts w:ascii="돋움" w:eastAsia="돋움" w:hAnsi="돋움" w:hint="eastAsia"/>
          <w:color w:val="000000"/>
          <w:sz w:val="16"/>
          <w:szCs w:val="16"/>
        </w:rPr>
        <w:t>대화상자의 버튼에 cancel() 줘서 닫는 방법이나</w:t>
      </w:r>
    </w:p>
    <w:p w:rsidR="008A3414" w:rsidRDefault="008A3414" w:rsidP="008A3414">
      <w:pPr>
        <w:pStyle w:val="a3"/>
        <w:spacing w:before="0" w:beforeAutospacing="0" w:after="0" w:afterAutospacing="0"/>
        <w:rPr>
          <w:rFonts w:ascii="돋움" w:eastAsia="돋움" w:hAnsi="돋움"/>
          <w:color w:val="000000"/>
          <w:sz w:val="16"/>
          <w:szCs w:val="16"/>
        </w:rPr>
      </w:pPr>
      <w:r>
        <w:rPr>
          <w:rFonts w:ascii="돋움" w:eastAsia="돋움" w:hAnsi="돋움" w:hint="eastAsia"/>
          <w:color w:val="000000"/>
          <w:sz w:val="16"/>
          <w:szCs w:val="16"/>
        </w:rPr>
        <w:t>하드웨어 자체의 뒤로가기키를 눌러서 닫는 방법이 아닌</w:t>
      </w:r>
    </w:p>
    <w:p w:rsidR="008A3414" w:rsidRDefault="008A3414" w:rsidP="008A3414">
      <w:pPr>
        <w:pStyle w:val="a3"/>
        <w:spacing w:before="0" w:beforeAutospacing="0" w:after="0" w:afterAutospacing="0"/>
        <w:rPr>
          <w:rFonts w:ascii="돋움" w:eastAsia="돋움" w:hAnsi="돋움"/>
          <w:color w:val="000000"/>
          <w:sz w:val="16"/>
          <w:szCs w:val="16"/>
        </w:rPr>
      </w:pPr>
      <w:r>
        <w:rPr>
          <w:rFonts w:ascii="돋움" w:eastAsia="돋움" w:hAnsi="돋움" w:hint="eastAsia"/>
          <w:color w:val="000000"/>
          <w:sz w:val="16"/>
          <w:szCs w:val="16"/>
        </w:rPr>
        <w:t>백그라운드의 비활성화된 화면을 클릭하면</w:t>
      </w:r>
      <w:r>
        <w:rPr>
          <w:rStyle w:val="apple-converted-space"/>
          <w:rFonts w:ascii="돋움" w:eastAsia="돋움" w:hAnsi="돋움" w:hint="eastAsia"/>
          <w:color w:val="000000"/>
          <w:sz w:val="16"/>
          <w:szCs w:val="16"/>
        </w:rPr>
        <w:t> </w:t>
      </w:r>
    </w:p>
    <w:p w:rsidR="008A3414" w:rsidRDefault="008A3414" w:rsidP="008A3414">
      <w:pPr>
        <w:pStyle w:val="a3"/>
        <w:spacing w:before="0" w:beforeAutospacing="0" w:after="0" w:afterAutospacing="0"/>
        <w:rPr>
          <w:rFonts w:ascii="돋움" w:eastAsia="돋움" w:hAnsi="돋움"/>
          <w:color w:val="000000"/>
          <w:sz w:val="16"/>
          <w:szCs w:val="16"/>
        </w:rPr>
      </w:pPr>
      <w:r>
        <w:rPr>
          <w:rFonts w:ascii="돋움" w:eastAsia="돋움" w:hAnsi="돋움" w:hint="eastAsia"/>
          <w:color w:val="000000"/>
          <w:sz w:val="16"/>
          <w:szCs w:val="16"/>
        </w:rPr>
        <w:t>대화상자창이 닫히게 할 수 없을까요?</w:t>
      </w:r>
      <w:r>
        <w:rPr>
          <w:rFonts w:ascii="돋움" w:eastAsia="돋움" w:hAnsi="돋움" w:hint="eastAsia"/>
          <w:color w:val="000000"/>
          <w:sz w:val="16"/>
          <w:szCs w:val="16"/>
        </w:rPr>
        <w:br/>
      </w:r>
      <w:r>
        <w:rPr>
          <w:rFonts w:ascii="돋움" w:eastAsia="돋움" w:hAnsi="돋움" w:hint="eastAsia"/>
          <w:color w:val="000000"/>
          <w:sz w:val="16"/>
          <w:szCs w:val="16"/>
        </w:rPr>
        <w:br/>
        <w:t>대화상자를 많이 쓰느라 이걸 구현하면</w:t>
      </w:r>
    </w:p>
    <w:p w:rsidR="008A3414" w:rsidRDefault="008A3414" w:rsidP="008A3414">
      <w:pPr>
        <w:pStyle w:val="a3"/>
        <w:spacing w:before="0" w:beforeAutospacing="0" w:after="0" w:afterAutospacing="0"/>
        <w:rPr>
          <w:rFonts w:ascii="돋움" w:eastAsia="돋움" w:hAnsi="돋움"/>
          <w:color w:val="000000"/>
          <w:sz w:val="16"/>
          <w:szCs w:val="16"/>
        </w:rPr>
      </w:pPr>
      <w:r>
        <w:rPr>
          <w:rFonts w:ascii="돋움" w:eastAsia="돋움" w:hAnsi="돋움" w:hint="eastAsia"/>
          <w:color w:val="000000"/>
          <w:sz w:val="16"/>
          <w:szCs w:val="16"/>
        </w:rPr>
        <w:t>유저빌리티 측면에서 훨씬 좋아질꺼 같은데</w:t>
      </w:r>
      <w:r>
        <w:rPr>
          <w:rStyle w:val="apple-converted-space"/>
          <w:rFonts w:ascii="돋움" w:eastAsia="돋움" w:hAnsi="돋움" w:hint="eastAsia"/>
          <w:color w:val="000000"/>
          <w:sz w:val="16"/>
          <w:szCs w:val="16"/>
        </w:rPr>
        <w:t> </w:t>
      </w:r>
    </w:p>
    <w:p w:rsidR="008A3414" w:rsidRDefault="008A3414" w:rsidP="008A3414">
      <w:pPr>
        <w:pStyle w:val="a3"/>
        <w:spacing w:before="0" w:beforeAutospacing="0" w:after="0" w:afterAutospacing="0"/>
        <w:rPr>
          <w:rFonts w:ascii="돋움" w:eastAsia="돋움" w:hAnsi="돋움"/>
          <w:color w:val="000000"/>
          <w:sz w:val="16"/>
          <w:szCs w:val="16"/>
        </w:rPr>
      </w:pPr>
      <w:r>
        <w:rPr>
          <w:rFonts w:ascii="돋움" w:eastAsia="돋움" w:hAnsi="돋움" w:hint="eastAsia"/>
          <w:color w:val="000000"/>
          <w:sz w:val="16"/>
          <w:szCs w:val="16"/>
        </w:rPr>
        <w:t>터치이벤트+flag를 써서 구현해볼까 생각해봤는데</w:t>
      </w:r>
    </w:p>
    <w:p w:rsidR="008A3414" w:rsidRDefault="008A3414" w:rsidP="008A3414">
      <w:pPr>
        <w:pStyle w:val="a3"/>
        <w:spacing w:before="0" w:beforeAutospacing="0" w:after="0" w:afterAutospacing="0"/>
        <w:rPr>
          <w:rFonts w:ascii="돋움" w:eastAsia="돋움" w:hAnsi="돋움"/>
          <w:color w:val="000000"/>
          <w:sz w:val="16"/>
          <w:szCs w:val="16"/>
        </w:rPr>
      </w:pPr>
      <w:r>
        <w:rPr>
          <w:rFonts w:ascii="돋움" w:eastAsia="돋움" w:hAnsi="돋움" w:hint="eastAsia"/>
          <w:color w:val="000000"/>
          <w:sz w:val="16"/>
          <w:szCs w:val="16"/>
        </w:rPr>
        <w:t>좀 더 좋은 방법이 있을까 하고 자문을 구해봅니다..</w:t>
      </w:r>
    </w:p>
    <w:p w:rsidR="008A3414" w:rsidRDefault="00153F68" w:rsidP="008A3414">
      <w:pPr>
        <w:jc w:val="right"/>
        <w:rPr>
          <w:rFonts w:ascii="돋움" w:eastAsia="돋움" w:hAnsi="돋움"/>
          <w:color w:val="000000"/>
          <w:sz w:val="16"/>
          <w:szCs w:val="16"/>
        </w:rPr>
      </w:pPr>
      <w:hyperlink r:id="rId919" w:anchor="popup_menu_area" w:history="1">
        <w:r w:rsidR="008A3414">
          <w:rPr>
            <w:rStyle w:val="a4"/>
            <w:rFonts w:ascii="돋움" w:eastAsia="돋움" w:hAnsi="돋움" w:hint="eastAsia"/>
            <w:sz w:val="16"/>
            <w:szCs w:val="16"/>
            <w:u w:val="none"/>
          </w:rPr>
          <w:t>이 게시물을...</w:t>
        </w:r>
      </w:hyperlink>
    </w:p>
    <w:p w:rsidR="008A3414" w:rsidRDefault="008A3414" w:rsidP="008A3414">
      <w:pPr>
        <w:jc w:val="center"/>
        <w:rPr>
          <w:rFonts w:ascii="돋움" w:eastAsia="돋움" w:hAnsi="돋움"/>
          <w:color w:val="000000"/>
          <w:sz w:val="16"/>
          <w:szCs w:val="16"/>
        </w:rPr>
      </w:pPr>
      <w:r>
        <w:rPr>
          <w:rStyle w:val="tx"/>
          <w:rFonts w:ascii="돋움" w:eastAsia="돋움" w:hAnsi="돋움" w:hint="eastAsia"/>
          <w:color w:val="000000"/>
          <w:spacing w:val="-14"/>
          <w:sz w:val="15"/>
          <w:szCs w:val="15"/>
          <w:bdr w:val="none" w:sz="0" w:space="0" w:color="auto" w:frame="1"/>
        </w:rPr>
        <w:t>추천</w:t>
      </w:r>
      <w:r>
        <w:rPr>
          <w:rStyle w:val="num"/>
          <w:rFonts w:ascii="돋움" w:eastAsia="돋움" w:hAnsi="돋움" w:hint="eastAsia"/>
          <w:b/>
          <w:bCs/>
          <w:color w:val="FF0000"/>
          <w:sz w:val="15"/>
          <w:szCs w:val="15"/>
          <w:bdr w:val="none" w:sz="0" w:space="0" w:color="auto" w:frame="1"/>
        </w:rPr>
        <w:t>0</w:t>
      </w:r>
    </w:p>
    <w:p w:rsidR="008A3414" w:rsidRDefault="00153F68" w:rsidP="008A3414">
      <w:pPr>
        <w:jc w:val="right"/>
        <w:rPr>
          <w:rFonts w:ascii="돋움" w:eastAsia="돋움" w:hAnsi="돋움"/>
          <w:color w:val="000000"/>
          <w:sz w:val="16"/>
          <w:szCs w:val="16"/>
        </w:rPr>
      </w:pPr>
      <w:hyperlink r:id="rId920" w:history="1">
        <w:r w:rsidR="008A3414">
          <w:rPr>
            <w:rStyle w:val="a4"/>
            <w:rFonts w:ascii="Arial" w:eastAsia="돋움" w:hAnsi="Arial" w:cs="Arial"/>
            <w:color w:val="000000"/>
            <w:sz w:val="16"/>
            <w:szCs w:val="16"/>
          </w:rPr>
          <w:t>목록</w:t>
        </w:r>
      </w:hyperlink>
    </w:p>
    <w:p w:rsidR="008A3414" w:rsidRDefault="00153F68" w:rsidP="008A3414">
      <w:pPr>
        <w:jc w:val="left"/>
        <w:rPr>
          <w:rFonts w:ascii="돋움" w:eastAsia="돋움" w:hAnsi="돋움"/>
          <w:color w:val="1F3DAE"/>
          <w:sz w:val="14"/>
          <w:szCs w:val="14"/>
        </w:rPr>
      </w:pPr>
      <w:hyperlink r:id="rId921" w:history="1">
        <w:r w:rsidR="008A3414">
          <w:rPr>
            <w:rStyle w:val="a4"/>
            <w:rFonts w:ascii="돋움" w:eastAsia="돋움" w:hAnsi="돋움" w:hint="eastAsia"/>
            <w:color w:val="666666"/>
            <w:sz w:val="14"/>
            <w:szCs w:val="14"/>
            <w:u w:val="none"/>
          </w:rPr>
          <w:t>엮인글 주소 : http://www.androidpub.com/1390389/c85/trackback</w:t>
        </w:r>
      </w:hyperlink>
    </w:p>
    <w:p w:rsidR="008A3414" w:rsidRDefault="008A3414" w:rsidP="008A3414">
      <w:pPr>
        <w:shd w:val="clear" w:color="auto" w:fill="FFFFFF"/>
        <w:spacing w:line="300" w:lineRule="atLeast"/>
        <w:rPr>
          <w:rFonts w:ascii="돋움" w:eastAsia="돋움" w:hAnsi="돋움"/>
          <w:color w:val="666666"/>
          <w:sz w:val="16"/>
          <w:szCs w:val="16"/>
        </w:rPr>
      </w:pPr>
      <w:bookmarkStart w:id="45" w:name="comment_1390714"/>
      <w:bookmarkEnd w:id="45"/>
      <w:r>
        <w:rPr>
          <w:rFonts w:ascii="돋움" w:eastAsia="돋움" w:hAnsi="돋움"/>
          <w:noProof/>
          <w:color w:val="0000FF"/>
          <w:sz w:val="16"/>
          <w:szCs w:val="16"/>
        </w:rPr>
        <w:drawing>
          <wp:inline distT="0" distB="0" distL="0" distR="0">
            <wp:extent cx="189865" cy="163830"/>
            <wp:effectExtent l="19050" t="0" r="635" b="0"/>
            <wp:docPr id="235" name="그림 20" descr="댓글">
              <a:hlinkClick xmlns:a="http://schemas.openxmlformats.org/drawingml/2006/main" r:id="rId9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댓글">
                      <a:hlinkClick r:id="rId922"/>
                    </pic:cNvPr>
                    <pic:cNvPicPr>
                      <a:picLocks noChangeAspect="1" noChangeArrowheads="1"/>
                    </pic:cNvPicPr>
                  </pic:nvPicPr>
                  <pic:blipFill>
                    <a:blip r:embed="rId22"/>
                    <a:srcRect/>
                    <a:stretch>
                      <a:fillRect/>
                    </a:stretch>
                  </pic:blipFill>
                  <pic:spPr bwMode="auto">
                    <a:xfrm>
                      <a:off x="0" y="0"/>
                      <a:ext cx="189865" cy="163830"/>
                    </a:xfrm>
                    <a:prstGeom prst="rect">
                      <a:avLst/>
                    </a:prstGeom>
                    <a:noFill/>
                    <a:ln w="9525">
                      <a:noFill/>
                      <a:miter lim="800000"/>
                      <a:headEnd/>
                      <a:tailEnd/>
                    </a:ln>
                  </pic:spPr>
                </pic:pic>
              </a:graphicData>
            </a:graphic>
          </wp:inline>
        </w:drawing>
      </w:r>
    </w:p>
    <w:p w:rsidR="008A3414" w:rsidRDefault="008A3414" w:rsidP="008A3414">
      <w:pPr>
        <w:shd w:val="clear" w:color="auto" w:fill="FFFFFF"/>
        <w:rPr>
          <w:rFonts w:ascii="Tahoma" w:eastAsia="돋움" w:hAnsi="Tahoma" w:cs="Tahoma"/>
          <w:color w:val="CCCCCC"/>
          <w:sz w:val="13"/>
          <w:szCs w:val="13"/>
        </w:rPr>
      </w:pPr>
      <w:r>
        <w:rPr>
          <w:rStyle w:val="a8"/>
          <w:rFonts w:ascii="Tahoma" w:eastAsia="돋움" w:hAnsi="Tahoma" w:cs="Tahoma"/>
          <w:color w:val="CCCCCC"/>
          <w:sz w:val="13"/>
          <w:szCs w:val="13"/>
        </w:rPr>
        <w:t>2011.03.23</w:t>
      </w:r>
      <w:r>
        <w:rPr>
          <w:rStyle w:val="apple-converted-space"/>
          <w:rFonts w:ascii="Tahoma" w:eastAsia="돋움" w:hAnsi="Tahoma" w:cs="Tahoma"/>
          <w:color w:val="CCCCCC"/>
          <w:sz w:val="13"/>
          <w:szCs w:val="13"/>
        </w:rPr>
        <w:t> </w:t>
      </w:r>
      <w:r>
        <w:rPr>
          <w:rFonts w:ascii="Tahoma" w:eastAsia="돋움" w:hAnsi="Tahoma" w:cs="Tahoma"/>
          <w:color w:val="CCCCCC"/>
          <w:sz w:val="13"/>
          <w:szCs w:val="13"/>
        </w:rPr>
        <w:t>22:56:52</w:t>
      </w:r>
    </w:p>
    <w:p w:rsidR="008A3414" w:rsidRDefault="008A3414" w:rsidP="008A3414">
      <w:pPr>
        <w:shd w:val="clear" w:color="auto" w:fill="FFFFFF"/>
        <w:spacing w:line="300" w:lineRule="atLeast"/>
        <w:rPr>
          <w:rFonts w:ascii="돋움" w:eastAsia="돋움" w:hAnsi="돋움" w:cs="굴림"/>
          <w:color w:val="3074A5"/>
          <w:sz w:val="16"/>
          <w:szCs w:val="16"/>
        </w:rPr>
      </w:pPr>
      <w:r>
        <w:rPr>
          <w:rFonts w:ascii="돋움" w:eastAsia="돋움" w:hAnsi="돋움"/>
          <w:noProof/>
          <w:color w:val="3074A5"/>
          <w:sz w:val="16"/>
          <w:szCs w:val="16"/>
        </w:rPr>
        <w:drawing>
          <wp:inline distT="0" distB="0" distL="0" distR="0">
            <wp:extent cx="189865" cy="189865"/>
            <wp:effectExtent l="19050" t="0" r="635" b="0"/>
            <wp:docPr id="234" name="그림 21" descr="id: 아즈라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d: 아즈라엘"/>
                    <pic:cNvPicPr>
                      <a:picLocks noChangeAspect="1" noChangeArrowheads="1"/>
                    </pic:cNvPicPr>
                  </pic:nvPicPr>
                  <pic:blipFill>
                    <a:blip r:embed="rId923"/>
                    <a:srcRect/>
                    <a:stretch>
                      <a:fillRect/>
                    </a:stretch>
                  </pic:blipFill>
                  <pic:spPr bwMode="auto">
                    <a:xfrm>
                      <a:off x="0" y="0"/>
                      <a:ext cx="189865" cy="189865"/>
                    </a:xfrm>
                    <a:prstGeom prst="rect">
                      <a:avLst/>
                    </a:prstGeom>
                    <a:noFill/>
                    <a:ln w="9525">
                      <a:noFill/>
                      <a:miter lim="800000"/>
                      <a:headEnd/>
                      <a:tailEnd/>
                    </a:ln>
                  </pic:spPr>
                </pic:pic>
              </a:graphicData>
            </a:graphic>
          </wp:inline>
        </w:drawing>
      </w:r>
      <w:r>
        <w:rPr>
          <w:rFonts w:ascii="돋움" w:eastAsia="돋움" w:hAnsi="돋움" w:hint="eastAsia"/>
          <w:color w:val="3074A5"/>
          <w:sz w:val="16"/>
          <w:szCs w:val="16"/>
        </w:rPr>
        <w:t>아즈라엘</w:t>
      </w:r>
    </w:p>
    <w:p w:rsidR="008A3414" w:rsidRDefault="008A3414" w:rsidP="008A3414">
      <w:pPr>
        <w:shd w:val="clear" w:color="auto" w:fill="FFFFFF"/>
        <w:rPr>
          <w:rFonts w:ascii="돋움" w:eastAsia="돋움" w:hAnsi="돋움"/>
          <w:color w:val="000000"/>
          <w:sz w:val="16"/>
          <w:szCs w:val="16"/>
        </w:rPr>
      </w:pPr>
      <w:r>
        <w:rPr>
          <w:rFonts w:ascii="돋움" w:eastAsia="돋움" w:hAnsi="돋움" w:hint="eastAsia"/>
          <w:color w:val="000000"/>
          <w:sz w:val="16"/>
          <w:szCs w:val="16"/>
        </w:rPr>
        <w:t>isShowing 을 사용해서 다이얼로그가 살아 있는지 확인한다음 dispatchTouchEvent 쪽에서 처리 하시면 됩니다.</w:t>
      </w:r>
    </w:p>
    <w:p w:rsidR="008A3414" w:rsidRDefault="00153F68" w:rsidP="008A3414">
      <w:pPr>
        <w:shd w:val="clear" w:color="auto" w:fill="FFFFFF"/>
        <w:jc w:val="right"/>
        <w:rPr>
          <w:rFonts w:ascii="돋움" w:eastAsia="돋움" w:hAnsi="돋움"/>
          <w:color w:val="000000"/>
          <w:sz w:val="16"/>
          <w:szCs w:val="16"/>
        </w:rPr>
      </w:pPr>
      <w:hyperlink r:id="rId924" w:anchor="popup_menu_area" w:history="1">
        <w:r w:rsidR="008A3414">
          <w:rPr>
            <w:rStyle w:val="a4"/>
            <w:rFonts w:ascii="돋움" w:eastAsia="돋움" w:hAnsi="돋움" w:hint="eastAsia"/>
            <w:sz w:val="16"/>
            <w:szCs w:val="16"/>
            <w:u w:val="none"/>
          </w:rPr>
          <w:t>이 댓글을...</w:t>
        </w:r>
      </w:hyperlink>
    </w:p>
    <w:p w:rsidR="008A3414" w:rsidRDefault="008A3414" w:rsidP="008A3414">
      <w:pPr>
        <w:shd w:val="clear" w:color="auto" w:fill="F4F4F4"/>
        <w:spacing w:line="300" w:lineRule="atLeast"/>
        <w:jc w:val="left"/>
        <w:rPr>
          <w:rFonts w:ascii="돋움" w:eastAsia="돋움" w:hAnsi="돋움"/>
          <w:color w:val="666666"/>
          <w:sz w:val="16"/>
          <w:szCs w:val="16"/>
        </w:rPr>
      </w:pPr>
      <w:bookmarkStart w:id="46" w:name="comment_1390732"/>
      <w:bookmarkEnd w:id="46"/>
      <w:r>
        <w:rPr>
          <w:rFonts w:ascii="돋움" w:eastAsia="돋움" w:hAnsi="돋움"/>
          <w:noProof/>
          <w:color w:val="0000FF"/>
          <w:sz w:val="16"/>
          <w:szCs w:val="16"/>
        </w:rPr>
        <w:drawing>
          <wp:inline distT="0" distB="0" distL="0" distR="0">
            <wp:extent cx="189865" cy="163830"/>
            <wp:effectExtent l="19050" t="0" r="635" b="0"/>
            <wp:docPr id="233" name="그림 22" descr="댓글">
              <a:hlinkClick xmlns:a="http://schemas.openxmlformats.org/drawingml/2006/main" r:id="rId9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댓글">
                      <a:hlinkClick r:id="rId925"/>
                    </pic:cNvPr>
                    <pic:cNvPicPr>
                      <a:picLocks noChangeAspect="1" noChangeArrowheads="1"/>
                    </pic:cNvPicPr>
                  </pic:nvPicPr>
                  <pic:blipFill>
                    <a:blip r:embed="rId22"/>
                    <a:srcRect/>
                    <a:stretch>
                      <a:fillRect/>
                    </a:stretch>
                  </pic:blipFill>
                  <pic:spPr bwMode="auto">
                    <a:xfrm>
                      <a:off x="0" y="0"/>
                      <a:ext cx="189865" cy="163830"/>
                    </a:xfrm>
                    <a:prstGeom prst="rect">
                      <a:avLst/>
                    </a:prstGeom>
                    <a:noFill/>
                    <a:ln w="9525">
                      <a:noFill/>
                      <a:miter lim="800000"/>
                      <a:headEnd/>
                      <a:tailEnd/>
                    </a:ln>
                  </pic:spPr>
                </pic:pic>
              </a:graphicData>
            </a:graphic>
          </wp:inline>
        </w:drawing>
      </w:r>
    </w:p>
    <w:p w:rsidR="008A3414" w:rsidRDefault="008A3414" w:rsidP="008A3414">
      <w:pPr>
        <w:shd w:val="clear" w:color="auto" w:fill="F4F4F4"/>
        <w:rPr>
          <w:rFonts w:ascii="Tahoma" w:eastAsia="돋움" w:hAnsi="Tahoma" w:cs="Tahoma"/>
          <w:color w:val="CCCCCC"/>
          <w:sz w:val="13"/>
          <w:szCs w:val="13"/>
        </w:rPr>
      </w:pPr>
      <w:r>
        <w:rPr>
          <w:rStyle w:val="a8"/>
          <w:rFonts w:ascii="Tahoma" w:eastAsia="돋움" w:hAnsi="Tahoma" w:cs="Tahoma"/>
          <w:color w:val="CCCCCC"/>
          <w:sz w:val="13"/>
          <w:szCs w:val="13"/>
        </w:rPr>
        <w:t>2011.03.23</w:t>
      </w:r>
      <w:r>
        <w:rPr>
          <w:rStyle w:val="apple-converted-space"/>
          <w:rFonts w:ascii="Tahoma" w:eastAsia="돋움" w:hAnsi="Tahoma" w:cs="Tahoma"/>
          <w:color w:val="CCCCCC"/>
          <w:sz w:val="13"/>
          <w:szCs w:val="13"/>
        </w:rPr>
        <w:t> </w:t>
      </w:r>
      <w:r>
        <w:rPr>
          <w:rFonts w:ascii="Tahoma" w:eastAsia="돋움" w:hAnsi="Tahoma" w:cs="Tahoma"/>
          <w:color w:val="CCCCCC"/>
          <w:sz w:val="13"/>
          <w:szCs w:val="13"/>
        </w:rPr>
        <w:t>23:08:01</w:t>
      </w:r>
    </w:p>
    <w:p w:rsidR="008A3414" w:rsidRDefault="008A3414" w:rsidP="008A3414">
      <w:pPr>
        <w:shd w:val="clear" w:color="auto" w:fill="F4F4F4"/>
        <w:spacing w:line="300" w:lineRule="atLeast"/>
        <w:rPr>
          <w:rFonts w:ascii="돋움" w:eastAsia="돋움" w:hAnsi="돋움" w:cs="굴림"/>
          <w:color w:val="3074A5"/>
          <w:sz w:val="16"/>
          <w:szCs w:val="16"/>
        </w:rPr>
      </w:pPr>
      <w:r>
        <w:rPr>
          <w:rFonts w:ascii="돋움" w:eastAsia="돋움" w:hAnsi="돋움" w:hint="eastAsia"/>
          <w:color w:val="3074A5"/>
          <w:sz w:val="16"/>
          <w:szCs w:val="16"/>
        </w:rPr>
        <w:t>생귤탱귤</w:t>
      </w:r>
    </w:p>
    <w:p w:rsidR="008A3414" w:rsidRDefault="008A3414" w:rsidP="008A3414">
      <w:pPr>
        <w:pStyle w:val="a3"/>
        <w:shd w:val="clear" w:color="auto" w:fill="F4F4F4"/>
        <w:spacing w:before="0" w:beforeAutospacing="0" w:after="0" w:afterAutospacing="0"/>
        <w:rPr>
          <w:rFonts w:ascii="돋움" w:eastAsia="돋움" w:hAnsi="돋움"/>
          <w:color w:val="000000"/>
          <w:sz w:val="16"/>
          <w:szCs w:val="16"/>
        </w:rPr>
      </w:pPr>
      <w:r>
        <w:rPr>
          <w:rFonts w:ascii="돋움" w:eastAsia="돋움" w:hAnsi="돋움" w:hint="eastAsia"/>
          <w:color w:val="000000"/>
          <w:sz w:val="16"/>
          <w:szCs w:val="16"/>
        </w:rPr>
        <w:t>그런식으로하면 대화상자 안의 콘텐츠를 눌러도 닫혀지지 않을까요..?</w:t>
      </w:r>
      <w:r>
        <w:rPr>
          <w:rFonts w:ascii="돋움" w:eastAsia="돋움" w:hAnsi="돋움" w:hint="eastAsia"/>
          <w:color w:val="000000"/>
          <w:sz w:val="16"/>
          <w:szCs w:val="16"/>
        </w:rPr>
        <w:br/>
        <w:t>대화상자를 클릭하면 닫히면 안되고</w:t>
      </w:r>
    </w:p>
    <w:p w:rsidR="008A3414" w:rsidRDefault="008A3414" w:rsidP="008A3414">
      <w:pPr>
        <w:pStyle w:val="a3"/>
        <w:shd w:val="clear" w:color="auto" w:fill="F4F4F4"/>
        <w:spacing w:before="0" w:beforeAutospacing="0" w:after="0" w:afterAutospacing="0"/>
        <w:rPr>
          <w:rFonts w:ascii="돋움" w:eastAsia="돋움" w:hAnsi="돋움"/>
          <w:color w:val="000000"/>
          <w:sz w:val="16"/>
          <w:szCs w:val="16"/>
        </w:rPr>
      </w:pPr>
      <w:r>
        <w:rPr>
          <w:rFonts w:ascii="돋움" w:eastAsia="돋움" w:hAnsi="돋움" w:hint="eastAsia"/>
          <w:color w:val="000000"/>
          <w:sz w:val="16"/>
          <w:szCs w:val="16"/>
        </w:rPr>
        <w:t>그 외 화면을 클릭하면 닫히게 구연해야 하는데..ㅜㅜ</w:t>
      </w:r>
    </w:p>
    <w:p w:rsidR="008A3414" w:rsidRDefault="00153F68" w:rsidP="008A3414">
      <w:pPr>
        <w:shd w:val="clear" w:color="auto" w:fill="F4F4F4"/>
        <w:jc w:val="right"/>
        <w:rPr>
          <w:rFonts w:ascii="돋움" w:eastAsia="돋움" w:hAnsi="돋움"/>
          <w:color w:val="000000"/>
          <w:sz w:val="16"/>
          <w:szCs w:val="16"/>
        </w:rPr>
      </w:pPr>
      <w:hyperlink r:id="rId926" w:anchor="popup_menu_area" w:history="1">
        <w:r w:rsidR="008A3414">
          <w:rPr>
            <w:rStyle w:val="a4"/>
            <w:rFonts w:ascii="돋움" w:eastAsia="돋움" w:hAnsi="돋움" w:hint="eastAsia"/>
            <w:sz w:val="16"/>
            <w:szCs w:val="16"/>
            <w:u w:val="none"/>
          </w:rPr>
          <w:t>이 댓글을...</w:t>
        </w:r>
      </w:hyperlink>
    </w:p>
    <w:p w:rsidR="008A3414" w:rsidRDefault="008A3414" w:rsidP="008A3414">
      <w:pPr>
        <w:shd w:val="clear" w:color="auto" w:fill="FFFFFF"/>
        <w:spacing w:line="300" w:lineRule="atLeast"/>
        <w:jc w:val="left"/>
        <w:rPr>
          <w:rFonts w:ascii="돋움" w:eastAsia="돋움" w:hAnsi="돋움"/>
          <w:color w:val="666666"/>
          <w:sz w:val="16"/>
          <w:szCs w:val="16"/>
        </w:rPr>
      </w:pPr>
      <w:bookmarkStart w:id="47" w:name="comment_1390814"/>
      <w:bookmarkEnd w:id="47"/>
      <w:r>
        <w:rPr>
          <w:rFonts w:ascii="돋움" w:eastAsia="돋움" w:hAnsi="돋움"/>
          <w:noProof/>
          <w:color w:val="0000FF"/>
          <w:sz w:val="16"/>
          <w:szCs w:val="16"/>
        </w:rPr>
        <w:drawing>
          <wp:inline distT="0" distB="0" distL="0" distR="0">
            <wp:extent cx="189865" cy="163830"/>
            <wp:effectExtent l="19050" t="0" r="635" b="0"/>
            <wp:docPr id="232" name="그림 23" descr="댓글">
              <a:hlinkClick xmlns:a="http://schemas.openxmlformats.org/drawingml/2006/main" r:id="rId9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댓글">
                      <a:hlinkClick r:id="rId927"/>
                    </pic:cNvPr>
                    <pic:cNvPicPr>
                      <a:picLocks noChangeAspect="1" noChangeArrowheads="1"/>
                    </pic:cNvPicPr>
                  </pic:nvPicPr>
                  <pic:blipFill>
                    <a:blip r:embed="rId22"/>
                    <a:srcRect/>
                    <a:stretch>
                      <a:fillRect/>
                    </a:stretch>
                  </pic:blipFill>
                  <pic:spPr bwMode="auto">
                    <a:xfrm>
                      <a:off x="0" y="0"/>
                      <a:ext cx="189865" cy="163830"/>
                    </a:xfrm>
                    <a:prstGeom prst="rect">
                      <a:avLst/>
                    </a:prstGeom>
                    <a:noFill/>
                    <a:ln w="9525">
                      <a:noFill/>
                      <a:miter lim="800000"/>
                      <a:headEnd/>
                      <a:tailEnd/>
                    </a:ln>
                  </pic:spPr>
                </pic:pic>
              </a:graphicData>
            </a:graphic>
          </wp:inline>
        </w:drawing>
      </w:r>
    </w:p>
    <w:p w:rsidR="008A3414" w:rsidRDefault="008A3414" w:rsidP="008A3414">
      <w:pPr>
        <w:shd w:val="clear" w:color="auto" w:fill="FFFFFF"/>
        <w:rPr>
          <w:rFonts w:ascii="Tahoma" w:eastAsia="돋움" w:hAnsi="Tahoma" w:cs="Tahoma"/>
          <w:color w:val="CCCCCC"/>
          <w:sz w:val="13"/>
          <w:szCs w:val="13"/>
        </w:rPr>
      </w:pPr>
      <w:r>
        <w:rPr>
          <w:rStyle w:val="a8"/>
          <w:rFonts w:ascii="Tahoma" w:eastAsia="돋움" w:hAnsi="Tahoma" w:cs="Tahoma"/>
          <w:color w:val="CCCCCC"/>
          <w:sz w:val="13"/>
          <w:szCs w:val="13"/>
        </w:rPr>
        <w:t>2011.03.23</w:t>
      </w:r>
      <w:r>
        <w:rPr>
          <w:rStyle w:val="apple-converted-space"/>
          <w:rFonts w:ascii="Tahoma" w:eastAsia="돋움" w:hAnsi="Tahoma" w:cs="Tahoma"/>
          <w:color w:val="CCCCCC"/>
          <w:sz w:val="13"/>
          <w:szCs w:val="13"/>
        </w:rPr>
        <w:t> </w:t>
      </w:r>
      <w:r>
        <w:rPr>
          <w:rFonts w:ascii="Tahoma" w:eastAsia="돋움" w:hAnsi="Tahoma" w:cs="Tahoma"/>
          <w:color w:val="CCCCCC"/>
          <w:sz w:val="13"/>
          <w:szCs w:val="13"/>
        </w:rPr>
        <w:t>23:56:56</w:t>
      </w:r>
    </w:p>
    <w:p w:rsidR="008A3414" w:rsidRDefault="008A3414" w:rsidP="008A3414">
      <w:pPr>
        <w:shd w:val="clear" w:color="auto" w:fill="FFFFFF"/>
        <w:spacing w:line="300" w:lineRule="atLeast"/>
        <w:rPr>
          <w:rFonts w:ascii="돋움" w:eastAsia="돋움" w:hAnsi="돋움" w:cs="굴림"/>
          <w:color w:val="3074A5"/>
          <w:sz w:val="16"/>
          <w:szCs w:val="16"/>
        </w:rPr>
      </w:pPr>
      <w:r>
        <w:rPr>
          <w:rFonts w:ascii="돋움" w:eastAsia="돋움" w:hAnsi="돋움" w:hint="eastAsia"/>
          <w:color w:val="3074A5"/>
          <w:sz w:val="16"/>
          <w:szCs w:val="16"/>
        </w:rPr>
        <w:t>단영</w:t>
      </w:r>
    </w:p>
    <w:p w:rsidR="008A3414" w:rsidRDefault="008A3414" w:rsidP="008A3414">
      <w:pPr>
        <w:shd w:val="clear" w:color="auto" w:fill="FFFFFF"/>
        <w:spacing w:line="300" w:lineRule="atLeast"/>
        <w:rPr>
          <w:rFonts w:ascii="돋움" w:eastAsia="돋움" w:hAnsi="돋움"/>
          <w:color w:val="AAAAAA"/>
          <w:sz w:val="14"/>
          <w:szCs w:val="14"/>
        </w:rPr>
      </w:pPr>
      <w:r>
        <w:rPr>
          <w:rFonts w:ascii="돋움" w:eastAsia="돋움" w:hAnsi="돋움" w:hint="eastAsia"/>
          <w:color w:val="AAAAAA"/>
          <w:sz w:val="14"/>
          <w:szCs w:val="14"/>
        </w:rPr>
        <w:t>(추천:</w:t>
      </w:r>
      <w:r>
        <w:rPr>
          <w:rStyle w:val="apple-converted-space"/>
          <w:rFonts w:ascii="돋움" w:eastAsia="돋움" w:hAnsi="돋움" w:hint="eastAsia"/>
          <w:color w:val="AAAAAA"/>
          <w:sz w:val="14"/>
          <w:szCs w:val="14"/>
        </w:rPr>
        <w:t> </w:t>
      </w:r>
      <w:r>
        <w:rPr>
          <w:rStyle w:val="a8"/>
          <w:rFonts w:ascii="돋움" w:eastAsia="돋움" w:hAnsi="돋움" w:hint="eastAsia"/>
          <w:color w:val="AAAAAA"/>
          <w:sz w:val="14"/>
          <w:szCs w:val="14"/>
        </w:rPr>
        <w:t>1</w:t>
      </w:r>
      <w:r>
        <w:rPr>
          <w:rStyle w:val="apple-converted-space"/>
          <w:rFonts w:ascii="돋움" w:eastAsia="돋움" w:hAnsi="돋움" w:hint="eastAsia"/>
          <w:color w:val="AAAAAA"/>
          <w:sz w:val="14"/>
          <w:szCs w:val="14"/>
        </w:rPr>
        <w:t> </w:t>
      </w:r>
      <w:r>
        <w:rPr>
          <w:rFonts w:ascii="돋움" w:eastAsia="돋움" w:hAnsi="돋움" w:hint="eastAsia"/>
          <w:color w:val="AAAAAA"/>
          <w:sz w:val="14"/>
          <w:szCs w:val="14"/>
        </w:rPr>
        <w:t>/</w:t>
      </w:r>
      <w:r>
        <w:rPr>
          <w:rStyle w:val="apple-converted-space"/>
          <w:rFonts w:ascii="돋움" w:eastAsia="돋움" w:hAnsi="돋움" w:hint="eastAsia"/>
          <w:color w:val="AAAAAA"/>
          <w:sz w:val="14"/>
          <w:szCs w:val="14"/>
        </w:rPr>
        <w:t> </w:t>
      </w:r>
      <w:r>
        <w:rPr>
          <w:rStyle w:val="a8"/>
          <w:rFonts w:ascii="돋움" w:eastAsia="돋움" w:hAnsi="돋움" w:hint="eastAsia"/>
          <w:color w:val="AAAAAA"/>
          <w:sz w:val="14"/>
          <w:szCs w:val="14"/>
        </w:rPr>
        <w:t>0</w:t>
      </w:r>
      <w:r>
        <w:rPr>
          <w:rFonts w:ascii="돋움" w:eastAsia="돋움" w:hAnsi="돋움" w:hint="eastAsia"/>
          <w:color w:val="AAAAAA"/>
          <w:sz w:val="14"/>
          <w:szCs w:val="14"/>
        </w:rPr>
        <w:t>)</w:t>
      </w:r>
    </w:p>
    <w:p w:rsidR="008A3414" w:rsidRDefault="00153F68" w:rsidP="008A3414">
      <w:pPr>
        <w:shd w:val="clear" w:color="auto" w:fill="FFFFFF"/>
        <w:rPr>
          <w:rStyle w:val="apple-style-span"/>
          <w:rFonts w:ascii="Arial" w:hAnsi="Arial" w:cs="Arial"/>
          <w:color w:val="333333"/>
          <w:sz w:val="16"/>
          <w:szCs w:val="16"/>
        </w:rPr>
      </w:pPr>
      <w:hyperlink r:id="rId928" w:anchor="setCanceledOnTouchOutside(boolean)" w:history="1">
        <w:r w:rsidR="008A3414">
          <w:rPr>
            <w:rStyle w:val="a4"/>
            <w:rFonts w:ascii="Arial" w:eastAsia="돋움" w:hAnsi="Arial" w:cs="Arial"/>
            <w:color w:val="006699"/>
            <w:sz w:val="16"/>
            <w:szCs w:val="16"/>
            <w:u w:val="none"/>
          </w:rPr>
          <w:t>setCanceledOnTouchOutside</w:t>
        </w:r>
      </w:hyperlink>
      <w:r w:rsidR="008A3414">
        <w:rPr>
          <w:rStyle w:val="apple-style-span"/>
          <w:rFonts w:ascii="Arial" w:eastAsia="돋움" w:hAnsi="Arial" w:cs="Arial"/>
          <w:color w:val="333333"/>
          <w:sz w:val="16"/>
          <w:szCs w:val="16"/>
        </w:rPr>
        <w:t>(boolean cancel)</w:t>
      </w:r>
    </w:p>
    <w:p w:rsidR="008A3414" w:rsidRDefault="008A3414" w:rsidP="008A3414">
      <w:pPr>
        <w:shd w:val="clear" w:color="auto" w:fill="FFFFFF"/>
      </w:pPr>
      <w:r>
        <w:rPr>
          <w:rFonts w:ascii="Arial" w:eastAsia="돋움" w:hAnsi="Arial" w:cs="Arial"/>
          <w:color w:val="333333"/>
          <w:sz w:val="16"/>
          <w:szCs w:val="16"/>
        </w:rPr>
        <w:t>Sets whether this dialog is canceled when touched outside the window's bounds.</w:t>
      </w:r>
    </w:p>
    <w:p w:rsidR="008A3414" w:rsidRDefault="008A3414" w:rsidP="008A3414">
      <w:pPr>
        <w:shd w:val="clear" w:color="auto" w:fill="FFFFFF"/>
        <w:rPr>
          <w:rFonts w:ascii="Arial" w:eastAsia="돋움" w:hAnsi="Arial" w:cs="Arial"/>
          <w:color w:val="333333"/>
          <w:sz w:val="16"/>
          <w:szCs w:val="16"/>
        </w:rPr>
      </w:pPr>
    </w:p>
    <w:p w:rsidR="008A3414" w:rsidRDefault="008A3414" w:rsidP="008A3414">
      <w:pPr>
        <w:shd w:val="clear" w:color="auto" w:fill="FFFFFF"/>
        <w:rPr>
          <w:rFonts w:ascii="Arial" w:eastAsia="돋움" w:hAnsi="Arial" w:cs="Arial"/>
          <w:color w:val="333333"/>
          <w:sz w:val="16"/>
          <w:szCs w:val="16"/>
        </w:rPr>
      </w:pPr>
      <w:r>
        <w:rPr>
          <w:rFonts w:ascii="Arial" w:eastAsia="돋움" w:hAnsi="Arial" w:cs="Arial"/>
          <w:color w:val="333333"/>
          <w:sz w:val="16"/>
          <w:szCs w:val="16"/>
        </w:rPr>
        <w:t>이런거</w:t>
      </w:r>
      <w:r>
        <w:rPr>
          <w:rFonts w:ascii="Arial" w:eastAsia="돋움" w:hAnsi="Arial" w:cs="Arial"/>
          <w:color w:val="333333"/>
          <w:sz w:val="16"/>
          <w:szCs w:val="16"/>
        </w:rPr>
        <w:t xml:space="preserve"> </w:t>
      </w:r>
      <w:r>
        <w:rPr>
          <w:rFonts w:ascii="Arial" w:eastAsia="돋움" w:hAnsi="Arial" w:cs="Arial"/>
          <w:color w:val="333333"/>
          <w:sz w:val="16"/>
          <w:szCs w:val="16"/>
        </w:rPr>
        <w:t>찾으시는건가요</w:t>
      </w:r>
      <w:r>
        <w:rPr>
          <w:rFonts w:ascii="Arial" w:eastAsia="돋움" w:hAnsi="Arial" w:cs="Arial"/>
          <w:color w:val="333333"/>
          <w:sz w:val="16"/>
          <w:szCs w:val="16"/>
        </w:rPr>
        <w:t>?</w:t>
      </w:r>
    </w:p>
    <w:p w:rsidR="008A3414" w:rsidRDefault="008A3414" w:rsidP="008A3414">
      <w:pPr>
        <w:shd w:val="clear" w:color="auto" w:fill="FFFFFF"/>
        <w:rPr>
          <w:rFonts w:ascii="Arial" w:eastAsia="돋움" w:hAnsi="Arial" w:cs="Arial"/>
          <w:color w:val="333333"/>
          <w:sz w:val="16"/>
          <w:szCs w:val="16"/>
        </w:rPr>
      </w:pPr>
      <w:r>
        <w:rPr>
          <w:rFonts w:ascii="Arial" w:eastAsia="돋움" w:hAnsi="Arial" w:cs="Arial"/>
          <w:color w:val="333333"/>
          <w:sz w:val="16"/>
          <w:szCs w:val="16"/>
        </w:rPr>
        <w:t>true</w:t>
      </w:r>
      <w:r>
        <w:rPr>
          <w:rFonts w:ascii="Arial" w:eastAsia="돋움" w:hAnsi="Arial" w:cs="Arial"/>
          <w:color w:val="333333"/>
          <w:sz w:val="16"/>
          <w:szCs w:val="16"/>
        </w:rPr>
        <w:t>로</w:t>
      </w:r>
      <w:r>
        <w:rPr>
          <w:rFonts w:ascii="Arial" w:eastAsia="돋움" w:hAnsi="Arial" w:cs="Arial"/>
          <w:color w:val="333333"/>
          <w:sz w:val="16"/>
          <w:szCs w:val="16"/>
        </w:rPr>
        <w:t xml:space="preserve"> </w:t>
      </w:r>
      <w:r>
        <w:rPr>
          <w:rFonts w:ascii="Arial" w:eastAsia="돋움" w:hAnsi="Arial" w:cs="Arial"/>
          <w:color w:val="333333"/>
          <w:sz w:val="16"/>
          <w:szCs w:val="16"/>
        </w:rPr>
        <w:t>설정하면</w:t>
      </w:r>
      <w:r>
        <w:rPr>
          <w:rFonts w:ascii="Arial" w:eastAsia="돋움" w:hAnsi="Arial" w:cs="Arial"/>
          <w:color w:val="333333"/>
          <w:sz w:val="16"/>
          <w:szCs w:val="16"/>
        </w:rPr>
        <w:t xml:space="preserve"> </w:t>
      </w:r>
      <w:r>
        <w:rPr>
          <w:rFonts w:ascii="Arial" w:eastAsia="돋움" w:hAnsi="Arial" w:cs="Arial"/>
          <w:color w:val="333333"/>
          <w:sz w:val="16"/>
          <w:szCs w:val="16"/>
        </w:rPr>
        <w:t>다이얼로그</w:t>
      </w:r>
      <w:r>
        <w:rPr>
          <w:rFonts w:ascii="Arial" w:eastAsia="돋움" w:hAnsi="Arial" w:cs="Arial"/>
          <w:color w:val="333333"/>
          <w:sz w:val="16"/>
          <w:szCs w:val="16"/>
        </w:rPr>
        <w:t xml:space="preserve"> </w:t>
      </w:r>
      <w:r>
        <w:rPr>
          <w:rFonts w:ascii="Arial" w:eastAsia="돋움" w:hAnsi="Arial" w:cs="Arial"/>
          <w:color w:val="333333"/>
          <w:sz w:val="16"/>
          <w:szCs w:val="16"/>
        </w:rPr>
        <w:t>외부</w:t>
      </w:r>
      <w:r>
        <w:rPr>
          <w:rFonts w:ascii="Arial" w:eastAsia="돋움" w:hAnsi="Arial" w:cs="Arial"/>
          <w:color w:val="333333"/>
          <w:sz w:val="16"/>
          <w:szCs w:val="16"/>
        </w:rPr>
        <w:t xml:space="preserve"> </w:t>
      </w:r>
      <w:r>
        <w:rPr>
          <w:rFonts w:ascii="Arial" w:eastAsia="돋움" w:hAnsi="Arial" w:cs="Arial"/>
          <w:color w:val="333333"/>
          <w:sz w:val="16"/>
          <w:szCs w:val="16"/>
        </w:rPr>
        <w:t>클릭시</w:t>
      </w:r>
      <w:r>
        <w:rPr>
          <w:rFonts w:ascii="Arial" w:eastAsia="돋움" w:hAnsi="Arial" w:cs="Arial"/>
          <w:color w:val="333333"/>
          <w:sz w:val="16"/>
          <w:szCs w:val="16"/>
        </w:rPr>
        <w:t xml:space="preserve"> cancel </w:t>
      </w:r>
      <w:r>
        <w:rPr>
          <w:rFonts w:ascii="Arial" w:eastAsia="돋움" w:hAnsi="Arial" w:cs="Arial"/>
          <w:color w:val="333333"/>
          <w:sz w:val="16"/>
          <w:szCs w:val="16"/>
        </w:rPr>
        <w:t>됩니다</w:t>
      </w:r>
      <w:r>
        <w:rPr>
          <w:rFonts w:ascii="Arial" w:eastAsia="돋움" w:hAnsi="Arial" w:cs="Arial"/>
          <w:color w:val="333333"/>
          <w:sz w:val="16"/>
          <w:szCs w:val="16"/>
        </w:rPr>
        <w:t>.</w:t>
      </w:r>
    </w:p>
    <w:p w:rsidR="008A3414" w:rsidRDefault="008A3414" w:rsidP="008A3414">
      <w:pPr>
        <w:shd w:val="clear" w:color="auto" w:fill="FFFFFF"/>
        <w:rPr>
          <w:rFonts w:ascii="Arial" w:eastAsia="돋움" w:hAnsi="Arial" w:cs="Arial"/>
          <w:color w:val="333333"/>
          <w:sz w:val="16"/>
          <w:szCs w:val="16"/>
        </w:rPr>
      </w:pPr>
      <w:r>
        <w:rPr>
          <w:rFonts w:ascii="Arial" w:eastAsia="돋움" w:hAnsi="Arial" w:cs="Arial"/>
          <w:color w:val="333333"/>
          <w:sz w:val="16"/>
          <w:szCs w:val="16"/>
        </w:rPr>
        <w:t>저도</w:t>
      </w:r>
      <w:r>
        <w:rPr>
          <w:rFonts w:ascii="Arial" w:eastAsia="돋움" w:hAnsi="Arial" w:cs="Arial"/>
          <w:color w:val="333333"/>
          <w:sz w:val="16"/>
          <w:szCs w:val="16"/>
        </w:rPr>
        <w:t xml:space="preserve"> </w:t>
      </w:r>
      <w:r>
        <w:rPr>
          <w:rFonts w:ascii="Arial" w:eastAsia="돋움" w:hAnsi="Arial" w:cs="Arial"/>
          <w:color w:val="333333"/>
          <w:sz w:val="16"/>
          <w:szCs w:val="16"/>
        </w:rPr>
        <w:t>유용하게</w:t>
      </w:r>
      <w:r>
        <w:rPr>
          <w:rFonts w:ascii="Arial" w:eastAsia="돋움" w:hAnsi="Arial" w:cs="Arial"/>
          <w:color w:val="333333"/>
          <w:sz w:val="16"/>
          <w:szCs w:val="16"/>
        </w:rPr>
        <w:t xml:space="preserve"> </w:t>
      </w:r>
      <w:r>
        <w:rPr>
          <w:rFonts w:ascii="Arial" w:eastAsia="돋움" w:hAnsi="Arial" w:cs="Arial"/>
          <w:color w:val="333333"/>
          <w:sz w:val="16"/>
          <w:szCs w:val="16"/>
        </w:rPr>
        <w:t>사용합니다</w:t>
      </w:r>
      <w:r>
        <w:rPr>
          <w:rFonts w:ascii="Arial" w:eastAsia="돋움" w:hAnsi="Arial" w:cs="Arial"/>
          <w:color w:val="333333"/>
          <w:sz w:val="16"/>
          <w:szCs w:val="16"/>
        </w:rPr>
        <w:t>.</w:t>
      </w:r>
    </w:p>
    <w:p w:rsidR="008A3414" w:rsidRDefault="00153F68" w:rsidP="008A3414">
      <w:pPr>
        <w:shd w:val="clear" w:color="auto" w:fill="FFFFFF"/>
        <w:jc w:val="right"/>
        <w:rPr>
          <w:rFonts w:ascii="돋움" w:eastAsia="돋움" w:hAnsi="돋움" w:cs="굴림"/>
          <w:color w:val="000000"/>
          <w:sz w:val="16"/>
          <w:szCs w:val="16"/>
        </w:rPr>
      </w:pPr>
      <w:hyperlink r:id="rId929" w:anchor="popup_menu_area" w:history="1">
        <w:r w:rsidR="008A3414">
          <w:rPr>
            <w:rStyle w:val="a4"/>
            <w:rFonts w:ascii="돋움" w:eastAsia="돋움" w:hAnsi="돋움" w:hint="eastAsia"/>
            <w:sz w:val="16"/>
            <w:szCs w:val="16"/>
            <w:u w:val="none"/>
          </w:rPr>
          <w:t>이 댓글을...</w:t>
        </w:r>
      </w:hyperlink>
    </w:p>
    <w:p w:rsidR="008A3414" w:rsidRDefault="008A3414" w:rsidP="008A3414">
      <w:pPr>
        <w:shd w:val="clear" w:color="auto" w:fill="F4F4F4"/>
        <w:spacing w:line="300" w:lineRule="atLeast"/>
        <w:jc w:val="left"/>
        <w:rPr>
          <w:rFonts w:ascii="돋움" w:eastAsia="돋움" w:hAnsi="돋움"/>
          <w:color w:val="666666"/>
          <w:sz w:val="16"/>
          <w:szCs w:val="16"/>
        </w:rPr>
      </w:pPr>
      <w:bookmarkStart w:id="48" w:name="comment_1390868"/>
      <w:bookmarkEnd w:id="48"/>
      <w:r>
        <w:rPr>
          <w:rFonts w:ascii="돋움" w:eastAsia="돋움" w:hAnsi="돋움"/>
          <w:noProof/>
          <w:color w:val="0000FF"/>
          <w:sz w:val="16"/>
          <w:szCs w:val="16"/>
        </w:rPr>
        <w:drawing>
          <wp:inline distT="0" distB="0" distL="0" distR="0">
            <wp:extent cx="189865" cy="163830"/>
            <wp:effectExtent l="19050" t="0" r="635" b="0"/>
            <wp:docPr id="231" name="그림 24" descr="댓글">
              <a:hlinkClick xmlns:a="http://schemas.openxmlformats.org/drawingml/2006/main" r:id="rId9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댓글">
                      <a:hlinkClick r:id="rId930"/>
                    </pic:cNvPr>
                    <pic:cNvPicPr>
                      <a:picLocks noChangeAspect="1" noChangeArrowheads="1"/>
                    </pic:cNvPicPr>
                  </pic:nvPicPr>
                  <pic:blipFill>
                    <a:blip r:embed="rId22"/>
                    <a:srcRect/>
                    <a:stretch>
                      <a:fillRect/>
                    </a:stretch>
                  </pic:blipFill>
                  <pic:spPr bwMode="auto">
                    <a:xfrm>
                      <a:off x="0" y="0"/>
                      <a:ext cx="189865" cy="163830"/>
                    </a:xfrm>
                    <a:prstGeom prst="rect">
                      <a:avLst/>
                    </a:prstGeom>
                    <a:noFill/>
                    <a:ln w="9525">
                      <a:noFill/>
                      <a:miter lim="800000"/>
                      <a:headEnd/>
                      <a:tailEnd/>
                    </a:ln>
                  </pic:spPr>
                </pic:pic>
              </a:graphicData>
            </a:graphic>
          </wp:inline>
        </w:drawing>
      </w:r>
    </w:p>
    <w:p w:rsidR="008A3414" w:rsidRDefault="008A3414" w:rsidP="008A3414">
      <w:pPr>
        <w:shd w:val="clear" w:color="auto" w:fill="F4F4F4"/>
        <w:rPr>
          <w:rFonts w:ascii="Tahoma" w:eastAsia="돋움" w:hAnsi="Tahoma" w:cs="Tahoma"/>
          <w:color w:val="CCCCCC"/>
          <w:sz w:val="13"/>
          <w:szCs w:val="13"/>
        </w:rPr>
      </w:pPr>
      <w:r>
        <w:rPr>
          <w:rStyle w:val="a8"/>
          <w:rFonts w:ascii="Tahoma" w:eastAsia="돋움" w:hAnsi="Tahoma" w:cs="Tahoma"/>
          <w:color w:val="CCCCCC"/>
          <w:sz w:val="13"/>
          <w:szCs w:val="13"/>
        </w:rPr>
        <w:t>2011.03.24</w:t>
      </w:r>
      <w:r>
        <w:rPr>
          <w:rStyle w:val="apple-converted-space"/>
          <w:rFonts w:ascii="Tahoma" w:eastAsia="돋움" w:hAnsi="Tahoma" w:cs="Tahoma"/>
          <w:color w:val="CCCCCC"/>
          <w:sz w:val="13"/>
          <w:szCs w:val="13"/>
        </w:rPr>
        <w:t> </w:t>
      </w:r>
      <w:r>
        <w:rPr>
          <w:rFonts w:ascii="Tahoma" w:eastAsia="돋움" w:hAnsi="Tahoma" w:cs="Tahoma"/>
          <w:color w:val="CCCCCC"/>
          <w:sz w:val="13"/>
          <w:szCs w:val="13"/>
        </w:rPr>
        <w:t>00:20:27</w:t>
      </w:r>
    </w:p>
    <w:p w:rsidR="008A3414" w:rsidRDefault="008A3414" w:rsidP="008A3414">
      <w:pPr>
        <w:shd w:val="clear" w:color="auto" w:fill="F4F4F4"/>
        <w:spacing w:line="300" w:lineRule="atLeast"/>
        <w:rPr>
          <w:rFonts w:ascii="돋움" w:eastAsia="돋움" w:hAnsi="돋움" w:cs="굴림"/>
          <w:color w:val="3074A5"/>
          <w:sz w:val="16"/>
          <w:szCs w:val="16"/>
        </w:rPr>
      </w:pPr>
      <w:r>
        <w:rPr>
          <w:rFonts w:ascii="돋움" w:eastAsia="돋움" w:hAnsi="돋움" w:hint="eastAsia"/>
          <w:color w:val="3074A5"/>
          <w:sz w:val="16"/>
          <w:szCs w:val="16"/>
        </w:rPr>
        <w:t>생귤탱귤</w:t>
      </w:r>
    </w:p>
    <w:p w:rsidR="008A3414" w:rsidRDefault="008A3414" w:rsidP="008A3414">
      <w:pPr>
        <w:pStyle w:val="a3"/>
        <w:shd w:val="clear" w:color="auto" w:fill="F4F4F4"/>
        <w:spacing w:before="0" w:beforeAutospacing="0" w:after="0" w:afterAutospacing="0"/>
        <w:rPr>
          <w:rFonts w:ascii="돋움" w:eastAsia="돋움" w:hAnsi="돋움"/>
          <w:color w:val="000000"/>
          <w:sz w:val="16"/>
          <w:szCs w:val="16"/>
        </w:rPr>
      </w:pPr>
      <w:r>
        <w:rPr>
          <w:rFonts w:ascii="돋움" w:eastAsia="돋움" w:hAnsi="돋움" w:hint="eastAsia"/>
          <w:color w:val="000000"/>
          <w:sz w:val="16"/>
          <w:szCs w:val="16"/>
        </w:rPr>
        <w:t>와우</w:t>
      </w:r>
    </w:p>
    <w:p w:rsidR="008A3414" w:rsidRDefault="008A3414" w:rsidP="008A3414">
      <w:pPr>
        <w:pStyle w:val="a3"/>
        <w:shd w:val="clear" w:color="auto" w:fill="F4F4F4"/>
        <w:spacing w:before="0" w:beforeAutospacing="0" w:after="0" w:afterAutospacing="0"/>
        <w:rPr>
          <w:rFonts w:ascii="돋움" w:eastAsia="돋움" w:hAnsi="돋움"/>
          <w:color w:val="000000"/>
          <w:sz w:val="16"/>
          <w:szCs w:val="16"/>
        </w:rPr>
      </w:pPr>
      <w:r>
        <w:rPr>
          <w:rFonts w:ascii="돋움" w:eastAsia="돋움" w:hAnsi="돋움" w:hint="eastAsia"/>
          <w:color w:val="000000"/>
          <w:sz w:val="16"/>
          <w:szCs w:val="16"/>
        </w:rPr>
        <w:t>대박이네요. 딱 한줄로 가능할껄</w:t>
      </w:r>
    </w:p>
    <w:p w:rsidR="008A3414" w:rsidRDefault="008A3414" w:rsidP="008A3414">
      <w:pPr>
        <w:pStyle w:val="a3"/>
        <w:shd w:val="clear" w:color="auto" w:fill="F4F4F4"/>
        <w:spacing w:before="0" w:beforeAutospacing="0" w:after="0" w:afterAutospacing="0"/>
        <w:rPr>
          <w:rFonts w:ascii="돋움" w:eastAsia="돋움" w:hAnsi="돋움"/>
          <w:color w:val="000000"/>
          <w:sz w:val="16"/>
          <w:szCs w:val="16"/>
        </w:rPr>
      </w:pPr>
      <w:r>
        <w:rPr>
          <w:rFonts w:ascii="돋움" w:eastAsia="돋움" w:hAnsi="돋움" w:hint="eastAsia"/>
          <w:color w:val="000000"/>
          <w:sz w:val="16"/>
          <w:szCs w:val="16"/>
        </w:rPr>
        <w:t>수십줄을 쓸뻔했네요..</w:t>
      </w:r>
    </w:p>
    <w:p w:rsidR="008A3414" w:rsidRDefault="008A3414" w:rsidP="008A3414">
      <w:pPr>
        <w:pStyle w:val="a3"/>
        <w:shd w:val="clear" w:color="auto" w:fill="F4F4F4"/>
        <w:spacing w:before="0" w:beforeAutospacing="0" w:after="0" w:afterAutospacing="0"/>
        <w:rPr>
          <w:rFonts w:ascii="돋움" w:eastAsia="돋움" w:hAnsi="돋움"/>
          <w:color w:val="000000"/>
          <w:sz w:val="16"/>
          <w:szCs w:val="16"/>
        </w:rPr>
      </w:pPr>
      <w:r>
        <w:rPr>
          <w:rFonts w:ascii="돋움" w:eastAsia="돋움" w:hAnsi="돋움" w:hint="eastAsia"/>
          <w:color w:val="000000"/>
          <w:sz w:val="16"/>
          <w:szCs w:val="16"/>
        </w:rPr>
        <w:t>정말 감사합니다ㅜㅜ 역시 아는게 힘이군요..</w:t>
      </w:r>
    </w:p>
    <w:p w:rsidR="00576B7C" w:rsidRDefault="00576B7C">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p w:rsidR="00576B7C" w:rsidRDefault="00153F68" w:rsidP="00576B7C">
      <w:pPr>
        <w:pStyle w:val="1"/>
        <w:ind w:left="41"/>
        <w:rPr>
          <w:rFonts w:ascii="돋움" w:eastAsia="돋움" w:hAnsi="돋움"/>
          <w:color w:val="000000"/>
          <w:sz w:val="24"/>
          <w:szCs w:val="24"/>
        </w:rPr>
      </w:pPr>
      <w:hyperlink r:id="rId931" w:history="1">
        <w:r w:rsidR="00576B7C">
          <w:rPr>
            <w:rStyle w:val="a4"/>
            <w:rFonts w:ascii="돋움" w:eastAsia="돋움" w:hAnsi="돋움" w:hint="eastAsia"/>
            <w:color w:val="000000"/>
            <w:sz w:val="24"/>
            <w:szCs w:val="24"/>
            <w:u w:val="none"/>
          </w:rPr>
          <w:t>GPS 신호가 들어오지 않을 때.</w:t>
        </w:r>
      </w:hyperlink>
    </w:p>
    <w:p w:rsidR="00576B7C" w:rsidRDefault="00576B7C" w:rsidP="00576B7C">
      <w:pPr>
        <w:rPr>
          <w:rFonts w:ascii="돋움" w:eastAsia="돋움" w:hAnsi="돋움"/>
          <w:color w:val="3074A5"/>
          <w:sz w:val="16"/>
          <w:szCs w:val="16"/>
        </w:rPr>
      </w:pPr>
      <w:r>
        <w:rPr>
          <w:rStyle w:val="member100145"/>
          <w:rFonts w:ascii="돋움" w:eastAsia="돋움" w:hAnsi="돋움" w:hint="eastAsia"/>
          <w:color w:val="3074A5"/>
          <w:sz w:val="16"/>
          <w:szCs w:val="16"/>
        </w:rPr>
        <w:t>brkim</w:t>
      </w:r>
    </w:p>
    <w:p w:rsidR="00576B7C" w:rsidRDefault="00153F68" w:rsidP="00576B7C">
      <w:pPr>
        <w:spacing w:line="231" w:lineRule="atLeast"/>
        <w:rPr>
          <w:rFonts w:ascii="Tahoma" w:eastAsia="돋움" w:hAnsi="Tahoma" w:cs="Tahoma"/>
          <w:color w:val="444444"/>
          <w:sz w:val="14"/>
          <w:szCs w:val="14"/>
        </w:rPr>
      </w:pPr>
      <w:hyperlink r:id="rId932" w:history="1">
        <w:r w:rsidR="00576B7C">
          <w:rPr>
            <w:rStyle w:val="a4"/>
            <w:rFonts w:ascii="Tahoma" w:eastAsia="돋움" w:hAnsi="Tahoma" w:cs="Tahoma"/>
            <w:color w:val="BBBBBB"/>
            <w:sz w:val="14"/>
            <w:szCs w:val="14"/>
            <w:u w:val="none"/>
          </w:rPr>
          <w:t>http://www.androidpub.com/100151</w:t>
        </w:r>
      </w:hyperlink>
    </w:p>
    <w:p w:rsidR="00576B7C" w:rsidRDefault="00576B7C" w:rsidP="00576B7C">
      <w:pPr>
        <w:spacing w:line="231" w:lineRule="atLeast"/>
        <w:rPr>
          <w:rFonts w:ascii="Tahoma" w:eastAsia="돋움" w:hAnsi="Tahoma" w:cs="Tahoma"/>
          <w:color w:val="444444"/>
          <w:sz w:val="14"/>
          <w:szCs w:val="14"/>
        </w:rPr>
      </w:pPr>
      <w:r>
        <w:rPr>
          <w:rStyle w:val="a8"/>
          <w:rFonts w:ascii="Tahoma" w:eastAsia="돋움" w:hAnsi="Tahoma" w:cs="Tahoma"/>
          <w:color w:val="444444"/>
          <w:sz w:val="14"/>
          <w:szCs w:val="14"/>
        </w:rPr>
        <w:t>2010.02.03</w:t>
      </w:r>
      <w:r>
        <w:rPr>
          <w:rStyle w:val="apple-converted-space"/>
          <w:rFonts w:ascii="Tahoma" w:eastAsia="돋움" w:hAnsi="Tahoma" w:cs="Tahoma"/>
          <w:color w:val="444444"/>
          <w:sz w:val="14"/>
          <w:szCs w:val="14"/>
        </w:rPr>
        <w:t> </w:t>
      </w:r>
      <w:r>
        <w:rPr>
          <w:rFonts w:ascii="Tahoma" w:eastAsia="돋움" w:hAnsi="Tahoma" w:cs="Tahoma"/>
          <w:color w:val="444444"/>
          <w:sz w:val="14"/>
          <w:szCs w:val="14"/>
        </w:rPr>
        <w:t>14:04:42</w:t>
      </w:r>
    </w:p>
    <w:p w:rsidR="00576B7C" w:rsidRDefault="00576B7C" w:rsidP="00576B7C">
      <w:pPr>
        <w:spacing w:line="231" w:lineRule="atLeast"/>
        <w:rPr>
          <w:rFonts w:ascii="Tahoma" w:eastAsia="돋움" w:hAnsi="Tahoma" w:cs="Tahoma"/>
          <w:color w:val="4A3FD7"/>
          <w:sz w:val="14"/>
          <w:szCs w:val="14"/>
        </w:rPr>
      </w:pPr>
      <w:r>
        <w:rPr>
          <w:rFonts w:ascii="Tahoma" w:eastAsia="돋움" w:hAnsi="Tahoma" w:cs="Tahoma"/>
          <w:color w:val="4A3FD7"/>
          <w:sz w:val="14"/>
          <w:szCs w:val="14"/>
        </w:rPr>
        <w:t>1516</w:t>
      </w:r>
    </w:p>
    <w:p w:rsidR="00576B7C" w:rsidRDefault="00153F68" w:rsidP="00576B7C">
      <w:pPr>
        <w:shd w:val="clear" w:color="auto" w:fill="FFFFFF"/>
        <w:spacing w:line="231" w:lineRule="atLeast"/>
        <w:rPr>
          <w:rFonts w:ascii="Tahoma" w:eastAsia="돋움" w:hAnsi="Tahoma" w:cs="Tahoma"/>
          <w:color w:val="444444"/>
          <w:sz w:val="14"/>
          <w:szCs w:val="14"/>
        </w:rPr>
      </w:pPr>
      <w:hyperlink r:id="rId933" w:anchor="comment" w:tooltip="댓글" w:history="1">
        <w:r w:rsidR="00576B7C">
          <w:rPr>
            <w:rStyle w:val="a8"/>
            <w:rFonts w:ascii="Tahoma" w:eastAsia="돋움" w:hAnsi="Tahoma" w:cs="Tahoma"/>
            <w:color w:val="333333"/>
            <w:sz w:val="14"/>
            <w:szCs w:val="14"/>
          </w:rPr>
          <w:t>7</w:t>
        </w:r>
      </w:hyperlink>
    </w:p>
    <w:p w:rsidR="00576B7C" w:rsidRDefault="00153F68" w:rsidP="00576B7C">
      <w:pPr>
        <w:spacing w:line="231" w:lineRule="atLeast"/>
        <w:rPr>
          <w:rFonts w:ascii="Tahoma" w:eastAsia="돋움" w:hAnsi="Tahoma" w:cs="Tahoma"/>
          <w:color w:val="444444"/>
          <w:sz w:val="14"/>
          <w:szCs w:val="14"/>
        </w:rPr>
      </w:pPr>
      <w:hyperlink r:id="rId934" w:history="1">
        <w:r w:rsidR="00576B7C">
          <w:rPr>
            <w:rStyle w:val="a4"/>
            <w:rFonts w:ascii="Tahoma" w:eastAsia="돋움" w:hAnsi="Tahoma" w:cs="Tahoma"/>
            <w:b/>
            <w:bCs/>
            <w:color w:val="555555"/>
            <w:sz w:val="14"/>
            <w:szCs w:val="14"/>
            <w:u w:val="none"/>
          </w:rPr>
          <w:t>앱개발</w:t>
        </w:r>
        <w:r w:rsidR="00576B7C">
          <w:rPr>
            <w:rStyle w:val="a4"/>
            <w:rFonts w:ascii="Tahoma" w:eastAsia="돋움" w:hAnsi="Tahoma" w:cs="Tahoma"/>
            <w:b/>
            <w:bCs/>
            <w:color w:val="555555"/>
            <w:sz w:val="14"/>
            <w:szCs w:val="14"/>
            <w:u w:val="none"/>
          </w:rPr>
          <w:t xml:space="preserve"> </w:t>
        </w:r>
        <w:r w:rsidR="00576B7C">
          <w:rPr>
            <w:rStyle w:val="a4"/>
            <w:rFonts w:ascii="Tahoma" w:eastAsia="돋움" w:hAnsi="Tahoma" w:cs="Tahoma"/>
            <w:b/>
            <w:bCs/>
            <w:color w:val="555555"/>
            <w:sz w:val="14"/>
            <w:szCs w:val="14"/>
            <w:u w:val="none"/>
          </w:rPr>
          <w:t>질문</w:t>
        </w:r>
      </w:hyperlink>
    </w:p>
    <w:p w:rsidR="00576B7C" w:rsidRDefault="00576B7C" w:rsidP="00576B7C">
      <w:pPr>
        <w:rPr>
          <w:rFonts w:ascii="돋움" w:eastAsia="돋움" w:hAnsi="돋움" w:cs="굴림"/>
          <w:color w:val="000000"/>
          <w:sz w:val="16"/>
          <w:szCs w:val="16"/>
        </w:rPr>
      </w:pPr>
      <w:r>
        <w:rPr>
          <w:rFonts w:ascii="돋움" w:eastAsia="돋움" w:hAnsi="돋움" w:hint="eastAsia"/>
          <w:color w:val="000000"/>
          <w:sz w:val="16"/>
          <w:szCs w:val="16"/>
        </w:rPr>
        <w:br/>
        <w:t> </w:t>
      </w:r>
      <w:r>
        <w:rPr>
          <w:rFonts w:ascii="돋움" w:eastAsia="돋움" w:hAnsi="돋움" w:hint="eastAsia"/>
          <w:color w:val="000000"/>
          <w:sz w:val="16"/>
          <w:szCs w:val="16"/>
          <w:u w:val="single"/>
        </w:rPr>
        <w:t>GPS 신호가 들어오지 않을 때를</w:t>
      </w:r>
      <w:r>
        <w:rPr>
          <w:rStyle w:val="apple-converted-space"/>
          <w:rFonts w:ascii="돋움" w:eastAsia="돋움" w:hAnsi="돋움" w:hint="eastAsia"/>
          <w:color w:val="000000"/>
          <w:sz w:val="16"/>
          <w:szCs w:val="16"/>
        </w:rPr>
        <w:t> </w:t>
      </w:r>
      <w:r>
        <w:rPr>
          <w:rFonts w:ascii="돋움" w:eastAsia="돋움" w:hAnsi="돋움" w:hint="eastAsia"/>
          <w:color w:val="000000"/>
          <w:sz w:val="16"/>
          <w:szCs w:val="16"/>
        </w:rPr>
        <w:t>알 수 있는 함수 같은게 있을까요?</w:t>
      </w:r>
      <w:r>
        <w:rPr>
          <w:rFonts w:ascii="돋움" w:eastAsia="돋움" w:hAnsi="돋움" w:hint="eastAsia"/>
          <w:color w:val="000000"/>
          <w:sz w:val="16"/>
          <w:szCs w:val="16"/>
        </w:rPr>
        <w:br/>
        <w:t> 아무리 해도 잘 모르겠네요..</w:t>
      </w:r>
    </w:p>
    <w:p w:rsidR="00576B7C" w:rsidRDefault="00153F68" w:rsidP="00576B7C">
      <w:pPr>
        <w:jc w:val="right"/>
        <w:rPr>
          <w:rFonts w:ascii="돋움" w:eastAsia="돋움" w:hAnsi="돋움"/>
          <w:color w:val="000000"/>
          <w:sz w:val="16"/>
          <w:szCs w:val="16"/>
        </w:rPr>
      </w:pPr>
      <w:hyperlink r:id="rId935" w:anchor="popup_menu_area" w:history="1">
        <w:r w:rsidR="00576B7C">
          <w:rPr>
            <w:rStyle w:val="a4"/>
            <w:rFonts w:ascii="돋움" w:eastAsia="돋움" w:hAnsi="돋움" w:hint="eastAsia"/>
            <w:sz w:val="16"/>
            <w:szCs w:val="16"/>
            <w:u w:val="none"/>
          </w:rPr>
          <w:t>이 게시물을...</w:t>
        </w:r>
      </w:hyperlink>
    </w:p>
    <w:p w:rsidR="00576B7C" w:rsidRDefault="00576B7C" w:rsidP="00576B7C">
      <w:pPr>
        <w:jc w:val="center"/>
        <w:rPr>
          <w:rFonts w:ascii="돋움" w:eastAsia="돋움" w:hAnsi="돋움"/>
          <w:color w:val="000000"/>
          <w:sz w:val="16"/>
          <w:szCs w:val="16"/>
        </w:rPr>
      </w:pPr>
      <w:r>
        <w:rPr>
          <w:rStyle w:val="tx"/>
          <w:rFonts w:ascii="돋움" w:eastAsia="돋움" w:hAnsi="돋움" w:hint="eastAsia"/>
          <w:color w:val="000000"/>
          <w:spacing w:val="-14"/>
          <w:sz w:val="15"/>
          <w:szCs w:val="15"/>
          <w:bdr w:val="none" w:sz="0" w:space="0" w:color="auto" w:frame="1"/>
        </w:rPr>
        <w:t>추천</w:t>
      </w:r>
      <w:r>
        <w:rPr>
          <w:rStyle w:val="num"/>
          <w:rFonts w:ascii="돋움" w:eastAsia="돋움" w:hAnsi="돋움" w:hint="eastAsia"/>
          <w:b/>
          <w:bCs/>
          <w:color w:val="FF0000"/>
          <w:sz w:val="15"/>
          <w:szCs w:val="15"/>
          <w:bdr w:val="none" w:sz="0" w:space="0" w:color="auto" w:frame="1"/>
        </w:rPr>
        <w:t>0</w:t>
      </w:r>
    </w:p>
    <w:p w:rsidR="00576B7C" w:rsidRDefault="00153F68" w:rsidP="00576B7C">
      <w:pPr>
        <w:jc w:val="right"/>
        <w:rPr>
          <w:rFonts w:ascii="돋움" w:eastAsia="돋움" w:hAnsi="돋움"/>
          <w:color w:val="000000"/>
          <w:sz w:val="16"/>
          <w:szCs w:val="16"/>
        </w:rPr>
      </w:pPr>
      <w:hyperlink r:id="rId936" w:history="1">
        <w:r w:rsidR="00576B7C">
          <w:rPr>
            <w:rStyle w:val="a4"/>
            <w:rFonts w:ascii="Arial" w:eastAsia="돋움" w:hAnsi="Arial" w:cs="Arial"/>
            <w:color w:val="000000"/>
            <w:sz w:val="16"/>
            <w:szCs w:val="16"/>
          </w:rPr>
          <w:t>목록</w:t>
        </w:r>
      </w:hyperlink>
    </w:p>
    <w:p w:rsidR="00576B7C" w:rsidRDefault="00153F68" w:rsidP="00576B7C">
      <w:pPr>
        <w:jc w:val="left"/>
        <w:rPr>
          <w:rFonts w:ascii="돋움" w:eastAsia="돋움" w:hAnsi="돋움"/>
          <w:color w:val="1F3DAE"/>
          <w:sz w:val="14"/>
          <w:szCs w:val="14"/>
        </w:rPr>
      </w:pPr>
      <w:hyperlink r:id="rId937" w:history="1">
        <w:r w:rsidR="00576B7C">
          <w:rPr>
            <w:rStyle w:val="a4"/>
            <w:rFonts w:ascii="돋움" w:eastAsia="돋움" w:hAnsi="돋움" w:hint="eastAsia"/>
            <w:color w:val="666666"/>
            <w:sz w:val="14"/>
            <w:szCs w:val="14"/>
            <w:u w:val="none"/>
          </w:rPr>
          <w:t>엮인글 주소 : http://www.androidpub.com/100151/a22/trackback</w:t>
        </w:r>
      </w:hyperlink>
    </w:p>
    <w:p w:rsidR="00576B7C" w:rsidRDefault="00576B7C" w:rsidP="00576B7C">
      <w:pPr>
        <w:shd w:val="clear" w:color="auto" w:fill="FFFFFF"/>
        <w:spacing w:line="300" w:lineRule="atLeast"/>
        <w:rPr>
          <w:rFonts w:ascii="돋움" w:eastAsia="돋움" w:hAnsi="돋움"/>
          <w:color w:val="666666"/>
          <w:sz w:val="16"/>
          <w:szCs w:val="16"/>
        </w:rPr>
      </w:pPr>
      <w:bookmarkStart w:id="49" w:name="comment_100295"/>
      <w:bookmarkEnd w:id="49"/>
      <w:r>
        <w:rPr>
          <w:rFonts w:ascii="돋움" w:eastAsia="돋움" w:hAnsi="돋움"/>
          <w:noProof/>
          <w:color w:val="0000FF"/>
          <w:sz w:val="16"/>
          <w:szCs w:val="16"/>
        </w:rPr>
        <w:drawing>
          <wp:inline distT="0" distB="0" distL="0" distR="0">
            <wp:extent cx="189865" cy="163830"/>
            <wp:effectExtent l="19050" t="0" r="635" b="0"/>
            <wp:docPr id="246" name="그림 20" descr="댓글">
              <a:hlinkClick xmlns:a="http://schemas.openxmlformats.org/drawingml/2006/main" r:id="rId9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댓글">
                      <a:hlinkClick r:id="rId938"/>
                    </pic:cNvPr>
                    <pic:cNvPicPr>
                      <a:picLocks noChangeAspect="1" noChangeArrowheads="1"/>
                    </pic:cNvPicPr>
                  </pic:nvPicPr>
                  <pic:blipFill>
                    <a:blip r:embed="rId22"/>
                    <a:srcRect/>
                    <a:stretch>
                      <a:fillRect/>
                    </a:stretch>
                  </pic:blipFill>
                  <pic:spPr bwMode="auto">
                    <a:xfrm>
                      <a:off x="0" y="0"/>
                      <a:ext cx="189865" cy="163830"/>
                    </a:xfrm>
                    <a:prstGeom prst="rect">
                      <a:avLst/>
                    </a:prstGeom>
                    <a:noFill/>
                    <a:ln w="9525">
                      <a:noFill/>
                      <a:miter lim="800000"/>
                      <a:headEnd/>
                      <a:tailEnd/>
                    </a:ln>
                  </pic:spPr>
                </pic:pic>
              </a:graphicData>
            </a:graphic>
          </wp:inline>
        </w:drawing>
      </w:r>
    </w:p>
    <w:p w:rsidR="00576B7C" w:rsidRDefault="00576B7C" w:rsidP="00576B7C">
      <w:pPr>
        <w:shd w:val="clear" w:color="auto" w:fill="FFFFFF"/>
        <w:rPr>
          <w:rFonts w:ascii="Tahoma" w:eastAsia="돋움" w:hAnsi="Tahoma" w:cs="Tahoma"/>
          <w:color w:val="CCCCCC"/>
          <w:sz w:val="13"/>
          <w:szCs w:val="13"/>
        </w:rPr>
      </w:pPr>
      <w:r>
        <w:rPr>
          <w:rStyle w:val="a8"/>
          <w:rFonts w:ascii="Tahoma" w:eastAsia="돋움" w:hAnsi="Tahoma" w:cs="Tahoma"/>
          <w:color w:val="CCCCCC"/>
          <w:sz w:val="13"/>
          <w:szCs w:val="13"/>
        </w:rPr>
        <w:t>2010.02.03</w:t>
      </w:r>
      <w:r>
        <w:rPr>
          <w:rStyle w:val="apple-converted-space"/>
          <w:rFonts w:ascii="Tahoma" w:eastAsia="돋움" w:hAnsi="Tahoma" w:cs="Tahoma"/>
          <w:color w:val="CCCCCC"/>
          <w:sz w:val="13"/>
          <w:szCs w:val="13"/>
        </w:rPr>
        <w:t> </w:t>
      </w:r>
      <w:r>
        <w:rPr>
          <w:rFonts w:ascii="Tahoma" w:eastAsia="돋움" w:hAnsi="Tahoma" w:cs="Tahoma"/>
          <w:color w:val="CCCCCC"/>
          <w:sz w:val="13"/>
          <w:szCs w:val="13"/>
        </w:rPr>
        <w:t>14:48:00</w:t>
      </w:r>
    </w:p>
    <w:p w:rsidR="00576B7C" w:rsidRDefault="00576B7C" w:rsidP="00576B7C">
      <w:pPr>
        <w:shd w:val="clear" w:color="auto" w:fill="FFFFFF"/>
        <w:spacing w:line="300" w:lineRule="atLeast"/>
        <w:rPr>
          <w:rFonts w:ascii="돋움" w:eastAsia="돋움" w:hAnsi="돋움" w:cs="굴림"/>
          <w:color w:val="3074A5"/>
          <w:sz w:val="16"/>
          <w:szCs w:val="16"/>
        </w:rPr>
      </w:pPr>
      <w:r>
        <w:rPr>
          <w:rFonts w:ascii="돋움" w:eastAsia="돋움" w:hAnsi="돋움"/>
          <w:noProof/>
          <w:color w:val="3074A5"/>
          <w:sz w:val="16"/>
          <w:szCs w:val="16"/>
        </w:rPr>
        <w:drawing>
          <wp:inline distT="0" distB="0" distL="0" distR="0">
            <wp:extent cx="189865" cy="189865"/>
            <wp:effectExtent l="19050" t="0" r="635" b="0"/>
            <wp:docPr id="245" name="그림 21" descr="id: 컨버전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d: 컨버전스"/>
                    <pic:cNvPicPr>
                      <a:picLocks noChangeAspect="1" noChangeArrowheads="1"/>
                    </pic:cNvPicPr>
                  </pic:nvPicPr>
                  <pic:blipFill>
                    <a:blip r:embed="rId939"/>
                    <a:srcRect/>
                    <a:stretch>
                      <a:fillRect/>
                    </a:stretch>
                  </pic:blipFill>
                  <pic:spPr bwMode="auto">
                    <a:xfrm>
                      <a:off x="0" y="0"/>
                      <a:ext cx="189865" cy="189865"/>
                    </a:xfrm>
                    <a:prstGeom prst="rect">
                      <a:avLst/>
                    </a:prstGeom>
                    <a:noFill/>
                    <a:ln w="9525">
                      <a:noFill/>
                      <a:miter lim="800000"/>
                      <a:headEnd/>
                      <a:tailEnd/>
                    </a:ln>
                  </pic:spPr>
                </pic:pic>
              </a:graphicData>
            </a:graphic>
          </wp:inline>
        </w:drawing>
      </w:r>
      <w:r>
        <w:rPr>
          <w:rFonts w:ascii="돋움" w:eastAsia="돋움" w:hAnsi="돋움" w:hint="eastAsia"/>
          <w:color w:val="3074A5"/>
          <w:sz w:val="16"/>
          <w:szCs w:val="16"/>
        </w:rPr>
        <w:t>컨버전스</w:t>
      </w:r>
    </w:p>
    <w:p w:rsidR="00576B7C" w:rsidRDefault="00576B7C" w:rsidP="00576B7C">
      <w:pPr>
        <w:shd w:val="clear" w:color="auto" w:fill="FFFFFF"/>
        <w:rPr>
          <w:rFonts w:ascii="돋움" w:eastAsia="돋움" w:hAnsi="돋움"/>
          <w:color w:val="000000"/>
          <w:sz w:val="16"/>
          <w:szCs w:val="16"/>
        </w:rPr>
      </w:pPr>
      <w:r>
        <w:rPr>
          <w:rFonts w:ascii="돋움" w:eastAsia="돋움" w:hAnsi="돋움" w:hint="eastAsia"/>
          <w:color w:val="000000"/>
          <w:sz w:val="16"/>
          <w:szCs w:val="16"/>
        </w:rPr>
        <w:t>테스트 및 관련 자료를 찾아보진 않았는데, GpsStatus.Listener가 있습니다.</w:t>
      </w:r>
      <w:r>
        <w:rPr>
          <w:rStyle w:val="apple-converted-space"/>
          <w:rFonts w:ascii="돋움" w:eastAsia="돋움" w:hAnsi="돋움" w:hint="eastAsia"/>
          <w:color w:val="000000"/>
          <w:sz w:val="16"/>
          <w:szCs w:val="16"/>
        </w:rPr>
        <w:t> </w:t>
      </w:r>
      <w:r>
        <w:rPr>
          <w:rFonts w:ascii="돋움" w:eastAsia="돋움" w:hAnsi="돋움" w:hint="eastAsia"/>
          <w:color w:val="000000"/>
          <w:sz w:val="16"/>
          <w:szCs w:val="16"/>
        </w:rPr>
        <w:br/>
        <w:t>이것을 사용해보면 되지 않을까요?</w:t>
      </w:r>
      <w:r>
        <w:rPr>
          <w:rFonts w:ascii="돋움" w:eastAsia="돋움" w:hAnsi="돋움" w:hint="eastAsia"/>
          <w:color w:val="800080"/>
          <w:sz w:val="16"/>
          <w:szCs w:val="16"/>
          <w:u w:val="single"/>
        </w:rPr>
        <w:br/>
      </w:r>
      <w:hyperlink r:id="rId940" w:history="1">
        <w:r>
          <w:rPr>
            <w:rStyle w:val="a4"/>
            <w:rFonts w:ascii="돋움" w:eastAsia="돋움" w:hAnsi="돋움" w:hint="eastAsia"/>
            <w:sz w:val="16"/>
            <w:szCs w:val="16"/>
          </w:rPr>
          <w:t>http://developer.android.com/reference/android/location/GpsStatus.Listener.html</w:t>
        </w:r>
      </w:hyperlink>
    </w:p>
    <w:p w:rsidR="00576B7C" w:rsidRDefault="00153F68" w:rsidP="00576B7C">
      <w:pPr>
        <w:shd w:val="clear" w:color="auto" w:fill="FFFFFF"/>
        <w:jc w:val="right"/>
        <w:rPr>
          <w:rFonts w:ascii="돋움" w:eastAsia="돋움" w:hAnsi="돋움"/>
          <w:color w:val="000000"/>
          <w:sz w:val="16"/>
          <w:szCs w:val="16"/>
        </w:rPr>
      </w:pPr>
      <w:hyperlink r:id="rId941" w:anchor="popup_menu_area" w:history="1">
        <w:r w:rsidR="00576B7C">
          <w:rPr>
            <w:rStyle w:val="a4"/>
            <w:rFonts w:ascii="돋움" w:eastAsia="돋움" w:hAnsi="돋움" w:hint="eastAsia"/>
            <w:sz w:val="16"/>
            <w:szCs w:val="16"/>
            <w:u w:val="none"/>
          </w:rPr>
          <w:t>이 댓글을...</w:t>
        </w:r>
      </w:hyperlink>
    </w:p>
    <w:p w:rsidR="00576B7C" w:rsidRDefault="00576B7C" w:rsidP="00576B7C">
      <w:pPr>
        <w:shd w:val="clear" w:color="auto" w:fill="F4F4F4"/>
        <w:spacing w:line="300" w:lineRule="atLeast"/>
        <w:jc w:val="left"/>
        <w:rPr>
          <w:rFonts w:ascii="돋움" w:eastAsia="돋움" w:hAnsi="돋움"/>
          <w:color w:val="666666"/>
          <w:sz w:val="16"/>
          <w:szCs w:val="16"/>
        </w:rPr>
      </w:pPr>
      <w:bookmarkStart w:id="50" w:name="comment_100565"/>
      <w:bookmarkEnd w:id="50"/>
      <w:r>
        <w:rPr>
          <w:rFonts w:ascii="돋움" w:eastAsia="돋움" w:hAnsi="돋움"/>
          <w:noProof/>
          <w:color w:val="0000FF"/>
          <w:sz w:val="16"/>
          <w:szCs w:val="16"/>
        </w:rPr>
        <w:drawing>
          <wp:inline distT="0" distB="0" distL="0" distR="0">
            <wp:extent cx="189865" cy="163830"/>
            <wp:effectExtent l="19050" t="0" r="635" b="0"/>
            <wp:docPr id="244" name="그림 22" descr="댓글">
              <a:hlinkClick xmlns:a="http://schemas.openxmlformats.org/drawingml/2006/main" r:id="rId9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댓글">
                      <a:hlinkClick r:id="rId942"/>
                    </pic:cNvPr>
                    <pic:cNvPicPr>
                      <a:picLocks noChangeAspect="1" noChangeArrowheads="1"/>
                    </pic:cNvPicPr>
                  </pic:nvPicPr>
                  <pic:blipFill>
                    <a:blip r:embed="rId22"/>
                    <a:srcRect/>
                    <a:stretch>
                      <a:fillRect/>
                    </a:stretch>
                  </pic:blipFill>
                  <pic:spPr bwMode="auto">
                    <a:xfrm>
                      <a:off x="0" y="0"/>
                      <a:ext cx="189865" cy="163830"/>
                    </a:xfrm>
                    <a:prstGeom prst="rect">
                      <a:avLst/>
                    </a:prstGeom>
                    <a:noFill/>
                    <a:ln w="9525">
                      <a:noFill/>
                      <a:miter lim="800000"/>
                      <a:headEnd/>
                      <a:tailEnd/>
                    </a:ln>
                  </pic:spPr>
                </pic:pic>
              </a:graphicData>
            </a:graphic>
          </wp:inline>
        </w:drawing>
      </w:r>
    </w:p>
    <w:p w:rsidR="00576B7C" w:rsidRDefault="00576B7C" w:rsidP="00576B7C">
      <w:pPr>
        <w:shd w:val="clear" w:color="auto" w:fill="F4F4F4"/>
        <w:rPr>
          <w:rFonts w:ascii="Tahoma" w:eastAsia="돋움" w:hAnsi="Tahoma" w:cs="Tahoma"/>
          <w:color w:val="CCCCCC"/>
          <w:sz w:val="13"/>
          <w:szCs w:val="13"/>
        </w:rPr>
      </w:pPr>
      <w:r>
        <w:rPr>
          <w:rStyle w:val="a8"/>
          <w:rFonts w:ascii="Tahoma" w:eastAsia="돋움" w:hAnsi="Tahoma" w:cs="Tahoma"/>
          <w:color w:val="CCCCCC"/>
          <w:sz w:val="13"/>
          <w:szCs w:val="13"/>
        </w:rPr>
        <w:t>2010.02.03</w:t>
      </w:r>
      <w:r>
        <w:rPr>
          <w:rStyle w:val="apple-converted-space"/>
          <w:rFonts w:ascii="Tahoma" w:eastAsia="돋움" w:hAnsi="Tahoma" w:cs="Tahoma"/>
          <w:color w:val="CCCCCC"/>
          <w:sz w:val="13"/>
          <w:szCs w:val="13"/>
        </w:rPr>
        <w:t> </w:t>
      </w:r>
      <w:r>
        <w:rPr>
          <w:rFonts w:ascii="Tahoma" w:eastAsia="돋움" w:hAnsi="Tahoma" w:cs="Tahoma"/>
          <w:color w:val="CCCCCC"/>
          <w:sz w:val="13"/>
          <w:szCs w:val="13"/>
        </w:rPr>
        <w:t>16:23:19</w:t>
      </w:r>
    </w:p>
    <w:p w:rsidR="00576B7C" w:rsidRDefault="00576B7C" w:rsidP="00576B7C">
      <w:pPr>
        <w:shd w:val="clear" w:color="auto" w:fill="F4F4F4"/>
        <w:spacing w:line="300" w:lineRule="atLeast"/>
        <w:rPr>
          <w:rFonts w:ascii="돋움" w:eastAsia="돋움" w:hAnsi="돋움" w:cs="굴림"/>
          <w:color w:val="3074A5"/>
          <w:sz w:val="16"/>
          <w:szCs w:val="16"/>
        </w:rPr>
      </w:pPr>
      <w:r>
        <w:rPr>
          <w:rFonts w:ascii="돋움" w:eastAsia="돋움" w:hAnsi="돋움" w:hint="eastAsia"/>
          <w:color w:val="3074A5"/>
          <w:sz w:val="16"/>
          <w:szCs w:val="16"/>
        </w:rPr>
        <w:t>brkim</w:t>
      </w:r>
    </w:p>
    <w:p w:rsidR="00576B7C" w:rsidRDefault="00576B7C" w:rsidP="00576B7C">
      <w:pPr>
        <w:shd w:val="clear" w:color="auto" w:fill="F4F4F4"/>
        <w:rPr>
          <w:rFonts w:ascii="돋움" w:eastAsia="돋움" w:hAnsi="돋움"/>
          <w:color w:val="000000"/>
          <w:sz w:val="16"/>
          <w:szCs w:val="16"/>
        </w:rPr>
      </w:pPr>
      <w:r>
        <w:rPr>
          <w:rFonts w:ascii="돋움" w:eastAsia="돋움" w:hAnsi="돋움" w:hint="eastAsia"/>
          <w:color w:val="000000"/>
          <w:sz w:val="16"/>
          <w:szCs w:val="16"/>
        </w:rPr>
        <w:t> 그것은, GPS 상태만 나타내는 것이 아닌가요?? GPS 신호가 지금 들어오고 있는 상태인지, GPS 신호가 들어오고 있지 않은 상태인지를 그것으로 알 수 있나요?</w:t>
      </w:r>
    </w:p>
    <w:p w:rsidR="00576B7C" w:rsidRDefault="00153F68" w:rsidP="00576B7C">
      <w:pPr>
        <w:shd w:val="clear" w:color="auto" w:fill="F4F4F4"/>
        <w:jc w:val="right"/>
        <w:rPr>
          <w:rFonts w:ascii="돋움" w:eastAsia="돋움" w:hAnsi="돋움"/>
          <w:color w:val="000000"/>
          <w:sz w:val="16"/>
          <w:szCs w:val="16"/>
        </w:rPr>
      </w:pPr>
      <w:hyperlink r:id="rId943" w:anchor="popup_menu_area" w:history="1">
        <w:r w:rsidR="00576B7C">
          <w:rPr>
            <w:rStyle w:val="a4"/>
            <w:rFonts w:ascii="돋움" w:eastAsia="돋움" w:hAnsi="돋움" w:hint="eastAsia"/>
            <w:sz w:val="16"/>
            <w:szCs w:val="16"/>
            <w:u w:val="none"/>
          </w:rPr>
          <w:t>이 댓글을...</w:t>
        </w:r>
      </w:hyperlink>
    </w:p>
    <w:p w:rsidR="00576B7C" w:rsidRDefault="00576B7C" w:rsidP="00576B7C">
      <w:pPr>
        <w:shd w:val="clear" w:color="auto" w:fill="FFFFFF"/>
        <w:spacing w:line="300" w:lineRule="atLeast"/>
        <w:jc w:val="left"/>
        <w:rPr>
          <w:rFonts w:ascii="돋움" w:eastAsia="돋움" w:hAnsi="돋움"/>
          <w:color w:val="666666"/>
          <w:sz w:val="16"/>
          <w:szCs w:val="16"/>
        </w:rPr>
      </w:pPr>
      <w:bookmarkStart w:id="51" w:name="comment_100731"/>
      <w:bookmarkEnd w:id="51"/>
      <w:r>
        <w:rPr>
          <w:rFonts w:ascii="돋움" w:eastAsia="돋움" w:hAnsi="돋움"/>
          <w:noProof/>
          <w:color w:val="0000FF"/>
          <w:sz w:val="16"/>
          <w:szCs w:val="16"/>
        </w:rPr>
        <w:drawing>
          <wp:inline distT="0" distB="0" distL="0" distR="0">
            <wp:extent cx="189865" cy="163830"/>
            <wp:effectExtent l="19050" t="0" r="635" b="0"/>
            <wp:docPr id="243" name="그림 23" descr="댓글">
              <a:hlinkClick xmlns:a="http://schemas.openxmlformats.org/drawingml/2006/main" r:id="rId9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댓글">
                      <a:hlinkClick r:id="rId944"/>
                    </pic:cNvPr>
                    <pic:cNvPicPr>
                      <a:picLocks noChangeAspect="1" noChangeArrowheads="1"/>
                    </pic:cNvPicPr>
                  </pic:nvPicPr>
                  <pic:blipFill>
                    <a:blip r:embed="rId22"/>
                    <a:srcRect/>
                    <a:stretch>
                      <a:fillRect/>
                    </a:stretch>
                  </pic:blipFill>
                  <pic:spPr bwMode="auto">
                    <a:xfrm>
                      <a:off x="0" y="0"/>
                      <a:ext cx="189865" cy="163830"/>
                    </a:xfrm>
                    <a:prstGeom prst="rect">
                      <a:avLst/>
                    </a:prstGeom>
                    <a:noFill/>
                    <a:ln w="9525">
                      <a:noFill/>
                      <a:miter lim="800000"/>
                      <a:headEnd/>
                      <a:tailEnd/>
                    </a:ln>
                  </pic:spPr>
                </pic:pic>
              </a:graphicData>
            </a:graphic>
          </wp:inline>
        </w:drawing>
      </w:r>
    </w:p>
    <w:p w:rsidR="00576B7C" w:rsidRDefault="00576B7C" w:rsidP="00576B7C">
      <w:pPr>
        <w:shd w:val="clear" w:color="auto" w:fill="FFFFFF"/>
        <w:rPr>
          <w:rFonts w:ascii="Tahoma" w:eastAsia="돋움" w:hAnsi="Tahoma" w:cs="Tahoma"/>
          <w:color w:val="CCCCCC"/>
          <w:sz w:val="13"/>
          <w:szCs w:val="13"/>
        </w:rPr>
      </w:pPr>
      <w:r>
        <w:rPr>
          <w:rStyle w:val="a8"/>
          <w:rFonts w:ascii="Tahoma" w:eastAsia="돋움" w:hAnsi="Tahoma" w:cs="Tahoma"/>
          <w:color w:val="CCCCCC"/>
          <w:sz w:val="13"/>
          <w:szCs w:val="13"/>
        </w:rPr>
        <w:t>2010.02.03</w:t>
      </w:r>
      <w:r>
        <w:rPr>
          <w:rStyle w:val="apple-converted-space"/>
          <w:rFonts w:ascii="Tahoma" w:eastAsia="돋움" w:hAnsi="Tahoma" w:cs="Tahoma"/>
          <w:color w:val="CCCCCC"/>
          <w:sz w:val="13"/>
          <w:szCs w:val="13"/>
        </w:rPr>
        <w:t> </w:t>
      </w:r>
      <w:r>
        <w:rPr>
          <w:rFonts w:ascii="Tahoma" w:eastAsia="돋움" w:hAnsi="Tahoma" w:cs="Tahoma"/>
          <w:color w:val="CCCCCC"/>
          <w:sz w:val="13"/>
          <w:szCs w:val="13"/>
        </w:rPr>
        <w:t>17:07:03</w:t>
      </w:r>
    </w:p>
    <w:p w:rsidR="00576B7C" w:rsidRDefault="00576B7C" w:rsidP="00576B7C">
      <w:pPr>
        <w:shd w:val="clear" w:color="auto" w:fill="FFFFFF"/>
        <w:spacing w:line="300" w:lineRule="atLeast"/>
        <w:rPr>
          <w:rFonts w:ascii="돋움" w:eastAsia="돋움" w:hAnsi="돋움" w:cs="굴림"/>
          <w:color w:val="3074A5"/>
          <w:sz w:val="16"/>
          <w:szCs w:val="16"/>
        </w:rPr>
      </w:pPr>
      <w:r>
        <w:rPr>
          <w:rFonts w:ascii="돋움" w:eastAsia="돋움" w:hAnsi="돋움"/>
          <w:noProof/>
          <w:color w:val="3074A5"/>
          <w:sz w:val="16"/>
          <w:szCs w:val="16"/>
        </w:rPr>
        <w:drawing>
          <wp:inline distT="0" distB="0" distL="0" distR="0">
            <wp:extent cx="189865" cy="189865"/>
            <wp:effectExtent l="19050" t="0" r="635" b="0"/>
            <wp:docPr id="242" name="그림 24" descr="id: 컨버전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d: 컨버전스"/>
                    <pic:cNvPicPr>
                      <a:picLocks noChangeAspect="1" noChangeArrowheads="1"/>
                    </pic:cNvPicPr>
                  </pic:nvPicPr>
                  <pic:blipFill>
                    <a:blip r:embed="rId939"/>
                    <a:srcRect/>
                    <a:stretch>
                      <a:fillRect/>
                    </a:stretch>
                  </pic:blipFill>
                  <pic:spPr bwMode="auto">
                    <a:xfrm>
                      <a:off x="0" y="0"/>
                      <a:ext cx="189865" cy="189865"/>
                    </a:xfrm>
                    <a:prstGeom prst="rect">
                      <a:avLst/>
                    </a:prstGeom>
                    <a:noFill/>
                    <a:ln w="9525">
                      <a:noFill/>
                      <a:miter lim="800000"/>
                      <a:headEnd/>
                      <a:tailEnd/>
                    </a:ln>
                  </pic:spPr>
                </pic:pic>
              </a:graphicData>
            </a:graphic>
          </wp:inline>
        </w:drawing>
      </w:r>
      <w:r>
        <w:rPr>
          <w:rFonts w:ascii="돋움" w:eastAsia="돋움" w:hAnsi="돋움" w:hint="eastAsia"/>
          <w:color w:val="3074A5"/>
          <w:sz w:val="16"/>
          <w:szCs w:val="16"/>
        </w:rPr>
        <w:t>컨버전스</w:t>
      </w:r>
    </w:p>
    <w:p w:rsidR="00576B7C" w:rsidRDefault="00576B7C" w:rsidP="00576B7C">
      <w:pPr>
        <w:pStyle w:val="a3"/>
        <w:shd w:val="clear" w:color="auto" w:fill="FFFFFF"/>
        <w:spacing w:before="0" w:beforeAutospacing="0" w:after="0" w:afterAutospacing="0"/>
        <w:rPr>
          <w:rFonts w:ascii="돋움" w:eastAsia="돋움" w:hAnsi="돋움"/>
          <w:color w:val="000000"/>
          <w:sz w:val="16"/>
          <w:szCs w:val="16"/>
        </w:rPr>
      </w:pPr>
      <w:r>
        <w:rPr>
          <w:rStyle w:val="sympad"/>
          <w:rFonts w:ascii="돋움" w:eastAsia="돋움" w:hAnsi="돋움" w:hint="eastAsia"/>
          <w:color w:val="000000"/>
          <w:sz w:val="16"/>
          <w:szCs w:val="16"/>
        </w:rPr>
        <w:t>저도 확실하게 살펴본 것이 아니라서 '테스트 및 관련 자료를 찾아보진 않았는데' 를 먼저 적었습니다.</w:t>
      </w:r>
      <w:r>
        <w:rPr>
          <w:rFonts w:ascii="돋움" w:eastAsia="돋움" w:hAnsi="돋움" w:hint="eastAsia"/>
          <w:color w:val="000000"/>
          <w:sz w:val="16"/>
          <w:szCs w:val="16"/>
        </w:rPr>
        <w:br/>
      </w:r>
      <w:r>
        <w:rPr>
          <w:rStyle w:val="sympad"/>
          <w:rFonts w:ascii="돋움" w:eastAsia="돋움" w:hAnsi="돋움" w:hint="eastAsia"/>
          <w:color w:val="000000"/>
          <w:sz w:val="16"/>
          <w:szCs w:val="16"/>
        </w:rPr>
        <w:t>레퍼런스를 보면 리스너에서 이벤트 생기거나, 아니면 처음 시작할 때 부터</w:t>
      </w:r>
      <w:r>
        <w:rPr>
          <w:rStyle w:val="apple-converted-space"/>
          <w:rFonts w:ascii="돋움" w:eastAsia="돋움" w:hAnsi="돋움" w:hint="eastAsia"/>
          <w:color w:val="000000"/>
          <w:sz w:val="16"/>
          <w:szCs w:val="16"/>
        </w:rPr>
        <w:t> </w:t>
      </w:r>
      <w:hyperlink r:id="rId945" w:anchor="getMaxSatellites()" w:history="1">
        <w:r>
          <w:rPr>
            <w:rStyle w:val="a4"/>
            <w:rFonts w:ascii="돋움" w:eastAsia="돋움" w:hAnsi="돋움" w:hint="eastAsia"/>
            <w:sz w:val="16"/>
            <w:szCs w:val="16"/>
          </w:rPr>
          <w:t>getMaxSatellites</w:t>
        </w:r>
      </w:hyperlink>
      <w:r>
        <w:rPr>
          <w:rFonts w:ascii="돋움" w:eastAsia="돋움" w:hAnsi="돋움" w:hint="eastAsia"/>
          <w:color w:val="000000"/>
          <w:sz w:val="16"/>
          <w:szCs w:val="16"/>
        </w:rPr>
        <w:t>() 를 사용해서</w:t>
      </w:r>
      <w:r>
        <w:rPr>
          <w:rFonts w:ascii="돋움" w:eastAsia="돋움" w:hAnsi="돋움" w:hint="eastAsia"/>
          <w:color w:val="000000"/>
          <w:sz w:val="16"/>
          <w:szCs w:val="16"/>
        </w:rPr>
        <w:br/>
        <w:t>0이면 gps가 없다고 판단하면 될듯한데, 실제로는 동작하지 않는가보군요</w:t>
      </w:r>
    </w:p>
    <w:p w:rsidR="00576B7C" w:rsidRDefault="00153F68" w:rsidP="00576B7C">
      <w:pPr>
        <w:shd w:val="clear" w:color="auto" w:fill="FFFFFF"/>
        <w:jc w:val="right"/>
        <w:rPr>
          <w:rFonts w:ascii="돋움" w:eastAsia="돋움" w:hAnsi="돋움"/>
          <w:color w:val="000000"/>
          <w:sz w:val="16"/>
          <w:szCs w:val="16"/>
        </w:rPr>
      </w:pPr>
      <w:hyperlink r:id="rId946" w:anchor="popup_menu_area" w:history="1">
        <w:r w:rsidR="00576B7C">
          <w:rPr>
            <w:rStyle w:val="a4"/>
            <w:rFonts w:ascii="돋움" w:eastAsia="돋움" w:hAnsi="돋움" w:hint="eastAsia"/>
            <w:sz w:val="16"/>
            <w:szCs w:val="16"/>
            <w:u w:val="none"/>
          </w:rPr>
          <w:t>이 댓글을...</w:t>
        </w:r>
      </w:hyperlink>
    </w:p>
    <w:p w:rsidR="00576B7C" w:rsidRDefault="00576B7C" w:rsidP="00576B7C">
      <w:pPr>
        <w:shd w:val="clear" w:color="auto" w:fill="F4F4F4"/>
        <w:spacing w:line="300" w:lineRule="atLeast"/>
        <w:jc w:val="left"/>
        <w:rPr>
          <w:rFonts w:ascii="돋움" w:eastAsia="돋움" w:hAnsi="돋움"/>
          <w:color w:val="666666"/>
          <w:sz w:val="16"/>
          <w:szCs w:val="16"/>
        </w:rPr>
      </w:pPr>
      <w:bookmarkStart w:id="52" w:name="comment_101106"/>
      <w:bookmarkEnd w:id="52"/>
      <w:r>
        <w:rPr>
          <w:rFonts w:ascii="돋움" w:eastAsia="돋움" w:hAnsi="돋움"/>
          <w:noProof/>
          <w:color w:val="0000FF"/>
          <w:sz w:val="16"/>
          <w:szCs w:val="16"/>
        </w:rPr>
        <w:drawing>
          <wp:inline distT="0" distB="0" distL="0" distR="0">
            <wp:extent cx="112395" cy="120650"/>
            <wp:effectExtent l="19050" t="0" r="1905" b="0"/>
            <wp:docPr id="241" name="그림 25" descr="삭제">
              <a:hlinkClick xmlns:a="http://schemas.openxmlformats.org/drawingml/2006/main" r:id="rId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삭제">
                      <a:hlinkClick r:id="rId947"/>
                    </pic:cNvPr>
                    <pic:cNvPicPr>
                      <a:picLocks noChangeAspect="1" noChangeArrowheads="1"/>
                    </pic:cNvPicPr>
                  </pic:nvPicPr>
                  <pic:blipFill>
                    <a:blip r:embed="rId193"/>
                    <a:srcRect/>
                    <a:stretch>
                      <a:fillRect/>
                    </a:stretch>
                  </pic:blipFill>
                  <pic:spPr bwMode="auto">
                    <a:xfrm>
                      <a:off x="0" y="0"/>
                      <a:ext cx="112395" cy="120650"/>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666666"/>
          <w:sz w:val="16"/>
          <w:szCs w:val="16"/>
        </w:rPr>
        <w:t> </w:t>
      </w:r>
      <w:r>
        <w:rPr>
          <w:rFonts w:ascii="돋움" w:eastAsia="돋움" w:hAnsi="돋움"/>
          <w:noProof/>
          <w:color w:val="0000FF"/>
          <w:sz w:val="16"/>
          <w:szCs w:val="16"/>
        </w:rPr>
        <w:drawing>
          <wp:inline distT="0" distB="0" distL="0" distR="0">
            <wp:extent cx="189865" cy="163830"/>
            <wp:effectExtent l="19050" t="0" r="635" b="0"/>
            <wp:docPr id="240" name="그림 26" descr="수정">
              <a:hlinkClick xmlns:a="http://schemas.openxmlformats.org/drawingml/2006/main" r:id="rId9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수정">
                      <a:hlinkClick r:id="rId948"/>
                    </pic:cNvPr>
                    <pic:cNvPicPr>
                      <a:picLocks noChangeAspect="1" noChangeArrowheads="1"/>
                    </pic:cNvPicPr>
                  </pic:nvPicPr>
                  <pic:blipFill>
                    <a:blip r:embed="rId195"/>
                    <a:srcRect/>
                    <a:stretch>
                      <a:fillRect/>
                    </a:stretch>
                  </pic:blipFill>
                  <pic:spPr bwMode="auto">
                    <a:xfrm>
                      <a:off x="0" y="0"/>
                      <a:ext cx="189865" cy="163830"/>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666666"/>
          <w:sz w:val="16"/>
          <w:szCs w:val="16"/>
        </w:rPr>
        <w:t> </w:t>
      </w:r>
      <w:r>
        <w:rPr>
          <w:rFonts w:ascii="돋움" w:eastAsia="돋움" w:hAnsi="돋움"/>
          <w:noProof/>
          <w:color w:val="0000FF"/>
          <w:sz w:val="16"/>
          <w:szCs w:val="16"/>
        </w:rPr>
        <w:drawing>
          <wp:inline distT="0" distB="0" distL="0" distR="0">
            <wp:extent cx="189865" cy="163830"/>
            <wp:effectExtent l="19050" t="0" r="635" b="0"/>
            <wp:docPr id="239" name="그림 27" descr="댓글">
              <a:hlinkClick xmlns:a="http://schemas.openxmlformats.org/drawingml/2006/main" r:id="rId9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댓글">
                      <a:hlinkClick r:id="rId949"/>
                    </pic:cNvPr>
                    <pic:cNvPicPr>
                      <a:picLocks noChangeAspect="1" noChangeArrowheads="1"/>
                    </pic:cNvPicPr>
                  </pic:nvPicPr>
                  <pic:blipFill>
                    <a:blip r:embed="rId22"/>
                    <a:srcRect/>
                    <a:stretch>
                      <a:fillRect/>
                    </a:stretch>
                  </pic:blipFill>
                  <pic:spPr bwMode="auto">
                    <a:xfrm>
                      <a:off x="0" y="0"/>
                      <a:ext cx="189865" cy="163830"/>
                    </a:xfrm>
                    <a:prstGeom prst="rect">
                      <a:avLst/>
                    </a:prstGeom>
                    <a:noFill/>
                    <a:ln w="9525">
                      <a:noFill/>
                      <a:miter lim="800000"/>
                      <a:headEnd/>
                      <a:tailEnd/>
                    </a:ln>
                  </pic:spPr>
                </pic:pic>
              </a:graphicData>
            </a:graphic>
          </wp:inline>
        </w:drawing>
      </w:r>
    </w:p>
    <w:p w:rsidR="00576B7C" w:rsidRDefault="00576B7C" w:rsidP="00576B7C">
      <w:pPr>
        <w:shd w:val="clear" w:color="auto" w:fill="F4F4F4"/>
        <w:rPr>
          <w:rFonts w:ascii="Tahoma" w:eastAsia="돋움" w:hAnsi="Tahoma" w:cs="Tahoma"/>
          <w:color w:val="CCCCCC"/>
          <w:sz w:val="13"/>
          <w:szCs w:val="13"/>
        </w:rPr>
      </w:pPr>
      <w:r>
        <w:rPr>
          <w:rStyle w:val="a8"/>
          <w:rFonts w:ascii="Tahoma" w:eastAsia="돋움" w:hAnsi="Tahoma" w:cs="Tahoma"/>
          <w:color w:val="CCCCCC"/>
          <w:sz w:val="13"/>
          <w:szCs w:val="13"/>
        </w:rPr>
        <w:t>2010.02.03</w:t>
      </w:r>
      <w:r>
        <w:rPr>
          <w:rStyle w:val="apple-converted-space"/>
          <w:rFonts w:ascii="Tahoma" w:eastAsia="돋움" w:hAnsi="Tahoma" w:cs="Tahoma"/>
          <w:color w:val="CCCCCC"/>
          <w:sz w:val="13"/>
          <w:szCs w:val="13"/>
        </w:rPr>
        <w:t> </w:t>
      </w:r>
      <w:r>
        <w:rPr>
          <w:rFonts w:ascii="Tahoma" w:eastAsia="돋움" w:hAnsi="Tahoma" w:cs="Tahoma"/>
          <w:color w:val="CCCCCC"/>
          <w:sz w:val="13"/>
          <w:szCs w:val="13"/>
        </w:rPr>
        <w:t>19:14:04</w:t>
      </w:r>
    </w:p>
    <w:p w:rsidR="00576B7C" w:rsidRDefault="00576B7C" w:rsidP="00576B7C">
      <w:pPr>
        <w:shd w:val="clear" w:color="auto" w:fill="F4F4F4"/>
        <w:spacing w:line="300" w:lineRule="atLeast"/>
        <w:rPr>
          <w:rFonts w:ascii="돋움" w:eastAsia="돋움" w:hAnsi="돋움" w:cs="굴림"/>
          <w:color w:val="3074A5"/>
          <w:sz w:val="16"/>
          <w:szCs w:val="16"/>
        </w:rPr>
      </w:pPr>
      <w:r>
        <w:rPr>
          <w:rFonts w:ascii="돋움" w:eastAsia="돋움" w:hAnsi="돋움" w:hint="eastAsia"/>
          <w:color w:val="3074A5"/>
          <w:sz w:val="16"/>
          <w:szCs w:val="16"/>
        </w:rPr>
        <w:t>brkim</w:t>
      </w:r>
    </w:p>
    <w:p w:rsidR="00576B7C" w:rsidRDefault="00576B7C" w:rsidP="00576B7C">
      <w:pPr>
        <w:pStyle w:val="a3"/>
        <w:shd w:val="clear" w:color="auto" w:fill="F4F4F4"/>
        <w:spacing w:before="0" w:beforeAutospacing="0" w:after="0" w:afterAutospacing="0"/>
        <w:rPr>
          <w:rFonts w:ascii="돋움" w:eastAsia="돋움" w:hAnsi="돋움"/>
          <w:color w:val="000000"/>
          <w:sz w:val="16"/>
          <w:szCs w:val="16"/>
        </w:rPr>
      </w:pPr>
      <w:r>
        <w:rPr>
          <w:rFonts w:ascii="돋움" w:eastAsia="돋움" w:hAnsi="돋움" w:hint="eastAsia"/>
          <w:color w:val="000000"/>
          <w:sz w:val="16"/>
          <w:szCs w:val="16"/>
        </w:rPr>
        <w:t>아~</w:t>
      </w:r>
      <w:r>
        <w:rPr>
          <w:rStyle w:val="apple-converted-space"/>
          <w:rFonts w:ascii="돋움" w:eastAsia="돋움" w:hAnsi="돋움" w:hint="eastAsia"/>
          <w:color w:val="000000"/>
          <w:sz w:val="16"/>
          <w:szCs w:val="16"/>
        </w:rPr>
        <w:t> </w:t>
      </w:r>
      <w:hyperlink r:id="rId950" w:anchor="getMaxSatellites()" w:history="1">
        <w:r>
          <w:rPr>
            <w:rStyle w:val="a4"/>
            <w:rFonts w:ascii="돋움" w:eastAsia="돋움" w:hAnsi="돋움" w:hint="eastAsia"/>
            <w:sz w:val="16"/>
            <w:szCs w:val="16"/>
          </w:rPr>
          <w:t>getMaxSatellites</w:t>
        </w:r>
      </w:hyperlink>
      <w:r>
        <w:rPr>
          <w:rFonts w:ascii="돋움" w:eastAsia="돋움" w:hAnsi="돋움" w:hint="eastAsia"/>
          <w:color w:val="000000"/>
          <w:sz w:val="16"/>
          <w:szCs w:val="16"/>
        </w:rPr>
        <w:t>() 를 이용해서 하는 방법도 있었군요 ! 신경써주시고 알아봐 주셔서 감사합니다 ^^</w:t>
      </w:r>
    </w:p>
    <w:p w:rsidR="00576B7C" w:rsidRDefault="00153F68" w:rsidP="00576B7C">
      <w:pPr>
        <w:shd w:val="clear" w:color="auto" w:fill="F4F4F4"/>
        <w:jc w:val="right"/>
        <w:rPr>
          <w:rFonts w:ascii="돋움" w:eastAsia="돋움" w:hAnsi="돋움"/>
          <w:color w:val="000000"/>
          <w:sz w:val="16"/>
          <w:szCs w:val="16"/>
        </w:rPr>
      </w:pPr>
      <w:hyperlink r:id="rId951" w:anchor="popup_menu_area" w:history="1">
        <w:r w:rsidR="00576B7C">
          <w:rPr>
            <w:rStyle w:val="a4"/>
            <w:rFonts w:ascii="돋움" w:eastAsia="돋움" w:hAnsi="돋움" w:hint="eastAsia"/>
            <w:sz w:val="16"/>
            <w:szCs w:val="16"/>
            <w:u w:val="none"/>
          </w:rPr>
          <w:t>이 댓글을...</w:t>
        </w:r>
      </w:hyperlink>
    </w:p>
    <w:p w:rsidR="00576B7C" w:rsidRDefault="00576B7C" w:rsidP="00576B7C">
      <w:pPr>
        <w:shd w:val="clear" w:color="auto" w:fill="F4F4F4"/>
        <w:spacing w:line="300" w:lineRule="atLeast"/>
        <w:jc w:val="left"/>
        <w:rPr>
          <w:rFonts w:ascii="돋움" w:eastAsia="돋움" w:hAnsi="돋움"/>
          <w:color w:val="666666"/>
          <w:sz w:val="16"/>
          <w:szCs w:val="16"/>
        </w:rPr>
      </w:pPr>
      <w:bookmarkStart w:id="53" w:name="comment_102565"/>
      <w:bookmarkEnd w:id="53"/>
      <w:r>
        <w:rPr>
          <w:rFonts w:ascii="돋움" w:eastAsia="돋움" w:hAnsi="돋움"/>
          <w:noProof/>
          <w:color w:val="0000FF"/>
          <w:sz w:val="16"/>
          <w:szCs w:val="16"/>
        </w:rPr>
        <w:drawing>
          <wp:inline distT="0" distB="0" distL="0" distR="0">
            <wp:extent cx="189865" cy="163830"/>
            <wp:effectExtent l="19050" t="0" r="635" b="0"/>
            <wp:docPr id="238" name="그림 28" descr="댓글">
              <a:hlinkClick xmlns:a="http://schemas.openxmlformats.org/drawingml/2006/main" r:id="rId9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댓글">
                      <a:hlinkClick r:id="rId952"/>
                    </pic:cNvPr>
                    <pic:cNvPicPr>
                      <a:picLocks noChangeAspect="1" noChangeArrowheads="1"/>
                    </pic:cNvPicPr>
                  </pic:nvPicPr>
                  <pic:blipFill>
                    <a:blip r:embed="rId22"/>
                    <a:srcRect/>
                    <a:stretch>
                      <a:fillRect/>
                    </a:stretch>
                  </pic:blipFill>
                  <pic:spPr bwMode="auto">
                    <a:xfrm>
                      <a:off x="0" y="0"/>
                      <a:ext cx="189865" cy="163830"/>
                    </a:xfrm>
                    <a:prstGeom prst="rect">
                      <a:avLst/>
                    </a:prstGeom>
                    <a:noFill/>
                    <a:ln w="9525">
                      <a:noFill/>
                      <a:miter lim="800000"/>
                      <a:headEnd/>
                      <a:tailEnd/>
                    </a:ln>
                  </pic:spPr>
                </pic:pic>
              </a:graphicData>
            </a:graphic>
          </wp:inline>
        </w:drawing>
      </w:r>
    </w:p>
    <w:p w:rsidR="00576B7C" w:rsidRDefault="00576B7C" w:rsidP="00576B7C">
      <w:pPr>
        <w:shd w:val="clear" w:color="auto" w:fill="F4F4F4"/>
        <w:rPr>
          <w:rFonts w:ascii="Tahoma" w:eastAsia="돋움" w:hAnsi="Tahoma" w:cs="Tahoma"/>
          <w:color w:val="CCCCCC"/>
          <w:sz w:val="13"/>
          <w:szCs w:val="13"/>
        </w:rPr>
      </w:pPr>
      <w:r>
        <w:rPr>
          <w:rStyle w:val="a8"/>
          <w:rFonts w:ascii="Tahoma" w:eastAsia="돋움" w:hAnsi="Tahoma" w:cs="Tahoma"/>
          <w:color w:val="CCCCCC"/>
          <w:sz w:val="13"/>
          <w:szCs w:val="13"/>
        </w:rPr>
        <w:t>2010.02.04</w:t>
      </w:r>
      <w:r>
        <w:rPr>
          <w:rStyle w:val="apple-converted-space"/>
          <w:rFonts w:ascii="Tahoma" w:eastAsia="돋움" w:hAnsi="Tahoma" w:cs="Tahoma"/>
          <w:color w:val="CCCCCC"/>
          <w:sz w:val="13"/>
          <w:szCs w:val="13"/>
        </w:rPr>
        <w:t> </w:t>
      </w:r>
      <w:r>
        <w:rPr>
          <w:rFonts w:ascii="Tahoma" w:eastAsia="돋움" w:hAnsi="Tahoma" w:cs="Tahoma"/>
          <w:color w:val="CCCCCC"/>
          <w:sz w:val="13"/>
          <w:szCs w:val="13"/>
        </w:rPr>
        <w:t>11:59:05</w:t>
      </w:r>
    </w:p>
    <w:p w:rsidR="00576B7C" w:rsidRDefault="00576B7C" w:rsidP="00576B7C">
      <w:pPr>
        <w:shd w:val="clear" w:color="auto" w:fill="F4F4F4"/>
        <w:spacing w:line="300" w:lineRule="atLeast"/>
        <w:rPr>
          <w:rFonts w:ascii="돋움" w:eastAsia="돋움" w:hAnsi="돋움" w:cs="굴림"/>
          <w:color w:val="3074A5"/>
          <w:sz w:val="16"/>
          <w:szCs w:val="16"/>
        </w:rPr>
      </w:pPr>
      <w:r>
        <w:rPr>
          <w:rFonts w:ascii="돋움" w:eastAsia="돋움" w:hAnsi="돋움" w:hint="eastAsia"/>
          <w:color w:val="3074A5"/>
          <w:sz w:val="16"/>
          <w:szCs w:val="16"/>
        </w:rPr>
        <w:t>커니</w:t>
      </w:r>
    </w:p>
    <w:p w:rsidR="00576B7C" w:rsidRDefault="00576B7C" w:rsidP="00576B7C">
      <w:pPr>
        <w:shd w:val="clear" w:color="auto" w:fill="F4F4F4"/>
        <w:rPr>
          <w:rFonts w:ascii="돋움" w:eastAsia="돋움" w:hAnsi="돋움"/>
          <w:color w:val="000000"/>
          <w:sz w:val="16"/>
          <w:szCs w:val="16"/>
        </w:rPr>
      </w:pPr>
      <w:r>
        <w:rPr>
          <w:rFonts w:ascii="돋움" w:eastAsia="돋움" w:hAnsi="돋움" w:hint="eastAsia"/>
          <w:color w:val="000000"/>
          <w:sz w:val="16"/>
          <w:szCs w:val="16"/>
        </w:rPr>
        <w:t>getMaxSatellites()는 이상한 수치를 반환하더군요. ㅠㅠ</w:t>
      </w:r>
    </w:p>
    <w:p w:rsidR="00576B7C" w:rsidRDefault="00153F68" w:rsidP="00576B7C">
      <w:pPr>
        <w:shd w:val="clear" w:color="auto" w:fill="F4F4F4"/>
        <w:jc w:val="right"/>
        <w:rPr>
          <w:rFonts w:ascii="돋움" w:eastAsia="돋움" w:hAnsi="돋움"/>
          <w:color w:val="000000"/>
          <w:sz w:val="16"/>
          <w:szCs w:val="16"/>
        </w:rPr>
      </w:pPr>
      <w:hyperlink r:id="rId953" w:anchor="popup_menu_area" w:history="1">
        <w:r w:rsidR="00576B7C">
          <w:rPr>
            <w:rStyle w:val="a4"/>
            <w:rFonts w:ascii="돋움" w:eastAsia="돋움" w:hAnsi="돋움" w:hint="eastAsia"/>
            <w:sz w:val="16"/>
            <w:szCs w:val="16"/>
            <w:u w:val="none"/>
          </w:rPr>
          <w:t>이 댓글을...</w:t>
        </w:r>
      </w:hyperlink>
    </w:p>
    <w:p w:rsidR="00576B7C" w:rsidRDefault="00576B7C" w:rsidP="00576B7C">
      <w:pPr>
        <w:shd w:val="clear" w:color="auto" w:fill="FFFFFF"/>
        <w:spacing w:line="300" w:lineRule="atLeast"/>
        <w:jc w:val="left"/>
        <w:rPr>
          <w:rFonts w:ascii="돋움" w:eastAsia="돋움" w:hAnsi="돋움"/>
          <w:color w:val="666666"/>
          <w:sz w:val="16"/>
          <w:szCs w:val="16"/>
        </w:rPr>
      </w:pPr>
      <w:bookmarkStart w:id="54" w:name="comment_102581"/>
      <w:bookmarkEnd w:id="54"/>
      <w:r>
        <w:rPr>
          <w:rFonts w:ascii="돋움" w:eastAsia="돋움" w:hAnsi="돋움"/>
          <w:noProof/>
          <w:color w:val="0000FF"/>
          <w:sz w:val="16"/>
          <w:szCs w:val="16"/>
        </w:rPr>
        <w:drawing>
          <wp:inline distT="0" distB="0" distL="0" distR="0">
            <wp:extent cx="189865" cy="163830"/>
            <wp:effectExtent l="19050" t="0" r="635" b="0"/>
            <wp:docPr id="237" name="그림 29" descr="댓글">
              <a:hlinkClick xmlns:a="http://schemas.openxmlformats.org/drawingml/2006/main" r:id="rId9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댓글">
                      <a:hlinkClick r:id="rId954"/>
                    </pic:cNvPr>
                    <pic:cNvPicPr>
                      <a:picLocks noChangeAspect="1" noChangeArrowheads="1"/>
                    </pic:cNvPicPr>
                  </pic:nvPicPr>
                  <pic:blipFill>
                    <a:blip r:embed="rId22"/>
                    <a:srcRect/>
                    <a:stretch>
                      <a:fillRect/>
                    </a:stretch>
                  </pic:blipFill>
                  <pic:spPr bwMode="auto">
                    <a:xfrm>
                      <a:off x="0" y="0"/>
                      <a:ext cx="189865" cy="163830"/>
                    </a:xfrm>
                    <a:prstGeom prst="rect">
                      <a:avLst/>
                    </a:prstGeom>
                    <a:noFill/>
                    <a:ln w="9525">
                      <a:noFill/>
                      <a:miter lim="800000"/>
                      <a:headEnd/>
                      <a:tailEnd/>
                    </a:ln>
                  </pic:spPr>
                </pic:pic>
              </a:graphicData>
            </a:graphic>
          </wp:inline>
        </w:drawing>
      </w:r>
    </w:p>
    <w:p w:rsidR="00576B7C" w:rsidRDefault="00576B7C" w:rsidP="00576B7C">
      <w:pPr>
        <w:shd w:val="clear" w:color="auto" w:fill="FFFFFF"/>
        <w:rPr>
          <w:rFonts w:ascii="Tahoma" w:eastAsia="돋움" w:hAnsi="Tahoma" w:cs="Tahoma"/>
          <w:color w:val="CCCCCC"/>
          <w:sz w:val="13"/>
          <w:szCs w:val="13"/>
        </w:rPr>
      </w:pPr>
      <w:r>
        <w:rPr>
          <w:rStyle w:val="a8"/>
          <w:rFonts w:ascii="Tahoma" w:eastAsia="돋움" w:hAnsi="Tahoma" w:cs="Tahoma"/>
          <w:color w:val="CCCCCC"/>
          <w:sz w:val="13"/>
          <w:szCs w:val="13"/>
        </w:rPr>
        <w:t>2010.02.04</w:t>
      </w:r>
      <w:r>
        <w:rPr>
          <w:rStyle w:val="apple-converted-space"/>
          <w:rFonts w:ascii="Tahoma" w:eastAsia="돋움" w:hAnsi="Tahoma" w:cs="Tahoma"/>
          <w:color w:val="CCCCCC"/>
          <w:sz w:val="13"/>
          <w:szCs w:val="13"/>
        </w:rPr>
        <w:t> </w:t>
      </w:r>
      <w:r>
        <w:rPr>
          <w:rFonts w:ascii="Tahoma" w:eastAsia="돋움" w:hAnsi="Tahoma" w:cs="Tahoma"/>
          <w:color w:val="CCCCCC"/>
          <w:sz w:val="13"/>
          <w:szCs w:val="13"/>
        </w:rPr>
        <w:t>12:03:33</w:t>
      </w:r>
    </w:p>
    <w:p w:rsidR="00576B7C" w:rsidRDefault="00576B7C" w:rsidP="00576B7C">
      <w:pPr>
        <w:shd w:val="clear" w:color="auto" w:fill="FFFFFF"/>
        <w:spacing w:line="300" w:lineRule="atLeast"/>
        <w:rPr>
          <w:rFonts w:ascii="돋움" w:eastAsia="돋움" w:hAnsi="돋움" w:cs="굴림"/>
          <w:color w:val="3074A5"/>
          <w:sz w:val="16"/>
          <w:szCs w:val="16"/>
        </w:rPr>
      </w:pPr>
      <w:r>
        <w:rPr>
          <w:rFonts w:ascii="돋움" w:eastAsia="돋움" w:hAnsi="돋움" w:hint="eastAsia"/>
          <w:color w:val="3074A5"/>
          <w:sz w:val="16"/>
          <w:szCs w:val="16"/>
        </w:rPr>
        <w:t>커니</w:t>
      </w:r>
    </w:p>
    <w:p w:rsidR="00576B7C" w:rsidRDefault="00576B7C" w:rsidP="00576B7C">
      <w:pPr>
        <w:shd w:val="clear" w:color="auto" w:fill="FFFFFF"/>
        <w:rPr>
          <w:rFonts w:ascii="돋움" w:eastAsia="돋움" w:hAnsi="돋움"/>
          <w:color w:val="000000"/>
          <w:sz w:val="16"/>
          <w:szCs w:val="16"/>
        </w:rPr>
      </w:pPr>
      <w:r>
        <w:rPr>
          <w:rFonts w:ascii="돋움" w:eastAsia="돋움" w:hAnsi="돋움" w:hint="eastAsia"/>
          <w:color w:val="000000"/>
          <w:sz w:val="16"/>
          <w:szCs w:val="16"/>
        </w:rPr>
        <w:t>저도 예전에 이 쪽을 좀 봤었는데...</w:t>
      </w:r>
    </w:p>
    <w:p w:rsidR="00576B7C" w:rsidRDefault="00576B7C" w:rsidP="00576B7C">
      <w:pPr>
        <w:shd w:val="clear" w:color="auto" w:fill="FFFFFF"/>
        <w:rPr>
          <w:rFonts w:ascii="돋움" w:eastAsia="돋움" w:hAnsi="돋움"/>
          <w:color w:val="000000"/>
          <w:sz w:val="16"/>
          <w:szCs w:val="16"/>
        </w:rPr>
      </w:pPr>
      <w:r>
        <w:rPr>
          <w:rFonts w:ascii="돋움" w:eastAsia="돋움" w:hAnsi="돋움" w:hint="eastAsia"/>
          <w:color w:val="000000"/>
          <w:sz w:val="16"/>
          <w:szCs w:val="16"/>
        </w:rPr>
        <w:t>GPS 신호와 관련된 것은 모두 GpsStatus.Listener에 구현된 메소드에서 처리 가능합니다.</w:t>
      </w:r>
    </w:p>
    <w:p w:rsidR="00576B7C" w:rsidRDefault="00576B7C" w:rsidP="00576B7C">
      <w:pPr>
        <w:shd w:val="clear" w:color="auto" w:fill="FFFFFF"/>
        <w:rPr>
          <w:rFonts w:ascii="돋움" w:eastAsia="돋움" w:hAnsi="돋움"/>
          <w:color w:val="000000"/>
          <w:sz w:val="16"/>
          <w:szCs w:val="16"/>
        </w:rPr>
      </w:pPr>
    </w:p>
    <w:p w:rsidR="00576B7C" w:rsidRDefault="00576B7C" w:rsidP="00576B7C">
      <w:pPr>
        <w:pStyle w:val="4"/>
        <w:shd w:val="clear" w:color="auto" w:fill="E2E2E2"/>
        <w:spacing w:before="360" w:after="120"/>
        <w:ind w:left="1160" w:hanging="360"/>
        <w:rPr>
          <w:rFonts w:ascii="Arial" w:eastAsia="돋움" w:hAnsi="Arial" w:cs="Arial"/>
          <w:color w:val="222222"/>
          <w:szCs w:val="20"/>
        </w:rPr>
      </w:pPr>
      <w:r>
        <w:rPr>
          <w:rStyle w:val="normal"/>
          <w:rFonts w:ascii="Arial" w:eastAsia="돋움" w:hAnsi="Arial" w:cs="Arial"/>
          <w:b w:val="0"/>
          <w:bCs w:val="0"/>
          <w:color w:val="222222"/>
          <w:sz w:val="18"/>
          <w:szCs w:val="18"/>
        </w:rPr>
        <w:t>public abstract void </w:t>
      </w:r>
      <w:r>
        <w:rPr>
          <w:rStyle w:val="sympad"/>
          <w:rFonts w:ascii="Arial" w:eastAsia="돋움" w:hAnsi="Arial" w:cs="Arial"/>
          <w:color w:val="222222"/>
          <w:szCs w:val="20"/>
        </w:rPr>
        <w:t>onGpsStatusChanged</w:t>
      </w:r>
      <w:r>
        <w:rPr>
          <w:rFonts w:ascii="Arial" w:eastAsia="돋움" w:hAnsi="Arial" w:cs="Arial"/>
          <w:color w:val="222222"/>
          <w:szCs w:val="20"/>
        </w:rPr>
        <w:t> </w:t>
      </w:r>
      <w:r>
        <w:rPr>
          <w:rStyle w:val="normal"/>
          <w:rFonts w:ascii="Arial" w:eastAsia="돋움" w:hAnsi="Arial" w:cs="Arial"/>
          <w:b w:val="0"/>
          <w:bCs w:val="0"/>
          <w:color w:val="222222"/>
          <w:sz w:val="18"/>
          <w:szCs w:val="18"/>
        </w:rPr>
        <w:t>(int event)</w:t>
      </w:r>
    </w:p>
    <w:p w:rsidR="00576B7C" w:rsidRDefault="00576B7C" w:rsidP="00576B7C">
      <w:pPr>
        <w:shd w:val="clear" w:color="auto" w:fill="FFFFFF"/>
        <w:rPr>
          <w:rFonts w:ascii="Arial" w:eastAsia="돋움" w:hAnsi="Arial" w:cs="Arial"/>
          <w:color w:val="999999"/>
          <w:sz w:val="14"/>
          <w:szCs w:val="14"/>
        </w:rPr>
      </w:pPr>
      <w:r>
        <w:rPr>
          <w:rFonts w:ascii="Arial" w:eastAsia="돋움" w:hAnsi="Arial" w:cs="Arial"/>
          <w:color w:val="999999"/>
          <w:sz w:val="14"/>
          <w:szCs w:val="14"/>
        </w:rPr>
        <w:t>Since: </w:t>
      </w:r>
      <w:hyperlink r:id="rId955" w:anchor="level3" w:history="1">
        <w:r>
          <w:rPr>
            <w:rStyle w:val="a4"/>
            <w:rFonts w:ascii="Arial" w:eastAsia="돋움" w:hAnsi="Arial" w:cs="Arial"/>
            <w:color w:val="999999"/>
            <w:sz w:val="14"/>
            <w:szCs w:val="14"/>
            <w:u w:val="none"/>
          </w:rPr>
          <w:t>API Level 3</w:t>
        </w:r>
      </w:hyperlink>
    </w:p>
    <w:p w:rsidR="00576B7C" w:rsidRDefault="00576B7C" w:rsidP="00576B7C">
      <w:pPr>
        <w:pStyle w:val="a3"/>
        <w:shd w:val="clear" w:color="auto" w:fill="FFFFFF"/>
        <w:spacing w:before="120" w:beforeAutospacing="0" w:after="120" w:afterAutospacing="0" w:line="312" w:lineRule="atLeast"/>
        <w:rPr>
          <w:rFonts w:ascii="Arial" w:eastAsia="돋움" w:hAnsi="Arial" w:cs="Arial"/>
          <w:color w:val="333333"/>
          <w:sz w:val="18"/>
          <w:szCs w:val="18"/>
        </w:rPr>
      </w:pPr>
      <w:r>
        <w:rPr>
          <w:rFonts w:ascii="Arial" w:eastAsia="돋움" w:hAnsi="Arial" w:cs="Arial"/>
          <w:color w:val="333333"/>
          <w:sz w:val="18"/>
          <w:szCs w:val="18"/>
        </w:rPr>
        <w:t>Called to report changes in the GPS status. The event number is one of:</w:t>
      </w:r>
    </w:p>
    <w:p w:rsidR="00576B7C" w:rsidRDefault="00153F68" w:rsidP="00601CF6">
      <w:pPr>
        <w:widowControl/>
        <w:numPr>
          <w:ilvl w:val="0"/>
          <w:numId w:val="39"/>
        </w:numPr>
        <w:shd w:val="clear" w:color="auto" w:fill="FFFFFF"/>
        <w:wordWrap/>
        <w:autoSpaceDE/>
        <w:autoSpaceDN/>
        <w:spacing w:after="60" w:line="312" w:lineRule="atLeast"/>
        <w:ind w:left="600" w:right="600"/>
        <w:jc w:val="left"/>
        <w:rPr>
          <w:rFonts w:ascii="Arial" w:eastAsia="돋움" w:hAnsi="Arial" w:cs="Arial"/>
          <w:color w:val="333333"/>
          <w:sz w:val="18"/>
          <w:szCs w:val="18"/>
        </w:rPr>
      </w:pPr>
      <w:hyperlink r:id="rId956" w:anchor="GPS_EVENT_STARTED" w:history="1">
        <w:r w:rsidR="00576B7C">
          <w:rPr>
            <w:rStyle w:val="a4"/>
            <w:rFonts w:ascii="Courier New" w:eastAsia="굴림체" w:hAnsi="Courier New" w:cs="Courier New"/>
            <w:color w:val="006699"/>
          </w:rPr>
          <w:t>GPS_EVENT_STARTED</w:t>
        </w:r>
      </w:hyperlink>
    </w:p>
    <w:p w:rsidR="00576B7C" w:rsidRDefault="00153F68" w:rsidP="00601CF6">
      <w:pPr>
        <w:widowControl/>
        <w:numPr>
          <w:ilvl w:val="0"/>
          <w:numId w:val="39"/>
        </w:numPr>
        <w:shd w:val="clear" w:color="auto" w:fill="FFFFFF"/>
        <w:wordWrap/>
        <w:autoSpaceDE/>
        <w:autoSpaceDN/>
        <w:spacing w:after="60" w:line="312" w:lineRule="atLeast"/>
        <w:ind w:left="600" w:right="600"/>
        <w:jc w:val="left"/>
        <w:rPr>
          <w:rFonts w:ascii="Arial" w:eastAsia="돋움" w:hAnsi="Arial" w:cs="Arial"/>
          <w:color w:val="333333"/>
          <w:sz w:val="18"/>
          <w:szCs w:val="18"/>
        </w:rPr>
      </w:pPr>
      <w:hyperlink r:id="rId957" w:anchor="GPS_EVENT_STOPPED" w:history="1">
        <w:r w:rsidR="00576B7C">
          <w:rPr>
            <w:rStyle w:val="a4"/>
            <w:rFonts w:ascii="Courier New" w:eastAsia="굴림체" w:hAnsi="Courier New" w:cs="Courier New"/>
            <w:color w:val="006699"/>
          </w:rPr>
          <w:t>GPS_EVENT_STOPPED</w:t>
        </w:r>
      </w:hyperlink>
    </w:p>
    <w:p w:rsidR="00576B7C" w:rsidRDefault="00153F68" w:rsidP="00601CF6">
      <w:pPr>
        <w:widowControl/>
        <w:numPr>
          <w:ilvl w:val="0"/>
          <w:numId w:val="39"/>
        </w:numPr>
        <w:shd w:val="clear" w:color="auto" w:fill="FFFFFF"/>
        <w:wordWrap/>
        <w:autoSpaceDE/>
        <w:autoSpaceDN/>
        <w:spacing w:after="60" w:line="312" w:lineRule="atLeast"/>
        <w:ind w:left="600" w:right="600"/>
        <w:jc w:val="left"/>
        <w:rPr>
          <w:rFonts w:ascii="Arial" w:eastAsia="돋움" w:hAnsi="Arial" w:cs="Arial"/>
          <w:color w:val="333333"/>
          <w:sz w:val="18"/>
          <w:szCs w:val="18"/>
        </w:rPr>
      </w:pPr>
      <w:hyperlink r:id="rId958" w:anchor="GPS_EVENT_FIRST_FIX" w:history="1">
        <w:r w:rsidR="00576B7C">
          <w:rPr>
            <w:rStyle w:val="a4"/>
            <w:rFonts w:ascii="Courier New" w:eastAsia="굴림체" w:hAnsi="Courier New" w:cs="Courier New"/>
            <w:color w:val="006699"/>
          </w:rPr>
          <w:t>GPS_EVENT_FIRST_FIX</w:t>
        </w:r>
      </w:hyperlink>
    </w:p>
    <w:p w:rsidR="00576B7C" w:rsidRDefault="00153F68" w:rsidP="00601CF6">
      <w:pPr>
        <w:widowControl/>
        <w:numPr>
          <w:ilvl w:val="0"/>
          <w:numId w:val="39"/>
        </w:numPr>
        <w:shd w:val="clear" w:color="auto" w:fill="FFFFFF"/>
        <w:wordWrap/>
        <w:autoSpaceDE/>
        <w:autoSpaceDN/>
        <w:spacing w:after="60" w:line="312" w:lineRule="atLeast"/>
        <w:ind w:left="600" w:right="600"/>
        <w:jc w:val="left"/>
        <w:rPr>
          <w:rFonts w:ascii="Arial" w:eastAsia="돋움" w:hAnsi="Arial" w:cs="Arial"/>
          <w:color w:val="333333"/>
          <w:sz w:val="18"/>
          <w:szCs w:val="18"/>
        </w:rPr>
      </w:pPr>
      <w:hyperlink r:id="rId959" w:anchor="GPS_EVENT_SATELLITE_STATUS" w:history="1">
        <w:r w:rsidR="00576B7C">
          <w:rPr>
            <w:rStyle w:val="a4"/>
            <w:rFonts w:ascii="Courier New" w:eastAsia="굴림체" w:hAnsi="Courier New" w:cs="Courier New"/>
            <w:color w:val="006699"/>
          </w:rPr>
          <w:t>GPS_EVENT_SATELLITE_STATUS</w:t>
        </w:r>
      </w:hyperlink>
    </w:p>
    <w:p w:rsidR="00576B7C" w:rsidRDefault="00576B7C" w:rsidP="00576B7C">
      <w:pPr>
        <w:shd w:val="clear" w:color="auto" w:fill="FFFFFF"/>
        <w:spacing w:line="240" w:lineRule="atLeast"/>
        <w:rPr>
          <w:rFonts w:ascii="Arial" w:eastAsia="돋움" w:hAnsi="Arial" w:cs="Arial"/>
          <w:color w:val="333333"/>
          <w:sz w:val="18"/>
          <w:szCs w:val="18"/>
        </w:rPr>
      </w:pPr>
      <w:r>
        <w:rPr>
          <w:rFonts w:ascii="Arial" w:eastAsia="돋움" w:hAnsi="Arial" w:cs="Arial"/>
          <w:color w:val="333333"/>
          <w:sz w:val="18"/>
          <w:szCs w:val="18"/>
        </w:rPr>
        <w:t>When this method is called, the client should call </w:t>
      </w:r>
      <w:hyperlink r:id="rId960" w:anchor="getGpsStatus(android.location.GpsStatus)" w:history="1">
        <w:r>
          <w:rPr>
            <w:rStyle w:val="a4"/>
            <w:rFonts w:ascii="Courier New" w:eastAsia="굴림체" w:hAnsi="Courier New" w:cs="Courier New"/>
            <w:color w:val="006699"/>
          </w:rPr>
          <w:t>getGpsStatus(GpsStatus)</w:t>
        </w:r>
      </w:hyperlink>
      <w:r>
        <w:rPr>
          <w:rFonts w:ascii="Arial" w:eastAsia="돋움" w:hAnsi="Arial" w:cs="Arial"/>
          <w:color w:val="333333"/>
          <w:sz w:val="18"/>
          <w:szCs w:val="18"/>
        </w:rPr>
        <w:t> to get additional status information.</w:t>
      </w:r>
    </w:p>
    <w:p w:rsidR="00576B7C" w:rsidRDefault="00576B7C" w:rsidP="00576B7C">
      <w:pPr>
        <w:pStyle w:val="5"/>
        <w:shd w:val="clear" w:color="auto" w:fill="FFFFFF"/>
        <w:spacing w:after="60"/>
        <w:ind w:left="1360" w:hanging="360"/>
        <w:rPr>
          <w:rFonts w:ascii="Arial" w:eastAsia="돋움" w:hAnsi="Arial" w:cs="Arial"/>
          <w:color w:val="333333"/>
          <w:sz w:val="18"/>
          <w:szCs w:val="18"/>
        </w:rPr>
      </w:pPr>
      <w:r>
        <w:rPr>
          <w:rFonts w:ascii="Arial" w:eastAsia="돋움" w:hAnsi="Arial" w:cs="Arial"/>
          <w:color w:val="333333"/>
          <w:sz w:val="18"/>
          <w:szCs w:val="18"/>
        </w:rPr>
        <w:t>Parameters</w:t>
      </w:r>
    </w:p>
    <w:tbl>
      <w:tblPr>
        <w:tblW w:w="0" w:type="auto"/>
        <w:tblCellMar>
          <w:left w:w="0" w:type="dxa"/>
          <w:right w:w="0" w:type="dxa"/>
        </w:tblCellMar>
        <w:tblLook w:val="04A0"/>
      </w:tblPr>
      <w:tblGrid>
        <w:gridCol w:w="767"/>
        <w:gridCol w:w="3346"/>
      </w:tblGrid>
      <w:tr w:rsidR="00576B7C" w:rsidTr="00576B7C">
        <w:tc>
          <w:tcPr>
            <w:tcW w:w="0" w:type="auto"/>
            <w:tcBorders>
              <w:top w:val="nil"/>
              <w:left w:val="nil"/>
              <w:bottom w:val="nil"/>
              <w:right w:val="nil"/>
            </w:tcBorders>
            <w:shd w:val="clear" w:color="auto" w:fill="FFFFFF"/>
            <w:tcMar>
              <w:top w:w="27" w:type="dxa"/>
              <w:left w:w="136" w:type="dxa"/>
              <w:bottom w:w="27" w:type="dxa"/>
              <w:right w:w="136" w:type="dxa"/>
            </w:tcMar>
            <w:hideMark/>
          </w:tcPr>
          <w:p w:rsidR="00576B7C" w:rsidRDefault="00576B7C">
            <w:pPr>
              <w:rPr>
                <w:rFonts w:ascii="굴림" w:eastAsia="굴림" w:hAnsi="굴림" w:cs="굴림"/>
                <w:i/>
                <w:iCs/>
                <w:sz w:val="24"/>
                <w:szCs w:val="24"/>
              </w:rPr>
            </w:pPr>
            <w:r>
              <w:rPr>
                <w:i/>
                <w:iCs/>
              </w:rPr>
              <w:t>event</w:t>
            </w:r>
          </w:p>
        </w:tc>
        <w:tc>
          <w:tcPr>
            <w:tcW w:w="0" w:type="auto"/>
            <w:tcBorders>
              <w:top w:val="nil"/>
              <w:left w:val="nil"/>
              <w:bottom w:val="nil"/>
              <w:right w:val="nil"/>
            </w:tcBorders>
            <w:shd w:val="clear" w:color="auto" w:fill="FFFFFF"/>
            <w:tcMar>
              <w:top w:w="27" w:type="dxa"/>
              <w:left w:w="136" w:type="dxa"/>
              <w:bottom w:w="27" w:type="dxa"/>
              <w:right w:w="136" w:type="dxa"/>
            </w:tcMar>
            <w:hideMark/>
          </w:tcPr>
          <w:p w:rsidR="00576B7C" w:rsidRDefault="00576B7C">
            <w:pPr>
              <w:rPr>
                <w:rFonts w:ascii="굴림" w:eastAsia="굴림" w:hAnsi="굴림" w:cs="굴림"/>
                <w:sz w:val="24"/>
                <w:szCs w:val="24"/>
              </w:rPr>
            </w:pPr>
            <w:r>
              <w:t>event number for this notification</w:t>
            </w:r>
          </w:p>
        </w:tc>
      </w:tr>
    </w:tbl>
    <w:p w:rsidR="00576B7C" w:rsidRDefault="00576B7C" w:rsidP="00576B7C">
      <w:pPr>
        <w:shd w:val="clear" w:color="auto" w:fill="FFFFFF"/>
        <w:rPr>
          <w:rFonts w:ascii="돋움" w:eastAsia="돋움" w:hAnsi="돋움" w:cs="굴림"/>
          <w:color w:val="000000"/>
          <w:sz w:val="16"/>
          <w:szCs w:val="16"/>
        </w:rPr>
      </w:pPr>
    </w:p>
    <w:p w:rsidR="00576B7C" w:rsidRDefault="00576B7C" w:rsidP="00576B7C">
      <w:pPr>
        <w:shd w:val="clear" w:color="auto" w:fill="FFFFFF"/>
        <w:rPr>
          <w:rFonts w:ascii="돋움" w:eastAsia="돋움" w:hAnsi="돋움"/>
          <w:color w:val="000000"/>
          <w:sz w:val="16"/>
          <w:szCs w:val="16"/>
        </w:rPr>
      </w:pPr>
      <w:r>
        <w:rPr>
          <w:rFonts w:ascii="돋움" w:eastAsia="돋움" w:hAnsi="돋움" w:hint="eastAsia"/>
          <w:color w:val="000000"/>
          <w:sz w:val="16"/>
          <w:szCs w:val="16"/>
        </w:rPr>
        <w:t>GPS_EVENT_FIRST_FIX 이벤트가 발생하면 일단 GPS위성과 연결은 되었다고 보시면 되고,</w:t>
      </w:r>
    </w:p>
    <w:p w:rsidR="00576B7C" w:rsidRDefault="00576B7C" w:rsidP="00576B7C">
      <w:pPr>
        <w:shd w:val="clear" w:color="auto" w:fill="FFFFFF"/>
        <w:rPr>
          <w:rFonts w:ascii="돋움" w:eastAsia="돋움" w:hAnsi="돋움"/>
          <w:color w:val="000000"/>
          <w:sz w:val="16"/>
          <w:szCs w:val="16"/>
        </w:rPr>
      </w:pPr>
      <w:r>
        <w:rPr>
          <w:rFonts w:ascii="돋움" w:eastAsia="돋움" w:hAnsi="돋움" w:hint="eastAsia"/>
          <w:color w:val="000000"/>
          <w:sz w:val="16"/>
          <w:szCs w:val="16"/>
        </w:rPr>
        <w:t>이를 이용하여 LocationManager 등을 통해 위치를 받기 위해서는 잠시 더 기다려야 합니다.</w:t>
      </w:r>
    </w:p>
    <w:p w:rsidR="00576B7C" w:rsidRDefault="00576B7C" w:rsidP="00576B7C">
      <w:pPr>
        <w:shd w:val="clear" w:color="auto" w:fill="FFFFFF"/>
        <w:rPr>
          <w:rFonts w:ascii="돋움" w:eastAsia="돋움" w:hAnsi="돋움"/>
          <w:color w:val="000000"/>
          <w:sz w:val="16"/>
          <w:szCs w:val="16"/>
        </w:rPr>
      </w:pPr>
    </w:p>
    <w:p w:rsidR="00576B7C" w:rsidRDefault="00576B7C" w:rsidP="00576B7C">
      <w:pPr>
        <w:shd w:val="clear" w:color="auto" w:fill="FFFFFF"/>
        <w:rPr>
          <w:rFonts w:ascii="돋움" w:eastAsia="돋움" w:hAnsi="돋움"/>
          <w:color w:val="000000"/>
          <w:sz w:val="16"/>
          <w:szCs w:val="16"/>
        </w:rPr>
      </w:pPr>
      <w:r>
        <w:rPr>
          <w:rFonts w:ascii="돋움" w:eastAsia="돋움" w:hAnsi="돋움" w:hint="eastAsia"/>
          <w:color w:val="000000"/>
          <w:sz w:val="16"/>
          <w:szCs w:val="16"/>
        </w:rPr>
        <w:t>GPS를 사용하여 현재 위치를 받았을 경우, 위치 파악에 사용된 GPS위성의 수는 LocationListener의</w:t>
      </w:r>
    </w:p>
    <w:p w:rsidR="00576B7C" w:rsidRDefault="00576B7C" w:rsidP="00576B7C">
      <w:pPr>
        <w:pStyle w:val="4"/>
        <w:shd w:val="clear" w:color="auto" w:fill="E2E2E2"/>
        <w:spacing w:before="360" w:after="120"/>
        <w:ind w:left="1160" w:hanging="360"/>
        <w:rPr>
          <w:rFonts w:ascii="Arial" w:eastAsia="돋움" w:hAnsi="Arial" w:cs="Arial"/>
          <w:color w:val="222222"/>
          <w:szCs w:val="20"/>
        </w:rPr>
      </w:pPr>
      <w:r>
        <w:rPr>
          <w:rStyle w:val="normal"/>
          <w:rFonts w:ascii="Arial" w:eastAsia="돋움" w:hAnsi="Arial" w:cs="Arial"/>
          <w:b w:val="0"/>
          <w:bCs w:val="0"/>
          <w:color w:val="222222"/>
          <w:sz w:val="18"/>
          <w:szCs w:val="18"/>
        </w:rPr>
        <w:t>public abstract void </w:t>
      </w:r>
      <w:r>
        <w:rPr>
          <w:rStyle w:val="sympad"/>
          <w:rFonts w:ascii="Arial" w:eastAsia="돋움" w:hAnsi="Arial" w:cs="Arial"/>
          <w:color w:val="222222"/>
          <w:szCs w:val="20"/>
        </w:rPr>
        <w:t>onStatusChanged</w:t>
      </w:r>
      <w:r>
        <w:rPr>
          <w:rFonts w:ascii="Arial" w:eastAsia="돋움" w:hAnsi="Arial" w:cs="Arial"/>
          <w:color w:val="222222"/>
          <w:szCs w:val="20"/>
        </w:rPr>
        <w:t> </w:t>
      </w:r>
      <w:r>
        <w:rPr>
          <w:rStyle w:val="normal"/>
          <w:rFonts w:ascii="Arial" w:eastAsia="돋움" w:hAnsi="Arial" w:cs="Arial"/>
          <w:b w:val="0"/>
          <w:bCs w:val="0"/>
          <w:color w:val="222222"/>
          <w:sz w:val="18"/>
          <w:szCs w:val="18"/>
        </w:rPr>
        <w:t>(</w:t>
      </w:r>
      <w:hyperlink r:id="rId961" w:history="1">
        <w:r>
          <w:rPr>
            <w:rStyle w:val="a4"/>
            <w:rFonts w:ascii="Arial" w:eastAsia="돋움" w:hAnsi="Arial" w:cs="Arial"/>
            <w:b w:val="0"/>
            <w:bCs w:val="0"/>
            <w:color w:val="006699"/>
            <w:sz w:val="18"/>
            <w:szCs w:val="18"/>
          </w:rPr>
          <w:t>String</w:t>
        </w:r>
      </w:hyperlink>
      <w:r>
        <w:rPr>
          <w:rStyle w:val="normal"/>
          <w:rFonts w:ascii="Arial" w:eastAsia="돋움" w:hAnsi="Arial" w:cs="Arial"/>
          <w:b w:val="0"/>
          <w:bCs w:val="0"/>
          <w:color w:val="222222"/>
          <w:sz w:val="18"/>
          <w:szCs w:val="18"/>
        </w:rPr>
        <w:t> provider, int status, </w:t>
      </w:r>
      <w:hyperlink r:id="rId962" w:history="1">
        <w:r>
          <w:rPr>
            <w:rStyle w:val="a4"/>
            <w:rFonts w:ascii="Arial" w:eastAsia="돋움" w:hAnsi="Arial" w:cs="Arial"/>
            <w:b w:val="0"/>
            <w:bCs w:val="0"/>
            <w:color w:val="006699"/>
            <w:sz w:val="18"/>
            <w:szCs w:val="18"/>
          </w:rPr>
          <w:t>Bundle</w:t>
        </w:r>
      </w:hyperlink>
      <w:r>
        <w:rPr>
          <w:rStyle w:val="normal"/>
          <w:rFonts w:ascii="Arial" w:eastAsia="돋움" w:hAnsi="Arial" w:cs="Arial"/>
          <w:b w:val="0"/>
          <w:bCs w:val="0"/>
          <w:color w:val="222222"/>
          <w:sz w:val="18"/>
          <w:szCs w:val="18"/>
        </w:rPr>
        <w:t> extras)</w:t>
      </w:r>
    </w:p>
    <w:p w:rsidR="00576B7C" w:rsidRDefault="00576B7C" w:rsidP="00576B7C">
      <w:pPr>
        <w:shd w:val="clear" w:color="auto" w:fill="FFFFFF"/>
        <w:rPr>
          <w:rFonts w:ascii="Arial" w:eastAsia="돋움" w:hAnsi="Arial" w:cs="Arial"/>
          <w:color w:val="999999"/>
          <w:sz w:val="14"/>
          <w:szCs w:val="14"/>
        </w:rPr>
      </w:pPr>
      <w:r>
        <w:rPr>
          <w:rFonts w:ascii="Arial" w:eastAsia="돋움" w:hAnsi="Arial" w:cs="Arial"/>
          <w:color w:val="999999"/>
          <w:sz w:val="14"/>
          <w:szCs w:val="14"/>
        </w:rPr>
        <w:t>Since: </w:t>
      </w:r>
      <w:hyperlink r:id="rId963" w:anchor="level1" w:history="1">
        <w:r>
          <w:rPr>
            <w:rStyle w:val="a4"/>
            <w:rFonts w:ascii="Arial" w:eastAsia="돋움" w:hAnsi="Arial" w:cs="Arial"/>
            <w:color w:val="999999"/>
            <w:sz w:val="14"/>
            <w:szCs w:val="14"/>
            <w:u w:val="none"/>
          </w:rPr>
          <w:t>API Level 1</w:t>
        </w:r>
      </w:hyperlink>
    </w:p>
    <w:p w:rsidR="00576B7C" w:rsidRDefault="00576B7C" w:rsidP="00576B7C">
      <w:pPr>
        <w:pStyle w:val="a3"/>
        <w:shd w:val="clear" w:color="auto" w:fill="FFFFFF"/>
        <w:spacing w:before="120" w:beforeAutospacing="0" w:after="120" w:afterAutospacing="0" w:line="312" w:lineRule="atLeast"/>
        <w:rPr>
          <w:rFonts w:ascii="Arial" w:eastAsia="돋움" w:hAnsi="Arial" w:cs="Arial"/>
          <w:color w:val="333333"/>
          <w:sz w:val="18"/>
          <w:szCs w:val="18"/>
        </w:rPr>
      </w:pPr>
      <w:r>
        <w:rPr>
          <w:rFonts w:ascii="Arial" w:eastAsia="돋움" w:hAnsi="Arial" w:cs="Arial"/>
          <w:color w:val="333333"/>
          <w:sz w:val="18"/>
          <w:szCs w:val="18"/>
        </w:rPr>
        <w:t>Called when the provider status changes. This method is called when a provider is unable to fetch a location or if the provider has recently become available after a period of unavailability.</w:t>
      </w:r>
    </w:p>
    <w:p w:rsidR="00576B7C" w:rsidRDefault="00576B7C" w:rsidP="00576B7C">
      <w:pPr>
        <w:pStyle w:val="5"/>
        <w:shd w:val="clear" w:color="auto" w:fill="FFFFFF"/>
        <w:spacing w:after="60"/>
        <w:ind w:left="1360" w:hanging="360"/>
        <w:rPr>
          <w:rFonts w:ascii="Arial" w:eastAsia="돋움" w:hAnsi="Arial" w:cs="Arial"/>
          <w:color w:val="333333"/>
          <w:sz w:val="18"/>
          <w:szCs w:val="18"/>
        </w:rPr>
      </w:pPr>
      <w:r>
        <w:rPr>
          <w:rFonts w:ascii="Arial" w:eastAsia="돋움" w:hAnsi="Arial" w:cs="Arial"/>
          <w:color w:val="333333"/>
          <w:sz w:val="18"/>
          <w:szCs w:val="18"/>
        </w:rPr>
        <w:t>Parameters</w:t>
      </w:r>
    </w:p>
    <w:tbl>
      <w:tblPr>
        <w:tblW w:w="0" w:type="auto"/>
        <w:tblCellMar>
          <w:left w:w="0" w:type="dxa"/>
          <w:right w:w="0" w:type="dxa"/>
        </w:tblCellMar>
        <w:tblLook w:val="04A0"/>
      </w:tblPr>
      <w:tblGrid>
        <w:gridCol w:w="1025"/>
        <w:gridCol w:w="8273"/>
      </w:tblGrid>
      <w:tr w:rsidR="00576B7C" w:rsidTr="00576B7C">
        <w:tc>
          <w:tcPr>
            <w:tcW w:w="0" w:type="auto"/>
            <w:tcBorders>
              <w:top w:val="nil"/>
              <w:left w:val="nil"/>
              <w:bottom w:val="nil"/>
              <w:right w:val="nil"/>
            </w:tcBorders>
            <w:shd w:val="clear" w:color="auto" w:fill="FFFFFF"/>
            <w:tcMar>
              <w:top w:w="27" w:type="dxa"/>
              <w:left w:w="136" w:type="dxa"/>
              <w:bottom w:w="27" w:type="dxa"/>
              <w:right w:w="136" w:type="dxa"/>
            </w:tcMar>
            <w:hideMark/>
          </w:tcPr>
          <w:p w:rsidR="00576B7C" w:rsidRDefault="00576B7C">
            <w:pPr>
              <w:rPr>
                <w:rFonts w:ascii="굴림" w:eastAsia="굴림" w:hAnsi="굴림" w:cs="굴림"/>
                <w:i/>
                <w:iCs/>
                <w:sz w:val="24"/>
                <w:szCs w:val="24"/>
              </w:rPr>
            </w:pPr>
            <w:r>
              <w:rPr>
                <w:i/>
                <w:iCs/>
              </w:rPr>
              <w:t>provider</w:t>
            </w:r>
          </w:p>
        </w:tc>
        <w:tc>
          <w:tcPr>
            <w:tcW w:w="0" w:type="auto"/>
            <w:tcBorders>
              <w:top w:val="nil"/>
              <w:left w:val="nil"/>
              <w:bottom w:val="nil"/>
              <w:right w:val="nil"/>
            </w:tcBorders>
            <w:shd w:val="clear" w:color="auto" w:fill="FFFFFF"/>
            <w:tcMar>
              <w:top w:w="27" w:type="dxa"/>
              <w:left w:w="136" w:type="dxa"/>
              <w:bottom w:w="27" w:type="dxa"/>
              <w:right w:w="136" w:type="dxa"/>
            </w:tcMar>
            <w:hideMark/>
          </w:tcPr>
          <w:p w:rsidR="00576B7C" w:rsidRDefault="00576B7C">
            <w:pPr>
              <w:rPr>
                <w:rFonts w:ascii="굴림" w:eastAsia="굴림" w:hAnsi="굴림" w:cs="굴림"/>
                <w:sz w:val="24"/>
                <w:szCs w:val="24"/>
              </w:rPr>
            </w:pPr>
            <w:r>
              <w:t>the name of the location provider associated with this update.</w:t>
            </w:r>
          </w:p>
        </w:tc>
      </w:tr>
      <w:tr w:rsidR="00576B7C" w:rsidTr="00576B7C">
        <w:tc>
          <w:tcPr>
            <w:tcW w:w="0" w:type="auto"/>
            <w:tcBorders>
              <w:top w:val="nil"/>
              <w:left w:val="nil"/>
              <w:bottom w:val="nil"/>
              <w:right w:val="nil"/>
            </w:tcBorders>
            <w:shd w:val="clear" w:color="auto" w:fill="FFFFFF"/>
            <w:tcMar>
              <w:top w:w="27" w:type="dxa"/>
              <w:left w:w="136" w:type="dxa"/>
              <w:bottom w:w="27" w:type="dxa"/>
              <w:right w:w="136" w:type="dxa"/>
            </w:tcMar>
            <w:hideMark/>
          </w:tcPr>
          <w:p w:rsidR="00576B7C" w:rsidRDefault="00576B7C">
            <w:pPr>
              <w:rPr>
                <w:rFonts w:ascii="굴림" w:eastAsia="굴림" w:hAnsi="굴림" w:cs="굴림"/>
                <w:i/>
                <w:iCs/>
                <w:sz w:val="24"/>
                <w:szCs w:val="24"/>
              </w:rPr>
            </w:pPr>
            <w:r>
              <w:rPr>
                <w:i/>
                <w:iCs/>
              </w:rPr>
              <w:t>status</w:t>
            </w:r>
          </w:p>
        </w:tc>
        <w:tc>
          <w:tcPr>
            <w:tcW w:w="0" w:type="auto"/>
            <w:tcBorders>
              <w:top w:val="nil"/>
              <w:left w:val="nil"/>
              <w:bottom w:val="nil"/>
              <w:right w:val="nil"/>
            </w:tcBorders>
            <w:shd w:val="clear" w:color="auto" w:fill="FFFFFF"/>
            <w:tcMar>
              <w:top w:w="27" w:type="dxa"/>
              <w:left w:w="136" w:type="dxa"/>
              <w:bottom w:w="27" w:type="dxa"/>
              <w:right w:w="136" w:type="dxa"/>
            </w:tcMar>
            <w:hideMark/>
          </w:tcPr>
          <w:p w:rsidR="00576B7C" w:rsidRDefault="00153F68">
            <w:pPr>
              <w:rPr>
                <w:rFonts w:ascii="굴림" w:eastAsia="굴림" w:hAnsi="굴림" w:cs="굴림"/>
                <w:sz w:val="24"/>
                <w:szCs w:val="24"/>
              </w:rPr>
            </w:pPr>
            <w:hyperlink r:id="rId964" w:anchor="OUT_OF_SERVICE" w:history="1">
              <w:r w:rsidR="00576B7C">
                <w:rPr>
                  <w:rStyle w:val="a4"/>
                  <w:rFonts w:ascii="Courier New" w:eastAsia="굴림체" w:hAnsi="Courier New" w:cs="Courier New"/>
                  <w:color w:val="006699"/>
                </w:rPr>
                <w:t>OUT_OF_SERVICE</w:t>
              </w:r>
            </w:hyperlink>
            <w:r w:rsidR="00576B7C">
              <w:t> if the provider is out of service, and this is not expected to change in the near future; </w:t>
            </w:r>
            <w:hyperlink r:id="rId965" w:anchor="TEMPORARILY_UNAVAILABLE" w:history="1">
              <w:r w:rsidR="00576B7C">
                <w:rPr>
                  <w:rStyle w:val="a4"/>
                  <w:rFonts w:ascii="Courier New" w:eastAsia="굴림체" w:hAnsi="Courier New" w:cs="Courier New"/>
                  <w:color w:val="006699"/>
                </w:rPr>
                <w:t>TEMPORARILY_UNAVAILABLE</w:t>
              </w:r>
            </w:hyperlink>
            <w:r w:rsidR="00576B7C">
              <w:t> if the provider is temporarily unavailable but is expected to be available shortly; and </w:t>
            </w:r>
            <w:hyperlink r:id="rId966" w:anchor="AVAILABLE" w:history="1">
              <w:r w:rsidR="00576B7C">
                <w:rPr>
                  <w:rStyle w:val="a4"/>
                  <w:rFonts w:ascii="Courier New" w:eastAsia="굴림체" w:hAnsi="Courier New" w:cs="Courier New"/>
                  <w:color w:val="006699"/>
                </w:rPr>
                <w:t>AVAILABLE</w:t>
              </w:r>
            </w:hyperlink>
            <w:r w:rsidR="00576B7C">
              <w:t> if the provider is currently available.</w:t>
            </w:r>
          </w:p>
        </w:tc>
      </w:tr>
      <w:tr w:rsidR="00576B7C" w:rsidTr="00576B7C">
        <w:tc>
          <w:tcPr>
            <w:tcW w:w="0" w:type="auto"/>
            <w:tcBorders>
              <w:top w:val="nil"/>
              <w:left w:val="nil"/>
              <w:bottom w:val="nil"/>
              <w:right w:val="nil"/>
            </w:tcBorders>
            <w:shd w:val="clear" w:color="auto" w:fill="FFFFFF"/>
            <w:tcMar>
              <w:top w:w="27" w:type="dxa"/>
              <w:left w:w="136" w:type="dxa"/>
              <w:bottom w:w="27" w:type="dxa"/>
              <w:right w:w="136" w:type="dxa"/>
            </w:tcMar>
            <w:hideMark/>
          </w:tcPr>
          <w:p w:rsidR="00576B7C" w:rsidRDefault="00576B7C">
            <w:pPr>
              <w:rPr>
                <w:rFonts w:ascii="굴림" w:eastAsia="굴림" w:hAnsi="굴림" w:cs="굴림"/>
                <w:i/>
                <w:iCs/>
                <w:sz w:val="24"/>
                <w:szCs w:val="24"/>
              </w:rPr>
            </w:pPr>
            <w:r>
              <w:rPr>
                <w:i/>
                <w:iCs/>
              </w:rPr>
              <w:t>extras</w:t>
            </w:r>
          </w:p>
        </w:tc>
        <w:tc>
          <w:tcPr>
            <w:tcW w:w="0" w:type="auto"/>
            <w:tcBorders>
              <w:top w:val="nil"/>
              <w:left w:val="nil"/>
              <w:bottom w:val="nil"/>
              <w:right w:val="nil"/>
            </w:tcBorders>
            <w:shd w:val="clear" w:color="auto" w:fill="FFFFFF"/>
            <w:tcMar>
              <w:top w:w="27" w:type="dxa"/>
              <w:left w:w="136" w:type="dxa"/>
              <w:bottom w:w="27" w:type="dxa"/>
              <w:right w:w="136" w:type="dxa"/>
            </w:tcMar>
            <w:hideMark/>
          </w:tcPr>
          <w:p w:rsidR="00576B7C" w:rsidRDefault="00576B7C">
            <w:r>
              <w:t>an optional Bundle which will contain provider specific status variables.</w:t>
            </w:r>
          </w:p>
          <w:p w:rsidR="00576B7C" w:rsidRDefault="00576B7C">
            <w:pPr>
              <w:pStyle w:val="a3"/>
              <w:spacing w:before="0" w:beforeAutospacing="0" w:after="240" w:afterAutospacing="0" w:line="312" w:lineRule="atLeast"/>
              <w:ind w:left="240"/>
            </w:pPr>
            <w:r>
              <w:t>A number of common key/value pairs for the extras Bundle are listed below. Providers that use any of the keys on this list must provide the corresponding value as described below.</w:t>
            </w:r>
          </w:p>
          <w:p w:rsidR="00576B7C" w:rsidRDefault="00576B7C" w:rsidP="00601CF6">
            <w:pPr>
              <w:widowControl/>
              <w:numPr>
                <w:ilvl w:val="0"/>
                <w:numId w:val="40"/>
              </w:numPr>
              <w:wordWrap/>
              <w:autoSpaceDE/>
              <w:autoSpaceDN/>
              <w:spacing w:line="312" w:lineRule="atLeast"/>
              <w:ind w:left="0"/>
              <w:jc w:val="left"/>
              <w:rPr>
                <w:rFonts w:ascii="굴림" w:eastAsia="굴림" w:hAnsi="굴림" w:cs="굴림"/>
                <w:sz w:val="24"/>
                <w:szCs w:val="24"/>
              </w:rPr>
            </w:pPr>
            <w:r>
              <w:t>satellites - the number of satellites used to derive the fix</w:t>
            </w:r>
          </w:p>
        </w:tc>
      </w:tr>
    </w:tbl>
    <w:p w:rsidR="00576B7C" w:rsidRDefault="00576B7C" w:rsidP="00576B7C">
      <w:pPr>
        <w:shd w:val="clear" w:color="auto" w:fill="FFFFFF"/>
        <w:rPr>
          <w:rFonts w:ascii="돋움" w:eastAsia="돋움" w:hAnsi="돋움" w:cs="굴림"/>
          <w:color w:val="000000"/>
          <w:sz w:val="16"/>
          <w:szCs w:val="16"/>
        </w:rPr>
      </w:pPr>
      <w:r>
        <w:rPr>
          <w:rFonts w:ascii="돋움" w:eastAsia="돋움" w:hAnsi="돋움" w:hint="eastAsia"/>
          <w:color w:val="000000"/>
          <w:sz w:val="16"/>
          <w:szCs w:val="16"/>
        </w:rPr>
        <w:t>를 이용하시면 됩니다. 위성의 개수를 satellites라는 Extra 데이터로 받게 되어있죠.</w:t>
      </w:r>
    </w:p>
    <w:p w:rsidR="00576B7C" w:rsidRDefault="00576B7C" w:rsidP="00576B7C">
      <w:pPr>
        <w:shd w:val="clear" w:color="auto" w:fill="FFFFFF"/>
        <w:rPr>
          <w:rFonts w:ascii="돋움" w:eastAsia="돋움" w:hAnsi="돋움"/>
          <w:color w:val="000000"/>
          <w:sz w:val="16"/>
          <w:szCs w:val="16"/>
        </w:rPr>
      </w:pPr>
    </w:p>
    <w:p w:rsidR="00576B7C" w:rsidRDefault="00576B7C" w:rsidP="00576B7C">
      <w:pPr>
        <w:shd w:val="clear" w:color="auto" w:fill="FFFFFF"/>
        <w:rPr>
          <w:rFonts w:ascii="돋움" w:eastAsia="돋움" w:hAnsi="돋움"/>
          <w:color w:val="000000"/>
          <w:sz w:val="16"/>
          <w:szCs w:val="16"/>
        </w:rPr>
      </w:pPr>
    </w:p>
    <w:p w:rsidR="00576B7C" w:rsidRDefault="00576B7C" w:rsidP="00576B7C">
      <w:pPr>
        <w:shd w:val="clear" w:color="auto" w:fill="FFFFFF"/>
        <w:rPr>
          <w:rFonts w:ascii="돋움" w:eastAsia="돋움" w:hAnsi="돋움"/>
          <w:color w:val="000000"/>
          <w:sz w:val="16"/>
          <w:szCs w:val="16"/>
        </w:rPr>
      </w:pPr>
    </w:p>
    <w:p w:rsidR="00576B7C" w:rsidRDefault="00576B7C" w:rsidP="00576B7C">
      <w:pPr>
        <w:shd w:val="clear" w:color="auto" w:fill="FFFFFF"/>
        <w:rPr>
          <w:rFonts w:ascii="돋움" w:eastAsia="돋움" w:hAnsi="돋움"/>
          <w:color w:val="000000"/>
          <w:sz w:val="16"/>
          <w:szCs w:val="16"/>
        </w:rPr>
      </w:pPr>
    </w:p>
    <w:p w:rsidR="00576B7C" w:rsidRDefault="00576B7C" w:rsidP="00576B7C">
      <w:pPr>
        <w:shd w:val="clear" w:color="auto" w:fill="FFFFFF"/>
        <w:rPr>
          <w:rFonts w:ascii="돋움" w:eastAsia="돋움" w:hAnsi="돋움"/>
          <w:color w:val="000000"/>
          <w:sz w:val="16"/>
          <w:szCs w:val="16"/>
        </w:rPr>
      </w:pPr>
    </w:p>
    <w:p w:rsidR="00576B7C" w:rsidRDefault="00153F68" w:rsidP="00576B7C">
      <w:pPr>
        <w:shd w:val="clear" w:color="auto" w:fill="FFFFFF"/>
        <w:jc w:val="right"/>
        <w:rPr>
          <w:rFonts w:ascii="돋움" w:eastAsia="돋움" w:hAnsi="돋움"/>
          <w:color w:val="000000"/>
          <w:sz w:val="16"/>
          <w:szCs w:val="16"/>
        </w:rPr>
      </w:pPr>
      <w:hyperlink r:id="rId967" w:anchor="popup_menu_area" w:history="1">
        <w:r w:rsidR="00576B7C">
          <w:rPr>
            <w:rStyle w:val="a4"/>
            <w:rFonts w:ascii="돋움" w:eastAsia="돋움" w:hAnsi="돋움" w:hint="eastAsia"/>
            <w:sz w:val="16"/>
            <w:szCs w:val="16"/>
            <w:u w:val="none"/>
          </w:rPr>
          <w:t>이 댓글을...</w:t>
        </w:r>
      </w:hyperlink>
    </w:p>
    <w:p w:rsidR="00576B7C" w:rsidRDefault="00576B7C" w:rsidP="00576B7C">
      <w:pPr>
        <w:shd w:val="clear" w:color="auto" w:fill="FFFFFF"/>
        <w:spacing w:line="300" w:lineRule="atLeast"/>
        <w:jc w:val="left"/>
        <w:rPr>
          <w:rFonts w:ascii="돋움" w:eastAsia="돋움" w:hAnsi="돋움"/>
          <w:color w:val="666666"/>
          <w:sz w:val="16"/>
          <w:szCs w:val="16"/>
        </w:rPr>
      </w:pPr>
      <w:bookmarkStart w:id="55" w:name="comment_1169169"/>
      <w:bookmarkEnd w:id="55"/>
      <w:r>
        <w:rPr>
          <w:rFonts w:ascii="돋움" w:eastAsia="돋움" w:hAnsi="돋움"/>
          <w:noProof/>
          <w:color w:val="0000FF"/>
          <w:sz w:val="16"/>
          <w:szCs w:val="16"/>
        </w:rPr>
        <w:drawing>
          <wp:inline distT="0" distB="0" distL="0" distR="0">
            <wp:extent cx="189865" cy="163830"/>
            <wp:effectExtent l="19050" t="0" r="635" b="0"/>
            <wp:docPr id="236" name="그림 30" descr="댓글">
              <a:hlinkClick xmlns:a="http://schemas.openxmlformats.org/drawingml/2006/main" r:id="rId9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댓글">
                      <a:hlinkClick r:id="rId968"/>
                    </pic:cNvPr>
                    <pic:cNvPicPr>
                      <a:picLocks noChangeAspect="1" noChangeArrowheads="1"/>
                    </pic:cNvPicPr>
                  </pic:nvPicPr>
                  <pic:blipFill>
                    <a:blip r:embed="rId22"/>
                    <a:srcRect/>
                    <a:stretch>
                      <a:fillRect/>
                    </a:stretch>
                  </pic:blipFill>
                  <pic:spPr bwMode="auto">
                    <a:xfrm>
                      <a:off x="0" y="0"/>
                      <a:ext cx="189865" cy="163830"/>
                    </a:xfrm>
                    <a:prstGeom prst="rect">
                      <a:avLst/>
                    </a:prstGeom>
                    <a:noFill/>
                    <a:ln w="9525">
                      <a:noFill/>
                      <a:miter lim="800000"/>
                      <a:headEnd/>
                      <a:tailEnd/>
                    </a:ln>
                  </pic:spPr>
                </pic:pic>
              </a:graphicData>
            </a:graphic>
          </wp:inline>
        </w:drawing>
      </w:r>
    </w:p>
    <w:p w:rsidR="00576B7C" w:rsidRDefault="00576B7C" w:rsidP="00576B7C">
      <w:pPr>
        <w:shd w:val="clear" w:color="auto" w:fill="FFFFFF"/>
        <w:rPr>
          <w:rFonts w:ascii="Tahoma" w:eastAsia="돋움" w:hAnsi="Tahoma" w:cs="Tahoma"/>
          <w:color w:val="CCCCCC"/>
          <w:sz w:val="13"/>
          <w:szCs w:val="13"/>
        </w:rPr>
      </w:pPr>
      <w:r>
        <w:rPr>
          <w:rStyle w:val="a8"/>
          <w:rFonts w:ascii="Tahoma" w:eastAsia="돋움" w:hAnsi="Tahoma" w:cs="Tahoma"/>
          <w:color w:val="CCCCCC"/>
          <w:sz w:val="13"/>
          <w:szCs w:val="13"/>
        </w:rPr>
        <w:t>2011.01.02</w:t>
      </w:r>
      <w:r>
        <w:rPr>
          <w:rStyle w:val="apple-converted-space"/>
          <w:rFonts w:ascii="Tahoma" w:eastAsia="돋움" w:hAnsi="Tahoma" w:cs="Tahoma"/>
          <w:color w:val="CCCCCC"/>
          <w:sz w:val="13"/>
          <w:szCs w:val="13"/>
        </w:rPr>
        <w:t> </w:t>
      </w:r>
      <w:r>
        <w:rPr>
          <w:rFonts w:ascii="Tahoma" w:eastAsia="돋움" w:hAnsi="Tahoma" w:cs="Tahoma"/>
          <w:color w:val="CCCCCC"/>
          <w:sz w:val="13"/>
          <w:szCs w:val="13"/>
        </w:rPr>
        <w:t>12:19:09</w:t>
      </w:r>
    </w:p>
    <w:p w:rsidR="00576B7C" w:rsidRDefault="00576B7C" w:rsidP="00576B7C">
      <w:pPr>
        <w:shd w:val="clear" w:color="auto" w:fill="FFFFFF"/>
        <w:spacing w:line="300" w:lineRule="atLeast"/>
        <w:rPr>
          <w:rFonts w:ascii="돋움" w:eastAsia="돋움" w:hAnsi="돋움" w:cs="굴림"/>
          <w:color w:val="3074A5"/>
          <w:sz w:val="16"/>
          <w:szCs w:val="16"/>
        </w:rPr>
      </w:pPr>
      <w:r>
        <w:rPr>
          <w:rFonts w:ascii="돋움" w:eastAsia="돋움" w:hAnsi="돋움" w:hint="eastAsia"/>
          <w:color w:val="3074A5"/>
          <w:sz w:val="16"/>
          <w:szCs w:val="16"/>
        </w:rPr>
        <w:t>hunikey</w:t>
      </w:r>
    </w:p>
    <w:p w:rsidR="00576B7C" w:rsidRDefault="00576B7C" w:rsidP="00576B7C">
      <w:pPr>
        <w:shd w:val="clear" w:color="auto" w:fill="FFFFFF"/>
        <w:rPr>
          <w:rFonts w:ascii="돋움" w:eastAsia="돋움" w:hAnsi="돋움"/>
          <w:color w:val="000000"/>
          <w:sz w:val="16"/>
          <w:szCs w:val="16"/>
        </w:rPr>
      </w:pPr>
      <w:r>
        <w:rPr>
          <w:rFonts w:ascii="돋움" w:eastAsia="돋움" w:hAnsi="돋움" w:hint="eastAsia"/>
          <w:color w:val="000000"/>
          <w:sz w:val="16"/>
          <w:szCs w:val="16"/>
        </w:rPr>
        <w:t>커니님 댓글 정말 감사합니다. 작년 초부터 안드로이드를 끄적거리며 커니님 글 보고 많이 배웠는데 또 한수 배웁니다.</w:t>
      </w:r>
    </w:p>
    <w:p w:rsidR="00576B7C" w:rsidRDefault="00576B7C" w:rsidP="00576B7C">
      <w:pPr>
        <w:shd w:val="clear" w:color="auto" w:fill="FFFFFF"/>
        <w:rPr>
          <w:rFonts w:ascii="돋움" w:eastAsia="돋움" w:hAnsi="돋움"/>
          <w:color w:val="000000"/>
          <w:sz w:val="16"/>
          <w:szCs w:val="16"/>
        </w:rPr>
      </w:pPr>
    </w:p>
    <w:p w:rsidR="00576B7C" w:rsidRDefault="00576B7C" w:rsidP="00576B7C">
      <w:pPr>
        <w:shd w:val="clear" w:color="auto" w:fill="FFFFFF"/>
        <w:rPr>
          <w:rFonts w:ascii="돋움" w:eastAsia="돋움" w:hAnsi="돋움"/>
          <w:color w:val="000000"/>
          <w:sz w:val="16"/>
          <w:szCs w:val="16"/>
        </w:rPr>
      </w:pPr>
      <w:r>
        <w:rPr>
          <w:rFonts w:ascii="돋움" w:eastAsia="돋움" w:hAnsi="돋움" w:hint="eastAsia"/>
          <w:color w:val="000000"/>
          <w:sz w:val="16"/>
          <w:szCs w:val="16"/>
        </w:rPr>
        <w:t>현재 GPS 상태를 체크할려면 결국 이벤트와 메시지를 조합한 래퍼 객체를 만들어서 쓸 수 밖에 없겠네요.</w:t>
      </w:r>
    </w:p>
    <w:p w:rsidR="00576B7C" w:rsidRDefault="00576B7C" w:rsidP="00576B7C">
      <w:pPr>
        <w:shd w:val="clear" w:color="auto" w:fill="FFFFFF"/>
        <w:rPr>
          <w:rFonts w:ascii="돋움" w:eastAsia="돋움" w:hAnsi="돋움"/>
          <w:color w:val="000000"/>
          <w:sz w:val="16"/>
          <w:szCs w:val="16"/>
        </w:rPr>
      </w:pPr>
    </w:p>
    <w:p w:rsidR="00576B7C" w:rsidRDefault="00576B7C" w:rsidP="00576B7C">
      <w:pPr>
        <w:shd w:val="clear" w:color="auto" w:fill="FFFFFF"/>
        <w:rPr>
          <w:rFonts w:ascii="돋움" w:eastAsia="돋움" w:hAnsi="돋움"/>
          <w:color w:val="000000"/>
          <w:sz w:val="16"/>
          <w:szCs w:val="16"/>
        </w:rPr>
      </w:pPr>
      <w:r>
        <w:rPr>
          <w:rFonts w:ascii="돋움" w:eastAsia="돋움" w:hAnsi="돋움" w:hint="eastAsia"/>
          <w:color w:val="000000"/>
          <w:sz w:val="16"/>
          <w:szCs w:val="16"/>
        </w:rPr>
        <w:t>프로젝트 진행 후 한참 지난 후에야 알게 되는 소중한 지식을 오늘도 지나가다 우연히 발견하여 감사의 댓글을 달아봅니다.</w:t>
      </w:r>
    </w:p>
    <w:p w:rsidR="000A4AFB" w:rsidRDefault="00153F68" w:rsidP="008F2431">
      <w:pPr>
        <w:widowControl/>
        <w:wordWrap/>
        <w:autoSpaceDE/>
        <w:autoSpaceDN/>
        <w:jc w:val="left"/>
      </w:pPr>
      <w:hyperlink r:id="rId969" w:history="1">
        <w:r w:rsidR="00576B7C">
          <w:rPr>
            <w:rStyle w:val="a4"/>
          </w:rPr>
          <w:t>http://www.androidpub.com/100151</w:t>
        </w:r>
      </w:hyperlink>
    </w:p>
    <w:p w:rsidR="000A4AFB" w:rsidRDefault="000A4AFB">
      <w:pPr>
        <w:widowControl/>
        <w:wordWrap/>
        <w:autoSpaceDE/>
        <w:autoSpaceDN/>
        <w:jc w:val="left"/>
      </w:pPr>
      <w:r>
        <w:br w:type="page"/>
      </w:r>
    </w:p>
    <w:p w:rsidR="008F2431" w:rsidRDefault="000A4AFB" w:rsidP="008F2431">
      <w:pPr>
        <w:widowControl/>
        <w:wordWrap/>
        <w:autoSpaceDE/>
        <w:autoSpaceDN/>
        <w:jc w:val="left"/>
        <w:rPr>
          <w:rFonts w:ascii="Courier New" w:hAnsi="Courier New" w:cs="Courier New"/>
          <w:color w:val="000000"/>
          <w:kern w:val="0"/>
          <w:szCs w:val="20"/>
        </w:rPr>
      </w:pPr>
      <w:r>
        <w:rPr>
          <w:rFonts w:ascii="Courier New" w:hAnsi="Courier New" w:cs="Courier New" w:hint="eastAsia"/>
          <w:color w:val="000000"/>
          <w:kern w:val="0"/>
          <w:szCs w:val="20"/>
        </w:rPr>
        <w:lastRenderedPageBreak/>
        <w:t>wifi  ap</w:t>
      </w:r>
      <w:r>
        <w:rPr>
          <w:rFonts w:ascii="Courier New" w:hAnsi="Courier New" w:cs="Courier New" w:hint="eastAsia"/>
          <w:color w:val="000000"/>
          <w:kern w:val="0"/>
          <w:szCs w:val="20"/>
        </w:rPr>
        <w:t>접속하기</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와이파이</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접속</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b/>
          <w:bCs/>
          <w:color w:val="7F0055"/>
          <w:kern w:val="0"/>
          <w:sz w:val="14"/>
          <w:szCs w:val="20"/>
        </w:rPr>
        <w:t>package</w:t>
      </w:r>
      <w:r w:rsidRPr="000A4AFB">
        <w:rPr>
          <w:rFonts w:ascii="Courier New" w:hAnsi="Courier New" w:cs="Courier New"/>
          <w:color w:val="000000"/>
          <w:kern w:val="0"/>
          <w:sz w:val="14"/>
          <w:szCs w:val="20"/>
        </w:rPr>
        <w:t xml:space="preserve"> c.wifiCon;</w:t>
      </w:r>
    </w:p>
    <w:p w:rsidR="000A4AFB" w:rsidRPr="000A4AFB" w:rsidRDefault="000A4AFB" w:rsidP="000A4AFB">
      <w:pPr>
        <w:wordWrap/>
        <w:adjustRightInd w:val="0"/>
        <w:jc w:val="left"/>
        <w:rPr>
          <w:rFonts w:ascii="Courier New" w:hAnsi="Courier New" w:cs="Courier New"/>
          <w:kern w:val="0"/>
          <w:sz w:val="14"/>
          <w:szCs w:val="20"/>
        </w:rPr>
      </w:pP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b/>
          <w:bCs/>
          <w:color w:val="7F0055"/>
          <w:kern w:val="0"/>
          <w:sz w:val="14"/>
          <w:szCs w:val="20"/>
        </w:rPr>
        <w:t>import</w:t>
      </w:r>
      <w:r w:rsidRPr="000A4AFB">
        <w:rPr>
          <w:rFonts w:ascii="Courier New" w:hAnsi="Courier New" w:cs="Courier New"/>
          <w:color w:val="000000"/>
          <w:kern w:val="0"/>
          <w:sz w:val="14"/>
          <w:szCs w:val="20"/>
        </w:rPr>
        <w:t xml:space="preserve"> java.util.List;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b/>
          <w:bCs/>
          <w:color w:val="7F0055"/>
          <w:kern w:val="0"/>
          <w:sz w:val="14"/>
          <w:szCs w:val="20"/>
        </w:rPr>
        <w:t>import</w:t>
      </w:r>
      <w:r w:rsidRPr="000A4AFB">
        <w:rPr>
          <w:rFonts w:ascii="Courier New" w:hAnsi="Courier New" w:cs="Courier New"/>
          <w:color w:val="000000"/>
          <w:kern w:val="0"/>
          <w:sz w:val="14"/>
          <w:szCs w:val="20"/>
        </w:rPr>
        <w:t xml:space="preserve"> android.app.Activity;</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b/>
          <w:bCs/>
          <w:color w:val="7F0055"/>
          <w:kern w:val="0"/>
          <w:sz w:val="14"/>
          <w:szCs w:val="20"/>
        </w:rPr>
        <w:t>import</w:t>
      </w:r>
      <w:r w:rsidRPr="000A4AFB">
        <w:rPr>
          <w:rFonts w:ascii="Courier New" w:hAnsi="Courier New" w:cs="Courier New"/>
          <w:color w:val="000000"/>
          <w:kern w:val="0"/>
          <w:sz w:val="14"/>
          <w:szCs w:val="20"/>
        </w:rPr>
        <w:t xml:space="preserve"> android.content.BroadcastReceiver;</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b/>
          <w:bCs/>
          <w:color w:val="7F0055"/>
          <w:kern w:val="0"/>
          <w:sz w:val="14"/>
          <w:szCs w:val="20"/>
        </w:rPr>
        <w:t>import</w:t>
      </w:r>
      <w:r w:rsidRPr="000A4AFB">
        <w:rPr>
          <w:rFonts w:ascii="Courier New" w:hAnsi="Courier New" w:cs="Courier New"/>
          <w:color w:val="000000"/>
          <w:kern w:val="0"/>
          <w:sz w:val="14"/>
          <w:szCs w:val="20"/>
        </w:rPr>
        <w:t xml:space="preserve"> android.content.Context;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b/>
          <w:bCs/>
          <w:color w:val="7F0055"/>
          <w:kern w:val="0"/>
          <w:sz w:val="14"/>
          <w:szCs w:val="20"/>
        </w:rPr>
        <w:t>import</w:t>
      </w:r>
      <w:r w:rsidRPr="000A4AFB">
        <w:rPr>
          <w:rFonts w:ascii="Courier New" w:hAnsi="Courier New" w:cs="Courier New"/>
          <w:color w:val="000000"/>
          <w:kern w:val="0"/>
          <w:sz w:val="14"/>
          <w:szCs w:val="20"/>
        </w:rPr>
        <w:t xml:space="preserve"> android.content.Intent;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b/>
          <w:bCs/>
          <w:color w:val="7F0055"/>
          <w:kern w:val="0"/>
          <w:sz w:val="14"/>
          <w:szCs w:val="20"/>
        </w:rPr>
        <w:t>import</w:t>
      </w:r>
      <w:r w:rsidRPr="000A4AFB">
        <w:rPr>
          <w:rFonts w:ascii="Courier New" w:hAnsi="Courier New" w:cs="Courier New"/>
          <w:color w:val="000000"/>
          <w:kern w:val="0"/>
          <w:sz w:val="14"/>
          <w:szCs w:val="20"/>
        </w:rPr>
        <w:t xml:space="preserve"> android.content.IntentFilter;</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b/>
          <w:bCs/>
          <w:color w:val="7F0055"/>
          <w:kern w:val="0"/>
          <w:sz w:val="14"/>
          <w:szCs w:val="20"/>
        </w:rPr>
        <w:t>import</w:t>
      </w:r>
      <w:r w:rsidRPr="000A4AFB">
        <w:rPr>
          <w:rFonts w:ascii="Courier New" w:hAnsi="Courier New" w:cs="Courier New"/>
          <w:color w:val="000000"/>
          <w:kern w:val="0"/>
          <w:sz w:val="14"/>
          <w:szCs w:val="20"/>
        </w:rPr>
        <w:t xml:space="preserve"> android.net.wifi.ScanResult;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b/>
          <w:bCs/>
          <w:color w:val="7F0055"/>
          <w:kern w:val="0"/>
          <w:sz w:val="14"/>
          <w:szCs w:val="20"/>
        </w:rPr>
        <w:t>import</w:t>
      </w:r>
      <w:r w:rsidRPr="000A4AFB">
        <w:rPr>
          <w:rFonts w:ascii="Courier New" w:hAnsi="Courier New" w:cs="Courier New"/>
          <w:color w:val="000000"/>
          <w:kern w:val="0"/>
          <w:sz w:val="14"/>
          <w:szCs w:val="20"/>
        </w:rPr>
        <w:t xml:space="preserve"> android.net.wifi.WifiConfiguration;</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b/>
          <w:bCs/>
          <w:color w:val="7F0055"/>
          <w:kern w:val="0"/>
          <w:sz w:val="14"/>
          <w:szCs w:val="20"/>
        </w:rPr>
        <w:t>import</w:t>
      </w:r>
      <w:r w:rsidRPr="000A4AFB">
        <w:rPr>
          <w:rFonts w:ascii="Courier New" w:hAnsi="Courier New" w:cs="Courier New"/>
          <w:color w:val="000000"/>
          <w:kern w:val="0"/>
          <w:sz w:val="14"/>
          <w:szCs w:val="20"/>
        </w:rPr>
        <w:t xml:space="preserve"> android.net.wifi.WifiInfo;</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b/>
          <w:bCs/>
          <w:color w:val="7F0055"/>
          <w:kern w:val="0"/>
          <w:sz w:val="14"/>
          <w:szCs w:val="20"/>
        </w:rPr>
        <w:t>import</w:t>
      </w:r>
      <w:r w:rsidRPr="000A4AFB">
        <w:rPr>
          <w:rFonts w:ascii="Courier New" w:hAnsi="Courier New" w:cs="Courier New"/>
          <w:color w:val="000000"/>
          <w:kern w:val="0"/>
          <w:sz w:val="14"/>
          <w:szCs w:val="20"/>
        </w:rPr>
        <w:t xml:space="preserve"> android.net.wifi.WifiManager;</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b/>
          <w:bCs/>
          <w:color w:val="7F0055"/>
          <w:kern w:val="0"/>
          <w:sz w:val="14"/>
          <w:szCs w:val="20"/>
        </w:rPr>
        <w:t>import</w:t>
      </w:r>
      <w:r w:rsidRPr="000A4AFB">
        <w:rPr>
          <w:rFonts w:ascii="Courier New" w:hAnsi="Courier New" w:cs="Courier New"/>
          <w:color w:val="000000"/>
          <w:kern w:val="0"/>
          <w:sz w:val="14"/>
          <w:szCs w:val="20"/>
        </w:rPr>
        <w:t xml:space="preserve"> android.os.Bundle;</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b/>
          <w:bCs/>
          <w:color w:val="7F0055"/>
          <w:kern w:val="0"/>
          <w:sz w:val="14"/>
          <w:szCs w:val="20"/>
        </w:rPr>
        <w:t>import</w:t>
      </w:r>
      <w:r w:rsidRPr="000A4AFB">
        <w:rPr>
          <w:rFonts w:ascii="Courier New" w:hAnsi="Courier New" w:cs="Courier New"/>
          <w:color w:val="000000"/>
          <w:kern w:val="0"/>
          <w:sz w:val="14"/>
          <w:szCs w:val="20"/>
        </w:rPr>
        <w:t xml:space="preserve"> android.util.Log;</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b/>
          <w:bCs/>
          <w:color w:val="7F0055"/>
          <w:kern w:val="0"/>
          <w:sz w:val="14"/>
          <w:szCs w:val="20"/>
        </w:rPr>
        <w:t>import</w:t>
      </w:r>
      <w:r w:rsidRPr="000A4AFB">
        <w:rPr>
          <w:rFonts w:ascii="Courier New" w:hAnsi="Courier New" w:cs="Courier New"/>
          <w:color w:val="000000"/>
          <w:kern w:val="0"/>
          <w:sz w:val="14"/>
          <w:szCs w:val="20"/>
        </w:rPr>
        <w:t xml:space="preserve"> android.view.Menu;</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b/>
          <w:bCs/>
          <w:color w:val="7F0055"/>
          <w:kern w:val="0"/>
          <w:sz w:val="14"/>
          <w:szCs w:val="20"/>
        </w:rPr>
        <w:t>import</w:t>
      </w:r>
      <w:r w:rsidRPr="000A4AFB">
        <w:rPr>
          <w:rFonts w:ascii="Courier New" w:hAnsi="Courier New" w:cs="Courier New"/>
          <w:color w:val="000000"/>
          <w:kern w:val="0"/>
          <w:sz w:val="14"/>
          <w:szCs w:val="20"/>
        </w:rPr>
        <w:t xml:space="preserve"> android.view.MenuItem;</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b/>
          <w:bCs/>
          <w:color w:val="7F0055"/>
          <w:kern w:val="0"/>
          <w:sz w:val="14"/>
          <w:szCs w:val="20"/>
        </w:rPr>
        <w:t>import</w:t>
      </w:r>
      <w:r w:rsidRPr="000A4AFB">
        <w:rPr>
          <w:rFonts w:ascii="Courier New" w:hAnsi="Courier New" w:cs="Courier New"/>
          <w:color w:val="000000"/>
          <w:kern w:val="0"/>
          <w:sz w:val="14"/>
          <w:szCs w:val="20"/>
        </w:rPr>
        <w:t xml:space="preserve"> android.view.View;</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b/>
          <w:bCs/>
          <w:color w:val="7F0055"/>
          <w:kern w:val="0"/>
          <w:sz w:val="14"/>
          <w:szCs w:val="20"/>
        </w:rPr>
        <w:t>import</w:t>
      </w:r>
      <w:r w:rsidRPr="000A4AFB">
        <w:rPr>
          <w:rFonts w:ascii="Courier New" w:hAnsi="Courier New" w:cs="Courier New"/>
          <w:color w:val="000000"/>
          <w:kern w:val="0"/>
          <w:sz w:val="14"/>
          <w:szCs w:val="20"/>
        </w:rPr>
        <w:t xml:space="preserve"> android.view.View.OnClickListener;</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b/>
          <w:bCs/>
          <w:color w:val="7F0055"/>
          <w:kern w:val="0"/>
          <w:sz w:val="14"/>
          <w:szCs w:val="20"/>
        </w:rPr>
        <w:t>import</w:t>
      </w:r>
      <w:r w:rsidRPr="000A4AFB">
        <w:rPr>
          <w:rFonts w:ascii="Courier New" w:hAnsi="Courier New" w:cs="Courier New"/>
          <w:color w:val="000000"/>
          <w:kern w:val="0"/>
          <w:sz w:val="14"/>
          <w:szCs w:val="20"/>
        </w:rPr>
        <w:t xml:space="preserve"> android.widget.EditText;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b/>
          <w:bCs/>
          <w:color w:val="7F0055"/>
          <w:kern w:val="0"/>
          <w:sz w:val="14"/>
          <w:szCs w:val="20"/>
        </w:rPr>
        <w:t>import</w:t>
      </w:r>
      <w:r w:rsidRPr="000A4AFB">
        <w:rPr>
          <w:rFonts w:ascii="Courier New" w:hAnsi="Courier New" w:cs="Courier New"/>
          <w:color w:val="000000"/>
          <w:kern w:val="0"/>
          <w:sz w:val="14"/>
          <w:szCs w:val="20"/>
        </w:rPr>
        <w:t xml:space="preserve"> android.widget.TextView;</w:t>
      </w:r>
    </w:p>
    <w:p w:rsidR="000A4AFB" w:rsidRPr="000A4AFB" w:rsidRDefault="000A4AFB" w:rsidP="000A4AFB">
      <w:pPr>
        <w:wordWrap/>
        <w:adjustRightInd w:val="0"/>
        <w:jc w:val="left"/>
        <w:rPr>
          <w:rFonts w:ascii="Courier New" w:hAnsi="Courier New" w:cs="Courier New"/>
          <w:kern w:val="0"/>
          <w:sz w:val="14"/>
          <w:szCs w:val="20"/>
        </w:rPr>
      </w:pP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b/>
          <w:bCs/>
          <w:color w:val="7F0055"/>
          <w:kern w:val="0"/>
          <w:sz w:val="14"/>
          <w:szCs w:val="20"/>
        </w:rPr>
        <w:t>public</w:t>
      </w:r>
      <w:r w:rsidRPr="000A4AFB">
        <w:rPr>
          <w:rFonts w:ascii="Courier New" w:hAnsi="Courier New" w:cs="Courier New"/>
          <w:color w:val="000000"/>
          <w:kern w:val="0"/>
          <w:sz w:val="14"/>
          <w:szCs w:val="20"/>
        </w:rPr>
        <w:t xml:space="preserve"> </w:t>
      </w:r>
      <w:r w:rsidRPr="000A4AFB">
        <w:rPr>
          <w:rFonts w:ascii="Courier New" w:hAnsi="Courier New" w:cs="Courier New"/>
          <w:b/>
          <w:bCs/>
          <w:color w:val="7F0055"/>
          <w:kern w:val="0"/>
          <w:sz w:val="14"/>
          <w:szCs w:val="20"/>
        </w:rPr>
        <w:t>class</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5032"/>
          <w:kern w:val="0"/>
          <w:sz w:val="14"/>
          <w:szCs w:val="20"/>
        </w:rPr>
        <w:t>wifiCon</w:t>
      </w:r>
      <w:r w:rsidRPr="000A4AFB">
        <w:rPr>
          <w:rFonts w:ascii="Courier New" w:hAnsi="Courier New" w:cs="Courier New"/>
          <w:color w:val="000000"/>
          <w:kern w:val="0"/>
          <w:sz w:val="14"/>
          <w:szCs w:val="20"/>
        </w:rPr>
        <w:t xml:space="preserve"> </w:t>
      </w:r>
      <w:r w:rsidRPr="000A4AFB">
        <w:rPr>
          <w:rFonts w:ascii="Courier New" w:hAnsi="Courier New" w:cs="Courier New"/>
          <w:b/>
          <w:bCs/>
          <w:color w:val="7F0055"/>
          <w:kern w:val="0"/>
          <w:sz w:val="14"/>
          <w:szCs w:val="20"/>
        </w:rPr>
        <w:t>extends</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5032"/>
          <w:kern w:val="0"/>
          <w:sz w:val="14"/>
          <w:szCs w:val="20"/>
        </w:rPr>
        <w:t>Activity</w:t>
      </w:r>
      <w:r w:rsidRPr="000A4AFB">
        <w:rPr>
          <w:rFonts w:ascii="Courier New" w:hAnsi="Courier New" w:cs="Courier New"/>
          <w:color w:val="000000"/>
          <w:kern w:val="0"/>
          <w:sz w:val="14"/>
          <w:szCs w:val="20"/>
        </w:rPr>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b/>
          <w:bCs/>
          <w:color w:val="005032"/>
          <w:kern w:val="0"/>
          <w:sz w:val="14"/>
          <w:szCs w:val="20"/>
        </w:rPr>
        <w:t>TextView</w:t>
      </w:r>
      <w:r w:rsidRPr="000A4AFB">
        <w:rPr>
          <w:rFonts w:ascii="Courier New" w:hAnsi="Courier New" w:cs="Courier New"/>
          <w:color w:val="000000"/>
          <w:kern w:val="0"/>
          <w:sz w:val="14"/>
          <w:szCs w:val="20"/>
        </w:rPr>
        <w:t xml:space="preserve"> </w:t>
      </w:r>
      <w:r w:rsidRPr="000A4AFB">
        <w:rPr>
          <w:rFonts w:ascii="Courier New" w:hAnsi="Courier New" w:cs="Courier New"/>
          <w:color w:val="0000C0"/>
          <w:kern w:val="0"/>
          <w:sz w:val="14"/>
          <w:szCs w:val="20"/>
        </w:rPr>
        <w:t>titleText</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005032"/>
          <w:kern w:val="0"/>
          <w:sz w:val="14"/>
          <w:szCs w:val="20"/>
        </w:rPr>
        <w:t>TextView</w:t>
      </w:r>
      <w:r w:rsidRPr="000A4AFB">
        <w:rPr>
          <w:rFonts w:ascii="Courier New" w:hAnsi="Courier New" w:cs="Courier New"/>
          <w:color w:val="000000"/>
          <w:kern w:val="0"/>
          <w:sz w:val="14"/>
          <w:szCs w:val="20"/>
        </w:rPr>
        <w:t xml:space="preserve"> </w:t>
      </w:r>
      <w:r w:rsidRPr="000A4AFB">
        <w:rPr>
          <w:rFonts w:ascii="Courier New" w:hAnsi="Courier New" w:cs="Courier New"/>
          <w:color w:val="0000C0"/>
          <w:kern w:val="0"/>
          <w:sz w:val="14"/>
          <w:szCs w:val="20"/>
        </w:rPr>
        <w:t>mainText</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005032"/>
          <w:kern w:val="0"/>
          <w:sz w:val="14"/>
          <w:szCs w:val="20"/>
        </w:rPr>
        <w:t>WifiManager</w:t>
      </w:r>
      <w:r w:rsidRPr="000A4AFB">
        <w:rPr>
          <w:rFonts w:ascii="Courier New" w:hAnsi="Courier New" w:cs="Courier New"/>
          <w:color w:val="000000"/>
          <w:kern w:val="0"/>
          <w:sz w:val="14"/>
          <w:szCs w:val="20"/>
        </w:rPr>
        <w:t xml:space="preserve"> </w:t>
      </w:r>
      <w:r w:rsidRPr="000A4AFB">
        <w:rPr>
          <w:rFonts w:ascii="Courier New" w:hAnsi="Courier New" w:cs="Courier New"/>
          <w:color w:val="0000C0"/>
          <w:kern w:val="0"/>
          <w:sz w:val="14"/>
          <w:szCs w:val="20"/>
        </w:rPr>
        <w:t>mainWifi</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005032"/>
          <w:kern w:val="0"/>
          <w:sz w:val="14"/>
          <w:szCs w:val="20"/>
        </w:rPr>
        <w:t>WifiReceiver</w:t>
      </w:r>
      <w:r w:rsidRPr="000A4AFB">
        <w:rPr>
          <w:rFonts w:ascii="Courier New" w:hAnsi="Courier New" w:cs="Courier New"/>
          <w:color w:val="000000"/>
          <w:kern w:val="0"/>
          <w:sz w:val="14"/>
          <w:szCs w:val="20"/>
        </w:rPr>
        <w:t xml:space="preserve"> </w:t>
      </w:r>
      <w:r w:rsidRPr="000A4AFB">
        <w:rPr>
          <w:rFonts w:ascii="Courier New" w:hAnsi="Courier New" w:cs="Courier New"/>
          <w:color w:val="0000C0"/>
          <w:kern w:val="0"/>
          <w:sz w:val="14"/>
          <w:szCs w:val="20"/>
        </w:rPr>
        <w:t>receiverWifi</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List&lt;</w:t>
      </w:r>
      <w:r w:rsidRPr="000A4AFB">
        <w:rPr>
          <w:rFonts w:ascii="Courier New" w:hAnsi="Courier New" w:cs="Courier New"/>
          <w:b/>
          <w:bCs/>
          <w:color w:val="005032"/>
          <w:kern w:val="0"/>
          <w:sz w:val="14"/>
          <w:szCs w:val="20"/>
        </w:rPr>
        <w:t>ScanResult</w:t>
      </w:r>
      <w:r w:rsidRPr="000A4AFB">
        <w:rPr>
          <w:rFonts w:ascii="Courier New" w:hAnsi="Courier New" w:cs="Courier New"/>
          <w:color w:val="000000"/>
          <w:kern w:val="0"/>
          <w:sz w:val="14"/>
          <w:szCs w:val="20"/>
        </w:rPr>
        <w:t xml:space="preserve">&gt; </w:t>
      </w:r>
      <w:r w:rsidRPr="000A4AFB">
        <w:rPr>
          <w:rFonts w:ascii="Courier New" w:hAnsi="Courier New" w:cs="Courier New"/>
          <w:color w:val="0000C0"/>
          <w:kern w:val="0"/>
          <w:sz w:val="14"/>
          <w:szCs w:val="20"/>
        </w:rPr>
        <w:t>wifiList</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005032"/>
          <w:kern w:val="0"/>
          <w:sz w:val="14"/>
          <w:szCs w:val="20"/>
        </w:rPr>
        <w:t>StringBuilder</w:t>
      </w:r>
      <w:r w:rsidRPr="000A4AFB">
        <w:rPr>
          <w:rFonts w:ascii="Courier New" w:hAnsi="Courier New" w:cs="Courier New"/>
          <w:color w:val="000000"/>
          <w:kern w:val="0"/>
          <w:sz w:val="14"/>
          <w:szCs w:val="20"/>
        </w:rPr>
        <w:t xml:space="preserve"> </w:t>
      </w:r>
      <w:r w:rsidRPr="000A4AFB">
        <w:rPr>
          <w:rFonts w:ascii="Courier New" w:hAnsi="Courier New" w:cs="Courier New"/>
          <w:color w:val="0000C0"/>
          <w:kern w:val="0"/>
          <w:sz w:val="14"/>
          <w:szCs w:val="20"/>
        </w:rPr>
        <w:t>sb</w:t>
      </w:r>
      <w:r w:rsidRPr="000A4AFB">
        <w:rPr>
          <w:rFonts w:ascii="Courier New" w:hAnsi="Courier New" w:cs="Courier New"/>
          <w:color w:val="000000"/>
          <w:kern w:val="0"/>
          <w:sz w:val="14"/>
          <w:szCs w:val="20"/>
        </w:rPr>
        <w:t xml:space="preserve"> = </w:t>
      </w:r>
      <w:r w:rsidRPr="000A4AFB">
        <w:rPr>
          <w:rFonts w:ascii="Courier New" w:hAnsi="Courier New" w:cs="Courier New"/>
          <w:b/>
          <w:bCs/>
          <w:color w:val="7F0055"/>
          <w:kern w:val="0"/>
          <w:sz w:val="14"/>
          <w:szCs w:val="20"/>
        </w:rPr>
        <w:t>new</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8080"/>
          <w:kern w:val="0"/>
          <w:sz w:val="14"/>
          <w:szCs w:val="20"/>
        </w:rPr>
        <w:t>StringBuilder</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005032"/>
          <w:kern w:val="0"/>
          <w:sz w:val="14"/>
          <w:szCs w:val="20"/>
        </w:rPr>
        <w:t>Context</w:t>
      </w:r>
      <w:r w:rsidRPr="000A4AFB">
        <w:rPr>
          <w:rFonts w:ascii="Courier New" w:hAnsi="Courier New" w:cs="Courier New"/>
          <w:color w:val="000000"/>
          <w:kern w:val="0"/>
          <w:sz w:val="14"/>
          <w:szCs w:val="20"/>
        </w:rPr>
        <w:t xml:space="preserve"> </w:t>
      </w:r>
      <w:r w:rsidRPr="000A4AFB">
        <w:rPr>
          <w:rFonts w:ascii="Courier New" w:hAnsi="Courier New" w:cs="Courier New"/>
          <w:color w:val="0000C0"/>
          <w:kern w:val="0"/>
          <w:sz w:val="14"/>
          <w:szCs w:val="20"/>
        </w:rPr>
        <w:t>context</w:t>
      </w:r>
      <w:r w:rsidRPr="000A4AFB">
        <w:rPr>
          <w:rFonts w:ascii="Courier New" w:hAnsi="Courier New" w:cs="Courier New"/>
          <w:color w:val="000000"/>
          <w:kern w:val="0"/>
          <w:sz w:val="14"/>
          <w:szCs w:val="20"/>
        </w:rPr>
        <w:t xml:space="preserve"> =</w:t>
      </w:r>
      <w:r w:rsidRPr="000A4AFB">
        <w:rPr>
          <w:rFonts w:ascii="Courier New" w:hAnsi="Courier New" w:cs="Courier New"/>
          <w:b/>
          <w:bCs/>
          <w:color w:val="7F0055"/>
          <w:kern w:val="0"/>
          <w:sz w:val="14"/>
          <w:szCs w:val="20"/>
        </w:rPr>
        <w:t>this</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7F0055"/>
          <w:kern w:val="0"/>
          <w:sz w:val="14"/>
          <w:szCs w:val="20"/>
        </w:rPr>
        <w:t>public</w:t>
      </w:r>
      <w:r w:rsidRPr="000A4AFB">
        <w:rPr>
          <w:rFonts w:ascii="Courier New" w:hAnsi="Courier New" w:cs="Courier New"/>
          <w:color w:val="000000"/>
          <w:kern w:val="0"/>
          <w:sz w:val="14"/>
          <w:szCs w:val="20"/>
        </w:rPr>
        <w:t xml:space="preserve"> </w:t>
      </w:r>
      <w:r w:rsidRPr="000A4AFB">
        <w:rPr>
          <w:rFonts w:ascii="Courier New" w:hAnsi="Courier New" w:cs="Courier New"/>
          <w:b/>
          <w:bCs/>
          <w:color w:val="7F0055"/>
          <w:kern w:val="0"/>
          <w:sz w:val="14"/>
          <w:szCs w:val="20"/>
        </w:rPr>
        <w:t>void</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8080"/>
          <w:kern w:val="0"/>
          <w:sz w:val="14"/>
          <w:szCs w:val="20"/>
        </w:rPr>
        <w:t>onCreate</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Bundle</w:t>
      </w:r>
      <w:r w:rsidRPr="000A4AFB">
        <w:rPr>
          <w:rFonts w:ascii="Courier New" w:hAnsi="Courier New" w:cs="Courier New"/>
          <w:color w:val="000000"/>
          <w:kern w:val="0"/>
          <w:sz w:val="14"/>
          <w:szCs w:val="20"/>
        </w:rPr>
        <w:t xml:space="preserve"> savedInstanceState)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7F0055"/>
          <w:kern w:val="0"/>
          <w:sz w:val="14"/>
          <w:szCs w:val="20"/>
        </w:rPr>
        <w:t>super</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onCreate</w:t>
      </w:r>
      <w:r w:rsidRPr="000A4AFB">
        <w:rPr>
          <w:rFonts w:ascii="Courier New" w:hAnsi="Courier New" w:cs="Courier New"/>
          <w:color w:val="000000"/>
          <w:kern w:val="0"/>
          <w:sz w:val="14"/>
          <w:szCs w:val="20"/>
        </w:rPr>
        <w:t>(savedInstanceState);</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008080"/>
          <w:kern w:val="0"/>
          <w:sz w:val="14"/>
          <w:szCs w:val="20"/>
        </w:rPr>
        <w:t>setContentView</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R</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layout</w:t>
      </w:r>
      <w:r w:rsidRPr="000A4AFB">
        <w:rPr>
          <w:rFonts w:ascii="Courier New" w:hAnsi="Courier New" w:cs="Courier New"/>
          <w:color w:val="000000"/>
          <w:kern w:val="0"/>
          <w:sz w:val="14"/>
          <w:szCs w:val="20"/>
        </w:rPr>
        <w:t>.</w:t>
      </w:r>
      <w:r w:rsidRPr="000A4AFB">
        <w:rPr>
          <w:rFonts w:ascii="Courier New" w:hAnsi="Courier New" w:cs="Courier New"/>
          <w:i/>
          <w:iCs/>
          <w:color w:val="0000C0"/>
          <w:kern w:val="0"/>
          <w:sz w:val="14"/>
          <w:szCs w:val="20"/>
        </w:rPr>
        <w:t>main</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color w:val="0000C0"/>
          <w:kern w:val="0"/>
          <w:sz w:val="14"/>
          <w:szCs w:val="20"/>
        </w:rPr>
        <w:t>titleText</w:t>
      </w:r>
      <w:r w:rsidRPr="000A4AFB">
        <w:rPr>
          <w:rFonts w:ascii="Courier New" w:hAnsi="Courier New" w:cs="Courier New"/>
          <w:color w:val="000000"/>
          <w:kern w:val="0"/>
          <w:sz w:val="14"/>
          <w:szCs w:val="20"/>
        </w:rPr>
        <w:t xml:space="preserve"> = (</w:t>
      </w:r>
      <w:r w:rsidRPr="000A4AFB">
        <w:rPr>
          <w:rFonts w:ascii="Courier New" w:hAnsi="Courier New" w:cs="Courier New"/>
          <w:b/>
          <w:bCs/>
          <w:color w:val="005032"/>
          <w:kern w:val="0"/>
          <w:sz w:val="14"/>
          <w:szCs w:val="20"/>
        </w:rPr>
        <w:t>TextView</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8080"/>
          <w:kern w:val="0"/>
          <w:sz w:val="14"/>
          <w:szCs w:val="20"/>
        </w:rPr>
        <w:t>findViewById</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R</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id</w:t>
      </w:r>
      <w:r w:rsidRPr="000A4AFB">
        <w:rPr>
          <w:rFonts w:ascii="Courier New" w:hAnsi="Courier New" w:cs="Courier New"/>
          <w:color w:val="000000"/>
          <w:kern w:val="0"/>
          <w:sz w:val="14"/>
          <w:szCs w:val="20"/>
        </w:rPr>
        <w:t>.</w:t>
      </w:r>
      <w:r w:rsidRPr="000A4AFB">
        <w:rPr>
          <w:rFonts w:ascii="Courier New" w:hAnsi="Courier New" w:cs="Courier New"/>
          <w:i/>
          <w:iCs/>
          <w:color w:val="0000C0"/>
          <w:kern w:val="0"/>
          <w:sz w:val="14"/>
          <w:szCs w:val="20"/>
        </w:rPr>
        <w:t>title</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color w:val="0000C0"/>
          <w:kern w:val="0"/>
          <w:sz w:val="14"/>
          <w:szCs w:val="20"/>
        </w:rPr>
        <w:t>mainText</w:t>
      </w:r>
      <w:r w:rsidRPr="000A4AFB">
        <w:rPr>
          <w:rFonts w:ascii="Courier New" w:hAnsi="Courier New" w:cs="Courier New"/>
          <w:color w:val="000000"/>
          <w:kern w:val="0"/>
          <w:sz w:val="14"/>
          <w:szCs w:val="20"/>
        </w:rPr>
        <w:t xml:space="preserve"> = (</w:t>
      </w:r>
      <w:r w:rsidRPr="000A4AFB">
        <w:rPr>
          <w:rFonts w:ascii="Courier New" w:hAnsi="Courier New" w:cs="Courier New"/>
          <w:b/>
          <w:bCs/>
          <w:color w:val="005032"/>
          <w:kern w:val="0"/>
          <w:sz w:val="14"/>
          <w:szCs w:val="20"/>
        </w:rPr>
        <w:t>TextView</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8080"/>
          <w:kern w:val="0"/>
          <w:sz w:val="14"/>
          <w:szCs w:val="20"/>
        </w:rPr>
        <w:t>findViewById</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R</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id</w:t>
      </w:r>
      <w:r w:rsidRPr="000A4AFB">
        <w:rPr>
          <w:rFonts w:ascii="Courier New" w:hAnsi="Courier New" w:cs="Courier New"/>
          <w:color w:val="000000"/>
          <w:kern w:val="0"/>
          <w:sz w:val="14"/>
          <w:szCs w:val="20"/>
        </w:rPr>
        <w:t>.</w:t>
      </w:r>
      <w:r w:rsidRPr="000A4AFB">
        <w:rPr>
          <w:rFonts w:ascii="Courier New" w:hAnsi="Courier New" w:cs="Courier New"/>
          <w:i/>
          <w:iCs/>
          <w:color w:val="0000C0"/>
          <w:kern w:val="0"/>
          <w:sz w:val="14"/>
          <w:szCs w:val="20"/>
        </w:rPr>
        <w:t>mainText</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color w:val="0000C0"/>
          <w:kern w:val="0"/>
          <w:sz w:val="14"/>
          <w:szCs w:val="20"/>
        </w:rPr>
        <w:t>mainWifi</w:t>
      </w:r>
      <w:r w:rsidRPr="000A4AFB">
        <w:rPr>
          <w:rFonts w:ascii="Courier New" w:hAnsi="Courier New" w:cs="Courier New"/>
          <w:color w:val="000000"/>
          <w:kern w:val="0"/>
          <w:sz w:val="14"/>
          <w:szCs w:val="20"/>
        </w:rPr>
        <w:t xml:space="preserve"> = (</w:t>
      </w:r>
      <w:r w:rsidRPr="000A4AFB">
        <w:rPr>
          <w:rFonts w:ascii="Courier New" w:hAnsi="Courier New" w:cs="Courier New"/>
          <w:b/>
          <w:bCs/>
          <w:color w:val="005032"/>
          <w:kern w:val="0"/>
          <w:sz w:val="14"/>
          <w:szCs w:val="20"/>
        </w:rPr>
        <w:t>WifiManager</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8080"/>
          <w:kern w:val="0"/>
          <w:sz w:val="14"/>
          <w:szCs w:val="20"/>
        </w:rPr>
        <w:t>getSystemService</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Context</w:t>
      </w:r>
      <w:r w:rsidRPr="000A4AFB">
        <w:rPr>
          <w:rFonts w:ascii="Courier New" w:hAnsi="Courier New" w:cs="Courier New"/>
          <w:color w:val="000000"/>
          <w:kern w:val="0"/>
          <w:sz w:val="14"/>
          <w:szCs w:val="20"/>
        </w:rPr>
        <w:t>.</w:t>
      </w:r>
      <w:r w:rsidRPr="000A4AFB">
        <w:rPr>
          <w:rFonts w:ascii="Courier New" w:hAnsi="Courier New" w:cs="Courier New"/>
          <w:i/>
          <w:iCs/>
          <w:color w:val="0000C0"/>
          <w:kern w:val="0"/>
          <w:sz w:val="14"/>
          <w:szCs w:val="20"/>
        </w:rPr>
        <w:t>WIFI_SERVICE</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color w:val="0000C0"/>
          <w:kern w:val="0"/>
          <w:sz w:val="14"/>
          <w:szCs w:val="20"/>
        </w:rPr>
        <w:t>receiverWifi</w:t>
      </w:r>
      <w:r w:rsidRPr="000A4AFB">
        <w:rPr>
          <w:rFonts w:ascii="Courier New" w:hAnsi="Courier New" w:cs="Courier New"/>
          <w:color w:val="000000"/>
          <w:kern w:val="0"/>
          <w:sz w:val="14"/>
          <w:szCs w:val="20"/>
        </w:rPr>
        <w:t xml:space="preserve"> = </w:t>
      </w:r>
      <w:r w:rsidRPr="000A4AFB">
        <w:rPr>
          <w:rFonts w:ascii="Courier New" w:hAnsi="Courier New" w:cs="Courier New"/>
          <w:b/>
          <w:bCs/>
          <w:color w:val="7F0055"/>
          <w:kern w:val="0"/>
          <w:sz w:val="14"/>
          <w:szCs w:val="20"/>
        </w:rPr>
        <w:t>new</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8080"/>
          <w:kern w:val="0"/>
          <w:sz w:val="14"/>
          <w:szCs w:val="20"/>
        </w:rPr>
        <w:t>WifiReceiver</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008080"/>
          <w:kern w:val="0"/>
          <w:sz w:val="14"/>
          <w:szCs w:val="20"/>
        </w:rPr>
        <w:t>registerReceiver</w:t>
      </w:r>
      <w:r w:rsidRPr="000A4AFB">
        <w:rPr>
          <w:rFonts w:ascii="Courier New" w:hAnsi="Courier New" w:cs="Courier New"/>
          <w:color w:val="000000"/>
          <w:kern w:val="0"/>
          <w:sz w:val="14"/>
          <w:szCs w:val="20"/>
        </w:rPr>
        <w:t>(</w:t>
      </w:r>
      <w:r w:rsidRPr="000A4AFB">
        <w:rPr>
          <w:rFonts w:ascii="Courier New" w:hAnsi="Courier New" w:cs="Courier New"/>
          <w:color w:val="0000C0"/>
          <w:kern w:val="0"/>
          <w:sz w:val="14"/>
          <w:szCs w:val="20"/>
        </w:rPr>
        <w:t>receiverWifi</w:t>
      </w:r>
      <w:r w:rsidRPr="000A4AFB">
        <w:rPr>
          <w:rFonts w:ascii="Courier New" w:hAnsi="Courier New" w:cs="Courier New"/>
          <w:color w:val="000000"/>
          <w:kern w:val="0"/>
          <w:sz w:val="14"/>
          <w:szCs w:val="20"/>
        </w:rPr>
        <w:t xml:space="preserve">, </w:t>
      </w:r>
      <w:r w:rsidRPr="000A4AFB">
        <w:rPr>
          <w:rFonts w:ascii="Courier New" w:hAnsi="Courier New" w:cs="Courier New"/>
          <w:b/>
          <w:bCs/>
          <w:color w:val="7F0055"/>
          <w:kern w:val="0"/>
          <w:sz w:val="14"/>
          <w:szCs w:val="20"/>
        </w:rPr>
        <w:t>new</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8080"/>
          <w:kern w:val="0"/>
          <w:sz w:val="14"/>
          <w:szCs w:val="20"/>
        </w:rPr>
        <w:t>IntentFilter</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WifiManager</w:t>
      </w:r>
      <w:r w:rsidRPr="000A4AFB">
        <w:rPr>
          <w:rFonts w:ascii="Courier New" w:hAnsi="Courier New" w:cs="Courier New"/>
          <w:color w:val="000000"/>
          <w:kern w:val="0"/>
          <w:sz w:val="14"/>
          <w:szCs w:val="20"/>
        </w:rPr>
        <w:t>.</w:t>
      </w:r>
      <w:r w:rsidRPr="000A4AFB">
        <w:rPr>
          <w:rFonts w:ascii="Courier New" w:hAnsi="Courier New" w:cs="Courier New"/>
          <w:i/>
          <w:iCs/>
          <w:color w:val="0000C0"/>
          <w:kern w:val="0"/>
          <w:sz w:val="14"/>
          <w:szCs w:val="20"/>
        </w:rPr>
        <w:t>SCAN_RESULTS_AVAILABLE_ACTION</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7F0055"/>
          <w:kern w:val="0"/>
          <w:sz w:val="14"/>
          <w:szCs w:val="20"/>
        </w:rPr>
        <w:t>if</w:t>
      </w:r>
      <w:r w:rsidRPr="000A4AFB">
        <w:rPr>
          <w:rFonts w:ascii="Courier New" w:hAnsi="Courier New" w:cs="Courier New"/>
          <w:color w:val="000000"/>
          <w:kern w:val="0"/>
          <w:sz w:val="14"/>
          <w:szCs w:val="20"/>
        </w:rPr>
        <w:t xml:space="preserve"> (!</w:t>
      </w:r>
      <w:r w:rsidRPr="000A4AFB">
        <w:rPr>
          <w:rFonts w:ascii="Courier New" w:hAnsi="Courier New" w:cs="Courier New"/>
          <w:color w:val="0000C0"/>
          <w:kern w:val="0"/>
          <w:sz w:val="14"/>
          <w:szCs w:val="20"/>
        </w:rPr>
        <w:t>mainWifi</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isWifiEnabled</w:t>
      </w:r>
      <w:r w:rsidRPr="000A4AFB">
        <w:rPr>
          <w:rFonts w:ascii="Courier New" w:hAnsi="Courier New" w:cs="Courier New"/>
          <w:color w:val="000000"/>
          <w:kern w:val="0"/>
          <w:sz w:val="14"/>
          <w:szCs w:val="20"/>
        </w:rPr>
        <w:t>())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color w:val="0000C0"/>
          <w:kern w:val="0"/>
          <w:sz w:val="14"/>
          <w:szCs w:val="20"/>
        </w:rPr>
        <w:t>mainText</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setText</w:t>
      </w:r>
      <w:r w:rsidRPr="000A4AFB">
        <w:rPr>
          <w:rFonts w:ascii="Courier New" w:hAnsi="Courier New" w:cs="Courier New"/>
          <w:color w:val="000000"/>
          <w:kern w:val="0"/>
          <w:sz w:val="14"/>
          <w:szCs w:val="20"/>
        </w:rPr>
        <w:t>(</w:t>
      </w:r>
      <w:r w:rsidRPr="000A4AFB">
        <w:rPr>
          <w:rFonts w:ascii="Courier New" w:hAnsi="Courier New" w:cs="Courier New"/>
          <w:color w:val="2A00FF"/>
          <w:kern w:val="0"/>
          <w:sz w:val="14"/>
          <w:szCs w:val="20"/>
        </w:rPr>
        <w:t>"isWifiEnabled failed\n"</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7F0055"/>
          <w:kern w:val="0"/>
          <w:sz w:val="14"/>
          <w:szCs w:val="20"/>
        </w:rPr>
        <w:t>return</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지금접속된거</w:t>
      </w: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rPr>
        <w:t>뿌려주고</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005032"/>
          <w:kern w:val="0"/>
          <w:sz w:val="14"/>
          <w:szCs w:val="20"/>
        </w:rPr>
        <w:t>WifiInfo</w:t>
      </w:r>
      <w:r w:rsidRPr="000A4AFB">
        <w:rPr>
          <w:rFonts w:ascii="Courier New" w:hAnsi="Courier New" w:cs="Courier New"/>
          <w:color w:val="000000"/>
          <w:kern w:val="0"/>
          <w:sz w:val="14"/>
          <w:szCs w:val="20"/>
        </w:rPr>
        <w:t xml:space="preserve"> wifiInfo = </w:t>
      </w:r>
      <w:r w:rsidRPr="000A4AFB">
        <w:rPr>
          <w:rFonts w:ascii="Courier New" w:hAnsi="Courier New" w:cs="Courier New"/>
          <w:color w:val="0000C0"/>
          <w:kern w:val="0"/>
          <w:sz w:val="14"/>
          <w:szCs w:val="20"/>
        </w:rPr>
        <w:t>mainWifi</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getConnectionInfo</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005032"/>
          <w:kern w:val="0"/>
          <w:sz w:val="14"/>
          <w:szCs w:val="20"/>
        </w:rPr>
        <w:t>String</w:t>
      </w:r>
      <w:r w:rsidRPr="000A4AFB">
        <w:rPr>
          <w:rFonts w:ascii="Courier New" w:hAnsi="Courier New" w:cs="Courier New"/>
          <w:color w:val="000000"/>
          <w:kern w:val="0"/>
          <w:sz w:val="14"/>
          <w:szCs w:val="20"/>
        </w:rPr>
        <w:t xml:space="preserve"> connectionInfo = wifiInfo.</w:t>
      </w:r>
      <w:r w:rsidRPr="000A4AFB">
        <w:rPr>
          <w:rFonts w:ascii="Courier New" w:hAnsi="Courier New" w:cs="Courier New"/>
          <w:b/>
          <w:bCs/>
          <w:color w:val="008080"/>
          <w:kern w:val="0"/>
          <w:sz w:val="14"/>
          <w:szCs w:val="20"/>
        </w:rPr>
        <w:t>getSSID</w:t>
      </w:r>
      <w:r w:rsidRPr="000A4AFB">
        <w:rPr>
          <w:rFonts w:ascii="Courier New" w:hAnsi="Courier New" w:cs="Courier New"/>
          <w:color w:val="000000"/>
          <w:kern w:val="0"/>
          <w:sz w:val="14"/>
          <w:szCs w:val="20"/>
        </w:rPr>
        <w:t>()+</w:t>
      </w:r>
      <w:r w:rsidRPr="000A4AFB">
        <w:rPr>
          <w:rFonts w:ascii="Courier New" w:hAnsi="Courier New" w:cs="Courier New"/>
          <w:color w:val="2A00FF"/>
          <w:kern w:val="0"/>
          <w:sz w:val="14"/>
          <w:szCs w:val="20"/>
        </w:rPr>
        <w:t>" // "</w:t>
      </w:r>
      <w:r w:rsidRPr="000A4AFB">
        <w:rPr>
          <w:rFonts w:ascii="Courier New" w:hAnsi="Courier New" w:cs="Courier New"/>
          <w:color w:val="000000"/>
          <w:kern w:val="0"/>
          <w:sz w:val="14"/>
          <w:szCs w:val="20"/>
        </w:rPr>
        <w:t>+wifiInfo.</w:t>
      </w:r>
      <w:r w:rsidRPr="000A4AFB">
        <w:rPr>
          <w:rFonts w:ascii="Courier New" w:hAnsi="Courier New" w:cs="Courier New"/>
          <w:b/>
          <w:bCs/>
          <w:color w:val="008080"/>
          <w:kern w:val="0"/>
          <w:sz w:val="14"/>
          <w:szCs w:val="20"/>
        </w:rPr>
        <w:t>getNetworkId</w:t>
      </w:r>
      <w:r w:rsidRPr="000A4AFB">
        <w:rPr>
          <w:rFonts w:ascii="Courier New" w:hAnsi="Courier New" w:cs="Courier New"/>
          <w:color w:val="000000"/>
          <w:kern w:val="0"/>
          <w:sz w:val="14"/>
          <w:szCs w:val="20"/>
        </w:rPr>
        <w:t>()+</w:t>
      </w:r>
      <w:r w:rsidRPr="000A4AFB">
        <w:rPr>
          <w:rFonts w:ascii="Courier New" w:hAnsi="Courier New" w:cs="Courier New"/>
          <w:color w:val="2A00FF"/>
          <w:kern w:val="0"/>
          <w:sz w:val="14"/>
          <w:szCs w:val="20"/>
        </w:rPr>
        <w:t>" // "</w:t>
      </w:r>
      <w:r w:rsidRPr="000A4AFB">
        <w:rPr>
          <w:rFonts w:ascii="Courier New" w:hAnsi="Courier New" w:cs="Courier New"/>
          <w:color w:val="000000"/>
          <w:kern w:val="0"/>
          <w:sz w:val="14"/>
          <w:szCs w:val="20"/>
        </w:rPr>
        <w:t>+wifiInfo.</w:t>
      </w:r>
      <w:r w:rsidRPr="000A4AFB">
        <w:rPr>
          <w:rFonts w:ascii="Courier New" w:hAnsi="Courier New" w:cs="Courier New"/>
          <w:b/>
          <w:bCs/>
          <w:color w:val="008080"/>
          <w:kern w:val="0"/>
          <w:sz w:val="14"/>
          <w:szCs w:val="20"/>
        </w:rPr>
        <w:t>getBSSID</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color w:val="0000C0"/>
          <w:kern w:val="0"/>
          <w:sz w:val="14"/>
          <w:szCs w:val="20"/>
        </w:rPr>
        <w:t>titleText</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setText</w:t>
      </w:r>
      <w:r w:rsidRPr="000A4AFB">
        <w:rPr>
          <w:rFonts w:ascii="Courier New" w:hAnsi="Courier New" w:cs="Courier New"/>
          <w:color w:val="000000"/>
          <w:kern w:val="0"/>
          <w:sz w:val="14"/>
          <w:szCs w:val="20"/>
        </w:rPr>
        <w:t>(connectionInfo);</w:t>
      </w:r>
    </w:p>
    <w:p w:rsidR="000A4AFB" w:rsidRPr="000A4AFB" w:rsidRDefault="000A4AFB" w:rsidP="000A4AFB">
      <w:pPr>
        <w:wordWrap/>
        <w:adjustRightInd w:val="0"/>
        <w:jc w:val="left"/>
        <w:rPr>
          <w:rFonts w:ascii="Courier New" w:hAnsi="Courier New" w:cs="Courier New"/>
          <w:kern w:val="0"/>
          <w:sz w:val="14"/>
          <w:szCs w:val="20"/>
        </w:rPr>
      </w:pP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color w:val="0000C0"/>
          <w:kern w:val="0"/>
          <w:sz w:val="14"/>
          <w:szCs w:val="20"/>
        </w:rPr>
        <w:t>mainWifi</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startScan</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color w:val="0000C0"/>
          <w:kern w:val="0"/>
          <w:sz w:val="14"/>
          <w:szCs w:val="20"/>
        </w:rPr>
        <w:t>mainText</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setText</w:t>
      </w:r>
      <w:r w:rsidRPr="000A4AFB">
        <w:rPr>
          <w:rFonts w:ascii="Courier New" w:hAnsi="Courier New" w:cs="Courier New"/>
          <w:color w:val="000000"/>
          <w:kern w:val="0"/>
          <w:sz w:val="14"/>
          <w:szCs w:val="20"/>
        </w:rPr>
        <w:t>(</w:t>
      </w:r>
      <w:r w:rsidRPr="000A4AFB">
        <w:rPr>
          <w:rFonts w:ascii="Courier New" w:hAnsi="Courier New" w:cs="Courier New"/>
          <w:color w:val="2A00FF"/>
          <w:kern w:val="0"/>
          <w:sz w:val="14"/>
          <w:szCs w:val="20"/>
        </w:rPr>
        <w:t>"\nStarting Scan...\n"</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 xml:space="preserve">             </w:t>
      </w:r>
      <w:r w:rsidRPr="000A4AFB">
        <w:rPr>
          <w:rFonts w:ascii="Courier New" w:hAnsi="Courier New" w:cs="Courier New"/>
          <w:b/>
          <w:bCs/>
          <w:color w:val="008080"/>
          <w:kern w:val="0"/>
          <w:sz w:val="14"/>
          <w:szCs w:val="20"/>
        </w:rPr>
        <w:t>findViewById</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R</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id</w:t>
      </w:r>
      <w:r w:rsidRPr="000A4AFB">
        <w:rPr>
          <w:rFonts w:ascii="Courier New" w:hAnsi="Courier New" w:cs="Courier New"/>
          <w:color w:val="000000"/>
          <w:kern w:val="0"/>
          <w:sz w:val="14"/>
          <w:szCs w:val="20"/>
        </w:rPr>
        <w:t>.</w:t>
      </w:r>
      <w:r w:rsidRPr="000A4AFB">
        <w:rPr>
          <w:rFonts w:ascii="Courier New" w:hAnsi="Courier New" w:cs="Courier New"/>
          <w:i/>
          <w:iCs/>
          <w:color w:val="0000C0"/>
          <w:kern w:val="0"/>
          <w:sz w:val="14"/>
          <w:szCs w:val="20"/>
        </w:rPr>
        <w:t>save</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setOnClickListener</w:t>
      </w:r>
      <w:r w:rsidRPr="000A4AFB">
        <w:rPr>
          <w:rFonts w:ascii="Courier New" w:hAnsi="Courier New" w:cs="Courier New"/>
          <w:color w:val="000000"/>
          <w:kern w:val="0"/>
          <w:sz w:val="14"/>
          <w:szCs w:val="20"/>
        </w:rPr>
        <w:t>(</w:t>
      </w:r>
      <w:r w:rsidRPr="000A4AFB">
        <w:rPr>
          <w:rFonts w:ascii="Courier New" w:hAnsi="Courier New" w:cs="Courier New"/>
          <w:b/>
          <w:bCs/>
          <w:color w:val="7F0055"/>
          <w:kern w:val="0"/>
          <w:sz w:val="14"/>
          <w:szCs w:val="20"/>
        </w:rPr>
        <w:t>new</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8080"/>
          <w:kern w:val="0"/>
          <w:sz w:val="14"/>
          <w:szCs w:val="20"/>
        </w:rPr>
        <w:t>OnClickListener</w:t>
      </w:r>
      <w:r w:rsidRPr="000A4AFB">
        <w:rPr>
          <w:rFonts w:ascii="Courier New" w:hAnsi="Courier New" w:cs="Courier New"/>
          <w:color w:val="000000"/>
          <w:kern w:val="0"/>
          <w:sz w:val="14"/>
          <w:szCs w:val="20"/>
        </w:rPr>
        <w:t>()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646464"/>
          <w:kern w:val="0"/>
          <w:sz w:val="14"/>
          <w:szCs w:val="20"/>
        </w:rPr>
        <w:t>@Override</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b/>
          <w:bCs/>
          <w:color w:val="7F0055"/>
          <w:kern w:val="0"/>
          <w:sz w:val="14"/>
          <w:szCs w:val="20"/>
        </w:rPr>
        <w:t>public</w:t>
      </w:r>
      <w:r w:rsidRPr="000A4AFB">
        <w:rPr>
          <w:rFonts w:ascii="Courier New" w:hAnsi="Courier New" w:cs="Courier New"/>
          <w:color w:val="000000"/>
          <w:kern w:val="0"/>
          <w:sz w:val="14"/>
          <w:szCs w:val="20"/>
        </w:rPr>
        <w:t xml:space="preserve"> </w:t>
      </w:r>
      <w:r w:rsidRPr="000A4AFB">
        <w:rPr>
          <w:rFonts w:ascii="Courier New" w:hAnsi="Courier New" w:cs="Courier New"/>
          <w:b/>
          <w:bCs/>
          <w:color w:val="7F0055"/>
          <w:kern w:val="0"/>
          <w:sz w:val="14"/>
          <w:szCs w:val="20"/>
        </w:rPr>
        <w:t>void</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8080"/>
          <w:kern w:val="0"/>
          <w:sz w:val="14"/>
          <w:szCs w:val="20"/>
        </w:rPr>
        <w:t>onClick</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View</w:t>
      </w:r>
      <w:r w:rsidRPr="000A4AFB">
        <w:rPr>
          <w:rFonts w:ascii="Courier New" w:hAnsi="Courier New" w:cs="Courier New"/>
          <w:color w:val="000000"/>
          <w:kern w:val="0"/>
          <w:sz w:val="14"/>
          <w:szCs w:val="20"/>
        </w:rPr>
        <w:t xml:space="preserve"> v)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b/>
          <w:bCs/>
          <w:color w:val="005032"/>
          <w:kern w:val="0"/>
          <w:sz w:val="14"/>
          <w:szCs w:val="20"/>
        </w:rPr>
        <w:t>WifiConfiguration</w:t>
      </w:r>
      <w:r w:rsidRPr="000A4AFB">
        <w:rPr>
          <w:rFonts w:ascii="Courier New" w:hAnsi="Courier New" w:cs="Courier New"/>
          <w:color w:val="000000"/>
          <w:kern w:val="0"/>
          <w:sz w:val="14"/>
          <w:szCs w:val="20"/>
        </w:rPr>
        <w:t xml:space="preserve"> wifiConfig = </w:t>
      </w:r>
      <w:r w:rsidRPr="000A4AFB">
        <w:rPr>
          <w:rFonts w:ascii="Courier New" w:hAnsi="Courier New" w:cs="Courier New"/>
          <w:b/>
          <w:bCs/>
          <w:color w:val="7F0055"/>
          <w:kern w:val="0"/>
          <w:sz w:val="14"/>
          <w:szCs w:val="20"/>
        </w:rPr>
        <w:t>new</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8080"/>
          <w:kern w:val="0"/>
          <w:sz w:val="14"/>
          <w:szCs w:val="20"/>
        </w:rPr>
        <w:t>WifiConfiguration</w:t>
      </w:r>
      <w:r w:rsidRPr="000A4AFB">
        <w:rPr>
          <w:rFonts w:ascii="Courier New" w:hAnsi="Courier New" w:cs="Courier New"/>
          <w:color w:val="000000"/>
          <w:kern w:val="0"/>
          <w:sz w:val="14"/>
          <w:szCs w:val="20"/>
        </w:rPr>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wifiConfig.SSID="test";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wifiConfig.BSSID = "00:0C:41:F5:B0:08";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b/>
          <w:bCs/>
          <w:color w:val="005032"/>
          <w:kern w:val="0"/>
          <w:sz w:val="14"/>
          <w:szCs w:val="20"/>
        </w:rPr>
        <w:t>EditText</w:t>
      </w:r>
      <w:r w:rsidRPr="000A4AFB">
        <w:rPr>
          <w:rFonts w:ascii="Courier New" w:hAnsi="Courier New" w:cs="Courier New"/>
          <w:color w:val="000000"/>
          <w:kern w:val="0"/>
          <w:sz w:val="14"/>
          <w:szCs w:val="20"/>
        </w:rPr>
        <w:t xml:space="preserve"> ssid = (</w:t>
      </w:r>
      <w:r w:rsidRPr="000A4AFB">
        <w:rPr>
          <w:rFonts w:ascii="Courier New" w:hAnsi="Courier New" w:cs="Courier New"/>
          <w:b/>
          <w:bCs/>
          <w:color w:val="005032"/>
          <w:kern w:val="0"/>
          <w:sz w:val="14"/>
          <w:szCs w:val="20"/>
        </w:rPr>
        <w:t>EditText</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findViewById</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R</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id</w:t>
      </w:r>
      <w:r w:rsidRPr="000A4AFB">
        <w:rPr>
          <w:rFonts w:ascii="Courier New" w:hAnsi="Courier New" w:cs="Courier New"/>
          <w:color w:val="000000"/>
          <w:kern w:val="0"/>
          <w:sz w:val="14"/>
          <w:szCs w:val="20"/>
        </w:rPr>
        <w:t>.</w:t>
      </w:r>
      <w:r w:rsidRPr="000A4AFB">
        <w:rPr>
          <w:rFonts w:ascii="Courier New" w:hAnsi="Courier New" w:cs="Courier New"/>
          <w:i/>
          <w:iCs/>
          <w:color w:val="0000C0"/>
          <w:kern w:val="0"/>
          <w:sz w:val="14"/>
          <w:szCs w:val="20"/>
        </w:rPr>
        <w:t>ssid</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b/>
          <w:bCs/>
          <w:color w:val="005032"/>
          <w:kern w:val="0"/>
          <w:sz w:val="14"/>
          <w:szCs w:val="20"/>
        </w:rPr>
        <w:t>EditText</w:t>
      </w:r>
      <w:r w:rsidRPr="000A4AFB">
        <w:rPr>
          <w:rFonts w:ascii="Courier New" w:hAnsi="Courier New" w:cs="Courier New"/>
          <w:color w:val="000000"/>
          <w:kern w:val="0"/>
          <w:sz w:val="14"/>
          <w:szCs w:val="20"/>
        </w:rPr>
        <w:t xml:space="preserve"> bssid = (</w:t>
      </w:r>
      <w:r w:rsidRPr="000A4AFB">
        <w:rPr>
          <w:rFonts w:ascii="Courier New" w:hAnsi="Courier New" w:cs="Courier New"/>
          <w:b/>
          <w:bCs/>
          <w:color w:val="005032"/>
          <w:kern w:val="0"/>
          <w:sz w:val="14"/>
          <w:szCs w:val="20"/>
        </w:rPr>
        <w:t>EditText</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findViewById</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R</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id</w:t>
      </w:r>
      <w:r w:rsidRPr="000A4AFB">
        <w:rPr>
          <w:rFonts w:ascii="Courier New" w:hAnsi="Courier New" w:cs="Courier New"/>
          <w:color w:val="000000"/>
          <w:kern w:val="0"/>
          <w:sz w:val="14"/>
          <w:szCs w:val="20"/>
        </w:rPr>
        <w:t>.</w:t>
      </w:r>
      <w:r w:rsidRPr="000A4AFB">
        <w:rPr>
          <w:rFonts w:ascii="Courier New" w:hAnsi="Courier New" w:cs="Courier New"/>
          <w:i/>
          <w:iCs/>
          <w:color w:val="0000C0"/>
          <w:kern w:val="0"/>
          <w:sz w:val="14"/>
          <w:szCs w:val="20"/>
        </w:rPr>
        <w:t>bssid</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b/>
          <w:bCs/>
          <w:color w:val="005032"/>
          <w:kern w:val="0"/>
          <w:sz w:val="14"/>
          <w:szCs w:val="20"/>
        </w:rPr>
        <w:t>EditText</w:t>
      </w:r>
      <w:r w:rsidRPr="000A4AFB">
        <w:rPr>
          <w:rFonts w:ascii="Courier New" w:hAnsi="Courier New" w:cs="Courier New"/>
          <w:color w:val="000000"/>
          <w:kern w:val="0"/>
          <w:sz w:val="14"/>
          <w:szCs w:val="20"/>
        </w:rPr>
        <w:t xml:space="preserve"> pass = (</w:t>
      </w:r>
      <w:r w:rsidRPr="000A4AFB">
        <w:rPr>
          <w:rFonts w:ascii="Courier New" w:hAnsi="Courier New" w:cs="Courier New"/>
          <w:b/>
          <w:bCs/>
          <w:color w:val="005032"/>
          <w:kern w:val="0"/>
          <w:sz w:val="14"/>
          <w:szCs w:val="20"/>
        </w:rPr>
        <w:t>EditText</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findViewById</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R</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id</w:t>
      </w:r>
      <w:r w:rsidRPr="000A4AFB">
        <w:rPr>
          <w:rFonts w:ascii="Courier New" w:hAnsi="Courier New" w:cs="Courier New"/>
          <w:color w:val="000000"/>
          <w:kern w:val="0"/>
          <w:sz w:val="14"/>
          <w:szCs w:val="20"/>
        </w:rPr>
        <w:t>.</w:t>
      </w:r>
      <w:r w:rsidRPr="000A4AFB">
        <w:rPr>
          <w:rFonts w:ascii="Courier New" w:hAnsi="Courier New" w:cs="Courier New"/>
          <w:i/>
          <w:iCs/>
          <w:color w:val="0000C0"/>
          <w:kern w:val="0"/>
          <w:sz w:val="14"/>
          <w:szCs w:val="20"/>
        </w:rPr>
        <w:t>password</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b/>
          <w:bCs/>
          <w:color w:val="005032"/>
          <w:kern w:val="0"/>
          <w:sz w:val="14"/>
          <w:szCs w:val="20"/>
        </w:rPr>
        <w:t>String</w:t>
      </w:r>
      <w:r w:rsidRPr="000A4AFB">
        <w:rPr>
          <w:rFonts w:ascii="Courier New" w:hAnsi="Courier New" w:cs="Courier New"/>
          <w:color w:val="000000"/>
          <w:kern w:val="0"/>
          <w:sz w:val="14"/>
          <w:szCs w:val="20"/>
        </w:rPr>
        <w:t xml:space="preserve"> password = </w:t>
      </w:r>
      <w:r w:rsidRPr="000A4AFB">
        <w:rPr>
          <w:rFonts w:ascii="Courier New" w:hAnsi="Courier New" w:cs="Courier New"/>
          <w:color w:val="2A00FF"/>
          <w:kern w:val="0"/>
          <w:sz w:val="14"/>
          <w:szCs w:val="20"/>
        </w:rPr>
        <w:t>"\""</w:t>
      </w:r>
      <w:r w:rsidRPr="000A4AFB">
        <w:rPr>
          <w:rFonts w:ascii="Courier New" w:hAnsi="Courier New" w:cs="Courier New"/>
          <w:color w:val="000000"/>
          <w:kern w:val="0"/>
          <w:sz w:val="14"/>
          <w:szCs w:val="20"/>
        </w:rPr>
        <w:t>+pass.</w:t>
      </w:r>
      <w:r w:rsidRPr="000A4AFB">
        <w:rPr>
          <w:rFonts w:ascii="Courier New" w:hAnsi="Courier New" w:cs="Courier New"/>
          <w:b/>
          <w:bCs/>
          <w:color w:val="008080"/>
          <w:kern w:val="0"/>
          <w:sz w:val="14"/>
          <w:szCs w:val="20"/>
        </w:rPr>
        <w:t>getText</w:t>
      </w:r>
      <w:r w:rsidRPr="000A4AFB">
        <w:rPr>
          <w:rFonts w:ascii="Courier New" w:hAnsi="Courier New" w:cs="Courier New"/>
          <w:color w:val="000000"/>
          <w:kern w:val="0"/>
          <w:sz w:val="14"/>
          <w:szCs w:val="20"/>
        </w:rPr>
        <w:t>()+</w:t>
      </w:r>
      <w:r w:rsidRPr="000A4AFB">
        <w:rPr>
          <w:rFonts w:ascii="Courier New" w:hAnsi="Courier New" w:cs="Courier New"/>
          <w:color w:val="2A00FF"/>
          <w:kern w:val="0"/>
          <w:sz w:val="14"/>
          <w:szCs w:val="20"/>
        </w:rPr>
        <w:t>"\""</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wifiConfig.</w:t>
      </w:r>
      <w:r w:rsidRPr="000A4AFB">
        <w:rPr>
          <w:rFonts w:ascii="Courier New" w:hAnsi="Courier New" w:cs="Courier New"/>
          <w:color w:val="0000C0"/>
          <w:kern w:val="0"/>
          <w:sz w:val="14"/>
          <w:szCs w:val="20"/>
        </w:rPr>
        <w:t>SSID</w:t>
      </w:r>
      <w:r w:rsidRPr="000A4AFB">
        <w:rPr>
          <w:rFonts w:ascii="Courier New" w:hAnsi="Courier New" w:cs="Courier New"/>
          <w:color w:val="000000"/>
          <w:kern w:val="0"/>
          <w:sz w:val="14"/>
          <w:szCs w:val="20"/>
        </w:rPr>
        <w:t xml:space="preserve">= </w:t>
      </w:r>
      <w:r w:rsidRPr="000A4AFB">
        <w:rPr>
          <w:rFonts w:ascii="Courier New" w:hAnsi="Courier New" w:cs="Courier New"/>
          <w:color w:val="2A00FF"/>
          <w:kern w:val="0"/>
          <w:sz w:val="14"/>
          <w:szCs w:val="20"/>
        </w:rPr>
        <w:t>"\""</w:t>
      </w:r>
      <w:r w:rsidRPr="000A4AFB">
        <w:rPr>
          <w:rFonts w:ascii="Courier New" w:hAnsi="Courier New" w:cs="Courier New"/>
          <w:color w:val="000000"/>
          <w:kern w:val="0"/>
          <w:sz w:val="14"/>
          <w:szCs w:val="20"/>
        </w:rPr>
        <w:t>+ssid.</w:t>
      </w:r>
      <w:r w:rsidRPr="000A4AFB">
        <w:rPr>
          <w:rFonts w:ascii="Courier New" w:hAnsi="Courier New" w:cs="Courier New"/>
          <w:b/>
          <w:bCs/>
          <w:color w:val="008080"/>
          <w:kern w:val="0"/>
          <w:sz w:val="14"/>
          <w:szCs w:val="20"/>
        </w:rPr>
        <w:t>getText</w:t>
      </w:r>
      <w:r w:rsidRPr="000A4AFB">
        <w:rPr>
          <w:rFonts w:ascii="Courier New" w:hAnsi="Courier New" w:cs="Courier New"/>
          <w:color w:val="000000"/>
          <w:kern w:val="0"/>
          <w:sz w:val="14"/>
          <w:szCs w:val="20"/>
        </w:rPr>
        <w:t>()+</w:t>
      </w:r>
      <w:r w:rsidRPr="000A4AFB">
        <w:rPr>
          <w:rFonts w:ascii="Courier New" w:hAnsi="Courier New" w:cs="Courier New"/>
          <w:color w:val="2A00FF"/>
          <w:kern w:val="0"/>
          <w:sz w:val="14"/>
          <w:szCs w:val="20"/>
        </w:rPr>
        <w:t>"\""</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wifiConfig.</w:t>
      </w:r>
      <w:r w:rsidRPr="000A4AFB">
        <w:rPr>
          <w:rFonts w:ascii="Courier New" w:hAnsi="Courier New" w:cs="Courier New"/>
          <w:color w:val="0000C0"/>
          <w:kern w:val="0"/>
          <w:sz w:val="14"/>
          <w:szCs w:val="20"/>
        </w:rPr>
        <w:t>BSSID</w:t>
      </w:r>
      <w:r w:rsidRPr="000A4AFB">
        <w:rPr>
          <w:rFonts w:ascii="Courier New" w:hAnsi="Courier New" w:cs="Courier New"/>
          <w:color w:val="000000"/>
          <w:kern w:val="0"/>
          <w:sz w:val="14"/>
          <w:szCs w:val="20"/>
        </w:rPr>
        <w:t xml:space="preserve"> = bssid.</w:t>
      </w:r>
      <w:r w:rsidRPr="000A4AFB">
        <w:rPr>
          <w:rFonts w:ascii="Courier New" w:hAnsi="Courier New" w:cs="Courier New"/>
          <w:b/>
          <w:bCs/>
          <w:color w:val="008080"/>
          <w:kern w:val="0"/>
          <w:sz w:val="14"/>
          <w:szCs w:val="20"/>
        </w:rPr>
        <w:t>getText</w:t>
      </w:r>
      <w:r w:rsidRPr="000A4AFB">
        <w:rPr>
          <w:rFonts w:ascii="Courier New" w:hAnsi="Courier New" w:cs="Courier New"/>
          <w:color w:val="000000"/>
          <w:kern w:val="0"/>
          <w:sz w:val="14"/>
          <w:szCs w:val="20"/>
        </w:rPr>
        <w:t>()+</w:t>
      </w:r>
      <w:r w:rsidRPr="000A4AFB">
        <w:rPr>
          <w:rFonts w:ascii="Courier New" w:hAnsi="Courier New" w:cs="Courier New"/>
          <w:color w:val="2A00FF"/>
          <w:kern w:val="0"/>
          <w:sz w:val="14"/>
          <w:szCs w:val="20"/>
        </w:rPr>
        <w:t>""</w:t>
      </w:r>
      <w:r w:rsidRPr="000A4AFB">
        <w:rPr>
          <w:rFonts w:ascii="Courier New" w:hAnsi="Courier New" w:cs="Courier New"/>
          <w:color w:val="000000"/>
          <w:kern w:val="0"/>
          <w:sz w:val="14"/>
          <w:szCs w:val="20"/>
        </w:rPr>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wifiConfig.</w:t>
      </w:r>
      <w:r w:rsidRPr="000A4AFB">
        <w:rPr>
          <w:rFonts w:ascii="Courier New" w:hAnsi="Courier New" w:cs="Courier New"/>
          <w:color w:val="0000C0"/>
          <w:kern w:val="0"/>
          <w:sz w:val="14"/>
          <w:szCs w:val="20"/>
        </w:rPr>
        <w:t>hiddenSSID</w:t>
      </w:r>
      <w:r w:rsidRPr="000A4AFB">
        <w:rPr>
          <w:rFonts w:ascii="Courier New" w:hAnsi="Courier New" w:cs="Courier New"/>
          <w:color w:val="000000"/>
          <w:kern w:val="0"/>
          <w:sz w:val="14"/>
          <w:szCs w:val="20"/>
        </w:rPr>
        <w:t>=</w:t>
      </w:r>
      <w:r w:rsidRPr="000A4AFB">
        <w:rPr>
          <w:rFonts w:ascii="Courier New" w:hAnsi="Courier New" w:cs="Courier New"/>
          <w:b/>
          <w:bCs/>
          <w:color w:val="7F0055"/>
          <w:kern w:val="0"/>
          <w:sz w:val="14"/>
          <w:szCs w:val="20"/>
        </w:rPr>
        <w:t>false</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wifiConfig.preSharedKey =password;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wifiConfig.priority = 1;</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wifiConfig.</w:t>
      </w:r>
      <w:r w:rsidRPr="000A4AFB">
        <w:rPr>
          <w:rFonts w:ascii="Courier New" w:hAnsi="Courier New" w:cs="Courier New"/>
          <w:color w:val="0000C0"/>
          <w:kern w:val="0"/>
          <w:sz w:val="14"/>
          <w:szCs w:val="20"/>
        </w:rPr>
        <w:t>allowedKeyManagement</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clear</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lastRenderedPageBreak/>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wifiConfig.</w:t>
      </w:r>
      <w:r w:rsidRPr="000A4AFB">
        <w:rPr>
          <w:rFonts w:ascii="Courier New" w:hAnsi="Courier New" w:cs="Courier New"/>
          <w:color w:val="0000C0"/>
          <w:kern w:val="0"/>
          <w:sz w:val="14"/>
          <w:szCs w:val="20"/>
        </w:rPr>
        <w:t>allowedKeyManagement</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set</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WifiConfiguration</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KeyMgmt</w:t>
      </w:r>
      <w:r w:rsidRPr="000A4AFB">
        <w:rPr>
          <w:rFonts w:ascii="Courier New" w:hAnsi="Courier New" w:cs="Courier New"/>
          <w:color w:val="000000"/>
          <w:kern w:val="0"/>
          <w:sz w:val="14"/>
          <w:szCs w:val="20"/>
        </w:rPr>
        <w:t>.</w:t>
      </w:r>
      <w:r w:rsidRPr="000A4AFB">
        <w:rPr>
          <w:rFonts w:ascii="Courier New" w:hAnsi="Courier New" w:cs="Courier New"/>
          <w:i/>
          <w:iCs/>
          <w:color w:val="0000C0"/>
          <w:kern w:val="0"/>
          <w:sz w:val="14"/>
          <w:szCs w:val="20"/>
        </w:rPr>
        <w:t>NONE</w:t>
      </w:r>
      <w:r w:rsidRPr="000A4AFB">
        <w:rPr>
          <w:rFonts w:ascii="Courier New" w:hAnsi="Courier New" w:cs="Courier New"/>
          <w:color w:val="000000"/>
          <w:kern w:val="0"/>
          <w:sz w:val="14"/>
          <w:szCs w:val="20"/>
        </w:rPr>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wifiConfig.</w:t>
      </w:r>
      <w:r w:rsidRPr="000A4AFB">
        <w:rPr>
          <w:rFonts w:ascii="Courier New" w:hAnsi="Courier New" w:cs="Courier New"/>
          <w:color w:val="0000C0"/>
          <w:kern w:val="0"/>
          <w:sz w:val="14"/>
          <w:szCs w:val="20"/>
        </w:rPr>
        <w:t>allowedGroupCiphers</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set</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WifiConfiguration</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GroupCipher</w:t>
      </w:r>
      <w:r w:rsidRPr="000A4AFB">
        <w:rPr>
          <w:rFonts w:ascii="Courier New" w:hAnsi="Courier New" w:cs="Courier New"/>
          <w:color w:val="000000"/>
          <w:kern w:val="0"/>
          <w:sz w:val="14"/>
          <w:szCs w:val="20"/>
        </w:rPr>
        <w:t>.</w:t>
      </w:r>
      <w:r w:rsidRPr="000A4AFB">
        <w:rPr>
          <w:rFonts w:ascii="Courier New" w:hAnsi="Courier New" w:cs="Courier New"/>
          <w:i/>
          <w:iCs/>
          <w:color w:val="0000C0"/>
          <w:kern w:val="0"/>
          <w:sz w:val="14"/>
          <w:szCs w:val="20"/>
        </w:rPr>
        <w:t>TKIP</w:t>
      </w:r>
      <w:r w:rsidRPr="000A4AFB">
        <w:rPr>
          <w:rFonts w:ascii="Courier New" w:hAnsi="Courier New" w:cs="Courier New"/>
          <w:color w:val="000000"/>
          <w:kern w:val="0"/>
          <w:sz w:val="14"/>
          <w:szCs w:val="20"/>
        </w:rPr>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wifiConfig.</w:t>
      </w:r>
      <w:r w:rsidRPr="000A4AFB">
        <w:rPr>
          <w:rFonts w:ascii="Courier New" w:hAnsi="Courier New" w:cs="Courier New"/>
          <w:color w:val="0000C0"/>
          <w:kern w:val="0"/>
          <w:sz w:val="14"/>
          <w:szCs w:val="20"/>
        </w:rPr>
        <w:t>allowedPairwiseCiphers</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clear</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wifiConfig.</w:t>
      </w:r>
      <w:r w:rsidRPr="000A4AFB">
        <w:rPr>
          <w:rFonts w:ascii="Courier New" w:hAnsi="Courier New" w:cs="Courier New"/>
          <w:color w:val="0000C0"/>
          <w:kern w:val="0"/>
          <w:sz w:val="14"/>
          <w:szCs w:val="20"/>
        </w:rPr>
        <w:t>allowedPairwiseCiphers</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set</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WifiConfiguration</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PairwiseCipher</w:t>
      </w:r>
      <w:r w:rsidRPr="000A4AFB">
        <w:rPr>
          <w:rFonts w:ascii="Courier New" w:hAnsi="Courier New" w:cs="Courier New"/>
          <w:color w:val="000000"/>
          <w:kern w:val="0"/>
          <w:sz w:val="14"/>
          <w:szCs w:val="20"/>
        </w:rPr>
        <w:t>.</w:t>
      </w:r>
      <w:r w:rsidRPr="000A4AFB">
        <w:rPr>
          <w:rFonts w:ascii="Courier New" w:hAnsi="Courier New" w:cs="Courier New"/>
          <w:i/>
          <w:iCs/>
          <w:color w:val="0000C0"/>
          <w:kern w:val="0"/>
          <w:sz w:val="14"/>
          <w:szCs w:val="20"/>
        </w:rPr>
        <w:t>TKIP</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wifiConfig.</w:t>
      </w:r>
      <w:r w:rsidRPr="000A4AFB">
        <w:rPr>
          <w:rFonts w:ascii="Courier New" w:hAnsi="Courier New" w:cs="Courier New"/>
          <w:color w:val="0000C0"/>
          <w:kern w:val="0"/>
          <w:sz w:val="14"/>
          <w:szCs w:val="20"/>
        </w:rPr>
        <w:t>allowedPairwiseCiphers</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set</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WifiConfiguration</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PairwiseCipher</w:t>
      </w:r>
      <w:r w:rsidRPr="000A4AFB">
        <w:rPr>
          <w:rFonts w:ascii="Courier New" w:hAnsi="Courier New" w:cs="Courier New"/>
          <w:color w:val="000000"/>
          <w:kern w:val="0"/>
          <w:sz w:val="14"/>
          <w:szCs w:val="20"/>
        </w:rPr>
        <w:t>.</w:t>
      </w:r>
      <w:r w:rsidRPr="000A4AFB">
        <w:rPr>
          <w:rFonts w:ascii="Courier New" w:hAnsi="Courier New" w:cs="Courier New"/>
          <w:i/>
          <w:iCs/>
          <w:color w:val="0000C0"/>
          <w:kern w:val="0"/>
          <w:sz w:val="14"/>
          <w:szCs w:val="20"/>
        </w:rPr>
        <w:t>CCMP</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wifiConfig.</w:t>
      </w:r>
      <w:r w:rsidRPr="000A4AFB">
        <w:rPr>
          <w:rFonts w:ascii="Courier New" w:hAnsi="Courier New" w:cs="Courier New"/>
          <w:color w:val="0000C0"/>
          <w:kern w:val="0"/>
          <w:sz w:val="14"/>
          <w:szCs w:val="20"/>
        </w:rPr>
        <w:t>allowedAuthAlgorithms</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clear</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wifiConfig.</w:t>
      </w:r>
      <w:r w:rsidRPr="000A4AFB">
        <w:rPr>
          <w:rFonts w:ascii="Courier New" w:hAnsi="Courier New" w:cs="Courier New"/>
          <w:color w:val="0000C0"/>
          <w:kern w:val="0"/>
          <w:sz w:val="14"/>
          <w:szCs w:val="20"/>
        </w:rPr>
        <w:t>allowedAuthAlgorithms</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set</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WifiConfiguration</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AuthAlgorithm</w:t>
      </w:r>
      <w:r w:rsidRPr="000A4AFB">
        <w:rPr>
          <w:rFonts w:ascii="Courier New" w:hAnsi="Courier New" w:cs="Courier New"/>
          <w:color w:val="000000"/>
          <w:kern w:val="0"/>
          <w:sz w:val="14"/>
          <w:szCs w:val="20"/>
        </w:rPr>
        <w:t>.</w:t>
      </w:r>
      <w:r w:rsidRPr="000A4AFB">
        <w:rPr>
          <w:rFonts w:ascii="Courier New" w:hAnsi="Courier New" w:cs="Courier New"/>
          <w:i/>
          <w:iCs/>
          <w:color w:val="0000C0"/>
          <w:kern w:val="0"/>
          <w:sz w:val="14"/>
          <w:szCs w:val="20"/>
        </w:rPr>
        <w:t>OPEN</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3F7F5F"/>
          <w:kern w:val="0"/>
          <w:sz w:val="14"/>
          <w:szCs w:val="20"/>
        </w:rPr>
        <w:t>// Protocols</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wifiConfig.</w:t>
      </w:r>
      <w:r w:rsidRPr="000A4AFB">
        <w:rPr>
          <w:rFonts w:ascii="Courier New" w:hAnsi="Courier New" w:cs="Courier New"/>
          <w:color w:val="0000C0"/>
          <w:kern w:val="0"/>
          <w:sz w:val="14"/>
          <w:szCs w:val="20"/>
        </w:rPr>
        <w:t>allowedProtocols</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clear</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wifiConfig.</w:t>
      </w:r>
      <w:r w:rsidRPr="000A4AFB">
        <w:rPr>
          <w:rFonts w:ascii="Courier New" w:hAnsi="Courier New" w:cs="Courier New"/>
          <w:color w:val="0000C0"/>
          <w:kern w:val="0"/>
          <w:sz w:val="14"/>
          <w:szCs w:val="20"/>
        </w:rPr>
        <w:t>allowedProtocols</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set</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WifiConfiguration</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Protocol</w:t>
      </w:r>
      <w:r w:rsidRPr="000A4AFB">
        <w:rPr>
          <w:rFonts w:ascii="Courier New" w:hAnsi="Courier New" w:cs="Courier New"/>
          <w:color w:val="000000"/>
          <w:kern w:val="0"/>
          <w:sz w:val="14"/>
          <w:szCs w:val="20"/>
        </w:rPr>
        <w:t>.</w:t>
      </w:r>
      <w:r w:rsidRPr="000A4AFB">
        <w:rPr>
          <w:rFonts w:ascii="Courier New" w:hAnsi="Courier New" w:cs="Courier New"/>
          <w:i/>
          <w:iCs/>
          <w:color w:val="0000C0"/>
          <w:kern w:val="0"/>
          <w:sz w:val="14"/>
          <w:szCs w:val="20"/>
        </w:rPr>
        <w:t>RSN</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wifiConfig.</w:t>
      </w:r>
      <w:r w:rsidRPr="000A4AFB">
        <w:rPr>
          <w:rFonts w:ascii="Courier New" w:hAnsi="Courier New" w:cs="Courier New"/>
          <w:color w:val="0000C0"/>
          <w:kern w:val="0"/>
          <w:sz w:val="14"/>
          <w:szCs w:val="20"/>
        </w:rPr>
        <w:t>allowedProtocols</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set</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WifiConfiguration</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Protocol</w:t>
      </w:r>
      <w:r w:rsidRPr="000A4AFB">
        <w:rPr>
          <w:rFonts w:ascii="Courier New" w:hAnsi="Courier New" w:cs="Courier New"/>
          <w:color w:val="000000"/>
          <w:kern w:val="0"/>
          <w:sz w:val="14"/>
          <w:szCs w:val="20"/>
        </w:rPr>
        <w:t>.</w:t>
      </w:r>
      <w:r w:rsidRPr="000A4AFB">
        <w:rPr>
          <w:rFonts w:ascii="Courier New" w:hAnsi="Courier New" w:cs="Courier New"/>
          <w:i/>
          <w:iCs/>
          <w:color w:val="0000C0"/>
          <w:kern w:val="0"/>
          <w:sz w:val="14"/>
          <w:szCs w:val="20"/>
        </w:rPr>
        <w:t>WPA</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wifiConfig.</w:t>
      </w:r>
      <w:r w:rsidRPr="000A4AFB">
        <w:rPr>
          <w:rFonts w:ascii="Courier New" w:hAnsi="Courier New" w:cs="Courier New"/>
          <w:color w:val="0000C0"/>
          <w:kern w:val="0"/>
          <w:sz w:val="14"/>
          <w:szCs w:val="20"/>
        </w:rPr>
        <w:t>wepTxKeyIndex</w:t>
      </w:r>
      <w:r w:rsidRPr="000A4AFB">
        <w:rPr>
          <w:rFonts w:ascii="Courier New" w:hAnsi="Courier New" w:cs="Courier New"/>
          <w:color w:val="000000"/>
          <w:kern w:val="0"/>
          <w:sz w:val="14"/>
          <w:szCs w:val="20"/>
        </w:rPr>
        <w:t xml:space="preserve"> =0;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wifiConfig.</w:t>
      </w:r>
      <w:r w:rsidRPr="000A4AFB">
        <w:rPr>
          <w:rFonts w:ascii="Courier New" w:hAnsi="Courier New" w:cs="Courier New"/>
          <w:color w:val="0000C0"/>
          <w:kern w:val="0"/>
          <w:sz w:val="14"/>
          <w:szCs w:val="20"/>
        </w:rPr>
        <w:t>wepKeys</w:t>
      </w:r>
      <w:r w:rsidRPr="000A4AFB">
        <w:rPr>
          <w:rFonts w:ascii="Courier New" w:hAnsi="Courier New" w:cs="Courier New"/>
          <w:color w:val="000000"/>
          <w:kern w:val="0"/>
          <w:sz w:val="14"/>
          <w:szCs w:val="20"/>
        </w:rPr>
        <w:t xml:space="preserve"> =</w:t>
      </w:r>
      <w:r w:rsidRPr="000A4AFB">
        <w:rPr>
          <w:rFonts w:ascii="Courier New" w:hAnsi="Courier New" w:cs="Courier New"/>
          <w:b/>
          <w:bCs/>
          <w:color w:val="7F0055"/>
          <w:kern w:val="0"/>
          <w:sz w:val="14"/>
          <w:szCs w:val="20"/>
        </w:rPr>
        <w:t>new</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5032"/>
          <w:kern w:val="0"/>
          <w:sz w:val="14"/>
          <w:szCs w:val="20"/>
        </w:rPr>
        <w:t>String</w:t>
      </w:r>
      <w:r w:rsidRPr="000A4AFB">
        <w:rPr>
          <w:rFonts w:ascii="Courier New" w:hAnsi="Courier New" w:cs="Courier New"/>
          <w:color w:val="000000"/>
          <w:kern w:val="0"/>
          <w:sz w:val="14"/>
          <w:szCs w:val="20"/>
        </w:rPr>
        <w:t xml:space="preserve">[]{password,password,password,password};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p>
    <w:p w:rsidR="000A4AFB" w:rsidRPr="000A4AFB" w:rsidRDefault="000A4AFB" w:rsidP="000A4AFB">
      <w:pPr>
        <w:wordWrap/>
        <w:adjustRightInd w:val="0"/>
        <w:jc w:val="left"/>
        <w:rPr>
          <w:rFonts w:ascii="Courier New" w:hAnsi="Courier New" w:cs="Courier New"/>
          <w:kern w:val="0"/>
          <w:sz w:val="14"/>
          <w:szCs w:val="20"/>
        </w:rPr>
      </w:pP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wifiConfig.</w:t>
      </w:r>
      <w:r w:rsidRPr="000A4AFB">
        <w:rPr>
          <w:rFonts w:ascii="Courier New" w:hAnsi="Courier New" w:cs="Courier New"/>
          <w:color w:val="0000C0"/>
          <w:kern w:val="0"/>
          <w:sz w:val="14"/>
          <w:szCs w:val="20"/>
        </w:rPr>
        <w:t>status</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WifiConfiguration</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Status</w:t>
      </w:r>
      <w:r w:rsidRPr="000A4AFB">
        <w:rPr>
          <w:rFonts w:ascii="Courier New" w:hAnsi="Courier New" w:cs="Courier New"/>
          <w:color w:val="000000"/>
          <w:kern w:val="0"/>
          <w:sz w:val="14"/>
          <w:szCs w:val="20"/>
        </w:rPr>
        <w:t>.</w:t>
      </w:r>
      <w:r w:rsidRPr="000A4AFB">
        <w:rPr>
          <w:rFonts w:ascii="Courier New" w:hAnsi="Courier New" w:cs="Courier New"/>
          <w:i/>
          <w:iCs/>
          <w:color w:val="0000C0"/>
          <w:kern w:val="0"/>
          <w:sz w:val="14"/>
          <w:szCs w:val="20"/>
        </w:rPr>
        <w:t>ENABLED</w:t>
      </w:r>
      <w:r w:rsidRPr="000A4AFB">
        <w:rPr>
          <w:rFonts w:ascii="Courier New" w:hAnsi="Courier New" w:cs="Courier New"/>
          <w:color w:val="000000"/>
          <w:kern w:val="0"/>
          <w:sz w:val="14"/>
          <w:szCs w:val="20"/>
        </w:rPr>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b/>
          <w:bCs/>
          <w:color w:val="005032"/>
          <w:kern w:val="0"/>
          <w:sz w:val="14"/>
          <w:szCs w:val="20"/>
        </w:rPr>
        <w:t>WifiManager</w:t>
      </w:r>
      <w:r w:rsidRPr="000A4AFB">
        <w:rPr>
          <w:rFonts w:ascii="Courier New" w:hAnsi="Courier New" w:cs="Courier New"/>
          <w:color w:val="000000"/>
          <w:kern w:val="0"/>
          <w:sz w:val="14"/>
          <w:szCs w:val="20"/>
        </w:rPr>
        <w:t xml:space="preserve"> wifi = (</w:t>
      </w:r>
      <w:r w:rsidRPr="000A4AFB">
        <w:rPr>
          <w:rFonts w:ascii="Courier New" w:hAnsi="Courier New" w:cs="Courier New"/>
          <w:b/>
          <w:bCs/>
          <w:color w:val="005032"/>
          <w:kern w:val="0"/>
          <w:sz w:val="14"/>
          <w:szCs w:val="20"/>
        </w:rPr>
        <w:t>WifiManager</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8080"/>
          <w:kern w:val="0"/>
          <w:sz w:val="14"/>
          <w:szCs w:val="20"/>
        </w:rPr>
        <w:t>getSystemService</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Context</w:t>
      </w:r>
      <w:r w:rsidRPr="000A4AFB">
        <w:rPr>
          <w:rFonts w:ascii="Courier New" w:hAnsi="Courier New" w:cs="Courier New"/>
          <w:color w:val="000000"/>
          <w:kern w:val="0"/>
          <w:sz w:val="14"/>
          <w:szCs w:val="20"/>
        </w:rPr>
        <w:t>.</w:t>
      </w:r>
      <w:r w:rsidRPr="000A4AFB">
        <w:rPr>
          <w:rFonts w:ascii="Courier New" w:hAnsi="Courier New" w:cs="Courier New"/>
          <w:i/>
          <w:iCs/>
          <w:color w:val="0000C0"/>
          <w:kern w:val="0"/>
          <w:sz w:val="14"/>
          <w:szCs w:val="20"/>
        </w:rPr>
        <w:t>WIFI_SERVICE</w:t>
      </w:r>
      <w:r w:rsidRPr="000A4AFB">
        <w:rPr>
          <w:rFonts w:ascii="Courier New" w:hAnsi="Courier New" w:cs="Courier New"/>
          <w:color w:val="000000"/>
          <w:kern w:val="0"/>
          <w:sz w:val="14"/>
          <w:szCs w:val="20"/>
        </w:rPr>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wifi.</w:t>
      </w:r>
      <w:r w:rsidRPr="000A4AFB">
        <w:rPr>
          <w:rFonts w:ascii="Courier New" w:hAnsi="Courier New" w:cs="Courier New"/>
          <w:b/>
          <w:bCs/>
          <w:color w:val="008080"/>
          <w:kern w:val="0"/>
          <w:sz w:val="14"/>
          <w:szCs w:val="20"/>
        </w:rPr>
        <w:t>setWifiEnabled</w:t>
      </w:r>
      <w:r w:rsidRPr="000A4AFB">
        <w:rPr>
          <w:rFonts w:ascii="Courier New" w:hAnsi="Courier New" w:cs="Courier New"/>
          <w:color w:val="000000"/>
          <w:kern w:val="0"/>
          <w:sz w:val="14"/>
          <w:szCs w:val="20"/>
        </w:rPr>
        <w:t>(</w:t>
      </w:r>
      <w:r w:rsidRPr="000A4AFB">
        <w:rPr>
          <w:rFonts w:ascii="Courier New" w:hAnsi="Courier New" w:cs="Courier New"/>
          <w:b/>
          <w:bCs/>
          <w:color w:val="7F0055"/>
          <w:kern w:val="0"/>
          <w:sz w:val="14"/>
          <w:szCs w:val="20"/>
        </w:rPr>
        <w:t>true</w:t>
      </w:r>
      <w:r w:rsidRPr="000A4AFB">
        <w:rPr>
          <w:rFonts w:ascii="Courier New" w:hAnsi="Courier New" w:cs="Courier New"/>
          <w:color w:val="000000"/>
          <w:kern w:val="0"/>
          <w:sz w:val="14"/>
          <w:szCs w:val="20"/>
        </w:rPr>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b/>
          <w:bCs/>
          <w:color w:val="7F0055"/>
          <w:kern w:val="0"/>
          <w:sz w:val="14"/>
          <w:szCs w:val="20"/>
        </w:rPr>
        <w:t>int</w:t>
      </w:r>
      <w:r w:rsidRPr="000A4AFB">
        <w:rPr>
          <w:rFonts w:ascii="Courier New" w:hAnsi="Courier New" w:cs="Courier New"/>
          <w:color w:val="000000"/>
          <w:kern w:val="0"/>
          <w:sz w:val="14"/>
          <w:szCs w:val="20"/>
        </w:rPr>
        <w:t xml:space="preserve"> netId = wifi.</w:t>
      </w:r>
      <w:r w:rsidRPr="000A4AFB">
        <w:rPr>
          <w:rFonts w:ascii="Courier New" w:hAnsi="Courier New" w:cs="Courier New"/>
          <w:b/>
          <w:bCs/>
          <w:color w:val="008080"/>
          <w:kern w:val="0"/>
          <w:sz w:val="14"/>
          <w:szCs w:val="20"/>
        </w:rPr>
        <w:t>addNetwork</w:t>
      </w:r>
      <w:r w:rsidRPr="000A4AFB">
        <w:rPr>
          <w:rFonts w:ascii="Courier New" w:hAnsi="Courier New" w:cs="Courier New"/>
          <w:color w:val="000000"/>
          <w:kern w:val="0"/>
          <w:sz w:val="14"/>
          <w:szCs w:val="20"/>
        </w:rPr>
        <w:t xml:space="preserve">(wifiConfig);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wifi.updateNetwork(wifiConfig);</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wifi.</w:t>
      </w:r>
      <w:r w:rsidRPr="000A4AFB">
        <w:rPr>
          <w:rFonts w:ascii="Courier New" w:hAnsi="Courier New" w:cs="Courier New"/>
          <w:b/>
          <w:bCs/>
          <w:color w:val="008080"/>
          <w:kern w:val="0"/>
          <w:sz w:val="14"/>
          <w:szCs w:val="20"/>
        </w:rPr>
        <w:t>enableNetwork</w:t>
      </w:r>
      <w:r w:rsidRPr="000A4AFB">
        <w:rPr>
          <w:rFonts w:ascii="Courier New" w:hAnsi="Courier New" w:cs="Courier New"/>
          <w:color w:val="000000"/>
          <w:kern w:val="0"/>
          <w:sz w:val="14"/>
          <w:szCs w:val="20"/>
        </w:rPr>
        <w:t xml:space="preserve">(netId, </w:t>
      </w:r>
      <w:r w:rsidRPr="000A4AFB">
        <w:rPr>
          <w:rFonts w:ascii="Courier New" w:hAnsi="Courier New" w:cs="Courier New"/>
          <w:b/>
          <w:bCs/>
          <w:color w:val="7F0055"/>
          <w:kern w:val="0"/>
          <w:sz w:val="14"/>
          <w:szCs w:val="20"/>
        </w:rPr>
        <w:t>true</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wifi.</w:t>
      </w:r>
      <w:r w:rsidRPr="000A4AFB">
        <w:rPr>
          <w:rFonts w:ascii="Courier New" w:hAnsi="Courier New" w:cs="Courier New"/>
          <w:b/>
          <w:bCs/>
          <w:color w:val="008080"/>
          <w:kern w:val="0"/>
          <w:sz w:val="14"/>
          <w:szCs w:val="20"/>
        </w:rPr>
        <w:t>saveConfiguration</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b/>
          <w:bCs/>
          <w:color w:val="005032"/>
          <w:kern w:val="0"/>
          <w:sz w:val="14"/>
          <w:szCs w:val="20"/>
        </w:rPr>
        <w:t>Log</w:t>
      </w:r>
      <w:r w:rsidRPr="000A4AFB">
        <w:rPr>
          <w:rFonts w:ascii="Courier New" w:hAnsi="Courier New" w:cs="Courier New"/>
          <w:color w:val="000000"/>
          <w:kern w:val="0"/>
          <w:sz w:val="14"/>
          <w:szCs w:val="20"/>
        </w:rPr>
        <w:t>.</w:t>
      </w:r>
      <w:r w:rsidRPr="000A4AFB">
        <w:rPr>
          <w:rFonts w:ascii="Courier New" w:hAnsi="Courier New" w:cs="Courier New"/>
          <w:i/>
          <w:iCs/>
          <w:color w:val="000000"/>
          <w:kern w:val="0"/>
          <w:sz w:val="14"/>
          <w:szCs w:val="20"/>
        </w:rPr>
        <w:t>d</w:t>
      </w:r>
      <w:r w:rsidRPr="000A4AFB">
        <w:rPr>
          <w:rFonts w:ascii="Courier New" w:hAnsi="Courier New" w:cs="Courier New"/>
          <w:color w:val="000000"/>
          <w:kern w:val="0"/>
          <w:sz w:val="14"/>
          <w:szCs w:val="20"/>
        </w:rPr>
        <w:t>(</w:t>
      </w:r>
      <w:r w:rsidRPr="000A4AFB">
        <w:rPr>
          <w:rFonts w:ascii="Courier New" w:hAnsi="Courier New" w:cs="Courier New"/>
          <w:color w:val="2A00FF"/>
          <w:kern w:val="0"/>
          <w:sz w:val="14"/>
          <w:szCs w:val="20"/>
        </w:rPr>
        <w:t>"ONCLICK"</w:t>
      </w:r>
      <w:r w:rsidRPr="000A4AFB">
        <w:rPr>
          <w:rFonts w:ascii="Courier New" w:hAnsi="Courier New" w:cs="Courier New"/>
          <w:color w:val="000000"/>
          <w:kern w:val="0"/>
          <w:sz w:val="14"/>
          <w:szCs w:val="20"/>
        </w:rPr>
        <w:t>,wifiConfig.</w:t>
      </w:r>
      <w:r w:rsidRPr="000A4AFB">
        <w:rPr>
          <w:rFonts w:ascii="Courier New" w:hAnsi="Courier New" w:cs="Courier New"/>
          <w:color w:val="0000C0"/>
          <w:kern w:val="0"/>
          <w:sz w:val="14"/>
          <w:szCs w:val="20"/>
        </w:rPr>
        <w:t>SSID</w:t>
      </w:r>
      <w:r w:rsidRPr="000A4AFB">
        <w:rPr>
          <w:rFonts w:ascii="Courier New" w:hAnsi="Courier New" w:cs="Courier New"/>
          <w:color w:val="000000"/>
          <w:kern w:val="0"/>
          <w:sz w:val="14"/>
          <w:szCs w:val="20"/>
        </w:rPr>
        <w:t>+</w:t>
      </w:r>
      <w:r w:rsidRPr="000A4AFB">
        <w:rPr>
          <w:rFonts w:ascii="Courier New" w:hAnsi="Courier New" w:cs="Courier New"/>
          <w:color w:val="2A00FF"/>
          <w:kern w:val="0"/>
          <w:sz w:val="14"/>
          <w:szCs w:val="20"/>
        </w:rPr>
        <w:t>"  "</w:t>
      </w:r>
      <w:r w:rsidRPr="000A4AFB">
        <w:rPr>
          <w:rFonts w:ascii="Courier New" w:hAnsi="Courier New" w:cs="Courier New"/>
          <w:color w:val="000000"/>
          <w:kern w:val="0"/>
          <w:sz w:val="14"/>
          <w:szCs w:val="20"/>
        </w:rPr>
        <w:t>+wifiConfig.</w:t>
      </w:r>
      <w:r w:rsidRPr="000A4AFB">
        <w:rPr>
          <w:rFonts w:ascii="Courier New" w:hAnsi="Courier New" w:cs="Courier New"/>
          <w:color w:val="0000C0"/>
          <w:kern w:val="0"/>
          <w:sz w:val="14"/>
          <w:szCs w:val="20"/>
        </w:rPr>
        <w:t>BSSID</w:t>
      </w:r>
      <w:r w:rsidRPr="000A4AFB">
        <w:rPr>
          <w:rFonts w:ascii="Courier New" w:hAnsi="Courier New" w:cs="Courier New"/>
          <w:color w:val="000000"/>
          <w:kern w:val="0"/>
          <w:sz w:val="14"/>
          <w:szCs w:val="20"/>
        </w:rPr>
        <w:t>+</w:t>
      </w:r>
      <w:r w:rsidRPr="000A4AFB">
        <w:rPr>
          <w:rFonts w:ascii="Courier New" w:hAnsi="Courier New" w:cs="Courier New"/>
          <w:color w:val="2A00FF"/>
          <w:kern w:val="0"/>
          <w:sz w:val="14"/>
          <w:szCs w:val="20"/>
        </w:rPr>
        <w:t>"  "</w:t>
      </w:r>
      <w:r w:rsidRPr="000A4AFB">
        <w:rPr>
          <w:rFonts w:ascii="Courier New" w:hAnsi="Courier New" w:cs="Courier New"/>
          <w:color w:val="000000"/>
          <w:kern w:val="0"/>
          <w:sz w:val="14"/>
          <w:szCs w:val="20"/>
        </w:rPr>
        <w:t>+password+</w:t>
      </w:r>
      <w:r w:rsidRPr="000A4AFB">
        <w:rPr>
          <w:rFonts w:ascii="Courier New" w:hAnsi="Courier New" w:cs="Courier New"/>
          <w:color w:val="2A00FF"/>
          <w:kern w:val="0"/>
          <w:sz w:val="14"/>
          <w:szCs w:val="20"/>
        </w:rPr>
        <w:t>"  "</w:t>
      </w:r>
      <w:r w:rsidRPr="000A4AFB">
        <w:rPr>
          <w:rFonts w:ascii="Courier New" w:hAnsi="Courier New" w:cs="Courier New"/>
          <w:color w:val="000000"/>
          <w:kern w:val="0"/>
          <w:sz w:val="14"/>
          <w:szCs w:val="20"/>
        </w:rPr>
        <w:t>+netId);</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             findViewById(R.id.connectionbtn).setOnClickListener(new OnClickListener()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@Override</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public void onClick(View v)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String </w:t>
      </w:r>
      <w:r w:rsidRPr="000A4AFB">
        <w:rPr>
          <w:rFonts w:ascii="Courier New" w:hAnsi="Courier New" w:cs="Courier New"/>
          <w:color w:val="3F7F5F"/>
          <w:kern w:val="0"/>
          <w:sz w:val="14"/>
          <w:szCs w:val="20"/>
          <w:u w:val="single"/>
        </w:rPr>
        <w:t>ssid</w:t>
      </w:r>
      <w:r w:rsidRPr="000A4AFB">
        <w:rPr>
          <w:rFonts w:ascii="Courier New" w:hAnsi="Courier New" w:cs="Courier New"/>
          <w:color w:val="3F7F5F"/>
          <w:kern w:val="0"/>
          <w:sz w:val="14"/>
          <w:szCs w:val="20"/>
        </w:rPr>
        <w:t xml:space="preserve"> = "\""+((EditText)findViewById(R.id.ssid)).getText()+"\"";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u w:val="single"/>
        </w:rPr>
        <w:t>int</w:t>
      </w: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u w:val="single"/>
        </w:rPr>
        <w:t>ntid</w:t>
      </w:r>
      <w:r w:rsidRPr="000A4AFB">
        <w:rPr>
          <w:rFonts w:ascii="Courier New" w:hAnsi="Courier New" w:cs="Courier New"/>
          <w:color w:val="3F7F5F"/>
          <w:kern w:val="0"/>
          <w:sz w:val="14"/>
          <w:szCs w:val="20"/>
        </w:rPr>
        <w:t>=0;</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String n=null;</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WifiConfiguration </w:t>
      </w:r>
      <w:r w:rsidRPr="000A4AFB">
        <w:rPr>
          <w:rFonts w:ascii="Courier New" w:hAnsi="Courier New" w:cs="Courier New"/>
          <w:color w:val="3F7F5F"/>
          <w:kern w:val="0"/>
          <w:sz w:val="14"/>
          <w:szCs w:val="20"/>
          <w:u w:val="single"/>
        </w:rPr>
        <w:t>atwifi</w:t>
      </w:r>
      <w:r w:rsidRPr="000A4AFB">
        <w:rPr>
          <w:rFonts w:ascii="Courier New" w:hAnsi="Courier New" w:cs="Courier New"/>
          <w:color w:val="3F7F5F"/>
          <w:kern w:val="0"/>
          <w:sz w:val="14"/>
          <w:szCs w:val="20"/>
        </w:rPr>
        <w:t>=null;</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List&lt;WifiConfiguration&gt; a = mainWifi.getConfiguredNetworks();</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for(</w:t>
      </w:r>
      <w:r w:rsidRPr="000A4AFB">
        <w:rPr>
          <w:rFonts w:ascii="Courier New" w:hAnsi="Courier New" w:cs="Courier New"/>
          <w:color w:val="3F7F5F"/>
          <w:kern w:val="0"/>
          <w:sz w:val="14"/>
          <w:szCs w:val="20"/>
          <w:u w:val="single"/>
        </w:rPr>
        <w:t>int</w:t>
      </w:r>
      <w:r w:rsidRPr="000A4AFB">
        <w:rPr>
          <w:rFonts w:ascii="Courier New" w:hAnsi="Courier New" w:cs="Courier New"/>
          <w:color w:val="3F7F5F"/>
          <w:kern w:val="0"/>
          <w:sz w:val="14"/>
          <w:szCs w:val="20"/>
        </w:rPr>
        <w:t xml:space="preserve"> i  =0  ; i &lt; a.size();i++){</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WifiConfiguration </w:t>
      </w:r>
      <w:r w:rsidRPr="000A4AFB">
        <w:rPr>
          <w:rFonts w:ascii="Courier New" w:hAnsi="Courier New" w:cs="Courier New"/>
          <w:color w:val="3F7F5F"/>
          <w:kern w:val="0"/>
          <w:sz w:val="14"/>
          <w:szCs w:val="20"/>
          <w:u w:val="single"/>
        </w:rPr>
        <w:t>rr</w:t>
      </w:r>
      <w:r w:rsidRPr="000A4AFB">
        <w:rPr>
          <w:rFonts w:ascii="Courier New" w:hAnsi="Courier New" w:cs="Courier New"/>
          <w:color w:val="3F7F5F"/>
          <w:kern w:val="0"/>
          <w:sz w:val="14"/>
          <w:szCs w:val="20"/>
        </w:rPr>
        <w:t xml:space="preserve"> = a.get(i);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if(rr.SSID.equals(</w:t>
      </w:r>
      <w:r w:rsidRPr="000A4AFB">
        <w:rPr>
          <w:rFonts w:ascii="Courier New" w:hAnsi="Courier New" w:cs="Courier New"/>
          <w:color w:val="3F7F5F"/>
          <w:kern w:val="0"/>
          <w:sz w:val="14"/>
          <w:szCs w:val="20"/>
          <w:u w:val="single"/>
        </w:rPr>
        <w:t>ssid</w:t>
      </w:r>
      <w:r w:rsidRPr="000A4AFB">
        <w:rPr>
          <w:rFonts w:ascii="Courier New" w:hAnsi="Courier New" w:cs="Courier New"/>
          <w:color w:val="3F7F5F"/>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n+=rr.SSID+" // "+rr.BSSID+" // "+rr.networkId+"\n";</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u w:val="single"/>
        </w:rPr>
        <w:t>ntid</w:t>
      </w:r>
      <w:r w:rsidRPr="000A4AFB">
        <w:rPr>
          <w:rFonts w:ascii="Courier New" w:hAnsi="Courier New" w:cs="Courier New"/>
          <w:color w:val="3F7F5F"/>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u w:val="single"/>
        </w:rPr>
        <w:t>atwifi</w:t>
      </w: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u w:val="single"/>
        </w:rPr>
        <w:t>rr</w:t>
      </w:r>
      <w:r w:rsidRPr="000A4AFB">
        <w:rPr>
          <w:rFonts w:ascii="Courier New" w:hAnsi="Courier New" w:cs="Courier New"/>
          <w:color w:val="3F7F5F"/>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Log.d("</w:t>
      </w:r>
      <w:r w:rsidRPr="000A4AFB">
        <w:rPr>
          <w:rFonts w:ascii="Courier New" w:hAnsi="Courier New" w:cs="Courier New"/>
          <w:color w:val="3F7F5F"/>
          <w:kern w:val="0"/>
          <w:sz w:val="14"/>
          <w:szCs w:val="20"/>
          <w:u w:val="single"/>
        </w:rPr>
        <w:t>cnt</w:t>
      </w:r>
      <w:r w:rsidRPr="000A4AFB">
        <w:rPr>
          <w:rFonts w:ascii="Courier New" w:hAnsi="Courier New" w:cs="Courier New"/>
          <w:color w:val="3F7F5F"/>
          <w:kern w:val="0"/>
          <w:sz w:val="14"/>
          <w:szCs w:val="20"/>
        </w:rPr>
        <w:t>",i+""+</w:t>
      </w:r>
      <w:r w:rsidRPr="000A4AFB">
        <w:rPr>
          <w:rFonts w:ascii="Courier New" w:hAnsi="Courier New" w:cs="Courier New"/>
          <w:color w:val="3F7F5F"/>
          <w:kern w:val="0"/>
          <w:sz w:val="14"/>
          <w:szCs w:val="20"/>
          <w:u w:val="single"/>
        </w:rPr>
        <w:t>ntid</w:t>
      </w:r>
      <w:r w:rsidRPr="000A4AFB">
        <w:rPr>
          <w:rFonts w:ascii="Courier New" w:hAnsi="Courier New" w:cs="Courier New"/>
          <w:color w:val="3F7F5F"/>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WifiManager </w:t>
      </w:r>
      <w:r w:rsidRPr="000A4AFB">
        <w:rPr>
          <w:rFonts w:ascii="Courier New" w:hAnsi="Courier New" w:cs="Courier New"/>
          <w:color w:val="3F7F5F"/>
          <w:kern w:val="0"/>
          <w:sz w:val="14"/>
          <w:szCs w:val="20"/>
          <w:u w:val="single"/>
        </w:rPr>
        <w:t>wifi</w:t>
      </w:r>
      <w:r w:rsidRPr="000A4AFB">
        <w:rPr>
          <w:rFonts w:ascii="Courier New" w:hAnsi="Courier New" w:cs="Courier New"/>
          <w:color w:val="3F7F5F"/>
          <w:kern w:val="0"/>
          <w:sz w:val="14"/>
          <w:szCs w:val="20"/>
        </w:rPr>
        <w:t xml:space="preserve"> = (WifiManager) getSystemService(Context.WIFI_SERVICE);</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wifi.enableNetwork(atwifi.networkId, true);</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AndroidUtility.showMessage(context, "configredNetworks", atwifi.wepTxKeyIndex+"  "+atwifi.wepKeys[atwifi.wepTxKeyIndex]);</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7F0055"/>
          <w:kern w:val="0"/>
          <w:sz w:val="14"/>
          <w:szCs w:val="20"/>
        </w:rPr>
        <w:t>public</w:t>
      </w:r>
      <w:r w:rsidRPr="000A4AFB">
        <w:rPr>
          <w:rFonts w:ascii="Courier New" w:hAnsi="Courier New" w:cs="Courier New"/>
          <w:color w:val="000000"/>
          <w:kern w:val="0"/>
          <w:sz w:val="14"/>
          <w:szCs w:val="20"/>
        </w:rPr>
        <w:t xml:space="preserve"> </w:t>
      </w:r>
      <w:r w:rsidRPr="000A4AFB">
        <w:rPr>
          <w:rFonts w:ascii="Courier New" w:hAnsi="Courier New" w:cs="Courier New"/>
          <w:b/>
          <w:bCs/>
          <w:color w:val="7F0055"/>
          <w:kern w:val="0"/>
          <w:sz w:val="14"/>
          <w:szCs w:val="20"/>
        </w:rPr>
        <w:t>boolean</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8080"/>
          <w:kern w:val="0"/>
          <w:sz w:val="14"/>
          <w:szCs w:val="20"/>
        </w:rPr>
        <w:t>onCreateOptionsMenu</w:t>
      </w:r>
      <w:r w:rsidRPr="000A4AFB">
        <w:rPr>
          <w:rFonts w:ascii="Courier New" w:hAnsi="Courier New" w:cs="Courier New"/>
          <w:color w:val="000000"/>
          <w:kern w:val="0"/>
          <w:sz w:val="14"/>
          <w:szCs w:val="20"/>
        </w:rPr>
        <w:t>(Menu menu)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menu.</w:t>
      </w:r>
      <w:r w:rsidRPr="000A4AFB">
        <w:rPr>
          <w:rFonts w:ascii="Courier New" w:hAnsi="Courier New" w:cs="Courier New"/>
          <w:b/>
          <w:bCs/>
          <w:color w:val="008080"/>
          <w:kern w:val="0"/>
          <w:sz w:val="14"/>
          <w:szCs w:val="20"/>
        </w:rPr>
        <w:t>add</w:t>
      </w:r>
      <w:r w:rsidRPr="000A4AFB">
        <w:rPr>
          <w:rFonts w:ascii="Courier New" w:hAnsi="Courier New" w:cs="Courier New"/>
          <w:color w:val="000000"/>
          <w:kern w:val="0"/>
          <w:sz w:val="14"/>
          <w:szCs w:val="20"/>
        </w:rPr>
        <w:t xml:space="preserve">(0, 0, 0, </w:t>
      </w:r>
      <w:r w:rsidRPr="000A4AFB">
        <w:rPr>
          <w:rFonts w:ascii="Courier New" w:hAnsi="Courier New" w:cs="Courier New"/>
          <w:color w:val="2A00FF"/>
          <w:kern w:val="0"/>
          <w:sz w:val="14"/>
          <w:szCs w:val="20"/>
        </w:rPr>
        <w:t>"Refresh"</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7F0055"/>
          <w:kern w:val="0"/>
          <w:sz w:val="14"/>
          <w:szCs w:val="20"/>
        </w:rPr>
        <w:t>return</w:t>
      </w:r>
      <w:r w:rsidRPr="000A4AFB">
        <w:rPr>
          <w:rFonts w:ascii="Courier New" w:hAnsi="Courier New" w:cs="Courier New"/>
          <w:color w:val="000000"/>
          <w:kern w:val="0"/>
          <w:sz w:val="14"/>
          <w:szCs w:val="20"/>
        </w:rPr>
        <w:t xml:space="preserve"> </w:t>
      </w:r>
      <w:r w:rsidRPr="000A4AFB">
        <w:rPr>
          <w:rFonts w:ascii="Courier New" w:hAnsi="Courier New" w:cs="Courier New"/>
          <w:b/>
          <w:bCs/>
          <w:color w:val="7F0055"/>
          <w:kern w:val="0"/>
          <w:sz w:val="14"/>
          <w:szCs w:val="20"/>
        </w:rPr>
        <w:t>super</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onCreateOptionsMenu</w:t>
      </w:r>
      <w:r w:rsidRPr="000A4AFB">
        <w:rPr>
          <w:rFonts w:ascii="Courier New" w:hAnsi="Courier New" w:cs="Courier New"/>
          <w:color w:val="000000"/>
          <w:kern w:val="0"/>
          <w:sz w:val="14"/>
          <w:szCs w:val="20"/>
        </w:rPr>
        <w:t>(menu);</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7F0055"/>
          <w:kern w:val="0"/>
          <w:sz w:val="14"/>
          <w:szCs w:val="20"/>
        </w:rPr>
        <w:t>public</w:t>
      </w:r>
      <w:r w:rsidRPr="000A4AFB">
        <w:rPr>
          <w:rFonts w:ascii="Courier New" w:hAnsi="Courier New" w:cs="Courier New"/>
          <w:color w:val="000000"/>
          <w:kern w:val="0"/>
          <w:sz w:val="14"/>
          <w:szCs w:val="20"/>
        </w:rPr>
        <w:t xml:space="preserve"> </w:t>
      </w:r>
      <w:r w:rsidRPr="000A4AFB">
        <w:rPr>
          <w:rFonts w:ascii="Courier New" w:hAnsi="Courier New" w:cs="Courier New"/>
          <w:b/>
          <w:bCs/>
          <w:color w:val="7F0055"/>
          <w:kern w:val="0"/>
          <w:sz w:val="14"/>
          <w:szCs w:val="20"/>
        </w:rPr>
        <w:t>boolean</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8080"/>
          <w:kern w:val="0"/>
          <w:sz w:val="14"/>
          <w:szCs w:val="20"/>
        </w:rPr>
        <w:t>onMenuItemSelected</w:t>
      </w:r>
      <w:r w:rsidRPr="000A4AFB">
        <w:rPr>
          <w:rFonts w:ascii="Courier New" w:hAnsi="Courier New" w:cs="Courier New"/>
          <w:color w:val="000000"/>
          <w:kern w:val="0"/>
          <w:sz w:val="14"/>
          <w:szCs w:val="20"/>
        </w:rPr>
        <w:t>(</w:t>
      </w:r>
      <w:r w:rsidRPr="000A4AFB">
        <w:rPr>
          <w:rFonts w:ascii="Courier New" w:hAnsi="Courier New" w:cs="Courier New"/>
          <w:b/>
          <w:bCs/>
          <w:color w:val="7F0055"/>
          <w:kern w:val="0"/>
          <w:sz w:val="14"/>
          <w:szCs w:val="20"/>
        </w:rPr>
        <w:t>int</w:t>
      </w:r>
      <w:r w:rsidRPr="000A4AFB">
        <w:rPr>
          <w:rFonts w:ascii="Courier New" w:hAnsi="Courier New" w:cs="Courier New"/>
          <w:color w:val="000000"/>
          <w:kern w:val="0"/>
          <w:sz w:val="14"/>
          <w:szCs w:val="20"/>
        </w:rPr>
        <w:t xml:space="preserve"> featureId, MenuItem item)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color w:val="0000C0"/>
          <w:kern w:val="0"/>
          <w:sz w:val="14"/>
          <w:szCs w:val="20"/>
        </w:rPr>
        <w:t>mainWifi</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startScan</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color w:val="0000C0"/>
          <w:kern w:val="0"/>
          <w:sz w:val="14"/>
          <w:szCs w:val="20"/>
        </w:rPr>
        <w:t>mainText</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setText</w:t>
      </w:r>
      <w:r w:rsidRPr="000A4AFB">
        <w:rPr>
          <w:rFonts w:ascii="Courier New" w:hAnsi="Courier New" w:cs="Courier New"/>
          <w:color w:val="000000"/>
          <w:kern w:val="0"/>
          <w:sz w:val="14"/>
          <w:szCs w:val="20"/>
        </w:rPr>
        <w:t>(</w:t>
      </w:r>
      <w:r w:rsidRPr="000A4AFB">
        <w:rPr>
          <w:rFonts w:ascii="Courier New" w:hAnsi="Courier New" w:cs="Courier New"/>
          <w:color w:val="2A00FF"/>
          <w:kern w:val="0"/>
          <w:sz w:val="14"/>
          <w:szCs w:val="20"/>
        </w:rPr>
        <w:t>"Starting Scan"</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7F0055"/>
          <w:kern w:val="0"/>
          <w:sz w:val="14"/>
          <w:szCs w:val="20"/>
        </w:rPr>
        <w:t>return</w:t>
      </w:r>
      <w:r w:rsidRPr="000A4AFB">
        <w:rPr>
          <w:rFonts w:ascii="Courier New" w:hAnsi="Courier New" w:cs="Courier New"/>
          <w:color w:val="000000"/>
          <w:kern w:val="0"/>
          <w:sz w:val="14"/>
          <w:szCs w:val="20"/>
        </w:rPr>
        <w:t xml:space="preserve"> </w:t>
      </w:r>
      <w:r w:rsidRPr="000A4AFB">
        <w:rPr>
          <w:rFonts w:ascii="Courier New" w:hAnsi="Courier New" w:cs="Courier New"/>
          <w:b/>
          <w:bCs/>
          <w:color w:val="7F0055"/>
          <w:kern w:val="0"/>
          <w:sz w:val="14"/>
          <w:szCs w:val="20"/>
        </w:rPr>
        <w:t>super</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onMenuItemSelected</w:t>
      </w:r>
      <w:r w:rsidRPr="000A4AFB">
        <w:rPr>
          <w:rFonts w:ascii="Courier New" w:hAnsi="Courier New" w:cs="Courier New"/>
          <w:color w:val="000000"/>
          <w:kern w:val="0"/>
          <w:sz w:val="14"/>
          <w:szCs w:val="20"/>
        </w:rPr>
        <w:t>(featureId, item);</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7F0055"/>
          <w:kern w:val="0"/>
          <w:sz w:val="14"/>
          <w:szCs w:val="20"/>
        </w:rPr>
        <w:t>protected</w:t>
      </w:r>
      <w:r w:rsidRPr="000A4AFB">
        <w:rPr>
          <w:rFonts w:ascii="Courier New" w:hAnsi="Courier New" w:cs="Courier New"/>
          <w:color w:val="000000"/>
          <w:kern w:val="0"/>
          <w:sz w:val="14"/>
          <w:szCs w:val="20"/>
        </w:rPr>
        <w:t xml:space="preserve"> </w:t>
      </w:r>
      <w:r w:rsidRPr="000A4AFB">
        <w:rPr>
          <w:rFonts w:ascii="Courier New" w:hAnsi="Courier New" w:cs="Courier New"/>
          <w:b/>
          <w:bCs/>
          <w:color w:val="7F0055"/>
          <w:kern w:val="0"/>
          <w:sz w:val="14"/>
          <w:szCs w:val="20"/>
        </w:rPr>
        <w:t>void</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8080"/>
          <w:kern w:val="0"/>
          <w:sz w:val="14"/>
          <w:szCs w:val="20"/>
        </w:rPr>
        <w:t>onPause</w:t>
      </w:r>
      <w:r w:rsidRPr="000A4AFB">
        <w:rPr>
          <w:rFonts w:ascii="Courier New" w:hAnsi="Courier New" w:cs="Courier New"/>
          <w:color w:val="000000"/>
          <w:kern w:val="0"/>
          <w:sz w:val="14"/>
          <w:szCs w:val="20"/>
        </w:rPr>
        <w:t>()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008080"/>
          <w:kern w:val="0"/>
          <w:sz w:val="14"/>
          <w:szCs w:val="20"/>
        </w:rPr>
        <w:t>unregisterReceiver</w:t>
      </w:r>
      <w:r w:rsidRPr="000A4AFB">
        <w:rPr>
          <w:rFonts w:ascii="Courier New" w:hAnsi="Courier New" w:cs="Courier New"/>
          <w:color w:val="000000"/>
          <w:kern w:val="0"/>
          <w:sz w:val="14"/>
          <w:szCs w:val="20"/>
        </w:rPr>
        <w:t>(</w:t>
      </w:r>
      <w:r w:rsidRPr="000A4AFB">
        <w:rPr>
          <w:rFonts w:ascii="Courier New" w:hAnsi="Courier New" w:cs="Courier New"/>
          <w:color w:val="0000C0"/>
          <w:kern w:val="0"/>
          <w:sz w:val="14"/>
          <w:szCs w:val="20"/>
        </w:rPr>
        <w:t>receiverWifi</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7F0055"/>
          <w:kern w:val="0"/>
          <w:sz w:val="14"/>
          <w:szCs w:val="20"/>
        </w:rPr>
        <w:t>super</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onPause</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lastRenderedPageBreak/>
        <w:tab/>
        <w:t xml:space="preserve">     }</w:t>
      </w:r>
    </w:p>
    <w:p w:rsidR="000A4AFB" w:rsidRPr="000A4AFB" w:rsidRDefault="000A4AFB" w:rsidP="000A4AFB">
      <w:pPr>
        <w:wordWrap/>
        <w:adjustRightInd w:val="0"/>
        <w:jc w:val="left"/>
        <w:rPr>
          <w:rFonts w:ascii="Courier New" w:hAnsi="Courier New" w:cs="Courier New"/>
          <w:kern w:val="0"/>
          <w:sz w:val="14"/>
          <w:szCs w:val="20"/>
        </w:rPr>
      </w:pP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7F0055"/>
          <w:kern w:val="0"/>
          <w:sz w:val="14"/>
          <w:szCs w:val="20"/>
        </w:rPr>
        <w:t>protected</w:t>
      </w:r>
      <w:r w:rsidRPr="000A4AFB">
        <w:rPr>
          <w:rFonts w:ascii="Courier New" w:hAnsi="Courier New" w:cs="Courier New"/>
          <w:color w:val="000000"/>
          <w:kern w:val="0"/>
          <w:sz w:val="14"/>
          <w:szCs w:val="20"/>
        </w:rPr>
        <w:t xml:space="preserve"> </w:t>
      </w:r>
      <w:r w:rsidRPr="000A4AFB">
        <w:rPr>
          <w:rFonts w:ascii="Courier New" w:hAnsi="Courier New" w:cs="Courier New"/>
          <w:b/>
          <w:bCs/>
          <w:color w:val="7F0055"/>
          <w:kern w:val="0"/>
          <w:sz w:val="14"/>
          <w:szCs w:val="20"/>
        </w:rPr>
        <w:t>void</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8080"/>
          <w:kern w:val="0"/>
          <w:sz w:val="14"/>
          <w:szCs w:val="20"/>
        </w:rPr>
        <w:t>onResume</w:t>
      </w:r>
      <w:r w:rsidRPr="000A4AFB">
        <w:rPr>
          <w:rFonts w:ascii="Courier New" w:hAnsi="Courier New" w:cs="Courier New"/>
          <w:color w:val="000000"/>
          <w:kern w:val="0"/>
          <w:sz w:val="14"/>
          <w:szCs w:val="20"/>
        </w:rPr>
        <w:t>()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008080"/>
          <w:kern w:val="0"/>
          <w:sz w:val="14"/>
          <w:szCs w:val="20"/>
        </w:rPr>
        <w:t>registerReceiver</w:t>
      </w:r>
      <w:r w:rsidRPr="000A4AFB">
        <w:rPr>
          <w:rFonts w:ascii="Courier New" w:hAnsi="Courier New" w:cs="Courier New"/>
          <w:color w:val="000000"/>
          <w:kern w:val="0"/>
          <w:sz w:val="14"/>
          <w:szCs w:val="20"/>
        </w:rPr>
        <w:t>(</w:t>
      </w:r>
      <w:r w:rsidRPr="000A4AFB">
        <w:rPr>
          <w:rFonts w:ascii="Courier New" w:hAnsi="Courier New" w:cs="Courier New"/>
          <w:color w:val="0000C0"/>
          <w:kern w:val="0"/>
          <w:sz w:val="14"/>
          <w:szCs w:val="20"/>
        </w:rPr>
        <w:t>receiverWifi</w:t>
      </w:r>
      <w:r w:rsidRPr="000A4AFB">
        <w:rPr>
          <w:rFonts w:ascii="Courier New" w:hAnsi="Courier New" w:cs="Courier New"/>
          <w:color w:val="000000"/>
          <w:kern w:val="0"/>
          <w:sz w:val="14"/>
          <w:szCs w:val="20"/>
        </w:rPr>
        <w:t xml:space="preserve">, </w:t>
      </w:r>
      <w:r w:rsidRPr="000A4AFB">
        <w:rPr>
          <w:rFonts w:ascii="Courier New" w:hAnsi="Courier New" w:cs="Courier New"/>
          <w:b/>
          <w:bCs/>
          <w:color w:val="7F0055"/>
          <w:kern w:val="0"/>
          <w:sz w:val="14"/>
          <w:szCs w:val="20"/>
        </w:rPr>
        <w:t>new</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8080"/>
          <w:kern w:val="0"/>
          <w:sz w:val="14"/>
          <w:szCs w:val="20"/>
        </w:rPr>
        <w:t>IntentFilter</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WifiManager</w:t>
      </w:r>
      <w:r w:rsidRPr="000A4AFB">
        <w:rPr>
          <w:rFonts w:ascii="Courier New" w:hAnsi="Courier New" w:cs="Courier New"/>
          <w:color w:val="000000"/>
          <w:kern w:val="0"/>
          <w:sz w:val="14"/>
          <w:szCs w:val="20"/>
        </w:rPr>
        <w:t>.</w:t>
      </w:r>
      <w:r w:rsidRPr="000A4AFB">
        <w:rPr>
          <w:rFonts w:ascii="Courier New" w:hAnsi="Courier New" w:cs="Courier New"/>
          <w:i/>
          <w:iCs/>
          <w:color w:val="0000C0"/>
          <w:kern w:val="0"/>
          <w:sz w:val="14"/>
          <w:szCs w:val="20"/>
        </w:rPr>
        <w:t>SCAN_RESULTS_AVAILABLE_ACTION</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7F0055"/>
          <w:kern w:val="0"/>
          <w:sz w:val="14"/>
          <w:szCs w:val="20"/>
        </w:rPr>
        <w:t>super</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onResume</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7F0055"/>
          <w:kern w:val="0"/>
          <w:sz w:val="14"/>
          <w:szCs w:val="20"/>
        </w:rPr>
        <w:t>boolean</w:t>
      </w:r>
      <w:r w:rsidRPr="000A4AFB">
        <w:rPr>
          <w:rFonts w:ascii="Courier New" w:hAnsi="Courier New" w:cs="Courier New"/>
          <w:color w:val="000000"/>
          <w:kern w:val="0"/>
          <w:sz w:val="14"/>
          <w:szCs w:val="20"/>
        </w:rPr>
        <w:t xml:space="preserve"> </w:t>
      </w:r>
      <w:r w:rsidRPr="000A4AFB">
        <w:rPr>
          <w:rFonts w:ascii="Courier New" w:hAnsi="Courier New" w:cs="Courier New"/>
          <w:color w:val="0000C0"/>
          <w:kern w:val="0"/>
          <w:sz w:val="14"/>
          <w:szCs w:val="20"/>
        </w:rPr>
        <w:t>sw</w:t>
      </w:r>
      <w:r w:rsidRPr="000A4AFB">
        <w:rPr>
          <w:rFonts w:ascii="Courier New" w:hAnsi="Courier New" w:cs="Courier New"/>
          <w:color w:val="000000"/>
          <w:kern w:val="0"/>
          <w:sz w:val="14"/>
          <w:szCs w:val="20"/>
        </w:rPr>
        <w:t xml:space="preserve"> =</w:t>
      </w:r>
      <w:r w:rsidRPr="000A4AFB">
        <w:rPr>
          <w:rFonts w:ascii="Courier New" w:hAnsi="Courier New" w:cs="Courier New"/>
          <w:b/>
          <w:bCs/>
          <w:color w:val="7F0055"/>
          <w:kern w:val="0"/>
          <w:sz w:val="14"/>
          <w:szCs w:val="20"/>
        </w:rPr>
        <w:t>true</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7F0055"/>
          <w:kern w:val="0"/>
          <w:sz w:val="14"/>
          <w:szCs w:val="20"/>
        </w:rPr>
        <w:t>boolean</w:t>
      </w:r>
      <w:r w:rsidRPr="000A4AFB">
        <w:rPr>
          <w:rFonts w:ascii="Courier New" w:hAnsi="Courier New" w:cs="Courier New"/>
          <w:color w:val="000000"/>
          <w:kern w:val="0"/>
          <w:sz w:val="14"/>
          <w:szCs w:val="20"/>
        </w:rPr>
        <w:t xml:space="preserve"> </w:t>
      </w:r>
      <w:r w:rsidRPr="000A4AFB">
        <w:rPr>
          <w:rFonts w:ascii="Courier New" w:hAnsi="Courier New" w:cs="Courier New"/>
          <w:color w:val="0000C0"/>
          <w:kern w:val="0"/>
          <w:sz w:val="14"/>
          <w:szCs w:val="20"/>
        </w:rPr>
        <w:t>subsw</w:t>
      </w:r>
      <w:r w:rsidRPr="000A4AFB">
        <w:rPr>
          <w:rFonts w:ascii="Courier New" w:hAnsi="Courier New" w:cs="Courier New"/>
          <w:color w:val="000000"/>
          <w:kern w:val="0"/>
          <w:sz w:val="14"/>
          <w:szCs w:val="20"/>
        </w:rPr>
        <w:t xml:space="preserve"> =</w:t>
      </w:r>
      <w:r w:rsidRPr="000A4AFB">
        <w:rPr>
          <w:rFonts w:ascii="Courier New" w:hAnsi="Courier New" w:cs="Courier New"/>
          <w:b/>
          <w:bCs/>
          <w:color w:val="7F0055"/>
          <w:kern w:val="0"/>
          <w:sz w:val="14"/>
          <w:szCs w:val="20"/>
        </w:rPr>
        <w:t>true</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7F0055"/>
          <w:kern w:val="0"/>
          <w:sz w:val="14"/>
          <w:szCs w:val="20"/>
        </w:rPr>
        <w:t>class</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5032"/>
          <w:kern w:val="0"/>
          <w:sz w:val="14"/>
          <w:szCs w:val="20"/>
        </w:rPr>
        <w:t>WifiReceiver</w:t>
      </w:r>
      <w:r w:rsidRPr="000A4AFB">
        <w:rPr>
          <w:rFonts w:ascii="Courier New" w:hAnsi="Courier New" w:cs="Courier New"/>
          <w:color w:val="000000"/>
          <w:kern w:val="0"/>
          <w:sz w:val="14"/>
          <w:szCs w:val="20"/>
        </w:rPr>
        <w:t xml:space="preserve"> </w:t>
      </w:r>
      <w:r w:rsidRPr="000A4AFB">
        <w:rPr>
          <w:rFonts w:ascii="Courier New" w:hAnsi="Courier New" w:cs="Courier New"/>
          <w:b/>
          <w:bCs/>
          <w:color w:val="7F0055"/>
          <w:kern w:val="0"/>
          <w:sz w:val="14"/>
          <w:szCs w:val="20"/>
        </w:rPr>
        <w:t>extends</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5032"/>
          <w:kern w:val="0"/>
          <w:sz w:val="14"/>
          <w:szCs w:val="20"/>
        </w:rPr>
        <w:t>BroadcastReceiver</w:t>
      </w:r>
      <w:r w:rsidRPr="000A4AFB">
        <w:rPr>
          <w:rFonts w:ascii="Courier New" w:hAnsi="Courier New" w:cs="Courier New"/>
          <w:color w:val="000000"/>
          <w:kern w:val="0"/>
          <w:sz w:val="14"/>
          <w:szCs w:val="20"/>
        </w:rPr>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7F0055"/>
          <w:kern w:val="0"/>
          <w:sz w:val="14"/>
          <w:szCs w:val="20"/>
        </w:rPr>
        <w:t>public</w:t>
      </w:r>
      <w:r w:rsidRPr="000A4AFB">
        <w:rPr>
          <w:rFonts w:ascii="Courier New" w:hAnsi="Courier New" w:cs="Courier New"/>
          <w:color w:val="000000"/>
          <w:kern w:val="0"/>
          <w:sz w:val="14"/>
          <w:szCs w:val="20"/>
        </w:rPr>
        <w:t xml:space="preserve"> </w:t>
      </w:r>
      <w:r w:rsidRPr="000A4AFB">
        <w:rPr>
          <w:rFonts w:ascii="Courier New" w:hAnsi="Courier New" w:cs="Courier New"/>
          <w:b/>
          <w:bCs/>
          <w:color w:val="7F0055"/>
          <w:kern w:val="0"/>
          <w:sz w:val="14"/>
          <w:szCs w:val="20"/>
        </w:rPr>
        <w:t>void</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8080"/>
          <w:kern w:val="0"/>
          <w:sz w:val="14"/>
          <w:szCs w:val="20"/>
        </w:rPr>
        <w:t>onReceive</w:t>
      </w:r>
      <w:r w:rsidRPr="000A4AFB">
        <w:rPr>
          <w:rFonts w:ascii="Courier New" w:hAnsi="Courier New" w:cs="Courier New"/>
          <w:color w:val="000000"/>
          <w:kern w:val="0"/>
          <w:sz w:val="14"/>
          <w:szCs w:val="20"/>
        </w:rPr>
        <w:t>(</w:t>
      </w:r>
      <w:r w:rsidRPr="000A4AFB">
        <w:rPr>
          <w:rFonts w:ascii="Courier New" w:hAnsi="Courier New" w:cs="Courier New"/>
          <w:b/>
          <w:bCs/>
          <w:color w:val="005032"/>
          <w:kern w:val="0"/>
          <w:sz w:val="14"/>
          <w:szCs w:val="20"/>
        </w:rPr>
        <w:t>Context</w:t>
      </w:r>
      <w:r w:rsidRPr="000A4AFB">
        <w:rPr>
          <w:rFonts w:ascii="Courier New" w:hAnsi="Courier New" w:cs="Courier New"/>
          <w:color w:val="000000"/>
          <w:kern w:val="0"/>
          <w:sz w:val="14"/>
          <w:szCs w:val="20"/>
        </w:rPr>
        <w:t xml:space="preserve"> c, </w:t>
      </w:r>
      <w:r w:rsidRPr="000A4AFB">
        <w:rPr>
          <w:rFonts w:ascii="Courier New" w:hAnsi="Courier New" w:cs="Courier New"/>
          <w:b/>
          <w:bCs/>
          <w:color w:val="005032"/>
          <w:kern w:val="0"/>
          <w:sz w:val="14"/>
          <w:szCs w:val="20"/>
        </w:rPr>
        <w:t>Intent</w:t>
      </w:r>
      <w:r w:rsidRPr="000A4AFB">
        <w:rPr>
          <w:rFonts w:ascii="Courier New" w:hAnsi="Courier New" w:cs="Courier New"/>
          <w:color w:val="000000"/>
          <w:kern w:val="0"/>
          <w:sz w:val="14"/>
          <w:szCs w:val="20"/>
        </w:rPr>
        <w:t xml:space="preserve"> intent)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color w:val="000000"/>
          <w:kern w:val="0"/>
          <w:sz w:val="14"/>
          <w:szCs w:val="20"/>
        </w:rPr>
        <w:tab/>
        <w:t xml:space="preserve">  </w:t>
      </w:r>
      <w:r w:rsidRPr="000A4AFB">
        <w:rPr>
          <w:rFonts w:ascii="Courier New" w:hAnsi="Courier New" w:cs="Courier New"/>
          <w:b/>
          <w:bCs/>
          <w:color w:val="005032"/>
          <w:kern w:val="0"/>
          <w:sz w:val="14"/>
          <w:szCs w:val="20"/>
        </w:rPr>
        <w:t>String</w:t>
      </w:r>
      <w:r w:rsidRPr="000A4AFB">
        <w:rPr>
          <w:rFonts w:ascii="Courier New" w:hAnsi="Courier New" w:cs="Courier New"/>
          <w:color w:val="000000"/>
          <w:kern w:val="0"/>
          <w:sz w:val="14"/>
          <w:szCs w:val="20"/>
        </w:rPr>
        <w:t xml:space="preserve"> </w:t>
      </w:r>
      <w:r w:rsidRPr="000A4AFB">
        <w:rPr>
          <w:rFonts w:ascii="Courier New" w:hAnsi="Courier New" w:cs="Courier New"/>
          <w:color w:val="000000"/>
          <w:kern w:val="0"/>
          <w:sz w:val="14"/>
          <w:szCs w:val="20"/>
          <w:u w:val="single"/>
        </w:rPr>
        <w:t>ssid</w:t>
      </w:r>
      <w:r w:rsidRPr="000A4AFB">
        <w:rPr>
          <w:rFonts w:ascii="Courier New" w:hAnsi="Courier New" w:cs="Courier New"/>
          <w:color w:val="000000"/>
          <w:kern w:val="0"/>
          <w:sz w:val="14"/>
          <w:szCs w:val="20"/>
        </w:rPr>
        <w:t>=</w:t>
      </w:r>
      <w:r w:rsidRPr="000A4AFB">
        <w:rPr>
          <w:rFonts w:ascii="Courier New" w:hAnsi="Courier New" w:cs="Courier New"/>
          <w:color w:val="2A00FF"/>
          <w:kern w:val="0"/>
          <w:sz w:val="14"/>
          <w:szCs w:val="20"/>
        </w:rPr>
        <w:t>"KDT-2"</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ScanResult </w:t>
      </w:r>
      <w:r w:rsidRPr="000A4AFB">
        <w:rPr>
          <w:rFonts w:ascii="Courier New" w:hAnsi="Courier New" w:cs="Courier New"/>
          <w:color w:val="3F7F5F"/>
          <w:kern w:val="0"/>
          <w:sz w:val="14"/>
          <w:szCs w:val="20"/>
          <w:u w:val="single"/>
        </w:rPr>
        <w:t>atwifiinfo</w:t>
      </w:r>
      <w:r w:rsidRPr="000A4AFB">
        <w:rPr>
          <w:rFonts w:ascii="Courier New" w:hAnsi="Courier New" w:cs="Courier New"/>
          <w:color w:val="3F7F5F"/>
          <w:kern w:val="0"/>
          <w:sz w:val="14"/>
          <w:szCs w:val="20"/>
        </w:rPr>
        <w:t xml:space="preserve">  = null;</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color w:val="0000C0"/>
          <w:kern w:val="0"/>
          <w:sz w:val="14"/>
          <w:szCs w:val="20"/>
        </w:rPr>
        <w:t>sb</w:t>
      </w:r>
      <w:r w:rsidRPr="000A4AFB">
        <w:rPr>
          <w:rFonts w:ascii="Courier New" w:hAnsi="Courier New" w:cs="Courier New"/>
          <w:color w:val="000000"/>
          <w:kern w:val="0"/>
          <w:sz w:val="14"/>
          <w:szCs w:val="20"/>
        </w:rPr>
        <w:t xml:space="preserve"> = </w:t>
      </w:r>
      <w:r w:rsidRPr="000A4AFB">
        <w:rPr>
          <w:rFonts w:ascii="Courier New" w:hAnsi="Courier New" w:cs="Courier New"/>
          <w:b/>
          <w:bCs/>
          <w:color w:val="7F0055"/>
          <w:kern w:val="0"/>
          <w:sz w:val="14"/>
          <w:szCs w:val="20"/>
        </w:rPr>
        <w:t>new</w:t>
      </w:r>
      <w:r w:rsidRPr="000A4AFB">
        <w:rPr>
          <w:rFonts w:ascii="Courier New" w:hAnsi="Courier New" w:cs="Courier New"/>
          <w:color w:val="000000"/>
          <w:kern w:val="0"/>
          <w:sz w:val="14"/>
          <w:szCs w:val="20"/>
        </w:rPr>
        <w:t xml:space="preserve"> </w:t>
      </w:r>
      <w:r w:rsidRPr="000A4AFB">
        <w:rPr>
          <w:rFonts w:ascii="Courier New" w:hAnsi="Courier New" w:cs="Courier New"/>
          <w:b/>
          <w:bCs/>
          <w:color w:val="008080"/>
          <w:kern w:val="0"/>
          <w:sz w:val="14"/>
          <w:szCs w:val="20"/>
        </w:rPr>
        <w:t>StringBuilder</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color w:val="0000C0"/>
          <w:kern w:val="0"/>
          <w:sz w:val="14"/>
          <w:szCs w:val="20"/>
        </w:rPr>
        <w:t>wifiList</w:t>
      </w:r>
      <w:r w:rsidRPr="000A4AFB">
        <w:rPr>
          <w:rFonts w:ascii="Courier New" w:hAnsi="Courier New" w:cs="Courier New"/>
          <w:color w:val="000000"/>
          <w:kern w:val="0"/>
          <w:sz w:val="14"/>
          <w:szCs w:val="20"/>
        </w:rPr>
        <w:t xml:space="preserve"> = </w:t>
      </w:r>
      <w:r w:rsidRPr="000A4AFB">
        <w:rPr>
          <w:rFonts w:ascii="Courier New" w:hAnsi="Courier New" w:cs="Courier New"/>
          <w:color w:val="0000C0"/>
          <w:kern w:val="0"/>
          <w:sz w:val="14"/>
          <w:szCs w:val="20"/>
        </w:rPr>
        <w:t>mainWifi</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getScanResults</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b/>
          <w:bCs/>
          <w:color w:val="7F0055"/>
          <w:kern w:val="0"/>
          <w:sz w:val="14"/>
          <w:szCs w:val="20"/>
        </w:rPr>
        <w:t>for</w:t>
      </w:r>
      <w:r w:rsidRPr="000A4AFB">
        <w:rPr>
          <w:rFonts w:ascii="Courier New" w:hAnsi="Courier New" w:cs="Courier New"/>
          <w:color w:val="000000"/>
          <w:kern w:val="0"/>
          <w:sz w:val="14"/>
          <w:szCs w:val="20"/>
        </w:rPr>
        <w:t>(</w:t>
      </w:r>
      <w:r w:rsidRPr="000A4AFB">
        <w:rPr>
          <w:rFonts w:ascii="Courier New" w:hAnsi="Courier New" w:cs="Courier New"/>
          <w:b/>
          <w:bCs/>
          <w:color w:val="7F0055"/>
          <w:kern w:val="0"/>
          <w:sz w:val="14"/>
          <w:szCs w:val="20"/>
        </w:rPr>
        <w:t>int</w:t>
      </w:r>
      <w:r w:rsidRPr="000A4AFB">
        <w:rPr>
          <w:rFonts w:ascii="Courier New" w:hAnsi="Courier New" w:cs="Courier New"/>
          <w:color w:val="000000"/>
          <w:kern w:val="0"/>
          <w:sz w:val="14"/>
          <w:szCs w:val="20"/>
        </w:rPr>
        <w:t xml:space="preserve"> i = 0; i &lt; </w:t>
      </w:r>
      <w:r w:rsidRPr="000A4AFB">
        <w:rPr>
          <w:rFonts w:ascii="Courier New" w:hAnsi="Courier New" w:cs="Courier New"/>
          <w:color w:val="0000C0"/>
          <w:kern w:val="0"/>
          <w:sz w:val="14"/>
          <w:szCs w:val="20"/>
        </w:rPr>
        <w:t>wifiList</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size</w:t>
      </w:r>
      <w:r w:rsidRPr="000A4AFB">
        <w:rPr>
          <w:rFonts w:ascii="Courier New" w:hAnsi="Courier New" w:cs="Courier New"/>
          <w:color w:val="000000"/>
          <w:kern w:val="0"/>
          <w:sz w:val="14"/>
          <w:szCs w:val="20"/>
        </w:rPr>
        <w:t>(); i++)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color w:val="000000"/>
          <w:kern w:val="0"/>
          <w:sz w:val="14"/>
          <w:szCs w:val="20"/>
        </w:rPr>
        <w:tab/>
        <w:t xml:space="preserve">   </w:t>
      </w:r>
      <w:r w:rsidRPr="000A4AFB">
        <w:rPr>
          <w:rFonts w:ascii="Courier New" w:hAnsi="Courier New" w:cs="Courier New"/>
          <w:b/>
          <w:bCs/>
          <w:color w:val="005032"/>
          <w:kern w:val="0"/>
          <w:sz w:val="14"/>
          <w:szCs w:val="20"/>
        </w:rPr>
        <w:t>ScanResult</w:t>
      </w:r>
      <w:r w:rsidRPr="000A4AFB">
        <w:rPr>
          <w:rFonts w:ascii="Courier New" w:hAnsi="Courier New" w:cs="Courier New"/>
          <w:color w:val="000000"/>
          <w:kern w:val="0"/>
          <w:sz w:val="14"/>
          <w:szCs w:val="20"/>
        </w:rPr>
        <w:t xml:space="preserve"> result = (</w:t>
      </w:r>
      <w:r w:rsidRPr="000A4AFB">
        <w:rPr>
          <w:rFonts w:ascii="Courier New" w:hAnsi="Courier New" w:cs="Courier New"/>
          <w:color w:val="0000C0"/>
          <w:kern w:val="0"/>
          <w:sz w:val="14"/>
          <w:szCs w:val="20"/>
        </w:rPr>
        <w:t>wifiList</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get</w:t>
      </w:r>
      <w:r w:rsidRPr="000A4AFB">
        <w:rPr>
          <w:rFonts w:ascii="Courier New" w:hAnsi="Courier New" w:cs="Courier New"/>
          <w:color w:val="000000"/>
          <w:kern w:val="0"/>
          <w:sz w:val="14"/>
          <w:szCs w:val="20"/>
        </w:rPr>
        <w:t>(i));</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if(result.SSID.equals(</w:t>
      </w:r>
      <w:r w:rsidRPr="000A4AFB">
        <w:rPr>
          <w:rFonts w:ascii="Courier New" w:hAnsi="Courier New" w:cs="Courier New"/>
          <w:color w:val="3F7F5F"/>
          <w:kern w:val="0"/>
          <w:sz w:val="14"/>
          <w:szCs w:val="20"/>
          <w:u w:val="single"/>
        </w:rPr>
        <w:t>ssid</w:t>
      </w:r>
      <w:r w:rsidRPr="000A4AFB">
        <w:rPr>
          <w:rFonts w:ascii="Courier New" w:hAnsi="Courier New" w:cs="Courier New"/>
          <w:color w:val="3F7F5F"/>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 xml:space="preserve">                   </w:t>
      </w:r>
      <w:r w:rsidRPr="000A4AFB">
        <w:rPr>
          <w:rFonts w:ascii="Courier New" w:hAnsi="Courier New" w:cs="Courier New"/>
          <w:color w:val="0000C0"/>
          <w:kern w:val="0"/>
          <w:sz w:val="14"/>
          <w:szCs w:val="20"/>
        </w:rPr>
        <w:t>sb</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append</w:t>
      </w:r>
      <w:r w:rsidRPr="000A4AFB">
        <w:rPr>
          <w:rFonts w:ascii="Courier New" w:hAnsi="Courier New" w:cs="Courier New"/>
          <w:color w:val="000000"/>
          <w:kern w:val="0"/>
          <w:sz w:val="14"/>
          <w:szCs w:val="20"/>
        </w:rPr>
        <w:t xml:space="preserve">(i + </w:t>
      </w:r>
      <w:r w:rsidRPr="000A4AFB">
        <w:rPr>
          <w:rFonts w:ascii="Courier New" w:hAnsi="Courier New" w:cs="Courier New"/>
          <w:color w:val="2A00FF"/>
          <w:kern w:val="0"/>
          <w:sz w:val="14"/>
          <w:szCs w:val="20"/>
        </w:rPr>
        <w:t>"\t : "</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 xml:space="preserve">                   </w:t>
      </w:r>
      <w:r w:rsidRPr="000A4AFB">
        <w:rPr>
          <w:rFonts w:ascii="Courier New" w:hAnsi="Courier New" w:cs="Courier New"/>
          <w:color w:val="0000C0"/>
          <w:kern w:val="0"/>
          <w:sz w:val="14"/>
          <w:szCs w:val="20"/>
        </w:rPr>
        <w:t>sb</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append</w:t>
      </w:r>
      <w:r w:rsidRPr="000A4AFB">
        <w:rPr>
          <w:rFonts w:ascii="Courier New" w:hAnsi="Courier New" w:cs="Courier New"/>
          <w:color w:val="000000"/>
          <w:kern w:val="0"/>
          <w:sz w:val="14"/>
          <w:szCs w:val="20"/>
        </w:rPr>
        <w:t>(result.</w:t>
      </w:r>
      <w:r w:rsidRPr="000A4AFB">
        <w:rPr>
          <w:rFonts w:ascii="Courier New" w:hAnsi="Courier New" w:cs="Courier New"/>
          <w:b/>
          <w:bCs/>
          <w:color w:val="008080"/>
          <w:kern w:val="0"/>
          <w:sz w:val="14"/>
          <w:szCs w:val="20"/>
        </w:rPr>
        <w:t>toString</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r>
      <w:r w:rsidRPr="000A4AFB">
        <w:rPr>
          <w:rFonts w:ascii="Courier New" w:hAnsi="Courier New" w:cs="Courier New"/>
          <w:color w:val="000000"/>
          <w:kern w:val="0"/>
          <w:sz w:val="14"/>
          <w:szCs w:val="20"/>
        </w:rPr>
        <w:tab/>
        <w:t xml:space="preserve">                   </w:t>
      </w:r>
      <w:r w:rsidRPr="000A4AFB">
        <w:rPr>
          <w:rFonts w:ascii="Courier New" w:hAnsi="Courier New" w:cs="Courier New"/>
          <w:color w:val="0000C0"/>
          <w:kern w:val="0"/>
          <w:sz w:val="14"/>
          <w:szCs w:val="20"/>
        </w:rPr>
        <w:t>sb</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append</w:t>
      </w:r>
      <w:r w:rsidRPr="000A4AFB">
        <w:rPr>
          <w:rFonts w:ascii="Courier New" w:hAnsi="Courier New" w:cs="Courier New"/>
          <w:color w:val="000000"/>
          <w:kern w:val="0"/>
          <w:sz w:val="14"/>
          <w:szCs w:val="20"/>
        </w:rPr>
        <w:t>(</w:t>
      </w:r>
      <w:r w:rsidRPr="000A4AFB">
        <w:rPr>
          <w:rFonts w:ascii="Courier New" w:hAnsi="Courier New" w:cs="Courier New"/>
          <w:color w:val="2A00FF"/>
          <w:kern w:val="0"/>
          <w:sz w:val="14"/>
          <w:szCs w:val="20"/>
        </w:rPr>
        <w:t>"\n\n"</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u w:val="single"/>
        </w:rPr>
        <w:t>atwifiinfo</w:t>
      </w:r>
      <w:r w:rsidRPr="000A4AFB">
        <w:rPr>
          <w:rFonts w:ascii="Courier New" w:hAnsi="Courier New" w:cs="Courier New"/>
          <w:color w:val="3F7F5F"/>
          <w:kern w:val="0"/>
          <w:sz w:val="14"/>
          <w:szCs w:val="20"/>
        </w:rPr>
        <w:t>=result;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color w:val="0000C0"/>
          <w:kern w:val="0"/>
          <w:sz w:val="14"/>
          <w:szCs w:val="20"/>
        </w:rPr>
        <w:t>mainText</w:t>
      </w:r>
      <w:r w:rsidRPr="000A4AFB">
        <w:rPr>
          <w:rFonts w:ascii="Courier New" w:hAnsi="Courier New" w:cs="Courier New"/>
          <w:color w:val="000000"/>
          <w:kern w:val="0"/>
          <w:sz w:val="14"/>
          <w:szCs w:val="20"/>
        </w:rPr>
        <w:t>.</w:t>
      </w:r>
      <w:r w:rsidRPr="000A4AFB">
        <w:rPr>
          <w:rFonts w:ascii="Courier New" w:hAnsi="Courier New" w:cs="Courier New"/>
          <w:b/>
          <w:bCs/>
          <w:color w:val="008080"/>
          <w:kern w:val="0"/>
          <w:sz w:val="14"/>
          <w:szCs w:val="20"/>
        </w:rPr>
        <w:t>setText</w:t>
      </w:r>
      <w:r w:rsidRPr="000A4AFB">
        <w:rPr>
          <w:rFonts w:ascii="Courier New" w:hAnsi="Courier New" w:cs="Courier New"/>
          <w:color w:val="000000"/>
          <w:kern w:val="0"/>
          <w:sz w:val="14"/>
          <w:szCs w:val="20"/>
        </w:rPr>
        <w:t>(</w:t>
      </w:r>
      <w:r w:rsidRPr="000A4AFB">
        <w:rPr>
          <w:rFonts w:ascii="Courier New" w:hAnsi="Courier New" w:cs="Courier New"/>
          <w:color w:val="0000C0"/>
          <w:kern w:val="0"/>
          <w:sz w:val="14"/>
          <w:szCs w:val="20"/>
        </w:rPr>
        <w:t>sb</w:t>
      </w:r>
      <w:r w:rsidRPr="000A4AFB">
        <w:rPr>
          <w:rFonts w:ascii="Courier New" w:hAnsi="Courier New" w:cs="Courier New"/>
          <w:color w:val="000000"/>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WifiConfiguration </w:t>
      </w:r>
      <w:r w:rsidRPr="000A4AFB">
        <w:rPr>
          <w:rFonts w:ascii="Courier New" w:hAnsi="Courier New" w:cs="Courier New"/>
          <w:color w:val="3F7F5F"/>
          <w:kern w:val="0"/>
          <w:sz w:val="14"/>
          <w:szCs w:val="20"/>
          <w:u w:val="single"/>
        </w:rPr>
        <w:t>newwifi</w:t>
      </w:r>
      <w:r w:rsidRPr="000A4AFB">
        <w:rPr>
          <w:rFonts w:ascii="Courier New" w:hAnsi="Courier New" w:cs="Courier New"/>
          <w:color w:val="3F7F5F"/>
          <w:kern w:val="0"/>
          <w:sz w:val="14"/>
          <w:szCs w:val="20"/>
        </w:rPr>
        <w:t xml:space="preserve"> = new WifiConfiguration();</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newwifi.SSID="\""+atwifiinfo.SSID+"\"";</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newwifi.BSSID=atwifiinfo.BSSID;</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newwifi.wepTxKeyIndex=0;</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newwifi.wepKeys=new String[]{"kdt01","kdt01","kdt01","kdt01"};</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newwifi.status=WifiConfiguration.Status.CURRENT;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t>//</w:t>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newwifi.networkId=18;</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mainWifi.setWifiEnabled(true);</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u w:val="single"/>
        </w:rPr>
        <w:t>int</w:t>
      </w: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u w:val="single"/>
        </w:rPr>
        <w:t>nt</w:t>
      </w:r>
      <w:r w:rsidRPr="000A4AFB">
        <w:rPr>
          <w:rFonts w:ascii="Courier New" w:hAnsi="Courier New" w:cs="Courier New"/>
          <w:color w:val="3F7F5F"/>
          <w:kern w:val="0"/>
          <w:sz w:val="14"/>
          <w:szCs w:val="20"/>
        </w:rPr>
        <w:t>=mainWifi.addNetwork(</w:t>
      </w:r>
      <w:r w:rsidRPr="000A4AFB">
        <w:rPr>
          <w:rFonts w:ascii="Courier New" w:hAnsi="Courier New" w:cs="Courier New"/>
          <w:color w:val="3F7F5F"/>
          <w:kern w:val="0"/>
          <w:sz w:val="14"/>
          <w:szCs w:val="20"/>
          <w:u w:val="single"/>
        </w:rPr>
        <w:t>newwifi</w:t>
      </w:r>
      <w:r w:rsidRPr="000A4AFB">
        <w:rPr>
          <w:rFonts w:ascii="Courier New" w:hAnsi="Courier New" w:cs="Courier New"/>
          <w:color w:val="3F7F5F"/>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newwifi.networkId=</w:t>
      </w:r>
      <w:r w:rsidRPr="000A4AFB">
        <w:rPr>
          <w:rFonts w:ascii="Courier New" w:hAnsi="Courier New" w:cs="Courier New"/>
          <w:color w:val="3F7F5F"/>
          <w:kern w:val="0"/>
          <w:sz w:val="14"/>
          <w:szCs w:val="20"/>
          <w:u w:val="single"/>
        </w:rPr>
        <w:t>nt</w:t>
      </w:r>
      <w:r w:rsidRPr="000A4AFB">
        <w:rPr>
          <w:rFonts w:ascii="Courier New" w:hAnsi="Courier New" w:cs="Courier New"/>
          <w:color w:val="3F7F5F"/>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Log.d("NTID",newwifi.SSID+"</w:t>
      </w:r>
      <w:r w:rsidRPr="000A4AFB">
        <w:rPr>
          <w:rFonts w:ascii="Courier New" w:hAnsi="Courier New" w:cs="Courier New"/>
          <w:color w:val="3F7F5F"/>
          <w:kern w:val="0"/>
          <w:sz w:val="14"/>
          <w:szCs w:val="20"/>
          <w:u w:val="single"/>
        </w:rPr>
        <w:t>nt</w:t>
      </w: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u w:val="single"/>
        </w:rPr>
        <w:t>nt</w:t>
      </w:r>
      <w:r w:rsidRPr="000A4AFB">
        <w:rPr>
          <w:rFonts w:ascii="Courier New" w:hAnsi="Courier New" w:cs="Courier New"/>
          <w:color w:val="3F7F5F"/>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mainWifi.enableNetwork(</w:t>
      </w:r>
      <w:r w:rsidRPr="000A4AFB">
        <w:rPr>
          <w:rFonts w:ascii="Courier New" w:hAnsi="Courier New" w:cs="Courier New"/>
          <w:color w:val="3F7F5F"/>
          <w:kern w:val="0"/>
          <w:sz w:val="14"/>
          <w:szCs w:val="20"/>
          <w:u w:val="single"/>
        </w:rPr>
        <w:t>nt</w:t>
      </w:r>
      <w:r w:rsidRPr="000A4AFB">
        <w:rPr>
          <w:rFonts w:ascii="Courier New" w:hAnsi="Courier New" w:cs="Courier New"/>
          <w:color w:val="3F7F5F"/>
          <w:kern w:val="0"/>
          <w:sz w:val="14"/>
          <w:szCs w:val="20"/>
        </w:rPr>
        <w:t>, true);</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u w:val="single"/>
        </w:rPr>
        <w:t>sw</w:t>
      </w:r>
      <w:r w:rsidRPr="000A4AFB">
        <w:rPr>
          <w:rFonts w:ascii="Courier New" w:hAnsi="Courier New" w:cs="Courier New"/>
          <w:color w:val="3F7F5F"/>
          <w:kern w:val="0"/>
          <w:sz w:val="14"/>
          <w:szCs w:val="20"/>
        </w:rPr>
        <w:t>=false;</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rPr>
        <w:tab/>
        <w:t xml:space="preserve">   if(</w:t>
      </w:r>
      <w:r w:rsidRPr="000A4AFB">
        <w:rPr>
          <w:rFonts w:ascii="Courier New" w:hAnsi="Courier New" w:cs="Courier New"/>
          <w:color w:val="3F7F5F"/>
          <w:kern w:val="0"/>
          <w:sz w:val="14"/>
          <w:szCs w:val="20"/>
          <w:u w:val="single"/>
        </w:rPr>
        <w:t>subsw</w:t>
      </w:r>
      <w:r w:rsidRPr="000A4AFB">
        <w:rPr>
          <w:rFonts w:ascii="Courier New" w:hAnsi="Courier New" w:cs="Courier New"/>
          <w:color w:val="3F7F5F"/>
          <w:kern w:val="0"/>
          <w:sz w:val="14"/>
          <w:szCs w:val="20"/>
        </w:rPr>
        <w:t xml:space="preserve"> || </w:t>
      </w:r>
      <w:r w:rsidRPr="000A4AFB">
        <w:rPr>
          <w:rFonts w:ascii="Courier New" w:hAnsi="Courier New" w:cs="Courier New"/>
          <w:color w:val="3F7F5F"/>
          <w:kern w:val="0"/>
          <w:sz w:val="14"/>
          <w:szCs w:val="20"/>
          <w:u w:val="single"/>
        </w:rPr>
        <w:t>atwifiinfo</w:t>
      </w:r>
      <w:r w:rsidRPr="000A4AFB">
        <w:rPr>
          <w:rFonts w:ascii="Courier New" w:hAnsi="Courier New" w:cs="Courier New"/>
          <w:color w:val="3F7F5F"/>
          <w:kern w:val="0"/>
          <w:sz w:val="14"/>
          <w:szCs w:val="20"/>
        </w:rPr>
        <w:t>!=null){</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String n=null;</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List&lt;WifiConfiguration&gt; a = mainWifi.getConfiguredNetworks();</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WifiConfiguration </w:t>
      </w:r>
      <w:r w:rsidRPr="000A4AFB">
        <w:rPr>
          <w:rFonts w:ascii="Courier New" w:hAnsi="Courier New" w:cs="Courier New"/>
          <w:color w:val="3F7F5F"/>
          <w:kern w:val="0"/>
          <w:sz w:val="14"/>
          <w:szCs w:val="20"/>
          <w:u w:val="single"/>
        </w:rPr>
        <w:t>atwifi</w:t>
      </w:r>
      <w:r w:rsidRPr="000A4AFB">
        <w:rPr>
          <w:rFonts w:ascii="Courier New" w:hAnsi="Courier New" w:cs="Courier New"/>
          <w:color w:val="3F7F5F"/>
          <w:kern w:val="0"/>
          <w:sz w:val="14"/>
          <w:szCs w:val="20"/>
        </w:rPr>
        <w:t>=null;</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for(</w:t>
      </w:r>
      <w:r w:rsidRPr="000A4AFB">
        <w:rPr>
          <w:rFonts w:ascii="Courier New" w:hAnsi="Courier New" w:cs="Courier New"/>
          <w:color w:val="3F7F5F"/>
          <w:kern w:val="0"/>
          <w:sz w:val="14"/>
          <w:szCs w:val="20"/>
          <w:u w:val="single"/>
        </w:rPr>
        <w:t>int</w:t>
      </w:r>
      <w:r w:rsidRPr="000A4AFB">
        <w:rPr>
          <w:rFonts w:ascii="Courier New" w:hAnsi="Courier New" w:cs="Courier New"/>
          <w:color w:val="3F7F5F"/>
          <w:kern w:val="0"/>
          <w:sz w:val="14"/>
          <w:szCs w:val="20"/>
        </w:rPr>
        <w:t xml:space="preserve"> i  =0  ; i &lt; a.size();i++){</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WifiConfiguration </w:t>
      </w:r>
      <w:r w:rsidRPr="000A4AFB">
        <w:rPr>
          <w:rFonts w:ascii="Courier New" w:hAnsi="Courier New" w:cs="Courier New"/>
          <w:color w:val="3F7F5F"/>
          <w:kern w:val="0"/>
          <w:sz w:val="14"/>
          <w:szCs w:val="20"/>
          <w:u w:val="single"/>
        </w:rPr>
        <w:t>rr</w:t>
      </w:r>
      <w:r w:rsidRPr="000A4AFB">
        <w:rPr>
          <w:rFonts w:ascii="Courier New" w:hAnsi="Courier New" w:cs="Courier New"/>
          <w:color w:val="3F7F5F"/>
          <w:kern w:val="0"/>
          <w:sz w:val="14"/>
          <w:szCs w:val="20"/>
        </w:rPr>
        <w:t xml:space="preserve"> = a.get(i);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Log.d("--- ",rr.SSID+" // "+rr.BSSID+" // "+rr.networkId+"  // "+rr.wepTxKeyIndex+"   "+rr.wepKeys[rr.wepTxKeyIndex]);</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if(rr.SSID.equals("\""+</w:t>
      </w:r>
      <w:r w:rsidRPr="000A4AFB">
        <w:rPr>
          <w:rFonts w:ascii="Courier New" w:hAnsi="Courier New" w:cs="Courier New"/>
          <w:color w:val="3F7F5F"/>
          <w:kern w:val="0"/>
          <w:sz w:val="14"/>
          <w:szCs w:val="20"/>
          <w:u w:val="single"/>
        </w:rPr>
        <w:t>ssid</w:t>
      </w:r>
      <w:r w:rsidRPr="000A4AFB">
        <w:rPr>
          <w:rFonts w:ascii="Courier New" w:hAnsi="Courier New" w:cs="Courier New"/>
          <w:color w:val="3F7F5F"/>
          <w:kern w:val="0"/>
          <w:sz w:val="14"/>
          <w:szCs w:val="20"/>
        </w:rPr>
        <w:t>+"\"")){</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rr.SSID = atwifiinfo.SSID;</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rr.BSSID = atwifiinfo.BSSID;</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rr.wepTxKeyIndex = 0;</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rr.wepKeys =  newwifi.wepKeys;</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mainWifi.setWifiEnabled(true);</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mainWifi.enableNetwork(rr.networkId, true);</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AndroidUtility.showMessage(context, "</w:t>
      </w:r>
      <w:r w:rsidRPr="000A4AFB">
        <w:rPr>
          <w:rFonts w:ascii="Courier New" w:hAnsi="Courier New" w:cs="Courier New"/>
          <w:color w:val="3F7F5F"/>
          <w:kern w:val="0"/>
          <w:sz w:val="14"/>
          <w:szCs w:val="20"/>
        </w:rPr>
        <w:t>커넥션</w:t>
      </w:r>
      <w:r w:rsidRPr="000A4AFB">
        <w:rPr>
          <w:rFonts w:ascii="Courier New" w:hAnsi="Courier New" w:cs="Courier New"/>
          <w:color w:val="3F7F5F"/>
          <w:kern w:val="0"/>
          <w:sz w:val="14"/>
          <w:szCs w:val="20"/>
        </w:rPr>
        <w:t>", rr.SSID+"   "+rr.BSSID+"  "+rr.wepKeys[ rr.wepTxKeyIndex]+"    "+rr.status+"   "+rr.networkId);</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u w:val="single"/>
        </w:rPr>
        <w:t>subsw</w:t>
      </w:r>
      <w:r w:rsidRPr="000A4AFB">
        <w:rPr>
          <w:rFonts w:ascii="Courier New" w:hAnsi="Courier New" w:cs="Courier New"/>
          <w:color w:val="3F7F5F"/>
          <w:kern w:val="0"/>
          <w:sz w:val="14"/>
          <w:szCs w:val="20"/>
        </w:rPr>
        <w:t>=false;</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r w:rsidRPr="000A4AFB">
        <w:rPr>
          <w:rFonts w:ascii="Courier New" w:hAnsi="Courier New" w:cs="Courier New"/>
          <w:color w:val="3F7F5F"/>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w:t>
      </w:r>
      <w:r w:rsidRPr="000A4AFB">
        <w:rPr>
          <w:rFonts w:ascii="Courier New" w:hAnsi="Courier New" w:cs="Courier New"/>
          <w:color w:val="3F7F5F"/>
          <w:kern w:val="0"/>
          <w:sz w:val="14"/>
          <w:szCs w:val="20"/>
        </w:rPr>
        <w:tab/>
      </w:r>
      <w:r w:rsidRPr="000A4AFB">
        <w:rPr>
          <w:rFonts w:ascii="Courier New" w:hAnsi="Courier New" w:cs="Courier New"/>
          <w:color w:val="3F7F5F"/>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3F7F5F"/>
          <w:kern w:val="0"/>
          <w:sz w:val="14"/>
          <w:szCs w:val="20"/>
        </w:rPr>
        <w:t xml:space="preserve">//          </w:t>
      </w:r>
      <w:r w:rsidRPr="000A4AFB">
        <w:rPr>
          <w:rFonts w:ascii="Courier New" w:hAnsi="Courier New" w:cs="Courier New"/>
          <w:color w:val="3F7F5F"/>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lastRenderedPageBreak/>
        <w:tab/>
        <w:t xml:space="preserve">     }</w:t>
      </w:r>
    </w:p>
    <w:p w:rsidR="000A4AFB" w:rsidRPr="000A4AFB" w:rsidRDefault="000A4AFB" w:rsidP="000A4AFB">
      <w:pPr>
        <w:wordWrap/>
        <w:adjustRightInd w:val="0"/>
        <w:jc w:val="left"/>
        <w:rPr>
          <w:rFonts w:ascii="Courier New" w:hAnsi="Courier New" w:cs="Courier New"/>
          <w:kern w:val="0"/>
          <w:sz w:val="14"/>
          <w:szCs w:val="20"/>
        </w:rPr>
      </w:pPr>
      <w:r w:rsidRPr="000A4AFB">
        <w:rPr>
          <w:rFonts w:ascii="Courier New" w:hAnsi="Courier New" w:cs="Courier New"/>
          <w:color w:val="000000"/>
          <w:kern w:val="0"/>
          <w:sz w:val="14"/>
          <w:szCs w:val="20"/>
        </w:rPr>
        <w:t>}</w:t>
      </w:r>
    </w:p>
    <w:p w:rsidR="007653FA" w:rsidRDefault="007653FA">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p w:rsidR="007653FA" w:rsidRDefault="007653FA" w:rsidP="007653FA">
      <w:pPr>
        <w:pStyle w:val="1"/>
        <w:spacing w:line="480" w:lineRule="atLeast"/>
        <w:rPr>
          <w:rFonts w:ascii="dotum" w:hAnsi="dotum" w:hint="eastAsia"/>
          <w:color w:val="223D67"/>
          <w:sz w:val="32"/>
          <w:szCs w:val="32"/>
        </w:rPr>
      </w:pPr>
      <w:r>
        <w:rPr>
          <w:rFonts w:ascii="dotum" w:hAnsi="dotum"/>
          <w:color w:val="223D67"/>
          <w:sz w:val="32"/>
          <w:szCs w:val="32"/>
        </w:rPr>
        <w:lastRenderedPageBreak/>
        <w:t>안드로이드</w:t>
      </w:r>
      <w:r>
        <w:rPr>
          <w:rFonts w:ascii="dotum" w:hAnsi="dotum"/>
          <w:color w:val="223D67"/>
          <w:sz w:val="32"/>
          <w:szCs w:val="32"/>
        </w:rPr>
        <w:t xml:space="preserve"> </w:t>
      </w:r>
      <w:r>
        <w:rPr>
          <w:rFonts w:ascii="dotum" w:hAnsi="dotum"/>
          <w:color w:val="223D67"/>
          <w:sz w:val="32"/>
          <w:szCs w:val="32"/>
        </w:rPr>
        <w:t>폰</w:t>
      </w:r>
      <w:r>
        <w:rPr>
          <w:rFonts w:ascii="dotum" w:hAnsi="dotum"/>
          <w:color w:val="223D67"/>
          <w:sz w:val="32"/>
          <w:szCs w:val="32"/>
        </w:rPr>
        <w:t xml:space="preserve"> </w:t>
      </w:r>
      <w:r>
        <w:rPr>
          <w:rFonts w:ascii="dotum" w:hAnsi="dotum"/>
          <w:color w:val="223D67"/>
          <w:sz w:val="32"/>
          <w:szCs w:val="32"/>
        </w:rPr>
        <w:t>정보</w:t>
      </w:r>
      <w:r>
        <w:rPr>
          <w:rFonts w:ascii="dotum" w:hAnsi="dotum"/>
          <w:color w:val="223D67"/>
          <w:sz w:val="32"/>
          <w:szCs w:val="32"/>
        </w:rPr>
        <w:t xml:space="preserve"> </w:t>
      </w:r>
      <w:r>
        <w:rPr>
          <w:rFonts w:ascii="dotum" w:hAnsi="dotum"/>
          <w:color w:val="223D67"/>
          <w:sz w:val="32"/>
          <w:szCs w:val="32"/>
        </w:rPr>
        <w:t>가져오기</w:t>
      </w:r>
    </w:p>
    <w:p w:rsidR="007653FA" w:rsidRDefault="007653FA" w:rsidP="00601CF6">
      <w:pPr>
        <w:pStyle w:val="a3"/>
        <w:numPr>
          <w:ilvl w:val="0"/>
          <w:numId w:val="41"/>
        </w:numPr>
        <w:shd w:val="clear" w:color="auto" w:fill="EFEFEF"/>
        <w:spacing w:before="0" w:beforeAutospacing="0" w:after="0" w:afterAutospacing="0" w:line="480" w:lineRule="atLeast"/>
        <w:ind w:left="480"/>
        <w:rPr>
          <w:rFonts w:ascii="굴림체" w:eastAsia="굴림체" w:hAnsi="굴림체"/>
          <w:color w:val="333333"/>
          <w:sz w:val="16"/>
          <w:szCs w:val="16"/>
        </w:rPr>
      </w:pPr>
      <w:r>
        <w:rPr>
          <w:rFonts w:ascii="굴림체" w:eastAsia="굴림체" w:hAnsi="굴림체" w:hint="eastAsia"/>
          <w:color w:val="333333"/>
          <w:sz w:val="16"/>
          <w:szCs w:val="16"/>
        </w:rPr>
        <w:t>public class AndroidPhoneInfo extends Activity {</w:t>
      </w:r>
      <w:r>
        <w:rPr>
          <w:rFonts w:ascii="굴림체" w:eastAsia="굴림체" w:hAnsi="굴림체" w:hint="eastAsia"/>
          <w:color w:val="333333"/>
          <w:sz w:val="16"/>
          <w:szCs w:val="16"/>
        </w:rPr>
        <w:br/>
        <w:t>    @Override</w:t>
      </w:r>
      <w:r>
        <w:rPr>
          <w:rFonts w:ascii="굴림체" w:eastAsia="굴림체" w:hAnsi="굴림체" w:hint="eastAsia"/>
          <w:color w:val="333333"/>
          <w:sz w:val="16"/>
          <w:szCs w:val="16"/>
        </w:rPr>
        <w:br/>
        <w:t>    public void onCreate(Bundle savedInstanceState) {</w:t>
      </w:r>
      <w:r>
        <w:rPr>
          <w:rFonts w:ascii="굴림체" w:eastAsia="굴림체" w:hAnsi="굴림체" w:hint="eastAsia"/>
          <w:color w:val="333333"/>
          <w:sz w:val="16"/>
          <w:szCs w:val="16"/>
        </w:rPr>
        <w:br/>
        <w:t>        super.onCreate(savedInstanceState);</w:t>
      </w:r>
      <w:r>
        <w:rPr>
          <w:rFonts w:ascii="굴림체" w:eastAsia="굴림체" w:hAnsi="굴림체" w:hint="eastAsia"/>
          <w:color w:val="333333"/>
          <w:sz w:val="16"/>
          <w:szCs w:val="16"/>
        </w:rPr>
        <w:br/>
        <w:t>        setContentView(R.layout.main);</w:t>
      </w:r>
      <w:r>
        <w:rPr>
          <w:rFonts w:ascii="굴림체" w:eastAsia="굴림체" w:hAnsi="굴림체" w:hint="eastAsia"/>
          <w:color w:val="333333"/>
          <w:sz w:val="16"/>
          <w:szCs w:val="16"/>
        </w:rPr>
        <w:br/>
        <w:t>       </w:t>
      </w:r>
      <w:r>
        <w:rPr>
          <w:rFonts w:ascii="굴림체" w:eastAsia="굴림체" w:hAnsi="굴림체" w:hint="eastAsia"/>
          <w:color w:val="333333"/>
          <w:sz w:val="16"/>
          <w:szCs w:val="16"/>
        </w:rPr>
        <w:br/>
        <w:t>        TextView tv = new TextView(this);</w:t>
      </w:r>
      <w:r>
        <w:rPr>
          <w:rFonts w:ascii="굴림체" w:eastAsia="굴림체" w:hAnsi="굴림체" w:hint="eastAsia"/>
          <w:color w:val="333333"/>
          <w:sz w:val="16"/>
          <w:szCs w:val="16"/>
        </w:rPr>
        <w:br/>
        <w:t>        this.setContentView(tv);</w:t>
      </w:r>
      <w:r>
        <w:rPr>
          <w:rFonts w:ascii="굴림체" w:eastAsia="굴림체" w:hAnsi="굴림체" w:hint="eastAsia"/>
          <w:color w:val="333333"/>
          <w:sz w:val="16"/>
          <w:szCs w:val="16"/>
        </w:rPr>
        <w:br/>
        <w:t>        tv.setText(getSysInfo());</w:t>
      </w:r>
      <w:r>
        <w:rPr>
          <w:rFonts w:ascii="굴림체" w:eastAsia="굴림체" w:hAnsi="굴림체" w:hint="eastAsia"/>
          <w:color w:val="333333"/>
          <w:sz w:val="16"/>
          <w:szCs w:val="16"/>
        </w:rPr>
        <w:br/>
        <w:t>    }</w:t>
      </w:r>
      <w:r>
        <w:rPr>
          <w:rFonts w:ascii="굴림체" w:eastAsia="굴림체" w:hAnsi="굴림체" w:hint="eastAsia"/>
          <w:color w:val="333333"/>
          <w:sz w:val="16"/>
          <w:szCs w:val="16"/>
        </w:rPr>
        <w:br/>
        <w:t>   </w:t>
      </w:r>
      <w:r>
        <w:rPr>
          <w:rFonts w:ascii="굴림체" w:eastAsia="굴림체" w:hAnsi="굴림체" w:hint="eastAsia"/>
          <w:color w:val="333333"/>
          <w:sz w:val="16"/>
          <w:szCs w:val="16"/>
        </w:rPr>
        <w:br/>
        <w:t>    private String getSysInfo() {</w:t>
      </w:r>
      <w:r>
        <w:rPr>
          <w:rFonts w:ascii="굴림체" w:eastAsia="굴림체" w:hAnsi="굴림체" w:hint="eastAsia"/>
          <w:color w:val="333333"/>
          <w:sz w:val="16"/>
          <w:szCs w:val="16"/>
        </w:rPr>
        <w:br/>
        <w:t>        StringBuffer sb = new StringBuffer();</w:t>
      </w:r>
      <w:r>
        <w:rPr>
          <w:rFonts w:ascii="굴림체" w:eastAsia="굴림체" w:hAnsi="굴림체" w:hint="eastAsia"/>
          <w:color w:val="333333"/>
          <w:sz w:val="16"/>
          <w:szCs w:val="16"/>
        </w:rPr>
        <w:br/>
        <w:t>        TelephonyManager tm = (TelephonyManager) getSystemService(TELEPHONY_SERVICE);</w:t>
      </w:r>
      <w:r>
        <w:rPr>
          <w:rFonts w:ascii="굴림체" w:eastAsia="굴림체" w:hAnsi="굴림체" w:hint="eastAsia"/>
          <w:color w:val="333333"/>
          <w:sz w:val="16"/>
          <w:szCs w:val="16"/>
        </w:rPr>
        <w:br/>
        <w:t>       </w:t>
      </w:r>
      <w:r>
        <w:rPr>
          <w:rFonts w:ascii="굴림체" w:eastAsia="굴림체" w:hAnsi="굴림체" w:hint="eastAsia"/>
          <w:color w:val="333333"/>
          <w:sz w:val="16"/>
          <w:szCs w:val="16"/>
        </w:rPr>
        <w:br/>
        <w:t>        sb.append("os.name=").append(System.getProperty("os.name")).append("\n");</w:t>
      </w:r>
      <w:r>
        <w:rPr>
          <w:rFonts w:ascii="굴림체" w:eastAsia="굴림체" w:hAnsi="굴림체" w:hint="eastAsia"/>
          <w:color w:val="333333"/>
          <w:sz w:val="16"/>
          <w:szCs w:val="16"/>
        </w:rPr>
        <w:br/>
        <w:t>        sb.append("os.arch=").append(System.getProperty("os.arch")).append("\n");</w:t>
      </w:r>
      <w:r>
        <w:rPr>
          <w:rFonts w:ascii="굴림체" w:eastAsia="굴림체" w:hAnsi="굴림체" w:hint="eastAsia"/>
          <w:color w:val="333333"/>
          <w:sz w:val="16"/>
          <w:szCs w:val="16"/>
        </w:rPr>
        <w:br/>
        <w:t>        sb.append("os.version=").append(System.getProperty("os.version")).append("\n");</w:t>
      </w:r>
    </w:p>
    <w:p w:rsidR="007653FA" w:rsidRDefault="007653FA" w:rsidP="00601CF6">
      <w:pPr>
        <w:pStyle w:val="a3"/>
        <w:numPr>
          <w:ilvl w:val="0"/>
          <w:numId w:val="41"/>
        </w:numPr>
        <w:shd w:val="clear" w:color="auto" w:fill="EFEFEF"/>
        <w:spacing w:before="0" w:beforeAutospacing="0" w:after="0" w:afterAutospacing="0" w:line="480" w:lineRule="atLeast"/>
        <w:ind w:left="480"/>
        <w:rPr>
          <w:rFonts w:ascii="굴림체" w:eastAsia="굴림체" w:hAnsi="굴림체"/>
          <w:color w:val="333333"/>
          <w:sz w:val="16"/>
          <w:szCs w:val="16"/>
        </w:rPr>
      </w:pPr>
      <w:r>
        <w:rPr>
          <w:rFonts w:ascii="굴림체" w:eastAsia="굴림체" w:hAnsi="굴림체" w:hint="eastAsia"/>
          <w:color w:val="333333"/>
          <w:sz w:val="16"/>
          <w:szCs w:val="16"/>
        </w:rPr>
        <w:t>        sb.append("brand=").append(Build.BRAND).append("\n");</w:t>
      </w:r>
    </w:p>
    <w:p w:rsidR="007653FA" w:rsidRDefault="007653FA" w:rsidP="00601CF6">
      <w:pPr>
        <w:pStyle w:val="a3"/>
        <w:numPr>
          <w:ilvl w:val="0"/>
          <w:numId w:val="41"/>
        </w:numPr>
        <w:shd w:val="clear" w:color="auto" w:fill="EFEFEF"/>
        <w:spacing w:before="0" w:beforeAutospacing="0" w:after="0" w:afterAutospacing="0" w:line="480" w:lineRule="atLeast"/>
        <w:ind w:left="960"/>
        <w:rPr>
          <w:rFonts w:ascii="굴림체" w:eastAsia="굴림체" w:hAnsi="굴림체"/>
          <w:color w:val="333333"/>
          <w:sz w:val="16"/>
          <w:szCs w:val="16"/>
        </w:rPr>
      </w:pPr>
      <w:r>
        <w:rPr>
          <w:rFonts w:ascii="굴림체" w:eastAsia="굴림체" w:hAnsi="굴림체" w:hint="eastAsia"/>
          <w:color w:val="333333"/>
          <w:sz w:val="16"/>
          <w:szCs w:val="16"/>
        </w:rPr>
        <w:t>    sb.append("model=").append(Build.MODEL).append("\n");</w:t>
      </w:r>
    </w:p>
    <w:p w:rsidR="007653FA" w:rsidRDefault="007653FA" w:rsidP="007653FA">
      <w:pPr>
        <w:pStyle w:val="a3"/>
        <w:shd w:val="clear" w:color="auto" w:fill="EFEFEF"/>
        <w:spacing w:before="0" w:beforeAutospacing="0" w:after="0" w:afterAutospacing="0" w:line="480" w:lineRule="atLeast"/>
        <w:ind w:left="960"/>
        <w:rPr>
          <w:rFonts w:ascii="굴림체" w:eastAsia="굴림체" w:hAnsi="굴림체"/>
          <w:color w:val="333333"/>
          <w:sz w:val="16"/>
          <w:szCs w:val="16"/>
        </w:rPr>
      </w:pPr>
      <w:r>
        <w:rPr>
          <w:rFonts w:ascii="굴림체" w:eastAsia="굴림체" w:hAnsi="굴림체" w:hint="eastAsia"/>
          <w:color w:val="333333"/>
          <w:sz w:val="16"/>
          <w:szCs w:val="16"/>
        </w:rPr>
        <w:br/>
        <w:t>        if(tm.getLine1Number() != null)</w:t>
      </w:r>
      <w:r>
        <w:rPr>
          <w:rFonts w:ascii="굴림체" w:eastAsia="굴림체" w:hAnsi="굴림체" w:hint="eastAsia"/>
          <w:color w:val="333333"/>
          <w:sz w:val="16"/>
          <w:szCs w:val="16"/>
        </w:rPr>
        <w:br/>
        <w:t>            sb.append("phone number=").append(tm.getLine1Number()).append("\n");</w:t>
      </w:r>
      <w:r>
        <w:rPr>
          <w:rFonts w:ascii="굴림체" w:eastAsia="굴림체" w:hAnsi="굴림체" w:hint="eastAsia"/>
          <w:color w:val="333333"/>
          <w:sz w:val="16"/>
          <w:szCs w:val="16"/>
        </w:rPr>
        <w:br/>
        <w:t>       </w:t>
      </w:r>
      <w:r>
        <w:rPr>
          <w:rFonts w:ascii="굴림체" w:eastAsia="굴림체" w:hAnsi="굴림체" w:hint="eastAsia"/>
          <w:color w:val="333333"/>
          <w:sz w:val="16"/>
          <w:szCs w:val="16"/>
        </w:rPr>
        <w:br/>
        <w:t>        return sb.toString();</w:t>
      </w:r>
      <w:r>
        <w:rPr>
          <w:rFonts w:ascii="굴림체" w:eastAsia="굴림체" w:hAnsi="굴림체" w:hint="eastAsia"/>
          <w:color w:val="333333"/>
          <w:sz w:val="16"/>
          <w:szCs w:val="16"/>
        </w:rPr>
        <w:br/>
        <w:t>    }</w:t>
      </w:r>
      <w:r>
        <w:rPr>
          <w:rFonts w:ascii="굴림체" w:eastAsia="굴림체" w:hAnsi="굴림체" w:hint="eastAsia"/>
          <w:color w:val="333333"/>
          <w:sz w:val="16"/>
          <w:szCs w:val="16"/>
        </w:rPr>
        <w:br/>
      </w:r>
      <w:r>
        <w:rPr>
          <w:rFonts w:ascii="굴림체" w:eastAsia="굴림체" w:hAnsi="굴림체" w:hint="eastAsia"/>
          <w:color w:val="333333"/>
          <w:sz w:val="16"/>
          <w:szCs w:val="16"/>
        </w:rPr>
        <w:lastRenderedPageBreak/>
        <w:t>   </w:t>
      </w:r>
      <w:r>
        <w:rPr>
          <w:rFonts w:ascii="굴림체" w:eastAsia="굴림체" w:hAnsi="굴림체" w:hint="eastAsia"/>
          <w:color w:val="333333"/>
          <w:sz w:val="16"/>
          <w:szCs w:val="16"/>
        </w:rPr>
        <w:br/>
        <w:t>}</w:t>
      </w:r>
    </w:p>
    <w:p w:rsidR="007653FA" w:rsidRDefault="007653FA" w:rsidP="00601CF6">
      <w:pPr>
        <w:pStyle w:val="a3"/>
        <w:numPr>
          <w:ilvl w:val="0"/>
          <w:numId w:val="41"/>
        </w:numPr>
        <w:shd w:val="clear" w:color="auto" w:fill="EFEFEF"/>
        <w:spacing w:before="0" w:beforeAutospacing="0" w:after="0" w:afterAutospacing="0" w:line="480" w:lineRule="atLeast"/>
        <w:ind w:left="480"/>
        <w:rPr>
          <w:rFonts w:ascii="굴림체" w:eastAsia="굴림체" w:hAnsi="굴림체"/>
          <w:color w:val="333333"/>
          <w:sz w:val="16"/>
          <w:szCs w:val="16"/>
        </w:rPr>
      </w:pPr>
      <w:r>
        <w:rPr>
          <w:rFonts w:ascii="굴림체" w:eastAsia="굴림체" w:hAnsi="굴림체" w:hint="eastAsia"/>
          <w:color w:val="333333"/>
          <w:sz w:val="16"/>
          <w:szCs w:val="16"/>
        </w:rPr>
        <w:t>Manifest.xml 에 다음의 한 줄 추가하기</w:t>
      </w:r>
    </w:p>
    <w:p w:rsidR="007653FA" w:rsidRDefault="007653FA" w:rsidP="00601CF6">
      <w:pPr>
        <w:widowControl/>
        <w:numPr>
          <w:ilvl w:val="0"/>
          <w:numId w:val="41"/>
        </w:numPr>
        <w:shd w:val="clear" w:color="auto" w:fill="F9F9D8"/>
        <w:wordWrap/>
        <w:autoSpaceDE/>
        <w:autoSpaceDN/>
        <w:spacing w:before="100" w:beforeAutospacing="1" w:after="100" w:afterAutospacing="1" w:line="480" w:lineRule="atLeast"/>
        <w:ind w:left="0"/>
        <w:jc w:val="left"/>
        <w:rPr>
          <w:rFonts w:ascii="굴림체" w:eastAsia="굴림체" w:hAnsi="굴림체"/>
          <w:color w:val="333333"/>
          <w:sz w:val="16"/>
          <w:szCs w:val="16"/>
        </w:rPr>
      </w:pPr>
      <w:r>
        <w:rPr>
          <w:rFonts w:ascii="굴림체" w:eastAsia="굴림체" w:hAnsi="굴림체" w:hint="eastAsia"/>
          <w:color w:val="333333"/>
          <w:sz w:val="16"/>
          <w:szCs w:val="16"/>
        </w:rPr>
        <w:t>  &lt;uses-permission android:name="android.permission.READ_PHONE_STATE"&gt;&lt;/uses-permission&gt;</w:t>
      </w:r>
    </w:p>
    <w:p w:rsidR="007653FA" w:rsidRDefault="007653FA" w:rsidP="00601CF6">
      <w:pPr>
        <w:pStyle w:val="a3"/>
        <w:numPr>
          <w:ilvl w:val="0"/>
          <w:numId w:val="41"/>
        </w:numPr>
        <w:shd w:val="clear" w:color="auto" w:fill="EFEFEF"/>
        <w:spacing w:before="0" w:beforeAutospacing="0" w:after="0" w:afterAutospacing="0" w:line="480" w:lineRule="atLeast"/>
        <w:ind w:left="480"/>
        <w:rPr>
          <w:rFonts w:ascii="굴림체" w:eastAsia="굴림체" w:hAnsi="굴림체"/>
          <w:color w:val="333333"/>
          <w:sz w:val="16"/>
          <w:szCs w:val="16"/>
        </w:rPr>
      </w:pPr>
      <w:r>
        <w:rPr>
          <w:rFonts w:ascii="굴림체" w:eastAsia="굴림체" w:hAnsi="굴림체" w:hint="eastAsia"/>
          <w:color w:val="333333"/>
          <w:sz w:val="16"/>
          <w:szCs w:val="16"/>
        </w:rPr>
        <w:t> </w:t>
      </w:r>
    </w:p>
    <w:p w:rsidR="007653FA" w:rsidRDefault="007653FA" w:rsidP="007653FA">
      <w:pPr>
        <w:pStyle w:val="a3"/>
        <w:shd w:val="clear" w:color="auto" w:fill="EFEFEF"/>
        <w:spacing w:before="0" w:beforeAutospacing="0" w:after="0" w:afterAutospacing="0" w:line="480" w:lineRule="atLeast"/>
        <w:ind w:left="480"/>
        <w:rPr>
          <w:rFonts w:ascii="굴림체" w:eastAsia="굴림체" w:hAnsi="굴림체"/>
          <w:color w:val="333333"/>
          <w:sz w:val="16"/>
          <w:szCs w:val="16"/>
        </w:rPr>
      </w:pPr>
      <w:r>
        <w:rPr>
          <w:rFonts w:ascii="굴림체" w:eastAsia="굴림체" w:hAnsi="굴림체" w:hint="eastAsia"/>
          <w:color w:val="333333"/>
          <w:sz w:val="16"/>
          <w:szCs w:val="16"/>
        </w:rPr>
        <w:t>자료출처 : 본인 작성</w:t>
      </w:r>
    </w:p>
    <w:p w:rsidR="007653FA" w:rsidRDefault="007653FA" w:rsidP="007653FA">
      <w:pPr>
        <w:pStyle w:val="a3"/>
        <w:spacing w:before="0" w:beforeAutospacing="0" w:after="0" w:afterAutospacing="0" w:line="480" w:lineRule="atLeast"/>
        <w:rPr>
          <w:color w:val="333333"/>
          <w:sz w:val="16"/>
          <w:szCs w:val="16"/>
        </w:rPr>
      </w:pPr>
      <w:r>
        <w:rPr>
          <w:rFonts w:hint="eastAsia"/>
          <w:color w:val="333333"/>
          <w:sz w:val="16"/>
          <w:szCs w:val="16"/>
        </w:rPr>
        <w:t> </w:t>
      </w:r>
    </w:p>
    <w:p w:rsidR="007653FA" w:rsidRDefault="007653FA" w:rsidP="007653FA">
      <w:pPr>
        <w:pStyle w:val="a3"/>
        <w:spacing w:before="0" w:beforeAutospacing="0" w:after="0" w:afterAutospacing="0" w:line="480" w:lineRule="atLeast"/>
        <w:rPr>
          <w:color w:val="333333"/>
          <w:sz w:val="16"/>
          <w:szCs w:val="16"/>
        </w:rPr>
      </w:pPr>
      <w:r>
        <w:rPr>
          <w:rFonts w:hint="eastAsia"/>
          <w:color w:val="333333"/>
          <w:sz w:val="16"/>
          <w:szCs w:val="16"/>
        </w:rPr>
        <w:t>폰 정보의 경우 TelephonyManager를 이용해 가져온다.</w:t>
      </w:r>
    </w:p>
    <w:p w:rsidR="007653FA" w:rsidRDefault="007653FA" w:rsidP="007653FA">
      <w:pPr>
        <w:pStyle w:val="a3"/>
        <w:spacing w:before="0" w:beforeAutospacing="0" w:after="0" w:afterAutospacing="0" w:line="480" w:lineRule="atLeast"/>
        <w:rPr>
          <w:color w:val="333333"/>
          <w:sz w:val="16"/>
          <w:szCs w:val="16"/>
        </w:rPr>
      </w:pPr>
      <w:r>
        <w:rPr>
          <w:rFonts w:hint="eastAsia"/>
          <w:color w:val="333333"/>
          <w:sz w:val="16"/>
          <w:szCs w:val="16"/>
        </w:rPr>
        <w:t>class overview에서 알 수 있다시피 new classname() 해서 할당하는 형식이 아니다.</w:t>
      </w:r>
    </w:p>
    <w:p w:rsidR="007653FA" w:rsidRDefault="00153F68" w:rsidP="007653FA">
      <w:pPr>
        <w:pStyle w:val="a3"/>
        <w:spacing w:before="0" w:beforeAutospacing="0" w:after="0" w:afterAutospacing="0" w:line="480" w:lineRule="atLeast"/>
        <w:rPr>
          <w:color w:val="333333"/>
          <w:sz w:val="16"/>
          <w:szCs w:val="16"/>
        </w:rPr>
      </w:pPr>
      <w:hyperlink r:id="rId970" w:tooltip="http://d.android.com/reference/android/telephony/TelephonyManager.html" w:history="1">
        <w:r w:rsidR="007653FA">
          <w:rPr>
            <w:rStyle w:val="a4"/>
            <w:rFonts w:hint="eastAsia"/>
            <w:sz w:val="16"/>
            <w:szCs w:val="16"/>
          </w:rPr>
          <w:t>http://d.android.com/reference/android/telephony/TelephonyManager.html</w:t>
        </w:r>
      </w:hyperlink>
    </w:p>
    <w:p w:rsidR="007653FA" w:rsidRDefault="007653FA" w:rsidP="007653FA">
      <w:pPr>
        <w:pStyle w:val="a3"/>
        <w:spacing w:before="0" w:beforeAutospacing="0" w:after="0" w:afterAutospacing="0" w:line="480" w:lineRule="atLeast"/>
        <w:rPr>
          <w:color w:val="333333"/>
          <w:sz w:val="16"/>
          <w:szCs w:val="16"/>
        </w:rPr>
      </w:pPr>
      <w:r>
        <w:rPr>
          <w:rFonts w:hint="eastAsia"/>
          <w:color w:val="333333"/>
          <w:sz w:val="16"/>
          <w:szCs w:val="16"/>
        </w:rPr>
        <w:t>OS 정보의 경우 java.lang.System 을 이용해서 가져올 수 있다.</w:t>
      </w:r>
    </w:p>
    <w:p w:rsidR="007653FA" w:rsidRDefault="00153F68" w:rsidP="007653FA">
      <w:pPr>
        <w:pStyle w:val="a3"/>
        <w:spacing w:before="0" w:beforeAutospacing="0" w:after="0" w:afterAutospacing="0" w:line="480" w:lineRule="atLeast"/>
        <w:rPr>
          <w:color w:val="333333"/>
          <w:sz w:val="16"/>
          <w:szCs w:val="16"/>
        </w:rPr>
      </w:pPr>
      <w:hyperlink r:id="rId971" w:tooltip="http://developer.android.com/reference/java/lang/System.html" w:history="1">
        <w:r w:rsidR="007653FA">
          <w:rPr>
            <w:rStyle w:val="a4"/>
            <w:rFonts w:hint="eastAsia"/>
            <w:sz w:val="16"/>
            <w:szCs w:val="16"/>
          </w:rPr>
          <w:t>http://developer.android.com/reference/java/lang/System.html</w:t>
        </w:r>
      </w:hyperlink>
    </w:p>
    <w:p w:rsidR="007653FA" w:rsidRDefault="007653FA" w:rsidP="007653FA">
      <w:pPr>
        <w:pStyle w:val="a3"/>
        <w:spacing w:before="0" w:beforeAutospacing="0" w:after="0" w:afterAutospacing="0" w:line="480" w:lineRule="atLeast"/>
        <w:rPr>
          <w:color w:val="333333"/>
          <w:sz w:val="16"/>
          <w:szCs w:val="16"/>
        </w:rPr>
      </w:pPr>
      <w:r>
        <w:rPr>
          <w:rFonts w:hint="eastAsia"/>
          <w:color w:val="333333"/>
          <w:sz w:val="16"/>
          <w:szCs w:val="16"/>
        </w:rPr>
        <w:t> </w:t>
      </w:r>
    </w:p>
    <w:p w:rsidR="000A4AFB" w:rsidRDefault="00153F68" w:rsidP="008F2431">
      <w:pPr>
        <w:widowControl/>
        <w:wordWrap/>
        <w:autoSpaceDE/>
        <w:autoSpaceDN/>
        <w:jc w:val="left"/>
      </w:pPr>
      <w:hyperlink r:id="rId972" w:history="1">
        <w:r w:rsidR="007653FA">
          <w:rPr>
            <w:rStyle w:val="a4"/>
          </w:rPr>
          <w:t>http://whdnfl21.springnote.com/pages/6826227</w:t>
        </w:r>
      </w:hyperlink>
    </w:p>
    <w:p w:rsidR="007653FA" w:rsidRDefault="007653FA" w:rsidP="008F2431">
      <w:pPr>
        <w:widowControl/>
        <w:wordWrap/>
        <w:autoSpaceDE/>
        <w:autoSpaceDN/>
        <w:jc w:val="left"/>
      </w:pPr>
    </w:p>
    <w:p w:rsidR="007653FA" w:rsidRDefault="007653FA" w:rsidP="008F2431">
      <w:pPr>
        <w:widowControl/>
        <w:wordWrap/>
        <w:autoSpaceDE/>
        <w:autoSpaceDN/>
        <w:jc w:val="left"/>
      </w:pPr>
    </w:p>
    <w:p w:rsidR="007653FA" w:rsidRDefault="007653FA" w:rsidP="008F2431">
      <w:pPr>
        <w:widowControl/>
        <w:wordWrap/>
        <w:autoSpaceDE/>
        <w:autoSpaceDN/>
        <w:jc w:val="left"/>
      </w:pPr>
    </w:p>
    <w:p w:rsidR="007653FA" w:rsidRDefault="007653FA" w:rsidP="007653FA">
      <w:pPr>
        <w:spacing w:after="240" w:line="258" w:lineRule="atLeast"/>
        <w:rPr>
          <w:rStyle w:val="apple-style-span"/>
          <w:rFonts w:ascii="돋움" w:eastAsia="돋움" w:hAnsi="돋움"/>
          <w:color w:val="000000"/>
          <w:sz w:val="16"/>
          <w:szCs w:val="16"/>
        </w:rPr>
      </w:pPr>
      <w:r>
        <w:rPr>
          <w:rStyle w:val="apple-style-span"/>
          <w:rFonts w:ascii="돋움" w:eastAsia="돋움" w:hAnsi="돋움" w:hint="eastAsia"/>
          <w:color w:val="000000"/>
          <w:sz w:val="16"/>
          <w:szCs w:val="16"/>
        </w:rPr>
        <w:t>어플리케이션 버젼을 AndroidManifest.xml에 정의해놓습니다. 이것을 어플리케이션에서 사용자에게 표시해줄 경우가 있으므로 코드상에서 가져오는 방법을 알아보겠습니다. (Get android application package version by code)</w:t>
      </w:r>
    </w:p>
    <w:p w:rsidR="007653FA" w:rsidRDefault="00153F68" w:rsidP="007653FA">
      <w:pPr>
        <w:spacing w:line="258" w:lineRule="atLeast"/>
      </w:pPr>
      <w:hyperlink r:id="rId973" w:anchor="viewSource" w:tooltip="view source" w:history="1">
        <w:r w:rsidR="007653FA">
          <w:rPr>
            <w:rStyle w:val="a4"/>
            <w:rFonts w:ascii="돋움" w:eastAsia="돋움" w:hAnsi="돋움" w:hint="eastAsia"/>
            <w:sz w:val="16"/>
            <w:szCs w:val="16"/>
          </w:rPr>
          <w:t>view source</w:t>
        </w:r>
      </w:hyperlink>
    </w:p>
    <w:p w:rsidR="007653FA" w:rsidRDefault="00153F68" w:rsidP="007653FA">
      <w:pPr>
        <w:spacing w:line="258" w:lineRule="atLeast"/>
        <w:rPr>
          <w:rFonts w:ascii="돋움" w:eastAsia="돋움" w:hAnsi="돋움"/>
          <w:color w:val="000000"/>
          <w:sz w:val="16"/>
          <w:szCs w:val="16"/>
        </w:rPr>
      </w:pPr>
      <w:hyperlink r:id="rId974" w:anchor="printSource" w:tooltip="print" w:history="1">
        <w:r w:rsidR="007653FA">
          <w:rPr>
            <w:rStyle w:val="a4"/>
            <w:rFonts w:ascii="돋움" w:eastAsia="돋움" w:hAnsi="돋움" w:hint="eastAsia"/>
            <w:sz w:val="16"/>
            <w:szCs w:val="16"/>
          </w:rPr>
          <w:t>print</w:t>
        </w:r>
      </w:hyperlink>
      <w:hyperlink r:id="rId975" w:anchor="about" w:tooltip="?" w:history="1">
        <w:r w:rsidR="007653FA">
          <w:rPr>
            <w:rStyle w:val="a4"/>
            <w:rFonts w:ascii="돋움" w:eastAsia="돋움" w:hAnsi="돋움" w:hint="eastAsia"/>
            <w:sz w:val="16"/>
            <w:szCs w:val="16"/>
          </w:rPr>
          <w:t>?</w:t>
        </w:r>
      </w:hyperlink>
    </w:p>
    <w:p w:rsidR="007653FA" w:rsidRDefault="007653FA" w:rsidP="007653FA">
      <w:pPr>
        <w:spacing w:line="258" w:lineRule="atLeast"/>
        <w:rPr>
          <w:rFonts w:ascii="돋움" w:eastAsia="돋움" w:hAnsi="돋움"/>
          <w:color w:val="000000"/>
          <w:sz w:val="16"/>
          <w:szCs w:val="16"/>
        </w:rPr>
      </w:pPr>
      <w:r>
        <w:rPr>
          <w:rStyle w:val="HTML"/>
          <w:rFonts w:hint="eastAsia"/>
          <w:color w:val="000000"/>
        </w:rPr>
        <w:t>1.String version;</w:t>
      </w:r>
    </w:p>
    <w:p w:rsidR="007653FA" w:rsidRDefault="007653FA" w:rsidP="007653FA">
      <w:pPr>
        <w:spacing w:line="258" w:lineRule="atLeast"/>
        <w:rPr>
          <w:rFonts w:ascii="돋움" w:eastAsia="돋움" w:hAnsi="돋움"/>
          <w:color w:val="000000"/>
          <w:sz w:val="16"/>
          <w:szCs w:val="16"/>
        </w:rPr>
      </w:pPr>
      <w:r>
        <w:rPr>
          <w:rStyle w:val="HTML"/>
          <w:rFonts w:hint="eastAsia"/>
          <w:color w:val="000000"/>
        </w:rPr>
        <w:t>2.try</w:t>
      </w:r>
      <w:r>
        <w:rPr>
          <w:rStyle w:val="apple-converted-space"/>
          <w:rFonts w:ascii="돋움" w:eastAsia="돋움" w:hAnsi="돋움" w:hint="eastAsia"/>
          <w:color w:val="000000"/>
          <w:sz w:val="16"/>
          <w:szCs w:val="16"/>
        </w:rPr>
        <w:t> </w:t>
      </w:r>
      <w:r>
        <w:rPr>
          <w:rStyle w:val="HTML"/>
          <w:rFonts w:hint="eastAsia"/>
          <w:color w:val="000000"/>
        </w:rPr>
        <w:t>{</w:t>
      </w:r>
    </w:p>
    <w:p w:rsidR="007653FA" w:rsidRDefault="007653FA" w:rsidP="007653FA">
      <w:pPr>
        <w:spacing w:line="258" w:lineRule="atLeast"/>
        <w:rPr>
          <w:rFonts w:ascii="돋움" w:eastAsia="돋움" w:hAnsi="돋움"/>
          <w:color w:val="000000"/>
          <w:sz w:val="16"/>
          <w:szCs w:val="16"/>
        </w:rPr>
      </w:pPr>
      <w:r>
        <w:rPr>
          <w:rStyle w:val="HTML"/>
          <w:rFonts w:hint="eastAsia"/>
          <w:color w:val="000000"/>
        </w:rPr>
        <w:t>3.PackageInfo i = context.getPackageManager().getPackageInfo(context.getPackageName(),</w:t>
      </w:r>
      <w:r>
        <w:rPr>
          <w:rStyle w:val="apple-converted-space"/>
          <w:rFonts w:ascii="굴림체" w:eastAsia="굴림체" w:hAnsi="굴림체" w:cs="굴림체" w:hint="eastAsia"/>
          <w:color w:val="000000"/>
        </w:rPr>
        <w:t> </w:t>
      </w:r>
      <w:r>
        <w:rPr>
          <w:rStyle w:val="HTML"/>
          <w:rFonts w:hint="eastAsia"/>
          <w:color w:val="000000"/>
        </w:rPr>
        <w:t>0);</w:t>
      </w:r>
    </w:p>
    <w:p w:rsidR="007653FA" w:rsidRDefault="007653FA" w:rsidP="007653FA">
      <w:pPr>
        <w:spacing w:line="258" w:lineRule="atLeast"/>
        <w:rPr>
          <w:rFonts w:ascii="돋움" w:eastAsia="돋움" w:hAnsi="돋움"/>
          <w:color w:val="000000"/>
          <w:sz w:val="16"/>
          <w:szCs w:val="16"/>
        </w:rPr>
      </w:pPr>
      <w:r>
        <w:rPr>
          <w:rStyle w:val="HTML"/>
          <w:rFonts w:hint="eastAsia"/>
          <w:color w:val="000000"/>
        </w:rPr>
        <w:t>4.version = i.versionName;</w:t>
      </w:r>
    </w:p>
    <w:p w:rsidR="007653FA" w:rsidRDefault="007653FA" w:rsidP="007653FA">
      <w:pPr>
        <w:spacing w:line="258" w:lineRule="atLeast"/>
        <w:rPr>
          <w:rFonts w:ascii="돋움" w:eastAsia="돋움" w:hAnsi="돋움"/>
          <w:color w:val="000000"/>
          <w:sz w:val="16"/>
          <w:szCs w:val="16"/>
        </w:rPr>
      </w:pPr>
      <w:r>
        <w:rPr>
          <w:rStyle w:val="HTML"/>
          <w:rFonts w:hint="eastAsia"/>
          <w:color w:val="000000"/>
        </w:rPr>
        <w:t>5.}</w:t>
      </w:r>
      <w:r>
        <w:rPr>
          <w:rStyle w:val="apple-converted-space"/>
          <w:rFonts w:ascii="굴림체" w:eastAsia="굴림체" w:hAnsi="굴림체" w:cs="굴림체" w:hint="eastAsia"/>
          <w:color w:val="000000"/>
        </w:rPr>
        <w:t> </w:t>
      </w:r>
      <w:r>
        <w:rPr>
          <w:rStyle w:val="HTML"/>
          <w:rFonts w:hint="eastAsia"/>
          <w:color w:val="000000"/>
        </w:rPr>
        <w:t>catch(NameNotFoundException e) { }</w:t>
      </w:r>
    </w:p>
    <w:p w:rsidR="007653FA" w:rsidRDefault="007653FA" w:rsidP="007653FA">
      <w:pPr>
        <w:widowControl/>
        <w:wordWrap/>
        <w:autoSpaceDE/>
        <w:autoSpaceDN/>
        <w:jc w:val="left"/>
      </w:pPr>
      <w:r>
        <w:rPr>
          <w:rFonts w:ascii="돋움" w:eastAsia="돋움" w:hAnsi="돋움" w:hint="eastAsia"/>
          <w:color w:val="000000"/>
          <w:sz w:val="16"/>
          <w:szCs w:val="16"/>
        </w:rPr>
        <w:br/>
      </w:r>
      <w:r>
        <w:rPr>
          <w:rStyle w:val="apple-style-span"/>
          <w:rFonts w:ascii="돋움" w:eastAsia="돋움" w:hAnsi="돋움" w:hint="eastAsia"/>
          <w:color w:val="000000"/>
          <w:sz w:val="16"/>
          <w:szCs w:val="16"/>
        </w:rPr>
        <w:t>이것도 충분히 간단한 코드이긴 한데 더 좋은 방법이 있으면 댓글 달아주시기 바랍니다. :)</w:t>
      </w:r>
      <w:r>
        <w:rPr>
          <w:rFonts w:ascii="돋움" w:eastAsia="돋움" w:hAnsi="돋움" w:hint="eastAsia"/>
          <w:color w:val="000000"/>
          <w:sz w:val="16"/>
          <w:szCs w:val="16"/>
        </w:rPr>
        <w:br/>
      </w:r>
      <w:r>
        <w:rPr>
          <w:rFonts w:ascii="돋움" w:eastAsia="돋움" w:hAnsi="돋움" w:hint="eastAsia"/>
          <w:color w:val="000000"/>
          <w:sz w:val="16"/>
          <w:szCs w:val="16"/>
        </w:rPr>
        <w:br/>
      </w:r>
      <w:r>
        <w:rPr>
          <w:rStyle w:val="apple-style-span"/>
          <w:rFonts w:ascii="돋움" w:eastAsia="돋움" w:hAnsi="돋움" w:hint="eastAsia"/>
          <w:color w:val="000000"/>
          <w:sz w:val="16"/>
          <w:szCs w:val="16"/>
        </w:rPr>
        <w:t>작성 : Android SDK 1.1</w:t>
      </w:r>
    </w:p>
    <w:p w:rsidR="00FA20C6" w:rsidRDefault="00153F68" w:rsidP="008F2431">
      <w:pPr>
        <w:widowControl/>
        <w:wordWrap/>
        <w:autoSpaceDE/>
        <w:autoSpaceDN/>
        <w:jc w:val="left"/>
      </w:pPr>
      <w:hyperlink r:id="rId976" w:history="1">
        <w:r w:rsidR="007653FA">
          <w:rPr>
            <w:rStyle w:val="a4"/>
          </w:rPr>
          <w:t>http://www.androidpub.com/5553</w:t>
        </w:r>
      </w:hyperlink>
    </w:p>
    <w:p w:rsidR="00FA20C6" w:rsidRDefault="00FA20C6">
      <w:pPr>
        <w:widowControl/>
        <w:wordWrap/>
        <w:autoSpaceDE/>
        <w:autoSpaceDN/>
        <w:jc w:val="left"/>
      </w:pPr>
      <w:r>
        <w:br w:type="page"/>
      </w:r>
    </w:p>
    <w:p w:rsidR="00FA20C6" w:rsidRDefault="00153F68" w:rsidP="00FA20C6">
      <w:pPr>
        <w:pStyle w:val="2"/>
        <w:pBdr>
          <w:bottom w:val="single" w:sz="6" w:space="10" w:color="D0D0D0"/>
        </w:pBdr>
        <w:spacing w:before="0" w:beforeAutospacing="0" w:after="0" w:afterAutospacing="0" w:line="217" w:lineRule="atLeast"/>
        <w:rPr>
          <w:rFonts w:ascii="맑은 고딕" w:eastAsia="맑은 고딕" w:hAnsi="맑은 고딕"/>
          <w:color w:val="5C5C5C"/>
          <w:sz w:val="16"/>
          <w:szCs w:val="16"/>
        </w:rPr>
      </w:pPr>
      <w:hyperlink r:id="rId977" w:tooltip="[안드로이드] URL로 파일을 다운로드 받아 저장하기" w:history="1">
        <w:r w:rsidR="00FA20C6">
          <w:rPr>
            <w:rStyle w:val="a4"/>
            <w:rFonts w:ascii="맑은 고딕" w:eastAsia="맑은 고딕" w:hAnsi="맑은 고딕" w:hint="eastAsia"/>
            <w:color w:val="5C5C5C"/>
            <w:sz w:val="16"/>
            <w:szCs w:val="16"/>
            <w:u w:val="none"/>
            <w:bdr w:val="none" w:sz="0" w:space="0" w:color="auto" w:frame="1"/>
          </w:rPr>
          <w:t>[안드로이드] URL로 파일을 다운로드 받아 저장하기</w:t>
        </w:r>
      </w:hyperlink>
      <w:r w:rsidR="00FA20C6" w:rsidRPr="00FA20C6">
        <w:t xml:space="preserve"> </w:t>
      </w:r>
      <w:hyperlink r:id="rId978" w:history="1">
        <w:r w:rsidR="00FA20C6">
          <w:rPr>
            <w:rStyle w:val="a4"/>
          </w:rPr>
          <w:t>http://www.dingpong.net/tt/221</w:t>
        </w:r>
      </w:hyperlink>
    </w:p>
    <w:p w:rsidR="00FA20C6" w:rsidRDefault="00FA20C6" w:rsidP="00FA20C6">
      <w:pPr>
        <w:pStyle w:val="a3"/>
        <w:wordWrap w:val="0"/>
        <w:spacing w:before="0" w:beforeAutospacing="0" w:after="0" w:afterAutospacing="0"/>
        <w:rPr>
          <w:rFonts w:ascii="맑은 고딕" w:eastAsia="맑은 고딕" w:hAnsi="맑은 고딕"/>
          <w:color w:val="4A4A4A"/>
          <w:sz w:val="16"/>
          <w:szCs w:val="16"/>
        </w:rPr>
      </w:pPr>
      <w:r>
        <w:rPr>
          <w:rFonts w:ascii="맑은 고딕" w:eastAsia="맑은 고딕" w:hAnsi="맑은 고딕" w:hint="eastAsia"/>
          <w:color w:val="4A4A4A"/>
          <w:sz w:val="16"/>
          <w:szCs w:val="16"/>
        </w:rPr>
        <w:t> 특정 URL에 있는 파일을 다운로드 받아서 storage로 저장을 하고 싶을때 아래와 같은 코드를 사용하여 작업할 수 있습니다.</w:t>
      </w:r>
    </w:p>
    <w:p w:rsidR="00FA20C6" w:rsidRDefault="00FA20C6" w:rsidP="00FA20C6">
      <w:pPr>
        <w:rPr>
          <w:rFonts w:ascii="맑은 고딕" w:eastAsia="맑은 고딕" w:hAnsi="맑은 고딕"/>
          <w:color w:val="4A4A4A"/>
          <w:sz w:val="16"/>
          <w:szCs w:val="16"/>
        </w:rPr>
      </w:pPr>
    </w:p>
    <w:p w:rsidR="00FA20C6" w:rsidRDefault="00FA20C6" w:rsidP="00FA20C6">
      <w:pPr>
        <w:shd w:val="clear" w:color="auto" w:fill="C9EDFF"/>
        <w:rPr>
          <w:rFonts w:ascii="맑은 고딕" w:eastAsia="맑은 고딕" w:hAnsi="맑은 고딕"/>
          <w:color w:val="4A4A4A"/>
          <w:sz w:val="16"/>
          <w:szCs w:val="16"/>
        </w:rPr>
      </w:pPr>
      <w:r>
        <w:rPr>
          <w:rFonts w:ascii="맑은 고딕" w:eastAsia="맑은 고딕" w:hAnsi="맑은 고딕" w:hint="eastAsia"/>
          <w:color w:val="4A4A4A"/>
          <w:sz w:val="16"/>
          <w:szCs w:val="16"/>
        </w:rPr>
        <w:t>InputStream inputStream = new URL(DownloadURL).openStream();</w:t>
      </w:r>
      <w:r>
        <w:rPr>
          <w:rFonts w:ascii="맑은 고딕" w:eastAsia="맑은 고딕" w:hAnsi="맑은 고딕" w:hint="eastAsia"/>
          <w:color w:val="4A4A4A"/>
          <w:sz w:val="16"/>
          <w:szCs w:val="16"/>
        </w:rPr>
        <w:br/>
        <w:t>   </w:t>
      </w:r>
      <w:r>
        <w:rPr>
          <w:rStyle w:val="apple-converted-space"/>
          <w:rFonts w:ascii="맑은 고딕" w:eastAsia="맑은 고딕" w:hAnsi="맑은 고딕" w:hint="eastAsia"/>
          <w:color w:val="4A4A4A"/>
          <w:sz w:val="16"/>
          <w:szCs w:val="16"/>
        </w:rPr>
        <w:t> </w:t>
      </w:r>
      <w:r>
        <w:rPr>
          <w:rFonts w:ascii="맑은 고딕" w:eastAsia="맑은 고딕" w:hAnsi="맑은 고딕" w:hint="eastAsia"/>
          <w:color w:val="4A4A4A"/>
          <w:sz w:val="16"/>
          <w:szCs w:val="16"/>
        </w:rPr>
        <w:br/>
        <w:t>File file = new File(FileName);</w:t>
      </w:r>
      <w:r>
        <w:rPr>
          <w:rFonts w:ascii="맑은 고딕" w:eastAsia="맑은 고딕" w:hAnsi="맑은 고딕" w:hint="eastAsia"/>
          <w:color w:val="4A4A4A"/>
          <w:sz w:val="16"/>
          <w:szCs w:val="16"/>
        </w:rPr>
        <w:br/>
        <w:t>OutputStream out = new FileOutputStream(file);</w:t>
      </w:r>
      <w:r>
        <w:rPr>
          <w:rFonts w:ascii="맑은 고딕" w:eastAsia="맑은 고딕" w:hAnsi="맑은 고딕" w:hint="eastAsia"/>
          <w:color w:val="4A4A4A"/>
          <w:sz w:val="16"/>
          <w:szCs w:val="16"/>
        </w:rPr>
        <w:br/>
        <w:t>writeFile(inputStream, out);</w:t>
      </w:r>
      <w:r>
        <w:rPr>
          <w:rFonts w:ascii="맑은 고딕" w:eastAsia="맑은 고딕" w:hAnsi="맑은 고딕" w:hint="eastAsia"/>
          <w:color w:val="4A4A4A"/>
          <w:sz w:val="16"/>
          <w:szCs w:val="16"/>
        </w:rPr>
        <w:br/>
        <w:t>out.close();</w:t>
      </w:r>
    </w:p>
    <w:p w:rsidR="00FA20C6" w:rsidRDefault="00FA20C6" w:rsidP="00FA20C6">
      <w:pPr>
        <w:rPr>
          <w:rFonts w:ascii="맑은 고딕" w:eastAsia="맑은 고딕" w:hAnsi="맑은 고딕"/>
          <w:color w:val="4A4A4A"/>
          <w:sz w:val="16"/>
          <w:szCs w:val="16"/>
        </w:rPr>
      </w:pPr>
      <w:r>
        <w:rPr>
          <w:rFonts w:ascii="맑은 고딕" w:eastAsia="맑은 고딕" w:hAnsi="맑은 고딕" w:hint="eastAsia"/>
          <w:color w:val="4A4A4A"/>
          <w:sz w:val="16"/>
          <w:szCs w:val="16"/>
        </w:rPr>
        <w:br/>
      </w:r>
    </w:p>
    <w:p w:rsidR="00FA20C6" w:rsidRDefault="00FA20C6" w:rsidP="00FA20C6">
      <w:pPr>
        <w:pStyle w:val="a3"/>
        <w:wordWrap w:val="0"/>
        <w:spacing w:before="0" w:beforeAutospacing="0" w:after="0" w:afterAutospacing="0"/>
        <w:rPr>
          <w:rFonts w:ascii="맑은 고딕" w:eastAsia="맑은 고딕" w:hAnsi="맑은 고딕"/>
          <w:color w:val="4A4A4A"/>
          <w:sz w:val="16"/>
          <w:szCs w:val="16"/>
        </w:rPr>
      </w:pPr>
      <w:r>
        <w:rPr>
          <w:rFonts w:ascii="맑은 고딕" w:eastAsia="맑은 고딕" w:hAnsi="맑은 고딕" w:hint="eastAsia"/>
          <w:color w:val="4A4A4A"/>
          <w:sz w:val="16"/>
          <w:szCs w:val="16"/>
        </w:rPr>
        <w:t> 위 코드에서 DownloadURL 부분과 FileName 부분만 원하시는 내용으로 채워서 사용하시면 됩니다. 사용된 writeFile 함수의 구현은 다음과 같습니다.</w:t>
      </w:r>
    </w:p>
    <w:p w:rsidR="00FA20C6" w:rsidRDefault="00FA20C6" w:rsidP="00FA20C6">
      <w:pPr>
        <w:rPr>
          <w:rFonts w:ascii="맑은 고딕" w:eastAsia="맑은 고딕" w:hAnsi="맑은 고딕"/>
          <w:color w:val="4A4A4A"/>
          <w:sz w:val="16"/>
          <w:szCs w:val="16"/>
        </w:rPr>
      </w:pPr>
    </w:p>
    <w:p w:rsidR="00FA20C6" w:rsidRDefault="00FA20C6" w:rsidP="00FA20C6">
      <w:pPr>
        <w:shd w:val="clear" w:color="auto" w:fill="D0FF9D"/>
        <w:rPr>
          <w:rFonts w:ascii="맑은 고딕" w:eastAsia="맑은 고딕" w:hAnsi="맑은 고딕"/>
          <w:color w:val="4A4A4A"/>
          <w:sz w:val="16"/>
          <w:szCs w:val="16"/>
        </w:rPr>
      </w:pPr>
      <w:r>
        <w:rPr>
          <w:rFonts w:ascii="맑은 고딕" w:eastAsia="맑은 고딕" w:hAnsi="맑은 고딕" w:hint="eastAsia"/>
          <w:color w:val="4A4A4A"/>
          <w:sz w:val="16"/>
          <w:szCs w:val="16"/>
        </w:rPr>
        <w:t>public void writeFile(InputStream is, OutputStream os) throws IOException</w:t>
      </w:r>
      <w:r>
        <w:rPr>
          <w:rFonts w:ascii="맑은 고딕" w:eastAsia="맑은 고딕" w:hAnsi="맑은 고딕" w:hint="eastAsia"/>
          <w:color w:val="4A4A4A"/>
          <w:sz w:val="16"/>
          <w:szCs w:val="16"/>
        </w:rPr>
        <w:br/>
        <w:t>{</w:t>
      </w:r>
      <w:r>
        <w:rPr>
          <w:rFonts w:ascii="맑은 고딕" w:eastAsia="맑은 고딕" w:hAnsi="맑은 고딕" w:hint="eastAsia"/>
          <w:color w:val="4A4A4A"/>
          <w:sz w:val="16"/>
          <w:szCs w:val="16"/>
        </w:rPr>
        <w:br/>
        <w:t>     int c = 0;</w:t>
      </w:r>
      <w:r>
        <w:rPr>
          <w:rFonts w:ascii="맑은 고딕" w:eastAsia="맑은 고딕" w:hAnsi="맑은 고딕" w:hint="eastAsia"/>
          <w:color w:val="4A4A4A"/>
          <w:sz w:val="16"/>
          <w:szCs w:val="16"/>
        </w:rPr>
        <w:br/>
        <w:t>     while((c = is.read()) != -1)</w:t>
      </w:r>
      <w:r>
        <w:rPr>
          <w:rFonts w:ascii="맑은 고딕" w:eastAsia="맑은 고딕" w:hAnsi="맑은 고딕" w:hint="eastAsia"/>
          <w:color w:val="4A4A4A"/>
          <w:sz w:val="16"/>
          <w:szCs w:val="16"/>
        </w:rPr>
        <w:br/>
        <w:t>         os.write(c);</w:t>
      </w:r>
      <w:r>
        <w:rPr>
          <w:rFonts w:ascii="맑은 고딕" w:eastAsia="맑은 고딕" w:hAnsi="맑은 고딕" w:hint="eastAsia"/>
          <w:color w:val="4A4A4A"/>
          <w:sz w:val="16"/>
          <w:szCs w:val="16"/>
        </w:rPr>
        <w:br/>
        <w:t>     os.flush();</w:t>
      </w:r>
      <w:r>
        <w:rPr>
          <w:rFonts w:ascii="맑은 고딕" w:eastAsia="맑은 고딕" w:hAnsi="맑은 고딕" w:hint="eastAsia"/>
          <w:color w:val="4A4A4A"/>
          <w:sz w:val="16"/>
          <w:szCs w:val="16"/>
        </w:rPr>
        <w:br/>
        <w:t>}  </w:t>
      </w:r>
    </w:p>
    <w:p w:rsidR="00FA20C6" w:rsidRDefault="00FA20C6" w:rsidP="00FA20C6">
      <w:pPr>
        <w:rPr>
          <w:rFonts w:ascii="맑은 고딕" w:eastAsia="맑은 고딕" w:hAnsi="맑은 고딕"/>
          <w:color w:val="4A4A4A"/>
          <w:sz w:val="16"/>
          <w:szCs w:val="16"/>
        </w:rPr>
      </w:pPr>
      <w:r>
        <w:rPr>
          <w:rFonts w:ascii="맑은 고딕" w:eastAsia="맑은 고딕" w:hAnsi="맑은 고딕" w:hint="eastAsia"/>
          <w:color w:val="4A4A4A"/>
          <w:sz w:val="16"/>
          <w:szCs w:val="16"/>
        </w:rPr>
        <w:br/>
      </w:r>
    </w:p>
    <w:p w:rsidR="00FA20C6" w:rsidRDefault="00FA20C6" w:rsidP="00FA20C6">
      <w:pPr>
        <w:pStyle w:val="a3"/>
        <w:wordWrap w:val="0"/>
        <w:spacing w:before="0" w:beforeAutospacing="0" w:after="0" w:afterAutospacing="0"/>
        <w:rPr>
          <w:rFonts w:ascii="맑은 고딕" w:eastAsia="맑은 고딕" w:hAnsi="맑은 고딕"/>
          <w:color w:val="4A4A4A"/>
          <w:sz w:val="16"/>
          <w:szCs w:val="16"/>
        </w:rPr>
      </w:pPr>
      <w:r>
        <w:rPr>
          <w:rFonts w:ascii="맑은 고딕" w:eastAsia="맑은 고딕" w:hAnsi="맑은 고딕" w:hint="eastAsia"/>
          <w:color w:val="4A4A4A"/>
          <w:sz w:val="16"/>
          <w:szCs w:val="16"/>
        </w:rPr>
        <w:t> 인터넷이 허용된 상태여야 다운로드를 받을 수 있기 때문에 AndroidManifest.xml 파일에 아래와 같이 추가 되어 있어야 에러가 나지 않습니다.</w:t>
      </w:r>
    </w:p>
    <w:p w:rsidR="00FA20C6" w:rsidRDefault="00FA20C6" w:rsidP="00FA20C6">
      <w:pPr>
        <w:rPr>
          <w:rFonts w:ascii="맑은 고딕" w:eastAsia="맑은 고딕" w:hAnsi="맑은 고딕"/>
          <w:color w:val="4A4A4A"/>
          <w:sz w:val="16"/>
          <w:szCs w:val="16"/>
        </w:rPr>
      </w:pPr>
    </w:p>
    <w:p w:rsidR="00FA20C6" w:rsidRDefault="00FA20C6" w:rsidP="00FA20C6">
      <w:pPr>
        <w:shd w:val="clear" w:color="auto" w:fill="E4E4E4"/>
        <w:rPr>
          <w:rFonts w:ascii="맑은 고딕" w:eastAsia="맑은 고딕" w:hAnsi="맑은 고딕"/>
          <w:color w:val="4A4A4A"/>
          <w:sz w:val="16"/>
          <w:szCs w:val="16"/>
        </w:rPr>
      </w:pPr>
      <w:r>
        <w:rPr>
          <w:rFonts w:ascii="맑은 고딕" w:eastAsia="맑은 고딕" w:hAnsi="맑은 고딕" w:hint="eastAsia"/>
          <w:color w:val="4A4A4A"/>
          <w:sz w:val="16"/>
          <w:szCs w:val="16"/>
        </w:rPr>
        <w:t>&lt;uses-permission android:name="android.permission.INTERNET"/&gt;</w:t>
      </w:r>
    </w:p>
    <w:p w:rsidR="00FA20C6" w:rsidRDefault="00FA20C6" w:rsidP="00FA20C6">
      <w:pPr>
        <w:rPr>
          <w:rFonts w:ascii="맑은 고딕" w:eastAsia="맑은 고딕" w:hAnsi="맑은 고딕"/>
          <w:color w:val="4A4A4A"/>
          <w:sz w:val="16"/>
          <w:szCs w:val="16"/>
        </w:rPr>
      </w:pPr>
      <w:r>
        <w:rPr>
          <w:rFonts w:ascii="맑은 고딕" w:eastAsia="맑은 고딕" w:hAnsi="맑은 고딕" w:hint="eastAsia"/>
          <w:color w:val="4A4A4A"/>
          <w:sz w:val="16"/>
          <w:szCs w:val="16"/>
        </w:rPr>
        <w:br/>
      </w:r>
    </w:p>
    <w:p w:rsidR="00FA20C6" w:rsidRDefault="00FA20C6" w:rsidP="00FA20C6">
      <w:pPr>
        <w:pStyle w:val="a3"/>
        <w:wordWrap w:val="0"/>
        <w:spacing w:before="0" w:beforeAutospacing="0" w:after="0" w:afterAutospacing="0"/>
        <w:rPr>
          <w:rFonts w:ascii="맑은 고딕" w:eastAsia="맑은 고딕" w:hAnsi="맑은 고딕"/>
          <w:color w:val="4A4A4A"/>
          <w:sz w:val="16"/>
          <w:szCs w:val="16"/>
        </w:rPr>
      </w:pPr>
      <w:r>
        <w:rPr>
          <w:rFonts w:ascii="맑은 고딕" w:eastAsia="맑은 고딕" w:hAnsi="맑은 고딕" w:hint="eastAsia"/>
          <w:color w:val="4A4A4A"/>
          <w:sz w:val="16"/>
          <w:szCs w:val="16"/>
        </w:rPr>
        <w:t> 만약 sdcard와 같은 곳으로 저장을 한다면 아래 내용도 추가를 해야합니다.</w:t>
      </w:r>
    </w:p>
    <w:p w:rsidR="00FA20C6" w:rsidRDefault="00FA20C6" w:rsidP="00FA20C6">
      <w:pPr>
        <w:rPr>
          <w:rFonts w:ascii="맑은 고딕" w:eastAsia="맑은 고딕" w:hAnsi="맑은 고딕"/>
          <w:color w:val="4A4A4A"/>
          <w:sz w:val="16"/>
          <w:szCs w:val="16"/>
        </w:rPr>
      </w:pPr>
    </w:p>
    <w:p w:rsidR="00FA20C6" w:rsidRDefault="00FA20C6" w:rsidP="00FA20C6">
      <w:pPr>
        <w:shd w:val="clear" w:color="auto" w:fill="FFDAED"/>
        <w:rPr>
          <w:rFonts w:ascii="맑은 고딕" w:eastAsia="맑은 고딕" w:hAnsi="맑은 고딕"/>
          <w:color w:val="4A4A4A"/>
          <w:sz w:val="16"/>
          <w:szCs w:val="16"/>
        </w:rPr>
      </w:pPr>
      <w:r>
        <w:rPr>
          <w:rFonts w:ascii="맑은 고딕" w:eastAsia="맑은 고딕" w:hAnsi="맑은 고딕" w:hint="eastAsia"/>
          <w:color w:val="4A4A4A"/>
          <w:sz w:val="16"/>
          <w:szCs w:val="16"/>
        </w:rPr>
        <w:t>&lt;uses-permission android:name="android.permission.WRITE_EXTERNAL_STORAGE" /&gt;</w:t>
      </w:r>
    </w:p>
    <w:p w:rsidR="00FA20C6" w:rsidRDefault="00FA20C6" w:rsidP="00FA20C6">
      <w:pPr>
        <w:rPr>
          <w:rFonts w:ascii="맑은 고딕" w:eastAsia="맑은 고딕" w:hAnsi="맑은 고딕"/>
          <w:color w:val="4A4A4A"/>
          <w:sz w:val="16"/>
          <w:szCs w:val="16"/>
        </w:rPr>
      </w:pPr>
      <w:r>
        <w:rPr>
          <w:rFonts w:ascii="맑은 고딕" w:eastAsia="맑은 고딕" w:hAnsi="맑은 고딕" w:hint="eastAsia"/>
          <w:color w:val="4A4A4A"/>
          <w:sz w:val="16"/>
          <w:szCs w:val="16"/>
        </w:rPr>
        <w:br/>
      </w:r>
    </w:p>
    <w:p w:rsidR="00FA20C6" w:rsidRDefault="00FA20C6" w:rsidP="00FA20C6">
      <w:pPr>
        <w:pStyle w:val="a3"/>
        <w:wordWrap w:val="0"/>
        <w:spacing w:before="0" w:beforeAutospacing="0" w:after="0" w:afterAutospacing="0"/>
        <w:rPr>
          <w:rFonts w:ascii="맑은 고딕" w:eastAsia="맑은 고딕" w:hAnsi="맑은 고딕"/>
          <w:color w:val="4A4A4A"/>
          <w:sz w:val="16"/>
          <w:szCs w:val="16"/>
        </w:rPr>
      </w:pPr>
      <w:r>
        <w:rPr>
          <w:rFonts w:ascii="맑은 고딕" w:eastAsia="맑은 고딕" w:hAnsi="맑은 고딕" w:hint="eastAsia"/>
          <w:color w:val="4A4A4A"/>
          <w:sz w:val="16"/>
          <w:szCs w:val="16"/>
        </w:rPr>
        <w:t> 파일을 다운로드 받을 필요는 없고, 파일에 있는 값만 컨트롤 하고 싶으면 맨 위에 있는 소스에서 InputStream을 가지고 내용을 얻어와서 사용을 하면 됩니다.</w:t>
      </w:r>
    </w:p>
    <w:p w:rsidR="00FA20C6" w:rsidRDefault="00FA20C6" w:rsidP="00FA20C6">
      <w:pPr>
        <w:rPr>
          <w:rFonts w:ascii="맑은 고딕" w:eastAsia="맑은 고딕" w:hAnsi="맑은 고딕"/>
          <w:color w:val="4A4A4A"/>
          <w:sz w:val="16"/>
          <w:szCs w:val="16"/>
        </w:rPr>
      </w:pPr>
      <w:r>
        <w:rPr>
          <w:rStyle w:val="a8"/>
          <w:rFonts w:ascii="맑은 고딕" w:eastAsia="맑은 고딕" w:hAnsi="맑은 고딕" w:hint="eastAsia"/>
          <w:color w:val="4A4A4A"/>
          <w:sz w:val="16"/>
          <w:szCs w:val="16"/>
          <w:bdr w:val="none" w:sz="0" w:space="0" w:color="auto" w:frame="1"/>
        </w:rPr>
        <w:t>크리에이티브 커먼즈 라이센스</w:t>
      </w:r>
    </w:p>
    <w:p w:rsidR="00FA20C6" w:rsidRDefault="00FA20C6" w:rsidP="00FA20C6">
      <w:pPr>
        <w:rPr>
          <w:rFonts w:ascii="맑은 고딕" w:eastAsia="맑은 고딕" w:hAnsi="맑은 고딕"/>
          <w:color w:val="4A4A4A"/>
          <w:sz w:val="16"/>
          <w:szCs w:val="16"/>
        </w:rPr>
      </w:pPr>
      <w:r>
        <w:rPr>
          <w:rFonts w:ascii="맑은 고딕" w:eastAsia="맑은 고딕" w:hAnsi="맑은 고딕"/>
          <w:noProof/>
          <w:color w:val="4A4A4A"/>
          <w:sz w:val="16"/>
          <w:szCs w:val="16"/>
          <w:bdr w:val="none" w:sz="0" w:space="0" w:color="auto" w:frame="1"/>
        </w:rPr>
        <w:drawing>
          <wp:inline distT="0" distB="0" distL="0" distR="0">
            <wp:extent cx="836930" cy="293370"/>
            <wp:effectExtent l="19050" t="0" r="1270" b="0"/>
            <wp:docPr id="247" name="그림 20" descr="Creative Commons License">
              <a:hlinkClick xmlns:a="http://schemas.openxmlformats.org/drawingml/2006/main" r:id="rId7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eative Commons License">
                      <a:hlinkClick r:id="rId746" tgtFrame="&quot;_blank&quot;"/>
                    </pic:cNvPr>
                    <pic:cNvPicPr>
                      <a:picLocks noChangeAspect="1" noChangeArrowheads="1"/>
                    </pic:cNvPicPr>
                  </pic:nvPicPr>
                  <pic:blipFill>
                    <a:blip r:embed="rId747"/>
                    <a:srcRect/>
                    <a:stretch>
                      <a:fillRect/>
                    </a:stretch>
                  </pic:blipFill>
                  <pic:spPr bwMode="auto">
                    <a:xfrm>
                      <a:off x="0" y="0"/>
                      <a:ext cx="836930" cy="293370"/>
                    </a:xfrm>
                    <a:prstGeom prst="rect">
                      <a:avLst/>
                    </a:prstGeom>
                    <a:noFill/>
                    <a:ln w="9525">
                      <a:noFill/>
                      <a:miter lim="800000"/>
                      <a:headEnd/>
                      <a:tailEnd/>
                    </a:ln>
                  </pic:spPr>
                </pic:pic>
              </a:graphicData>
            </a:graphic>
          </wp:inline>
        </w:drawing>
      </w:r>
    </w:p>
    <w:p w:rsidR="00FA20C6" w:rsidRDefault="00FA20C6" w:rsidP="00FA20C6">
      <w:pPr>
        <w:rPr>
          <w:rFonts w:ascii="맑은 고딕" w:eastAsia="맑은 고딕" w:hAnsi="맑은 고딕"/>
          <w:color w:val="4A4A4A"/>
          <w:sz w:val="16"/>
          <w:szCs w:val="16"/>
        </w:rPr>
      </w:pPr>
      <w:r>
        <w:rPr>
          <w:rFonts w:ascii="맑은 고딕" w:eastAsia="맑은 고딕" w:hAnsi="맑은 고딕" w:hint="eastAsia"/>
          <w:color w:val="4A4A4A"/>
          <w:sz w:val="16"/>
          <w:szCs w:val="16"/>
        </w:rPr>
        <w:t>이 저작물은</w:t>
      </w:r>
      <w:r>
        <w:rPr>
          <w:rStyle w:val="apple-converted-space"/>
          <w:rFonts w:ascii="맑은 고딕" w:eastAsia="맑은 고딕" w:hAnsi="맑은 고딕" w:hint="eastAsia"/>
          <w:color w:val="4A4A4A"/>
          <w:sz w:val="16"/>
          <w:szCs w:val="16"/>
        </w:rPr>
        <w:t> </w:t>
      </w:r>
      <w:hyperlink r:id="rId979" w:tgtFrame="_blank" w:history="1">
        <w:r>
          <w:rPr>
            <w:rStyle w:val="a4"/>
            <w:rFonts w:ascii="맑은 고딕" w:eastAsia="맑은 고딕" w:hAnsi="맑은 고딕" w:hint="eastAsia"/>
            <w:color w:val="4A4A4A"/>
            <w:sz w:val="16"/>
            <w:szCs w:val="16"/>
            <w:bdr w:val="none" w:sz="0" w:space="0" w:color="auto" w:frame="1"/>
          </w:rPr>
          <w:t>크리에이티브 커먼즈 코리아 저작자표시-비영리-변경금지 2.0 대한민국 라이센스</w:t>
        </w:r>
      </w:hyperlink>
      <w:r>
        <w:rPr>
          <w:rFonts w:ascii="맑은 고딕" w:eastAsia="맑은 고딕" w:hAnsi="맑은 고딕" w:hint="eastAsia"/>
          <w:color w:val="4A4A4A"/>
          <w:sz w:val="16"/>
          <w:szCs w:val="16"/>
        </w:rPr>
        <w:t>에 따라 이용하실 수 있습니다.</w:t>
      </w:r>
    </w:p>
    <w:p w:rsidR="000D20AC" w:rsidRDefault="000D20AC">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p w:rsidR="000D20AC" w:rsidRDefault="00153F68" w:rsidP="000D20AC">
      <w:pPr>
        <w:pStyle w:val="1"/>
        <w:ind w:left="41"/>
        <w:rPr>
          <w:rFonts w:ascii="돋움" w:eastAsia="돋움" w:hAnsi="돋움"/>
          <w:color w:val="000000"/>
          <w:sz w:val="24"/>
          <w:szCs w:val="24"/>
        </w:rPr>
      </w:pPr>
      <w:hyperlink r:id="rId980" w:history="1">
        <w:r w:rsidR="000D20AC">
          <w:rPr>
            <w:rStyle w:val="a4"/>
            <w:rFonts w:ascii="돋움" w:eastAsia="돋움" w:hAnsi="돋움" w:hint="eastAsia"/>
            <w:color w:val="000000"/>
            <w:sz w:val="24"/>
            <w:szCs w:val="24"/>
            <w:u w:val="none"/>
          </w:rPr>
          <w:t>Android ScrollView ( H, V, 대각 ) 스크롤 구현</w:t>
        </w:r>
      </w:hyperlink>
    </w:p>
    <w:p w:rsidR="000D20AC" w:rsidRDefault="000D20AC" w:rsidP="000D20AC">
      <w:pPr>
        <w:rPr>
          <w:rFonts w:ascii="돋움" w:eastAsia="돋움" w:hAnsi="돋움"/>
          <w:color w:val="3074A5"/>
          <w:sz w:val="16"/>
          <w:szCs w:val="16"/>
        </w:rPr>
      </w:pPr>
      <w:r>
        <w:rPr>
          <w:rStyle w:val="member1420594"/>
          <w:rFonts w:ascii="돋움" w:eastAsia="돋움" w:hAnsi="돋움" w:hint="eastAsia"/>
          <w:color w:val="3074A5"/>
          <w:sz w:val="16"/>
          <w:szCs w:val="16"/>
        </w:rPr>
        <w:t>yijiol203</w:t>
      </w:r>
    </w:p>
    <w:p w:rsidR="000D20AC" w:rsidRDefault="00153F68" w:rsidP="000D20AC">
      <w:pPr>
        <w:spacing w:line="231" w:lineRule="atLeast"/>
        <w:rPr>
          <w:rFonts w:ascii="Tahoma" w:eastAsia="돋움" w:hAnsi="Tahoma" w:cs="Tahoma"/>
          <w:color w:val="444444"/>
          <w:sz w:val="14"/>
          <w:szCs w:val="14"/>
        </w:rPr>
      </w:pPr>
      <w:hyperlink r:id="rId981" w:history="1">
        <w:r w:rsidR="000D20AC">
          <w:rPr>
            <w:rStyle w:val="a4"/>
            <w:rFonts w:ascii="Tahoma" w:eastAsia="돋움" w:hAnsi="Tahoma" w:cs="Tahoma"/>
            <w:color w:val="BBBBBB"/>
            <w:sz w:val="14"/>
            <w:szCs w:val="14"/>
            <w:u w:val="none"/>
          </w:rPr>
          <w:t>http://www.androidpub.com/1430427</w:t>
        </w:r>
      </w:hyperlink>
    </w:p>
    <w:p w:rsidR="000D20AC" w:rsidRDefault="000D20AC" w:rsidP="000D20AC">
      <w:pPr>
        <w:spacing w:line="231" w:lineRule="atLeast"/>
        <w:rPr>
          <w:rFonts w:ascii="Tahoma" w:eastAsia="돋움" w:hAnsi="Tahoma" w:cs="Tahoma"/>
          <w:color w:val="444444"/>
          <w:sz w:val="14"/>
          <w:szCs w:val="14"/>
        </w:rPr>
      </w:pPr>
      <w:r>
        <w:rPr>
          <w:rStyle w:val="a8"/>
          <w:rFonts w:ascii="Tahoma" w:eastAsia="돋움" w:hAnsi="Tahoma" w:cs="Tahoma"/>
          <w:color w:val="444444"/>
          <w:sz w:val="14"/>
          <w:szCs w:val="14"/>
        </w:rPr>
        <w:t>2011.04.07</w:t>
      </w:r>
      <w:r>
        <w:rPr>
          <w:rStyle w:val="apple-converted-space"/>
          <w:rFonts w:ascii="Tahoma" w:eastAsia="돋움" w:hAnsi="Tahoma" w:cs="Tahoma"/>
          <w:color w:val="444444"/>
          <w:sz w:val="14"/>
          <w:szCs w:val="14"/>
        </w:rPr>
        <w:t> </w:t>
      </w:r>
      <w:r>
        <w:rPr>
          <w:rFonts w:ascii="Tahoma" w:eastAsia="돋움" w:hAnsi="Tahoma" w:cs="Tahoma"/>
          <w:color w:val="444444"/>
          <w:sz w:val="14"/>
          <w:szCs w:val="14"/>
        </w:rPr>
        <w:t>23:28:18</w:t>
      </w:r>
    </w:p>
    <w:p w:rsidR="000D20AC" w:rsidRDefault="000D20AC" w:rsidP="000D20AC">
      <w:pPr>
        <w:spacing w:line="231" w:lineRule="atLeast"/>
        <w:rPr>
          <w:rFonts w:ascii="Tahoma" w:eastAsia="돋움" w:hAnsi="Tahoma" w:cs="Tahoma"/>
          <w:color w:val="4A3FD7"/>
          <w:sz w:val="14"/>
          <w:szCs w:val="14"/>
        </w:rPr>
      </w:pPr>
      <w:r>
        <w:rPr>
          <w:rFonts w:ascii="Tahoma" w:eastAsia="돋움" w:hAnsi="Tahoma" w:cs="Tahoma"/>
          <w:color w:val="4A3FD7"/>
          <w:sz w:val="14"/>
          <w:szCs w:val="14"/>
        </w:rPr>
        <w:t>72</w:t>
      </w:r>
    </w:p>
    <w:p w:rsidR="000D20AC" w:rsidRDefault="00153F68" w:rsidP="000D20AC">
      <w:pPr>
        <w:shd w:val="clear" w:color="auto" w:fill="FFFFFF"/>
        <w:spacing w:line="231" w:lineRule="atLeast"/>
        <w:rPr>
          <w:rFonts w:ascii="Tahoma" w:eastAsia="돋움" w:hAnsi="Tahoma" w:cs="Tahoma"/>
          <w:color w:val="444444"/>
          <w:sz w:val="14"/>
          <w:szCs w:val="14"/>
        </w:rPr>
      </w:pPr>
      <w:hyperlink r:id="rId982" w:anchor="comment" w:tooltip="댓글" w:history="1">
        <w:r w:rsidR="000D20AC">
          <w:rPr>
            <w:rStyle w:val="a8"/>
            <w:rFonts w:ascii="Tahoma" w:eastAsia="돋움" w:hAnsi="Tahoma" w:cs="Tahoma"/>
            <w:color w:val="333333"/>
            <w:sz w:val="14"/>
            <w:szCs w:val="14"/>
          </w:rPr>
          <w:t>1</w:t>
        </w:r>
      </w:hyperlink>
    </w:p>
    <w:p w:rsidR="000D20AC" w:rsidRDefault="00153F68" w:rsidP="000D20AC">
      <w:pPr>
        <w:spacing w:line="231" w:lineRule="atLeast"/>
        <w:rPr>
          <w:rFonts w:ascii="Tahoma" w:eastAsia="돋움" w:hAnsi="Tahoma" w:cs="Tahoma"/>
          <w:color w:val="444444"/>
          <w:sz w:val="14"/>
          <w:szCs w:val="14"/>
        </w:rPr>
      </w:pPr>
      <w:hyperlink r:id="rId983" w:history="1">
        <w:r w:rsidR="000D20AC">
          <w:rPr>
            <w:rStyle w:val="a4"/>
            <w:rFonts w:ascii="Tahoma" w:eastAsia="돋움" w:hAnsi="Tahoma" w:cs="Tahoma"/>
            <w:b/>
            <w:bCs/>
            <w:color w:val="555555"/>
            <w:sz w:val="14"/>
            <w:szCs w:val="14"/>
            <w:u w:val="none"/>
          </w:rPr>
          <w:t>앱개발</w:t>
        </w:r>
      </w:hyperlink>
    </w:p>
    <w:p w:rsidR="000D20AC" w:rsidRDefault="000D20AC" w:rsidP="000D20AC">
      <w:pPr>
        <w:rPr>
          <w:rFonts w:ascii="돋움" w:eastAsia="돋움" w:hAnsi="돋움" w:cs="굴림"/>
          <w:color w:val="000000"/>
          <w:sz w:val="16"/>
          <w:szCs w:val="16"/>
        </w:rPr>
      </w:pPr>
      <w:r>
        <w:rPr>
          <w:rFonts w:ascii="돋움" w:eastAsia="돋움" w:hAnsi="돋움" w:hint="eastAsia"/>
          <w:color w:val="000000"/>
          <w:sz w:val="16"/>
          <w:szCs w:val="16"/>
        </w:rPr>
        <w:t>안녕하세요~</w:t>
      </w: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이기능 구현하자고 자료들을 보았는데 신통히 나온것이 없어 정리하여 올려봅니다.</w:t>
      </w: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유용하게 사용하시기를...</w:t>
      </w:r>
    </w:p>
    <w:p w:rsidR="000D20AC" w:rsidRDefault="000D20AC" w:rsidP="000D20AC">
      <w:pPr>
        <w:rPr>
          <w:rFonts w:ascii="돋움" w:eastAsia="돋움" w:hAnsi="돋움"/>
          <w:color w:val="000000"/>
          <w:sz w:val="16"/>
          <w:szCs w:val="16"/>
        </w:rPr>
      </w:pP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근데 대각선으로 스크롤 할때 스크롤바가 다 나타나지 않습니다.</w:t>
      </w: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혹시 수정하신분 있으시면 알려주세요. 감사합니다.</w:t>
      </w:r>
    </w:p>
    <w:p w:rsidR="000D20AC" w:rsidRDefault="000D20AC" w:rsidP="000D20AC">
      <w:pPr>
        <w:rPr>
          <w:rFonts w:ascii="돋움" w:eastAsia="돋움" w:hAnsi="돋움"/>
          <w:color w:val="000000"/>
          <w:sz w:val="16"/>
          <w:szCs w:val="16"/>
        </w:rPr>
      </w:pP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[xml 내용]</w:t>
      </w: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&lt;?xml version="1.0" encoding="utf-8"?&gt;</w:t>
      </w:r>
    </w:p>
    <w:p w:rsidR="000D20AC" w:rsidRDefault="000D20AC" w:rsidP="000D20AC">
      <w:pPr>
        <w:rPr>
          <w:rFonts w:ascii="돋움" w:eastAsia="돋움" w:hAnsi="돋움"/>
          <w:color w:val="000000"/>
          <w:sz w:val="16"/>
          <w:szCs w:val="16"/>
        </w:rPr>
      </w:pP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&lt;ScrollView xmlns:android="</w:t>
      </w:r>
      <w:hyperlink r:id="rId984" w:tgtFrame="_blank" w:history="1">
        <w:r>
          <w:rPr>
            <w:rStyle w:val="a4"/>
            <w:rFonts w:ascii="돋움" w:eastAsia="돋움" w:hAnsi="돋움" w:hint="eastAsia"/>
            <w:sz w:val="16"/>
            <w:szCs w:val="16"/>
          </w:rPr>
          <w:t>http://schemas.android.com/apk/res/android"</w:t>
        </w:r>
      </w:hyperlink>
      <w:r>
        <w:rPr>
          <w:rFonts w:ascii="돋움" w:eastAsia="돋움" w:hAnsi="돋움" w:hint="eastAsia"/>
          <w:color w:val="000000"/>
          <w:sz w:val="16"/>
          <w:szCs w:val="16"/>
        </w:rPr>
        <w:t> </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Fonts w:ascii="돋움" w:eastAsia="돋움" w:hAnsi="돋움" w:hint="eastAsia"/>
          <w:color w:val="000000"/>
          <w:sz w:val="16"/>
          <w:szCs w:val="16"/>
        </w:rPr>
        <w:t>android:id = "@+id/imageViewVerticalScroll"</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Fonts w:ascii="돋움" w:eastAsia="돋움" w:hAnsi="돋움" w:hint="eastAsia"/>
          <w:color w:val="000000"/>
          <w:sz w:val="16"/>
          <w:szCs w:val="16"/>
        </w:rPr>
        <w:t>android:layout_width="200dip" </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Fonts w:ascii="돋움" w:eastAsia="돋움" w:hAnsi="돋움" w:hint="eastAsia"/>
          <w:color w:val="000000"/>
          <w:sz w:val="16"/>
          <w:szCs w:val="16"/>
        </w:rPr>
        <w:t>android:layout_height="300dip"&gt;</w:t>
      </w:r>
    </w:p>
    <w:p w:rsidR="000D20AC" w:rsidRDefault="000D20AC" w:rsidP="000D20AC">
      <w:pPr>
        <w:rPr>
          <w:rFonts w:ascii="돋움" w:eastAsia="돋움" w:hAnsi="돋움"/>
          <w:color w:val="000000"/>
          <w:sz w:val="16"/>
          <w:szCs w:val="16"/>
        </w:rPr>
      </w:pP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Fonts w:ascii="돋움" w:eastAsia="돋움" w:hAnsi="돋움" w:hint="eastAsia"/>
          <w:color w:val="000000"/>
          <w:sz w:val="16"/>
          <w:szCs w:val="16"/>
        </w:rPr>
        <w:t>&lt;HorizontalScrollView xmlns:android="</w:t>
      </w:r>
      <w:hyperlink r:id="rId985" w:tgtFrame="_blank" w:history="1">
        <w:r>
          <w:rPr>
            <w:rStyle w:val="a4"/>
            <w:rFonts w:ascii="돋움" w:eastAsia="돋움" w:hAnsi="돋움" w:hint="eastAsia"/>
            <w:sz w:val="16"/>
            <w:szCs w:val="16"/>
          </w:rPr>
          <w:t>http://schemas.android.com/apk/res/android"</w:t>
        </w:r>
      </w:hyperlink>
      <w:r>
        <w:rPr>
          <w:rFonts w:ascii="돋움" w:eastAsia="돋움" w:hAnsi="돋움" w:hint="eastAsia"/>
          <w:color w:val="000000"/>
          <w:sz w:val="16"/>
          <w:szCs w:val="16"/>
        </w:rPr>
        <w:t> </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android:id = "@+id/imageViewHorizontalScroll"</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android:layout_width="200dip"</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android:layout_height="400dip"&gt;</w:t>
      </w:r>
    </w:p>
    <w:p w:rsidR="000D20AC" w:rsidRDefault="000D20AC" w:rsidP="000D20AC">
      <w:pPr>
        <w:rPr>
          <w:rFonts w:ascii="돋움" w:eastAsia="돋움" w:hAnsi="돋움"/>
          <w:color w:val="000000"/>
          <w:sz w:val="16"/>
          <w:szCs w:val="16"/>
        </w:rPr>
      </w:pP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&lt;ImageView android:id="@+id/fullImgView"</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android:layout_width="fill_parent"</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android:layout_height="fill_parent"</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android:background="@drawable/bg2"&gt;</w:t>
      </w:r>
    </w:p>
    <w:p w:rsidR="000D20AC" w:rsidRDefault="000D20AC" w:rsidP="000D20AC">
      <w:pPr>
        <w:rPr>
          <w:rFonts w:ascii="돋움" w:eastAsia="돋움" w:hAnsi="돋움"/>
          <w:color w:val="000000"/>
          <w:sz w:val="16"/>
          <w:szCs w:val="16"/>
        </w:rPr>
      </w:pP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&lt;/ImageView&gt;</w:t>
      </w:r>
    </w:p>
    <w:p w:rsidR="000D20AC" w:rsidRDefault="000D20AC" w:rsidP="000D20AC">
      <w:pPr>
        <w:rPr>
          <w:rFonts w:ascii="돋움" w:eastAsia="돋움" w:hAnsi="돋움"/>
          <w:color w:val="000000"/>
          <w:sz w:val="16"/>
          <w:szCs w:val="16"/>
        </w:rPr>
      </w:pP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Fonts w:ascii="돋움" w:eastAsia="돋움" w:hAnsi="돋움" w:hint="eastAsia"/>
          <w:color w:val="000000"/>
          <w:sz w:val="16"/>
          <w:szCs w:val="16"/>
        </w:rPr>
        <w:t>&lt;/HorizontalScrollView&gt;</w:t>
      </w:r>
    </w:p>
    <w:p w:rsidR="000D20AC" w:rsidRDefault="000D20AC" w:rsidP="000D20AC">
      <w:pPr>
        <w:rPr>
          <w:rFonts w:ascii="돋움" w:eastAsia="돋움" w:hAnsi="돋움"/>
          <w:color w:val="000000"/>
          <w:sz w:val="16"/>
          <w:szCs w:val="16"/>
        </w:rPr>
      </w:pP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&lt;/ScrollView&gt;</w:t>
      </w:r>
    </w:p>
    <w:p w:rsidR="000D20AC" w:rsidRDefault="000D20AC" w:rsidP="000D20AC">
      <w:pPr>
        <w:rPr>
          <w:rFonts w:ascii="돋움" w:eastAsia="돋움" w:hAnsi="돋움"/>
          <w:color w:val="000000"/>
          <w:sz w:val="16"/>
          <w:szCs w:val="16"/>
        </w:rPr>
      </w:pP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[class 소스]</w:t>
      </w: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public class mainscv extends Activity implements OnTouchListener {</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Fonts w:ascii="돋움" w:eastAsia="돋움" w:hAnsi="돋움" w:hint="eastAsia"/>
          <w:color w:val="000000"/>
          <w:sz w:val="16"/>
          <w:szCs w:val="16"/>
        </w:rPr>
        <w:t>private static HorizontalScrollView Scroll_Horizontal;</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Fonts w:ascii="돋움" w:eastAsia="돋움" w:hAnsi="돋움" w:hint="eastAsia"/>
          <w:color w:val="000000"/>
          <w:sz w:val="16"/>
          <w:szCs w:val="16"/>
        </w:rPr>
        <w:t>private static ScrollView Scroll_Vertical;</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Fonts w:ascii="돋움" w:eastAsia="돋움" w:hAnsi="돋움" w:hint="eastAsia"/>
          <w:color w:val="000000"/>
          <w:sz w:val="16"/>
          <w:szCs w:val="16"/>
        </w:rPr>
        <w:t>protected static int currentX = 0;</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Fonts w:ascii="돋움" w:eastAsia="돋움" w:hAnsi="돋움" w:hint="eastAsia"/>
          <w:color w:val="000000"/>
          <w:sz w:val="16"/>
          <w:szCs w:val="16"/>
        </w:rPr>
        <w:t>protected static int currentY = 0; </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Fonts w:ascii="돋움" w:eastAsia="돋움" w:hAnsi="돋움" w:hint="eastAsia"/>
          <w:color w:val="000000"/>
          <w:sz w:val="16"/>
          <w:szCs w:val="16"/>
        </w:rPr>
        <w:t>@Override</w:t>
      </w: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    public void onCreate(Bundle savedInstanceState) {</w:t>
      </w: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        super.onCreate(savedInstanceState);</w:t>
      </w: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        setContentView(R.layout.main);</w:t>
      </w: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        </w:t>
      </w: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        Scroll_Vertical = (ScrollView) findViewById(R.id.imageViewVerticalScroll);</w:t>
      </w: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        Scroll_Vertical.setOnTouchListener(this);</w:t>
      </w: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        Scroll_Horizontal = (HorizontalScrollView) findViewById(R.id.imageViewHorizontalScroll);</w:t>
      </w: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        Scroll_Horizontal.setOnTouchListener(this);</w:t>
      </w: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    }</w:t>
      </w:r>
    </w:p>
    <w:p w:rsidR="000D20AC" w:rsidRDefault="000D20AC" w:rsidP="000D20AC">
      <w:pPr>
        <w:rPr>
          <w:rFonts w:ascii="돋움" w:eastAsia="돋움" w:hAnsi="돋움"/>
          <w:color w:val="000000"/>
          <w:sz w:val="16"/>
          <w:szCs w:val="16"/>
        </w:rPr>
      </w:pP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Fonts w:ascii="돋움" w:eastAsia="돋움" w:hAnsi="돋움" w:hint="eastAsia"/>
          <w:color w:val="000000"/>
          <w:sz w:val="16"/>
          <w:szCs w:val="16"/>
        </w:rPr>
        <w:t>public static void scrollBy(int x, int y)</w:t>
      </w: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    {</w:t>
      </w: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    </w:t>
      </w:r>
      <w:r>
        <w:rPr>
          <w:rStyle w:val="apple-tab-span"/>
          <w:rFonts w:ascii="돋움" w:eastAsia="돋움" w:hAnsi="돋움" w:hint="eastAsia"/>
          <w:color w:val="000000"/>
          <w:sz w:val="16"/>
          <w:szCs w:val="16"/>
        </w:rPr>
        <w:tab/>
      </w:r>
      <w:r>
        <w:rPr>
          <w:rFonts w:ascii="돋움" w:eastAsia="돋움" w:hAnsi="돋움" w:hint="eastAsia"/>
          <w:color w:val="000000"/>
          <w:sz w:val="16"/>
          <w:szCs w:val="16"/>
        </w:rPr>
        <w:t>Scroll_Horizontal.scrollBy(x, 0);</w:t>
      </w: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    </w:t>
      </w:r>
      <w:r>
        <w:rPr>
          <w:rStyle w:val="apple-tab-span"/>
          <w:rFonts w:ascii="돋움" w:eastAsia="돋움" w:hAnsi="돋움" w:hint="eastAsia"/>
          <w:color w:val="000000"/>
          <w:sz w:val="16"/>
          <w:szCs w:val="16"/>
        </w:rPr>
        <w:tab/>
      </w:r>
      <w:r>
        <w:rPr>
          <w:rFonts w:ascii="돋움" w:eastAsia="돋움" w:hAnsi="돋움" w:hint="eastAsia"/>
          <w:color w:val="000000"/>
          <w:sz w:val="16"/>
          <w:szCs w:val="16"/>
        </w:rPr>
        <w:t>Scroll_Vertical.scrollBy(0, y);    </w:t>
      </w:r>
      <w:r>
        <w:rPr>
          <w:rStyle w:val="apple-tab-span"/>
          <w:rFonts w:ascii="돋움" w:eastAsia="돋움" w:hAnsi="돋움" w:hint="eastAsia"/>
          <w:color w:val="000000"/>
          <w:sz w:val="16"/>
          <w:szCs w:val="16"/>
        </w:rPr>
        <w:tab/>
      </w: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    }</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Fonts w:ascii="돋움" w:eastAsia="돋움" w:hAnsi="돋움" w:hint="eastAsia"/>
          <w:color w:val="000000"/>
          <w:sz w:val="16"/>
          <w:szCs w:val="16"/>
        </w:rPr>
        <w:t>public boolean onTouch(View v, MotionEvent event) {</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lastRenderedPageBreak/>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switch (event.getAction())</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case MotionEvent.ACTION_DOWN:</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currentX = (int)event.getRawX();</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currentY = (int)event.getRawY();</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break;</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case MotionEvent.ACTION_MOVE:</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int x2 = (int)event.getRawX();</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int y2 = (int)event.getRawY();</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scrollBy(currentX-x2, currentY-y2);</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currentX = x2;</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currentY = y2;</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break;</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case MotionEvent.ACTION_UP:</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break;</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default:</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currentX = (int)event.getRawX();</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currentY = (int)event.getRawY();</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break;  </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currentX = (int)event.getRawX();</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currentY = (int)event.getRawY();</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Style w:val="apple-tab-span"/>
          <w:rFonts w:ascii="돋움" w:eastAsia="돋움" w:hAnsi="돋움" w:hint="eastAsia"/>
          <w:color w:val="000000"/>
          <w:sz w:val="16"/>
          <w:szCs w:val="16"/>
        </w:rPr>
        <w:tab/>
      </w:r>
      <w:r>
        <w:rPr>
          <w:rFonts w:ascii="돋움" w:eastAsia="돋움" w:hAnsi="돋움" w:hint="eastAsia"/>
          <w:color w:val="000000"/>
          <w:sz w:val="16"/>
          <w:szCs w:val="16"/>
        </w:rPr>
        <w:t>return true;</w:t>
      </w:r>
    </w:p>
    <w:p w:rsidR="000D20AC" w:rsidRDefault="000D20AC" w:rsidP="000D20AC">
      <w:pPr>
        <w:rPr>
          <w:rFonts w:ascii="돋움" w:eastAsia="돋움" w:hAnsi="돋움"/>
          <w:color w:val="000000"/>
          <w:sz w:val="16"/>
          <w:szCs w:val="16"/>
        </w:rPr>
      </w:pPr>
      <w:r>
        <w:rPr>
          <w:rStyle w:val="apple-tab-span"/>
          <w:rFonts w:ascii="돋움" w:eastAsia="돋움" w:hAnsi="돋움" w:hint="eastAsia"/>
          <w:color w:val="000000"/>
          <w:sz w:val="16"/>
          <w:szCs w:val="16"/>
        </w:rPr>
        <w:tab/>
      </w:r>
      <w:r>
        <w:rPr>
          <w:rFonts w:ascii="돋움" w:eastAsia="돋움" w:hAnsi="돋움" w:hint="eastAsia"/>
          <w:color w:val="000000"/>
          <w:sz w:val="16"/>
          <w:szCs w:val="16"/>
        </w:rPr>
        <w:t>}</w:t>
      </w:r>
    </w:p>
    <w:p w:rsidR="000D20AC" w:rsidRDefault="000D20AC" w:rsidP="000D20AC">
      <w:pPr>
        <w:rPr>
          <w:rFonts w:ascii="돋움" w:eastAsia="돋움" w:hAnsi="돋움"/>
          <w:color w:val="000000"/>
          <w:sz w:val="16"/>
          <w:szCs w:val="16"/>
        </w:rPr>
      </w:pPr>
      <w:r>
        <w:rPr>
          <w:rFonts w:ascii="돋움" w:eastAsia="돋움" w:hAnsi="돋움" w:hint="eastAsia"/>
          <w:color w:val="000000"/>
          <w:sz w:val="16"/>
          <w:szCs w:val="16"/>
        </w:rPr>
        <w:t>}</w:t>
      </w:r>
    </w:p>
    <w:p w:rsidR="00FA185E" w:rsidRDefault="00153F68" w:rsidP="00FA185E">
      <w:pPr>
        <w:pStyle w:val="1"/>
        <w:spacing w:line="258" w:lineRule="atLeast"/>
        <w:ind w:left="41"/>
        <w:rPr>
          <w:rFonts w:ascii="돋움" w:eastAsia="돋움" w:hAnsi="돋움"/>
          <w:color w:val="000000"/>
          <w:sz w:val="24"/>
          <w:szCs w:val="24"/>
        </w:rPr>
      </w:pPr>
      <w:hyperlink r:id="rId986" w:history="1">
        <w:r w:rsidR="00FA185E">
          <w:rPr>
            <w:rStyle w:val="a4"/>
            <w:rFonts w:ascii="돋움" w:eastAsia="돋움" w:hAnsi="돋움" w:hint="eastAsia"/>
            <w:color w:val="000000"/>
            <w:sz w:val="24"/>
            <w:szCs w:val="24"/>
            <w:u w:val="none"/>
          </w:rPr>
          <w:t>안드로이드 시스템 정보 확인 (Read Android system info)</w:t>
        </w:r>
      </w:hyperlink>
    </w:p>
    <w:p w:rsidR="00FA185E" w:rsidRDefault="00FA185E" w:rsidP="00FA185E">
      <w:pPr>
        <w:spacing w:line="258" w:lineRule="atLeast"/>
        <w:rPr>
          <w:rFonts w:ascii="돋움" w:eastAsia="돋움" w:hAnsi="돋움"/>
          <w:color w:val="3074A5"/>
          <w:sz w:val="16"/>
          <w:szCs w:val="16"/>
        </w:rPr>
      </w:pPr>
      <w:r>
        <w:rPr>
          <w:rFonts w:ascii="돋움" w:eastAsia="돋움" w:hAnsi="돋움"/>
          <w:noProof/>
          <w:color w:val="3074A5"/>
          <w:sz w:val="16"/>
          <w:szCs w:val="16"/>
        </w:rPr>
        <w:drawing>
          <wp:inline distT="0" distB="0" distL="0" distR="0">
            <wp:extent cx="189865" cy="189865"/>
            <wp:effectExtent l="19050" t="0" r="635" b="0"/>
            <wp:docPr id="258" name="그림 20" descr="id: 봄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d: 봄봄"/>
                    <pic:cNvPicPr>
                      <a:picLocks noChangeAspect="1" noChangeArrowheads="1"/>
                    </pic:cNvPicPr>
                  </pic:nvPicPr>
                  <pic:blipFill>
                    <a:blip r:embed="rId987"/>
                    <a:srcRect/>
                    <a:stretch>
                      <a:fillRect/>
                    </a:stretch>
                  </pic:blipFill>
                  <pic:spPr bwMode="auto">
                    <a:xfrm>
                      <a:off x="0" y="0"/>
                      <a:ext cx="189865" cy="189865"/>
                    </a:xfrm>
                    <a:prstGeom prst="rect">
                      <a:avLst/>
                    </a:prstGeom>
                    <a:noFill/>
                    <a:ln w="9525">
                      <a:noFill/>
                      <a:miter lim="800000"/>
                      <a:headEnd/>
                      <a:tailEnd/>
                    </a:ln>
                  </pic:spPr>
                </pic:pic>
              </a:graphicData>
            </a:graphic>
          </wp:inline>
        </w:drawing>
      </w:r>
      <w:r>
        <w:rPr>
          <w:rStyle w:val="member65682"/>
          <w:rFonts w:ascii="돋움" w:eastAsia="돋움" w:hAnsi="돋움" w:hint="eastAsia"/>
          <w:color w:val="3074A5"/>
          <w:sz w:val="16"/>
          <w:szCs w:val="16"/>
        </w:rPr>
        <w:t>봄봄</w:t>
      </w:r>
    </w:p>
    <w:p w:rsidR="00FA185E" w:rsidRDefault="00153F68" w:rsidP="00FA185E">
      <w:pPr>
        <w:spacing w:line="231" w:lineRule="atLeast"/>
        <w:rPr>
          <w:rFonts w:ascii="Tahoma" w:eastAsia="돋움" w:hAnsi="Tahoma" w:cs="Tahoma"/>
          <w:color w:val="444444"/>
          <w:sz w:val="14"/>
          <w:szCs w:val="14"/>
        </w:rPr>
      </w:pPr>
      <w:hyperlink r:id="rId988" w:history="1">
        <w:r w:rsidR="00FA185E">
          <w:rPr>
            <w:rStyle w:val="a4"/>
            <w:rFonts w:ascii="Tahoma" w:eastAsia="돋움" w:hAnsi="Tahoma" w:cs="Tahoma"/>
            <w:color w:val="BBBBBB"/>
            <w:sz w:val="14"/>
            <w:szCs w:val="14"/>
            <w:u w:val="none"/>
          </w:rPr>
          <w:t>http://www.androidpub.com/252181</w:t>
        </w:r>
      </w:hyperlink>
    </w:p>
    <w:p w:rsidR="00FA185E" w:rsidRDefault="00FA185E" w:rsidP="00FA185E">
      <w:pPr>
        <w:spacing w:line="231" w:lineRule="atLeast"/>
        <w:rPr>
          <w:rFonts w:ascii="Tahoma" w:eastAsia="돋움" w:hAnsi="Tahoma" w:cs="Tahoma"/>
          <w:color w:val="444444"/>
          <w:sz w:val="14"/>
          <w:szCs w:val="14"/>
        </w:rPr>
      </w:pPr>
      <w:r>
        <w:rPr>
          <w:rStyle w:val="a8"/>
          <w:rFonts w:ascii="Tahoma" w:eastAsia="돋움" w:hAnsi="Tahoma" w:cs="Tahoma"/>
          <w:color w:val="444444"/>
          <w:sz w:val="14"/>
          <w:szCs w:val="14"/>
        </w:rPr>
        <w:t>2010.04.09</w:t>
      </w:r>
      <w:r>
        <w:rPr>
          <w:rStyle w:val="apple-converted-space"/>
          <w:rFonts w:ascii="Tahoma" w:eastAsia="돋움" w:hAnsi="Tahoma" w:cs="Tahoma"/>
          <w:color w:val="444444"/>
          <w:sz w:val="14"/>
          <w:szCs w:val="14"/>
        </w:rPr>
        <w:t> </w:t>
      </w:r>
      <w:r>
        <w:rPr>
          <w:rFonts w:ascii="Tahoma" w:eastAsia="돋움" w:hAnsi="Tahoma" w:cs="Tahoma"/>
          <w:color w:val="444444"/>
          <w:sz w:val="14"/>
          <w:szCs w:val="14"/>
        </w:rPr>
        <w:t>08:36:59</w:t>
      </w:r>
    </w:p>
    <w:p w:rsidR="00FA185E" w:rsidRDefault="00FA185E" w:rsidP="00FA185E">
      <w:pPr>
        <w:spacing w:line="231" w:lineRule="atLeast"/>
        <w:rPr>
          <w:rFonts w:ascii="Tahoma" w:eastAsia="돋움" w:hAnsi="Tahoma" w:cs="Tahoma"/>
          <w:color w:val="4A3FD7"/>
          <w:sz w:val="14"/>
          <w:szCs w:val="14"/>
        </w:rPr>
      </w:pPr>
      <w:r>
        <w:rPr>
          <w:rFonts w:ascii="Tahoma" w:eastAsia="돋움" w:hAnsi="Tahoma" w:cs="Tahoma"/>
          <w:color w:val="4A3FD7"/>
          <w:sz w:val="14"/>
          <w:szCs w:val="14"/>
        </w:rPr>
        <w:t>2603</w:t>
      </w:r>
    </w:p>
    <w:p w:rsidR="00FA185E" w:rsidRDefault="00153F68" w:rsidP="00FA185E">
      <w:pPr>
        <w:shd w:val="clear" w:color="auto" w:fill="FFFFFF"/>
        <w:spacing w:line="231" w:lineRule="atLeast"/>
        <w:rPr>
          <w:rFonts w:ascii="Tahoma" w:eastAsia="돋움" w:hAnsi="Tahoma" w:cs="Tahoma"/>
          <w:color w:val="444444"/>
          <w:sz w:val="14"/>
          <w:szCs w:val="14"/>
        </w:rPr>
      </w:pPr>
      <w:hyperlink r:id="rId989" w:anchor="comment" w:tooltip="댓글" w:history="1">
        <w:r w:rsidR="00FA185E">
          <w:rPr>
            <w:rStyle w:val="a8"/>
            <w:rFonts w:ascii="Tahoma" w:eastAsia="돋움" w:hAnsi="Tahoma" w:cs="Tahoma"/>
            <w:color w:val="333333"/>
            <w:sz w:val="14"/>
            <w:szCs w:val="14"/>
          </w:rPr>
          <w:t>5</w:t>
        </w:r>
      </w:hyperlink>
    </w:p>
    <w:p w:rsidR="00FA185E" w:rsidRDefault="00153F68" w:rsidP="00FA185E">
      <w:pPr>
        <w:spacing w:line="231" w:lineRule="atLeast"/>
        <w:rPr>
          <w:rFonts w:ascii="Tahoma" w:eastAsia="돋움" w:hAnsi="Tahoma" w:cs="Tahoma"/>
          <w:color w:val="444444"/>
          <w:sz w:val="14"/>
          <w:szCs w:val="14"/>
        </w:rPr>
      </w:pPr>
      <w:hyperlink r:id="rId990" w:history="1">
        <w:r w:rsidR="00FA185E">
          <w:rPr>
            <w:rStyle w:val="a4"/>
            <w:rFonts w:ascii="Tahoma" w:eastAsia="돋움" w:hAnsi="Tahoma" w:cs="Tahoma"/>
            <w:b/>
            <w:bCs/>
            <w:color w:val="555555"/>
            <w:sz w:val="14"/>
            <w:szCs w:val="14"/>
            <w:u w:val="none"/>
          </w:rPr>
          <w:t>앱개발</w:t>
        </w:r>
      </w:hyperlink>
    </w:p>
    <w:p w:rsidR="00FA185E" w:rsidRDefault="00FA185E" w:rsidP="00FA185E">
      <w:pPr>
        <w:rPr>
          <w:rFonts w:ascii="돋움" w:eastAsia="돋움" w:hAnsi="돋움" w:cs="굴림"/>
          <w:color w:val="000000"/>
          <w:sz w:val="16"/>
          <w:szCs w:val="16"/>
        </w:rPr>
      </w:pPr>
      <w:r>
        <w:rPr>
          <w:rFonts w:ascii="돋움" w:eastAsia="돋움" w:hAnsi="돋움" w:hint="eastAsia"/>
          <w:color w:val="000000"/>
          <w:sz w:val="16"/>
          <w:szCs w:val="16"/>
        </w:rPr>
        <w:t>혹시 폰에서 안드로이드 버져 및 벤더 등등의 정보를 확인하실 때 있죠?</w:t>
      </w:r>
    </w:p>
    <w:p w:rsidR="00FA185E" w:rsidRDefault="00FA185E" w:rsidP="00FA185E">
      <w:pPr>
        <w:rPr>
          <w:rFonts w:ascii="돋움" w:eastAsia="돋움" w:hAnsi="돋움"/>
          <w:color w:val="000000"/>
          <w:sz w:val="16"/>
          <w:szCs w:val="16"/>
        </w:rPr>
      </w:pPr>
    </w:p>
    <w:p w:rsidR="00FA185E" w:rsidRDefault="00FA185E" w:rsidP="00FA185E">
      <w:pPr>
        <w:rPr>
          <w:rFonts w:ascii="돋움" w:eastAsia="돋움" w:hAnsi="돋움"/>
          <w:color w:val="000000"/>
          <w:sz w:val="16"/>
          <w:szCs w:val="16"/>
        </w:rPr>
      </w:pPr>
      <w:r>
        <w:rPr>
          <w:rFonts w:ascii="돋움" w:eastAsia="돋움" w:hAnsi="돋움" w:hint="eastAsia"/>
          <w:color w:val="000000"/>
          <w:sz w:val="16"/>
          <w:szCs w:val="16"/>
        </w:rPr>
        <w:t>쉽게 코드까지 올려져 있는 블로그가 있네요~   참고하세요~  ^^;;;;</w:t>
      </w:r>
    </w:p>
    <w:p w:rsidR="00FA185E" w:rsidRDefault="00FA185E" w:rsidP="00FA185E">
      <w:pPr>
        <w:rPr>
          <w:rFonts w:ascii="돋움" w:eastAsia="돋움" w:hAnsi="돋움"/>
          <w:color w:val="000000"/>
          <w:sz w:val="16"/>
          <w:szCs w:val="16"/>
        </w:rPr>
      </w:pPr>
    </w:p>
    <w:p w:rsidR="00FA185E" w:rsidRDefault="00FA185E" w:rsidP="00FA185E">
      <w:pPr>
        <w:rPr>
          <w:rFonts w:ascii="돋움" w:eastAsia="돋움" w:hAnsi="돋움"/>
          <w:color w:val="000000"/>
          <w:sz w:val="16"/>
          <w:szCs w:val="16"/>
        </w:rPr>
      </w:pPr>
      <w:r>
        <w:rPr>
          <w:rFonts w:ascii="돋움" w:eastAsia="돋움" w:hAnsi="돋움" w:hint="eastAsia"/>
          <w:color w:val="000000"/>
          <w:sz w:val="16"/>
          <w:szCs w:val="16"/>
        </w:rPr>
        <w:t>Read Android system info., using System.getProperty</w:t>
      </w:r>
    </w:p>
    <w:p w:rsidR="00FA185E" w:rsidRDefault="00153F68" w:rsidP="00FA185E">
      <w:pPr>
        <w:rPr>
          <w:rFonts w:ascii="돋움" w:eastAsia="돋움" w:hAnsi="돋움"/>
          <w:color w:val="000000"/>
          <w:sz w:val="16"/>
          <w:szCs w:val="16"/>
        </w:rPr>
      </w:pPr>
      <w:hyperlink r:id="rId991" w:history="1">
        <w:r w:rsidR="00FA185E">
          <w:rPr>
            <w:rStyle w:val="a4"/>
            <w:rFonts w:ascii="돋움" w:eastAsia="돋움" w:hAnsi="돋움" w:hint="eastAsia"/>
            <w:sz w:val="16"/>
            <w:szCs w:val="16"/>
          </w:rPr>
          <w:t>http://android-er.blogspot.com/2009/09/read-android-system-info-using.html</w:t>
        </w:r>
      </w:hyperlink>
    </w:p>
    <w:p w:rsidR="00FA185E" w:rsidRDefault="00FA185E" w:rsidP="00FA185E">
      <w:pPr>
        <w:rPr>
          <w:rFonts w:ascii="돋움" w:eastAsia="돋움" w:hAnsi="돋움"/>
          <w:color w:val="000000"/>
          <w:sz w:val="16"/>
          <w:szCs w:val="16"/>
        </w:rPr>
      </w:pPr>
    </w:p>
    <w:p w:rsidR="00FA185E" w:rsidRDefault="00153F68" w:rsidP="00FA185E">
      <w:pPr>
        <w:jc w:val="right"/>
        <w:rPr>
          <w:rFonts w:ascii="돋움" w:eastAsia="돋움" w:hAnsi="돋움"/>
          <w:color w:val="000000"/>
          <w:sz w:val="16"/>
          <w:szCs w:val="16"/>
        </w:rPr>
      </w:pPr>
      <w:hyperlink r:id="rId992" w:anchor="popup_menu_area" w:history="1">
        <w:r w:rsidR="00FA185E">
          <w:rPr>
            <w:rStyle w:val="a4"/>
            <w:rFonts w:ascii="돋움" w:eastAsia="돋움" w:hAnsi="돋움" w:hint="eastAsia"/>
            <w:sz w:val="16"/>
            <w:szCs w:val="16"/>
            <w:u w:val="none"/>
          </w:rPr>
          <w:t>이 게시물을...</w:t>
        </w:r>
      </w:hyperlink>
    </w:p>
    <w:p w:rsidR="00FA185E" w:rsidRDefault="00153F68" w:rsidP="00601CF6">
      <w:pPr>
        <w:widowControl/>
        <w:numPr>
          <w:ilvl w:val="0"/>
          <w:numId w:val="42"/>
        </w:numPr>
        <w:shd w:val="clear" w:color="auto" w:fill="FFFFFF"/>
        <w:wordWrap/>
        <w:autoSpaceDE/>
        <w:autoSpaceDN/>
        <w:spacing w:before="100" w:beforeAutospacing="1" w:after="100" w:afterAutospacing="1" w:line="258" w:lineRule="atLeast"/>
        <w:ind w:left="0"/>
        <w:jc w:val="left"/>
        <w:rPr>
          <w:rFonts w:ascii="돋움" w:eastAsia="돋움" w:hAnsi="돋움"/>
          <w:color w:val="000000"/>
          <w:sz w:val="16"/>
          <w:szCs w:val="16"/>
        </w:rPr>
      </w:pPr>
      <w:hyperlink r:id="rId993" w:history="1">
        <w:r w:rsidR="00FA185E">
          <w:rPr>
            <w:rStyle w:val="a4"/>
            <w:rFonts w:ascii="돋움" w:eastAsia="돋움" w:hAnsi="돋움" w:hint="eastAsia"/>
            <w:color w:val="444444"/>
            <w:sz w:val="16"/>
            <w:szCs w:val="16"/>
          </w:rPr>
          <w:t>TodoNearBy</w:t>
        </w:r>
      </w:hyperlink>
      <w:r w:rsidR="00FA185E">
        <w:rPr>
          <w:rFonts w:ascii="돋움" w:eastAsia="돋움" w:hAnsi="돋움" w:hint="eastAsia"/>
          <w:color w:val="000000"/>
          <w:sz w:val="16"/>
          <w:szCs w:val="16"/>
        </w:rPr>
        <w:t>, </w:t>
      </w:r>
    </w:p>
    <w:p w:rsidR="00FA185E" w:rsidRDefault="00FA185E" w:rsidP="00FA185E">
      <w:pPr>
        <w:shd w:val="clear" w:color="auto" w:fill="FFFFFF"/>
        <w:spacing w:line="258" w:lineRule="atLeast"/>
        <w:rPr>
          <w:rFonts w:ascii="돋움" w:eastAsia="돋움" w:hAnsi="돋움"/>
          <w:color w:val="000000"/>
          <w:sz w:val="16"/>
          <w:szCs w:val="16"/>
        </w:rPr>
      </w:pPr>
      <w:r>
        <w:rPr>
          <w:rStyle w:val="apple-converted-space"/>
          <w:rFonts w:ascii="돋움" w:eastAsia="돋움" w:hAnsi="돋움" w:hint="eastAsia"/>
          <w:color w:val="000000"/>
          <w:sz w:val="16"/>
          <w:szCs w:val="16"/>
        </w:rPr>
        <w:t> </w:t>
      </w:r>
    </w:p>
    <w:p w:rsidR="00FA185E" w:rsidRDefault="00153F68" w:rsidP="00601CF6">
      <w:pPr>
        <w:widowControl/>
        <w:numPr>
          <w:ilvl w:val="0"/>
          <w:numId w:val="42"/>
        </w:numPr>
        <w:shd w:val="clear" w:color="auto" w:fill="FFFFFF"/>
        <w:wordWrap/>
        <w:autoSpaceDE/>
        <w:autoSpaceDN/>
        <w:spacing w:before="100" w:beforeAutospacing="1" w:after="100" w:afterAutospacing="1" w:line="258" w:lineRule="atLeast"/>
        <w:ind w:left="0"/>
        <w:jc w:val="left"/>
        <w:rPr>
          <w:rFonts w:ascii="돋움" w:eastAsia="돋움" w:hAnsi="돋움"/>
          <w:color w:val="000000"/>
          <w:sz w:val="16"/>
          <w:szCs w:val="16"/>
        </w:rPr>
      </w:pPr>
      <w:hyperlink r:id="rId994" w:history="1">
        <w:r w:rsidR="00FA185E">
          <w:rPr>
            <w:rStyle w:val="a4"/>
            <w:rFonts w:ascii="돋움" w:eastAsia="돋움" w:hAnsi="돋움" w:hint="eastAsia"/>
            <w:color w:val="444444"/>
            <w:sz w:val="16"/>
            <w:szCs w:val="16"/>
          </w:rPr>
          <w:t>Tip</w:t>
        </w:r>
      </w:hyperlink>
    </w:p>
    <w:p w:rsidR="00FA185E" w:rsidRDefault="00153F68" w:rsidP="00FA185E">
      <w:pPr>
        <w:spacing w:line="258" w:lineRule="atLeast"/>
        <w:jc w:val="right"/>
        <w:rPr>
          <w:rFonts w:ascii="돋움" w:eastAsia="돋움" w:hAnsi="돋움"/>
          <w:color w:val="000000"/>
          <w:sz w:val="16"/>
          <w:szCs w:val="16"/>
        </w:rPr>
      </w:pPr>
      <w:hyperlink r:id="rId995" w:history="1">
        <w:r w:rsidR="00FA185E">
          <w:rPr>
            <w:rStyle w:val="a4"/>
            <w:rFonts w:ascii="Arial" w:eastAsia="돋움" w:hAnsi="Arial" w:cs="Arial"/>
            <w:color w:val="000000"/>
            <w:sz w:val="16"/>
            <w:szCs w:val="16"/>
          </w:rPr>
          <w:t>목록</w:t>
        </w:r>
      </w:hyperlink>
    </w:p>
    <w:p w:rsidR="00FA185E" w:rsidRDefault="00153F68" w:rsidP="00FA185E">
      <w:pPr>
        <w:spacing w:line="258" w:lineRule="atLeast"/>
        <w:jc w:val="left"/>
        <w:rPr>
          <w:rFonts w:ascii="돋움" w:eastAsia="돋움" w:hAnsi="돋움"/>
          <w:color w:val="1F3DAE"/>
          <w:sz w:val="14"/>
          <w:szCs w:val="14"/>
        </w:rPr>
      </w:pPr>
      <w:hyperlink r:id="rId996" w:history="1">
        <w:r w:rsidR="00FA185E">
          <w:rPr>
            <w:rStyle w:val="a4"/>
            <w:rFonts w:ascii="돋움" w:eastAsia="돋움" w:hAnsi="돋움" w:hint="eastAsia"/>
            <w:color w:val="666666"/>
            <w:sz w:val="14"/>
            <w:szCs w:val="14"/>
            <w:u w:val="none"/>
          </w:rPr>
          <w:t>엮인글 주소 : http://www.androidpub.com/252181/5b8/trackback</w:t>
        </w:r>
      </w:hyperlink>
    </w:p>
    <w:p w:rsidR="00FA185E" w:rsidRDefault="00FA185E" w:rsidP="00FA185E">
      <w:pPr>
        <w:shd w:val="clear" w:color="auto" w:fill="FFFFFF"/>
        <w:spacing w:line="300" w:lineRule="atLeast"/>
        <w:rPr>
          <w:rFonts w:ascii="돋움" w:eastAsia="돋움" w:hAnsi="돋움"/>
          <w:color w:val="666666"/>
          <w:sz w:val="16"/>
          <w:szCs w:val="16"/>
        </w:rPr>
      </w:pPr>
      <w:bookmarkStart w:id="56" w:name="comment_252312"/>
      <w:bookmarkEnd w:id="56"/>
      <w:r>
        <w:rPr>
          <w:rFonts w:ascii="돋움" w:eastAsia="돋움" w:hAnsi="돋움"/>
          <w:noProof/>
          <w:color w:val="0000FF"/>
          <w:sz w:val="16"/>
          <w:szCs w:val="16"/>
        </w:rPr>
        <w:drawing>
          <wp:inline distT="0" distB="0" distL="0" distR="0">
            <wp:extent cx="189865" cy="163830"/>
            <wp:effectExtent l="19050" t="0" r="635" b="0"/>
            <wp:docPr id="257" name="그림 21" descr="댓글">
              <a:hlinkClick xmlns:a="http://schemas.openxmlformats.org/drawingml/2006/main" r:id="rId9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댓글">
                      <a:hlinkClick r:id="rId997"/>
                    </pic:cNvPr>
                    <pic:cNvPicPr>
                      <a:picLocks noChangeAspect="1" noChangeArrowheads="1"/>
                    </pic:cNvPicPr>
                  </pic:nvPicPr>
                  <pic:blipFill>
                    <a:blip r:embed="rId22"/>
                    <a:srcRect/>
                    <a:stretch>
                      <a:fillRect/>
                    </a:stretch>
                  </pic:blipFill>
                  <pic:spPr bwMode="auto">
                    <a:xfrm>
                      <a:off x="0" y="0"/>
                      <a:ext cx="189865" cy="163830"/>
                    </a:xfrm>
                    <a:prstGeom prst="rect">
                      <a:avLst/>
                    </a:prstGeom>
                    <a:noFill/>
                    <a:ln w="9525">
                      <a:noFill/>
                      <a:miter lim="800000"/>
                      <a:headEnd/>
                      <a:tailEnd/>
                    </a:ln>
                  </pic:spPr>
                </pic:pic>
              </a:graphicData>
            </a:graphic>
          </wp:inline>
        </w:drawing>
      </w:r>
    </w:p>
    <w:p w:rsidR="00FA185E" w:rsidRDefault="00FA185E" w:rsidP="00FA185E">
      <w:pPr>
        <w:shd w:val="clear" w:color="auto" w:fill="FFFFFF"/>
        <w:rPr>
          <w:rFonts w:ascii="Tahoma" w:eastAsia="돋움" w:hAnsi="Tahoma" w:cs="Tahoma"/>
          <w:color w:val="CCCCCC"/>
          <w:sz w:val="13"/>
          <w:szCs w:val="13"/>
        </w:rPr>
      </w:pPr>
      <w:r>
        <w:rPr>
          <w:rStyle w:val="a8"/>
          <w:rFonts w:ascii="Tahoma" w:eastAsia="돋움" w:hAnsi="Tahoma" w:cs="Tahoma"/>
          <w:color w:val="CCCCCC"/>
          <w:sz w:val="13"/>
          <w:szCs w:val="13"/>
        </w:rPr>
        <w:t>2010.04.09</w:t>
      </w:r>
      <w:r>
        <w:rPr>
          <w:rStyle w:val="apple-converted-space"/>
          <w:rFonts w:ascii="Tahoma" w:eastAsia="돋움" w:hAnsi="Tahoma" w:cs="Tahoma"/>
          <w:color w:val="CCCCCC"/>
          <w:sz w:val="13"/>
          <w:szCs w:val="13"/>
        </w:rPr>
        <w:t> </w:t>
      </w:r>
      <w:r>
        <w:rPr>
          <w:rFonts w:ascii="Tahoma" w:eastAsia="돋움" w:hAnsi="Tahoma" w:cs="Tahoma"/>
          <w:color w:val="CCCCCC"/>
          <w:sz w:val="13"/>
          <w:szCs w:val="13"/>
        </w:rPr>
        <w:t>09:52:23</w:t>
      </w:r>
    </w:p>
    <w:p w:rsidR="00FA185E" w:rsidRDefault="00FA185E" w:rsidP="00FA185E">
      <w:pPr>
        <w:shd w:val="clear" w:color="auto" w:fill="FFFFFF"/>
        <w:spacing w:line="300" w:lineRule="atLeast"/>
        <w:rPr>
          <w:rFonts w:ascii="돋움" w:eastAsia="돋움" w:hAnsi="돋움" w:cs="굴림"/>
          <w:color w:val="3074A5"/>
          <w:sz w:val="16"/>
          <w:szCs w:val="16"/>
        </w:rPr>
      </w:pPr>
      <w:r>
        <w:rPr>
          <w:rFonts w:ascii="돋움" w:eastAsia="돋움" w:hAnsi="돋움"/>
          <w:noProof/>
          <w:color w:val="3074A5"/>
          <w:sz w:val="16"/>
          <w:szCs w:val="16"/>
        </w:rPr>
        <w:drawing>
          <wp:inline distT="0" distB="0" distL="0" distR="0">
            <wp:extent cx="189865" cy="189865"/>
            <wp:effectExtent l="19050" t="0" r="635" b="0"/>
            <wp:docPr id="256" name="그림 22" descr="id: 자바개발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d: 자바개발자"/>
                    <pic:cNvPicPr>
                      <a:picLocks noChangeAspect="1" noChangeArrowheads="1"/>
                    </pic:cNvPicPr>
                  </pic:nvPicPr>
                  <pic:blipFill>
                    <a:blip r:embed="rId998"/>
                    <a:srcRect/>
                    <a:stretch>
                      <a:fillRect/>
                    </a:stretch>
                  </pic:blipFill>
                  <pic:spPr bwMode="auto">
                    <a:xfrm>
                      <a:off x="0" y="0"/>
                      <a:ext cx="189865" cy="189865"/>
                    </a:xfrm>
                    <a:prstGeom prst="rect">
                      <a:avLst/>
                    </a:prstGeom>
                    <a:noFill/>
                    <a:ln w="9525">
                      <a:noFill/>
                      <a:miter lim="800000"/>
                      <a:headEnd/>
                      <a:tailEnd/>
                    </a:ln>
                  </pic:spPr>
                </pic:pic>
              </a:graphicData>
            </a:graphic>
          </wp:inline>
        </w:drawing>
      </w:r>
      <w:r>
        <w:rPr>
          <w:rFonts w:ascii="돋움" w:eastAsia="돋움" w:hAnsi="돋움" w:hint="eastAsia"/>
          <w:color w:val="3074A5"/>
          <w:sz w:val="16"/>
          <w:szCs w:val="16"/>
        </w:rPr>
        <w:t>자바개발자</w:t>
      </w:r>
    </w:p>
    <w:p w:rsidR="00FA185E" w:rsidRDefault="00FA185E" w:rsidP="00FA185E">
      <w:pPr>
        <w:shd w:val="clear" w:color="auto" w:fill="FFFFFF"/>
        <w:spacing w:line="300" w:lineRule="atLeast"/>
        <w:rPr>
          <w:rFonts w:ascii="돋움" w:eastAsia="돋움" w:hAnsi="돋움"/>
          <w:color w:val="666666"/>
          <w:sz w:val="16"/>
          <w:szCs w:val="16"/>
        </w:rPr>
      </w:pPr>
      <w:r>
        <w:rPr>
          <w:rFonts w:ascii="돋움" w:eastAsia="돋움" w:hAnsi="돋움"/>
          <w:noProof/>
          <w:color w:val="666666"/>
          <w:sz w:val="16"/>
          <w:szCs w:val="16"/>
        </w:rPr>
        <w:drawing>
          <wp:inline distT="0" distB="0" distL="0" distR="0">
            <wp:extent cx="379730" cy="379730"/>
            <wp:effectExtent l="19050" t="0" r="1270" b="0"/>
            <wp:docPr id="255" name="그림 23"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file"/>
                    <pic:cNvPicPr>
                      <a:picLocks noChangeAspect="1" noChangeArrowheads="1"/>
                    </pic:cNvPicPr>
                  </pic:nvPicPr>
                  <pic:blipFill>
                    <a:blip r:embed="rId999"/>
                    <a:srcRect/>
                    <a:stretch>
                      <a:fillRect/>
                    </a:stretch>
                  </pic:blipFill>
                  <pic:spPr bwMode="auto">
                    <a:xfrm>
                      <a:off x="0" y="0"/>
                      <a:ext cx="379730" cy="379730"/>
                    </a:xfrm>
                    <a:prstGeom prst="rect">
                      <a:avLst/>
                    </a:prstGeom>
                    <a:noFill/>
                    <a:ln w="9525">
                      <a:noFill/>
                      <a:miter lim="800000"/>
                      <a:headEnd/>
                      <a:tailEnd/>
                    </a:ln>
                  </pic:spPr>
                </pic:pic>
              </a:graphicData>
            </a:graphic>
          </wp:inline>
        </w:drawing>
      </w:r>
    </w:p>
    <w:p w:rsidR="00FA185E" w:rsidRDefault="00FA185E" w:rsidP="00FA185E">
      <w:pPr>
        <w:shd w:val="clear" w:color="auto" w:fill="FFFFFF"/>
        <w:rPr>
          <w:rFonts w:ascii="돋움" w:eastAsia="돋움" w:hAnsi="돋움"/>
          <w:color w:val="000000"/>
          <w:sz w:val="16"/>
          <w:szCs w:val="16"/>
        </w:rPr>
      </w:pPr>
      <w:r>
        <w:rPr>
          <w:rFonts w:ascii="돋움" w:eastAsia="돋움" w:hAnsi="돋움" w:hint="eastAsia"/>
          <w:color w:val="000000"/>
          <w:sz w:val="16"/>
          <w:szCs w:val="16"/>
        </w:rPr>
        <w:t>언제 쓰일지는 모르지만 유용한 정보군요..^^</w:t>
      </w:r>
    </w:p>
    <w:p w:rsidR="00FA185E" w:rsidRDefault="00153F68" w:rsidP="00FA185E">
      <w:pPr>
        <w:shd w:val="clear" w:color="auto" w:fill="FFFFFF"/>
        <w:jc w:val="right"/>
        <w:rPr>
          <w:rFonts w:ascii="돋움" w:eastAsia="돋움" w:hAnsi="돋움"/>
          <w:color w:val="000000"/>
          <w:sz w:val="16"/>
          <w:szCs w:val="16"/>
        </w:rPr>
      </w:pPr>
      <w:hyperlink r:id="rId1000" w:anchor="popup_menu_area" w:history="1">
        <w:r w:rsidR="00FA185E">
          <w:rPr>
            <w:rStyle w:val="a4"/>
            <w:rFonts w:ascii="돋움" w:eastAsia="돋움" w:hAnsi="돋움" w:hint="eastAsia"/>
            <w:sz w:val="16"/>
            <w:szCs w:val="16"/>
            <w:u w:val="none"/>
          </w:rPr>
          <w:t>이 댓글을...</w:t>
        </w:r>
      </w:hyperlink>
    </w:p>
    <w:p w:rsidR="00FA185E" w:rsidRDefault="00FA185E" w:rsidP="00FA185E">
      <w:pPr>
        <w:shd w:val="clear" w:color="auto" w:fill="FFFFFF"/>
        <w:spacing w:line="300" w:lineRule="atLeast"/>
        <w:jc w:val="left"/>
        <w:rPr>
          <w:rFonts w:ascii="돋움" w:eastAsia="돋움" w:hAnsi="돋움"/>
          <w:color w:val="666666"/>
          <w:sz w:val="16"/>
          <w:szCs w:val="16"/>
        </w:rPr>
      </w:pPr>
      <w:bookmarkStart w:id="57" w:name="comment_252323"/>
      <w:bookmarkEnd w:id="57"/>
      <w:r>
        <w:rPr>
          <w:rFonts w:ascii="돋움" w:eastAsia="돋움" w:hAnsi="돋움"/>
          <w:noProof/>
          <w:color w:val="0000FF"/>
          <w:sz w:val="16"/>
          <w:szCs w:val="16"/>
        </w:rPr>
        <w:drawing>
          <wp:inline distT="0" distB="0" distL="0" distR="0">
            <wp:extent cx="189865" cy="163830"/>
            <wp:effectExtent l="19050" t="0" r="635" b="0"/>
            <wp:docPr id="254" name="그림 24" descr="댓글">
              <a:hlinkClick xmlns:a="http://schemas.openxmlformats.org/drawingml/2006/main" r:id="rId10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댓글">
                      <a:hlinkClick r:id="rId1001"/>
                    </pic:cNvPr>
                    <pic:cNvPicPr>
                      <a:picLocks noChangeAspect="1" noChangeArrowheads="1"/>
                    </pic:cNvPicPr>
                  </pic:nvPicPr>
                  <pic:blipFill>
                    <a:blip r:embed="rId22"/>
                    <a:srcRect/>
                    <a:stretch>
                      <a:fillRect/>
                    </a:stretch>
                  </pic:blipFill>
                  <pic:spPr bwMode="auto">
                    <a:xfrm>
                      <a:off x="0" y="0"/>
                      <a:ext cx="189865" cy="163830"/>
                    </a:xfrm>
                    <a:prstGeom prst="rect">
                      <a:avLst/>
                    </a:prstGeom>
                    <a:noFill/>
                    <a:ln w="9525">
                      <a:noFill/>
                      <a:miter lim="800000"/>
                      <a:headEnd/>
                      <a:tailEnd/>
                    </a:ln>
                  </pic:spPr>
                </pic:pic>
              </a:graphicData>
            </a:graphic>
          </wp:inline>
        </w:drawing>
      </w:r>
    </w:p>
    <w:p w:rsidR="00FA185E" w:rsidRDefault="00FA185E" w:rsidP="00FA185E">
      <w:pPr>
        <w:shd w:val="clear" w:color="auto" w:fill="FFFFFF"/>
        <w:rPr>
          <w:rFonts w:ascii="Tahoma" w:eastAsia="돋움" w:hAnsi="Tahoma" w:cs="Tahoma"/>
          <w:color w:val="CCCCCC"/>
          <w:sz w:val="13"/>
          <w:szCs w:val="13"/>
        </w:rPr>
      </w:pPr>
      <w:r>
        <w:rPr>
          <w:rStyle w:val="a8"/>
          <w:rFonts w:ascii="Tahoma" w:eastAsia="돋움" w:hAnsi="Tahoma" w:cs="Tahoma"/>
          <w:color w:val="CCCCCC"/>
          <w:sz w:val="13"/>
          <w:szCs w:val="13"/>
        </w:rPr>
        <w:t>2010.04.09</w:t>
      </w:r>
      <w:r>
        <w:rPr>
          <w:rStyle w:val="apple-converted-space"/>
          <w:rFonts w:ascii="Tahoma" w:eastAsia="돋움" w:hAnsi="Tahoma" w:cs="Tahoma"/>
          <w:color w:val="CCCCCC"/>
          <w:sz w:val="13"/>
          <w:szCs w:val="13"/>
        </w:rPr>
        <w:t> </w:t>
      </w:r>
      <w:r>
        <w:rPr>
          <w:rFonts w:ascii="Tahoma" w:eastAsia="돋움" w:hAnsi="Tahoma" w:cs="Tahoma"/>
          <w:color w:val="CCCCCC"/>
          <w:sz w:val="13"/>
          <w:szCs w:val="13"/>
        </w:rPr>
        <w:t>09:55:18</w:t>
      </w:r>
    </w:p>
    <w:p w:rsidR="00FA185E" w:rsidRDefault="00FA185E" w:rsidP="00FA185E">
      <w:pPr>
        <w:shd w:val="clear" w:color="auto" w:fill="FFFFFF"/>
        <w:spacing w:line="300" w:lineRule="atLeast"/>
        <w:rPr>
          <w:rFonts w:ascii="돋움" w:eastAsia="돋움" w:hAnsi="돋움" w:cs="굴림"/>
          <w:color w:val="3074A5"/>
          <w:sz w:val="16"/>
          <w:szCs w:val="16"/>
        </w:rPr>
      </w:pPr>
      <w:r>
        <w:rPr>
          <w:rFonts w:ascii="돋움" w:eastAsia="돋움" w:hAnsi="돋움" w:hint="eastAsia"/>
          <w:color w:val="3074A5"/>
          <w:sz w:val="16"/>
          <w:szCs w:val="16"/>
        </w:rPr>
        <w:t>카터</w:t>
      </w:r>
    </w:p>
    <w:p w:rsidR="00FA185E" w:rsidRDefault="00FA185E" w:rsidP="00FA185E">
      <w:pPr>
        <w:shd w:val="clear" w:color="auto" w:fill="FFFFFF"/>
        <w:rPr>
          <w:rFonts w:ascii="돋움" w:eastAsia="돋움" w:hAnsi="돋움"/>
          <w:color w:val="000000"/>
          <w:sz w:val="16"/>
          <w:szCs w:val="16"/>
        </w:rPr>
      </w:pPr>
      <w:r>
        <w:rPr>
          <w:rFonts w:ascii="돋움" w:eastAsia="돋움" w:hAnsi="돋움" w:hint="eastAsia"/>
          <w:color w:val="000000"/>
          <w:sz w:val="16"/>
          <w:szCs w:val="16"/>
        </w:rPr>
        <w:lastRenderedPageBreak/>
        <w:t>import android.os.Build;</w:t>
      </w:r>
      <w:r>
        <w:rPr>
          <w:rFonts w:ascii="돋움" w:eastAsia="돋움" w:hAnsi="돋움" w:hint="eastAsia"/>
          <w:color w:val="000000"/>
          <w:sz w:val="16"/>
          <w:szCs w:val="16"/>
        </w:rPr>
        <w:br/>
      </w:r>
      <w:r>
        <w:rPr>
          <w:rFonts w:ascii="돋움" w:eastAsia="돋움" w:hAnsi="돋움" w:hint="eastAsia"/>
          <w:color w:val="000000"/>
          <w:sz w:val="16"/>
          <w:szCs w:val="16"/>
        </w:rPr>
        <w:br/>
        <w:t>Log.i("BOARD", Build.BOARD);</w:t>
      </w:r>
      <w:r>
        <w:rPr>
          <w:rFonts w:ascii="돋움" w:eastAsia="돋움" w:hAnsi="돋움" w:hint="eastAsia"/>
          <w:color w:val="000000"/>
          <w:sz w:val="16"/>
          <w:szCs w:val="16"/>
        </w:rPr>
        <w:br/>
        <w:t>  Log.i("BRAND", Build.BRAND);</w:t>
      </w:r>
      <w:r>
        <w:rPr>
          <w:rFonts w:ascii="돋움" w:eastAsia="돋움" w:hAnsi="돋움" w:hint="eastAsia"/>
          <w:color w:val="000000"/>
          <w:sz w:val="16"/>
          <w:szCs w:val="16"/>
        </w:rPr>
        <w:br/>
        <w:t>  Log.i("CPU_ABI", Build.CPU_ABI);</w:t>
      </w:r>
      <w:r>
        <w:rPr>
          <w:rFonts w:ascii="돋움" w:eastAsia="돋움" w:hAnsi="돋움" w:hint="eastAsia"/>
          <w:color w:val="000000"/>
          <w:sz w:val="16"/>
          <w:szCs w:val="16"/>
        </w:rPr>
        <w:br/>
        <w:t>  Log.i("DEVICE", Build.DEVICE);</w:t>
      </w:r>
      <w:r>
        <w:rPr>
          <w:rFonts w:ascii="돋움" w:eastAsia="돋움" w:hAnsi="돋움" w:hint="eastAsia"/>
          <w:color w:val="000000"/>
          <w:sz w:val="16"/>
          <w:szCs w:val="16"/>
        </w:rPr>
        <w:br/>
        <w:t>  Log.i("DISPLAY", Build.DISPLAY);</w:t>
      </w:r>
      <w:r>
        <w:rPr>
          <w:rFonts w:ascii="돋움" w:eastAsia="돋움" w:hAnsi="돋움" w:hint="eastAsia"/>
          <w:color w:val="000000"/>
          <w:sz w:val="16"/>
          <w:szCs w:val="16"/>
        </w:rPr>
        <w:br/>
        <w:t>  Log.i("FINGERPRINT", Build.FINGERPRINT);</w:t>
      </w:r>
      <w:r>
        <w:rPr>
          <w:rFonts w:ascii="돋움" w:eastAsia="돋움" w:hAnsi="돋움" w:hint="eastAsia"/>
          <w:color w:val="000000"/>
          <w:sz w:val="16"/>
          <w:szCs w:val="16"/>
        </w:rPr>
        <w:br/>
        <w:t>  Log.i("HOST", Build.HOST);</w:t>
      </w:r>
      <w:r>
        <w:rPr>
          <w:rFonts w:ascii="돋움" w:eastAsia="돋움" w:hAnsi="돋움" w:hint="eastAsia"/>
          <w:color w:val="000000"/>
          <w:sz w:val="16"/>
          <w:szCs w:val="16"/>
        </w:rPr>
        <w:br/>
        <w:t>  Log.i("ID", Build.ID);</w:t>
      </w:r>
      <w:r>
        <w:rPr>
          <w:rFonts w:ascii="돋움" w:eastAsia="돋움" w:hAnsi="돋움" w:hint="eastAsia"/>
          <w:color w:val="000000"/>
          <w:sz w:val="16"/>
          <w:szCs w:val="16"/>
        </w:rPr>
        <w:br/>
        <w:t>  Log.i("MANUFACTURER", Build.MANUFACTURER);</w:t>
      </w:r>
      <w:r>
        <w:rPr>
          <w:rFonts w:ascii="돋움" w:eastAsia="돋움" w:hAnsi="돋움" w:hint="eastAsia"/>
          <w:color w:val="000000"/>
          <w:sz w:val="16"/>
          <w:szCs w:val="16"/>
        </w:rPr>
        <w:br/>
        <w:t>  Log.i("MODEL", Build.MODEL);</w:t>
      </w:r>
      <w:r>
        <w:rPr>
          <w:rFonts w:ascii="돋움" w:eastAsia="돋움" w:hAnsi="돋움" w:hint="eastAsia"/>
          <w:color w:val="000000"/>
          <w:sz w:val="16"/>
          <w:szCs w:val="16"/>
        </w:rPr>
        <w:br/>
        <w:t>  Log.i("PRODUCT", Build.PRODUCT);</w:t>
      </w:r>
      <w:r>
        <w:rPr>
          <w:rFonts w:ascii="돋움" w:eastAsia="돋움" w:hAnsi="돋움" w:hint="eastAsia"/>
          <w:color w:val="000000"/>
          <w:sz w:val="16"/>
          <w:szCs w:val="16"/>
        </w:rPr>
        <w:br/>
        <w:t>  Log.i("TAGS", Build.TAGS);</w:t>
      </w:r>
      <w:r>
        <w:rPr>
          <w:rFonts w:ascii="돋움" w:eastAsia="돋움" w:hAnsi="돋움" w:hint="eastAsia"/>
          <w:color w:val="000000"/>
          <w:sz w:val="16"/>
          <w:szCs w:val="16"/>
        </w:rPr>
        <w:br/>
        <w:t>  Log.i("TYPE", Build.TYPE);</w:t>
      </w:r>
      <w:r>
        <w:rPr>
          <w:rFonts w:ascii="돋움" w:eastAsia="돋움" w:hAnsi="돋움" w:hint="eastAsia"/>
          <w:color w:val="000000"/>
          <w:sz w:val="16"/>
          <w:szCs w:val="16"/>
        </w:rPr>
        <w:br/>
        <w:t>  Log.i("USER", Build.USER);</w:t>
      </w:r>
      <w:r>
        <w:rPr>
          <w:rFonts w:ascii="돋움" w:eastAsia="돋움" w:hAnsi="돋움" w:hint="eastAsia"/>
          <w:color w:val="000000"/>
          <w:sz w:val="16"/>
          <w:szCs w:val="16"/>
        </w:rPr>
        <w:br/>
      </w:r>
      <w:r>
        <w:rPr>
          <w:rFonts w:ascii="돋움" w:eastAsia="돋움" w:hAnsi="돋움" w:hint="eastAsia"/>
          <w:color w:val="000000"/>
          <w:sz w:val="16"/>
          <w:szCs w:val="16"/>
        </w:rPr>
        <w:br/>
        <w:t>이런식으로도 확인하는 방법이 있습니다.</w:t>
      </w:r>
    </w:p>
    <w:p w:rsidR="00FA185E" w:rsidRDefault="00153F68" w:rsidP="00FA185E">
      <w:pPr>
        <w:shd w:val="clear" w:color="auto" w:fill="FFFFFF"/>
        <w:jc w:val="right"/>
        <w:rPr>
          <w:rFonts w:ascii="돋움" w:eastAsia="돋움" w:hAnsi="돋움"/>
          <w:color w:val="000000"/>
          <w:sz w:val="16"/>
          <w:szCs w:val="16"/>
        </w:rPr>
      </w:pPr>
      <w:hyperlink r:id="rId1002" w:anchor="popup_menu_area" w:history="1">
        <w:r w:rsidR="00FA185E">
          <w:rPr>
            <w:rStyle w:val="a4"/>
            <w:rFonts w:ascii="돋움" w:eastAsia="돋움" w:hAnsi="돋움" w:hint="eastAsia"/>
            <w:sz w:val="16"/>
            <w:szCs w:val="16"/>
            <w:u w:val="none"/>
          </w:rPr>
          <w:t>이 댓글을...</w:t>
        </w:r>
      </w:hyperlink>
    </w:p>
    <w:p w:rsidR="00FA185E" w:rsidRDefault="00FA185E" w:rsidP="00FA185E">
      <w:pPr>
        <w:shd w:val="clear" w:color="auto" w:fill="F4F4F4"/>
        <w:spacing w:line="300" w:lineRule="atLeast"/>
        <w:jc w:val="left"/>
        <w:rPr>
          <w:rFonts w:ascii="돋움" w:eastAsia="돋움" w:hAnsi="돋움"/>
          <w:color w:val="666666"/>
          <w:sz w:val="16"/>
          <w:szCs w:val="16"/>
        </w:rPr>
      </w:pPr>
      <w:bookmarkStart w:id="58" w:name="comment_252461"/>
      <w:bookmarkEnd w:id="58"/>
      <w:r>
        <w:rPr>
          <w:rFonts w:ascii="돋움" w:eastAsia="돋움" w:hAnsi="돋움"/>
          <w:noProof/>
          <w:color w:val="0000FF"/>
          <w:sz w:val="16"/>
          <w:szCs w:val="16"/>
        </w:rPr>
        <w:drawing>
          <wp:inline distT="0" distB="0" distL="0" distR="0">
            <wp:extent cx="189865" cy="163830"/>
            <wp:effectExtent l="19050" t="0" r="635" b="0"/>
            <wp:docPr id="253" name="그림 25" descr="댓글">
              <a:hlinkClick xmlns:a="http://schemas.openxmlformats.org/drawingml/2006/main" r:id="rId10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댓글">
                      <a:hlinkClick r:id="rId1003"/>
                    </pic:cNvPr>
                    <pic:cNvPicPr>
                      <a:picLocks noChangeAspect="1" noChangeArrowheads="1"/>
                    </pic:cNvPicPr>
                  </pic:nvPicPr>
                  <pic:blipFill>
                    <a:blip r:embed="rId22"/>
                    <a:srcRect/>
                    <a:stretch>
                      <a:fillRect/>
                    </a:stretch>
                  </pic:blipFill>
                  <pic:spPr bwMode="auto">
                    <a:xfrm>
                      <a:off x="0" y="0"/>
                      <a:ext cx="189865" cy="163830"/>
                    </a:xfrm>
                    <a:prstGeom prst="rect">
                      <a:avLst/>
                    </a:prstGeom>
                    <a:noFill/>
                    <a:ln w="9525">
                      <a:noFill/>
                      <a:miter lim="800000"/>
                      <a:headEnd/>
                      <a:tailEnd/>
                    </a:ln>
                  </pic:spPr>
                </pic:pic>
              </a:graphicData>
            </a:graphic>
          </wp:inline>
        </w:drawing>
      </w:r>
    </w:p>
    <w:p w:rsidR="00FA185E" w:rsidRDefault="00FA185E" w:rsidP="00FA185E">
      <w:pPr>
        <w:shd w:val="clear" w:color="auto" w:fill="F4F4F4"/>
        <w:rPr>
          <w:rFonts w:ascii="Tahoma" w:eastAsia="돋움" w:hAnsi="Tahoma" w:cs="Tahoma"/>
          <w:color w:val="CCCCCC"/>
          <w:sz w:val="13"/>
          <w:szCs w:val="13"/>
        </w:rPr>
      </w:pPr>
      <w:r>
        <w:rPr>
          <w:rStyle w:val="a8"/>
          <w:rFonts w:ascii="Tahoma" w:eastAsia="돋움" w:hAnsi="Tahoma" w:cs="Tahoma"/>
          <w:color w:val="CCCCCC"/>
          <w:sz w:val="13"/>
          <w:szCs w:val="13"/>
        </w:rPr>
        <w:t>2010.04.09</w:t>
      </w:r>
      <w:r>
        <w:rPr>
          <w:rStyle w:val="apple-converted-space"/>
          <w:rFonts w:ascii="Tahoma" w:eastAsia="돋움" w:hAnsi="Tahoma" w:cs="Tahoma"/>
          <w:color w:val="CCCCCC"/>
          <w:sz w:val="13"/>
          <w:szCs w:val="13"/>
        </w:rPr>
        <w:t> </w:t>
      </w:r>
      <w:r>
        <w:rPr>
          <w:rFonts w:ascii="Tahoma" w:eastAsia="돋움" w:hAnsi="Tahoma" w:cs="Tahoma"/>
          <w:color w:val="CCCCCC"/>
          <w:sz w:val="13"/>
          <w:szCs w:val="13"/>
        </w:rPr>
        <w:t>10:38:41</w:t>
      </w:r>
    </w:p>
    <w:p w:rsidR="00FA185E" w:rsidRDefault="00FA185E" w:rsidP="00FA185E">
      <w:pPr>
        <w:shd w:val="clear" w:color="auto" w:fill="F4F4F4"/>
        <w:spacing w:line="300" w:lineRule="atLeast"/>
        <w:rPr>
          <w:rFonts w:ascii="돋움" w:eastAsia="돋움" w:hAnsi="돋움" w:cs="굴림"/>
          <w:color w:val="3074A5"/>
          <w:sz w:val="16"/>
          <w:szCs w:val="16"/>
        </w:rPr>
      </w:pPr>
      <w:r>
        <w:rPr>
          <w:rFonts w:ascii="돋움" w:eastAsia="돋움" w:hAnsi="돋움"/>
          <w:noProof/>
          <w:color w:val="3074A5"/>
          <w:sz w:val="16"/>
          <w:szCs w:val="16"/>
        </w:rPr>
        <w:drawing>
          <wp:inline distT="0" distB="0" distL="0" distR="0">
            <wp:extent cx="189865" cy="189865"/>
            <wp:effectExtent l="19050" t="0" r="635" b="0"/>
            <wp:docPr id="252" name="그림 26" descr="id: 봄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d: 봄봄"/>
                    <pic:cNvPicPr>
                      <a:picLocks noChangeAspect="1" noChangeArrowheads="1"/>
                    </pic:cNvPicPr>
                  </pic:nvPicPr>
                  <pic:blipFill>
                    <a:blip r:embed="rId987"/>
                    <a:srcRect/>
                    <a:stretch>
                      <a:fillRect/>
                    </a:stretch>
                  </pic:blipFill>
                  <pic:spPr bwMode="auto">
                    <a:xfrm>
                      <a:off x="0" y="0"/>
                      <a:ext cx="189865" cy="189865"/>
                    </a:xfrm>
                    <a:prstGeom prst="rect">
                      <a:avLst/>
                    </a:prstGeom>
                    <a:noFill/>
                    <a:ln w="9525">
                      <a:noFill/>
                      <a:miter lim="800000"/>
                      <a:headEnd/>
                      <a:tailEnd/>
                    </a:ln>
                  </pic:spPr>
                </pic:pic>
              </a:graphicData>
            </a:graphic>
          </wp:inline>
        </w:drawing>
      </w:r>
      <w:r>
        <w:rPr>
          <w:rFonts w:ascii="돋움" w:eastAsia="돋움" w:hAnsi="돋움" w:hint="eastAsia"/>
          <w:color w:val="3074A5"/>
          <w:sz w:val="16"/>
          <w:szCs w:val="16"/>
        </w:rPr>
        <w:t>봄봄</w:t>
      </w:r>
    </w:p>
    <w:p w:rsidR="00FA185E" w:rsidRDefault="00FA185E" w:rsidP="00FA185E">
      <w:pPr>
        <w:shd w:val="clear" w:color="auto" w:fill="F4F4F4"/>
        <w:rPr>
          <w:rFonts w:ascii="돋움" w:eastAsia="돋움" w:hAnsi="돋움"/>
          <w:color w:val="000000"/>
          <w:sz w:val="16"/>
          <w:szCs w:val="16"/>
        </w:rPr>
      </w:pPr>
      <w:r>
        <w:rPr>
          <w:rFonts w:ascii="돋움" w:eastAsia="돋움" w:hAnsi="돋움" w:hint="eastAsia"/>
          <w:color w:val="000000"/>
          <w:sz w:val="16"/>
          <w:szCs w:val="16"/>
        </w:rPr>
        <w:t>오우~ 놀랍네요...  ^^;;;   감사합니다!</w:t>
      </w:r>
    </w:p>
    <w:p w:rsidR="00FA185E" w:rsidRDefault="00153F68" w:rsidP="00FA185E">
      <w:pPr>
        <w:shd w:val="clear" w:color="auto" w:fill="F4F4F4"/>
        <w:jc w:val="right"/>
        <w:rPr>
          <w:rFonts w:ascii="돋움" w:eastAsia="돋움" w:hAnsi="돋움"/>
          <w:color w:val="000000"/>
          <w:sz w:val="16"/>
          <w:szCs w:val="16"/>
        </w:rPr>
      </w:pPr>
      <w:hyperlink r:id="rId1004" w:anchor="popup_menu_area" w:history="1">
        <w:r w:rsidR="00FA185E">
          <w:rPr>
            <w:rStyle w:val="a4"/>
            <w:rFonts w:ascii="돋움" w:eastAsia="돋움" w:hAnsi="돋움" w:hint="eastAsia"/>
            <w:sz w:val="16"/>
            <w:szCs w:val="16"/>
            <w:u w:val="none"/>
          </w:rPr>
          <w:t>이 댓글을...</w:t>
        </w:r>
      </w:hyperlink>
    </w:p>
    <w:p w:rsidR="00FA185E" w:rsidRDefault="00FA185E" w:rsidP="00FA185E">
      <w:pPr>
        <w:shd w:val="clear" w:color="auto" w:fill="FFFFFF"/>
        <w:spacing w:line="300" w:lineRule="atLeast"/>
        <w:jc w:val="left"/>
        <w:rPr>
          <w:rFonts w:ascii="돋움" w:eastAsia="돋움" w:hAnsi="돋움"/>
          <w:color w:val="666666"/>
          <w:sz w:val="16"/>
          <w:szCs w:val="16"/>
        </w:rPr>
      </w:pPr>
      <w:bookmarkStart w:id="59" w:name="comment_252676"/>
      <w:bookmarkEnd w:id="59"/>
      <w:r>
        <w:rPr>
          <w:rFonts w:ascii="돋움" w:eastAsia="돋움" w:hAnsi="돋움"/>
          <w:noProof/>
          <w:color w:val="0000FF"/>
          <w:sz w:val="16"/>
          <w:szCs w:val="16"/>
        </w:rPr>
        <w:drawing>
          <wp:inline distT="0" distB="0" distL="0" distR="0">
            <wp:extent cx="112395" cy="120650"/>
            <wp:effectExtent l="19050" t="0" r="1905" b="0"/>
            <wp:docPr id="251" name="그림 27" descr="삭제">
              <a:hlinkClick xmlns:a="http://schemas.openxmlformats.org/drawingml/2006/main" r:id="rId10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삭제">
                      <a:hlinkClick r:id="rId1005"/>
                    </pic:cNvPr>
                    <pic:cNvPicPr>
                      <a:picLocks noChangeAspect="1" noChangeArrowheads="1"/>
                    </pic:cNvPicPr>
                  </pic:nvPicPr>
                  <pic:blipFill>
                    <a:blip r:embed="rId193"/>
                    <a:srcRect/>
                    <a:stretch>
                      <a:fillRect/>
                    </a:stretch>
                  </pic:blipFill>
                  <pic:spPr bwMode="auto">
                    <a:xfrm>
                      <a:off x="0" y="0"/>
                      <a:ext cx="112395" cy="120650"/>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666666"/>
          <w:sz w:val="16"/>
          <w:szCs w:val="16"/>
        </w:rPr>
        <w:t> </w:t>
      </w:r>
      <w:r>
        <w:rPr>
          <w:rFonts w:ascii="돋움" w:eastAsia="돋움" w:hAnsi="돋움"/>
          <w:noProof/>
          <w:color w:val="0000FF"/>
          <w:sz w:val="16"/>
          <w:szCs w:val="16"/>
        </w:rPr>
        <w:drawing>
          <wp:inline distT="0" distB="0" distL="0" distR="0">
            <wp:extent cx="189865" cy="163830"/>
            <wp:effectExtent l="19050" t="0" r="635" b="0"/>
            <wp:docPr id="250" name="그림 28" descr="수정">
              <a:hlinkClick xmlns:a="http://schemas.openxmlformats.org/drawingml/2006/main" r:id="rId10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수정">
                      <a:hlinkClick r:id="rId1006"/>
                    </pic:cNvPr>
                    <pic:cNvPicPr>
                      <a:picLocks noChangeAspect="1" noChangeArrowheads="1"/>
                    </pic:cNvPicPr>
                  </pic:nvPicPr>
                  <pic:blipFill>
                    <a:blip r:embed="rId195"/>
                    <a:srcRect/>
                    <a:stretch>
                      <a:fillRect/>
                    </a:stretch>
                  </pic:blipFill>
                  <pic:spPr bwMode="auto">
                    <a:xfrm>
                      <a:off x="0" y="0"/>
                      <a:ext cx="189865" cy="163830"/>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666666"/>
          <w:sz w:val="16"/>
          <w:szCs w:val="16"/>
        </w:rPr>
        <w:t> </w:t>
      </w:r>
      <w:r>
        <w:rPr>
          <w:rFonts w:ascii="돋움" w:eastAsia="돋움" w:hAnsi="돋움"/>
          <w:noProof/>
          <w:color w:val="0000FF"/>
          <w:sz w:val="16"/>
          <w:szCs w:val="16"/>
        </w:rPr>
        <w:drawing>
          <wp:inline distT="0" distB="0" distL="0" distR="0">
            <wp:extent cx="189865" cy="163830"/>
            <wp:effectExtent l="19050" t="0" r="635" b="0"/>
            <wp:docPr id="249" name="그림 29" descr="댓글">
              <a:hlinkClick xmlns:a="http://schemas.openxmlformats.org/drawingml/2006/main" r:id="rId10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댓글">
                      <a:hlinkClick r:id="rId1007"/>
                    </pic:cNvPr>
                    <pic:cNvPicPr>
                      <a:picLocks noChangeAspect="1" noChangeArrowheads="1"/>
                    </pic:cNvPicPr>
                  </pic:nvPicPr>
                  <pic:blipFill>
                    <a:blip r:embed="rId22"/>
                    <a:srcRect/>
                    <a:stretch>
                      <a:fillRect/>
                    </a:stretch>
                  </pic:blipFill>
                  <pic:spPr bwMode="auto">
                    <a:xfrm>
                      <a:off x="0" y="0"/>
                      <a:ext cx="189865" cy="163830"/>
                    </a:xfrm>
                    <a:prstGeom prst="rect">
                      <a:avLst/>
                    </a:prstGeom>
                    <a:noFill/>
                    <a:ln w="9525">
                      <a:noFill/>
                      <a:miter lim="800000"/>
                      <a:headEnd/>
                      <a:tailEnd/>
                    </a:ln>
                  </pic:spPr>
                </pic:pic>
              </a:graphicData>
            </a:graphic>
          </wp:inline>
        </w:drawing>
      </w:r>
    </w:p>
    <w:p w:rsidR="00FA185E" w:rsidRDefault="00FA185E" w:rsidP="00FA185E">
      <w:pPr>
        <w:shd w:val="clear" w:color="auto" w:fill="FFFFFF"/>
        <w:rPr>
          <w:rFonts w:ascii="Tahoma" w:eastAsia="돋움" w:hAnsi="Tahoma" w:cs="Tahoma"/>
          <w:color w:val="CCCCCC"/>
          <w:sz w:val="13"/>
          <w:szCs w:val="13"/>
        </w:rPr>
      </w:pPr>
      <w:r>
        <w:rPr>
          <w:rStyle w:val="a8"/>
          <w:rFonts w:ascii="Tahoma" w:eastAsia="돋움" w:hAnsi="Tahoma" w:cs="Tahoma"/>
          <w:color w:val="CCCCCC"/>
          <w:sz w:val="13"/>
          <w:szCs w:val="13"/>
        </w:rPr>
        <w:t>2010.04.09</w:t>
      </w:r>
      <w:r>
        <w:rPr>
          <w:rStyle w:val="apple-converted-space"/>
          <w:rFonts w:ascii="Tahoma" w:eastAsia="돋움" w:hAnsi="Tahoma" w:cs="Tahoma"/>
          <w:color w:val="CCCCCC"/>
          <w:sz w:val="13"/>
          <w:szCs w:val="13"/>
        </w:rPr>
        <w:t> </w:t>
      </w:r>
      <w:r>
        <w:rPr>
          <w:rFonts w:ascii="Tahoma" w:eastAsia="돋움" w:hAnsi="Tahoma" w:cs="Tahoma"/>
          <w:color w:val="CCCCCC"/>
          <w:sz w:val="13"/>
          <w:szCs w:val="13"/>
        </w:rPr>
        <w:t>11:34:43</w:t>
      </w:r>
    </w:p>
    <w:p w:rsidR="00FA185E" w:rsidRDefault="00FA185E" w:rsidP="00FA185E">
      <w:pPr>
        <w:shd w:val="clear" w:color="auto" w:fill="FFFFFF"/>
        <w:spacing w:line="300" w:lineRule="atLeast"/>
        <w:rPr>
          <w:rFonts w:ascii="돋움" w:eastAsia="돋움" w:hAnsi="돋움" w:cs="굴림"/>
          <w:color w:val="3074A5"/>
          <w:sz w:val="16"/>
          <w:szCs w:val="16"/>
        </w:rPr>
      </w:pPr>
      <w:r>
        <w:rPr>
          <w:rFonts w:ascii="돋움" w:eastAsia="돋움" w:hAnsi="돋움" w:hint="eastAsia"/>
          <w:color w:val="3074A5"/>
          <w:sz w:val="16"/>
          <w:szCs w:val="16"/>
        </w:rPr>
        <w:t>bmhd</w:t>
      </w:r>
    </w:p>
    <w:p w:rsidR="00FA185E" w:rsidRDefault="00FA185E" w:rsidP="00FA185E">
      <w:pPr>
        <w:shd w:val="clear" w:color="auto" w:fill="FFFFFF"/>
        <w:rPr>
          <w:rFonts w:ascii="돋움" w:eastAsia="돋움" w:hAnsi="돋움"/>
          <w:color w:val="000000"/>
          <w:sz w:val="16"/>
          <w:szCs w:val="16"/>
        </w:rPr>
      </w:pPr>
      <w:r>
        <w:rPr>
          <w:rFonts w:ascii="돋움" w:eastAsia="돋움" w:hAnsi="돋움" w:hint="eastAsia"/>
          <w:color w:val="000000"/>
          <w:sz w:val="16"/>
          <w:szCs w:val="16"/>
        </w:rPr>
        <w:br/>
        <w:t>#adb shell</w:t>
      </w:r>
      <w:r>
        <w:rPr>
          <w:rFonts w:ascii="돋움" w:eastAsia="돋움" w:hAnsi="돋움" w:hint="eastAsia"/>
          <w:color w:val="000000"/>
          <w:sz w:val="16"/>
          <w:szCs w:val="16"/>
        </w:rPr>
        <w:br/>
        <w:t>#getprop</w:t>
      </w:r>
      <w:r>
        <w:rPr>
          <w:rStyle w:val="apple-converted-space"/>
          <w:rFonts w:ascii="돋움" w:eastAsia="돋움" w:hAnsi="돋움" w:hint="eastAsia"/>
          <w:color w:val="000000"/>
          <w:sz w:val="16"/>
          <w:szCs w:val="16"/>
        </w:rPr>
        <w:t> </w:t>
      </w:r>
      <w:r>
        <w:rPr>
          <w:rFonts w:ascii="돋움" w:eastAsia="돋움" w:hAnsi="돋움" w:hint="eastAsia"/>
          <w:color w:val="000000"/>
          <w:sz w:val="16"/>
          <w:szCs w:val="16"/>
        </w:rPr>
        <w:br/>
        <w:t>도 있습니다.</w:t>
      </w:r>
    </w:p>
    <w:p w:rsidR="00FA185E" w:rsidRDefault="00153F68" w:rsidP="00FA185E">
      <w:pPr>
        <w:shd w:val="clear" w:color="auto" w:fill="FFFFFF"/>
        <w:jc w:val="right"/>
        <w:rPr>
          <w:rFonts w:ascii="돋움" w:eastAsia="돋움" w:hAnsi="돋움"/>
          <w:color w:val="000000"/>
          <w:sz w:val="16"/>
          <w:szCs w:val="16"/>
        </w:rPr>
      </w:pPr>
      <w:hyperlink r:id="rId1008" w:anchor="popup_menu_area" w:history="1">
        <w:r w:rsidR="00FA185E">
          <w:rPr>
            <w:rStyle w:val="a4"/>
            <w:rFonts w:ascii="돋움" w:eastAsia="돋움" w:hAnsi="돋움" w:hint="eastAsia"/>
            <w:sz w:val="16"/>
            <w:szCs w:val="16"/>
            <w:u w:val="none"/>
          </w:rPr>
          <w:t>이 댓글을...</w:t>
        </w:r>
      </w:hyperlink>
    </w:p>
    <w:p w:rsidR="00FA185E" w:rsidRDefault="00FA185E" w:rsidP="00FA185E">
      <w:pPr>
        <w:shd w:val="clear" w:color="auto" w:fill="FFFFFF"/>
        <w:spacing w:line="300" w:lineRule="atLeast"/>
        <w:jc w:val="left"/>
        <w:rPr>
          <w:rFonts w:ascii="돋움" w:eastAsia="돋움" w:hAnsi="돋움"/>
          <w:color w:val="666666"/>
          <w:sz w:val="16"/>
          <w:szCs w:val="16"/>
        </w:rPr>
      </w:pPr>
      <w:bookmarkStart w:id="60" w:name="comment_264090"/>
      <w:bookmarkEnd w:id="60"/>
      <w:r>
        <w:rPr>
          <w:rFonts w:ascii="돋움" w:eastAsia="돋움" w:hAnsi="돋움"/>
          <w:noProof/>
          <w:color w:val="0000FF"/>
          <w:sz w:val="16"/>
          <w:szCs w:val="16"/>
        </w:rPr>
        <w:drawing>
          <wp:inline distT="0" distB="0" distL="0" distR="0">
            <wp:extent cx="189865" cy="163830"/>
            <wp:effectExtent l="19050" t="0" r="635" b="0"/>
            <wp:docPr id="248" name="그림 30" descr="댓글">
              <a:hlinkClick xmlns:a="http://schemas.openxmlformats.org/drawingml/2006/main" r:id="rId10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댓글">
                      <a:hlinkClick r:id="rId1009"/>
                    </pic:cNvPr>
                    <pic:cNvPicPr>
                      <a:picLocks noChangeAspect="1" noChangeArrowheads="1"/>
                    </pic:cNvPicPr>
                  </pic:nvPicPr>
                  <pic:blipFill>
                    <a:blip r:embed="rId22"/>
                    <a:srcRect/>
                    <a:stretch>
                      <a:fillRect/>
                    </a:stretch>
                  </pic:blipFill>
                  <pic:spPr bwMode="auto">
                    <a:xfrm>
                      <a:off x="0" y="0"/>
                      <a:ext cx="189865" cy="163830"/>
                    </a:xfrm>
                    <a:prstGeom prst="rect">
                      <a:avLst/>
                    </a:prstGeom>
                    <a:noFill/>
                    <a:ln w="9525">
                      <a:noFill/>
                      <a:miter lim="800000"/>
                      <a:headEnd/>
                      <a:tailEnd/>
                    </a:ln>
                  </pic:spPr>
                </pic:pic>
              </a:graphicData>
            </a:graphic>
          </wp:inline>
        </w:drawing>
      </w:r>
    </w:p>
    <w:p w:rsidR="00FA185E" w:rsidRDefault="00FA185E" w:rsidP="00FA185E">
      <w:pPr>
        <w:shd w:val="clear" w:color="auto" w:fill="FFFFFF"/>
        <w:rPr>
          <w:rFonts w:ascii="Tahoma" w:eastAsia="돋움" w:hAnsi="Tahoma" w:cs="Tahoma"/>
          <w:color w:val="CCCCCC"/>
          <w:sz w:val="13"/>
          <w:szCs w:val="13"/>
        </w:rPr>
      </w:pPr>
      <w:r>
        <w:rPr>
          <w:rStyle w:val="a8"/>
          <w:rFonts w:ascii="Tahoma" w:eastAsia="돋움" w:hAnsi="Tahoma" w:cs="Tahoma"/>
          <w:color w:val="CCCCCC"/>
          <w:sz w:val="13"/>
          <w:szCs w:val="13"/>
        </w:rPr>
        <w:t>2010.04.15</w:t>
      </w:r>
      <w:r>
        <w:rPr>
          <w:rStyle w:val="apple-converted-space"/>
          <w:rFonts w:ascii="Tahoma" w:eastAsia="돋움" w:hAnsi="Tahoma" w:cs="Tahoma"/>
          <w:color w:val="CCCCCC"/>
          <w:sz w:val="13"/>
          <w:szCs w:val="13"/>
        </w:rPr>
        <w:t> </w:t>
      </w:r>
      <w:r>
        <w:rPr>
          <w:rFonts w:ascii="Tahoma" w:eastAsia="돋움" w:hAnsi="Tahoma" w:cs="Tahoma"/>
          <w:color w:val="CCCCCC"/>
          <w:sz w:val="13"/>
          <w:szCs w:val="13"/>
        </w:rPr>
        <w:t>10:55:13</w:t>
      </w:r>
    </w:p>
    <w:p w:rsidR="00FA185E" w:rsidRDefault="00FA185E" w:rsidP="00FA185E">
      <w:pPr>
        <w:shd w:val="clear" w:color="auto" w:fill="FFFFFF"/>
        <w:spacing w:line="300" w:lineRule="atLeast"/>
        <w:rPr>
          <w:rFonts w:ascii="돋움" w:eastAsia="돋움" w:hAnsi="돋움" w:cs="굴림"/>
          <w:color w:val="3074A5"/>
          <w:sz w:val="16"/>
          <w:szCs w:val="16"/>
        </w:rPr>
      </w:pPr>
      <w:r>
        <w:rPr>
          <w:rFonts w:ascii="돋움" w:eastAsia="돋움" w:hAnsi="돋움" w:hint="eastAsia"/>
          <w:color w:val="3074A5"/>
          <w:sz w:val="16"/>
          <w:szCs w:val="16"/>
        </w:rPr>
        <w:t>볼레로</w:t>
      </w:r>
    </w:p>
    <w:p w:rsidR="007653FA" w:rsidRDefault="00FA185E" w:rsidP="00FA185E">
      <w:pPr>
        <w:widowControl/>
        <w:wordWrap/>
        <w:autoSpaceDE/>
        <w:autoSpaceDN/>
        <w:jc w:val="left"/>
        <w:rPr>
          <w:rFonts w:ascii="Courier New" w:hAnsi="Courier New" w:cs="Courier New"/>
          <w:color w:val="000000"/>
          <w:kern w:val="0"/>
          <w:szCs w:val="20"/>
        </w:rPr>
      </w:pPr>
      <w:r>
        <w:rPr>
          <w:rFonts w:ascii="돋움" w:eastAsia="돋움" w:hAnsi="돋움" w:hint="eastAsia"/>
          <w:color w:val="000000"/>
          <w:sz w:val="16"/>
          <w:szCs w:val="16"/>
        </w:rPr>
        <w:t>다양한 방법이 있군요 ^^</w:t>
      </w:r>
      <w:r>
        <w:rPr>
          <w:rFonts w:ascii="돋움" w:eastAsia="돋움" w:hAnsi="돋움" w:hint="eastAsia"/>
          <w:color w:val="000000"/>
          <w:sz w:val="16"/>
          <w:szCs w:val="16"/>
        </w:rPr>
        <w:br/>
      </w:r>
    </w:p>
    <w:p w:rsidR="004C6B6F" w:rsidRDefault="004C6B6F" w:rsidP="00FA185E">
      <w:pPr>
        <w:widowControl/>
        <w:wordWrap/>
        <w:autoSpaceDE/>
        <w:autoSpaceDN/>
        <w:jc w:val="left"/>
        <w:rPr>
          <w:rFonts w:ascii="Courier New" w:hAnsi="Courier New" w:cs="Courier New"/>
          <w:color w:val="000000"/>
          <w:kern w:val="0"/>
          <w:szCs w:val="20"/>
        </w:rPr>
      </w:pPr>
    </w:p>
    <w:p w:rsidR="004C6B6F" w:rsidRDefault="004C6B6F" w:rsidP="00FA185E">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t>S</w:t>
      </w:r>
      <w:r>
        <w:rPr>
          <w:rFonts w:ascii="Courier New" w:hAnsi="Courier New" w:cs="Courier New" w:hint="eastAsia"/>
          <w:color w:val="000000"/>
          <w:kern w:val="0"/>
          <w:szCs w:val="20"/>
        </w:rPr>
        <w:t xml:space="preserve">dk </w:t>
      </w:r>
      <w:r>
        <w:rPr>
          <w:rFonts w:ascii="Courier New" w:hAnsi="Courier New" w:cs="Courier New" w:hint="eastAsia"/>
          <w:color w:val="000000"/>
          <w:kern w:val="0"/>
          <w:szCs w:val="20"/>
        </w:rPr>
        <w:t>이미지</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사용</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내부</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이미지</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안드로이드</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이미지</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사용</w:t>
      </w:r>
      <w:r>
        <w:rPr>
          <w:rFonts w:ascii="Courier New" w:hAnsi="Courier New" w:cs="Courier New" w:hint="eastAsia"/>
          <w:color w:val="000000"/>
          <w:kern w:val="0"/>
          <w:szCs w:val="20"/>
        </w:rPr>
        <w:t xml:space="preserve"> </w:t>
      </w:r>
    </w:p>
    <w:p w:rsidR="00652059" w:rsidRDefault="004C6B6F" w:rsidP="00FA185E">
      <w:pPr>
        <w:widowControl/>
        <w:wordWrap/>
        <w:autoSpaceDE/>
        <w:autoSpaceDN/>
        <w:jc w:val="left"/>
        <w:rPr>
          <w:rFonts w:ascii="Courier New" w:hAnsi="Courier New" w:cs="Courier New"/>
          <w:i/>
          <w:iCs/>
          <w:color w:val="2A00FF"/>
          <w:kern w:val="0"/>
          <w:szCs w:val="20"/>
        </w:rPr>
      </w:pPr>
      <w:r>
        <w:rPr>
          <w:rFonts w:ascii="Courier New" w:hAnsi="Courier New" w:cs="Courier New"/>
          <w:i/>
          <w:iCs/>
          <w:color w:val="2A00FF"/>
          <w:kern w:val="0"/>
          <w:szCs w:val="20"/>
          <w:highlight w:val="cyan"/>
        </w:rPr>
        <w:t>@android:</w:t>
      </w:r>
      <w:r w:rsidR="00FA6D83">
        <w:rPr>
          <w:rFonts w:ascii="Courier New" w:hAnsi="Courier New" w:cs="Courier New" w:hint="eastAsia"/>
          <w:i/>
          <w:iCs/>
          <w:color w:val="2A00FF"/>
          <w:kern w:val="0"/>
          <w:szCs w:val="20"/>
        </w:rPr>
        <w:t>drawable/</w:t>
      </w:r>
      <w:r w:rsidR="00535C42">
        <w:rPr>
          <w:rFonts w:ascii="Courier New" w:hAnsi="Courier New" w:cs="Courier New" w:hint="eastAsia"/>
          <w:i/>
          <w:iCs/>
          <w:color w:val="2A00FF"/>
          <w:kern w:val="0"/>
          <w:szCs w:val="20"/>
        </w:rPr>
        <w:t>...</w:t>
      </w:r>
    </w:p>
    <w:p w:rsidR="00652059" w:rsidRDefault="00652059">
      <w:pPr>
        <w:widowControl/>
        <w:wordWrap/>
        <w:autoSpaceDE/>
        <w:autoSpaceDN/>
        <w:jc w:val="left"/>
        <w:rPr>
          <w:rFonts w:ascii="Courier New" w:hAnsi="Courier New" w:cs="Courier New"/>
          <w:i/>
          <w:iCs/>
          <w:color w:val="2A00FF"/>
          <w:kern w:val="0"/>
          <w:szCs w:val="20"/>
        </w:rPr>
      </w:pPr>
      <w:r>
        <w:rPr>
          <w:rFonts w:ascii="Courier New" w:hAnsi="Courier New" w:cs="Courier New"/>
          <w:i/>
          <w:iCs/>
          <w:color w:val="2A00FF"/>
          <w:kern w:val="0"/>
          <w:szCs w:val="20"/>
        </w:rPr>
        <w:br w:type="page"/>
      </w:r>
    </w:p>
    <w:p w:rsidR="00652059" w:rsidRDefault="00153F68" w:rsidP="00652059">
      <w:pPr>
        <w:pStyle w:val="2"/>
        <w:spacing w:before="0" w:beforeAutospacing="0" w:after="0" w:afterAutospacing="0" w:line="270" w:lineRule="atLeast"/>
        <w:rPr>
          <w:rFonts w:ascii="돋움" w:eastAsia="돋움" w:hAnsi="돋움"/>
          <w:color w:val="000000"/>
        </w:rPr>
      </w:pPr>
      <w:hyperlink r:id="rId1010" w:history="1">
        <w:r w:rsidR="00652059">
          <w:rPr>
            <w:rStyle w:val="a4"/>
          </w:rPr>
          <w:t>http://chonggi7.tistory.com/54</w:t>
        </w:r>
      </w:hyperlink>
    </w:p>
    <w:p w:rsidR="00652059" w:rsidRDefault="00153F68" w:rsidP="00652059">
      <w:pPr>
        <w:pStyle w:val="2"/>
        <w:spacing w:before="0" w:beforeAutospacing="0" w:after="0" w:afterAutospacing="0" w:line="270" w:lineRule="atLeast"/>
        <w:rPr>
          <w:rFonts w:ascii="돋움" w:eastAsia="돋움" w:hAnsi="돋움"/>
          <w:color w:val="000000"/>
        </w:rPr>
      </w:pPr>
      <w:hyperlink r:id="rId1011" w:history="1">
        <w:r w:rsidR="00652059">
          <w:rPr>
            <w:rStyle w:val="a4"/>
            <w:rFonts w:ascii="dotum" w:eastAsia="돋움" w:hAnsi="dotum"/>
            <w:color w:val="222222"/>
            <w:sz w:val="27"/>
            <w:szCs w:val="27"/>
            <w:u w:val="none"/>
          </w:rPr>
          <w:t xml:space="preserve">Intent - </w:t>
        </w:r>
        <w:r w:rsidR="00652059">
          <w:rPr>
            <w:rStyle w:val="a4"/>
            <w:rFonts w:ascii="dotum" w:eastAsia="돋움" w:hAnsi="dotum"/>
            <w:color w:val="222222"/>
            <w:sz w:val="27"/>
            <w:szCs w:val="27"/>
            <w:u w:val="none"/>
          </w:rPr>
          <w:t>다른</w:t>
        </w:r>
        <w:r w:rsidR="00652059">
          <w:rPr>
            <w:rStyle w:val="a4"/>
            <w:rFonts w:ascii="dotum" w:eastAsia="돋움" w:hAnsi="dotum"/>
            <w:color w:val="222222"/>
            <w:sz w:val="27"/>
            <w:szCs w:val="27"/>
            <w:u w:val="none"/>
          </w:rPr>
          <w:t xml:space="preserve"> </w:t>
        </w:r>
        <w:r w:rsidR="00652059">
          <w:rPr>
            <w:rStyle w:val="a4"/>
            <w:rFonts w:ascii="dotum" w:eastAsia="돋움" w:hAnsi="dotum"/>
            <w:color w:val="222222"/>
            <w:sz w:val="27"/>
            <w:szCs w:val="27"/>
            <w:u w:val="none"/>
          </w:rPr>
          <w:t>어플리케이션의</w:t>
        </w:r>
        <w:r w:rsidR="00652059">
          <w:rPr>
            <w:rStyle w:val="a4"/>
            <w:rFonts w:ascii="dotum" w:eastAsia="돋움" w:hAnsi="dotum"/>
            <w:color w:val="222222"/>
            <w:sz w:val="27"/>
            <w:szCs w:val="27"/>
            <w:u w:val="none"/>
          </w:rPr>
          <w:t xml:space="preserve"> Activity </w:t>
        </w:r>
        <w:r w:rsidR="00652059">
          <w:rPr>
            <w:rStyle w:val="a4"/>
            <w:rFonts w:ascii="dotum" w:eastAsia="돋움" w:hAnsi="dotum"/>
            <w:color w:val="222222"/>
            <w:sz w:val="27"/>
            <w:szCs w:val="27"/>
            <w:u w:val="none"/>
          </w:rPr>
          <w:t>수행</w:t>
        </w:r>
        <w:r w:rsidR="00652059">
          <w:rPr>
            <w:rStyle w:val="a4"/>
            <w:rFonts w:ascii="dotum" w:eastAsia="돋움" w:hAnsi="dotum"/>
            <w:color w:val="222222"/>
            <w:sz w:val="27"/>
            <w:szCs w:val="27"/>
            <w:u w:val="none"/>
          </w:rPr>
          <w:t xml:space="preserve"> </w:t>
        </w:r>
        <w:r w:rsidR="00652059">
          <w:rPr>
            <w:rStyle w:val="a4"/>
            <w:rFonts w:ascii="dotum" w:eastAsia="돋움" w:hAnsi="dotum"/>
            <w:color w:val="222222"/>
            <w:sz w:val="27"/>
            <w:szCs w:val="27"/>
            <w:u w:val="none"/>
          </w:rPr>
          <w:t>하기</w:t>
        </w:r>
      </w:hyperlink>
    </w:p>
    <w:p w:rsidR="00652059" w:rsidRDefault="00153F68" w:rsidP="00652059">
      <w:pPr>
        <w:spacing w:line="165" w:lineRule="atLeast"/>
        <w:rPr>
          <w:rFonts w:ascii="dotum" w:eastAsia="돋움" w:hAnsi="dotum" w:hint="eastAsia"/>
          <w:color w:val="9F9F9F"/>
          <w:sz w:val="17"/>
          <w:szCs w:val="17"/>
        </w:rPr>
      </w:pPr>
      <w:hyperlink r:id="rId1012" w:history="1">
        <w:r w:rsidR="00652059">
          <w:rPr>
            <w:rStyle w:val="a4"/>
            <w:rFonts w:ascii="dotum" w:eastAsia="돋움" w:hAnsi="dotum"/>
            <w:color w:val="9F9F9F"/>
            <w:sz w:val="17"/>
            <w:szCs w:val="17"/>
            <w:u w:val="none"/>
          </w:rPr>
          <w:t>안드로이드</w:t>
        </w:r>
        <w:r w:rsidR="00652059">
          <w:rPr>
            <w:rStyle w:val="a4"/>
            <w:rFonts w:ascii="dotum" w:eastAsia="돋움" w:hAnsi="dotum"/>
            <w:color w:val="9F9F9F"/>
            <w:sz w:val="17"/>
            <w:szCs w:val="17"/>
            <w:u w:val="none"/>
          </w:rPr>
          <w:t>/Intent</w:t>
        </w:r>
      </w:hyperlink>
    </w:p>
    <w:p w:rsidR="00652059" w:rsidRDefault="00652059" w:rsidP="00652059">
      <w:pPr>
        <w:rPr>
          <w:rFonts w:ascii="dotum" w:eastAsia="돋움" w:hAnsi="dotum" w:hint="eastAsia"/>
          <w:color w:val="909090"/>
          <w:sz w:val="18"/>
          <w:szCs w:val="18"/>
        </w:rPr>
      </w:pPr>
    </w:p>
    <w:p w:rsidR="00652059" w:rsidRDefault="00652059" w:rsidP="00652059">
      <w:pPr>
        <w:rPr>
          <w:rFonts w:ascii="dotum" w:eastAsia="돋움" w:hAnsi="dotum" w:hint="eastAsia"/>
          <w:color w:val="909090"/>
          <w:sz w:val="18"/>
          <w:szCs w:val="18"/>
        </w:rPr>
      </w:pPr>
      <w:r>
        <w:rPr>
          <w:rFonts w:ascii="dotum" w:eastAsia="돋움" w:hAnsi="dotum"/>
          <w:color w:val="909090"/>
          <w:sz w:val="18"/>
          <w:szCs w:val="18"/>
        </w:rPr>
        <w:t> </w:t>
      </w:r>
      <w:r>
        <w:rPr>
          <w:rFonts w:ascii="dotum" w:eastAsia="돋움" w:hAnsi="dotum"/>
          <w:b/>
          <w:bCs/>
          <w:color w:val="909090"/>
          <w:sz w:val="18"/>
          <w:szCs w:val="18"/>
        </w:rPr>
        <w:t>어플리케이션</w:t>
      </w:r>
      <w:r>
        <w:rPr>
          <w:rFonts w:ascii="dotum" w:eastAsia="돋움" w:hAnsi="dotum"/>
          <w:b/>
          <w:bCs/>
          <w:color w:val="909090"/>
          <w:sz w:val="18"/>
          <w:szCs w:val="18"/>
        </w:rPr>
        <w:t xml:space="preserve"> </w:t>
      </w:r>
      <w:r>
        <w:rPr>
          <w:rFonts w:ascii="dotum" w:eastAsia="돋움" w:hAnsi="dotum"/>
          <w:b/>
          <w:bCs/>
          <w:color w:val="909090"/>
          <w:sz w:val="18"/>
          <w:szCs w:val="18"/>
        </w:rPr>
        <w:t>제작</w:t>
      </w:r>
      <w:r>
        <w:rPr>
          <w:rFonts w:ascii="dotum" w:eastAsia="돋움" w:hAnsi="dotum"/>
          <w:b/>
          <w:bCs/>
          <w:color w:val="909090"/>
          <w:sz w:val="18"/>
          <w:szCs w:val="18"/>
        </w:rPr>
        <w:t xml:space="preserve"> </w:t>
      </w:r>
      <w:r>
        <w:rPr>
          <w:rFonts w:ascii="dotum" w:eastAsia="돋움" w:hAnsi="dotum"/>
          <w:b/>
          <w:bCs/>
          <w:color w:val="909090"/>
          <w:sz w:val="18"/>
          <w:szCs w:val="18"/>
        </w:rPr>
        <w:t>중</w:t>
      </w:r>
      <w:r>
        <w:rPr>
          <w:rFonts w:ascii="dotum" w:eastAsia="돋움" w:hAnsi="dotum"/>
          <w:b/>
          <w:bCs/>
          <w:color w:val="909090"/>
          <w:sz w:val="18"/>
          <w:szCs w:val="18"/>
        </w:rPr>
        <w:t xml:space="preserve">, </w:t>
      </w:r>
      <w:r>
        <w:rPr>
          <w:rFonts w:ascii="dotum" w:eastAsia="돋움" w:hAnsi="dotum"/>
          <w:b/>
          <w:bCs/>
          <w:color w:val="909090"/>
          <w:sz w:val="18"/>
          <w:szCs w:val="18"/>
        </w:rPr>
        <w:t>다른</w:t>
      </w:r>
      <w:r>
        <w:rPr>
          <w:rFonts w:ascii="dotum" w:eastAsia="돋움" w:hAnsi="dotum"/>
          <w:b/>
          <w:bCs/>
          <w:color w:val="909090"/>
          <w:sz w:val="18"/>
          <w:szCs w:val="18"/>
        </w:rPr>
        <w:t xml:space="preserve"> </w:t>
      </w:r>
      <w:r>
        <w:rPr>
          <w:rFonts w:ascii="dotum" w:eastAsia="돋움" w:hAnsi="dotum"/>
          <w:b/>
          <w:bCs/>
          <w:color w:val="909090"/>
          <w:sz w:val="18"/>
          <w:szCs w:val="18"/>
        </w:rPr>
        <w:t>어플리케이션</w:t>
      </w:r>
      <w:r>
        <w:rPr>
          <w:rFonts w:ascii="dotum" w:eastAsia="돋움" w:hAnsi="dotum"/>
          <w:b/>
          <w:bCs/>
          <w:color w:val="909090"/>
          <w:sz w:val="18"/>
          <w:szCs w:val="18"/>
        </w:rPr>
        <w:t xml:space="preserve"> </w:t>
      </w:r>
      <w:r>
        <w:rPr>
          <w:rFonts w:ascii="dotum" w:eastAsia="돋움" w:hAnsi="dotum"/>
          <w:b/>
          <w:bCs/>
          <w:color w:val="909090"/>
          <w:sz w:val="18"/>
          <w:szCs w:val="18"/>
        </w:rPr>
        <w:t>상에</w:t>
      </w:r>
      <w:r>
        <w:rPr>
          <w:rFonts w:ascii="dotum" w:eastAsia="돋움" w:hAnsi="dotum"/>
          <w:b/>
          <w:bCs/>
          <w:color w:val="909090"/>
          <w:sz w:val="18"/>
          <w:szCs w:val="18"/>
        </w:rPr>
        <w:t xml:space="preserve"> </w:t>
      </w:r>
      <w:r>
        <w:rPr>
          <w:rFonts w:ascii="dotum" w:eastAsia="돋움" w:hAnsi="dotum"/>
          <w:b/>
          <w:bCs/>
          <w:color w:val="909090"/>
          <w:sz w:val="18"/>
          <w:szCs w:val="18"/>
        </w:rPr>
        <w:t>존재하는</w:t>
      </w:r>
      <w:r>
        <w:rPr>
          <w:rFonts w:ascii="dotum" w:eastAsia="돋움" w:hAnsi="dotum"/>
          <w:b/>
          <w:bCs/>
          <w:color w:val="909090"/>
          <w:sz w:val="18"/>
          <w:szCs w:val="18"/>
        </w:rPr>
        <w:t xml:space="preserve"> Acitivity</w:t>
      </w:r>
      <w:r>
        <w:rPr>
          <w:rFonts w:ascii="dotum" w:eastAsia="돋움" w:hAnsi="dotum"/>
          <w:b/>
          <w:bCs/>
          <w:color w:val="909090"/>
          <w:sz w:val="18"/>
          <w:szCs w:val="18"/>
        </w:rPr>
        <w:t>를</w:t>
      </w:r>
      <w:r>
        <w:rPr>
          <w:rFonts w:ascii="dotum" w:eastAsia="돋움" w:hAnsi="dotum"/>
          <w:b/>
          <w:bCs/>
          <w:color w:val="909090"/>
          <w:sz w:val="18"/>
          <w:szCs w:val="18"/>
        </w:rPr>
        <w:t xml:space="preserve"> </w:t>
      </w:r>
      <w:r>
        <w:rPr>
          <w:rFonts w:ascii="dotum" w:eastAsia="돋움" w:hAnsi="dotum"/>
          <w:b/>
          <w:bCs/>
          <w:color w:val="909090"/>
          <w:sz w:val="18"/>
          <w:szCs w:val="18"/>
        </w:rPr>
        <w:t>수행</w:t>
      </w:r>
      <w:r>
        <w:rPr>
          <w:rFonts w:ascii="dotum" w:eastAsia="돋움" w:hAnsi="dotum"/>
          <w:b/>
          <w:bCs/>
          <w:color w:val="909090"/>
          <w:sz w:val="18"/>
          <w:szCs w:val="18"/>
        </w:rPr>
        <w:t xml:space="preserve"> </w:t>
      </w:r>
      <w:r>
        <w:rPr>
          <w:rFonts w:ascii="dotum" w:eastAsia="돋움" w:hAnsi="dotum"/>
          <w:b/>
          <w:bCs/>
          <w:color w:val="909090"/>
          <w:sz w:val="18"/>
          <w:szCs w:val="18"/>
        </w:rPr>
        <w:t>시키고</w:t>
      </w:r>
      <w:r>
        <w:rPr>
          <w:rFonts w:ascii="dotum" w:eastAsia="돋움" w:hAnsi="dotum"/>
          <w:b/>
          <w:bCs/>
          <w:color w:val="909090"/>
          <w:sz w:val="18"/>
          <w:szCs w:val="18"/>
        </w:rPr>
        <w:t xml:space="preserve"> </w:t>
      </w:r>
      <w:r>
        <w:rPr>
          <w:rFonts w:ascii="dotum" w:eastAsia="돋움" w:hAnsi="dotum"/>
          <w:b/>
          <w:bCs/>
          <w:color w:val="909090"/>
          <w:sz w:val="18"/>
          <w:szCs w:val="18"/>
        </w:rPr>
        <w:t>싶은</w:t>
      </w:r>
      <w:r>
        <w:rPr>
          <w:rFonts w:ascii="dotum" w:eastAsia="돋움" w:hAnsi="dotum"/>
          <w:b/>
          <w:bCs/>
          <w:color w:val="909090"/>
          <w:sz w:val="18"/>
          <w:szCs w:val="18"/>
        </w:rPr>
        <w:t xml:space="preserve"> </w:t>
      </w:r>
      <w:r>
        <w:rPr>
          <w:rFonts w:ascii="dotum" w:eastAsia="돋움" w:hAnsi="dotum"/>
          <w:b/>
          <w:bCs/>
          <w:color w:val="909090"/>
          <w:sz w:val="18"/>
          <w:szCs w:val="18"/>
        </w:rPr>
        <w:t>경우가</w:t>
      </w:r>
      <w:r>
        <w:rPr>
          <w:rFonts w:ascii="dotum" w:eastAsia="돋움" w:hAnsi="dotum"/>
          <w:b/>
          <w:bCs/>
          <w:color w:val="909090"/>
          <w:sz w:val="18"/>
          <w:szCs w:val="18"/>
        </w:rPr>
        <w:t xml:space="preserve"> </w:t>
      </w:r>
      <w:r>
        <w:rPr>
          <w:rFonts w:ascii="dotum" w:eastAsia="돋움" w:hAnsi="dotum"/>
          <w:b/>
          <w:bCs/>
          <w:color w:val="909090"/>
          <w:sz w:val="18"/>
          <w:szCs w:val="18"/>
        </w:rPr>
        <w:t>있다</w:t>
      </w:r>
      <w:r>
        <w:rPr>
          <w:rFonts w:ascii="dotum" w:eastAsia="돋움" w:hAnsi="dotum"/>
          <w:b/>
          <w:bCs/>
          <w:color w:val="909090"/>
          <w:sz w:val="18"/>
          <w:szCs w:val="18"/>
        </w:rPr>
        <w:t xml:space="preserve">. </w:t>
      </w:r>
      <w:r>
        <w:rPr>
          <w:rFonts w:ascii="dotum" w:eastAsia="돋움" w:hAnsi="dotum"/>
          <w:b/>
          <w:bCs/>
          <w:color w:val="909090"/>
          <w:sz w:val="18"/>
          <w:szCs w:val="18"/>
        </w:rPr>
        <w:t>그러한</w:t>
      </w:r>
      <w:r>
        <w:rPr>
          <w:rFonts w:ascii="dotum" w:eastAsia="돋움" w:hAnsi="dotum"/>
          <w:b/>
          <w:bCs/>
          <w:color w:val="909090"/>
          <w:sz w:val="18"/>
          <w:szCs w:val="18"/>
        </w:rPr>
        <w:t xml:space="preserve"> </w:t>
      </w:r>
      <w:r>
        <w:rPr>
          <w:rFonts w:ascii="dotum" w:eastAsia="돋움" w:hAnsi="dotum"/>
          <w:b/>
          <w:bCs/>
          <w:color w:val="909090"/>
          <w:sz w:val="18"/>
          <w:szCs w:val="18"/>
        </w:rPr>
        <w:t>경우</w:t>
      </w:r>
      <w:r>
        <w:rPr>
          <w:rFonts w:ascii="dotum" w:eastAsia="돋움" w:hAnsi="dotum"/>
          <w:b/>
          <w:bCs/>
          <w:color w:val="909090"/>
          <w:sz w:val="18"/>
          <w:szCs w:val="18"/>
        </w:rPr>
        <w:t xml:space="preserve"> </w:t>
      </w:r>
      <w:r>
        <w:rPr>
          <w:rFonts w:ascii="dotum" w:eastAsia="돋움" w:hAnsi="dotum"/>
          <w:b/>
          <w:bCs/>
          <w:color w:val="909090"/>
          <w:sz w:val="18"/>
          <w:szCs w:val="18"/>
        </w:rPr>
        <w:t>아래와</w:t>
      </w:r>
      <w:r>
        <w:rPr>
          <w:rFonts w:ascii="dotum" w:eastAsia="돋움" w:hAnsi="dotum"/>
          <w:b/>
          <w:bCs/>
          <w:color w:val="909090"/>
          <w:sz w:val="18"/>
          <w:szCs w:val="18"/>
        </w:rPr>
        <w:t xml:space="preserve"> </w:t>
      </w:r>
      <w:r>
        <w:rPr>
          <w:rFonts w:ascii="dotum" w:eastAsia="돋움" w:hAnsi="dotum"/>
          <w:b/>
          <w:bCs/>
          <w:color w:val="909090"/>
          <w:sz w:val="18"/>
          <w:szCs w:val="18"/>
        </w:rPr>
        <w:t>같이</w:t>
      </w:r>
      <w:r>
        <w:rPr>
          <w:rFonts w:ascii="dotum" w:eastAsia="돋움" w:hAnsi="dotum"/>
          <w:b/>
          <w:bCs/>
          <w:color w:val="909090"/>
          <w:sz w:val="18"/>
          <w:szCs w:val="18"/>
        </w:rPr>
        <w:t xml:space="preserve"> </w:t>
      </w:r>
      <w:r>
        <w:rPr>
          <w:rFonts w:ascii="dotum" w:eastAsia="돋움" w:hAnsi="dotum"/>
          <w:b/>
          <w:bCs/>
          <w:color w:val="909090"/>
          <w:sz w:val="18"/>
          <w:szCs w:val="18"/>
        </w:rPr>
        <w:t>구현</w:t>
      </w:r>
      <w:r>
        <w:rPr>
          <w:rFonts w:ascii="dotum" w:eastAsia="돋움" w:hAnsi="dotum"/>
          <w:b/>
          <w:bCs/>
          <w:color w:val="909090"/>
          <w:sz w:val="18"/>
          <w:szCs w:val="18"/>
        </w:rPr>
        <w:t xml:space="preserve"> </w:t>
      </w:r>
      <w:r>
        <w:rPr>
          <w:rFonts w:ascii="dotum" w:eastAsia="돋움" w:hAnsi="dotum"/>
          <w:b/>
          <w:bCs/>
          <w:color w:val="909090"/>
          <w:sz w:val="18"/>
          <w:szCs w:val="18"/>
        </w:rPr>
        <w:t>해줌으로써</w:t>
      </w:r>
      <w:r>
        <w:rPr>
          <w:rFonts w:ascii="dotum" w:eastAsia="돋움" w:hAnsi="dotum"/>
          <w:b/>
          <w:bCs/>
          <w:color w:val="909090"/>
          <w:sz w:val="18"/>
          <w:szCs w:val="18"/>
        </w:rPr>
        <w:t xml:space="preserve">, </w:t>
      </w:r>
      <w:r>
        <w:rPr>
          <w:rFonts w:ascii="dotum" w:eastAsia="돋움" w:hAnsi="dotum"/>
          <w:b/>
          <w:bCs/>
          <w:color w:val="909090"/>
          <w:sz w:val="18"/>
          <w:szCs w:val="18"/>
        </w:rPr>
        <w:t>해당</w:t>
      </w:r>
      <w:r>
        <w:rPr>
          <w:rFonts w:ascii="dotum" w:eastAsia="돋움" w:hAnsi="dotum"/>
          <w:b/>
          <w:bCs/>
          <w:color w:val="909090"/>
          <w:sz w:val="18"/>
          <w:szCs w:val="18"/>
        </w:rPr>
        <w:t xml:space="preserve"> </w:t>
      </w:r>
      <w:r>
        <w:rPr>
          <w:rFonts w:ascii="dotum" w:eastAsia="돋움" w:hAnsi="dotum"/>
          <w:b/>
          <w:bCs/>
          <w:color w:val="909090"/>
          <w:sz w:val="18"/>
          <w:szCs w:val="18"/>
        </w:rPr>
        <w:t>어플리케이션의</w:t>
      </w:r>
      <w:r>
        <w:rPr>
          <w:rFonts w:ascii="dotum" w:eastAsia="돋움" w:hAnsi="dotum"/>
          <w:b/>
          <w:bCs/>
          <w:color w:val="909090"/>
          <w:sz w:val="18"/>
          <w:szCs w:val="18"/>
        </w:rPr>
        <w:t xml:space="preserve"> Activity</w:t>
      </w:r>
      <w:r>
        <w:rPr>
          <w:rFonts w:ascii="dotum" w:eastAsia="돋움" w:hAnsi="dotum"/>
          <w:b/>
          <w:bCs/>
          <w:color w:val="909090"/>
          <w:sz w:val="18"/>
          <w:szCs w:val="18"/>
        </w:rPr>
        <w:t>를</w:t>
      </w:r>
      <w:r>
        <w:rPr>
          <w:rFonts w:ascii="dotum" w:eastAsia="돋움" w:hAnsi="dotum"/>
          <w:b/>
          <w:bCs/>
          <w:color w:val="909090"/>
          <w:sz w:val="18"/>
          <w:szCs w:val="18"/>
        </w:rPr>
        <w:t xml:space="preserve"> </w:t>
      </w:r>
      <w:r>
        <w:rPr>
          <w:rFonts w:ascii="dotum" w:eastAsia="돋움" w:hAnsi="dotum"/>
          <w:b/>
          <w:bCs/>
          <w:color w:val="909090"/>
          <w:sz w:val="18"/>
          <w:szCs w:val="18"/>
        </w:rPr>
        <w:t>호출</w:t>
      </w:r>
      <w:r>
        <w:rPr>
          <w:rFonts w:ascii="dotum" w:eastAsia="돋움" w:hAnsi="dotum"/>
          <w:b/>
          <w:bCs/>
          <w:color w:val="909090"/>
          <w:sz w:val="18"/>
          <w:szCs w:val="18"/>
        </w:rPr>
        <w:t xml:space="preserve"> </w:t>
      </w:r>
      <w:r>
        <w:rPr>
          <w:rFonts w:ascii="dotum" w:eastAsia="돋움" w:hAnsi="dotum"/>
          <w:b/>
          <w:bCs/>
          <w:color w:val="909090"/>
          <w:sz w:val="18"/>
          <w:szCs w:val="18"/>
        </w:rPr>
        <w:t>가능하다</w:t>
      </w:r>
      <w:r>
        <w:rPr>
          <w:rFonts w:ascii="dotum" w:eastAsia="돋움" w:hAnsi="dotum"/>
          <w:b/>
          <w:bCs/>
          <w:color w:val="909090"/>
          <w:sz w:val="18"/>
          <w:szCs w:val="18"/>
        </w:rPr>
        <w:t>.</w:t>
      </w:r>
    </w:p>
    <w:p w:rsidR="00652059" w:rsidRDefault="00652059" w:rsidP="00652059">
      <w:pPr>
        <w:rPr>
          <w:rFonts w:ascii="dotum" w:eastAsia="돋움" w:hAnsi="dotum" w:hint="eastAsia"/>
          <w:color w:val="909090"/>
          <w:sz w:val="18"/>
          <w:szCs w:val="18"/>
        </w:rPr>
      </w:pPr>
    </w:p>
    <w:p w:rsidR="00652059" w:rsidRDefault="00652059" w:rsidP="00652059">
      <w:pPr>
        <w:rPr>
          <w:rFonts w:ascii="dotum" w:eastAsia="돋움" w:hAnsi="dotum" w:hint="eastAsia"/>
          <w:color w:val="909090"/>
          <w:sz w:val="18"/>
          <w:szCs w:val="18"/>
        </w:rPr>
      </w:pPr>
      <w:r>
        <w:rPr>
          <w:rFonts w:ascii="dotum" w:eastAsia="돋움" w:hAnsi="dotum"/>
          <w:color w:val="909090"/>
          <w:sz w:val="18"/>
          <w:szCs w:val="18"/>
        </w:rPr>
        <w:t>ComponentName</w:t>
      </w:r>
      <w:r>
        <w:rPr>
          <w:rFonts w:ascii="dotum" w:eastAsia="돋움" w:hAnsi="dotum"/>
          <w:color w:val="909090"/>
          <w:sz w:val="18"/>
          <w:szCs w:val="18"/>
        </w:rPr>
        <w:t>의</w:t>
      </w:r>
      <w:r>
        <w:rPr>
          <w:rFonts w:ascii="dotum" w:eastAsia="돋움" w:hAnsi="dotum"/>
          <w:color w:val="909090"/>
          <w:sz w:val="18"/>
          <w:szCs w:val="18"/>
        </w:rPr>
        <w:t xml:space="preserve"> </w:t>
      </w:r>
      <w:r>
        <w:rPr>
          <w:rFonts w:ascii="dotum" w:eastAsia="돋움" w:hAnsi="dotum"/>
          <w:color w:val="909090"/>
          <w:sz w:val="18"/>
          <w:szCs w:val="18"/>
        </w:rPr>
        <w:t>인자로</w:t>
      </w:r>
      <w:r>
        <w:rPr>
          <w:rFonts w:ascii="dotum" w:eastAsia="돋움" w:hAnsi="dotum"/>
          <w:color w:val="909090"/>
          <w:sz w:val="18"/>
          <w:szCs w:val="18"/>
        </w:rPr>
        <w:t xml:space="preserve"> </w:t>
      </w:r>
      <w:r>
        <w:rPr>
          <w:rFonts w:ascii="dotum" w:eastAsia="돋움" w:hAnsi="dotum"/>
          <w:color w:val="909090"/>
          <w:sz w:val="18"/>
          <w:szCs w:val="18"/>
        </w:rPr>
        <w:t>들어가는</w:t>
      </w:r>
      <w:r>
        <w:rPr>
          <w:rFonts w:ascii="dotum" w:eastAsia="돋움" w:hAnsi="dotum"/>
          <w:color w:val="909090"/>
          <w:sz w:val="18"/>
          <w:szCs w:val="18"/>
        </w:rPr>
        <w:t xml:space="preserve"> packageName</w:t>
      </w:r>
      <w:r>
        <w:rPr>
          <w:rFonts w:ascii="dotum" w:eastAsia="돋움" w:hAnsi="dotum"/>
          <w:color w:val="909090"/>
          <w:sz w:val="18"/>
          <w:szCs w:val="18"/>
        </w:rPr>
        <w:t>은</w:t>
      </w:r>
      <w:r>
        <w:rPr>
          <w:rFonts w:ascii="dotum" w:eastAsia="돋움" w:hAnsi="dotum"/>
          <w:color w:val="909090"/>
          <w:sz w:val="18"/>
          <w:szCs w:val="18"/>
        </w:rPr>
        <w:t xml:space="preserve"> </w:t>
      </w:r>
      <w:r>
        <w:rPr>
          <w:rFonts w:ascii="dotum" w:eastAsia="돋움" w:hAnsi="dotum"/>
          <w:color w:val="909090"/>
          <w:sz w:val="18"/>
          <w:szCs w:val="18"/>
        </w:rPr>
        <w:t>패키지명</w:t>
      </w:r>
      <w:r>
        <w:rPr>
          <w:rFonts w:ascii="dotum" w:eastAsia="돋움" w:hAnsi="dotum"/>
          <w:color w:val="909090"/>
          <w:sz w:val="18"/>
          <w:szCs w:val="18"/>
        </w:rPr>
        <w:t xml:space="preserve"> -  </w:t>
      </w:r>
      <w:r>
        <w:rPr>
          <w:rFonts w:ascii="dotum" w:eastAsia="돋움" w:hAnsi="dotum"/>
          <w:color w:val="909090"/>
          <w:sz w:val="18"/>
          <w:szCs w:val="18"/>
        </w:rPr>
        <w:t>예</w:t>
      </w:r>
      <w:r>
        <w:rPr>
          <w:rFonts w:ascii="dotum" w:eastAsia="돋움" w:hAnsi="dotum"/>
          <w:color w:val="909090"/>
          <w:sz w:val="18"/>
          <w:szCs w:val="18"/>
        </w:rPr>
        <w:t>) com.yamaia.jo</w:t>
      </w:r>
    </w:p>
    <w:p w:rsidR="00652059" w:rsidRDefault="00652059" w:rsidP="00652059">
      <w:pPr>
        <w:rPr>
          <w:rFonts w:ascii="dotum" w:eastAsia="돋움" w:hAnsi="dotum" w:hint="eastAsia"/>
          <w:color w:val="909090"/>
          <w:sz w:val="18"/>
          <w:szCs w:val="18"/>
        </w:rPr>
      </w:pPr>
      <w:r>
        <w:rPr>
          <w:rFonts w:ascii="dotum" w:eastAsia="돋움" w:hAnsi="dotum"/>
          <w:color w:val="909090"/>
          <w:sz w:val="18"/>
          <w:szCs w:val="18"/>
        </w:rPr>
        <w:t>ComponentName</w:t>
      </w:r>
      <w:r>
        <w:rPr>
          <w:rFonts w:ascii="dotum" w:eastAsia="돋움" w:hAnsi="dotum"/>
          <w:color w:val="909090"/>
          <w:sz w:val="18"/>
          <w:szCs w:val="18"/>
        </w:rPr>
        <w:t>의</w:t>
      </w:r>
      <w:r>
        <w:rPr>
          <w:rFonts w:ascii="dotum" w:eastAsia="돋움" w:hAnsi="dotum"/>
          <w:color w:val="909090"/>
          <w:sz w:val="18"/>
          <w:szCs w:val="18"/>
        </w:rPr>
        <w:t xml:space="preserve"> </w:t>
      </w:r>
      <w:r>
        <w:rPr>
          <w:rFonts w:ascii="dotum" w:eastAsia="돋움" w:hAnsi="dotum"/>
          <w:color w:val="909090"/>
          <w:sz w:val="18"/>
          <w:szCs w:val="18"/>
        </w:rPr>
        <w:t>인자로</w:t>
      </w:r>
      <w:r>
        <w:rPr>
          <w:rFonts w:ascii="dotum" w:eastAsia="돋움" w:hAnsi="dotum"/>
          <w:color w:val="909090"/>
          <w:sz w:val="18"/>
          <w:szCs w:val="18"/>
        </w:rPr>
        <w:t xml:space="preserve"> </w:t>
      </w:r>
      <w:r>
        <w:rPr>
          <w:rFonts w:ascii="dotum" w:eastAsia="돋움" w:hAnsi="dotum"/>
          <w:color w:val="909090"/>
          <w:sz w:val="18"/>
          <w:szCs w:val="18"/>
        </w:rPr>
        <w:t>들어가는</w:t>
      </w:r>
      <w:r>
        <w:rPr>
          <w:rFonts w:ascii="dotum" w:eastAsia="돋움" w:hAnsi="dotum"/>
          <w:color w:val="909090"/>
          <w:sz w:val="18"/>
          <w:szCs w:val="18"/>
        </w:rPr>
        <w:t xml:space="preserve"> className</w:t>
      </w:r>
      <w:r>
        <w:rPr>
          <w:rFonts w:ascii="dotum" w:eastAsia="돋움" w:hAnsi="dotum"/>
          <w:color w:val="909090"/>
          <w:sz w:val="18"/>
          <w:szCs w:val="18"/>
        </w:rPr>
        <w:t>은</w:t>
      </w:r>
      <w:r>
        <w:rPr>
          <w:rFonts w:ascii="dotum" w:eastAsia="돋움" w:hAnsi="dotum"/>
          <w:color w:val="909090"/>
          <w:sz w:val="18"/>
          <w:szCs w:val="18"/>
        </w:rPr>
        <w:t xml:space="preserve"> </w:t>
      </w:r>
      <w:r>
        <w:rPr>
          <w:rFonts w:ascii="dotum" w:eastAsia="돋움" w:hAnsi="dotum"/>
          <w:color w:val="909090"/>
          <w:sz w:val="18"/>
          <w:szCs w:val="18"/>
        </w:rPr>
        <w:t>패키지명을</w:t>
      </w:r>
      <w:r>
        <w:rPr>
          <w:rFonts w:ascii="dotum" w:eastAsia="돋움" w:hAnsi="dotum"/>
          <w:color w:val="909090"/>
          <w:sz w:val="18"/>
          <w:szCs w:val="18"/>
        </w:rPr>
        <w:t xml:space="preserve"> </w:t>
      </w:r>
      <w:r>
        <w:rPr>
          <w:rFonts w:ascii="dotum" w:eastAsia="돋움" w:hAnsi="dotum"/>
          <w:color w:val="909090"/>
          <w:sz w:val="18"/>
          <w:szCs w:val="18"/>
        </w:rPr>
        <w:t>포함하는</w:t>
      </w:r>
      <w:r>
        <w:rPr>
          <w:rFonts w:ascii="dotum" w:eastAsia="돋움" w:hAnsi="dotum"/>
          <w:color w:val="909090"/>
          <w:sz w:val="18"/>
          <w:szCs w:val="18"/>
        </w:rPr>
        <w:t xml:space="preserve"> </w:t>
      </w:r>
      <w:r>
        <w:rPr>
          <w:rFonts w:ascii="dotum" w:eastAsia="돋움" w:hAnsi="dotum"/>
          <w:color w:val="909090"/>
          <w:sz w:val="18"/>
          <w:szCs w:val="18"/>
        </w:rPr>
        <w:t>클래스명</w:t>
      </w:r>
      <w:r>
        <w:rPr>
          <w:rFonts w:ascii="dotum" w:eastAsia="돋움" w:hAnsi="dotum"/>
          <w:color w:val="909090"/>
          <w:sz w:val="18"/>
          <w:szCs w:val="18"/>
        </w:rPr>
        <w:t xml:space="preserve"> - </w:t>
      </w:r>
      <w:r>
        <w:rPr>
          <w:rFonts w:ascii="dotum" w:eastAsia="돋움" w:hAnsi="dotum"/>
          <w:color w:val="909090"/>
          <w:sz w:val="18"/>
          <w:szCs w:val="18"/>
        </w:rPr>
        <w:t>예</w:t>
      </w:r>
      <w:r>
        <w:rPr>
          <w:rFonts w:ascii="dotum" w:eastAsia="돋움" w:hAnsi="dotum"/>
          <w:color w:val="909090"/>
          <w:sz w:val="18"/>
          <w:szCs w:val="18"/>
        </w:rPr>
        <w:t>) com.yamaia.jo.MyActivity</w:t>
      </w:r>
    </w:p>
    <w:p w:rsidR="00652059" w:rsidRDefault="00652059" w:rsidP="00652059">
      <w:pPr>
        <w:rPr>
          <w:rFonts w:ascii="dotum" w:eastAsia="돋움" w:hAnsi="dotum" w:hint="eastAsia"/>
          <w:color w:val="909090"/>
          <w:sz w:val="18"/>
          <w:szCs w:val="18"/>
        </w:rPr>
      </w:pPr>
    </w:p>
    <w:p w:rsidR="00652059" w:rsidRDefault="00652059" w:rsidP="00652059">
      <w:pPr>
        <w:rPr>
          <w:rFonts w:ascii="dotum" w:eastAsia="돋움" w:hAnsi="dotum" w:hint="eastAsia"/>
          <w:color w:val="909090"/>
          <w:sz w:val="18"/>
          <w:szCs w:val="18"/>
        </w:rPr>
      </w:pPr>
      <w:r>
        <w:rPr>
          <w:rFonts w:ascii="dotum" w:eastAsia="돋움" w:hAnsi="dotum"/>
          <w:color w:val="909090"/>
          <w:sz w:val="18"/>
          <w:szCs w:val="18"/>
        </w:rPr>
        <w:t>...</w:t>
      </w:r>
    </w:p>
    <w:p w:rsidR="00652059" w:rsidRDefault="00652059" w:rsidP="00652059">
      <w:pPr>
        <w:rPr>
          <w:rFonts w:ascii="dotum" w:eastAsia="돋움" w:hAnsi="dotum" w:hint="eastAsia"/>
          <w:color w:val="909090"/>
          <w:sz w:val="18"/>
          <w:szCs w:val="18"/>
        </w:rPr>
      </w:pPr>
    </w:p>
    <w:p w:rsidR="00652059" w:rsidRDefault="00652059" w:rsidP="00652059">
      <w:pPr>
        <w:ind w:firstLine="800"/>
        <w:rPr>
          <w:rFonts w:ascii="dotum" w:eastAsia="돋움" w:hAnsi="dotum" w:hint="eastAsia"/>
          <w:color w:val="909090"/>
          <w:sz w:val="18"/>
          <w:szCs w:val="18"/>
        </w:rPr>
      </w:pPr>
      <w:r>
        <w:rPr>
          <w:rFonts w:ascii="dotum" w:eastAsia="돋움" w:hAnsi="dotum"/>
          <w:color w:val="909090"/>
          <w:sz w:val="18"/>
          <w:szCs w:val="18"/>
        </w:rPr>
        <w:t>Intent intent = new Intent();</w:t>
      </w:r>
    </w:p>
    <w:p w:rsidR="00652059" w:rsidRDefault="00652059" w:rsidP="00652059">
      <w:pPr>
        <w:rPr>
          <w:rFonts w:ascii="dotum" w:eastAsia="돋움" w:hAnsi="dotum" w:hint="eastAsia"/>
          <w:color w:val="909090"/>
          <w:sz w:val="18"/>
          <w:szCs w:val="18"/>
        </w:rPr>
      </w:pPr>
      <w:r>
        <w:rPr>
          <w:rFonts w:ascii="dotum" w:eastAsia="돋움" w:hAnsi="dotum"/>
          <w:color w:val="909090"/>
          <w:sz w:val="18"/>
          <w:szCs w:val="18"/>
        </w:rPr>
        <w:t>intent.setFlags(Intent.FLAG_ACTIVITY_NEW_TASK);</w:t>
      </w:r>
    </w:p>
    <w:p w:rsidR="00652059" w:rsidRDefault="00652059" w:rsidP="00652059">
      <w:pPr>
        <w:rPr>
          <w:rFonts w:ascii="dotum" w:eastAsia="돋움" w:hAnsi="dotum" w:hint="eastAsia"/>
          <w:color w:val="909090"/>
          <w:sz w:val="18"/>
          <w:szCs w:val="18"/>
        </w:rPr>
      </w:pPr>
      <w:r>
        <w:rPr>
          <w:rFonts w:ascii="dotum" w:eastAsia="돋움" w:hAnsi="dotum"/>
          <w:color w:val="909090"/>
          <w:sz w:val="18"/>
          <w:szCs w:val="18"/>
        </w:rPr>
        <w:t>intent.</w:t>
      </w:r>
      <w:r>
        <w:rPr>
          <w:rStyle w:val="apple-style-span"/>
          <w:rFonts w:ascii="dotum" w:eastAsia="돋움" w:hAnsi="dotum"/>
          <w:color w:val="FFFFFF"/>
          <w:sz w:val="18"/>
          <w:szCs w:val="18"/>
          <w:shd w:val="clear" w:color="auto" w:fill="FB8F22"/>
        </w:rPr>
        <w:t>setComponent</w:t>
      </w:r>
      <w:r>
        <w:rPr>
          <w:rFonts w:ascii="dotum" w:eastAsia="돋움" w:hAnsi="dotum"/>
          <w:color w:val="909090"/>
          <w:sz w:val="18"/>
          <w:szCs w:val="18"/>
        </w:rPr>
        <w:t>(new ComponentName(String packageName, String className));</w:t>
      </w:r>
    </w:p>
    <w:p w:rsidR="00652059" w:rsidRDefault="00652059" w:rsidP="00652059">
      <w:pPr>
        <w:rPr>
          <w:rFonts w:ascii="dotum" w:eastAsia="돋움" w:hAnsi="dotum" w:hint="eastAsia"/>
          <w:color w:val="909090"/>
          <w:sz w:val="18"/>
          <w:szCs w:val="18"/>
        </w:rPr>
      </w:pPr>
      <w:r>
        <w:rPr>
          <w:rFonts w:ascii="dotum" w:eastAsia="돋움" w:hAnsi="dotum"/>
          <w:color w:val="909090"/>
          <w:sz w:val="18"/>
          <w:szCs w:val="18"/>
        </w:rPr>
        <w:t>startActivity(intent);</w:t>
      </w:r>
    </w:p>
    <w:p w:rsidR="004C6B6F" w:rsidRDefault="004C6B6F" w:rsidP="00FA185E">
      <w:pPr>
        <w:widowControl/>
        <w:wordWrap/>
        <w:autoSpaceDE/>
        <w:autoSpaceDN/>
        <w:jc w:val="left"/>
        <w:rPr>
          <w:rFonts w:ascii="Courier New" w:hAnsi="Courier New" w:cs="Courier New"/>
          <w:color w:val="000000"/>
          <w:kern w:val="0"/>
          <w:szCs w:val="20"/>
        </w:rPr>
      </w:pPr>
    </w:p>
    <w:p w:rsidR="00652059" w:rsidRDefault="00652059" w:rsidP="00652059">
      <w:pPr>
        <w:shd w:val="clear" w:color="auto" w:fill="FFFFFF"/>
        <w:spacing w:line="165" w:lineRule="atLeast"/>
        <w:rPr>
          <w:rFonts w:ascii="dotum" w:eastAsia="돋움" w:hAnsi="dotum" w:hint="eastAsia"/>
          <w:color w:val="7EBA1E"/>
          <w:sz w:val="17"/>
          <w:szCs w:val="17"/>
        </w:rPr>
      </w:pPr>
      <w:r>
        <w:rPr>
          <w:rFonts w:ascii="dotum" w:eastAsia="돋움" w:hAnsi="dotum"/>
          <w:color w:val="7EBA1E"/>
          <w:sz w:val="17"/>
          <w:szCs w:val="17"/>
        </w:rPr>
        <w:t>2011/02/15 13:36</w:t>
      </w:r>
    </w:p>
    <w:p w:rsidR="00652059" w:rsidRDefault="00153F68" w:rsidP="00652059">
      <w:pPr>
        <w:pStyle w:val="2"/>
        <w:spacing w:before="0" w:beforeAutospacing="0" w:after="0" w:afterAutospacing="0" w:line="270" w:lineRule="atLeast"/>
        <w:rPr>
          <w:rFonts w:ascii="돋움" w:eastAsia="돋움" w:hAnsi="돋움"/>
          <w:color w:val="000000"/>
        </w:rPr>
      </w:pPr>
      <w:hyperlink r:id="rId1013" w:history="1">
        <w:r w:rsidR="00652059">
          <w:rPr>
            <w:rStyle w:val="a4"/>
            <w:rFonts w:ascii="dotum" w:eastAsia="돋움" w:hAnsi="dotum"/>
            <w:color w:val="222222"/>
            <w:sz w:val="27"/>
            <w:szCs w:val="27"/>
            <w:u w:val="none"/>
          </w:rPr>
          <w:t xml:space="preserve">Market - Intent </w:t>
        </w:r>
        <w:r w:rsidR="00652059">
          <w:rPr>
            <w:rStyle w:val="a4"/>
            <w:rFonts w:ascii="dotum" w:eastAsia="돋움" w:hAnsi="dotum"/>
            <w:color w:val="222222"/>
            <w:sz w:val="27"/>
            <w:szCs w:val="27"/>
            <w:u w:val="none"/>
          </w:rPr>
          <w:t>이용하여</w:t>
        </w:r>
        <w:r w:rsidR="00652059">
          <w:rPr>
            <w:rStyle w:val="a4"/>
            <w:rFonts w:ascii="dotum" w:eastAsia="돋움" w:hAnsi="dotum"/>
            <w:color w:val="222222"/>
            <w:sz w:val="27"/>
            <w:szCs w:val="27"/>
            <w:u w:val="none"/>
          </w:rPr>
          <w:t xml:space="preserve"> </w:t>
        </w:r>
        <w:r w:rsidR="00652059">
          <w:rPr>
            <w:rStyle w:val="a4"/>
            <w:rFonts w:ascii="dotum" w:eastAsia="돋움" w:hAnsi="dotum"/>
            <w:color w:val="222222"/>
            <w:sz w:val="27"/>
            <w:szCs w:val="27"/>
            <w:u w:val="none"/>
          </w:rPr>
          <w:t>관련</w:t>
        </w:r>
        <w:r w:rsidR="00652059">
          <w:rPr>
            <w:rStyle w:val="a4"/>
            <w:rFonts w:ascii="dotum" w:eastAsia="돋움" w:hAnsi="dotum"/>
            <w:color w:val="222222"/>
            <w:sz w:val="27"/>
            <w:szCs w:val="27"/>
            <w:u w:val="none"/>
          </w:rPr>
          <w:t xml:space="preserve"> packageName</w:t>
        </w:r>
        <w:r w:rsidR="00652059">
          <w:rPr>
            <w:rStyle w:val="a4"/>
            <w:rFonts w:ascii="dotum" w:eastAsia="돋움" w:hAnsi="dotum"/>
            <w:color w:val="222222"/>
            <w:sz w:val="27"/>
            <w:szCs w:val="27"/>
            <w:u w:val="none"/>
          </w:rPr>
          <w:t>에</w:t>
        </w:r>
        <w:r w:rsidR="00652059">
          <w:rPr>
            <w:rStyle w:val="a4"/>
            <w:rFonts w:ascii="dotum" w:eastAsia="돋움" w:hAnsi="dotum"/>
            <w:color w:val="222222"/>
            <w:sz w:val="27"/>
            <w:szCs w:val="27"/>
            <w:u w:val="none"/>
          </w:rPr>
          <w:t xml:space="preserve"> </w:t>
        </w:r>
        <w:r w:rsidR="00652059">
          <w:rPr>
            <w:rStyle w:val="a4"/>
            <w:rFonts w:ascii="dotum" w:eastAsia="돋움" w:hAnsi="dotum"/>
            <w:color w:val="222222"/>
            <w:sz w:val="27"/>
            <w:szCs w:val="27"/>
            <w:u w:val="none"/>
          </w:rPr>
          <w:t>해당되는</w:t>
        </w:r>
        <w:r w:rsidR="00652059">
          <w:rPr>
            <w:rStyle w:val="a4"/>
            <w:rFonts w:ascii="dotum" w:eastAsia="돋움" w:hAnsi="dotum"/>
            <w:color w:val="222222"/>
            <w:sz w:val="27"/>
            <w:szCs w:val="27"/>
            <w:u w:val="none"/>
          </w:rPr>
          <w:t xml:space="preserve"> </w:t>
        </w:r>
        <w:r w:rsidR="00652059">
          <w:rPr>
            <w:rStyle w:val="a4"/>
            <w:rFonts w:ascii="dotum" w:eastAsia="돋움" w:hAnsi="dotum"/>
            <w:color w:val="222222"/>
            <w:sz w:val="27"/>
            <w:szCs w:val="27"/>
            <w:u w:val="none"/>
          </w:rPr>
          <w:t>목록으로</w:t>
        </w:r>
        <w:r w:rsidR="00652059">
          <w:rPr>
            <w:rStyle w:val="a4"/>
            <w:rFonts w:ascii="dotum" w:eastAsia="돋움" w:hAnsi="dotum"/>
            <w:color w:val="222222"/>
            <w:sz w:val="27"/>
            <w:szCs w:val="27"/>
            <w:u w:val="none"/>
          </w:rPr>
          <w:t xml:space="preserve"> </w:t>
        </w:r>
        <w:r w:rsidR="00652059">
          <w:rPr>
            <w:rStyle w:val="a4"/>
            <w:rFonts w:ascii="dotum" w:eastAsia="돋움" w:hAnsi="dotum"/>
            <w:color w:val="222222"/>
            <w:sz w:val="27"/>
            <w:szCs w:val="27"/>
            <w:u w:val="none"/>
          </w:rPr>
          <w:t>이동</w:t>
        </w:r>
      </w:hyperlink>
    </w:p>
    <w:p w:rsidR="00652059" w:rsidRDefault="00153F68" w:rsidP="00652059">
      <w:pPr>
        <w:spacing w:line="165" w:lineRule="atLeast"/>
        <w:rPr>
          <w:rFonts w:ascii="dotum" w:eastAsia="돋움" w:hAnsi="dotum" w:hint="eastAsia"/>
          <w:color w:val="9F9F9F"/>
          <w:sz w:val="17"/>
          <w:szCs w:val="17"/>
        </w:rPr>
      </w:pPr>
      <w:hyperlink r:id="rId1014" w:history="1">
        <w:r w:rsidR="00652059">
          <w:rPr>
            <w:rStyle w:val="a4"/>
            <w:rFonts w:ascii="dotum" w:eastAsia="돋움" w:hAnsi="dotum"/>
            <w:color w:val="9F9F9F"/>
            <w:sz w:val="17"/>
            <w:szCs w:val="17"/>
            <w:u w:val="none"/>
          </w:rPr>
          <w:t>안드로이드</w:t>
        </w:r>
        <w:r w:rsidR="00652059">
          <w:rPr>
            <w:rStyle w:val="a4"/>
            <w:rFonts w:ascii="dotum" w:eastAsia="돋움" w:hAnsi="dotum"/>
            <w:color w:val="9F9F9F"/>
            <w:sz w:val="17"/>
            <w:szCs w:val="17"/>
            <w:u w:val="none"/>
          </w:rPr>
          <w:t>/Intent</w:t>
        </w:r>
      </w:hyperlink>
    </w:p>
    <w:p w:rsidR="00652059" w:rsidRDefault="00652059" w:rsidP="00652059">
      <w:pPr>
        <w:rPr>
          <w:rFonts w:ascii="dotum" w:eastAsia="돋움" w:hAnsi="dotum" w:hint="eastAsia"/>
          <w:color w:val="333333"/>
          <w:sz w:val="18"/>
          <w:szCs w:val="18"/>
        </w:rPr>
      </w:pPr>
      <w:r>
        <w:rPr>
          <w:rFonts w:ascii="dotum" w:eastAsia="돋움" w:hAnsi="dotum"/>
          <w:color w:val="333333"/>
          <w:sz w:val="18"/>
          <w:szCs w:val="18"/>
        </w:rPr>
        <w:t>    ...</w:t>
      </w:r>
    </w:p>
    <w:p w:rsidR="00652059" w:rsidRDefault="00652059" w:rsidP="00652059">
      <w:pPr>
        <w:rPr>
          <w:rFonts w:ascii="dotum" w:eastAsia="돋움" w:hAnsi="dotum" w:hint="eastAsia"/>
          <w:color w:val="333333"/>
          <w:sz w:val="18"/>
          <w:szCs w:val="18"/>
        </w:rPr>
      </w:pPr>
    </w:p>
    <w:p w:rsidR="00652059" w:rsidRDefault="00652059" w:rsidP="00652059">
      <w:pPr>
        <w:rPr>
          <w:rFonts w:ascii="dotum" w:eastAsia="돋움" w:hAnsi="dotum" w:hint="eastAsia"/>
          <w:color w:val="333333"/>
          <w:sz w:val="18"/>
          <w:szCs w:val="18"/>
        </w:rPr>
      </w:pPr>
      <w:r>
        <w:rPr>
          <w:rFonts w:ascii="dotum" w:eastAsia="돋움" w:hAnsi="dotum"/>
          <w:color w:val="333333"/>
          <w:sz w:val="18"/>
          <w:szCs w:val="18"/>
        </w:rPr>
        <w:t>    Uri uri = Uri.parse("</w:t>
      </w:r>
      <w:r>
        <w:rPr>
          <w:rFonts w:ascii="dotum" w:eastAsia="돋움" w:hAnsi="dotum"/>
          <w:b/>
          <w:bCs/>
          <w:color w:val="333333"/>
          <w:sz w:val="18"/>
          <w:szCs w:val="18"/>
        </w:rPr>
        <w:t>market://details?id=</w:t>
      </w:r>
      <w:r>
        <w:rPr>
          <w:rFonts w:ascii="dotum" w:eastAsia="돋움" w:hAnsi="dotum"/>
          <w:color w:val="333333"/>
          <w:sz w:val="18"/>
          <w:szCs w:val="18"/>
        </w:rPr>
        <w:t>"+packageName);</w:t>
      </w:r>
    </w:p>
    <w:p w:rsidR="00652059" w:rsidRDefault="00652059" w:rsidP="00652059">
      <w:pPr>
        <w:rPr>
          <w:rFonts w:ascii="dotum" w:eastAsia="돋움" w:hAnsi="dotum" w:hint="eastAsia"/>
          <w:color w:val="909090"/>
          <w:sz w:val="18"/>
          <w:szCs w:val="18"/>
        </w:rPr>
      </w:pPr>
      <w:r>
        <w:rPr>
          <w:rStyle w:val="apple-style-span"/>
          <w:rFonts w:ascii="dotum" w:eastAsia="돋움" w:hAnsi="dotum"/>
          <w:color w:val="333333"/>
          <w:sz w:val="18"/>
          <w:szCs w:val="18"/>
        </w:rPr>
        <w:t>    Intent intent = new Intent(Intent.</w:t>
      </w:r>
      <w:r>
        <w:rPr>
          <w:rStyle w:val="apple-style-span"/>
          <w:rFonts w:ascii="dotum" w:eastAsia="돋움" w:hAnsi="dotum"/>
          <w:b/>
          <w:bCs/>
          <w:color w:val="FFFFFF"/>
          <w:sz w:val="18"/>
          <w:szCs w:val="18"/>
          <w:shd w:val="clear" w:color="auto" w:fill="FB8F22"/>
        </w:rPr>
        <w:t>ACTION_VIEW</w:t>
      </w:r>
      <w:r>
        <w:rPr>
          <w:rStyle w:val="apple-style-span"/>
          <w:rFonts w:ascii="dotum" w:eastAsia="돋움" w:hAnsi="dotum"/>
          <w:color w:val="333333"/>
          <w:sz w:val="18"/>
          <w:szCs w:val="18"/>
        </w:rPr>
        <w:t>, uri);  </w:t>
      </w:r>
    </w:p>
    <w:p w:rsidR="00652059" w:rsidRDefault="00652059" w:rsidP="00652059">
      <w:pPr>
        <w:rPr>
          <w:rFonts w:ascii="dotum" w:eastAsia="돋움" w:hAnsi="dotum" w:hint="eastAsia"/>
          <w:color w:val="333333"/>
          <w:sz w:val="18"/>
          <w:szCs w:val="18"/>
        </w:rPr>
      </w:pPr>
      <w:r>
        <w:rPr>
          <w:rStyle w:val="apple-tab-span"/>
          <w:rFonts w:ascii="dotum" w:eastAsia="돋움" w:hAnsi="dotum"/>
          <w:color w:val="333333"/>
        </w:rPr>
        <w:tab/>
      </w:r>
      <w:r>
        <w:rPr>
          <w:rStyle w:val="apple-tab-span"/>
          <w:rFonts w:ascii="dotum" w:eastAsia="돋움" w:hAnsi="dotum"/>
          <w:color w:val="333333"/>
        </w:rPr>
        <w:tab/>
      </w:r>
      <w:r>
        <w:rPr>
          <w:rFonts w:ascii="dotum" w:eastAsia="돋움" w:hAnsi="dotum"/>
          <w:color w:val="333333"/>
          <w:sz w:val="18"/>
          <w:szCs w:val="18"/>
        </w:rPr>
        <w:t>startActivity(intent);</w:t>
      </w:r>
    </w:p>
    <w:p w:rsidR="00652059" w:rsidRDefault="00153F68" w:rsidP="00652059">
      <w:pPr>
        <w:pStyle w:val="2"/>
        <w:spacing w:before="0" w:beforeAutospacing="0" w:after="0" w:afterAutospacing="0" w:line="245" w:lineRule="atLeast"/>
        <w:rPr>
          <w:rFonts w:ascii="돋움" w:eastAsia="돋움" w:hAnsi="돋움"/>
          <w:color w:val="000000"/>
        </w:rPr>
      </w:pPr>
      <w:hyperlink r:id="rId1015" w:history="1">
        <w:r w:rsidR="00652059">
          <w:rPr>
            <w:rStyle w:val="a4"/>
            <w:rFonts w:ascii="dotum" w:eastAsia="돋움" w:hAnsi="dotum"/>
            <w:color w:val="222222"/>
            <w:sz w:val="25"/>
            <w:szCs w:val="25"/>
            <w:u w:val="none"/>
          </w:rPr>
          <w:t xml:space="preserve">PackageManager - </w:t>
        </w:r>
        <w:r w:rsidR="00652059">
          <w:rPr>
            <w:rStyle w:val="a4"/>
            <w:rFonts w:ascii="dotum" w:eastAsia="돋움" w:hAnsi="dotum"/>
            <w:color w:val="222222"/>
            <w:sz w:val="25"/>
            <w:szCs w:val="25"/>
            <w:u w:val="none"/>
          </w:rPr>
          <w:t>홈</w:t>
        </w:r>
        <w:r w:rsidR="00652059">
          <w:rPr>
            <w:rStyle w:val="a4"/>
            <w:rFonts w:ascii="dotum" w:eastAsia="돋움" w:hAnsi="dotum"/>
            <w:color w:val="222222"/>
            <w:sz w:val="25"/>
            <w:szCs w:val="25"/>
            <w:u w:val="none"/>
          </w:rPr>
          <w:t xml:space="preserve"> </w:t>
        </w:r>
        <w:r w:rsidR="00652059">
          <w:rPr>
            <w:rStyle w:val="a4"/>
            <w:rFonts w:ascii="dotum" w:eastAsia="돋움" w:hAnsi="dotum"/>
            <w:color w:val="222222"/>
            <w:sz w:val="25"/>
            <w:szCs w:val="25"/>
            <w:u w:val="none"/>
          </w:rPr>
          <w:t>화면</w:t>
        </w:r>
        <w:r w:rsidR="00652059">
          <w:rPr>
            <w:rStyle w:val="a4"/>
            <w:rFonts w:ascii="dotum" w:eastAsia="돋움" w:hAnsi="dotum"/>
            <w:color w:val="222222"/>
            <w:sz w:val="25"/>
            <w:szCs w:val="25"/>
            <w:u w:val="none"/>
          </w:rPr>
          <w:t xml:space="preserve"> (Launcher) PackageName </w:t>
        </w:r>
        <w:r w:rsidR="00652059">
          <w:rPr>
            <w:rStyle w:val="a4"/>
            <w:rFonts w:ascii="dotum" w:eastAsia="돋움" w:hAnsi="dotum"/>
            <w:color w:val="222222"/>
            <w:sz w:val="25"/>
            <w:szCs w:val="25"/>
            <w:u w:val="none"/>
          </w:rPr>
          <w:t>구하기</w:t>
        </w:r>
      </w:hyperlink>
    </w:p>
    <w:p w:rsidR="00652059" w:rsidRDefault="00153F68" w:rsidP="00652059">
      <w:pPr>
        <w:spacing w:line="149" w:lineRule="atLeast"/>
        <w:rPr>
          <w:rFonts w:ascii="dotum" w:eastAsia="돋움" w:hAnsi="dotum" w:hint="eastAsia"/>
          <w:color w:val="9F9F9F"/>
          <w:sz w:val="15"/>
          <w:szCs w:val="15"/>
        </w:rPr>
      </w:pPr>
      <w:hyperlink r:id="rId1016" w:history="1">
        <w:r w:rsidR="00652059">
          <w:rPr>
            <w:rStyle w:val="a4"/>
            <w:rFonts w:ascii="dotum" w:eastAsia="돋움" w:hAnsi="dotum"/>
            <w:color w:val="9F9F9F"/>
            <w:sz w:val="15"/>
            <w:szCs w:val="15"/>
            <w:u w:val="none"/>
          </w:rPr>
          <w:t>안드로이드</w:t>
        </w:r>
        <w:r w:rsidR="00652059">
          <w:rPr>
            <w:rStyle w:val="a4"/>
            <w:rFonts w:ascii="dotum" w:eastAsia="돋움" w:hAnsi="dotum"/>
            <w:color w:val="9F9F9F"/>
            <w:sz w:val="15"/>
            <w:szCs w:val="15"/>
            <w:u w:val="none"/>
          </w:rPr>
          <w:t>/Manager</w:t>
        </w:r>
      </w:hyperlink>
    </w:p>
    <w:p w:rsidR="00652059" w:rsidRDefault="00652059" w:rsidP="00652059">
      <w:pPr>
        <w:rPr>
          <w:rFonts w:ascii="dotum" w:eastAsia="돋움" w:hAnsi="dotum" w:hint="eastAsia"/>
          <w:color w:val="909090"/>
          <w:sz w:val="16"/>
          <w:szCs w:val="16"/>
        </w:rPr>
      </w:pPr>
      <w:r>
        <w:rPr>
          <w:rFonts w:ascii="dotum" w:eastAsia="돋움" w:hAnsi="dotum"/>
          <w:color w:val="909090"/>
          <w:sz w:val="16"/>
          <w:szCs w:val="16"/>
        </w:rPr>
        <w:t>     </w:t>
      </w:r>
      <w:r>
        <w:rPr>
          <w:rStyle w:val="apple-tab-span"/>
          <w:rFonts w:ascii="dotum" w:eastAsia="돋움" w:hAnsi="dotum"/>
          <w:color w:val="909090"/>
          <w:sz w:val="16"/>
          <w:szCs w:val="16"/>
        </w:rPr>
        <w:tab/>
      </w:r>
      <w:r>
        <w:rPr>
          <w:rFonts w:ascii="dotum" w:eastAsia="돋움" w:hAnsi="dotum"/>
          <w:color w:val="909090"/>
          <w:sz w:val="16"/>
          <w:szCs w:val="16"/>
        </w:rPr>
        <w:br/>
        <w:t> </w:t>
      </w:r>
    </w:p>
    <w:p w:rsidR="00652059" w:rsidRDefault="00652059" w:rsidP="00652059">
      <w:pPr>
        <w:rPr>
          <w:rFonts w:ascii="dotum" w:eastAsia="돋움" w:hAnsi="dotum" w:hint="eastAsia"/>
          <w:color w:val="909090"/>
          <w:sz w:val="16"/>
          <w:szCs w:val="16"/>
        </w:rPr>
      </w:pPr>
      <w:r>
        <w:rPr>
          <w:rStyle w:val="apple-style-span"/>
          <w:rFonts w:ascii="dotum" w:eastAsia="돋움" w:hAnsi="dotum"/>
          <w:color w:val="909090"/>
          <w:sz w:val="16"/>
          <w:szCs w:val="16"/>
        </w:rPr>
        <w:t>       private String[] getHomeScreens()</w:t>
      </w:r>
    </w:p>
    <w:p w:rsidR="00652059" w:rsidRDefault="00652059" w:rsidP="00652059">
      <w:pPr>
        <w:rPr>
          <w:rFonts w:ascii="dotum" w:eastAsia="돋움" w:hAnsi="dotum" w:hint="eastAsia"/>
          <w:color w:val="909090"/>
          <w:sz w:val="16"/>
          <w:szCs w:val="16"/>
        </w:rPr>
      </w:pPr>
      <w:r>
        <w:rPr>
          <w:rStyle w:val="apple-tab-span"/>
          <w:rFonts w:ascii="dotum" w:eastAsia="돋움" w:hAnsi="dotum"/>
          <w:color w:val="909090"/>
          <w:sz w:val="16"/>
          <w:szCs w:val="16"/>
        </w:rPr>
        <w:tab/>
      </w:r>
      <w:r>
        <w:rPr>
          <w:rFonts w:ascii="dotum" w:eastAsia="돋움" w:hAnsi="dotum"/>
          <w:color w:val="909090"/>
          <w:sz w:val="16"/>
          <w:szCs w:val="16"/>
        </w:rPr>
        <w:t>{</w:t>
      </w:r>
    </w:p>
    <w:p w:rsidR="00652059" w:rsidRDefault="00652059" w:rsidP="00652059">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String[] homes;</w:t>
      </w:r>
    </w:p>
    <w:p w:rsidR="00652059" w:rsidRDefault="00652059" w:rsidP="00652059">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b/>
          <w:bCs/>
          <w:color w:val="FFFFFF"/>
          <w:sz w:val="16"/>
          <w:szCs w:val="16"/>
          <w:shd w:val="clear" w:color="auto" w:fill="FB8F22"/>
        </w:rPr>
        <w:t>PackageManager</w:t>
      </w:r>
      <w:r>
        <w:rPr>
          <w:rStyle w:val="apple-converted-space"/>
          <w:rFonts w:ascii="dotum" w:eastAsia="돋움" w:hAnsi="dotum"/>
          <w:b/>
          <w:bCs/>
          <w:color w:val="FFFFFF"/>
          <w:sz w:val="16"/>
          <w:szCs w:val="16"/>
          <w:shd w:val="clear" w:color="auto" w:fill="FB8F22"/>
        </w:rPr>
        <w:t> </w:t>
      </w:r>
      <w:r>
        <w:rPr>
          <w:rStyle w:val="apple-style-span"/>
          <w:rFonts w:ascii="dotum" w:eastAsia="돋움" w:hAnsi="dotum"/>
          <w:color w:val="909090"/>
          <w:sz w:val="16"/>
          <w:szCs w:val="16"/>
        </w:rPr>
        <w:t>pm =  getPackageManager();          </w:t>
      </w:r>
      <w:r>
        <w:rPr>
          <w:rStyle w:val="apple-style-span"/>
          <w:rFonts w:ascii="dotum" w:eastAsia="돋움" w:hAnsi="dotum"/>
          <w:b/>
          <w:bCs/>
          <w:color w:val="909090"/>
          <w:sz w:val="16"/>
          <w:szCs w:val="16"/>
        </w:rPr>
        <w:t xml:space="preserve">// PackageManager </w:t>
      </w:r>
      <w:r>
        <w:rPr>
          <w:rStyle w:val="apple-style-span"/>
          <w:rFonts w:ascii="dotum" w:eastAsia="돋움" w:hAnsi="dotum"/>
          <w:b/>
          <w:bCs/>
          <w:color w:val="909090"/>
          <w:sz w:val="16"/>
          <w:szCs w:val="16"/>
        </w:rPr>
        <w:t>생성</w:t>
      </w:r>
    </w:p>
    <w:p w:rsidR="00652059" w:rsidRDefault="00652059" w:rsidP="00652059">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Intent homeIntent = new Intent(Intent.</w:t>
      </w:r>
      <w:r>
        <w:rPr>
          <w:rFonts w:ascii="dotum" w:eastAsia="돋움" w:hAnsi="dotum"/>
          <w:b/>
          <w:bCs/>
          <w:color w:val="5C7FB0"/>
          <w:sz w:val="16"/>
          <w:szCs w:val="16"/>
        </w:rPr>
        <w:t>ACTION_MAIN</w:t>
      </w:r>
      <w:r>
        <w:rPr>
          <w:rFonts w:ascii="dotum" w:eastAsia="돋움" w:hAnsi="dotum"/>
          <w:color w:val="909090"/>
          <w:sz w:val="16"/>
          <w:szCs w:val="16"/>
        </w:rPr>
        <w:t>);  </w:t>
      </w:r>
      <w:r>
        <w:rPr>
          <w:rStyle w:val="apple-converted-space"/>
          <w:rFonts w:ascii="dotum" w:eastAsia="돋움" w:hAnsi="dotum"/>
          <w:color w:val="909090"/>
          <w:sz w:val="16"/>
          <w:szCs w:val="16"/>
        </w:rPr>
        <w:t> </w:t>
      </w:r>
      <w:r>
        <w:rPr>
          <w:rFonts w:ascii="dotum" w:eastAsia="돋움" w:hAnsi="dotum"/>
          <w:b/>
          <w:bCs/>
          <w:color w:val="909090"/>
          <w:sz w:val="16"/>
          <w:szCs w:val="16"/>
        </w:rPr>
        <w:t xml:space="preserve">// Action </w:t>
      </w:r>
      <w:r>
        <w:rPr>
          <w:rFonts w:ascii="dotum" w:eastAsia="돋움" w:hAnsi="dotum"/>
          <w:b/>
          <w:bCs/>
          <w:color w:val="909090"/>
          <w:sz w:val="16"/>
          <w:szCs w:val="16"/>
        </w:rPr>
        <w:t>값이</w:t>
      </w:r>
      <w:r>
        <w:rPr>
          <w:rFonts w:ascii="dotum" w:eastAsia="돋움" w:hAnsi="dotum"/>
          <w:b/>
          <w:bCs/>
          <w:color w:val="909090"/>
          <w:sz w:val="16"/>
          <w:szCs w:val="16"/>
        </w:rPr>
        <w:t xml:space="preserve"> ACTION_MAIN</w:t>
      </w:r>
    </w:p>
    <w:p w:rsidR="00652059" w:rsidRDefault="00652059" w:rsidP="00652059">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homeIntent.addCategory(Intent.</w:t>
      </w:r>
      <w:r>
        <w:rPr>
          <w:rFonts w:ascii="dotum" w:eastAsia="돋움" w:hAnsi="dotum"/>
          <w:b/>
          <w:bCs/>
          <w:color w:val="5C7FB0"/>
          <w:sz w:val="16"/>
          <w:szCs w:val="16"/>
        </w:rPr>
        <w:t>CATEGORY_HOME</w:t>
      </w:r>
      <w:r>
        <w:rPr>
          <w:rFonts w:ascii="dotum" w:eastAsia="돋움" w:hAnsi="dotum"/>
          <w:color w:val="909090"/>
          <w:sz w:val="16"/>
          <w:szCs w:val="16"/>
        </w:rPr>
        <w:t>);    </w:t>
      </w:r>
      <w:r>
        <w:rPr>
          <w:rFonts w:ascii="dotum" w:eastAsia="돋움" w:hAnsi="dotum"/>
          <w:b/>
          <w:bCs/>
          <w:color w:val="909090"/>
          <w:sz w:val="16"/>
          <w:szCs w:val="16"/>
        </w:rPr>
        <w:t xml:space="preserve">// Category </w:t>
      </w:r>
      <w:r>
        <w:rPr>
          <w:rFonts w:ascii="dotum" w:eastAsia="돋움" w:hAnsi="dotum"/>
          <w:b/>
          <w:bCs/>
          <w:color w:val="909090"/>
          <w:sz w:val="16"/>
          <w:szCs w:val="16"/>
        </w:rPr>
        <w:t>값이</w:t>
      </w:r>
      <w:r>
        <w:rPr>
          <w:rFonts w:ascii="dotum" w:eastAsia="돋움" w:hAnsi="dotum"/>
          <w:b/>
          <w:bCs/>
          <w:color w:val="909090"/>
          <w:sz w:val="16"/>
          <w:szCs w:val="16"/>
        </w:rPr>
        <w:t xml:space="preserve"> CATEGORY_HOME</w:t>
      </w:r>
      <w:r>
        <w:rPr>
          <w:rFonts w:ascii="dotum" w:eastAsia="돋움" w:hAnsi="dotum"/>
          <w:color w:val="909090"/>
          <w:sz w:val="16"/>
          <w:szCs w:val="16"/>
        </w:rPr>
        <w:t> </w:t>
      </w:r>
      <w:r>
        <w:rPr>
          <w:rFonts w:ascii="dotum" w:eastAsia="돋움" w:hAnsi="dotum"/>
          <w:color w:val="909090"/>
          <w:sz w:val="16"/>
          <w:szCs w:val="16"/>
        </w:rPr>
        <w:br/>
        <w:t>                </w:t>
      </w:r>
      <w:r>
        <w:rPr>
          <w:rStyle w:val="apple-converted-space"/>
          <w:rFonts w:ascii="dotum" w:eastAsia="돋움" w:hAnsi="dotum"/>
          <w:color w:val="909090"/>
          <w:sz w:val="16"/>
          <w:szCs w:val="16"/>
        </w:rPr>
        <w:t> </w:t>
      </w:r>
      <w:r>
        <w:rPr>
          <w:rFonts w:ascii="dotum" w:eastAsia="돋움" w:hAnsi="dotum"/>
          <w:color w:val="909090"/>
          <w:sz w:val="16"/>
          <w:szCs w:val="16"/>
        </w:rPr>
        <w:br/>
        <w:t>                //</w:t>
      </w:r>
      <w:r>
        <w:rPr>
          <w:rFonts w:ascii="dotum" w:eastAsia="돋움" w:hAnsi="dotum"/>
          <w:color w:val="909090"/>
          <w:sz w:val="16"/>
          <w:szCs w:val="16"/>
        </w:rPr>
        <w:t>위</w:t>
      </w:r>
      <w:r>
        <w:rPr>
          <w:rFonts w:ascii="dotum" w:eastAsia="돋움" w:hAnsi="dotum"/>
          <w:color w:val="909090"/>
          <w:sz w:val="16"/>
          <w:szCs w:val="16"/>
        </w:rPr>
        <w:t xml:space="preserve"> Intent</w:t>
      </w:r>
      <w:r>
        <w:rPr>
          <w:rFonts w:ascii="dotum" w:eastAsia="돋움" w:hAnsi="dotum"/>
          <w:color w:val="909090"/>
          <w:sz w:val="16"/>
          <w:szCs w:val="16"/>
        </w:rPr>
        <w:t>의</w:t>
      </w:r>
      <w:r>
        <w:rPr>
          <w:rFonts w:ascii="dotum" w:eastAsia="돋움" w:hAnsi="dotum"/>
          <w:color w:val="909090"/>
          <w:sz w:val="16"/>
          <w:szCs w:val="16"/>
        </w:rPr>
        <w:t xml:space="preserve"> </w:t>
      </w:r>
      <w:r>
        <w:rPr>
          <w:rFonts w:ascii="dotum" w:eastAsia="돋움" w:hAnsi="dotum"/>
          <w:color w:val="909090"/>
          <w:sz w:val="16"/>
          <w:szCs w:val="16"/>
        </w:rPr>
        <w:t>조건을</w:t>
      </w:r>
      <w:r>
        <w:rPr>
          <w:rFonts w:ascii="dotum" w:eastAsia="돋움" w:hAnsi="dotum"/>
          <w:color w:val="909090"/>
          <w:sz w:val="16"/>
          <w:szCs w:val="16"/>
        </w:rPr>
        <w:t xml:space="preserve"> </w:t>
      </w:r>
      <w:r>
        <w:rPr>
          <w:rFonts w:ascii="dotum" w:eastAsia="돋움" w:hAnsi="dotum"/>
          <w:color w:val="909090"/>
          <w:sz w:val="16"/>
          <w:szCs w:val="16"/>
        </w:rPr>
        <w:t>만족시켜</w:t>
      </w:r>
      <w:r>
        <w:rPr>
          <w:rFonts w:ascii="dotum" w:eastAsia="돋움" w:hAnsi="dotum"/>
          <w:color w:val="909090"/>
          <w:sz w:val="16"/>
          <w:szCs w:val="16"/>
        </w:rPr>
        <w:t xml:space="preserve"> </w:t>
      </w:r>
      <w:r>
        <w:rPr>
          <w:rFonts w:ascii="dotum" w:eastAsia="돋움" w:hAnsi="dotum"/>
          <w:color w:val="909090"/>
          <w:sz w:val="16"/>
          <w:szCs w:val="16"/>
        </w:rPr>
        <w:t>주는</w:t>
      </w:r>
      <w:r>
        <w:rPr>
          <w:rFonts w:ascii="dotum" w:eastAsia="돋움" w:hAnsi="dotum"/>
          <w:color w:val="909090"/>
          <w:sz w:val="16"/>
          <w:szCs w:val="16"/>
        </w:rPr>
        <w:t xml:space="preserve"> ResolveInfo </w:t>
      </w:r>
      <w:r>
        <w:rPr>
          <w:rFonts w:ascii="dotum" w:eastAsia="돋움" w:hAnsi="dotum"/>
          <w:color w:val="909090"/>
          <w:sz w:val="16"/>
          <w:szCs w:val="16"/>
        </w:rPr>
        <w:t>리스트를</w:t>
      </w:r>
      <w:r>
        <w:rPr>
          <w:rFonts w:ascii="dotum" w:eastAsia="돋움" w:hAnsi="dotum"/>
          <w:color w:val="909090"/>
          <w:sz w:val="16"/>
          <w:szCs w:val="16"/>
        </w:rPr>
        <w:t xml:space="preserve"> </w:t>
      </w:r>
      <w:r>
        <w:rPr>
          <w:rFonts w:ascii="dotum" w:eastAsia="돋움" w:hAnsi="dotum"/>
          <w:color w:val="909090"/>
          <w:sz w:val="16"/>
          <w:szCs w:val="16"/>
        </w:rPr>
        <w:t>구한다</w:t>
      </w:r>
      <w:r>
        <w:rPr>
          <w:rFonts w:ascii="dotum" w:eastAsia="돋움" w:hAnsi="dotum"/>
          <w:color w:val="909090"/>
          <w:sz w:val="16"/>
          <w:szCs w:val="16"/>
        </w:rPr>
        <w:t>. </w:t>
      </w:r>
    </w:p>
    <w:p w:rsidR="00652059" w:rsidRDefault="00652059" w:rsidP="00652059">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List&lt;ResolveInfo&gt; homeApps = pm.</w:t>
      </w:r>
      <w:r>
        <w:rPr>
          <w:rFonts w:ascii="dotum" w:eastAsia="돋움" w:hAnsi="dotum"/>
          <w:b/>
          <w:bCs/>
          <w:color w:val="C84205"/>
          <w:sz w:val="16"/>
          <w:szCs w:val="16"/>
        </w:rPr>
        <w:t>queryIntentActivities</w:t>
      </w:r>
      <w:r>
        <w:rPr>
          <w:rFonts w:ascii="dotum" w:eastAsia="돋움" w:hAnsi="dotum"/>
          <w:color w:val="909090"/>
          <w:sz w:val="16"/>
          <w:szCs w:val="16"/>
        </w:rPr>
        <w:t>(homeIntent, PackageManager.GET_ACTIVITIES);</w:t>
      </w:r>
    </w:p>
    <w:p w:rsidR="00652059" w:rsidRDefault="00652059" w:rsidP="00652059">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homes = new String[homeApps.size()];</w:t>
      </w:r>
    </w:p>
    <w:p w:rsidR="00652059" w:rsidRDefault="00652059" w:rsidP="00652059">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for(int i=0; i&lt;homeApps.size(); i++)</w:t>
      </w:r>
    </w:p>
    <w:p w:rsidR="00652059" w:rsidRDefault="00652059" w:rsidP="00652059">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t>
      </w:r>
    </w:p>
    <w:p w:rsidR="00652059" w:rsidRDefault="00652059" w:rsidP="00652059">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ResolveInfo info = homeApps.get(i);</w:t>
      </w:r>
    </w:p>
    <w:p w:rsidR="00652059" w:rsidRDefault="00652059" w:rsidP="00652059">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b/>
          <w:bCs/>
          <w:color w:val="909090"/>
          <w:sz w:val="16"/>
          <w:szCs w:val="16"/>
        </w:rPr>
        <w:t>//</w:t>
      </w:r>
      <w:r>
        <w:rPr>
          <w:rFonts w:ascii="dotum" w:eastAsia="돋움" w:hAnsi="dotum"/>
          <w:b/>
          <w:bCs/>
          <w:color w:val="909090"/>
          <w:sz w:val="16"/>
          <w:szCs w:val="16"/>
        </w:rPr>
        <w:t>구해진</w:t>
      </w:r>
      <w:r>
        <w:rPr>
          <w:rFonts w:ascii="dotum" w:eastAsia="돋움" w:hAnsi="dotum"/>
          <w:b/>
          <w:bCs/>
          <w:color w:val="909090"/>
          <w:sz w:val="16"/>
          <w:szCs w:val="16"/>
        </w:rPr>
        <w:t xml:space="preserve"> ResolveInfo </w:t>
      </w:r>
      <w:r>
        <w:rPr>
          <w:rFonts w:ascii="dotum" w:eastAsia="돋움" w:hAnsi="dotum"/>
          <w:b/>
          <w:bCs/>
          <w:color w:val="909090"/>
          <w:sz w:val="16"/>
          <w:szCs w:val="16"/>
        </w:rPr>
        <w:t>를</w:t>
      </w:r>
      <w:r>
        <w:rPr>
          <w:rFonts w:ascii="dotum" w:eastAsia="돋움" w:hAnsi="dotum"/>
          <w:b/>
          <w:bCs/>
          <w:color w:val="909090"/>
          <w:sz w:val="16"/>
          <w:szCs w:val="16"/>
        </w:rPr>
        <w:t xml:space="preserve"> </w:t>
      </w:r>
      <w:r>
        <w:rPr>
          <w:rFonts w:ascii="dotum" w:eastAsia="돋움" w:hAnsi="dotum"/>
          <w:b/>
          <w:bCs/>
          <w:color w:val="909090"/>
          <w:sz w:val="16"/>
          <w:szCs w:val="16"/>
        </w:rPr>
        <w:t>통해서</w:t>
      </w:r>
      <w:r>
        <w:rPr>
          <w:rFonts w:ascii="dotum" w:eastAsia="돋움" w:hAnsi="dotum"/>
          <w:b/>
          <w:bCs/>
          <w:color w:val="909090"/>
          <w:sz w:val="16"/>
          <w:szCs w:val="16"/>
        </w:rPr>
        <w:t xml:space="preserve"> PackageName</w:t>
      </w:r>
      <w:r>
        <w:rPr>
          <w:rFonts w:ascii="dotum" w:eastAsia="돋움" w:hAnsi="dotum"/>
          <w:b/>
          <w:bCs/>
          <w:color w:val="909090"/>
          <w:sz w:val="16"/>
          <w:szCs w:val="16"/>
        </w:rPr>
        <w:t>을</w:t>
      </w:r>
      <w:r>
        <w:rPr>
          <w:rFonts w:ascii="dotum" w:eastAsia="돋움" w:hAnsi="dotum"/>
          <w:b/>
          <w:bCs/>
          <w:color w:val="909090"/>
          <w:sz w:val="16"/>
          <w:szCs w:val="16"/>
        </w:rPr>
        <w:t xml:space="preserve"> </w:t>
      </w:r>
      <w:r>
        <w:rPr>
          <w:rFonts w:ascii="dotum" w:eastAsia="돋움" w:hAnsi="dotum"/>
          <w:b/>
          <w:bCs/>
          <w:color w:val="909090"/>
          <w:sz w:val="16"/>
          <w:szCs w:val="16"/>
        </w:rPr>
        <w:t>가져온다</w:t>
      </w:r>
      <w:r>
        <w:rPr>
          <w:rFonts w:ascii="dotum" w:eastAsia="돋움" w:hAnsi="dotum"/>
          <w:b/>
          <w:bCs/>
          <w:color w:val="909090"/>
          <w:sz w:val="16"/>
          <w:szCs w:val="16"/>
        </w:rPr>
        <w:t>.</w:t>
      </w:r>
    </w:p>
    <w:p w:rsidR="00652059" w:rsidRDefault="00652059" w:rsidP="00652059">
      <w:pPr>
        <w:rPr>
          <w:rFonts w:ascii="dotum" w:eastAsia="돋움" w:hAnsi="dotum" w:hint="eastAsia"/>
          <w:color w:val="909090"/>
          <w:sz w:val="16"/>
          <w:szCs w:val="16"/>
        </w:rPr>
      </w:pPr>
      <w:r>
        <w:rPr>
          <w:rStyle w:val="apple-style-span"/>
          <w:rFonts w:ascii="dotum" w:eastAsia="돋움" w:hAnsi="dotum"/>
          <w:color w:val="909090"/>
          <w:sz w:val="16"/>
          <w:szCs w:val="16"/>
        </w:rPr>
        <w:t>homes[i] = info.activityInfo.packageName;</w:t>
      </w:r>
      <w:r>
        <w:rPr>
          <w:rFonts w:ascii="dotum" w:eastAsia="돋움" w:hAnsi="dotum"/>
          <w:b/>
          <w:bCs/>
          <w:color w:val="909090"/>
          <w:sz w:val="16"/>
          <w:szCs w:val="16"/>
        </w:rPr>
        <w:t> </w:t>
      </w:r>
    </w:p>
    <w:p w:rsidR="00652059" w:rsidRDefault="00652059" w:rsidP="00652059">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t>
      </w:r>
    </w:p>
    <w:p w:rsidR="00652059" w:rsidRDefault="00652059" w:rsidP="00652059">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return homes;</w:t>
      </w:r>
    </w:p>
    <w:p w:rsidR="00652059" w:rsidRDefault="00652059" w:rsidP="00652059">
      <w:pPr>
        <w:rPr>
          <w:rFonts w:ascii="dotum" w:eastAsia="돋움" w:hAnsi="dotum" w:hint="eastAsia"/>
          <w:color w:val="909090"/>
          <w:sz w:val="16"/>
          <w:szCs w:val="16"/>
        </w:rPr>
      </w:pPr>
      <w:r>
        <w:rPr>
          <w:rStyle w:val="apple-tab-span"/>
          <w:rFonts w:ascii="dotum" w:eastAsia="돋움" w:hAnsi="dotum"/>
          <w:color w:val="909090"/>
          <w:sz w:val="16"/>
          <w:szCs w:val="16"/>
        </w:rPr>
        <w:tab/>
      </w:r>
      <w:r>
        <w:rPr>
          <w:rFonts w:ascii="dotum" w:eastAsia="돋움" w:hAnsi="dotum"/>
          <w:color w:val="909090"/>
          <w:sz w:val="16"/>
          <w:szCs w:val="16"/>
        </w:rPr>
        <w:t>}</w:t>
      </w:r>
    </w:p>
    <w:p w:rsidR="00240125" w:rsidRDefault="00153F68" w:rsidP="00240125">
      <w:pPr>
        <w:pStyle w:val="2"/>
        <w:spacing w:before="0" w:beforeAutospacing="0" w:after="0" w:afterAutospacing="0" w:line="245" w:lineRule="atLeast"/>
        <w:rPr>
          <w:rFonts w:ascii="돋움" w:eastAsia="돋움" w:hAnsi="돋움"/>
          <w:color w:val="000000"/>
        </w:rPr>
      </w:pPr>
      <w:hyperlink r:id="rId1017" w:history="1">
        <w:r w:rsidR="00240125">
          <w:rPr>
            <w:rStyle w:val="a4"/>
            <w:rFonts w:ascii="dotum" w:eastAsia="돋움" w:hAnsi="dotum"/>
            <w:color w:val="222222"/>
            <w:sz w:val="25"/>
            <w:szCs w:val="25"/>
            <w:u w:val="none"/>
          </w:rPr>
          <w:t xml:space="preserve">Brightness - </w:t>
        </w:r>
        <w:r w:rsidR="00240125">
          <w:rPr>
            <w:rStyle w:val="a4"/>
            <w:rFonts w:ascii="dotum" w:eastAsia="돋움" w:hAnsi="dotum"/>
            <w:color w:val="222222"/>
            <w:sz w:val="25"/>
            <w:szCs w:val="25"/>
            <w:u w:val="none"/>
          </w:rPr>
          <w:t>밝기값</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모드</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변경과</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설정</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적용</w:t>
        </w:r>
      </w:hyperlink>
    </w:p>
    <w:p w:rsidR="00240125" w:rsidRDefault="00153F68" w:rsidP="00240125">
      <w:pPr>
        <w:spacing w:line="149" w:lineRule="atLeast"/>
        <w:rPr>
          <w:rFonts w:ascii="dotum" w:eastAsia="돋움" w:hAnsi="dotum" w:hint="eastAsia"/>
          <w:color w:val="9F9F9F"/>
          <w:sz w:val="15"/>
          <w:szCs w:val="15"/>
        </w:rPr>
      </w:pPr>
      <w:hyperlink r:id="rId1018" w:history="1">
        <w:r w:rsidR="00240125">
          <w:rPr>
            <w:rStyle w:val="a4"/>
            <w:rFonts w:ascii="dotum" w:eastAsia="돋움" w:hAnsi="dotum"/>
            <w:color w:val="9F9F9F"/>
            <w:sz w:val="15"/>
            <w:szCs w:val="15"/>
            <w:u w:val="none"/>
          </w:rPr>
          <w:t>안드로이드</w:t>
        </w:r>
        <w:r w:rsidR="00240125">
          <w:rPr>
            <w:rStyle w:val="a4"/>
            <w:rFonts w:ascii="dotum" w:eastAsia="돋움" w:hAnsi="dotum"/>
            <w:color w:val="9F9F9F"/>
            <w:sz w:val="15"/>
            <w:szCs w:val="15"/>
            <w:u w:val="none"/>
          </w:rPr>
          <w:t>/etc</w:t>
        </w:r>
      </w:hyperlink>
    </w:p>
    <w:p w:rsidR="00240125" w:rsidRDefault="00240125" w:rsidP="00240125">
      <w:pPr>
        <w:rPr>
          <w:rFonts w:ascii="dotum" w:eastAsia="돋움" w:hAnsi="dotum" w:hint="eastAsia"/>
          <w:color w:val="909090"/>
          <w:sz w:val="16"/>
          <w:szCs w:val="16"/>
        </w:rPr>
      </w:pP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 xml:space="preserve">    - Android 2.2 </w:t>
      </w:r>
      <w:r>
        <w:rPr>
          <w:rFonts w:ascii="dotum" w:eastAsia="돋움" w:hAnsi="dotum"/>
          <w:color w:val="909090"/>
          <w:sz w:val="16"/>
          <w:szCs w:val="16"/>
        </w:rPr>
        <w:t>이상</w:t>
      </w:r>
      <w:r>
        <w:rPr>
          <w:rFonts w:ascii="dotum" w:eastAsia="돋움" w:hAnsi="dotum"/>
          <w:color w:val="909090"/>
          <w:sz w:val="16"/>
          <w:szCs w:val="16"/>
        </w:rPr>
        <w:t xml:space="preserve"> </w:t>
      </w:r>
      <w:r>
        <w:rPr>
          <w:rFonts w:ascii="dotum" w:eastAsia="돋움" w:hAnsi="dotum"/>
          <w:color w:val="909090"/>
          <w:sz w:val="16"/>
          <w:szCs w:val="16"/>
        </w:rPr>
        <w:t>동작</w:t>
      </w:r>
      <w:r>
        <w:rPr>
          <w:rFonts w:ascii="dotum" w:eastAsia="돋움" w:hAnsi="dotum"/>
          <w:color w:val="909090"/>
          <w:sz w:val="16"/>
          <w:szCs w:val="16"/>
        </w:rPr>
        <w:t xml:space="preserve"> </w:t>
      </w:r>
      <w:r>
        <w:rPr>
          <w:rFonts w:ascii="dotum" w:eastAsia="돋움" w:hAnsi="dotum"/>
          <w:color w:val="909090"/>
          <w:sz w:val="16"/>
          <w:szCs w:val="16"/>
        </w:rPr>
        <w:t>됩니다</w:t>
      </w:r>
      <w:r>
        <w:rPr>
          <w:rFonts w:ascii="dotum" w:eastAsia="돋움" w:hAnsi="dotum"/>
          <w:color w:val="909090"/>
          <w:sz w:val="16"/>
          <w:szCs w:val="16"/>
        </w:rPr>
        <w:t>.</w:t>
      </w:r>
      <w:r>
        <w:rPr>
          <w:rFonts w:ascii="dotum" w:eastAsia="돋움" w:hAnsi="dotum"/>
          <w:color w:val="909090"/>
          <w:sz w:val="16"/>
          <w:szCs w:val="16"/>
        </w:rPr>
        <w:br/>
        <w:t xml:space="preserve">    - Android 2.1 </w:t>
      </w:r>
      <w:r>
        <w:rPr>
          <w:rFonts w:ascii="dotum" w:eastAsia="돋움" w:hAnsi="dotum"/>
          <w:color w:val="909090"/>
          <w:sz w:val="16"/>
          <w:szCs w:val="16"/>
        </w:rPr>
        <w:t>의</w:t>
      </w:r>
      <w:r>
        <w:rPr>
          <w:rFonts w:ascii="dotum" w:eastAsia="돋움" w:hAnsi="dotum"/>
          <w:color w:val="909090"/>
          <w:sz w:val="16"/>
          <w:szCs w:val="16"/>
        </w:rPr>
        <w:t xml:space="preserve"> </w:t>
      </w:r>
      <w:r>
        <w:rPr>
          <w:rFonts w:ascii="dotum" w:eastAsia="돋움" w:hAnsi="dotum"/>
          <w:color w:val="909090"/>
          <w:sz w:val="16"/>
          <w:szCs w:val="16"/>
        </w:rPr>
        <w:t>경우</w:t>
      </w:r>
      <w:r>
        <w:rPr>
          <w:rFonts w:ascii="dotum" w:eastAsia="돋움" w:hAnsi="dotum"/>
          <w:color w:val="909090"/>
          <w:sz w:val="16"/>
          <w:szCs w:val="16"/>
        </w:rPr>
        <w:t xml:space="preserve"> </w:t>
      </w:r>
      <w:r>
        <w:rPr>
          <w:rFonts w:ascii="dotum" w:eastAsia="돋움" w:hAnsi="dotum"/>
          <w:color w:val="909090"/>
          <w:sz w:val="16"/>
          <w:szCs w:val="16"/>
        </w:rPr>
        <w:t>밝기</w:t>
      </w:r>
      <w:r>
        <w:rPr>
          <w:rFonts w:ascii="dotum" w:eastAsia="돋움" w:hAnsi="dotum"/>
          <w:color w:val="909090"/>
          <w:sz w:val="16"/>
          <w:szCs w:val="16"/>
        </w:rPr>
        <w:t xml:space="preserve"> </w:t>
      </w:r>
      <w:r>
        <w:rPr>
          <w:rFonts w:ascii="dotum" w:eastAsia="돋움" w:hAnsi="dotum"/>
          <w:color w:val="909090"/>
          <w:sz w:val="16"/>
          <w:szCs w:val="16"/>
        </w:rPr>
        <w:t>모드를</w:t>
      </w:r>
      <w:r>
        <w:rPr>
          <w:rFonts w:ascii="dotum" w:eastAsia="돋움" w:hAnsi="dotum"/>
          <w:color w:val="909090"/>
          <w:sz w:val="16"/>
          <w:szCs w:val="16"/>
        </w:rPr>
        <w:t xml:space="preserve"> </w:t>
      </w:r>
      <w:r>
        <w:rPr>
          <w:rFonts w:ascii="dotum" w:eastAsia="돋움" w:hAnsi="dotum"/>
          <w:color w:val="909090"/>
          <w:sz w:val="16"/>
          <w:szCs w:val="16"/>
        </w:rPr>
        <w:t>변경</w:t>
      </w:r>
      <w:r>
        <w:rPr>
          <w:rFonts w:ascii="dotum" w:eastAsia="돋움" w:hAnsi="dotum"/>
          <w:color w:val="909090"/>
          <w:sz w:val="16"/>
          <w:szCs w:val="16"/>
        </w:rPr>
        <w:t xml:space="preserve"> </w:t>
      </w:r>
      <w:r>
        <w:rPr>
          <w:rFonts w:ascii="dotum" w:eastAsia="돋움" w:hAnsi="dotum"/>
          <w:color w:val="909090"/>
          <w:sz w:val="16"/>
          <w:szCs w:val="16"/>
        </w:rPr>
        <w:t>시켜</w:t>
      </w:r>
      <w:r>
        <w:rPr>
          <w:rFonts w:ascii="dotum" w:eastAsia="돋움" w:hAnsi="dotum"/>
          <w:color w:val="909090"/>
          <w:sz w:val="16"/>
          <w:szCs w:val="16"/>
        </w:rPr>
        <w:t xml:space="preserve"> </w:t>
      </w:r>
      <w:r>
        <w:rPr>
          <w:rFonts w:ascii="dotum" w:eastAsia="돋움" w:hAnsi="dotum"/>
          <w:color w:val="909090"/>
          <w:sz w:val="16"/>
          <w:szCs w:val="16"/>
        </w:rPr>
        <w:t>줄</w:t>
      </w:r>
      <w:r>
        <w:rPr>
          <w:rFonts w:ascii="dotum" w:eastAsia="돋움" w:hAnsi="dotum"/>
          <w:color w:val="909090"/>
          <w:sz w:val="16"/>
          <w:szCs w:val="16"/>
        </w:rPr>
        <w:t xml:space="preserve"> </w:t>
      </w:r>
      <w:r>
        <w:rPr>
          <w:rFonts w:ascii="dotum" w:eastAsia="돋움" w:hAnsi="dotum"/>
          <w:color w:val="909090"/>
          <w:sz w:val="16"/>
          <w:szCs w:val="16"/>
        </w:rPr>
        <w:t>수</w:t>
      </w:r>
      <w:r>
        <w:rPr>
          <w:rFonts w:ascii="dotum" w:eastAsia="돋움" w:hAnsi="dotum"/>
          <w:color w:val="909090"/>
          <w:sz w:val="16"/>
          <w:szCs w:val="16"/>
        </w:rPr>
        <w:t xml:space="preserve"> </w:t>
      </w:r>
      <w:r>
        <w:rPr>
          <w:rFonts w:ascii="dotum" w:eastAsia="돋움" w:hAnsi="dotum"/>
          <w:color w:val="909090"/>
          <w:sz w:val="16"/>
          <w:szCs w:val="16"/>
        </w:rPr>
        <w:t>없다</w:t>
      </w:r>
      <w:r>
        <w:rPr>
          <w:rFonts w:ascii="dotum" w:eastAsia="돋움" w:hAnsi="dotum"/>
          <w:color w:val="909090"/>
          <w:sz w:val="16"/>
          <w:szCs w:val="16"/>
        </w:rPr>
        <w:t xml:space="preserve">. 2.2 </w:t>
      </w:r>
      <w:r>
        <w:rPr>
          <w:rFonts w:ascii="dotum" w:eastAsia="돋움" w:hAnsi="dotum"/>
          <w:color w:val="909090"/>
          <w:sz w:val="16"/>
          <w:szCs w:val="16"/>
        </w:rPr>
        <w:t>부터</w:t>
      </w:r>
      <w:r>
        <w:rPr>
          <w:rFonts w:ascii="dotum" w:eastAsia="돋움" w:hAnsi="dotum"/>
          <w:color w:val="909090"/>
          <w:sz w:val="16"/>
          <w:szCs w:val="16"/>
        </w:rPr>
        <w:t xml:space="preserve"> MODE </w:t>
      </w:r>
      <w:r>
        <w:rPr>
          <w:rFonts w:ascii="dotum" w:eastAsia="돋움" w:hAnsi="dotum"/>
          <w:color w:val="909090"/>
          <w:sz w:val="16"/>
          <w:szCs w:val="16"/>
        </w:rPr>
        <w:t>값</w:t>
      </w:r>
      <w:r>
        <w:rPr>
          <w:rFonts w:ascii="dotum" w:eastAsia="돋움" w:hAnsi="dotum"/>
          <w:color w:val="909090"/>
          <w:sz w:val="16"/>
          <w:szCs w:val="16"/>
        </w:rPr>
        <w:t xml:space="preserve"> </w:t>
      </w:r>
      <w:r>
        <w:rPr>
          <w:rFonts w:ascii="dotum" w:eastAsia="돋움" w:hAnsi="dotum"/>
          <w:color w:val="909090"/>
          <w:sz w:val="16"/>
          <w:szCs w:val="16"/>
        </w:rPr>
        <w:t>변경이</w:t>
      </w:r>
      <w:r>
        <w:rPr>
          <w:rFonts w:ascii="dotum" w:eastAsia="돋움" w:hAnsi="dotum"/>
          <w:color w:val="909090"/>
          <w:sz w:val="16"/>
          <w:szCs w:val="16"/>
        </w:rPr>
        <w:t xml:space="preserve"> </w:t>
      </w:r>
      <w:r>
        <w:rPr>
          <w:rFonts w:ascii="dotum" w:eastAsia="돋움" w:hAnsi="dotum"/>
          <w:color w:val="909090"/>
          <w:sz w:val="16"/>
          <w:szCs w:val="16"/>
        </w:rPr>
        <w:t>생겼다</w:t>
      </w:r>
      <w:r>
        <w:rPr>
          <w:rFonts w:ascii="dotum" w:eastAsia="돋움" w:hAnsi="dotum"/>
          <w:color w:val="909090"/>
          <w:sz w:val="16"/>
          <w:szCs w:val="16"/>
        </w:rPr>
        <w:t>.</w:t>
      </w:r>
      <w:r>
        <w:rPr>
          <w:rFonts w:ascii="dotum" w:eastAsia="돋움" w:hAnsi="dotum"/>
          <w:color w:val="909090"/>
          <w:sz w:val="16"/>
          <w:szCs w:val="16"/>
        </w:rPr>
        <w:br/>
        <w:t> </w:t>
      </w: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              </w:t>
      </w:r>
      <w:r>
        <w:rPr>
          <w:rStyle w:val="apple-converted-space"/>
          <w:rFonts w:ascii="dotum" w:eastAsia="돋움" w:hAnsi="dotum"/>
          <w:color w:val="909090"/>
          <w:sz w:val="16"/>
          <w:szCs w:val="16"/>
        </w:rPr>
        <w:t> </w:t>
      </w:r>
      <w:r>
        <w:rPr>
          <w:rFonts w:ascii="dotum" w:eastAsia="돋움" w:hAnsi="dotum"/>
          <w:b/>
          <w:bCs/>
          <w:color w:val="909090"/>
          <w:sz w:val="16"/>
          <w:szCs w:val="16"/>
        </w:rPr>
        <w:t xml:space="preserve"> // </w:t>
      </w:r>
      <w:r>
        <w:rPr>
          <w:rFonts w:ascii="dotum" w:eastAsia="돋움" w:hAnsi="dotum"/>
          <w:b/>
          <w:bCs/>
          <w:color w:val="909090"/>
          <w:sz w:val="16"/>
          <w:szCs w:val="16"/>
        </w:rPr>
        <w:t>먼저</w:t>
      </w:r>
      <w:r>
        <w:rPr>
          <w:rFonts w:ascii="dotum" w:eastAsia="돋움" w:hAnsi="dotum"/>
          <w:b/>
          <w:bCs/>
          <w:color w:val="909090"/>
          <w:sz w:val="16"/>
          <w:szCs w:val="16"/>
        </w:rPr>
        <w:t xml:space="preserve"> </w:t>
      </w:r>
      <w:r>
        <w:rPr>
          <w:rFonts w:ascii="dotum" w:eastAsia="돋움" w:hAnsi="dotum"/>
          <w:b/>
          <w:bCs/>
          <w:color w:val="909090"/>
          <w:sz w:val="16"/>
          <w:szCs w:val="16"/>
        </w:rPr>
        <w:t>현재</w:t>
      </w:r>
      <w:r>
        <w:rPr>
          <w:rFonts w:ascii="dotum" w:eastAsia="돋움" w:hAnsi="dotum"/>
          <w:b/>
          <w:bCs/>
          <w:color w:val="909090"/>
          <w:sz w:val="16"/>
          <w:szCs w:val="16"/>
        </w:rPr>
        <w:t xml:space="preserve"> </w:t>
      </w:r>
      <w:r>
        <w:rPr>
          <w:rFonts w:ascii="dotum" w:eastAsia="돋움" w:hAnsi="dotum"/>
          <w:b/>
          <w:bCs/>
          <w:color w:val="909090"/>
          <w:sz w:val="16"/>
          <w:szCs w:val="16"/>
        </w:rPr>
        <w:t>밝기</w:t>
      </w:r>
      <w:r>
        <w:rPr>
          <w:rFonts w:ascii="dotum" w:eastAsia="돋움" w:hAnsi="dotum"/>
          <w:b/>
          <w:bCs/>
          <w:color w:val="909090"/>
          <w:sz w:val="16"/>
          <w:szCs w:val="16"/>
        </w:rPr>
        <w:t xml:space="preserve"> </w:t>
      </w:r>
      <w:r>
        <w:rPr>
          <w:rFonts w:ascii="dotum" w:eastAsia="돋움" w:hAnsi="dotum"/>
          <w:b/>
          <w:bCs/>
          <w:color w:val="909090"/>
          <w:sz w:val="16"/>
          <w:szCs w:val="16"/>
        </w:rPr>
        <w:t>모드를</w:t>
      </w:r>
      <w:r>
        <w:rPr>
          <w:rFonts w:ascii="dotum" w:eastAsia="돋움" w:hAnsi="dotum"/>
          <w:b/>
          <w:bCs/>
          <w:color w:val="909090"/>
          <w:sz w:val="16"/>
          <w:szCs w:val="16"/>
        </w:rPr>
        <w:t xml:space="preserve"> </w:t>
      </w:r>
      <w:r>
        <w:rPr>
          <w:rFonts w:ascii="dotum" w:eastAsia="돋움" w:hAnsi="dotum"/>
          <w:b/>
          <w:bCs/>
          <w:color w:val="909090"/>
          <w:sz w:val="16"/>
          <w:szCs w:val="16"/>
        </w:rPr>
        <w:t>수동</w:t>
      </w:r>
      <w:r>
        <w:rPr>
          <w:rFonts w:ascii="dotum" w:eastAsia="돋움" w:hAnsi="dotum"/>
          <w:b/>
          <w:bCs/>
          <w:color w:val="909090"/>
          <w:sz w:val="16"/>
          <w:szCs w:val="16"/>
        </w:rPr>
        <w:t xml:space="preserve"> </w:t>
      </w:r>
      <w:r>
        <w:rPr>
          <w:rFonts w:ascii="dotum" w:eastAsia="돋움" w:hAnsi="dotum"/>
          <w:b/>
          <w:bCs/>
          <w:color w:val="909090"/>
          <w:sz w:val="16"/>
          <w:szCs w:val="16"/>
        </w:rPr>
        <w:t>밝기</w:t>
      </w:r>
      <w:r>
        <w:rPr>
          <w:rFonts w:ascii="dotum" w:eastAsia="돋움" w:hAnsi="dotum"/>
          <w:b/>
          <w:bCs/>
          <w:color w:val="909090"/>
          <w:sz w:val="16"/>
          <w:szCs w:val="16"/>
        </w:rPr>
        <w:t xml:space="preserve"> </w:t>
      </w:r>
      <w:r>
        <w:rPr>
          <w:rFonts w:ascii="dotum" w:eastAsia="돋움" w:hAnsi="dotum"/>
          <w:b/>
          <w:bCs/>
          <w:color w:val="909090"/>
          <w:sz w:val="16"/>
          <w:szCs w:val="16"/>
        </w:rPr>
        <w:t>모드로</w:t>
      </w:r>
      <w:r>
        <w:rPr>
          <w:rFonts w:ascii="dotum" w:eastAsia="돋움" w:hAnsi="dotum"/>
          <w:b/>
          <w:bCs/>
          <w:color w:val="909090"/>
          <w:sz w:val="16"/>
          <w:szCs w:val="16"/>
        </w:rPr>
        <w:t xml:space="preserve"> </w:t>
      </w:r>
      <w:r>
        <w:rPr>
          <w:rFonts w:ascii="dotum" w:eastAsia="돋움" w:hAnsi="dotum"/>
          <w:b/>
          <w:bCs/>
          <w:color w:val="909090"/>
          <w:sz w:val="16"/>
          <w:szCs w:val="16"/>
        </w:rPr>
        <w:t>변경</w:t>
      </w:r>
      <w:r>
        <w:rPr>
          <w:rFonts w:ascii="dotum" w:eastAsia="돋움" w:hAnsi="dotum"/>
          <w:b/>
          <w:bCs/>
          <w:color w:val="909090"/>
          <w:sz w:val="16"/>
          <w:szCs w:val="16"/>
        </w:rPr>
        <w:t xml:space="preserve"> </w:t>
      </w:r>
      <w:r>
        <w:rPr>
          <w:rFonts w:ascii="dotum" w:eastAsia="돋움" w:hAnsi="dotum"/>
          <w:b/>
          <w:bCs/>
          <w:color w:val="909090"/>
          <w:sz w:val="16"/>
          <w:szCs w:val="16"/>
        </w:rPr>
        <w:t>한다</w:t>
      </w:r>
      <w:r>
        <w:rPr>
          <w:rFonts w:ascii="dotum" w:eastAsia="돋움" w:hAnsi="dotum"/>
          <w:b/>
          <w:bCs/>
          <w:color w:val="909090"/>
          <w:sz w:val="16"/>
          <w:szCs w:val="16"/>
        </w:rPr>
        <w:t>. </w:t>
      </w: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   </w:t>
      </w:r>
      <w:r>
        <w:rPr>
          <w:rStyle w:val="apple-tab-span"/>
          <w:rFonts w:ascii="dotum" w:eastAsia="돋움" w:hAnsi="dotum"/>
          <w:color w:val="909090"/>
          <w:sz w:val="16"/>
          <w:szCs w:val="16"/>
        </w:rPr>
        <w:t> </w:t>
      </w:r>
      <w:r>
        <w:rPr>
          <w:rFonts w:ascii="dotum" w:eastAsia="돋움" w:hAnsi="dotum"/>
          <w:b/>
          <w:bCs/>
          <w:color w:val="E31600"/>
          <w:sz w:val="16"/>
          <w:szCs w:val="16"/>
        </w:rPr>
        <w:t>Settings.System.putInt</w:t>
      </w:r>
      <w:r>
        <w:rPr>
          <w:rFonts w:ascii="dotum" w:eastAsia="돋움" w:hAnsi="dotum"/>
          <w:color w:val="909090"/>
          <w:sz w:val="16"/>
          <w:szCs w:val="16"/>
        </w:rPr>
        <w:t>(context.getContentResolver(),Settings.System.</w:t>
      </w:r>
      <w:r>
        <w:rPr>
          <w:rFonts w:ascii="dotum" w:eastAsia="돋움" w:hAnsi="dotum"/>
          <w:b/>
          <w:bCs/>
          <w:color w:val="5C7FB0"/>
          <w:sz w:val="16"/>
          <w:szCs w:val="16"/>
        </w:rPr>
        <w:t>SCREEN_BRIGHTNESS_MODE</w:t>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Settings.System.</w:t>
      </w:r>
      <w:r>
        <w:rPr>
          <w:rFonts w:ascii="dotum" w:eastAsia="돋움" w:hAnsi="dotum"/>
          <w:b/>
          <w:bCs/>
          <w:color w:val="5C7FB0"/>
          <w:sz w:val="16"/>
          <w:szCs w:val="16"/>
        </w:rPr>
        <w:t>SCREEN_BRIGHTNESS_MODE_MANUAL</w:t>
      </w:r>
      <w:r>
        <w:rPr>
          <w:rFonts w:ascii="dotum" w:eastAsia="돋움" w:hAnsi="dotum"/>
          <w:color w:val="909090"/>
          <w:sz w:val="16"/>
          <w:szCs w:val="16"/>
        </w:rPr>
        <w:t>);</w:t>
      </w:r>
    </w:p>
    <w:p w:rsidR="00240125" w:rsidRDefault="00240125" w:rsidP="00240125">
      <w:pPr>
        <w:rPr>
          <w:rStyle w:val="apple-tab-span"/>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br/>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 xml:space="preserve"> </w:t>
      </w:r>
      <w:r>
        <w:rPr>
          <w:rFonts w:ascii="dotum" w:eastAsia="돋움" w:hAnsi="dotum"/>
          <w:color w:val="909090"/>
          <w:sz w:val="16"/>
          <w:szCs w:val="16"/>
        </w:rPr>
        <w:t>  </w:t>
      </w:r>
      <w:r>
        <w:rPr>
          <w:rStyle w:val="apple-converted-space"/>
          <w:rFonts w:ascii="dotum" w:eastAsia="돋움" w:hAnsi="dotum"/>
          <w:color w:val="909090"/>
          <w:sz w:val="16"/>
          <w:szCs w:val="16"/>
        </w:rPr>
        <w:t> </w:t>
      </w:r>
      <w:r>
        <w:rPr>
          <w:rFonts w:ascii="dotum" w:eastAsia="돋움" w:hAnsi="dotum"/>
          <w:b/>
          <w:bCs/>
          <w:color w:val="909090"/>
          <w:sz w:val="16"/>
          <w:szCs w:val="16"/>
        </w:rPr>
        <w:t xml:space="preserve">// </w:t>
      </w:r>
      <w:r>
        <w:rPr>
          <w:rFonts w:ascii="dotum" w:eastAsia="돋움" w:hAnsi="dotum"/>
          <w:b/>
          <w:bCs/>
          <w:color w:val="909090"/>
          <w:sz w:val="16"/>
          <w:szCs w:val="16"/>
        </w:rPr>
        <w:t>밝기</w:t>
      </w:r>
      <w:r>
        <w:rPr>
          <w:rFonts w:ascii="dotum" w:eastAsia="돋움" w:hAnsi="dotum"/>
          <w:b/>
          <w:bCs/>
          <w:color w:val="909090"/>
          <w:sz w:val="16"/>
          <w:szCs w:val="16"/>
        </w:rPr>
        <w:t xml:space="preserve"> </w:t>
      </w:r>
      <w:r>
        <w:rPr>
          <w:rFonts w:ascii="dotum" w:eastAsia="돋움" w:hAnsi="dotum"/>
          <w:b/>
          <w:bCs/>
          <w:color w:val="909090"/>
          <w:sz w:val="16"/>
          <w:szCs w:val="16"/>
        </w:rPr>
        <w:t>값에</w:t>
      </w:r>
      <w:r>
        <w:rPr>
          <w:rFonts w:ascii="dotum" w:eastAsia="돋움" w:hAnsi="dotum"/>
          <w:b/>
          <w:bCs/>
          <w:color w:val="909090"/>
          <w:sz w:val="16"/>
          <w:szCs w:val="16"/>
        </w:rPr>
        <w:t xml:space="preserve"> value </w:t>
      </w:r>
      <w:r>
        <w:rPr>
          <w:rFonts w:ascii="dotum" w:eastAsia="돋움" w:hAnsi="dotum"/>
          <w:b/>
          <w:bCs/>
          <w:color w:val="909090"/>
          <w:sz w:val="16"/>
          <w:szCs w:val="16"/>
        </w:rPr>
        <w:t>값을</w:t>
      </w:r>
      <w:r>
        <w:rPr>
          <w:rFonts w:ascii="dotum" w:eastAsia="돋움" w:hAnsi="dotum"/>
          <w:b/>
          <w:bCs/>
          <w:color w:val="909090"/>
          <w:sz w:val="16"/>
          <w:szCs w:val="16"/>
        </w:rPr>
        <w:t xml:space="preserve"> </w:t>
      </w:r>
      <w:r>
        <w:rPr>
          <w:rFonts w:ascii="dotum" w:eastAsia="돋움" w:hAnsi="dotum"/>
          <w:b/>
          <w:bCs/>
          <w:color w:val="909090"/>
          <w:sz w:val="16"/>
          <w:szCs w:val="16"/>
        </w:rPr>
        <w:t>적용한다</w:t>
      </w:r>
      <w:r>
        <w:rPr>
          <w:rFonts w:ascii="dotum" w:eastAsia="돋움" w:hAnsi="dotum"/>
          <w:b/>
          <w:bCs/>
          <w:color w:val="909090"/>
          <w:sz w:val="16"/>
          <w:szCs w:val="16"/>
        </w:rPr>
        <w:t xml:space="preserve">. ( value : 0~ 255 </w:t>
      </w:r>
      <w:r>
        <w:rPr>
          <w:rFonts w:ascii="dotum" w:eastAsia="돋움" w:hAnsi="dotum"/>
          <w:b/>
          <w:bCs/>
          <w:color w:val="909090"/>
          <w:sz w:val="16"/>
          <w:szCs w:val="16"/>
        </w:rPr>
        <w:t>값</w:t>
      </w:r>
      <w:r>
        <w:rPr>
          <w:rFonts w:ascii="dotum" w:eastAsia="돋움" w:hAnsi="dotum"/>
          <w:b/>
          <w:bCs/>
          <w:color w:val="909090"/>
          <w:sz w:val="16"/>
          <w:szCs w:val="16"/>
        </w:rPr>
        <w:t xml:space="preserve"> )</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 </w:t>
      </w:r>
      <w:r>
        <w:rPr>
          <w:rFonts w:ascii="dotum" w:eastAsia="돋움" w:hAnsi="dotum"/>
          <w:color w:val="909090"/>
          <w:sz w:val="16"/>
          <w:szCs w:val="16"/>
        </w:rPr>
        <w:t>   </w:t>
      </w:r>
      <w:r>
        <w:rPr>
          <w:rFonts w:ascii="dotum" w:eastAsia="돋움" w:hAnsi="dotum"/>
          <w:b/>
          <w:bCs/>
          <w:color w:val="E31600"/>
          <w:sz w:val="16"/>
          <w:szCs w:val="16"/>
        </w:rPr>
        <w:t>Settings.System.putInt</w:t>
      </w:r>
      <w:r>
        <w:rPr>
          <w:rFonts w:ascii="dotum" w:eastAsia="돋움" w:hAnsi="dotum"/>
          <w:color w:val="909090"/>
          <w:sz w:val="16"/>
          <w:szCs w:val="16"/>
        </w:rPr>
        <w:t>(context.getContentResolver(), Settings.System.</w:t>
      </w:r>
      <w:r>
        <w:rPr>
          <w:rFonts w:ascii="dotum" w:eastAsia="돋움" w:hAnsi="dotum"/>
          <w:b/>
          <w:bCs/>
          <w:color w:val="5C7FB0"/>
          <w:sz w:val="16"/>
          <w:szCs w:val="16"/>
        </w:rPr>
        <w:t>SCREEN_BRIGHTNESS</w:t>
      </w:r>
      <w:r>
        <w:rPr>
          <w:rFonts w:ascii="dotum" w:eastAsia="돋움" w:hAnsi="dotum"/>
          <w:color w:val="909090"/>
          <w:sz w:val="16"/>
          <w:szCs w:val="16"/>
        </w:rPr>
        <w:t>, value);</w:t>
      </w:r>
      <w:r>
        <w:rPr>
          <w:rFonts w:ascii="dotum" w:eastAsia="돋움" w:hAnsi="dotum"/>
          <w:color w:val="909090"/>
          <w:sz w:val="16"/>
          <w:szCs w:val="16"/>
        </w:rPr>
        <w:br/>
        <w:t>    </w:t>
      </w:r>
      <w:r>
        <w:rPr>
          <w:rFonts w:ascii="dotum" w:eastAsia="돋움" w:hAnsi="dotum"/>
          <w:color w:val="909090"/>
          <w:sz w:val="16"/>
          <w:szCs w:val="16"/>
        </w:rPr>
        <w:br/>
        <w:t>    </w:t>
      </w:r>
      <w:r>
        <w:rPr>
          <w:rFonts w:ascii="dotum" w:eastAsia="돋움" w:hAnsi="dotum"/>
          <w:b/>
          <w:bCs/>
          <w:color w:val="909090"/>
          <w:sz w:val="16"/>
          <w:szCs w:val="16"/>
        </w:rPr>
        <w:t xml:space="preserve">// </w:t>
      </w:r>
      <w:r>
        <w:rPr>
          <w:rFonts w:ascii="dotum" w:eastAsia="돋움" w:hAnsi="dotum"/>
          <w:b/>
          <w:bCs/>
          <w:color w:val="909090"/>
          <w:sz w:val="16"/>
          <w:szCs w:val="16"/>
        </w:rPr>
        <w:t>변경된</w:t>
      </w:r>
      <w:r>
        <w:rPr>
          <w:rFonts w:ascii="dotum" w:eastAsia="돋움" w:hAnsi="dotum"/>
          <w:b/>
          <w:bCs/>
          <w:color w:val="909090"/>
          <w:sz w:val="16"/>
          <w:szCs w:val="16"/>
        </w:rPr>
        <w:t xml:space="preserve"> </w:t>
      </w:r>
      <w:r>
        <w:rPr>
          <w:rFonts w:ascii="dotum" w:eastAsia="돋움" w:hAnsi="dotum"/>
          <w:b/>
          <w:bCs/>
          <w:color w:val="909090"/>
          <w:sz w:val="16"/>
          <w:szCs w:val="16"/>
        </w:rPr>
        <w:t>밝기</w:t>
      </w:r>
      <w:r>
        <w:rPr>
          <w:rFonts w:ascii="dotum" w:eastAsia="돋움" w:hAnsi="dotum"/>
          <w:b/>
          <w:bCs/>
          <w:color w:val="909090"/>
          <w:sz w:val="16"/>
          <w:szCs w:val="16"/>
        </w:rPr>
        <w:t xml:space="preserve"> </w:t>
      </w:r>
      <w:r>
        <w:rPr>
          <w:rFonts w:ascii="dotum" w:eastAsia="돋움" w:hAnsi="dotum"/>
          <w:b/>
          <w:bCs/>
          <w:color w:val="909090"/>
          <w:sz w:val="16"/>
          <w:szCs w:val="16"/>
        </w:rPr>
        <w:t>값을</w:t>
      </w:r>
      <w:r>
        <w:rPr>
          <w:rFonts w:ascii="dotum" w:eastAsia="돋움" w:hAnsi="dotum"/>
          <w:b/>
          <w:bCs/>
          <w:color w:val="909090"/>
          <w:sz w:val="16"/>
          <w:szCs w:val="16"/>
        </w:rPr>
        <w:t xml:space="preserve"> </w:t>
      </w:r>
      <w:r>
        <w:rPr>
          <w:rFonts w:ascii="dotum" w:eastAsia="돋움" w:hAnsi="dotum"/>
          <w:b/>
          <w:bCs/>
          <w:color w:val="909090"/>
          <w:sz w:val="16"/>
          <w:szCs w:val="16"/>
        </w:rPr>
        <w:t>적용한다</w:t>
      </w:r>
      <w:r>
        <w:rPr>
          <w:rFonts w:ascii="dotum" w:eastAsia="돋움" w:hAnsi="dotum"/>
          <w:b/>
          <w:bCs/>
          <w:color w:val="909090"/>
          <w:sz w:val="16"/>
          <w:szCs w:val="16"/>
        </w:rPr>
        <w:t xml:space="preserve">. ( temp </w:t>
      </w:r>
      <w:r>
        <w:rPr>
          <w:rFonts w:ascii="dotum" w:eastAsia="돋움" w:hAnsi="dotum"/>
          <w:b/>
          <w:bCs/>
          <w:color w:val="909090"/>
          <w:sz w:val="16"/>
          <w:szCs w:val="16"/>
        </w:rPr>
        <w:t>값은</w:t>
      </w:r>
      <w:r>
        <w:rPr>
          <w:rFonts w:ascii="dotum" w:eastAsia="돋움" w:hAnsi="dotum"/>
          <w:b/>
          <w:bCs/>
          <w:color w:val="909090"/>
          <w:sz w:val="16"/>
          <w:szCs w:val="16"/>
        </w:rPr>
        <w:t xml:space="preserve"> </w:t>
      </w:r>
      <w:r>
        <w:rPr>
          <w:rFonts w:ascii="dotum" w:eastAsia="돋움" w:hAnsi="dotum"/>
          <w:b/>
          <w:bCs/>
          <w:color w:val="909090"/>
          <w:sz w:val="16"/>
          <w:szCs w:val="16"/>
        </w:rPr>
        <w:t>밝기</w:t>
      </w:r>
      <w:r>
        <w:rPr>
          <w:rFonts w:ascii="dotum" w:eastAsia="돋움" w:hAnsi="dotum"/>
          <w:b/>
          <w:bCs/>
          <w:color w:val="909090"/>
          <w:sz w:val="16"/>
          <w:szCs w:val="16"/>
        </w:rPr>
        <w:t xml:space="preserve"> </w:t>
      </w:r>
      <w:r>
        <w:rPr>
          <w:rFonts w:ascii="dotum" w:eastAsia="돋움" w:hAnsi="dotum"/>
          <w:b/>
          <w:bCs/>
          <w:color w:val="909090"/>
          <w:sz w:val="16"/>
          <w:szCs w:val="16"/>
        </w:rPr>
        <w:t>값</w:t>
      </w:r>
      <w:r>
        <w:rPr>
          <w:rFonts w:ascii="dotum" w:eastAsia="돋움" w:hAnsi="dotum"/>
          <w:b/>
          <w:bCs/>
          <w:color w:val="909090"/>
          <w:sz w:val="16"/>
          <w:szCs w:val="16"/>
        </w:rPr>
        <w:t xml:space="preserve"> )</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WindowManager.LayoutParams lp=w.getAttributes();</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lp.screenBrightness = (float)temp; </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lastRenderedPageBreak/>
        <w:tab/>
      </w:r>
      <w:r>
        <w:rPr>
          <w:rStyle w:val="apple-tab-span"/>
          <w:rFonts w:ascii="dotum" w:eastAsia="돋움" w:hAnsi="dotum"/>
          <w:color w:val="909090"/>
          <w:sz w:val="16"/>
          <w:szCs w:val="16"/>
        </w:rPr>
        <w:tab/>
      </w:r>
      <w:r>
        <w:rPr>
          <w:rFonts w:ascii="dotum" w:eastAsia="돋움" w:hAnsi="dotum"/>
          <w:color w:val="909090"/>
          <w:sz w:val="16"/>
          <w:szCs w:val="16"/>
        </w:rPr>
        <w:t>w.setAttributes(lp);</w:t>
      </w:r>
    </w:p>
    <w:p w:rsidR="00240125" w:rsidRDefault="00153F68" w:rsidP="00240125">
      <w:pPr>
        <w:pStyle w:val="2"/>
        <w:spacing w:before="0" w:beforeAutospacing="0" w:after="0" w:afterAutospacing="0" w:line="272" w:lineRule="atLeast"/>
        <w:rPr>
          <w:rFonts w:ascii="dotum" w:hAnsi="dotum" w:hint="eastAsia"/>
          <w:color w:val="909090"/>
        </w:rPr>
      </w:pPr>
      <w:hyperlink r:id="rId1019" w:history="1">
        <w:r w:rsidR="00240125">
          <w:rPr>
            <w:rStyle w:val="a4"/>
            <w:rFonts w:ascii="dotum" w:hAnsi="dotum"/>
            <w:color w:val="222222"/>
            <w:sz w:val="25"/>
            <w:szCs w:val="25"/>
            <w:u w:val="none"/>
          </w:rPr>
          <w:t xml:space="preserve">Email (GMail - SMTP) </w:t>
        </w:r>
        <w:r w:rsidR="00240125">
          <w:rPr>
            <w:rStyle w:val="a4"/>
            <w:rFonts w:ascii="dotum" w:hAnsi="dotum"/>
            <w:color w:val="222222"/>
            <w:sz w:val="25"/>
            <w:szCs w:val="25"/>
            <w:u w:val="none"/>
          </w:rPr>
          <w:t>전송</w:t>
        </w:r>
        <w:r w:rsidR="00240125">
          <w:rPr>
            <w:rStyle w:val="a4"/>
            <w:rFonts w:ascii="dotum" w:hAnsi="dotum"/>
            <w:color w:val="222222"/>
            <w:sz w:val="25"/>
            <w:szCs w:val="25"/>
            <w:u w:val="none"/>
          </w:rPr>
          <w:t xml:space="preserve"> </w:t>
        </w:r>
        <w:r w:rsidR="00240125">
          <w:rPr>
            <w:rStyle w:val="a4"/>
            <w:rFonts w:ascii="dotum" w:hAnsi="dotum"/>
            <w:color w:val="222222"/>
            <w:sz w:val="25"/>
            <w:szCs w:val="25"/>
            <w:u w:val="none"/>
          </w:rPr>
          <w:t>하기</w:t>
        </w:r>
      </w:hyperlink>
    </w:p>
    <w:p w:rsidR="00240125" w:rsidRDefault="00153F68" w:rsidP="00240125">
      <w:pPr>
        <w:spacing w:line="149" w:lineRule="atLeast"/>
        <w:rPr>
          <w:rFonts w:ascii="dotum" w:hAnsi="dotum" w:hint="eastAsia"/>
          <w:color w:val="9F9F9F"/>
          <w:sz w:val="15"/>
          <w:szCs w:val="15"/>
        </w:rPr>
      </w:pPr>
      <w:hyperlink r:id="rId1020" w:history="1">
        <w:r w:rsidR="00240125">
          <w:rPr>
            <w:rStyle w:val="a4"/>
            <w:rFonts w:ascii="dotum" w:hAnsi="dotum"/>
            <w:color w:val="9F9F9F"/>
            <w:sz w:val="15"/>
            <w:szCs w:val="15"/>
            <w:u w:val="none"/>
          </w:rPr>
          <w:t>안드로이드</w:t>
        </w:r>
        <w:r w:rsidR="00240125">
          <w:rPr>
            <w:rStyle w:val="a4"/>
            <w:rFonts w:ascii="dotum" w:hAnsi="dotum"/>
            <w:color w:val="9F9F9F"/>
            <w:sz w:val="15"/>
            <w:szCs w:val="15"/>
            <w:u w:val="none"/>
          </w:rPr>
          <w:t>/etc</w:t>
        </w:r>
      </w:hyperlink>
    </w:p>
    <w:p w:rsidR="00240125" w:rsidRDefault="00240125" w:rsidP="00240125">
      <w:pPr>
        <w:rPr>
          <w:rFonts w:ascii="dotum" w:hAnsi="dotum" w:hint="eastAsia"/>
          <w:color w:val="909090"/>
          <w:sz w:val="16"/>
          <w:szCs w:val="16"/>
        </w:rPr>
      </w:pPr>
      <w:r>
        <w:rPr>
          <w:rFonts w:ascii="dotum" w:hAnsi="dotum"/>
          <w:color w:val="909090"/>
          <w:sz w:val="16"/>
          <w:szCs w:val="16"/>
        </w:rPr>
        <w:br/>
      </w:r>
      <w:r>
        <w:rPr>
          <w:rStyle w:val="apple-style-span"/>
          <w:rFonts w:ascii="dotum" w:hAnsi="dotum"/>
          <w:color w:val="909090"/>
          <w:sz w:val="16"/>
          <w:szCs w:val="16"/>
        </w:rPr>
        <w:t>구글</w:t>
      </w:r>
      <w:r>
        <w:rPr>
          <w:rStyle w:val="apple-style-span"/>
          <w:rFonts w:ascii="dotum" w:hAnsi="dotum"/>
          <w:color w:val="909090"/>
          <w:sz w:val="16"/>
          <w:szCs w:val="16"/>
        </w:rPr>
        <w:t xml:space="preserve"> GMail Smtp </w:t>
      </w:r>
      <w:r>
        <w:rPr>
          <w:rStyle w:val="apple-style-span"/>
          <w:rFonts w:ascii="dotum" w:hAnsi="dotum"/>
          <w:color w:val="909090"/>
          <w:sz w:val="16"/>
          <w:szCs w:val="16"/>
        </w:rPr>
        <w:t>를</w:t>
      </w:r>
      <w:r>
        <w:rPr>
          <w:rStyle w:val="apple-style-span"/>
          <w:rFonts w:ascii="dotum" w:hAnsi="dotum"/>
          <w:color w:val="909090"/>
          <w:sz w:val="16"/>
          <w:szCs w:val="16"/>
        </w:rPr>
        <w:t xml:space="preserve"> </w:t>
      </w:r>
      <w:r>
        <w:rPr>
          <w:rStyle w:val="apple-style-span"/>
          <w:rFonts w:ascii="dotum" w:hAnsi="dotum"/>
          <w:color w:val="909090"/>
          <w:sz w:val="16"/>
          <w:szCs w:val="16"/>
        </w:rPr>
        <w:t>이용하여</w:t>
      </w:r>
      <w:r>
        <w:rPr>
          <w:rStyle w:val="apple-style-span"/>
          <w:rFonts w:ascii="dotum" w:hAnsi="dotum"/>
          <w:color w:val="909090"/>
          <w:sz w:val="16"/>
          <w:szCs w:val="16"/>
        </w:rPr>
        <w:t xml:space="preserve"> </w:t>
      </w:r>
      <w:r>
        <w:rPr>
          <w:rStyle w:val="apple-style-span"/>
          <w:rFonts w:ascii="dotum" w:hAnsi="dotum"/>
          <w:color w:val="909090"/>
          <w:sz w:val="16"/>
          <w:szCs w:val="16"/>
        </w:rPr>
        <w:t>메일</w:t>
      </w:r>
      <w:r>
        <w:rPr>
          <w:rStyle w:val="apple-style-span"/>
          <w:rFonts w:ascii="dotum" w:hAnsi="dotum"/>
          <w:color w:val="909090"/>
          <w:sz w:val="16"/>
          <w:szCs w:val="16"/>
        </w:rPr>
        <w:t xml:space="preserve"> </w:t>
      </w:r>
      <w:r>
        <w:rPr>
          <w:rStyle w:val="apple-style-span"/>
          <w:rFonts w:ascii="dotum" w:hAnsi="dotum"/>
          <w:color w:val="909090"/>
          <w:sz w:val="16"/>
          <w:szCs w:val="16"/>
        </w:rPr>
        <w:t>전송하기</w:t>
      </w:r>
      <w:r>
        <w:rPr>
          <w:rStyle w:val="apple-style-span"/>
          <w:rFonts w:ascii="dotum" w:hAnsi="dotum"/>
          <w:color w:val="909090"/>
          <w:sz w:val="16"/>
          <w:szCs w:val="16"/>
        </w:rPr>
        <w:t xml:space="preserve"> </w:t>
      </w:r>
      <w:r>
        <w:rPr>
          <w:rStyle w:val="apple-style-span"/>
          <w:rFonts w:ascii="dotum" w:hAnsi="dotum"/>
          <w:color w:val="909090"/>
          <w:sz w:val="16"/>
          <w:szCs w:val="16"/>
        </w:rPr>
        <w:t>입니다</w:t>
      </w:r>
      <w:r>
        <w:rPr>
          <w:rStyle w:val="apple-style-span"/>
          <w:rFonts w:ascii="dotum" w:hAnsi="dotum"/>
          <w:color w:val="909090"/>
          <w:sz w:val="16"/>
          <w:szCs w:val="16"/>
        </w:rPr>
        <w:t>.</w:t>
      </w:r>
      <w:r>
        <w:rPr>
          <w:rStyle w:val="apple-converted-space"/>
          <w:rFonts w:ascii="dotum" w:hAnsi="dotum"/>
          <w:color w:val="909090"/>
          <w:sz w:val="16"/>
          <w:szCs w:val="16"/>
        </w:rPr>
        <w:t> </w:t>
      </w:r>
      <w:r>
        <w:rPr>
          <w:rFonts w:ascii="dotum" w:hAnsi="dotum"/>
          <w:color w:val="909090"/>
          <w:sz w:val="16"/>
          <w:szCs w:val="16"/>
        </w:rPr>
        <w:br/>
      </w:r>
      <w:r>
        <w:rPr>
          <w:rFonts w:ascii="dotum" w:hAnsi="dotum"/>
          <w:color w:val="909090"/>
          <w:sz w:val="16"/>
          <w:szCs w:val="16"/>
        </w:rPr>
        <w:br/>
      </w:r>
      <w:r>
        <w:rPr>
          <w:rStyle w:val="apple-style-span"/>
          <w:rFonts w:ascii="dotum" w:hAnsi="dotum"/>
          <w:color w:val="909090"/>
          <w:sz w:val="16"/>
          <w:szCs w:val="16"/>
        </w:rPr>
        <w:t>간단한</w:t>
      </w:r>
      <w:r>
        <w:rPr>
          <w:rStyle w:val="apple-style-span"/>
          <w:rFonts w:ascii="dotum" w:hAnsi="dotum"/>
          <w:color w:val="909090"/>
          <w:sz w:val="16"/>
          <w:szCs w:val="16"/>
        </w:rPr>
        <w:t xml:space="preserve"> </w:t>
      </w:r>
      <w:r>
        <w:rPr>
          <w:rStyle w:val="apple-style-span"/>
          <w:rFonts w:ascii="dotum" w:hAnsi="dotum"/>
          <w:color w:val="909090"/>
          <w:sz w:val="16"/>
          <w:szCs w:val="16"/>
        </w:rPr>
        <w:t>예제만</w:t>
      </w:r>
      <w:r>
        <w:rPr>
          <w:rStyle w:val="apple-style-span"/>
          <w:rFonts w:ascii="dotum" w:hAnsi="dotum"/>
          <w:color w:val="909090"/>
          <w:sz w:val="16"/>
          <w:szCs w:val="16"/>
        </w:rPr>
        <w:t xml:space="preserve"> </w:t>
      </w:r>
      <w:r>
        <w:rPr>
          <w:rStyle w:val="apple-style-span"/>
          <w:rFonts w:ascii="dotum" w:hAnsi="dotum"/>
          <w:color w:val="909090"/>
          <w:sz w:val="16"/>
          <w:szCs w:val="16"/>
        </w:rPr>
        <w:t>올림</w:t>
      </w:r>
      <w:r>
        <w:rPr>
          <w:rStyle w:val="apple-style-span"/>
          <w:rFonts w:ascii="dotum" w:hAnsi="dotum"/>
          <w:color w:val="909090"/>
          <w:sz w:val="16"/>
          <w:szCs w:val="16"/>
        </w:rPr>
        <w:t>. (</w:t>
      </w:r>
      <w:r>
        <w:rPr>
          <w:rStyle w:val="apple-style-span"/>
          <w:rFonts w:ascii="dotum" w:hAnsi="dotum"/>
          <w:color w:val="909090"/>
          <w:sz w:val="16"/>
          <w:szCs w:val="16"/>
        </w:rPr>
        <w:t>설명은</w:t>
      </w:r>
      <w:r>
        <w:rPr>
          <w:rStyle w:val="apple-style-span"/>
          <w:rFonts w:ascii="dotum" w:hAnsi="dotum"/>
          <w:color w:val="909090"/>
          <w:sz w:val="16"/>
          <w:szCs w:val="16"/>
        </w:rPr>
        <w:t xml:space="preserve"> </w:t>
      </w:r>
      <w:r>
        <w:rPr>
          <w:rStyle w:val="apple-style-span"/>
          <w:rFonts w:ascii="dotum" w:hAnsi="dotum"/>
          <w:color w:val="909090"/>
          <w:sz w:val="16"/>
          <w:szCs w:val="16"/>
        </w:rPr>
        <w:t>생략</w:t>
      </w:r>
      <w:r>
        <w:rPr>
          <w:rStyle w:val="apple-style-span"/>
          <w:rFonts w:ascii="dotum" w:hAnsi="dotum"/>
          <w:color w:val="909090"/>
          <w:sz w:val="16"/>
          <w:szCs w:val="16"/>
        </w:rPr>
        <w:t>~)</w:t>
      </w:r>
      <w:r>
        <w:rPr>
          <w:rFonts w:ascii="dotum" w:hAnsi="dotum"/>
          <w:color w:val="909090"/>
          <w:sz w:val="16"/>
          <w:szCs w:val="16"/>
        </w:rPr>
        <w:br/>
      </w:r>
      <w:r>
        <w:rPr>
          <w:rFonts w:ascii="dotum" w:hAnsi="dotum"/>
          <w:color w:val="909090"/>
          <w:sz w:val="16"/>
          <w:szCs w:val="16"/>
        </w:rPr>
        <w:br/>
      </w:r>
      <w:r>
        <w:rPr>
          <w:rStyle w:val="apple-style-span"/>
          <w:rFonts w:ascii="dotum" w:hAnsi="dotum"/>
          <w:color w:val="909090"/>
          <w:sz w:val="16"/>
          <w:szCs w:val="16"/>
        </w:rPr>
        <w:t>준비</w:t>
      </w:r>
      <w:r>
        <w:rPr>
          <w:rStyle w:val="apple-style-span"/>
          <w:rFonts w:ascii="dotum" w:hAnsi="dotum"/>
          <w:color w:val="909090"/>
          <w:sz w:val="16"/>
          <w:szCs w:val="16"/>
        </w:rPr>
        <w:t xml:space="preserve"> </w:t>
      </w:r>
      <w:r>
        <w:rPr>
          <w:rStyle w:val="apple-style-span"/>
          <w:rFonts w:ascii="dotum" w:hAnsi="dotum"/>
          <w:color w:val="909090"/>
          <w:sz w:val="16"/>
          <w:szCs w:val="16"/>
        </w:rPr>
        <w:t>사항</w:t>
      </w:r>
      <w:r>
        <w:rPr>
          <w:rStyle w:val="apple-style-span"/>
          <w:rFonts w:ascii="dotum" w:hAnsi="dotum"/>
          <w:color w:val="909090"/>
          <w:sz w:val="16"/>
          <w:szCs w:val="16"/>
        </w:rPr>
        <w:t xml:space="preserve"> : 3</w:t>
      </w:r>
      <w:r>
        <w:rPr>
          <w:rStyle w:val="apple-style-span"/>
          <w:rFonts w:ascii="dotum" w:hAnsi="dotum"/>
          <w:color w:val="909090"/>
          <w:sz w:val="16"/>
          <w:szCs w:val="16"/>
        </w:rPr>
        <w:t>개의</w:t>
      </w:r>
      <w:r>
        <w:rPr>
          <w:rStyle w:val="apple-style-span"/>
          <w:rFonts w:ascii="dotum" w:hAnsi="dotum"/>
          <w:color w:val="909090"/>
          <w:sz w:val="16"/>
          <w:szCs w:val="16"/>
        </w:rPr>
        <w:t xml:space="preserve"> </w:t>
      </w:r>
      <w:r>
        <w:rPr>
          <w:rStyle w:val="apple-style-span"/>
          <w:rFonts w:ascii="dotum" w:hAnsi="dotum"/>
          <w:color w:val="909090"/>
          <w:sz w:val="16"/>
          <w:szCs w:val="16"/>
        </w:rPr>
        <w:t>개별</w:t>
      </w:r>
      <w:r>
        <w:rPr>
          <w:rStyle w:val="apple-style-span"/>
          <w:rFonts w:ascii="dotum" w:hAnsi="dotum"/>
          <w:color w:val="909090"/>
          <w:sz w:val="16"/>
          <w:szCs w:val="16"/>
        </w:rPr>
        <w:t xml:space="preserve"> </w:t>
      </w:r>
      <w:r>
        <w:rPr>
          <w:rStyle w:val="apple-style-span"/>
          <w:rFonts w:ascii="dotum" w:hAnsi="dotum"/>
          <w:color w:val="909090"/>
          <w:sz w:val="16"/>
          <w:szCs w:val="16"/>
        </w:rPr>
        <w:t>라이브러리가</w:t>
      </w:r>
      <w:r>
        <w:rPr>
          <w:rStyle w:val="apple-style-span"/>
          <w:rFonts w:ascii="dotum" w:hAnsi="dotum"/>
          <w:color w:val="909090"/>
          <w:sz w:val="16"/>
          <w:szCs w:val="16"/>
        </w:rPr>
        <w:t xml:space="preserve"> </w:t>
      </w:r>
      <w:r>
        <w:rPr>
          <w:rStyle w:val="apple-style-span"/>
          <w:rFonts w:ascii="dotum" w:hAnsi="dotum"/>
          <w:color w:val="909090"/>
          <w:sz w:val="16"/>
          <w:szCs w:val="16"/>
        </w:rPr>
        <w:t>필요</w:t>
      </w:r>
      <w:r>
        <w:rPr>
          <w:rStyle w:val="apple-style-span"/>
          <w:rFonts w:ascii="dotum" w:hAnsi="dotum"/>
          <w:color w:val="909090"/>
          <w:sz w:val="16"/>
          <w:szCs w:val="16"/>
        </w:rPr>
        <w:t>. mail.jar , activation.jar , additionnal.jar</w:t>
      </w:r>
    </w:p>
    <w:p w:rsidR="00240125" w:rsidRDefault="00240125" w:rsidP="00240125">
      <w:pPr>
        <w:pStyle w:val="a3"/>
        <w:spacing w:before="0" w:beforeAutospacing="0" w:after="0" w:afterAutospacing="0"/>
        <w:rPr>
          <w:rFonts w:ascii="dotum" w:hAnsi="dotum" w:hint="eastAsia"/>
          <w:color w:val="909090"/>
          <w:sz w:val="16"/>
          <w:szCs w:val="16"/>
        </w:rPr>
      </w:pPr>
    </w:p>
    <w:p w:rsidR="00240125" w:rsidRDefault="00153F68" w:rsidP="00240125">
      <w:pPr>
        <w:jc w:val="center"/>
        <w:rPr>
          <w:rFonts w:ascii="dotum" w:hAnsi="dotum" w:hint="eastAsia"/>
          <w:color w:val="909090"/>
          <w:sz w:val="16"/>
          <w:szCs w:val="16"/>
        </w:rPr>
      </w:pPr>
      <w:hyperlink r:id="rId1021" w:history="1">
        <w:r w:rsidR="00240125">
          <w:rPr>
            <w:rFonts w:ascii="dotum" w:hAnsi="dotum" w:hint="eastAsia"/>
            <w:noProof/>
            <w:color w:val="7DBB1C"/>
            <w:sz w:val="16"/>
            <w:szCs w:val="16"/>
          </w:rPr>
          <w:drawing>
            <wp:inline distT="0" distB="0" distL="0" distR="0">
              <wp:extent cx="155575" cy="155575"/>
              <wp:effectExtent l="19050" t="0" r="0" b="0"/>
              <wp:docPr id="261" name="그림 20" descr="http://i1.daumcdn.net/cfs.tistory/blog/image/extension/unknown.gif">
                <a:hlinkClick xmlns:a="http://schemas.openxmlformats.org/drawingml/2006/main" r:id="rId10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1.daumcdn.net/cfs.tistory/blog/image/extension/unknown.gif">
                        <a:hlinkClick r:id="rId1021"/>
                      </pic:cNvPr>
                      <pic:cNvPicPr>
                        <a:picLocks noChangeAspect="1" noChangeArrowheads="1"/>
                      </pic:cNvPicPr>
                    </pic:nvPicPr>
                    <pic:blipFill>
                      <a:blip r:embed="rId1022"/>
                      <a:srcRect/>
                      <a:stretch>
                        <a:fillRect/>
                      </a:stretch>
                    </pic:blipFill>
                    <pic:spPr bwMode="auto">
                      <a:xfrm>
                        <a:off x="0" y="0"/>
                        <a:ext cx="155575" cy="155575"/>
                      </a:xfrm>
                      <a:prstGeom prst="rect">
                        <a:avLst/>
                      </a:prstGeom>
                      <a:noFill/>
                      <a:ln w="9525">
                        <a:noFill/>
                        <a:miter lim="800000"/>
                        <a:headEnd/>
                        <a:tailEnd/>
                      </a:ln>
                    </pic:spPr>
                  </pic:pic>
                </a:graphicData>
              </a:graphic>
            </wp:inline>
          </w:drawing>
        </w:r>
        <w:r w:rsidR="00240125">
          <w:rPr>
            <w:rStyle w:val="apple-converted-space"/>
            <w:rFonts w:ascii="dotum" w:hAnsi="dotum"/>
            <w:color w:val="7DBB1C"/>
            <w:sz w:val="16"/>
            <w:szCs w:val="16"/>
          </w:rPr>
          <w:t> </w:t>
        </w:r>
        <w:r w:rsidR="00240125">
          <w:rPr>
            <w:rStyle w:val="a4"/>
            <w:rFonts w:ascii="dotum" w:hAnsi="dotum"/>
            <w:color w:val="7DBB1C"/>
            <w:sz w:val="16"/>
            <w:szCs w:val="16"/>
            <w:u w:val="none"/>
          </w:rPr>
          <w:t>mail.jar</w:t>
        </w:r>
      </w:hyperlink>
    </w:p>
    <w:p w:rsidR="00240125" w:rsidRDefault="00153F68" w:rsidP="00240125">
      <w:pPr>
        <w:jc w:val="center"/>
        <w:rPr>
          <w:rFonts w:ascii="dotum" w:hAnsi="dotum" w:hint="eastAsia"/>
          <w:color w:val="909090"/>
          <w:sz w:val="16"/>
          <w:szCs w:val="16"/>
        </w:rPr>
      </w:pPr>
      <w:hyperlink r:id="rId1023" w:history="1">
        <w:r w:rsidR="00240125">
          <w:rPr>
            <w:rFonts w:ascii="dotum" w:hAnsi="dotum" w:hint="eastAsia"/>
            <w:noProof/>
            <w:color w:val="7DBB1C"/>
            <w:sz w:val="16"/>
            <w:szCs w:val="16"/>
          </w:rPr>
          <w:drawing>
            <wp:inline distT="0" distB="0" distL="0" distR="0">
              <wp:extent cx="155575" cy="155575"/>
              <wp:effectExtent l="19050" t="0" r="0" b="0"/>
              <wp:docPr id="260" name="그림 21" descr="http://i1.daumcdn.net/cfs.tistory/blog/image/extension/unknown.gif">
                <a:hlinkClick xmlns:a="http://schemas.openxmlformats.org/drawingml/2006/main" r:id="rId10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1.daumcdn.net/cfs.tistory/blog/image/extension/unknown.gif">
                        <a:hlinkClick r:id="rId1023"/>
                      </pic:cNvPr>
                      <pic:cNvPicPr>
                        <a:picLocks noChangeAspect="1" noChangeArrowheads="1"/>
                      </pic:cNvPicPr>
                    </pic:nvPicPr>
                    <pic:blipFill>
                      <a:blip r:embed="rId1022"/>
                      <a:srcRect/>
                      <a:stretch>
                        <a:fillRect/>
                      </a:stretch>
                    </pic:blipFill>
                    <pic:spPr bwMode="auto">
                      <a:xfrm>
                        <a:off x="0" y="0"/>
                        <a:ext cx="155575" cy="155575"/>
                      </a:xfrm>
                      <a:prstGeom prst="rect">
                        <a:avLst/>
                      </a:prstGeom>
                      <a:noFill/>
                      <a:ln w="9525">
                        <a:noFill/>
                        <a:miter lim="800000"/>
                        <a:headEnd/>
                        <a:tailEnd/>
                      </a:ln>
                    </pic:spPr>
                  </pic:pic>
                </a:graphicData>
              </a:graphic>
            </wp:inline>
          </w:drawing>
        </w:r>
        <w:r w:rsidR="00240125">
          <w:rPr>
            <w:rStyle w:val="apple-converted-space"/>
            <w:rFonts w:ascii="dotum" w:hAnsi="dotum"/>
            <w:color w:val="7DBB1C"/>
            <w:sz w:val="16"/>
            <w:szCs w:val="16"/>
          </w:rPr>
          <w:t> </w:t>
        </w:r>
        <w:r w:rsidR="00240125">
          <w:rPr>
            <w:rStyle w:val="a4"/>
            <w:rFonts w:ascii="dotum" w:hAnsi="dotum"/>
            <w:color w:val="7DBB1C"/>
            <w:sz w:val="16"/>
            <w:szCs w:val="16"/>
            <w:u w:val="none"/>
          </w:rPr>
          <w:t>additionnal.jar</w:t>
        </w:r>
      </w:hyperlink>
    </w:p>
    <w:p w:rsidR="00240125" w:rsidRDefault="00153F68" w:rsidP="00240125">
      <w:pPr>
        <w:jc w:val="center"/>
        <w:rPr>
          <w:rFonts w:ascii="dotum" w:hAnsi="dotum" w:hint="eastAsia"/>
          <w:color w:val="909090"/>
          <w:sz w:val="16"/>
          <w:szCs w:val="16"/>
        </w:rPr>
      </w:pPr>
      <w:hyperlink r:id="rId1024" w:history="1">
        <w:r w:rsidR="00240125">
          <w:rPr>
            <w:rFonts w:ascii="dotum" w:hAnsi="dotum" w:hint="eastAsia"/>
            <w:noProof/>
            <w:color w:val="7DBB1C"/>
            <w:sz w:val="16"/>
            <w:szCs w:val="16"/>
          </w:rPr>
          <w:drawing>
            <wp:inline distT="0" distB="0" distL="0" distR="0">
              <wp:extent cx="155575" cy="155575"/>
              <wp:effectExtent l="19050" t="0" r="0" b="0"/>
              <wp:docPr id="259" name="그림 22" descr="http://i1.daumcdn.net/cfs.tistory/blog/image/extension/unknown.gif">
                <a:hlinkClick xmlns:a="http://schemas.openxmlformats.org/drawingml/2006/main" r:id="rId10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1.daumcdn.net/cfs.tistory/blog/image/extension/unknown.gif">
                        <a:hlinkClick r:id="rId1024"/>
                      </pic:cNvPr>
                      <pic:cNvPicPr>
                        <a:picLocks noChangeAspect="1" noChangeArrowheads="1"/>
                      </pic:cNvPicPr>
                    </pic:nvPicPr>
                    <pic:blipFill>
                      <a:blip r:embed="rId1022"/>
                      <a:srcRect/>
                      <a:stretch>
                        <a:fillRect/>
                      </a:stretch>
                    </pic:blipFill>
                    <pic:spPr bwMode="auto">
                      <a:xfrm>
                        <a:off x="0" y="0"/>
                        <a:ext cx="155575" cy="155575"/>
                      </a:xfrm>
                      <a:prstGeom prst="rect">
                        <a:avLst/>
                      </a:prstGeom>
                      <a:noFill/>
                      <a:ln w="9525">
                        <a:noFill/>
                        <a:miter lim="800000"/>
                        <a:headEnd/>
                        <a:tailEnd/>
                      </a:ln>
                    </pic:spPr>
                  </pic:pic>
                </a:graphicData>
              </a:graphic>
            </wp:inline>
          </w:drawing>
        </w:r>
        <w:r w:rsidR="00240125">
          <w:rPr>
            <w:rStyle w:val="apple-converted-space"/>
            <w:rFonts w:ascii="dotum" w:hAnsi="dotum"/>
            <w:color w:val="7DBB1C"/>
            <w:sz w:val="16"/>
            <w:szCs w:val="16"/>
          </w:rPr>
          <w:t> </w:t>
        </w:r>
        <w:r w:rsidR="00240125">
          <w:rPr>
            <w:rStyle w:val="a4"/>
            <w:rFonts w:ascii="dotum" w:hAnsi="dotum"/>
            <w:color w:val="7DBB1C"/>
            <w:sz w:val="16"/>
            <w:szCs w:val="16"/>
            <w:u w:val="none"/>
          </w:rPr>
          <w:t>activation.jar</w:t>
        </w:r>
      </w:hyperlink>
    </w:p>
    <w:p w:rsidR="00240125" w:rsidRDefault="00240125" w:rsidP="00240125">
      <w:pPr>
        <w:spacing w:after="240"/>
        <w:jc w:val="left"/>
        <w:rPr>
          <w:rFonts w:ascii="dotum" w:hAnsi="dotum" w:hint="eastAsia"/>
          <w:color w:val="909090"/>
          <w:sz w:val="16"/>
          <w:szCs w:val="16"/>
        </w:rPr>
      </w:pPr>
      <w:r>
        <w:rPr>
          <w:rFonts w:ascii="dotum" w:hAnsi="dotum"/>
          <w:b/>
          <w:bCs/>
          <w:color w:val="105738"/>
          <w:sz w:val="22"/>
          <w:shd w:val="clear" w:color="auto" w:fill="FFFFFF"/>
        </w:rPr>
        <w:t xml:space="preserve">1. </w:t>
      </w:r>
      <w:r>
        <w:rPr>
          <w:rFonts w:ascii="dotum" w:hAnsi="dotum"/>
          <w:b/>
          <w:bCs/>
          <w:color w:val="105738"/>
          <w:sz w:val="22"/>
          <w:shd w:val="clear" w:color="auto" w:fill="FFFFFF"/>
        </w:rPr>
        <w:t>메일</w:t>
      </w:r>
      <w:r>
        <w:rPr>
          <w:rFonts w:ascii="dotum" w:hAnsi="dotum"/>
          <w:b/>
          <w:bCs/>
          <w:color w:val="105738"/>
          <w:sz w:val="22"/>
          <w:shd w:val="clear" w:color="auto" w:fill="FFFFFF"/>
        </w:rPr>
        <w:t xml:space="preserve"> </w:t>
      </w:r>
      <w:r>
        <w:rPr>
          <w:rFonts w:ascii="dotum" w:hAnsi="dotum"/>
          <w:b/>
          <w:bCs/>
          <w:color w:val="105738"/>
          <w:sz w:val="22"/>
          <w:shd w:val="clear" w:color="auto" w:fill="FFFFFF"/>
        </w:rPr>
        <w:t>전송을</w:t>
      </w:r>
      <w:r>
        <w:rPr>
          <w:rFonts w:ascii="dotum" w:hAnsi="dotum"/>
          <w:b/>
          <w:bCs/>
          <w:color w:val="105738"/>
          <w:sz w:val="22"/>
          <w:shd w:val="clear" w:color="auto" w:fill="FFFFFF"/>
        </w:rPr>
        <w:t xml:space="preserve"> </w:t>
      </w:r>
      <w:r>
        <w:rPr>
          <w:rFonts w:ascii="dotum" w:hAnsi="dotum"/>
          <w:b/>
          <w:bCs/>
          <w:color w:val="105738"/>
          <w:sz w:val="22"/>
          <w:shd w:val="clear" w:color="auto" w:fill="FFFFFF"/>
        </w:rPr>
        <w:t>담당하는</w:t>
      </w:r>
      <w:r>
        <w:rPr>
          <w:rFonts w:ascii="dotum" w:hAnsi="dotum"/>
          <w:b/>
          <w:bCs/>
          <w:color w:val="105738"/>
          <w:sz w:val="22"/>
          <w:shd w:val="clear" w:color="auto" w:fill="FFFFFF"/>
        </w:rPr>
        <w:t xml:space="preserve"> </w:t>
      </w:r>
      <w:r>
        <w:rPr>
          <w:rFonts w:ascii="dotum" w:hAnsi="dotum"/>
          <w:b/>
          <w:bCs/>
          <w:color w:val="105738"/>
          <w:sz w:val="22"/>
          <w:shd w:val="clear" w:color="auto" w:fill="FFFFFF"/>
        </w:rPr>
        <w:t>클래스</w:t>
      </w:r>
      <w:r>
        <w:rPr>
          <w:rFonts w:ascii="dotum" w:hAnsi="dotum"/>
          <w:b/>
          <w:bCs/>
          <w:color w:val="105738"/>
          <w:sz w:val="22"/>
          <w:shd w:val="clear" w:color="auto" w:fill="FFFFFF"/>
        </w:rPr>
        <w:t xml:space="preserve"> </w:t>
      </w:r>
      <w:r>
        <w:rPr>
          <w:rFonts w:ascii="dotum" w:hAnsi="dotum"/>
          <w:b/>
          <w:bCs/>
          <w:color w:val="105738"/>
          <w:sz w:val="22"/>
          <w:shd w:val="clear" w:color="auto" w:fill="FFFFFF"/>
        </w:rPr>
        <w:t>생성</w:t>
      </w:r>
    </w:p>
    <w:p w:rsidR="00240125" w:rsidRDefault="00240125" w:rsidP="00240125">
      <w:pPr>
        <w:rPr>
          <w:rFonts w:ascii="dotum" w:hAnsi="dotum" w:hint="eastAsia"/>
          <w:color w:val="909090"/>
          <w:sz w:val="16"/>
          <w:szCs w:val="16"/>
        </w:rPr>
      </w:pPr>
      <w:r>
        <w:rPr>
          <w:rFonts w:ascii="dotum" w:hAnsi="dotum"/>
          <w:color w:val="909090"/>
          <w:sz w:val="16"/>
          <w:szCs w:val="16"/>
        </w:rPr>
        <w:t>import java.util.Date;</w:t>
      </w:r>
    </w:p>
    <w:p w:rsidR="00240125" w:rsidRDefault="00240125" w:rsidP="00240125">
      <w:pPr>
        <w:rPr>
          <w:rFonts w:ascii="dotum" w:hAnsi="dotum" w:hint="eastAsia"/>
          <w:color w:val="909090"/>
          <w:sz w:val="16"/>
          <w:szCs w:val="16"/>
        </w:rPr>
      </w:pPr>
    </w:p>
    <w:p w:rsidR="00240125" w:rsidRDefault="00240125" w:rsidP="00240125">
      <w:pPr>
        <w:rPr>
          <w:rFonts w:ascii="dotum" w:hAnsi="dotum" w:hint="eastAsia"/>
          <w:color w:val="909090"/>
          <w:sz w:val="16"/>
          <w:szCs w:val="16"/>
        </w:rPr>
      </w:pPr>
      <w:r>
        <w:rPr>
          <w:rFonts w:ascii="dotum" w:hAnsi="dotum"/>
          <w:color w:val="909090"/>
          <w:sz w:val="16"/>
          <w:szCs w:val="16"/>
        </w:rPr>
        <w:t>import java.util.Properties;</w:t>
      </w:r>
    </w:p>
    <w:p w:rsidR="00240125" w:rsidRDefault="00240125" w:rsidP="00240125">
      <w:pPr>
        <w:rPr>
          <w:rFonts w:ascii="dotum" w:hAnsi="dotum" w:hint="eastAsia"/>
          <w:color w:val="909090"/>
          <w:sz w:val="16"/>
          <w:szCs w:val="16"/>
        </w:rPr>
      </w:pPr>
      <w:r>
        <w:rPr>
          <w:rFonts w:ascii="dotum" w:hAnsi="dotum"/>
          <w:color w:val="909090"/>
          <w:sz w:val="16"/>
          <w:szCs w:val="16"/>
        </w:rPr>
        <w:t>import javax.mail.Authenticator;</w:t>
      </w:r>
    </w:p>
    <w:p w:rsidR="00240125" w:rsidRDefault="00240125" w:rsidP="00240125">
      <w:pPr>
        <w:rPr>
          <w:rFonts w:ascii="dotum" w:hAnsi="dotum" w:hint="eastAsia"/>
          <w:color w:val="909090"/>
          <w:sz w:val="16"/>
          <w:szCs w:val="16"/>
        </w:rPr>
      </w:pPr>
      <w:r>
        <w:rPr>
          <w:rFonts w:ascii="dotum" w:hAnsi="dotum"/>
          <w:color w:val="909090"/>
          <w:sz w:val="16"/>
          <w:szCs w:val="16"/>
        </w:rPr>
        <w:t>import javax.mail.Message;</w:t>
      </w:r>
    </w:p>
    <w:p w:rsidR="00240125" w:rsidRDefault="00240125" w:rsidP="00240125">
      <w:pPr>
        <w:rPr>
          <w:rFonts w:ascii="dotum" w:hAnsi="dotum" w:hint="eastAsia"/>
          <w:color w:val="909090"/>
          <w:sz w:val="16"/>
          <w:szCs w:val="16"/>
        </w:rPr>
      </w:pPr>
      <w:r>
        <w:rPr>
          <w:rFonts w:ascii="dotum" w:hAnsi="dotum"/>
          <w:color w:val="909090"/>
          <w:sz w:val="16"/>
          <w:szCs w:val="16"/>
        </w:rPr>
        <w:t>import javax.mail.PasswordAuthentication;</w:t>
      </w:r>
    </w:p>
    <w:p w:rsidR="00240125" w:rsidRDefault="00240125" w:rsidP="00240125">
      <w:pPr>
        <w:rPr>
          <w:rFonts w:ascii="dotum" w:hAnsi="dotum" w:hint="eastAsia"/>
          <w:color w:val="909090"/>
          <w:sz w:val="16"/>
          <w:szCs w:val="16"/>
        </w:rPr>
      </w:pPr>
      <w:r>
        <w:rPr>
          <w:rFonts w:ascii="dotum" w:hAnsi="dotum"/>
          <w:color w:val="909090"/>
          <w:sz w:val="16"/>
          <w:szCs w:val="16"/>
        </w:rPr>
        <w:t>import javax.mail.Session;</w:t>
      </w:r>
    </w:p>
    <w:p w:rsidR="00240125" w:rsidRDefault="00240125" w:rsidP="00240125">
      <w:pPr>
        <w:rPr>
          <w:rFonts w:ascii="dotum" w:hAnsi="dotum" w:hint="eastAsia"/>
          <w:color w:val="909090"/>
          <w:sz w:val="16"/>
          <w:szCs w:val="16"/>
        </w:rPr>
      </w:pPr>
      <w:r>
        <w:rPr>
          <w:rFonts w:ascii="dotum" w:hAnsi="dotum"/>
          <w:color w:val="909090"/>
          <w:sz w:val="16"/>
          <w:szCs w:val="16"/>
        </w:rPr>
        <w:t>import javax.mail.Transport;</w:t>
      </w:r>
    </w:p>
    <w:p w:rsidR="00240125" w:rsidRDefault="00240125" w:rsidP="00240125">
      <w:pPr>
        <w:rPr>
          <w:rFonts w:ascii="dotum" w:hAnsi="dotum" w:hint="eastAsia"/>
          <w:color w:val="909090"/>
          <w:sz w:val="16"/>
          <w:szCs w:val="16"/>
        </w:rPr>
      </w:pPr>
      <w:r>
        <w:rPr>
          <w:rFonts w:ascii="dotum" w:hAnsi="dotum"/>
          <w:color w:val="909090"/>
          <w:sz w:val="16"/>
          <w:szCs w:val="16"/>
        </w:rPr>
        <w:t>import javax.mail.internet.InternetAddress;</w:t>
      </w:r>
    </w:p>
    <w:p w:rsidR="00240125" w:rsidRDefault="00240125" w:rsidP="00240125">
      <w:pPr>
        <w:rPr>
          <w:rFonts w:ascii="dotum" w:hAnsi="dotum" w:hint="eastAsia"/>
          <w:color w:val="909090"/>
          <w:sz w:val="16"/>
          <w:szCs w:val="16"/>
        </w:rPr>
      </w:pPr>
      <w:r>
        <w:rPr>
          <w:rFonts w:ascii="dotum" w:hAnsi="dotum"/>
          <w:color w:val="909090"/>
          <w:sz w:val="16"/>
          <w:szCs w:val="16"/>
        </w:rPr>
        <w:t>import javax.mail.internet.MimeMessage;</w:t>
      </w:r>
    </w:p>
    <w:p w:rsidR="00240125" w:rsidRDefault="00240125" w:rsidP="00240125">
      <w:pPr>
        <w:rPr>
          <w:rFonts w:ascii="dotum" w:hAnsi="dotum" w:hint="eastAsia"/>
          <w:color w:val="909090"/>
          <w:sz w:val="16"/>
          <w:szCs w:val="16"/>
        </w:rPr>
      </w:pPr>
    </w:p>
    <w:p w:rsidR="00240125" w:rsidRDefault="00240125" w:rsidP="00240125">
      <w:pPr>
        <w:rPr>
          <w:rFonts w:ascii="dotum" w:hAnsi="dotum" w:hint="eastAsia"/>
          <w:color w:val="909090"/>
          <w:sz w:val="16"/>
          <w:szCs w:val="16"/>
        </w:rPr>
      </w:pPr>
      <w:r>
        <w:rPr>
          <w:rFonts w:ascii="dotum" w:hAnsi="dotum"/>
          <w:color w:val="909090"/>
          <w:sz w:val="16"/>
          <w:szCs w:val="16"/>
        </w:rPr>
        <w:t>public class</w:t>
      </w:r>
      <w:r>
        <w:rPr>
          <w:rStyle w:val="apple-converted-space"/>
          <w:rFonts w:ascii="dotum" w:hAnsi="dotum"/>
          <w:color w:val="909090"/>
          <w:sz w:val="16"/>
          <w:szCs w:val="16"/>
        </w:rPr>
        <w:t> </w:t>
      </w:r>
      <w:r>
        <w:rPr>
          <w:rFonts w:ascii="dotum" w:hAnsi="dotum"/>
          <w:b/>
          <w:bCs/>
          <w:color w:val="C84205"/>
          <w:sz w:val="16"/>
          <w:szCs w:val="16"/>
        </w:rPr>
        <w:t>EmailTest</w:t>
      </w:r>
      <w:r>
        <w:rPr>
          <w:rFonts w:ascii="dotum" w:hAnsi="dotum"/>
          <w:color w:val="909090"/>
          <w:sz w:val="16"/>
          <w:szCs w:val="16"/>
        </w:rPr>
        <w:t>{</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Fonts w:ascii="dotum" w:hAnsi="dotum"/>
          <w:color w:val="909090"/>
          <w:sz w:val="16"/>
          <w:szCs w:val="16"/>
        </w:rPr>
        <w:t>private String mailhost = "smtp.gmail.com";</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Fonts w:ascii="dotum" w:hAnsi="dotum"/>
          <w:color w:val="909090"/>
          <w:sz w:val="16"/>
          <w:szCs w:val="16"/>
        </w:rPr>
        <w:t>private Session session;</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Fonts w:ascii="dotum" w:hAnsi="dotum"/>
          <w:color w:val="909090"/>
          <w:sz w:val="16"/>
          <w:szCs w:val="16"/>
        </w:rPr>
        <w:t>public AllModel_Security_Mail(String user, String pwd)</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Fonts w:ascii="dotum" w:hAnsi="dotum"/>
          <w:color w:val="909090"/>
          <w:sz w:val="16"/>
          <w:szCs w:val="16"/>
        </w:rPr>
        <w:t>{</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Properties props = new Properties();</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props.put("mail.transport.protocol", "smtp");</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props.put("mail.smtp.starttls.enable", "true");</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props.put("mail.smtp.auth", "true");</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props.put("mail.smtp.host", mailhost);</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session = Session.getInstance(props, new EmailAuthenticator(user,pwd));</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Fonts w:ascii="dotum" w:hAnsi="dotum"/>
          <w:color w:val="909090"/>
          <w:sz w:val="16"/>
          <w:szCs w:val="16"/>
        </w:rPr>
        <w:t>}</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Fonts w:ascii="dotum" w:hAnsi="dotum"/>
          <w:color w:val="909090"/>
          <w:sz w:val="16"/>
          <w:szCs w:val="16"/>
        </w:rPr>
        <w:t>public void sendMail(String subject,String body, String sender,String recipients)</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throws Exception</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Fonts w:ascii="dotum" w:hAnsi="dotum"/>
          <w:color w:val="909090"/>
          <w:sz w:val="16"/>
          <w:szCs w:val="16"/>
        </w:rPr>
        <w:t>{</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Message msg = new MimeMessage(session);</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msg.setFrom(new InternetAddress(sender));</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msg.setSubject(subject);</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msg.setContent(body, "text/html;charset=EUC-KR");</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msg.setSentDate(new Date());</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msg.setRecipient(Message.RecipientType.TO, new InternetAddress(recipients));</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Transport.send(msg);</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Fonts w:ascii="dotum" w:hAnsi="dotum"/>
          <w:color w:val="909090"/>
          <w:sz w:val="16"/>
          <w:szCs w:val="16"/>
        </w:rPr>
        <w:t>}</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Fonts w:ascii="dotum" w:hAnsi="dotum"/>
          <w:color w:val="909090"/>
          <w:sz w:val="16"/>
          <w:szCs w:val="16"/>
        </w:rPr>
        <w:t>class</w:t>
      </w:r>
      <w:r>
        <w:rPr>
          <w:rStyle w:val="apple-converted-space"/>
          <w:rFonts w:ascii="dotum" w:hAnsi="dotum"/>
          <w:color w:val="909090"/>
          <w:sz w:val="16"/>
          <w:szCs w:val="16"/>
        </w:rPr>
        <w:t> </w:t>
      </w:r>
      <w:r>
        <w:rPr>
          <w:rFonts w:ascii="dotum" w:hAnsi="dotum"/>
          <w:b/>
          <w:bCs/>
          <w:color w:val="C84205"/>
          <w:sz w:val="16"/>
          <w:szCs w:val="16"/>
        </w:rPr>
        <w:t>EmailAuthenticator</w:t>
      </w:r>
      <w:r>
        <w:rPr>
          <w:rStyle w:val="apple-converted-space"/>
          <w:rFonts w:ascii="dotum" w:hAnsi="dotum"/>
          <w:b/>
          <w:bCs/>
          <w:color w:val="C84205"/>
          <w:sz w:val="16"/>
          <w:szCs w:val="16"/>
        </w:rPr>
        <w:t> </w:t>
      </w:r>
      <w:r>
        <w:rPr>
          <w:rFonts w:ascii="dotum" w:hAnsi="dotum"/>
          <w:color w:val="909090"/>
          <w:sz w:val="16"/>
          <w:szCs w:val="16"/>
        </w:rPr>
        <w:t>extends Authenticator {</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private String id;</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private String pw;</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public EmailAuthenticator(String id, String pw) {</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super();</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this.id = id;</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this.pw = pw;</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protected PasswordAuthentication getPasswordAuthentication() {</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return new PasswordAuthentication(id, pw);</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Fonts w:ascii="dotum" w:hAnsi="dotum"/>
          <w:color w:val="909090"/>
          <w:sz w:val="16"/>
          <w:szCs w:val="16"/>
        </w:rPr>
        <w:t>}</w:t>
      </w:r>
    </w:p>
    <w:p w:rsidR="00240125" w:rsidRDefault="00240125" w:rsidP="00240125">
      <w:pPr>
        <w:rPr>
          <w:rFonts w:ascii="dotum" w:hAnsi="dotum" w:hint="eastAsia"/>
          <w:color w:val="909090"/>
          <w:sz w:val="16"/>
          <w:szCs w:val="16"/>
        </w:rPr>
      </w:pPr>
      <w:r>
        <w:rPr>
          <w:rFonts w:ascii="dotum" w:hAnsi="dotum"/>
          <w:color w:val="909090"/>
          <w:sz w:val="16"/>
          <w:szCs w:val="16"/>
        </w:rPr>
        <w:t>}</w:t>
      </w:r>
      <w:r>
        <w:rPr>
          <w:rFonts w:ascii="dotum" w:hAnsi="dotum"/>
          <w:color w:val="909090"/>
          <w:sz w:val="16"/>
          <w:szCs w:val="16"/>
        </w:rPr>
        <w:br/>
      </w:r>
      <w:r>
        <w:rPr>
          <w:rFonts w:ascii="dotum" w:hAnsi="dotum"/>
          <w:color w:val="909090"/>
          <w:sz w:val="16"/>
          <w:szCs w:val="16"/>
        </w:rPr>
        <w:br/>
      </w:r>
      <w:r>
        <w:rPr>
          <w:rFonts w:ascii="dotum" w:hAnsi="dotum"/>
          <w:b/>
          <w:bCs/>
          <w:color w:val="105738"/>
          <w:sz w:val="22"/>
        </w:rPr>
        <w:t xml:space="preserve">2. </w:t>
      </w:r>
      <w:r>
        <w:rPr>
          <w:rFonts w:ascii="dotum" w:hAnsi="dotum"/>
          <w:b/>
          <w:bCs/>
          <w:color w:val="105738"/>
          <w:sz w:val="22"/>
        </w:rPr>
        <w:t>메일</w:t>
      </w:r>
      <w:r>
        <w:rPr>
          <w:rFonts w:ascii="dotum" w:hAnsi="dotum"/>
          <w:b/>
          <w:bCs/>
          <w:color w:val="105738"/>
          <w:sz w:val="22"/>
        </w:rPr>
        <w:t xml:space="preserve"> </w:t>
      </w:r>
      <w:r>
        <w:rPr>
          <w:rFonts w:ascii="dotum" w:hAnsi="dotum"/>
          <w:b/>
          <w:bCs/>
          <w:color w:val="105738"/>
          <w:sz w:val="22"/>
        </w:rPr>
        <w:t>전송</w:t>
      </w:r>
      <w:r>
        <w:rPr>
          <w:rFonts w:ascii="dotum" w:hAnsi="dotum"/>
          <w:b/>
          <w:bCs/>
          <w:color w:val="105738"/>
          <w:sz w:val="22"/>
        </w:rPr>
        <w:t xml:space="preserve"> </w:t>
      </w:r>
      <w:r>
        <w:rPr>
          <w:rFonts w:ascii="dotum" w:hAnsi="dotum"/>
          <w:b/>
          <w:bCs/>
          <w:color w:val="105738"/>
          <w:sz w:val="22"/>
        </w:rPr>
        <w:t>클래스내</w:t>
      </w:r>
      <w:r>
        <w:rPr>
          <w:rFonts w:ascii="dotum" w:hAnsi="dotum"/>
          <w:b/>
          <w:bCs/>
          <w:color w:val="105738"/>
          <w:sz w:val="22"/>
        </w:rPr>
        <w:t xml:space="preserve"> </w:t>
      </w:r>
      <w:r>
        <w:rPr>
          <w:rFonts w:ascii="dotum" w:hAnsi="dotum"/>
          <w:b/>
          <w:bCs/>
          <w:color w:val="105738"/>
          <w:sz w:val="22"/>
        </w:rPr>
        <w:t>구현부</w:t>
      </w:r>
      <w:r>
        <w:rPr>
          <w:rFonts w:ascii="dotum" w:hAnsi="dotum"/>
          <w:color w:val="909090"/>
          <w:sz w:val="16"/>
          <w:szCs w:val="16"/>
        </w:rPr>
        <w:br/>
      </w:r>
      <w:r>
        <w:rPr>
          <w:rFonts w:ascii="dotum" w:hAnsi="dotum"/>
          <w:color w:val="909090"/>
          <w:sz w:val="16"/>
          <w:szCs w:val="16"/>
        </w:rPr>
        <w:br/>
        <w:t>try</w:t>
      </w:r>
      <w:r>
        <w:rPr>
          <w:rFonts w:ascii="dotum" w:hAnsi="dotum"/>
          <w:color w:val="909090"/>
          <w:sz w:val="16"/>
          <w:szCs w:val="16"/>
        </w:rPr>
        <w:br/>
      </w:r>
      <w:r>
        <w:rPr>
          <w:rFonts w:ascii="dotum" w:hAnsi="dotum"/>
          <w:color w:val="909090"/>
          <w:sz w:val="16"/>
          <w:szCs w:val="16"/>
        </w:rPr>
        <w:lastRenderedPageBreak/>
        <w:t>{</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Fonts w:ascii="dotum" w:hAnsi="dotum"/>
          <w:b/>
          <w:bCs/>
          <w:color w:val="C84205"/>
          <w:sz w:val="16"/>
          <w:szCs w:val="16"/>
        </w:rPr>
        <w:t>EmailTest </w:t>
      </w:r>
      <w:r>
        <w:rPr>
          <w:rFonts w:ascii="dotum" w:hAnsi="dotum"/>
          <w:color w:val="909090"/>
          <w:sz w:val="16"/>
          <w:szCs w:val="16"/>
        </w:rPr>
        <w:t>mail = new </w:t>
      </w:r>
      <w:r>
        <w:rPr>
          <w:rFonts w:ascii="dotum" w:hAnsi="dotum"/>
          <w:b/>
          <w:bCs/>
          <w:color w:val="C84205"/>
          <w:sz w:val="16"/>
          <w:szCs w:val="16"/>
        </w:rPr>
        <w:t>EmailTest</w:t>
      </w:r>
      <w:r>
        <w:rPr>
          <w:rFonts w:ascii="dotum" w:hAnsi="dotum"/>
          <w:color w:val="909090"/>
          <w:sz w:val="16"/>
          <w:szCs w:val="16"/>
        </w:rPr>
        <w:t>("sender@gmail.com","password");  //</w:t>
      </w:r>
      <w:r>
        <w:rPr>
          <w:rFonts w:ascii="dotum" w:hAnsi="dotum"/>
          <w:color w:val="909090"/>
          <w:sz w:val="16"/>
          <w:szCs w:val="16"/>
        </w:rPr>
        <w:t>보내는</w:t>
      </w:r>
      <w:r>
        <w:rPr>
          <w:rFonts w:ascii="dotum" w:hAnsi="dotum"/>
          <w:color w:val="909090"/>
          <w:sz w:val="16"/>
          <w:szCs w:val="16"/>
        </w:rPr>
        <w:t xml:space="preserve"> </w:t>
      </w:r>
      <w:r>
        <w:rPr>
          <w:rFonts w:ascii="dotum" w:hAnsi="dotum"/>
          <w:color w:val="909090"/>
          <w:sz w:val="16"/>
          <w:szCs w:val="16"/>
        </w:rPr>
        <w:t>사람</w:t>
      </w:r>
      <w:r>
        <w:rPr>
          <w:rFonts w:ascii="dotum" w:hAnsi="dotum"/>
          <w:color w:val="909090"/>
          <w:sz w:val="16"/>
          <w:szCs w:val="16"/>
        </w:rPr>
        <w:t xml:space="preserve"> </w:t>
      </w:r>
      <w:r>
        <w:rPr>
          <w:rFonts w:ascii="dotum" w:hAnsi="dotum"/>
          <w:color w:val="909090"/>
          <w:sz w:val="16"/>
          <w:szCs w:val="16"/>
        </w:rPr>
        <w:t>메일</w:t>
      </w:r>
      <w:r>
        <w:rPr>
          <w:rFonts w:ascii="dotum" w:hAnsi="dotum"/>
          <w:color w:val="909090"/>
          <w:sz w:val="16"/>
          <w:szCs w:val="16"/>
        </w:rPr>
        <w:t xml:space="preserve"> </w:t>
      </w:r>
      <w:r>
        <w:rPr>
          <w:rFonts w:ascii="dotum" w:hAnsi="dotum"/>
          <w:color w:val="909090"/>
          <w:sz w:val="16"/>
          <w:szCs w:val="16"/>
        </w:rPr>
        <w:t>주소와</w:t>
      </w:r>
      <w:r>
        <w:rPr>
          <w:rFonts w:ascii="dotum" w:hAnsi="dotum"/>
          <w:color w:val="909090"/>
          <w:sz w:val="16"/>
          <w:szCs w:val="16"/>
        </w:rPr>
        <w:t xml:space="preserve"> </w:t>
      </w:r>
      <w:r>
        <w:rPr>
          <w:rFonts w:ascii="dotum" w:hAnsi="dotum"/>
          <w:color w:val="909090"/>
          <w:sz w:val="16"/>
          <w:szCs w:val="16"/>
        </w:rPr>
        <w:t>암호</w:t>
      </w:r>
      <w:r>
        <w:rPr>
          <w:rFonts w:ascii="dotum" w:hAnsi="dotum"/>
          <w:color w:val="909090"/>
          <w:sz w:val="16"/>
          <w:szCs w:val="16"/>
        </w:rPr>
        <w:br/>
        <w:t>      </w:t>
      </w:r>
      <w:r>
        <w:rPr>
          <w:rFonts w:ascii="dotum" w:hAnsi="dotum"/>
          <w:color w:val="909090"/>
          <w:sz w:val="16"/>
          <w:szCs w:val="16"/>
        </w:rPr>
        <w:br/>
        <w:t>        //</w:t>
      </w:r>
      <w:r>
        <w:rPr>
          <w:rFonts w:ascii="dotum" w:hAnsi="dotum"/>
          <w:color w:val="909090"/>
          <w:sz w:val="16"/>
          <w:szCs w:val="16"/>
        </w:rPr>
        <w:t>순서대로</w:t>
      </w:r>
      <w:r>
        <w:rPr>
          <w:rFonts w:ascii="dotum" w:hAnsi="dotum"/>
          <w:color w:val="909090"/>
          <w:sz w:val="16"/>
          <w:szCs w:val="16"/>
        </w:rPr>
        <w:t xml:space="preserve">, </w:t>
      </w:r>
      <w:r>
        <w:rPr>
          <w:rFonts w:ascii="dotum" w:hAnsi="dotum"/>
          <w:color w:val="909090"/>
          <w:sz w:val="16"/>
          <w:szCs w:val="16"/>
        </w:rPr>
        <w:t>제목</w:t>
      </w:r>
      <w:r>
        <w:rPr>
          <w:rFonts w:ascii="dotum" w:hAnsi="dotum"/>
          <w:color w:val="909090"/>
          <w:sz w:val="16"/>
          <w:szCs w:val="16"/>
        </w:rPr>
        <w:t xml:space="preserve"> - </w:t>
      </w:r>
      <w:r>
        <w:rPr>
          <w:rFonts w:ascii="dotum" w:hAnsi="dotum"/>
          <w:color w:val="909090"/>
          <w:sz w:val="16"/>
          <w:szCs w:val="16"/>
        </w:rPr>
        <w:t>본문</w:t>
      </w:r>
      <w:r>
        <w:rPr>
          <w:rFonts w:ascii="dotum" w:hAnsi="dotum"/>
          <w:color w:val="909090"/>
          <w:sz w:val="16"/>
          <w:szCs w:val="16"/>
        </w:rPr>
        <w:t xml:space="preserve"> - </w:t>
      </w:r>
      <w:r>
        <w:rPr>
          <w:rFonts w:ascii="dotum" w:hAnsi="dotum"/>
          <w:color w:val="909090"/>
          <w:sz w:val="16"/>
          <w:szCs w:val="16"/>
        </w:rPr>
        <w:t>보내는</w:t>
      </w:r>
      <w:r>
        <w:rPr>
          <w:rFonts w:ascii="dotum" w:hAnsi="dotum"/>
          <w:color w:val="909090"/>
          <w:sz w:val="16"/>
          <w:szCs w:val="16"/>
        </w:rPr>
        <w:t xml:space="preserve"> </w:t>
      </w:r>
      <w:r>
        <w:rPr>
          <w:rFonts w:ascii="dotum" w:hAnsi="dotum"/>
          <w:color w:val="909090"/>
          <w:sz w:val="16"/>
          <w:szCs w:val="16"/>
        </w:rPr>
        <w:t>사람</w:t>
      </w:r>
      <w:r>
        <w:rPr>
          <w:rFonts w:ascii="dotum" w:hAnsi="dotum"/>
          <w:color w:val="909090"/>
          <w:sz w:val="16"/>
          <w:szCs w:val="16"/>
        </w:rPr>
        <w:t xml:space="preserve"> </w:t>
      </w:r>
      <w:r>
        <w:rPr>
          <w:rFonts w:ascii="dotum" w:hAnsi="dotum"/>
          <w:color w:val="909090"/>
          <w:sz w:val="16"/>
          <w:szCs w:val="16"/>
        </w:rPr>
        <w:t>메일</w:t>
      </w:r>
      <w:r>
        <w:rPr>
          <w:rFonts w:ascii="dotum" w:hAnsi="dotum"/>
          <w:color w:val="909090"/>
          <w:sz w:val="16"/>
          <w:szCs w:val="16"/>
        </w:rPr>
        <w:t xml:space="preserve"> - </w:t>
      </w:r>
      <w:r>
        <w:rPr>
          <w:rFonts w:ascii="dotum" w:hAnsi="dotum"/>
          <w:color w:val="909090"/>
          <w:sz w:val="16"/>
          <w:szCs w:val="16"/>
        </w:rPr>
        <w:t>받는</w:t>
      </w:r>
      <w:r>
        <w:rPr>
          <w:rFonts w:ascii="dotum" w:hAnsi="dotum"/>
          <w:color w:val="909090"/>
          <w:sz w:val="16"/>
          <w:szCs w:val="16"/>
        </w:rPr>
        <w:t xml:space="preserve"> </w:t>
      </w:r>
      <w:r>
        <w:rPr>
          <w:rFonts w:ascii="dotum" w:hAnsi="dotum"/>
          <w:color w:val="909090"/>
          <w:sz w:val="16"/>
          <w:szCs w:val="16"/>
        </w:rPr>
        <w:t>사람</w:t>
      </w:r>
      <w:r>
        <w:rPr>
          <w:rFonts w:ascii="dotum" w:hAnsi="dotum"/>
          <w:color w:val="909090"/>
          <w:sz w:val="16"/>
          <w:szCs w:val="16"/>
        </w:rPr>
        <w:t xml:space="preserve"> </w:t>
      </w:r>
      <w:r>
        <w:rPr>
          <w:rFonts w:ascii="dotum" w:hAnsi="dotum"/>
          <w:color w:val="909090"/>
          <w:sz w:val="16"/>
          <w:szCs w:val="16"/>
        </w:rPr>
        <w:t>메일</w:t>
      </w:r>
      <w:r>
        <w:rPr>
          <w:rFonts w:ascii="dotum" w:hAnsi="dotum"/>
          <w:color w:val="909090"/>
          <w:sz w:val="16"/>
          <w:szCs w:val="16"/>
        </w:rPr>
        <w:t> </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Fonts w:ascii="dotum" w:hAnsi="dotum"/>
          <w:color w:val="909090"/>
          <w:sz w:val="16"/>
          <w:szCs w:val="16"/>
        </w:rPr>
        <w:t>mail.sendMail("</w:t>
      </w:r>
      <w:r>
        <w:rPr>
          <w:rFonts w:ascii="dotum" w:hAnsi="dotum"/>
          <w:color w:val="909090"/>
          <w:sz w:val="16"/>
          <w:szCs w:val="16"/>
        </w:rPr>
        <w:t>메일에</w:t>
      </w:r>
      <w:r>
        <w:rPr>
          <w:rFonts w:ascii="dotum" w:hAnsi="dotum"/>
          <w:color w:val="909090"/>
          <w:sz w:val="16"/>
          <w:szCs w:val="16"/>
        </w:rPr>
        <w:t xml:space="preserve"> </w:t>
      </w:r>
      <w:r>
        <w:rPr>
          <w:rFonts w:ascii="dotum" w:hAnsi="dotum"/>
          <w:color w:val="909090"/>
          <w:sz w:val="16"/>
          <w:szCs w:val="16"/>
        </w:rPr>
        <w:t>들어가는</w:t>
      </w:r>
      <w:r>
        <w:rPr>
          <w:rFonts w:ascii="dotum" w:hAnsi="dotum"/>
          <w:color w:val="909090"/>
          <w:sz w:val="16"/>
          <w:szCs w:val="16"/>
        </w:rPr>
        <w:t xml:space="preserve"> </w:t>
      </w:r>
      <w:r>
        <w:rPr>
          <w:rFonts w:ascii="dotum" w:hAnsi="dotum"/>
          <w:color w:val="909090"/>
          <w:sz w:val="16"/>
          <w:szCs w:val="16"/>
        </w:rPr>
        <w:t>제목</w:t>
      </w:r>
      <w:r>
        <w:rPr>
          <w:rFonts w:ascii="dotum" w:hAnsi="dotum"/>
          <w:color w:val="909090"/>
          <w:sz w:val="16"/>
          <w:szCs w:val="16"/>
        </w:rPr>
        <w:t xml:space="preserve"> </w:t>
      </w:r>
      <w:r>
        <w:rPr>
          <w:rFonts w:ascii="dotum" w:hAnsi="dotum"/>
          <w:color w:val="909090"/>
          <w:sz w:val="16"/>
          <w:szCs w:val="16"/>
        </w:rPr>
        <w:t>부분</w:t>
      </w:r>
      <w:r>
        <w:rPr>
          <w:rFonts w:ascii="dotum" w:hAnsi="dotum"/>
          <w:color w:val="909090"/>
          <w:sz w:val="16"/>
          <w:szCs w:val="16"/>
        </w:rPr>
        <w:t xml:space="preserve"> </w:t>
      </w:r>
      <w:r>
        <w:rPr>
          <w:rFonts w:ascii="dotum" w:hAnsi="dotum"/>
          <w:color w:val="909090"/>
          <w:sz w:val="16"/>
          <w:szCs w:val="16"/>
        </w:rPr>
        <w:t>입니다</w:t>
      </w:r>
      <w:r>
        <w:rPr>
          <w:rFonts w:ascii="dotum" w:hAnsi="dotum"/>
          <w:color w:val="909090"/>
          <w:sz w:val="16"/>
          <w:szCs w:val="16"/>
        </w:rPr>
        <w:t>.", </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     "</w:t>
      </w:r>
      <w:r>
        <w:rPr>
          <w:rFonts w:ascii="dotum" w:hAnsi="dotum"/>
          <w:color w:val="909090"/>
          <w:sz w:val="16"/>
          <w:szCs w:val="16"/>
        </w:rPr>
        <w:t>메일에</w:t>
      </w:r>
      <w:r>
        <w:rPr>
          <w:rFonts w:ascii="dotum" w:hAnsi="dotum"/>
          <w:color w:val="909090"/>
          <w:sz w:val="16"/>
          <w:szCs w:val="16"/>
        </w:rPr>
        <w:t xml:space="preserve"> </w:t>
      </w:r>
      <w:r>
        <w:rPr>
          <w:rFonts w:ascii="dotum" w:hAnsi="dotum"/>
          <w:color w:val="909090"/>
          <w:sz w:val="16"/>
          <w:szCs w:val="16"/>
        </w:rPr>
        <w:t>들어가는</w:t>
      </w:r>
      <w:r>
        <w:rPr>
          <w:rFonts w:ascii="dotum" w:hAnsi="dotum"/>
          <w:color w:val="909090"/>
          <w:sz w:val="16"/>
          <w:szCs w:val="16"/>
        </w:rPr>
        <w:t xml:space="preserve"> </w:t>
      </w:r>
      <w:r>
        <w:rPr>
          <w:rFonts w:ascii="dotum" w:hAnsi="dotum"/>
          <w:color w:val="909090"/>
          <w:sz w:val="16"/>
          <w:szCs w:val="16"/>
        </w:rPr>
        <w:t>본문</w:t>
      </w:r>
      <w:r>
        <w:rPr>
          <w:rFonts w:ascii="dotum" w:hAnsi="dotum"/>
          <w:color w:val="909090"/>
          <w:sz w:val="16"/>
          <w:szCs w:val="16"/>
        </w:rPr>
        <w:t xml:space="preserve"> </w:t>
      </w:r>
      <w:r>
        <w:rPr>
          <w:rFonts w:ascii="dotum" w:hAnsi="dotum"/>
          <w:color w:val="909090"/>
          <w:sz w:val="16"/>
          <w:szCs w:val="16"/>
        </w:rPr>
        <w:t>부분</w:t>
      </w:r>
      <w:r>
        <w:rPr>
          <w:rFonts w:ascii="dotum" w:hAnsi="dotum"/>
          <w:color w:val="909090"/>
          <w:sz w:val="16"/>
          <w:szCs w:val="16"/>
        </w:rPr>
        <w:t xml:space="preserve"> </w:t>
      </w:r>
      <w:r>
        <w:rPr>
          <w:rFonts w:ascii="dotum" w:hAnsi="dotum"/>
          <w:color w:val="909090"/>
          <w:sz w:val="16"/>
          <w:szCs w:val="16"/>
        </w:rPr>
        <w:t>입니다</w:t>
      </w:r>
      <w:r>
        <w:rPr>
          <w:rFonts w:ascii="dotum" w:hAnsi="dotum"/>
          <w:color w:val="909090"/>
          <w:sz w:val="16"/>
          <w:szCs w:val="16"/>
        </w:rPr>
        <w:t>.",</w:t>
      </w:r>
    </w:p>
    <w:p w:rsidR="00240125" w:rsidRDefault="00240125" w:rsidP="00240125">
      <w:pPr>
        <w:rPr>
          <w:rFonts w:ascii="dotum" w:hAnsi="dotum" w:hint="eastAsia"/>
          <w:color w:val="909090"/>
          <w:sz w:val="16"/>
          <w:szCs w:val="16"/>
        </w:rPr>
      </w:pPr>
      <w:r>
        <w:rPr>
          <w:rStyle w:val="apple-tab-span"/>
          <w:rFonts w:ascii="dotum" w:hAnsi="dotum"/>
          <w:color w:val="909090"/>
          <w:sz w:val="16"/>
          <w:szCs w:val="16"/>
        </w:rPr>
        <w:tab/>
      </w:r>
      <w:r>
        <w:rPr>
          <w:rStyle w:val="apple-tab-span"/>
          <w:rFonts w:ascii="dotum" w:hAnsi="dotum"/>
          <w:color w:val="909090"/>
          <w:sz w:val="16"/>
          <w:szCs w:val="16"/>
        </w:rPr>
        <w:tab/>
      </w:r>
      <w:r>
        <w:rPr>
          <w:rFonts w:ascii="dotum" w:hAnsi="dotum"/>
          <w:color w:val="909090"/>
          <w:sz w:val="16"/>
          <w:szCs w:val="16"/>
        </w:rPr>
        <w:t>             "sender@gmail.com",  "test@naver.com");                      </w:t>
      </w:r>
      <w:r>
        <w:rPr>
          <w:rFonts w:ascii="dotum" w:hAnsi="dotum"/>
          <w:color w:val="909090"/>
          <w:sz w:val="16"/>
          <w:szCs w:val="16"/>
        </w:rPr>
        <w:br/>
        <w:t>        </w:t>
      </w:r>
    </w:p>
    <w:p w:rsidR="00240125" w:rsidRDefault="00240125" w:rsidP="00240125">
      <w:pPr>
        <w:rPr>
          <w:rFonts w:ascii="dotum" w:hAnsi="dotum" w:hint="eastAsia"/>
          <w:color w:val="909090"/>
          <w:sz w:val="16"/>
          <w:szCs w:val="16"/>
        </w:rPr>
      </w:pPr>
      <w:r>
        <w:rPr>
          <w:rFonts w:ascii="dotum" w:hAnsi="dotum"/>
          <w:color w:val="909090"/>
          <w:sz w:val="16"/>
          <w:szCs w:val="16"/>
        </w:rPr>
        <w:t>}catch (Exception e) {}</w:t>
      </w:r>
    </w:p>
    <w:p w:rsidR="00240125" w:rsidRDefault="00153F68" w:rsidP="00240125">
      <w:pPr>
        <w:pStyle w:val="2"/>
        <w:spacing w:before="0" w:beforeAutospacing="0" w:after="0" w:afterAutospacing="0" w:line="245" w:lineRule="atLeast"/>
        <w:rPr>
          <w:rFonts w:ascii="돋움" w:eastAsia="돋움" w:hAnsi="돋움"/>
          <w:color w:val="000000"/>
        </w:rPr>
      </w:pPr>
      <w:hyperlink r:id="rId1025" w:history="1">
        <w:r w:rsidR="00240125">
          <w:rPr>
            <w:rStyle w:val="a4"/>
            <w:rFonts w:ascii="dotum" w:eastAsia="돋움" w:hAnsi="dotum"/>
            <w:color w:val="222222"/>
            <w:sz w:val="25"/>
            <w:szCs w:val="25"/>
            <w:u w:val="none"/>
          </w:rPr>
          <w:t xml:space="preserve">Wifi ON/OFF </w:t>
        </w:r>
        <w:r w:rsidR="00240125">
          <w:rPr>
            <w:rStyle w:val="a4"/>
            <w:rFonts w:ascii="dotum" w:eastAsia="돋움" w:hAnsi="dotum"/>
            <w:color w:val="222222"/>
            <w:sz w:val="25"/>
            <w:szCs w:val="25"/>
            <w:u w:val="none"/>
          </w:rPr>
          <w:t>하기</w:t>
        </w:r>
      </w:hyperlink>
    </w:p>
    <w:p w:rsidR="00240125" w:rsidRDefault="00153F68" w:rsidP="00240125">
      <w:pPr>
        <w:spacing w:line="149" w:lineRule="atLeast"/>
        <w:rPr>
          <w:rFonts w:ascii="dotum" w:eastAsia="돋움" w:hAnsi="dotum" w:hint="eastAsia"/>
          <w:color w:val="9F9F9F"/>
          <w:sz w:val="15"/>
          <w:szCs w:val="15"/>
        </w:rPr>
      </w:pPr>
      <w:hyperlink r:id="rId1026" w:history="1">
        <w:r w:rsidR="00240125">
          <w:rPr>
            <w:rStyle w:val="a4"/>
            <w:rFonts w:ascii="dotum" w:eastAsia="돋움" w:hAnsi="dotum"/>
            <w:color w:val="9F9F9F"/>
            <w:sz w:val="15"/>
            <w:szCs w:val="15"/>
            <w:u w:val="none"/>
          </w:rPr>
          <w:t>안드로이드</w:t>
        </w:r>
        <w:r w:rsidR="00240125">
          <w:rPr>
            <w:rStyle w:val="a4"/>
            <w:rFonts w:ascii="dotum" w:eastAsia="돋움" w:hAnsi="dotum"/>
            <w:color w:val="9F9F9F"/>
            <w:sz w:val="15"/>
            <w:szCs w:val="15"/>
            <w:u w:val="none"/>
          </w:rPr>
          <w:t>/Manager</w:t>
        </w:r>
      </w:hyperlink>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 </w:t>
      </w:r>
      <w:r>
        <w:rPr>
          <w:rStyle w:val="apple-tab-span"/>
          <w:rFonts w:ascii="dotum" w:eastAsia="돋움" w:hAnsi="dotum"/>
          <w:color w:val="909090"/>
          <w:sz w:val="16"/>
          <w:szCs w:val="16"/>
        </w:rPr>
        <w:tab/>
      </w:r>
      <w:r>
        <w:rPr>
          <w:rFonts w:ascii="dotum" w:eastAsia="돋움" w:hAnsi="dotum"/>
          <w:color w:val="909090"/>
          <w:sz w:val="16"/>
          <w:szCs w:val="16"/>
        </w:rPr>
        <w:t>         </w:t>
      </w:r>
    </w:p>
    <w:p w:rsidR="00240125" w:rsidRDefault="00240125" w:rsidP="00240125">
      <w:pPr>
        <w:rPr>
          <w:rStyle w:val="apple-tab-span"/>
          <w:rFonts w:ascii="dotum" w:eastAsia="돋움" w:hAnsi="dotum" w:hint="eastAsia"/>
          <w:color w:val="909090"/>
          <w:sz w:val="16"/>
          <w:szCs w:val="16"/>
        </w:rPr>
      </w:pPr>
      <w:r>
        <w:rPr>
          <w:rFonts w:ascii="dotum" w:eastAsia="돋움" w:hAnsi="dotum"/>
          <w:color w:val="909090"/>
          <w:sz w:val="16"/>
          <w:szCs w:val="16"/>
        </w:rPr>
        <w:br/>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 </w:t>
      </w:r>
      <w:r>
        <w:rPr>
          <w:rFonts w:ascii="dotum" w:eastAsia="돋움" w:hAnsi="dotum"/>
          <w:color w:val="909090"/>
          <w:sz w:val="16"/>
          <w:szCs w:val="16"/>
        </w:rPr>
        <w:t>                </w:t>
      </w:r>
      <w:r>
        <w:rPr>
          <w:rFonts w:ascii="dotum" w:eastAsia="돋움" w:hAnsi="dotum"/>
          <w:b/>
          <w:bCs/>
          <w:color w:val="C84205"/>
          <w:sz w:val="16"/>
          <w:szCs w:val="16"/>
        </w:rPr>
        <w:t>WifiManager</w:t>
      </w:r>
      <w:r>
        <w:rPr>
          <w:rStyle w:val="apple-converted-space"/>
          <w:rFonts w:ascii="dotum" w:eastAsia="돋움" w:hAnsi="dotum"/>
          <w:color w:val="C84205"/>
          <w:sz w:val="16"/>
          <w:szCs w:val="16"/>
        </w:rPr>
        <w:t> </w:t>
      </w:r>
      <w:r>
        <w:rPr>
          <w:rFonts w:ascii="dotum" w:eastAsia="돋움" w:hAnsi="dotum"/>
          <w:color w:val="909090"/>
          <w:sz w:val="16"/>
          <w:szCs w:val="16"/>
        </w:rPr>
        <w:t>wManager = (WifiManager)context.getSystemService(Activity.WIFI_SERVICE);</w:t>
      </w:r>
    </w:p>
    <w:p w:rsidR="00240125" w:rsidRDefault="00240125" w:rsidP="00240125">
      <w:pPr>
        <w:rPr>
          <w:rFonts w:ascii="dotum" w:eastAsia="돋움" w:hAnsi="dotum" w:hint="eastAsia"/>
          <w:color w:val="909090"/>
          <w:sz w:val="16"/>
          <w:szCs w:val="16"/>
        </w:rPr>
      </w:pP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if(wManager.getWifiState() == WifiManager.WIFI_STATE_ENABLED || </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wManager.getWifiState() == WifiManager.WIFI_STATE_ENABLING )</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wManager.</w:t>
      </w:r>
      <w:r>
        <w:rPr>
          <w:rFonts w:ascii="dotum" w:eastAsia="돋움" w:hAnsi="dotum"/>
          <w:b/>
          <w:bCs/>
          <w:color w:val="909090"/>
          <w:sz w:val="16"/>
          <w:szCs w:val="16"/>
        </w:rPr>
        <w:t>setWifiEnabled</w:t>
      </w:r>
      <w:r>
        <w:rPr>
          <w:rFonts w:ascii="dotum" w:eastAsia="돋움" w:hAnsi="dotum"/>
          <w:color w:val="909090"/>
          <w:sz w:val="16"/>
          <w:szCs w:val="16"/>
        </w:rPr>
        <w:t>(</w:t>
      </w:r>
      <w:r>
        <w:rPr>
          <w:rFonts w:ascii="dotum" w:eastAsia="돋움" w:hAnsi="dotum"/>
          <w:color w:val="C84205"/>
          <w:sz w:val="16"/>
          <w:szCs w:val="16"/>
        </w:rPr>
        <w:t>false</w:t>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else</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wManager.</w:t>
      </w:r>
      <w:r>
        <w:rPr>
          <w:rFonts w:ascii="dotum" w:eastAsia="돋움" w:hAnsi="dotum"/>
          <w:b/>
          <w:bCs/>
          <w:color w:val="909090"/>
          <w:sz w:val="16"/>
          <w:szCs w:val="16"/>
        </w:rPr>
        <w:t>setWifiEnabled</w:t>
      </w:r>
      <w:r>
        <w:rPr>
          <w:rFonts w:ascii="dotum" w:eastAsia="돋움" w:hAnsi="dotum"/>
          <w:color w:val="909090"/>
          <w:sz w:val="16"/>
          <w:szCs w:val="16"/>
        </w:rPr>
        <w:t>(</w:t>
      </w:r>
      <w:r>
        <w:rPr>
          <w:rFonts w:ascii="dotum" w:eastAsia="돋움" w:hAnsi="dotum"/>
          <w:color w:val="C84205"/>
          <w:sz w:val="16"/>
          <w:szCs w:val="16"/>
        </w:rPr>
        <w:t>true</w:t>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t>
      </w:r>
    </w:p>
    <w:p w:rsidR="00240125" w:rsidRDefault="00153F68" w:rsidP="00240125">
      <w:pPr>
        <w:pStyle w:val="2"/>
        <w:spacing w:before="0" w:beforeAutospacing="0" w:after="0" w:afterAutospacing="0" w:line="245" w:lineRule="atLeast"/>
        <w:rPr>
          <w:rFonts w:ascii="돋움" w:eastAsia="돋움" w:hAnsi="돋움"/>
          <w:color w:val="000000"/>
        </w:rPr>
      </w:pPr>
      <w:hyperlink r:id="rId1027" w:history="1">
        <w:r w:rsidR="00240125">
          <w:rPr>
            <w:rStyle w:val="a4"/>
            <w:rFonts w:ascii="dotum" w:eastAsia="돋움" w:hAnsi="dotum"/>
            <w:color w:val="222222"/>
            <w:sz w:val="25"/>
            <w:szCs w:val="25"/>
            <w:u w:val="none"/>
          </w:rPr>
          <w:t xml:space="preserve">Bluetooth ON/OFF </w:t>
        </w:r>
        <w:r w:rsidR="00240125">
          <w:rPr>
            <w:rStyle w:val="a4"/>
            <w:rFonts w:ascii="dotum" w:eastAsia="돋움" w:hAnsi="dotum"/>
            <w:color w:val="222222"/>
            <w:sz w:val="25"/>
            <w:szCs w:val="25"/>
            <w:u w:val="none"/>
          </w:rPr>
          <w:t>하기</w:t>
        </w:r>
      </w:hyperlink>
    </w:p>
    <w:p w:rsidR="00240125" w:rsidRDefault="00153F68" w:rsidP="00240125">
      <w:pPr>
        <w:spacing w:line="149" w:lineRule="atLeast"/>
        <w:rPr>
          <w:rFonts w:ascii="dotum" w:eastAsia="돋움" w:hAnsi="dotum" w:hint="eastAsia"/>
          <w:color w:val="9F9F9F"/>
          <w:sz w:val="15"/>
          <w:szCs w:val="15"/>
        </w:rPr>
      </w:pPr>
      <w:hyperlink r:id="rId1028" w:history="1">
        <w:r w:rsidR="00240125">
          <w:rPr>
            <w:rStyle w:val="a4"/>
            <w:rFonts w:ascii="dotum" w:eastAsia="돋움" w:hAnsi="dotum"/>
            <w:color w:val="9F9F9F"/>
            <w:sz w:val="15"/>
            <w:szCs w:val="15"/>
            <w:u w:val="none"/>
          </w:rPr>
          <w:t>안드로이드</w:t>
        </w:r>
        <w:r w:rsidR="00240125">
          <w:rPr>
            <w:rStyle w:val="a4"/>
            <w:rFonts w:ascii="dotum" w:eastAsia="돋움" w:hAnsi="dotum"/>
            <w:color w:val="9F9F9F"/>
            <w:sz w:val="15"/>
            <w:szCs w:val="15"/>
            <w:u w:val="none"/>
          </w:rPr>
          <w:t>/Manager</w:t>
        </w:r>
      </w:hyperlink>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    </w:t>
      </w:r>
      <w:r>
        <w:rPr>
          <w:rFonts w:ascii="dotum" w:eastAsia="돋움" w:hAnsi="dotum"/>
          <w:color w:val="909090"/>
          <w:sz w:val="16"/>
          <w:szCs w:val="16"/>
        </w:rPr>
        <w:br/>
        <w:t>   </w:t>
      </w:r>
      <w:r>
        <w:rPr>
          <w:rFonts w:ascii="dotum" w:eastAsia="돋움" w:hAnsi="dotum"/>
          <w:color w:val="909090"/>
          <w:sz w:val="16"/>
          <w:szCs w:val="16"/>
        </w:rPr>
        <w:br/>
        <w:t>    </w:t>
      </w:r>
      <w:r>
        <w:rPr>
          <w:rFonts w:ascii="dotum" w:eastAsia="돋움" w:hAnsi="dotum"/>
          <w:b/>
          <w:bCs/>
          <w:color w:val="C84205"/>
          <w:sz w:val="16"/>
          <w:szCs w:val="16"/>
        </w:rPr>
        <w:t>BluetoothAdapter</w:t>
      </w:r>
      <w:r>
        <w:rPr>
          <w:rStyle w:val="apple-converted-space"/>
          <w:rFonts w:ascii="dotum" w:eastAsia="돋움" w:hAnsi="dotum"/>
          <w:b/>
          <w:bCs/>
          <w:color w:val="C84205"/>
          <w:sz w:val="16"/>
          <w:szCs w:val="16"/>
        </w:rPr>
        <w:t> </w:t>
      </w:r>
      <w:r>
        <w:rPr>
          <w:rFonts w:ascii="dotum" w:eastAsia="돋움" w:hAnsi="dotum"/>
          <w:color w:val="909090"/>
          <w:sz w:val="16"/>
          <w:szCs w:val="16"/>
        </w:rPr>
        <w:t>adapter = BluetoothAdapter.getDefaultAdapter();</w:t>
      </w:r>
      <w:r>
        <w:rPr>
          <w:rFonts w:ascii="dotum" w:eastAsia="돋움" w:hAnsi="dotum"/>
          <w:color w:val="909090"/>
          <w:sz w:val="16"/>
          <w:szCs w:val="16"/>
        </w:rPr>
        <w:br/>
        <w:t>    </w:t>
      </w:r>
      <w:r>
        <w:rPr>
          <w:rFonts w:ascii="dotum" w:eastAsia="돋움" w:hAnsi="dotum"/>
          <w:color w:val="909090"/>
          <w:sz w:val="16"/>
          <w:szCs w:val="16"/>
        </w:rPr>
        <w:br/>
        <w:t>    //</w:t>
      </w:r>
      <w:r>
        <w:rPr>
          <w:rFonts w:ascii="dotum" w:eastAsia="돋움" w:hAnsi="dotum"/>
          <w:color w:val="909090"/>
          <w:sz w:val="16"/>
          <w:szCs w:val="16"/>
        </w:rPr>
        <w:t>현재</w:t>
      </w:r>
      <w:r>
        <w:rPr>
          <w:rFonts w:ascii="dotum" w:eastAsia="돋움" w:hAnsi="dotum"/>
          <w:color w:val="909090"/>
          <w:sz w:val="16"/>
          <w:szCs w:val="16"/>
        </w:rPr>
        <w:t xml:space="preserve"> Bluetooth</w:t>
      </w:r>
      <w:r>
        <w:rPr>
          <w:rFonts w:ascii="dotum" w:eastAsia="돋움" w:hAnsi="dotum"/>
          <w:color w:val="909090"/>
          <w:sz w:val="16"/>
          <w:szCs w:val="16"/>
        </w:rPr>
        <w:t>가</w:t>
      </w:r>
      <w:r>
        <w:rPr>
          <w:rFonts w:ascii="dotum" w:eastAsia="돋움" w:hAnsi="dotum"/>
          <w:color w:val="909090"/>
          <w:sz w:val="16"/>
          <w:szCs w:val="16"/>
        </w:rPr>
        <w:t xml:space="preserve"> </w:t>
      </w:r>
      <w:r>
        <w:rPr>
          <w:rFonts w:ascii="dotum" w:eastAsia="돋움" w:hAnsi="dotum"/>
          <w:color w:val="909090"/>
          <w:sz w:val="16"/>
          <w:szCs w:val="16"/>
        </w:rPr>
        <w:t>켜져</w:t>
      </w:r>
      <w:r>
        <w:rPr>
          <w:rFonts w:ascii="dotum" w:eastAsia="돋움" w:hAnsi="dotum"/>
          <w:color w:val="909090"/>
          <w:sz w:val="16"/>
          <w:szCs w:val="16"/>
        </w:rPr>
        <w:t xml:space="preserve"> </w:t>
      </w:r>
      <w:r>
        <w:rPr>
          <w:rFonts w:ascii="dotum" w:eastAsia="돋움" w:hAnsi="dotum"/>
          <w:color w:val="909090"/>
          <w:sz w:val="16"/>
          <w:szCs w:val="16"/>
        </w:rPr>
        <w:t>있는지</w:t>
      </w:r>
      <w:r>
        <w:rPr>
          <w:rFonts w:ascii="dotum" w:eastAsia="돋움" w:hAnsi="dotum"/>
          <w:color w:val="909090"/>
          <w:sz w:val="16"/>
          <w:szCs w:val="16"/>
        </w:rPr>
        <w:t xml:space="preserve">, </w:t>
      </w:r>
      <w:r>
        <w:rPr>
          <w:rFonts w:ascii="dotum" w:eastAsia="돋움" w:hAnsi="dotum"/>
          <w:color w:val="909090"/>
          <w:sz w:val="16"/>
          <w:szCs w:val="16"/>
        </w:rPr>
        <w:t>혹은</w:t>
      </w:r>
      <w:r>
        <w:rPr>
          <w:rFonts w:ascii="dotum" w:eastAsia="돋움" w:hAnsi="dotum"/>
          <w:color w:val="909090"/>
          <w:sz w:val="16"/>
          <w:szCs w:val="16"/>
        </w:rPr>
        <w:t xml:space="preserve"> </w:t>
      </w:r>
      <w:r>
        <w:rPr>
          <w:rFonts w:ascii="dotum" w:eastAsia="돋움" w:hAnsi="dotum"/>
          <w:color w:val="909090"/>
          <w:sz w:val="16"/>
          <w:szCs w:val="16"/>
        </w:rPr>
        <w:t>켜는</w:t>
      </w:r>
      <w:r>
        <w:rPr>
          <w:rFonts w:ascii="dotum" w:eastAsia="돋움" w:hAnsi="dotum"/>
          <w:color w:val="909090"/>
          <w:sz w:val="16"/>
          <w:szCs w:val="16"/>
        </w:rPr>
        <w:t xml:space="preserve"> </w:t>
      </w:r>
      <w:r>
        <w:rPr>
          <w:rFonts w:ascii="dotum" w:eastAsia="돋움" w:hAnsi="dotum"/>
          <w:color w:val="909090"/>
          <w:sz w:val="16"/>
          <w:szCs w:val="16"/>
        </w:rPr>
        <w:t>중인지</w:t>
      </w:r>
      <w:r>
        <w:rPr>
          <w:rFonts w:ascii="dotum" w:eastAsia="돋움" w:hAnsi="dotum"/>
          <w:color w:val="909090"/>
          <w:sz w:val="16"/>
          <w:szCs w:val="16"/>
        </w:rPr>
        <w:t xml:space="preserve"> </w:t>
      </w:r>
      <w:r>
        <w:rPr>
          <w:rFonts w:ascii="dotum" w:eastAsia="돋움" w:hAnsi="dotum"/>
          <w:color w:val="909090"/>
          <w:sz w:val="16"/>
          <w:szCs w:val="16"/>
        </w:rPr>
        <w:t>확인</w:t>
      </w:r>
      <w:r>
        <w:rPr>
          <w:rFonts w:ascii="dotum" w:eastAsia="돋움" w:hAnsi="dotum"/>
          <w:color w:val="909090"/>
          <w:sz w:val="16"/>
          <w:szCs w:val="16"/>
        </w:rPr>
        <w:t xml:space="preserve"> </w:t>
      </w:r>
      <w:r>
        <w:rPr>
          <w:rFonts w:ascii="dotum" w:eastAsia="돋움" w:hAnsi="dotum"/>
          <w:color w:val="909090"/>
          <w:sz w:val="16"/>
          <w:szCs w:val="16"/>
        </w:rPr>
        <w:t>한다</w:t>
      </w:r>
      <w:r>
        <w:rPr>
          <w:rFonts w:ascii="dotum" w:eastAsia="돋움" w:hAnsi="dotum"/>
          <w:color w:val="909090"/>
          <w:sz w:val="16"/>
          <w:szCs w:val="16"/>
        </w:rPr>
        <w:t>. </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if(adapter.getState() == BluetoothAdapter.STATE_TURNING_ON || </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    adapter.getState() == BluetoothAdapter.STATE_ON)     </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adapter.</w:t>
      </w:r>
      <w:r>
        <w:rPr>
          <w:rFonts w:ascii="dotum" w:eastAsia="돋움" w:hAnsi="dotum"/>
          <w:b/>
          <w:bCs/>
          <w:color w:val="909090"/>
          <w:sz w:val="16"/>
          <w:szCs w:val="16"/>
        </w:rPr>
        <w:t>disable</w:t>
      </w:r>
      <w:r>
        <w:rPr>
          <w:rFonts w:ascii="dotum" w:eastAsia="돋움" w:hAnsi="dotum"/>
          <w:color w:val="909090"/>
          <w:sz w:val="16"/>
          <w:szCs w:val="16"/>
        </w:rPr>
        <w:t>();   // Bluetooth Off</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else</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           adapter.</w:t>
      </w:r>
      <w:r>
        <w:rPr>
          <w:rFonts w:ascii="dotum" w:eastAsia="돋움" w:hAnsi="dotum"/>
          <w:b/>
          <w:bCs/>
          <w:color w:val="909090"/>
          <w:sz w:val="16"/>
          <w:szCs w:val="16"/>
        </w:rPr>
        <w:t>enable</w:t>
      </w:r>
      <w:r>
        <w:rPr>
          <w:rFonts w:ascii="dotum" w:eastAsia="돋움" w:hAnsi="dotum"/>
          <w:color w:val="909090"/>
          <w:sz w:val="16"/>
          <w:szCs w:val="16"/>
        </w:rPr>
        <w:t>();     // Bluetooth On</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t>
      </w:r>
    </w:p>
    <w:p w:rsidR="00240125" w:rsidRDefault="00153F68" w:rsidP="00240125">
      <w:pPr>
        <w:pStyle w:val="2"/>
        <w:spacing w:before="0" w:beforeAutospacing="0" w:after="0" w:afterAutospacing="0" w:line="270" w:lineRule="atLeast"/>
        <w:rPr>
          <w:rFonts w:ascii="돋움" w:eastAsia="돋움" w:hAnsi="돋움"/>
          <w:color w:val="000000"/>
        </w:rPr>
      </w:pPr>
      <w:hyperlink r:id="rId1029" w:history="1">
        <w:r w:rsidR="00240125">
          <w:rPr>
            <w:rStyle w:val="a4"/>
            <w:rFonts w:ascii="dotum" w:eastAsia="돋움" w:hAnsi="dotum"/>
            <w:color w:val="222222"/>
            <w:sz w:val="27"/>
            <w:szCs w:val="27"/>
            <w:u w:val="none"/>
          </w:rPr>
          <w:t xml:space="preserve">KeyguardManager - </w:t>
        </w:r>
        <w:r w:rsidR="00240125">
          <w:rPr>
            <w:rStyle w:val="a4"/>
            <w:rFonts w:ascii="dotum" w:eastAsia="돋움" w:hAnsi="dotum"/>
            <w:color w:val="222222"/>
            <w:sz w:val="27"/>
            <w:szCs w:val="27"/>
            <w:u w:val="none"/>
          </w:rPr>
          <w:t>락</w:t>
        </w:r>
        <w:r w:rsidR="00240125">
          <w:rPr>
            <w:rStyle w:val="a4"/>
            <w:rFonts w:ascii="dotum" w:eastAsia="돋움" w:hAnsi="dotum"/>
            <w:color w:val="222222"/>
            <w:sz w:val="27"/>
            <w:szCs w:val="27"/>
            <w:u w:val="none"/>
          </w:rPr>
          <w:t xml:space="preserve"> </w:t>
        </w:r>
        <w:r w:rsidR="00240125">
          <w:rPr>
            <w:rStyle w:val="a4"/>
            <w:rFonts w:ascii="dotum" w:eastAsia="돋움" w:hAnsi="dotum"/>
            <w:color w:val="222222"/>
            <w:sz w:val="27"/>
            <w:szCs w:val="27"/>
            <w:u w:val="none"/>
          </w:rPr>
          <w:t>스크린</w:t>
        </w:r>
        <w:r w:rsidR="00240125">
          <w:rPr>
            <w:rStyle w:val="a4"/>
            <w:rFonts w:ascii="dotum" w:eastAsia="돋움" w:hAnsi="dotum"/>
            <w:color w:val="222222"/>
            <w:sz w:val="27"/>
            <w:szCs w:val="27"/>
            <w:u w:val="none"/>
          </w:rPr>
          <w:t xml:space="preserve"> </w:t>
        </w:r>
        <w:r w:rsidR="00240125">
          <w:rPr>
            <w:rStyle w:val="a4"/>
            <w:rFonts w:ascii="dotum" w:eastAsia="돋움" w:hAnsi="dotum"/>
            <w:color w:val="222222"/>
            <w:sz w:val="27"/>
            <w:szCs w:val="27"/>
            <w:u w:val="none"/>
          </w:rPr>
          <w:t>해제</w:t>
        </w:r>
      </w:hyperlink>
    </w:p>
    <w:p w:rsidR="00240125" w:rsidRDefault="00240125" w:rsidP="00240125">
      <w:pPr>
        <w:rPr>
          <w:rFonts w:ascii="dotum" w:eastAsia="돋움" w:hAnsi="dotum" w:hint="eastAsia"/>
          <w:color w:val="909090"/>
          <w:sz w:val="16"/>
          <w:szCs w:val="16"/>
        </w:rPr>
      </w:pPr>
    </w:p>
    <w:p w:rsidR="00240125" w:rsidRPr="00240125" w:rsidRDefault="00240125" w:rsidP="00240125">
      <w:pPr>
        <w:widowControl/>
        <w:wordWrap/>
        <w:autoSpaceDE/>
        <w:autoSpaceDN/>
        <w:jc w:val="left"/>
        <w:rPr>
          <w:rFonts w:ascii="굴림" w:eastAsia="굴림" w:hAnsi="굴림" w:cs="굴림"/>
          <w:color w:val="909090"/>
          <w:kern w:val="0"/>
          <w:sz w:val="18"/>
          <w:szCs w:val="18"/>
        </w:rPr>
      </w:pPr>
      <w:r w:rsidRPr="00240125">
        <w:rPr>
          <w:rFonts w:ascii="굴림" w:eastAsia="굴림" w:hAnsi="굴림" w:cs="굴림" w:hint="eastAsia"/>
          <w:b/>
          <w:bCs/>
          <w:color w:val="654505"/>
          <w:kern w:val="0"/>
          <w:sz w:val="18"/>
        </w:rPr>
        <w:t> </w:t>
      </w:r>
      <w:r w:rsidRPr="00240125">
        <w:rPr>
          <w:rFonts w:ascii="굴림" w:eastAsia="굴림" w:hAnsi="굴림" w:cs="굴림" w:hint="eastAsia"/>
          <w:b/>
          <w:bCs/>
          <w:color w:val="654505"/>
          <w:kern w:val="0"/>
          <w:sz w:val="18"/>
          <w:szCs w:val="18"/>
        </w:rPr>
        <w:t>KeyguardManager</w:t>
      </w:r>
      <w:r w:rsidRPr="00240125">
        <w:rPr>
          <w:rFonts w:ascii="굴림" w:eastAsia="굴림" w:hAnsi="굴림" w:cs="굴림" w:hint="eastAsia"/>
          <w:b/>
          <w:bCs/>
          <w:color w:val="654505"/>
          <w:kern w:val="0"/>
          <w:sz w:val="18"/>
        </w:rPr>
        <w:t> </w:t>
      </w:r>
      <w:r w:rsidRPr="00240125">
        <w:rPr>
          <w:rFonts w:ascii="굴림" w:eastAsia="굴림" w:hAnsi="굴림" w:cs="굴림" w:hint="eastAsia"/>
          <w:color w:val="333333"/>
          <w:kern w:val="0"/>
          <w:sz w:val="18"/>
        </w:rPr>
        <w:t>manager = (KeyguardManager)getSystemService(Activity.KEYGUARD_SERVICE);  </w:t>
      </w:r>
    </w:p>
    <w:p w:rsidR="00240125" w:rsidRPr="00240125" w:rsidRDefault="00240125" w:rsidP="00240125">
      <w:pPr>
        <w:widowControl/>
        <w:wordWrap/>
        <w:autoSpaceDE/>
        <w:autoSpaceDN/>
        <w:jc w:val="left"/>
        <w:rPr>
          <w:rFonts w:ascii="굴림" w:eastAsia="굴림" w:hAnsi="굴림" w:cs="굴림"/>
          <w:color w:val="333333"/>
          <w:kern w:val="0"/>
          <w:sz w:val="18"/>
          <w:szCs w:val="18"/>
        </w:rPr>
      </w:pPr>
      <w:r w:rsidRPr="00240125">
        <w:rPr>
          <w:rFonts w:ascii="굴림" w:eastAsia="굴림" w:hAnsi="굴림" w:cs="굴림" w:hint="eastAsia"/>
          <w:color w:val="333333"/>
          <w:kern w:val="0"/>
          <w:sz w:val="18"/>
        </w:rPr>
        <w:tab/>
      </w:r>
      <w:r w:rsidRPr="00240125">
        <w:rPr>
          <w:rFonts w:ascii="굴림" w:eastAsia="굴림" w:hAnsi="굴림" w:cs="굴림" w:hint="eastAsia"/>
          <w:color w:val="333333"/>
          <w:kern w:val="0"/>
          <w:sz w:val="18"/>
        </w:rPr>
        <w:tab/>
      </w:r>
      <w:r w:rsidRPr="00240125">
        <w:rPr>
          <w:rFonts w:ascii="굴림" w:eastAsia="굴림" w:hAnsi="굴림" w:cs="굴림" w:hint="eastAsia"/>
          <w:b/>
          <w:bCs/>
          <w:color w:val="333333"/>
          <w:kern w:val="0"/>
          <w:sz w:val="18"/>
          <w:szCs w:val="18"/>
        </w:rPr>
        <w:t>KeyguardLock</w:t>
      </w:r>
      <w:r w:rsidRPr="00240125">
        <w:rPr>
          <w:rFonts w:ascii="굴림" w:eastAsia="굴림" w:hAnsi="굴림" w:cs="굴림" w:hint="eastAsia"/>
          <w:b/>
          <w:bCs/>
          <w:color w:val="333333"/>
          <w:kern w:val="0"/>
          <w:sz w:val="18"/>
        </w:rPr>
        <w:t> </w:t>
      </w:r>
      <w:r w:rsidRPr="00240125">
        <w:rPr>
          <w:rFonts w:ascii="굴림" w:eastAsia="굴림" w:hAnsi="굴림" w:cs="굴림" w:hint="eastAsia"/>
          <w:color w:val="333333"/>
          <w:kern w:val="0"/>
          <w:sz w:val="18"/>
          <w:szCs w:val="18"/>
        </w:rPr>
        <w:t>lock = manager.newKeyguardLock(KEYGUARD_SERVICE);  </w:t>
      </w:r>
    </w:p>
    <w:p w:rsidR="00240125" w:rsidRPr="00240125" w:rsidRDefault="00240125" w:rsidP="00240125">
      <w:pPr>
        <w:widowControl/>
        <w:wordWrap/>
        <w:autoSpaceDE/>
        <w:autoSpaceDN/>
        <w:jc w:val="left"/>
        <w:rPr>
          <w:rFonts w:ascii="굴림" w:eastAsia="굴림" w:hAnsi="굴림" w:cs="굴림"/>
          <w:color w:val="909090"/>
          <w:kern w:val="0"/>
          <w:sz w:val="18"/>
          <w:szCs w:val="18"/>
        </w:rPr>
      </w:pPr>
      <w:r w:rsidRPr="00240125">
        <w:rPr>
          <w:rFonts w:ascii="굴림" w:eastAsia="굴림" w:hAnsi="굴림" w:cs="굴림" w:hint="eastAsia"/>
          <w:color w:val="333333"/>
          <w:kern w:val="0"/>
          <w:sz w:val="18"/>
        </w:rPr>
        <w:tab/>
      </w:r>
      <w:r w:rsidRPr="00240125">
        <w:rPr>
          <w:rFonts w:ascii="굴림" w:eastAsia="굴림" w:hAnsi="굴림" w:cs="굴림" w:hint="eastAsia"/>
          <w:color w:val="333333"/>
          <w:kern w:val="0"/>
          <w:sz w:val="18"/>
        </w:rPr>
        <w:tab/>
        <w:t>lock.</w:t>
      </w:r>
      <w:r w:rsidRPr="00240125">
        <w:rPr>
          <w:rFonts w:ascii="굴림" w:eastAsia="굴림" w:hAnsi="굴림" w:cs="굴림" w:hint="eastAsia"/>
          <w:b/>
          <w:bCs/>
          <w:color w:val="FFFFFF"/>
          <w:kern w:val="0"/>
          <w:sz w:val="18"/>
        </w:rPr>
        <w:t>disableKeyguard</w:t>
      </w:r>
      <w:r w:rsidRPr="00240125">
        <w:rPr>
          <w:rFonts w:ascii="굴림" w:eastAsia="굴림" w:hAnsi="굴림" w:cs="굴림" w:hint="eastAsia"/>
          <w:color w:val="333333"/>
          <w:kern w:val="0"/>
          <w:sz w:val="18"/>
        </w:rPr>
        <w:t>();  </w:t>
      </w:r>
    </w:p>
    <w:p w:rsidR="00240125" w:rsidRPr="00240125" w:rsidRDefault="00240125" w:rsidP="00240125">
      <w:pPr>
        <w:widowControl/>
        <w:wordWrap/>
        <w:autoSpaceDE/>
        <w:autoSpaceDN/>
        <w:jc w:val="left"/>
        <w:rPr>
          <w:rFonts w:ascii="굴림" w:eastAsia="굴림" w:hAnsi="굴림" w:cs="굴림"/>
          <w:color w:val="333333"/>
          <w:kern w:val="0"/>
          <w:sz w:val="18"/>
          <w:szCs w:val="18"/>
        </w:rPr>
      </w:pPr>
    </w:p>
    <w:p w:rsidR="00240125" w:rsidRPr="00240125" w:rsidRDefault="00240125" w:rsidP="00240125">
      <w:pPr>
        <w:widowControl/>
        <w:wordWrap/>
        <w:autoSpaceDE/>
        <w:autoSpaceDN/>
        <w:jc w:val="left"/>
        <w:rPr>
          <w:rFonts w:ascii="굴림" w:eastAsia="굴림" w:hAnsi="굴림" w:cs="굴림"/>
          <w:color w:val="333333"/>
          <w:kern w:val="0"/>
          <w:sz w:val="18"/>
          <w:szCs w:val="18"/>
        </w:rPr>
      </w:pPr>
      <w:r w:rsidRPr="00240125">
        <w:rPr>
          <w:rFonts w:ascii="굴림" w:eastAsia="굴림" w:hAnsi="굴림" w:cs="굴림" w:hint="eastAsia"/>
          <w:color w:val="333333"/>
          <w:kern w:val="0"/>
          <w:sz w:val="18"/>
          <w:szCs w:val="18"/>
        </w:rPr>
        <w:t>              </w:t>
      </w:r>
      <w:r w:rsidRPr="00240125">
        <w:rPr>
          <w:rFonts w:ascii="굴림" w:eastAsia="굴림" w:hAnsi="굴림" w:cs="굴림" w:hint="eastAsia"/>
          <w:b/>
          <w:bCs/>
          <w:color w:val="333333"/>
          <w:kern w:val="0"/>
          <w:sz w:val="18"/>
        </w:rPr>
        <w:t> </w:t>
      </w:r>
      <w:r w:rsidRPr="00240125">
        <w:rPr>
          <w:rFonts w:ascii="굴림" w:eastAsia="굴림" w:hAnsi="굴림" w:cs="굴림" w:hint="eastAsia"/>
          <w:b/>
          <w:bCs/>
          <w:color w:val="333333"/>
          <w:kern w:val="0"/>
          <w:sz w:val="18"/>
          <w:szCs w:val="18"/>
        </w:rPr>
        <w:t>- 필요한 Permmision -</w:t>
      </w:r>
    </w:p>
    <w:p w:rsidR="00240125" w:rsidRPr="00240125" w:rsidRDefault="00240125" w:rsidP="00240125">
      <w:pPr>
        <w:widowControl/>
        <w:wordWrap/>
        <w:autoSpaceDE/>
        <w:autoSpaceDN/>
        <w:jc w:val="left"/>
        <w:rPr>
          <w:rFonts w:ascii="굴림" w:eastAsia="굴림" w:hAnsi="굴림" w:cs="굴림"/>
          <w:color w:val="333333"/>
          <w:kern w:val="0"/>
          <w:sz w:val="18"/>
          <w:szCs w:val="18"/>
        </w:rPr>
      </w:pPr>
    </w:p>
    <w:p w:rsidR="00240125" w:rsidRPr="00240125" w:rsidRDefault="00240125" w:rsidP="00240125">
      <w:pPr>
        <w:widowControl/>
        <w:wordWrap/>
        <w:autoSpaceDE/>
        <w:autoSpaceDN/>
        <w:spacing w:line="272" w:lineRule="atLeast"/>
        <w:jc w:val="left"/>
        <w:rPr>
          <w:rFonts w:ascii="dotum" w:eastAsia="굴림" w:hAnsi="dotum" w:cs="굴림" w:hint="eastAsia"/>
          <w:color w:val="909090"/>
          <w:kern w:val="0"/>
          <w:sz w:val="16"/>
          <w:szCs w:val="16"/>
        </w:rPr>
      </w:pPr>
      <w:r w:rsidRPr="00240125">
        <w:rPr>
          <w:rFonts w:ascii="굴림" w:eastAsia="굴림" w:hAnsi="굴림" w:cs="굴림"/>
          <w:color w:val="333333"/>
          <w:kern w:val="0"/>
          <w:sz w:val="18"/>
        </w:rPr>
        <w:t>               </w:t>
      </w:r>
      <w:r w:rsidRPr="00240125">
        <w:rPr>
          <w:rFonts w:ascii="굴림" w:eastAsia="굴림" w:hAnsi="굴림" w:cs="굴림"/>
          <w:color w:val="333333"/>
          <w:kern w:val="0"/>
          <w:sz w:val="16"/>
        </w:rPr>
        <w:tab/>
      </w:r>
      <w:r w:rsidRPr="00240125">
        <w:rPr>
          <w:rFonts w:ascii="굴림" w:eastAsia="굴림" w:hAnsi="굴림" w:cs="굴림"/>
          <w:color w:val="333333"/>
          <w:kern w:val="0"/>
          <w:sz w:val="16"/>
          <w:szCs w:val="16"/>
        </w:rPr>
        <w:t>&lt;uses-permission android:name="android.permission.</w:t>
      </w:r>
      <w:r w:rsidRPr="00240125">
        <w:rPr>
          <w:rFonts w:ascii="굴림" w:eastAsia="굴림" w:hAnsi="굴림" w:cs="굴림"/>
          <w:color w:val="654505"/>
          <w:kern w:val="0"/>
          <w:sz w:val="16"/>
          <w:szCs w:val="16"/>
        </w:rPr>
        <w:t>DISABLE_KEYGUARD</w:t>
      </w:r>
      <w:r w:rsidRPr="00240125">
        <w:rPr>
          <w:rFonts w:ascii="굴림" w:eastAsia="굴림" w:hAnsi="굴림" w:cs="굴림"/>
          <w:color w:val="333333"/>
          <w:kern w:val="0"/>
          <w:sz w:val="16"/>
          <w:szCs w:val="16"/>
        </w:rPr>
        <w:t>" /&gt;</w:t>
      </w:r>
    </w:p>
    <w:p w:rsidR="00240125" w:rsidRDefault="00240125" w:rsidP="00240125">
      <w:pPr>
        <w:shd w:val="clear" w:color="auto" w:fill="FFFFFF"/>
        <w:spacing w:line="149" w:lineRule="atLeast"/>
        <w:rPr>
          <w:rFonts w:ascii="dotum" w:eastAsia="돋움" w:hAnsi="dotum" w:hint="eastAsia"/>
          <w:color w:val="7EBA1E"/>
          <w:sz w:val="15"/>
          <w:szCs w:val="15"/>
        </w:rPr>
      </w:pPr>
      <w:r>
        <w:rPr>
          <w:rFonts w:ascii="dotum" w:eastAsia="돋움" w:hAnsi="dotum"/>
          <w:color w:val="7EBA1E"/>
          <w:sz w:val="15"/>
          <w:szCs w:val="15"/>
        </w:rPr>
        <w:t>2011/03/10 18:10</w:t>
      </w:r>
    </w:p>
    <w:p w:rsidR="00240125" w:rsidRDefault="00153F68" w:rsidP="00240125">
      <w:pPr>
        <w:pStyle w:val="2"/>
        <w:spacing w:before="0" w:beforeAutospacing="0" w:after="0" w:afterAutospacing="0" w:line="245" w:lineRule="atLeast"/>
        <w:rPr>
          <w:rFonts w:ascii="돋움" w:eastAsia="돋움" w:hAnsi="돋움"/>
          <w:color w:val="000000"/>
        </w:rPr>
      </w:pPr>
      <w:hyperlink r:id="rId1030" w:history="1">
        <w:r w:rsidR="00240125">
          <w:rPr>
            <w:rStyle w:val="a4"/>
            <w:rFonts w:ascii="dotum" w:eastAsia="돋움" w:hAnsi="dotum"/>
            <w:color w:val="222222"/>
            <w:sz w:val="25"/>
            <w:szCs w:val="25"/>
            <w:u w:val="none"/>
          </w:rPr>
          <w:t xml:space="preserve">Contact - </w:t>
        </w:r>
        <w:r w:rsidR="00240125">
          <w:rPr>
            <w:rStyle w:val="a4"/>
            <w:rFonts w:ascii="dotum" w:eastAsia="돋움" w:hAnsi="dotum"/>
            <w:color w:val="222222"/>
            <w:sz w:val="25"/>
            <w:szCs w:val="25"/>
            <w:u w:val="none"/>
          </w:rPr>
          <w:t>전화번호를</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이용해서</w:t>
        </w:r>
        <w:r w:rsidR="00240125">
          <w:rPr>
            <w:rStyle w:val="a4"/>
            <w:rFonts w:ascii="dotum" w:eastAsia="돋움" w:hAnsi="dotum"/>
            <w:color w:val="222222"/>
            <w:sz w:val="25"/>
            <w:szCs w:val="25"/>
            <w:u w:val="none"/>
          </w:rPr>
          <w:t xml:space="preserve"> Contact</w:t>
        </w:r>
        <w:r w:rsidR="00240125">
          <w:rPr>
            <w:rStyle w:val="a4"/>
            <w:rFonts w:ascii="dotum" w:eastAsia="돋움" w:hAnsi="dotum"/>
            <w:color w:val="222222"/>
            <w:sz w:val="25"/>
            <w:szCs w:val="25"/>
            <w:u w:val="none"/>
          </w:rPr>
          <w:t>의</w:t>
        </w:r>
        <w:r w:rsidR="00240125">
          <w:rPr>
            <w:rStyle w:val="a4"/>
            <w:rFonts w:ascii="dotum" w:eastAsia="돋움" w:hAnsi="dotum"/>
            <w:color w:val="222222"/>
            <w:sz w:val="25"/>
            <w:szCs w:val="25"/>
            <w:u w:val="none"/>
          </w:rPr>
          <w:t xml:space="preserve"> ID, NAME, PHOTO </w:t>
        </w:r>
        <w:r w:rsidR="00240125">
          <w:rPr>
            <w:rStyle w:val="a4"/>
            <w:rFonts w:ascii="dotum" w:eastAsia="돋움" w:hAnsi="dotum"/>
            <w:color w:val="222222"/>
            <w:sz w:val="25"/>
            <w:szCs w:val="25"/>
            <w:u w:val="none"/>
          </w:rPr>
          <w:t>가져오기</w:t>
        </w:r>
      </w:hyperlink>
    </w:p>
    <w:p w:rsidR="00240125" w:rsidRDefault="00153F68" w:rsidP="00240125">
      <w:pPr>
        <w:spacing w:line="149" w:lineRule="atLeast"/>
        <w:rPr>
          <w:rFonts w:ascii="dotum" w:eastAsia="돋움" w:hAnsi="dotum" w:hint="eastAsia"/>
          <w:color w:val="9F9F9F"/>
          <w:sz w:val="15"/>
          <w:szCs w:val="15"/>
        </w:rPr>
      </w:pPr>
      <w:hyperlink r:id="rId1031" w:history="1">
        <w:r w:rsidR="00240125">
          <w:rPr>
            <w:rStyle w:val="a4"/>
            <w:rFonts w:ascii="dotum" w:eastAsia="돋움" w:hAnsi="dotum"/>
            <w:color w:val="9F9F9F"/>
            <w:sz w:val="15"/>
            <w:szCs w:val="15"/>
            <w:u w:val="none"/>
          </w:rPr>
          <w:t>안드로이드</w:t>
        </w:r>
        <w:r w:rsidR="00240125">
          <w:rPr>
            <w:rStyle w:val="a4"/>
            <w:rFonts w:ascii="dotum" w:eastAsia="돋움" w:hAnsi="dotum"/>
            <w:color w:val="9F9F9F"/>
            <w:sz w:val="15"/>
            <w:szCs w:val="15"/>
            <w:u w:val="none"/>
          </w:rPr>
          <w:t>/Database</w:t>
        </w:r>
      </w:hyperlink>
    </w:p>
    <w:p w:rsidR="00240125" w:rsidRDefault="00240125" w:rsidP="00240125">
      <w:pPr>
        <w:rPr>
          <w:rFonts w:ascii="dotum" w:eastAsia="돋움" w:hAnsi="dotum" w:hint="eastAsia"/>
          <w:color w:val="909090"/>
          <w:sz w:val="16"/>
          <w:szCs w:val="16"/>
        </w:rPr>
      </w:pPr>
    </w:p>
    <w:p w:rsidR="00240125" w:rsidRDefault="00240125" w:rsidP="00240125">
      <w:pPr>
        <w:rPr>
          <w:rFonts w:ascii="dotum" w:eastAsia="돋움" w:hAnsi="dotum" w:hint="eastAsia"/>
          <w:color w:val="909090"/>
          <w:sz w:val="16"/>
          <w:szCs w:val="16"/>
        </w:rPr>
      </w:pPr>
    </w:p>
    <w:p w:rsidR="00240125" w:rsidRDefault="00240125" w:rsidP="00240125">
      <w:pPr>
        <w:rPr>
          <w:rFonts w:ascii="dotum" w:eastAsia="돋움" w:hAnsi="dotum" w:hint="eastAsia"/>
          <w:color w:val="909090"/>
          <w:sz w:val="16"/>
          <w:szCs w:val="16"/>
        </w:rPr>
      </w:pPr>
      <w:r>
        <w:rPr>
          <w:rFonts w:ascii="dotum" w:eastAsia="돋움" w:hAnsi="dotum"/>
          <w:color w:val="333333"/>
          <w:sz w:val="16"/>
          <w:szCs w:val="16"/>
        </w:rPr>
        <w:t>다음</w:t>
      </w:r>
      <w:r>
        <w:rPr>
          <w:rFonts w:ascii="dotum" w:eastAsia="돋움" w:hAnsi="dotum"/>
          <w:color w:val="333333"/>
          <w:sz w:val="16"/>
          <w:szCs w:val="16"/>
        </w:rPr>
        <w:t xml:space="preserve"> </w:t>
      </w:r>
      <w:r>
        <w:rPr>
          <w:rFonts w:ascii="dotum" w:eastAsia="돋움" w:hAnsi="dotum"/>
          <w:color w:val="333333"/>
          <w:sz w:val="16"/>
          <w:szCs w:val="16"/>
        </w:rPr>
        <w:t>클래스는</w:t>
      </w:r>
      <w:r>
        <w:rPr>
          <w:rFonts w:ascii="dotum" w:eastAsia="돋움" w:hAnsi="dotum"/>
          <w:color w:val="333333"/>
          <w:sz w:val="16"/>
          <w:szCs w:val="16"/>
        </w:rPr>
        <w:t xml:space="preserve"> </w:t>
      </w:r>
      <w:r>
        <w:rPr>
          <w:rFonts w:ascii="dotum" w:eastAsia="돋움" w:hAnsi="dotum"/>
          <w:color w:val="333333"/>
          <w:sz w:val="16"/>
          <w:szCs w:val="16"/>
        </w:rPr>
        <w:t>전화번호를</w:t>
      </w:r>
      <w:r>
        <w:rPr>
          <w:rFonts w:ascii="dotum" w:eastAsia="돋움" w:hAnsi="dotum"/>
          <w:color w:val="333333"/>
          <w:sz w:val="16"/>
          <w:szCs w:val="16"/>
        </w:rPr>
        <w:t xml:space="preserve"> </w:t>
      </w:r>
      <w:r>
        <w:rPr>
          <w:rFonts w:ascii="dotum" w:eastAsia="돋움" w:hAnsi="dotum"/>
          <w:color w:val="333333"/>
          <w:sz w:val="16"/>
          <w:szCs w:val="16"/>
        </w:rPr>
        <w:t>가지고</w:t>
      </w:r>
      <w:r>
        <w:rPr>
          <w:rFonts w:ascii="dotum" w:eastAsia="돋움" w:hAnsi="dotum"/>
          <w:color w:val="333333"/>
          <w:sz w:val="16"/>
          <w:szCs w:val="16"/>
        </w:rPr>
        <w:t xml:space="preserve"> DB</w:t>
      </w:r>
      <w:r>
        <w:rPr>
          <w:rFonts w:ascii="dotum" w:eastAsia="돋움" w:hAnsi="dotum"/>
          <w:color w:val="333333"/>
          <w:sz w:val="16"/>
          <w:szCs w:val="16"/>
        </w:rPr>
        <w:t>에</w:t>
      </w:r>
      <w:r>
        <w:rPr>
          <w:rFonts w:ascii="dotum" w:eastAsia="돋움" w:hAnsi="dotum"/>
          <w:color w:val="333333"/>
          <w:sz w:val="16"/>
          <w:szCs w:val="16"/>
        </w:rPr>
        <w:t xml:space="preserve"> </w:t>
      </w:r>
      <w:r>
        <w:rPr>
          <w:rFonts w:ascii="dotum" w:eastAsia="돋움" w:hAnsi="dotum"/>
          <w:color w:val="333333"/>
          <w:sz w:val="16"/>
          <w:szCs w:val="16"/>
        </w:rPr>
        <w:t>저장되어</w:t>
      </w:r>
      <w:r>
        <w:rPr>
          <w:rFonts w:ascii="dotum" w:eastAsia="돋움" w:hAnsi="dotum"/>
          <w:color w:val="333333"/>
          <w:sz w:val="16"/>
          <w:szCs w:val="16"/>
        </w:rPr>
        <w:t xml:space="preserve"> </w:t>
      </w:r>
      <w:r>
        <w:rPr>
          <w:rFonts w:ascii="dotum" w:eastAsia="돋움" w:hAnsi="dotum"/>
          <w:color w:val="333333"/>
          <w:sz w:val="16"/>
          <w:szCs w:val="16"/>
        </w:rPr>
        <w:t>있는</w:t>
      </w:r>
      <w:r>
        <w:rPr>
          <w:rFonts w:ascii="dotum" w:eastAsia="돋움" w:hAnsi="dotum"/>
          <w:color w:val="333333"/>
          <w:sz w:val="16"/>
          <w:szCs w:val="16"/>
        </w:rPr>
        <w:t xml:space="preserve"> Contact</w:t>
      </w:r>
      <w:r>
        <w:rPr>
          <w:rFonts w:ascii="dotum" w:eastAsia="돋움" w:hAnsi="dotum"/>
          <w:color w:val="333333"/>
          <w:sz w:val="16"/>
          <w:szCs w:val="16"/>
        </w:rPr>
        <w:t>의</w:t>
      </w:r>
      <w:r>
        <w:rPr>
          <w:rFonts w:ascii="dotum" w:eastAsia="돋움" w:hAnsi="dotum"/>
          <w:color w:val="333333"/>
          <w:sz w:val="16"/>
          <w:szCs w:val="16"/>
        </w:rPr>
        <w:t xml:space="preserve"> id </w:t>
      </w:r>
      <w:r>
        <w:rPr>
          <w:rFonts w:ascii="dotum" w:eastAsia="돋움" w:hAnsi="dotum"/>
          <w:color w:val="333333"/>
          <w:sz w:val="16"/>
          <w:szCs w:val="16"/>
        </w:rPr>
        <w:t>값과</w:t>
      </w:r>
      <w:r>
        <w:rPr>
          <w:rFonts w:ascii="dotum" w:eastAsia="돋움" w:hAnsi="dotum"/>
          <w:color w:val="333333"/>
          <w:sz w:val="16"/>
          <w:szCs w:val="16"/>
        </w:rPr>
        <w:t xml:space="preserve"> </w:t>
      </w:r>
      <w:r>
        <w:rPr>
          <w:rFonts w:ascii="dotum" w:eastAsia="돋움" w:hAnsi="dotum"/>
          <w:color w:val="333333"/>
          <w:sz w:val="16"/>
          <w:szCs w:val="16"/>
        </w:rPr>
        <w:t>이름</w:t>
      </w:r>
      <w:r>
        <w:rPr>
          <w:rFonts w:ascii="dotum" w:eastAsia="돋움" w:hAnsi="dotum"/>
          <w:color w:val="333333"/>
          <w:sz w:val="16"/>
          <w:szCs w:val="16"/>
        </w:rPr>
        <w:t xml:space="preserve">. </w:t>
      </w:r>
      <w:r>
        <w:rPr>
          <w:rFonts w:ascii="dotum" w:eastAsia="돋움" w:hAnsi="dotum"/>
          <w:color w:val="333333"/>
          <w:sz w:val="16"/>
          <w:szCs w:val="16"/>
        </w:rPr>
        <w:t>그리고</w:t>
      </w:r>
      <w:r>
        <w:rPr>
          <w:rFonts w:ascii="dotum" w:eastAsia="돋움" w:hAnsi="dotum"/>
          <w:color w:val="333333"/>
          <w:sz w:val="16"/>
          <w:szCs w:val="16"/>
        </w:rPr>
        <w:t xml:space="preserve"> </w:t>
      </w:r>
      <w:r>
        <w:rPr>
          <w:rFonts w:ascii="dotum" w:eastAsia="돋움" w:hAnsi="dotum"/>
          <w:color w:val="333333"/>
          <w:sz w:val="16"/>
          <w:szCs w:val="16"/>
        </w:rPr>
        <w:t>그에</w:t>
      </w:r>
      <w:r>
        <w:rPr>
          <w:rFonts w:ascii="dotum" w:eastAsia="돋움" w:hAnsi="dotum"/>
          <w:color w:val="333333"/>
          <w:sz w:val="16"/>
          <w:szCs w:val="16"/>
        </w:rPr>
        <w:t xml:space="preserve"> </w:t>
      </w:r>
      <w:r>
        <w:rPr>
          <w:rFonts w:ascii="dotum" w:eastAsia="돋움" w:hAnsi="dotum"/>
          <w:color w:val="333333"/>
          <w:sz w:val="16"/>
          <w:szCs w:val="16"/>
        </w:rPr>
        <w:t>해당되는</w:t>
      </w:r>
      <w:r>
        <w:rPr>
          <w:rFonts w:ascii="dotum" w:eastAsia="돋움" w:hAnsi="dotum"/>
          <w:color w:val="333333"/>
          <w:sz w:val="16"/>
          <w:szCs w:val="16"/>
        </w:rPr>
        <w:t xml:space="preserve"> </w:t>
      </w:r>
      <w:r>
        <w:rPr>
          <w:rFonts w:ascii="dotum" w:eastAsia="돋움" w:hAnsi="dotum"/>
          <w:color w:val="333333"/>
          <w:sz w:val="16"/>
          <w:szCs w:val="16"/>
        </w:rPr>
        <w:t>사진</w:t>
      </w:r>
      <w:r>
        <w:rPr>
          <w:rFonts w:ascii="dotum" w:eastAsia="돋움" w:hAnsi="dotum"/>
          <w:color w:val="333333"/>
          <w:sz w:val="16"/>
          <w:szCs w:val="16"/>
        </w:rPr>
        <w:t xml:space="preserve"> photo</w:t>
      </w:r>
      <w:r>
        <w:rPr>
          <w:rFonts w:ascii="dotum" w:eastAsia="돋움" w:hAnsi="dotum"/>
          <w:color w:val="333333"/>
          <w:sz w:val="16"/>
          <w:szCs w:val="16"/>
        </w:rPr>
        <w:t>값을</w:t>
      </w:r>
      <w:r>
        <w:rPr>
          <w:rFonts w:ascii="dotum" w:eastAsia="돋움" w:hAnsi="dotum"/>
          <w:color w:val="333333"/>
          <w:sz w:val="16"/>
          <w:szCs w:val="16"/>
        </w:rPr>
        <w:t xml:space="preserve"> </w:t>
      </w:r>
      <w:r>
        <w:rPr>
          <w:rFonts w:ascii="dotum" w:eastAsia="돋움" w:hAnsi="dotum"/>
          <w:color w:val="333333"/>
          <w:sz w:val="16"/>
          <w:szCs w:val="16"/>
        </w:rPr>
        <w:t>가져오는</w:t>
      </w:r>
      <w:r>
        <w:rPr>
          <w:rFonts w:ascii="dotum" w:eastAsia="돋움" w:hAnsi="dotum"/>
          <w:color w:val="333333"/>
          <w:sz w:val="16"/>
          <w:szCs w:val="16"/>
        </w:rPr>
        <w:t> </w:t>
      </w:r>
    </w:p>
    <w:p w:rsidR="00240125" w:rsidRDefault="00240125" w:rsidP="00240125">
      <w:pPr>
        <w:rPr>
          <w:rFonts w:ascii="dotum" w:eastAsia="돋움" w:hAnsi="dotum" w:hint="eastAsia"/>
          <w:color w:val="909090"/>
          <w:sz w:val="16"/>
          <w:szCs w:val="16"/>
        </w:rPr>
      </w:pPr>
      <w:r>
        <w:rPr>
          <w:rFonts w:ascii="dotum" w:eastAsia="돋움" w:hAnsi="dotum"/>
          <w:color w:val="333333"/>
          <w:sz w:val="16"/>
          <w:szCs w:val="16"/>
        </w:rPr>
        <w:t>클래스</w:t>
      </w:r>
      <w:r>
        <w:rPr>
          <w:rFonts w:ascii="dotum" w:eastAsia="돋움" w:hAnsi="dotum"/>
          <w:color w:val="333333"/>
          <w:sz w:val="16"/>
          <w:szCs w:val="16"/>
        </w:rPr>
        <w:t xml:space="preserve"> </w:t>
      </w:r>
      <w:r>
        <w:rPr>
          <w:rFonts w:ascii="dotum" w:eastAsia="돋움" w:hAnsi="dotum"/>
          <w:color w:val="333333"/>
          <w:sz w:val="16"/>
          <w:szCs w:val="16"/>
        </w:rPr>
        <w:t>이다</w:t>
      </w:r>
      <w:r>
        <w:rPr>
          <w:rFonts w:ascii="dotum" w:eastAsia="돋움" w:hAnsi="dotum"/>
          <w:color w:val="333333"/>
          <w:sz w:val="16"/>
          <w:szCs w:val="16"/>
        </w:rPr>
        <w:t>.</w:t>
      </w:r>
    </w:p>
    <w:p w:rsidR="00240125" w:rsidRDefault="00240125" w:rsidP="00240125">
      <w:pPr>
        <w:rPr>
          <w:rFonts w:ascii="dotum" w:eastAsia="돋움" w:hAnsi="dotum" w:hint="eastAsia"/>
          <w:color w:val="909090"/>
          <w:sz w:val="16"/>
          <w:szCs w:val="16"/>
        </w:rPr>
      </w:pPr>
      <w:r>
        <w:rPr>
          <w:rFonts w:ascii="dotum" w:eastAsia="돋움" w:hAnsi="dotum"/>
          <w:b/>
          <w:bCs/>
          <w:color w:val="E31600"/>
          <w:sz w:val="16"/>
          <w:szCs w:val="16"/>
        </w:rPr>
        <w:t xml:space="preserve">* 2.2 </w:t>
      </w:r>
      <w:r>
        <w:rPr>
          <w:rFonts w:ascii="dotum" w:eastAsia="돋움" w:hAnsi="dotum"/>
          <w:b/>
          <w:bCs/>
          <w:color w:val="E31600"/>
          <w:sz w:val="16"/>
          <w:szCs w:val="16"/>
        </w:rPr>
        <w:t>기준입니다</w:t>
      </w:r>
      <w:r>
        <w:rPr>
          <w:rFonts w:ascii="dotum" w:eastAsia="돋움" w:hAnsi="dotum"/>
          <w:b/>
          <w:bCs/>
          <w:color w:val="E31600"/>
          <w:sz w:val="16"/>
          <w:szCs w:val="16"/>
        </w:rPr>
        <w:t>. *</w:t>
      </w:r>
    </w:p>
    <w:p w:rsidR="00240125" w:rsidRDefault="00240125" w:rsidP="00240125">
      <w:pPr>
        <w:rPr>
          <w:rFonts w:ascii="dotum" w:eastAsia="돋움" w:hAnsi="dotum" w:hint="eastAsia"/>
          <w:color w:val="909090"/>
          <w:sz w:val="16"/>
          <w:szCs w:val="16"/>
        </w:rPr>
      </w:pPr>
    </w:p>
    <w:p w:rsidR="00240125" w:rsidRDefault="00240125" w:rsidP="00240125">
      <w:pPr>
        <w:rPr>
          <w:rFonts w:ascii="dotum" w:eastAsia="돋움" w:hAnsi="dotum" w:hint="eastAsia"/>
          <w:color w:val="909090"/>
          <w:sz w:val="16"/>
          <w:szCs w:val="16"/>
        </w:rPr>
      </w:pPr>
      <w:r>
        <w:rPr>
          <w:rFonts w:ascii="dotum" w:eastAsia="돋움" w:hAnsi="dotum"/>
          <w:color w:val="333333"/>
          <w:sz w:val="16"/>
          <w:szCs w:val="16"/>
        </w:rPr>
        <w:t>...</w:t>
      </w:r>
    </w:p>
    <w:p w:rsidR="00240125" w:rsidRDefault="00240125" w:rsidP="00240125">
      <w:pPr>
        <w:rPr>
          <w:rFonts w:ascii="dotum" w:eastAsia="돋움" w:hAnsi="dotum" w:hint="eastAsia"/>
          <w:color w:val="909090"/>
          <w:sz w:val="16"/>
          <w:szCs w:val="16"/>
        </w:rPr>
      </w:pPr>
    </w:p>
    <w:p w:rsidR="00240125" w:rsidRDefault="00240125" w:rsidP="00240125">
      <w:pPr>
        <w:rPr>
          <w:rFonts w:ascii="dotum" w:eastAsia="돋움" w:hAnsi="dotum" w:hint="eastAsia"/>
          <w:color w:val="909090"/>
          <w:sz w:val="16"/>
          <w:szCs w:val="16"/>
        </w:rPr>
      </w:pPr>
      <w:r>
        <w:rPr>
          <w:rFonts w:ascii="dotum" w:eastAsia="돋움" w:hAnsi="dotum"/>
          <w:color w:val="333333"/>
          <w:sz w:val="16"/>
          <w:szCs w:val="16"/>
        </w:rPr>
        <w:t>public class</w:t>
      </w:r>
      <w:r>
        <w:rPr>
          <w:rStyle w:val="apple-converted-space"/>
          <w:rFonts w:ascii="dotum" w:eastAsia="돋움" w:hAnsi="dotum"/>
          <w:color w:val="333333"/>
          <w:sz w:val="16"/>
          <w:szCs w:val="16"/>
        </w:rPr>
        <w:t> </w:t>
      </w:r>
      <w:r>
        <w:rPr>
          <w:rFonts w:ascii="dotum" w:eastAsia="돋움" w:hAnsi="dotum"/>
          <w:b/>
          <w:bCs/>
          <w:color w:val="840000"/>
        </w:rPr>
        <w:t>ContactInfo</w:t>
      </w:r>
    </w:p>
    <w:p w:rsidR="00240125" w:rsidRDefault="00240125" w:rsidP="00240125">
      <w:pPr>
        <w:rPr>
          <w:rFonts w:ascii="dotum" w:eastAsia="돋움" w:hAnsi="dotum" w:hint="eastAsia"/>
          <w:color w:val="333333"/>
          <w:sz w:val="16"/>
          <w:szCs w:val="16"/>
        </w:rPr>
      </w:pPr>
      <w:r>
        <w:rPr>
          <w:rFonts w:ascii="dotum" w:eastAsia="돋움" w:hAnsi="dotum"/>
          <w:color w:val="333333"/>
          <w:sz w:val="16"/>
          <w:szCs w:val="16"/>
        </w:rPr>
        <w:t>{</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String name;</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String id;</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lastRenderedPageBreak/>
        <w:tab/>
      </w:r>
      <w:r>
        <w:rPr>
          <w:rStyle w:val="apple-tab-span"/>
          <w:rFonts w:ascii="dotum" w:eastAsia="돋움" w:hAnsi="dotum"/>
          <w:color w:val="333333"/>
          <w:sz w:val="16"/>
          <w:szCs w:val="16"/>
        </w:rPr>
        <w:tab/>
      </w:r>
      <w:r>
        <w:rPr>
          <w:rFonts w:ascii="dotum" w:eastAsia="돋움" w:hAnsi="dotum"/>
          <w:color w:val="333333"/>
          <w:sz w:val="16"/>
          <w:szCs w:val="16"/>
        </w:rPr>
        <w:t>final String[] CONTACTS_PROJECTION = new String[]{</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ContactsContract.CommonDataKinds.Phone.CONTACT_ID,</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ContactsContract.CommonDataKinds.Phone.DISPLAY_NAME </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 </w:t>
      </w:r>
    </w:p>
    <w:p w:rsidR="00240125" w:rsidRDefault="00240125" w:rsidP="00240125">
      <w:pPr>
        <w:rPr>
          <w:rFonts w:ascii="dotum" w:eastAsia="돋움" w:hAnsi="dotum" w:hint="eastAsia"/>
          <w:color w:val="333333"/>
          <w:sz w:val="16"/>
          <w:szCs w:val="16"/>
        </w:rPr>
      </w:pPr>
      <w:r>
        <w:rPr>
          <w:rFonts w:ascii="dotum" w:eastAsia="돋움" w:hAnsi="dotum"/>
          <w:color w:val="333333"/>
          <w:sz w:val="16"/>
          <w:szCs w:val="16"/>
        </w:rPr>
        <w:t>                </w:t>
      </w:r>
    </w:p>
    <w:p w:rsidR="00240125" w:rsidRDefault="00240125" w:rsidP="00240125">
      <w:pPr>
        <w:rPr>
          <w:rFonts w:ascii="dotum" w:eastAsia="돋움" w:hAnsi="dotum" w:hint="eastAsia"/>
          <w:color w:val="333333"/>
          <w:sz w:val="16"/>
          <w:szCs w:val="16"/>
        </w:rPr>
      </w:pPr>
      <w:r>
        <w:rPr>
          <w:rFonts w:ascii="dotum" w:eastAsia="돋움" w:hAnsi="dotum"/>
          <w:color w:val="333333"/>
          <w:sz w:val="16"/>
          <w:szCs w:val="16"/>
        </w:rPr>
        <w:t>              </w:t>
      </w:r>
      <w:r>
        <w:rPr>
          <w:rStyle w:val="apple-converted-space"/>
          <w:rFonts w:ascii="dotum" w:eastAsia="돋움" w:hAnsi="dotum"/>
          <w:color w:val="333333"/>
          <w:sz w:val="16"/>
          <w:szCs w:val="16"/>
        </w:rPr>
        <w:t> </w:t>
      </w:r>
      <w:r>
        <w:rPr>
          <w:rFonts w:ascii="dotum" w:eastAsia="돋움" w:hAnsi="dotum"/>
          <w:b/>
          <w:bCs/>
          <w:color w:val="333333"/>
          <w:sz w:val="16"/>
          <w:szCs w:val="16"/>
        </w:rPr>
        <w:t> //</w:t>
      </w:r>
      <w:r>
        <w:rPr>
          <w:rFonts w:ascii="dotum" w:eastAsia="돋움" w:hAnsi="dotum"/>
          <w:b/>
          <w:bCs/>
          <w:color w:val="333333"/>
          <w:sz w:val="16"/>
          <w:szCs w:val="16"/>
        </w:rPr>
        <w:t>본</w:t>
      </w:r>
      <w:r>
        <w:rPr>
          <w:rFonts w:ascii="dotum" w:eastAsia="돋움" w:hAnsi="dotum"/>
          <w:b/>
          <w:bCs/>
          <w:color w:val="333333"/>
          <w:sz w:val="16"/>
          <w:szCs w:val="16"/>
        </w:rPr>
        <w:t xml:space="preserve"> </w:t>
      </w:r>
      <w:r>
        <w:rPr>
          <w:rFonts w:ascii="dotum" w:eastAsia="돋움" w:hAnsi="dotum"/>
          <w:b/>
          <w:bCs/>
          <w:color w:val="333333"/>
          <w:sz w:val="16"/>
          <w:szCs w:val="16"/>
        </w:rPr>
        <w:t>생성자에서는</w:t>
      </w:r>
      <w:r>
        <w:rPr>
          <w:rFonts w:ascii="dotum" w:eastAsia="돋움" w:hAnsi="dotum"/>
          <w:b/>
          <w:bCs/>
          <w:color w:val="333333"/>
          <w:sz w:val="16"/>
          <w:szCs w:val="16"/>
        </w:rPr>
        <w:t xml:space="preserve"> </w:t>
      </w:r>
      <w:r>
        <w:rPr>
          <w:rFonts w:ascii="dotum" w:eastAsia="돋움" w:hAnsi="dotum"/>
          <w:b/>
          <w:bCs/>
          <w:color w:val="333333"/>
          <w:sz w:val="16"/>
          <w:szCs w:val="16"/>
        </w:rPr>
        <w:t>인자값으로</w:t>
      </w:r>
      <w:r>
        <w:rPr>
          <w:rFonts w:ascii="dotum" w:eastAsia="돋움" w:hAnsi="dotum"/>
          <w:b/>
          <w:bCs/>
          <w:color w:val="333333"/>
          <w:sz w:val="16"/>
          <w:szCs w:val="16"/>
        </w:rPr>
        <w:t xml:space="preserve"> </w:t>
      </w:r>
      <w:r>
        <w:rPr>
          <w:rFonts w:ascii="dotum" w:eastAsia="돋움" w:hAnsi="dotum"/>
          <w:b/>
          <w:bCs/>
          <w:color w:val="333333"/>
          <w:sz w:val="16"/>
          <w:szCs w:val="16"/>
        </w:rPr>
        <w:t>넘어온</w:t>
      </w:r>
      <w:r>
        <w:rPr>
          <w:rFonts w:ascii="dotum" w:eastAsia="돋움" w:hAnsi="dotum"/>
          <w:b/>
          <w:bCs/>
          <w:color w:val="333333"/>
          <w:sz w:val="16"/>
          <w:szCs w:val="16"/>
        </w:rPr>
        <w:t xml:space="preserve"> </w:t>
      </w:r>
      <w:r>
        <w:rPr>
          <w:rFonts w:ascii="dotum" w:eastAsia="돋움" w:hAnsi="dotum"/>
          <w:b/>
          <w:bCs/>
          <w:color w:val="333333"/>
          <w:sz w:val="16"/>
          <w:szCs w:val="16"/>
        </w:rPr>
        <w:t>전화번호</w:t>
      </w:r>
      <w:r>
        <w:rPr>
          <w:rFonts w:ascii="dotum" w:eastAsia="돋움" w:hAnsi="dotum"/>
          <w:b/>
          <w:bCs/>
          <w:color w:val="333333"/>
          <w:sz w:val="16"/>
          <w:szCs w:val="16"/>
        </w:rPr>
        <w:t>(number)</w:t>
      </w:r>
      <w:r>
        <w:rPr>
          <w:rFonts w:ascii="dotum" w:eastAsia="돋움" w:hAnsi="dotum"/>
          <w:b/>
          <w:bCs/>
          <w:color w:val="333333"/>
          <w:sz w:val="16"/>
          <w:szCs w:val="16"/>
        </w:rPr>
        <w:t>에</w:t>
      </w:r>
      <w:r>
        <w:rPr>
          <w:rFonts w:ascii="dotum" w:eastAsia="돋움" w:hAnsi="dotum"/>
          <w:b/>
          <w:bCs/>
          <w:color w:val="333333"/>
          <w:sz w:val="16"/>
          <w:szCs w:val="16"/>
        </w:rPr>
        <w:t xml:space="preserve"> </w:t>
      </w:r>
      <w:r>
        <w:rPr>
          <w:rFonts w:ascii="dotum" w:eastAsia="돋움" w:hAnsi="dotum"/>
          <w:b/>
          <w:bCs/>
          <w:color w:val="333333"/>
          <w:sz w:val="16"/>
          <w:szCs w:val="16"/>
        </w:rPr>
        <w:t>해당되는</w:t>
      </w:r>
      <w:r>
        <w:rPr>
          <w:rFonts w:ascii="dotum" w:eastAsia="돋움" w:hAnsi="dotum"/>
          <w:b/>
          <w:bCs/>
          <w:color w:val="333333"/>
          <w:sz w:val="16"/>
          <w:szCs w:val="16"/>
        </w:rPr>
        <w:t xml:space="preserve"> contact id </w:t>
      </w:r>
      <w:r>
        <w:rPr>
          <w:rFonts w:ascii="dotum" w:eastAsia="돋움" w:hAnsi="dotum"/>
          <w:b/>
          <w:bCs/>
          <w:color w:val="333333"/>
          <w:sz w:val="16"/>
          <w:szCs w:val="16"/>
        </w:rPr>
        <w:t>와</w:t>
      </w:r>
      <w:r>
        <w:rPr>
          <w:rFonts w:ascii="dotum" w:eastAsia="돋움" w:hAnsi="dotum"/>
          <w:b/>
          <w:bCs/>
          <w:color w:val="333333"/>
          <w:sz w:val="16"/>
          <w:szCs w:val="16"/>
        </w:rPr>
        <w:t xml:space="preserve"> catact name</w:t>
      </w:r>
      <w:r>
        <w:rPr>
          <w:rFonts w:ascii="dotum" w:eastAsia="돋움" w:hAnsi="dotum"/>
          <w:b/>
          <w:bCs/>
          <w:color w:val="333333"/>
          <w:sz w:val="16"/>
          <w:szCs w:val="16"/>
        </w:rPr>
        <w:t>을</w:t>
      </w:r>
      <w:r>
        <w:rPr>
          <w:rFonts w:ascii="dotum" w:eastAsia="돋움" w:hAnsi="dotum"/>
          <w:b/>
          <w:bCs/>
          <w:color w:val="333333"/>
          <w:sz w:val="16"/>
          <w:szCs w:val="16"/>
        </w:rPr>
        <w:t> </w:t>
      </w:r>
    </w:p>
    <w:p w:rsidR="00240125" w:rsidRDefault="00240125" w:rsidP="00240125">
      <w:pPr>
        <w:rPr>
          <w:rFonts w:ascii="dotum" w:eastAsia="돋움" w:hAnsi="dotum" w:hint="eastAsia"/>
          <w:color w:val="333333"/>
          <w:sz w:val="16"/>
          <w:szCs w:val="16"/>
        </w:rPr>
      </w:pPr>
      <w:r>
        <w:rPr>
          <w:rFonts w:ascii="dotum" w:eastAsia="돋움" w:hAnsi="dotum"/>
          <w:b/>
          <w:bCs/>
          <w:color w:val="333333"/>
          <w:sz w:val="16"/>
          <w:szCs w:val="16"/>
        </w:rPr>
        <w:t xml:space="preserve">               </w:t>
      </w:r>
      <w:r>
        <w:rPr>
          <w:rFonts w:ascii="dotum" w:eastAsia="돋움" w:hAnsi="dotum"/>
          <w:b/>
          <w:bCs/>
          <w:color w:val="333333"/>
          <w:sz w:val="16"/>
          <w:szCs w:val="16"/>
        </w:rPr>
        <w:t>가져와서</w:t>
      </w:r>
      <w:r>
        <w:rPr>
          <w:rFonts w:ascii="dotum" w:eastAsia="돋움" w:hAnsi="dotum"/>
          <w:b/>
          <w:bCs/>
          <w:color w:val="333333"/>
          <w:sz w:val="16"/>
          <w:szCs w:val="16"/>
        </w:rPr>
        <w:t> </w:t>
      </w:r>
      <w:r>
        <w:rPr>
          <w:rFonts w:ascii="dotum" w:eastAsia="돋움" w:hAnsi="dotum"/>
          <w:b/>
          <w:bCs/>
          <w:color w:val="333333"/>
          <w:sz w:val="16"/>
          <w:szCs w:val="16"/>
        </w:rPr>
        <w:t>멤버</w:t>
      </w:r>
      <w:r>
        <w:rPr>
          <w:rFonts w:ascii="dotum" w:eastAsia="돋움" w:hAnsi="dotum"/>
          <w:b/>
          <w:bCs/>
          <w:color w:val="333333"/>
          <w:sz w:val="16"/>
          <w:szCs w:val="16"/>
        </w:rPr>
        <w:t xml:space="preserve"> </w:t>
      </w:r>
      <w:r>
        <w:rPr>
          <w:rFonts w:ascii="dotum" w:eastAsia="돋움" w:hAnsi="dotum"/>
          <w:b/>
          <w:bCs/>
          <w:color w:val="333333"/>
          <w:sz w:val="16"/>
          <w:szCs w:val="16"/>
        </w:rPr>
        <w:t>변수</w:t>
      </w:r>
      <w:r>
        <w:rPr>
          <w:rFonts w:ascii="dotum" w:eastAsia="돋움" w:hAnsi="dotum"/>
          <w:b/>
          <w:bCs/>
          <w:color w:val="333333"/>
          <w:sz w:val="16"/>
          <w:szCs w:val="16"/>
        </w:rPr>
        <w:t xml:space="preserve"> name</w:t>
      </w:r>
      <w:r>
        <w:rPr>
          <w:rFonts w:ascii="dotum" w:eastAsia="돋움" w:hAnsi="dotum"/>
          <w:b/>
          <w:bCs/>
          <w:color w:val="333333"/>
          <w:sz w:val="16"/>
          <w:szCs w:val="16"/>
        </w:rPr>
        <w:t>과</w:t>
      </w:r>
      <w:r>
        <w:rPr>
          <w:rFonts w:ascii="dotum" w:eastAsia="돋움" w:hAnsi="dotum"/>
          <w:b/>
          <w:bCs/>
          <w:color w:val="333333"/>
          <w:sz w:val="16"/>
          <w:szCs w:val="16"/>
        </w:rPr>
        <w:t xml:space="preserve"> id</w:t>
      </w:r>
      <w:r>
        <w:rPr>
          <w:rFonts w:ascii="dotum" w:eastAsia="돋움" w:hAnsi="dotum"/>
          <w:b/>
          <w:bCs/>
          <w:color w:val="333333"/>
          <w:sz w:val="16"/>
          <w:szCs w:val="16"/>
        </w:rPr>
        <w:t>에</w:t>
      </w:r>
      <w:r>
        <w:rPr>
          <w:rFonts w:ascii="dotum" w:eastAsia="돋움" w:hAnsi="dotum"/>
          <w:b/>
          <w:bCs/>
          <w:color w:val="333333"/>
          <w:sz w:val="16"/>
          <w:szCs w:val="16"/>
        </w:rPr>
        <w:t xml:space="preserve"> </w:t>
      </w:r>
      <w:r>
        <w:rPr>
          <w:rFonts w:ascii="dotum" w:eastAsia="돋움" w:hAnsi="dotum"/>
          <w:b/>
          <w:bCs/>
          <w:color w:val="333333"/>
          <w:sz w:val="16"/>
          <w:szCs w:val="16"/>
        </w:rPr>
        <w:t>저장해</w:t>
      </w:r>
      <w:r>
        <w:rPr>
          <w:rFonts w:ascii="dotum" w:eastAsia="돋움" w:hAnsi="dotum"/>
          <w:b/>
          <w:bCs/>
          <w:color w:val="333333"/>
          <w:sz w:val="16"/>
          <w:szCs w:val="16"/>
        </w:rPr>
        <w:t xml:space="preserve"> </w:t>
      </w:r>
      <w:r>
        <w:rPr>
          <w:rFonts w:ascii="dotum" w:eastAsia="돋움" w:hAnsi="dotum"/>
          <w:b/>
          <w:bCs/>
          <w:color w:val="333333"/>
          <w:sz w:val="16"/>
          <w:szCs w:val="16"/>
        </w:rPr>
        <w:t>준다</w:t>
      </w:r>
      <w:r>
        <w:rPr>
          <w:rFonts w:ascii="dotum" w:eastAsia="돋움" w:hAnsi="dotum"/>
          <w:b/>
          <w:bCs/>
          <w:color w:val="333333"/>
          <w:sz w:val="16"/>
          <w:szCs w:val="16"/>
        </w:rPr>
        <w:t>.</w:t>
      </w:r>
    </w:p>
    <w:p w:rsidR="00240125" w:rsidRDefault="00240125" w:rsidP="00240125">
      <w:pPr>
        <w:rPr>
          <w:rFonts w:ascii="dotum" w:eastAsia="돋움" w:hAnsi="dotum" w:hint="eastAsia"/>
          <w:color w:val="333333"/>
          <w:sz w:val="16"/>
          <w:szCs w:val="16"/>
        </w:rPr>
      </w:pPr>
    </w:p>
    <w:p w:rsidR="00240125" w:rsidRDefault="00240125" w:rsidP="00240125">
      <w:pPr>
        <w:rPr>
          <w:rFonts w:ascii="dotum" w:eastAsia="돋움" w:hAnsi="dotum" w:hint="eastAsia"/>
          <w:color w:val="909090"/>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style-span"/>
          <w:rFonts w:ascii="dotum" w:eastAsia="돋움" w:hAnsi="dotum"/>
          <w:color w:val="333333"/>
          <w:sz w:val="16"/>
          <w:szCs w:val="16"/>
        </w:rPr>
        <w:t>public</w:t>
      </w:r>
      <w:r>
        <w:rPr>
          <w:rStyle w:val="apple-converted-space"/>
          <w:rFonts w:ascii="dotum" w:eastAsia="돋움" w:hAnsi="dotum"/>
          <w:color w:val="333333"/>
          <w:sz w:val="16"/>
          <w:szCs w:val="16"/>
        </w:rPr>
        <w:t> </w:t>
      </w:r>
      <w:r>
        <w:rPr>
          <w:rStyle w:val="apple-style-span"/>
          <w:rFonts w:ascii="dotum" w:eastAsia="돋움" w:hAnsi="dotum"/>
          <w:b/>
          <w:bCs/>
          <w:color w:val="FFFFFF"/>
          <w:sz w:val="16"/>
          <w:szCs w:val="16"/>
          <w:shd w:val="clear" w:color="auto" w:fill="FB8F22"/>
        </w:rPr>
        <w:t>ContactInfo</w:t>
      </w:r>
      <w:r>
        <w:rPr>
          <w:rStyle w:val="apple-style-span"/>
          <w:rFonts w:ascii="dotum" w:eastAsia="돋움" w:hAnsi="dotum"/>
          <w:color w:val="333333"/>
          <w:sz w:val="16"/>
          <w:szCs w:val="16"/>
        </w:rPr>
        <w:t>(ContentResolver resolver, String number)</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style-span"/>
          <w:rFonts w:ascii="dotum" w:eastAsia="돋움" w:hAnsi="dotum"/>
          <w:color w:val="333333"/>
          <w:sz w:val="16"/>
          <w:szCs w:val="16"/>
        </w:rPr>
        <w:t>Cursor cursor = resolver.</w:t>
      </w:r>
      <w:r>
        <w:rPr>
          <w:rFonts w:ascii="dotum" w:eastAsia="돋움" w:hAnsi="dotum"/>
          <w:b/>
          <w:bCs/>
          <w:color w:val="C8056A"/>
          <w:sz w:val="16"/>
          <w:szCs w:val="16"/>
        </w:rPr>
        <w:t>query</w:t>
      </w:r>
      <w:r>
        <w:rPr>
          <w:rFonts w:ascii="dotum" w:eastAsia="돋움" w:hAnsi="dotum"/>
          <w:color w:val="333333"/>
          <w:sz w:val="16"/>
          <w:szCs w:val="16"/>
        </w:rPr>
        <w:t>(ContactsContract.CommonDataKinds.Phone.CONTENT_URI , </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CONTACTS_PROJECTION, </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ContactsContract.CommonDataKinds.Phone.NUMBER+"=?", </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new String[]{number}, null);</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if(cursor.getCount() &lt; 1)</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name = null;</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id = null;</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else</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cursor.moveToFirst();</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id = cursor.getString(0);</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name = cursor.getString(1);</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cursor.close();</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w:t>
      </w:r>
    </w:p>
    <w:p w:rsidR="00240125" w:rsidRDefault="00240125" w:rsidP="00240125">
      <w:pPr>
        <w:rPr>
          <w:rFonts w:ascii="dotum" w:eastAsia="돋움" w:hAnsi="dotum" w:hint="eastAsia"/>
          <w:color w:val="333333"/>
          <w:sz w:val="16"/>
          <w:szCs w:val="16"/>
        </w:rPr>
      </w:pPr>
    </w:p>
    <w:p w:rsidR="00240125" w:rsidRDefault="00240125" w:rsidP="00240125">
      <w:pPr>
        <w:rPr>
          <w:rFonts w:ascii="dotum" w:eastAsia="돋움" w:hAnsi="dotum" w:hint="eastAsia"/>
          <w:color w:val="333333"/>
          <w:sz w:val="16"/>
          <w:szCs w:val="16"/>
        </w:rPr>
      </w:pPr>
      <w:r>
        <w:rPr>
          <w:rFonts w:ascii="dotum" w:eastAsia="돋움" w:hAnsi="dotum"/>
          <w:color w:val="333333"/>
          <w:sz w:val="16"/>
          <w:szCs w:val="16"/>
        </w:rPr>
        <w:t>              </w:t>
      </w:r>
      <w:r>
        <w:rPr>
          <w:rStyle w:val="apple-converted-space"/>
          <w:rFonts w:ascii="dotum" w:eastAsia="돋움" w:hAnsi="dotum"/>
          <w:color w:val="333333"/>
          <w:sz w:val="16"/>
          <w:szCs w:val="16"/>
        </w:rPr>
        <w:t> </w:t>
      </w:r>
      <w:r>
        <w:rPr>
          <w:rFonts w:ascii="dotum" w:eastAsia="돋움" w:hAnsi="dotum"/>
          <w:b/>
          <w:bCs/>
          <w:color w:val="333333"/>
          <w:sz w:val="16"/>
          <w:szCs w:val="16"/>
        </w:rPr>
        <w:t>//</w:t>
      </w:r>
      <w:r>
        <w:rPr>
          <w:rFonts w:ascii="dotum" w:eastAsia="돋움" w:hAnsi="dotum"/>
          <w:b/>
          <w:bCs/>
          <w:color w:val="333333"/>
          <w:sz w:val="16"/>
          <w:szCs w:val="16"/>
        </w:rPr>
        <w:t>위</w:t>
      </w:r>
      <w:r>
        <w:rPr>
          <w:rFonts w:ascii="dotum" w:eastAsia="돋움" w:hAnsi="dotum"/>
          <w:b/>
          <w:bCs/>
          <w:color w:val="333333"/>
          <w:sz w:val="16"/>
          <w:szCs w:val="16"/>
        </w:rPr>
        <w:t xml:space="preserve"> </w:t>
      </w:r>
      <w:r>
        <w:rPr>
          <w:rFonts w:ascii="dotum" w:eastAsia="돋움" w:hAnsi="dotum"/>
          <w:b/>
          <w:bCs/>
          <w:color w:val="333333"/>
          <w:sz w:val="16"/>
          <w:szCs w:val="16"/>
        </w:rPr>
        <w:t>생성자에서</w:t>
      </w:r>
      <w:r>
        <w:rPr>
          <w:rFonts w:ascii="dotum" w:eastAsia="돋움" w:hAnsi="dotum"/>
          <w:b/>
          <w:bCs/>
          <w:color w:val="333333"/>
          <w:sz w:val="16"/>
          <w:szCs w:val="16"/>
        </w:rPr>
        <w:t xml:space="preserve"> </w:t>
      </w:r>
      <w:r>
        <w:rPr>
          <w:rFonts w:ascii="dotum" w:eastAsia="돋움" w:hAnsi="dotum"/>
          <w:b/>
          <w:bCs/>
          <w:color w:val="333333"/>
          <w:sz w:val="16"/>
          <w:szCs w:val="16"/>
        </w:rPr>
        <w:t>구해진</w:t>
      </w:r>
      <w:r>
        <w:rPr>
          <w:rFonts w:ascii="dotum" w:eastAsia="돋움" w:hAnsi="dotum"/>
          <w:b/>
          <w:bCs/>
          <w:color w:val="333333"/>
          <w:sz w:val="16"/>
          <w:szCs w:val="16"/>
        </w:rPr>
        <w:t xml:space="preserve"> id </w:t>
      </w:r>
      <w:r>
        <w:rPr>
          <w:rFonts w:ascii="dotum" w:eastAsia="돋움" w:hAnsi="dotum"/>
          <w:b/>
          <w:bCs/>
          <w:color w:val="333333"/>
          <w:sz w:val="16"/>
          <w:szCs w:val="16"/>
        </w:rPr>
        <w:t>값을</w:t>
      </w:r>
      <w:r>
        <w:rPr>
          <w:rFonts w:ascii="dotum" w:eastAsia="돋움" w:hAnsi="dotum"/>
          <w:b/>
          <w:bCs/>
          <w:color w:val="333333"/>
          <w:sz w:val="16"/>
          <w:szCs w:val="16"/>
        </w:rPr>
        <w:t xml:space="preserve"> </w:t>
      </w:r>
      <w:r>
        <w:rPr>
          <w:rFonts w:ascii="dotum" w:eastAsia="돋움" w:hAnsi="dotum"/>
          <w:b/>
          <w:bCs/>
          <w:color w:val="333333"/>
          <w:sz w:val="16"/>
          <w:szCs w:val="16"/>
        </w:rPr>
        <w:t>기준으로</w:t>
      </w:r>
      <w:r>
        <w:rPr>
          <w:rFonts w:ascii="dotum" w:eastAsia="돋움" w:hAnsi="dotum"/>
          <w:b/>
          <w:bCs/>
          <w:color w:val="333333"/>
          <w:sz w:val="16"/>
          <w:szCs w:val="16"/>
        </w:rPr>
        <w:t xml:space="preserve"> </w:t>
      </w:r>
      <w:r>
        <w:rPr>
          <w:rFonts w:ascii="dotum" w:eastAsia="돋움" w:hAnsi="dotum"/>
          <w:b/>
          <w:bCs/>
          <w:color w:val="333333"/>
          <w:sz w:val="16"/>
          <w:szCs w:val="16"/>
        </w:rPr>
        <w:t>해서</w:t>
      </w:r>
      <w:r>
        <w:rPr>
          <w:rFonts w:ascii="dotum" w:eastAsia="돋움" w:hAnsi="dotum"/>
          <w:b/>
          <w:bCs/>
          <w:color w:val="333333"/>
          <w:sz w:val="16"/>
          <w:szCs w:val="16"/>
        </w:rPr>
        <w:t xml:space="preserve"> id</w:t>
      </w:r>
      <w:r>
        <w:rPr>
          <w:rFonts w:ascii="dotum" w:eastAsia="돋움" w:hAnsi="dotum"/>
          <w:b/>
          <w:bCs/>
          <w:color w:val="333333"/>
          <w:sz w:val="16"/>
          <w:szCs w:val="16"/>
        </w:rPr>
        <w:t>와</w:t>
      </w:r>
      <w:r>
        <w:rPr>
          <w:rFonts w:ascii="dotum" w:eastAsia="돋움" w:hAnsi="dotum"/>
          <w:b/>
          <w:bCs/>
          <w:color w:val="333333"/>
          <w:sz w:val="16"/>
          <w:szCs w:val="16"/>
        </w:rPr>
        <w:t xml:space="preserve"> name</w:t>
      </w:r>
      <w:r>
        <w:rPr>
          <w:rFonts w:ascii="dotum" w:eastAsia="돋움" w:hAnsi="dotum"/>
          <w:b/>
          <w:bCs/>
          <w:color w:val="333333"/>
          <w:sz w:val="16"/>
          <w:szCs w:val="16"/>
        </w:rPr>
        <w:t>에</w:t>
      </w:r>
      <w:r>
        <w:rPr>
          <w:rFonts w:ascii="dotum" w:eastAsia="돋움" w:hAnsi="dotum"/>
          <w:b/>
          <w:bCs/>
          <w:color w:val="333333"/>
          <w:sz w:val="16"/>
          <w:szCs w:val="16"/>
        </w:rPr>
        <w:t xml:space="preserve"> </w:t>
      </w:r>
      <w:r>
        <w:rPr>
          <w:rFonts w:ascii="dotum" w:eastAsia="돋움" w:hAnsi="dotum"/>
          <w:b/>
          <w:bCs/>
          <w:color w:val="333333"/>
          <w:sz w:val="16"/>
          <w:szCs w:val="16"/>
        </w:rPr>
        <w:t>일치하는</w:t>
      </w:r>
      <w:r>
        <w:rPr>
          <w:rFonts w:ascii="dotum" w:eastAsia="돋움" w:hAnsi="dotum"/>
          <w:b/>
          <w:bCs/>
          <w:color w:val="333333"/>
          <w:sz w:val="16"/>
          <w:szCs w:val="16"/>
        </w:rPr>
        <w:t xml:space="preserve"> Contact</w:t>
      </w:r>
      <w:r>
        <w:rPr>
          <w:rFonts w:ascii="dotum" w:eastAsia="돋움" w:hAnsi="dotum"/>
          <w:b/>
          <w:bCs/>
          <w:color w:val="333333"/>
          <w:sz w:val="16"/>
          <w:szCs w:val="16"/>
        </w:rPr>
        <w:t>의</w:t>
      </w:r>
      <w:r>
        <w:rPr>
          <w:rFonts w:ascii="dotum" w:eastAsia="돋움" w:hAnsi="dotum"/>
          <w:b/>
          <w:bCs/>
          <w:color w:val="333333"/>
          <w:sz w:val="16"/>
          <w:szCs w:val="16"/>
        </w:rPr>
        <w:t xml:space="preserve"> </w:t>
      </w:r>
      <w:r>
        <w:rPr>
          <w:rFonts w:ascii="dotum" w:eastAsia="돋움" w:hAnsi="dotum"/>
          <w:b/>
          <w:bCs/>
          <w:color w:val="333333"/>
          <w:sz w:val="16"/>
          <w:szCs w:val="16"/>
        </w:rPr>
        <w:t>사진을</w:t>
      </w:r>
      <w:r>
        <w:rPr>
          <w:rFonts w:ascii="dotum" w:eastAsia="돋움" w:hAnsi="dotum"/>
          <w:b/>
          <w:bCs/>
          <w:color w:val="333333"/>
          <w:sz w:val="16"/>
          <w:szCs w:val="16"/>
        </w:rPr>
        <w:t xml:space="preserve"> </w:t>
      </w:r>
      <w:r>
        <w:rPr>
          <w:rFonts w:ascii="dotum" w:eastAsia="돋움" w:hAnsi="dotum"/>
          <w:b/>
          <w:bCs/>
          <w:color w:val="333333"/>
          <w:sz w:val="16"/>
          <w:szCs w:val="16"/>
        </w:rPr>
        <w:t>가져와서</w:t>
      </w:r>
    </w:p>
    <w:p w:rsidR="00240125" w:rsidRDefault="00240125" w:rsidP="00240125">
      <w:pPr>
        <w:rPr>
          <w:rFonts w:ascii="dotum" w:eastAsia="돋움" w:hAnsi="dotum" w:hint="eastAsia"/>
          <w:color w:val="333333"/>
          <w:sz w:val="16"/>
          <w:szCs w:val="16"/>
        </w:rPr>
      </w:pPr>
      <w:r>
        <w:rPr>
          <w:rFonts w:ascii="dotum" w:eastAsia="돋움" w:hAnsi="dotum"/>
          <w:b/>
          <w:bCs/>
          <w:color w:val="333333"/>
          <w:sz w:val="16"/>
          <w:szCs w:val="16"/>
        </w:rPr>
        <w:t xml:space="preserve">               Bitmap </w:t>
      </w:r>
      <w:r>
        <w:rPr>
          <w:rFonts w:ascii="dotum" w:eastAsia="돋움" w:hAnsi="dotum"/>
          <w:b/>
          <w:bCs/>
          <w:color w:val="333333"/>
          <w:sz w:val="16"/>
          <w:szCs w:val="16"/>
        </w:rPr>
        <w:t>형식으로</w:t>
      </w:r>
      <w:r>
        <w:rPr>
          <w:rFonts w:ascii="dotum" w:eastAsia="돋움" w:hAnsi="dotum"/>
          <w:b/>
          <w:bCs/>
          <w:color w:val="333333"/>
          <w:sz w:val="16"/>
          <w:szCs w:val="16"/>
        </w:rPr>
        <w:t xml:space="preserve"> </w:t>
      </w:r>
      <w:r>
        <w:rPr>
          <w:rFonts w:ascii="dotum" w:eastAsia="돋움" w:hAnsi="dotum"/>
          <w:b/>
          <w:bCs/>
          <w:color w:val="333333"/>
          <w:sz w:val="16"/>
          <w:szCs w:val="16"/>
        </w:rPr>
        <w:t>반환해</w:t>
      </w:r>
      <w:r>
        <w:rPr>
          <w:rFonts w:ascii="dotum" w:eastAsia="돋움" w:hAnsi="dotum"/>
          <w:b/>
          <w:bCs/>
          <w:color w:val="333333"/>
          <w:sz w:val="16"/>
          <w:szCs w:val="16"/>
        </w:rPr>
        <w:t xml:space="preserve"> </w:t>
      </w:r>
      <w:r>
        <w:rPr>
          <w:rFonts w:ascii="dotum" w:eastAsia="돋움" w:hAnsi="dotum"/>
          <w:b/>
          <w:bCs/>
          <w:color w:val="333333"/>
          <w:sz w:val="16"/>
          <w:szCs w:val="16"/>
        </w:rPr>
        <w:t>준다</w:t>
      </w:r>
      <w:r>
        <w:rPr>
          <w:rFonts w:ascii="dotum" w:eastAsia="돋움" w:hAnsi="dotum"/>
          <w:b/>
          <w:bCs/>
          <w:color w:val="333333"/>
          <w:sz w:val="16"/>
          <w:szCs w:val="16"/>
        </w:rPr>
        <w:t>.</w:t>
      </w:r>
    </w:p>
    <w:p w:rsidR="00240125" w:rsidRDefault="00240125" w:rsidP="00240125">
      <w:pPr>
        <w:rPr>
          <w:rFonts w:ascii="dotum" w:eastAsia="돋움" w:hAnsi="dotum" w:hint="eastAsia"/>
          <w:color w:val="333333"/>
          <w:sz w:val="16"/>
          <w:szCs w:val="16"/>
        </w:rPr>
      </w:pPr>
    </w:p>
    <w:p w:rsidR="00240125" w:rsidRDefault="00240125" w:rsidP="00240125">
      <w:pPr>
        <w:rPr>
          <w:rFonts w:ascii="dotum" w:eastAsia="돋움" w:hAnsi="dotum" w:hint="eastAsia"/>
          <w:color w:val="909090"/>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style-span"/>
          <w:rFonts w:ascii="dotum" w:eastAsia="돋움" w:hAnsi="dotum"/>
          <w:color w:val="333333"/>
          <w:sz w:val="16"/>
          <w:szCs w:val="16"/>
        </w:rPr>
        <w:t>public</w:t>
      </w:r>
      <w:r>
        <w:rPr>
          <w:rStyle w:val="apple-converted-space"/>
          <w:rFonts w:ascii="dotum" w:eastAsia="돋움" w:hAnsi="dotum"/>
          <w:color w:val="333333"/>
          <w:sz w:val="16"/>
          <w:szCs w:val="16"/>
        </w:rPr>
        <w:t> </w:t>
      </w:r>
      <w:r>
        <w:rPr>
          <w:rStyle w:val="apple-style-span"/>
          <w:rFonts w:ascii="dotum" w:eastAsia="돋움" w:hAnsi="dotum"/>
          <w:color w:val="840000"/>
          <w:sz w:val="16"/>
          <w:szCs w:val="16"/>
        </w:rPr>
        <w:t>Bitmap</w:t>
      </w:r>
      <w:r>
        <w:rPr>
          <w:rStyle w:val="apple-converted-space"/>
          <w:rFonts w:ascii="dotum" w:eastAsia="돋움" w:hAnsi="dotum"/>
          <w:color w:val="840000"/>
          <w:sz w:val="16"/>
          <w:szCs w:val="16"/>
        </w:rPr>
        <w:t> </w:t>
      </w:r>
      <w:r>
        <w:rPr>
          <w:rStyle w:val="apple-style-span"/>
          <w:rFonts w:ascii="dotum" w:eastAsia="돋움" w:hAnsi="dotum"/>
          <w:b/>
          <w:bCs/>
          <w:color w:val="FFFFFF"/>
          <w:sz w:val="16"/>
          <w:szCs w:val="16"/>
          <w:shd w:val="clear" w:color="auto" w:fill="FB8F22"/>
        </w:rPr>
        <w:t>getPhoto</w:t>
      </w:r>
      <w:r>
        <w:rPr>
          <w:rStyle w:val="apple-style-span"/>
          <w:rFonts w:ascii="dotum" w:eastAsia="돋움" w:hAnsi="dotum"/>
          <w:color w:val="333333"/>
          <w:sz w:val="16"/>
          <w:szCs w:val="16"/>
        </w:rPr>
        <w:t>()</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if(id == null) return null;</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Uri uri = ContentUris.</w:t>
      </w:r>
      <w:r>
        <w:rPr>
          <w:rFonts w:ascii="dotum" w:eastAsia="돋움" w:hAnsi="dotum"/>
          <w:b/>
          <w:bCs/>
          <w:color w:val="C8056A"/>
          <w:sz w:val="16"/>
          <w:szCs w:val="16"/>
        </w:rPr>
        <w:t>withAppendedId</w:t>
      </w:r>
      <w:r>
        <w:rPr>
          <w:rFonts w:ascii="dotum" w:eastAsia="돋움" w:hAnsi="dotum"/>
          <w:color w:val="333333"/>
          <w:sz w:val="16"/>
          <w:szCs w:val="16"/>
        </w:rPr>
        <w:t>(ContactsContract.Contacts.CONTENT_URI,Long.parseLong((id)));</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InputStream data = ContactsContract.Contacts.openContactPhotoInputStream(getContentResolver(), uri);</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if(data != null)</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return BitmapFactory.decodeStream(data);</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else</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return null;</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w:t>
      </w:r>
    </w:p>
    <w:p w:rsidR="00240125" w:rsidRDefault="00240125" w:rsidP="00240125">
      <w:pPr>
        <w:rPr>
          <w:rFonts w:ascii="dotum" w:eastAsia="돋움" w:hAnsi="dotum" w:hint="eastAsia"/>
          <w:color w:val="333333"/>
          <w:sz w:val="16"/>
          <w:szCs w:val="16"/>
        </w:rPr>
      </w:pPr>
      <w:r>
        <w:rPr>
          <w:rFonts w:ascii="dotum" w:eastAsia="돋움" w:hAnsi="dotum"/>
          <w:color w:val="333333"/>
          <w:sz w:val="16"/>
          <w:szCs w:val="16"/>
        </w:rPr>
        <w:t>}</w:t>
      </w:r>
    </w:p>
    <w:p w:rsidR="00240125" w:rsidRDefault="00240125" w:rsidP="00240125">
      <w:pPr>
        <w:pStyle w:val="4"/>
        <w:ind w:left="1193" w:hanging="393"/>
        <w:rPr>
          <w:rFonts w:ascii="dotum" w:eastAsia="돋움" w:hAnsi="dotum" w:hint="eastAsia"/>
          <w:color w:val="909090"/>
          <w:sz w:val="24"/>
          <w:szCs w:val="24"/>
        </w:rPr>
      </w:pPr>
      <w:r>
        <w:rPr>
          <w:rFonts w:ascii="dotum" w:eastAsia="돋움" w:hAnsi="dotum"/>
          <w:color w:val="909090"/>
        </w:rPr>
        <w:t>'</w:t>
      </w:r>
      <w:hyperlink r:id="rId1032" w:history="1">
        <w:r>
          <w:rPr>
            <w:rStyle w:val="a4"/>
            <w:rFonts w:ascii="dotum" w:eastAsia="돋움" w:hAnsi="dotum"/>
            <w:b w:val="0"/>
            <w:bCs w:val="0"/>
            <w:sz w:val="16"/>
            <w:szCs w:val="16"/>
            <w:u w:val="none"/>
          </w:rPr>
          <w:t>안드로이드</w:t>
        </w:r>
      </w:hyperlink>
      <w:r>
        <w:rPr>
          <w:rFonts w:ascii="dotum" w:eastAsia="돋움" w:hAnsi="dotum"/>
          <w:color w:val="909090"/>
        </w:rPr>
        <w:t> &gt; </w:t>
      </w:r>
      <w:hyperlink r:id="rId1033" w:history="1">
        <w:r>
          <w:rPr>
            <w:rStyle w:val="a4"/>
            <w:rFonts w:ascii="dotum" w:eastAsia="돋움" w:hAnsi="dotum"/>
            <w:b w:val="0"/>
            <w:bCs w:val="0"/>
            <w:sz w:val="16"/>
            <w:szCs w:val="16"/>
            <w:u w:val="none"/>
          </w:rPr>
          <w:t>Database</w:t>
        </w:r>
      </w:hyperlink>
      <w:r>
        <w:rPr>
          <w:rFonts w:ascii="dotum" w:eastAsia="돋움" w:hAnsi="dotum"/>
          <w:color w:val="909090"/>
        </w:rPr>
        <w:t xml:space="preserve">' </w:t>
      </w:r>
      <w:r>
        <w:rPr>
          <w:rFonts w:ascii="dotum" w:eastAsia="돋움" w:hAnsi="dotum"/>
          <w:color w:val="909090"/>
        </w:rPr>
        <w:t>카테고리의</w:t>
      </w:r>
      <w:r>
        <w:rPr>
          <w:rFonts w:ascii="dotum" w:eastAsia="돋움" w:hAnsi="dotum"/>
          <w:color w:val="909090"/>
        </w:rPr>
        <w:t xml:space="preserve"> </w:t>
      </w:r>
      <w:r>
        <w:rPr>
          <w:rFonts w:ascii="dotum" w:eastAsia="돋움" w:hAnsi="dotum"/>
          <w:color w:val="909090"/>
        </w:rPr>
        <w:t>다른</w:t>
      </w:r>
      <w:r>
        <w:rPr>
          <w:rFonts w:ascii="dotum" w:eastAsia="돋움" w:hAnsi="dotum"/>
          <w:color w:val="909090"/>
        </w:rPr>
        <w:t xml:space="preserve"> </w:t>
      </w:r>
      <w:r>
        <w:rPr>
          <w:rFonts w:ascii="dotum" w:eastAsia="돋움" w:hAnsi="dotum"/>
          <w:color w:val="909090"/>
        </w:rPr>
        <w:t>글</w:t>
      </w:r>
    </w:p>
    <w:p w:rsidR="00240125" w:rsidRDefault="00153F68" w:rsidP="00240125">
      <w:pPr>
        <w:pStyle w:val="2"/>
        <w:spacing w:before="0" w:beforeAutospacing="0" w:after="0" w:afterAutospacing="0" w:line="245" w:lineRule="atLeast"/>
        <w:rPr>
          <w:rFonts w:ascii="돋움" w:eastAsia="돋움" w:hAnsi="돋움"/>
          <w:color w:val="000000"/>
        </w:rPr>
      </w:pPr>
      <w:hyperlink r:id="rId1034" w:history="1">
        <w:r w:rsidR="00240125">
          <w:rPr>
            <w:rStyle w:val="a4"/>
            <w:rFonts w:ascii="dotum" w:eastAsia="돋움" w:hAnsi="dotum"/>
            <w:color w:val="222222"/>
            <w:sz w:val="25"/>
            <w:szCs w:val="25"/>
            <w:u w:val="none"/>
          </w:rPr>
          <w:t xml:space="preserve">Database - (Contact) </w:t>
        </w:r>
        <w:r w:rsidR="00240125">
          <w:rPr>
            <w:rStyle w:val="a4"/>
            <w:rFonts w:ascii="dotum" w:eastAsia="돋움" w:hAnsi="dotum"/>
            <w:color w:val="222222"/>
            <w:sz w:val="25"/>
            <w:szCs w:val="25"/>
            <w:u w:val="none"/>
          </w:rPr>
          <w:t>안드로이드</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최근</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온</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기록중</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부재중</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통화</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기록</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가져오기</w:t>
        </w:r>
        <w:r w:rsidR="00240125">
          <w:rPr>
            <w:rStyle w:val="a4"/>
            <w:rFonts w:ascii="dotum" w:eastAsia="돋움" w:hAnsi="dotum"/>
            <w:color w:val="222222"/>
            <w:sz w:val="25"/>
            <w:szCs w:val="25"/>
            <w:u w:val="none"/>
          </w:rPr>
          <w:t>.</w:t>
        </w:r>
      </w:hyperlink>
    </w:p>
    <w:p w:rsidR="00240125" w:rsidRDefault="00153F68" w:rsidP="00240125">
      <w:pPr>
        <w:spacing w:line="149" w:lineRule="atLeast"/>
        <w:rPr>
          <w:rFonts w:ascii="dotum" w:eastAsia="돋움" w:hAnsi="dotum" w:hint="eastAsia"/>
          <w:color w:val="9F9F9F"/>
          <w:sz w:val="15"/>
          <w:szCs w:val="15"/>
        </w:rPr>
      </w:pPr>
      <w:hyperlink r:id="rId1035" w:history="1">
        <w:r w:rsidR="00240125">
          <w:rPr>
            <w:rStyle w:val="a4"/>
            <w:rFonts w:ascii="dotum" w:eastAsia="돋움" w:hAnsi="dotum"/>
            <w:color w:val="9F9F9F"/>
            <w:sz w:val="15"/>
            <w:szCs w:val="15"/>
            <w:u w:val="none"/>
          </w:rPr>
          <w:t>안드로이드</w:t>
        </w:r>
        <w:r w:rsidR="00240125">
          <w:rPr>
            <w:rStyle w:val="a4"/>
            <w:rFonts w:ascii="dotum" w:eastAsia="돋움" w:hAnsi="dotum"/>
            <w:color w:val="9F9F9F"/>
            <w:sz w:val="15"/>
            <w:szCs w:val="15"/>
            <w:u w:val="none"/>
          </w:rPr>
          <w:t>/Database</w:t>
        </w:r>
      </w:hyperlink>
    </w:p>
    <w:p w:rsidR="00240125" w:rsidRDefault="00240125" w:rsidP="00240125">
      <w:pPr>
        <w:rPr>
          <w:rFonts w:ascii="굴림" w:eastAsia="굴림" w:hAnsi="굴림"/>
          <w:color w:val="333333"/>
          <w:sz w:val="18"/>
          <w:szCs w:val="18"/>
        </w:rPr>
      </w:pPr>
    </w:p>
    <w:tbl>
      <w:tblPr>
        <w:tblW w:w="5000" w:type="pct"/>
        <w:tblCellSpacing w:w="0" w:type="dxa"/>
        <w:tblCellMar>
          <w:left w:w="0" w:type="dxa"/>
          <w:right w:w="0" w:type="dxa"/>
        </w:tblCellMar>
        <w:tblLook w:val="04A0"/>
      </w:tblPr>
      <w:tblGrid>
        <w:gridCol w:w="4513"/>
        <w:gridCol w:w="4513"/>
      </w:tblGrid>
      <w:tr w:rsidR="00240125" w:rsidTr="00240125">
        <w:trPr>
          <w:tblCellSpacing w:w="0" w:type="dxa"/>
        </w:trPr>
        <w:tc>
          <w:tcPr>
            <w:tcW w:w="2500" w:type="pct"/>
            <w:vAlign w:val="center"/>
            <w:hideMark/>
          </w:tcPr>
          <w:p w:rsidR="00240125" w:rsidRDefault="00240125">
            <w:pPr>
              <w:jc w:val="center"/>
              <w:rPr>
                <w:rFonts w:ascii="굴림" w:eastAsia="굴림" w:hAnsi="굴림" w:cs="굴림"/>
                <w:sz w:val="24"/>
                <w:szCs w:val="24"/>
              </w:rPr>
            </w:pPr>
          </w:p>
        </w:tc>
        <w:tc>
          <w:tcPr>
            <w:tcW w:w="2500" w:type="pct"/>
            <w:vAlign w:val="center"/>
            <w:hideMark/>
          </w:tcPr>
          <w:p w:rsidR="00240125" w:rsidRDefault="00240125">
            <w:pPr>
              <w:jc w:val="center"/>
              <w:rPr>
                <w:rFonts w:ascii="굴림" w:eastAsia="굴림" w:hAnsi="굴림" w:cs="굴림"/>
                <w:sz w:val="24"/>
                <w:szCs w:val="24"/>
              </w:rPr>
            </w:pPr>
          </w:p>
        </w:tc>
      </w:tr>
      <w:tr w:rsidR="00240125" w:rsidTr="00240125">
        <w:trPr>
          <w:tblCellSpacing w:w="0" w:type="dxa"/>
        </w:trPr>
        <w:tc>
          <w:tcPr>
            <w:tcW w:w="0" w:type="auto"/>
            <w:vAlign w:val="center"/>
            <w:hideMark/>
          </w:tcPr>
          <w:p w:rsidR="00240125" w:rsidRDefault="00240125">
            <w:pPr>
              <w:rPr>
                <w:rFonts w:ascii="굴림" w:eastAsia="굴림" w:hAnsi="굴림" w:cs="굴림"/>
                <w:sz w:val="24"/>
                <w:szCs w:val="24"/>
              </w:rPr>
            </w:pPr>
          </w:p>
        </w:tc>
        <w:tc>
          <w:tcPr>
            <w:tcW w:w="0" w:type="auto"/>
            <w:vAlign w:val="center"/>
            <w:hideMark/>
          </w:tcPr>
          <w:p w:rsidR="00240125" w:rsidRDefault="00240125">
            <w:pPr>
              <w:rPr>
                <w:rFonts w:ascii="Times New Roman" w:eastAsia="Times New Roman" w:hAnsi="Times New Roman" w:cs="Times New Roman"/>
                <w:szCs w:val="20"/>
              </w:rPr>
            </w:pPr>
          </w:p>
        </w:tc>
      </w:tr>
    </w:tbl>
    <w:p w:rsidR="00240125" w:rsidRDefault="00240125" w:rsidP="00240125">
      <w:pPr>
        <w:rPr>
          <w:rFonts w:ascii="굴림" w:eastAsia="굴림" w:hAnsi="굴림"/>
          <w:color w:val="333333"/>
          <w:sz w:val="18"/>
          <w:szCs w:val="18"/>
        </w:rPr>
      </w:pPr>
      <w:r>
        <w:rPr>
          <w:rFonts w:hint="eastAsia"/>
          <w:b/>
          <w:bCs/>
          <w:color w:val="C84205"/>
          <w:sz w:val="18"/>
          <w:szCs w:val="18"/>
        </w:rPr>
        <w:t>최근 통화 기록 중, 부재중 통화 내역 가져오기.</w:t>
      </w:r>
    </w:p>
    <w:p w:rsidR="00240125" w:rsidRDefault="00240125" w:rsidP="00240125">
      <w:pPr>
        <w:rPr>
          <w:color w:val="333333"/>
          <w:sz w:val="18"/>
          <w:szCs w:val="18"/>
        </w:rPr>
      </w:pPr>
    </w:p>
    <w:p w:rsidR="00240125" w:rsidRDefault="00240125" w:rsidP="00240125">
      <w:pPr>
        <w:rPr>
          <w:color w:val="333333"/>
          <w:sz w:val="18"/>
          <w:szCs w:val="18"/>
        </w:rPr>
      </w:pPr>
      <w:r>
        <w:rPr>
          <w:rFonts w:hint="eastAsia"/>
          <w:color w:val="333333"/>
          <w:sz w:val="18"/>
          <w:szCs w:val="18"/>
        </w:rPr>
        <w:t>예) 이 예제는 </w:t>
      </w:r>
      <w:r>
        <w:rPr>
          <w:rStyle w:val="apple-style-span"/>
          <w:rFonts w:hint="eastAsia"/>
          <w:color w:val="333333"/>
          <w:sz w:val="18"/>
          <w:szCs w:val="18"/>
        </w:rPr>
        <w:t>0102222222 번호에 대한 최근 부재중 통화 내역을 가져온다. </w:t>
      </w:r>
    </w:p>
    <w:p w:rsidR="00240125" w:rsidRDefault="00240125" w:rsidP="00240125">
      <w:pPr>
        <w:rPr>
          <w:color w:val="333333"/>
          <w:sz w:val="18"/>
          <w:szCs w:val="18"/>
        </w:rPr>
      </w:pPr>
      <w:r>
        <w:rPr>
          <w:rStyle w:val="apple-style-span"/>
          <w:rFonts w:hint="eastAsia"/>
          <w:color w:val="333333"/>
          <w:sz w:val="18"/>
          <w:szCs w:val="18"/>
        </w:rPr>
        <w:t>     이 코드를 이용하여 여러가지 응용이 가능하겠다.</w:t>
      </w:r>
    </w:p>
    <w:p w:rsidR="00240125" w:rsidRDefault="00240125" w:rsidP="00240125">
      <w:pPr>
        <w:rPr>
          <w:rFonts w:ascii="dotum" w:eastAsia="돋움" w:hAnsi="dotum" w:hint="eastAsia"/>
          <w:color w:val="909090"/>
          <w:sz w:val="16"/>
          <w:szCs w:val="16"/>
        </w:rPr>
      </w:pPr>
    </w:p>
    <w:p w:rsidR="00240125" w:rsidRDefault="00240125" w:rsidP="00240125">
      <w:pPr>
        <w:rPr>
          <w:rFonts w:ascii="굴림" w:eastAsia="굴림" w:hAnsi="굴림"/>
          <w:color w:val="333333"/>
          <w:sz w:val="18"/>
          <w:szCs w:val="18"/>
        </w:rPr>
      </w:pPr>
      <w:r>
        <w:rPr>
          <w:rStyle w:val="apple-style-span"/>
          <w:rFonts w:hint="eastAsia"/>
          <w:color w:val="333333"/>
          <w:sz w:val="18"/>
          <w:szCs w:val="18"/>
        </w:rPr>
        <w:t>Cursor cursor = getContentResolver().</w:t>
      </w:r>
      <w:r>
        <w:rPr>
          <w:rStyle w:val="apple-style-span"/>
          <w:rFonts w:hint="eastAsia"/>
          <w:b/>
          <w:bCs/>
          <w:color w:val="FFFFFF"/>
          <w:sz w:val="18"/>
          <w:szCs w:val="18"/>
          <w:shd w:val="clear" w:color="auto" w:fill="FB8F22"/>
        </w:rPr>
        <w:t>query</w:t>
      </w:r>
      <w:r>
        <w:rPr>
          <w:rStyle w:val="apple-style-span"/>
          <w:rFonts w:hint="eastAsia"/>
          <w:color w:val="333333"/>
          <w:sz w:val="18"/>
          <w:szCs w:val="18"/>
        </w:rPr>
        <w:t>(</w:t>
      </w:r>
    </w:p>
    <w:p w:rsidR="00240125" w:rsidRDefault="00240125" w:rsidP="00240125">
      <w:pPr>
        <w:rPr>
          <w:color w:val="333333"/>
          <w:sz w:val="18"/>
          <w:szCs w:val="18"/>
        </w:rPr>
      </w:pPr>
      <w:r>
        <w:rPr>
          <w:rStyle w:val="apple-tab-span"/>
          <w:rFonts w:hint="eastAsia"/>
          <w:color w:val="333333"/>
        </w:rPr>
        <w:tab/>
      </w:r>
      <w:r>
        <w:rPr>
          <w:rStyle w:val="apple-tab-span"/>
          <w:rFonts w:hint="eastAsia"/>
          <w:color w:val="333333"/>
        </w:rPr>
        <w:tab/>
      </w:r>
      <w:r>
        <w:rPr>
          <w:rStyle w:val="apple-tab-span"/>
          <w:rFonts w:hint="eastAsia"/>
          <w:color w:val="333333"/>
        </w:rPr>
        <w:tab/>
      </w:r>
      <w:r>
        <w:rPr>
          <w:rStyle w:val="apple-tab-span"/>
          <w:rFonts w:hint="eastAsia"/>
          <w:color w:val="333333"/>
        </w:rPr>
        <w:tab/>
      </w:r>
      <w:r>
        <w:rPr>
          <w:rStyle w:val="apple-tab-span"/>
          <w:rFonts w:hint="eastAsia"/>
          <w:color w:val="333333"/>
        </w:rPr>
        <w:tab/>
      </w:r>
      <w:r>
        <w:rPr>
          <w:rStyle w:val="apple-style-span"/>
          <w:rFonts w:hint="eastAsia"/>
          <w:color w:val="333333"/>
          <w:sz w:val="18"/>
          <w:szCs w:val="18"/>
        </w:rPr>
        <w:t>Calls.CONTENT_URI, new String[] {Calls.</w:t>
      </w:r>
      <w:r>
        <w:rPr>
          <w:rFonts w:hint="eastAsia"/>
          <w:color w:val="C84205"/>
          <w:sz w:val="18"/>
          <w:szCs w:val="18"/>
        </w:rPr>
        <w:t>TYPE</w:t>
      </w:r>
      <w:r>
        <w:rPr>
          <w:rFonts w:hint="eastAsia"/>
          <w:color w:val="333333"/>
          <w:sz w:val="18"/>
          <w:szCs w:val="18"/>
        </w:rPr>
        <w:t>}, </w:t>
      </w:r>
    </w:p>
    <w:p w:rsidR="00240125" w:rsidRDefault="00240125" w:rsidP="00240125">
      <w:pPr>
        <w:rPr>
          <w:color w:val="333333"/>
          <w:sz w:val="18"/>
          <w:szCs w:val="18"/>
        </w:rPr>
      </w:pPr>
      <w:r>
        <w:rPr>
          <w:rStyle w:val="apple-tab-span"/>
          <w:rFonts w:hint="eastAsia"/>
          <w:color w:val="333333"/>
        </w:rPr>
        <w:tab/>
      </w:r>
      <w:r>
        <w:rPr>
          <w:rStyle w:val="apple-tab-span"/>
          <w:rFonts w:hint="eastAsia"/>
          <w:color w:val="333333"/>
        </w:rPr>
        <w:tab/>
      </w:r>
      <w:r>
        <w:rPr>
          <w:rStyle w:val="apple-tab-span"/>
          <w:rFonts w:hint="eastAsia"/>
          <w:color w:val="333333"/>
        </w:rPr>
        <w:tab/>
      </w:r>
      <w:r>
        <w:rPr>
          <w:rStyle w:val="apple-tab-span"/>
          <w:rFonts w:hint="eastAsia"/>
          <w:color w:val="333333"/>
        </w:rPr>
        <w:tab/>
      </w:r>
      <w:r>
        <w:rPr>
          <w:rStyle w:val="apple-tab-span"/>
          <w:rFonts w:hint="eastAsia"/>
          <w:color w:val="333333"/>
        </w:rPr>
        <w:tab/>
      </w:r>
      <w:r>
        <w:rPr>
          <w:rStyle w:val="apple-style-span"/>
          <w:rFonts w:hint="eastAsia"/>
          <w:color w:val="333333"/>
          <w:sz w:val="18"/>
          <w:szCs w:val="18"/>
        </w:rPr>
        <w:t>Calls.</w:t>
      </w:r>
      <w:r>
        <w:rPr>
          <w:rFonts w:hint="eastAsia"/>
          <w:color w:val="C84205"/>
          <w:sz w:val="18"/>
          <w:szCs w:val="18"/>
        </w:rPr>
        <w:t>NUMBER</w:t>
      </w:r>
      <w:r>
        <w:rPr>
          <w:rStyle w:val="apple-converted-space"/>
          <w:rFonts w:hint="eastAsia"/>
          <w:color w:val="C84205"/>
          <w:sz w:val="18"/>
          <w:szCs w:val="18"/>
        </w:rPr>
        <w:t> </w:t>
      </w:r>
      <w:r>
        <w:rPr>
          <w:rFonts w:hint="eastAsia"/>
          <w:color w:val="333333"/>
          <w:sz w:val="18"/>
          <w:szCs w:val="18"/>
        </w:rPr>
        <w:t>+  " = ? AND " + Calls.</w:t>
      </w:r>
      <w:r>
        <w:rPr>
          <w:rFonts w:hint="eastAsia"/>
          <w:color w:val="C84205"/>
          <w:sz w:val="18"/>
          <w:szCs w:val="18"/>
        </w:rPr>
        <w:t>NEW</w:t>
      </w:r>
      <w:r>
        <w:rPr>
          <w:rStyle w:val="apple-converted-space"/>
          <w:rFonts w:hint="eastAsia"/>
          <w:color w:val="C84205"/>
          <w:sz w:val="18"/>
          <w:szCs w:val="18"/>
        </w:rPr>
        <w:t> </w:t>
      </w:r>
      <w:r>
        <w:rPr>
          <w:rFonts w:hint="eastAsia"/>
          <w:color w:val="333333"/>
          <w:sz w:val="18"/>
          <w:szCs w:val="18"/>
        </w:rPr>
        <w:t>+ " = ?", </w:t>
      </w:r>
    </w:p>
    <w:p w:rsidR="00240125" w:rsidRDefault="00240125" w:rsidP="00240125">
      <w:pPr>
        <w:rPr>
          <w:color w:val="333333"/>
          <w:sz w:val="18"/>
          <w:szCs w:val="18"/>
        </w:rPr>
      </w:pPr>
      <w:r>
        <w:rPr>
          <w:rStyle w:val="apple-tab-span"/>
          <w:rFonts w:hint="eastAsia"/>
          <w:color w:val="333333"/>
        </w:rPr>
        <w:tab/>
      </w:r>
      <w:r>
        <w:rPr>
          <w:rStyle w:val="apple-tab-span"/>
          <w:rFonts w:hint="eastAsia"/>
          <w:color w:val="333333"/>
        </w:rPr>
        <w:tab/>
      </w:r>
      <w:r>
        <w:rPr>
          <w:rStyle w:val="apple-tab-span"/>
          <w:rFonts w:hint="eastAsia"/>
          <w:color w:val="333333"/>
        </w:rPr>
        <w:tab/>
      </w:r>
      <w:r>
        <w:rPr>
          <w:rStyle w:val="apple-tab-span"/>
          <w:rFonts w:hint="eastAsia"/>
          <w:color w:val="333333"/>
        </w:rPr>
        <w:tab/>
      </w:r>
      <w:r>
        <w:rPr>
          <w:rStyle w:val="apple-tab-span"/>
          <w:rFonts w:hint="eastAsia"/>
          <w:color w:val="333333"/>
        </w:rPr>
        <w:tab/>
      </w:r>
      <w:r>
        <w:rPr>
          <w:rFonts w:hint="eastAsia"/>
          <w:color w:val="333333"/>
          <w:sz w:val="18"/>
          <w:szCs w:val="18"/>
        </w:rPr>
        <w:t>new String[] { "0102222222", "1" }, </w:t>
      </w:r>
    </w:p>
    <w:p w:rsidR="00240125" w:rsidRDefault="00240125" w:rsidP="00240125">
      <w:pPr>
        <w:rPr>
          <w:color w:val="333333"/>
          <w:sz w:val="18"/>
          <w:szCs w:val="18"/>
        </w:rPr>
      </w:pPr>
      <w:r>
        <w:rPr>
          <w:rStyle w:val="apple-tab-span"/>
          <w:rFonts w:hint="eastAsia"/>
          <w:color w:val="333333"/>
        </w:rPr>
        <w:tab/>
      </w:r>
      <w:r>
        <w:rPr>
          <w:rStyle w:val="apple-tab-span"/>
          <w:rFonts w:hint="eastAsia"/>
          <w:color w:val="333333"/>
        </w:rPr>
        <w:tab/>
      </w:r>
      <w:r>
        <w:rPr>
          <w:rStyle w:val="apple-tab-span"/>
          <w:rFonts w:hint="eastAsia"/>
          <w:color w:val="333333"/>
        </w:rPr>
        <w:tab/>
      </w:r>
      <w:r>
        <w:rPr>
          <w:rStyle w:val="apple-tab-span"/>
          <w:rFonts w:hint="eastAsia"/>
          <w:color w:val="333333"/>
        </w:rPr>
        <w:tab/>
      </w:r>
      <w:r>
        <w:rPr>
          <w:rStyle w:val="apple-tab-span"/>
          <w:rFonts w:hint="eastAsia"/>
          <w:color w:val="333333"/>
        </w:rPr>
        <w:tab/>
      </w:r>
      <w:r>
        <w:rPr>
          <w:rFonts w:hint="eastAsia"/>
          <w:color w:val="333333"/>
          <w:sz w:val="18"/>
          <w:szCs w:val="18"/>
        </w:rPr>
        <w:t>Calls.DATE + " DESC ");</w:t>
      </w:r>
    </w:p>
    <w:p w:rsidR="00240125" w:rsidRDefault="00240125" w:rsidP="00240125">
      <w:pPr>
        <w:rPr>
          <w:color w:val="333333"/>
          <w:sz w:val="18"/>
          <w:szCs w:val="18"/>
        </w:rPr>
      </w:pPr>
      <w:r>
        <w:rPr>
          <w:rFonts w:hint="eastAsia"/>
          <w:color w:val="333333"/>
          <w:sz w:val="18"/>
          <w:szCs w:val="18"/>
        </w:rPr>
        <w:t>...</w:t>
      </w:r>
    </w:p>
    <w:p w:rsidR="00240125" w:rsidRDefault="00240125" w:rsidP="00240125">
      <w:pPr>
        <w:rPr>
          <w:color w:val="333333"/>
          <w:sz w:val="18"/>
          <w:szCs w:val="18"/>
        </w:rPr>
      </w:pPr>
    </w:p>
    <w:p w:rsidR="00240125" w:rsidRDefault="00240125" w:rsidP="00240125">
      <w:pPr>
        <w:rPr>
          <w:color w:val="333333"/>
          <w:sz w:val="18"/>
          <w:szCs w:val="18"/>
        </w:rPr>
      </w:pPr>
      <w:r>
        <w:rPr>
          <w:rFonts w:hint="eastAsia"/>
          <w:color w:val="333333"/>
          <w:sz w:val="18"/>
          <w:szCs w:val="18"/>
        </w:rPr>
        <w:t>if(cursor.getCount() &gt; 0)</w:t>
      </w:r>
    </w:p>
    <w:p w:rsidR="00240125" w:rsidRDefault="00240125" w:rsidP="00240125">
      <w:pPr>
        <w:rPr>
          <w:color w:val="333333"/>
          <w:sz w:val="18"/>
          <w:szCs w:val="18"/>
        </w:rPr>
      </w:pPr>
      <w:r>
        <w:rPr>
          <w:rFonts w:hint="eastAsia"/>
          <w:color w:val="333333"/>
          <w:sz w:val="18"/>
          <w:szCs w:val="18"/>
        </w:rPr>
        <w:t>{</w:t>
      </w:r>
    </w:p>
    <w:p w:rsidR="00240125" w:rsidRDefault="00240125" w:rsidP="00240125">
      <w:pPr>
        <w:rPr>
          <w:color w:val="333333"/>
          <w:sz w:val="18"/>
          <w:szCs w:val="18"/>
        </w:rPr>
      </w:pPr>
      <w:r>
        <w:rPr>
          <w:rStyle w:val="apple-tab-span"/>
          <w:rFonts w:hint="eastAsia"/>
          <w:color w:val="333333"/>
        </w:rPr>
        <w:lastRenderedPageBreak/>
        <w:tab/>
      </w:r>
      <w:r>
        <w:rPr>
          <w:rStyle w:val="apple-tab-span"/>
          <w:rFonts w:hint="eastAsia"/>
          <w:color w:val="333333"/>
        </w:rPr>
        <w:tab/>
      </w:r>
      <w:r>
        <w:rPr>
          <w:rFonts w:hint="eastAsia"/>
          <w:color w:val="333333"/>
          <w:sz w:val="18"/>
          <w:szCs w:val="18"/>
        </w:rPr>
        <w:t>cursor.moveToFirst(); </w:t>
      </w:r>
    </w:p>
    <w:p w:rsidR="00240125" w:rsidRDefault="00240125" w:rsidP="00240125">
      <w:pPr>
        <w:rPr>
          <w:color w:val="333333"/>
          <w:sz w:val="18"/>
          <w:szCs w:val="18"/>
        </w:rPr>
      </w:pPr>
      <w:r>
        <w:rPr>
          <w:rStyle w:val="apple-tab-span"/>
          <w:rFonts w:hint="eastAsia"/>
          <w:color w:val="333333"/>
        </w:rPr>
        <w:tab/>
      </w:r>
      <w:r>
        <w:rPr>
          <w:rStyle w:val="apple-tab-span"/>
          <w:rFonts w:hint="eastAsia"/>
          <w:color w:val="333333"/>
        </w:rPr>
        <w:tab/>
      </w:r>
      <w:r>
        <w:rPr>
          <w:rFonts w:hint="eastAsia"/>
          <w:color w:val="333333"/>
          <w:sz w:val="18"/>
          <w:szCs w:val="18"/>
        </w:rPr>
        <w:t>int type = cursor.getInt(0);</w:t>
      </w:r>
    </w:p>
    <w:p w:rsidR="00240125" w:rsidRDefault="00240125" w:rsidP="00240125">
      <w:pPr>
        <w:rPr>
          <w:color w:val="333333"/>
          <w:sz w:val="18"/>
          <w:szCs w:val="18"/>
        </w:rPr>
      </w:pPr>
      <w:r>
        <w:rPr>
          <w:rStyle w:val="apple-tab-span"/>
          <w:rFonts w:hint="eastAsia"/>
          <w:color w:val="333333"/>
        </w:rPr>
        <w:tab/>
      </w:r>
      <w:r>
        <w:rPr>
          <w:rStyle w:val="apple-tab-span"/>
          <w:rFonts w:hint="eastAsia"/>
          <w:color w:val="333333"/>
        </w:rPr>
        <w:tab/>
      </w:r>
    </w:p>
    <w:p w:rsidR="00240125" w:rsidRDefault="00240125" w:rsidP="00240125">
      <w:pPr>
        <w:rPr>
          <w:color w:val="333333"/>
          <w:sz w:val="18"/>
          <w:szCs w:val="18"/>
        </w:rPr>
      </w:pPr>
      <w:r>
        <w:rPr>
          <w:rFonts w:hint="eastAsia"/>
          <w:color w:val="333333"/>
          <w:sz w:val="18"/>
          <w:szCs w:val="18"/>
        </w:rPr>
        <w:t>                if(type == Calls.</w:t>
      </w:r>
      <w:r>
        <w:rPr>
          <w:rFonts w:hint="eastAsia"/>
          <w:color w:val="C84205"/>
          <w:sz w:val="18"/>
          <w:szCs w:val="18"/>
        </w:rPr>
        <w:t>MISSED_TYPE</w:t>
      </w:r>
      <w:r>
        <w:rPr>
          <w:rFonts w:hint="eastAsia"/>
          <w:color w:val="333333"/>
          <w:sz w:val="18"/>
          <w:szCs w:val="18"/>
        </w:rPr>
        <w:t>)  //부재중 통화</w:t>
      </w:r>
    </w:p>
    <w:p w:rsidR="00240125" w:rsidRDefault="00240125" w:rsidP="00240125">
      <w:pPr>
        <w:rPr>
          <w:color w:val="333333"/>
          <w:sz w:val="18"/>
          <w:szCs w:val="18"/>
        </w:rPr>
      </w:pPr>
      <w:r>
        <w:rPr>
          <w:rFonts w:hint="eastAsia"/>
          <w:color w:val="333333"/>
          <w:sz w:val="18"/>
          <w:szCs w:val="18"/>
        </w:rPr>
        <w:t>                {</w:t>
      </w:r>
    </w:p>
    <w:p w:rsidR="00240125" w:rsidRDefault="00240125" w:rsidP="00240125">
      <w:pPr>
        <w:rPr>
          <w:color w:val="333333"/>
          <w:sz w:val="18"/>
          <w:szCs w:val="18"/>
        </w:rPr>
      </w:pPr>
      <w:r>
        <w:rPr>
          <w:rFonts w:hint="eastAsia"/>
          <w:color w:val="333333"/>
          <w:sz w:val="18"/>
          <w:szCs w:val="18"/>
        </w:rPr>
        <w:t>                     //필요 사항 구현... </w:t>
      </w:r>
    </w:p>
    <w:p w:rsidR="00240125" w:rsidRDefault="00240125" w:rsidP="00240125">
      <w:pPr>
        <w:rPr>
          <w:color w:val="333333"/>
          <w:sz w:val="18"/>
          <w:szCs w:val="18"/>
        </w:rPr>
      </w:pPr>
      <w:r>
        <w:rPr>
          <w:rFonts w:hint="eastAsia"/>
          <w:color w:val="333333"/>
          <w:sz w:val="18"/>
          <w:szCs w:val="18"/>
        </w:rPr>
        <w:t>...</w:t>
      </w:r>
    </w:p>
    <w:p w:rsidR="00240125" w:rsidRDefault="00240125" w:rsidP="00240125">
      <w:pPr>
        <w:rPr>
          <w:color w:val="333333"/>
          <w:sz w:val="18"/>
          <w:szCs w:val="18"/>
        </w:rPr>
      </w:pPr>
    </w:p>
    <w:p w:rsidR="00240125" w:rsidRDefault="00240125" w:rsidP="00240125">
      <w:pPr>
        <w:rPr>
          <w:color w:val="333333"/>
          <w:sz w:val="18"/>
          <w:szCs w:val="18"/>
        </w:rPr>
      </w:pPr>
      <w:r>
        <w:rPr>
          <w:rFonts w:hint="eastAsia"/>
          <w:b/>
          <w:bCs/>
          <w:color w:val="174600"/>
          <w:sz w:val="18"/>
          <w:szCs w:val="18"/>
        </w:rPr>
        <w:t>- 필요 Permission-</w:t>
      </w:r>
    </w:p>
    <w:p w:rsidR="00240125" w:rsidRDefault="00240125" w:rsidP="00240125">
      <w:pPr>
        <w:rPr>
          <w:color w:val="333333"/>
          <w:sz w:val="18"/>
          <w:szCs w:val="18"/>
        </w:rPr>
      </w:pPr>
    </w:p>
    <w:p w:rsidR="00240125" w:rsidRDefault="00240125" w:rsidP="00240125">
      <w:pPr>
        <w:rPr>
          <w:color w:val="333333"/>
          <w:sz w:val="16"/>
          <w:szCs w:val="16"/>
        </w:rPr>
      </w:pPr>
      <w:r>
        <w:rPr>
          <w:color w:val="333333"/>
          <w:sz w:val="16"/>
          <w:szCs w:val="16"/>
        </w:rPr>
        <w:t>&lt;uses-permission android:name="android.permission.</w:t>
      </w:r>
      <w:r>
        <w:rPr>
          <w:b/>
          <w:bCs/>
          <w:color w:val="333333"/>
          <w:sz w:val="16"/>
          <w:szCs w:val="16"/>
        </w:rPr>
        <w:t>READ_CONTACTS</w:t>
      </w:r>
      <w:r>
        <w:rPr>
          <w:color w:val="333333"/>
          <w:sz w:val="16"/>
          <w:szCs w:val="16"/>
        </w:rPr>
        <w:t>" /&gt;</w:t>
      </w:r>
    </w:p>
    <w:p w:rsidR="00240125" w:rsidRDefault="00153F68" w:rsidP="00240125">
      <w:pPr>
        <w:pStyle w:val="2"/>
        <w:spacing w:before="0" w:beforeAutospacing="0" w:after="0" w:afterAutospacing="0" w:line="245" w:lineRule="atLeast"/>
        <w:rPr>
          <w:rFonts w:ascii="돋움" w:eastAsia="돋움" w:hAnsi="돋움"/>
          <w:color w:val="000000"/>
        </w:rPr>
      </w:pPr>
      <w:hyperlink r:id="rId1036" w:history="1">
        <w:r w:rsidR="00240125">
          <w:rPr>
            <w:rStyle w:val="a4"/>
            <w:rFonts w:ascii="dotum" w:eastAsia="돋움" w:hAnsi="dotum"/>
            <w:color w:val="222222"/>
            <w:sz w:val="25"/>
            <w:szCs w:val="25"/>
            <w:u w:val="none"/>
          </w:rPr>
          <w:t xml:space="preserve">InputMethodManager - </w:t>
        </w:r>
        <w:r w:rsidR="00240125">
          <w:rPr>
            <w:rStyle w:val="a4"/>
            <w:rFonts w:ascii="dotum" w:eastAsia="돋움" w:hAnsi="dotum"/>
            <w:color w:val="222222"/>
            <w:sz w:val="25"/>
            <w:szCs w:val="25"/>
            <w:u w:val="none"/>
          </w:rPr>
          <w:t>키보드</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강제로</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내리기</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올리기</w:t>
        </w:r>
      </w:hyperlink>
    </w:p>
    <w:p w:rsidR="00240125" w:rsidRDefault="00153F68" w:rsidP="00240125">
      <w:pPr>
        <w:spacing w:line="149" w:lineRule="atLeast"/>
        <w:rPr>
          <w:rFonts w:ascii="dotum" w:eastAsia="돋움" w:hAnsi="dotum" w:hint="eastAsia"/>
          <w:color w:val="9F9F9F"/>
          <w:sz w:val="15"/>
          <w:szCs w:val="15"/>
        </w:rPr>
      </w:pPr>
      <w:hyperlink r:id="rId1037" w:history="1">
        <w:r w:rsidR="00240125">
          <w:rPr>
            <w:rStyle w:val="a4"/>
            <w:rFonts w:ascii="dotum" w:eastAsia="돋움" w:hAnsi="dotum"/>
            <w:color w:val="9F9F9F"/>
            <w:sz w:val="15"/>
            <w:szCs w:val="15"/>
            <w:u w:val="none"/>
          </w:rPr>
          <w:t>안드로이드</w:t>
        </w:r>
        <w:r w:rsidR="00240125">
          <w:rPr>
            <w:rStyle w:val="a4"/>
            <w:rFonts w:ascii="dotum" w:eastAsia="돋움" w:hAnsi="dotum"/>
            <w:color w:val="9F9F9F"/>
            <w:sz w:val="15"/>
            <w:szCs w:val="15"/>
            <w:u w:val="none"/>
          </w:rPr>
          <w:t>/Manager</w:t>
        </w:r>
      </w:hyperlink>
    </w:p>
    <w:tbl>
      <w:tblPr>
        <w:tblW w:w="5000" w:type="pct"/>
        <w:tblCellSpacing w:w="0" w:type="dxa"/>
        <w:tblCellMar>
          <w:left w:w="0" w:type="dxa"/>
          <w:right w:w="0" w:type="dxa"/>
        </w:tblCellMar>
        <w:tblLook w:val="04A0"/>
      </w:tblPr>
      <w:tblGrid>
        <w:gridCol w:w="4513"/>
        <w:gridCol w:w="4513"/>
      </w:tblGrid>
      <w:tr w:rsidR="00240125" w:rsidTr="00240125">
        <w:trPr>
          <w:tblCellSpacing w:w="0" w:type="dxa"/>
        </w:trPr>
        <w:tc>
          <w:tcPr>
            <w:tcW w:w="2500" w:type="pct"/>
            <w:vAlign w:val="center"/>
            <w:hideMark/>
          </w:tcPr>
          <w:p w:rsidR="00240125" w:rsidRDefault="00240125">
            <w:pPr>
              <w:jc w:val="center"/>
              <w:rPr>
                <w:rFonts w:ascii="굴림" w:eastAsia="굴림" w:hAnsi="굴림" w:cs="굴림"/>
                <w:sz w:val="24"/>
                <w:szCs w:val="24"/>
              </w:rPr>
            </w:pPr>
          </w:p>
        </w:tc>
        <w:tc>
          <w:tcPr>
            <w:tcW w:w="2500" w:type="pct"/>
            <w:vAlign w:val="center"/>
            <w:hideMark/>
          </w:tcPr>
          <w:p w:rsidR="00240125" w:rsidRDefault="00240125">
            <w:pPr>
              <w:jc w:val="center"/>
              <w:rPr>
                <w:rFonts w:ascii="굴림" w:eastAsia="굴림" w:hAnsi="굴림" w:cs="굴림"/>
                <w:sz w:val="24"/>
                <w:szCs w:val="24"/>
              </w:rPr>
            </w:pPr>
          </w:p>
        </w:tc>
      </w:tr>
      <w:tr w:rsidR="00240125" w:rsidTr="00240125">
        <w:trPr>
          <w:tblCellSpacing w:w="0" w:type="dxa"/>
        </w:trPr>
        <w:tc>
          <w:tcPr>
            <w:tcW w:w="0" w:type="auto"/>
            <w:vAlign w:val="center"/>
            <w:hideMark/>
          </w:tcPr>
          <w:p w:rsidR="00240125" w:rsidRDefault="00240125">
            <w:pPr>
              <w:rPr>
                <w:rFonts w:ascii="굴림" w:eastAsia="굴림" w:hAnsi="굴림" w:cs="굴림"/>
                <w:sz w:val="24"/>
                <w:szCs w:val="24"/>
              </w:rPr>
            </w:pPr>
          </w:p>
        </w:tc>
        <w:tc>
          <w:tcPr>
            <w:tcW w:w="0" w:type="auto"/>
            <w:vAlign w:val="center"/>
            <w:hideMark/>
          </w:tcPr>
          <w:p w:rsidR="00240125" w:rsidRDefault="00240125">
            <w:pPr>
              <w:rPr>
                <w:rFonts w:ascii="Times New Roman" w:eastAsia="Times New Roman" w:hAnsi="Times New Roman" w:cs="Times New Roman"/>
                <w:szCs w:val="20"/>
              </w:rPr>
            </w:pPr>
          </w:p>
        </w:tc>
      </w:tr>
    </w:tbl>
    <w:p w:rsidR="00240125" w:rsidRDefault="00240125" w:rsidP="00240125">
      <w:pPr>
        <w:rPr>
          <w:rFonts w:ascii="굴림" w:eastAsia="굴림" w:hAnsi="굴림"/>
          <w:color w:val="333333"/>
          <w:sz w:val="18"/>
          <w:szCs w:val="18"/>
        </w:rPr>
      </w:pPr>
      <w:r>
        <w:rPr>
          <w:rFonts w:hint="eastAsia"/>
          <w:color w:val="333333"/>
          <w:sz w:val="18"/>
          <w:szCs w:val="18"/>
        </w:rPr>
        <w:t>...</w:t>
      </w:r>
    </w:p>
    <w:p w:rsidR="00240125" w:rsidRDefault="00240125" w:rsidP="00240125">
      <w:pPr>
        <w:rPr>
          <w:color w:val="333333"/>
          <w:sz w:val="18"/>
          <w:szCs w:val="18"/>
        </w:rPr>
      </w:pPr>
    </w:p>
    <w:p w:rsidR="00240125" w:rsidRDefault="00240125" w:rsidP="00240125">
      <w:pPr>
        <w:rPr>
          <w:color w:val="333333"/>
          <w:sz w:val="18"/>
          <w:szCs w:val="18"/>
        </w:rPr>
      </w:pPr>
      <w:r>
        <w:rPr>
          <w:rFonts w:hint="eastAsia"/>
          <w:b/>
          <w:bCs/>
          <w:color w:val="333333"/>
          <w:sz w:val="18"/>
          <w:szCs w:val="18"/>
        </w:rPr>
        <w:t>InputMethodManager</w:t>
      </w:r>
      <w:r>
        <w:rPr>
          <w:rStyle w:val="apple-converted-space"/>
          <w:rFonts w:hint="eastAsia"/>
          <w:b/>
          <w:bCs/>
          <w:color w:val="333333"/>
        </w:rPr>
        <w:t> </w:t>
      </w:r>
      <w:r>
        <w:rPr>
          <w:rFonts w:hint="eastAsia"/>
          <w:color w:val="333333"/>
          <w:sz w:val="18"/>
          <w:szCs w:val="18"/>
        </w:rPr>
        <w:t>inputManager = (</w:t>
      </w:r>
      <w:r>
        <w:rPr>
          <w:rFonts w:hint="eastAsia"/>
          <w:b/>
          <w:bCs/>
          <w:color w:val="333333"/>
          <w:sz w:val="18"/>
          <w:szCs w:val="18"/>
        </w:rPr>
        <w:t>InputMethodManager</w:t>
      </w:r>
      <w:r>
        <w:rPr>
          <w:rFonts w:hint="eastAsia"/>
          <w:color w:val="333333"/>
          <w:sz w:val="18"/>
          <w:szCs w:val="18"/>
        </w:rPr>
        <w:t>)getSystemService(INPUT_METHOD_SERVICE);</w:t>
      </w:r>
    </w:p>
    <w:p w:rsidR="00240125" w:rsidRDefault="00240125" w:rsidP="00240125">
      <w:pPr>
        <w:rPr>
          <w:color w:val="333333"/>
          <w:sz w:val="18"/>
          <w:szCs w:val="18"/>
        </w:rPr>
      </w:pPr>
      <w:r>
        <w:rPr>
          <w:rStyle w:val="apple-tab-span"/>
          <w:rFonts w:hint="eastAsia"/>
          <w:color w:val="333333"/>
          <w:sz w:val="18"/>
          <w:szCs w:val="18"/>
        </w:rPr>
        <w:tab/>
      </w:r>
      <w:r>
        <w:rPr>
          <w:rStyle w:val="apple-tab-span"/>
          <w:rFonts w:hint="eastAsia"/>
          <w:color w:val="333333"/>
          <w:sz w:val="18"/>
          <w:szCs w:val="18"/>
        </w:rPr>
        <w:tab/>
      </w:r>
    </w:p>
    <w:p w:rsidR="00240125" w:rsidRDefault="00240125" w:rsidP="00240125">
      <w:pPr>
        <w:rPr>
          <w:color w:val="909090"/>
          <w:sz w:val="18"/>
          <w:szCs w:val="18"/>
        </w:rPr>
      </w:pPr>
      <w:r>
        <w:rPr>
          <w:rStyle w:val="apple-style-span"/>
          <w:rFonts w:hint="eastAsia"/>
          <w:color w:val="333333"/>
          <w:sz w:val="18"/>
          <w:szCs w:val="18"/>
        </w:rPr>
        <w:t>inputManager.</w:t>
      </w:r>
      <w:r>
        <w:rPr>
          <w:rStyle w:val="apple-style-span"/>
          <w:rFonts w:hint="eastAsia"/>
          <w:b/>
          <w:bCs/>
          <w:color w:val="FFFFFF"/>
          <w:sz w:val="18"/>
          <w:szCs w:val="18"/>
          <w:shd w:val="clear" w:color="auto" w:fill="FB8F22"/>
        </w:rPr>
        <w:t>hideSoftInputFromWindow</w:t>
      </w:r>
      <w:r>
        <w:rPr>
          <w:rStyle w:val="apple-style-span"/>
          <w:rFonts w:hint="eastAsia"/>
          <w:color w:val="333333"/>
          <w:sz w:val="18"/>
          <w:szCs w:val="18"/>
        </w:rPr>
        <w:t>(mPwd.getWindowToken(),0);   //mPwd는 EditText의 변수 - 내리기</w:t>
      </w:r>
    </w:p>
    <w:p w:rsidR="00240125" w:rsidRDefault="00240125" w:rsidP="00240125">
      <w:pPr>
        <w:rPr>
          <w:color w:val="909090"/>
          <w:sz w:val="18"/>
          <w:szCs w:val="18"/>
        </w:rPr>
      </w:pPr>
    </w:p>
    <w:p w:rsidR="00240125" w:rsidRDefault="00240125" w:rsidP="00240125">
      <w:pPr>
        <w:rPr>
          <w:rFonts w:ascii="dotum" w:eastAsia="돋움" w:hAnsi="dotum" w:hint="eastAsia"/>
          <w:color w:val="909090"/>
          <w:sz w:val="16"/>
          <w:szCs w:val="16"/>
        </w:rPr>
      </w:pPr>
      <w:r>
        <w:rPr>
          <w:rStyle w:val="apple-style-span"/>
          <w:color w:val="333333"/>
          <w:sz w:val="16"/>
          <w:szCs w:val="16"/>
        </w:rPr>
        <w:t>inputManager.</w:t>
      </w:r>
      <w:r>
        <w:rPr>
          <w:rStyle w:val="apple-style-span"/>
          <w:b/>
          <w:bCs/>
          <w:color w:val="FFFFFF"/>
          <w:sz w:val="16"/>
          <w:szCs w:val="16"/>
          <w:shd w:val="clear" w:color="auto" w:fill="FB8F22"/>
        </w:rPr>
        <w:t>showSoftInput</w:t>
      </w:r>
      <w:r>
        <w:rPr>
          <w:rStyle w:val="apple-style-span"/>
          <w:color w:val="333333"/>
          <w:sz w:val="16"/>
          <w:szCs w:val="16"/>
        </w:rPr>
        <w:t>(mPwd, 0); //올리기 단, mPwd에 Focus 가야 됨. ( mPwd.requestFocus(); )</w:t>
      </w:r>
    </w:p>
    <w:p w:rsidR="00240125" w:rsidRDefault="00153F68" w:rsidP="00240125">
      <w:pPr>
        <w:pStyle w:val="2"/>
        <w:spacing w:before="0" w:beforeAutospacing="0" w:after="0" w:afterAutospacing="0" w:line="245" w:lineRule="atLeast"/>
        <w:rPr>
          <w:rFonts w:ascii="돋움" w:eastAsia="돋움" w:hAnsi="돋움"/>
          <w:color w:val="000000"/>
        </w:rPr>
      </w:pPr>
      <w:hyperlink r:id="rId1038" w:history="1">
        <w:r w:rsidR="00240125">
          <w:rPr>
            <w:rStyle w:val="a4"/>
            <w:rFonts w:ascii="dotum" w:eastAsia="돋움" w:hAnsi="dotum"/>
            <w:color w:val="222222"/>
            <w:sz w:val="25"/>
            <w:szCs w:val="25"/>
            <w:u w:val="none"/>
          </w:rPr>
          <w:t xml:space="preserve">ActivityManager - </w:t>
        </w:r>
        <w:r w:rsidR="00240125">
          <w:rPr>
            <w:rStyle w:val="a4"/>
            <w:rFonts w:ascii="dotum" w:eastAsia="돋움" w:hAnsi="dotum"/>
            <w:color w:val="222222"/>
            <w:sz w:val="25"/>
            <w:szCs w:val="25"/>
            <w:u w:val="none"/>
          </w:rPr>
          <w:t>실행</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중인</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다른</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어플리케이션</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종료</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시키기</w:t>
        </w:r>
      </w:hyperlink>
    </w:p>
    <w:p w:rsidR="00240125" w:rsidRDefault="00153F68" w:rsidP="00240125">
      <w:pPr>
        <w:spacing w:line="149" w:lineRule="atLeast"/>
        <w:rPr>
          <w:rFonts w:ascii="dotum" w:eastAsia="돋움" w:hAnsi="dotum" w:hint="eastAsia"/>
          <w:color w:val="9F9F9F"/>
          <w:sz w:val="15"/>
          <w:szCs w:val="15"/>
        </w:rPr>
      </w:pPr>
      <w:hyperlink r:id="rId1039" w:history="1">
        <w:r w:rsidR="00240125">
          <w:rPr>
            <w:rStyle w:val="a4"/>
            <w:rFonts w:ascii="dotum" w:eastAsia="돋움" w:hAnsi="dotum"/>
            <w:color w:val="9F9F9F"/>
            <w:sz w:val="15"/>
            <w:szCs w:val="15"/>
            <w:u w:val="none"/>
          </w:rPr>
          <w:t>안드로이드</w:t>
        </w:r>
        <w:r w:rsidR="00240125">
          <w:rPr>
            <w:rStyle w:val="a4"/>
            <w:rFonts w:ascii="dotum" w:eastAsia="돋움" w:hAnsi="dotum"/>
            <w:color w:val="9F9F9F"/>
            <w:sz w:val="15"/>
            <w:szCs w:val="15"/>
            <w:u w:val="none"/>
          </w:rPr>
          <w:t>/Manager</w:t>
        </w:r>
      </w:hyperlink>
    </w:p>
    <w:p w:rsidR="00240125" w:rsidRDefault="00240125" w:rsidP="00240125">
      <w:pPr>
        <w:jc w:val="center"/>
        <w:rPr>
          <w:rFonts w:ascii="dotum" w:eastAsia="돋움" w:hAnsi="dotum" w:hint="eastAsia"/>
          <w:color w:val="909090"/>
          <w:sz w:val="18"/>
          <w:szCs w:val="18"/>
        </w:rPr>
      </w:pPr>
      <w:r>
        <w:rPr>
          <w:rFonts w:ascii="dotum" w:eastAsia="돋움" w:hAnsi="dotum" w:hint="eastAsia"/>
          <w:noProof/>
          <w:color w:val="909090"/>
          <w:sz w:val="18"/>
          <w:szCs w:val="18"/>
        </w:rPr>
        <w:drawing>
          <wp:inline distT="0" distB="0" distL="0" distR="0">
            <wp:extent cx="5236210" cy="3217545"/>
            <wp:effectExtent l="19050" t="0" r="2540" b="0"/>
            <wp:docPr id="262" name="그림 26" descr="http://cfile21.uf.tistory.com/image/1955AB314CBB06B0994B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cfile21.uf.tistory.com/image/1955AB314CBB06B0994B3B"/>
                    <pic:cNvPicPr>
                      <a:picLocks noChangeAspect="1" noChangeArrowheads="1"/>
                    </pic:cNvPicPr>
                  </pic:nvPicPr>
                  <pic:blipFill>
                    <a:blip r:embed="rId1040"/>
                    <a:srcRect/>
                    <a:stretch>
                      <a:fillRect/>
                    </a:stretch>
                  </pic:blipFill>
                  <pic:spPr bwMode="auto">
                    <a:xfrm>
                      <a:off x="0" y="0"/>
                      <a:ext cx="5236210" cy="3217545"/>
                    </a:xfrm>
                    <a:prstGeom prst="rect">
                      <a:avLst/>
                    </a:prstGeom>
                    <a:noFill/>
                    <a:ln w="9525">
                      <a:noFill/>
                      <a:miter lim="800000"/>
                      <a:headEnd/>
                      <a:tailEnd/>
                    </a:ln>
                  </pic:spPr>
                </pic:pic>
              </a:graphicData>
            </a:graphic>
          </wp:inline>
        </w:drawing>
      </w:r>
    </w:p>
    <w:p w:rsidR="00240125" w:rsidRDefault="00240125" w:rsidP="00240125">
      <w:pPr>
        <w:jc w:val="left"/>
        <w:rPr>
          <w:rFonts w:ascii="dotum" w:eastAsia="돋움" w:hAnsi="dotum" w:hint="eastAsia"/>
          <w:color w:val="909090"/>
          <w:sz w:val="16"/>
          <w:szCs w:val="16"/>
        </w:rPr>
      </w:pPr>
      <w:r>
        <w:rPr>
          <w:rFonts w:ascii="Times New Roman" w:eastAsia="돋움" w:hAnsi="Times New Roman" w:cs="Times New Roman"/>
          <w:color w:val="909090"/>
          <w:sz w:val="18"/>
          <w:szCs w:val="18"/>
        </w:rPr>
        <w:t>﻿</w:t>
      </w:r>
      <w:r>
        <w:rPr>
          <w:rFonts w:ascii="dotum" w:eastAsia="돋움" w:hAnsi="dotum"/>
          <w:color w:val="909090"/>
          <w:sz w:val="16"/>
          <w:szCs w:val="16"/>
        </w:rPr>
        <w:t> </w:t>
      </w: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ActivityManager mActivityManager=(ActivityManager) getSystemService(ACTIVITY_SERVICE);</w:t>
      </w: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mActivityManager.restartPackage(String packageName);                  //2.1 version</w:t>
      </w: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mActivityManager.killBackgroundProcesses(String packageName);   //2.2 version</w:t>
      </w:r>
    </w:p>
    <w:p w:rsidR="00240125" w:rsidRDefault="00240125" w:rsidP="00240125">
      <w:pPr>
        <w:rPr>
          <w:rFonts w:ascii="dotum" w:eastAsia="돋움" w:hAnsi="dotum" w:hint="eastAsia"/>
          <w:color w:val="909090"/>
          <w:sz w:val="16"/>
          <w:szCs w:val="16"/>
        </w:rPr>
      </w:pP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 xml:space="preserve">2.1 </w:t>
      </w:r>
      <w:r>
        <w:rPr>
          <w:rFonts w:ascii="dotum" w:eastAsia="돋움" w:hAnsi="dotum"/>
          <w:color w:val="909090"/>
          <w:sz w:val="16"/>
          <w:szCs w:val="16"/>
        </w:rPr>
        <w:t>버전</w:t>
      </w:r>
      <w:r>
        <w:rPr>
          <w:rFonts w:ascii="dotum" w:eastAsia="돋움" w:hAnsi="dotum"/>
          <w:color w:val="909090"/>
          <w:sz w:val="16"/>
          <w:szCs w:val="16"/>
        </w:rPr>
        <w:t xml:space="preserve"> </w:t>
      </w:r>
      <w:r>
        <w:rPr>
          <w:rFonts w:ascii="dotum" w:eastAsia="돋움" w:hAnsi="dotum"/>
          <w:color w:val="909090"/>
          <w:sz w:val="16"/>
          <w:szCs w:val="16"/>
        </w:rPr>
        <w:t>상에서는</w:t>
      </w:r>
      <w:r>
        <w:rPr>
          <w:rFonts w:ascii="dotum" w:eastAsia="돋움" w:hAnsi="dotum"/>
          <w:color w:val="909090"/>
          <w:sz w:val="16"/>
          <w:szCs w:val="16"/>
        </w:rPr>
        <w:t xml:space="preserve"> restartPackage </w:t>
      </w:r>
      <w:r>
        <w:rPr>
          <w:rFonts w:ascii="dotum" w:eastAsia="돋움" w:hAnsi="dotum"/>
          <w:color w:val="909090"/>
          <w:sz w:val="16"/>
          <w:szCs w:val="16"/>
        </w:rPr>
        <w:t>메소드를</w:t>
      </w:r>
      <w:r>
        <w:rPr>
          <w:rFonts w:ascii="dotum" w:eastAsia="돋움" w:hAnsi="dotum"/>
          <w:color w:val="909090"/>
          <w:sz w:val="16"/>
          <w:szCs w:val="16"/>
        </w:rPr>
        <w:t xml:space="preserve"> </w:t>
      </w:r>
      <w:r>
        <w:rPr>
          <w:rFonts w:ascii="dotum" w:eastAsia="돋움" w:hAnsi="dotum"/>
          <w:color w:val="909090"/>
          <w:sz w:val="16"/>
          <w:szCs w:val="16"/>
        </w:rPr>
        <w:t>이용하여</w:t>
      </w:r>
      <w:r>
        <w:rPr>
          <w:rFonts w:ascii="dotum" w:eastAsia="돋움" w:hAnsi="dotum"/>
          <w:color w:val="909090"/>
          <w:sz w:val="16"/>
          <w:szCs w:val="16"/>
        </w:rPr>
        <w:t xml:space="preserve"> </w:t>
      </w:r>
      <w:r>
        <w:rPr>
          <w:rFonts w:ascii="dotum" w:eastAsia="돋움" w:hAnsi="dotum"/>
          <w:color w:val="909090"/>
          <w:sz w:val="16"/>
          <w:szCs w:val="16"/>
        </w:rPr>
        <w:t>거의</w:t>
      </w:r>
      <w:r>
        <w:rPr>
          <w:rFonts w:ascii="dotum" w:eastAsia="돋움" w:hAnsi="dotum"/>
          <w:color w:val="909090"/>
          <w:sz w:val="16"/>
          <w:szCs w:val="16"/>
        </w:rPr>
        <w:t xml:space="preserve"> </w:t>
      </w:r>
      <w:r>
        <w:rPr>
          <w:rFonts w:ascii="dotum" w:eastAsia="돋움" w:hAnsi="dotum"/>
          <w:color w:val="909090"/>
          <w:sz w:val="16"/>
          <w:szCs w:val="16"/>
        </w:rPr>
        <w:t>완전한</w:t>
      </w:r>
      <w:r>
        <w:rPr>
          <w:rFonts w:ascii="dotum" w:eastAsia="돋움" w:hAnsi="dotum"/>
          <w:color w:val="909090"/>
          <w:sz w:val="16"/>
          <w:szCs w:val="16"/>
        </w:rPr>
        <w:t xml:space="preserve"> </w:t>
      </w:r>
      <w:r>
        <w:rPr>
          <w:rFonts w:ascii="dotum" w:eastAsia="돋움" w:hAnsi="dotum"/>
          <w:color w:val="909090"/>
          <w:sz w:val="16"/>
          <w:szCs w:val="16"/>
        </w:rPr>
        <w:t>어플리케이션을</w:t>
      </w:r>
      <w:r>
        <w:rPr>
          <w:rFonts w:ascii="dotum" w:eastAsia="돋움" w:hAnsi="dotum"/>
          <w:color w:val="909090"/>
          <w:sz w:val="16"/>
          <w:szCs w:val="16"/>
        </w:rPr>
        <w:t xml:space="preserve"> </w:t>
      </w:r>
      <w:r>
        <w:rPr>
          <w:rFonts w:ascii="dotum" w:eastAsia="돋움" w:hAnsi="dotum"/>
          <w:color w:val="909090"/>
          <w:sz w:val="16"/>
          <w:szCs w:val="16"/>
        </w:rPr>
        <w:t>종료</w:t>
      </w:r>
      <w:r>
        <w:rPr>
          <w:rFonts w:ascii="dotum" w:eastAsia="돋움" w:hAnsi="dotum"/>
          <w:color w:val="909090"/>
          <w:sz w:val="16"/>
          <w:szCs w:val="16"/>
        </w:rPr>
        <w:t xml:space="preserve"> </w:t>
      </w:r>
      <w:r>
        <w:rPr>
          <w:rFonts w:ascii="dotum" w:eastAsia="돋움" w:hAnsi="dotum"/>
          <w:color w:val="909090"/>
          <w:sz w:val="16"/>
          <w:szCs w:val="16"/>
        </w:rPr>
        <w:t>시킬수</w:t>
      </w:r>
      <w:r>
        <w:rPr>
          <w:rFonts w:ascii="dotum" w:eastAsia="돋움" w:hAnsi="dotum"/>
          <w:color w:val="909090"/>
          <w:sz w:val="16"/>
          <w:szCs w:val="16"/>
        </w:rPr>
        <w:t xml:space="preserve"> </w:t>
      </w:r>
      <w:r>
        <w:rPr>
          <w:rFonts w:ascii="dotum" w:eastAsia="돋움" w:hAnsi="dotum"/>
          <w:color w:val="909090"/>
          <w:sz w:val="16"/>
          <w:szCs w:val="16"/>
        </w:rPr>
        <w:t>있다</w:t>
      </w:r>
      <w:r>
        <w:rPr>
          <w:rFonts w:ascii="dotum" w:eastAsia="돋움" w:hAnsi="dotum"/>
          <w:color w:val="909090"/>
          <w:sz w:val="16"/>
          <w:szCs w:val="16"/>
        </w:rPr>
        <w:t>. </w:t>
      </w: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 xml:space="preserve">2.2 </w:t>
      </w:r>
      <w:r>
        <w:rPr>
          <w:rFonts w:ascii="dotum" w:eastAsia="돋움" w:hAnsi="dotum"/>
          <w:color w:val="909090"/>
          <w:sz w:val="16"/>
          <w:szCs w:val="16"/>
        </w:rPr>
        <w:t>버전</w:t>
      </w:r>
      <w:r>
        <w:rPr>
          <w:rFonts w:ascii="dotum" w:eastAsia="돋움" w:hAnsi="dotum"/>
          <w:color w:val="909090"/>
          <w:sz w:val="16"/>
          <w:szCs w:val="16"/>
        </w:rPr>
        <w:t xml:space="preserve"> </w:t>
      </w:r>
      <w:r>
        <w:rPr>
          <w:rFonts w:ascii="dotum" w:eastAsia="돋움" w:hAnsi="dotum"/>
          <w:color w:val="909090"/>
          <w:sz w:val="16"/>
          <w:szCs w:val="16"/>
        </w:rPr>
        <w:t>상에서는</w:t>
      </w:r>
      <w:r>
        <w:rPr>
          <w:rFonts w:ascii="dotum" w:eastAsia="돋움" w:hAnsi="dotum"/>
          <w:color w:val="909090"/>
          <w:sz w:val="16"/>
          <w:szCs w:val="16"/>
        </w:rPr>
        <w:t xml:space="preserve"> killBackgroundProcesses </w:t>
      </w:r>
      <w:r>
        <w:rPr>
          <w:rFonts w:ascii="dotum" w:eastAsia="돋움" w:hAnsi="dotum"/>
          <w:color w:val="909090"/>
          <w:sz w:val="16"/>
          <w:szCs w:val="16"/>
        </w:rPr>
        <w:t>메소드를</w:t>
      </w:r>
      <w:r>
        <w:rPr>
          <w:rFonts w:ascii="dotum" w:eastAsia="돋움" w:hAnsi="dotum"/>
          <w:color w:val="909090"/>
          <w:sz w:val="16"/>
          <w:szCs w:val="16"/>
        </w:rPr>
        <w:t xml:space="preserve"> </w:t>
      </w:r>
      <w:r>
        <w:rPr>
          <w:rFonts w:ascii="dotum" w:eastAsia="돋움" w:hAnsi="dotum"/>
          <w:color w:val="909090"/>
          <w:sz w:val="16"/>
          <w:szCs w:val="16"/>
        </w:rPr>
        <w:t>이용하여</w:t>
      </w:r>
      <w:r>
        <w:rPr>
          <w:rFonts w:ascii="dotum" w:eastAsia="돋움" w:hAnsi="dotum"/>
          <w:color w:val="909090"/>
          <w:sz w:val="16"/>
          <w:szCs w:val="16"/>
        </w:rPr>
        <w:t xml:space="preserve"> </w:t>
      </w:r>
      <w:r>
        <w:rPr>
          <w:rFonts w:ascii="dotum" w:eastAsia="돋움" w:hAnsi="dotum"/>
          <w:color w:val="909090"/>
          <w:sz w:val="16"/>
          <w:szCs w:val="16"/>
        </w:rPr>
        <w:t>불완전한</w:t>
      </w:r>
      <w:r>
        <w:rPr>
          <w:rFonts w:ascii="dotum" w:eastAsia="돋움" w:hAnsi="dotum"/>
          <w:color w:val="909090"/>
          <w:sz w:val="16"/>
          <w:szCs w:val="16"/>
        </w:rPr>
        <w:t xml:space="preserve"> </w:t>
      </w:r>
      <w:r>
        <w:rPr>
          <w:rFonts w:ascii="dotum" w:eastAsia="돋움" w:hAnsi="dotum"/>
          <w:color w:val="909090"/>
          <w:sz w:val="16"/>
          <w:szCs w:val="16"/>
        </w:rPr>
        <w:t>어플리키에션을</w:t>
      </w:r>
      <w:r>
        <w:rPr>
          <w:rFonts w:ascii="dotum" w:eastAsia="돋움" w:hAnsi="dotum"/>
          <w:color w:val="909090"/>
          <w:sz w:val="16"/>
          <w:szCs w:val="16"/>
        </w:rPr>
        <w:t xml:space="preserve"> </w:t>
      </w:r>
      <w:r>
        <w:rPr>
          <w:rFonts w:ascii="dotum" w:eastAsia="돋움" w:hAnsi="dotum"/>
          <w:color w:val="909090"/>
          <w:sz w:val="16"/>
          <w:szCs w:val="16"/>
        </w:rPr>
        <w:t>종료</w:t>
      </w:r>
      <w:r>
        <w:rPr>
          <w:rFonts w:ascii="dotum" w:eastAsia="돋움" w:hAnsi="dotum"/>
          <w:color w:val="909090"/>
          <w:sz w:val="16"/>
          <w:szCs w:val="16"/>
        </w:rPr>
        <w:t xml:space="preserve"> </w:t>
      </w:r>
      <w:r>
        <w:rPr>
          <w:rFonts w:ascii="dotum" w:eastAsia="돋움" w:hAnsi="dotum"/>
          <w:color w:val="909090"/>
          <w:sz w:val="16"/>
          <w:szCs w:val="16"/>
        </w:rPr>
        <w:t>시킬수</w:t>
      </w:r>
      <w:r>
        <w:rPr>
          <w:rFonts w:ascii="dotum" w:eastAsia="돋움" w:hAnsi="dotum"/>
          <w:color w:val="909090"/>
          <w:sz w:val="16"/>
          <w:szCs w:val="16"/>
        </w:rPr>
        <w:t xml:space="preserve"> </w:t>
      </w:r>
      <w:r>
        <w:rPr>
          <w:rFonts w:ascii="dotum" w:eastAsia="돋움" w:hAnsi="dotum"/>
          <w:color w:val="909090"/>
          <w:sz w:val="16"/>
          <w:szCs w:val="16"/>
        </w:rPr>
        <w:t>있다</w:t>
      </w:r>
      <w:r>
        <w:rPr>
          <w:rFonts w:ascii="dotum" w:eastAsia="돋움" w:hAnsi="dotum"/>
          <w:color w:val="909090"/>
          <w:sz w:val="16"/>
          <w:szCs w:val="16"/>
        </w:rPr>
        <w:t>. (?)</w:t>
      </w:r>
    </w:p>
    <w:p w:rsidR="00240125" w:rsidRDefault="00240125" w:rsidP="00240125">
      <w:pPr>
        <w:rPr>
          <w:rFonts w:ascii="dotum" w:eastAsia="돋움" w:hAnsi="dotum" w:hint="eastAsia"/>
          <w:color w:val="909090"/>
          <w:sz w:val="16"/>
          <w:szCs w:val="16"/>
        </w:rPr>
      </w:pP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lastRenderedPageBreak/>
        <w:t xml:space="preserve">2.2 </w:t>
      </w:r>
      <w:r>
        <w:rPr>
          <w:rFonts w:ascii="dotum" w:eastAsia="돋움" w:hAnsi="dotum"/>
          <w:color w:val="909090"/>
          <w:sz w:val="16"/>
          <w:szCs w:val="16"/>
        </w:rPr>
        <w:t>버전</w:t>
      </w:r>
      <w:r>
        <w:rPr>
          <w:rFonts w:ascii="dotum" w:eastAsia="돋움" w:hAnsi="dotum"/>
          <w:color w:val="909090"/>
          <w:sz w:val="16"/>
          <w:szCs w:val="16"/>
        </w:rPr>
        <w:t xml:space="preserve"> </w:t>
      </w:r>
      <w:r>
        <w:rPr>
          <w:rFonts w:ascii="dotum" w:eastAsia="돋움" w:hAnsi="dotum"/>
          <w:color w:val="909090"/>
          <w:sz w:val="16"/>
          <w:szCs w:val="16"/>
        </w:rPr>
        <w:t>부터는</w:t>
      </w:r>
      <w:r>
        <w:rPr>
          <w:rFonts w:ascii="dotum" w:eastAsia="돋움" w:hAnsi="dotum"/>
          <w:color w:val="909090"/>
          <w:sz w:val="16"/>
          <w:szCs w:val="16"/>
        </w:rPr>
        <w:t xml:space="preserve"> </w:t>
      </w:r>
      <w:r>
        <w:rPr>
          <w:rFonts w:ascii="dotum" w:eastAsia="돋움" w:hAnsi="dotum"/>
          <w:color w:val="909090"/>
          <w:sz w:val="16"/>
          <w:szCs w:val="16"/>
        </w:rPr>
        <w:t>프로세스의</w:t>
      </w:r>
      <w:r>
        <w:rPr>
          <w:rFonts w:ascii="dotum" w:eastAsia="돋움" w:hAnsi="dotum"/>
          <w:color w:val="909090"/>
          <w:sz w:val="16"/>
          <w:szCs w:val="16"/>
        </w:rPr>
        <w:t xml:space="preserve"> </w:t>
      </w:r>
      <w:r>
        <w:rPr>
          <w:rFonts w:ascii="dotum" w:eastAsia="돋움" w:hAnsi="dotum"/>
          <w:color w:val="909090"/>
          <w:sz w:val="16"/>
          <w:szCs w:val="16"/>
        </w:rPr>
        <w:t>상태에</w:t>
      </w:r>
      <w:r>
        <w:rPr>
          <w:rFonts w:ascii="dotum" w:eastAsia="돋움" w:hAnsi="dotum"/>
          <w:color w:val="909090"/>
          <w:sz w:val="16"/>
          <w:szCs w:val="16"/>
        </w:rPr>
        <w:t xml:space="preserve"> </w:t>
      </w:r>
      <w:r>
        <w:rPr>
          <w:rFonts w:ascii="dotum" w:eastAsia="돋움" w:hAnsi="dotum"/>
          <w:color w:val="909090"/>
          <w:sz w:val="16"/>
          <w:szCs w:val="16"/>
        </w:rPr>
        <w:t>따라</w:t>
      </w:r>
      <w:r>
        <w:rPr>
          <w:rFonts w:ascii="dotum" w:eastAsia="돋움" w:hAnsi="dotum"/>
          <w:color w:val="909090"/>
          <w:sz w:val="16"/>
          <w:szCs w:val="16"/>
        </w:rPr>
        <w:t xml:space="preserve"> </w:t>
      </w:r>
      <w:r>
        <w:rPr>
          <w:rFonts w:ascii="dotum" w:eastAsia="돋움" w:hAnsi="dotum"/>
          <w:color w:val="909090"/>
          <w:sz w:val="16"/>
          <w:szCs w:val="16"/>
        </w:rPr>
        <w:t>중요하지</w:t>
      </w:r>
      <w:r>
        <w:rPr>
          <w:rFonts w:ascii="dotum" w:eastAsia="돋움" w:hAnsi="dotum"/>
          <w:color w:val="909090"/>
          <w:sz w:val="16"/>
          <w:szCs w:val="16"/>
        </w:rPr>
        <w:t xml:space="preserve"> </w:t>
      </w:r>
      <w:r>
        <w:rPr>
          <w:rFonts w:ascii="dotum" w:eastAsia="돋움" w:hAnsi="dotum"/>
          <w:color w:val="909090"/>
          <w:sz w:val="16"/>
          <w:szCs w:val="16"/>
        </w:rPr>
        <w:t>않은</w:t>
      </w:r>
      <w:r>
        <w:rPr>
          <w:rFonts w:ascii="dotum" w:eastAsia="돋움" w:hAnsi="dotum"/>
          <w:color w:val="909090"/>
          <w:sz w:val="16"/>
          <w:szCs w:val="16"/>
        </w:rPr>
        <w:t xml:space="preserve"> </w:t>
      </w:r>
      <w:r>
        <w:rPr>
          <w:rFonts w:ascii="dotum" w:eastAsia="돋움" w:hAnsi="dotum"/>
          <w:color w:val="909090"/>
          <w:sz w:val="16"/>
          <w:szCs w:val="16"/>
        </w:rPr>
        <w:t>프로세스만을</w:t>
      </w:r>
      <w:r>
        <w:rPr>
          <w:rFonts w:ascii="dotum" w:eastAsia="돋움" w:hAnsi="dotum"/>
          <w:color w:val="909090"/>
          <w:sz w:val="16"/>
          <w:szCs w:val="16"/>
        </w:rPr>
        <w:t xml:space="preserve"> </w:t>
      </w:r>
      <w:r>
        <w:rPr>
          <w:rFonts w:ascii="dotum" w:eastAsia="돋움" w:hAnsi="dotum"/>
          <w:color w:val="909090"/>
          <w:sz w:val="16"/>
          <w:szCs w:val="16"/>
        </w:rPr>
        <w:t>선별적으로</w:t>
      </w:r>
      <w:r>
        <w:rPr>
          <w:rFonts w:ascii="dotum" w:eastAsia="돋움" w:hAnsi="dotum"/>
          <w:color w:val="909090"/>
          <w:sz w:val="16"/>
          <w:szCs w:val="16"/>
        </w:rPr>
        <w:t xml:space="preserve"> </w:t>
      </w:r>
      <w:r>
        <w:rPr>
          <w:rFonts w:ascii="dotum" w:eastAsia="돋움" w:hAnsi="dotum"/>
          <w:color w:val="909090"/>
          <w:sz w:val="16"/>
          <w:szCs w:val="16"/>
        </w:rPr>
        <w:t>종료</w:t>
      </w:r>
      <w:r>
        <w:rPr>
          <w:rFonts w:ascii="dotum" w:eastAsia="돋움" w:hAnsi="dotum"/>
          <w:color w:val="909090"/>
          <w:sz w:val="16"/>
          <w:szCs w:val="16"/>
        </w:rPr>
        <w:t xml:space="preserve"> </w:t>
      </w:r>
      <w:r>
        <w:rPr>
          <w:rFonts w:ascii="dotum" w:eastAsia="돋움" w:hAnsi="dotum"/>
          <w:color w:val="909090"/>
          <w:sz w:val="16"/>
          <w:szCs w:val="16"/>
        </w:rPr>
        <w:t>시킨다</w:t>
      </w:r>
      <w:r>
        <w:rPr>
          <w:rFonts w:ascii="dotum" w:eastAsia="돋움" w:hAnsi="dotum"/>
          <w:color w:val="909090"/>
          <w:sz w:val="16"/>
          <w:szCs w:val="16"/>
        </w:rPr>
        <w:t>. </w:t>
      </w:r>
    </w:p>
    <w:p w:rsidR="00240125" w:rsidRDefault="00240125" w:rsidP="00240125">
      <w:pPr>
        <w:rPr>
          <w:rFonts w:ascii="dotum" w:eastAsia="돋움" w:hAnsi="dotum" w:hint="eastAsia"/>
          <w:color w:val="909090"/>
          <w:sz w:val="16"/>
          <w:szCs w:val="16"/>
        </w:rPr>
      </w:pP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 xml:space="preserve">IMPORTANCE_EMPTY : </w:t>
      </w:r>
      <w:r>
        <w:rPr>
          <w:rFonts w:ascii="dotum" w:eastAsia="돋움" w:hAnsi="dotum"/>
          <w:color w:val="909090"/>
          <w:sz w:val="16"/>
          <w:szCs w:val="16"/>
        </w:rPr>
        <w:t>아무것도</w:t>
      </w:r>
      <w:r>
        <w:rPr>
          <w:rFonts w:ascii="dotum" w:eastAsia="돋움" w:hAnsi="dotum"/>
          <w:color w:val="909090"/>
          <w:sz w:val="16"/>
          <w:szCs w:val="16"/>
        </w:rPr>
        <w:t xml:space="preserve"> </w:t>
      </w:r>
      <w:r>
        <w:rPr>
          <w:rFonts w:ascii="dotum" w:eastAsia="돋움" w:hAnsi="dotum"/>
          <w:color w:val="909090"/>
          <w:sz w:val="16"/>
          <w:szCs w:val="16"/>
        </w:rPr>
        <w:t>없는</w:t>
      </w:r>
      <w:r>
        <w:rPr>
          <w:rFonts w:ascii="dotum" w:eastAsia="돋움" w:hAnsi="dotum"/>
          <w:color w:val="909090"/>
          <w:sz w:val="16"/>
          <w:szCs w:val="16"/>
        </w:rPr>
        <w:t xml:space="preserve"> </w:t>
      </w:r>
      <w:r>
        <w:rPr>
          <w:rFonts w:ascii="dotum" w:eastAsia="돋움" w:hAnsi="dotum"/>
          <w:color w:val="909090"/>
          <w:sz w:val="16"/>
          <w:szCs w:val="16"/>
        </w:rPr>
        <w:t>상황</w:t>
      </w:r>
      <w:r>
        <w:rPr>
          <w:rFonts w:ascii="dotum" w:eastAsia="돋움" w:hAnsi="dotum"/>
          <w:color w:val="909090"/>
          <w:sz w:val="16"/>
          <w:szCs w:val="16"/>
        </w:rPr>
        <w:t xml:space="preserve">. </w:t>
      </w:r>
      <w:r>
        <w:rPr>
          <w:rFonts w:ascii="dotum" w:eastAsia="돋움" w:hAnsi="dotum"/>
          <w:color w:val="909090"/>
          <w:sz w:val="16"/>
          <w:szCs w:val="16"/>
        </w:rPr>
        <w:t>가장</w:t>
      </w:r>
      <w:r>
        <w:rPr>
          <w:rFonts w:ascii="dotum" w:eastAsia="돋움" w:hAnsi="dotum"/>
          <w:color w:val="909090"/>
          <w:sz w:val="16"/>
          <w:szCs w:val="16"/>
        </w:rPr>
        <w:t xml:space="preserve"> </w:t>
      </w:r>
      <w:r>
        <w:rPr>
          <w:rFonts w:ascii="dotum" w:eastAsia="돋움" w:hAnsi="dotum"/>
          <w:color w:val="909090"/>
          <w:sz w:val="16"/>
          <w:szCs w:val="16"/>
        </w:rPr>
        <w:t>낮음</w:t>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 xml:space="preserve">IMPORTANCE_BACKGROUND : </w:t>
      </w:r>
      <w:r>
        <w:rPr>
          <w:rFonts w:ascii="dotum" w:eastAsia="돋움" w:hAnsi="dotum"/>
          <w:color w:val="909090"/>
          <w:sz w:val="16"/>
          <w:szCs w:val="16"/>
        </w:rPr>
        <w:t>현재</w:t>
      </w:r>
      <w:r>
        <w:rPr>
          <w:rFonts w:ascii="dotum" w:eastAsia="돋움" w:hAnsi="dotum"/>
          <w:color w:val="909090"/>
          <w:sz w:val="16"/>
          <w:szCs w:val="16"/>
        </w:rPr>
        <w:t xml:space="preserve"> </w:t>
      </w:r>
      <w:r>
        <w:rPr>
          <w:rFonts w:ascii="dotum" w:eastAsia="돋움" w:hAnsi="dotum"/>
          <w:color w:val="909090"/>
          <w:sz w:val="16"/>
          <w:szCs w:val="16"/>
        </w:rPr>
        <w:t>동작하는</w:t>
      </w:r>
      <w:r>
        <w:rPr>
          <w:rFonts w:ascii="dotum" w:eastAsia="돋움" w:hAnsi="dotum"/>
          <w:color w:val="909090"/>
          <w:sz w:val="16"/>
          <w:szCs w:val="16"/>
        </w:rPr>
        <w:t xml:space="preserve"> </w:t>
      </w:r>
      <w:r>
        <w:rPr>
          <w:rFonts w:ascii="dotum" w:eastAsia="돋움" w:hAnsi="dotum"/>
          <w:color w:val="909090"/>
          <w:sz w:val="16"/>
          <w:szCs w:val="16"/>
        </w:rPr>
        <w:t>어플리케이션</w:t>
      </w:r>
      <w:r>
        <w:rPr>
          <w:rFonts w:ascii="dotum" w:eastAsia="돋움" w:hAnsi="dotum"/>
          <w:color w:val="909090"/>
          <w:sz w:val="16"/>
          <w:szCs w:val="16"/>
        </w:rPr>
        <w:t xml:space="preserve"> </w:t>
      </w:r>
      <w:r>
        <w:rPr>
          <w:rFonts w:ascii="dotum" w:eastAsia="돋움" w:hAnsi="dotum"/>
          <w:color w:val="909090"/>
          <w:sz w:val="16"/>
          <w:szCs w:val="16"/>
        </w:rPr>
        <w:t>컴포넌트가</w:t>
      </w:r>
      <w:r>
        <w:rPr>
          <w:rFonts w:ascii="dotum" w:eastAsia="돋움" w:hAnsi="dotum"/>
          <w:color w:val="909090"/>
          <w:sz w:val="16"/>
          <w:szCs w:val="16"/>
        </w:rPr>
        <w:t xml:space="preserve"> </w:t>
      </w:r>
      <w:r>
        <w:rPr>
          <w:rFonts w:ascii="dotum" w:eastAsia="돋움" w:hAnsi="dotum"/>
          <w:color w:val="909090"/>
          <w:sz w:val="16"/>
          <w:szCs w:val="16"/>
        </w:rPr>
        <w:t>없는</w:t>
      </w:r>
      <w:r>
        <w:rPr>
          <w:rFonts w:ascii="dotum" w:eastAsia="돋움" w:hAnsi="dotum"/>
          <w:color w:val="909090"/>
          <w:sz w:val="16"/>
          <w:szCs w:val="16"/>
        </w:rPr>
        <w:t xml:space="preserve"> </w:t>
      </w:r>
      <w:r>
        <w:rPr>
          <w:rFonts w:ascii="dotum" w:eastAsia="돋움" w:hAnsi="dotum"/>
          <w:color w:val="909090"/>
          <w:sz w:val="16"/>
          <w:szCs w:val="16"/>
        </w:rPr>
        <w:t>프로세스</w:t>
      </w:r>
      <w:r>
        <w:rPr>
          <w:rFonts w:ascii="dotum" w:eastAsia="돋움" w:hAnsi="dotum"/>
          <w:color w:val="909090"/>
          <w:sz w:val="16"/>
          <w:szCs w:val="16"/>
        </w:rPr>
        <w:t xml:space="preserve">. </w:t>
      </w:r>
      <w:r>
        <w:rPr>
          <w:rFonts w:ascii="dotum" w:eastAsia="돋움" w:hAnsi="dotum"/>
          <w:color w:val="909090"/>
          <w:sz w:val="16"/>
          <w:szCs w:val="16"/>
        </w:rPr>
        <w:t>두</w:t>
      </w:r>
      <w:r>
        <w:rPr>
          <w:rFonts w:ascii="dotum" w:eastAsia="돋움" w:hAnsi="dotum"/>
          <w:color w:val="909090"/>
          <w:sz w:val="16"/>
          <w:szCs w:val="16"/>
        </w:rPr>
        <w:t xml:space="preserve"> </w:t>
      </w:r>
      <w:r>
        <w:rPr>
          <w:rFonts w:ascii="dotum" w:eastAsia="돋움" w:hAnsi="dotum"/>
          <w:color w:val="909090"/>
          <w:sz w:val="16"/>
          <w:szCs w:val="16"/>
        </w:rPr>
        <w:t>번째</w:t>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 xml:space="preserve">IMPORTANCE_SERVICE : </w:t>
      </w:r>
      <w:r>
        <w:rPr>
          <w:rFonts w:ascii="dotum" w:eastAsia="돋움" w:hAnsi="dotum"/>
          <w:color w:val="909090"/>
          <w:sz w:val="16"/>
          <w:szCs w:val="16"/>
        </w:rPr>
        <w:t>현재</w:t>
      </w:r>
      <w:r>
        <w:rPr>
          <w:rFonts w:ascii="dotum" w:eastAsia="돋움" w:hAnsi="dotum"/>
          <w:color w:val="909090"/>
          <w:sz w:val="16"/>
          <w:szCs w:val="16"/>
        </w:rPr>
        <w:t xml:space="preserve"> </w:t>
      </w:r>
      <w:r>
        <w:rPr>
          <w:rFonts w:ascii="dotum" w:eastAsia="돋움" w:hAnsi="dotum"/>
          <w:color w:val="909090"/>
          <w:sz w:val="16"/>
          <w:szCs w:val="16"/>
        </w:rPr>
        <w:t>서비스가</w:t>
      </w:r>
      <w:r>
        <w:rPr>
          <w:rFonts w:ascii="dotum" w:eastAsia="돋움" w:hAnsi="dotum"/>
          <w:color w:val="909090"/>
          <w:sz w:val="16"/>
          <w:szCs w:val="16"/>
        </w:rPr>
        <w:t xml:space="preserve"> </w:t>
      </w:r>
      <w:r>
        <w:rPr>
          <w:rFonts w:ascii="dotum" w:eastAsia="돋움" w:hAnsi="dotum"/>
          <w:color w:val="909090"/>
          <w:sz w:val="16"/>
          <w:szCs w:val="16"/>
        </w:rPr>
        <w:t>동작</w:t>
      </w:r>
      <w:r>
        <w:rPr>
          <w:rFonts w:ascii="dotum" w:eastAsia="돋움" w:hAnsi="dotum"/>
          <w:color w:val="909090"/>
          <w:sz w:val="16"/>
          <w:szCs w:val="16"/>
        </w:rPr>
        <w:t xml:space="preserve"> </w:t>
      </w:r>
      <w:r>
        <w:rPr>
          <w:rFonts w:ascii="dotum" w:eastAsia="돋움" w:hAnsi="dotum"/>
          <w:color w:val="909090"/>
          <w:sz w:val="16"/>
          <w:szCs w:val="16"/>
        </w:rPr>
        <w:t>중인</w:t>
      </w:r>
      <w:r>
        <w:rPr>
          <w:rFonts w:ascii="dotum" w:eastAsia="돋움" w:hAnsi="dotum"/>
          <w:color w:val="909090"/>
          <w:sz w:val="16"/>
          <w:szCs w:val="16"/>
        </w:rPr>
        <w:t xml:space="preserve"> </w:t>
      </w:r>
      <w:r>
        <w:rPr>
          <w:rFonts w:ascii="dotum" w:eastAsia="돋움" w:hAnsi="dotum"/>
          <w:color w:val="909090"/>
          <w:sz w:val="16"/>
          <w:szCs w:val="16"/>
        </w:rPr>
        <w:t>프로세스</w:t>
      </w:r>
      <w:r>
        <w:rPr>
          <w:rFonts w:ascii="dotum" w:eastAsia="돋움" w:hAnsi="dotum"/>
          <w:color w:val="909090"/>
          <w:sz w:val="16"/>
          <w:szCs w:val="16"/>
        </w:rPr>
        <w:t xml:space="preserve">. </w:t>
      </w:r>
      <w:r>
        <w:rPr>
          <w:rFonts w:ascii="dotum" w:eastAsia="돋움" w:hAnsi="dotum"/>
          <w:color w:val="909090"/>
          <w:sz w:val="16"/>
          <w:szCs w:val="16"/>
        </w:rPr>
        <w:t>세</w:t>
      </w:r>
      <w:r>
        <w:rPr>
          <w:rFonts w:ascii="dotum" w:eastAsia="돋움" w:hAnsi="dotum"/>
          <w:color w:val="909090"/>
          <w:sz w:val="16"/>
          <w:szCs w:val="16"/>
        </w:rPr>
        <w:t xml:space="preserve"> </w:t>
      </w:r>
      <w:r>
        <w:rPr>
          <w:rFonts w:ascii="dotum" w:eastAsia="돋움" w:hAnsi="dotum"/>
          <w:color w:val="909090"/>
          <w:sz w:val="16"/>
          <w:szCs w:val="16"/>
        </w:rPr>
        <w:t>번째</w:t>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 xml:space="preserve">IMPORTANCE_VISIBLE : </w:t>
      </w:r>
      <w:r>
        <w:rPr>
          <w:rFonts w:ascii="dotum" w:eastAsia="돋움" w:hAnsi="dotum"/>
          <w:color w:val="909090"/>
          <w:sz w:val="16"/>
          <w:szCs w:val="16"/>
        </w:rPr>
        <w:t>화면상에</w:t>
      </w:r>
      <w:r>
        <w:rPr>
          <w:rFonts w:ascii="dotum" w:eastAsia="돋움" w:hAnsi="dotum"/>
          <w:color w:val="909090"/>
          <w:sz w:val="16"/>
          <w:szCs w:val="16"/>
        </w:rPr>
        <w:t xml:space="preserve"> Activity</w:t>
      </w:r>
      <w:r>
        <w:rPr>
          <w:rFonts w:ascii="dotum" w:eastAsia="돋움" w:hAnsi="dotum"/>
          <w:color w:val="909090"/>
          <w:sz w:val="16"/>
          <w:szCs w:val="16"/>
        </w:rPr>
        <w:t>가</w:t>
      </w:r>
      <w:r>
        <w:rPr>
          <w:rFonts w:ascii="dotum" w:eastAsia="돋움" w:hAnsi="dotum"/>
          <w:color w:val="909090"/>
          <w:sz w:val="16"/>
          <w:szCs w:val="16"/>
        </w:rPr>
        <w:t xml:space="preserve"> </w:t>
      </w:r>
      <w:r>
        <w:rPr>
          <w:rFonts w:ascii="dotum" w:eastAsia="돋움" w:hAnsi="dotum"/>
          <w:color w:val="909090"/>
          <w:sz w:val="16"/>
          <w:szCs w:val="16"/>
        </w:rPr>
        <w:t>동작하는</w:t>
      </w:r>
      <w:r>
        <w:rPr>
          <w:rFonts w:ascii="dotum" w:eastAsia="돋움" w:hAnsi="dotum"/>
          <w:color w:val="909090"/>
          <w:sz w:val="16"/>
          <w:szCs w:val="16"/>
        </w:rPr>
        <w:t xml:space="preserve"> </w:t>
      </w:r>
      <w:r>
        <w:rPr>
          <w:rFonts w:ascii="dotum" w:eastAsia="돋움" w:hAnsi="dotum"/>
          <w:color w:val="909090"/>
          <w:sz w:val="16"/>
          <w:szCs w:val="16"/>
        </w:rPr>
        <w:t>프로세스</w:t>
      </w:r>
      <w:r>
        <w:rPr>
          <w:rFonts w:ascii="dotum" w:eastAsia="돋움" w:hAnsi="dotum"/>
          <w:color w:val="909090"/>
          <w:sz w:val="16"/>
          <w:szCs w:val="16"/>
        </w:rPr>
        <w:t xml:space="preserve">. </w:t>
      </w:r>
      <w:r>
        <w:rPr>
          <w:rFonts w:ascii="dotum" w:eastAsia="돋움" w:hAnsi="dotum"/>
          <w:color w:val="909090"/>
          <w:sz w:val="16"/>
          <w:szCs w:val="16"/>
        </w:rPr>
        <w:t>네</w:t>
      </w:r>
      <w:r>
        <w:rPr>
          <w:rFonts w:ascii="dotum" w:eastAsia="돋움" w:hAnsi="dotum"/>
          <w:color w:val="909090"/>
          <w:sz w:val="16"/>
          <w:szCs w:val="16"/>
        </w:rPr>
        <w:t xml:space="preserve"> </w:t>
      </w:r>
      <w:r>
        <w:rPr>
          <w:rFonts w:ascii="dotum" w:eastAsia="돋움" w:hAnsi="dotum"/>
          <w:color w:val="909090"/>
          <w:sz w:val="16"/>
          <w:szCs w:val="16"/>
        </w:rPr>
        <w:t>번째</w:t>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 xml:space="preserve">IMPORTANCE_FOREGROUND : </w:t>
      </w:r>
      <w:r>
        <w:rPr>
          <w:rFonts w:ascii="dotum" w:eastAsia="돋움" w:hAnsi="dotum"/>
          <w:color w:val="909090"/>
          <w:sz w:val="16"/>
          <w:szCs w:val="16"/>
        </w:rPr>
        <w:t>현재</w:t>
      </w:r>
      <w:r>
        <w:rPr>
          <w:rFonts w:ascii="dotum" w:eastAsia="돋움" w:hAnsi="dotum"/>
          <w:color w:val="909090"/>
          <w:sz w:val="16"/>
          <w:szCs w:val="16"/>
        </w:rPr>
        <w:t xml:space="preserve"> </w:t>
      </w:r>
      <w:r>
        <w:rPr>
          <w:rFonts w:ascii="dotum" w:eastAsia="돋움" w:hAnsi="dotum"/>
          <w:color w:val="909090"/>
          <w:sz w:val="16"/>
          <w:szCs w:val="16"/>
        </w:rPr>
        <w:t>사용자</w:t>
      </w:r>
      <w:r>
        <w:rPr>
          <w:rFonts w:ascii="dotum" w:eastAsia="돋움" w:hAnsi="dotum"/>
          <w:color w:val="909090"/>
          <w:sz w:val="16"/>
          <w:szCs w:val="16"/>
        </w:rPr>
        <w:t xml:space="preserve"> UX</w:t>
      </w:r>
      <w:r>
        <w:rPr>
          <w:rFonts w:ascii="dotum" w:eastAsia="돋움" w:hAnsi="dotum"/>
          <w:color w:val="909090"/>
          <w:sz w:val="16"/>
          <w:szCs w:val="16"/>
        </w:rPr>
        <w:t>와</w:t>
      </w:r>
      <w:r>
        <w:rPr>
          <w:rFonts w:ascii="dotum" w:eastAsia="돋움" w:hAnsi="dotum"/>
          <w:color w:val="909090"/>
          <w:sz w:val="16"/>
          <w:szCs w:val="16"/>
        </w:rPr>
        <w:t xml:space="preserve"> </w:t>
      </w:r>
      <w:r>
        <w:rPr>
          <w:rFonts w:ascii="dotum" w:eastAsia="돋움" w:hAnsi="dotum"/>
          <w:color w:val="909090"/>
          <w:sz w:val="16"/>
          <w:szCs w:val="16"/>
        </w:rPr>
        <w:t>지접</w:t>
      </w:r>
      <w:r>
        <w:rPr>
          <w:rFonts w:ascii="dotum" w:eastAsia="돋움" w:hAnsi="dotum"/>
          <w:color w:val="909090"/>
          <w:sz w:val="16"/>
          <w:szCs w:val="16"/>
        </w:rPr>
        <w:t xml:space="preserve"> </w:t>
      </w:r>
      <w:r>
        <w:rPr>
          <w:rFonts w:ascii="dotum" w:eastAsia="돋움" w:hAnsi="dotum"/>
          <w:color w:val="909090"/>
          <w:sz w:val="16"/>
          <w:szCs w:val="16"/>
        </w:rPr>
        <w:t>연관된</w:t>
      </w:r>
      <w:r>
        <w:rPr>
          <w:rFonts w:ascii="dotum" w:eastAsia="돋움" w:hAnsi="dotum"/>
          <w:color w:val="909090"/>
          <w:sz w:val="16"/>
          <w:szCs w:val="16"/>
        </w:rPr>
        <w:t xml:space="preserve"> </w:t>
      </w:r>
      <w:r>
        <w:rPr>
          <w:rFonts w:ascii="dotum" w:eastAsia="돋움" w:hAnsi="dotum"/>
          <w:color w:val="909090"/>
          <w:sz w:val="16"/>
          <w:szCs w:val="16"/>
        </w:rPr>
        <w:t>기능을</w:t>
      </w:r>
      <w:r>
        <w:rPr>
          <w:rFonts w:ascii="dotum" w:eastAsia="돋움" w:hAnsi="dotum"/>
          <w:color w:val="909090"/>
          <w:sz w:val="16"/>
          <w:szCs w:val="16"/>
        </w:rPr>
        <w:t xml:space="preserve"> </w:t>
      </w:r>
      <w:r>
        <w:rPr>
          <w:rFonts w:ascii="dotum" w:eastAsia="돋움" w:hAnsi="dotum"/>
          <w:color w:val="909090"/>
          <w:sz w:val="16"/>
          <w:szCs w:val="16"/>
        </w:rPr>
        <w:t>수행하는</w:t>
      </w:r>
      <w:r>
        <w:rPr>
          <w:rFonts w:ascii="dotum" w:eastAsia="돋움" w:hAnsi="dotum"/>
          <w:color w:val="909090"/>
          <w:sz w:val="16"/>
          <w:szCs w:val="16"/>
        </w:rPr>
        <w:t xml:space="preserve"> </w:t>
      </w:r>
      <w:r>
        <w:rPr>
          <w:rFonts w:ascii="dotum" w:eastAsia="돋움" w:hAnsi="dotum"/>
          <w:color w:val="909090"/>
          <w:sz w:val="16"/>
          <w:szCs w:val="16"/>
        </w:rPr>
        <w:t>프로세스</w:t>
      </w:r>
      <w:r>
        <w:rPr>
          <w:rFonts w:ascii="dotum" w:eastAsia="돋움" w:hAnsi="dotum"/>
          <w:color w:val="909090"/>
          <w:sz w:val="16"/>
          <w:szCs w:val="16"/>
        </w:rPr>
        <w:t xml:space="preserve">. </w:t>
      </w:r>
      <w:r>
        <w:rPr>
          <w:rFonts w:ascii="dotum" w:eastAsia="돋움" w:hAnsi="dotum"/>
          <w:color w:val="909090"/>
          <w:sz w:val="16"/>
          <w:szCs w:val="16"/>
        </w:rPr>
        <w:t>가장</w:t>
      </w:r>
      <w:r>
        <w:rPr>
          <w:rFonts w:ascii="dotum" w:eastAsia="돋움" w:hAnsi="dotum"/>
          <w:color w:val="909090"/>
          <w:sz w:val="16"/>
          <w:szCs w:val="16"/>
        </w:rPr>
        <w:t xml:space="preserve"> </w:t>
      </w:r>
      <w:r>
        <w:rPr>
          <w:rFonts w:ascii="dotum" w:eastAsia="돋움" w:hAnsi="dotum"/>
          <w:color w:val="909090"/>
          <w:sz w:val="16"/>
          <w:szCs w:val="16"/>
        </w:rPr>
        <w:t>높음</w:t>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직접</w:t>
      </w:r>
      <w:r>
        <w:rPr>
          <w:rFonts w:ascii="dotum" w:eastAsia="돋움" w:hAnsi="dotum"/>
          <w:color w:val="909090"/>
          <w:sz w:val="16"/>
          <w:szCs w:val="16"/>
        </w:rPr>
        <w:t xml:space="preserve"> </w:t>
      </w:r>
      <w:r>
        <w:rPr>
          <w:rFonts w:ascii="dotum" w:eastAsia="돋움" w:hAnsi="dotum"/>
          <w:color w:val="909090"/>
          <w:sz w:val="16"/>
          <w:szCs w:val="16"/>
        </w:rPr>
        <w:t>테스트</w:t>
      </w:r>
      <w:r>
        <w:rPr>
          <w:rFonts w:ascii="dotum" w:eastAsia="돋움" w:hAnsi="dotum"/>
          <w:color w:val="909090"/>
          <w:sz w:val="16"/>
          <w:szCs w:val="16"/>
        </w:rPr>
        <w:t xml:space="preserve"> </w:t>
      </w:r>
      <w:r>
        <w:rPr>
          <w:rFonts w:ascii="dotum" w:eastAsia="돋움" w:hAnsi="dotum"/>
          <w:color w:val="909090"/>
          <w:sz w:val="16"/>
          <w:szCs w:val="16"/>
        </w:rPr>
        <w:t>해</w:t>
      </w:r>
      <w:r>
        <w:rPr>
          <w:rFonts w:ascii="dotum" w:eastAsia="돋움" w:hAnsi="dotum"/>
          <w:color w:val="909090"/>
          <w:sz w:val="16"/>
          <w:szCs w:val="16"/>
        </w:rPr>
        <w:t xml:space="preserve"> </w:t>
      </w:r>
      <w:r>
        <w:rPr>
          <w:rFonts w:ascii="dotum" w:eastAsia="돋움" w:hAnsi="dotum"/>
          <w:color w:val="909090"/>
          <w:sz w:val="16"/>
          <w:szCs w:val="16"/>
        </w:rPr>
        <w:t>보았지만</w:t>
      </w:r>
      <w:r>
        <w:rPr>
          <w:rFonts w:ascii="dotum" w:eastAsia="돋움" w:hAnsi="dotum"/>
          <w:color w:val="909090"/>
          <w:sz w:val="16"/>
          <w:szCs w:val="16"/>
        </w:rPr>
        <w:t>, 2.1</w:t>
      </w:r>
      <w:r>
        <w:rPr>
          <w:rFonts w:ascii="dotum" w:eastAsia="돋움" w:hAnsi="dotum"/>
          <w:color w:val="909090"/>
          <w:sz w:val="16"/>
          <w:szCs w:val="16"/>
        </w:rPr>
        <w:t>상에서는</w:t>
      </w:r>
      <w:r>
        <w:rPr>
          <w:rFonts w:ascii="dotum" w:eastAsia="돋움" w:hAnsi="dotum"/>
          <w:color w:val="909090"/>
          <w:sz w:val="16"/>
          <w:szCs w:val="16"/>
        </w:rPr>
        <w:t xml:space="preserve"> </w:t>
      </w:r>
      <w:r>
        <w:rPr>
          <w:rFonts w:ascii="dotum" w:eastAsia="돋움" w:hAnsi="dotum"/>
          <w:color w:val="909090"/>
          <w:sz w:val="16"/>
          <w:szCs w:val="16"/>
        </w:rPr>
        <w:t>완전하게</w:t>
      </w:r>
      <w:r>
        <w:rPr>
          <w:rFonts w:ascii="dotum" w:eastAsia="돋움" w:hAnsi="dotum"/>
          <w:color w:val="909090"/>
          <w:sz w:val="16"/>
          <w:szCs w:val="16"/>
        </w:rPr>
        <w:t xml:space="preserve"> </w:t>
      </w:r>
      <w:r>
        <w:rPr>
          <w:rFonts w:ascii="dotum" w:eastAsia="돋움" w:hAnsi="dotum"/>
          <w:color w:val="909090"/>
          <w:sz w:val="16"/>
          <w:szCs w:val="16"/>
        </w:rPr>
        <w:t>종료하는</w:t>
      </w:r>
      <w:r>
        <w:rPr>
          <w:rFonts w:ascii="dotum" w:eastAsia="돋움" w:hAnsi="dotum"/>
          <w:color w:val="909090"/>
          <w:sz w:val="16"/>
          <w:szCs w:val="16"/>
        </w:rPr>
        <w:t xml:space="preserve"> </w:t>
      </w:r>
      <w:r>
        <w:rPr>
          <w:rFonts w:ascii="dotum" w:eastAsia="돋움" w:hAnsi="dotum"/>
          <w:color w:val="909090"/>
          <w:sz w:val="16"/>
          <w:szCs w:val="16"/>
        </w:rPr>
        <w:t>것을</w:t>
      </w:r>
      <w:r>
        <w:rPr>
          <w:rFonts w:ascii="dotum" w:eastAsia="돋움" w:hAnsi="dotum"/>
          <w:color w:val="909090"/>
          <w:sz w:val="16"/>
          <w:szCs w:val="16"/>
        </w:rPr>
        <w:t xml:space="preserve"> </w:t>
      </w:r>
      <w:r>
        <w:rPr>
          <w:rFonts w:ascii="dotum" w:eastAsia="돋움" w:hAnsi="dotum"/>
          <w:color w:val="909090"/>
          <w:sz w:val="16"/>
          <w:szCs w:val="16"/>
        </w:rPr>
        <w:t>볼</w:t>
      </w:r>
      <w:r>
        <w:rPr>
          <w:rFonts w:ascii="dotum" w:eastAsia="돋움" w:hAnsi="dotum"/>
          <w:color w:val="909090"/>
          <w:sz w:val="16"/>
          <w:szCs w:val="16"/>
        </w:rPr>
        <w:t xml:space="preserve"> </w:t>
      </w:r>
      <w:r>
        <w:rPr>
          <w:rFonts w:ascii="dotum" w:eastAsia="돋움" w:hAnsi="dotum"/>
          <w:color w:val="909090"/>
          <w:sz w:val="16"/>
          <w:szCs w:val="16"/>
        </w:rPr>
        <w:t>수</w:t>
      </w:r>
      <w:r>
        <w:rPr>
          <w:rFonts w:ascii="dotum" w:eastAsia="돋움" w:hAnsi="dotum"/>
          <w:color w:val="909090"/>
          <w:sz w:val="16"/>
          <w:szCs w:val="16"/>
        </w:rPr>
        <w:t xml:space="preserve"> </w:t>
      </w:r>
      <w:r>
        <w:rPr>
          <w:rFonts w:ascii="dotum" w:eastAsia="돋움" w:hAnsi="dotum"/>
          <w:color w:val="909090"/>
          <w:sz w:val="16"/>
          <w:szCs w:val="16"/>
        </w:rPr>
        <w:t>있는</w:t>
      </w:r>
      <w:r>
        <w:rPr>
          <w:rFonts w:ascii="dotum" w:eastAsia="돋움" w:hAnsi="dotum"/>
          <w:color w:val="909090"/>
          <w:sz w:val="16"/>
          <w:szCs w:val="16"/>
        </w:rPr>
        <w:t xml:space="preserve"> </w:t>
      </w:r>
      <w:r>
        <w:rPr>
          <w:rFonts w:ascii="dotum" w:eastAsia="돋움" w:hAnsi="dotum"/>
          <w:color w:val="909090"/>
          <w:sz w:val="16"/>
          <w:szCs w:val="16"/>
        </w:rPr>
        <w:t>반면</w:t>
      </w:r>
      <w:r>
        <w:rPr>
          <w:rFonts w:ascii="dotum" w:eastAsia="돋움" w:hAnsi="dotum"/>
          <w:color w:val="909090"/>
          <w:sz w:val="16"/>
          <w:szCs w:val="16"/>
        </w:rPr>
        <w:t>, 2.2</w:t>
      </w:r>
      <w:r>
        <w:rPr>
          <w:rFonts w:ascii="dotum" w:eastAsia="돋움" w:hAnsi="dotum"/>
          <w:color w:val="909090"/>
          <w:sz w:val="16"/>
          <w:szCs w:val="16"/>
        </w:rPr>
        <w:t>상에서는</w:t>
      </w:r>
      <w:r>
        <w:rPr>
          <w:rFonts w:ascii="dotum" w:eastAsia="돋움" w:hAnsi="dotum"/>
          <w:color w:val="909090"/>
          <w:sz w:val="16"/>
          <w:szCs w:val="16"/>
        </w:rPr>
        <w:t xml:space="preserve"> </w:t>
      </w:r>
      <w:r>
        <w:rPr>
          <w:rFonts w:ascii="dotum" w:eastAsia="돋움" w:hAnsi="dotum"/>
          <w:color w:val="909090"/>
          <w:sz w:val="16"/>
          <w:szCs w:val="16"/>
        </w:rPr>
        <w:t>종료가</w:t>
      </w:r>
      <w:r>
        <w:rPr>
          <w:rFonts w:ascii="dotum" w:eastAsia="돋움" w:hAnsi="dotum"/>
          <w:color w:val="909090"/>
          <w:sz w:val="16"/>
          <w:szCs w:val="16"/>
        </w:rPr>
        <w:t xml:space="preserve"> </w:t>
      </w:r>
      <w:r>
        <w:rPr>
          <w:rFonts w:ascii="dotum" w:eastAsia="돋움" w:hAnsi="dotum"/>
          <w:color w:val="909090"/>
          <w:sz w:val="16"/>
          <w:szCs w:val="16"/>
        </w:rPr>
        <w:t>되지</w:t>
      </w:r>
      <w:r>
        <w:rPr>
          <w:rFonts w:ascii="dotum" w:eastAsia="돋움" w:hAnsi="dotum"/>
          <w:color w:val="909090"/>
          <w:sz w:val="16"/>
          <w:szCs w:val="16"/>
        </w:rPr>
        <w:t xml:space="preserve"> </w:t>
      </w:r>
      <w:r>
        <w:rPr>
          <w:rFonts w:ascii="dotum" w:eastAsia="돋움" w:hAnsi="dotum"/>
          <w:color w:val="909090"/>
          <w:sz w:val="16"/>
          <w:szCs w:val="16"/>
        </w:rPr>
        <w:t>않았다</w:t>
      </w:r>
      <w:r>
        <w:rPr>
          <w:rFonts w:ascii="dotum" w:eastAsia="돋움" w:hAnsi="dotum"/>
          <w:color w:val="909090"/>
          <w:sz w:val="16"/>
          <w:szCs w:val="16"/>
        </w:rPr>
        <w:t>. </w:t>
      </w: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어디</w:t>
      </w:r>
      <w:r>
        <w:rPr>
          <w:rFonts w:ascii="dotum" w:eastAsia="돋움" w:hAnsi="dotum"/>
          <w:color w:val="909090"/>
          <w:sz w:val="16"/>
          <w:szCs w:val="16"/>
        </w:rPr>
        <w:t xml:space="preserve"> </w:t>
      </w:r>
      <w:r>
        <w:rPr>
          <w:rFonts w:ascii="dotum" w:eastAsia="돋움" w:hAnsi="dotum"/>
          <w:color w:val="909090"/>
          <w:sz w:val="16"/>
          <w:szCs w:val="16"/>
        </w:rPr>
        <w:t>다른</w:t>
      </w:r>
      <w:r>
        <w:rPr>
          <w:rFonts w:ascii="dotum" w:eastAsia="돋움" w:hAnsi="dotum"/>
          <w:color w:val="909090"/>
          <w:sz w:val="16"/>
          <w:szCs w:val="16"/>
        </w:rPr>
        <w:t xml:space="preserve"> </w:t>
      </w:r>
      <w:r>
        <w:rPr>
          <w:rFonts w:ascii="dotum" w:eastAsia="돋움" w:hAnsi="dotum"/>
          <w:color w:val="909090"/>
          <w:sz w:val="16"/>
          <w:szCs w:val="16"/>
        </w:rPr>
        <w:t>방법이</w:t>
      </w:r>
      <w:r>
        <w:rPr>
          <w:rFonts w:ascii="dotum" w:eastAsia="돋움" w:hAnsi="dotum"/>
          <w:color w:val="909090"/>
          <w:sz w:val="16"/>
          <w:szCs w:val="16"/>
        </w:rPr>
        <w:t xml:space="preserve"> </w:t>
      </w:r>
      <w:r>
        <w:rPr>
          <w:rFonts w:ascii="dotum" w:eastAsia="돋움" w:hAnsi="dotum"/>
          <w:color w:val="909090"/>
          <w:sz w:val="16"/>
          <w:szCs w:val="16"/>
        </w:rPr>
        <w:t>없는</w:t>
      </w:r>
      <w:r>
        <w:rPr>
          <w:rFonts w:ascii="dotum" w:eastAsia="돋움" w:hAnsi="dotum"/>
          <w:color w:val="909090"/>
          <w:sz w:val="16"/>
          <w:szCs w:val="16"/>
        </w:rPr>
        <w:t xml:space="preserve"> </w:t>
      </w:r>
      <w:r>
        <w:rPr>
          <w:rFonts w:ascii="dotum" w:eastAsia="돋움" w:hAnsi="dotum"/>
          <w:color w:val="909090"/>
          <w:sz w:val="16"/>
          <w:szCs w:val="16"/>
        </w:rPr>
        <w:t>것일까</w:t>
      </w:r>
      <w:r>
        <w:rPr>
          <w:rFonts w:ascii="dotum" w:eastAsia="돋움" w:hAnsi="dotum"/>
          <w:color w:val="909090"/>
          <w:sz w:val="16"/>
          <w:szCs w:val="16"/>
        </w:rPr>
        <w:t>...</w:t>
      </w:r>
    </w:p>
    <w:p w:rsidR="00240125" w:rsidRDefault="00153F68" w:rsidP="00240125">
      <w:pPr>
        <w:pStyle w:val="2"/>
        <w:spacing w:before="0" w:beforeAutospacing="0" w:after="0" w:afterAutospacing="0" w:line="245" w:lineRule="atLeast"/>
        <w:rPr>
          <w:rFonts w:ascii="돋움" w:eastAsia="돋움" w:hAnsi="돋움"/>
          <w:color w:val="000000"/>
        </w:rPr>
      </w:pPr>
      <w:hyperlink r:id="rId1041" w:history="1">
        <w:r w:rsidR="00240125">
          <w:rPr>
            <w:rStyle w:val="a4"/>
            <w:rFonts w:ascii="dotum" w:eastAsia="돋움" w:hAnsi="dotum"/>
            <w:color w:val="222222"/>
            <w:sz w:val="25"/>
            <w:szCs w:val="25"/>
            <w:u w:val="none"/>
          </w:rPr>
          <w:t xml:space="preserve">Toast - Custom Toast </w:t>
        </w:r>
        <w:r w:rsidR="00240125">
          <w:rPr>
            <w:rStyle w:val="a4"/>
            <w:rFonts w:ascii="dotum" w:eastAsia="돋움" w:hAnsi="dotum"/>
            <w:color w:val="222222"/>
            <w:sz w:val="25"/>
            <w:szCs w:val="25"/>
            <w:u w:val="none"/>
          </w:rPr>
          <w:t>만들기</w:t>
        </w:r>
      </w:hyperlink>
    </w:p>
    <w:p w:rsidR="00240125" w:rsidRDefault="00240125" w:rsidP="00240125">
      <w:pPr>
        <w:rPr>
          <w:rFonts w:ascii="dotum" w:eastAsia="돋움" w:hAnsi="dotum" w:hint="eastAsia"/>
          <w:color w:val="909090"/>
          <w:sz w:val="16"/>
          <w:szCs w:val="16"/>
        </w:rPr>
      </w:pPr>
    </w:p>
    <w:p w:rsidR="00240125" w:rsidRPr="00240125" w:rsidRDefault="00240125" w:rsidP="00240125">
      <w:pPr>
        <w:widowControl/>
        <w:wordWrap/>
        <w:autoSpaceDE/>
        <w:autoSpaceDN/>
        <w:spacing w:line="272" w:lineRule="atLeast"/>
        <w:jc w:val="left"/>
        <w:rPr>
          <w:rFonts w:ascii="dotum" w:eastAsia="굴림" w:hAnsi="dotum" w:cs="굴림" w:hint="eastAsia"/>
          <w:color w:val="909090"/>
          <w:kern w:val="0"/>
          <w:sz w:val="16"/>
          <w:szCs w:val="16"/>
        </w:rPr>
      </w:pPr>
      <w:r w:rsidRPr="00240125">
        <w:rPr>
          <w:rFonts w:ascii="굴림" w:eastAsia="굴림" w:hAnsi="굴림" w:cs="굴림"/>
          <w:color w:val="333333"/>
          <w:kern w:val="0"/>
          <w:sz w:val="16"/>
          <w:szCs w:val="16"/>
        </w:rPr>
        <w:t> 일반적인 Toast에 질릴 때, 다음과 같이</w:t>
      </w:r>
      <w:r w:rsidRPr="00240125">
        <w:rPr>
          <w:rFonts w:ascii="굴림" w:eastAsia="굴림" w:hAnsi="굴림" w:cs="굴림"/>
          <w:color w:val="333333"/>
          <w:kern w:val="0"/>
          <w:sz w:val="16"/>
        </w:rPr>
        <w:t> </w:t>
      </w:r>
      <w:r w:rsidRPr="00240125">
        <w:rPr>
          <w:rFonts w:ascii="굴림" w:eastAsia="굴림" w:hAnsi="굴림" w:cs="굴림"/>
          <w:b/>
          <w:bCs/>
          <w:color w:val="5C7FB0"/>
          <w:kern w:val="0"/>
          <w:sz w:val="16"/>
          <w:szCs w:val="16"/>
        </w:rPr>
        <w:t>Custom Toast</w:t>
      </w:r>
      <w:r w:rsidRPr="00240125">
        <w:rPr>
          <w:rFonts w:ascii="굴림" w:eastAsia="굴림" w:hAnsi="굴림" w:cs="굴림"/>
          <w:color w:val="333333"/>
          <w:kern w:val="0"/>
          <w:sz w:val="16"/>
          <w:szCs w:val="16"/>
        </w:rPr>
        <w:t>를 만들어 보자.</w:t>
      </w:r>
    </w:p>
    <w:p w:rsidR="00240125" w:rsidRPr="00240125" w:rsidRDefault="00240125" w:rsidP="00240125">
      <w:pPr>
        <w:widowControl/>
        <w:wordWrap/>
        <w:autoSpaceDE/>
        <w:autoSpaceDN/>
        <w:spacing w:line="272" w:lineRule="atLeast"/>
        <w:jc w:val="left"/>
        <w:rPr>
          <w:rFonts w:ascii="dotum" w:eastAsia="굴림" w:hAnsi="dotum" w:cs="굴림" w:hint="eastAsia"/>
          <w:color w:val="909090"/>
          <w:kern w:val="0"/>
          <w:sz w:val="16"/>
          <w:szCs w:val="16"/>
        </w:rPr>
      </w:pPr>
    </w:p>
    <w:p w:rsidR="00240125" w:rsidRPr="00240125" w:rsidRDefault="00240125" w:rsidP="00240125">
      <w:pPr>
        <w:widowControl/>
        <w:wordWrap/>
        <w:autoSpaceDE/>
        <w:autoSpaceDN/>
        <w:spacing w:line="272" w:lineRule="atLeast"/>
        <w:jc w:val="left"/>
        <w:rPr>
          <w:rFonts w:ascii="dotum" w:eastAsia="굴림" w:hAnsi="dotum" w:cs="굴림" w:hint="eastAsia"/>
          <w:color w:val="909090"/>
          <w:kern w:val="0"/>
          <w:sz w:val="16"/>
          <w:szCs w:val="16"/>
        </w:rPr>
      </w:pPr>
      <w:r w:rsidRPr="00240125">
        <w:rPr>
          <w:rFonts w:ascii="굴림" w:eastAsia="굴림" w:hAnsi="굴림" w:cs="굴림"/>
          <w:b/>
          <w:bCs/>
          <w:color w:val="E31600"/>
          <w:kern w:val="0"/>
          <w:sz w:val="16"/>
          <w:szCs w:val="16"/>
        </w:rPr>
        <w:t>Toast mToast = new Toast (this);</w:t>
      </w:r>
    </w:p>
    <w:p w:rsidR="00240125" w:rsidRPr="00240125" w:rsidRDefault="00240125" w:rsidP="00240125">
      <w:pPr>
        <w:widowControl/>
        <w:wordWrap/>
        <w:autoSpaceDE/>
        <w:autoSpaceDN/>
        <w:spacing w:line="272" w:lineRule="atLeast"/>
        <w:jc w:val="left"/>
        <w:rPr>
          <w:rFonts w:ascii="dotum" w:eastAsia="굴림" w:hAnsi="dotum" w:cs="굴림" w:hint="eastAsia"/>
          <w:color w:val="909090"/>
          <w:kern w:val="0"/>
          <w:sz w:val="16"/>
          <w:szCs w:val="16"/>
        </w:rPr>
      </w:pPr>
      <w:r w:rsidRPr="00240125">
        <w:rPr>
          <w:rFonts w:ascii="굴림" w:eastAsia="굴림" w:hAnsi="굴림" w:cs="굴림"/>
          <w:color w:val="333333"/>
          <w:kern w:val="0"/>
          <w:sz w:val="16"/>
          <w:szCs w:val="16"/>
        </w:rPr>
        <w:t>...</w:t>
      </w:r>
    </w:p>
    <w:p w:rsidR="00240125" w:rsidRPr="00240125" w:rsidRDefault="00240125" w:rsidP="00240125">
      <w:pPr>
        <w:widowControl/>
        <w:wordWrap/>
        <w:autoSpaceDE/>
        <w:autoSpaceDN/>
        <w:spacing w:line="272" w:lineRule="atLeast"/>
        <w:jc w:val="left"/>
        <w:rPr>
          <w:rFonts w:ascii="dotum" w:eastAsia="굴림" w:hAnsi="dotum" w:cs="굴림" w:hint="eastAsia"/>
          <w:color w:val="909090"/>
          <w:kern w:val="0"/>
          <w:sz w:val="16"/>
          <w:szCs w:val="16"/>
        </w:rPr>
      </w:pPr>
      <w:r w:rsidRPr="00240125">
        <w:rPr>
          <w:rFonts w:ascii="굴림" w:eastAsia="굴림" w:hAnsi="굴림" w:cs="굴림"/>
          <w:color w:val="333333"/>
          <w:kern w:val="0"/>
          <w:sz w:val="16"/>
          <w:szCs w:val="16"/>
        </w:rPr>
        <w:t>    </w:t>
      </w:r>
      <w:r w:rsidRPr="00240125">
        <w:rPr>
          <w:rFonts w:ascii="굴림" w:eastAsia="굴림" w:hAnsi="굴림" w:cs="굴림"/>
          <w:b/>
          <w:bCs/>
          <w:color w:val="333333"/>
          <w:kern w:val="0"/>
          <w:sz w:val="16"/>
          <w:szCs w:val="16"/>
        </w:rPr>
        <w:t>//view layout inflate</w:t>
      </w:r>
    </w:p>
    <w:p w:rsidR="00240125" w:rsidRPr="00240125" w:rsidRDefault="00240125" w:rsidP="00240125">
      <w:pPr>
        <w:widowControl/>
        <w:wordWrap/>
        <w:autoSpaceDE/>
        <w:autoSpaceDN/>
        <w:spacing w:line="272" w:lineRule="atLeast"/>
        <w:jc w:val="left"/>
        <w:rPr>
          <w:rFonts w:ascii="dotum" w:eastAsia="굴림" w:hAnsi="dotum" w:cs="굴림" w:hint="eastAsia"/>
          <w:color w:val="909090"/>
          <w:kern w:val="0"/>
          <w:sz w:val="16"/>
          <w:szCs w:val="16"/>
        </w:rPr>
      </w:pPr>
      <w:r w:rsidRPr="00240125">
        <w:rPr>
          <w:rFonts w:ascii="굴림" w:eastAsia="굴림" w:hAnsi="굴림" w:cs="굴림"/>
          <w:color w:val="333333"/>
          <w:kern w:val="0"/>
          <w:sz w:val="16"/>
          <w:szCs w:val="16"/>
        </w:rPr>
        <w:t>    </w:t>
      </w:r>
      <w:r w:rsidRPr="00240125">
        <w:rPr>
          <w:rFonts w:ascii="굴림" w:eastAsia="굴림" w:hAnsi="굴림" w:cs="굴림"/>
          <w:b/>
          <w:bCs/>
          <w:color w:val="112A75"/>
          <w:kern w:val="0"/>
          <w:sz w:val="16"/>
          <w:szCs w:val="16"/>
        </w:rPr>
        <w:t>View</w:t>
      </w:r>
      <w:r w:rsidRPr="00240125">
        <w:rPr>
          <w:rFonts w:ascii="굴림" w:eastAsia="굴림" w:hAnsi="굴림" w:cs="굴림"/>
          <w:b/>
          <w:bCs/>
          <w:color w:val="112A75"/>
          <w:kern w:val="0"/>
          <w:sz w:val="16"/>
        </w:rPr>
        <w:t> </w:t>
      </w:r>
      <w:r w:rsidRPr="00240125">
        <w:rPr>
          <w:rFonts w:ascii="굴림" w:eastAsia="굴림" w:hAnsi="굴림" w:cs="굴림"/>
          <w:color w:val="333333"/>
          <w:kern w:val="0"/>
          <w:sz w:val="16"/>
          <w:szCs w:val="16"/>
        </w:rPr>
        <w:t>view = View.inflate(this, R.layout.toast, null); </w:t>
      </w:r>
    </w:p>
    <w:p w:rsidR="00240125" w:rsidRPr="00240125" w:rsidRDefault="00240125" w:rsidP="00240125">
      <w:pPr>
        <w:widowControl/>
        <w:wordWrap/>
        <w:autoSpaceDE/>
        <w:autoSpaceDN/>
        <w:spacing w:line="272" w:lineRule="atLeast"/>
        <w:jc w:val="left"/>
        <w:rPr>
          <w:rFonts w:ascii="dotum" w:eastAsia="굴림" w:hAnsi="dotum" w:cs="굴림" w:hint="eastAsia"/>
          <w:color w:val="909090"/>
          <w:kern w:val="0"/>
          <w:sz w:val="16"/>
          <w:szCs w:val="16"/>
        </w:rPr>
      </w:pPr>
      <w:r w:rsidRPr="00240125">
        <w:rPr>
          <w:rFonts w:ascii="굴림" w:eastAsia="굴림" w:hAnsi="굴림" w:cs="굴림"/>
          <w:color w:val="333333"/>
          <w:kern w:val="0"/>
          <w:sz w:val="16"/>
        </w:rPr>
        <w:tab/>
        <w:t xml:space="preserve">        </w:t>
      </w:r>
      <w:r w:rsidRPr="00240125">
        <w:rPr>
          <w:rFonts w:ascii="굴림" w:eastAsia="굴림" w:hAnsi="굴림" w:cs="굴림"/>
          <w:b/>
          <w:bCs/>
          <w:color w:val="112A75"/>
          <w:kern w:val="0"/>
          <w:sz w:val="16"/>
          <w:szCs w:val="16"/>
        </w:rPr>
        <w:t>TextView</w:t>
      </w:r>
      <w:r w:rsidRPr="00240125">
        <w:rPr>
          <w:rFonts w:ascii="굴림" w:eastAsia="굴림" w:hAnsi="굴림" w:cs="굴림"/>
          <w:b/>
          <w:bCs/>
          <w:color w:val="112A75"/>
          <w:kern w:val="0"/>
          <w:sz w:val="16"/>
        </w:rPr>
        <w:t> </w:t>
      </w:r>
      <w:r w:rsidRPr="00240125">
        <w:rPr>
          <w:rFonts w:ascii="굴림" w:eastAsia="굴림" w:hAnsi="굴림" w:cs="굴림"/>
          <w:color w:val="333333"/>
          <w:kern w:val="0"/>
          <w:sz w:val="16"/>
          <w:szCs w:val="16"/>
        </w:rPr>
        <w:t>text = (TextView)view.findViewById(R.id.text_toast);</w:t>
      </w:r>
    </w:p>
    <w:p w:rsidR="00240125" w:rsidRPr="00240125" w:rsidRDefault="00240125" w:rsidP="00240125">
      <w:pPr>
        <w:widowControl/>
        <w:wordWrap/>
        <w:autoSpaceDE/>
        <w:autoSpaceDN/>
        <w:spacing w:line="272" w:lineRule="atLeast"/>
        <w:jc w:val="left"/>
        <w:rPr>
          <w:rFonts w:ascii="dotum" w:eastAsia="굴림" w:hAnsi="dotum" w:cs="굴림" w:hint="eastAsia"/>
          <w:color w:val="909090"/>
          <w:kern w:val="0"/>
          <w:sz w:val="16"/>
          <w:szCs w:val="16"/>
        </w:rPr>
      </w:pPr>
      <w:r w:rsidRPr="00240125">
        <w:rPr>
          <w:rFonts w:ascii="굴림" w:eastAsia="굴림" w:hAnsi="굴림" w:cs="굴림"/>
          <w:color w:val="333333"/>
          <w:kern w:val="0"/>
          <w:sz w:val="16"/>
        </w:rPr>
        <w:tab/>
      </w:r>
      <w:r w:rsidRPr="00240125">
        <w:rPr>
          <w:rFonts w:ascii="굴림" w:eastAsia="굴림" w:hAnsi="굴림" w:cs="굴림"/>
          <w:color w:val="333333"/>
          <w:kern w:val="0"/>
          <w:sz w:val="16"/>
        </w:rPr>
        <w:tab/>
      </w:r>
      <w:r w:rsidRPr="00240125">
        <w:rPr>
          <w:rFonts w:ascii="굴림" w:eastAsia="굴림" w:hAnsi="굴림" w:cs="굴림"/>
          <w:b/>
          <w:bCs/>
          <w:color w:val="112A75"/>
          <w:kern w:val="0"/>
          <w:sz w:val="16"/>
          <w:szCs w:val="16"/>
        </w:rPr>
        <w:t>ImageView</w:t>
      </w:r>
      <w:r w:rsidRPr="00240125">
        <w:rPr>
          <w:rFonts w:ascii="굴림" w:eastAsia="굴림" w:hAnsi="굴림" w:cs="굴림"/>
          <w:b/>
          <w:bCs/>
          <w:color w:val="112A75"/>
          <w:kern w:val="0"/>
          <w:sz w:val="16"/>
        </w:rPr>
        <w:t> </w:t>
      </w:r>
      <w:r w:rsidRPr="00240125">
        <w:rPr>
          <w:rFonts w:ascii="굴림" w:eastAsia="굴림" w:hAnsi="굴림" w:cs="굴림"/>
          <w:color w:val="333333"/>
          <w:kern w:val="0"/>
          <w:sz w:val="16"/>
          <w:szCs w:val="16"/>
        </w:rPr>
        <w:t>image = (ImageView)view.findViewById(R.id.toast_image);</w:t>
      </w:r>
    </w:p>
    <w:p w:rsidR="00240125" w:rsidRPr="00240125" w:rsidRDefault="00240125" w:rsidP="00240125">
      <w:pPr>
        <w:widowControl/>
        <w:wordWrap/>
        <w:autoSpaceDE/>
        <w:autoSpaceDN/>
        <w:spacing w:line="272" w:lineRule="atLeast"/>
        <w:jc w:val="left"/>
        <w:rPr>
          <w:rFonts w:ascii="dotum" w:eastAsia="굴림" w:hAnsi="dotum" w:cs="굴림" w:hint="eastAsia"/>
          <w:color w:val="909090"/>
          <w:kern w:val="0"/>
          <w:sz w:val="16"/>
          <w:szCs w:val="16"/>
        </w:rPr>
      </w:pPr>
      <w:r w:rsidRPr="00240125">
        <w:rPr>
          <w:rFonts w:ascii="굴림" w:eastAsia="굴림" w:hAnsi="굴림" w:cs="굴림"/>
          <w:color w:val="333333"/>
          <w:kern w:val="0"/>
          <w:sz w:val="16"/>
        </w:rPr>
        <w:tab/>
      </w:r>
      <w:r w:rsidRPr="00240125">
        <w:rPr>
          <w:rFonts w:ascii="굴림" w:eastAsia="굴림" w:hAnsi="굴림" w:cs="굴림"/>
          <w:color w:val="333333"/>
          <w:kern w:val="0"/>
          <w:sz w:val="16"/>
        </w:rPr>
        <w:tab/>
      </w:r>
      <w:r w:rsidRPr="00240125">
        <w:rPr>
          <w:rFonts w:ascii="굴림" w:eastAsia="굴림" w:hAnsi="굴림" w:cs="굴림"/>
          <w:color w:val="333333"/>
          <w:kern w:val="0"/>
          <w:sz w:val="16"/>
          <w:szCs w:val="16"/>
        </w:rPr>
        <w:t>text.setText(getText(R.string.setting_toast).toString()+Integer.toString(size));</w:t>
      </w:r>
    </w:p>
    <w:p w:rsidR="00240125" w:rsidRPr="00240125" w:rsidRDefault="00240125" w:rsidP="00240125">
      <w:pPr>
        <w:widowControl/>
        <w:wordWrap/>
        <w:autoSpaceDE/>
        <w:autoSpaceDN/>
        <w:spacing w:line="272" w:lineRule="atLeast"/>
        <w:jc w:val="left"/>
        <w:rPr>
          <w:rFonts w:ascii="dotum" w:eastAsia="굴림" w:hAnsi="dotum" w:cs="굴림" w:hint="eastAsia"/>
          <w:color w:val="909090"/>
          <w:kern w:val="0"/>
          <w:sz w:val="16"/>
          <w:szCs w:val="16"/>
        </w:rPr>
      </w:pPr>
      <w:r w:rsidRPr="00240125">
        <w:rPr>
          <w:rFonts w:ascii="굴림" w:eastAsia="굴림" w:hAnsi="굴림" w:cs="굴림"/>
          <w:color w:val="333333"/>
          <w:kern w:val="0"/>
          <w:sz w:val="16"/>
        </w:rPr>
        <w:tab/>
      </w:r>
      <w:r w:rsidRPr="00240125">
        <w:rPr>
          <w:rFonts w:ascii="굴림" w:eastAsia="굴림" w:hAnsi="굴림" w:cs="굴림"/>
          <w:color w:val="333333"/>
          <w:kern w:val="0"/>
          <w:sz w:val="16"/>
        </w:rPr>
        <w:tab/>
      </w:r>
      <w:r w:rsidRPr="00240125">
        <w:rPr>
          <w:rFonts w:ascii="굴림" w:eastAsia="굴림" w:hAnsi="굴림" w:cs="굴림"/>
          <w:color w:val="333333"/>
          <w:kern w:val="0"/>
          <w:sz w:val="16"/>
          <w:szCs w:val="16"/>
        </w:rPr>
        <w:t>image.setBackgroundResource(R.drawable.toast_list);</w:t>
      </w:r>
      <w:r w:rsidRPr="00240125">
        <w:rPr>
          <w:rFonts w:ascii="굴림" w:eastAsia="굴림" w:hAnsi="굴림" w:cs="굴림"/>
          <w:color w:val="333333"/>
          <w:kern w:val="0"/>
          <w:sz w:val="16"/>
        </w:rPr>
        <w:tab/>
      </w:r>
      <w:r w:rsidRPr="00240125">
        <w:rPr>
          <w:rFonts w:ascii="굴림" w:eastAsia="굴림" w:hAnsi="굴림" w:cs="굴림"/>
          <w:color w:val="333333"/>
          <w:kern w:val="0"/>
          <w:sz w:val="16"/>
        </w:rPr>
        <w:tab/>
      </w:r>
    </w:p>
    <w:p w:rsidR="00240125" w:rsidRPr="00240125" w:rsidRDefault="00240125" w:rsidP="00240125">
      <w:pPr>
        <w:widowControl/>
        <w:wordWrap/>
        <w:autoSpaceDE/>
        <w:autoSpaceDN/>
        <w:spacing w:line="272" w:lineRule="atLeast"/>
        <w:jc w:val="left"/>
        <w:rPr>
          <w:rFonts w:ascii="dotum" w:eastAsia="굴림" w:hAnsi="dotum" w:cs="굴림" w:hint="eastAsia"/>
          <w:color w:val="909090"/>
          <w:kern w:val="0"/>
          <w:sz w:val="16"/>
          <w:szCs w:val="16"/>
        </w:rPr>
      </w:pPr>
      <w:r w:rsidRPr="00240125">
        <w:rPr>
          <w:rFonts w:ascii="굴림" w:eastAsia="굴림" w:hAnsi="굴림" w:cs="굴림"/>
          <w:color w:val="333333"/>
          <w:kern w:val="0"/>
          <w:sz w:val="16"/>
        </w:rPr>
        <w:tab/>
      </w:r>
      <w:r w:rsidRPr="00240125">
        <w:rPr>
          <w:rFonts w:ascii="굴림" w:eastAsia="굴림" w:hAnsi="굴림" w:cs="굴림"/>
          <w:color w:val="333333"/>
          <w:kern w:val="0"/>
          <w:sz w:val="16"/>
        </w:rPr>
        <w:tab/>
      </w:r>
    </w:p>
    <w:p w:rsidR="00240125" w:rsidRPr="00240125" w:rsidRDefault="00240125" w:rsidP="00240125">
      <w:pPr>
        <w:widowControl/>
        <w:wordWrap/>
        <w:autoSpaceDE/>
        <w:autoSpaceDN/>
        <w:spacing w:line="272" w:lineRule="atLeast"/>
        <w:jc w:val="left"/>
        <w:rPr>
          <w:rFonts w:ascii="dotum" w:eastAsia="굴림" w:hAnsi="dotum" w:cs="굴림" w:hint="eastAsia"/>
          <w:color w:val="909090"/>
          <w:kern w:val="0"/>
          <w:sz w:val="16"/>
          <w:szCs w:val="16"/>
        </w:rPr>
      </w:pPr>
      <w:r w:rsidRPr="00240125">
        <w:rPr>
          <w:rFonts w:ascii="굴림" w:eastAsia="굴림" w:hAnsi="굴림" w:cs="굴림"/>
          <w:color w:val="333333"/>
          <w:kern w:val="0"/>
          <w:sz w:val="16"/>
        </w:rPr>
        <w:t xml:space="preserve">                </w:t>
      </w:r>
      <w:r w:rsidRPr="00240125">
        <w:rPr>
          <w:rFonts w:ascii="굴림" w:eastAsia="굴림" w:hAnsi="굴림" w:cs="굴림"/>
          <w:b/>
          <w:bCs/>
          <w:color w:val="333333"/>
          <w:kern w:val="0"/>
          <w:sz w:val="16"/>
        </w:rPr>
        <w:t>//toast에 적용</w:t>
      </w:r>
    </w:p>
    <w:p w:rsidR="00240125" w:rsidRPr="00240125" w:rsidRDefault="00240125" w:rsidP="00240125">
      <w:pPr>
        <w:widowControl/>
        <w:wordWrap/>
        <w:autoSpaceDE/>
        <w:autoSpaceDN/>
        <w:spacing w:line="272" w:lineRule="atLeast"/>
        <w:jc w:val="left"/>
        <w:rPr>
          <w:rFonts w:ascii="dotum" w:eastAsia="굴림" w:hAnsi="dotum" w:cs="굴림" w:hint="eastAsia"/>
          <w:color w:val="909090"/>
          <w:kern w:val="0"/>
          <w:sz w:val="16"/>
          <w:szCs w:val="16"/>
        </w:rPr>
      </w:pPr>
      <w:r w:rsidRPr="00240125">
        <w:rPr>
          <w:rFonts w:ascii="굴림" w:eastAsia="굴림" w:hAnsi="굴림" w:cs="굴림"/>
          <w:color w:val="333333"/>
          <w:kern w:val="0"/>
          <w:sz w:val="16"/>
        </w:rPr>
        <w:t>                mToast.</w:t>
      </w:r>
      <w:r w:rsidRPr="00240125">
        <w:rPr>
          <w:rFonts w:ascii="굴림" w:eastAsia="굴림" w:hAnsi="굴림" w:cs="굴림"/>
          <w:color w:val="FFFFFF"/>
          <w:kern w:val="0"/>
          <w:sz w:val="16"/>
        </w:rPr>
        <w:t>setView</w:t>
      </w:r>
      <w:r w:rsidRPr="00240125">
        <w:rPr>
          <w:rFonts w:ascii="굴림" w:eastAsia="굴림" w:hAnsi="굴림" w:cs="굴림"/>
          <w:color w:val="333333"/>
          <w:kern w:val="0"/>
          <w:sz w:val="16"/>
        </w:rPr>
        <w:t>(view);</w:t>
      </w:r>
    </w:p>
    <w:p w:rsidR="00240125" w:rsidRPr="00240125" w:rsidRDefault="00240125" w:rsidP="00240125">
      <w:pPr>
        <w:widowControl/>
        <w:wordWrap/>
        <w:autoSpaceDE/>
        <w:autoSpaceDN/>
        <w:spacing w:line="272" w:lineRule="atLeast"/>
        <w:jc w:val="left"/>
        <w:rPr>
          <w:rFonts w:ascii="dotum" w:eastAsia="굴림" w:hAnsi="dotum" w:cs="굴림" w:hint="eastAsia"/>
          <w:color w:val="909090"/>
          <w:kern w:val="0"/>
          <w:sz w:val="16"/>
          <w:szCs w:val="16"/>
        </w:rPr>
      </w:pPr>
      <w:r w:rsidRPr="00240125">
        <w:rPr>
          <w:rFonts w:ascii="굴림" w:eastAsia="굴림" w:hAnsi="굴림" w:cs="굴림"/>
          <w:color w:val="333333"/>
          <w:kern w:val="0"/>
          <w:sz w:val="16"/>
        </w:rPr>
        <w:tab/>
      </w:r>
      <w:r w:rsidRPr="00240125">
        <w:rPr>
          <w:rFonts w:ascii="굴림" w:eastAsia="굴림" w:hAnsi="굴림" w:cs="굴림"/>
          <w:color w:val="333333"/>
          <w:kern w:val="0"/>
          <w:sz w:val="16"/>
        </w:rPr>
        <w:tab/>
        <w:t>mToast.</w:t>
      </w:r>
      <w:r w:rsidRPr="00240125">
        <w:rPr>
          <w:rFonts w:ascii="굴림" w:eastAsia="굴림" w:hAnsi="굴림" w:cs="굴림"/>
          <w:color w:val="FFFFFF"/>
          <w:kern w:val="0"/>
          <w:sz w:val="16"/>
        </w:rPr>
        <w:t>setGravity</w:t>
      </w:r>
      <w:r w:rsidRPr="00240125">
        <w:rPr>
          <w:rFonts w:ascii="굴림" w:eastAsia="굴림" w:hAnsi="굴림" w:cs="굴림"/>
          <w:color w:val="333333"/>
          <w:kern w:val="0"/>
          <w:sz w:val="16"/>
        </w:rPr>
        <w:t>(Gravity.CENTER, 0, 220);</w:t>
      </w:r>
    </w:p>
    <w:p w:rsidR="00240125" w:rsidRPr="00240125" w:rsidRDefault="00240125" w:rsidP="00240125">
      <w:pPr>
        <w:widowControl/>
        <w:wordWrap/>
        <w:autoSpaceDE/>
        <w:autoSpaceDN/>
        <w:spacing w:line="272" w:lineRule="atLeast"/>
        <w:jc w:val="left"/>
        <w:rPr>
          <w:rFonts w:ascii="dotum" w:eastAsia="굴림" w:hAnsi="dotum" w:cs="굴림" w:hint="eastAsia"/>
          <w:color w:val="909090"/>
          <w:kern w:val="0"/>
          <w:sz w:val="16"/>
          <w:szCs w:val="16"/>
        </w:rPr>
      </w:pPr>
      <w:r w:rsidRPr="00240125">
        <w:rPr>
          <w:rFonts w:ascii="굴림" w:eastAsia="굴림" w:hAnsi="굴림" w:cs="굴림"/>
          <w:color w:val="333333"/>
          <w:kern w:val="0"/>
          <w:sz w:val="16"/>
        </w:rPr>
        <w:tab/>
      </w:r>
      <w:r w:rsidRPr="00240125">
        <w:rPr>
          <w:rFonts w:ascii="굴림" w:eastAsia="굴림" w:hAnsi="굴림" w:cs="굴림"/>
          <w:color w:val="333333"/>
          <w:kern w:val="0"/>
          <w:sz w:val="16"/>
        </w:rPr>
        <w:tab/>
        <w:t>mToast.</w:t>
      </w:r>
      <w:r w:rsidRPr="00240125">
        <w:rPr>
          <w:rFonts w:ascii="굴림" w:eastAsia="굴림" w:hAnsi="굴림" w:cs="굴림"/>
          <w:color w:val="FFFFFF"/>
          <w:kern w:val="0"/>
          <w:sz w:val="16"/>
        </w:rPr>
        <w:t>setDuration</w:t>
      </w:r>
      <w:r w:rsidRPr="00240125">
        <w:rPr>
          <w:rFonts w:ascii="굴림" w:eastAsia="굴림" w:hAnsi="굴림" w:cs="굴림"/>
          <w:color w:val="333333"/>
          <w:kern w:val="0"/>
          <w:sz w:val="16"/>
        </w:rPr>
        <w:t>(Toast.LENGTH_SHORT);</w:t>
      </w:r>
    </w:p>
    <w:p w:rsidR="00240125" w:rsidRPr="00240125" w:rsidRDefault="00240125" w:rsidP="00240125">
      <w:pPr>
        <w:widowControl/>
        <w:wordWrap/>
        <w:autoSpaceDE/>
        <w:autoSpaceDN/>
        <w:spacing w:line="272" w:lineRule="atLeast"/>
        <w:jc w:val="left"/>
        <w:rPr>
          <w:rFonts w:ascii="dotum" w:eastAsia="굴림" w:hAnsi="dotum" w:cs="굴림" w:hint="eastAsia"/>
          <w:color w:val="909090"/>
          <w:kern w:val="0"/>
          <w:sz w:val="16"/>
          <w:szCs w:val="16"/>
        </w:rPr>
      </w:pPr>
      <w:r w:rsidRPr="00240125">
        <w:rPr>
          <w:rFonts w:ascii="굴림" w:eastAsia="굴림" w:hAnsi="굴림" w:cs="굴림"/>
          <w:color w:val="333333"/>
          <w:kern w:val="0"/>
          <w:sz w:val="16"/>
        </w:rPr>
        <w:tab/>
      </w:r>
      <w:r w:rsidRPr="00240125">
        <w:rPr>
          <w:rFonts w:ascii="굴림" w:eastAsia="굴림" w:hAnsi="굴림" w:cs="굴림"/>
          <w:color w:val="333333"/>
          <w:kern w:val="0"/>
          <w:sz w:val="16"/>
        </w:rPr>
        <w:tab/>
        <w:t>mToast.</w:t>
      </w:r>
      <w:r w:rsidRPr="00240125">
        <w:rPr>
          <w:rFonts w:ascii="굴림" w:eastAsia="굴림" w:hAnsi="굴림" w:cs="굴림"/>
          <w:color w:val="FFFFFF"/>
          <w:kern w:val="0"/>
          <w:sz w:val="16"/>
        </w:rPr>
        <w:t>show</w:t>
      </w:r>
      <w:r w:rsidRPr="00240125">
        <w:rPr>
          <w:rFonts w:ascii="굴림" w:eastAsia="굴림" w:hAnsi="굴림" w:cs="굴림"/>
          <w:color w:val="333333"/>
          <w:kern w:val="0"/>
          <w:sz w:val="16"/>
        </w:rPr>
        <w:t>();</w:t>
      </w:r>
    </w:p>
    <w:p w:rsidR="00240125" w:rsidRDefault="00153F68" w:rsidP="00240125">
      <w:pPr>
        <w:pStyle w:val="2"/>
        <w:spacing w:before="0" w:beforeAutospacing="0" w:after="0" w:afterAutospacing="0" w:line="245" w:lineRule="atLeast"/>
        <w:rPr>
          <w:rFonts w:ascii="돋움" w:eastAsia="돋움" w:hAnsi="돋움"/>
          <w:color w:val="000000"/>
        </w:rPr>
      </w:pPr>
      <w:hyperlink r:id="rId1042" w:history="1">
        <w:r w:rsidR="00240125">
          <w:rPr>
            <w:rStyle w:val="a4"/>
            <w:rFonts w:ascii="dotum" w:eastAsia="돋움" w:hAnsi="dotum"/>
            <w:color w:val="222222"/>
            <w:sz w:val="25"/>
            <w:szCs w:val="25"/>
            <w:u w:val="none"/>
          </w:rPr>
          <w:t xml:space="preserve">Dialog - Title </w:t>
        </w:r>
        <w:r w:rsidR="00240125">
          <w:rPr>
            <w:rStyle w:val="a4"/>
            <w:rFonts w:ascii="dotum" w:eastAsia="돋움" w:hAnsi="dotum"/>
            <w:color w:val="222222"/>
            <w:sz w:val="25"/>
            <w:szCs w:val="25"/>
            <w:u w:val="none"/>
          </w:rPr>
          <w:t>없애기</w:t>
        </w:r>
      </w:hyperlink>
    </w:p>
    <w:p w:rsidR="00240125" w:rsidRDefault="00153F68" w:rsidP="00240125">
      <w:pPr>
        <w:spacing w:line="149" w:lineRule="atLeast"/>
        <w:rPr>
          <w:rFonts w:ascii="dotum" w:eastAsia="돋움" w:hAnsi="dotum" w:hint="eastAsia"/>
          <w:color w:val="9F9F9F"/>
          <w:sz w:val="15"/>
          <w:szCs w:val="15"/>
        </w:rPr>
      </w:pPr>
      <w:hyperlink r:id="rId1043" w:history="1">
        <w:r w:rsidR="00240125">
          <w:rPr>
            <w:rStyle w:val="a4"/>
            <w:rFonts w:ascii="dotum" w:eastAsia="돋움" w:hAnsi="dotum"/>
            <w:color w:val="9F9F9F"/>
            <w:sz w:val="15"/>
            <w:szCs w:val="15"/>
            <w:u w:val="none"/>
          </w:rPr>
          <w:t>안드로이드</w:t>
        </w:r>
        <w:r w:rsidR="00240125">
          <w:rPr>
            <w:rStyle w:val="a4"/>
            <w:rFonts w:ascii="dotum" w:eastAsia="돋움" w:hAnsi="dotum"/>
            <w:color w:val="9F9F9F"/>
            <w:sz w:val="15"/>
            <w:szCs w:val="15"/>
            <w:u w:val="none"/>
          </w:rPr>
          <w:t>/View</w:t>
        </w:r>
      </w:hyperlink>
    </w:p>
    <w:p w:rsidR="00240125" w:rsidRDefault="00240125" w:rsidP="00240125">
      <w:pPr>
        <w:rPr>
          <w:rFonts w:ascii="dotum" w:eastAsia="돋움" w:hAnsi="dotum" w:hint="eastAsia"/>
          <w:color w:val="333333"/>
          <w:sz w:val="16"/>
          <w:szCs w:val="16"/>
        </w:rPr>
      </w:pPr>
    </w:p>
    <w:p w:rsidR="00240125" w:rsidRDefault="00240125" w:rsidP="00240125">
      <w:pPr>
        <w:rPr>
          <w:rFonts w:ascii="dotum" w:eastAsia="돋움" w:hAnsi="dotum" w:hint="eastAsia"/>
          <w:color w:val="333333"/>
          <w:sz w:val="16"/>
          <w:szCs w:val="16"/>
        </w:rPr>
      </w:pPr>
      <w:r>
        <w:rPr>
          <w:rFonts w:ascii="dotum" w:eastAsia="돋움" w:hAnsi="dotum"/>
          <w:color w:val="333333"/>
          <w:sz w:val="16"/>
          <w:szCs w:val="16"/>
        </w:rPr>
        <w:t>Dialog</w:t>
      </w:r>
      <w:r>
        <w:rPr>
          <w:rFonts w:ascii="dotum" w:eastAsia="돋움" w:hAnsi="dotum"/>
          <w:color w:val="333333"/>
          <w:sz w:val="16"/>
          <w:szCs w:val="16"/>
        </w:rPr>
        <w:t>를</w:t>
      </w:r>
      <w:r>
        <w:rPr>
          <w:rFonts w:ascii="dotum" w:eastAsia="돋움" w:hAnsi="dotum"/>
          <w:color w:val="333333"/>
          <w:sz w:val="16"/>
          <w:szCs w:val="16"/>
        </w:rPr>
        <w:t xml:space="preserve"> </w:t>
      </w:r>
      <w:r>
        <w:rPr>
          <w:rFonts w:ascii="dotum" w:eastAsia="돋움" w:hAnsi="dotum"/>
          <w:color w:val="333333"/>
          <w:sz w:val="16"/>
          <w:szCs w:val="16"/>
        </w:rPr>
        <w:t>상속하여</w:t>
      </w:r>
      <w:r>
        <w:rPr>
          <w:rFonts w:ascii="dotum" w:eastAsia="돋움" w:hAnsi="dotum"/>
          <w:color w:val="333333"/>
          <w:sz w:val="16"/>
          <w:szCs w:val="16"/>
        </w:rPr>
        <w:t xml:space="preserve"> Custom Dialog</w:t>
      </w:r>
      <w:r>
        <w:rPr>
          <w:rFonts w:ascii="dotum" w:eastAsia="돋움" w:hAnsi="dotum"/>
          <w:color w:val="333333"/>
          <w:sz w:val="16"/>
          <w:szCs w:val="16"/>
        </w:rPr>
        <w:t>를</w:t>
      </w:r>
      <w:r>
        <w:rPr>
          <w:rFonts w:ascii="dotum" w:eastAsia="돋움" w:hAnsi="dotum"/>
          <w:color w:val="333333"/>
          <w:sz w:val="16"/>
          <w:szCs w:val="16"/>
        </w:rPr>
        <w:t xml:space="preserve"> </w:t>
      </w:r>
      <w:r>
        <w:rPr>
          <w:rFonts w:ascii="dotum" w:eastAsia="돋움" w:hAnsi="dotum"/>
          <w:color w:val="333333"/>
          <w:sz w:val="16"/>
          <w:szCs w:val="16"/>
        </w:rPr>
        <w:t>만들시에</w:t>
      </w:r>
      <w:r>
        <w:rPr>
          <w:rFonts w:ascii="dotum" w:eastAsia="돋움" w:hAnsi="dotum"/>
          <w:color w:val="333333"/>
          <w:sz w:val="16"/>
          <w:szCs w:val="16"/>
        </w:rPr>
        <w:t xml:space="preserve">, </w:t>
      </w:r>
      <w:r>
        <w:rPr>
          <w:rFonts w:ascii="dotum" w:eastAsia="돋움" w:hAnsi="dotum"/>
          <w:color w:val="333333"/>
          <w:sz w:val="16"/>
          <w:szCs w:val="16"/>
        </w:rPr>
        <w:t>아래와</w:t>
      </w:r>
      <w:r>
        <w:rPr>
          <w:rFonts w:ascii="dotum" w:eastAsia="돋움" w:hAnsi="dotum"/>
          <w:color w:val="333333"/>
          <w:sz w:val="16"/>
          <w:szCs w:val="16"/>
        </w:rPr>
        <w:t xml:space="preserve"> </w:t>
      </w:r>
      <w:r>
        <w:rPr>
          <w:rFonts w:ascii="dotum" w:eastAsia="돋움" w:hAnsi="dotum"/>
          <w:color w:val="333333"/>
          <w:sz w:val="16"/>
          <w:szCs w:val="16"/>
        </w:rPr>
        <w:t>같이</w:t>
      </w:r>
      <w:r>
        <w:rPr>
          <w:rFonts w:ascii="dotum" w:eastAsia="돋움" w:hAnsi="dotum"/>
          <w:color w:val="333333"/>
          <w:sz w:val="16"/>
          <w:szCs w:val="16"/>
        </w:rPr>
        <w:t xml:space="preserve"> </w:t>
      </w:r>
      <w:r>
        <w:rPr>
          <w:rFonts w:ascii="dotum" w:eastAsia="돋움" w:hAnsi="dotum"/>
          <w:color w:val="333333"/>
          <w:sz w:val="16"/>
          <w:szCs w:val="16"/>
        </w:rPr>
        <w:t>넣어주면</w:t>
      </w:r>
      <w:r>
        <w:rPr>
          <w:rFonts w:ascii="dotum" w:eastAsia="돋움" w:hAnsi="dotum"/>
          <w:color w:val="333333"/>
          <w:sz w:val="16"/>
          <w:szCs w:val="16"/>
        </w:rPr>
        <w:t>, Dialog Title</w:t>
      </w:r>
      <w:r>
        <w:rPr>
          <w:rFonts w:ascii="dotum" w:eastAsia="돋움" w:hAnsi="dotum"/>
          <w:color w:val="333333"/>
          <w:sz w:val="16"/>
          <w:szCs w:val="16"/>
        </w:rPr>
        <w:t>바가</w:t>
      </w:r>
      <w:r>
        <w:rPr>
          <w:rFonts w:ascii="dotum" w:eastAsia="돋움" w:hAnsi="dotum"/>
          <w:color w:val="333333"/>
          <w:sz w:val="16"/>
          <w:szCs w:val="16"/>
        </w:rPr>
        <w:t xml:space="preserve"> </w:t>
      </w:r>
      <w:r>
        <w:rPr>
          <w:rFonts w:ascii="dotum" w:eastAsia="돋움" w:hAnsi="dotum"/>
          <w:color w:val="333333"/>
          <w:sz w:val="16"/>
          <w:szCs w:val="16"/>
        </w:rPr>
        <w:t>생기지</w:t>
      </w:r>
      <w:r>
        <w:rPr>
          <w:rFonts w:ascii="dotum" w:eastAsia="돋움" w:hAnsi="dotum"/>
          <w:color w:val="333333"/>
          <w:sz w:val="16"/>
          <w:szCs w:val="16"/>
        </w:rPr>
        <w:t xml:space="preserve"> </w:t>
      </w:r>
      <w:r>
        <w:rPr>
          <w:rFonts w:ascii="dotum" w:eastAsia="돋움" w:hAnsi="dotum"/>
          <w:color w:val="333333"/>
          <w:sz w:val="16"/>
          <w:szCs w:val="16"/>
        </w:rPr>
        <w:t>않는다</w:t>
      </w:r>
      <w:r>
        <w:rPr>
          <w:rFonts w:ascii="dotum" w:eastAsia="돋움" w:hAnsi="dotum"/>
          <w:color w:val="333333"/>
          <w:sz w:val="16"/>
          <w:szCs w:val="16"/>
        </w:rPr>
        <w:t>. </w:t>
      </w:r>
    </w:p>
    <w:p w:rsidR="00240125" w:rsidRDefault="00240125" w:rsidP="00240125">
      <w:pPr>
        <w:rPr>
          <w:rFonts w:ascii="dotum" w:eastAsia="돋움" w:hAnsi="dotum" w:hint="eastAsia"/>
          <w:color w:val="333333"/>
          <w:sz w:val="16"/>
          <w:szCs w:val="16"/>
        </w:rPr>
      </w:pPr>
      <w:r>
        <w:rPr>
          <w:rFonts w:ascii="dotum" w:eastAsia="돋움" w:hAnsi="dotum"/>
          <w:color w:val="333333"/>
          <w:sz w:val="16"/>
          <w:szCs w:val="16"/>
        </w:rPr>
        <w:t>주의</w:t>
      </w:r>
      <w:r>
        <w:rPr>
          <w:rFonts w:ascii="dotum" w:eastAsia="돋움" w:hAnsi="dotum"/>
          <w:color w:val="333333"/>
          <w:sz w:val="16"/>
          <w:szCs w:val="16"/>
        </w:rPr>
        <w:t xml:space="preserve"> ) setContentView </w:t>
      </w:r>
      <w:r>
        <w:rPr>
          <w:rFonts w:ascii="dotum" w:eastAsia="돋움" w:hAnsi="dotum"/>
          <w:color w:val="333333"/>
          <w:sz w:val="16"/>
          <w:szCs w:val="16"/>
        </w:rPr>
        <w:t>메소드가</w:t>
      </w:r>
      <w:r>
        <w:rPr>
          <w:rFonts w:ascii="dotum" w:eastAsia="돋움" w:hAnsi="dotum"/>
          <w:color w:val="333333"/>
          <w:sz w:val="16"/>
          <w:szCs w:val="16"/>
        </w:rPr>
        <w:t xml:space="preserve"> </w:t>
      </w:r>
      <w:r>
        <w:rPr>
          <w:rFonts w:ascii="dotum" w:eastAsia="돋움" w:hAnsi="dotum"/>
          <w:color w:val="333333"/>
          <w:sz w:val="16"/>
          <w:szCs w:val="16"/>
        </w:rPr>
        <w:t>불리기</w:t>
      </w:r>
      <w:r>
        <w:rPr>
          <w:rFonts w:ascii="dotum" w:eastAsia="돋움" w:hAnsi="dotum"/>
          <w:color w:val="333333"/>
          <w:sz w:val="16"/>
          <w:szCs w:val="16"/>
        </w:rPr>
        <w:t xml:space="preserve"> </w:t>
      </w:r>
      <w:r>
        <w:rPr>
          <w:rFonts w:ascii="dotum" w:eastAsia="돋움" w:hAnsi="dotum"/>
          <w:color w:val="333333"/>
          <w:sz w:val="16"/>
          <w:szCs w:val="16"/>
        </w:rPr>
        <w:t>전에</w:t>
      </w:r>
      <w:r>
        <w:rPr>
          <w:rFonts w:ascii="dotum" w:eastAsia="돋움" w:hAnsi="dotum"/>
          <w:color w:val="333333"/>
          <w:sz w:val="16"/>
          <w:szCs w:val="16"/>
        </w:rPr>
        <w:t xml:space="preserve"> </w:t>
      </w:r>
      <w:r>
        <w:rPr>
          <w:rFonts w:ascii="dotum" w:eastAsia="돋움" w:hAnsi="dotum"/>
          <w:color w:val="333333"/>
          <w:sz w:val="16"/>
          <w:szCs w:val="16"/>
        </w:rPr>
        <w:t>호출</w:t>
      </w:r>
      <w:r>
        <w:rPr>
          <w:rFonts w:ascii="dotum" w:eastAsia="돋움" w:hAnsi="dotum"/>
          <w:color w:val="333333"/>
          <w:sz w:val="16"/>
          <w:szCs w:val="16"/>
        </w:rPr>
        <w:t xml:space="preserve"> </w:t>
      </w:r>
      <w:r>
        <w:rPr>
          <w:rFonts w:ascii="dotum" w:eastAsia="돋움" w:hAnsi="dotum"/>
          <w:color w:val="333333"/>
          <w:sz w:val="16"/>
          <w:szCs w:val="16"/>
        </w:rPr>
        <w:t>되어야</w:t>
      </w:r>
      <w:r>
        <w:rPr>
          <w:rFonts w:ascii="dotum" w:eastAsia="돋움" w:hAnsi="dotum"/>
          <w:color w:val="333333"/>
          <w:sz w:val="16"/>
          <w:szCs w:val="16"/>
        </w:rPr>
        <w:t xml:space="preserve"> </w:t>
      </w:r>
      <w:r>
        <w:rPr>
          <w:rFonts w:ascii="dotum" w:eastAsia="돋움" w:hAnsi="dotum"/>
          <w:color w:val="333333"/>
          <w:sz w:val="16"/>
          <w:szCs w:val="16"/>
        </w:rPr>
        <w:t>한다</w:t>
      </w:r>
      <w:r>
        <w:rPr>
          <w:rFonts w:ascii="dotum" w:eastAsia="돋움" w:hAnsi="dotum"/>
          <w:color w:val="333333"/>
          <w:sz w:val="16"/>
          <w:szCs w:val="16"/>
        </w:rPr>
        <w:t>.</w:t>
      </w:r>
    </w:p>
    <w:p w:rsidR="00240125" w:rsidRDefault="00240125" w:rsidP="00240125">
      <w:pPr>
        <w:rPr>
          <w:rFonts w:ascii="dotum" w:eastAsia="돋움" w:hAnsi="dotum" w:hint="eastAsia"/>
          <w:color w:val="333333"/>
          <w:sz w:val="16"/>
          <w:szCs w:val="16"/>
        </w:rPr>
      </w:pPr>
    </w:p>
    <w:p w:rsidR="00240125" w:rsidRDefault="00240125" w:rsidP="00240125">
      <w:pPr>
        <w:rPr>
          <w:rFonts w:ascii="dotum" w:eastAsia="돋움" w:hAnsi="dotum" w:hint="eastAsia"/>
          <w:color w:val="333333"/>
          <w:sz w:val="16"/>
          <w:szCs w:val="16"/>
        </w:rPr>
      </w:pPr>
    </w:p>
    <w:p w:rsidR="00240125" w:rsidRDefault="00240125" w:rsidP="00240125">
      <w:pPr>
        <w:rPr>
          <w:rFonts w:ascii="dotum" w:eastAsia="돋움" w:hAnsi="dotum" w:hint="eastAsia"/>
          <w:color w:val="333333"/>
          <w:sz w:val="16"/>
          <w:szCs w:val="16"/>
        </w:rPr>
      </w:pPr>
    </w:p>
    <w:p w:rsidR="00240125" w:rsidRDefault="00240125" w:rsidP="00240125">
      <w:pPr>
        <w:rPr>
          <w:rFonts w:ascii="dotum" w:eastAsia="돋움" w:hAnsi="dotum" w:hint="eastAsia"/>
          <w:color w:val="333333"/>
          <w:sz w:val="16"/>
          <w:szCs w:val="16"/>
        </w:rPr>
      </w:pPr>
      <w:r>
        <w:rPr>
          <w:rFonts w:ascii="dotum" w:eastAsia="돋움" w:hAnsi="dotum"/>
          <w:color w:val="333333"/>
          <w:sz w:val="16"/>
          <w:szCs w:val="16"/>
        </w:rPr>
        <w:t>@Override</w:t>
      </w:r>
    </w:p>
    <w:p w:rsidR="00240125" w:rsidRDefault="00240125" w:rsidP="00240125">
      <w:pPr>
        <w:rPr>
          <w:rFonts w:ascii="dotum" w:eastAsia="돋움" w:hAnsi="dotum" w:hint="eastAsia"/>
          <w:color w:val="333333"/>
          <w:sz w:val="16"/>
          <w:szCs w:val="16"/>
        </w:rPr>
      </w:pPr>
      <w:r>
        <w:rPr>
          <w:rFonts w:ascii="dotum" w:eastAsia="돋움" w:hAnsi="dotum"/>
          <w:color w:val="333333"/>
          <w:sz w:val="16"/>
          <w:szCs w:val="16"/>
        </w:rPr>
        <w:t>protected void onCreate(Bundle savedInstanceState) {</w:t>
      </w: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super.onCreate(savedInstanceState);</w:t>
      </w:r>
    </w:p>
    <w:p w:rsidR="00240125" w:rsidRDefault="00240125" w:rsidP="00240125">
      <w:pPr>
        <w:rPr>
          <w:rStyle w:val="apple-tab-span"/>
          <w:rFonts w:ascii="dotum" w:eastAsia="돋움" w:hAnsi="dotum" w:hint="eastAsia"/>
          <w:color w:val="333333"/>
          <w:sz w:val="16"/>
          <w:szCs w:val="16"/>
        </w:rPr>
      </w:pPr>
      <w:r>
        <w:rPr>
          <w:rFonts w:ascii="dotum" w:eastAsia="돋움" w:hAnsi="dotum"/>
          <w:color w:val="333333"/>
          <w:sz w:val="16"/>
          <w:szCs w:val="16"/>
        </w:rPr>
        <w:br/>
      </w:r>
    </w:p>
    <w:p w:rsidR="00240125" w:rsidRDefault="00240125" w:rsidP="00240125">
      <w:pPr>
        <w:rPr>
          <w:rFonts w:ascii="dotum" w:eastAsia="돋움" w:hAnsi="dotum" w:hint="eastAsia"/>
          <w:color w:val="909090"/>
          <w:sz w:val="16"/>
          <w:szCs w:val="16"/>
        </w:rPr>
      </w:pPr>
      <w:r>
        <w:rPr>
          <w:rStyle w:val="apple-tab-span"/>
          <w:rFonts w:ascii="dotum" w:eastAsia="돋움" w:hAnsi="dotum"/>
          <w:color w:val="333333"/>
          <w:sz w:val="16"/>
          <w:szCs w:val="16"/>
        </w:rPr>
        <w:tab/>
      </w:r>
      <w:r>
        <w:rPr>
          <w:rStyle w:val="apple-style-span"/>
          <w:rFonts w:ascii="dotum" w:eastAsia="돋움" w:hAnsi="dotum"/>
          <w:color w:val="333333"/>
          <w:sz w:val="16"/>
          <w:szCs w:val="16"/>
        </w:rPr>
        <w:t>  </w:t>
      </w:r>
      <w:r>
        <w:rPr>
          <w:rStyle w:val="apple-converted-space"/>
          <w:rFonts w:ascii="dotum" w:eastAsia="돋움" w:hAnsi="dotum"/>
          <w:color w:val="333333"/>
          <w:sz w:val="16"/>
          <w:szCs w:val="16"/>
        </w:rPr>
        <w:t> </w:t>
      </w:r>
      <w:r>
        <w:rPr>
          <w:rStyle w:val="apple-style-span"/>
          <w:rFonts w:ascii="dotum" w:eastAsia="돋움" w:hAnsi="dotum"/>
          <w:b/>
          <w:bCs/>
          <w:color w:val="333333"/>
          <w:sz w:val="16"/>
          <w:szCs w:val="16"/>
        </w:rPr>
        <w:t> this.</w:t>
      </w:r>
      <w:r>
        <w:rPr>
          <w:rStyle w:val="apple-style-span"/>
          <w:rFonts w:ascii="dotum" w:eastAsia="돋움" w:hAnsi="dotum"/>
          <w:b/>
          <w:bCs/>
          <w:color w:val="FFFFFF"/>
          <w:sz w:val="16"/>
          <w:szCs w:val="16"/>
          <w:shd w:val="clear" w:color="auto" w:fill="FB8F22"/>
        </w:rPr>
        <w:t>getWindow().setFlags</w:t>
      </w:r>
      <w:r>
        <w:rPr>
          <w:rStyle w:val="apple-style-span"/>
          <w:rFonts w:ascii="dotum" w:eastAsia="돋움" w:hAnsi="dotum"/>
          <w:b/>
          <w:bCs/>
          <w:color w:val="333333"/>
          <w:sz w:val="16"/>
          <w:szCs w:val="16"/>
        </w:rPr>
        <w:t>(WindowManager.LayoutParams.</w:t>
      </w:r>
      <w:r>
        <w:rPr>
          <w:rStyle w:val="apple-style-span"/>
          <w:rFonts w:ascii="dotum" w:eastAsia="돋움" w:hAnsi="dotum"/>
          <w:b/>
          <w:bCs/>
          <w:color w:val="FFFFFF"/>
          <w:sz w:val="16"/>
          <w:szCs w:val="16"/>
          <w:shd w:val="clear" w:color="auto" w:fill="D42A1B"/>
        </w:rPr>
        <w:t>FLAG_FULLSCREEN</w:t>
      </w:r>
      <w:r>
        <w:rPr>
          <w:rStyle w:val="apple-style-span"/>
          <w:rFonts w:ascii="dotum" w:eastAsia="돋움" w:hAnsi="dotum"/>
          <w:b/>
          <w:bCs/>
          <w:color w:val="333333"/>
          <w:sz w:val="16"/>
          <w:szCs w:val="16"/>
        </w:rPr>
        <w:t>,       </w:t>
      </w:r>
    </w:p>
    <w:p w:rsidR="00240125" w:rsidRDefault="00240125" w:rsidP="00240125">
      <w:pPr>
        <w:rPr>
          <w:rFonts w:ascii="dotum" w:eastAsia="돋움" w:hAnsi="dotum" w:hint="eastAsia"/>
          <w:color w:val="909090"/>
          <w:sz w:val="16"/>
          <w:szCs w:val="16"/>
        </w:rPr>
      </w:pPr>
      <w:r>
        <w:rPr>
          <w:rStyle w:val="apple-style-span"/>
          <w:rFonts w:ascii="dotum" w:eastAsia="돋움" w:hAnsi="dotum"/>
          <w:b/>
          <w:bCs/>
          <w:color w:val="333333"/>
          <w:sz w:val="16"/>
          <w:szCs w:val="16"/>
        </w:rPr>
        <w:t>                                    WindowManager.LayoutParams.</w:t>
      </w:r>
      <w:r>
        <w:rPr>
          <w:rStyle w:val="apple-style-span"/>
          <w:rFonts w:ascii="dotum" w:eastAsia="돋움" w:hAnsi="dotum"/>
          <w:b/>
          <w:bCs/>
          <w:color w:val="FFFFFF"/>
          <w:sz w:val="16"/>
          <w:szCs w:val="16"/>
          <w:shd w:val="clear" w:color="auto" w:fill="D42A1B"/>
        </w:rPr>
        <w:t>FLAG_FULLSCREEN</w:t>
      </w:r>
      <w:r>
        <w:rPr>
          <w:rStyle w:val="apple-style-span"/>
          <w:rFonts w:ascii="dotum" w:eastAsia="돋움" w:hAnsi="dotum"/>
          <w:b/>
          <w:bCs/>
          <w:color w:val="333333"/>
          <w:sz w:val="16"/>
          <w:szCs w:val="16"/>
        </w:rPr>
        <w:t>);</w:t>
      </w:r>
    </w:p>
    <w:p w:rsidR="00240125" w:rsidRDefault="00240125" w:rsidP="00240125">
      <w:pPr>
        <w:rPr>
          <w:rFonts w:ascii="dotum" w:eastAsia="돋움" w:hAnsi="dotum" w:hint="eastAsia"/>
          <w:color w:val="909090"/>
          <w:sz w:val="16"/>
          <w:szCs w:val="16"/>
        </w:rPr>
      </w:pPr>
      <w:r>
        <w:rPr>
          <w:rStyle w:val="apple-tab-span"/>
          <w:rFonts w:ascii="dotum" w:eastAsia="돋움" w:hAnsi="dotum"/>
          <w:b/>
          <w:bCs/>
          <w:color w:val="333333"/>
          <w:sz w:val="16"/>
          <w:szCs w:val="16"/>
        </w:rPr>
        <w:tab/>
      </w:r>
      <w:r>
        <w:rPr>
          <w:rStyle w:val="apple-tab-span"/>
          <w:rFonts w:ascii="dotum" w:eastAsia="돋움" w:hAnsi="dotum"/>
          <w:b/>
          <w:bCs/>
          <w:color w:val="333333"/>
          <w:sz w:val="16"/>
          <w:szCs w:val="16"/>
        </w:rPr>
        <w:tab/>
        <w:t xml:space="preserve">   </w:t>
      </w:r>
      <w:r>
        <w:rPr>
          <w:rStyle w:val="apple-style-span"/>
          <w:rFonts w:ascii="dotum" w:eastAsia="돋움" w:hAnsi="dotum"/>
          <w:b/>
          <w:bCs/>
          <w:color w:val="333333"/>
          <w:sz w:val="16"/>
          <w:szCs w:val="16"/>
        </w:rPr>
        <w:t>this.</w:t>
      </w:r>
      <w:r>
        <w:rPr>
          <w:rStyle w:val="apple-style-span"/>
          <w:rFonts w:ascii="dotum" w:eastAsia="돋움" w:hAnsi="dotum"/>
          <w:b/>
          <w:bCs/>
          <w:color w:val="FFFFFF"/>
          <w:sz w:val="16"/>
          <w:szCs w:val="16"/>
          <w:shd w:val="clear" w:color="auto" w:fill="FB8F22"/>
        </w:rPr>
        <w:t>requestWindowFeature</w:t>
      </w:r>
      <w:r>
        <w:rPr>
          <w:rStyle w:val="apple-style-span"/>
          <w:rFonts w:ascii="dotum" w:eastAsia="돋움" w:hAnsi="dotum"/>
          <w:b/>
          <w:bCs/>
          <w:color w:val="333333"/>
          <w:sz w:val="16"/>
          <w:szCs w:val="16"/>
        </w:rPr>
        <w:t>(Window.</w:t>
      </w:r>
      <w:r>
        <w:rPr>
          <w:rStyle w:val="apple-style-span"/>
          <w:rFonts w:ascii="dotum" w:eastAsia="돋움" w:hAnsi="dotum"/>
          <w:b/>
          <w:bCs/>
          <w:color w:val="FFFFFF"/>
          <w:sz w:val="16"/>
          <w:szCs w:val="16"/>
          <w:shd w:val="clear" w:color="auto" w:fill="D42A1B"/>
        </w:rPr>
        <w:t>FEATURE_NO_TITLE</w:t>
      </w:r>
      <w:r>
        <w:rPr>
          <w:rStyle w:val="apple-style-span"/>
          <w:rFonts w:ascii="dotum" w:eastAsia="돋움" w:hAnsi="dotum"/>
          <w:b/>
          <w:bCs/>
          <w:color w:val="333333"/>
          <w:sz w:val="16"/>
          <w:szCs w:val="16"/>
        </w:rPr>
        <w:t>);</w:t>
      </w:r>
    </w:p>
    <w:p w:rsidR="00240125" w:rsidRDefault="00240125" w:rsidP="00240125">
      <w:pPr>
        <w:rPr>
          <w:rFonts w:ascii="dotum" w:eastAsia="돋움" w:hAnsi="dotum" w:hint="eastAsia"/>
          <w:color w:val="333333"/>
          <w:sz w:val="16"/>
          <w:szCs w:val="16"/>
        </w:rPr>
      </w:pPr>
    </w:p>
    <w:p w:rsidR="00240125" w:rsidRDefault="00240125" w:rsidP="00240125">
      <w:pPr>
        <w:rPr>
          <w:rFonts w:ascii="dotum" w:eastAsia="돋움" w:hAnsi="dotum" w:hint="eastAsia"/>
          <w:color w:val="333333"/>
          <w:sz w:val="16"/>
          <w:szCs w:val="16"/>
        </w:rPr>
      </w:pP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Style w:val="apple-tab-span"/>
          <w:rFonts w:ascii="dotum" w:eastAsia="돋움" w:hAnsi="dotum"/>
          <w:color w:val="333333"/>
          <w:sz w:val="16"/>
          <w:szCs w:val="16"/>
        </w:rPr>
        <w:tab/>
      </w:r>
      <w:r>
        <w:rPr>
          <w:rFonts w:ascii="dotum" w:eastAsia="돋움" w:hAnsi="dotum"/>
          <w:color w:val="333333"/>
          <w:sz w:val="16"/>
          <w:szCs w:val="16"/>
        </w:rPr>
        <w:t>this.setContentView(R.layout.setting_app_pwd_dialog_layout);</w:t>
      </w:r>
    </w:p>
    <w:p w:rsidR="00240125" w:rsidRDefault="00240125" w:rsidP="00240125">
      <w:pPr>
        <w:rPr>
          <w:rFonts w:ascii="dotum" w:eastAsia="돋움" w:hAnsi="dotum" w:hint="eastAsia"/>
          <w:color w:val="333333"/>
          <w:sz w:val="16"/>
          <w:szCs w:val="16"/>
        </w:rPr>
      </w:pPr>
    </w:p>
    <w:p w:rsidR="00240125" w:rsidRDefault="00240125" w:rsidP="00240125">
      <w:pPr>
        <w:rPr>
          <w:rFonts w:ascii="dotum" w:eastAsia="돋움" w:hAnsi="dotum" w:hint="eastAsia"/>
          <w:color w:val="333333"/>
          <w:sz w:val="16"/>
          <w:szCs w:val="16"/>
        </w:rPr>
      </w:pPr>
      <w:r>
        <w:rPr>
          <w:rFonts w:ascii="dotum" w:eastAsia="돋움" w:hAnsi="dotum"/>
          <w:color w:val="333333"/>
          <w:sz w:val="16"/>
          <w:szCs w:val="16"/>
        </w:rPr>
        <w:t>...</w:t>
      </w:r>
    </w:p>
    <w:p w:rsidR="00240125" w:rsidRDefault="00153F68" w:rsidP="00240125">
      <w:pPr>
        <w:pStyle w:val="2"/>
        <w:spacing w:before="0" w:beforeAutospacing="0" w:after="0" w:afterAutospacing="0" w:line="245" w:lineRule="atLeast"/>
        <w:rPr>
          <w:rFonts w:ascii="돋움" w:eastAsia="돋움" w:hAnsi="돋움"/>
          <w:color w:val="000000"/>
        </w:rPr>
      </w:pPr>
      <w:hyperlink r:id="rId1044" w:history="1">
        <w:r w:rsidR="00240125">
          <w:rPr>
            <w:rStyle w:val="a4"/>
            <w:rFonts w:ascii="dotum" w:eastAsia="돋움" w:hAnsi="dotum"/>
            <w:color w:val="222222"/>
            <w:sz w:val="25"/>
            <w:szCs w:val="25"/>
            <w:u w:val="none"/>
          </w:rPr>
          <w:t>ProgressDialog - AsyncTask</w:t>
        </w:r>
        <w:r w:rsidR="00240125">
          <w:rPr>
            <w:rStyle w:val="a4"/>
            <w:rFonts w:ascii="dotum" w:eastAsia="돋움" w:hAnsi="dotum"/>
            <w:color w:val="222222"/>
            <w:sz w:val="25"/>
            <w:szCs w:val="25"/>
            <w:u w:val="none"/>
          </w:rPr>
          <w:t>를</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이용한</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백그라운</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및</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포그라운드</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작업</w:t>
        </w:r>
        <w:r w:rsidR="00240125">
          <w:rPr>
            <w:rStyle w:val="a4"/>
            <w:rFonts w:ascii="dotum" w:eastAsia="돋움" w:hAnsi="dotum"/>
            <w:color w:val="222222"/>
            <w:sz w:val="25"/>
            <w:szCs w:val="25"/>
            <w:u w:val="none"/>
          </w:rPr>
          <w:t xml:space="preserve"> </w:t>
        </w:r>
        <w:r w:rsidR="00240125">
          <w:rPr>
            <w:rStyle w:val="a4"/>
            <w:rFonts w:ascii="dotum" w:eastAsia="돋움" w:hAnsi="dotum"/>
            <w:color w:val="222222"/>
            <w:sz w:val="25"/>
            <w:szCs w:val="25"/>
            <w:u w:val="none"/>
          </w:rPr>
          <w:t>분리</w:t>
        </w:r>
      </w:hyperlink>
    </w:p>
    <w:p w:rsidR="00240125" w:rsidRDefault="00153F68" w:rsidP="00240125">
      <w:pPr>
        <w:spacing w:line="149" w:lineRule="atLeast"/>
        <w:rPr>
          <w:rFonts w:ascii="dotum" w:eastAsia="돋움" w:hAnsi="dotum" w:hint="eastAsia"/>
          <w:color w:val="9F9F9F"/>
          <w:sz w:val="15"/>
          <w:szCs w:val="15"/>
        </w:rPr>
      </w:pPr>
      <w:hyperlink r:id="rId1045" w:history="1">
        <w:r w:rsidR="00240125">
          <w:rPr>
            <w:rStyle w:val="a4"/>
            <w:rFonts w:ascii="dotum" w:eastAsia="돋움" w:hAnsi="dotum"/>
            <w:color w:val="9F9F9F"/>
            <w:sz w:val="15"/>
            <w:szCs w:val="15"/>
            <w:u w:val="none"/>
          </w:rPr>
          <w:t>안드로이드</w:t>
        </w:r>
        <w:r w:rsidR="00240125">
          <w:rPr>
            <w:rStyle w:val="a4"/>
            <w:rFonts w:ascii="dotum" w:eastAsia="돋움" w:hAnsi="dotum"/>
            <w:color w:val="9F9F9F"/>
            <w:sz w:val="15"/>
            <w:szCs w:val="15"/>
            <w:u w:val="none"/>
          </w:rPr>
          <w:t>/View</w:t>
        </w:r>
      </w:hyperlink>
    </w:p>
    <w:p w:rsidR="00240125" w:rsidRDefault="00240125" w:rsidP="00240125">
      <w:pPr>
        <w:rPr>
          <w:rFonts w:ascii="dotum" w:eastAsia="돋움" w:hAnsi="dotum" w:hint="eastAsia"/>
          <w:color w:val="909090"/>
          <w:sz w:val="16"/>
          <w:szCs w:val="16"/>
        </w:rPr>
      </w:pPr>
    </w:p>
    <w:p w:rsidR="00240125" w:rsidRDefault="00240125" w:rsidP="00240125">
      <w:pPr>
        <w:rPr>
          <w:rFonts w:ascii="dotum" w:eastAsia="돋움" w:hAnsi="dotum" w:hint="eastAsia"/>
          <w:color w:val="909090"/>
          <w:sz w:val="16"/>
          <w:szCs w:val="16"/>
        </w:rPr>
      </w:pP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ProgressDialog</w:t>
      </w:r>
      <w:r>
        <w:rPr>
          <w:rFonts w:ascii="dotum" w:eastAsia="돋움" w:hAnsi="dotum"/>
          <w:color w:val="909090"/>
          <w:sz w:val="16"/>
          <w:szCs w:val="16"/>
        </w:rPr>
        <w:t>를</w:t>
      </w:r>
      <w:r>
        <w:rPr>
          <w:rFonts w:ascii="dotum" w:eastAsia="돋움" w:hAnsi="dotum"/>
          <w:color w:val="909090"/>
          <w:sz w:val="16"/>
          <w:szCs w:val="16"/>
        </w:rPr>
        <w:t xml:space="preserve"> </w:t>
      </w:r>
      <w:r>
        <w:rPr>
          <w:rFonts w:ascii="dotum" w:eastAsia="돋움" w:hAnsi="dotum"/>
          <w:color w:val="909090"/>
          <w:sz w:val="16"/>
          <w:szCs w:val="16"/>
        </w:rPr>
        <w:t>사용하다</w:t>
      </w:r>
      <w:r>
        <w:rPr>
          <w:rFonts w:ascii="dotum" w:eastAsia="돋움" w:hAnsi="dotum"/>
          <w:color w:val="909090"/>
          <w:sz w:val="16"/>
          <w:szCs w:val="16"/>
        </w:rPr>
        <w:t xml:space="preserve"> </w:t>
      </w:r>
      <w:r>
        <w:rPr>
          <w:rFonts w:ascii="dotum" w:eastAsia="돋움" w:hAnsi="dotum"/>
          <w:color w:val="909090"/>
          <w:sz w:val="16"/>
          <w:szCs w:val="16"/>
        </w:rPr>
        <w:t>보면</w:t>
      </w:r>
      <w:r>
        <w:rPr>
          <w:rFonts w:ascii="dotum" w:eastAsia="돋움" w:hAnsi="dotum"/>
          <w:color w:val="909090"/>
          <w:sz w:val="16"/>
          <w:szCs w:val="16"/>
        </w:rPr>
        <w:t xml:space="preserve"> </w:t>
      </w:r>
      <w:r>
        <w:rPr>
          <w:rFonts w:ascii="dotum" w:eastAsia="돋움" w:hAnsi="dotum"/>
          <w:color w:val="909090"/>
          <w:sz w:val="16"/>
          <w:szCs w:val="16"/>
        </w:rPr>
        <w:t>백그라운에서</w:t>
      </w:r>
      <w:r>
        <w:rPr>
          <w:rFonts w:ascii="dotum" w:eastAsia="돋움" w:hAnsi="dotum"/>
          <w:color w:val="909090"/>
          <w:sz w:val="16"/>
          <w:szCs w:val="16"/>
        </w:rPr>
        <w:t xml:space="preserve"> </w:t>
      </w:r>
      <w:r>
        <w:rPr>
          <w:rFonts w:ascii="dotum" w:eastAsia="돋움" w:hAnsi="dotum"/>
          <w:color w:val="909090"/>
          <w:sz w:val="16"/>
          <w:szCs w:val="16"/>
        </w:rPr>
        <w:t>작업</w:t>
      </w:r>
      <w:r>
        <w:rPr>
          <w:rFonts w:ascii="dotum" w:eastAsia="돋움" w:hAnsi="dotum"/>
          <w:color w:val="909090"/>
          <w:sz w:val="16"/>
          <w:szCs w:val="16"/>
        </w:rPr>
        <w:t xml:space="preserve"> </w:t>
      </w:r>
      <w:r>
        <w:rPr>
          <w:rFonts w:ascii="dotum" w:eastAsia="돋움" w:hAnsi="dotum"/>
          <w:color w:val="909090"/>
          <w:sz w:val="16"/>
          <w:szCs w:val="16"/>
        </w:rPr>
        <w:t>할</w:t>
      </w:r>
      <w:r>
        <w:rPr>
          <w:rFonts w:ascii="dotum" w:eastAsia="돋움" w:hAnsi="dotum"/>
          <w:color w:val="909090"/>
          <w:sz w:val="16"/>
          <w:szCs w:val="16"/>
        </w:rPr>
        <w:t xml:space="preserve"> </w:t>
      </w:r>
      <w:r>
        <w:rPr>
          <w:rFonts w:ascii="dotum" w:eastAsia="돋움" w:hAnsi="dotum"/>
          <w:color w:val="909090"/>
          <w:sz w:val="16"/>
          <w:szCs w:val="16"/>
        </w:rPr>
        <w:t>상황이</w:t>
      </w:r>
      <w:r>
        <w:rPr>
          <w:rFonts w:ascii="dotum" w:eastAsia="돋움" w:hAnsi="dotum"/>
          <w:color w:val="909090"/>
          <w:sz w:val="16"/>
          <w:szCs w:val="16"/>
        </w:rPr>
        <w:t xml:space="preserve"> </w:t>
      </w:r>
      <w:r>
        <w:rPr>
          <w:rFonts w:ascii="dotum" w:eastAsia="돋움" w:hAnsi="dotum"/>
          <w:color w:val="909090"/>
          <w:sz w:val="16"/>
          <w:szCs w:val="16"/>
        </w:rPr>
        <w:t>있고</w:t>
      </w:r>
      <w:r>
        <w:rPr>
          <w:rFonts w:ascii="dotum" w:eastAsia="돋움" w:hAnsi="dotum"/>
          <w:color w:val="909090"/>
          <w:sz w:val="16"/>
          <w:szCs w:val="16"/>
        </w:rPr>
        <w:t xml:space="preserve">, </w:t>
      </w:r>
      <w:r>
        <w:rPr>
          <w:rFonts w:ascii="dotum" w:eastAsia="돋움" w:hAnsi="dotum"/>
          <w:color w:val="909090"/>
          <w:sz w:val="16"/>
          <w:szCs w:val="16"/>
        </w:rPr>
        <w:t>포그라운드</w:t>
      </w:r>
      <w:r>
        <w:rPr>
          <w:rFonts w:ascii="dotum" w:eastAsia="돋움" w:hAnsi="dotum"/>
          <w:color w:val="909090"/>
          <w:sz w:val="16"/>
          <w:szCs w:val="16"/>
        </w:rPr>
        <w:t xml:space="preserve"> (View) </w:t>
      </w:r>
      <w:r>
        <w:rPr>
          <w:rFonts w:ascii="dotum" w:eastAsia="돋움" w:hAnsi="dotum"/>
          <w:color w:val="909090"/>
          <w:sz w:val="16"/>
          <w:szCs w:val="16"/>
        </w:rPr>
        <w:t>에서</w:t>
      </w:r>
      <w:r>
        <w:rPr>
          <w:rFonts w:ascii="dotum" w:eastAsia="돋움" w:hAnsi="dotum"/>
          <w:color w:val="909090"/>
          <w:sz w:val="16"/>
          <w:szCs w:val="16"/>
        </w:rPr>
        <w:t xml:space="preserve"> </w:t>
      </w:r>
      <w:r>
        <w:rPr>
          <w:rFonts w:ascii="dotum" w:eastAsia="돋움" w:hAnsi="dotum"/>
          <w:color w:val="909090"/>
          <w:sz w:val="16"/>
          <w:szCs w:val="16"/>
        </w:rPr>
        <w:t>작업</w:t>
      </w:r>
      <w:r>
        <w:rPr>
          <w:rFonts w:ascii="dotum" w:eastAsia="돋움" w:hAnsi="dotum"/>
          <w:color w:val="909090"/>
          <w:sz w:val="16"/>
          <w:szCs w:val="16"/>
        </w:rPr>
        <w:t xml:space="preserve"> </w:t>
      </w:r>
      <w:r>
        <w:rPr>
          <w:rFonts w:ascii="dotum" w:eastAsia="돋움" w:hAnsi="dotum"/>
          <w:color w:val="909090"/>
          <w:sz w:val="16"/>
          <w:szCs w:val="16"/>
        </w:rPr>
        <w:t>할</w:t>
      </w:r>
      <w:r>
        <w:rPr>
          <w:rFonts w:ascii="dotum" w:eastAsia="돋움" w:hAnsi="dotum"/>
          <w:color w:val="909090"/>
          <w:sz w:val="16"/>
          <w:szCs w:val="16"/>
        </w:rPr>
        <w:t xml:space="preserve"> </w:t>
      </w:r>
      <w:r>
        <w:rPr>
          <w:rFonts w:ascii="dotum" w:eastAsia="돋움" w:hAnsi="dotum"/>
          <w:color w:val="909090"/>
          <w:sz w:val="16"/>
          <w:szCs w:val="16"/>
        </w:rPr>
        <w:t>상황이</w:t>
      </w:r>
      <w:r>
        <w:rPr>
          <w:rFonts w:ascii="dotum" w:eastAsia="돋움" w:hAnsi="dotum"/>
          <w:color w:val="909090"/>
          <w:sz w:val="16"/>
          <w:szCs w:val="16"/>
        </w:rPr>
        <w:t xml:space="preserve"> </w:t>
      </w:r>
      <w:r>
        <w:rPr>
          <w:rFonts w:ascii="dotum" w:eastAsia="돋움" w:hAnsi="dotum"/>
          <w:color w:val="909090"/>
          <w:sz w:val="16"/>
          <w:szCs w:val="16"/>
        </w:rPr>
        <w:t>생긴다</w:t>
      </w:r>
      <w:r>
        <w:rPr>
          <w:rFonts w:ascii="dotum" w:eastAsia="돋움" w:hAnsi="dotum"/>
          <w:color w:val="909090"/>
          <w:sz w:val="16"/>
          <w:szCs w:val="16"/>
        </w:rPr>
        <w:t>. </w:t>
      </w:r>
    </w:p>
    <w:p w:rsidR="00240125" w:rsidRDefault="00240125" w:rsidP="00240125">
      <w:pPr>
        <w:rPr>
          <w:rFonts w:ascii="dotum" w:eastAsia="돋움" w:hAnsi="dotum" w:hint="eastAsia"/>
          <w:color w:val="909090"/>
          <w:sz w:val="16"/>
          <w:szCs w:val="16"/>
        </w:rPr>
      </w:pP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이러한</w:t>
      </w:r>
      <w:r>
        <w:rPr>
          <w:rFonts w:ascii="dotum" w:eastAsia="돋움" w:hAnsi="dotum"/>
          <w:color w:val="909090"/>
          <w:sz w:val="16"/>
          <w:szCs w:val="16"/>
        </w:rPr>
        <w:t xml:space="preserve"> </w:t>
      </w:r>
      <w:r>
        <w:rPr>
          <w:rFonts w:ascii="dotum" w:eastAsia="돋움" w:hAnsi="dotum"/>
          <w:color w:val="909090"/>
          <w:sz w:val="16"/>
          <w:szCs w:val="16"/>
        </w:rPr>
        <w:t>상황이</w:t>
      </w:r>
      <w:r>
        <w:rPr>
          <w:rFonts w:ascii="dotum" w:eastAsia="돋움" w:hAnsi="dotum"/>
          <w:color w:val="909090"/>
          <w:sz w:val="16"/>
          <w:szCs w:val="16"/>
        </w:rPr>
        <w:t xml:space="preserve"> </w:t>
      </w:r>
      <w:r>
        <w:rPr>
          <w:rFonts w:ascii="dotum" w:eastAsia="돋움" w:hAnsi="dotum"/>
          <w:color w:val="909090"/>
          <w:sz w:val="16"/>
          <w:szCs w:val="16"/>
        </w:rPr>
        <w:t>생겼을</w:t>
      </w:r>
      <w:r>
        <w:rPr>
          <w:rFonts w:ascii="dotum" w:eastAsia="돋움" w:hAnsi="dotum"/>
          <w:color w:val="909090"/>
          <w:sz w:val="16"/>
          <w:szCs w:val="16"/>
        </w:rPr>
        <w:t xml:space="preserve"> </w:t>
      </w:r>
      <w:r>
        <w:rPr>
          <w:rFonts w:ascii="dotum" w:eastAsia="돋움" w:hAnsi="dotum"/>
          <w:color w:val="909090"/>
          <w:sz w:val="16"/>
          <w:szCs w:val="16"/>
        </w:rPr>
        <w:t>경우</w:t>
      </w:r>
      <w:r>
        <w:rPr>
          <w:rFonts w:ascii="dotum" w:eastAsia="돋움" w:hAnsi="dotum"/>
          <w:color w:val="909090"/>
          <w:sz w:val="16"/>
          <w:szCs w:val="16"/>
        </w:rPr>
        <w:t xml:space="preserve">, </w:t>
      </w:r>
      <w:r>
        <w:rPr>
          <w:rFonts w:ascii="dotum" w:eastAsia="돋움" w:hAnsi="dotum"/>
          <w:color w:val="909090"/>
          <w:sz w:val="16"/>
          <w:szCs w:val="16"/>
        </w:rPr>
        <w:t>각</w:t>
      </w:r>
      <w:r>
        <w:rPr>
          <w:rFonts w:ascii="dotum" w:eastAsia="돋움" w:hAnsi="dotum"/>
          <w:color w:val="909090"/>
          <w:sz w:val="16"/>
          <w:szCs w:val="16"/>
        </w:rPr>
        <w:t xml:space="preserve"> </w:t>
      </w:r>
      <w:r>
        <w:rPr>
          <w:rFonts w:ascii="dotum" w:eastAsia="돋움" w:hAnsi="dotum"/>
          <w:color w:val="909090"/>
          <w:sz w:val="16"/>
          <w:szCs w:val="16"/>
        </w:rPr>
        <w:t>상황에</w:t>
      </w:r>
      <w:r>
        <w:rPr>
          <w:rFonts w:ascii="dotum" w:eastAsia="돋움" w:hAnsi="dotum"/>
          <w:color w:val="909090"/>
          <w:sz w:val="16"/>
          <w:szCs w:val="16"/>
        </w:rPr>
        <w:t xml:space="preserve"> </w:t>
      </w:r>
      <w:r>
        <w:rPr>
          <w:rFonts w:ascii="dotum" w:eastAsia="돋움" w:hAnsi="dotum"/>
          <w:color w:val="909090"/>
          <w:sz w:val="16"/>
          <w:szCs w:val="16"/>
        </w:rPr>
        <w:t>맞게</w:t>
      </w:r>
      <w:r>
        <w:rPr>
          <w:rFonts w:ascii="dotum" w:eastAsia="돋움" w:hAnsi="dotum"/>
          <w:color w:val="909090"/>
          <w:sz w:val="16"/>
          <w:szCs w:val="16"/>
        </w:rPr>
        <w:t xml:space="preserve"> </w:t>
      </w:r>
      <w:r>
        <w:rPr>
          <w:rFonts w:ascii="dotum" w:eastAsia="돋움" w:hAnsi="dotum"/>
          <w:color w:val="909090"/>
          <w:sz w:val="16"/>
          <w:szCs w:val="16"/>
        </w:rPr>
        <w:t>분리하는</w:t>
      </w:r>
      <w:r>
        <w:rPr>
          <w:rFonts w:ascii="dotum" w:eastAsia="돋움" w:hAnsi="dotum"/>
          <w:color w:val="909090"/>
          <w:sz w:val="16"/>
          <w:szCs w:val="16"/>
        </w:rPr>
        <w:t xml:space="preserve"> </w:t>
      </w:r>
      <w:r>
        <w:rPr>
          <w:rFonts w:ascii="dotum" w:eastAsia="돋움" w:hAnsi="dotum"/>
          <w:color w:val="909090"/>
          <w:sz w:val="16"/>
          <w:szCs w:val="16"/>
        </w:rPr>
        <w:t>작업으로</w:t>
      </w:r>
      <w:r>
        <w:rPr>
          <w:rFonts w:ascii="dotum" w:eastAsia="돋움" w:hAnsi="dotum"/>
          <w:color w:val="909090"/>
          <w:sz w:val="16"/>
          <w:szCs w:val="16"/>
        </w:rPr>
        <w:t xml:space="preserve"> AsyncTask</w:t>
      </w:r>
      <w:r>
        <w:rPr>
          <w:rFonts w:ascii="dotum" w:eastAsia="돋움" w:hAnsi="dotum"/>
          <w:color w:val="909090"/>
          <w:sz w:val="16"/>
          <w:szCs w:val="16"/>
        </w:rPr>
        <w:t>를</w:t>
      </w:r>
      <w:r>
        <w:rPr>
          <w:rFonts w:ascii="dotum" w:eastAsia="돋움" w:hAnsi="dotum"/>
          <w:color w:val="909090"/>
          <w:sz w:val="16"/>
          <w:szCs w:val="16"/>
        </w:rPr>
        <w:t xml:space="preserve"> </w:t>
      </w:r>
      <w:r>
        <w:rPr>
          <w:rFonts w:ascii="dotum" w:eastAsia="돋움" w:hAnsi="dotum"/>
          <w:color w:val="909090"/>
          <w:sz w:val="16"/>
          <w:szCs w:val="16"/>
        </w:rPr>
        <w:t>이용하면</w:t>
      </w:r>
      <w:r>
        <w:rPr>
          <w:rFonts w:ascii="dotum" w:eastAsia="돋움" w:hAnsi="dotum"/>
          <w:color w:val="909090"/>
          <w:sz w:val="16"/>
          <w:szCs w:val="16"/>
        </w:rPr>
        <w:t xml:space="preserve"> </w:t>
      </w:r>
      <w:r>
        <w:rPr>
          <w:rFonts w:ascii="dotum" w:eastAsia="돋움" w:hAnsi="dotum"/>
          <w:color w:val="909090"/>
          <w:sz w:val="16"/>
          <w:szCs w:val="16"/>
        </w:rPr>
        <w:t>편리하다</w:t>
      </w:r>
      <w:r>
        <w:rPr>
          <w:rFonts w:ascii="dotum" w:eastAsia="돋움" w:hAnsi="dotum"/>
          <w:color w:val="909090"/>
          <w:sz w:val="16"/>
          <w:szCs w:val="16"/>
        </w:rPr>
        <w:t>. </w:t>
      </w:r>
    </w:p>
    <w:p w:rsidR="00240125" w:rsidRDefault="00240125" w:rsidP="00240125">
      <w:pPr>
        <w:rPr>
          <w:rFonts w:ascii="dotum" w:eastAsia="돋움" w:hAnsi="dotum" w:hint="eastAsia"/>
          <w:color w:val="909090"/>
          <w:sz w:val="16"/>
          <w:szCs w:val="16"/>
        </w:rPr>
      </w:pP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class</w:t>
      </w:r>
      <w:r>
        <w:rPr>
          <w:rStyle w:val="apple-converted-space"/>
          <w:rFonts w:ascii="dotum" w:eastAsia="돋움" w:hAnsi="dotum"/>
          <w:color w:val="909090"/>
          <w:sz w:val="16"/>
          <w:szCs w:val="16"/>
        </w:rPr>
        <w:t> </w:t>
      </w:r>
      <w:r>
        <w:rPr>
          <w:rFonts w:ascii="dotum" w:eastAsia="돋움" w:hAnsi="dotum"/>
          <w:b/>
          <w:bCs/>
          <w:color w:val="5C7FB0"/>
          <w:sz w:val="22"/>
        </w:rPr>
        <w:t>Test</w:t>
      </w:r>
      <w:r>
        <w:rPr>
          <w:rStyle w:val="apple-converted-space"/>
          <w:rFonts w:ascii="dotum" w:eastAsia="돋움" w:hAnsi="dotum"/>
          <w:b/>
          <w:bCs/>
          <w:color w:val="909090"/>
          <w:sz w:val="22"/>
        </w:rPr>
        <w:t> </w:t>
      </w:r>
      <w:r>
        <w:rPr>
          <w:rFonts w:ascii="dotum" w:eastAsia="돋움" w:hAnsi="dotum"/>
          <w:color w:val="909090"/>
          <w:sz w:val="16"/>
          <w:szCs w:val="16"/>
        </w:rPr>
        <w:t>extends</w:t>
      </w:r>
      <w:r>
        <w:rPr>
          <w:rStyle w:val="apple-converted-space"/>
          <w:rFonts w:ascii="dotum" w:eastAsia="돋움" w:hAnsi="dotum"/>
          <w:color w:val="909090"/>
          <w:sz w:val="16"/>
          <w:szCs w:val="16"/>
        </w:rPr>
        <w:t> </w:t>
      </w:r>
      <w:r>
        <w:rPr>
          <w:rFonts w:ascii="dotum" w:eastAsia="돋움" w:hAnsi="dotum"/>
          <w:b/>
          <w:bCs/>
          <w:color w:val="5C7FB0"/>
          <w:sz w:val="22"/>
        </w:rPr>
        <w:t>AsyncTask</w:t>
      </w:r>
      <w:r>
        <w:rPr>
          <w:rFonts w:ascii="dotum" w:eastAsia="돋움" w:hAnsi="dotum"/>
          <w:color w:val="909090"/>
          <w:sz w:val="16"/>
          <w:szCs w:val="16"/>
        </w:rPr>
        <w:t>&lt;String, Integer, Integer&gt;</w:t>
      </w: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lastRenderedPageBreak/>
        <w:tab/>
      </w:r>
      <w:r>
        <w:rPr>
          <w:rStyle w:val="apple-tab-span"/>
          <w:rFonts w:ascii="dotum" w:eastAsia="돋움" w:hAnsi="dotum"/>
          <w:color w:val="909090"/>
          <w:sz w:val="16"/>
          <w:szCs w:val="16"/>
        </w:rPr>
        <w:tab/>
      </w:r>
      <w:r>
        <w:rPr>
          <w:rFonts w:ascii="dotum" w:eastAsia="돋움" w:hAnsi="dotum"/>
          <w:color w:val="909090"/>
          <w:sz w:val="16"/>
          <w:szCs w:val="16"/>
        </w:rPr>
        <w:t>String[] text;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int count; </w:t>
      </w: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           </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@Override</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protected void</w:t>
      </w:r>
      <w:r>
        <w:rPr>
          <w:rStyle w:val="apple-converted-space"/>
          <w:rFonts w:ascii="dotum" w:eastAsia="돋움" w:hAnsi="dotum"/>
          <w:color w:val="909090"/>
          <w:sz w:val="16"/>
          <w:szCs w:val="16"/>
        </w:rPr>
        <w:t> </w:t>
      </w:r>
      <w:r>
        <w:rPr>
          <w:rStyle w:val="apple-style-span"/>
          <w:rFonts w:ascii="dotum" w:eastAsia="돋움" w:hAnsi="dotum"/>
          <w:b/>
          <w:bCs/>
          <w:color w:val="FFFFFF"/>
          <w:sz w:val="16"/>
          <w:szCs w:val="16"/>
          <w:shd w:val="clear" w:color="auto" w:fill="FB8F22"/>
        </w:rPr>
        <w:t>onPreExecute</w:t>
      </w:r>
      <w:r>
        <w:rPr>
          <w:rFonts w:ascii="dotum" w:eastAsia="돋움" w:hAnsi="dotum"/>
          <w:color w:val="909090"/>
          <w:sz w:val="16"/>
          <w:szCs w:val="16"/>
        </w:rPr>
        <w:t>() {         </w:t>
      </w: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                       //</w:t>
      </w:r>
      <w:r>
        <w:rPr>
          <w:rFonts w:ascii="dotum" w:eastAsia="돋움" w:hAnsi="dotum"/>
          <w:color w:val="909090"/>
          <w:sz w:val="16"/>
          <w:szCs w:val="16"/>
        </w:rPr>
        <w:t>작업을</w:t>
      </w:r>
      <w:r>
        <w:rPr>
          <w:rFonts w:ascii="dotum" w:eastAsia="돋움" w:hAnsi="dotum"/>
          <w:color w:val="909090"/>
          <w:sz w:val="16"/>
          <w:szCs w:val="16"/>
        </w:rPr>
        <w:t xml:space="preserve"> </w:t>
      </w:r>
      <w:r>
        <w:rPr>
          <w:rFonts w:ascii="dotum" w:eastAsia="돋움" w:hAnsi="dotum"/>
          <w:color w:val="909090"/>
          <w:sz w:val="16"/>
          <w:szCs w:val="16"/>
        </w:rPr>
        <w:t>시작하기전</w:t>
      </w:r>
      <w:r>
        <w:rPr>
          <w:rFonts w:ascii="dotum" w:eastAsia="돋움" w:hAnsi="dotum"/>
          <w:color w:val="909090"/>
          <w:sz w:val="16"/>
          <w:szCs w:val="16"/>
        </w:rPr>
        <w:t xml:space="preserve"> </w:t>
      </w:r>
      <w:r>
        <w:rPr>
          <w:rFonts w:ascii="dotum" w:eastAsia="돋움" w:hAnsi="dotum"/>
          <w:color w:val="909090"/>
          <w:sz w:val="16"/>
          <w:szCs w:val="16"/>
        </w:rPr>
        <w:t>수행</w:t>
      </w:r>
      <w:r>
        <w:rPr>
          <w:rFonts w:ascii="dotum" w:eastAsia="돋움" w:hAnsi="dotum"/>
          <w:color w:val="909090"/>
          <w:sz w:val="16"/>
          <w:szCs w:val="16"/>
        </w:rPr>
        <w:t xml:space="preserve"> </w:t>
      </w:r>
      <w:r>
        <w:rPr>
          <w:rFonts w:ascii="dotum" w:eastAsia="돋움" w:hAnsi="dotum"/>
          <w:color w:val="909090"/>
          <w:sz w:val="16"/>
          <w:szCs w:val="16"/>
        </w:rPr>
        <w:t>된다</w:t>
      </w:r>
      <w:r>
        <w:rPr>
          <w:rFonts w:ascii="dotum" w:eastAsia="돋움" w:hAnsi="dotum"/>
          <w:color w:val="909090"/>
          <w:sz w:val="16"/>
          <w:szCs w:val="16"/>
        </w:rPr>
        <w:t xml:space="preserve">. View </w:t>
      </w:r>
      <w:r>
        <w:rPr>
          <w:rFonts w:ascii="dotum" w:eastAsia="돋움" w:hAnsi="dotum"/>
          <w:color w:val="909090"/>
          <w:sz w:val="16"/>
          <w:szCs w:val="16"/>
        </w:rPr>
        <w:t>작업</w:t>
      </w:r>
      <w:r>
        <w:rPr>
          <w:rFonts w:ascii="dotum" w:eastAsia="돋움" w:hAnsi="dotum"/>
          <w:color w:val="909090"/>
          <w:sz w:val="16"/>
          <w:szCs w:val="16"/>
        </w:rPr>
        <w:t xml:space="preserve"> </w:t>
      </w:r>
      <w:r>
        <w:rPr>
          <w:rFonts w:ascii="dotum" w:eastAsia="돋움" w:hAnsi="dotum"/>
          <w:color w:val="909090"/>
          <w:sz w:val="16"/>
          <w:szCs w:val="16"/>
        </w:rPr>
        <w:t>수행</w:t>
      </w:r>
      <w:r>
        <w:rPr>
          <w:rFonts w:ascii="dotum" w:eastAsia="돋움" w:hAnsi="dotum"/>
          <w:color w:val="909090"/>
          <w:sz w:val="16"/>
          <w:szCs w:val="16"/>
        </w:rPr>
        <w:t>              </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super.onPreExecute();</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Toast.makeText(Instu_testActivity.this, "</w:t>
      </w:r>
      <w:r>
        <w:rPr>
          <w:rFonts w:ascii="dotum" w:eastAsia="돋움" w:hAnsi="dotum"/>
          <w:color w:val="909090"/>
          <w:sz w:val="16"/>
          <w:szCs w:val="16"/>
        </w:rPr>
        <w:t>작업을</w:t>
      </w:r>
      <w:r>
        <w:rPr>
          <w:rFonts w:ascii="dotum" w:eastAsia="돋움" w:hAnsi="dotum"/>
          <w:color w:val="909090"/>
          <w:sz w:val="16"/>
          <w:szCs w:val="16"/>
        </w:rPr>
        <w:t xml:space="preserve"> </w:t>
      </w:r>
      <w:r>
        <w:rPr>
          <w:rFonts w:ascii="dotum" w:eastAsia="돋움" w:hAnsi="dotum"/>
          <w:color w:val="909090"/>
          <w:sz w:val="16"/>
          <w:szCs w:val="16"/>
        </w:rPr>
        <w:t>시작합니다</w:t>
      </w:r>
      <w:r>
        <w:rPr>
          <w:rFonts w:ascii="dotum" w:eastAsia="돋움" w:hAnsi="dotum"/>
          <w:color w:val="909090"/>
          <w:sz w:val="16"/>
          <w:szCs w:val="16"/>
        </w:rPr>
        <w:t>.", Toast.LENGTH_SHORT);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mDialog.show();</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@Override </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protected void</w:t>
      </w:r>
      <w:r>
        <w:rPr>
          <w:rStyle w:val="apple-converted-space"/>
          <w:rFonts w:ascii="dotum" w:eastAsia="돋움" w:hAnsi="dotum"/>
          <w:color w:val="909090"/>
          <w:sz w:val="16"/>
          <w:szCs w:val="16"/>
        </w:rPr>
        <w:t> </w:t>
      </w:r>
      <w:r>
        <w:rPr>
          <w:rStyle w:val="apple-style-span"/>
          <w:rFonts w:ascii="dotum" w:eastAsia="돋움" w:hAnsi="dotum"/>
          <w:b/>
          <w:bCs/>
          <w:color w:val="FFFFFF"/>
          <w:sz w:val="16"/>
          <w:szCs w:val="16"/>
          <w:shd w:val="clear" w:color="auto" w:fill="FB8F22"/>
        </w:rPr>
        <w:t>onPostExecute</w:t>
      </w:r>
      <w:r>
        <w:rPr>
          <w:rFonts w:ascii="dotum" w:eastAsia="돋움" w:hAnsi="dotum"/>
          <w:color w:val="909090"/>
          <w:sz w:val="16"/>
          <w:szCs w:val="16"/>
        </w:rPr>
        <w:t>(Integer result) {     </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        //</w:t>
      </w:r>
      <w:r>
        <w:rPr>
          <w:rFonts w:ascii="dotum" w:eastAsia="돋움" w:hAnsi="dotum"/>
          <w:color w:val="909090"/>
          <w:sz w:val="16"/>
          <w:szCs w:val="16"/>
        </w:rPr>
        <w:t>작업을</w:t>
      </w:r>
      <w:r>
        <w:rPr>
          <w:rFonts w:ascii="dotum" w:eastAsia="돋움" w:hAnsi="dotum"/>
          <w:color w:val="909090"/>
          <w:sz w:val="16"/>
          <w:szCs w:val="16"/>
        </w:rPr>
        <w:t xml:space="preserve"> </w:t>
      </w:r>
      <w:r>
        <w:rPr>
          <w:rFonts w:ascii="dotum" w:eastAsia="돋움" w:hAnsi="dotum"/>
          <w:color w:val="909090"/>
          <w:sz w:val="16"/>
          <w:szCs w:val="16"/>
        </w:rPr>
        <w:t>끝내고</w:t>
      </w:r>
      <w:r>
        <w:rPr>
          <w:rFonts w:ascii="dotum" w:eastAsia="돋움" w:hAnsi="dotum"/>
          <w:color w:val="909090"/>
          <w:sz w:val="16"/>
          <w:szCs w:val="16"/>
        </w:rPr>
        <w:t xml:space="preserve"> </w:t>
      </w:r>
      <w:r>
        <w:rPr>
          <w:rFonts w:ascii="dotum" w:eastAsia="돋움" w:hAnsi="dotum"/>
          <w:color w:val="909090"/>
          <w:sz w:val="16"/>
          <w:szCs w:val="16"/>
        </w:rPr>
        <w:t>나서</w:t>
      </w:r>
      <w:r>
        <w:rPr>
          <w:rFonts w:ascii="dotum" w:eastAsia="돋움" w:hAnsi="dotum"/>
          <w:color w:val="909090"/>
          <w:sz w:val="16"/>
          <w:szCs w:val="16"/>
        </w:rPr>
        <w:t xml:space="preserve"> </w:t>
      </w:r>
      <w:r>
        <w:rPr>
          <w:rFonts w:ascii="dotum" w:eastAsia="돋움" w:hAnsi="dotum"/>
          <w:color w:val="909090"/>
          <w:sz w:val="16"/>
          <w:szCs w:val="16"/>
        </w:rPr>
        <w:t>수행</w:t>
      </w:r>
      <w:r>
        <w:rPr>
          <w:rFonts w:ascii="dotum" w:eastAsia="돋움" w:hAnsi="dotum"/>
          <w:color w:val="909090"/>
          <w:sz w:val="16"/>
          <w:szCs w:val="16"/>
        </w:rPr>
        <w:t xml:space="preserve"> </w:t>
      </w:r>
      <w:r>
        <w:rPr>
          <w:rFonts w:ascii="dotum" w:eastAsia="돋움" w:hAnsi="dotum"/>
          <w:color w:val="909090"/>
          <w:sz w:val="16"/>
          <w:szCs w:val="16"/>
        </w:rPr>
        <w:t>된다</w:t>
      </w:r>
      <w:r>
        <w:rPr>
          <w:rFonts w:ascii="dotum" w:eastAsia="돋움" w:hAnsi="dotum"/>
          <w:color w:val="909090"/>
          <w:sz w:val="16"/>
          <w:szCs w:val="16"/>
        </w:rPr>
        <w:t xml:space="preserve">. View </w:t>
      </w:r>
      <w:r>
        <w:rPr>
          <w:rFonts w:ascii="dotum" w:eastAsia="돋움" w:hAnsi="dotum"/>
          <w:color w:val="909090"/>
          <w:sz w:val="16"/>
          <w:szCs w:val="16"/>
        </w:rPr>
        <w:t>작업</w:t>
      </w:r>
      <w:r>
        <w:rPr>
          <w:rFonts w:ascii="dotum" w:eastAsia="돋움" w:hAnsi="dotum"/>
          <w:color w:val="909090"/>
          <w:sz w:val="16"/>
          <w:szCs w:val="16"/>
        </w:rPr>
        <w:t xml:space="preserve"> </w:t>
      </w:r>
      <w:r>
        <w:rPr>
          <w:rFonts w:ascii="dotum" w:eastAsia="돋움" w:hAnsi="dotum"/>
          <w:color w:val="909090"/>
          <w:sz w:val="16"/>
          <w:szCs w:val="16"/>
        </w:rPr>
        <w:t>수행</w:t>
      </w: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super.onPostExecute(result);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Toast.makeText(Instu_testActivity.this, "</w:t>
      </w:r>
      <w:r>
        <w:rPr>
          <w:rFonts w:ascii="dotum" w:eastAsia="돋움" w:hAnsi="dotum"/>
          <w:color w:val="909090"/>
          <w:sz w:val="16"/>
          <w:szCs w:val="16"/>
        </w:rPr>
        <w:t>작업이</w:t>
      </w:r>
      <w:r>
        <w:rPr>
          <w:rFonts w:ascii="dotum" w:eastAsia="돋움" w:hAnsi="dotum"/>
          <w:color w:val="909090"/>
          <w:sz w:val="16"/>
          <w:szCs w:val="16"/>
        </w:rPr>
        <w:t xml:space="preserve"> </w:t>
      </w:r>
      <w:r>
        <w:rPr>
          <w:rFonts w:ascii="dotum" w:eastAsia="돋움" w:hAnsi="dotum"/>
          <w:color w:val="909090"/>
          <w:sz w:val="16"/>
          <w:szCs w:val="16"/>
        </w:rPr>
        <w:t>끝났습니다</w:t>
      </w:r>
      <w:r>
        <w:rPr>
          <w:rFonts w:ascii="dotum" w:eastAsia="돋움" w:hAnsi="dotum"/>
          <w:color w:val="909090"/>
          <w:sz w:val="16"/>
          <w:szCs w:val="16"/>
        </w:rPr>
        <w:t>.", Toast.LENGTH_SHORT);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mDialog.dismiss();</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@Override</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protected void</w:t>
      </w:r>
      <w:r>
        <w:rPr>
          <w:rStyle w:val="apple-converted-space"/>
          <w:rFonts w:ascii="dotum" w:eastAsia="돋움" w:hAnsi="dotum"/>
          <w:color w:val="909090"/>
          <w:sz w:val="16"/>
          <w:szCs w:val="16"/>
        </w:rPr>
        <w:t> </w:t>
      </w:r>
      <w:r>
        <w:rPr>
          <w:rStyle w:val="apple-style-span"/>
          <w:rFonts w:ascii="dotum" w:eastAsia="돋움" w:hAnsi="dotum"/>
          <w:b/>
          <w:bCs/>
          <w:color w:val="FFFFFF"/>
          <w:sz w:val="16"/>
          <w:szCs w:val="16"/>
          <w:shd w:val="clear" w:color="auto" w:fill="FB8F22"/>
        </w:rPr>
        <w:t>onProgressUpdate</w:t>
      </w:r>
      <w:r>
        <w:rPr>
          <w:rFonts w:ascii="dotum" w:eastAsia="돋움" w:hAnsi="dotum"/>
          <w:color w:val="909090"/>
          <w:sz w:val="16"/>
          <w:szCs w:val="16"/>
        </w:rPr>
        <w:t>(Integer... values) {</w:t>
      </w: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 xml:space="preserve">                        //doInBackground </w:t>
      </w:r>
      <w:r>
        <w:rPr>
          <w:rFonts w:ascii="dotum" w:eastAsia="돋움" w:hAnsi="dotum"/>
          <w:color w:val="909090"/>
          <w:sz w:val="16"/>
          <w:szCs w:val="16"/>
        </w:rPr>
        <w:t>메소드에</w:t>
      </w:r>
      <w:r>
        <w:rPr>
          <w:rFonts w:ascii="dotum" w:eastAsia="돋움" w:hAnsi="dotum"/>
          <w:color w:val="909090"/>
          <w:sz w:val="16"/>
          <w:szCs w:val="16"/>
        </w:rPr>
        <w:t xml:space="preserve"> </w:t>
      </w:r>
      <w:r>
        <w:rPr>
          <w:rFonts w:ascii="dotum" w:eastAsia="돋움" w:hAnsi="dotum"/>
          <w:color w:val="909090"/>
          <w:sz w:val="16"/>
          <w:szCs w:val="16"/>
        </w:rPr>
        <w:t>있는</w:t>
      </w:r>
      <w:r>
        <w:rPr>
          <w:rFonts w:ascii="dotum" w:eastAsia="돋움" w:hAnsi="dotum"/>
          <w:color w:val="909090"/>
          <w:sz w:val="16"/>
          <w:szCs w:val="16"/>
        </w:rPr>
        <w:t xml:space="preserve">,  publishProgress </w:t>
      </w:r>
      <w:r>
        <w:rPr>
          <w:rFonts w:ascii="dotum" w:eastAsia="돋움" w:hAnsi="dotum"/>
          <w:color w:val="909090"/>
          <w:sz w:val="16"/>
          <w:szCs w:val="16"/>
        </w:rPr>
        <w:t>메소드에</w:t>
      </w:r>
      <w:r>
        <w:rPr>
          <w:rFonts w:ascii="dotum" w:eastAsia="돋움" w:hAnsi="dotum"/>
          <w:color w:val="909090"/>
          <w:sz w:val="16"/>
          <w:szCs w:val="16"/>
        </w:rPr>
        <w:t xml:space="preserve"> </w:t>
      </w:r>
      <w:r>
        <w:rPr>
          <w:rFonts w:ascii="dotum" w:eastAsia="돋움" w:hAnsi="dotum"/>
          <w:color w:val="909090"/>
          <w:sz w:val="16"/>
          <w:szCs w:val="16"/>
        </w:rPr>
        <w:t>의해</w:t>
      </w:r>
      <w:r>
        <w:rPr>
          <w:rFonts w:ascii="dotum" w:eastAsia="돋움" w:hAnsi="dotum"/>
          <w:color w:val="909090"/>
          <w:sz w:val="16"/>
          <w:szCs w:val="16"/>
        </w:rPr>
        <w:t xml:space="preserve"> </w:t>
      </w:r>
      <w:r>
        <w:rPr>
          <w:rFonts w:ascii="dotum" w:eastAsia="돋움" w:hAnsi="dotum"/>
          <w:color w:val="909090"/>
          <w:sz w:val="16"/>
          <w:szCs w:val="16"/>
        </w:rPr>
        <w:t>불려</w:t>
      </w:r>
      <w:r>
        <w:rPr>
          <w:rFonts w:ascii="dotum" w:eastAsia="돋움" w:hAnsi="dotum"/>
          <w:color w:val="909090"/>
          <w:sz w:val="16"/>
          <w:szCs w:val="16"/>
        </w:rPr>
        <w:t xml:space="preserve"> </w:t>
      </w:r>
      <w:r>
        <w:rPr>
          <w:rFonts w:ascii="dotum" w:eastAsia="돋움" w:hAnsi="dotum"/>
          <w:color w:val="909090"/>
          <w:sz w:val="16"/>
          <w:szCs w:val="16"/>
        </w:rPr>
        <w:t>진다</w:t>
      </w:r>
      <w:r>
        <w:rPr>
          <w:rFonts w:ascii="dotum" w:eastAsia="돋움" w:hAnsi="dotum"/>
          <w:color w:val="909090"/>
          <w:sz w:val="16"/>
          <w:szCs w:val="16"/>
        </w:rPr>
        <w:t>. </w:t>
      </w: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                        //</w:t>
      </w:r>
      <w:r>
        <w:rPr>
          <w:rFonts w:ascii="dotum" w:eastAsia="돋움" w:hAnsi="dotum"/>
          <w:color w:val="909090"/>
          <w:sz w:val="16"/>
          <w:szCs w:val="16"/>
        </w:rPr>
        <w:t>여기서는</w:t>
      </w:r>
      <w:r>
        <w:rPr>
          <w:rFonts w:ascii="dotum" w:eastAsia="돋움" w:hAnsi="dotum"/>
          <w:color w:val="909090"/>
          <w:sz w:val="16"/>
          <w:szCs w:val="16"/>
        </w:rPr>
        <w:t xml:space="preserve"> </w:t>
      </w:r>
      <w:r>
        <w:rPr>
          <w:rFonts w:ascii="dotum" w:eastAsia="돋움" w:hAnsi="dotum"/>
          <w:color w:val="909090"/>
          <w:sz w:val="16"/>
          <w:szCs w:val="16"/>
        </w:rPr>
        <w:t>계속해서</w:t>
      </w:r>
      <w:r>
        <w:rPr>
          <w:rFonts w:ascii="dotum" w:eastAsia="돋움" w:hAnsi="dotum"/>
          <w:color w:val="909090"/>
          <w:sz w:val="16"/>
          <w:szCs w:val="16"/>
        </w:rPr>
        <w:t xml:space="preserve"> progressdialog</w:t>
      </w:r>
      <w:r>
        <w:rPr>
          <w:rFonts w:ascii="dotum" w:eastAsia="돋움" w:hAnsi="dotum"/>
          <w:color w:val="909090"/>
          <w:sz w:val="16"/>
          <w:szCs w:val="16"/>
        </w:rPr>
        <w:t>의</w:t>
      </w:r>
      <w:r>
        <w:rPr>
          <w:rFonts w:ascii="dotum" w:eastAsia="돋움" w:hAnsi="dotum"/>
          <w:color w:val="909090"/>
          <w:sz w:val="16"/>
          <w:szCs w:val="16"/>
        </w:rPr>
        <w:t xml:space="preserve"> </w:t>
      </w:r>
      <w:r>
        <w:rPr>
          <w:rFonts w:ascii="dotum" w:eastAsia="돋움" w:hAnsi="dotum"/>
          <w:color w:val="909090"/>
          <w:sz w:val="16"/>
          <w:szCs w:val="16"/>
        </w:rPr>
        <w:t>수를</w:t>
      </w:r>
      <w:r>
        <w:rPr>
          <w:rFonts w:ascii="dotum" w:eastAsia="돋움" w:hAnsi="dotum"/>
          <w:color w:val="909090"/>
          <w:sz w:val="16"/>
          <w:szCs w:val="16"/>
        </w:rPr>
        <w:t xml:space="preserve"> </w:t>
      </w:r>
      <w:r>
        <w:rPr>
          <w:rFonts w:ascii="dotum" w:eastAsia="돋움" w:hAnsi="dotum"/>
          <w:color w:val="909090"/>
          <w:sz w:val="16"/>
          <w:szCs w:val="16"/>
        </w:rPr>
        <w:t>증가</w:t>
      </w:r>
      <w:r>
        <w:rPr>
          <w:rFonts w:ascii="dotum" w:eastAsia="돋움" w:hAnsi="dotum"/>
          <w:color w:val="909090"/>
          <w:sz w:val="16"/>
          <w:szCs w:val="16"/>
        </w:rPr>
        <w:t xml:space="preserve"> </w:t>
      </w:r>
      <w:r>
        <w:rPr>
          <w:rFonts w:ascii="dotum" w:eastAsia="돋움" w:hAnsi="dotum"/>
          <w:color w:val="909090"/>
          <w:sz w:val="16"/>
          <w:szCs w:val="16"/>
        </w:rPr>
        <w:t>시켜주고</w:t>
      </w:r>
      <w:r>
        <w:rPr>
          <w:rFonts w:ascii="dotum" w:eastAsia="돋움" w:hAnsi="dotum"/>
          <w:color w:val="909090"/>
          <w:sz w:val="16"/>
          <w:szCs w:val="16"/>
        </w:rPr>
        <w:t>, params</w:t>
      </w:r>
      <w:r>
        <w:rPr>
          <w:rFonts w:ascii="dotum" w:eastAsia="돋움" w:hAnsi="dotum"/>
          <w:color w:val="909090"/>
          <w:sz w:val="16"/>
          <w:szCs w:val="16"/>
        </w:rPr>
        <w:t>로</w:t>
      </w:r>
      <w:r>
        <w:rPr>
          <w:rFonts w:ascii="dotum" w:eastAsia="돋움" w:hAnsi="dotum"/>
          <w:color w:val="909090"/>
          <w:sz w:val="16"/>
          <w:szCs w:val="16"/>
        </w:rPr>
        <w:t xml:space="preserve"> </w:t>
      </w:r>
      <w:r>
        <w:rPr>
          <w:rFonts w:ascii="dotum" w:eastAsia="돋움" w:hAnsi="dotum"/>
          <w:color w:val="909090"/>
          <w:sz w:val="16"/>
          <w:szCs w:val="16"/>
        </w:rPr>
        <w:t>인해</w:t>
      </w:r>
      <w:r>
        <w:rPr>
          <w:rFonts w:ascii="dotum" w:eastAsia="돋움" w:hAnsi="dotum"/>
          <w:color w:val="909090"/>
          <w:sz w:val="16"/>
          <w:szCs w:val="16"/>
        </w:rPr>
        <w:t xml:space="preserve"> </w:t>
      </w:r>
      <w:r>
        <w:rPr>
          <w:rFonts w:ascii="dotum" w:eastAsia="돋움" w:hAnsi="dotum"/>
          <w:color w:val="909090"/>
          <w:sz w:val="16"/>
          <w:szCs w:val="16"/>
        </w:rPr>
        <w:t>받아온</w:t>
      </w:r>
      <w:r>
        <w:rPr>
          <w:rFonts w:ascii="dotum" w:eastAsia="돋움" w:hAnsi="dotum"/>
          <w:color w:val="909090"/>
          <w:sz w:val="16"/>
          <w:szCs w:val="16"/>
        </w:rPr>
        <w:t xml:space="preserve"> string</w:t>
      </w:r>
      <w:r>
        <w:rPr>
          <w:rFonts w:ascii="dotum" w:eastAsia="돋움" w:hAnsi="dotum"/>
          <w:color w:val="909090"/>
          <w:sz w:val="16"/>
          <w:szCs w:val="16"/>
        </w:rPr>
        <w:t>값을</w:t>
      </w:r>
      <w:r>
        <w:rPr>
          <w:rFonts w:ascii="dotum" w:eastAsia="돋움" w:hAnsi="dotum"/>
          <w:color w:val="909090"/>
          <w:sz w:val="16"/>
          <w:szCs w:val="16"/>
        </w:rPr>
        <w:t> </w:t>
      </w: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            //message</w:t>
      </w:r>
      <w:r>
        <w:rPr>
          <w:rFonts w:ascii="dotum" w:eastAsia="돋움" w:hAnsi="dotum"/>
          <w:color w:val="909090"/>
          <w:sz w:val="16"/>
          <w:szCs w:val="16"/>
        </w:rPr>
        <w:t>에</w:t>
      </w:r>
      <w:r>
        <w:rPr>
          <w:rFonts w:ascii="dotum" w:eastAsia="돋움" w:hAnsi="dotum"/>
          <w:color w:val="909090"/>
          <w:sz w:val="16"/>
          <w:szCs w:val="16"/>
        </w:rPr>
        <w:t xml:space="preserve"> </w:t>
      </w:r>
      <w:r>
        <w:rPr>
          <w:rFonts w:ascii="dotum" w:eastAsia="돋움" w:hAnsi="dotum"/>
          <w:color w:val="909090"/>
          <w:sz w:val="16"/>
          <w:szCs w:val="16"/>
        </w:rPr>
        <w:t>보여줌</w:t>
      </w:r>
      <w:r>
        <w:rPr>
          <w:rFonts w:ascii="dotum" w:eastAsia="돋움" w:hAnsi="dotum"/>
          <w:color w:val="909090"/>
          <w:sz w:val="16"/>
          <w:szCs w:val="16"/>
        </w:rPr>
        <w:t>.  </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super.onProgressUpdate(values);</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mDialog.setProgress(values[0]);</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if(values[0]%10 == 0)</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mDialog.setMessage(text[values[0]/10]);</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@Override</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protected Integer</w:t>
      </w:r>
      <w:r>
        <w:rPr>
          <w:rStyle w:val="apple-converted-space"/>
          <w:rFonts w:ascii="dotum" w:eastAsia="돋움" w:hAnsi="dotum"/>
          <w:color w:val="909090"/>
          <w:sz w:val="16"/>
          <w:szCs w:val="16"/>
        </w:rPr>
        <w:t> </w:t>
      </w:r>
      <w:r>
        <w:rPr>
          <w:rStyle w:val="apple-style-span"/>
          <w:rFonts w:ascii="dotum" w:eastAsia="돋움" w:hAnsi="dotum"/>
          <w:b/>
          <w:bCs/>
          <w:color w:val="FFFFFF"/>
          <w:sz w:val="16"/>
          <w:szCs w:val="16"/>
          <w:shd w:val="clear" w:color="auto" w:fill="FB8F22"/>
        </w:rPr>
        <w:t>doInBackground</w:t>
      </w:r>
      <w:r>
        <w:rPr>
          <w:rFonts w:ascii="dotum" w:eastAsia="돋움" w:hAnsi="dotum"/>
          <w:color w:val="909090"/>
          <w:sz w:val="16"/>
          <w:szCs w:val="16"/>
        </w:rPr>
        <w:t>(String... params) {</w:t>
      </w: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 xml:space="preserve">                        //Background </w:t>
      </w:r>
      <w:r>
        <w:rPr>
          <w:rFonts w:ascii="dotum" w:eastAsia="돋움" w:hAnsi="dotum"/>
          <w:color w:val="909090"/>
          <w:sz w:val="16"/>
          <w:szCs w:val="16"/>
        </w:rPr>
        <w:t>작업</w:t>
      </w:r>
      <w:r>
        <w:rPr>
          <w:rFonts w:ascii="dotum" w:eastAsia="돋움" w:hAnsi="dotum"/>
          <w:color w:val="909090"/>
          <w:sz w:val="16"/>
          <w:szCs w:val="16"/>
        </w:rPr>
        <w:t xml:space="preserve"> </w:t>
      </w:r>
      <w:r>
        <w:rPr>
          <w:rFonts w:ascii="dotum" w:eastAsia="돋움" w:hAnsi="dotum"/>
          <w:color w:val="909090"/>
          <w:sz w:val="16"/>
          <w:szCs w:val="16"/>
        </w:rPr>
        <w:t>수행</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text=params;</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for(int i=0; i&lt;mDialog.getMax(); i++)</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try</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Thread.sleep(500);</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}catch(Exception ex){}</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this.publishProgress(i);</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return null;</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w:t>
      </w:r>
    </w:p>
    <w:p w:rsidR="00240125" w:rsidRDefault="00240125" w:rsidP="00240125">
      <w:pPr>
        <w:rPr>
          <w:rFonts w:ascii="dotum" w:eastAsia="돋움" w:hAnsi="dotum" w:hint="eastAsia"/>
          <w:color w:val="909090"/>
          <w:sz w:val="16"/>
          <w:szCs w:val="16"/>
        </w:rPr>
      </w:pP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mDialog=new ProgressDialog(this);  </w:t>
      </w:r>
    </w:p>
    <w:p w:rsidR="00240125" w:rsidRDefault="00240125" w:rsidP="00240125">
      <w:pPr>
        <w:rPr>
          <w:rFonts w:ascii="dotum" w:eastAsia="돋움" w:hAnsi="dotum" w:hint="eastAsia"/>
          <w:color w:val="909090"/>
          <w:sz w:val="16"/>
          <w:szCs w:val="16"/>
        </w:rPr>
      </w:pPr>
      <w:r>
        <w:rPr>
          <w:rFonts w:ascii="dotum" w:eastAsia="돋움" w:hAnsi="dotum"/>
          <w:color w:val="909090"/>
          <w:sz w:val="16"/>
          <w:szCs w:val="16"/>
        </w:rPr>
        <w:t>    mDialog.setMax(100);</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mDialog.setTitle("ProgressDialog Test");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mDialog.setMessage("Test");</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mDialog.setProgressStyle(ProgressDialog.STYLE_HORIZONTAL);   //ProgressDialog.STYLE_SPINNER</w:t>
      </w:r>
    </w:p>
    <w:p w:rsidR="00240125" w:rsidRDefault="00240125" w:rsidP="00240125">
      <w:pPr>
        <w:rPr>
          <w:rFonts w:ascii="dotum" w:eastAsia="돋움" w:hAnsi="dotum" w:hint="eastAsia"/>
          <w:color w:val="909090"/>
          <w:sz w:val="16"/>
          <w:szCs w:val="16"/>
        </w:rPr>
      </w:pPr>
      <w:r>
        <w:rPr>
          <w:rStyle w:val="apple-tab-span"/>
          <w:rFonts w:ascii="dotum" w:eastAsia="돋움" w:hAnsi="dotum"/>
          <w:color w:val="909090"/>
          <w:sz w:val="16"/>
          <w:szCs w:val="16"/>
        </w:rPr>
        <w:tab/>
      </w:r>
      <w:r>
        <w:rPr>
          <w:rStyle w:val="apple-tab-span"/>
          <w:rFonts w:ascii="dotum" w:eastAsia="돋움" w:hAnsi="dotum"/>
          <w:color w:val="909090"/>
          <w:sz w:val="16"/>
          <w:szCs w:val="16"/>
        </w:rPr>
        <w:tab/>
      </w:r>
      <w:r>
        <w:rPr>
          <w:rFonts w:ascii="dotum" w:eastAsia="돋움" w:hAnsi="dotum"/>
          <w:color w:val="909090"/>
          <w:sz w:val="16"/>
          <w:szCs w:val="16"/>
        </w:rPr>
        <w:t>new Test().execute("1","2","3","4","5","6","7","8","9","10");</w:t>
      </w:r>
    </w:p>
    <w:p w:rsidR="001E7FB4" w:rsidRDefault="001E7FB4">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p w:rsidR="001E7FB4" w:rsidRDefault="001E7FB4" w:rsidP="001E7FB4">
      <w:pPr>
        <w:pStyle w:val="2"/>
        <w:spacing w:before="0" w:beforeAutospacing="0" w:after="240" w:afterAutospacing="0"/>
        <w:rPr>
          <w:rFonts w:ascii="Arial" w:hAnsi="Arial" w:cs="Arial"/>
          <w:caps/>
          <w:color w:val="000000"/>
          <w:sz w:val="15"/>
          <w:szCs w:val="15"/>
        </w:rPr>
      </w:pPr>
      <w:r>
        <w:rPr>
          <w:rFonts w:ascii="Arial" w:hAnsi="Arial" w:cs="Arial"/>
          <w:caps/>
          <w:color w:val="222222"/>
          <w:sz w:val="15"/>
          <w:szCs w:val="15"/>
        </w:rPr>
        <w:lastRenderedPageBreak/>
        <w:t>2010</w:t>
      </w:r>
      <w:r>
        <w:rPr>
          <w:rFonts w:ascii="Arial" w:hAnsi="Arial" w:cs="Arial"/>
          <w:caps/>
          <w:color w:val="222222"/>
          <w:sz w:val="15"/>
          <w:szCs w:val="15"/>
        </w:rPr>
        <w:t>년</w:t>
      </w:r>
      <w:r>
        <w:rPr>
          <w:rFonts w:ascii="Arial" w:hAnsi="Arial" w:cs="Arial"/>
          <w:caps/>
          <w:color w:val="222222"/>
          <w:sz w:val="15"/>
          <w:szCs w:val="15"/>
        </w:rPr>
        <w:t xml:space="preserve"> 10</w:t>
      </w:r>
      <w:r>
        <w:rPr>
          <w:rFonts w:ascii="Arial" w:hAnsi="Arial" w:cs="Arial"/>
          <w:caps/>
          <w:color w:val="222222"/>
          <w:sz w:val="15"/>
          <w:szCs w:val="15"/>
        </w:rPr>
        <w:t>월</w:t>
      </w:r>
      <w:r>
        <w:rPr>
          <w:rFonts w:ascii="Arial" w:hAnsi="Arial" w:cs="Arial"/>
          <w:caps/>
          <w:color w:val="222222"/>
          <w:sz w:val="15"/>
          <w:szCs w:val="15"/>
        </w:rPr>
        <w:t xml:space="preserve"> 12</w:t>
      </w:r>
      <w:r>
        <w:rPr>
          <w:rFonts w:ascii="Arial" w:hAnsi="Arial" w:cs="Arial"/>
          <w:caps/>
          <w:color w:val="222222"/>
          <w:sz w:val="15"/>
          <w:szCs w:val="15"/>
        </w:rPr>
        <w:t>일</w:t>
      </w:r>
      <w:r>
        <w:rPr>
          <w:rFonts w:ascii="Arial" w:hAnsi="Arial" w:cs="Arial"/>
          <w:caps/>
          <w:color w:val="222222"/>
          <w:sz w:val="15"/>
          <w:szCs w:val="15"/>
        </w:rPr>
        <w:t xml:space="preserve"> </w:t>
      </w:r>
      <w:r>
        <w:rPr>
          <w:rFonts w:ascii="Arial" w:hAnsi="Arial" w:cs="Arial"/>
          <w:caps/>
          <w:color w:val="222222"/>
          <w:sz w:val="15"/>
          <w:szCs w:val="15"/>
        </w:rPr>
        <w:t>화요일</w:t>
      </w:r>
    </w:p>
    <w:p w:rsidR="001E7FB4" w:rsidRDefault="001E7FB4" w:rsidP="001E7FB4">
      <w:pPr>
        <w:pStyle w:val="3"/>
        <w:spacing w:before="180"/>
        <w:ind w:left="1200" w:hanging="600"/>
        <w:rPr>
          <w:rFonts w:ascii="Arial" w:hAnsi="Arial" w:cs="Arial"/>
          <w:color w:val="222222"/>
          <w:sz w:val="30"/>
          <w:szCs w:val="30"/>
        </w:rPr>
      </w:pPr>
      <w:bookmarkStart w:id="61" w:name="5374416074259717674"/>
      <w:bookmarkEnd w:id="61"/>
      <w:r>
        <w:rPr>
          <w:rFonts w:ascii="Arial" w:hAnsi="Arial" w:cs="Arial"/>
          <w:b/>
          <w:bCs/>
          <w:color w:val="222222"/>
          <w:sz w:val="30"/>
          <w:szCs w:val="30"/>
        </w:rPr>
        <w:t>Parcelable</w:t>
      </w:r>
      <w:r>
        <w:rPr>
          <w:rFonts w:ascii="Arial" w:hAnsi="Arial" w:cs="Arial"/>
          <w:b/>
          <w:bCs/>
          <w:color w:val="222222"/>
          <w:sz w:val="30"/>
          <w:szCs w:val="30"/>
        </w:rPr>
        <w:t>을</w:t>
      </w:r>
      <w:r>
        <w:rPr>
          <w:rFonts w:ascii="Arial" w:hAnsi="Arial" w:cs="Arial"/>
          <w:b/>
          <w:bCs/>
          <w:color w:val="222222"/>
          <w:sz w:val="30"/>
          <w:szCs w:val="30"/>
        </w:rPr>
        <w:t xml:space="preserve"> </w:t>
      </w:r>
      <w:r>
        <w:rPr>
          <w:rFonts w:ascii="Arial" w:hAnsi="Arial" w:cs="Arial"/>
          <w:b/>
          <w:bCs/>
          <w:color w:val="222222"/>
          <w:sz w:val="30"/>
          <w:szCs w:val="30"/>
        </w:rPr>
        <w:t>사용한</w:t>
      </w:r>
      <w:r>
        <w:rPr>
          <w:rFonts w:ascii="Arial" w:hAnsi="Arial" w:cs="Arial"/>
          <w:b/>
          <w:bCs/>
          <w:color w:val="222222"/>
          <w:sz w:val="30"/>
          <w:szCs w:val="30"/>
        </w:rPr>
        <w:t xml:space="preserve"> </w:t>
      </w:r>
      <w:r>
        <w:rPr>
          <w:rFonts w:ascii="Arial" w:hAnsi="Arial" w:cs="Arial"/>
          <w:b/>
          <w:bCs/>
          <w:color w:val="222222"/>
          <w:sz w:val="30"/>
          <w:szCs w:val="30"/>
        </w:rPr>
        <w:t>오브젝트</w:t>
      </w:r>
      <w:r>
        <w:rPr>
          <w:rFonts w:ascii="Arial" w:hAnsi="Arial" w:cs="Arial"/>
          <w:b/>
          <w:bCs/>
          <w:color w:val="222222"/>
          <w:sz w:val="30"/>
          <w:szCs w:val="30"/>
        </w:rPr>
        <w:t xml:space="preserve"> </w:t>
      </w:r>
      <w:r>
        <w:rPr>
          <w:rFonts w:ascii="Arial" w:hAnsi="Arial" w:cs="Arial"/>
          <w:b/>
          <w:bCs/>
          <w:color w:val="222222"/>
          <w:sz w:val="30"/>
          <w:szCs w:val="30"/>
        </w:rPr>
        <w:t>전달</w:t>
      </w:r>
      <w:r>
        <w:rPr>
          <w:rFonts w:ascii="Arial" w:hAnsi="Arial" w:cs="Arial"/>
          <w:b/>
          <w:bCs/>
          <w:color w:val="222222"/>
          <w:sz w:val="30"/>
          <w:szCs w:val="30"/>
        </w:rPr>
        <w:t xml:space="preserve"> (Object serialization using Parcelable)</w:t>
      </w:r>
    </w:p>
    <w:p w:rsidR="001E7FB4" w:rsidRDefault="001E7FB4" w:rsidP="001E7FB4">
      <w:pPr>
        <w:jc w:val="center"/>
        <w:rPr>
          <w:rFonts w:ascii="Arial" w:hAnsi="Arial" w:cs="Arial"/>
          <w:color w:val="222222"/>
          <w:sz w:val="18"/>
          <w:szCs w:val="18"/>
        </w:rPr>
      </w:pPr>
      <w:r>
        <w:rPr>
          <w:rFonts w:ascii="Arial" w:hAnsi="Arial" w:cs="Arial"/>
          <w:noProof/>
          <w:color w:val="222222"/>
          <w:sz w:val="18"/>
          <w:szCs w:val="18"/>
        </w:rPr>
        <w:drawing>
          <wp:inline distT="0" distB="0" distL="0" distR="0">
            <wp:extent cx="4287520" cy="4287520"/>
            <wp:effectExtent l="19050" t="0" r="0" b="0"/>
            <wp:docPr id="269" name="그림 20" descr="http://ss.textcube.com/blog/1/10826/attach/XN80f5Fm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extcube.com/blog/1/10826/attach/XN80f5Fmik.jpg"/>
                    <pic:cNvPicPr>
                      <a:picLocks noChangeAspect="1" noChangeArrowheads="1"/>
                    </pic:cNvPicPr>
                  </pic:nvPicPr>
                  <pic:blipFill>
                    <a:blip r:embed="rId1046"/>
                    <a:srcRect/>
                    <a:stretch>
                      <a:fillRect/>
                    </a:stretch>
                  </pic:blipFill>
                  <pic:spPr bwMode="auto">
                    <a:xfrm>
                      <a:off x="0" y="0"/>
                      <a:ext cx="4287520" cy="4287520"/>
                    </a:xfrm>
                    <a:prstGeom prst="rect">
                      <a:avLst/>
                    </a:prstGeom>
                    <a:noFill/>
                    <a:ln w="9525">
                      <a:noFill/>
                      <a:miter lim="800000"/>
                      <a:headEnd/>
                      <a:tailEnd/>
                    </a:ln>
                  </pic:spPr>
                </pic:pic>
              </a:graphicData>
            </a:graphic>
          </wp:inline>
        </w:drawing>
      </w:r>
    </w:p>
    <w:p w:rsidR="001E7FB4" w:rsidRDefault="001E7FB4" w:rsidP="001E7FB4">
      <w:pPr>
        <w:spacing w:after="240"/>
        <w:jc w:val="left"/>
        <w:rPr>
          <w:rFonts w:ascii="Arial" w:hAnsi="Arial" w:cs="Arial"/>
          <w:color w:val="222222"/>
          <w:sz w:val="18"/>
          <w:szCs w:val="18"/>
        </w:rPr>
      </w:pPr>
      <w:r>
        <w:rPr>
          <w:rFonts w:ascii="Arial" w:hAnsi="Arial" w:cs="Arial"/>
          <w:color w:val="222222"/>
          <w:sz w:val="18"/>
          <w:szCs w:val="18"/>
        </w:rPr>
        <w:br/>
      </w:r>
      <w:r>
        <w:rPr>
          <w:rFonts w:ascii="Arial" w:hAnsi="Arial" w:cs="Arial"/>
          <w:color w:val="222222"/>
          <w:sz w:val="18"/>
          <w:szCs w:val="18"/>
        </w:rPr>
        <w:br/>
      </w:r>
      <w:r>
        <w:rPr>
          <w:rFonts w:ascii="Arial" w:hAnsi="Arial" w:cs="Arial"/>
          <w:color w:val="222222"/>
          <w:sz w:val="18"/>
          <w:szCs w:val="18"/>
        </w:rPr>
        <w:t>앱을</w:t>
      </w:r>
      <w:r>
        <w:rPr>
          <w:rFonts w:ascii="Arial" w:hAnsi="Arial" w:cs="Arial"/>
          <w:color w:val="222222"/>
          <w:sz w:val="18"/>
          <w:szCs w:val="18"/>
        </w:rPr>
        <w:t xml:space="preserve"> </w:t>
      </w:r>
      <w:r>
        <w:rPr>
          <w:rFonts w:ascii="Arial" w:hAnsi="Arial" w:cs="Arial"/>
          <w:color w:val="222222"/>
          <w:sz w:val="18"/>
          <w:szCs w:val="18"/>
        </w:rPr>
        <w:t>만들다</w:t>
      </w:r>
      <w:r>
        <w:rPr>
          <w:rFonts w:ascii="Arial" w:hAnsi="Arial" w:cs="Arial"/>
          <w:color w:val="222222"/>
          <w:sz w:val="18"/>
          <w:szCs w:val="18"/>
        </w:rPr>
        <w:t xml:space="preserve"> </w:t>
      </w:r>
      <w:r>
        <w:rPr>
          <w:rFonts w:ascii="Arial" w:hAnsi="Arial" w:cs="Arial"/>
          <w:color w:val="222222"/>
          <w:sz w:val="18"/>
          <w:szCs w:val="18"/>
        </w:rPr>
        <w:t>보면</w:t>
      </w:r>
      <w:r>
        <w:rPr>
          <w:rFonts w:ascii="Arial" w:hAnsi="Arial" w:cs="Arial"/>
          <w:color w:val="222222"/>
          <w:sz w:val="18"/>
          <w:szCs w:val="18"/>
        </w:rPr>
        <w:t xml:space="preserve"> </w:t>
      </w:r>
      <w:r>
        <w:rPr>
          <w:rFonts w:ascii="Arial" w:hAnsi="Arial" w:cs="Arial"/>
          <w:color w:val="222222"/>
          <w:sz w:val="18"/>
          <w:szCs w:val="18"/>
        </w:rPr>
        <w:t>인텐트를</w:t>
      </w:r>
      <w:r>
        <w:rPr>
          <w:rFonts w:ascii="Arial" w:hAnsi="Arial" w:cs="Arial"/>
          <w:color w:val="222222"/>
          <w:sz w:val="18"/>
          <w:szCs w:val="18"/>
        </w:rPr>
        <w:t xml:space="preserve"> </w:t>
      </w:r>
      <w:r>
        <w:rPr>
          <w:rFonts w:ascii="Arial" w:hAnsi="Arial" w:cs="Arial"/>
          <w:color w:val="222222"/>
          <w:sz w:val="18"/>
          <w:szCs w:val="18"/>
        </w:rPr>
        <w:t>통해</w:t>
      </w:r>
      <w:r>
        <w:rPr>
          <w:rFonts w:ascii="Arial" w:hAnsi="Arial" w:cs="Arial"/>
          <w:color w:val="222222"/>
          <w:sz w:val="18"/>
          <w:szCs w:val="18"/>
        </w:rPr>
        <w:t xml:space="preserve"> </w:t>
      </w:r>
      <w:r>
        <w:rPr>
          <w:rFonts w:ascii="Arial" w:hAnsi="Arial" w:cs="Arial"/>
          <w:color w:val="222222"/>
          <w:sz w:val="18"/>
          <w:szCs w:val="18"/>
        </w:rPr>
        <w:t>단순히</w:t>
      </w:r>
      <w:r>
        <w:rPr>
          <w:rFonts w:ascii="Arial" w:hAnsi="Arial" w:cs="Arial"/>
          <w:color w:val="222222"/>
          <w:sz w:val="18"/>
          <w:szCs w:val="18"/>
        </w:rPr>
        <w:t xml:space="preserve"> String, int, boolean </w:t>
      </w:r>
      <w:r>
        <w:rPr>
          <w:rFonts w:ascii="Arial" w:hAnsi="Arial" w:cs="Arial"/>
          <w:color w:val="222222"/>
          <w:sz w:val="18"/>
          <w:szCs w:val="18"/>
        </w:rPr>
        <w:t>같은</w:t>
      </w:r>
      <w:r>
        <w:rPr>
          <w:rFonts w:ascii="Arial" w:hAnsi="Arial" w:cs="Arial"/>
          <w:color w:val="222222"/>
          <w:sz w:val="18"/>
          <w:szCs w:val="18"/>
        </w:rPr>
        <w:t xml:space="preserve"> </w:t>
      </w:r>
      <w:r>
        <w:rPr>
          <w:rFonts w:ascii="Arial" w:hAnsi="Arial" w:cs="Arial"/>
          <w:color w:val="222222"/>
          <w:sz w:val="18"/>
          <w:szCs w:val="18"/>
        </w:rPr>
        <w:t>기본</w:t>
      </w:r>
      <w:r>
        <w:rPr>
          <w:rFonts w:ascii="Arial" w:hAnsi="Arial" w:cs="Arial"/>
          <w:color w:val="222222"/>
          <w:sz w:val="18"/>
          <w:szCs w:val="18"/>
        </w:rPr>
        <w:t xml:space="preserve"> </w:t>
      </w:r>
      <w:r>
        <w:rPr>
          <w:rFonts w:ascii="Arial" w:hAnsi="Arial" w:cs="Arial"/>
          <w:color w:val="222222"/>
          <w:sz w:val="18"/>
          <w:szCs w:val="18"/>
        </w:rPr>
        <w:t>타입</w:t>
      </w:r>
      <w:r>
        <w:rPr>
          <w:rFonts w:ascii="Arial" w:hAnsi="Arial" w:cs="Arial"/>
          <w:color w:val="222222"/>
          <w:sz w:val="18"/>
          <w:szCs w:val="18"/>
        </w:rPr>
        <w:t xml:space="preserve"> </w:t>
      </w:r>
      <w:r>
        <w:rPr>
          <w:rFonts w:ascii="Arial" w:hAnsi="Arial" w:cs="Arial"/>
          <w:color w:val="222222"/>
          <w:sz w:val="18"/>
          <w:szCs w:val="18"/>
        </w:rPr>
        <w:t>뿐</w:t>
      </w:r>
      <w:r>
        <w:rPr>
          <w:rFonts w:ascii="Arial" w:hAnsi="Arial" w:cs="Arial"/>
          <w:color w:val="222222"/>
          <w:sz w:val="18"/>
          <w:szCs w:val="18"/>
        </w:rPr>
        <w:t xml:space="preserve"> </w:t>
      </w:r>
      <w:r>
        <w:rPr>
          <w:rFonts w:ascii="Arial" w:hAnsi="Arial" w:cs="Arial"/>
          <w:color w:val="222222"/>
          <w:sz w:val="18"/>
          <w:szCs w:val="18"/>
        </w:rPr>
        <w:t>아니고</w:t>
      </w:r>
      <w:r>
        <w:rPr>
          <w:rFonts w:ascii="Arial" w:hAnsi="Arial" w:cs="Arial"/>
          <w:color w:val="222222"/>
          <w:sz w:val="18"/>
          <w:szCs w:val="18"/>
        </w:rPr>
        <w:t xml:space="preserve"> </w:t>
      </w:r>
      <w:r>
        <w:rPr>
          <w:rFonts w:ascii="Arial" w:hAnsi="Arial" w:cs="Arial"/>
          <w:color w:val="222222"/>
          <w:sz w:val="18"/>
          <w:szCs w:val="18"/>
        </w:rPr>
        <w:t>커스텀</w:t>
      </w:r>
      <w:r>
        <w:rPr>
          <w:rFonts w:ascii="Arial" w:hAnsi="Arial" w:cs="Arial"/>
          <w:color w:val="222222"/>
          <w:sz w:val="18"/>
          <w:szCs w:val="18"/>
        </w:rPr>
        <w:t xml:space="preserve"> </w:t>
      </w:r>
      <w:r>
        <w:rPr>
          <w:rFonts w:ascii="Arial" w:hAnsi="Arial" w:cs="Arial"/>
          <w:color w:val="222222"/>
          <w:sz w:val="18"/>
          <w:szCs w:val="18"/>
        </w:rPr>
        <w:t>클래스나</w:t>
      </w:r>
      <w:r>
        <w:rPr>
          <w:rFonts w:ascii="Arial" w:hAnsi="Arial" w:cs="Arial"/>
          <w:color w:val="222222"/>
          <w:sz w:val="18"/>
          <w:szCs w:val="18"/>
        </w:rPr>
        <w:t xml:space="preserve"> </w:t>
      </w:r>
      <w:r>
        <w:rPr>
          <w:rFonts w:ascii="Arial" w:hAnsi="Arial" w:cs="Arial"/>
          <w:color w:val="222222"/>
          <w:sz w:val="18"/>
          <w:szCs w:val="18"/>
        </w:rPr>
        <w:t>오브젝트를</w:t>
      </w:r>
      <w:r>
        <w:rPr>
          <w:rFonts w:ascii="Arial" w:hAnsi="Arial" w:cs="Arial"/>
          <w:color w:val="222222"/>
          <w:sz w:val="18"/>
          <w:szCs w:val="18"/>
        </w:rPr>
        <w:t xml:space="preserve"> </w:t>
      </w:r>
      <w:r>
        <w:rPr>
          <w:rFonts w:ascii="Arial" w:hAnsi="Arial" w:cs="Arial"/>
          <w:color w:val="222222"/>
          <w:sz w:val="18"/>
          <w:szCs w:val="18"/>
        </w:rPr>
        <w:t>다른</w:t>
      </w:r>
      <w:r>
        <w:rPr>
          <w:rFonts w:ascii="Arial" w:hAnsi="Arial" w:cs="Arial"/>
          <w:color w:val="222222"/>
          <w:sz w:val="18"/>
          <w:szCs w:val="18"/>
        </w:rPr>
        <w:t xml:space="preserve"> </w:t>
      </w:r>
      <w:r>
        <w:rPr>
          <w:rFonts w:ascii="Arial" w:hAnsi="Arial" w:cs="Arial"/>
          <w:color w:val="222222"/>
          <w:sz w:val="18"/>
          <w:szCs w:val="18"/>
        </w:rPr>
        <w:t>컴포넌트에</w:t>
      </w:r>
      <w:r>
        <w:rPr>
          <w:rFonts w:ascii="Arial" w:hAnsi="Arial" w:cs="Arial"/>
          <w:color w:val="222222"/>
          <w:sz w:val="18"/>
          <w:szCs w:val="18"/>
        </w:rPr>
        <w:t xml:space="preserve"> </w:t>
      </w:r>
      <w:r>
        <w:rPr>
          <w:rFonts w:ascii="Arial" w:hAnsi="Arial" w:cs="Arial"/>
          <w:color w:val="222222"/>
          <w:sz w:val="18"/>
          <w:szCs w:val="18"/>
        </w:rPr>
        <w:t>전달해</w:t>
      </w:r>
      <w:r>
        <w:rPr>
          <w:rFonts w:ascii="Arial" w:hAnsi="Arial" w:cs="Arial"/>
          <w:color w:val="222222"/>
          <w:sz w:val="18"/>
          <w:szCs w:val="18"/>
        </w:rPr>
        <w:t xml:space="preserve"> </w:t>
      </w:r>
      <w:r>
        <w:rPr>
          <w:rFonts w:ascii="Arial" w:hAnsi="Arial" w:cs="Arial"/>
          <w:color w:val="222222"/>
          <w:sz w:val="18"/>
          <w:szCs w:val="18"/>
        </w:rPr>
        <w:t>줘야</w:t>
      </w:r>
      <w:r>
        <w:rPr>
          <w:rFonts w:ascii="Arial" w:hAnsi="Arial" w:cs="Arial"/>
          <w:color w:val="222222"/>
          <w:sz w:val="18"/>
          <w:szCs w:val="18"/>
        </w:rPr>
        <w:t xml:space="preserve"> </w:t>
      </w:r>
      <w:r>
        <w:rPr>
          <w:rFonts w:ascii="Arial" w:hAnsi="Arial" w:cs="Arial"/>
          <w:color w:val="222222"/>
          <w:sz w:val="18"/>
          <w:szCs w:val="18"/>
        </w:rPr>
        <w:t>할</w:t>
      </w:r>
      <w:r>
        <w:rPr>
          <w:rFonts w:ascii="Arial" w:hAnsi="Arial" w:cs="Arial"/>
          <w:color w:val="222222"/>
          <w:sz w:val="18"/>
          <w:szCs w:val="18"/>
        </w:rPr>
        <w:t xml:space="preserve"> </w:t>
      </w:r>
      <w:r>
        <w:rPr>
          <w:rFonts w:ascii="Arial" w:hAnsi="Arial" w:cs="Arial"/>
          <w:color w:val="222222"/>
          <w:sz w:val="18"/>
          <w:szCs w:val="18"/>
        </w:rPr>
        <w:t>경우가</w:t>
      </w:r>
      <w:r>
        <w:rPr>
          <w:rFonts w:ascii="Arial" w:hAnsi="Arial" w:cs="Arial"/>
          <w:color w:val="222222"/>
          <w:sz w:val="18"/>
          <w:szCs w:val="18"/>
        </w:rPr>
        <w:t xml:space="preserve"> </w:t>
      </w:r>
      <w:r>
        <w:rPr>
          <w:rFonts w:ascii="Arial" w:hAnsi="Arial" w:cs="Arial"/>
          <w:color w:val="222222"/>
          <w:sz w:val="18"/>
          <w:szCs w:val="18"/>
        </w:rPr>
        <w:t>많다</w:t>
      </w:r>
      <w:r>
        <w:rPr>
          <w:rFonts w:ascii="Arial" w:hAnsi="Arial" w:cs="Arial"/>
          <w:color w:val="222222"/>
          <w:sz w:val="18"/>
          <w:szCs w:val="18"/>
        </w:rPr>
        <w:t xml:space="preserve">. </w:t>
      </w:r>
      <w:r>
        <w:rPr>
          <w:rFonts w:ascii="Arial" w:hAnsi="Arial" w:cs="Arial"/>
          <w:color w:val="222222"/>
          <w:sz w:val="18"/>
          <w:szCs w:val="18"/>
        </w:rPr>
        <w:t>그</w:t>
      </w:r>
      <w:r>
        <w:rPr>
          <w:rFonts w:ascii="Arial" w:hAnsi="Arial" w:cs="Arial"/>
          <w:color w:val="222222"/>
          <w:sz w:val="18"/>
          <w:szCs w:val="18"/>
        </w:rPr>
        <w:t xml:space="preserve"> </w:t>
      </w:r>
      <w:r>
        <w:rPr>
          <w:rFonts w:ascii="Arial" w:hAnsi="Arial" w:cs="Arial"/>
          <w:color w:val="222222"/>
          <w:sz w:val="18"/>
          <w:szCs w:val="18"/>
        </w:rPr>
        <w:t>경우</w:t>
      </w:r>
      <w:r>
        <w:rPr>
          <w:rFonts w:ascii="Arial" w:hAnsi="Arial" w:cs="Arial"/>
          <w:color w:val="222222"/>
          <w:sz w:val="18"/>
          <w:szCs w:val="18"/>
        </w:rPr>
        <w:t xml:space="preserve"> </w:t>
      </w:r>
      <w:r>
        <w:rPr>
          <w:rFonts w:ascii="Arial" w:hAnsi="Arial" w:cs="Arial"/>
          <w:color w:val="222222"/>
          <w:sz w:val="18"/>
          <w:szCs w:val="18"/>
        </w:rPr>
        <w:t>단순히</w:t>
      </w:r>
      <w:r>
        <w:rPr>
          <w:rFonts w:ascii="Arial" w:hAnsi="Arial" w:cs="Arial"/>
          <w:color w:val="222222"/>
          <w:sz w:val="18"/>
          <w:szCs w:val="18"/>
        </w:rPr>
        <w:t xml:space="preserve"> </w:t>
      </w:r>
      <w:r>
        <w:rPr>
          <w:rFonts w:ascii="Arial" w:hAnsi="Arial" w:cs="Arial"/>
          <w:color w:val="222222"/>
          <w:sz w:val="18"/>
          <w:szCs w:val="18"/>
        </w:rPr>
        <w:t>그냥</w:t>
      </w:r>
      <w:r>
        <w:rPr>
          <w:rFonts w:ascii="Arial" w:hAnsi="Arial" w:cs="Arial"/>
          <w:color w:val="222222"/>
          <w:sz w:val="18"/>
          <w:szCs w:val="18"/>
        </w:rPr>
        <w:t xml:space="preserve"> </w:t>
      </w:r>
      <w:r>
        <w:rPr>
          <w:rFonts w:ascii="Arial" w:hAnsi="Arial" w:cs="Arial"/>
          <w:color w:val="222222"/>
          <w:sz w:val="18"/>
          <w:szCs w:val="18"/>
        </w:rPr>
        <w:t>인텐트에</w:t>
      </w:r>
      <w:r>
        <w:rPr>
          <w:rFonts w:ascii="Arial" w:hAnsi="Arial" w:cs="Arial"/>
          <w:color w:val="222222"/>
          <w:sz w:val="18"/>
          <w:szCs w:val="18"/>
        </w:rPr>
        <w:t xml:space="preserve"> putExtra() </w:t>
      </w:r>
      <w:r>
        <w:rPr>
          <w:rFonts w:ascii="Arial" w:hAnsi="Arial" w:cs="Arial"/>
          <w:color w:val="222222"/>
          <w:sz w:val="18"/>
          <w:szCs w:val="18"/>
        </w:rPr>
        <w:t>로는</w:t>
      </w:r>
      <w:r>
        <w:rPr>
          <w:rFonts w:ascii="Arial" w:hAnsi="Arial" w:cs="Arial"/>
          <w:color w:val="222222"/>
          <w:sz w:val="18"/>
          <w:szCs w:val="18"/>
        </w:rPr>
        <w:t xml:space="preserve">  </w:t>
      </w:r>
      <w:r>
        <w:rPr>
          <w:rFonts w:ascii="Arial" w:hAnsi="Arial" w:cs="Arial"/>
          <w:color w:val="222222"/>
          <w:sz w:val="18"/>
          <w:szCs w:val="18"/>
        </w:rPr>
        <w:t>넣어줄</w:t>
      </w:r>
      <w:r>
        <w:rPr>
          <w:rFonts w:ascii="Arial" w:hAnsi="Arial" w:cs="Arial"/>
          <w:color w:val="222222"/>
          <w:sz w:val="18"/>
          <w:szCs w:val="18"/>
        </w:rPr>
        <w:t xml:space="preserve"> </w:t>
      </w:r>
      <w:r>
        <w:rPr>
          <w:rFonts w:ascii="Arial" w:hAnsi="Arial" w:cs="Arial"/>
          <w:color w:val="222222"/>
          <w:sz w:val="18"/>
          <w:szCs w:val="18"/>
        </w:rPr>
        <w:t>수가</w:t>
      </w:r>
      <w:r>
        <w:rPr>
          <w:rFonts w:ascii="Arial" w:hAnsi="Arial" w:cs="Arial"/>
          <w:color w:val="222222"/>
          <w:sz w:val="18"/>
          <w:szCs w:val="18"/>
        </w:rPr>
        <w:t xml:space="preserve"> </w:t>
      </w:r>
      <w:r>
        <w:rPr>
          <w:rFonts w:ascii="Arial" w:hAnsi="Arial" w:cs="Arial"/>
          <w:color w:val="222222"/>
          <w:sz w:val="18"/>
          <w:szCs w:val="18"/>
        </w:rPr>
        <w:t>없다</w:t>
      </w:r>
      <w:r>
        <w:rPr>
          <w:rFonts w:ascii="Arial" w:hAnsi="Arial" w:cs="Arial"/>
          <w:color w:val="222222"/>
          <w:sz w:val="18"/>
          <w:szCs w:val="18"/>
        </w:rPr>
        <w:t>.</w:t>
      </w:r>
      <w:r>
        <w:rPr>
          <w:rFonts w:ascii="Arial" w:hAnsi="Arial" w:cs="Arial"/>
          <w:color w:val="222222"/>
          <w:sz w:val="18"/>
          <w:szCs w:val="18"/>
        </w:rPr>
        <w:br/>
      </w:r>
      <w:r>
        <w:rPr>
          <w:rFonts w:ascii="Arial" w:hAnsi="Arial" w:cs="Arial"/>
          <w:color w:val="222222"/>
          <w:sz w:val="18"/>
          <w:szCs w:val="18"/>
        </w:rPr>
        <w:t>안드로이드에서는</w:t>
      </w:r>
      <w:r>
        <w:rPr>
          <w:rFonts w:ascii="Arial" w:hAnsi="Arial" w:cs="Arial"/>
          <w:color w:val="222222"/>
          <w:sz w:val="18"/>
          <w:szCs w:val="18"/>
        </w:rPr>
        <w:t xml:space="preserve"> </w:t>
      </w:r>
      <w:r>
        <w:rPr>
          <w:rFonts w:ascii="Arial" w:hAnsi="Arial" w:cs="Arial"/>
          <w:color w:val="222222"/>
          <w:sz w:val="18"/>
          <w:szCs w:val="18"/>
        </w:rPr>
        <w:t>그런</w:t>
      </w:r>
      <w:r>
        <w:rPr>
          <w:rFonts w:ascii="Arial" w:hAnsi="Arial" w:cs="Arial"/>
          <w:color w:val="222222"/>
          <w:sz w:val="18"/>
          <w:szCs w:val="18"/>
        </w:rPr>
        <w:t xml:space="preserve"> </w:t>
      </w:r>
      <w:r>
        <w:rPr>
          <w:rFonts w:ascii="Arial" w:hAnsi="Arial" w:cs="Arial"/>
          <w:color w:val="222222"/>
          <w:sz w:val="18"/>
          <w:szCs w:val="18"/>
        </w:rPr>
        <w:t>경우를</w:t>
      </w:r>
      <w:r>
        <w:rPr>
          <w:rFonts w:ascii="Arial" w:hAnsi="Arial" w:cs="Arial"/>
          <w:color w:val="222222"/>
          <w:sz w:val="18"/>
          <w:szCs w:val="18"/>
        </w:rPr>
        <w:t xml:space="preserve"> </w:t>
      </w:r>
      <w:r>
        <w:rPr>
          <w:rFonts w:ascii="Arial" w:hAnsi="Arial" w:cs="Arial"/>
          <w:color w:val="222222"/>
          <w:sz w:val="18"/>
          <w:szCs w:val="18"/>
        </w:rPr>
        <w:t>위해</w:t>
      </w:r>
      <w:r>
        <w:rPr>
          <w:rFonts w:ascii="Arial" w:hAnsi="Arial" w:cs="Arial"/>
          <w:color w:val="222222"/>
          <w:sz w:val="18"/>
          <w:szCs w:val="18"/>
        </w:rPr>
        <w:t xml:space="preserve"> </w:t>
      </w:r>
      <w:r>
        <w:rPr>
          <w:rFonts w:ascii="Arial" w:hAnsi="Arial" w:cs="Arial"/>
          <w:color w:val="222222"/>
          <w:sz w:val="18"/>
          <w:szCs w:val="18"/>
        </w:rPr>
        <w:t>자바의</w:t>
      </w:r>
      <w:r>
        <w:rPr>
          <w:rFonts w:ascii="Arial" w:hAnsi="Arial" w:cs="Arial"/>
          <w:color w:val="222222"/>
          <w:sz w:val="18"/>
          <w:szCs w:val="18"/>
        </w:rPr>
        <w:t xml:space="preserve"> Serialization </w:t>
      </w:r>
      <w:r>
        <w:rPr>
          <w:rFonts w:ascii="Arial" w:hAnsi="Arial" w:cs="Arial"/>
          <w:color w:val="222222"/>
          <w:sz w:val="18"/>
          <w:szCs w:val="18"/>
        </w:rPr>
        <w:t>개념과</w:t>
      </w:r>
      <w:r>
        <w:rPr>
          <w:rFonts w:ascii="Arial" w:hAnsi="Arial" w:cs="Arial"/>
          <w:color w:val="222222"/>
          <w:sz w:val="18"/>
          <w:szCs w:val="18"/>
        </w:rPr>
        <w:t xml:space="preserve"> </w:t>
      </w:r>
      <w:r>
        <w:rPr>
          <w:rFonts w:ascii="Arial" w:hAnsi="Arial" w:cs="Arial"/>
          <w:color w:val="222222"/>
          <w:sz w:val="18"/>
          <w:szCs w:val="18"/>
        </w:rPr>
        <w:t>유사한</w:t>
      </w:r>
      <w:r>
        <w:rPr>
          <w:rFonts w:ascii="Arial" w:hAnsi="Arial" w:cs="Arial"/>
          <w:color w:val="222222"/>
          <w:sz w:val="18"/>
          <w:szCs w:val="18"/>
        </w:rPr>
        <w:t xml:space="preserve"> Parcelable</w:t>
      </w:r>
      <w:r>
        <w:rPr>
          <w:rFonts w:ascii="Arial" w:hAnsi="Arial" w:cs="Arial"/>
          <w:color w:val="222222"/>
          <w:sz w:val="18"/>
          <w:szCs w:val="18"/>
        </w:rPr>
        <w:t>이라는</w:t>
      </w:r>
      <w:r>
        <w:rPr>
          <w:rFonts w:ascii="Arial" w:hAnsi="Arial" w:cs="Arial"/>
          <w:color w:val="222222"/>
          <w:sz w:val="18"/>
          <w:szCs w:val="18"/>
        </w:rPr>
        <w:t xml:space="preserve"> </w:t>
      </w:r>
      <w:r>
        <w:rPr>
          <w:rFonts w:ascii="Arial" w:hAnsi="Arial" w:cs="Arial"/>
          <w:color w:val="222222"/>
          <w:sz w:val="18"/>
          <w:szCs w:val="18"/>
        </w:rPr>
        <w:t>클래스가</w:t>
      </w:r>
      <w:r>
        <w:rPr>
          <w:rFonts w:ascii="Arial" w:hAnsi="Arial" w:cs="Arial"/>
          <w:color w:val="222222"/>
          <w:sz w:val="18"/>
          <w:szCs w:val="18"/>
        </w:rPr>
        <w:t xml:space="preserve"> </w:t>
      </w:r>
      <w:r>
        <w:rPr>
          <w:rFonts w:ascii="Arial" w:hAnsi="Arial" w:cs="Arial"/>
          <w:color w:val="222222"/>
          <w:sz w:val="18"/>
          <w:szCs w:val="18"/>
        </w:rPr>
        <w:t>있다</w:t>
      </w:r>
      <w:r>
        <w:rPr>
          <w:rFonts w:ascii="Arial" w:hAnsi="Arial" w:cs="Arial"/>
          <w:color w:val="222222"/>
          <w:sz w:val="18"/>
          <w:szCs w:val="18"/>
        </w:rPr>
        <w:t>.</w:t>
      </w:r>
      <w:r>
        <w:rPr>
          <w:rFonts w:ascii="Arial" w:hAnsi="Arial" w:cs="Arial"/>
          <w:color w:val="222222"/>
          <w:sz w:val="18"/>
          <w:szCs w:val="18"/>
        </w:rPr>
        <w:br/>
      </w:r>
      <w:r>
        <w:rPr>
          <w:rFonts w:ascii="Arial" w:hAnsi="Arial" w:cs="Arial"/>
          <w:color w:val="222222"/>
          <w:sz w:val="18"/>
          <w:szCs w:val="18"/>
        </w:rPr>
        <w:br/>
      </w:r>
      <w:r>
        <w:rPr>
          <w:rFonts w:ascii="Arial" w:hAnsi="Arial" w:cs="Arial"/>
          <w:color w:val="222222"/>
          <w:sz w:val="18"/>
          <w:szCs w:val="18"/>
        </w:rPr>
        <w:t>먼저</w:t>
      </w:r>
      <w:r>
        <w:rPr>
          <w:rFonts w:ascii="Arial" w:hAnsi="Arial" w:cs="Arial"/>
          <w:color w:val="222222"/>
          <w:sz w:val="18"/>
          <w:szCs w:val="18"/>
        </w:rPr>
        <w:t xml:space="preserve"> </w:t>
      </w:r>
      <w:r>
        <w:rPr>
          <w:rFonts w:ascii="Arial" w:hAnsi="Arial" w:cs="Arial"/>
          <w:color w:val="222222"/>
          <w:sz w:val="18"/>
          <w:szCs w:val="18"/>
        </w:rPr>
        <w:t>이런것이</w:t>
      </w:r>
      <w:r>
        <w:rPr>
          <w:rFonts w:ascii="Arial" w:hAnsi="Arial" w:cs="Arial"/>
          <w:color w:val="222222"/>
          <w:sz w:val="18"/>
          <w:szCs w:val="18"/>
        </w:rPr>
        <w:t xml:space="preserve"> </w:t>
      </w:r>
      <w:r>
        <w:rPr>
          <w:rFonts w:ascii="Arial" w:hAnsi="Arial" w:cs="Arial"/>
          <w:color w:val="222222"/>
          <w:sz w:val="18"/>
          <w:szCs w:val="18"/>
        </w:rPr>
        <w:t>왜</w:t>
      </w:r>
      <w:r>
        <w:rPr>
          <w:rFonts w:ascii="Arial" w:hAnsi="Arial" w:cs="Arial"/>
          <w:color w:val="222222"/>
          <w:sz w:val="18"/>
          <w:szCs w:val="18"/>
        </w:rPr>
        <w:t xml:space="preserve"> </w:t>
      </w:r>
      <w:r>
        <w:rPr>
          <w:rFonts w:ascii="Arial" w:hAnsi="Arial" w:cs="Arial"/>
          <w:color w:val="222222"/>
          <w:sz w:val="18"/>
          <w:szCs w:val="18"/>
        </w:rPr>
        <w:t>필요한가</w:t>
      </w:r>
      <w:r>
        <w:rPr>
          <w:rFonts w:ascii="Arial" w:hAnsi="Arial" w:cs="Arial"/>
          <w:color w:val="222222"/>
          <w:sz w:val="18"/>
          <w:szCs w:val="18"/>
        </w:rPr>
        <w:t xml:space="preserve"> </w:t>
      </w:r>
      <w:r>
        <w:rPr>
          <w:rFonts w:ascii="Arial" w:hAnsi="Arial" w:cs="Arial"/>
          <w:color w:val="222222"/>
          <w:sz w:val="18"/>
          <w:szCs w:val="18"/>
        </w:rPr>
        <w:t>살펴보겠다</w:t>
      </w:r>
      <w:r>
        <w:rPr>
          <w:rFonts w:ascii="Arial" w:hAnsi="Arial" w:cs="Arial"/>
          <w:color w:val="222222"/>
          <w:sz w:val="18"/>
          <w:szCs w:val="18"/>
        </w:rPr>
        <w:t xml:space="preserve">. </w:t>
      </w:r>
      <w:r>
        <w:rPr>
          <w:rFonts w:ascii="Arial" w:hAnsi="Arial" w:cs="Arial"/>
          <w:color w:val="222222"/>
          <w:sz w:val="18"/>
          <w:szCs w:val="18"/>
        </w:rPr>
        <w:t>예를</w:t>
      </w:r>
      <w:r>
        <w:rPr>
          <w:rFonts w:ascii="Arial" w:hAnsi="Arial" w:cs="Arial"/>
          <w:color w:val="222222"/>
          <w:sz w:val="18"/>
          <w:szCs w:val="18"/>
        </w:rPr>
        <w:t xml:space="preserve"> </w:t>
      </w:r>
      <w:r>
        <w:rPr>
          <w:rFonts w:ascii="Arial" w:hAnsi="Arial" w:cs="Arial"/>
          <w:color w:val="222222"/>
          <w:sz w:val="18"/>
          <w:szCs w:val="18"/>
        </w:rPr>
        <w:t>들어</w:t>
      </w:r>
      <w:r>
        <w:rPr>
          <w:rFonts w:ascii="Arial" w:hAnsi="Arial" w:cs="Arial"/>
          <w:color w:val="222222"/>
          <w:sz w:val="18"/>
          <w:szCs w:val="18"/>
        </w:rPr>
        <w:t xml:space="preserve"> </w:t>
      </w:r>
      <w:r>
        <w:rPr>
          <w:rFonts w:ascii="Arial" w:hAnsi="Arial" w:cs="Arial"/>
          <w:color w:val="222222"/>
          <w:sz w:val="18"/>
          <w:szCs w:val="18"/>
        </w:rPr>
        <w:t>다음과</w:t>
      </w:r>
      <w:r>
        <w:rPr>
          <w:rFonts w:ascii="Arial" w:hAnsi="Arial" w:cs="Arial"/>
          <w:color w:val="222222"/>
          <w:sz w:val="18"/>
          <w:szCs w:val="18"/>
        </w:rPr>
        <w:t xml:space="preserve"> </w:t>
      </w:r>
      <w:r>
        <w:rPr>
          <w:rFonts w:ascii="Arial" w:hAnsi="Arial" w:cs="Arial"/>
          <w:color w:val="222222"/>
          <w:sz w:val="18"/>
          <w:szCs w:val="18"/>
        </w:rPr>
        <w:t>같은</w:t>
      </w:r>
      <w:r>
        <w:rPr>
          <w:rFonts w:ascii="Arial" w:hAnsi="Arial" w:cs="Arial"/>
          <w:color w:val="222222"/>
          <w:sz w:val="18"/>
          <w:szCs w:val="18"/>
        </w:rPr>
        <w:t xml:space="preserve"> </w:t>
      </w:r>
      <w:r>
        <w:rPr>
          <w:rFonts w:ascii="Arial" w:hAnsi="Arial" w:cs="Arial"/>
          <w:color w:val="222222"/>
          <w:sz w:val="18"/>
          <w:szCs w:val="18"/>
        </w:rPr>
        <w:t>클래스가</w:t>
      </w:r>
      <w:r>
        <w:rPr>
          <w:rFonts w:ascii="Arial" w:hAnsi="Arial" w:cs="Arial"/>
          <w:color w:val="222222"/>
          <w:sz w:val="18"/>
          <w:szCs w:val="18"/>
        </w:rPr>
        <w:t xml:space="preserve"> </w:t>
      </w:r>
      <w:r>
        <w:rPr>
          <w:rFonts w:ascii="Arial" w:hAnsi="Arial" w:cs="Arial"/>
          <w:color w:val="222222"/>
          <w:sz w:val="18"/>
          <w:szCs w:val="18"/>
        </w:rPr>
        <w:t>있다고</w:t>
      </w:r>
      <w:r>
        <w:rPr>
          <w:rFonts w:ascii="Arial" w:hAnsi="Arial" w:cs="Arial"/>
          <w:color w:val="222222"/>
          <w:sz w:val="18"/>
          <w:szCs w:val="18"/>
        </w:rPr>
        <w:t xml:space="preserve"> </w:t>
      </w:r>
      <w:r>
        <w:rPr>
          <w:rFonts w:ascii="Arial" w:hAnsi="Arial" w:cs="Arial"/>
          <w:color w:val="222222"/>
          <w:sz w:val="18"/>
          <w:szCs w:val="18"/>
        </w:rPr>
        <w:t>하자</w:t>
      </w:r>
      <w:r>
        <w:rPr>
          <w:rFonts w:ascii="Arial" w:hAnsi="Arial" w:cs="Arial"/>
          <w:color w:val="222222"/>
          <w:sz w:val="18"/>
          <w:szCs w:val="18"/>
        </w:rPr>
        <w:t>.</w:t>
      </w:r>
    </w:p>
    <w:p w:rsidR="001E7FB4" w:rsidRDefault="001E7FB4" w:rsidP="001E7FB4">
      <w:pPr>
        <w:shd w:val="clear" w:color="auto" w:fill="FFFFDC"/>
        <w:rPr>
          <w:rFonts w:ascii="Arial" w:hAnsi="Arial" w:cs="Arial"/>
          <w:color w:val="222222"/>
          <w:sz w:val="18"/>
          <w:szCs w:val="18"/>
        </w:rPr>
      </w:pPr>
      <w:r>
        <w:rPr>
          <w:rFonts w:ascii="Courier New" w:hAnsi="Courier New" w:cs="Courier New"/>
          <w:b/>
          <w:bCs/>
          <w:color w:val="222222"/>
          <w:sz w:val="18"/>
          <w:szCs w:val="18"/>
        </w:rPr>
        <w:t>public class BookData {</w:t>
      </w:r>
      <w:r>
        <w:rPr>
          <w:rFonts w:ascii="Courier New" w:hAnsi="Courier New" w:cs="Courier New"/>
          <w:b/>
          <w:bCs/>
          <w:color w:val="222222"/>
          <w:sz w:val="18"/>
          <w:szCs w:val="18"/>
        </w:rPr>
        <w:br/>
        <w:t>  int _id;</w:t>
      </w:r>
      <w:r>
        <w:rPr>
          <w:rFonts w:ascii="Courier New" w:hAnsi="Courier New" w:cs="Courier New"/>
          <w:b/>
          <w:bCs/>
          <w:color w:val="222222"/>
          <w:sz w:val="18"/>
          <w:szCs w:val="18"/>
        </w:rPr>
        <w:br/>
        <w:t>  String title;</w:t>
      </w:r>
      <w:r>
        <w:rPr>
          <w:rFonts w:ascii="Courier New" w:hAnsi="Courier New" w:cs="Courier New"/>
          <w:b/>
          <w:bCs/>
          <w:color w:val="222222"/>
          <w:sz w:val="18"/>
          <w:szCs w:val="18"/>
        </w:rPr>
        <w:br/>
        <w:t>  String author;</w:t>
      </w:r>
      <w:r>
        <w:rPr>
          <w:rFonts w:ascii="Courier New" w:hAnsi="Courier New" w:cs="Courier New"/>
          <w:b/>
          <w:bCs/>
          <w:color w:val="222222"/>
          <w:sz w:val="18"/>
          <w:szCs w:val="18"/>
        </w:rPr>
        <w:br/>
        <w:t>  String publisher;</w:t>
      </w:r>
      <w:r>
        <w:rPr>
          <w:rFonts w:ascii="Courier New" w:hAnsi="Courier New" w:cs="Courier New"/>
          <w:b/>
          <w:bCs/>
          <w:color w:val="222222"/>
          <w:sz w:val="18"/>
          <w:szCs w:val="18"/>
        </w:rPr>
        <w:br/>
        <w:t>  int price;</w:t>
      </w:r>
      <w:r>
        <w:rPr>
          <w:rFonts w:ascii="Courier New" w:hAnsi="Courier New" w:cs="Courier New"/>
          <w:b/>
          <w:bCs/>
          <w:color w:val="222222"/>
          <w:sz w:val="18"/>
          <w:szCs w:val="18"/>
        </w:rPr>
        <w:br/>
        <w:t>}</w:t>
      </w:r>
    </w:p>
    <w:p w:rsidR="001E7FB4" w:rsidRDefault="001E7FB4" w:rsidP="001E7FB4">
      <w:pPr>
        <w:spacing w:after="240"/>
        <w:rPr>
          <w:rFonts w:ascii="Arial" w:hAnsi="Arial" w:cs="Arial"/>
          <w:color w:val="222222"/>
          <w:sz w:val="18"/>
          <w:szCs w:val="18"/>
        </w:rPr>
      </w:pPr>
      <w:r>
        <w:rPr>
          <w:rFonts w:ascii="Arial" w:hAnsi="Arial" w:cs="Arial"/>
          <w:color w:val="222222"/>
          <w:sz w:val="18"/>
          <w:szCs w:val="18"/>
        </w:rPr>
        <w:br/>
      </w:r>
      <w:r>
        <w:rPr>
          <w:rFonts w:ascii="Arial" w:hAnsi="Arial" w:cs="Arial"/>
          <w:color w:val="222222"/>
          <w:sz w:val="18"/>
          <w:szCs w:val="18"/>
        </w:rPr>
        <w:t>도서관리</w:t>
      </w:r>
      <w:r>
        <w:rPr>
          <w:rFonts w:ascii="Arial" w:hAnsi="Arial" w:cs="Arial"/>
          <w:color w:val="222222"/>
          <w:sz w:val="18"/>
          <w:szCs w:val="18"/>
        </w:rPr>
        <w:t xml:space="preserve"> </w:t>
      </w:r>
      <w:r>
        <w:rPr>
          <w:rFonts w:ascii="Arial" w:hAnsi="Arial" w:cs="Arial"/>
          <w:color w:val="222222"/>
          <w:sz w:val="18"/>
          <w:szCs w:val="18"/>
        </w:rPr>
        <w:t>앱에서</w:t>
      </w:r>
      <w:r>
        <w:rPr>
          <w:rFonts w:ascii="Arial" w:hAnsi="Arial" w:cs="Arial"/>
          <w:color w:val="222222"/>
          <w:sz w:val="18"/>
          <w:szCs w:val="18"/>
        </w:rPr>
        <w:t xml:space="preserve"> ListView</w:t>
      </w:r>
      <w:r>
        <w:rPr>
          <w:rFonts w:ascii="Arial" w:hAnsi="Arial" w:cs="Arial"/>
          <w:color w:val="222222"/>
          <w:sz w:val="18"/>
          <w:szCs w:val="18"/>
        </w:rPr>
        <w:t>로</w:t>
      </w:r>
      <w:r>
        <w:rPr>
          <w:rFonts w:ascii="Arial" w:hAnsi="Arial" w:cs="Arial"/>
          <w:color w:val="222222"/>
          <w:sz w:val="18"/>
          <w:szCs w:val="18"/>
        </w:rPr>
        <w:t xml:space="preserve"> </w:t>
      </w:r>
      <w:r>
        <w:rPr>
          <w:rFonts w:ascii="Arial" w:hAnsi="Arial" w:cs="Arial"/>
          <w:color w:val="222222"/>
          <w:sz w:val="18"/>
          <w:szCs w:val="18"/>
        </w:rPr>
        <w:t>화면에</w:t>
      </w:r>
      <w:r>
        <w:rPr>
          <w:rFonts w:ascii="Arial" w:hAnsi="Arial" w:cs="Arial"/>
          <w:color w:val="222222"/>
          <w:sz w:val="18"/>
          <w:szCs w:val="18"/>
        </w:rPr>
        <w:t xml:space="preserve"> </w:t>
      </w:r>
      <w:r>
        <w:rPr>
          <w:rFonts w:ascii="Arial" w:hAnsi="Arial" w:cs="Arial"/>
          <w:color w:val="222222"/>
          <w:sz w:val="18"/>
          <w:szCs w:val="18"/>
        </w:rPr>
        <w:t>표시하기</w:t>
      </w:r>
      <w:r>
        <w:rPr>
          <w:rFonts w:ascii="Arial" w:hAnsi="Arial" w:cs="Arial"/>
          <w:color w:val="222222"/>
          <w:sz w:val="18"/>
          <w:szCs w:val="18"/>
        </w:rPr>
        <w:t xml:space="preserve"> </w:t>
      </w:r>
      <w:r>
        <w:rPr>
          <w:rFonts w:ascii="Arial" w:hAnsi="Arial" w:cs="Arial"/>
          <w:color w:val="222222"/>
          <w:sz w:val="18"/>
          <w:szCs w:val="18"/>
        </w:rPr>
        <w:t>위해</w:t>
      </w:r>
      <w:r>
        <w:rPr>
          <w:rFonts w:ascii="Arial" w:hAnsi="Arial" w:cs="Arial"/>
          <w:color w:val="222222"/>
          <w:sz w:val="18"/>
          <w:szCs w:val="18"/>
        </w:rPr>
        <w:t xml:space="preserve"> ArrayList&lt;BookData&gt;</w:t>
      </w:r>
      <w:r>
        <w:rPr>
          <w:rFonts w:ascii="Arial" w:hAnsi="Arial" w:cs="Arial"/>
          <w:color w:val="222222"/>
          <w:sz w:val="18"/>
          <w:szCs w:val="18"/>
        </w:rPr>
        <w:t>에</w:t>
      </w:r>
      <w:r>
        <w:rPr>
          <w:rFonts w:ascii="Arial" w:hAnsi="Arial" w:cs="Arial"/>
          <w:color w:val="222222"/>
          <w:sz w:val="18"/>
          <w:szCs w:val="18"/>
        </w:rPr>
        <w:t xml:space="preserve"> </w:t>
      </w:r>
      <w:r>
        <w:rPr>
          <w:rFonts w:ascii="Arial" w:hAnsi="Arial" w:cs="Arial"/>
          <w:color w:val="222222"/>
          <w:sz w:val="18"/>
          <w:szCs w:val="18"/>
        </w:rPr>
        <w:t>책들의</w:t>
      </w:r>
      <w:r>
        <w:rPr>
          <w:rFonts w:ascii="Arial" w:hAnsi="Arial" w:cs="Arial"/>
          <w:color w:val="222222"/>
          <w:sz w:val="18"/>
          <w:szCs w:val="18"/>
        </w:rPr>
        <w:t xml:space="preserve"> </w:t>
      </w:r>
      <w:r>
        <w:rPr>
          <w:rFonts w:ascii="Arial" w:hAnsi="Arial" w:cs="Arial"/>
          <w:color w:val="222222"/>
          <w:sz w:val="18"/>
          <w:szCs w:val="18"/>
        </w:rPr>
        <w:t>정보를</w:t>
      </w:r>
      <w:r>
        <w:rPr>
          <w:rFonts w:ascii="Arial" w:hAnsi="Arial" w:cs="Arial"/>
          <w:color w:val="222222"/>
          <w:sz w:val="18"/>
          <w:szCs w:val="18"/>
        </w:rPr>
        <w:t xml:space="preserve"> </w:t>
      </w:r>
      <w:r>
        <w:rPr>
          <w:rFonts w:ascii="Arial" w:hAnsi="Arial" w:cs="Arial"/>
          <w:color w:val="222222"/>
          <w:sz w:val="18"/>
          <w:szCs w:val="18"/>
        </w:rPr>
        <w:t>넣어</w:t>
      </w:r>
      <w:r>
        <w:rPr>
          <w:rFonts w:ascii="Arial" w:hAnsi="Arial" w:cs="Arial"/>
          <w:color w:val="222222"/>
          <w:sz w:val="18"/>
          <w:szCs w:val="18"/>
        </w:rPr>
        <w:t xml:space="preserve"> </w:t>
      </w:r>
      <w:r>
        <w:rPr>
          <w:rFonts w:ascii="Arial" w:hAnsi="Arial" w:cs="Arial"/>
          <w:color w:val="222222"/>
          <w:sz w:val="18"/>
          <w:szCs w:val="18"/>
        </w:rPr>
        <w:t>인텐트로</w:t>
      </w:r>
      <w:r>
        <w:rPr>
          <w:rFonts w:ascii="Arial" w:hAnsi="Arial" w:cs="Arial"/>
          <w:color w:val="222222"/>
          <w:sz w:val="18"/>
          <w:szCs w:val="18"/>
        </w:rPr>
        <w:t xml:space="preserve"> </w:t>
      </w:r>
      <w:r>
        <w:rPr>
          <w:rFonts w:ascii="Arial" w:hAnsi="Arial" w:cs="Arial"/>
          <w:color w:val="222222"/>
          <w:sz w:val="18"/>
          <w:szCs w:val="18"/>
        </w:rPr>
        <w:t>넘겨주려고</w:t>
      </w:r>
      <w:r>
        <w:rPr>
          <w:rFonts w:ascii="Arial" w:hAnsi="Arial" w:cs="Arial"/>
          <w:color w:val="222222"/>
          <w:sz w:val="18"/>
          <w:szCs w:val="18"/>
        </w:rPr>
        <w:t xml:space="preserve"> </w:t>
      </w:r>
      <w:r>
        <w:rPr>
          <w:rFonts w:ascii="Arial" w:hAnsi="Arial" w:cs="Arial"/>
          <w:color w:val="222222"/>
          <w:sz w:val="18"/>
          <w:szCs w:val="18"/>
        </w:rPr>
        <w:t>하면</w:t>
      </w:r>
      <w:r>
        <w:rPr>
          <w:rFonts w:ascii="Arial" w:hAnsi="Arial" w:cs="Arial"/>
          <w:color w:val="222222"/>
          <w:sz w:val="18"/>
          <w:szCs w:val="18"/>
        </w:rPr>
        <w:t xml:space="preserve"> BookData </w:t>
      </w:r>
      <w:r>
        <w:rPr>
          <w:rFonts w:ascii="Arial" w:hAnsi="Arial" w:cs="Arial"/>
          <w:color w:val="222222"/>
          <w:sz w:val="18"/>
          <w:szCs w:val="18"/>
        </w:rPr>
        <w:t>클래스를</w:t>
      </w:r>
      <w:r>
        <w:rPr>
          <w:rFonts w:ascii="Arial" w:hAnsi="Arial" w:cs="Arial"/>
          <w:color w:val="222222"/>
          <w:sz w:val="18"/>
          <w:szCs w:val="18"/>
        </w:rPr>
        <w:t xml:space="preserve"> </w:t>
      </w:r>
      <w:r>
        <w:rPr>
          <w:rFonts w:ascii="Arial" w:hAnsi="Arial" w:cs="Arial"/>
          <w:color w:val="222222"/>
          <w:sz w:val="18"/>
          <w:szCs w:val="18"/>
        </w:rPr>
        <w:t>그대로</w:t>
      </w:r>
      <w:r>
        <w:rPr>
          <w:rFonts w:ascii="Arial" w:hAnsi="Arial" w:cs="Arial"/>
          <w:color w:val="222222"/>
          <w:sz w:val="18"/>
          <w:szCs w:val="18"/>
        </w:rPr>
        <w:t xml:space="preserve"> </w:t>
      </w:r>
      <w:r>
        <w:rPr>
          <w:rFonts w:ascii="Arial" w:hAnsi="Arial" w:cs="Arial"/>
          <w:color w:val="222222"/>
          <w:sz w:val="18"/>
          <w:szCs w:val="18"/>
        </w:rPr>
        <w:t>사용할수는</w:t>
      </w:r>
      <w:r>
        <w:rPr>
          <w:rFonts w:ascii="Arial" w:hAnsi="Arial" w:cs="Arial"/>
          <w:color w:val="222222"/>
          <w:sz w:val="18"/>
          <w:szCs w:val="18"/>
        </w:rPr>
        <w:t xml:space="preserve"> </w:t>
      </w:r>
      <w:r>
        <w:rPr>
          <w:rFonts w:ascii="Arial" w:hAnsi="Arial" w:cs="Arial"/>
          <w:color w:val="222222"/>
          <w:sz w:val="18"/>
          <w:szCs w:val="18"/>
        </w:rPr>
        <w:t>없다</w:t>
      </w:r>
      <w:r>
        <w:rPr>
          <w:rFonts w:ascii="Arial" w:hAnsi="Arial" w:cs="Arial"/>
          <w:color w:val="222222"/>
          <w:sz w:val="18"/>
          <w:szCs w:val="18"/>
        </w:rPr>
        <w:t>.</w:t>
      </w:r>
      <w:r>
        <w:rPr>
          <w:rStyle w:val="apple-converted-space"/>
          <w:rFonts w:ascii="Arial" w:hAnsi="Arial" w:cs="Arial"/>
          <w:color w:val="222222"/>
          <w:sz w:val="18"/>
          <w:szCs w:val="18"/>
        </w:rPr>
        <w:t> </w:t>
      </w:r>
      <w:r>
        <w:rPr>
          <w:rFonts w:ascii="Arial" w:hAnsi="Arial" w:cs="Arial"/>
          <w:color w:val="222222"/>
          <w:sz w:val="18"/>
          <w:szCs w:val="18"/>
        </w:rPr>
        <w:br/>
      </w:r>
      <w:r>
        <w:rPr>
          <w:rFonts w:ascii="Arial" w:hAnsi="Arial" w:cs="Arial"/>
          <w:color w:val="222222"/>
          <w:sz w:val="18"/>
          <w:szCs w:val="18"/>
        </w:rPr>
        <w:br/>
      </w:r>
      <w:r>
        <w:rPr>
          <w:rFonts w:ascii="Arial" w:hAnsi="Arial" w:cs="Arial"/>
          <w:color w:val="222222"/>
          <w:sz w:val="18"/>
          <w:szCs w:val="18"/>
        </w:rPr>
        <w:t>오브젝트를</w:t>
      </w:r>
      <w:r>
        <w:rPr>
          <w:rFonts w:ascii="Arial" w:hAnsi="Arial" w:cs="Arial"/>
          <w:color w:val="222222"/>
          <w:sz w:val="18"/>
          <w:szCs w:val="18"/>
        </w:rPr>
        <w:t xml:space="preserve"> Parcelable </w:t>
      </w:r>
      <w:r>
        <w:rPr>
          <w:rFonts w:ascii="Arial" w:hAnsi="Arial" w:cs="Arial"/>
          <w:color w:val="222222"/>
          <w:sz w:val="18"/>
          <w:szCs w:val="18"/>
        </w:rPr>
        <w:t>클래스로</w:t>
      </w:r>
      <w:r>
        <w:rPr>
          <w:rFonts w:ascii="Arial" w:hAnsi="Arial" w:cs="Arial"/>
          <w:color w:val="222222"/>
          <w:sz w:val="18"/>
          <w:szCs w:val="18"/>
        </w:rPr>
        <w:t xml:space="preserve"> </w:t>
      </w:r>
      <w:r>
        <w:rPr>
          <w:rFonts w:ascii="Arial" w:hAnsi="Arial" w:cs="Arial"/>
          <w:color w:val="222222"/>
          <w:sz w:val="18"/>
          <w:szCs w:val="18"/>
        </w:rPr>
        <w:t>만들어</w:t>
      </w:r>
      <w:r>
        <w:rPr>
          <w:rFonts w:ascii="Arial" w:hAnsi="Arial" w:cs="Arial"/>
          <w:color w:val="222222"/>
          <w:sz w:val="18"/>
          <w:szCs w:val="18"/>
        </w:rPr>
        <w:t xml:space="preserve"> </w:t>
      </w:r>
      <w:r>
        <w:rPr>
          <w:rFonts w:ascii="Arial" w:hAnsi="Arial" w:cs="Arial"/>
          <w:color w:val="222222"/>
          <w:sz w:val="18"/>
          <w:szCs w:val="18"/>
        </w:rPr>
        <w:t>주려면</w:t>
      </w:r>
      <w:r>
        <w:rPr>
          <w:rFonts w:ascii="Arial" w:hAnsi="Arial" w:cs="Arial"/>
          <w:color w:val="222222"/>
          <w:sz w:val="18"/>
          <w:szCs w:val="18"/>
        </w:rPr>
        <w:t xml:space="preserve"> android.os.Parcelable </w:t>
      </w:r>
      <w:r>
        <w:rPr>
          <w:rFonts w:ascii="Arial" w:hAnsi="Arial" w:cs="Arial"/>
          <w:color w:val="222222"/>
          <w:sz w:val="18"/>
          <w:szCs w:val="18"/>
        </w:rPr>
        <w:t>인터페이스를</w:t>
      </w:r>
      <w:r>
        <w:rPr>
          <w:rFonts w:ascii="Arial" w:hAnsi="Arial" w:cs="Arial"/>
          <w:color w:val="222222"/>
          <w:sz w:val="18"/>
          <w:szCs w:val="18"/>
        </w:rPr>
        <w:t xml:space="preserve"> </w:t>
      </w:r>
      <w:r>
        <w:rPr>
          <w:rFonts w:ascii="Arial" w:hAnsi="Arial" w:cs="Arial"/>
          <w:color w:val="222222"/>
          <w:sz w:val="18"/>
          <w:szCs w:val="18"/>
        </w:rPr>
        <w:t>구현해야</w:t>
      </w:r>
      <w:r>
        <w:rPr>
          <w:rFonts w:ascii="Arial" w:hAnsi="Arial" w:cs="Arial"/>
          <w:color w:val="222222"/>
          <w:sz w:val="18"/>
          <w:szCs w:val="18"/>
        </w:rPr>
        <w:t xml:space="preserve"> </w:t>
      </w:r>
      <w:r>
        <w:rPr>
          <w:rFonts w:ascii="Arial" w:hAnsi="Arial" w:cs="Arial"/>
          <w:color w:val="222222"/>
          <w:sz w:val="18"/>
          <w:szCs w:val="18"/>
        </w:rPr>
        <w:t>한다</w:t>
      </w:r>
      <w:r>
        <w:rPr>
          <w:rFonts w:ascii="Arial" w:hAnsi="Arial" w:cs="Arial"/>
          <w:color w:val="222222"/>
          <w:sz w:val="18"/>
          <w:szCs w:val="18"/>
        </w:rPr>
        <w:t xml:space="preserve">. </w:t>
      </w:r>
      <w:r>
        <w:rPr>
          <w:rFonts w:ascii="Arial" w:hAnsi="Arial" w:cs="Arial"/>
          <w:color w:val="222222"/>
          <w:sz w:val="18"/>
          <w:szCs w:val="18"/>
        </w:rPr>
        <w:t>그러므로</w:t>
      </w:r>
      <w:r>
        <w:rPr>
          <w:rFonts w:ascii="Arial" w:hAnsi="Arial" w:cs="Arial"/>
          <w:color w:val="222222"/>
          <w:sz w:val="18"/>
          <w:szCs w:val="18"/>
        </w:rPr>
        <w:t xml:space="preserve"> </w:t>
      </w:r>
      <w:r>
        <w:rPr>
          <w:rFonts w:ascii="Arial" w:hAnsi="Arial" w:cs="Arial"/>
          <w:color w:val="222222"/>
          <w:sz w:val="18"/>
          <w:szCs w:val="18"/>
        </w:rPr>
        <w:t>아래와</w:t>
      </w:r>
      <w:r>
        <w:rPr>
          <w:rFonts w:ascii="Arial" w:hAnsi="Arial" w:cs="Arial"/>
          <w:color w:val="222222"/>
          <w:sz w:val="18"/>
          <w:szCs w:val="18"/>
        </w:rPr>
        <w:t xml:space="preserve"> </w:t>
      </w:r>
      <w:r>
        <w:rPr>
          <w:rFonts w:ascii="Arial" w:hAnsi="Arial" w:cs="Arial"/>
          <w:color w:val="222222"/>
          <w:sz w:val="18"/>
          <w:szCs w:val="18"/>
        </w:rPr>
        <w:t>같이</w:t>
      </w:r>
      <w:r>
        <w:rPr>
          <w:rFonts w:ascii="Arial" w:hAnsi="Arial" w:cs="Arial"/>
          <w:color w:val="222222"/>
          <w:sz w:val="18"/>
          <w:szCs w:val="18"/>
        </w:rPr>
        <w:t xml:space="preserve"> </w:t>
      </w:r>
      <w:r>
        <w:rPr>
          <w:rFonts w:ascii="Arial" w:hAnsi="Arial" w:cs="Arial"/>
          <w:color w:val="222222"/>
          <w:sz w:val="18"/>
          <w:szCs w:val="18"/>
        </w:rPr>
        <w:t>클래스</w:t>
      </w:r>
      <w:r>
        <w:rPr>
          <w:rFonts w:ascii="Arial" w:hAnsi="Arial" w:cs="Arial"/>
          <w:color w:val="222222"/>
          <w:sz w:val="18"/>
          <w:szCs w:val="18"/>
        </w:rPr>
        <w:t xml:space="preserve"> </w:t>
      </w:r>
      <w:r>
        <w:rPr>
          <w:rFonts w:ascii="Arial" w:hAnsi="Arial" w:cs="Arial"/>
          <w:color w:val="222222"/>
          <w:sz w:val="18"/>
          <w:szCs w:val="18"/>
        </w:rPr>
        <w:t>정의를</w:t>
      </w:r>
      <w:r>
        <w:rPr>
          <w:rFonts w:ascii="Arial" w:hAnsi="Arial" w:cs="Arial"/>
          <w:color w:val="222222"/>
          <w:sz w:val="18"/>
          <w:szCs w:val="18"/>
        </w:rPr>
        <w:t xml:space="preserve"> </w:t>
      </w:r>
      <w:r>
        <w:rPr>
          <w:rFonts w:ascii="Arial" w:hAnsi="Arial" w:cs="Arial"/>
          <w:color w:val="222222"/>
          <w:sz w:val="18"/>
          <w:szCs w:val="18"/>
        </w:rPr>
        <w:t>변경한다</w:t>
      </w:r>
      <w:r>
        <w:rPr>
          <w:rFonts w:ascii="Arial" w:hAnsi="Arial" w:cs="Arial"/>
          <w:color w:val="222222"/>
          <w:sz w:val="18"/>
          <w:szCs w:val="18"/>
        </w:rPr>
        <w:t>.</w:t>
      </w:r>
    </w:p>
    <w:p w:rsidR="001E7FB4" w:rsidRDefault="001E7FB4" w:rsidP="001E7FB4">
      <w:pPr>
        <w:shd w:val="clear" w:color="auto" w:fill="FFFFDC"/>
        <w:rPr>
          <w:rFonts w:ascii="Arial" w:hAnsi="Arial" w:cs="Arial"/>
          <w:color w:val="222222"/>
          <w:sz w:val="18"/>
          <w:szCs w:val="18"/>
        </w:rPr>
      </w:pPr>
      <w:r>
        <w:rPr>
          <w:rFonts w:ascii="Courier New" w:hAnsi="Courier New" w:cs="Courier New"/>
          <w:b/>
          <w:bCs/>
          <w:color w:val="222222"/>
          <w:sz w:val="18"/>
          <w:szCs w:val="18"/>
        </w:rPr>
        <w:lastRenderedPageBreak/>
        <w:t>public class BookData implements Parcelable {</w:t>
      </w:r>
      <w:r>
        <w:rPr>
          <w:rFonts w:ascii="Courier New" w:hAnsi="Courier New" w:cs="Courier New"/>
          <w:b/>
          <w:bCs/>
          <w:color w:val="222222"/>
          <w:sz w:val="18"/>
          <w:szCs w:val="18"/>
        </w:rPr>
        <w:br/>
        <w:t>  int _id;</w:t>
      </w:r>
      <w:r>
        <w:rPr>
          <w:rFonts w:ascii="Courier New" w:hAnsi="Courier New" w:cs="Courier New"/>
          <w:b/>
          <w:bCs/>
          <w:color w:val="222222"/>
          <w:sz w:val="18"/>
          <w:szCs w:val="18"/>
        </w:rPr>
        <w:br/>
        <w:t>  String title;</w:t>
      </w:r>
      <w:r>
        <w:rPr>
          <w:rFonts w:ascii="Courier New" w:hAnsi="Courier New" w:cs="Courier New"/>
          <w:b/>
          <w:bCs/>
          <w:color w:val="222222"/>
          <w:sz w:val="18"/>
          <w:szCs w:val="18"/>
        </w:rPr>
        <w:br/>
        <w:t>  String author;</w:t>
      </w:r>
      <w:r>
        <w:rPr>
          <w:rFonts w:ascii="Courier New" w:hAnsi="Courier New" w:cs="Courier New"/>
          <w:b/>
          <w:bCs/>
          <w:color w:val="222222"/>
          <w:sz w:val="18"/>
          <w:szCs w:val="18"/>
        </w:rPr>
        <w:br/>
        <w:t>  String publisher;</w:t>
      </w:r>
      <w:r>
        <w:rPr>
          <w:rFonts w:ascii="Courier New" w:hAnsi="Courier New" w:cs="Courier New"/>
          <w:b/>
          <w:bCs/>
          <w:color w:val="222222"/>
          <w:sz w:val="18"/>
          <w:szCs w:val="18"/>
        </w:rPr>
        <w:br/>
        <w:t>  int price;</w:t>
      </w:r>
      <w:r>
        <w:rPr>
          <w:rFonts w:ascii="Courier New" w:hAnsi="Courier New" w:cs="Courier New"/>
          <w:b/>
          <w:bCs/>
          <w:color w:val="222222"/>
          <w:sz w:val="18"/>
          <w:szCs w:val="18"/>
        </w:rPr>
        <w:br/>
        <w:t>}</w:t>
      </w:r>
    </w:p>
    <w:p w:rsidR="001E7FB4" w:rsidRDefault="001E7FB4" w:rsidP="001E7FB4">
      <w:pPr>
        <w:spacing w:after="240"/>
        <w:rPr>
          <w:rFonts w:ascii="Arial" w:hAnsi="Arial" w:cs="Arial"/>
          <w:color w:val="222222"/>
          <w:sz w:val="18"/>
          <w:szCs w:val="18"/>
        </w:rPr>
      </w:pPr>
      <w:r>
        <w:rPr>
          <w:rFonts w:ascii="Arial" w:hAnsi="Arial" w:cs="Arial"/>
          <w:color w:val="222222"/>
          <w:sz w:val="18"/>
          <w:szCs w:val="18"/>
        </w:rPr>
        <w:br/>
      </w:r>
      <w:r>
        <w:rPr>
          <w:rFonts w:ascii="Arial" w:hAnsi="Arial" w:cs="Arial"/>
          <w:color w:val="222222"/>
          <w:sz w:val="18"/>
          <w:szCs w:val="18"/>
        </w:rPr>
        <w:t>그리고</w:t>
      </w:r>
      <w:r>
        <w:rPr>
          <w:rFonts w:ascii="Arial" w:hAnsi="Arial" w:cs="Arial"/>
          <w:color w:val="222222"/>
          <w:sz w:val="18"/>
          <w:szCs w:val="18"/>
        </w:rPr>
        <w:t xml:space="preserve"> android.os.Parcelable </w:t>
      </w:r>
      <w:r>
        <w:rPr>
          <w:rFonts w:ascii="Arial" w:hAnsi="Arial" w:cs="Arial"/>
          <w:color w:val="222222"/>
          <w:sz w:val="18"/>
          <w:szCs w:val="18"/>
        </w:rPr>
        <w:t>인터페이스에</w:t>
      </w:r>
      <w:r>
        <w:rPr>
          <w:rFonts w:ascii="Arial" w:hAnsi="Arial" w:cs="Arial"/>
          <w:color w:val="222222"/>
          <w:sz w:val="18"/>
          <w:szCs w:val="18"/>
        </w:rPr>
        <w:t xml:space="preserve"> </w:t>
      </w:r>
      <w:r>
        <w:rPr>
          <w:rFonts w:ascii="Arial" w:hAnsi="Arial" w:cs="Arial"/>
          <w:color w:val="222222"/>
          <w:sz w:val="18"/>
          <w:szCs w:val="18"/>
        </w:rPr>
        <w:t>있는</w:t>
      </w:r>
      <w:r>
        <w:rPr>
          <w:rFonts w:ascii="Arial" w:hAnsi="Arial" w:cs="Arial"/>
          <w:color w:val="222222"/>
          <w:sz w:val="18"/>
          <w:szCs w:val="18"/>
        </w:rPr>
        <w:t xml:space="preserve"> 2</w:t>
      </w:r>
      <w:r>
        <w:rPr>
          <w:rFonts w:ascii="Arial" w:hAnsi="Arial" w:cs="Arial"/>
          <w:color w:val="222222"/>
          <w:sz w:val="18"/>
          <w:szCs w:val="18"/>
        </w:rPr>
        <w:t>개의</w:t>
      </w:r>
      <w:r>
        <w:rPr>
          <w:rFonts w:ascii="Arial" w:hAnsi="Arial" w:cs="Arial"/>
          <w:color w:val="222222"/>
          <w:sz w:val="18"/>
          <w:szCs w:val="18"/>
        </w:rPr>
        <w:t xml:space="preserve"> </w:t>
      </w:r>
      <w:r>
        <w:rPr>
          <w:rFonts w:ascii="Arial" w:hAnsi="Arial" w:cs="Arial"/>
          <w:color w:val="222222"/>
          <w:sz w:val="18"/>
          <w:szCs w:val="18"/>
        </w:rPr>
        <w:t>메소드를</w:t>
      </w:r>
      <w:r>
        <w:rPr>
          <w:rFonts w:ascii="Arial" w:hAnsi="Arial" w:cs="Arial"/>
          <w:color w:val="222222"/>
          <w:sz w:val="18"/>
          <w:szCs w:val="18"/>
        </w:rPr>
        <w:t xml:space="preserve"> </w:t>
      </w:r>
      <w:r>
        <w:rPr>
          <w:rFonts w:ascii="Arial" w:hAnsi="Arial" w:cs="Arial"/>
          <w:color w:val="222222"/>
          <w:sz w:val="18"/>
          <w:szCs w:val="18"/>
        </w:rPr>
        <w:t>오버라이드</w:t>
      </w:r>
      <w:r>
        <w:rPr>
          <w:rFonts w:ascii="Arial" w:hAnsi="Arial" w:cs="Arial"/>
          <w:color w:val="222222"/>
          <w:sz w:val="18"/>
          <w:szCs w:val="18"/>
        </w:rPr>
        <w:t xml:space="preserve"> </w:t>
      </w:r>
      <w:r>
        <w:rPr>
          <w:rFonts w:ascii="Arial" w:hAnsi="Arial" w:cs="Arial"/>
          <w:color w:val="222222"/>
          <w:sz w:val="18"/>
          <w:szCs w:val="18"/>
        </w:rPr>
        <w:t>해</w:t>
      </w:r>
      <w:r>
        <w:rPr>
          <w:rFonts w:ascii="Arial" w:hAnsi="Arial" w:cs="Arial"/>
          <w:color w:val="222222"/>
          <w:sz w:val="18"/>
          <w:szCs w:val="18"/>
        </w:rPr>
        <w:t xml:space="preserve"> </w:t>
      </w:r>
      <w:r>
        <w:rPr>
          <w:rFonts w:ascii="Arial" w:hAnsi="Arial" w:cs="Arial"/>
          <w:color w:val="222222"/>
          <w:sz w:val="18"/>
          <w:szCs w:val="18"/>
        </w:rPr>
        <w:t>줘야만</w:t>
      </w:r>
      <w:r>
        <w:rPr>
          <w:rFonts w:ascii="Arial" w:hAnsi="Arial" w:cs="Arial"/>
          <w:color w:val="222222"/>
          <w:sz w:val="18"/>
          <w:szCs w:val="18"/>
        </w:rPr>
        <w:t xml:space="preserve"> </w:t>
      </w:r>
      <w:r>
        <w:rPr>
          <w:rFonts w:ascii="Arial" w:hAnsi="Arial" w:cs="Arial"/>
          <w:color w:val="222222"/>
          <w:sz w:val="18"/>
          <w:szCs w:val="18"/>
        </w:rPr>
        <w:t>한다</w:t>
      </w:r>
      <w:r>
        <w:rPr>
          <w:rFonts w:ascii="Arial" w:hAnsi="Arial" w:cs="Arial"/>
          <w:color w:val="222222"/>
          <w:sz w:val="18"/>
          <w:szCs w:val="18"/>
        </w:rPr>
        <w:t>.</w:t>
      </w:r>
      <w:r>
        <w:rPr>
          <w:rStyle w:val="apple-converted-space"/>
          <w:rFonts w:ascii="Arial" w:hAnsi="Arial" w:cs="Arial"/>
          <w:color w:val="222222"/>
          <w:sz w:val="18"/>
          <w:szCs w:val="18"/>
        </w:rPr>
        <w:t> </w:t>
      </w:r>
    </w:p>
    <w:p w:rsidR="001E7FB4" w:rsidRDefault="001E7FB4" w:rsidP="001E7FB4">
      <w:pPr>
        <w:rPr>
          <w:rFonts w:ascii="Arial" w:hAnsi="Arial" w:cs="Arial"/>
          <w:color w:val="222222"/>
          <w:sz w:val="18"/>
          <w:szCs w:val="18"/>
        </w:rPr>
      </w:pPr>
      <w:r>
        <w:rPr>
          <w:rFonts w:ascii="Courier New" w:hAnsi="Courier New" w:cs="Courier New"/>
          <w:color w:val="222222"/>
          <w:sz w:val="18"/>
          <w:szCs w:val="18"/>
        </w:rPr>
        <w:t>describeContents()</w:t>
      </w:r>
      <w:r>
        <w:rPr>
          <w:rStyle w:val="apple-converted-space"/>
          <w:rFonts w:ascii="Arial" w:hAnsi="Arial" w:cs="Arial"/>
          <w:color w:val="222222"/>
          <w:sz w:val="18"/>
          <w:szCs w:val="18"/>
        </w:rPr>
        <w:t> </w:t>
      </w:r>
      <w:r>
        <w:rPr>
          <w:rFonts w:ascii="Arial" w:hAnsi="Arial" w:cs="Arial"/>
          <w:color w:val="222222"/>
          <w:sz w:val="18"/>
          <w:szCs w:val="18"/>
        </w:rPr>
        <w:t xml:space="preserve">- Parcel </w:t>
      </w:r>
      <w:r>
        <w:rPr>
          <w:rFonts w:ascii="Arial" w:hAnsi="Arial" w:cs="Arial"/>
          <w:color w:val="222222"/>
          <w:sz w:val="18"/>
          <w:szCs w:val="18"/>
        </w:rPr>
        <w:t>하려는</w:t>
      </w:r>
      <w:r>
        <w:rPr>
          <w:rFonts w:ascii="Arial" w:hAnsi="Arial" w:cs="Arial"/>
          <w:color w:val="222222"/>
          <w:sz w:val="18"/>
          <w:szCs w:val="18"/>
        </w:rPr>
        <w:t xml:space="preserve"> </w:t>
      </w:r>
      <w:r>
        <w:rPr>
          <w:rFonts w:ascii="Arial" w:hAnsi="Arial" w:cs="Arial"/>
          <w:color w:val="222222"/>
          <w:sz w:val="18"/>
          <w:szCs w:val="18"/>
        </w:rPr>
        <w:t>오브젝트의</w:t>
      </w:r>
      <w:r>
        <w:rPr>
          <w:rFonts w:ascii="Arial" w:hAnsi="Arial" w:cs="Arial"/>
          <w:color w:val="222222"/>
          <w:sz w:val="18"/>
          <w:szCs w:val="18"/>
        </w:rPr>
        <w:t xml:space="preserve"> </w:t>
      </w:r>
      <w:r>
        <w:rPr>
          <w:rFonts w:ascii="Arial" w:hAnsi="Arial" w:cs="Arial"/>
          <w:color w:val="222222"/>
          <w:sz w:val="18"/>
          <w:szCs w:val="18"/>
        </w:rPr>
        <w:t>종류를</w:t>
      </w:r>
      <w:r>
        <w:rPr>
          <w:rFonts w:ascii="Arial" w:hAnsi="Arial" w:cs="Arial"/>
          <w:color w:val="222222"/>
          <w:sz w:val="18"/>
          <w:szCs w:val="18"/>
        </w:rPr>
        <w:t xml:space="preserve"> </w:t>
      </w:r>
      <w:r>
        <w:rPr>
          <w:rFonts w:ascii="Arial" w:hAnsi="Arial" w:cs="Arial"/>
          <w:color w:val="222222"/>
          <w:sz w:val="18"/>
          <w:szCs w:val="18"/>
        </w:rPr>
        <w:t>정의한다</w:t>
      </w:r>
      <w:r>
        <w:rPr>
          <w:rFonts w:ascii="Arial" w:hAnsi="Arial" w:cs="Arial"/>
          <w:color w:val="222222"/>
          <w:sz w:val="18"/>
          <w:szCs w:val="18"/>
        </w:rPr>
        <w:t>.</w:t>
      </w:r>
      <w:r>
        <w:rPr>
          <w:rStyle w:val="apple-converted-space"/>
          <w:rFonts w:ascii="Arial" w:hAnsi="Arial" w:cs="Arial"/>
          <w:color w:val="222222"/>
          <w:sz w:val="18"/>
          <w:szCs w:val="18"/>
        </w:rPr>
        <w:t> </w:t>
      </w:r>
      <w:r>
        <w:rPr>
          <w:rFonts w:ascii="Arial" w:hAnsi="Arial" w:cs="Arial"/>
          <w:color w:val="222222"/>
          <w:sz w:val="18"/>
          <w:szCs w:val="18"/>
        </w:rPr>
        <w:br/>
      </w:r>
      <w:r>
        <w:rPr>
          <w:rFonts w:ascii="Courier New" w:hAnsi="Courier New" w:cs="Courier New"/>
          <w:color w:val="222222"/>
          <w:sz w:val="18"/>
          <w:szCs w:val="18"/>
        </w:rPr>
        <w:t>writeToParcel(Parcel dest, int flags)</w:t>
      </w:r>
      <w:r>
        <w:rPr>
          <w:rStyle w:val="apple-converted-space"/>
          <w:rFonts w:ascii="Arial" w:hAnsi="Arial" w:cs="Arial"/>
          <w:color w:val="222222"/>
          <w:sz w:val="18"/>
          <w:szCs w:val="18"/>
        </w:rPr>
        <w:t> </w:t>
      </w:r>
      <w:r>
        <w:rPr>
          <w:rFonts w:ascii="Arial" w:hAnsi="Arial" w:cs="Arial"/>
          <w:color w:val="222222"/>
          <w:sz w:val="18"/>
          <w:szCs w:val="18"/>
        </w:rPr>
        <w:t xml:space="preserve">- </w:t>
      </w:r>
      <w:r>
        <w:rPr>
          <w:rFonts w:ascii="Arial" w:hAnsi="Arial" w:cs="Arial"/>
          <w:color w:val="222222"/>
          <w:sz w:val="18"/>
          <w:szCs w:val="18"/>
        </w:rPr>
        <w:t>실제</w:t>
      </w:r>
      <w:r>
        <w:rPr>
          <w:rFonts w:ascii="Arial" w:hAnsi="Arial" w:cs="Arial"/>
          <w:color w:val="222222"/>
          <w:sz w:val="18"/>
          <w:szCs w:val="18"/>
        </w:rPr>
        <w:t xml:space="preserve"> </w:t>
      </w:r>
      <w:r>
        <w:rPr>
          <w:rFonts w:ascii="Arial" w:hAnsi="Arial" w:cs="Arial"/>
          <w:color w:val="222222"/>
          <w:sz w:val="18"/>
          <w:szCs w:val="18"/>
        </w:rPr>
        <w:t>오브젝트</w:t>
      </w:r>
      <w:r>
        <w:rPr>
          <w:rFonts w:ascii="Arial" w:hAnsi="Arial" w:cs="Arial"/>
          <w:color w:val="222222"/>
          <w:sz w:val="18"/>
          <w:szCs w:val="18"/>
        </w:rPr>
        <w:t xml:space="preserve"> serialization/flattening</w:t>
      </w:r>
      <w:r>
        <w:rPr>
          <w:rFonts w:ascii="Arial" w:hAnsi="Arial" w:cs="Arial"/>
          <w:color w:val="222222"/>
          <w:sz w:val="18"/>
          <w:szCs w:val="18"/>
        </w:rPr>
        <w:t>을</w:t>
      </w:r>
      <w:r>
        <w:rPr>
          <w:rFonts w:ascii="Arial" w:hAnsi="Arial" w:cs="Arial"/>
          <w:color w:val="222222"/>
          <w:sz w:val="18"/>
          <w:szCs w:val="18"/>
        </w:rPr>
        <w:t xml:space="preserve"> </w:t>
      </w:r>
      <w:r>
        <w:rPr>
          <w:rFonts w:ascii="Arial" w:hAnsi="Arial" w:cs="Arial"/>
          <w:color w:val="222222"/>
          <w:sz w:val="18"/>
          <w:szCs w:val="18"/>
        </w:rPr>
        <w:t>하는</w:t>
      </w:r>
      <w:r>
        <w:rPr>
          <w:rFonts w:ascii="Arial" w:hAnsi="Arial" w:cs="Arial"/>
          <w:color w:val="222222"/>
          <w:sz w:val="18"/>
          <w:szCs w:val="18"/>
        </w:rPr>
        <w:t xml:space="preserve"> </w:t>
      </w:r>
      <w:r>
        <w:rPr>
          <w:rFonts w:ascii="Arial" w:hAnsi="Arial" w:cs="Arial"/>
          <w:color w:val="222222"/>
          <w:sz w:val="18"/>
          <w:szCs w:val="18"/>
        </w:rPr>
        <w:t>메소드</w:t>
      </w:r>
      <w:r>
        <w:rPr>
          <w:rFonts w:ascii="Arial" w:hAnsi="Arial" w:cs="Arial"/>
          <w:color w:val="222222"/>
          <w:sz w:val="18"/>
          <w:szCs w:val="18"/>
        </w:rPr>
        <w:t xml:space="preserve">. </w:t>
      </w:r>
      <w:r>
        <w:rPr>
          <w:rFonts w:ascii="Arial" w:hAnsi="Arial" w:cs="Arial"/>
          <w:color w:val="222222"/>
          <w:sz w:val="18"/>
          <w:szCs w:val="18"/>
        </w:rPr>
        <w:t>오브젝트의</w:t>
      </w:r>
      <w:r>
        <w:rPr>
          <w:rFonts w:ascii="Arial" w:hAnsi="Arial" w:cs="Arial"/>
          <w:color w:val="222222"/>
          <w:sz w:val="18"/>
          <w:szCs w:val="18"/>
        </w:rPr>
        <w:t xml:space="preserve"> </w:t>
      </w:r>
      <w:r>
        <w:rPr>
          <w:rFonts w:ascii="Arial" w:hAnsi="Arial" w:cs="Arial"/>
          <w:color w:val="222222"/>
          <w:sz w:val="18"/>
          <w:szCs w:val="18"/>
        </w:rPr>
        <w:t>각</w:t>
      </w:r>
      <w:r>
        <w:rPr>
          <w:rFonts w:ascii="Arial" w:hAnsi="Arial" w:cs="Arial"/>
          <w:color w:val="222222"/>
          <w:sz w:val="18"/>
          <w:szCs w:val="18"/>
        </w:rPr>
        <w:t xml:space="preserve"> </w:t>
      </w:r>
      <w:r>
        <w:rPr>
          <w:rFonts w:ascii="Arial" w:hAnsi="Arial" w:cs="Arial"/>
          <w:color w:val="222222"/>
          <w:sz w:val="18"/>
          <w:szCs w:val="18"/>
        </w:rPr>
        <w:t>엘리먼트를</w:t>
      </w:r>
      <w:r>
        <w:rPr>
          <w:rFonts w:ascii="Arial" w:hAnsi="Arial" w:cs="Arial"/>
          <w:color w:val="222222"/>
          <w:sz w:val="18"/>
          <w:szCs w:val="18"/>
        </w:rPr>
        <w:t xml:space="preserve"> </w:t>
      </w:r>
      <w:r>
        <w:rPr>
          <w:rFonts w:ascii="Arial" w:hAnsi="Arial" w:cs="Arial"/>
          <w:color w:val="222222"/>
          <w:sz w:val="18"/>
          <w:szCs w:val="18"/>
        </w:rPr>
        <w:t>각각</w:t>
      </w:r>
      <w:r>
        <w:rPr>
          <w:rFonts w:ascii="Arial" w:hAnsi="Arial" w:cs="Arial"/>
          <w:color w:val="222222"/>
          <w:sz w:val="18"/>
          <w:szCs w:val="18"/>
        </w:rPr>
        <w:t xml:space="preserve"> parcel</w:t>
      </w:r>
      <w:r>
        <w:rPr>
          <w:rFonts w:ascii="Arial" w:hAnsi="Arial" w:cs="Arial"/>
          <w:color w:val="222222"/>
          <w:sz w:val="18"/>
          <w:szCs w:val="18"/>
        </w:rPr>
        <w:t>해줘야</w:t>
      </w:r>
      <w:r>
        <w:rPr>
          <w:rFonts w:ascii="Arial" w:hAnsi="Arial" w:cs="Arial"/>
          <w:color w:val="222222"/>
          <w:sz w:val="18"/>
          <w:szCs w:val="18"/>
        </w:rPr>
        <w:t xml:space="preserve"> </w:t>
      </w:r>
      <w:r>
        <w:rPr>
          <w:rFonts w:ascii="Arial" w:hAnsi="Arial" w:cs="Arial"/>
          <w:color w:val="222222"/>
          <w:sz w:val="18"/>
          <w:szCs w:val="18"/>
        </w:rPr>
        <w:t>한다</w:t>
      </w:r>
      <w:r>
        <w:rPr>
          <w:rFonts w:ascii="Arial" w:hAnsi="Arial" w:cs="Arial"/>
          <w:color w:val="222222"/>
          <w:sz w:val="18"/>
          <w:szCs w:val="18"/>
        </w:rPr>
        <w:t>.</w:t>
      </w:r>
    </w:p>
    <w:p w:rsidR="001E7FB4" w:rsidRDefault="001E7FB4" w:rsidP="001E7FB4">
      <w:pPr>
        <w:rPr>
          <w:rFonts w:ascii="Arial" w:hAnsi="Arial" w:cs="Arial"/>
          <w:color w:val="222222"/>
          <w:sz w:val="18"/>
          <w:szCs w:val="18"/>
        </w:rPr>
      </w:pPr>
    </w:p>
    <w:p w:rsidR="001E7FB4" w:rsidRDefault="001E7FB4" w:rsidP="001E7FB4">
      <w:pPr>
        <w:shd w:val="clear" w:color="auto" w:fill="FFFFDC"/>
        <w:rPr>
          <w:rFonts w:ascii="Arial" w:hAnsi="Arial" w:cs="Arial"/>
          <w:color w:val="222222"/>
          <w:sz w:val="18"/>
          <w:szCs w:val="18"/>
        </w:rPr>
      </w:pPr>
      <w:r>
        <w:rPr>
          <w:rFonts w:ascii="Courier New" w:hAnsi="Courier New" w:cs="Courier New"/>
          <w:b/>
          <w:bCs/>
          <w:color w:val="222222"/>
          <w:sz w:val="18"/>
          <w:szCs w:val="18"/>
        </w:rPr>
        <w:t>public void writeToParcel(Parcel dest, int flags) {</w:t>
      </w:r>
      <w:r>
        <w:rPr>
          <w:rFonts w:ascii="Courier New" w:hAnsi="Courier New" w:cs="Courier New"/>
          <w:b/>
          <w:bCs/>
          <w:color w:val="222222"/>
          <w:sz w:val="18"/>
          <w:szCs w:val="18"/>
        </w:rPr>
        <w:br/>
        <w:t>  dest.writeInt(_id);</w:t>
      </w:r>
      <w:r>
        <w:rPr>
          <w:rFonts w:ascii="Courier New" w:hAnsi="Courier New" w:cs="Courier New"/>
          <w:b/>
          <w:bCs/>
          <w:color w:val="222222"/>
          <w:sz w:val="18"/>
          <w:szCs w:val="18"/>
        </w:rPr>
        <w:br/>
        <w:t>  dest.writeString(title);</w:t>
      </w:r>
      <w:r>
        <w:rPr>
          <w:rFonts w:ascii="Courier New" w:hAnsi="Courier New" w:cs="Courier New"/>
          <w:b/>
          <w:bCs/>
          <w:color w:val="222222"/>
          <w:sz w:val="18"/>
          <w:szCs w:val="18"/>
        </w:rPr>
        <w:br/>
        <w:t>  dest.writeString(author);</w:t>
      </w:r>
      <w:r>
        <w:rPr>
          <w:rFonts w:ascii="Courier New" w:hAnsi="Courier New" w:cs="Courier New"/>
          <w:b/>
          <w:bCs/>
          <w:color w:val="222222"/>
          <w:sz w:val="18"/>
          <w:szCs w:val="18"/>
        </w:rPr>
        <w:br/>
        <w:t>  dest.writeString(publisher);</w:t>
      </w:r>
      <w:r>
        <w:rPr>
          <w:rFonts w:ascii="Courier New" w:hAnsi="Courier New" w:cs="Courier New"/>
          <w:b/>
          <w:bCs/>
          <w:color w:val="222222"/>
          <w:sz w:val="18"/>
          <w:szCs w:val="18"/>
        </w:rPr>
        <w:br/>
        <w:t>  dest.writeInt(price);</w:t>
      </w:r>
      <w:r>
        <w:rPr>
          <w:rFonts w:ascii="Courier New" w:hAnsi="Courier New" w:cs="Courier New"/>
          <w:b/>
          <w:bCs/>
          <w:color w:val="222222"/>
          <w:sz w:val="18"/>
          <w:szCs w:val="18"/>
        </w:rPr>
        <w:br/>
        <w:t>}</w:t>
      </w:r>
    </w:p>
    <w:p w:rsidR="001E7FB4" w:rsidRDefault="001E7FB4" w:rsidP="001E7FB4">
      <w:pPr>
        <w:spacing w:after="240"/>
        <w:rPr>
          <w:rFonts w:ascii="Arial" w:hAnsi="Arial" w:cs="Arial"/>
          <w:color w:val="222222"/>
          <w:sz w:val="18"/>
          <w:szCs w:val="18"/>
        </w:rPr>
      </w:pPr>
      <w:r>
        <w:rPr>
          <w:rFonts w:ascii="Arial" w:hAnsi="Arial" w:cs="Arial"/>
          <w:color w:val="222222"/>
          <w:sz w:val="18"/>
          <w:szCs w:val="18"/>
        </w:rPr>
        <w:br/>
      </w:r>
      <w:r>
        <w:rPr>
          <w:rFonts w:ascii="Arial" w:hAnsi="Arial" w:cs="Arial"/>
          <w:color w:val="222222"/>
          <w:sz w:val="18"/>
          <w:szCs w:val="18"/>
        </w:rPr>
        <w:t>다음으로</w:t>
      </w:r>
      <w:r>
        <w:rPr>
          <w:rFonts w:ascii="Arial" w:hAnsi="Arial" w:cs="Arial"/>
          <w:color w:val="222222"/>
          <w:sz w:val="18"/>
          <w:szCs w:val="18"/>
        </w:rPr>
        <w:t xml:space="preserve"> </w:t>
      </w:r>
      <w:r>
        <w:rPr>
          <w:rFonts w:ascii="Arial" w:hAnsi="Arial" w:cs="Arial"/>
          <w:color w:val="222222"/>
          <w:sz w:val="18"/>
          <w:szCs w:val="18"/>
        </w:rPr>
        <w:t>해야</w:t>
      </w:r>
      <w:r>
        <w:rPr>
          <w:rFonts w:ascii="Arial" w:hAnsi="Arial" w:cs="Arial"/>
          <w:color w:val="222222"/>
          <w:sz w:val="18"/>
          <w:szCs w:val="18"/>
        </w:rPr>
        <w:t xml:space="preserve"> </w:t>
      </w:r>
      <w:r>
        <w:rPr>
          <w:rFonts w:ascii="Arial" w:hAnsi="Arial" w:cs="Arial"/>
          <w:color w:val="222222"/>
          <w:sz w:val="18"/>
          <w:szCs w:val="18"/>
        </w:rPr>
        <w:t>할</w:t>
      </w:r>
      <w:r>
        <w:rPr>
          <w:rFonts w:ascii="Arial" w:hAnsi="Arial" w:cs="Arial"/>
          <w:color w:val="222222"/>
          <w:sz w:val="18"/>
          <w:szCs w:val="18"/>
        </w:rPr>
        <w:t xml:space="preserve"> </w:t>
      </w:r>
      <w:r>
        <w:rPr>
          <w:rFonts w:ascii="Arial" w:hAnsi="Arial" w:cs="Arial"/>
          <w:color w:val="222222"/>
          <w:sz w:val="18"/>
          <w:szCs w:val="18"/>
        </w:rPr>
        <w:t>일은</w:t>
      </w:r>
      <w:r>
        <w:rPr>
          <w:rFonts w:ascii="Arial" w:hAnsi="Arial" w:cs="Arial"/>
          <w:color w:val="222222"/>
          <w:sz w:val="18"/>
          <w:szCs w:val="18"/>
        </w:rPr>
        <w:t xml:space="preserve"> Parcel</w:t>
      </w:r>
      <w:r>
        <w:rPr>
          <w:rFonts w:ascii="Arial" w:hAnsi="Arial" w:cs="Arial"/>
          <w:color w:val="222222"/>
          <w:sz w:val="18"/>
          <w:szCs w:val="18"/>
        </w:rPr>
        <w:t>에서</w:t>
      </w:r>
      <w:r>
        <w:rPr>
          <w:rFonts w:ascii="Arial" w:hAnsi="Arial" w:cs="Arial"/>
          <w:color w:val="222222"/>
          <w:sz w:val="18"/>
          <w:szCs w:val="18"/>
        </w:rPr>
        <w:t xml:space="preserve"> </w:t>
      </w:r>
      <w:r>
        <w:rPr>
          <w:rFonts w:ascii="Arial" w:hAnsi="Arial" w:cs="Arial"/>
          <w:color w:val="222222"/>
          <w:sz w:val="18"/>
          <w:szCs w:val="18"/>
        </w:rPr>
        <w:t>데이터를</w:t>
      </w:r>
      <w:r>
        <w:rPr>
          <w:rFonts w:ascii="Arial" w:hAnsi="Arial" w:cs="Arial"/>
          <w:color w:val="222222"/>
          <w:sz w:val="18"/>
          <w:szCs w:val="18"/>
        </w:rPr>
        <w:t xml:space="preserve"> un-marshal/de-serialize</w:t>
      </w:r>
      <w:r>
        <w:rPr>
          <w:rFonts w:ascii="Arial" w:hAnsi="Arial" w:cs="Arial"/>
          <w:color w:val="222222"/>
          <w:sz w:val="18"/>
          <w:szCs w:val="18"/>
        </w:rPr>
        <w:t>하는</w:t>
      </w:r>
      <w:r>
        <w:rPr>
          <w:rFonts w:ascii="Arial" w:hAnsi="Arial" w:cs="Arial"/>
          <w:color w:val="222222"/>
          <w:sz w:val="18"/>
          <w:szCs w:val="18"/>
        </w:rPr>
        <w:t xml:space="preserve"> </w:t>
      </w:r>
      <w:r>
        <w:rPr>
          <w:rFonts w:ascii="Arial" w:hAnsi="Arial" w:cs="Arial"/>
          <w:color w:val="222222"/>
          <w:sz w:val="18"/>
          <w:szCs w:val="18"/>
        </w:rPr>
        <w:t>단계를</w:t>
      </w:r>
      <w:r>
        <w:rPr>
          <w:rFonts w:ascii="Arial" w:hAnsi="Arial" w:cs="Arial"/>
          <w:color w:val="222222"/>
          <w:sz w:val="18"/>
          <w:szCs w:val="18"/>
        </w:rPr>
        <w:t xml:space="preserve"> </w:t>
      </w:r>
      <w:r>
        <w:rPr>
          <w:rFonts w:ascii="Arial" w:hAnsi="Arial" w:cs="Arial"/>
          <w:color w:val="222222"/>
          <w:sz w:val="18"/>
          <w:szCs w:val="18"/>
        </w:rPr>
        <w:t>추가해줘야</w:t>
      </w:r>
      <w:r>
        <w:rPr>
          <w:rFonts w:ascii="Arial" w:hAnsi="Arial" w:cs="Arial"/>
          <w:color w:val="222222"/>
          <w:sz w:val="18"/>
          <w:szCs w:val="18"/>
        </w:rPr>
        <w:t xml:space="preserve"> </w:t>
      </w:r>
      <w:r>
        <w:rPr>
          <w:rFonts w:ascii="Arial" w:hAnsi="Arial" w:cs="Arial"/>
          <w:color w:val="222222"/>
          <w:sz w:val="18"/>
          <w:szCs w:val="18"/>
        </w:rPr>
        <w:t>한다</w:t>
      </w:r>
      <w:r>
        <w:rPr>
          <w:rFonts w:ascii="Arial" w:hAnsi="Arial" w:cs="Arial"/>
          <w:color w:val="222222"/>
          <w:sz w:val="18"/>
          <w:szCs w:val="18"/>
        </w:rPr>
        <w:t xml:space="preserve">. </w:t>
      </w:r>
      <w:r>
        <w:rPr>
          <w:rFonts w:ascii="Arial" w:hAnsi="Arial" w:cs="Arial"/>
          <w:color w:val="222222"/>
          <w:sz w:val="18"/>
          <w:szCs w:val="18"/>
        </w:rPr>
        <w:t>그러기</w:t>
      </w:r>
      <w:r>
        <w:rPr>
          <w:rFonts w:ascii="Arial" w:hAnsi="Arial" w:cs="Arial"/>
          <w:color w:val="222222"/>
          <w:sz w:val="18"/>
          <w:szCs w:val="18"/>
        </w:rPr>
        <w:t xml:space="preserve"> </w:t>
      </w:r>
      <w:r>
        <w:rPr>
          <w:rFonts w:ascii="Arial" w:hAnsi="Arial" w:cs="Arial"/>
          <w:color w:val="222222"/>
          <w:sz w:val="18"/>
          <w:szCs w:val="18"/>
        </w:rPr>
        <w:t>위해서</w:t>
      </w:r>
      <w:r>
        <w:rPr>
          <w:rFonts w:ascii="Arial" w:hAnsi="Arial" w:cs="Arial"/>
          <w:color w:val="222222"/>
          <w:sz w:val="18"/>
          <w:szCs w:val="18"/>
        </w:rPr>
        <w:t xml:space="preserve"> Parcelable.Creator </w:t>
      </w:r>
      <w:r>
        <w:rPr>
          <w:rFonts w:ascii="Arial" w:hAnsi="Arial" w:cs="Arial"/>
          <w:color w:val="222222"/>
          <w:sz w:val="18"/>
          <w:szCs w:val="18"/>
        </w:rPr>
        <w:t>타입의</w:t>
      </w:r>
      <w:r>
        <w:rPr>
          <w:rFonts w:ascii="Arial" w:hAnsi="Arial" w:cs="Arial"/>
          <w:color w:val="222222"/>
          <w:sz w:val="18"/>
          <w:szCs w:val="18"/>
        </w:rPr>
        <w:t xml:space="preserve"> CREATOR</w:t>
      </w:r>
      <w:r>
        <w:rPr>
          <w:rFonts w:ascii="Arial" w:hAnsi="Arial" w:cs="Arial"/>
          <w:color w:val="222222"/>
          <w:sz w:val="18"/>
          <w:szCs w:val="18"/>
        </w:rPr>
        <w:t>라는</w:t>
      </w:r>
      <w:r>
        <w:rPr>
          <w:rFonts w:ascii="Arial" w:hAnsi="Arial" w:cs="Arial"/>
          <w:color w:val="222222"/>
          <w:sz w:val="18"/>
          <w:szCs w:val="18"/>
        </w:rPr>
        <w:t xml:space="preserve"> </w:t>
      </w:r>
      <w:r>
        <w:rPr>
          <w:rFonts w:ascii="Arial" w:hAnsi="Arial" w:cs="Arial"/>
          <w:color w:val="222222"/>
          <w:sz w:val="18"/>
          <w:szCs w:val="18"/>
        </w:rPr>
        <w:t>변수를</w:t>
      </w:r>
      <w:r>
        <w:rPr>
          <w:rFonts w:ascii="Arial" w:hAnsi="Arial" w:cs="Arial"/>
          <w:color w:val="222222"/>
          <w:sz w:val="18"/>
          <w:szCs w:val="18"/>
        </w:rPr>
        <w:t xml:space="preserve"> </w:t>
      </w:r>
      <w:r>
        <w:rPr>
          <w:rFonts w:ascii="Arial" w:hAnsi="Arial" w:cs="Arial"/>
          <w:color w:val="222222"/>
          <w:sz w:val="18"/>
          <w:szCs w:val="18"/>
        </w:rPr>
        <w:t>정의해야</w:t>
      </w:r>
      <w:r>
        <w:rPr>
          <w:rFonts w:ascii="Arial" w:hAnsi="Arial" w:cs="Arial"/>
          <w:color w:val="222222"/>
          <w:sz w:val="18"/>
          <w:szCs w:val="18"/>
        </w:rPr>
        <w:t xml:space="preserve"> </w:t>
      </w:r>
      <w:r>
        <w:rPr>
          <w:rFonts w:ascii="Arial" w:hAnsi="Arial" w:cs="Arial"/>
          <w:color w:val="222222"/>
          <w:sz w:val="18"/>
          <w:szCs w:val="18"/>
        </w:rPr>
        <w:t>한다</w:t>
      </w:r>
      <w:r>
        <w:rPr>
          <w:rFonts w:ascii="Arial" w:hAnsi="Arial" w:cs="Arial"/>
          <w:color w:val="222222"/>
          <w:sz w:val="18"/>
          <w:szCs w:val="18"/>
        </w:rPr>
        <w:t xml:space="preserve">. </w:t>
      </w:r>
      <w:r>
        <w:rPr>
          <w:rFonts w:ascii="Arial" w:hAnsi="Arial" w:cs="Arial"/>
          <w:color w:val="222222"/>
          <w:sz w:val="18"/>
          <w:szCs w:val="18"/>
        </w:rPr>
        <w:t>이</w:t>
      </w:r>
      <w:r>
        <w:rPr>
          <w:rFonts w:ascii="Arial" w:hAnsi="Arial" w:cs="Arial"/>
          <w:color w:val="222222"/>
          <w:sz w:val="18"/>
          <w:szCs w:val="18"/>
        </w:rPr>
        <w:t xml:space="preserve"> </w:t>
      </w:r>
      <w:r>
        <w:rPr>
          <w:rFonts w:ascii="Arial" w:hAnsi="Arial" w:cs="Arial"/>
          <w:color w:val="222222"/>
          <w:sz w:val="18"/>
          <w:szCs w:val="18"/>
        </w:rPr>
        <w:t>변수를</w:t>
      </w:r>
      <w:r>
        <w:rPr>
          <w:rFonts w:ascii="Arial" w:hAnsi="Arial" w:cs="Arial"/>
          <w:color w:val="222222"/>
          <w:sz w:val="18"/>
          <w:szCs w:val="18"/>
        </w:rPr>
        <w:t xml:space="preserve"> </w:t>
      </w:r>
      <w:r>
        <w:rPr>
          <w:rFonts w:ascii="Arial" w:hAnsi="Arial" w:cs="Arial"/>
          <w:color w:val="222222"/>
          <w:sz w:val="18"/>
          <w:szCs w:val="18"/>
        </w:rPr>
        <w:t>정의하지</w:t>
      </w:r>
      <w:r>
        <w:rPr>
          <w:rFonts w:ascii="Arial" w:hAnsi="Arial" w:cs="Arial"/>
          <w:color w:val="222222"/>
          <w:sz w:val="18"/>
          <w:szCs w:val="18"/>
        </w:rPr>
        <w:t xml:space="preserve"> </w:t>
      </w:r>
      <w:r>
        <w:rPr>
          <w:rFonts w:ascii="Arial" w:hAnsi="Arial" w:cs="Arial"/>
          <w:color w:val="222222"/>
          <w:sz w:val="18"/>
          <w:szCs w:val="18"/>
        </w:rPr>
        <w:t>않으면</w:t>
      </w:r>
      <w:r>
        <w:rPr>
          <w:rFonts w:ascii="Arial" w:hAnsi="Arial" w:cs="Arial"/>
          <w:color w:val="222222"/>
          <w:sz w:val="18"/>
          <w:szCs w:val="18"/>
        </w:rPr>
        <w:t xml:space="preserve"> </w:t>
      </w:r>
      <w:r>
        <w:rPr>
          <w:rFonts w:ascii="Arial" w:hAnsi="Arial" w:cs="Arial"/>
          <w:color w:val="222222"/>
          <w:sz w:val="18"/>
          <w:szCs w:val="18"/>
        </w:rPr>
        <w:t>안드로이드는</w:t>
      </w:r>
      <w:r>
        <w:rPr>
          <w:rFonts w:ascii="Arial" w:hAnsi="Arial" w:cs="Arial"/>
          <w:color w:val="222222"/>
          <w:sz w:val="18"/>
          <w:szCs w:val="18"/>
        </w:rPr>
        <w:t xml:space="preserve"> </w:t>
      </w:r>
      <w:r>
        <w:rPr>
          <w:rFonts w:ascii="Arial" w:hAnsi="Arial" w:cs="Arial"/>
          <w:color w:val="222222"/>
          <w:sz w:val="18"/>
          <w:szCs w:val="18"/>
        </w:rPr>
        <w:t>다음과</w:t>
      </w:r>
      <w:r>
        <w:rPr>
          <w:rFonts w:ascii="Arial" w:hAnsi="Arial" w:cs="Arial"/>
          <w:color w:val="222222"/>
          <w:sz w:val="18"/>
          <w:szCs w:val="18"/>
        </w:rPr>
        <w:t xml:space="preserve"> </w:t>
      </w:r>
      <w:r>
        <w:rPr>
          <w:rFonts w:ascii="Arial" w:hAnsi="Arial" w:cs="Arial"/>
          <w:color w:val="222222"/>
          <w:sz w:val="18"/>
          <w:szCs w:val="18"/>
        </w:rPr>
        <w:t>같은</w:t>
      </w:r>
      <w:r>
        <w:rPr>
          <w:rFonts w:ascii="Arial" w:hAnsi="Arial" w:cs="Arial"/>
          <w:color w:val="222222"/>
          <w:sz w:val="18"/>
          <w:szCs w:val="18"/>
        </w:rPr>
        <w:t xml:space="preserve"> </w:t>
      </w:r>
      <w:r>
        <w:rPr>
          <w:rFonts w:ascii="Arial" w:hAnsi="Arial" w:cs="Arial"/>
          <w:color w:val="222222"/>
          <w:sz w:val="18"/>
          <w:szCs w:val="18"/>
        </w:rPr>
        <w:t>익셉션을</w:t>
      </w:r>
      <w:r>
        <w:rPr>
          <w:rFonts w:ascii="Arial" w:hAnsi="Arial" w:cs="Arial"/>
          <w:color w:val="222222"/>
          <w:sz w:val="18"/>
          <w:szCs w:val="18"/>
        </w:rPr>
        <w:t xml:space="preserve"> </w:t>
      </w:r>
      <w:r>
        <w:rPr>
          <w:rFonts w:ascii="Arial" w:hAnsi="Arial" w:cs="Arial"/>
          <w:color w:val="222222"/>
          <w:sz w:val="18"/>
          <w:szCs w:val="18"/>
        </w:rPr>
        <w:t>발생한다</w:t>
      </w:r>
      <w:r>
        <w:rPr>
          <w:rFonts w:ascii="Arial" w:hAnsi="Arial" w:cs="Arial"/>
          <w:color w:val="222222"/>
          <w:sz w:val="18"/>
          <w:szCs w:val="18"/>
        </w:rPr>
        <w:t>.</w:t>
      </w:r>
    </w:p>
    <w:p w:rsidR="001E7FB4" w:rsidRDefault="001E7FB4" w:rsidP="001E7FB4">
      <w:pPr>
        <w:shd w:val="clear" w:color="auto" w:fill="F4F4F4"/>
        <w:rPr>
          <w:rFonts w:ascii="Arial" w:hAnsi="Arial" w:cs="Arial"/>
          <w:color w:val="222222"/>
          <w:sz w:val="18"/>
          <w:szCs w:val="18"/>
        </w:rPr>
      </w:pPr>
      <w:r>
        <w:rPr>
          <w:rFonts w:ascii="Courier New" w:hAnsi="Courier New" w:cs="Courier New"/>
          <w:b/>
          <w:bCs/>
          <w:color w:val="222222"/>
          <w:sz w:val="18"/>
          <w:szCs w:val="18"/>
        </w:rPr>
        <w:t>Parcelable protocol requires a Parcelable.Creator object called CREATOR</w:t>
      </w:r>
    </w:p>
    <w:p w:rsidR="001E7FB4" w:rsidRDefault="001E7FB4" w:rsidP="001E7FB4">
      <w:pPr>
        <w:spacing w:after="240"/>
        <w:rPr>
          <w:rFonts w:ascii="Arial" w:hAnsi="Arial" w:cs="Arial"/>
          <w:color w:val="222222"/>
          <w:sz w:val="18"/>
          <w:szCs w:val="18"/>
        </w:rPr>
      </w:pPr>
      <w:r>
        <w:rPr>
          <w:rFonts w:ascii="Arial" w:hAnsi="Arial" w:cs="Arial"/>
          <w:color w:val="222222"/>
          <w:sz w:val="18"/>
          <w:szCs w:val="18"/>
        </w:rPr>
        <w:br/>
      </w:r>
      <w:r>
        <w:rPr>
          <w:rFonts w:ascii="Arial" w:hAnsi="Arial" w:cs="Arial"/>
          <w:color w:val="222222"/>
          <w:sz w:val="18"/>
          <w:szCs w:val="18"/>
        </w:rPr>
        <w:t>아래는</w:t>
      </w:r>
      <w:r>
        <w:rPr>
          <w:rFonts w:ascii="Arial" w:hAnsi="Arial" w:cs="Arial"/>
          <w:color w:val="222222"/>
          <w:sz w:val="18"/>
          <w:szCs w:val="18"/>
        </w:rPr>
        <w:t xml:space="preserve"> </w:t>
      </w:r>
      <w:r>
        <w:rPr>
          <w:rFonts w:ascii="Arial" w:hAnsi="Arial" w:cs="Arial"/>
          <w:color w:val="222222"/>
          <w:sz w:val="18"/>
          <w:szCs w:val="18"/>
        </w:rPr>
        <w:t>위의</w:t>
      </w:r>
      <w:r>
        <w:rPr>
          <w:rFonts w:ascii="Arial" w:hAnsi="Arial" w:cs="Arial"/>
          <w:color w:val="222222"/>
          <w:sz w:val="18"/>
          <w:szCs w:val="18"/>
        </w:rPr>
        <w:t xml:space="preserve"> </w:t>
      </w:r>
      <w:r>
        <w:rPr>
          <w:rFonts w:ascii="Arial" w:hAnsi="Arial" w:cs="Arial"/>
          <w:color w:val="222222"/>
          <w:sz w:val="18"/>
          <w:szCs w:val="18"/>
        </w:rPr>
        <w:t>예제인</w:t>
      </w:r>
      <w:r>
        <w:rPr>
          <w:rFonts w:ascii="Arial" w:hAnsi="Arial" w:cs="Arial"/>
          <w:color w:val="222222"/>
          <w:sz w:val="18"/>
          <w:szCs w:val="18"/>
        </w:rPr>
        <w:t xml:space="preserve"> BookData </w:t>
      </w:r>
      <w:r>
        <w:rPr>
          <w:rFonts w:ascii="Arial" w:hAnsi="Arial" w:cs="Arial"/>
          <w:color w:val="222222"/>
          <w:sz w:val="18"/>
          <w:szCs w:val="18"/>
        </w:rPr>
        <w:t>클래스를</w:t>
      </w:r>
      <w:r>
        <w:rPr>
          <w:rFonts w:ascii="Arial" w:hAnsi="Arial" w:cs="Arial"/>
          <w:color w:val="222222"/>
          <w:sz w:val="18"/>
          <w:szCs w:val="18"/>
        </w:rPr>
        <w:t xml:space="preserve"> </w:t>
      </w:r>
      <w:r>
        <w:rPr>
          <w:rFonts w:ascii="Arial" w:hAnsi="Arial" w:cs="Arial"/>
          <w:color w:val="222222"/>
          <w:sz w:val="18"/>
          <w:szCs w:val="18"/>
        </w:rPr>
        <w:t>위한</w:t>
      </w:r>
      <w:r>
        <w:rPr>
          <w:rFonts w:ascii="Arial" w:hAnsi="Arial" w:cs="Arial"/>
          <w:color w:val="222222"/>
          <w:sz w:val="18"/>
          <w:szCs w:val="18"/>
        </w:rPr>
        <w:t xml:space="preserve"> Parcelable.Creator&lt;BookData&gt;</w:t>
      </w:r>
      <w:r>
        <w:rPr>
          <w:rFonts w:ascii="Arial" w:hAnsi="Arial" w:cs="Arial"/>
          <w:color w:val="222222"/>
          <w:sz w:val="18"/>
          <w:szCs w:val="18"/>
        </w:rPr>
        <w:t>의</w:t>
      </w:r>
      <w:r>
        <w:rPr>
          <w:rFonts w:ascii="Arial" w:hAnsi="Arial" w:cs="Arial"/>
          <w:color w:val="222222"/>
          <w:sz w:val="18"/>
          <w:szCs w:val="18"/>
        </w:rPr>
        <w:t xml:space="preserve"> </w:t>
      </w:r>
      <w:r>
        <w:rPr>
          <w:rFonts w:ascii="Arial" w:hAnsi="Arial" w:cs="Arial"/>
          <w:color w:val="222222"/>
          <w:sz w:val="18"/>
          <w:szCs w:val="18"/>
        </w:rPr>
        <w:t>코드이다</w:t>
      </w:r>
      <w:r>
        <w:rPr>
          <w:rFonts w:ascii="Arial" w:hAnsi="Arial" w:cs="Arial"/>
          <w:color w:val="222222"/>
          <w:sz w:val="18"/>
          <w:szCs w:val="18"/>
        </w:rPr>
        <w:t>.</w:t>
      </w:r>
    </w:p>
    <w:p w:rsidR="001E7FB4" w:rsidRDefault="001E7FB4" w:rsidP="001E7FB4">
      <w:pPr>
        <w:shd w:val="clear" w:color="auto" w:fill="FFFFDC"/>
        <w:rPr>
          <w:rFonts w:ascii="Arial" w:hAnsi="Arial" w:cs="Arial"/>
          <w:color w:val="222222"/>
          <w:sz w:val="18"/>
          <w:szCs w:val="18"/>
        </w:rPr>
      </w:pPr>
      <w:r>
        <w:rPr>
          <w:rFonts w:ascii="Courier New" w:hAnsi="Courier New" w:cs="Courier New"/>
          <w:b/>
          <w:bCs/>
          <w:color w:val="222222"/>
          <w:sz w:val="18"/>
          <w:szCs w:val="18"/>
        </w:rPr>
        <w:t>public class CustomCreator implements Parcelable.Creator&lt;BookData&gt; {</w:t>
      </w:r>
      <w:r>
        <w:rPr>
          <w:rFonts w:ascii="Courier New" w:hAnsi="Courier New" w:cs="Courier New"/>
          <w:b/>
          <w:bCs/>
          <w:color w:val="222222"/>
          <w:sz w:val="18"/>
          <w:szCs w:val="18"/>
        </w:rPr>
        <w:br/>
        <w:t>  public BookData createFromParcel(Parcel src) {</w:t>
      </w:r>
      <w:r>
        <w:rPr>
          <w:rFonts w:ascii="Courier New" w:hAnsi="Courier New" w:cs="Courier New"/>
          <w:b/>
          <w:bCs/>
          <w:color w:val="222222"/>
          <w:sz w:val="18"/>
          <w:szCs w:val="18"/>
        </w:rPr>
        <w:br/>
        <w:t>    return new BookData(src);</w:t>
      </w:r>
      <w:r>
        <w:rPr>
          <w:rFonts w:ascii="Courier New" w:hAnsi="Courier New" w:cs="Courier New"/>
          <w:b/>
          <w:bCs/>
          <w:color w:val="222222"/>
          <w:sz w:val="18"/>
          <w:szCs w:val="18"/>
        </w:rPr>
        <w:br/>
        <w:t>  }</w:t>
      </w:r>
      <w:r>
        <w:rPr>
          <w:rFonts w:ascii="Courier New" w:hAnsi="Courier New" w:cs="Courier New"/>
          <w:b/>
          <w:bCs/>
          <w:color w:val="222222"/>
          <w:sz w:val="18"/>
          <w:szCs w:val="18"/>
        </w:rPr>
        <w:br/>
      </w:r>
      <w:r>
        <w:rPr>
          <w:rFonts w:ascii="Courier New" w:hAnsi="Courier New" w:cs="Courier New"/>
          <w:b/>
          <w:bCs/>
          <w:color w:val="222222"/>
          <w:sz w:val="18"/>
          <w:szCs w:val="18"/>
        </w:rPr>
        <w:br/>
        <w:t>  public BookData[] newArray(int size) {</w:t>
      </w:r>
      <w:r>
        <w:rPr>
          <w:rFonts w:ascii="Courier New" w:hAnsi="Courier New" w:cs="Courier New"/>
          <w:b/>
          <w:bCs/>
          <w:color w:val="222222"/>
          <w:sz w:val="18"/>
          <w:szCs w:val="18"/>
        </w:rPr>
        <w:br/>
        <w:t>    return new BookData[size];</w:t>
      </w:r>
      <w:r>
        <w:rPr>
          <w:rFonts w:ascii="Courier New" w:hAnsi="Courier New" w:cs="Courier New"/>
          <w:b/>
          <w:bCs/>
          <w:color w:val="222222"/>
          <w:sz w:val="18"/>
          <w:szCs w:val="18"/>
        </w:rPr>
        <w:br/>
        <w:t>  }</w:t>
      </w:r>
      <w:r>
        <w:rPr>
          <w:rFonts w:ascii="Courier New" w:hAnsi="Courier New" w:cs="Courier New"/>
          <w:b/>
          <w:bCs/>
          <w:color w:val="222222"/>
          <w:sz w:val="18"/>
          <w:szCs w:val="18"/>
        </w:rPr>
        <w:br/>
        <w:t>}</w:t>
      </w:r>
    </w:p>
    <w:p w:rsidR="001E7FB4" w:rsidRDefault="001E7FB4" w:rsidP="001E7FB4">
      <w:pPr>
        <w:spacing w:after="240"/>
        <w:rPr>
          <w:rFonts w:ascii="Arial" w:hAnsi="Arial" w:cs="Arial"/>
          <w:color w:val="222222"/>
          <w:sz w:val="18"/>
          <w:szCs w:val="18"/>
        </w:rPr>
      </w:pPr>
      <w:r>
        <w:rPr>
          <w:rFonts w:ascii="Arial" w:hAnsi="Arial" w:cs="Arial"/>
          <w:color w:val="222222"/>
          <w:sz w:val="18"/>
          <w:szCs w:val="18"/>
        </w:rPr>
        <w:br/>
        <w:t>BookData.java</w:t>
      </w:r>
      <w:r>
        <w:rPr>
          <w:rFonts w:ascii="Arial" w:hAnsi="Arial" w:cs="Arial"/>
          <w:color w:val="222222"/>
          <w:sz w:val="18"/>
          <w:szCs w:val="18"/>
        </w:rPr>
        <w:t>에</w:t>
      </w:r>
      <w:r>
        <w:rPr>
          <w:rFonts w:ascii="Arial" w:hAnsi="Arial" w:cs="Arial"/>
          <w:color w:val="222222"/>
          <w:sz w:val="18"/>
          <w:szCs w:val="18"/>
        </w:rPr>
        <w:t xml:space="preserve"> </w:t>
      </w:r>
      <w:r>
        <w:rPr>
          <w:rFonts w:ascii="Arial" w:hAnsi="Arial" w:cs="Arial"/>
          <w:color w:val="222222"/>
          <w:sz w:val="18"/>
          <w:szCs w:val="18"/>
        </w:rPr>
        <w:t>모든</w:t>
      </w:r>
      <w:r>
        <w:rPr>
          <w:rFonts w:ascii="Arial" w:hAnsi="Arial" w:cs="Arial"/>
          <w:color w:val="222222"/>
          <w:sz w:val="18"/>
          <w:szCs w:val="18"/>
        </w:rPr>
        <w:t xml:space="preserve"> parcel</w:t>
      </w:r>
      <w:r>
        <w:rPr>
          <w:rFonts w:ascii="Arial" w:hAnsi="Arial" w:cs="Arial"/>
          <w:color w:val="222222"/>
          <w:sz w:val="18"/>
          <w:szCs w:val="18"/>
        </w:rPr>
        <w:t>된</w:t>
      </w:r>
      <w:r>
        <w:rPr>
          <w:rFonts w:ascii="Arial" w:hAnsi="Arial" w:cs="Arial"/>
          <w:color w:val="222222"/>
          <w:sz w:val="18"/>
          <w:szCs w:val="18"/>
        </w:rPr>
        <w:t xml:space="preserve"> </w:t>
      </w:r>
      <w:r>
        <w:rPr>
          <w:rFonts w:ascii="Arial" w:hAnsi="Arial" w:cs="Arial"/>
          <w:color w:val="222222"/>
          <w:sz w:val="18"/>
          <w:szCs w:val="18"/>
        </w:rPr>
        <w:t>데이터를</w:t>
      </w:r>
      <w:r>
        <w:rPr>
          <w:rFonts w:ascii="Arial" w:hAnsi="Arial" w:cs="Arial"/>
          <w:color w:val="222222"/>
          <w:sz w:val="18"/>
          <w:szCs w:val="18"/>
        </w:rPr>
        <w:t xml:space="preserve"> </w:t>
      </w:r>
      <w:r>
        <w:rPr>
          <w:rFonts w:ascii="Arial" w:hAnsi="Arial" w:cs="Arial"/>
          <w:color w:val="222222"/>
          <w:sz w:val="18"/>
          <w:szCs w:val="18"/>
        </w:rPr>
        <w:t>복구하는</w:t>
      </w:r>
      <w:r>
        <w:rPr>
          <w:rFonts w:ascii="Arial" w:hAnsi="Arial" w:cs="Arial"/>
          <w:color w:val="222222"/>
          <w:sz w:val="18"/>
          <w:szCs w:val="18"/>
        </w:rPr>
        <w:t xml:space="preserve"> </w:t>
      </w:r>
      <w:r>
        <w:rPr>
          <w:rFonts w:ascii="Arial" w:hAnsi="Arial" w:cs="Arial"/>
          <w:color w:val="222222"/>
          <w:sz w:val="18"/>
          <w:szCs w:val="18"/>
        </w:rPr>
        <w:t>생성자를</w:t>
      </w:r>
      <w:r>
        <w:rPr>
          <w:rFonts w:ascii="Arial" w:hAnsi="Arial" w:cs="Arial"/>
          <w:color w:val="222222"/>
          <w:sz w:val="18"/>
          <w:szCs w:val="18"/>
        </w:rPr>
        <w:t xml:space="preserve"> </w:t>
      </w:r>
      <w:r>
        <w:rPr>
          <w:rFonts w:ascii="Arial" w:hAnsi="Arial" w:cs="Arial"/>
          <w:color w:val="222222"/>
          <w:sz w:val="18"/>
          <w:szCs w:val="18"/>
        </w:rPr>
        <w:t>정의해</w:t>
      </w:r>
      <w:r>
        <w:rPr>
          <w:rFonts w:ascii="Arial" w:hAnsi="Arial" w:cs="Arial"/>
          <w:color w:val="222222"/>
          <w:sz w:val="18"/>
          <w:szCs w:val="18"/>
        </w:rPr>
        <w:t xml:space="preserve"> </w:t>
      </w:r>
      <w:r>
        <w:rPr>
          <w:rFonts w:ascii="Arial" w:hAnsi="Arial" w:cs="Arial"/>
          <w:color w:val="222222"/>
          <w:sz w:val="18"/>
          <w:szCs w:val="18"/>
        </w:rPr>
        <w:t>줘야만</w:t>
      </w:r>
      <w:r>
        <w:rPr>
          <w:rFonts w:ascii="Arial" w:hAnsi="Arial" w:cs="Arial"/>
          <w:color w:val="222222"/>
          <w:sz w:val="18"/>
          <w:szCs w:val="18"/>
        </w:rPr>
        <w:t xml:space="preserve"> </w:t>
      </w:r>
      <w:r>
        <w:rPr>
          <w:rFonts w:ascii="Arial" w:hAnsi="Arial" w:cs="Arial"/>
          <w:color w:val="222222"/>
          <w:sz w:val="18"/>
          <w:szCs w:val="18"/>
        </w:rPr>
        <w:t>한다</w:t>
      </w:r>
      <w:r>
        <w:rPr>
          <w:rFonts w:ascii="Arial" w:hAnsi="Arial" w:cs="Arial"/>
          <w:color w:val="222222"/>
          <w:sz w:val="18"/>
          <w:szCs w:val="18"/>
        </w:rPr>
        <w:t>.</w:t>
      </w:r>
    </w:p>
    <w:p w:rsidR="001E7FB4" w:rsidRDefault="001E7FB4" w:rsidP="001E7FB4">
      <w:pPr>
        <w:shd w:val="clear" w:color="auto" w:fill="FFFFDC"/>
        <w:rPr>
          <w:rFonts w:ascii="Arial" w:hAnsi="Arial" w:cs="Arial"/>
          <w:color w:val="222222"/>
          <w:sz w:val="18"/>
          <w:szCs w:val="18"/>
        </w:rPr>
      </w:pPr>
      <w:r>
        <w:rPr>
          <w:rFonts w:ascii="Courier New" w:hAnsi="Courier New" w:cs="Courier New"/>
          <w:b/>
          <w:bCs/>
          <w:color w:val="222222"/>
          <w:sz w:val="18"/>
          <w:szCs w:val="18"/>
        </w:rPr>
        <w:t>  public BookData(Parcel src) {</w:t>
      </w:r>
      <w:r>
        <w:rPr>
          <w:rFonts w:ascii="Courier New" w:hAnsi="Courier New" w:cs="Courier New"/>
          <w:b/>
          <w:bCs/>
          <w:color w:val="222222"/>
          <w:sz w:val="18"/>
          <w:szCs w:val="18"/>
        </w:rPr>
        <w:br/>
        <w:t>    _id = src.readInt();</w:t>
      </w:r>
      <w:r>
        <w:rPr>
          <w:rFonts w:ascii="Courier New" w:hAnsi="Courier New" w:cs="Courier New"/>
          <w:b/>
          <w:bCs/>
          <w:color w:val="222222"/>
          <w:sz w:val="18"/>
          <w:szCs w:val="18"/>
        </w:rPr>
        <w:br/>
        <w:t>    title = src.readString();</w:t>
      </w:r>
      <w:r>
        <w:rPr>
          <w:rFonts w:ascii="Courier New" w:hAnsi="Courier New" w:cs="Courier New"/>
          <w:b/>
          <w:bCs/>
          <w:color w:val="222222"/>
          <w:sz w:val="18"/>
          <w:szCs w:val="18"/>
        </w:rPr>
        <w:br/>
        <w:t>    author = src.readString();</w:t>
      </w:r>
      <w:r>
        <w:rPr>
          <w:rFonts w:ascii="Courier New" w:hAnsi="Courier New" w:cs="Courier New"/>
          <w:b/>
          <w:bCs/>
          <w:color w:val="222222"/>
          <w:sz w:val="18"/>
          <w:szCs w:val="18"/>
        </w:rPr>
        <w:br/>
        <w:t>    publisher = src.readString();</w:t>
      </w:r>
      <w:r>
        <w:rPr>
          <w:rFonts w:ascii="Courier New" w:hAnsi="Courier New" w:cs="Courier New"/>
          <w:b/>
          <w:bCs/>
          <w:color w:val="222222"/>
          <w:sz w:val="18"/>
          <w:szCs w:val="18"/>
        </w:rPr>
        <w:br/>
        <w:t>    price = src.readInt();</w:t>
      </w:r>
      <w:r>
        <w:rPr>
          <w:rFonts w:ascii="Courier New" w:hAnsi="Courier New" w:cs="Courier New"/>
          <w:b/>
          <w:bCs/>
          <w:color w:val="222222"/>
          <w:sz w:val="18"/>
          <w:szCs w:val="18"/>
        </w:rPr>
        <w:br/>
        <w:t>  }</w:t>
      </w:r>
    </w:p>
    <w:p w:rsidR="001E7FB4" w:rsidRDefault="001E7FB4" w:rsidP="001E7FB4">
      <w:pPr>
        <w:spacing w:after="240"/>
        <w:rPr>
          <w:rFonts w:ascii="Arial" w:hAnsi="Arial" w:cs="Arial"/>
          <w:color w:val="222222"/>
          <w:sz w:val="18"/>
          <w:szCs w:val="18"/>
        </w:rPr>
      </w:pPr>
      <w:r>
        <w:rPr>
          <w:rFonts w:ascii="Arial" w:hAnsi="Arial" w:cs="Arial"/>
          <w:color w:val="222222"/>
          <w:sz w:val="18"/>
          <w:szCs w:val="18"/>
        </w:rPr>
        <w:br/>
      </w:r>
      <w:r>
        <w:rPr>
          <w:rFonts w:ascii="Arial" w:hAnsi="Arial" w:cs="Arial"/>
          <w:color w:val="222222"/>
          <w:sz w:val="18"/>
          <w:szCs w:val="18"/>
        </w:rPr>
        <w:t>주의할것은</w:t>
      </w:r>
      <w:r>
        <w:rPr>
          <w:rFonts w:ascii="Arial" w:hAnsi="Arial" w:cs="Arial"/>
          <w:color w:val="222222"/>
          <w:sz w:val="18"/>
          <w:szCs w:val="18"/>
        </w:rPr>
        <w:t xml:space="preserve"> writeToParcel() </w:t>
      </w:r>
      <w:r>
        <w:rPr>
          <w:rFonts w:ascii="Arial" w:hAnsi="Arial" w:cs="Arial"/>
          <w:color w:val="222222"/>
          <w:sz w:val="18"/>
          <w:szCs w:val="18"/>
        </w:rPr>
        <w:t>메소드에서</w:t>
      </w:r>
      <w:r>
        <w:rPr>
          <w:rFonts w:ascii="Arial" w:hAnsi="Arial" w:cs="Arial"/>
          <w:color w:val="222222"/>
          <w:sz w:val="18"/>
          <w:szCs w:val="18"/>
        </w:rPr>
        <w:t xml:space="preserve"> </w:t>
      </w:r>
      <w:r>
        <w:rPr>
          <w:rFonts w:ascii="Arial" w:hAnsi="Arial" w:cs="Arial"/>
          <w:color w:val="222222"/>
          <w:sz w:val="18"/>
          <w:szCs w:val="18"/>
        </w:rPr>
        <w:t>기록한</w:t>
      </w:r>
      <w:r>
        <w:rPr>
          <w:rFonts w:ascii="Arial" w:hAnsi="Arial" w:cs="Arial"/>
          <w:color w:val="222222"/>
          <w:sz w:val="18"/>
          <w:szCs w:val="18"/>
        </w:rPr>
        <w:t xml:space="preserve"> </w:t>
      </w:r>
      <w:r>
        <w:rPr>
          <w:rFonts w:ascii="Arial" w:hAnsi="Arial" w:cs="Arial"/>
          <w:color w:val="222222"/>
          <w:sz w:val="18"/>
          <w:szCs w:val="18"/>
        </w:rPr>
        <w:t>순서와</w:t>
      </w:r>
      <w:r>
        <w:rPr>
          <w:rFonts w:ascii="Arial" w:hAnsi="Arial" w:cs="Arial"/>
          <w:color w:val="222222"/>
          <w:sz w:val="18"/>
          <w:szCs w:val="18"/>
        </w:rPr>
        <w:t xml:space="preserve"> </w:t>
      </w:r>
      <w:r>
        <w:rPr>
          <w:rFonts w:ascii="Arial" w:hAnsi="Arial" w:cs="Arial"/>
          <w:color w:val="222222"/>
          <w:sz w:val="18"/>
          <w:szCs w:val="18"/>
        </w:rPr>
        <w:t>동일하게</w:t>
      </w:r>
      <w:r>
        <w:rPr>
          <w:rFonts w:ascii="Arial" w:hAnsi="Arial" w:cs="Arial"/>
          <w:color w:val="222222"/>
          <w:sz w:val="18"/>
          <w:szCs w:val="18"/>
        </w:rPr>
        <w:t xml:space="preserve"> </w:t>
      </w:r>
      <w:r>
        <w:rPr>
          <w:rFonts w:ascii="Arial" w:hAnsi="Arial" w:cs="Arial"/>
          <w:color w:val="222222"/>
          <w:sz w:val="18"/>
          <w:szCs w:val="18"/>
        </w:rPr>
        <w:t>복구해야만</w:t>
      </w:r>
      <w:r>
        <w:rPr>
          <w:rFonts w:ascii="Arial" w:hAnsi="Arial" w:cs="Arial"/>
          <w:color w:val="222222"/>
          <w:sz w:val="18"/>
          <w:szCs w:val="18"/>
        </w:rPr>
        <w:t xml:space="preserve"> </w:t>
      </w:r>
      <w:r>
        <w:rPr>
          <w:rFonts w:ascii="Arial" w:hAnsi="Arial" w:cs="Arial"/>
          <w:color w:val="222222"/>
          <w:sz w:val="18"/>
          <w:szCs w:val="18"/>
        </w:rPr>
        <w:t>한다</w:t>
      </w:r>
      <w:r>
        <w:rPr>
          <w:rFonts w:ascii="Arial" w:hAnsi="Arial" w:cs="Arial"/>
          <w:color w:val="222222"/>
          <w:sz w:val="18"/>
          <w:szCs w:val="18"/>
        </w:rPr>
        <w:t>.</w:t>
      </w:r>
      <w:r>
        <w:rPr>
          <w:rFonts w:ascii="Arial" w:hAnsi="Arial" w:cs="Arial"/>
          <w:color w:val="222222"/>
          <w:sz w:val="18"/>
          <w:szCs w:val="18"/>
        </w:rPr>
        <w:br/>
      </w:r>
      <w:r>
        <w:rPr>
          <w:rFonts w:ascii="Arial" w:hAnsi="Arial" w:cs="Arial"/>
          <w:color w:val="222222"/>
          <w:sz w:val="18"/>
          <w:szCs w:val="18"/>
        </w:rPr>
        <w:br/>
      </w:r>
      <w:r>
        <w:rPr>
          <w:rFonts w:ascii="Arial" w:hAnsi="Arial" w:cs="Arial"/>
          <w:color w:val="222222"/>
          <w:sz w:val="18"/>
          <w:szCs w:val="18"/>
        </w:rPr>
        <w:t>전체</w:t>
      </w:r>
      <w:r>
        <w:rPr>
          <w:rFonts w:ascii="Arial" w:hAnsi="Arial" w:cs="Arial"/>
          <w:color w:val="222222"/>
          <w:sz w:val="18"/>
          <w:szCs w:val="18"/>
        </w:rPr>
        <w:t xml:space="preserve"> </w:t>
      </w:r>
      <w:r>
        <w:rPr>
          <w:rFonts w:ascii="Arial" w:hAnsi="Arial" w:cs="Arial"/>
          <w:color w:val="222222"/>
          <w:sz w:val="18"/>
          <w:szCs w:val="18"/>
        </w:rPr>
        <w:t>코드는</w:t>
      </w:r>
      <w:r>
        <w:rPr>
          <w:rFonts w:ascii="Arial" w:hAnsi="Arial" w:cs="Arial"/>
          <w:color w:val="222222"/>
          <w:sz w:val="18"/>
          <w:szCs w:val="18"/>
        </w:rPr>
        <w:t xml:space="preserve"> </w:t>
      </w:r>
      <w:r>
        <w:rPr>
          <w:rFonts w:ascii="Arial" w:hAnsi="Arial" w:cs="Arial"/>
          <w:color w:val="222222"/>
          <w:sz w:val="18"/>
          <w:szCs w:val="18"/>
        </w:rPr>
        <w:t>다음과</w:t>
      </w:r>
      <w:r>
        <w:rPr>
          <w:rFonts w:ascii="Arial" w:hAnsi="Arial" w:cs="Arial"/>
          <w:color w:val="222222"/>
          <w:sz w:val="18"/>
          <w:szCs w:val="18"/>
        </w:rPr>
        <w:t xml:space="preserve"> </w:t>
      </w:r>
      <w:r>
        <w:rPr>
          <w:rFonts w:ascii="Arial" w:hAnsi="Arial" w:cs="Arial"/>
          <w:color w:val="222222"/>
          <w:sz w:val="18"/>
          <w:szCs w:val="18"/>
        </w:rPr>
        <w:t>같다</w:t>
      </w:r>
      <w:r>
        <w:rPr>
          <w:rFonts w:ascii="Arial" w:hAnsi="Arial" w:cs="Arial"/>
          <w:color w:val="222222"/>
          <w:sz w:val="18"/>
          <w:szCs w:val="18"/>
        </w:rPr>
        <w:t>.</w:t>
      </w:r>
    </w:p>
    <w:p w:rsidR="001E7FB4" w:rsidRDefault="001E7FB4" w:rsidP="001E7FB4">
      <w:pPr>
        <w:shd w:val="clear" w:color="auto" w:fill="FFFFDC"/>
        <w:rPr>
          <w:rFonts w:ascii="Arial" w:hAnsi="Arial" w:cs="Arial"/>
          <w:color w:val="222222"/>
          <w:sz w:val="18"/>
          <w:szCs w:val="18"/>
        </w:rPr>
      </w:pPr>
      <w:r>
        <w:rPr>
          <w:rFonts w:ascii="Courier New" w:hAnsi="Courier New" w:cs="Courier New"/>
          <w:b/>
          <w:bCs/>
          <w:color w:val="222222"/>
          <w:sz w:val="18"/>
          <w:szCs w:val="18"/>
        </w:rPr>
        <w:t>...</w:t>
      </w:r>
      <w:r>
        <w:rPr>
          <w:rFonts w:ascii="Courier New" w:hAnsi="Courier New" w:cs="Courier New"/>
          <w:b/>
          <w:bCs/>
          <w:color w:val="222222"/>
          <w:sz w:val="18"/>
          <w:szCs w:val="18"/>
        </w:rPr>
        <w:br/>
        <w:t>public class BookData implements Parcelable {</w:t>
      </w:r>
      <w:r>
        <w:rPr>
          <w:rFonts w:ascii="Courier New" w:hAnsi="Courier New" w:cs="Courier New"/>
          <w:b/>
          <w:bCs/>
          <w:color w:val="222222"/>
          <w:sz w:val="18"/>
          <w:szCs w:val="18"/>
        </w:rPr>
        <w:br/>
        <w:t>    private String title;</w:t>
      </w:r>
      <w:r>
        <w:rPr>
          <w:rFonts w:ascii="Courier New" w:hAnsi="Courier New" w:cs="Courier New"/>
          <w:b/>
          <w:bCs/>
          <w:color w:val="222222"/>
          <w:sz w:val="18"/>
          <w:szCs w:val="18"/>
        </w:rPr>
        <w:br/>
        <w:t>    private String author;</w:t>
      </w:r>
      <w:r>
        <w:rPr>
          <w:rFonts w:ascii="Courier New" w:hAnsi="Courier New" w:cs="Courier New"/>
          <w:b/>
          <w:bCs/>
          <w:color w:val="222222"/>
          <w:sz w:val="18"/>
          <w:szCs w:val="18"/>
        </w:rPr>
        <w:br/>
        <w:t>    private String publisher;</w:t>
      </w:r>
      <w:r>
        <w:rPr>
          <w:rFonts w:ascii="Courier New" w:hAnsi="Courier New" w:cs="Courier New"/>
          <w:b/>
          <w:bCs/>
          <w:color w:val="222222"/>
          <w:sz w:val="18"/>
          <w:szCs w:val="18"/>
        </w:rPr>
        <w:br/>
        <w:t>    private String isbn;</w:t>
      </w:r>
      <w:r>
        <w:rPr>
          <w:rFonts w:ascii="Courier New" w:hAnsi="Courier New" w:cs="Courier New"/>
          <w:b/>
          <w:bCs/>
          <w:color w:val="222222"/>
          <w:sz w:val="18"/>
          <w:szCs w:val="18"/>
        </w:rPr>
        <w:br/>
      </w:r>
      <w:r>
        <w:rPr>
          <w:rFonts w:ascii="Courier New" w:hAnsi="Courier New" w:cs="Courier New"/>
          <w:b/>
          <w:bCs/>
          <w:color w:val="222222"/>
          <w:sz w:val="18"/>
          <w:szCs w:val="18"/>
        </w:rPr>
        <w:lastRenderedPageBreak/>
        <w:t>    private String description;</w:t>
      </w:r>
      <w:r>
        <w:rPr>
          <w:rFonts w:ascii="Courier New" w:hAnsi="Courier New" w:cs="Courier New"/>
          <w:b/>
          <w:bCs/>
          <w:color w:val="222222"/>
          <w:sz w:val="18"/>
          <w:szCs w:val="18"/>
        </w:rPr>
        <w:br/>
        <w:t>    private int price;</w:t>
      </w:r>
      <w:r>
        <w:rPr>
          <w:rFonts w:ascii="Courier New" w:hAnsi="Courier New" w:cs="Courier New"/>
          <w:b/>
          <w:bCs/>
          <w:color w:val="222222"/>
          <w:sz w:val="18"/>
          <w:szCs w:val="18"/>
        </w:rPr>
        <w:br/>
        <w:t>    private String photoUrl;</w:t>
      </w:r>
      <w:r>
        <w:rPr>
          <w:rFonts w:ascii="Courier New" w:hAnsi="Courier New" w:cs="Courier New"/>
          <w:b/>
          <w:bCs/>
          <w:color w:val="222222"/>
          <w:sz w:val="18"/>
          <w:szCs w:val="18"/>
        </w:rPr>
        <w:br/>
        <w:t>   </w:t>
      </w:r>
      <w:r>
        <w:rPr>
          <w:rFonts w:ascii="Courier New" w:hAnsi="Courier New" w:cs="Courier New"/>
          <w:b/>
          <w:bCs/>
          <w:color w:val="222222"/>
          <w:sz w:val="18"/>
          <w:szCs w:val="18"/>
        </w:rPr>
        <w:br/>
        <w:t>    public BookData() {</w:t>
      </w:r>
      <w:r>
        <w:rPr>
          <w:rFonts w:ascii="Courier New" w:hAnsi="Courier New" w:cs="Courier New"/>
          <w:b/>
          <w:bCs/>
          <w:color w:val="222222"/>
          <w:sz w:val="18"/>
          <w:szCs w:val="18"/>
        </w:rPr>
        <w:br/>
        <w:t>    }</w:t>
      </w:r>
      <w:r>
        <w:rPr>
          <w:rFonts w:ascii="Courier New" w:hAnsi="Courier New" w:cs="Courier New"/>
          <w:b/>
          <w:bCs/>
          <w:color w:val="222222"/>
          <w:sz w:val="18"/>
          <w:szCs w:val="18"/>
        </w:rPr>
        <w:br/>
        <w:t>   </w:t>
      </w:r>
      <w:r>
        <w:rPr>
          <w:rFonts w:ascii="Courier New" w:hAnsi="Courier New" w:cs="Courier New"/>
          <w:b/>
          <w:bCs/>
          <w:color w:val="222222"/>
          <w:sz w:val="18"/>
          <w:szCs w:val="18"/>
        </w:rPr>
        <w:br/>
        <w:t>    public BookData(Parcel in) {</w:t>
      </w:r>
      <w:r>
        <w:rPr>
          <w:rFonts w:ascii="Courier New" w:hAnsi="Courier New" w:cs="Courier New"/>
          <w:b/>
          <w:bCs/>
          <w:color w:val="222222"/>
          <w:sz w:val="18"/>
          <w:szCs w:val="18"/>
        </w:rPr>
        <w:br/>
        <w:t>       readFromParcel(in);</w:t>
      </w:r>
      <w:r>
        <w:rPr>
          <w:rFonts w:ascii="Courier New" w:hAnsi="Courier New" w:cs="Courier New"/>
          <w:b/>
          <w:bCs/>
          <w:color w:val="222222"/>
          <w:sz w:val="18"/>
          <w:szCs w:val="18"/>
        </w:rPr>
        <w:br/>
        <w:t>    }</w:t>
      </w:r>
      <w:r>
        <w:rPr>
          <w:rFonts w:ascii="Courier New" w:hAnsi="Courier New" w:cs="Courier New"/>
          <w:b/>
          <w:bCs/>
          <w:color w:val="222222"/>
          <w:sz w:val="18"/>
          <w:szCs w:val="18"/>
        </w:rPr>
        <w:br/>
      </w:r>
      <w:r>
        <w:rPr>
          <w:rFonts w:ascii="Courier New" w:hAnsi="Courier New" w:cs="Courier New"/>
          <w:b/>
          <w:bCs/>
          <w:color w:val="222222"/>
          <w:sz w:val="18"/>
          <w:szCs w:val="18"/>
        </w:rPr>
        <w:br/>
        <w:t>    public BookData(String _title, String _author, String _pub, String _isbn, String _desc, int _price, String _photoUrl) {</w:t>
      </w:r>
      <w:r>
        <w:rPr>
          <w:rFonts w:ascii="Courier New" w:hAnsi="Courier New" w:cs="Courier New"/>
          <w:b/>
          <w:bCs/>
          <w:color w:val="222222"/>
          <w:sz w:val="18"/>
          <w:szCs w:val="18"/>
        </w:rPr>
        <w:br/>
        <w:t>         this.title = _title;</w:t>
      </w:r>
      <w:r>
        <w:rPr>
          <w:rFonts w:ascii="Courier New" w:hAnsi="Courier New" w:cs="Courier New"/>
          <w:b/>
          <w:bCs/>
          <w:color w:val="222222"/>
          <w:sz w:val="18"/>
          <w:szCs w:val="18"/>
        </w:rPr>
        <w:br/>
        <w:t>         this.author = _author;</w:t>
      </w:r>
      <w:r>
        <w:rPr>
          <w:rFonts w:ascii="Courier New" w:hAnsi="Courier New" w:cs="Courier New"/>
          <w:b/>
          <w:bCs/>
          <w:color w:val="222222"/>
          <w:sz w:val="18"/>
          <w:szCs w:val="18"/>
        </w:rPr>
        <w:br/>
        <w:t>         this.publisher = _pub;</w:t>
      </w:r>
      <w:r>
        <w:rPr>
          <w:rFonts w:ascii="Courier New" w:hAnsi="Courier New" w:cs="Courier New"/>
          <w:b/>
          <w:bCs/>
          <w:color w:val="222222"/>
          <w:sz w:val="18"/>
          <w:szCs w:val="18"/>
        </w:rPr>
        <w:br/>
        <w:t>         this.isbn = _isbn;</w:t>
      </w:r>
      <w:r>
        <w:rPr>
          <w:rFonts w:ascii="Courier New" w:hAnsi="Courier New" w:cs="Courier New"/>
          <w:b/>
          <w:bCs/>
          <w:color w:val="222222"/>
          <w:sz w:val="18"/>
          <w:szCs w:val="18"/>
        </w:rPr>
        <w:br/>
        <w:t>         this.description = _desc;</w:t>
      </w:r>
      <w:r>
        <w:rPr>
          <w:rFonts w:ascii="Courier New" w:hAnsi="Courier New" w:cs="Courier New"/>
          <w:b/>
          <w:bCs/>
          <w:color w:val="222222"/>
          <w:sz w:val="18"/>
          <w:szCs w:val="18"/>
        </w:rPr>
        <w:br/>
        <w:t>         this.price = _price;</w:t>
      </w:r>
      <w:r>
        <w:rPr>
          <w:rFonts w:ascii="Courier New" w:hAnsi="Courier New" w:cs="Courier New"/>
          <w:b/>
          <w:bCs/>
          <w:color w:val="222222"/>
          <w:sz w:val="18"/>
          <w:szCs w:val="18"/>
        </w:rPr>
        <w:br/>
        <w:t>         this.photoUrl = _photoUrl;</w:t>
      </w:r>
      <w:r>
        <w:rPr>
          <w:rFonts w:ascii="Courier New" w:hAnsi="Courier New" w:cs="Courier New"/>
          <w:b/>
          <w:bCs/>
          <w:color w:val="222222"/>
          <w:sz w:val="18"/>
          <w:szCs w:val="18"/>
        </w:rPr>
        <w:br/>
        <w:t>    }</w:t>
      </w:r>
      <w:r>
        <w:rPr>
          <w:rFonts w:ascii="Courier New" w:hAnsi="Courier New" w:cs="Courier New"/>
          <w:b/>
          <w:bCs/>
          <w:color w:val="222222"/>
          <w:sz w:val="18"/>
          <w:szCs w:val="18"/>
        </w:rPr>
        <w:br/>
      </w:r>
      <w:r>
        <w:rPr>
          <w:rFonts w:ascii="Arial" w:hAnsi="Arial" w:cs="Arial"/>
          <w:color w:val="222222"/>
          <w:sz w:val="18"/>
          <w:szCs w:val="18"/>
        </w:rPr>
        <w:br/>
      </w:r>
      <w:r>
        <w:rPr>
          <w:rFonts w:ascii="Arial" w:hAnsi="Arial" w:cs="Arial"/>
          <w:b/>
          <w:bCs/>
          <w:color w:val="222222"/>
          <w:sz w:val="18"/>
          <w:szCs w:val="18"/>
        </w:rPr>
        <w:t>// -------------------------------------------------------------------------</w:t>
      </w:r>
      <w:r>
        <w:rPr>
          <w:rFonts w:ascii="Courier New" w:hAnsi="Courier New" w:cs="Courier New"/>
          <w:b/>
          <w:bCs/>
          <w:color w:val="222222"/>
          <w:sz w:val="18"/>
          <w:szCs w:val="18"/>
        </w:rPr>
        <w:br/>
        <w:t xml:space="preserve">// Getters &amp; Setters section - </w:t>
      </w:r>
      <w:r>
        <w:rPr>
          <w:rFonts w:ascii="Courier New" w:hAnsi="Courier New" w:cs="Courier New"/>
          <w:b/>
          <w:bCs/>
          <w:color w:val="222222"/>
          <w:sz w:val="18"/>
          <w:szCs w:val="18"/>
        </w:rPr>
        <w:t>각</w:t>
      </w:r>
      <w:r>
        <w:rPr>
          <w:rFonts w:ascii="Courier New" w:hAnsi="Courier New" w:cs="Courier New"/>
          <w:b/>
          <w:bCs/>
          <w:color w:val="222222"/>
          <w:sz w:val="18"/>
          <w:szCs w:val="18"/>
        </w:rPr>
        <w:t xml:space="preserve"> </w:t>
      </w:r>
      <w:r>
        <w:rPr>
          <w:rFonts w:ascii="Courier New" w:hAnsi="Courier New" w:cs="Courier New"/>
          <w:b/>
          <w:bCs/>
          <w:color w:val="222222"/>
          <w:sz w:val="18"/>
          <w:szCs w:val="18"/>
        </w:rPr>
        <w:t>필드에</w:t>
      </w:r>
      <w:r>
        <w:rPr>
          <w:rFonts w:ascii="Courier New" w:hAnsi="Courier New" w:cs="Courier New"/>
          <w:b/>
          <w:bCs/>
          <w:color w:val="222222"/>
          <w:sz w:val="18"/>
          <w:szCs w:val="18"/>
        </w:rPr>
        <w:t xml:space="preserve"> </w:t>
      </w:r>
      <w:r>
        <w:rPr>
          <w:rFonts w:ascii="Courier New" w:hAnsi="Courier New" w:cs="Courier New"/>
          <w:b/>
          <w:bCs/>
          <w:color w:val="222222"/>
          <w:sz w:val="18"/>
          <w:szCs w:val="18"/>
        </w:rPr>
        <w:t>대한</w:t>
      </w:r>
      <w:r>
        <w:rPr>
          <w:rFonts w:ascii="Courier New" w:hAnsi="Courier New" w:cs="Courier New"/>
          <w:b/>
          <w:bCs/>
          <w:color w:val="222222"/>
          <w:sz w:val="18"/>
          <w:szCs w:val="18"/>
        </w:rPr>
        <w:t xml:space="preserve"> get/set </w:t>
      </w:r>
      <w:r>
        <w:rPr>
          <w:rFonts w:ascii="Courier New" w:hAnsi="Courier New" w:cs="Courier New"/>
          <w:b/>
          <w:bCs/>
          <w:color w:val="222222"/>
          <w:sz w:val="18"/>
          <w:szCs w:val="18"/>
        </w:rPr>
        <w:t>메소드들</w:t>
      </w:r>
      <w:r>
        <w:rPr>
          <w:rFonts w:ascii="Courier New" w:hAnsi="Courier New" w:cs="Courier New"/>
          <w:b/>
          <w:bCs/>
          <w:color w:val="222222"/>
          <w:sz w:val="18"/>
          <w:szCs w:val="18"/>
        </w:rPr>
        <w:br/>
        <w:t xml:space="preserve">// </w:t>
      </w:r>
      <w:r>
        <w:rPr>
          <w:rFonts w:ascii="Courier New" w:hAnsi="Courier New" w:cs="Courier New"/>
          <w:b/>
          <w:bCs/>
          <w:color w:val="222222"/>
          <w:sz w:val="18"/>
          <w:szCs w:val="18"/>
        </w:rPr>
        <w:t>여기서는</w:t>
      </w:r>
      <w:r>
        <w:rPr>
          <w:rFonts w:ascii="Courier New" w:hAnsi="Courier New" w:cs="Courier New"/>
          <w:b/>
          <w:bCs/>
          <w:color w:val="222222"/>
          <w:sz w:val="18"/>
          <w:szCs w:val="18"/>
        </w:rPr>
        <w:t xml:space="preserve"> </w:t>
      </w:r>
      <w:r>
        <w:rPr>
          <w:rFonts w:ascii="Courier New" w:hAnsi="Courier New" w:cs="Courier New"/>
          <w:b/>
          <w:bCs/>
          <w:color w:val="222222"/>
          <w:sz w:val="18"/>
          <w:szCs w:val="18"/>
        </w:rPr>
        <w:t>생략했음</w:t>
      </w:r>
      <w:r>
        <w:rPr>
          <w:rFonts w:ascii="Courier New" w:hAnsi="Courier New" w:cs="Courier New"/>
          <w:b/>
          <w:bCs/>
          <w:color w:val="222222"/>
          <w:sz w:val="18"/>
          <w:szCs w:val="18"/>
        </w:rPr>
        <w:br/>
        <w:t>// ....</w:t>
      </w:r>
      <w:r>
        <w:rPr>
          <w:rFonts w:ascii="Courier New" w:hAnsi="Courier New" w:cs="Courier New"/>
          <w:b/>
          <w:bCs/>
          <w:color w:val="222222"/>
          <w:sz w:val="18"/>
          <w:szCs w:val="18"/>
        </w:rPr>
        <w:br/>
        <w:t>// ....</w:t>
      </w:r>
      <w:r>
        <w:rPr>
          <w:rFonts w:ascii="Courier New" w:hAnsi="Courier New" w:cs="Courier New"/>
          <w:b/>
          <w:bCs/>
          <w:color w:val="222222"/>
          <w:sz w:val="18"/>
          <w:szCs w:val="18"/>
        </w:rPr>
        <w:br/>
      </w:r>
      <w:r>
        <w:rPr>
          <w:rFonts w:ascii="Arial" w:hAnsi="Arial" w:cs="Arial"/>
          <w:b/>
          <w:bCs/>
          <w:color w:val="222222"/>
          <w:sz w:val="18"/>
          <w:szCs w:val="18"/>
        </w:rPr>
        <w:t>// -------------------------------------------------------------------------</w:t>
      </w:r>
      <w:r>
        <w:rPr>
          <w:rFonts w:ascii="Arial" w:hAnsi="Arial" w:cs="Arial"/>
          <w:b/>
          <w:bCs/>
          <w:color w:val="222222"/>
          <w:sz w:val="18"/>
          <w:szCs w:val="18"/>
        </w:rPr>
        <w:br/>
      </w:r>
      <w:r>
        <w:rPr>
          <w:rFonts w:ascii="Courier New" w:hAnsi="Courier New" w:cs="Courier New"/>
          <w:b/>
          <w:bCs/>
          <w:color w:val="222222"/>
          <w:sz w:val="18"/>
          <w:szCs w:val="18"/>
        </w:rPr>
        <w:t>  </w:t>
      </w:r>
      <w:r>
        <w:rPr>
          <w:rStyle w:val="apple-converted-space"/>
          <w:rFonts w:ascii="Courier New" w:hAnsi="Courier New" w:cs="Courier New"/>
          <w:b/>
          <w:bCs/>
          <w:color w:val="222222"/>
          <w:sz w:val="18"/>
          <w:szCs w:val="18"/>
        </w:rPr>
        <w:t> </w:t>
      </w:r>
      <w:r>
        <w:rPr>
          <w:rFonts w:ascii="Arial" w:hAnsi="Arial" w:cs="Arial"/>
          <w:color w:val="222222"/>
          <w:sz w:val="18"/>
          <w:szCs w:val="18"/>
        </w:rPr>
        <w:br/>
      </w:r>
      <w:r>
        <w:rPr>
          <w:rFonts w:ascii="Courier New" w:hAnsi="Courier New" w:cs="Courier New"/>
          <w:b/>
          <w:bCs/>
          <w:color w:val="222222"/>
          <w:sz w:val="18"/>
          <w:szCs w:val="18"/>
        </w:rPr>
        <w:br/>
        <w:t>   public void writeToParcel(Parcel dest, int flags) {</w:t>
      </w:r>
      <w:r>
        <w:rPr>
          <w:rFonts w:ascii="Courier New" w:hAnsi="Courier New" w:cs="Courier New"/>
          <w:b/>
          <w:bCs/>
          <w:color w:val="222222"/>
          <w:sz w:val="18"/>
          <w:szCs w:val="18"/>
        </w:rPr>
        <w:br/>
        <w:t>           dest.writeString(title);</w:t>
      </w:r>
      <w:r>
        <w:rPr>
          <w:rFonts w:ascii="Courier New" w:hAnsi="Courier New" w:cs="Courier New"/>
          <w:b/>
          <w:bCs/>
          <w:color w:val="222222"/>
          <w:sz w:val="18"/>
          <w:szCs w:val="18"/>
        </w:rPr>
        <w:br/>
        <w:t>           dest.writeString(author);</w:t>
      </w:r>
      <w:r>
        <w:rPr>
          <w:rFonts w:ascii="Courier New" w:hAnsi="Courier New" w:cs="Courier New"/>
          <w:b/>
          <w:bCs/>
          <w:color w:val="222222"/>
          <w:sz w:val="18"/>
          <w:szCs w:val="18"/>
        </w:rPr>
        <w:br/>
        <w:t>           dest.writeString(publisher);</w:t>
      </w:r>
      <w:r>
        <w:rPr>
          <w:rFonts w:ascii="Courier New" w:hAnsi="Courier New" w:cs="Courier New"/>
          <w:b/>
          <w:bCs/>
          <w:color w:val="222222"/>
          <w:sz w:val="18"/>
          <w:szCs w:val="18"/>
        </w:rPr>
        <w:br/>
        <w:t>           dest.writeString(isbn);</w:t>
      </w:r>
      <w:r>
        <w:rPr>
          <w:rFonts w:ascii="Courier New" w:hAnsi="Courier New" w:cs="Courier New"/>
          <w:b/>
          <w:bCs/>
          <w:color w:val="222222"/>
          <w:sz w:val="18"/>
          <w:szCs w:val="18"/>
        </w:rPr>
        <w:br/>
        <w:t>           dest.writeString(description);</w:t>
      </w:r>
      <w:r>
        <w:rPr>
          <w:rFonts w:ascii="Courier New" w:hAnsi="Courier New" w:cs="Courier New"/>
          <w:b/>
          <w:bCs/>
          <w:color w:val="222222"/>
          <w:sz w:val="18"/>
          <w:szCs w:val="18"/>
        </w:rPr>
        <w:br/>
        <w:t>           dest.writeString(photoUrl);</w:t>
      </w:r>
      <w:r>
        <w:rPr>
          <w:rFonts w:ascii="Courier New" w:hAnsi="Courier New" w:cs="Courier New"/>
          <w:b/>
          <w:bCs/>
          <w:color w:val="222222"/>
          <w:sz w:val="18"/>
          <w:szCs w:val="18"/>
        </w:rPr>
        <w:br/>
        <w:t>           dest.writeInt(price);</w:t>
      </w:r>
      <w:r>
        <w:rPr>
          <w:rFonts w:ascii="Courier New" w:hAnsi="Courier New" w:cs="Courier New"/>
          <w:b/>
          <w:bCs/>
          <w:color w:val="222222"/>
          <w:sz w:val="18"/>
          <w:szCs w:val="18"/>
        </w:rPr>
        <w:br/>
        <w:t>   }</w:t>
      </w:r>
      <w:r>
        <w:rPr>
          <w:rFonts w:ascii="Courier New" w:hAnsi="Courier New" w:cs="Courier New"/>
          <w:b/>
          <w:bCs/>
          <w:color w:val="222222"/>
          <w:sz w:val="18"/>
          <w:szCs w:val="18"/>
        </w:rPr>
        <w:br/>
      </w:r>
      <w:r>
        <w:rPr>
          <w:rFonts w:ascii="Courier New" w:hAnsi="Courier New" w:cs="Courier New"/>
          <w:b/>
          <w:bCs/>
          <w:color w:val="222222"/>
          <w:sz w:val="18"/>
          <w:szCs w:val="18"/>
        </w:rPr>
        <w:br/>
        <w:t>   private void readFromParcel(Parcel in){</w:t>
      </w:r>
      <w:r>
        <w:rPr>
          <w:rFonts w:ascii="Courier New" w:hAnsi="Courier New" w:cs="Courier New"/>
          <w:b/>
          <w:bCs/>
          <w:color w:val="222222"/>
          <w:sz w:val="18"/>
          <w:szCs w:val="18"/>
        </w:rPr>
        <w:br/>
        <w:t>           title = in.readString();</w:t>
      </w:r>
      <w:r>
        <w:rPr>
          <w:rFonts w:ascii="Courier New" w:hAnsi="Courier New" w:cs="Courier New"/>
          <w:b/>
          <w:bCs/>
          <w:color w:val="222222"/>
          <w:sz w:val="18"/>
          <w:szCs w:val="18"/>
        </w:rPr>
        <w:br/>
        <w:t>           author = in.readString();</w:t>
      </w:r>
      <w:r>
        <w:rPr>
          <w:rFonts w:ascii="Courier New" w:hAnsi="Courier New" w:cs="Courier New"/>
          <w:b/>
          <w:bCs/>
          <w:color w:val="222222"/>
          <w:sz w:val="18"/>
          <w:szCs w:val="18"/>
        </w:rPr>
        <w:br/>
        <w:t>           publisher = in.readString();</w:t>
      </w:r>
      <w:r>
        <w:rPr>
          <w:rFonts w:ascii="Courier New" w:hAnsi="Courier New" w:cs="Courier New"/>
          <w:b/>
          <w:bCs/>
          <w:color w:val="222222"/>
          <w:sz w:val="18"/>
          <w:szCs w:val="18"/>
        </w:rPr>
        <w:br/>
        <w:t>           isbn = in.readString();</w:t>
      </w:r>
      <w:r>
        <w:rPr>
          <w:rFonts w:ascii="Courier New" w:hAnsi="Courier New" w:cs="Courier New"/>
          <w:b/>
          <w:bCs/>
          <w:color w:val="222222"/>
          <w:sz w:val="18"/>
          <w:szCs w:val="18"/>
        </w:rPr>
        <w:br/>
        <w:t>           description = in.readString();</w:t>
      </w:r>
      <w:r>
        <w:rPr>
          <w:rFonts w:ascii="Courier New" w:hAnsi="Courier New" w:cs="Courier New"/>
          <w:b/>
          <w:bCs/>
          <w:color w:val="222222"/>
          <w:sz w:val="18"/>
          <w:szCs w:val="18"/>
        </w:rPr>
        <w:br/>
        <w:t>           photoUrl = in.readString();</w:t>
      </w:r>
      <w:r>
        <w:rPr>
          <w:rFonts w:ascii="Courier New" w:hAnsi="Courier New" w:cs="Courier New"/>
          <w:b/>
          <w:bCs/>
          <w:color w:val="222222"/>
          <w:sz w:val="18"/>
          <w:szCs w:val="18"/>
        </w:rPr>
        <w:br/>
        <w:t>           price = in.readInt();</w:t>
      </w:r>
      <w:r>
        <w:rPr>
          <w:rFonts w:ascii="Courier New" w:hAnsi="Courier New" w:cs="Courier New"/>
          <w:b/>
          <w:bCs/>
          <w:color w:val="222222"/>
          <w:sz w:val="18"/>
          <w:szCs w:val="18"/>
        </w:rPr>
        <w:br/>
        <w:t>   }</w:t>
      </w:r>
      <w:r>
        <w:rPr>
          <w:rFonts w:ascii="Courier New" w:hAnsi="Courier New" w:cs="Courier New"/>
          <w:b/>
          <w:bCs/>
          <w:color w:val="222222"/>
          <w:sz w:val="18"/>
          <w:szCs w:val="18"/>
        </w:rPr>
        <w:br/>
        <w:t>   </w:t>
      </w:r>
      <w:r>
        <w:rPr>
          <w:rFonts w:ascii="Courier New" w:hAnsi="Courier New" w:cs="Courier New"/>
          <w:b/>
          <w:bCs/>
          <w:color w:val="222222"/>
          <w:sz w:val="18"/>
          <w:szCs w:val="18"/>
        </w:rPr>
        <w:br/>
        <w:t>   public static final Parcelable.Creator CREATOR = new Parcelable.Creator() {</w:t>
      </w:r>
      <w:r>
        <w:rPr>
          <w:rFonts w:ascii="Courier New" w:hAnsi="Courier New" w:cs="Courier New"/>
          <w:b/>
          <w:bCs/>
          <w:color w:val="222222"/>
          <w:sz w:val="18"/>
          <w:szCs w:val="18"/>
        </w:rPr>
        <w:br/>
        <w:t>        public BookData createFromParcel(Parcel in) {</w:t>
      </w:r>
      <w:r>
        <w:rPr>
          <w:rFonts w:ascii="Courier New" w:hAnsi="Courier New" w:cs="Courier New"/>
          <w:b/>
          <w:bCs/>
          <w:color w:val="222222"/>
          <w:sz w:val="18"/>
          <w:szCs w:val="18"/>
        </w:rPr>
        <w:br/>
        <w:t>             return new BookData(in);</w:t>
      </w:r>
      <w:r>
        <w:rPr>
          <w:rFonts w:ascii="Courier New" w:hAnsi="Courier New" w:cs="Courier New"/>
          <w:b/>
          <w:bCs/>
          <w:color w:val="222222"/>
          <w:sz w:val="18"/>
          <w:szCs w:val="18"/>
        </w:rPr>
        <w:br/>
        <w:t>       }</w:t>
      </w:r>
      <w:r>
        <w:rPr>
          <w:rFonts w:ascii="Courier New" w:hAnsi="Courier New" w:cs="Courier New"/>
          <w:b/>
          <w:bCs/>
          <w:color w:val="222222"/>
          <w:sz w:val="18"/>
          <w:szCs w:val="18"/>
        </w:rPr>
        <w:br/>
      </w:r>
      <w:r>
        <w:rPr>
          <w:rFonts w:ascii="Courier New" w:hAnsi="Courier New" w:cs="Courier New"/>
          <w:b/>
          <w:bCs/>
          <w:color w:val="222222"/>
          <w:sz w:val="18"/>
          <w:szCs w:val="18"/>
        </w:rPr>
        <w:br/>
        <w:t>       public BookData[] newArray(int size) {</w:t>
      </w:r>
      <w:r>
        <w:rPr>
          <w:rFonts w:ascii="Courier New" w:hAnsi="Courier New" w:cs="Courier New"/>
          <w:b/>
          <w:bCs/>
          <w:color w:val="222222"/>
          <w:sz w:val="18"/>
          <w:szCs w:val="18"/>
        </w:rPr>
        <w:br/>
        <w:t>            return new BookData[size];</w:t>
      </w:r>
      <w:r>
        <w:rPr>
          <w:rFonts w:ascii="Courier New" w:hAnsi="Courier New" w:cs="Courier New"/>
          <w:b/>
          <w:bCs/>
          <w:color w:val="222222"/>
          <w:sz w:val="18"/>
          <w:szCs w:val="18"/>
        </w:rPr>
        <w:br/>
        <w:t>       }</w:t>
      </w:r>
      <w:r>
        <w:rPr>
          <w:rFonts w:ascii="Courier New" w:hAnsi="Courier New" w:cs="Courier New"/>
          <w:b/>
          <w:bCs/>
          <w:color w:val="222222"/>
          <w:sz w:val="18"/>
          <w:szCs w:val="18"/>
        </w:rPr>
        <w:br/>
        <w:t>   };</w:t>
      </w:r>
      <w:r>
        <w:rPr>
          <w:rFonts w:ascii="Courier New" w:hAnsi="Courier New" w:cs="Courier New"/>
          <w:b/>
          <w:bCs/>
          <w:color w:val="222222"/>
          <w:sz w:val="18"/>
          <w:szCs w:val="18"/>
        </w:rPr>
        <w:br/>
        <w:t>}</w:t>
      </w:r>
    </w:p>
    <w:p w:rsidR="001E7FB4" w:rsidRDefault="001E7FB4" w:rsidP="001E7FB4">
      <w:pPr>
        <w:spacing w:after="240"/>
        <w:rPr>
          <w:rFonts w:ascii="Arial" w:hAnsi="Arial" w:cs="Arial"/>
          <w:color w:val="222222"/>
          <w:sz w:val="18"/>
          <w:szCs w:val="18"/>
        </w:rPr>
      </w:pPr>
      <w:r>
        <w:rPr>
          <w:rFonts w:ascii="Arial" w:hAnsi="Arial" w:cs="Arial"/>
          <w:color w:val="222222"/>
          <w:sz w:val="18"/>
          <w:szCs w:val="18"/>
        </w:rPr>
        <w:br/>
        <w:t xml:space="preserve">Parcelable </w:t>
      </w:r>
      <w:r>
        <w:rPr>
          <w:rFonts w:ascii="Arial" w:hAnsi="Arial" w:cs="Arial"/>
          <w:color w:val="222222"/>
          <w:sz w:val="18"/>
          <w:szCs w:val="18"/>
        </w:rPr>
        <w:t>오브젝트를</w:t>
      </w:r>
      <w:r>
        <w:rPr>
          <w:rFonts w:ascii="Arial" w:hAnsi="Arial" w:cs="Arial"/>
          <w:color w:val="222222"/>
          <w:sz w:val="18"/>
          <w:szCs w:val="18"/>
        </w:rPr>
        <w:t xml:space="preserve"> </w:t>
      </w:r>
      <w:r>
        <w:rPr>
          <w:rFonts w:ascii="Arial" w:hAnsi="Arial" w:cs="Arial"/>
          <w:color w:val="222222"/>
          <w:sz w:val="18"/>
          <w:szCs w:val="18"/>
        </w:rPr>
        <w:t>인텐트로</w:t>
      </w:r>
      <w:r>
        <w:rPr>
          <w:rFonts w:ascii="Arial" w:hAnsi="Arial" w:cs="Arial"/>
          <w:color w:val="222222"/>
          <w:sz w:val="18"/>
          <w:szCs w:val="18"/>
        </w:rPr>
        <w:t xml:space="preserve"> </w:t>
      </w:r>
      <w:r>
        <w:rPr>
          <w:rFonts w:ascii="Arial" w:hAnsi="Arial" w:cs="Arial"/>
          <w:color w:val="222222"/>
          <w:sz w:val="18"/>
          <w:szCs w:val="18"/>
        </w:rPr>
        <w:t>보내는</w:t>
      </w:r>
      <w:r>
        <w:rPr>
          <w:rFonts w:ascii="Arial" w:hAnsi="Arial" w:cs="Arial"/>
          <w:color w:val="222222"/>
          <w:sz w:val="18"/>
          <w:szCs w:val="18"/>
        </w:rPr>
        <w:t xml:space="preserve"> </w:t>
      </w:r>
      <w:r>
        <w:rPr>
          <w:rFonts w:ascii="Arial" w:hAnsi="Arial" w:cs="Arial"/>
          <w:color w:val="222222"/>
          <w:sz w:val="18"/>
          <w:szCs w:val="18"/>
        </w:rPr>
        <w:t>경우는</w:t>
      </w:r>
      <w:r>
        <w:rPr>
          <w:rFonts w:ascii="Arial" w:hAnsi="Arial" w:cs="Arial"/>
          <w:color w:val="222222"/>
          <w:sz w:val="18"/>
          <w:szCs w:val="18"/>
        </w:rPr>
        <w:t xml:space="preserve"> </w:t>
      </w:r>
      <w:r>
        <w:rPr>
          <w:rFonts w:ascii="Arial" w:hAnsi="Arial" w:cs="Arial"/>
          <w:color w:val="222222"/>
          <w:sz w:val="18"/>
          <w:szCs w:val="18"/>
        </w:rPr>
        <w:t>다음과</w:t>
      </w:r>
      <w:r>
        <w:rPr>
          <w:rFonts w:ascii="Arial" w:hAnsi="Arial" w:cs="Arial"/>
          <w:color w:val="222222"/>
          <w:sz w:val="18"/>
          <w:szCs w:val="18"/>
        </w:rPr>
        <w:t xml:space="preserve"> </w:t>
      </w:r>
      <w:r>
        <w:rPr>
          <w:rFonts w:ascii="Arial" w:hAnsi="Arial" w:cs="Arial"/>
          <w:color w:val="222222"/>
          <w:sz w:val="18"/>
          <w:szCs w:val="18"/>
        </w:rPr>
        <w:t>같이</w:t>
      </w:r>
      <w:r>
        <w:rPr>
          <w:rFonts w:ascii="Arial" w:hAnsi="Arial" w:cs="Arial"/>
          <w:color w:val="222222"/>
          <w:sz w:val="18"/>
          <w:szCs w:val="18"/>
        </w:rPr>
        <w:t xml:space="preserve"> </w:t>
      </w:r>
      <w:r>
        <w:rPr>
          <w:rFonts w:ascii="Arial" w:hAnsi="Arial" w:cs="Arial"/>
          <w:color w:val="222222"/>
          <w:sz w:val="18"/>
          <w:szCs w:val="18"/>
        </w:rPr>
        <w:t>하면</w:t>
      </w:r>
      <w:r>
        <w:rPr>
          <w:rFonts w:ascii="Arial" w:hAnsi="Arial" w:cs="Arial"/>
          <w:color w:val="222222"/>
          <w:sz w:val="18"/>
          <w:szCs w:val="18"/>
        </w:rPr>
        <w:t xml:space="preserve"> </w:t>
      </w:r>
      <w:r>
        <w:rPr>
          <w:rFonts w:ascii="Arial" w:hAnsi="Arial" w:cs="Arial"/>
          <w:color w:val="222222"/>
          <w:sz w:val="18"/>
          <w:szCs w:val="18"/>
        </w:rPr>
        <w:t>된다</w:t>
      </w:r>
      <w:r>
        <w:rPr>
          <w:rFonts w:ascii="Arial" w:hAnsi="Arial" w:cs="Arial"/>
          <w:color w:val="222222"/>
          <w:sz w:val="18"/>
          <w:szCs w:val="18"/>
        </w:rPr>
        <w:t>.</w:t>
      </w:r>
    </w:p>
    <w:p w:rsidR="001E7FB4" w:rsidRDefault="001E7FB4" w:rsidP="001E7FB4">
      <w:pPr>
        <w:shd w:val="clear" w:color="auto" w:fill="FFFFDC"/>
        <w:rPr>
          <w:rFonts w:ascii="Courier New" w:hAnsi="Courier New" w:cs="Courier New"/>
          <w:b/>
          <w:bCs/>
          <w:color w:val="222222"/>
          <w:sz w:val="18"/>
          <w:szCs w:val="18"/>
        </w:rPr>
      </w:pPr>
      <w:r>
        <w:rPr>
          <w:rFonts w:ascii="Courier New" w:hAnsi="Courier New" w:cs="Courier New"/>
          <w:b/>
          <w:bCs/>
          <w:color w:val="222222"/>
          <w:sz w:val="18"/>
          <w:szCs w:val="18"/>
        </w:rPr>
        <w:t>BookData book = new BookData();</w:t>
      </w:r>
      <w:r>
        <w:rPr>
          <w:rFonts w:ascii="Courier New" w:hAnsi="Courier New" w:cs="Courier New"/>
          <w:b/>
          <w:bCs/>
          <w:color w:val="222222"/>
          <w:sz w:val="18"/>
          <w:szCs w:val="18"/>
        </w:rPr>
        <w:br/>
      </w:r>
      <w:r>
        <w:rPr>
          <w:rFonts w:ascii="Courier New" w:hAnsi="Courier New" w:cs="Courier New"/>
          <w:b/>
          <w:bCs/>
          <w:color w:val="222222"/>
          <w:sz w:val="18"/>
          <w:szCs w:val="18"/>
        </w:rPr>
        <w:lastRenderedPageBreak/>
        <w:t xml:space="preserve">// </w:t>
      </w:r>
      <w:r>
        <w:rPr>
          <w:rFonts w:ascii="Courier New" w:hAnsi="Courier New" w:cs="Courier New"/>
          <w:b/>
          <w:bCs/>
          <w:color w:val="222222"/>
          <w:sz w:val="18"/>
          <w:szCs w:val="18"/>
        </w:rPr>
        <w:t>각</w:t>
      </w:r>
      <w:r>
        <w:rPr>
          <w:rFonts w:ascii="Courier New" w:hAnsi="Courier New" w:cs="Courier New"/>
          <w:b/>
          <w:bCs/>
          <w:color w:val="222222"/>
          <w:sz w:val="18"/>
          <w:szCs w:val="18"/>
        </w:rPr>
        <w:t xml:space="preserve"> </w:t>
      </w:r>
      <w:r>
        <w:rPr>
          <w:rFonts w:ascii="Courier New" w:hAnsi="Courier New" w:cs="Courier New"/>
          <w:b/>
          <w:bCs/>
          <w:color w:val="222222"/>
          <w:sz w:val="18"/>
          <w:szCs w:val="18"/>
        </w:rPr>
        <w:t>필드에</w:t>
      </w:r>
      <w:r>
        <w:rPr>
          <w:rFonts w:ascii="Courier New" w:hAnsi="Courier New" w:cs="Courier New"/>
          <w:b/>
          <w:bCs/>
          <w:color w:val="222222"/>
          <w:sz w:val="18"/>
          <w:szCs w:val="18"/>
        </w:rPr>
        <w:t xml:space="preserve"> </w:t>
      </w:r>
      <w:r>
        <w:rPr>
          <w:rFonts w:ascii="Courier New" w:hAnsi="Courier New" w:cs="Courier New"/>
          <w:b/>
          <w:bCs/>
          <w:color w:val="222222"/>
          <w:sz w:val="18"/>
          <w:szCs w:val="18"/>
        </w:rPr>
        <w:t>값을</w:t>
      </w:r>
      <w:r>
        <w:rPr>
          <w:rFonts w:ascii="Courier New" w:hAnsi="Courier New" w:cs="Courier New"/>
          <w:b/>
          <w:bCs/>
          <w:color w:val="222222"/>
          <w:sz w:val="18"/>
          <w:szCs w:val="18"/>
        </w:rPr>
        <w:t xml:space="preserve"> </w:t>
      </w:r>
      <w:r>
        <w:rPr>
          <w:rFonts w:ascii="Courier New" w:hAnsi="Courier New" w:cs="Courier New"/>
          <w:b/>
          <w:bCs/>
          <w:color w:val="222222"/>
          <w:sz w:val="18"/>
          <w:szCs w:val="18"/>
        </w:rPr>
        <w:t>넣어줌</w:t>
      </w:r>
      <w:r>
        <w:rPr>
          <w:rFonts w:ascii="Courier New" w:hAnsi="Courier New" w:cs="Courier New"/>
          <w:b/>
          <w:bCs/>
          <w:color w:val="222222"/>
          <w:sz w:val="18"/>
          <w:szCs w:val="18"/>
        </w:rPr>
        <w:br/>
      </w:r>
      <w:r>
        <w:rPr>
          <w:rFonts w:ascii="Courier New" w:hAnsi="Courier New" w:cs="Courier New"/>
          <w:b/>
          <w:bCs/>
          <w:color w:val="222222"/>
          <w:sz w:val="18"/>
          <w:szCs w:val="18"/>
        </w:rPr>
        <w:br/>
        <w:t>Intent i = new Intent(this, ShowBook.class);</w:t>
      </w:r>
      <w:r>
        <w:rPr>
          <w:rFonts w:ascii="Courier New" w:hAnsi="Courier New" w:cs="Courier New"/>
          <w:b/>
          <w:bCs/>
          <w:color w:val="222222"/>
          <w:sz w:val="18"/>
          <w:szCs w:val="18"/>
        </w:rPr>
        <w:br/>
        <w:t>i.putExtra("bookInfo", book);</w:t>
      </w:r>
      <w:r>
        <w:rPr>
          <w:rFonts w:ascii="Courier New" w:hAnsi="Courier New" w:cs="Courier New"/>
          <w:b/>
          <w:bCs/>
          <w:color w:val="222222"/>
          <w:sz w:val="18"/>
          <w:szCs w:val="18"/>
        </w:rPr>
        <w:br/>
        <w:t>startActivity(i);</w:t>
      </w:r>
    </w:p>
    <w:p w:rsidR="001E7FB4" w:rsidRDefault="001E7FB4" w:rsidP="001E7FB4">
      <w:pPr>
        <w:spacing w:after="240"/>
        <w:rPr>
          <w:rFonts w:ascii="Arial" w:hAnsi="Arial" w:cs="Arial"/>
          <w:color w:val="222222"/>
          <w:sz w:val="18"/>
          <w:szCs w:val="18"/>
        </w:rPr>
      </w:pPr>
      <w:r>
        <w:rPr>
          <w:rFonts w:ascii="Arial" w:hAnsi="Arial" w:cs="Arial"/>
          <w:color w:val="222222"/>
          <w:sz w:val="18"/>
          <w:szCs w:val="18"/>
        </w:rPr>
        <w:br/>
      </w:r>
      <w:r>
        <w:rPr>
          <w:rFonts w:ascii="Arial" w:hAnsi="Arial" w:cs="Arial"/>
          <w:color w:val="222222"/>
          <w:sz w:val="18"/>
          <w:szCs w:val="18"/>
        </w:rPr>
        <w:t>인텐트를</w:t>
      </w:r>
      <w:r>
        <w:rPr>
          <w:rFonts w:ascii="Arial" w:hAnsi="Arial" w:cs="Arial"/>
          <w:color w:val="222222"/>
          <w:sz w:val="18"/>
          <w:szCs w:val="18"/>
        </w:rPr>
        <w:t xml:space="preserve"> </w:t>
      </w:r>
      <w:r>
        <w:rPr>
          <w:rFonts w:ascii="Arial" w:hAnsi="Arial" w:cs="Arial"/>
          <w:color w:val="222222"/>
          <w:sz w:val="18"/>
          <w:szCs w:val="18"/>
        </w:rPr>
        <w:t>받을</w:t>
      </w:r>
      <w:r>
        <w:rPr>
          <w:rFonts w:ascii="Arial" w:hAnsi="Arial" w:cs="Arial"/>
          <w:color w:val="222222"/>
          <w:sz w:val="18"/>
          <w:szCs w:val="18"/>
        </w:rPr>
        <w:t xml:space="preserve"> ShowBook.java</w:t>
      </w:r>
      <w:r>
        <w:rPr>
          <w:rFonts w:ascii="Arial" w:hAnsi="Arial" w:cs="Arial"/>
          <w:color w:val="222222"/>
          <w:sz w:val="18"/>
          <w:szCs w:val="18"/>
        </w:rPr>
        <w:t>에서는</w:t>
      </w:r>
      <w:r>
        <w:rPr>
          <w:rFonts w:ascii="Arial" w:hAnsi="Arial" w:cs="Arial"/>
          <w:color w:val="222222"/>
          <w:sz w:val="18"/>
          <w:szCs w:val="18"/>
        </w:rPr>
        <w:t xml:space="preserve"> </w:t>
      </w:r>
      <w:r>
        <w:rPr>
          <w:rFonts w:ascii="Arial" w:hAnsi="Arial" w:cs="Arial"/>
          <w:color w:val="222222"/>
          <w:sz w:val="18"/>
          <w:szCs w:val="18"/>
        </w:rPr>
        <w:t>다음과</w:t>
      </w:r>
      <w:r>
        <w:rPr>
          <w:rFonts w:ascii="Arial" w:hAnsi="Arial" w:cs="Arial"/>
          <w:color w:val="222222"/>
          <w:sz w:val="18"/>
          <w:szCs w:val="18"/>
        </w:rPr>
        <w:t xml:space="preserve"> </w:t>
      </w:r>
      <w:r>
        <w:rPr>
          <w:rFonts w:ascii="Arial" w:hAnsi="Arial" w:cs="Arial"/>
          <w:color w:val="222222"/>
          <w:sz w:val="18"/>
          <w:szCs w:val="18"/>
        </w:rPr>
        <w:t>같이</w:t>
      </w:r>
      <w:r>
        <w:rPr>
          <w:rFonts w:ascii="Arial" w:hAnsi="Arial" w:cs="Arial"/>
          <w:color w:val="222222"/>
          <w:sz w:val="18"/>
          <w:szCs w:val="18"/>
        </w:rPr>
        <w:t xml:space="preserve"> Parcelable </w:t>
      </w:r>
      <w:r>
        <w:rPr>
          <w:rFonts w:ascii="Arial" w:hAnsi="Arial" w:cs="Arial"/>
          <w:color w:val="222222"/>
          <w:sz w:val="18"/>
          <w:szCs w:val="18"/>
        </w:rPr>
        <w:t>오브젝트를</w:t>
      </w:r>
      <w:r>
        <w:rPr>
          <w:rFonts w:ascii="Arial" w:hAnsi="Arial" w:cs="Arial"/>
          <w:color w:val="222222"/>
          <w:sz w:val="18"/>
          <w:szCs w:val="18"/>
        </w:rPr>
        <w:t xml:space="preserve"> </w:t>
      </w:r>
      <w:r>
        <w:rPr>
          <w:rFonts w:ascii="Arial" w:hAnsi="Arial" w:cs="Arial"/>
          <w:color w:val="222222"/>
          <w:sz w:val="18"/>
          <w:szCs w:val="18"/>
        </w:rPr>
        <w:t>복구하면</w:t>
      </w:r>
      <w:r>
        <w:rPr>
          <w:rFonts w:ascii="Arial" w:hAnsi="Arial" w:cs="Arial"/>
          <w:color w:val="222222"/>
          <w:sz w:val="18"/>
          <w:szCs w:val="18"/>
        </w:rPr>
        <w:t xml:space="preserve"> </w:t>
      </w:r>
      <w:r>
        <w:rPr>
          <w:rFonts w:ascii="Arial" w:hAnsi="Arial" w:cs="Arial"/>
          <w:color w:val="222222"/>
          <w:sz w:val="18"/>
          <w:szCs w:val="18"/>
        </w:rPr>
        <w:t>된다</w:t>
      </w:r>
      <w:r>
        <w:rPr>
          <w:rFonts w:ascii="Arial" w:hAnsi="Arial" w:cs="Arial"/>
          <w:color w:val="222222"/>
          <w:sz w:val="18"/>
          <w:szCs w:val="18"/>
        </w:rPr>
        <w:t>.</w:t>
      </w:r>
    </w:p>
    <w:p w:rsidR="001E7FB4" w:rsidRDefault="001E7FB4" w:rsidP="001E7FB4">
      <w:pPr>
        <w:shd w:val="clear" w:color="auto" w:fill="FFFFDC"/>
        <w:rPr>
          <w:rFonts w:ascii="Courier New" w:hAnsi="Courier New" w:cs="Courier New"/>
          <w:b/>
          <w:bCs/>
          <w:color w:val="222222"/>
          <w:sz w:val="18"/>
          <w:szCs w:val="18"/>
        </w:rPr>
      </w:pPr>
      <w:r>
        <w:rPr>
          <w:rFonts w:ascii="Courier New" w:hAnsi="Courier New" w:cs="Courier New"/>
          <w:b/>
          <w:bCs/>
          <w:color w:val="222222"/>
          <w:sz w:val="18"/>
          <w:szCs w:val="18"/>
        </w:rPr>
        <w:t>Bundle bundle = getIntent().getExtras();</w:t>
      </w:r>
      <w:r>
        <w:rPr>
          <w:rFonts w:ascii="Courier New" w:hAnsi="Courier New" w:cs="Courier New"/>
          <w:b/>
          <w:bCs/>
          <w:color w:val="222222"/>
          <w:sz w:val="18"/>
          <w:szCs w:val="18"/>
        </w:rPr>
        <w:br/>
        <w:t>BookData book = bundle.getParcelable("bookInfo");</w:t>
      </w:r>
    </w:p>
    <w:p w:rsidR="001E7FB4" w:rsidRDefault="001E7FB4" w:rsidP="001E7FB4">
      <w:pPr>
        <w:spacing w:after="240"/>
        <w:rPr>
          <w:rFonts w:ascii="Arial" w:hAnsi="Arial" w:cs="Arial"/>
          <w:color w:val="222222"/>
          <w:sz w:val="18"/>
          <w:szCs w:val="18"/>
        </w:rPr>
      </w:pPr>
      <w:r>
        <w:rPr>
          <w:rFonts w:ascii="Arial" w:hAnsi="Arial" w:cs="Arial"/>
          <w:color w:val="222222"/>
          <w:sz w:val="18"/>
          <w:szCs w:val="18"/>
        </w:rPr>
        <w:br/>
        <w:t>ArrayList&lt;BookData&gt;</w:t>
      </w:r>
      <w:r>
        <w:rPr>
          <w:rFonts w:ascii="Arial" w:hAnsi="Arial" w:cs="Arial"/>
          <w:color w:val="222222"/>
          <w:sz w:val="18"/>
          <w:szCs w:val="18"/>
        </w:rPr>
        <w:t>인</w:t>
      </w:r>
      <w:r>
        <w:rPr>
          <w:rFonts w:ascii="Arial" w:hAnsi="Arial" w:cs="Arial"/>
          <w:color w:val="222222"/>
          <w:sz w:val="18"/>
          <w:szCs w:val="18"/>
        </w:rPr>
        <w:t xml:space="preserve"> </w:t>
      </w:r>
      <w:r>
        <w:rPr>
          <w:rFonts w:ascii="Arial" w:hAnsi="Arial" w:cs="Arial"/>
          <w:color w:val="222222"/>
          <w:sz w:val="18"/>
          <w:szCs w:val="18"/>
        </w:rPr>
        <w:t>경우는</w:t>
      </w:r>
      <w:r>
        <w:rPr>
          <w:rFonts w:ascii="Arial" w:hAnsi="Arial" w:cs="Arial"/>
          <w:color w:val="222222"/>
          <w:sz w:val="18"/>
          <w:szCs w:val="18"/>
        </w:rPr>
        <w:t xml:space="preserve"> Intent</w:t>
      </w:r>
      <w:r>
        <w:rPr>
          <w:rFonts w:ascii="Arial" w:hAnsi="Arial" w:cs="Arial"/>
          <w:color w:val="222222"/>
          <w:sz w:val="18"/>
          <w:szCs w:val="18"/>
        </w:rPr>
        <w:t>를</w:t>
      </w:r>
      <w:r>
        <w:rPr>
          <w:rFonts w:ascii="Arial" w:hAnsi="Arial" w:cs="Arial"/>
          <w:color w:val="222222"/>
          <w:sz w:val="18"/>
          <w:szCs w:val="18"/>
        </w:rPr>
        <w:t xml:space="preserve"> </w:t>
      </w:r>
      <w:r>
        <w:rPr>
          <w:rFonts w:ascii="Arial" w:hAnsi="Arial" w:cs="Arial"/>
          <w:color w:val="222222"/>
          <w:sz w:val="18"/>
          <w:szCs w:val="18"/>
        </w:rPr>
        <w:t>만들어</w:t>
      </w:r>
      <w:r>
        <w:rPr>
          <w:rFonts w:ascii="Arial" w:hAnsi="Arial" w:cs="Arial"/>
          <w:color w:val="222222"/>
          <w:sz w:val="18"/>
          <w:szCs w:val="18"/>
        </w:rPr>
        <w:t xml:space="preserve"> </w:t>
      </w:r>
      <w:r>
        <w:rPr>
          <w:rFonts w:ascii="Arial" w:hAnsi="Arial" w:cs="Arial"/>
          <w:color w:val="222222"/>
          <w:sz w:val="18"/>
          <w:szCs w:val="18"/>
        </w:rPr>
        <w:t>보내는</w:t>
      </w:r>
      <w:r>
        <w:rPr>
          <w:rFonts w:ascii="Arial" w:hAnsi="Arial" w:cs="Arial"/>
          <w:color w:val="222222"/>
          <w:sz w:val="18"/>
          <w:szCs w:val="18"/>
        </w:rPr>
        <w:t xml:space="preserve"> </w:t>
      </w:r>
      <w:r>
        <w:rPr>
          <w:rFonts w:ascii="Arial" w:hAnsi="Arial" w:cs="Arial"/>
          <w:color w:val="222222"/>
          <w:sz w:val="18"/>
          <w:szCs w:val="18"/>
        </w:rPr>
        <w:t>쪽에서는</w:t>
      </w:r>
      <w:r>
        <w:rPr>
          <w:rFonts w:ascii="Arial" w:hAnsi="Arial" w:cs="Arial"/>
          <w:color w:val="222222"/>
          <w:sz w:val="18"/>
          <w:szCs w:val="18"/>
        </w:rPr>
        <w:t xml:space="preserve"> </w:t>
      </w:r>
      <w:r>
        <w:rPr>
          <w:rFonts w:ascii="Arial" w:hAnsi="Arial" w:cs="Arial"/>
          <w:color w:val="222222"/>
          <w:sz w:val="18"/>
          <w:szCs w:val="18"/>
        </w:rPr>
        <w:t>다음과</w:t>
      </w:r>
      <w:r>
        <w:rPr>
          <w:rFonts w:ascii="Arial" w:hAnsi="Arial" w:cs="Arial"/>
          <w:color w:val="222222"/>
          <w:sz w:val="18"/>
          <w:szCs w:val="18"/>
        </w:rPr>
        <w:t xml:space="preserve"> </w:t>
      </w:r>
      <w:r>
        <w:rPr>
          <w:rFonts w:ascii="Arial" w:hAnsi="Arial" w:cs="Arial"/>
          <w:color w:val="222222"/>
          <w:sz w:val="18"/>
          <w:szCs w:val="18"/>
        </w:rPr>
        <w:t>같이</w:t>
      </w:r>
      <w:r>
        <w:rPr>
          <w:rFonts w:ascii="Arial" w:hAnsi="Arial" w:cs="Arial"/>
          <w:color w:val="222222"/>
          <w:sz w:val="18"/>
          <w:szCs w:val="18"/>
        </w:rPr>
        <w:t xml:space="preserve"> </w:t>
      </w:r>
      <w:r>
        <w:rPr>
          <w:rFonts w:ascii="Arial" w:hAnsi="Arial" w:cs="Arial"/>
          <w:color w:val="222222"/>
          <w:sz w:val="18"/>
          <w:szCs w:val="18"/>
        </w:rPr>
        <w:t>하면</w:t>
      </w:r>
      <w:r>
        <w:rPr>
          <w:rFonts w:ascii="Arial" w:hAnsi="Arial" w:cs="Arial"/>
          <w:color w:val="222222"/>
          <w:sz w:val="18"/>
          <w:szCs w:val="18"/>
        </w:rPr>
        <w:t xml:space="preserve"> </w:t>
      </w:r>
      <w:r>
        <w:rPr>
          <w:rFonts w:ascii="Arial" w:hAnsi="Arial" w:cs="Arial"/>
          <w:color w:val="222222"/>
          <w:sz w:val="18"/>
          <w:szCs w:val="18"/>
        </w:rPr>
        <w:t>된다</w:t>
      </w:r>
      <w:r>
        <w:rPr>
          <w:rFonts w:ascii="Arial" w:hAnsi="Arial" w:cs="Arial"/>
          <w:color w:val="222222"/>
          <w:sz w:val="18"/>
          <w:szCs w:val="18"/>
        </w:rPr>
        <w:t>.</w:t>
      </w:r>
    </w:p>
    <w:p w:rsidR="001E7FB4" w:rsidRDefault="001E7FB4" w:rsidP="001E7FB4">
      <w:pPr>
        <w:shd w:val="clear" w:color="auto" w:fill="FFFFDC"/>
        <w:rPr>
          <w:rFonts w:ascii="Arial" w:hAnsi="Arial" w:cs="Arial"/>
          <w:color w:val="222222"/>
          <w:sz w:val="18"/>
          <w:szCs w:val="18"/>
        </w:rPr>
      </w:pPr>
      <w:r>
        <w:rPr>
          <w:rFonts w:ascii="Courier New" w:hAnsi="Courier New" w:cs="Courier New"/>
          <w:b/>
          <w:bCs/>
          <w:color w:val="222222"/>
          <w:sz w:val="18"/>
          <w:szCs w:val="18"/>
        </w:rPr>
        <w:t>ArrayList&lt;BookData&gt; bookList = new ArrayList&lt;BookData&gt;();</w:t>
      </w:r>
      <w:r>
        <w:rPr>
          <w:rFonts w:ascii="Courier New" w:hAnsi="Courier New" w:cs="Courier New"/>
          <w:b/>
          <w:bCs/>
          <w:color w:val="222222"/>
          <w:sz w:val="18"/>
          <w:szCs w:val="18"/>
        </w:rPr>
        <w:br/>
        <w:t>...</w:t>
      </w:r>
      <w:r>
        <w:rPr>
          <w:rFonts w:ascii="Courier New" w:hAnsi="Courier New" w:cs="Courier New"/>
          <w:b/>
          <w:bCs/>
          <w:color w:val="222222"/>
          <w:sz w:val="18"/>
          <w:szCs w:val="18"/>
        </w:rPr>
        <w:br/>
        <w:t xml:space="preserve">// bookList.add() </w:t>
      </w:r>
      <w:r>
        <w:rPr>
          <w:rFonts w:ascii="Courier New" w:hAnsi="Courier New" w:cs="Courier New"/>
          <w:b/>
          <w:bCs/>
          <w:color w:val="222222"/>
          <w:sz w:val="18"/>
          <w:szCs w:val="18"/>
        </w:rPr>
        <w:t>메소드를</w:t>
      </w:r>
      <w:r>
        <w:rPr>
          <w:rFonts w:ascii="Courier New" w:hAnsi="Courier New" w:cs="Courier New"/>
          <w:b/>
          <w:bCs/>
          <w:color w:val="222222"/>
          <w:sz w:val="18"/>
          <w:szCs w:val="18"/>
        </w:rPr>
        <w:t xml:space="preserve"> </w:t>
      </w:r>
      <w:r>
        <w:rPr>
          <w:rFonts w:ascii="Courier New" w:hAnsi="Courier New" w:cs="Courier New"/>
          <w:b/>
          <w:bCs/>
          <w:color w:val="222222"/>
          <w:sz w:val="18"/>
          <w:szCs w:val="18"/>
        </w:rPr>
        <w:t>사용해서</w:t>
      </w:r>
      <w:r>
        <w:rPr>
          <w:rFonts w:ascii="Courier New" w:hAnsi="Courier New" w:cs="Courier New"/>
          <w:b/>
          <w:bCs/>
          <w:color w:val="222222"/>
          <w:sz w:val="18"/>
          <w:szCs w:val="18"/>
        </w:rPr>
        <w:t xml:space="preserve"> bookList</w:t>
      </w:r>
      <w:r>
        <w:rPr>
          <w:rFonts w:ascii="Courier New" w:hAnsi="Courier New" w:cs="Courier New"/>
          <w:b/>
          <w:bCs/>
          <w:color w:val="222222"/>
          <w:sz w:val="18"/>
          <w:szCs w:val="18"/>
        </w:rPr>
        <w:t>에</w:t>
      </w:r>
      <w:r>
        <w:rPr>
          <w:rFonts w:ascii="Courier New" w:hAnsi="Courier New" w:cs="Courier New"/>
          <w:b/>
          <w:bCs/>
          <w:color w:val="222222"/>
          <w:sz w:val="18"/>
          <w:szCs w:val="18"/>
        </w:rPr>
        <w:t xml:space="preserve"> BookData </w:t>
      </w:r>
      <w:r>
        <w:rPr>
          <w:rFonts w:ascii="Courier New" w:hAnsi="Courier New" w:cs="Courier New"/>
          <w:b/>
          <w:bCs/>
          <w:color w:val="222222"/>
          <w:sz w:val="18"/>
          <w:szCs w:val="18"/>
        </w:rPr>
        <w:t>엔트리를</w:t>
      </w:r>
      <w:r>
        <w:rPr>
          <w:rFonts w:ascii="Courier New" w:hAnsi="Courier New" w:cs="Courier New"/>
          <w:b/>
          <w:bCs/>
          <w:color w:val="222222"/>
          <w:sz w:val="18"/>
          <w:szCs w:val="18"/>
        </w:rPr>
        <w:t xml:space="preserve"> </w:t>
      </w:r>
      <w:r>
        <w:rPr>
          <w:rFonts w:ascii="Courier New" w:hAnsi="Courier New" w:cs="Courier New"/>
          <w:b/>
          <w:bCs/>
          <w:color w:val="222222"/>
          <w:sz w:val="18"/>
          <w:szCs w:val="18"/>
        </w:rPr>
        <w:t>추가</w:t>
      </w:r>
      <w:r>
        <w:rPr>
          <w:rFonts w:ascii="Courier New" w:hAnsi="Courier New" w:cs="Courier New"/>
          <w:b/>
          <w:bCs/>
          <w:color w:val="222222"/>
          <w:sz w:val="18"/>
          <w:szCs w:val="18"/>
        </w:rPr>
        <w:br/>
        <w:t>...</w:t>
      </w:r>
      <w:r>
        <w:rPr>
          <w:rFonts w:ascii="Courier New" w:hAnsi="Courier New" w:cs="Courier New"/>
          <w:b/>
          <w:bCs/>
          <w:color w:val="222222"/>
          <w:sz w:val="18"/>
          <w:szCs w:val="18"/>
        </w:rPr>
        <w:br/>
      </w:r>
      <w:r>
        <w:rPr>
          <w:rFonts w:ascii="Courier New" w:hAnsi="Courier New" w:cs="Courier New"/>
          <w:b/>
          <w:bCs/>
          <w:color w:val="222222"/>
          <w:sz w:val="18"/>
          <w:szCs w:val="18"/>
        </w:rPr>
        <w:br/>
        <w:t>Intent i = new Intent(this, BookList.class);</w:t>
      </w:r>
      <w:r>
        <w:rPr>
          <w:rFonts w:ascii="Courier New" w:hAnsi="Courier New" w:cs="Courier New"/>
          <w:b/>
          <w:bCs/>
          <w:color w:val="222222"/>
          <w:sz w:val="18"/>
          <w:szCs w:val="18"/>
        </w:rPr>
        <w:br/>
        <w:t>i.putParcelableArrayListExtra("myBooks", bookList);</w:t>
      </w:r>
      <w:r>
        <w:rPr>
          <w:rFonts w:ascii="Courier New" w:hAnsi="Courier New" w:cs="Courier New"/>
          <w:b/>
          <w:bCs/>
          <w:color w:val="222222"/>
          <w:sz w:val="18"/>
          <w:szCs w:val="18"/>
        </w:rPr>
        <w:br/>
        <w:t>startActivity(i);</w:t>
      </w:r>
    </w:p>
    <w:p w:rsidR="001E7FB4" w:rsidRDefault="001E7FB4" w:rsidP="001E7FB4">
      <w:pPr>
        <w:spacing w:after="240"/>
        <w:rPr>
          <w:rFonts w:ascii="Arial" w:hAnsi="Arial" w:cs="Arial"/>
          <w:color w:val="222222"/>
          <w:sz w:val="18"/>
          <w:szCs w:val="18"/>
        </w:rPr>
      </w:pPr>
      <w:r>
        <w:rPr>
          <w:rFonts w:ascii="Arial" w:hAnsi="Arial" w:cs="Arial"/>
          <w:color w:val="222222"/>
          <w:sz w:val="18"/>
          <w:szCs w:val="18"/>
        </w:rPr>
        <w:br/>
        <w:t>BookList.java (</w:t>
      </w:r>
      <w:r>
        <w:rPr>
          <w:rFonts w:ascii="Arial" w:hAnsi="Arial" w:cs="Arial"/>
          <w:color w:val="222222"/>
          <w:sz w:val="18"/>
          <w:szCs w:val="18"/>
        </w:rPr>
        <w:t>인텐트에</w:t>
      </w:r>
      <w:r>
        <w:rPr>
          <w:rFonts w:ascii="Arial" w:hAnsi="Arial" w:cs="Arial"/>
          <w:color w:val="222222"/>
          <w:sz w:val="18"/>
          <w:szCs w:val="18"/>
        </w:rPr>
        <w:t xml:space="preserve"> </w:t>
      </w:r>
      <w:r>
        <w:rPr>
          <w:rFonts w:ascii="Arial" w:hAnsi="Arial" w:cs="Arial"/>
          <w:color w:val="222222"/>
          <w:sz w:val="18"/>
          <w:szCs w:val="18"/>
        </w:rPr>
        <w:t>의해</w:t>
      </w:r>
      <w:r>
        <w:rPr>
          <w:rFonts w:ascii="Arial" w:hAnsi="Arial" w:cs="Arial"/>
          <w:color w:val="222222"/>
          <w:sz w:val="18"/>
          <w:szCs w:val="18"/>
        </w:rPr>
        <w:t xml:space="preserve"> </w:t>
      </w:r>
      <w:r>
        <w:rPr>
          <w:rFonts w:ascii="Arial" w:hAnsi="Arial" w:cs="Arial"/>
          <w:color w:val="222222"/>
          <w:sz w:val="18"/>
          <w:szCs w:val="18"/>
        </w:rPr>
        <w:t>호출되는</w:t>
      </w:r>
      <w:r>
        <w:rPr>
          <w:rFonts w:ascii="Arial" w:hAnsi="Arial" w:cs="Arial"/>
          <w:color w:val="222222"/>
          <w:sz w:val="18"/>
          <w:szCs w:val="18"/>
        </w:rPr>
        <w:t xml:space="preserve"> </w:t>
      </w:r>
      <w:r>
        <w:rPr>
          <w:rFonts w:ascii="Arial" w:hAnsi="Arial" w:cs="Arial"/>
          <w:color w:val="222222"/>
          <w:sz w:val="18"/>
          <w:szCs w:val="18"/>
        </w:rPr>
        <w:t>액티비티</w:t>
      </w:r>
      <w:r>
        <w:rPr>
          <w:rFonts w:ascii="Arial" w:hAnsi="Arial" w:cs="Arial"/>
          <w:color w:val="222222"/>
          <w:sz w:val="18"/>
          <w:szCs w:val="18"/>
        </w:rPr>
        <w:t>)</w:t>
      </w:r>
      <w:r>
        <w:rPr>
          <w:rFonts w:ascii="Arial" w:hAnsi="Arial" w:cs="Arial"/>
          <w:color w:val="222222"/>
          <w:sz w:val="18"/>
          <w:szCs w:val="18"/>
        </w:rPr>
        <w:t>에서는</w:t>
      </w:r>
      <w:r>
        <w:rPr>
          <w:rFonts w:ascii="Arial" w:hAnsi="Arial" w:cs="Arial"/>
          <w:color w:val="222222"/>
          <w:sz w:val="18"/>
          <w:szCs w:val="18"/>
        </w:rPr>
        <w:t xml:space="preserve"> </w:t>
      </w:r>
      <w:r>
        <w:rPr>
          <w:rFonts w:ascii="Arial" w:hAnsi="Arial" w:cs="Arial"/>
          <w:color w:val="222222"/>
          <w:sz w:val="18"/>
          <w:szCs w:val="18"/>
        </w:rPr>
        <w:t>다음과</w:t>
      </w:r>
      <w:r>
        <w:rPr>
          <w:rFonts w:ascii="Arial" w:hAnsi="Arial" w:cs="Arial"/>
          <w:color w:val="222222"/>
          <w:sz w:val="18"/>
          <w:szCs w:val="18"/>
        </w:rPr>
        <w:t xml:space="preserve"> </w:t>
      </w:r>
      <w:r>
        <w:rPr>
          <w:rFonts w:ascii="Arial" w:hAnsi="Arial" w:cs="Arial"/>
          <w:color w:val="222222"/>
          <w:sz w:val="18"/>
          <w:szCs w:val="18"/>
        </w:rPr>
        <w:t>같이</w:t>
      </w:r>
      <w:r>
        <w:rPr>
          <w:rFonts w:ascii="Arial" w:hAnsi="Arial" w:cs="Arial"/>
          <w:color w:val="222222"/>
          <w:sz w:val="18"/>
          <w:szCs w:val="18"/>
        </w:rPr>
        <w:t xml:space="preserve"> </w:t>
      </w:r>
      <w:r>
        <w:rPr>
          <w:rFonts w:ascii="Arial" w:hAnsi="Arial" w:cs="Arial"/>
          <w:color w:val="222222"/>
          <w:sz w:val="18"/>
          <w:szCs w:val="18"/>
        </w:rPr>
        <w:t>오브젝트를</w:t>
      </w:r>
      <w:r>
        <w:rPr>
          <w:rFonts w:ascii="Arial" w:hAnsi="Arial" w:cs="Arial"/>
          <w:color w:val="222222"/>
          <w:sz w:val="18"/>
          <w:szCs w:val="18"/>
        </w:rPr>
        <w:t xml:space="preserve"> </w:t>
      </w:r>
      <w:r>
        <w:rPr>
          <w:rFonts w:ascii="Arial" w:hAnsi="Arial" w:cs="Arial"/>
          <w:color w:val="222222"/>
          <w:sz w:val="18"/>
          <w:szCs w:val="18"/>
        </w:rPr>
        <w:t>복구하면</w:t>
      </w:r>
      <w:r>
        <w:rPr>
          <w:rFonts w:ascii="Arial" w:hAnsi="Arial" w:cs="Arial"/>
          <w:color w:val="222222"/>
          <w:sz w:val="18"/>
          <w:szCs w:val="18"/>
        </w:rPr>
        <w:t xml:space="preserve"> </w:t>
      </w:r>
      <w:r>
        <w:rPr>
          <w:rFonts w:ascii="Arial" w:hAnsi="Arial" w:cs="Arial"/>
          <w:color w:val="222222"/>
          <w:sz w:val="18"/>
          <w:szCs w:val="18"/>
        </w:rPr>
        <w:t>된다</w:t>
      </w:r>
      <w:r>
        <w:rPr>
          <w:rFonts w:ascii="Arial" w:hAnsi="Arial" w:cs="Arial"/>
          <w:color w:val="222222"/>
          <w:sz w:val="18"/>
          <w:szCs w:val="18"/>
        </w:rPr>
        <w:t>.</w:t>
      </w:r>
    </w:p>
    <w:p w:rsidR="001E7FB4" w:rsidRDefault="001E7FB4" w:rsidP="001E7FB4">
      <w:pPr>
        <w:shd w:val="clear" w:color="auto" w:fill="FFFFDC"/>
        <w:rPr>
          <w:rFonts w:ascii="Courier New" w:hAnsi="Courier New" w:cs="Courier New"/>
          <w:b/>
          <w:bCs/>
          <w:color w:val="222222"/>
          <w:sz w:val="18"/>
          <w:szCs w:val="18"/>
        </w:rPr>
      </w:pPr>
      <w:r>
        <w:rPr>
          <w:rFonts w:ascii="Courier New" w:hAnsi="Courier New" w:cs="Courier New"/>
          <w:b/>
          <w:bCs/>
          <w:color w:val="222222"/>
          <w:sz w:val="18"/>
          <w:szCs w:val="18"/>
        </w:rPr>
        <w:t>ArrayList&lt;BookData&gt; bookList;</w:t>
      </w:r>
      <w:r>
        <w:rPr>
          <w:rFonts w:ascii="Courier New" w:hAnsi="Courier New" w:cs="Courier New"/>
          <w:b/>
          <w:bCs/>
          <w:color w:val="222222"/>
          <w:sz w:val="18"/>
          <w:szCs w:val="18"/>
        </w:rPr>
        <w:br/>
        <w:t>...</w:t>
      </w:r>
      <w:r>
        <w:rPr>
          <w:rFonts w:ascii="Courier New" w:hAnsi="Courier New" w:cs="Courier New"/>
          <w:b/>
          <w:bCs/>
          <w:color w:val="222222"/>
          <w:sz w:val="18"/>
          <w:szCs w:val="18"/>
        </w:rPr>
        <w:br/>
        <w:t>Intent i = getIntent();</w:t>
      </w:r>
      <w:r>
        <w:rPr>
          <w:rFonts w:ascii="Courier New" w:hAnsi="Courier New" w:cs="Courier New"/>
          <w:b/>
          <w:bCs/>
          <w:color w:val="222222"/>
          <w:sz w:val="18"/>
          <w:szCs w:val="18"/>
        </w:rPr>
        <w:br/>
        <w:t>bookList = i.getParcelableArrayListExtra("myBooks");</w:t>
      </w:r>
    </w:p>
    <w:p w:rsidR="001E7FB4" w:rsidRDefault="001E7FB4" w:rsidP="001E7FB4">
      <w:pPr>
        <w:spacing w:after="240"/>
        <w:rPr>
          <w:rFonts w:ascii="Arial" w:hAnsi="Arial" w:cs="Arial"/>
          <w:color w:val="222222"/>
          <w:sz w:val="18"/>
          <w:szCs w:val="18"/>
        </w:rPr>
      </w:pPr>
      <w:r>
        <w:rPr>
          <w:rFonts w:ascii="Arial" w:hAnsi="Arial" w:cs="Arial"/>
          <w:color w:val="222222"/>
          <w:sz w:val="18"/>
          <w:szCs w:val="18"/>
        </w:rPr>
        <w:br/>
      </w:r>
      <w:r>
        <w:rPr>
          <w:rFonts w:ascii="Arial" w:hAnsi="Arial" w:cs="Arial"/>
          <w:color w:val="222222"/>
          <w:sz w:val="18"/>
          <w:szCs w:val="18"/>
        </w:rPr>
        <w:br/>
      </w:r>
    </w:p>
    <w:p w:rsidR="001E7FB4" w:rsidRDefault="001E7FB4" w:rsidP="001E7FB4">
      <w:pPr>
        <w:shd w:val="clear" w:color="auto" w:fill="F9F9F9"/>
        <w:rPr>
          <w:rFonts w:ascii="Arial" w:hAnsi="Arial" w:cs="Arial"/>
          <w:color w:val="666666"/>
          <w:sz w:val="15"/>
          <w:szCs w:val="15"/>
        </w:rPr>
      </w:pPr>
      <w:r>
        <w:rPr>
          <w:rStyle w:val="post-author"/>
          <w:rFonts w:ascii="Arial" w:hAnsi="Arial" w:cs="Arial"/>
          <w:color w:val="666666"/>
          <w:sz w:val="15"/>
          <w:szCs w:val="15"/>
        </w:rPr>
        <w:t>작성자</w:t>
      </w:r>
      <w:r>
        <w:rPr>
          <w:rStyle w:val="post-author"/>
          <w:rFonts w:ascii="Arial" w:hAnsi="Arial" w:cs="Arial"/>
          <w:color w:val="666666"/>
          <w:sz w:val="15"/>
          <w:szCs w:val="15"/>
        </w:rPr>
        <w:t>:</w:t>
      </w:r>
      <w:r>
        <w:rPr>
          <w:rStyle w:val="apple-converted-space"/>
          <w:rFonts w:ascii="Arial" w:hAnsi="Arial" w:cs="Arial"/>
          <w:color w:val="666666"/>
          <w:sz w:val="15"/>
          <w:szCs w:val="15"/>
        </w:rPr>
        <w:t> </w:t>
      </w:r>
      <w:r>
        <w:rPr>
          <w:rStyle w:val="fn"/>
          <w:rFonts w:ascii="Arial" w:hAnsi="Arial" w:cs="Arial"/>
          <w:color w:val="666666"/>
          <w:sz w:val="15"/>
          <w:szCs w:val="15"/>
        </w:rPr>
        <w:t>ArsViator</w:t>
      </w:r>
      <w:r>
        <w:rPr>
          <w:rStyle w:val="apple-converted-space"/>
          <w:rFonts w:ascii="Arial" w:hAnsi="Arial" w:cs="Arial"/>
          <w:color w:val="666666"/>
          <w:sz w:val="15"/>
          <w:szCs w:val="15"/>
        </w:rPr>
        <w:t> </w:t>
      </w:r>
      <w:r>
        <w:rPr>
          <w:rStyle w:val="post-timestamp"/>
          <w:rFonts w:ascii="Arial" w:hAnsi="Arial" w:cs="Arial"/>
          <w:color w:val="666666"/>
          <w:sz w:val="15"/>
          <w:szCs w:val="15"/>
        </w:rPr>
        <w:t>시간</w:t>
      </w:r>
      <w:r>
        <w:rPr>
          <w:rStyle w:val="post-timestamp"/>
          <w:rFonts w:ascii="Arial" w:hAnsi="Arial" w:cs="Arial"/>
          <w:color w:val="666666"/>
          <w:sz w:val="15"/>
          <w:szCs w:val="15"/>
        </w:rPr>
        <w:t>:</w:t>
      </w:r>
      <w:r>
        <w:rPr>
          <w:rStyle w:val="apple-converted-space"/>
          <w:rFonts w:ascii="Arial" w:hAnsi="Arial" w:cs="Arial"/>
          <w:color w:val="666666"/>
          <w:sz w:val="15"/>
          <w:szCs w:val="15"/>
        </w:rPr>
        <w:t> </w:t>
      </w:r>
      <w:hyperlink r:id="rId1047" w:tooltip="permanent link" w:history="1">
        <w:r>
          <w:rPr>
            <w:rStyle w:val="a4"/>
            <w:rFonts w:ascii="Arial" w:hAnsi="Arial" w:cs="Arial"/>
            <w:color w:val="2288BB"/>
            <w:sz w:val="15"/>
            <w:szCs w:val="15"/>
          </w:rPr>
          <w:t>오전</w:t>
        </w:r>
        <w:r>
          <w:rPr>
            <w:rStyle w:val="a4"/>
            <w:rFonts w:ascii="Arial" w:hAnsi="Arial" w:cs="Arial"/>
            <w:color w:val="2288BB"/>
            <w:sz w:val="15"/>
            <w:szCs w:val="15"/>
          </w:rPr>
          <w:t xml:space="preserve"> 3:41</w:t>
        </w:r>
      </w:hyperlink>
      <w:r>
        <w:rPr>
          <w:rStyle w:val="apple-converted-space"/>
          <w:rFonts w:ascii="Arial" w:hAnsi="Arial" w:cs="Arial"/>
          <w:color w:val="666666"/>
          <w:sz w:val="15"/>
          <w:szCs w:val="15"/>
        </w:rPr>
        <w:t> </w:t>
      </w:r>
      <w:r>
        <w:rPr>
          <w:rFonts w:ascii="Arial" w:hAnsi="Arial" w:cs="Arial"/>
          <w:noProof/>
          <w:color w:val="2288BB"/>
          <w:sz w:val="15"/>
          <w:szCs w:val="15"/>
        </w:rPr>
        <w:drawing>
          <wp:inline distT="0" distB="0" distL="0" distR="0">
            <wp:extent cx="172720" cy="120650"/>
            <wp:effectExtent l="19050" t="0" r="0" b="0"/>
            <wp:docPr id="268" name="그림 21" descr="http://img1.blogblog.com/img/icon18_email.gif">
              <a:hlinkClick xmlns:a="http://schemas.openxmlformats.org/drawingml/2006/main" r:id="rId1048" tooltip="&quot;이메일 전송&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1.blogblog.com/img/icon18_email.gif">
                      <a:hlinkClick r:id="rId1048" tooltip="&quot;이메일 전송&quot;"/>
                    </pic:cNvPr>
                    <pic:cNvPicPr>
                      <a:picLocks noChangeAspect="1" noChangeArrowheads="1"/>
                    </pic:cNvPicPr>
                  </pic:nvPicPr>
                  <pic:blipFill>
                    <a:blip r:embed="rId1049"/>
                    <a:srcRect/>
                    <a:stretch>
                      <a:fillRect/>
                    </a:stretch>
                  </pic:blipFill>
                  <pic:spPr bwMode="auto">
                    <a:xfrm>
                      <a:off x="0" y="0"/>
                      <a:ext cx="172720" cy="120650"/>
                    </a:xfrm>
                    <a:prstGeom prst="rect">
                      <a:avLst/>
                    </a:prstGeom>
                    <a:noFill/>
                    <a:ln w="9525">
                      <a:noFill/>
                      <a:miter lim="800000"/>
                      <a:headEnd/>
                      <a:tailEnd/>
                    </a:ln>
                  </pic:spPr>
                </pic:pic>
              </a:graphicData>
            </a:graphic>
          </wp:inline>
        </w:drawing>
      </w:r>
    </w:p>
    <w:p w:rsidR="001E7FB4" w:rsidRDefault="00153F68" w:rsidP="001E7FB4">
      <w:pPr>
        <w:shd w:val="clear" w:color="auto" w:fill="F9F9F9"/>
        <w:textAlignment w:val="center"/>
        <w:rPr>
          <w:rFonts w:ascii="Arial" w:hAnsi="Arial" w:cs="Arial"/>
          <w:color w:val="666666"/>
          <w:sz w:val="15"/>
          <w:szCs w:val="15"/>
        </w:rPr>
      </w:pPr>
      <w:hyperlink r:id="rId1050" w:tgtFrame="_blank" w:tooltip="이메일로 전송" w:history="1">
        <w:r w:rsidR="001E7FB4">
          <w:rPr>
            <w:rStyle w:val="share-button-link-text"/>
            <w:rFonts w:ascii="Arial" w:hAnsi="Arial" w:cs="Arial"/>
            <w:color w:val="2288BB"/>
            <w:sz w:val="15"/>
            <w:szCs w:val="15"/>
          </w:rPr>
          <w:t>이메일로</w:t>
        </w:r>
        <w:r w:rsidR="001E7FB4">
          <w:rPr>
            <w:rStyle w:val="share-button-link-text"/>
            <w:rFonts w:ascii="Arial" w:hAnsi="Arial" w:cs="Arial"/>
            <w:color w:val="2288BB"/>
            <w:sz w:val="15"/>
            <w:szCs w:val="15"/>
          </w:rPr>
          <w:t xml:space="preserve"> </w:t>
        </w:r>
        <w:r w:rsidR="001E7FB4">
          <w:rPr>
            <w:rStyle w:val="share-button-link-text"/>
            <w:rFonts w:ascii="Arial" w:hAnsi="Arial" w:cs="Arial"/>
            <w:color w:val="2288BB"/>
            <w:sz w:val="15"/>
            <w:szCs w:val="15"/>
          </w:rPr>
          <w:t>전송</w:t>
        </w:r>
      </w:hyperlink>
      <w:hyperlink r:id="rId1051" w:tgtFrame="_blank" w:tooltip="BlogThis!" w:history="1">
        <w:r w:rsidR="001E7FB4">
          <w:rPr>
            <w:rStyle w:val="share-button-link-text"/>
            <w:rFonts w:ascii="Arial" w:hAnsi="Arial" w:cs="Arial"/>
            <w:color w:val="2288BB"/>
            <w:sz w:val="15"/>
            <w:szCs w:val="15"/>
          </w:rPr>
          <w:t>BlogThis!</w:t>
        </w:r>
      </w:hyperlink>
      <w:hyperlink r:id="rId1052" w:tgtFrame="_blank" w:tooltip="Twitter에서 공유" w:history="1">
        <w:r w:rsidR="001E7FB4">
          <w:rPr>
            <w:rStyle w:val="share-button-link-text"/>
            <w:rFonts w:ascii="Arial" w:hAnsi="Arial" w:cs="Arial"/>
            <w:color w:val="2288BB"/>
            <w:sz w:val="15"/>
            <w:szCs w:val="15"/>
          </w:rPr>
          <w:t>Twitter</w:t>
        </w:r>
        <w:r w:rsidR="001E7FB4">
          <w:rPr>
            <w:rStyle w:val="share-button-link-text"/>
            <w:rFonts w:ascii="Arial" w:hAnsi="Arial" w:cs="Arial"/>
            <w:color w:val="2288BB"/>
            <w:sz w:val="15"/>
            <w:szCs w:val="15"/>
          </w:rPr>
          <w:t>에서</w:t>
        </w:r>
        <w:r w:rsidR="001E7FB4">
          <w:rPr>
            <w:rStyle w:val="share-button-link-text"/>
            <w:rFonts w:ascii="Arial" w:hAnsi="Arial" w:cs="Arial"/>
            <w:color w:val="2288BB"/>
            <w:sz w:val="15"/>
            <w:szCs w:val="15"/>
          </w:rPr>
          <w:t xml:space="preserve"> </w:t>
        </w:r>
        <w:r w:rsidR="001E7FB4">
          <w:rPr>
            <w:rStyle w:val="share-button-link-text"/>
            <w:rFonts w:ascii="Arial" w:hAnsi="Arial" w:cs="Arial"/>
            <w:color w:val="2288BB"/>
            <w:sz w:val="15"/>
            <w:szCs w:val="15"/>
          </w:rPr>
          <w:t>공유</w:t>
        </w:r>
      </w:hyperlink>
      <w:hyperlink r:id="rId1053" w:tgtFrame="_blank" w:tooltip="Facebook에서 공유" w:history="1">
        <w:r w:rsidR="001E7FB4">
          <w:rPr>
            <w:rStyle w:val="share-button-link-text"/>
            <w:rFonts w:ascii="Arial" w:hAnsi="Arial" w:cs="Arial"/>
            <w:color w:val="2288BB"/>
            <w:sz w:val="15"/>
            <w:szCs w:val="15"/>
          </w:rPr>
          <w:t>Facebook</w:t>
        </w:r>
        <w:r w:rsidR="001E7FB4">
          <w:rPr>
            <w:rStyle w:val="share-button-link-text"/>
            <w:rFonts w:ascii="Arial" w:hAnsi="Arial" w:cs="Arial"/>
            <w:color w:val="2288BB"/>
            <w:sz w:val="15"/>
            <w:szCs w:val="15"/>
          </w:rPr>
          <w:t>에서</w:t>
        </w:r>
        <w:r w:rsidR="001E7FB4">
          <w:rPr>
            <w:rStyle w:val="share-button-link-text"/>
            <w:rFonts w:ascii="Arial" w:hAnsi="Arial" w:cs="Arial"/>
            <w:color w:val="2288BB"/>
            <w:sz w:val="15"/>
            <w:szCs w:val="15"/>
          </w:rPr>
          <w:t xml:space="preserve"> </w:t>
        </w:r>
        <w:r w:rsidR="001E7FB4">
          <w:rPr>
            <w:rStyle w:val="share-button-link-text"/>
            <w:rFonts w:ascii="Arial" w:hAnsi="Arial" w:cs="Arial"/>
            <w:color w:val="2288BB"/>
            <w:sz w:val="15"/>
            <w:szCs w:val="15"/>
          </w:rPr>
          <w:t>공유</w:t>
        </w:r>
      </w:hyperlink>
      <w:hyperlink r:id="rId1054" w:tgtFrame="_blank" w:tooltip="Google 버즈에서 공유" w:history="1">
        <w:r w:rsidR="001E7FB4">
          <w:rPr>
            <w:rStyle w:val="share-button-link-text"/>
            <w:rFonts w:ascii="Arial" w:hAnsi="Arial" w:cs="Arial"/>
            <w:color w:val="2288BB"/>
            <w:sz w:val="15"/>
            <w:szCs w:val="15"/>
          </w:rPr>
          <w:t xml:space="preserve">Google </w:t>
        </w:r>
        <w:r w:rsidR="001E7FB4">
          <w:rPr>
            <w:rStyle w:val="share-button-link-text"/>
            <w:rFonts w:ascii="Arial" w:hAnsi="Arial" w:cs="Arial"/>
            <w:color w:val="2288BB"/>
            <w:sz w:val="15"/>
            <w:szCs w:val="15"/>
          </w:rPr>
          <w:t>버즈에서</w:t>
        </w:r>
        <w:r w:rsidR="001E7FB4">
          <w:rPr>
            <w:rStyle w:val="share-button-link-text"/>
            <w:rFonts w:ascii="Arial" w:hAnsi="Arial" w:cs="Arial"/>
            <w:color w:val="2288BB"/>
            <w:sz w:val="15"/>
            <w:szCs w:val="15"/>
          </w:rPr>
          <w:t xml:space="preserve"> </w:t>
        </w:r>
        <w:r w:rsidR="001E7FB4">
          <w:rPr>
            <w:rStyle w:val="share-button-link-text"/>
            <w:rFonts w:ascii="Arial" w:hAnsi="Arial" w:cs="Arial"/>
            <w:color w:val="2288BB"/>
            <w:sz w:val="15"/>
            <w:szCs w:val="15"/>
          </w:rPr>
          <w:t>공유</w:t>
        </w:r>
      </w:hyperlink>
    </w:p>
    <w:p w:rsidR="001E7FB4" w:rsidRDefault="001E7FB4" w:rsidP="001E7FB4">
      <w:pPr>
        <w:pStyle w:val="4"/>
        <w:spacing w:before="180"/>
        <w:ind w:left="1400" w:hanging="600"/>
        <w:rPr>
          <w:rFonts w:ascii="Arial" w:hAnsi="Arial" w:cs="Arial"/>
          <w:b w:val="0"/>
          <w:bCs w:val="0"/>
          <w:color w:val="222222"/>
          <w:sz w:val="30"/>
          <w:szCs w:val="30"/>
        </w:rPr>
      </w:pPr>
      <w:bookmarkStart w:id="62" w:name="comments"/>
      <w:bookmarkEnd w:id="62"/>
      <w:r>
        <w:rPr>
          <w:rFonts w:ascii="Arial" w:hAnsi="Arial" w:cs="Arial"/>
          <w:b w:val="0"/>
          <w:bCs w:val="0"/>
          <w:color w:val="222222"/>
          <w:sz w:val="30"/>
          <w:szCs w:val="30"/>
        </w:rPr>
        <w:t xml:space="preserve">5 </w:t>
      </w:r>
      <w:r>
        <w:rPr>
          <w:rFonts w:ascii="Arial" w:hAnsi="Arial" w:cs="Arial"/>
          <w:b w:val="0"/>
          <w:bCs w:val="0"/>
          <w:color w:val="222222"/>
          <w:sz w:val="30"/>
          <w:szCs w:val="30"/>
        </w:rPr>
        <w:t>개의</w:t>
      </w:r>
      <w:r>
        <w:rPr>
          <w:rFonts w:ascii="Arial" w:hAnsi="Arial" w:cs="Arial"/>
          <w:b w:val="0"/>
          <w:bCs w:val="0"/>
          <w:color w:val="222222"/>
          <w:sz w:val="30"/>
          <w:szCs w:val="30"/>
        </w:rPr>
        <w:t xml:space="preserve"> </w:t>
      </w:r>
      <w:r>
        <w:rPr>
          <w:rFonts w:ascii="Arial" w:hAnsi="Arial" w:cs="Arial"/>
          <w:b w:val="0"/>
          <w:bCs w:val="0"/>
          <w:color w:val="222222"/>
          <w:sz w:val="30"/>
          <w:szCs w:val="30"/>
        </w:rPr>
        <w:t>댓글</w:t>
      </w:r>
      <w:r>
        <w:rPr>
          <w:rFonts w:ascii="Arial" w:hAnsi="Arial" w:cs="Arial"/>
          <w:b w:val="0"/>
          <w:bCs w:val="0"/>
          <w:color w:val="222222"/>
          <w:sz w:val="30"/>
          <w:szCs w:val="30"/>
        </w:rPr>
        <w:t>:</w:t>
      </w:r>
    </w:p>
    <w:p w:rsidR="001E7FB4" w:rsidRDefault="001E7FB4" w:rsidP="001E7FB4">
      <w:pPr>
        <w:spacing w:line="217" w:lineRule="atLeast"/>
        <w:rPr>
          <w:rFonts w:ascii="Arial" w:hAnsi="Arial" w:cs="Arial"/>
          <w:b/>
          <w:bCs/>
          <w:color w:val="222222"/>
          <w:sz w:val="16"/>
          <w:szCs w:val="16"/>
        </w:rPr>
      </w:pPr>
      <w:bookmarkStart w:id="63" w:name="c1966345513577045840"/>
      <w:bookmarkEnd w:id="63"/>
      <w:r>
        <w:rPr>
          <w:rFonts w:ascii="Arial" w:hAnsi="Arial" w:cs="Arial"/>
          <w:b/>
          <w:bCs/>
          <w:noProof/>
          <w:color w:val="2288BB"/>
          <w:sz w:val="16"/>
          <w:szCs w:val="16"/>
        </w:rPr>
        <w:drawing>
          <wp:inline distT="0" distB="0" distL="0" distR="0">
            <wp:extent cx="155575" cy="155575"/>
            <wp:effectExtent l="0" t="0" r="0" b="0"/>
            <wp:docPr id="267" name="그림 22" descr="http://img1.blogblog.com/img/blank.gif">
              <a:hlinkClick xmlns:a="http://schemas.openxmlformats.org/drawingml/2006/main" r:id="rId10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1.blogblog.com/img/blank.gif">
                      <a:hlinkClick r:id="rId1055"/>
                    </pic:cNvPr>
                    <pic:cNvPicPr>
                      <a:picLocks noChangeAspect="1" noChangeArrowheads="1"/>
                    </pic:cNvPicPr>
                  </pic:nvPicPr>
                  <pic:blipFill>
                    <a:blip r:embed="rId33"/>
                    <a:srcRect/>
                    <a:stretch>
                      <a:fillRect/>
                    </a:stretch>
                  </pic:blipFill>
                  <pic:spPr bwMode="auto">
                    <a:xfrm>
                      <a:off x="0" y="0"/>
                      <a:ext cx="155575" cy="155575"/>
                    </a:xfrm>
                    <a:prstGeom prst="rect">
                      <a:avLst/>
                    </a:prstGeom>
                    <a:noFill/>
                    <a:ln w="9525">
                      <a:noFill/>
                      <a:miter lim="800000"/>
                      <a:headEnd/>
                      <a:tailEnd/>
                    </a:ln>
                  </pic:spPr>
                </pic:pic>
              </a:graphicData>
            </a:graphic>
          </wp:inline>
        </w:drawing>
      </w:r>
    </w:p>
    <w:p w:rsidR="001E7FB4" w:rsidRDefault="00153F68" w:rsidP="001E7FB4">
      <w:pPr>
        <w:spacing w:line="217" w:lineRule="atLeast"/>
        <w:rPr>
          <w:rFonts w:ascii="Arial" w:hAnsi="Arial" w:cs="Arial"/>
          <w:b/>
          <w:bCs/>
          <w:color w:val="222222"/>
          <w:sz w:val="16"/>
          <w:szCs w:val="16"/>
        </w:rPr>
      </w:pPr>
      <w:hyperlink r:id="rId1056" w:history="1">
        <w:r w:rsidR="001E7FB4">
          <w:rPr>
            <w:rStyle w:val="a4"/>
            <w:rFonts w:ascii="Arial" w:hAnsi="Arial" w:cs="Arial"/>
            <w:b/>
            <w:bCs/>
            <w:color w:val="2288BB"/>
            <w:sz w:val="16"/>
            <w:szCs w:val="16"/>
          </w:rPr>
          <w:t>touchsoul</w:t>
        </w:r>
      </w:hyperlink>
      <w:r w:rsidR="001E7FB4">
        <w:rPr>
          <w:rStyle w:val="apple-converted-space"/>
          <w:rFonts w:ascii="Arial" w:hAnsi="Arial" w:cs="Arial"/>
          <w:b/>
          <w:bCs/>
          <w:color w:val="222222"/>
          <w:sz w:val="16"/>
          <w:szCs w:val="16"/>
        </w:rPr>
        <w:t> </w:t>
      </w:r>
      <w:r w:rsidR="001E7FB4">
        <w:rPr>
          <w:rFonts w:ascii="Arial" w:hAnsi="Arial" w:cs="Arial"/>
          <w:b/>
          <w:bCs/>
          <w:color w:val="222222"/>
          <w:sz w:val="16"/>
          <w:szCs w:val="16"/>
        </w:rPr>
        <w:t>:</w:t>
      </w:r>
    </w:p>
    <w:p w:rsidR="001E7FB4" w:rsidRDefault="001E7FB4" w:rsidP="001E7FB4">
      <w:pPr>
        <w:pStyle w:val="a3"/>
        <w:spacing w:before="0" w:beforeAutospacing="0" w:after="0" w:afterAutospacing="0" w:line="217" w:lineRule="atLeast"/>
        <w:ind w:left="720" w:right="340"/>
        <w:rPr>
          <w:rFonts w:ascii="Arial" w:hAnsi="Arial" w:cs="Arial"/>
          <w:color w:val="222222"/>
          <w:sz w:val="16"/>
          <w:szCs w:val="16"/>
        </w:rPr>
      </w:pPr>
      <w:r>
        <w:rPr>
          <w:rFonts w:ascii="Arial" w:hAnsi="Arial" w:cs="Arial"/>
          <w:color w:val="222222"/>
          <w:sz w:val="16"/>
          <w:szCs w:val="16"/>
        </w:rPr>
        <w:t>잘보고갑니다</w:t>
      </w:r>
      <w:r>
        <w:rPr>
          <w:rFonts w:ascii="Arial" w:hAnsi="Arial" w:cs="Arial"/>
          <w:color w:val="222222"/>
          <w:sz w:val="16"/>
          <w:szCs w:val="16"/>
        </w:rPr>
        <w:t>.</w:t>
      </w:r>
    </w:p>
    <w:p w:rsidR="001E7FB4" w:rsidRDefault="00153F68" w:rsidP="001E7FB4">
      <w:pPr>
        <w:spacing w:before="120" w:after="360" w:line="217" w:lineRule="atLeast"/>
        <w:ind w:left="720" w:right="340"/>
        <w:rPr>
          <w:rFonts w:ascii="Arial" w:hAnsi="Arial" w:cs="Arial"/>
          <w:color w:val="222222"/>
          <w:sz w:val="16"/>
          <w:szCs w:val="16"/>
        </w:rPr>
      </w:pPr>
      <w:hyperlink r:id="rId1057" w:anchor="c1966345513577045840" w:tooltip="comment permalink" w:history="1">
        <w:r w:rsidR="001E7FB4">
          <w:rPr>
            <w:rStyle w:val="a4"/>
            <w:rFonts w:ascii="Arial" w:hAnsi="Arial" w:cs="Arial"/>
            <w:color w:val="2288BB"/>
            <w:sz w:val="16"/>
            <w:szCs w:val="16"/>
          </w:rPr>
          <w:t>2010</w:t>
        </w:r>
        <w:r w:rsidR="001E7FB4">
          <w:rPr>
            <w:rStyle w:val="a4"/>
            <w:rFonts w:ascii="Arial" w:hAnsi="Arial" w:cs="Arial"/>
            <w:color w:val="2288BB"/>
            <w:sz w:val="16"/>
            <w:szCs w:val="16"/>
          </w:rPr>
          <w:t>년</w:t>
        </w:r>
        <w:r w:rsidR="001E7FB4">
          <w:rPr>
            <w:rStyle w:val="a4"/>
            <w:rFonts w:ascii="Arial" w:hAnsi="Arial" w:cs="Arial"/>
            <w:color w:val="2288BB"/>
            <w:sz w:val="16"/>
            <w:szCs w:val="16"/>
          </w:rPr>
          <w:t xml:space="preserve"> 10</w:t>
        </w:r>
        <w:r w:rsidR="001E7FB4">
          <w:rPr>
            <w:rStyle w:val="a4"/>
            <w:rFonts w:ascii="Arial" w:hAnsi="Arial" w:cs="Arial"/>
            <w:color w:val="2288BB"/>
            <w:sz w:val="16"/>
            <w:szCs w:val="16"/>
          </w:rPr>
          <w:t>월</w:t>
        </w:r>
        <w:r w:rsidR="001E7FB4">
          <w:rPr>
            <w:rStyle w:val="a4"/>
            <w:rFonts w:ascii="Arial" w:hAnsi="Arial" w:cs="Arial"/>
            <w:color w:val="2288BB"/>
            <w:sz w:val="16"/>
            <w:szCs w:val="16"/>
          </w:rPr>
          <w:t xml:space="preserve"> 13</w:t>
        </w:r>
        <w:r w:rsidR="001E7FB4">
          <w:rPr>
            <w:rStyle w:val="a4"/>
            <w:rFonts w:ascii="Arial" w:hAnsi="Arial" w:cs="Arial"/>
            <w:color w:val="2288BB"/>
            <w:sz w:val="16"/>
            <w:szCs w:val="16"/>
          </w:rPr>
          <w:t>일</w:t>
        </w:r>
        <w:r w:rsidR="001E7FB4">
          <w:rPr>
            <w:rStyle w:val="a4"/>
            <w:rFonts w:ascii="Arial" w:hAnsi="Arial" w:cs="Arial"/>
            <w:color w:val="2288BB"/>
            <w:sz w:val="16"/>
            <w:szCs w:val="16"/>
          </w:rPr>
          <w:t xml:space="preserve"> </w:t>
        </w:r>
        <w:r w:rsidR="001E7FB4">
          <w:rPr>
            <w:rStyle w:val="a4"/>
            <w:rFonts w:ascii="Arial" w:hAnsi="Arial" w:cs="Arial"/>
            <w:color w:val="2288BB"/>
            <w:sz w:val="16"/>
            <w:szCs w:val="16"/>
          </w:rPr>
          <w:t>오후</w:t>
        </w:r>
        <w:r w:rsidR="001E7FB4">
          <w:rPr>
            <w:rStyle w:val="a4"/>
            <w:rFonts w:ascii="Arial" w:hAnsi="Arial" w:cs="Arial"/>
            <w:color w:val="2288BB"/>
            <w:sz w:val="16"/>
            <w:szCs w:val="16"/>
          </w:rPr>
          <w:t xml:space="preserve"> 3:11</w:t>
        </w:r>
      </w:hyperlink>
    </w:p>
    <w:p w:rsidR="001E7FB4" w:rsidRDefault="001E7FB4" w:rsidP="001E7FB4">
      <w:pPr>
        <w:pBdr>
          <w:top w:val="single" w:sz="6" w:space="18" w:color="EEEEEE"/>
        </w:pBdr>
        <w:spacing w:line="217" w:lineRule="atLeast"/>
        <w:rPr>
          <w:rFonts w:ascii="Arial" w:hAnsi="Arial" w:cs="Arial"/>
          <w:b/>
          <w:bCs/>
          <w:color w:val="222222"/>
          <w:sz w:val="16"/>
          <w:szCs w:val="16"/>
        </w:rPr>
      </w:pPr>
      <w:bookmarkStart w:id="64" w:name="c2220032007053151624"/>
      <w:bookmarkEnd w:id="64"/>
      <w:r>
        <w:rPr>
          <w:rFonts w:ascii="Arial" w:hAnsi="Arial" w:cs="Arial"/>
          <w:b/>
          <w:bCs/>
          <w:noProof/>
          <w:color w:val="222222"/>
          <w:sz w:val="16"/>
          <w:szCs w:val="16"/>
        </w:rPr>
        <w:drawing>
          <wp:inline distT="0" distB="0" distL="0" distR="0">
            <wp:extent cx="155575" cy="155575"/>
            <wp:effectExtent l="0" t="0" r="0" b="0"/>
            <wp:docPr id="266" name="그림 23" descr="http://img1.blogblog.com/img/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1.blogblog.com/img/blank.gif"/>
                    <pic:cNvPicPr>
                      <a:picLocks noChangeAspect="1" noChangeArrowheads="1"/>
                    </pic:cNvPicPr>
                  </pic:nvPicPr>
                  <pic:blipFill>
                    <a:blip r:embed="rId33"/>
                    <a:srcRect/>
                    <a:stretch>
                      <a:fillRect/>
                    </a:stretch>
                  </pic:blipFill>
                  <pic:spPr bwMode="auto">
                    <a:xfrm>
                      <a:off x="0" y="0"/>
                      <a:ext cx="155575" cy="155575"/>
                    </a:xfrm>
                    <a:prstGeom prst="rect">
                      <a:avLst/>
                    </a:prstGeom>
                    <a:noFill/>
                    <a:ln w="9525">
                      <a:noFill/>
                      <a:miter lim="800000"/>
                      <a:headEnd/>
                      <a:tailEnd/>
                    </a:ln>
                  </pic:spPr>
                </pic:pic>
              </a:graphicData>
            </a:graphic>
          </wp:inline>
        </w:drawing>
      </w:r>
    </w:p>
    <w:p w:rsidR="001E7FB4" w:rsidRDefault="001E7FB4" w:rsidP="001E7FB4">
      <w:pPr>
        <w:pBdr>
          <w:top w:val="single" w:sz="6" w:space="18" w:color="EEEEEE"/>
        </w:pBdr>
        <w:spacing w:line="217" w:lineRule="atLeast"/>
        <w:rPr>
          <w:rFonts w:ascii="Arial" w:hAnsi="Arial" w:cs="Arial"/>
          <w:b/>
          <w:bCs/>
          <w:color w:val="222222"/>
          <w:sz w:val="16"/>
          <w:szCs w:val="16"/>
        </w:rPr>
      </w:pPr>
      <w:r>
        <w:rPr>
          <w:rFonts w:ascii="Arial" w:hAnsi="Arial" w:cs="Arial"/>
          <w:b/>
          <w:bCs/>
          <w:color w:val="222222"/>
          <w:sz w:val="16"/>
          <w:szCs w:val="16"/>
        </w:rPr>
        <w:t>godoli :</w:t>
      </w:r>
    </w:p>
    <w:p w:rsidR="001E7FB4" w:rsidRDefault="001E7FB4" w:rsidP="001E7FB4">
      <w:pPr>
        <w:pStyle w:val="a3"/>
        <w:spacing w:before="0" w:beforeAutospacing="0" w:after="0" w:afterAutospacing="0" w:line="217" w:lineRule="atLeast"/>
        <w:ind w:left="720" w:right="340"/>
        <w:rPr>
          <w:rFonts w:ascii="Arial" w:hAnsi="Arial" w:cs="Arial"/>
          <w:color w:val="222222"/>
          <w:sz w:val="16"/>
          <w:szCs w:val="16"/>
        </w:rPr>
      </w:pPr>
      <w:r>
        <w:rPr>
          <w:rFonts w:ascii="Arial" w:hAnsi="Arial" w:cs="Arial"/>
          <w:color w:val="222222"/>
          <w:sz w:val="16"/>
          <w:szCs w:val="16"/>
        </w:rPr>
        <w:t>완전</w:t>
      </w:r>
      <w:r>
        <w:rPr>
          <w:rFonts w:ascii="Arial" w:hAnsi="Arial" w:cs="Arial"/>
          <w:color w:val="222222"/>
          <w:sz w:val="16"/>
          <w:szCs w:val="16"/>
        </w:rPr>
        <w:t xml:space="preserve"> </w:t>
      </w:r>
      <w:r>
        <w:rPr>
          <w:rFonts w:ascii="Arial" w:hAnsi="Arial" w:cs="Arial"/>
          <w:color w:val="222222"/>
          <w:sz w:val="16"/>
          <w:szCs w:val="16"/>
        </w:rPr>
        <w:t>이해</w:t>
      </w:r>
      <w:r>
        <w:rPr>
          <w:rFonts w:ascii="Arial" w:hAnsi="Arial" w:cs="Arial"/>
          <w:color w:val="222222"/>
          <w:sz w:val="16"/>
          <w:szCs w:val="16"/>
        </w:rPr>
        <w:t xml:space="preserve"> </w:t>
      </w:r>
      <w:r>
        <w:rPr>
          <w:rFonts w:ascii="Arial" w:hAnsi="Arial" w:cs="Arial"/>
          <w:color w:val="222222"/>
          <w:sz w:val="16"/>
          <w:szCs w:val="16"/>
        </w:rPr>
        <w:t>잘되게</w:t>
      </w:r>
      <w:r>
        <w:rPr>
          <w:rFonts w:ascii="Arial" w:hAnsi="Arial" w:cs="Arial"/>
          <w:color w:val="222222"/>
          <w:sz w:val="16"/>
          <w:szCs w:val="16"/>
        </w:rPr>
        <w:t xml:space="preserve"> </w:t>
      </w:r>
      <w:r>
        <w:rPr>
          <w:rFonts w:ascii="Arial" w:hAnsi="Arial" w:cs="Arial"/>
          <w:color w:val="222222"/>
          <w:sz w:val="16"/>
          <w:szCs w:val="16"/>
        </w:rPr>
        <w:t>정리해주셨네요</w:t>
      </w:r>
      <w:r>
        <w:rPr>
          <w:rFonts w:ascii="Arial" w:hAnsi="Arial" w:cs="Arial"/>
          <w:color w:val="222222"/>
          <w:sz w:val="16"/>
          <w:szCs w:val="16"/>
        </w:rPr>
        <w:t xml:space="preserve">.. </w:t>
      </w:r>
      <w:r>
        <w:rPr>
          <w:rFonts w:ascii="Arial" w:hAnsi="Arial" w:cs="Arial"/>
          <w:color w:val="222222"/>
          <w:sz w:val="16"/>
          <w:szCs w:val="16"/>
        </w:rPr>
        <w:t>너무</w:t>
      </w:r>
      <w:r>
        <w:rPr>
          <w:rFonts w:ascii="Arial" w:hAnsi="Arial" w:cs="Arial"/>
          <w:color w:val="222222"/>
          <w:sz w:val="16"/>
          <w:szCs w:val="16"/>
        </w:rPr>
        <w:t xml:space="preserve"> </w:t>
      </w:r>
      <w:r>
        <w:rPr>
          <w:rFonts w:ascii="Arial" w:hAnsi="Arial" w:cs="Arial"/>
          <w:color w:val="222222"/>
          <w:sz w:val="16"/>
          <w:szCs w:val="16"/>
        </w:rPr>
        <w:t>잘보고갑니다</w:t>
      </w:r>
    </w:p>
    <w:p w:rsidR="001E7FB4" w:rsidRDefault="00153F68" w:rsidP="001E7FB4">
      <w:pPr>
        <w:spacing w:before="120" w:after="360" w:line="217" w:lineRule="atLeast"/>
        <w:ind w:left="720" w:right="340"/>
        <w:rPr>
          <w:rFonts w:ascii="Arial" w:hAnsi="Arial" w:cs="Arial"/>
          <w:color w:val="222222"/>
          <w:sz w:val="16"/>
          <w:szCs w:val="16"/>
        </w:rPr>
      </w:pPr>
      <w:hyperlink r:id="rId1058" w:anchor="c2220032007053151624" w:tooltip="comment permalink" w:history="1">
        <w:r w:rsidR="001E7FB4">
          <w:rPr>
            <w:rStyle w:val="a4"/>
            <w:rFonts w:ascii="Arial" w:hAnsi="Arial" w:cs="Arial"/>
            <w:color w:val="2288BB"/>
            <w:sz w:val="16"/>
            <w:szCs w:val="16"/>
          </w:rPr>
          <w:t>2010</w:t>
        </w:r>
        <w:r w:rsidR="001E7FB4">
          <w:rPr>
            <w:rStyle w:val="a4"/>
            <w:rFonts w:ascii="Arial" w:hAnsi="Arial" w:cs="Arial"/>
            <w:color w:val="2288BB"/>
            <w:sz w:val="16"/>
            <w:szCs w:val="16"/>
          </w:rPr>
          <w:t>년</w:t>
        </w:r>
        <w:r w:rsidR="001E7FB4">
          <w:rPr>
            <w:rStyle w:val="a4"/>
            <w:rFonts w:ascii="Arial" w:hAnsi="Arial" w:cs="Arial"/>
            <w:color w:val="2288BB"/>
            <w:sz w:val="16"/>
            <w:szCs w:val="16"/>
          </w:rPr>
          <w:t xml:space="preserve"> 12</w:t>
        </w:r>
        <w:r w:rsidR="001E7FB4">
          <w:rPr>
            <w:rStyle w:val="a4"/>
            <w:rFonts w:ascii="Arial" w:hAnsi="Arial" w:cs="Arial"/>
            <w:color w:val="2288BB"/>
            <w:sz w:val="16"/>
            <w:szCs w:val="16"/>
          </w:rPr>
          <w:t>월</w:t>
        </w:r>
        <w:r w:rsidR="001E7FB4">
          <w:rPr>
            <w:rStyle w:val="a4"/>
            <w:rFonts w:ascii="Arial" w:hAnsi="Arial" w:cs="Arial"/>
            <w:color w:val="2288BB"/>
            <w:sz w:val="16"/>
            <w:szCs w:val="16"/>
          </w:rPr>
          <w:t xml:space="preserve"> 3</w:t>
        </w:r>
        <w:r w:rsidR="001E7FB4">
          <w:rPr>
            <w:rStyle w:val="a4"/>
            <w:rFonts w:ascii="Arial" w:hAnsi="Arial" w:cs="Arial"/>
            <w:color w:val="2288BB"/>
            <w:sz w:val="16"/>
            <w:szCs w:val="16"/>
          </w:rPr>
          <w:t>일</w:t>
        </w:r>
        <w:r w:rsidR="001E7FB4">
          <w:rPr>
            <w:rStyle w:val="a4"/>
            <w:rFonts w:ascii="Arial" w:hAnsi="Arial" w:cs="Arial"/>
            <w:color w:val="2288BB"/>
            <w:sz w:val="16"/>
            <w:szCs w:val="16"/>
          </w:rPr>
          <w:t xml:space="preserve"> </w:t>
        </w:r>
        <w:r w:rsidR="001E7FB4">
          <w:rPr>
            <w:rStyle w:val="a4"/>
            <w:rFonts w:ascii="Arial" w:hAnsi="Arial" w:cs="Arial"/>
            <w:color w:val="2288BB"/>
            <w:sz w:val="16"/>
            <w:szCs w:val="16"/>
          </w:rPr>
          <w:t>오후</w:t>
        </w:r>
        <w:r w:rsidR="001E7FB4">
          <w:rPr>
            <w:rStyle w:val="a4"/>
            <w:rFonts w:ascii="Arial" w:hAnsi="Arial" w:cs="Arial"/>
            <w:color w:val="2288BB"/>
            <w:sz w:val="16"/>
            <w:szCs w:val="16"/>
          </w:rPr>
          <w:t xml:space="preserve"> 1:47</w:t>
        </w:r>
      </w:hyperlink>
    </w:p>
    <w:p w:rsidR="001E7FB4" w:rsidRDefault="001E7FB4" w:rsidP="001E7FB4">
      <w:pPr>
        <w:pBdr>
          <w:top w:val="single" w:sz="6" w:space="18" w:color="EEEEEE"/>
        </w:pBdr>
        <w:spacing w:line="217" w:lineRule="atLeast"/>
        <w:rPr>
          <w:rFonts w:ascii="Arial" w:hAnsi="Arial" w:cs="Arial"/>
          <w:b/>
          <w:bCs/>
          <w:color w:val="222222"/>
          <w:sz w:val="16"/>
          <w:szCs w:val="16"/>
        </w:rPr>
      </w:pPr>
      <w:bookmarkStart w:id="65" w:name="c3813179665454278747"/>
      <w:bookmarkEnd w:id="65"/>
      <w:r>
        <w:rPr>
          <w:rFonts w:ascii="Arial" w:hAnsi="Arial" w:cs="Arial"/>
          <w:b/>
          <w:bCs/>
          <w:noProof/>
          <w:color w:val="222222"/>
          <w:sz w:val="16"/>
          <w:szCs w:val="16"/>
        </w:rPr>
        <w:drawing>
          <wp:inline distT="0" distB="0" distL="0" distR="0">
            <wp:extent cx="155575" cy="155575"/>
            <wp:effectExtent l="0" t="0" r="0" b="0"/>
            <wp:docPr id="265" name="그림 24" descr="http://img1.blogblog.com/img/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1.blogblog.com/img/blank.gif"/>
                    <pic:cNvPicPr>
                      <a:picLocks noChangeAspect="1" noChangeArrowheads="1"/>
                    </pic:cNvPicPr>
                  </pic:nvPicPr>
                  <pic:blipFill>
                    <a:blip r:embed="rId33"/>
                    <a:srcRect/>
                    <a:stretch>
                      <a:fillRect/>
                    </a:stretch>
                  </pic:blipFill>
                  <pic:spPr bwMode="auto">
                    <a:xfrm>
                      <a:off x="0" y="0"/>
                      <a:ext cx="155575" cy="155575"/>
                    </a:xfrm>
                    <a:prstGeom prst="rect">
                      <a:avLst/>
                    </a:prstGeom>
                    <a:noFill/>
                    <a:ln w="9525">
                      <a:noFill/>
                      <a:miter lim="800000"/>
                      <a:headEnd/>
                      <a:tailEnd/>
                    </a:ln>
                  </pic:spPr>
                </pic:pic>
              </a:graphicData>
            </a:graphic>
          </wp:inline>
        </w:drawing>
      </w:r>
    </w:p>
    <w:p w:rsidR="001E7FB4" w:rsidRDefault="001E7FB4" w:rsidP="001E7FB4">
      <w:pPr>
        <w:pBdr>
          <w:top w:val="single" w:sz="6" w:space="18" w:color="EEEEEE"/>
        </w:pBdr>
        <w:spacing w:line="217" w:lineRule="atLeast"/>
        <w:rPr>
          <w:rFonts w:ascii="Arial" w:hAnsi="Arial" w:cs="Arial"/>
          <w:b/>
          <w:bCs/>
          <w:color w:val="222222"/>
          <w:sz w:val="16"/>
          <w:szCs w:val="16"/>
        </w:rPr>
      </w:pPr>
      <w:r>
        <w:rPr>
          <w:rFonts w:ascii="Arial" w:hAnsi="Arial" w:cs="Arial"/>
          <w:b/>
          <w:bCs/>
          <w:color w:val="222222"/>
          <w:sz w:val="16"/>
          <w:szCs w:val="16"/>
        </w:rPr>
        <w:t>익명</w:t>
      </w:r>
      <w:r>
        <w:rPr>
          <w:rFonts w:ascii="Arial" w:hAnsi="Arial" w:cs="Arial"/>
          <w:b/>
          <w:bCs/>
          <w:color w:val="222222"/>
          <w:sz w:val="16"/>
          <w:szCs w:val="16"/>
        </w:rPr>
        <w:t xml:space="preserve"> :</w:t>
      </w:r>
    </w:p>
    <w:p w:rsidR="001E7FB4" w:rsidRDefault="001E7FB4" w:rsidP="001E7FB4">
      <w:pPr>
        <w:pStyle w:val="a3"/>
        <w:spacing w:before="0" w:beforeAutospacing="0" w:after="0" w:afterAutospacing="0" w:line="217" w:lineRule="atLeast"/>
        <w:ind w:left="720" w:right="340"/>
        <w:rPr>
          <w:rFonts w:ascii="Arial" w:hAnsi="Arial" w:cs="Arial"/>
          <w:color w:val="222222"/>
          <w:sz w:val="16"/>
          <w:szCs w:val="16"/>
        </w:rPr>
      </w:pPr>
      <w:r>
        <w:rPr>
          <w:rFonts w:ascii="Arial" w:hAnsi="Arial" w:cs="Arial"/>
          <w:color w:val="222222"/>
          <w:sz w:val="16"/>
          <w:szCs w:val="16"/>
        </w:rPr>
        <w:t>감사합니다</w:t>
      </w:r>
      <w:r>
        <w:rPr>
          <w:rFonts w:ascii="Arial" w:hAnsi="Arial" w:cs="Arial"/>
          <w:color w:val="222222"/>
          <w:sz w:val="16"/>
          <w:szCs w:val="16"/>
        </w:rPr>
        <w:t xml:space="preserve">. </w:t>
      </w:r>
      <w:r>
        <w:rPr>
          <w:rFonts w:ascii="Arial" w:hAnsi="Arial" w:cs="Arial"/>
          <w:color w:val="222222"/>
          <w:sz w:val="16"/>
          <w:szCs w:val="16"/>
        </w:rPr>
        <w:t>많은</w:t>
      </w:r>
      <w:r>
        <w:rPr>
          <w:rFonts w:ascii="Arial" w:hAnsi="Arial" w:cs="Arial"/>
          <w:color w:val="222222"/>
          <w:sz w:val="16"/>
          <w:szCs w:val="16"/>
        </w:rPr>
        <w:t xml:space="preserve"> </w:t>
      </w:r>
      <w:r>
        <w:rPr>
          <w:rFonts w:ascii="Arial" w:hAnsi="Arial" w:cs="Arial"/>
          <w:color w:val="222222"/>
          <w:sz w:val="16"/>
          <w:szCs w:val="16"/>
        </w:rPr>
        <w:t>도움이됬습니다</w:t>
      </w:r>
      <w:r>
        <w:rPr>
          <w:rFonts w:ascii="Arial" w:hAnsi="Arial" w:cs="Arial"/>
          <w:color w:val="222222"/>
          <w:sz w:val="16"/>
          <w:szCs w:val="16"/>
        </w:rPr>
        <w:t>. :)</w:t>
      </w:r>
    </w:p>
    <w:p w:rsidR="001E7FB4" w:rsidRDefault="00153F68" w:rsidP="001E7FB4">
      <w:pPr>
        <w:spacing w:before="120" w:after="360" w:line="217" w:lineRule="atLeast"/>
        <w:ind w:left="720" w:right="340"/>
        <w:rPr>
          <w:rFonts w:ascii="Arial" w:hAnsi="Arial" w:cs="Arial"/>
          <w:color w:val="222222"/>
          <w:sz w:val="16"/>
          <w:szCs w:val="16"/>
        </w:rPr>
      </w:pPr>
      <w:hyperlink r:id="rId1059" w:anchor="c3813179665454278747" w:tooltip="comment permalink" w:history="1">
        <w:r w:rsidR="001E7FB4">
          <w:rPr>
            <w:rStyle w:val="a4"/>
            <w:rFonts w:ascii="Arial" w:hAnsi="Arial" w:cs="Arial"/>
            <w:color w:val="2288BB"/>
            <w:sz w:val="16"/>
            <w:szCs w:val="16"/>
          </w:rPr>
          <w:t>2011</w:t>
        </w:r>
        <w:r w:rsidR="001E7FB4">
          <w:rPr>
            <w:rStyle w:val="a4"/>
            <w:rFonts w:ascii="Arial" w:hAnsi="Arial" w:cs="Arial"/>
            <w:color w:val="2288BB"/>
            <w:sz w:val="16"/>
            <w:szCs w:val="16"/>
          </w:rPr>
          <w:t>년</w:t>
        </w:r>
        <w:r w:rsidR="001E7FB4">
          <w:rPr>
            <w:rStyle w:val="a4"/>
            <w:rFonts w:ascii="Arial" w:hAnsi="Arial" w:cs="Arial"/>
            <w:color w:val="2288BB"/>
            <w:sz w:val="16"/>
            <w:szCs w:val="16"/>
          </w:rPr>
          <w:t xml:space="preserve"> 1</w:t>
        </w:r>
        <w:r w:rsidR="001E7FB4">
          <w:rPr>
            <w:rStyle w:val="a4"/>
            <w:rFonts w:ascii="Arial" w:hAnsi="Arial" w:cs="Arial"/>
            <w:color w:val="2288BB"/>
            <w:sz w:val="16"/>
            <w:szCs w:val="16"/>
          </w:rPr>
          <w:t>월</w:t>
        </w:r>
        <w:r w:rsidR="001E7FB4">
          <w:rPr>
            <w:rStyle w:val="a4"/>
            <w:rFonts w:ascii="Arial" w:hAnsi="Arial" w:cs="Arial"/>
            <w:color w:val="2288BB"/>
            <w:sz w:val="16"/>
            <w:szCs w:val="16"/>
          </w:rPr>
          <w:t xml:space="preserve"> 19</w:t>
        </w:r>
        <w:r w:rsidR="001E7FB4">
          <w:rPr>
            <w:rStyle w:val="a4"/>
            <w:rFonts w:ascii="Arial" w:hAnsi="Arial" w:cs="Arial"/>
            <w:color w:val="2288BB"/>
            <w:sz w:val="16"/>
            <w:szCs w:val="16"/>
          </w:rPr>
          <w:t>일</w:t>
        </w:r>
        <w:r w:rsidR="001E7FB4">
          <w:rPr>
            <w:rStyle w:val="a4"/>
            <w:rFonts w:ascii="Arial" w:hAnsi="Arial" w:cs="Arial"/>
            <w:color w:val="2288BB"/>
            <w:sz w:val="16"/>
            <w:szCs w:val="16"/>
          </w:rPr>
          <w:t xml:space="preserve"> </w:t>
        </w:r>
        <w:r w:rsidR="001E7FB4">
          <w:rPr>
            <w:rStyle w:val="a4"/>
            <w:rFonts w:ascii="Arial" w:hAnsi="Arial" w:cs="Arial"/>
            <w:color w:val="2288BB"/>
            <w:sz w:val="16"/>
            <w:szCs w:val="16"/>
          </w:rPr>
          <w:t>오후</w:t>
        </w:r>
        <w:r w:rsidR="001E7FB4">
          <w:rPr>
            <w:rStyle w:val="a4"/>
            <w:rFonts w:ascii="Arial" w:hAnsi="Arial" w:cs="Arial"/>
            <w:color w:val="2288BB"/>
            <w:sz w:val="16"/>
            <w:szCs w:val="16"/>
          </w:rPr>
          <w:t xml:space="preserve"> 5:05</w:t>
        </w:r>
      </w:hyperlink>
    </w:p>
    <w:p w:rsidR="001E7FB4" w:rsidRDefault="001E7FB4" w:rsidP="001E7FB4">
      <w:pPr>
        <w:pBdr>
          <w:top w:val="single" w:sz="6" w:space="18" w:color="EEEEEE"/>
        </w:pBdr>
        <w:spacing w:line="217" w:lineRule="atLeast"/>
        <w:rPr>
          <w:rFonts w:ascii="Arial" w:hAnsi="Arial" w:cs="Arial"/>
          <w:b/>
          <w:bCs/>
          <w:color w:val="222222"/>
          <w:sz w:val="16"/>
          <w:szCs w:val="16"/>
        </w:rPr>
      </w:pPr>
      <w:bookmarkStart w:id="66" w:name="c1700079055711560113"/>
      <w:bookmarkEnd w:id="66"/>
      <w:r>
        <w:rPr>
          <w:rFonts w:ascii="Arial" w:hAnsi="Arial" w:cs="Arial"/>
          <w:b/>
          <w:bCs/>
          <w:noProof/>
          <w:color w:val="222222"/>
          <w:sz w:val="16"/>
          <w:szCs w:val="16"/>
        </w:rPr>
        <w:lastRenderedPageBreak/>
        <w:drawing>
          <wp:inline distT="0" distB="0" distL="0" distR="0">
            <wp:extent cx="155575" cy="155575"/>
            <wp:effectExtent l="0" t="0" r="0" b="0"/>
            <wp:docPr id="264" name="그림 25" descr="http://img1.blogblog.com/img/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1.blogblog.com/img/blank.gif"/>
                    <pic:cNvPicPr>
                      <a:picLocks noChangeAspect="1" noChangeArrowheads="1"/>
                    </pic:cNvPicPr>
                  </pic:nvPicPr>
                  <pic:blipFill>
                    <a:blip r:embed="rId33"/>
                    <a:srcRect/>
                    <a:stretch>
                      <a:fillRect/>
                    </a:stretch>
                  </pic:blipFill>
                  <pic:spPr bwMode="auto">
                    <a:xfrm>
                      <a:off x="0" y="0"/>
                      <a:ext cx="155575" cy="155575"/>
                    </a:xfrm>
                    <a:prstGeom prst="rect">
                      <a:avLst/>
                    </a:prstGeom>
                    <a:noFill/>
                    <a:ln w="9525">
                      <a:noFill/>
                      <a:miter lim="800000"/>
                      <a:headEnd/>
                      <a:tailEnd/>
                    </a:ln>
                  </pic:spPr>
                </pic:pic>
              </a:graphicData>
            </a:graphic>
          </wp:inline>
        </w:drawing>
      </w:r>
    </w:p>
    <w:p w:rsidR="001E7FB4" w:rsidRDefault="001E7FB4" w:rsidP="001E7FB4">
      <w:pPr>
        <w:pBdr>
          <w:top w:val="single" w:sz="6" w:space="18" w:color="EEEEEE"/>
        </w:pBdr>
        <w:spacing w:line="217" w:lineRule="atLeast"/>
        <w:rPr>
          <w:rFonts w:ascii="Arial" w:hAnsi="Arial" w:cs="Arial"/>
          <w:b/>
          <w:bCs/>
          <w:color w:val="222222"/>
          <w:sz w:val="16"/>
          <w:szCs w:val="16"/>
        </w:rPr>
      </w:pPr>
      <w:r>
        <w:rPr>
          <w:rFonts w:ascii="Arial" w:hAnsi="Arial" w:cs="Arial"/>
          <w:b/>
          <w:bCs/>
          <w:color w:val="222222"/>
          <w:sz w:val="16"/>
          <w:szCs w:val="16"/>
        </w:rPr>
        <w:t>익명</w:t>
      </w:r>
      <w:r>
        <w:rPr>
          <w:rFonts w:ascii="Arial" w:hAnsi="Arial" w:cs="Arial"/>
          <w:b/>
          <w:bCs/>
          <w:color w:val="222222"/>
          <w:sz w:val="16"/>
          <w:szCs w:val="16"/>
        </w:rPr>
        <w:t xml:space="preserve"> :</w:t>
      </w:r>
    </w:p>
    <w:p w:rsidR="001E7FB4" w:rsidRDefault="001E7FB4" w:rsidP="001E7FB4">
      <w:pPr>
        <w:pStyle w:val="a3"/>
        <w:spacing w:before="0" w:beforeAutospacing="0" w:after="0" w:afterAutospacing="0" w:line="217" w:lineRule="atLeast"/>
        <w:ind w:left="720" w:right="340"/>
        <w:rPr>
          <w:rFonts w:ascii="Arial" w:hAnsi="Arial" w:cs="Arial"/>
          <w:color w:val="222222"/>
          <w:sz w:val="16"/>
          <w:szCs w:val="16"/>
        </w:rPr>
      </w:pPr>
      <w:r>
        <w:rPr>
          <w:rFonts w:ascii="Arial" w:hAnsi="Arial" w:cs="Arial"/>
          <w:color w:val="222222"/>
          <w:sz w:val="16"/>
          <w:szCs w:val="16"/>
        </w:rPr>
        <w:t>감사합니다</w:t>
      </w:r>
      <w:r>
        <w:rPr>
          <w:rFonts w:ascii="Arial" w:hAnsi="Arial" w:cs="Arial"/>
          <w:color w:val="222222"/>
          <w:sz w:val="16"/>
          <w:szCs w:val="16"/>
        </w:rPr>
        <w:br/>
      </w:r>
      <w:r>
        <w:rPr>
          <w:rFonts w:ascii="Arial" w:hAnsi="Arial" w:cs="Arial"/>
          <w:color w:val="222222"/>
          <w:sz w:val="16"/>
          <w:szCs w:val="16"/>
        </w:rPr>
        <w:t>정말</w:t>
      </w:r>
      <w:r>
        <w:rPr>
          <w:rFonts w:ascii="Arial" w:hAnsi="Arial" w:cs="Arial"/>
          <w:color w:val="222222"/>
          <w:sz w:val="16"/>
          <w:szCs w:val="16"/>
        </w:rPr>
        <w:t xml:space="preserve"> </w:t>
      </w:r>
      <w:r>
        <w:rPr>
          <w:rFonts w:ascii="Arial" w:hAnsi="Arial" w:cs="Arial"/>
          <w:color w:val="222222"/>
          <w:sz w:val="16"/>
          <w:szCs w:val="16"/>
        </w:rPr>
        <w:t>많은</w:t>
      </w:r>
      <w:r>
        <w:rPr>
          <w:rFonts w:ascii="Arial" w:hAnsi="Arial" w:cs="Arial"/>
          <w:color w:val="222222"/>
          <w:sz w:val="16"/>
          <w:szCs w:val="16"/>
        </w:rPr>
        <w:t xml:space="preserve"> </w:t>
      </w:r>
      <w:r>
        <w:rPr>
          <w:rFonts w:ascii="Arial" w:hAnsi="Arial" w:cs="Arial"/>
          <w:color w:val="222222"/>
          <w:sz w:val="16"/>
          <w:szCs w:val="16"/>
        </w:rPr>
        <w:t>도움이</w:t>
      </w:r>
      <w:r>
        <w:rPr>
          <w:rFonts w:ascii="Arial" w:hAnsi="Arial" w:cs="Arial"/>
          <w:color w:val="222222"/>
          <w:sz w:val="16"/>
          <w:szCs w:val="16"/>
        </w:rPr>
        <w:t xml:space="preserve"> </w:t>
      </w:r>
      <w:r>
        <w:rPr>
          <w:rFonts w:ascii="Arial" w:hAnsi="Arial" w:cs="Arial"/>
          <w:color w:val="222222"/>
          <w:sz w:val="16"/>
          <w:szCs w:val="16"/>
        </w:rPr>
        <w:t>되었어요</w:t>
      </w:r>
      <w:r>
        <w:rPr>
          <w:rFonts w:ascii="Arial" w:hAnsi="Arial" w:cs="Arial"/>
          <w:color w:val="222222"/>
          <w:sz w:val="16"/>
          <w:szCs w:val="16"/>
        </w:rPr>
        <w:t>%^^</w:t>
      </w:r>
    </w:p>
    <w:p w:rsidR="001E7FB4" w:rsidRDefault="00153F68" w:rsidP="001E7FB4">
      <w:pPr>
        <w:spacing w:before="120" w:after="360" w:line="217" w:lineRule="atLeast"/>
        <w:ind w:left="720" w:right="340"/>
        <w:rPr>
          <w:rFonts w:ascii="Arial" w:hAnsi="Arial" w:cs="Arial"/>
          <w:color w:val="222222"/>
          <w:sz w:val="16"/>
          <w:szCs w:val="16"/>
        </w:rPr>
      </w:pPr>
      <w:hyperlink r:id="rId1060" w:anchor="c1700079055711560113" w:tooltip="comment permalink" w:history="1">
        <w:r w:rsidR="001E7FB4">
          <w:rPr>
            <w:rStyle w:val="a4"/>
            <w:rFonts w:ascii="Arial" w:hAnsi="Arial" w:cs="Arial"/>
            <w:color w:val="2288BB"/>
            <w:sz w:val="16"/>
            <w:szCs w:val="16"/>
          </w:rPr>
          <w:t>2011</w:t>
        </w:r>
        <w:r w:rsidR="001E7FB4">
          <w:rPr>
            <w:rStyle w:val="a4"/>
            <w:rFonts w:ascii="Arial" w:hAnsi="Arial" w:cs="Arial"/>
            <w:color w:val="2288BB"/>
            <w:sz w:val="16"/>
            <w:szCs w:val="16"/>
          </w:rPr>
          <w:t>년</w:t>
        </w:r>
        <w:r w:rsidR="001E7FB4">
          <w:rPr>
            <w:rStyle w:val="a4"/>
            <w:rFonts w:ascii="Arial" w:hAnsi="Arial" w:cs="Arial"/>
            <w:color w:val="2288BB"/>
            <w:sz w:val="16"/>
            <w:szCs w:val="16"/>
          </w:rPr>
          <w:t xml:space="preserve"> 2</w:t>
        </w:r>
        <w:r w:rsidR="001E7FB4">
          <w:rPr>
            <w:rStyle w:val="a4"/>
            <w:rFonts w:ascii="Arial" w:hAnsi="Arial" w:cs="Arial"/>
            <w:color w:val="2288BB"/>
            <w:sz w:val="16"/>
            <w:szCs w:val="16"/>
          </w:rPr>
          <w:t>월</w:t>
        </w:r>
        <w:r w:rsidR="001E7FB4">
          <w:rPr>
            <w:rStyle w:val="a4"/>
            <w:rFonts w:ascii="Arial" w:hAnsi="Arial" w:cs="Arial"/>
            <w:color w:val="2288BB"/>
            <w:sz w:val="16"/>
            <w:szCs w:val="16"/>
          </w:rPr>
          <w:t xml:space="preserve"> 14</w:t>
        </w:r>
        <w:r w:rsidR="001E7FB4">
          <w:rPr>
            <w:rStyle w:val="a4"/>
            <w:rFonts w:ascii="Arial" w:hAnsi="Arial" w:cs="Arial"/>
            <w:color w:val="2288BB"/>
            <w:sz w:val="16"/>
            <w:szCs w:val="16"/>
          </w:rPr>
          <w:t>일</w:t>
        </w:r>
        <w:r w:rsidR="001E7FB4">
          <w:rPr>
            <w:rStyle w:val="a4"/>
            <w:rFonts w:ascii="Arial" w:hAnsi="Arial" w:cs="Arial"/>
            <w:color w:val="2288BB"/>
            <w:sz w:val="16"/>
            <w:szCs w:val="16"/>
          </w:rPr>
          <w:t xml:space="preserve"> </w:t>
        </w:r>
        <w:r w:rsidR="001E7FB4">
          <w:rPr>
            <w:rStyle w:val="a4"/>
            <w:rFonts w:ascii="Arial" w:hAnsi="Arial" w:cs="Arial"/>
            <w:color w:val="2288BB"/>
            <w:sz w:val="16"/>
            <w:szCs w:val="16"/>
          </w:rPr>
          <w:t>오후</w:t>
        </w:r>
        <w:r w:rsidR="001E7FB4">
          <w:rPr>
            <w:rStyle w:val="a4"/>
            <w:rFonts w:ascii="Arial" w:hAnsi="Arial" w:cs="Arial"/>
            <w:color w:val="2288BB"/>
            <w:sz w:val="16"/>
            <w:szCs w:val="16"/>
          </w:rPr>
          <w:t xml:space="preserve"> 9:47</w:t>
        </w:r>
      </w:hyperlink>
    </w:p>
    <w:p w:rsidR="001E7FB4" w:rsidRDefault="001E7FB4" w:rsidP="001E7FB4">
      <w:pPr>
        <w:pBdr>
          <w:top w:val="single" w:sz="6" w:space="18" w:color="EEEEEE"/>
        </w:pBdr>
        <w:spacing w:line="217" w:lineRule="atLeast"/>
        <w:rPr>
          <w:rFonts w:ascii="Arial" w:hAnsi="Arial" w:cs="Arial"/>
          <w:b/>
          <w:bCs/>
          <w:color w:val="222222"/>
          <w:sz w:val="16"/>
          <w:szCs w:val="16"/>
        </w:rPr>
      </w:pPr>
      <w:bookmarkStart w:id="67" w:name="c5729939582226272088"/>
      <w:bookmarkEnd w:id="67"/>
      <w:r>
        <w:rPr>
          <w:rFonts w:ascii="Arial" w:hAnsi="Arial" w:cs="Arial"/>
          <w:b/>
          <w:bCs/>
          <w:noProof/>
          <w:color w:val="222222"/>
          <w:sz w:val="16"/>
          <w:szCs w:val="16"/>
        </w:rPr>
        <w:drawing>
          <wp:inline distT="0" distB="0" distL="0" distR="0">
            <wp:extent cx="155575" cy="155575"/>
            <wp:effectExtent l="0" t="0" r="0" b="0"/>
            <wp:docPr id="263" name="그림 26" descr="http://img1.blogblog.com/img/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1.blogblog.com/img/blank.gif"/>
                    <pic:cNvPicPr>
                      <a:picLocks noChangeAspect="1" noChangeArrowheads="1"/>
                    </pic:cNvPicPr>
                  </pic:nvPicPr>
                  <pic:blipFill>
                    <a:blip r:embed="rId33"/>
                    <a:srcRect/>
                    <a:stretch>
                      <a:fillRect/>
                    </a:stretch>
                  </pic:blipFill>
                  <pic:spPr bwMode="auto">
                    <a:xfrm>
                      <a:off x="0" y="0"/>
                      <a:ext cx="155575" cy="155575"/>
                    </a:xfrm>
                    <a:prstGeom prst="rect">
                      <a:avLst/>
                    </a:prstGeom>
                    <a:noFill/>
                    <a:ln w="9525">
                      <a:noFill/>
                      <a:miter lim="800000"/>
                      <a:headEnd/>
                      <a:tailEnd/>
                    </a:ln>
                  </pic:spPr>
                </pic:pic>
              </a:graphicData>
            </a:graphic>
          </wp:inline>
        </w:drawing>
      </w:r>
    </w:p>
    <w:p w:rsidR="001E7FB4" w:rsidRDefault="001E7FB4" w:rsidP="001E7FB4">
      <w:pPr>
        <w:pBdr>
          <w:top w:val="single" w:sz="6" w:space="18" w:color="EEEEEE"/>
        </w:pBdr>
        <w:spacing w:line="217" w:lineRule="atLeast"/>
        <w:rPr>
          <w:rFonts w:ascii="Arial" w:hAnsi="Arial" w:cs="Arial"/>
          <w:b/>
          <w:bCs/>
          <w:color w:val="222222"/>
          <w:sz w:val="16"/>
          <w:szCs w:val="16"/>
        </w:rPr>
      </w:pPr>
      <w:r>
        <w:rPr>
          <w:rFonts w:ascii="Arial" w:hAnsi="Arial" w:cs="Arial"/>
          <w:b/>
          <w:bCs/>
          <w:color w:val="222222"/>
          <w:sz w:val="16"/>
          <w:szCs w:val="16"/>
        </w:rPr>
        <w:t>익명</w:t>
      </w:r>
      <w:r>
        <w:rPr>
          <w:rFonts w:ascii="Arial" w:hAnsi="Arial" w:cs="Arial"/>
          <w:b/>
          <w:bCs/>
          <w:color w:val="222222"/>
          <w:sz w:val="16"/>
          <w:szCs w:val="16"/>
        </w:rPr>
        <w:t xml:space="preserve"> :</w:t>
      </w:r>
    </w:p>
    <w:p w:rsidR="001E7FB4" w:rsidRDefault="001E7FB4" w:rsidP="001E7FB4">
      <w:pPr>
        <w:pStyle w:val="a3"/>
        <w:spacing w:before="0" w:beforeAutospacing="0" w:after="0" w:afterAutospacing="0" w:line="217" w:lineRule="atLeast"/>
        <w:ind w:left="720" w:right="340"/>
        <w:rPr>
          <w:rFonts w:ascii="Arial" w:hAnsi="Arial" w:cs="Arial"/>
          <w:color w:val="222222"/>
          <w:sz w:val="16"/>
          <w:szCs w:val="16"/>
        </w:rPr>
      </w:pPr>
      <w:r>
        <w:rPr>
          <w:rFonts w:ascii="Arial" w:hAnsi="Arial" w:cs="Arial"/>
          <w:color w:val="222222"/>
          <w:sz w:val="16"/>
          <w:szCs w:val="16"/>
        </w:rPr>
        <w:t>잘</w:t>
      </w:r>
      <w:r>
        <w:rPr>
          <w:rFonts w:ascii="Arial" w:hAnsi="Arial" w:cs="Arial"/>
          <w:color w:val="222222"/>
          <w:sz w:val="16"/>
          <w:szCs w:val="16"/>
        </w:rPr>
        <w:t xml:space="preserve"> </w:t>
      </w:r>
      <w:r>
        <w:rPr>
          <w:rFonts w:ascii="Arial" w:hAnsi="Arial" w:cs="Arial"/>
          <w:color w:val="222222"/>
          <w:sz w:val="16"/>
          <w:szCs w:val="16"/>
        </w:rPr>
        <w:t>정리</w:t>
      </w:r>
      <w:r>
        <w:rPr>
          <w:rFonts w:ascii="Arial" w:hAnsi="Arial" w:cs="Arial"/>
          <w:color w:val="222222"/>
          <w:sz w:val="16"/>
          <w:szCs w:val="16"/>
        </w:rPr>
        <w:t xml:space="preserve"> </w:t>
      </w:r>
      <w:r>
        <w:rPr>
          <w:rFonts w:ascii="Arial" w:hAnsi="Arial" w:cs="Arial"/>
          <w:color w:val="222222"/>
          <w:sz w:val="16"/>
          <w:szCs w:val="16"/>
        </w:rPr>
        <w:t>되었네요</w:t>
      </w:r>
      <w:r>
        <w:rPr>
          <w:rFonts w:ascii="Arial" w:hAnsi="Arial" w:cs="Arial"/>
          <w:color w:val="222222"/>
          <w:sz w:val="16"/>
          <w:szCs w:val="16"/>
        </w:rPr>
        <w:t>!</w:t>
      </w:r>
      <w:r>
        <w:rPr>
          <w:rFonts w:ascii="Arial" w:hAnsi="Arial" w:cs="Arial"/>
          <w:color w:val="222222"/>
          <w:sz w:val="16"/>
          <w:szCs w:val="16"/>
        </w:rPr>
        <w:t>쉽게</w:t>
      </w:r>
      <w:r>
        <w:rPr>
          <w:rFonts w:ascii="Arial" w:hAnsi="Arial" w:cs="Arial"/>
          <w:color w:val="222222"/>
          <w:sz w:val="16"/>
          <w:szCs w:val="16"/>
        </w:rPr>
        <w:t xml:space="preserve"> </w:t>
      </w:r>
      <w:r>
        <w:rPr>
          <w:rFonts w:ascii="Arial" w:hAnsi="Arial" w:cs="Arial"/>
          <w:color w:val="222222"/>
          <w:sz w:val="16"/>
          <w:szCs w:val="16"/>
        </w:rPr>
        <w:t>이해가</w:t>
      </w:r>
      <w:r>
        <w:rPr>
          <w:rFonts w:ascii="Arial" w:hAnsi="Arial" w:cs="Arial"/>
          <w:color w:val="222222"/>
          <w:sz w:val="16"/>
          <w:szCs w:val="16"/>
        </w:rPr>
        <w:t xml:space="preserve"> </w:t>
      </w:r>
      <w:r>
        <w:rPr>
          <w:rFonts w:ascii="Arial" w:hAnsi="Arial" w:cs="Arial"/>
          <w:color w:val="222222"/>
          <w:sz w:val="16"/>
          <w:szCs w:val="16"/>
        </w:rPr>
        <w:t>되었습니다</w:t>
      </w:r>
      <w:r>
        <w:rPr>
          <w:rFonts w:ascii="Arial" w:hAnsi="Arial" w:cs="Arial"/>
          <w:color w:val="222222"/>
          <w:sz w:val="16"/>
          <w:szCs w:val="16"/>
        </w:rPr>
        <w:t>.</w:t>
      </w:r>
    </w:p>
    <w:p w:rsidR="001E7FB4" w:rsidRDefault="00153F68" w:rsidP="001E7FB4">
      <w:pPr>
        <w:spacing w:before="120" w:after="360" w:line="217" w:lineRule="atLeast"/>
        <w:ind w:left="720" w:right="340"/>
        <w:rPr>
          <w:rFonts w:ascii="Arial" w:hAnsi="Arial" w:cs="Arial"/>
          <w:color w:val="222222"/>
          <w:sz w:val="16"/>
          <w:szCs w:val="16"/>
        </w:rPr>
      </w:pPr>
      <w:hyperlink r:id="rId1061" w:anchor="c5729939582226272088" w:tooltip="comment permalink" w:history="1">
        <w:r w:rsidR="001E7FB4">
          <w:rPr>
            <w:rStyle w:val="a4"/>
            <w:rFonts w:ascii="Arial" w:hAnsi="Arial" w:cs="Arial"/>
            <w:color w:val="2288BB"/>
            <w:sz w:val="16"/>
            <w:szCs w:val="16"/>
          </w:rPr>
          <w:t>2011</w:t>
        </w:r>
        <w:r w:rsidR="001E7FB4">
          <w:rPr>
            <w:rStyle w:val="a4"/>
            <w:rFonts w:ascii="Arial" w:hAnsi="Arial" w:cs="Arial"/>
            <w:color w:val="2288BB"/>
            <w:sz w:val="16"/>
            <w:szCs w:val="16"/>
          </w:rPr>
          <w:t>년</w:t>
        </w:r>
        <w:r w:rsidR="001E7FB4">
          <w:rPr>
            <w:rStyle w:val="a4"/>
            <w:rFonts w:ascii="Arial" w:hAnsi="Arial" w:cs="Arial"/>
            <w:color w:val="2288BB"/>
            <w:sz w:val="16"/>
            <w:szCs w:val="16"/>
          </w:rPr>
          <w:t xml:space="preserve"> 2</w:t>
        </w:r>
        <w:r w:rsidR="001E7FB4">
          <w:rPr>
            <w:rStyle w:val="a4"/>
            <w:rFonts w:ascii="Arial" w:hAnsi="Arial" w:cs="Arial"/>
            <w:color w:val="2288BB"/>
            <w:sz w:val="16"/>
            <w:szCs w:val="16"/>
          </w:rPr>
          <w:t>월</w:t>
        </w:r>
        <w:r w:rsidR="001E7FB4">
          <w:rPr>
            <w:rStyle w:val="a4"/>
            <w:rFonts w:ascii="Arial" w:hAnsi="Arial" w:cs="Arial"/>
            <w:color w:val="2288BB"/>
            <w:sz w:val="16"/>
            <w:szCs w:val="16"/>
          </w:rPr>
          <w:t xml:space="preserve"> 21</w:t>
        </w:r>
        <w:r w:rsidR="001E7FB4">
          <w:rPr>
            <w:rStyle w:val="a4"/>
            <w:rFonts w:ascii="Arial" w:hAnsi="Arial" w:cs="Arial"/>
            <w:color w:val="2288BB"/>
            <w:sz w:val="16"/>
            <w:szCs w:val="16"/>
          </w:rPr>
          <w:t>일</w:t>
        </w:r>
        <w:r w:rsidR="001E7FB4">
          <w:rPr>
            <w:rStyle w:val="a4"/>
            <w:rFonts w:ascii="Arial" w:hAnsi="Arial" w:cs="Arial"/>
            <w:color w:val="2288BB"/>
            <w:sz w:val="16"/>
            <w:szCs w:val="16"/>
          </w:rPr>
          <w:t xml:space="preserve"> </w:t>
        </w:r>
        <w:r w:rsidR="001E7FB4">
          <w:rPr>
            <w:rStyle w:val="a4"/>
            <w:rFonts w:ascii="Arial" w:hAnsi="Arial" w:cs="Arial"/>
            <w:color w:val="2288BB"/>
            <w:sz w:val="16"/>
            <w:szCs w:val="16"/>
          </w:rPr>
          <w:t>오후</w:t>
        </w:r>
        <w:r w:rsidR="001E7FB4">
          <w:rPr>
            <w:rStyle w:val="a4"/>
            <w:rFonts w:ascii="Arial" w:hAnsi="Arial" w:cs="Arial"/>
            <w:color w:val="2288BB"/>
            <w:sz w:val="16"/>
            <w:szCs w:val="16"/>
          </w:rPr>
          <w:t xml:space="preserve"> 8:17</w:t>
        </w:r>
      </w:hyperlink>
    </w:p>
    <w:bookmarkStart w:id="68" w:name="2511530"/>
    <w:p w:rsidR="00F3435C" w:rsidRDefault="00153F68" w:rsidP="00F3435C">
      <w:pPr>
        <w:pStyle w:val="2"/>
        <w:pBdr>
          <w:bottom w:val="dotted" w:sz="6" w:space="2" w:color="DCDCDC"/>
        </w:pBdr>
        <w:spacing w:before="0" w:beforeAutospacing="0" w:after="0" w:afterAutospacing="0" w:line="270" w:lineRule="atLeast"/>
        <w:rPr>
          <w:rFonts w:ascii="돋움" w:eastAsia="돋움" w:hAnsi="돋움"/>
          <w:color w:val="000000"/>
          <w:sz w:val="21"/>
          <w:szCs w:val="21"/>
        </w:rPr>
      </w:pPr>
      <w:r>
        <w:rPr>
          <w:rFonts w:ascii="돋움" w:eastAsia="돋움" w:hAnsi="돋움"/>
          <w:color w:val="000000"/>
          <w:sz w:val="21"/>
          <w:szCs w:val="21"/>
        </w:rPr>
        <w:fldChar w:fldCharType="begin"/>
      </w:r>
      <w:r w:rsidR="00F3435C">
        <w:rPr>
          <w:rFonts w:ascii="돋움" w:eastAsia="돋움" w:hAnsi="돋움"/>
          <w:color w:val="000000"/>
          <w:sz w:val="21"/>
          <w:szCs w:val="21"/>
        </w:rPr>
        <w:instrText xml:space="preserve"> HYPERLINK "http://surprisen.egloos.com/2511530" \o "[코딩] 안드로이드 유용한 Activity Flag들" </w:instrText>
      </w:r>
      <w:r>
        <w:rPr>
          <w:rFonts w:ascii="돋움" w:eastAsia="돋움" w:hAnsi="돋움"/>
          <w:color w:val="000000"/>
          <w:sz w:val="21"/>
          <w:szCs w:val="21"/>
        </w:rPr>
        <w:fldChar w:fldCharType="separate"/>
      </w:r>
      <w:r w:rsidR="00F3435C">
        <w:rPr>
          <w:rStyle w:val="a4"/>
          <w:rFonts w:ascii="돋움" w:eastAsia="돋움" w:hAnsi="돋움" w:hint="eastAsia"/>
          <w:color w:val="000000"/>
          <w:sz w:val="21"/>
          <w:szCs w:val="21"/>
          <w:u w:val="none"/>
        </w:rPr>
        <w:t>[코딩] 안드로이드 유용한 Activity Flag들</w:t>
      </w:r>
      <w:r>
        <w:rPr>
          <w:rFonts w:ascii="돋움" w:eastAsia="돋움" w:hAnsi="돋움"/>
          <w:color w:val="000000"/>
          <w:sz w:val="21"/>
          <w:szCs w:val="21"/>
        </w:rPr>
        <w:fldChar w:fldCharType="end"/>
      </w:r>
      <w:bookmarkEnd w:id="68"/>
      <w:r w:rsidR="00F3435C">
        <w:rPr>
          <w:rStyle w:val="apple-converted-space"/>
          <w:rFonts w:ascii="돋움" w:eastAsia="돋움" w:hAnsi="돋움" w:hint="eastAsia"/>
          <w:color w:val="000000"/>
          <w:sz w:val="21"/>
          <w:szCs w:val="21"/>
        </w:rPr>
        <w:t> </w:t>
      </w:r>
      <w:hyperlink r:id="rId1062" w:history="1">
        <w:r w:rsidR="00F3435C">
          <w:rPr>
            <w:rStyle w:val="a4"/>
            <w:rFonts w:ascii="돋움" w:eastAsia="돋움" w:hAnsi="돋움" w:hint="eastAsia"/>
            <w:b w:val="0"/>
            <w:bCs w:val="0"/>
            <w:color w:val="999999"/>
            <w:sz w:val="18"/>
            <w:szCs w:val="18"/>
            <w:u w:val="none"/>
          </w:rPr>
          <w:t>안드로이드</w:t>
        </w:r>
      </w:hyperlink>
    </w:p>
    <w:p w:rsidR="00F3435C" w:rsidRDefault="00F3435C" w:rsidP="00601CF6">
      <w:pPr>
        <w:widowControl/>
        <w:numPr>
          <w:ilvl w:val="0"/>
          <w:numId w:val="43"/>
        </w:numPr>
        <w:wordWrap/>
        <w:autoSpaceDE/>
        <w:autoSpaceDN/>
        <w:spacing w:line="270" w:lineRule="atLeast"/>
        <w:ind w:left="0"/>
        <w:jc w:val="left"/>
        <w:rPr>
          <w:rFonts w:ascii="돋움" w:eastAsia="돋움" w:hAnsi="돋움"/>
          <w:color w:val="999999"/>
          <w:sz w:val="16"/>
          <w:szCs w:val="16"/>
        </w:rPr>
      </w:pPr>
      <w:r>
        <w:rPr>
          <w:rStyle w:val="by"/>
          <w:rFonts w:ascii="Verdana" w:eastAsia="돋움" w:hAnsi="Verdana"/>
          <w:color w:val="999999"/>
          <w:sz w:val="13"/>
          <w:szCs w:val="13"/>
        </w:rPr>
        <w:t>by</w:t>
      </w:r>
      <w:r>
        <w:rPr>
          <w:rStyle w:val="apple-converted-space"/>
          <w:rFonts w:ascii="돋움" w:eastAsia="돋움" w:hAnsi="돋움" w:hint="eastAsia"/>
          <w:color w:val="999999"/>
          <w:sz w:val="16"/>
          <w:szCs w:val="16"/>
        </w:rPr>
        <w:t> </w:t>
      </w:r>
      <w:r>
        <w:rPr>
          <w:rFonts w:ascii="돋움" w:eastAsia="돋움" w:hAnsi="돋움" w:hint="eastAsia"/>
          <w:color w:val="999999"/>
          <w:sz w:val="16"/>
          <w:szCs w:val="16"/>
        </w:rPr>
        <w:t>남땡</w:t>
      </w:r>
      <w:r>
        <w:rPr>
          <w:rStyle w:val="apple-converted-space"/>
          <w:rFonts w:ascii="돋움" w:eastAsia="돋움" w:hAnsi="돋움" w:hint="eastAsia"/>
          <w:color w:val="999999"/>
          <w:sz w:val="16"/>
          <w:szCs w:val="16"/>
        </w:rPr>
        <w:t> </w:t>
      </w:r>
    </w:p>
    <w:p w:rsidR="00F3435C" w:rsidRDefault="00F3435C" w:rsidP="00601CF6">
      <w:pPr>
        <w:widowControl/>
        <w:numPr>
          <w:ilvl w:val="0"/>
          <w:numId w:val="43"/>
        </w:numPr>
        <w:wordWrap/>
        <w:autoSpaceDE/>
        <w:autoSpaceDN/>
        <w:spacing w:line="270" w:lineRule="atLeast"/>
        <w:ind w:left="0"/>
        <w:jc w:val="left"/>
        <w:rPr>
          <w:rFonts w:ascii="Verdana" w:eastAsia="돋움" w:hAnsi="Verdana"/>
          <w:color w:val="999999"/>
          <w:sz w:val="13"/>
          <w:szCs w:val="13"/>
        </w:rPr>
      </w:pPr>
      <w:r>
        <w:rPr>
          <w:rFonts w:ascii="Verdana" w:eastAsia="돋움" w:hAnsi="Verdana"/>
          <w:color w:val="999999"/>
          <w:sz w:val="13"/>
          <w:szCs w:val="13"/>
        </w:rPr>
        <w:t>2010/06/21 16:58</w:t>
      </w:r>
      <w:r>
        <w:rPr>
          <w:rStyle w:val="apple-converted-space"/>
          <w:rFonts w:ascii="Verdana" w:eastAsia="돋움" w:hAnsi="Verdana"/>
          <w:color w:val="999999"/>
          <w:sz w:val="13"/>
          <w:szCs w:val="13"/>
        </w:rPr>
        <w:t> </w:t>
      </w:r>
    </w:p>
    <w:p w:rsidR="00F3435C" w:rsidRDefault="00153F68" w:rsidP="00601CF6">
      <w:pPr>
        <w:widowControl/>
        <w:numPr>
          <w:ilvl w:val="0"/>
          <w:numId w:val="43"/>
        </w:numPr>
        <w:wordWrap/>
        <w:autoSpaceDE/>
        <w:autoSpaceDN/>
        <w:spacing w:line="270" w:lineRule="atLeast"/>
        <w:ind w:left="0"/>
        <w:jc w:val="left"/>
        <w:rPr>
          <w:rFonts w:ascii="Verdana" w:eastAsia="돋움" w:hAnsi="Verdana"/>
          <w:color w:val="999999"/>
          <w:sz w:val="13"/>
          <w:szCs w:val="13"/>
        </w:rPr>
      </w:pPr>
      <w:hyperlink r:id="rId1063" w:history="1">
        <w:r w:rsidR="00F3435C">
          <w:rPr>
            <w:rStyle w:val="a4"/>
            <w:rFonts w:ascii="Verdana" w:eastAsia="돋움" w:hAnsi="Verdana"/>
            <w:color w:val="1777B1"/>
            <w:sz w:val="13"/>
            <w:szCs w:val="13"/>
            <w:u w:val="none"/>
          </w:rPr>
          <w:t>surprisen.egloos.com/2511530</w:t>
        </w:r>
      </w:hyperlink>
      <w:r w:rsidR="00F3435C">
        <w:rPr>
          <w:rStyle w:val="apple-converted-space"/>
          <w:rFonts w:ascii="Verdana" w:eastAsia="돋움" w:hAnsi="Verdana"/>
          <w:color w:val="999999"/>
          <w:sz w:val="13"/>
          <w:szCs w:val="13"/>
        </w:rPr>
        <w:t> </w:t>
      </w:r>
    </w:p>
    <w:p w:rsidR="00F3435C" w:rsidRDefault="00F3435C" w:rsidP="00601CF6">
      <w:pPr>
        <w:widowControl/>
        <w:numPr>
          <w:ilvl w:val="0"/>
          <w:numId w:val="43"/>
        </w:numPr>
        <w:wordWrap/>
        <w:autoSpaceDE/>
        <w:autoSpaceDN/>
        <w:spacing w:line="270" w:lineRule="atLeast"/>
        <w:ind w:left="0"/>
        <w:jc w:val="left"/>
        <w:rPr>
          <w:rFonts w:ascii="돋움" w:eastAsia="돋움" w:hAnsi="돋움"/>
          <w:color w:val="999999"/>
          <w:sz w:val="16"/>
          <w:szCs w:val="16"/>
        </w:rPr>
      </w:pPr>
      <w:r>
        <w:rPr>
          <w:rStyle w:val="txt"/>
          <w:rFonts w:ascii="돋움" w:eastAsia="돋움" w:hAnsi="돋움" w:hint="eastAsia"/>
          <w:color w:val="999999"/>
          <w:sz w:val="16"/>
          <w:szCs w:val="16"/>
        </w:rPr>
        <w:t>덧글수 :</w:t>
      </w:r>
      <w:r>
        <w:rPr>
          <w:rStyle w:val="apple-converted-space"/>
          <w:rFonts w:ascii="돋움" w:eastAsia="돋움" w:hAnsi="돋움" w:hint="eastAsia"/>
          <w:color w:val="999999"/>
          <w:sz w:val="16"/>
          <w:szCs w:val="16"/>
        </w:rPr>
        <w:t> </w:t>
      </w:r>
      <w:r>
        <w:rPr>
          <w:rFonts w:ascii="돋움" w:eastAsia="돋움" w:hAnsi="돋움" w:hint="eastAsia"/>
          <w:color w:val="999999"/>
          <w:sz w:val="16"/>
          <w:szCs w:val="16"/>
        </w:rPr>
        <w:t>5</w:t>
      </w:r>
    </w:p>
    <w:p w:rsidR="00F3435C" w:rsidRDefault="00F3435C" w:rsidP="00F3435C">
      <w:pPr>
        <w:spacing w:line="270" w:lineRule="atLeast"/>
        <w:rPr>
          <w:rFonts w:ascii="돋움" w:eastAsia="돋움" w:hAnsi="돋움"/>
          <w:color w:val="666666"/>
          <w:sz w:val="18"/>
          <w:szCs w:val="18"/>
        </w:rPr>
      </w:pPr>
      <w:r>
        <w:rPr>
          <w:rFonts w:ascii="돋움" w:eastAsia="돋움" w:hAnsi="돋움" w:hint="eastAsia"/>
          <w:color w:val="666666"/>
          <w:sz w:val="18"/>
          <w:szCs w:val="18"/>
        </w:rPr>
        <w:t>일반적인 경우, 안드로이드 용 어플리케이션을 작성하게 되면 여러가지 Activity 들을 생성하게 됩니다. 이때, 가장 골치가 아픈 일 중 하나는 바로 Activity 와 Activity 간의 Flow 를 설계하고 이를 적절하게 구현하는 일입니다. (특히 안드로이드를 사용해보지도 않은 UX 팀과 함께 일하게 되는 경우라면 더욱 그러합니다...)</w:t>
      </w:r>
    </w:p>
    <w:p w:rsidR="00F3435C" w:rsidRDefault="00F3435C" w:rsidP="00F3435C">
      <w:pPr>
        <w:spacing w:line="270" w:lineRule="atLeast"/>
        <w:rPr>
          <w:rFonts w:ascii="돋움" w:eastAsia="돋움" w:hAnsi="돋움"/>
          <w:color w:val="666666"/>
          <w:sz w:val="18"/>
          <w:szCs w:val="18"/>
        </w:rPr>
      </w:pPr>
    </w:p>
    <w:p w:rsidR="00F3435C" w:rsidRDefault="00F3435C" w:rsidP="00F3435C">
      <w:pPr>
        <w:spacing w:line="480" w:lineRule="auto"/>
        <w:rPr>
          <w:rFonts w:ascii="돋움" w:eastAsia="돋움" w:hAnsi="돋움"/>
          <w:color w:val="666666"/>
          <w:sz w:val="18"/>
          <w:szCs w:val="18"/>
        </w:rPr>
      </w:pPr>
      <w:r>
        <w:rPr>
          <w:rFonts w:ascii="돋움" w:eastAsia="돋움" w:hAnsi="돋움" w:hint="eastAsia"/>
          <w:color w:val="666666"/>
          <w:sz w:val="18"/>
          <w:szCs w:val="18"/>
        </w:rPr>
        <w:t> 기본적으로 안드로이드 플랫폼 상에서 Activity 는 또 다른 Activity 를 시작할 수 있고, 각각의 Activity 는 차곡 차곡 Task 라고 불리우는 Activity Stack 에 쌓이게 됩니다. 사용자는 일반적으로 Back 버튼을 이용해서 현재 화면상에 보이는 Activity 를 종료 시키고, 바로 직전에 사용된 Activity 로 돌아갈 수 있습니다. 안드로이드 펍의 회색님의 말을 빌리자면, 인터넷 브라우저를 통해 웹페이지를 검색하는 것과 유사한 방식입니다. </w:t>
      </w:r>
    </w:p>
    <w:p w:rsidR="00F3435C" w:rsidRDefault="00F3435C" w:rsidP="00F3435C">
      <w:pPr>
        <w:spacing w:line="270" w:lineRule="atLeast"/>
        <w:rPr>
          <w:rFonts w:ascii="돋움" w:eastAsia="돋움" w:hAnsi="돋움"/>
          <w:color w:val="666666"/>
          <w:sz w:val="18"/>
          <w:szCs w:val="18"/>
        </w:rPr>
      </w:pPr>
    </w:p>
    <w:p w:rsidR="00F3435C" w:rsidRDefault="00F3435C" w:rsidP="00F3435C">
      <w:pPr>
        <w:spacing w:line="480" w:lineRule="auto"/>
        <w:rPr>
          <w:rFonts w:ascii="돋움" w:eastAsia="돋움" w:hAnsi="돋움"/>
          <w:color w:val="666666"/>
          <w:sz w:val="18"/>
          <w:szCs w:val="18"/>
        </w:rPr>
      </w:pPr>
      <w:r>
        <w:rPr>
          <w:rFonts w:ascii="돋움" w:eastAsia="돋움" w:hAnsi="돋움" w:hint="eastAsia"/>
          <w:color w:val="666666"/>
          <w:sz w:val="18"/>
          <w:szCs w:val="18"/>
        </w:rPr>
        <w:t> 하지만 이러한 방법만으로는 효과적인 UX Flow 를 구축하는데 어려움이있습니다. 다행히, 구글에서는 Activity 를 호출할 때 사용되는 Intent 에 적절한 플래그 값을 설정해서 Activity Stack 을 제어할 수 있는 방법을 제공해 줍니다. 이 플래그들은  FLAG_ACTIVITY 라는 접두어를 갖고 있는데, 종류가 다양해 헷갈리는 수도 있는데, 개인적으로 제가 가장 요긴하게 사용하고 있는 FLAG_ACTIVITY 네 가지를 소개해 봅니다. </w:t>
      </w:r>
    </w:p>
    <w:p w:rsidR="00F3435C" w:rsidRDefault="00F3435C" w:rsidP="00F3435C">
      <w:pPr>
        <w:spacing w:line="270" w:lineRule="atLeast"/>
        <w:rPr>
          <w:rFonts w:ascii="돋움" w:eastAsia="돋움" w:hAnsi="돋움"/>
          <w:color w:val="666666"/>
          <w:sz w:val="18"/>
          <w:szCs w:val="18"/>
        </w:rPr>
      </w:pPr>
    </w:p>
    <w:p w:rsidR="00F3435C" w:rsidRDefault="00F3435C" w:rsidP="00F3435C">
      <w:pPr>
        <w:spacing w:line="480" w:lineRule="auto"/>
        <w:rPr>
          <w:rFonts w:ascii="돋움" w:eastAsia="돋움" w:hAnsi="돋움"/>
          <w:color w:val="666666"/>
          <w:sz w:val="18"/>
          <w:szCs w:val="18"/>
        </w:rPr>
      </w:pPr>
      <w:r>
        <w:rPr>
          <w:rFonts w:ascii="돋움" w:eastAsia="돋움" w:hAnsi="돋움" w:hint="eastAsia"/>
          <w:color w:val="666666"/>
          <w:sz w:val="18"/>
          <w:szCs w:val="18"/>
        </w:rPr>
        <w:t> </w:t>
      </w:r>
      <w:r>
        <w:rPr>
          <w:rFonts w:ascii="돋움" w:eastAsia="돋움" w:hAnsi="돋움" w:hint="eastAsia"/>
          <w:b/>
          <w:bCs/>
          <w:color w:val="666666"/>
          <w:sz w:val="18"/>
          <w:szCs w:val="18"/>
        </w:rPr>
        <w:t>먼저 FLAG_ACTIVITY_SINGLE_TOP 입니다. </w:t>
      </w:r>
      <w:r>
        <w:rPr>
          <w:rFonts w:ascii="돋움" w:eastAsia="돋움" w:hAnsi="돋움" w:hint="eastAsia"/>
          <w:color w:val="666666"/>
          <w:sz w:val="18"/>
          <w:szCs w:val="18"/>
        </w:rPr>
        <w:t>우선 간단하게 그림으로 표현해 보았습니다. A 와 B  두 가지 Activity 가 있는 데, A 라는 Activity 는 B 를 B 라는 Activity 는 다시 자기 자신인 B 를 호출 하는 경우라고 가정해 보겠습니다. </w:t>
      </w:r>
    </w:p>
    <w:p w:rsidR="00F3435C" w:rsidRDefault="00F3435C" w:rsidP="00F3435C">
      <w:pPr>
        <w:spacing w:line="270" w:lineRule="atLeast"/>
        <w:jc w:val="center"/>
        <w:rPr>
          <w:rFonts w:ascii="돋움" w:eastAsia="돋움" w:hAnsi="돋움"/>
          <w:color w:val="666666"/>
          <w:sz w:val="18"/>
          <w:szCs w:val="18"/>
        </w:rPr>
      </w:pPr>
      <w:r>
        <w:rPr>
          <w:rFonts w:ascii="돋움" w:eastAsia="돋움" w:hAnsi="돋움"/>
          <w:noProof/>
          <w:color w:val="666666"/>
          <w:sz w:val="18"/>
          <w:szCs w:val="18"/>
        </w:rPr>
        <w:lastRenderedPageBreak/>
        <w:drawing>
          <wp:inline distT="0" distB="0" distL="0" distR="0">
            <wp:extent cx="4410075" cy="2495550"/>
            <wp:effectExtent l="19050" t="0" r="9525" b="0"/>
            <wp:docPr id="272" name="그림 20" descr="http://pds20.egloos.com/pds/201006/21/91/f0090291_4c1f1bf1509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ds20.egloos.com/pds/201006/21/91/f0090291_4c1f1bf15091b.jpg"/>
                    <pic:cNvPicPr>
                      <a:picLocks noChangeAspect="1" noChangeArrowheads="1"/>
                    </pic:cNvPicPr>
                  </pic:nvPicPr>
                  <pic:blipFill>
                    <a:blip r:embed="rId1064"/>
                    <a:srcRect/>
                    <a:stretch>
                      <a:fillRect/>
                    </a:stretch>
                  </pic:blipFill>
                  <pic:spPr bwMode="auto">
                    <a:xfrm>
                      <a:off x="0" y="0"/>
                      <a:ext cx="4410075" cy="2495550"/>
                    </a:xfrm>
                    <a:prstGeom prst="rect">
                      <a:avLst/>
                    </a:prstGeom>
                    <a:noFill/>
                    <a:ln w="9525">
                      <a:noFill/>
                      <a:miter lim="800000"/>
                      <a:headEnd/>
                      <a:tailEnd/>
                    </a:ln>
                  </pic:spPr>
                </pic:pic>
              </a:graphicData>
            </a:graphic>
          </wp:inline>
        </w:drawing>
      </w:r>
    </w:p>
    <w:p w:rsidR="00F3435C" w:rsidRDefault="00F3435C" w:rsidP="00F3435C">
      <w:pPr>
        <w:spacing w:line="480" w:lineRule="auto"/>
        <w:jc w:val="center"/>
        <w:rPr>
          <w:rFonts w:ascii="돋움" w:eastAsia="돋움" w:hAnsi="돋움"/>
          <w:color w:val="666666"/>
          <w:sz w:val="18"/>
          <w:szCs w:val="18"/>
        </w:rPr>
      </w:pPr>
      <w:r>
        <w:rPr>
          <w:rFonts w:ascii="돋움" w:eastAsia="돋움" w:hAnsi="돋움" w:hint="eastAsia"/>
          <w:color w:val="666666"/>
          <w:sz w:val="18"/>
          <w:szCs w:val="18"/>
        </w:rPr>
        <w:t>&lt; FLAG_ACTIVITY_SINGLE_TOP &gt;</w:t>
      </w:r>
    </w:p>
    <w:p w:rsidR="00F3435C" w:rsidRDefault="00F3435C" w:rsidP="00F3435C">
      <w:pPr>
        <w:spacing w:line="270" w:lineRule="atLeast"/>
        <w:jc w:val="left"/>
        <w:rPr>
          <w:rFonts w:ascii="돋움" w:eastAsia="돋움" w:hAnsi="돋움"/>
          <w:color w:val="666666"/>
          <w:sz w:val="18"/>
          <w:szCs w:val="18"/>
        </w:rPr>
      </w:pPr>
    </w:p>
    <w:p w:rsidR="00F3435C" w:rsidRDefault="00F3435C" w:rsidP="00F3435C">
      <w:pPr>
        <w:spacing w:line="480" w:lineRule="auto"/>
        <w:rPr>
          <w:rFonts w:ascii="돋움" w:eastAsia="돋움" w:hAnsi="돋움"/>
          <w:color w:val="666666"/>
          <w:sz w:val="18"/>
          <w:szCs w:val="18"/>
        </w:rPr>
      </w:pPr>
      <w:r>
        <w:rPr>
          <w:rFonts w:ascii="돋움" w:eastAsia="돋움" w:hAnsi="돋움" w:hint="eastAsia"/>
          <w:color w:val="666666"/>
          <w:sz w:val="18"/>
          <w:szCs w:val="18"/>
        </w:rPr>
        <w:t> 호출하는 Activity B 가 이미 Task 의 가장 앞에 위치하는 경우, 또 하나의 B 를 생성하는 대신, 기존에 존재하는 B Activity 가 재활용됩니다. 이 때 B 가 재활용된다는 것을 개발자가 알아채고 새롭게 전달되는 Intent 를 사용할 수 있도록 B Activity 의 onPause() / onNewIntent() / onResume() 가 순차적으로 호출됩니다. 별 생각없이 동일한 Activity 를 여러번 생성하는 것은 메모리 사용량과 Activity 시작 속도 양쪽 모두에 악영향을 끼칠 수 있습니다. (특히 이미지가 덕지덕지 붙어 있는 Activity 라면). 이런 경우 FLAG_ACTIVITY_SINGLE_TOP 를 적절하게 활용하면 제법 큰 효과를 볼 수 있습니다.</w:t>
      </w:r>
    </w:p>
    <w:p w:rsidR="00F3435C" w:rsidRDefault="00F3435C" w:rsidP="00F3435C">
      <w:pPr>
        <w:spacing w:line="270" w:lineRule="atLeast"/>
        <w:rPr>
          <w:rFonts w:ascii="돋움" w:eastAsia="돋움" w:hAnsi="돋움"/>
          <w:color w:val="666666"/>
          <w:sz w:val="18"/>
          <w:szCs w:val="18"/>
        </w:rPr>
      </w:pPr>
    </w:p>
    <w:p w:rsidR="00F3435C" w:rsidRDefault="00F3435C" w:rsidP="00F3435C">
      <w:pPr>
        <w:spacing w:line="480" w:lineRule="auto"/>
        <w:rPr>
          <w:rFonts w:ascii="돋움" w:eastAsia="돋움" w:hAnsi="돋움"/>
          <w:color w:val="666666"/>
          <w:sz w:val="18"/>
          <w:szCs w:val="18"/>
        </w:rPr>
      </w:pPr>
      <w:r>
        <w:rPr>
          <w:rFonts w:ascii="돋움" w:eastAsia="돋움" w:hAnsi="돋움" w:hint="eastAsia"/>
          <w:color w:val="666666"/>
          <w:sz w:val="18"/>
          <w:szCs w:val="18"/>
        </w:rPr>
        <w:t> </w:t>
      </w:r>
      <w:r>
        <w:rPr>
          <w:rFonts w:ascii="돋움" w:eastAsia="돋움" w:hAnsi="돋움" w:hint="eastAsia"/>
          <w:b/>
          <w:bCs/>
          <w:color w:val="666666"/>
          <w:sz w:val="18"/>
          <w:szCs w:val="18"/>
        </w:rPr>
        <w:t>두 번째는, FLAG_ACTIVITY_NO_HISTORY 플래그입니다. </w:t>
      </w:r>
      <w:r>
        <w:rPr>
          <w:rFonts w:ascii="돋움" w:eastAsia="돋움" w:hAnsi="돋움" w:hint="eastAsia"/>
          <w:color w:val="666666"/>
          <w:sz w:val="18"/>
          <w:szCs w:val="18"/>
        </w:rPr>
        <w:t>우선 간단하게 그림으로 표현해 보았습니다. A 와 B  두 가지 Activity 가 있는 데, A 라는 Activity 는 B 를 B 라는 Activity 는 A 를 호출한 후 에 (A-&gt;B-&gt;A) 사용자가 Back 키를 누르는 경우를 가정해 보겠습니다.</w:t>
      </w:r>
    </w:p>
    <w:p w:rsidR="00F3435C" w:rsidRDefault="00F3435C" w:rsidP="00F3435C">
      <w:pPr>
        <w:spacing w:line="270" w:lineRule="atLeast"/>
        <w:jc w:val="center"/>
        <w:rPr>
          <w:rFonts w:ascii="돋움" w:eastAsia="돋움" w:hAnsi="돋움"/>
          <w:color w:val="666666"/>
          <w:sz w:val="18"/>
          <w:szCs w:val="18"/>
        </w:rPr>
      </w:pPr>
      <w:r>
        <w:rPr>
          <w:rFonts w:ascii="돋움" w:eastAsia="돋움" w:hAnsi="돋움"/>
          <w:noProof/>
          <w:color w:val="666666"/>
          <w:sz w:val="18"/>
          <w:szCs w:val="18"/>
        </w:rPr>
        <w:drawing>
          <wp:inline distT="0" distB="0" distL="0" distR="0">
            <wp:extent cx="4981575" cy="2390775"/>
            <wp:effectExtent l="19050" t="0" r="9525" b="0"/>
            <wp:docPr id="271" name="그림 21" descr="http://pds20.egloos.com/pds/201006/21/91/f0090291_4c1f1bf68b8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ds20.egloos.com/pds/201006/21/91/f0090291_4c1f1bf68b8dd.jpg"/>
                    <pic:cNvPicPr>
                      <a:picLocks noChangeAspect="1" noChangeArrowheads="1"/>
                    </pic:cNvPicPr>
                  </pic:nvPicPr>
                  <pic:blipFill>
                    <a:blip r:embed="rId1065"/>
                    <a:srcRect/>
                    <a:stretch>
                      <a:fillRect/>
                    </a:stretch>
                  </pic:blipFill>
                  <pic:spPr bwMode="auto">
                    <a:xfrm>
                      <a:off x="0" y="0"/>
                      <a:ext cx="4981575" cy="2390775"/>
                    </a:xfrm>
                    <a:prstGeom prst="rect">
                      <a:avLst/>
                    </a:prstGeom>
                    <a:noFill/>
                    <a:ln w="9525">
                      <a:noFill/>
                      <a:miter lim="800000"/>
                      <a:headEnd/>
                      <a:tailEnd/>
                    </a:ln>
                  </pic:spPr>
                </pic:pic>
              </a:graphicData>
            </a:graphic>
          </wp:inline>
        </w:drawing>
      </w:r>
    </w:p>
    <w:p w:rsidR="00F3435C" w:rsidRDefault="00F3435C" w:rsidP="00F3435C">
      <w:pPr>
        <w:spacing w:line="270" w:lineRule="atLeast"/>
        <w:jc w:val="center"/>
        <w:rPr>
          <w:rFonts w:ascii="돋움" w:eastAsia="돋움" w:hAnsi="돋움"/>
          <w:color w:val="666666"/>
          <w:sz w:val="18"/>
          <w:szCs w:val="18"/>
        </w:rPr>
      </w:pPr>
      <w:r>
        <w:rPr>
          <w:rFonts w:ascii="돋움" w:eastAsia="돋움" w:hAnsi="돋움" w:hint="eastAsia"/>
          <w:color w:val="666666"/>
          <w:sz w:val="18"/>
          <w:szCs w:val="18"/>
        </w:rPr>
        <w:t>&lt;</w:t>
      </w:r>
      <w:r>
        <w:rPr>
          <w:rStyle w:val="apple-style-span"/>
          <w:rFonts w:ascii="돋움" w:eastAsia="돋움" w:hAnsi="돋움" w:hint="eastAsia"/>
          <w:color w:val="666666"/>
          <w:sz w:val="18"/>
          <w:szCs w:val="18"/>
        </w:rPr>
        <w:t>FLAG_ACTIVITY_NO_HISTORY&gt;</w:t>
      </w:r>
    </w:p>
    <w:p w:rsidR="00F3435C" w:rsidRDefault="00F3435C" w:rsidP="00F3435C">
      <w:pPr>
        <w:spacing w:line="270" w:lineRule="atLeast"/>
        <w:jc w:val="left"/>
        <w:rPr>
          <w:rFonts w:ascii="돋움" w:eastAsia="돋움" w:hAnsi="돋움"/>
          <w:color w:val="666666"/>
          <w:sz w:val="18"/>
          <w:szCs w:val="18"/>
        </w:rPr>
      </w:pPr>
    </w:p>
    <w:p w:rsidR="00F3435C" w:rsidRDefault="00F3435C" w:rsidP="00F3435C">
      <w:pPr>
        <w:spacing w:line="270" w:lineRule="atLeast"/>
        <w:rPr>
          <w:rFonts w:ascii="돋움" w:eastAsia="돋움" w:hAnsi="돋움"/>
          <w:color w:val="666666"/>
          <w:sz w:val="18"/>
          <w:szCs w:val="18"/>
        </w:rPr>
      </w:pPr>
      <w:r>
        <w:rPr>
          <w:rFonts w:ascii="돋움" w:eastAsia="돋움" w:hAnsi="돋움" w:hint="eastAsia"/>
          <w:color w:val="666666"/>
          <w:sz w:val="18"/>
          <w:szCs w:val="18"/>
        </w:rPr>
        <w:lastRenderedPageBreak/>
        <w:t> 말 그대로, FLAG_ACTIVITY_NO_HISTORY 로 설정된 Intent 로 시작된 Activity B 는 Task 에 그 흔적을 남기지 않게 됩니다. B 에서 또다른 A 를 시작한 후, Back 을 누르면 일반적인 경우 이전에 실행되었던 B 가 나타나지만, NO_HISTORY 를 사용하는 경우 맨 처음에 실행 되었던 A 가 화면에 표시됩니다. 몇 가지 주의할 점이 있습니다. 우선 NO_HISTORY 를 사용하게 되면 Task 에 해당 Intent 의 정보가 기록되지 않기 때문에, A-&gt;B 인 상황 (그림에서 두 번째 단계...) 에서 홈키등을 눌러 다른 Task 로 전환된 후, 다시 본 Task 로 돌아오게 되면, A Activity 가 화면에 표시됩니다. 또한, B Activity 의 onDestroy() 가 호출되는 시점이 조금 애매합니다.일반적인 예상과는 달리, B 에서 또다른 A Activity 를 호출하는 세 번째 단계에서는 onStop 까지만 호출되고, 이 후에 새롭게 호출된 A Activity 가 사라지는 순간 (네 번째 단계) 에서야 onDestroy() 가 호출 됩니다.</w:t>
      </w:r>
    </w:p>
    <w:p w:rsidR="00F3435C" w:rsidRDefault="00F3435C" w:rsidP="00F3435C">
      <w:pPr>
        <w:spacing w:line="270" w:lineRule="atLeast"/>
        <w:rPr>
          <w:rFonts w:ascii="돋움" w:eastAsia="돋움" w:hAnsi="돋움"/>
          <w:color w:val="666666"/>
          <w:sz w:val="18"/>
          <w:szCs w:val="18"/>
        </w:rPr>
      </w:pPr>
    </w:p>
    <w:p w:rsidR="00F3435C" w:rsidRDefault="00F3435C" w:rsidP="00F3435C">
      <w:pPr>
        <w:spacing w:line="270" w:lineRule="atLeast"/>
        <w:rPr>
          <w:rFonts w:ascii="돋움" w:eastAsia="돋움" w:hAnsi="돋움"/>
          <w:color w:val="666666"/>
          <w:sz w:val="18"/>
          <w:szCs w:val="18"/>
        </w:rPr>
      </w:pPr>
      <w:r>
        <w:rPr>
          <w:rFonts w:ascii="돋움" w:eastAsia="돋움" w:hAnsi="돋움" w:hint="eastAsia"/>
          <w:color w:val="666666"/>
          <w:sz w:val="18"/>
          <w:szCs w:val="18"/>
        </w:rPr>
        <w:t> FLAG_ACTIVITY_NO_HISTORY 는 여러가지로 쓸모가 있는데, 특히 특정한 이벤트에 대한 알람등을 위해 다이얼로그 형태로 화면에 표시되는 Activity 들에 적용하기에 편리합니다. (대게의 경우 팝업은 해당 시점에 한번만 보여주면 되니까.)</w:t>
      </w:r>
    </w:p>
    <w:p w:rsidR="00F3435C" w:rsidRDefault="00F3435C" w:rsidP="00F3435C">
      <w:pPr>
        <w:spacing w:line="270" w:lineRule="atLeast"/>
        <w:rPr>
          <w:rFonts w:ascii="돋움" w:eastAsia="돋움" w:hAnsi="돋움"/>
          <w:color w:val="666666"/>
          <w:sz w:val="18"/>
          <w:szCs w:val="18"/>
        </w:rPr>
      </w:pPr>
    </w:p>
    <w:p w:rsidR="00F3435C" w:rsidRDefault="00F3435C" w:rsidP="00F3435C">
      <w:pPr>
        <w:spacing w:line="270" w:lineRule="atLeast"/>
        <w:rPr>
          <w:rFonts w:ascii="돋움" w:eastAsia="돋움" w:hAnsi="돋움"/>
          <w:color w:val="666666"/>
          <w:sz w:val="18"/>
          <w:szCs w:val="18"/>
        </w:rPr>
      </w:pPr>
      <w:r>
        <w:rPr>
          <w:rFonts w:ascii="돋움" w:eastAsia="돋움" w:hAnsi="돋움" w:hint="eastAsia"/>
          <w:color w:val="666666"/>
          <w:sz w:val="18"/>
          <w:szCs w:val="18"/>
        </w:rPr>
        <w:t> 다음으로 굉장히 유용한 플래그 두 가지를 동시에 설명해보고자 합니다.</w:t>
      </w:r>
      <w:r>
        <w:rPr>
          <w:rStyle w:val="apple-style-span"/>
          <w:rFonts w:ascii="돋움" w:eastAsia="돋움" w:hAnsi="돋움" w:hint="eastAsia"/>
          <w:b/>
          <w:bCs/>
          <w:color w:val="666666"/>
          <w:sz w:val="18"/>
          <w:szCs w:val="18"/>
        </w:rPr>
        <w:t>FLAG_ACTIVITY_REORDER_TO_FRONT</w:t>
      </w:r>
      <w:r>
        <w:rPr>
          <w:rStyle w:val="apple-converted-space"/>
          <w:rFonts w:ascii="돋움" w:eastAsia="돋움" w:hAnsi="돋움" w:hint="eastAsia"/>
          <w:b/>
          <w:bCs/>
          <w:color w:val="666666"/>
        </w:rPr>
        <w:t> </w:t>
      </w:r>
      <w:r>
        <w:rPr>
          <w:rStyle w:val="apple-style-span"/>
          <w:rFonts w:ascii="돋움" w:eastAsia="돋움" w:hAnsi="돋움" w:hint="eastAsia"/>
          <w:color w:val="666666"/>
          <w:sz w:val="18"/>
          <w:szCs w:val="18"/>
        </w:rPr>
        <w:t>와 </w:t>
      </w:r>
      <w:r>
        <w:rPr>
          <w:rStyle w:val="apple-style-span"/>
          <w:rFonts w:ascii="돋움" w:eastAsia="돋움" w:hAnsi="돋움" w:hint="eastAsia"/>
          <w:b/>
          <w:bCs/>
          <w:color w:val="666666"/>
          <w:sz w:val="18"/>
          <w:szCs w:val="18"/>
        </w:rPr>
        <w:t>FLAG_ACTIVITY_CLEAR_TOP</w:t>
      </w:r>
      <w:r>
        <w:rPr>
          <w:rStyle w:val="apple-converted-space"/>
          <w:rFonts w:ascii="돋움" w:eastAsia="돋움" w:hAnsi="돋움" w:hint="eastAsia"/>
          <w:b/>
          <w:bCs/>
          <w:color w:val="666666"/>
        </w:rPr>
        <w:t> </w:t>
      </w:r>
      <w:r>
        <w:rPr>
          <w:rStyle w:val="apple-style-span"/>
          <w:rFonts w:ascii="돋움" w:eastAsia="돋움" w:hAnsi="돋움" w:hint="eastAsia"/>
          <w:color w:val="666666"/>
          <w:sz w:val="18"/>
          <w:szCs w:val="18"/>
        </w:rPr>
        <w:t>플래그입니다. 우선 간략하게 그림으로 살펴 보겠습니다. A Activity 에서 B Activity 를 그리고 B 에서 A 를 호출하는 상황을 가정해보았습니다. (A-&gt;B-&gt;A)</w:t>
      </w:r>
    </w:p>
    <w:p w:rsidR="00F3435C" w:rsidRDefault="00F3435C" w:rsidP="00F3435C">
      <w:pPr>
        <w:spacing w:line="270" w:lineRule="atLeast"/>
        <w:rPr>
          <w:rFonts w:ascii="돋움" w:eastAsia="돋움" w:hAnsi="돋움"/>
          <w:color w:val="666666"/>
          <w:sz w:val="18"/>
          <w:szCs w:val="18"/>
        </w:rPr>
      </w:pPr>
    </w:p>
    <w:p w:rsidR="00F3435C" w:rsidRDefault="00F3435C" w:rsidP="00F3435C">
      <w:pPr>
        <w:spacing w:line="270" w:lineRule="atLeast"/>
        <w:jc w:val="center"/>
        <w:rPr>
          <w:rFonts w:ascii="돋움" w:eastAsia="돋움" w:hAnsi="돋움"/>
          <w:color w:val="666666"/>
          <w:sz w:val="18"/>
          <w:szCs w:val="18"/>
        </w:rPr>
      </w:pPr>
      <w:r>
        <w:rPr>
          <w:rFonts w:ascii="돋움" w:eastAsia="돋움" w:hAnsi="돋움"/>
          <w:noProof/>
          <w:color w:val="666666"/>
          <w:sz w:val="18"/>
          <w:szCs w:val="18"/>
        </w:rPr>
        <w:drawing>
          <wp:inline distT="0" distB="0" distL="0" distR="0">
            <wp:extent cx="4933950" cy="3867150"/>
            <wp:effectExtent l="19050" t="0" r="0" b="0"/>
            <wp:docPr id="270" name="그림 22" descr="http://pds20.egloos.com/pds/201006/21/91/f0090291_4c1f1bfc06a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pds20.egloos.com/pds/201006/21/91/f0090291_4c1f1bfc06a8c.jpg"/>
                    <pic:cNvPicPr>
                      <a:picLocks noChangeAspect="1" noChangeArrowheads="1"/>
                    </pic:cNvPicPr>
                  </pic:nvPicPr>
                  <pic:blipFill>
                    <a:blip r:embed="rId1066"/>
                    <a:srcRect/>
                    <a:stretch>
                      <a:fillRect/>
                    </a:stretch>
                  </pic:blipFill>
                  <pic:spPr bwMode="auto">
                    <a:xfrm>
                      <a:off x="0" y="0"/>
                      <a:ext cx="4933950" cy="3867150"/>
                    </a:xfrm>
                    <a:prstGeom prst="rect">
                      <a:avLst/>
                    </a:prstGeom>
                    <a:noFill/>
                    <a:ln w="9525">
                      <a:noFill/>
                      <a:miter lim="800000"/>
                      <a:headEnd/>
                      <a:tailEnd/>
                    </a:ln>
                  </pic:spPr>
                </pic:pic>
              </a:graphicData>
            </a:graphic>
          </wp:inline>
        </w:drawing>
      </w:r>
    </w:p>
    <w:p w:rsidR="00F3435C" w:rsidRDefault="00F3435C" w:rsidP="00F3435C">
      <w:pPr>
        <w:spacing w:line="270" w:lineRule="atLeast"/>
        <w:jc w:val="center"/>
        <w:rPr>
          <w:rFonts w:ascii="돋움" w:eastAsia="돋움" w:hAnsi="돋움"/>
          <w:color w:val="666666"/>
          <w:sz w:val="18"/>
          <w:szCs w:val="18"/>
        </w:rPr>
      </w:pPr>
    </w:p>
    <w:p w:rsidR="00F3435C" w:rsidRDefault="00F3435C" w:rsidP="00F3435C">
      <w:pPr>
        <w:spacing w:line="270" w:lineRule="atLeast"/>
        <w:jc w:val="left"/>
        <w:rPr>
          <w:rFonts w:ascii="돋움" w:eastAsia="돋움" w:hAnsi="돋움"/>
          <w:color w:val="666666"/>
          <w:sz w:val="18"/>
          <w:szCs w:val="18"/>
        </w:rPr>
      </w:pPr>
      <w:r>
        <w:rPr>
          <w:rStyle w:val="apple-style-span"/>
          <w:rFonts w:ascii="돋움" w:eastAsia="돋움" w:hAnsi="돋움" w:hint="eastAsia"/>
          <w:color w:val="666666"/>
          <w:sz w:val="18"/>
          <w:szCs w:val="18"/>
        </w:rPr>
        <w:t> FLAG_ACTIVITY_REORDER_TO_FRONT 는 매우 특이하게도 Task 의 순서 자체를 뒤바꿔 줍니다. 이 플래그를 사용하면, 런치하고자 하는 Activity 가 이미 Task 상에 존재하는 경우 해당 Activity 를 새롭게 생성하는 대신, 아래쪽에 위치한 Activity 의 순서를 Task 의 가장 위로 끌어올려줍니다. 따라서 A-&gt;B-&gt;A 의 순서로 Activity 호출이 일어날때, 새로운 A 가 생성되는 대신 아래쪽에 위치한 A 가 위로 올라와 최종적으로 B-&gt;A 의 형태로 Task 가 구성되게 됩니다. 어떤 Activity 에서 특정 Activity 로 점프하는 형식의 Flow 를 구성해야하는 경우 요긴하게 사용될 수도 있지만</w:t>
      </w:r>
      <w:r>
        <w:rPr>
          <w:rStyle w:val="apple-style-span"/>
          <w:rFonts w:ascii="돋움" w:eastAsia="돋움" w:hAnsi="돋움" w:hint="eastAsia"/>
          <w:b/>
          <w:bCs/>
          <w:color w:val="666666"/>
          <w:sz w:val="18"/>
          <w:szCs w:val="18"/>
        </w:rPr>
        <w:t>, Task 의 순서를 뒤섞는 다는 점에서 사용에 주의를 기울일 필요가 있습니다.</w:t>
      </w:r>
      <w:r>
        <w:rPr>
          <w:rStyle w:val="apple-converted-space"/>
          <w:rFonts w:ascii="돋움" w:eastAsia="돋움" w:hAnsi="돋움" w:hint="eastAsia"/>
          <w:color w:val="666666"/>
        </w:rPr>
        <w:t> </w:t>
      </w:r>
      <w:r>
        <w:rPr>
          <w:rStyle w:val="apple-style-span"/>
          <w:rFonts w:ascii="돋움" w:eastAsia="돋움" w:hAnsi="돋움" w:hint="eastAsia"/>
          <w:color w:val="666666"/>
          <w:sz w:val="18"/>
          <w:szCs w:val="18"/>
        </w:rPr>
        <w:t> (별 생각없이 남발하게 되면 Back 키가를 누를 때 엉뚱한 Activity 가 표시되어 사용자들이 굉장히 혼란스러워 하는 경우가 있습니다.) </w:t>
      </w:r>
    </w:p>
    <w:p w:rsidR="00F3435C" w:rsidRDefault="00F3435C" w:rsidP="00F3435C">
      <w:pPr>
        <w:spacing w:line="270" w:lineRule="atLeast"/>
        <w:rPr>
          <w:rFonts w:ascii="돋움" w:eastAsia="돋움" w:hAnsi="돋움"/>
          <w:color w:val="666666"/>
          <w:sz w:val="18"/>
          <w:szCs w:val="18"/>
        </w:rPr>
      </w:pPr>
    </w:p>
    <w:p w:rsidR="00F3435C" w:rsidRDefault="00F3435C" w:rsidP="00F3435C">
      <w:pPr>
        <w:spacing w:line="270" w:lineRule="atLeast"/>
        <w:rPr>
          <w:rFonts w:ascii="돋움" w:eastAsia="돋움" w:hAnsi="돋움"/>
          <w:color w:val="666666"/>
          <w:sz w:val="18"/>
          <w:szCs w:val="18"/>
        </w:rPr>
      </w:pPr>
      <w:r>
        <w:rPr>
          <w:rFonts w:ascii="돋움" w:eastAsia="돋움" w:hAnsi="돋움" w:hint="eastAsia"/>
          <w:color w:val="666666"/>
          <w:sz w:val="18"/>
          <w:szCs w:val="18"/>
        </w:rPr>
        <w:t> 마지막으로 소개해 드릴 플래그는 바로 </w:t>
      </w:r>
      <w:r>
        <w:rPr>
          <w:rStyle w:val="apple-style-span"/>
          <w:rFonts w:ascii="돋움" w:eastAsia="돋움" w:hAnsi="돋움" w:hint="eastAsia"/>
          <w:color w:val="666666"/>
          <w:sz w:val="18"/>
          <w:szCs w:val="18"/>
        </w:rPr>
        <w:t>FLAG_ACTIVITY_CLEAR_TOP 입니다. 제가 개인적으로 가장 사랑스럽게 생각하는 녀석입니다. 이 플래그가 사용되는 경우  </w:t>
      </w:r>
    </w:p>
    <w:p w:rsidR="00F3435C" w:rsidRDefault="00F3435C" w:rsidP="00F3435C">
      <w:pPr>
        <w:spacing w:line="270" w:lineRule="atLeast"/>
        <w:rPr>
          <w:rFonts w:ascii="돋움" w:eastAsia="돋움" w:hAnsi="돋움"/>
          <w:color w:val="666666"/>
          <w:sz w:val="18"/>
          <w:szCs w:val="18"/>
        </w:rPr>
      </w:pPr>
      <w:r>
        <w:rPr>
          <w:rStyle w:val="apple-style-span"/>
          <w:rFonts w:ascii="돋움" w:eastAsia="돋움" w:hAnsi="돋움" w:hint="eastAsia"/>
          <w:color w:val="666666"/>
          <w:sz w:val="18"/>
          <w:szCs w:val="18"/>
        </w:rPr>
        <w:t>런치하고자 하는 Activity 가 이미 Task 상에 존재하는 경우, 해당 Activity 위에 존재하는 다른 Activity 를 모두 종료시켜 줍니다. 따라서 A-&gt;B-&gt;A 로 호출이 일어나는 경우, B Activity 가 종료 되고, A Activity 만 Task 에 남게 됩니다. (A-&gt;B-&gt;C-&gt;A 인 경우에도 마찬가지로 B와 C 가 종료되고 A 만 남게 됩니다.)</w:t>
      </w:r>
    </w:p>
    <w:p w:rsidR="00F3435C" w:rsidRDefault="00F3435C" w:rsidP="00F3435C">
      <w:pPr>
        <w:spacing w:line="270" w:lineRule="atLeast"/>
        <w:rPr>
          <w:rFonts w:ascii="돋움" w:eastAsia="돋움" w:hAnsi="돋움"/>
          <w:color w:val="666666"/>
          <w:sz w:val="18"/>
          <w:szCs w:val="18"/>
        </w:rPr>
      </w:pPr>
    </w:p>
    <w:p w:rsidR="00F3435C" w:rsidRDefault="00F3435C" w:rsidP="00F3435C">
      <w:pPr>
        <w:spacing w:line="270" w:lineRule="atLeast"/>
        <w:rPr>
          <w:rFonts w:ascii="돋움" w:eastAsia="돋움" w:hAnsi="돋움"/>
          <w:color w:val="666666"/>
          <w:sz w:val="18"/>
          <w:szCs w:val="18"/>
        </w:rPr>
      </w:pPr>
      <w:r>
        <w:rPr>
          <w:rStyle w:val="apple-style-span"/>
          <w:rFonts w:ascii="돋움" w:eastAsia="돋움" w:hAnsi="돋움" w:hint="eastAsia"/>
          <w:color w:val="666666"/>
          <w:sz w:val="18"/>
          <w:szCs w:val="18"/>
        </w:rPr>
        <w:t>  이 Flag 는 특정 어플리케이션의 대쉬보드 (혹은 홈) Activity 를 호출할 때 굉장히 유용하게 사용될 수 있습니다. 즉 하나의 어플리케이션이 하나 혹은 두 가지의 주요한 Activity 와 그 외 특정 값을 선택하는등 단순한 일을 수행하기 위한 여러 개의 Sub-Activity 로 구성되어 있다면, 주요 Activity 를 호출하는데 이 Flag 를 사용함으로서 어플리케이션의 홈버튼등을 손쉽게 구현할 수 있습니다. 또 이 Flag 는 FLAG_ACTIVITY_REORDER_TO_FRONT 와는 달린 Task 의 순서를 뒤섞지 않음으로 사용자에게도 큰 혼란을 주지 않습니다. (사용을 적극 권장합니다.)</w:t>
      </w:r>
    </w:p>
    <w:p w:rsidR="00F3435C" w:rsidRDefault="00F3435C" w:rsidP="00F3435C">
      <w:pPr>
        <w:spacing w:line="270" w:lineRule="atLeast"/>
        <w:rPr>
          <w:rFonts w:ascii="돋움" w:eastAsia="돋움" w:hAnsi="돋움"/>
          <w:color w:val="666666"/>
          <w:sz w:val="18"/>
          <w:szCs w:val="18"/>
        </w:rPr>
      </w:pPr>
    </w:p>
    <w:p w:rsidR="00F3435C" w:rsidRDefault="00F3435C" w:rsidP="00F3435C">
      <w:pPr>
        <w:spacing w:line="270" w:lineRule="atLeast"/>
        <w:rPr>
          <w:rFonts w:ascii="돋움" w:eastAsia="돋움" w:hAnsi="돋움"/>
          <w:color w:val="666666"/>
          <w:sz w:val="18"/>
          <w:szCs w:val="18"/>
        </w:rPr>
      </w:pPr>
      <w:r>
        <w:rPr>
          <w:rStyle w:val="apple-style-span"/>
          <w:rFonts w:ascii="돋움" w:eastAsia="돋움" w:hAnsi="돋움" w:hint="eastAsia"/>
          <w:color w:val="666666"/>
          <w:sz w:val="18"/>
          <w:szCs w:val="18"/>
        </w:rPr>
        <w:t> 한 가지 주의해야할 점은 A-&gt;B-&gt;A 형태로 Activity 를 호출 하고자 할 때, 단순히 FLAG_ACTIVITY_CLEAR_TOP 만을 사용하게 되면, 기존에 생성되었던 A Activity 가 종료된 후 (onDestroy() 가 호출됨) 새롭게 A 가 생성 (onCreate()) 됩니다. 만일 기존에 사용된 A Activity 가 계속 사용되기를 원한다면, SINGLE_TOP 플래그와 함께 사용해야 합니다.</w:t>
      </w:r>
    </w:p>
    <w:p w:rsidR="00F3435C" w:rsidRDefault="00F3435C" w:rsidP="00F3435C">
      <w:pPr>
        <w:spacing w:line="270" w:lineRule="atLeast"/>
        <w:rPr>
          <w:rFonts w:ascii="돋움" w:eastAsia="돋움" w:hAnsi="돋움"/>
          <w:color w:val="666666"/>
          <w:sz w:val="18"/>
          <w:szCs w:val="18"/>
        </w:rPr>
      </w:pPr>
    </w:p>
    <w:p w:rsidR="00F3435C" w:rsidRDefault="00F3435C" w:rsidP="00F3435C">
      <w:pPr>
        <w:spacing w:line="450" w:lineRule="atLeast"/>
        <w:rPr>
          <w:rStyle w:val="apple-style-span"/>
        </w:rPr>
      </w:pPr>
      <w:r>
        <w:rPr>
          <w:rStyle w:val="apple-style-span"/>
          <w:rFonts w:ascii="돋움" w:eastAsia="돋움" w:hAnsi="돋움" w:hint="eastAsia"/>
          <w:color w:val="666666"/>
          <w:sz w:val="18"/>
          <w:szCs w:val="18"/>
        </w:rPr>
        <w:t> 휴... 생각보다 내용이 길어졌네요. 대부분 SDK 문서를 읽어보면 잘 나와있는 내용이라 새로운 내용은 없습니다만... 문서 읽기를 게을리한 덕분에 한창을 고생했던 기억이 떠올라 (특히 CLEAR_TOP) 유용하게 사용한 Flag 를 정리하는 겸 작성해 보았습니다~</w:t>
      </w:r>
    </w:p>
    <w:p w:rsidR="00F3435C" w:rsidRDefault="00F3435C" w:rsidP="00F3435C">
      <w:pPr>
        <w:pStyle w:val="a3"/>
        <w:spacing w:before="165" w:beforeAutospacing="0" w:after="105" w:afterAutospacing="0" w:line="450" w:lineRule="atLeast"/>
      </w:pPr>
      <w:r>
        <w:rPr>
          <w:rStyle w:val="a8"/>
          <w:rFonts w:ascii="돋움" w:eastAsia="돋움" w:hAnsi="돋움" w:hint="eastAsia"/>
          <w:color w:val="666666"/>
          <w:sz w:val="18"/>
          <w:szCs w:val="18"/>
        </w:rPr>
        <w:t>[출처]</w:t>
      </w:r>
      <w:r>
        <w:rPr>
          <w:rStyle w:val="apple-converted-space"/>
          <w:rFonts w:ascii="돋움" w:eastAsia="돋움" w:hAnsi="돋움" w:hint="eastAsia"/>
          <w:color w:val="666666"/>
        </w:rPr>
        <w:t> </w:t>
      </w:r>
      <w:hyperlink r:id="rId1067" w:tgtFrame="_blank" w:history="1">
        <w:r>
          <w:rPr>
            <w:rStyle w:val="a4"/>
            <w:rFonts w:ascii="돋움" w:eastAsia="돋움" w:hAnsi="돋움" w:hint="eastAsia"/>
            <w:color w:val="1777B1"/>
            <w:sz w:val="18"/>
            <w:szCs w:val="18"/>
            <w:u w:val="none"/>
          </w:rPr>
          <w:t>안드로이드 알아두면 요긴한 FLAG_ACTIVITY 네 가지</w:t>
        </w:r>
      </w:hyperlink>
      <w:r>
        <w:rPr>
          <w:rFonts w:ascii="돋움" w:eastAsia="돋움" w:hAnsi="돋움" w:hint="eastAsia"/>
          <w:color w:val="666666"/>
          <w:sz w:val="18"/>
          <w:szCs w:val="18"/>
        </w:rPr>
        <w:t>|</w:t>
      </w:r>
      <w:r>
        <w:rPr>
          <w:rStyle w:val="a8"/>
          <w:rFonts w:ascii="돋움" w:eastAsia="돋움" w:hAnsi="돋움" w:hint="eastAsia"/>
          <w:color w:val="666666"/>
          <w:sz w:val="18"/>
          <w:szCs w:val="18"/>
        </w:rPr>
        <w:t>작성자</w:t>
      </w:r>
      <w:r>
        <w:rPr>
          <w:rStyle w:val="apple-converted-space"/>
          <w:rFonts w:ascii="돋움" w:eastAsia="돋움" w:hAnsi="돋움" w:hint="eastAsia"/>
          <w:color w:val="666666"/>
        </w:rPr>
        <w:t> </w:t>
      </w:r>
      <w:hyperlink r:id="rId1068" w:tgtFrame="_blank" w:history="1">
        <w:r>
          <w:rPr>
            <w:rStyle w:val="a4"/>
            <w:rFonts w:ascii="돋움" w:eastAsia="돋움" w:hAnsi="돋움" w:hint="eastAsia"/>
            <w:color w:val="1777B1"/>
            <w:sz w:val="18"/>
            <w:szCs w:val="18"/>
            <w:u w:val="none"/>
          </w:rPr>
          <w:t>휴</w:t>
        </w:r>
      </w:hyperlink>
    </w:p>
    <w:bookmarkStart w:id="69" w:name="2000572"/>
    <w:p w:rsidR="00F3435C" w:rsidRDefault="00153F68" w:rsidP="00F3435C">
      <w:pPr>
        <w:pStyle w:val="2"/>
        <w:pBdr>
          <w:bottom w:val="single" w:sz="6" w:space="2" w:color="333333"/>
        </w:pBdr>
        <w:wordWrap w:val="0"/>
        <w:spacing w:before="0" w:beforeAutospacing="0" w:after="0" w:afterAutospacing="0"/>
        <w:rPr>
          <w:rFonts w:ascii="Arial" w:hAnsi="Arial" w:cs="Arial"/>
          <w:color w:val="666666"/>
          <w:spacing w:val="-14"/>
          <w:sz w:val="20"/>
          <w:szCs w:val="20"/>
        </w:rPr>
      </w:pPr>
      <w:r>
        <w:rPr>
          <w:rFonts w:ascii="Arial" w:hAnsi="Arial" w:cs="Arial"/>
          <w:color w:val="666666"/>
          <w:spacing w:val="-14"/>
          <w:sz w:val="20"/>
          <w:szCs w:val="20"/>
        </w:rPr>
        <w:fldChar w:fldCharType="begin"/>
      </w:r>
      <w:r w:rsidR="00F3435C">
        <w:rPr>
          <w:rFonts w:ascii="Arial" w:hAnsi="Arial" w:cs="Arial"/>
          <w:color w:val="666666"/>
          <w:spacing w:val="-14"/>
          <w:sz w:val="20"/>
          <w:szCs w:val="20"/>
        </w:rPr>
        <w:instrText xml:space="preserve"> </w:instrText>
      </w:r>
      <w:r w:rsidR="00F3435C">
        <w:rPr>
          <w:rFonts w:ascii="Arial" w:hAnsi="Arial" w:cs="Arial" w:hint="eastAsia"/>
          <w:color w:val="666666"/>
          <w:spacing w:val="-14"/>
          <w:sz w:val="20"/>
          <w:szCs w:val="20"/>
        </w:rPr>
        <w:instrText>HYPERLINK "http://uichsmulti.egloos.com/2000572" \o "</w:instrText>
      </w:r>
      <w:r w:rsidR="00F3435C">
        <w:rPr>
          <w:rFonts w:ascii="Arial" w:hAnsi="Arial" w:cs="Arial" w:hint="eastAsia"/>
          <w:color w:val="666666"/>
          <w:spacing w:val="-14"/>
          <w:sz w:val="20"/>
          <w:szCs w:val="20"/>
        </w:rPr>
        <w:instrText>안드로이드의</w:instrText>
      </w:r>
      <w:r w:rsidR="00F3435C">
        <w:rPr>
          <w:rFonts w:ascii="Arial" w:hAnsi="Arial" w:cs="Arial" w:hint="eastAsia"/>
          <w:color w:val="666666"/>
          <w:spacing w:val="-14"/>
          <w:sz w:val="20"/>
          <w:szCs w:val="20"/>
        </w:rPr>
        <w:instrText xml:space="preserve"> </w:instrText>
      </w:r>
      <w:r w:rsidR="00F3435C">
        <w:rPr>
          <w:rFonts w:ascii="Arial" w:hAnsi="Arial" w:cs="Arial" w:hint="eastAsia"/>
          <w:color w:val="666666"/>
          <w:spacing w:val="-14"/>
          <w:sz w:val="20"/>
          <w:szCs w:val="20"/>
        </w:rPr>
        <w:instrText>프로세스를</w:instrText>
      </w:r>
      <w:r w:rsidR="00F3435C">
        <w:rPr>
          <w:rFonts w:ascii="Arial" w:hAnsi="Arial" w:cs="Arial" w:hint="eastAsia"/>
          <w:color w:val="666666"/>
          <w:spacing w:val="-14"/>
          <w:sz w:val="20"/>
          <w:szCs w:val="20"/>
        </w:rPr>
        <w:instrText xml:space="preserve"> </w:instrText>
      </w:r>
      <w:r w:rsidR="00F3435C">
        <w:rPr>
          <w:rFonts w:ascii="Arial" w:hAnsi="Arial" w:cs="Arial" w:hint="eastAsia"/>
          <w:color w:val="666666"/>
          <w:spacing w:val="-14"/>
          <w:sz w:val="20"/>
          <w:szCs w:val="20"/>
        </w:rPr>
        <w:instrText>깔끔히</w:instrText>
      </w:r>
      <w:r w:rsidR="00F3435C">
        <w:rPr>
          <w:rFonts w:ascii="Arial" w:hAnsi="Arial" w:cs="Arial" w:hint="eastAsia"/>
          <w:color w:val="666666"/>
          <w:spacing w:val="-14"/>
          <w:sz w:val="20"/>
          <w:szCs w:val="20"/>
        </w:rPr>
        <w:instrText xml:space="preserve"> </w:instrText>
      </w:r>
      <w:r w:rsidR="00F3435C">
        <w:rPr>
          <w:rFonts w:ascii="Arial" w:hAnsi="Arial" w:cs="Arial" w:hint="eastAsia"/>
          <w:color w:val="666666"/>
          <w:spacing w:val="-14"/>
          <w:sz w:val="20"/>
          <w:szCs w:val="20"/>
        </w:rPr>
        <w:instrText>죽이는</w:instrText>
      </w:r>
      <w:r w:rsidR="00F3435C">
        <w:rPr>
          <w:rFonts w:ascii="Arial" w:hAnsi="Arial" w:cs="Arial" w:hint="eastAsia"/>
          <w:color w:val="666666"/>
          <w:spacing w:val="-14"/>
          <w:sz w:val="20"/>
          <w:szCs w:val="20"/>
        </w:rPr>
        <w:instrText xml:space="preserve"> </w:instrText>
      </w:r>
      <w:r w:rsidR="00F3435C">
        <w:rPr>
          <w:rFonts w:ascii="Arial" w:hAnsi="Arial" w:cs="Arial" w:hint="eastAsia"/>
          <w:color w:val="666666"/>
          <w:spacing w:val="-14"/>
          <w:sz w:val="20"/>
          <w:szCs w:val="20"/>
        </w:rPr>
        <w:instrText>방법</w:instrText>
      </w:r>
      <w:r w:rsidR="00F3435C">
        <w:rPr>
          <w:rFonts w:ascii="Arial" w:hAnsi="Arial" w:cs="Arial" w:hint="eastAsia"/>
          <w:color w:val="666666"/>
          <w:spacing w:val="-14"/>
          <w:sz w:val="20"/>
          <w:szCs w:val="20"/>
        </w:rPr>
        <w:instrText>."</w:instrText>
      </w:r>
      <w:r w:rsidR="00F3435C">
        <w:rPr>
          <w:rFonts w:ascii="Arial" w:hAnsi="Arial" w:cs="Arial"/>
          <w:color w:val="666666"/>
          <w:spacing w:val="-14"/>
          <w:sz w:val="20"/>
          <w:szCs w:val="20"/>
        </w:rPr>
        <w:instrText xml:space="preserve"> </w:instrText>
      </w:r>
      <w:r>
        <w:rPr>
          <w:rFonts w:ascii="Arial" w:hAnsi="Arial" w:cs="Arial"/>
          <w:color w:val="666666"/>
          <w:spacing w:val="-14"/>
          <w:sz w:val="20"/>
          <w:szCs w:val="20"/>
        </w:rPr>
        <w:fldChar w:fldCharType="separate"/>
      </w:r>
      <w:r w:rsidR="00F3435C">
        <w:rPr>
          <w:rStyle w:val="a4"/>
          <w:rFonts w:ascii="Arial" w:hAnsi="Arial" w:cs="Arial"/>
          <w:color w:val="333333"/>
          <w:spacing w:val="-14"/>
          <w:sz w:val="20"/>
          <w:szCs w:val="20"/>
          <w:u w:val="none"/>
        </w:rPr>
        <w:t>안드로이드의</w:t>
      </w:r>
      <w:r w:rsidR="00F3435C">
        <w:rPr>
          <w:rStyle w:val="a4"/>
          <w:rFonts w:ascii="Arial" w:hAnsi="Arial" w:cs="Arial"/>
          <w:color w:val="333333"/>
          <w:spacing w:val="-14"/>
          <w:sz w:val="20"/>
          <w:szCs w:val="20"/>
          <w:u w:val="none"/>
        </w:rPr>
        <w:t xml:space="preserve"> </w:t>
      </w:r>
      <w:r w:rsidR="00F3435C">
        <w:rPr>
          <w:rStyle w:val="a4"/>
          <w:rFonts w:ascii="Arial" w:hAnsi="Arial" w:cs="Arial"/>
          <w:color w:val="333333"/>
          <w:spacing w:val="-14"/>
          <w:sz w:val="20"/>
          <w:szCs w:val="20"/>
          <w:u w:val="none"/>
        </w:rPr>
        <w:t>프로세스를</w:t>
      </w:r>
      <w:r w:rsidR="00F3435C">
        <w:rPr>
          <w:rStyle w:val="a4"/>
          <w:rFonts w:ascii="Arial" w:hAnsi="Arial" w:cs="Arial"/>
          <w:color w:val="333333"/>
          <w:spacing w:val="-14"/>
          <w:sz w:val="20"/>
          <w:szCs w:val="20"/>
          <w:u w:val="none"/>
        </w:rPr>
        <w:t xml:space="preserve"> </w:t>
      </w:r>
      <w:r w:rsidR="00F3435C">
        <w:rPr>
          <w:rStyle w:val="a4"/>
          <w:rFonts w:ascii="Arial" w:hAnsi="Arial" w:cs="Arial"/>
          <w:color w:val="333333"/>
          <w:spacing w:val="-14"/>
          <w:sz w:val="20"/>
          <w:szCs w:val="20"/>
          <w:u w:val="none"/>
        </w:rPr>
        <w:t>깔끔히</w:t>
      </w:r>
      <w:r w:rsidR="00F3435C">
        <w:rPr>
          <w:rStyle w:val="a4"/>
          <w:rFonts w:ascii="Arial" w:hAnsi="Arial" w:cs="Arial"/>
          <w:color w:val="333333"/>
          <w:spacing w:val="-14"/>
          <w:sz w:val="20"/>
          <w:szCs w:val="20"/>
          <w:u w:val="none"/>
        </w:rPr>
        <w:t xml:space="preserve"> </w:t>
      </w:r>
      <w:r w:rsidR="00F3435C">
        <w:rPr>
          <w:rStyle w:val="a4"/>
          <w:rFonts w:ascii="Arial" w:hAnsi="Arial" w:cs="Arial"/>
          <w:color w:val="333333"/>
          <w:spacing w:val="-14"/>
          <w:sz w:val="20"/>
          <w:szCs w:val="20"/>
          <w:u w:val="none"/>
        </w:rPr>
        <w:t>죽이는</w:t>
      </w:r>
      <w:r w:rsidR="00F3435C">
        <w:rPr>
          <w:rStyle w:val="a4"/>
          <w:rFonts w:ascii="Arial" w:hAnsi="Arial" w:cs="Arial"/>
          <w:color w:val="333333"/>
          <w:spacing w:val="-14"/>
          <w:sz w:val="20"/>
          <w:szCs w:val="20"/>
          <w:u w:val="none"/>
        </w:rPr>
        <w:t xml:space="preserve"> </w:t>
      </w:r>
      <w:r w:rsidR="00F3435C">
        <w:rPr>
          <w:rStyle w:val="a4"/>
          <w:rFonts w:ascii="Arial" w:hAnsi="Arial" w:cs="Arial"/>
          <w:color w:val="333333"/>
          <w:spacing w:val="-14"/>
          <w:sz w:val="20"/>
          <w:szCs w:val="20"/>
          <w:u w:val="none"/>
        </w:rPr>
        <w:t>방법</w:t>
      </w:r>
      <w:r w:rsidR="00F3435C">
        <w:rPr>
          <w:rStyle w:val="a4"/>
          <w:rFonts w:ascii="Arial" w:hAnsi="Arial" w:cs="Arial"/>
          <w:color w:val="333333"/>
          <w:spacing w:val="-14"/>
          <w:sz w:val="20"/>
          <w:szCs w:val="20"/>
          <w:u w:val="none"/>
        </w:rPr>
        <w:t>.</w:t>
      </w:r>
      <w:r>
        <w:rPr>
          <w:rFonts w:ascii="Arial" w:hAnsi="Arial" w:cs="Arial"/>
          <w:color w:val="666666"/>
          <w:spacing w:val="-14"/>
          <w:sz w:val="20"/>
          <w:szCs w:val="20"/>
        </w:rPr>
        <w:fldChar w:fldCharType="end"/>
      </w:r>
      <w:bookmarkEnd w:id="69"/>
      <w:r w:rsidR="00F3435C" w:rsidRPr="00F3435C">
        <w:t xml:space="preserve"> </w:t>
      </w:r>
      <w:hyperlink r:id="rId1069" w:history="1">
        <w:r w:rsidR="00F3435C">
          <w:rPr>
            <w:rStyle w:val="a4"/>
          </w:rPr>
          <w:t>http://uichsmulti.egloos.com/2000572</w:t>
        </w:r>
      </w:hyperlink>
    </w:p>
    <w:p w:rsidR="00F3435C" w:rsidRDefault="00F3435C" w:rsidP="00601CF6">
      <w:pPr>
        <w:widowControl/>
        <w:numPr>
          <w:ilvl w:val="0"/>
          <w:numId w:val="44"/>
        </w:numPr>
        <w:wordWrap/>
        <w:autoSpaceDE/>
        <w:autoSpaceDN/>
        <w:spacing w:line="258" w:lineRule="atLeast"/>
        <w:ind w:left="0"/>
        <w:jc w:val="left"/>
        <w:rPr>
          <w:rFonts w:ascii="Arial" w:hAnsi="Arial" w:cs="Arial"/>
          <w:color w:val="999999"/>
          <w:sz w:val="14"/>
          <w:szCs w:val="14"/>
        </w:rPr>
      </w:pPr>
      <w:r>
        <w:rPr>
          <w:rStyle w:val="by"/>
          <w:rFonts w:ascii="Verdana" w:hAnsi="Verdana" w:cs="Arial"/>
          <w:color w:val="999999"/>
          <w:sz w:val="11"/>
          <w:szCs w:val="11"/>
        </w:rPr>
        <w:t>by</w:t>
      </w:r>
      <w:r>
        <w:rPr>
          <w:rStyle w:val="apple-converted-space"/>
          <w:rFonts w:ascii="Arial" w:hAnsi="Arial" w:cs="Arial"/>
          <w:color w:val="999999"/>
          <w:sz w:val="14"/>
          <w:szCs w:val="14"/>
        </w:rPr>
        <w:t> </w:t>
      </w:r>
      <w:r>
        <w:rPr>
          <w:rFonts w:ascii="Arial" w:hAnsi="Arial" w:cs="Arial"/>
          <w:color w:val="999999"/>
          <w:sz w:val="14"/>
          <w:szCs w:val="14"/>
        </w:rPr>
        <w:t>김구글</w:t>
      </w:r>
      <w:r>
        <w:rPr>
          <w:rStyle w:val="apple-converted-space"/>
          <w:rFonts w:ascii="Arial" w:hAnsi="Arial" w:cs="Arial"/>
          <w:color w:val="999999"/>
          <w:sz w:val="14"/>
          <w:szCs w:val="14"/>
        </w:rPr>
        <w:t> </w:t>
      </w:r>
    </w:p>
    <w:p w:rsidR="00F3435C" w:rsidRDefault="00F3435C" w:rsidP="00601CF6">
      <w:pPr>
        <w:widowControl/>
        <w:numPr>
          <w:ilvl w:val="0"/>
          <w:numId w:val="44"/>
        </w:numPr>
        <w:wordWrap/>
        <w:autoSpaceDE/>
        <w:autoSpaceDN/>
        <w:spacing w:line="258" w:lineRule="atLeast"/>
        <w:ind w:left="0"/>
        <w:jc w:val="left"/>
        <w:rPr>
          <w:rFonts w:ascii="Verdana" w:hAnsi="Verdana" w:cs="Arial"/>
          <w:color w:val="999999"/>
          <w:sz w:val="11"/>
          <w:szCs w:val="11"/>
        </w:rPr>
      </w:pPr>
      <w:r>
        <w:rPr>
          <w:rFonts w:ascii="Verdana" w:hAnsi="Verdana" w:cs="Arial"/>
          <w:color w:val="999999"/>
          <w:sz w:val="11"/>
          <w:szCs w:val="11"/>
        </w:rPr>
        <w:t>2011/01/12 11:00</w:t>
      </w:r>
      <w:r>
        <w:rPr>
          <w:rStyle w:val="apple-converted-space"/>
          <w:rFonts w:ascii="Verdana" w:hAnsi="Verdana" w:cs="Arial"/>
          <w:color w:val="999999"/>
          <w:sz w:val="11"/>
          <w:szCs w:val="11"/>
        </w:rPr>
        <w:t> </w:t>
      </w:r>
    </w:p>
    <w:p w:rsidR="00F3435C" w:rsidRDefault="00153F68" w:rsidP="00601CF6">
      <w:pPr>
        <w:widowControl/>
        <w:numPr>
          <w:ilvl w:val="0"/>
          <w:numId w:val="44"/>
        </w:numPr>
        <w:wordWrap/>
        <w:autoSpaceDE/>
        <w:autoSpaceDN/>
        <w:spacing w:line="258" w:lineRule="atLeast"/>
        <w:ind w:left="0"/>
        <w:jc w:val="left"/>
        <w:rPr>
          <w:rFonts w:ascii="Verdana" w:hAnsi="Verdana" w:cs="Arial"/>
          <w:color w:val="999999"/>
          <w:sz w:val="11"/>
          <w:szCs w:val="11"/>
        </w:rPr>
      </w:pPr>
      <w:hyperlink r:id="rId1070" w:history="1">
        <w:r w:rsidR="00F3435C">
          <w:rPr>
            <w:rStyle w:val="a4"/>
            <w:rFonts w:ascii="Verdana" w:hAnsi="Verdana" w:cs="Arial"/>
            <w:color w:val="52B4E1"/>
            <w:sz w:val="11"/>
            <w:szCs w:val="11"/>
            <w:u w:val="none"/>
          </w:rPr>
          <w:t>uichsmulti.egloos.com/2000572</w:t>
        </w:r>
      </w:hyperlink>
      <w:r w:rsidR="00F3435C">
        <w:rPr>
          <w:rStyle w:val="apple-converted-space"/>
          <w:rFonts w:ascii="Verdana" w:hAnsi="Verdana" w:cs="Arial"/>
          <w:color w:val="999999"/>
          <w:sz w:val="11"/>
          <w:szCs w:val="11"/>
        </w:rPr>
        <w:t> </w:t>
      </w:r>
    </w:p>
    <w:p w:rsidR="00F3435C" w:rsidRDefault="00F3435C" w:rsidP="00601CF6">
      <w:pPr>
        <w:widowControl/>
        <w:numPr>
          <w:ilvl w:val="0"/>
          <w:numId w:val="44"/>
        </w:numPr>
        <w:wordWrap/>
        <w:autoSpaceDE/>
        <w:autoSpaceDN/>
        <w:spacing w:line="258" w:lineRule="atLeast"/>
        <w:ind w:left="0"/>
        <w:jc w:val="left"/>
        <w:rPr>
          <w:rFonts w:ascii="Arial" w:hAnsi="Arial" w:cs="Arial"/>
          <w:color w:val="999999"/>
          <w:sz w:val="14"/>
          <w:szCs w:val="14"/>
        </w:rPr>
      </w:pPr>
      <w:r>
        <w:rPr>
          <w:rStyle w:val="txt"/>
          <w:rFonts w:ascii="Arial" w:hAnsi="Arial" w:cs="Arial"/>
          <w:color w:val="999999"/>
          <w:sz w:val="14"/>
          <w:szCs w:val="14"/>
        </w:rPr>
        <w:t>덧글수</w:t>
      </w:r>
      <w:r>
        <w:rPr>
          <w:rStyle w:val="txt"/>
          <w:rFonts w:ascii="Arial" w:hAnsi="Arial" w:cs="Arial"/>
          <w:color w:val="999999"/>
          <w:sz w:val="14"/>
          <w:szCs w:val="14"/>
        </w:rPr>
        <w:t xml:space="preserve"> :</w:t>
      </w:r>
      <w:r>
        <w:rPr>
          <w:rStyle w:val="apple-converted-space"/>
          <w:rFonts w:ascii="Arial" w:hAnsi="Arial" w:cs="Arial"/>
          <w:color w:val="999999"/>
          <w:sz w:val="14"/>
          <w:szCs w:val="14"/>
        </w:rPr>
        <w:t> </w:t>
      </w:r>
      <w:r>
        <w:rPr>
          <w:rFonts w:ascii="Arial" w:hAnsi="Arial" w:cs="Arial"/>
          <w:color w:val="999999"/>
          <w:sz w:val="14"/>
          <w:szCs w:val="14"/>
        </w:rPr>
        <w:t>0</w:t>
      </w:r>
    </w:p>
    <w:p w:rsidR="00F3435C" w:rsidRDefault="00F3435C" w:rsidP="00F3435C">
      <w:pPr>
        <w:spacing w:line="480" w:lineRule="auto"/>
        <w:jc w:val="center"/>
        <w:rPr>
          <w:rFonts w:ascii="Arial" w:hAnsi="Arial" w:cs="Arial"/>
          <w:color w:val="666666"/>
          <w:sz w:val="22"/>
        </w:rPr>
      </w:pPr>
      <w:r>
        <w:rPr>
          <w:rFonts w:ascii="Arial" w:hAnsi="Arial" w:cs="Arial"/>
          <w:color w:val="666666"/>
          <w:sz w:val="22"/>
        </w:rPr>
        <w:t>출처</w:t>
      </w:r>
      <w:r>
        <w:rPr>
          <w:rFonts w:ascii="Arial" w:hAnsi="Arial" w:cs="Arial"/>
          <w:color w:val="666666"/>
          <w:sz w:val="22"/>
        </w:rPr>
        <w:t xml:space="preserve"> : </w:t>
      </w:r>
    </w:p>
    <w:p w:rsidR="00F3435C" w:rsidRDefault="00153F68" w:rsidP="00F3435C">
      <w:pPr>
        <w:spacing w:line="480" w:lineRule="auto"/>
        <w:jc w:val="center"/>
        <w:rPr>
          <w:rFonts w:ascii="Arial" w:hAnsi="Arial" w:cs="Arial"/>
          <w:color w:val="666666"/>
          <w:sz w:val="22"/>
        </w:rPr>
      </w:pPr>
      <w:hyperlink r:id="rId1071" w:history="1">
        <w:r w:rsidR="00F3435C">
          <w:rPr>
            <w:rStyle w:val="a4"/>
            <w:rFonts w:ascii="Arial" w:hAnsi="Arial" w:cs="Arial"/>
            <w:color w:val="D03A3A"/>
            <w:sz w:val="22"/>
            <w:u w:val="none"/>
          </w:rPr>
          <w:t>휴우</w:t>
        </w:r>
      </w:hyperlink>
      <w:r w:rsidR="00F3435C">
        <w:rPr>
          <w:rStyle w:val="apple-converted-space"/>
          <w:rFonts w:ascii="Arial" w:hAnsi="Arial" w:cs="Arial"/>
          <w:color w:val="666666"/>
          <w:sz w:val="22"/>
        </w:rPr>
        <w:t> </w:t>
      </w:r>
      <w:r w:rsidR="00F3435C">
        <w:rPr>
          <w:rStyle w:val="itemfont"/>
          <w:rFonts w:ascii="Arial" w:hAnsi="Arial" w:cs="Arial"/>
          <w:color w:val="D03A3A"/>
          <w:sz w:val="22"/>
        </w:rPr>
        <w:t>(huewu)</w:t>
      </w:r>
      <w:r w:rsidR="00F3435C">
        <w:rPr>
          <w:rStyle w:val="apple-converted-space"/>
          <w:rFonts w:ascii="Arial" w:hAnsi="Arial" w:cs="Arial"/>
          <w:color w:val="666666"/>
          <w:sz w:val="22"/>
        </w:rPr>
        <w:t> </w:t>
      </w:r>
      <w:r w:rsidR="00F3435C">
        <w:rPr>
          <w:rFonts w:ascii="Arial" w:hAnsi="Arial" w:cs="Arial"/>
          <w:color w:val="666666"/>
          <w:sz w:val="22"/>
        </w:rPr>
        <w:t>님의</w:t>
      </w:r>
      <w:r w:rsidR="00F3435C">
        <w:rPr>
          <w:rFonts w:ascii="Arial" w:hAnsi="Arial" w:cs="Arial"/>
          <w:color w:val="666666"/>
          <w:sz w:val="22"/>
        </w:rPr>
        <w:t xml:space="preserve"> </w:t>
      </w:r>
      <w:r w:rsidR="00F3435C">
        <w:rPr>
          <w:rFonts w:ascii="Arial" w:hAnsi="Arial" w:cs="Arial"/>
          <w:color w:val="666666"/>
          <w:sz w:val="22"/>
        </w:rPr>
        <w:t>블로그</w:t>
      </w:r>
    </w:p>
    <w:p w:rsidR="00F3435C" w:rsidRDefault="00F3435C" w:rsidP="00F3435C">
      <w:pPr>
        <w:pStyle w:val="a3"/>
        <w:wordWrap w:val="0"/>
        <w:spacing w:line="480" w:lineRule="auto"/>
        <w:jc w:val="center"/>
        <w:rPr>
          <w:rFonts w:ascii="Arial" w:hAnsi="Arial" w:cs="Arial"/>
          <w:color w:val="666666"/>
          <w:sz w:val="22"/>
          <w:szCs w:val="22"/>
        </w:rPr>
      </w:pPr>
      <w:r>
        <w:rPr>
          <w:rFonts w:ascii="Arial" w:hAnsi="Arial" w:cs="Arial"/>
          <w:color w:val="666666"/>
          <w:sz w:val="22"/>
          <w:szCs w:val="22"/>
        </w:rPr>
        <w:t> </w:t>
      </w:r>
      <w:hyperlink r:id="rId1072" w:history="1">
        <w:r>
          <w:rPr>
            <w:rStyle w:val="a4"/>
            <w:rFonts w:ascii="Arial" w:hAnsi="Arial" w:cs="Arial"/>
            <w:color w:val="52B4E1"/>
            <w:sz w:val="22"/>
            <w:szCs w:val="22"/>
            <w:u w:val="none"/>
          </w:rPr>
          <w:t>http://blog.naver.com/PostView.nhn?blogId=huewu&amp;logNo=110082677696</w:t>
        </w:r>
      </w:hyperlink>
    </w:p>
    <w:p w:rsidR="00F3435C" w:rsidRDefault="00F3435C" w:rsidP="00F3435C">
      <w:pPr>
        <w:spacing w:line="480" w:lineRule="auto"/>
        <w:jc w:val="center"/>
        <w:rPr>
          <w:rFonts w:ascii="Arial" w:hAnsi="Arial" w:cs="Arial"/>
          <w:color w:val="666666"/>
          <w:sz w:val="16"/>
          <w:szCs w:val="16"/>
        </w:rPr>
      </w:pPr>
      <w:r>
        <w:rPr>
          <w:rFonts w:ascii="Arial" w:hAnsi="Arial" w:cs="Arial"/>
          <w:color w:val="666666"/>
          <w:sz w:val="22"/>
        </w:rPr>
        <w:br/>
        <w:t>  </w:t>
      </w:r>
      <w:r>
        <w:rPr>
          <w:rFonts w:ascii="Arial" w:hAnsi="Arial" w:cs="Arial"/>
          <w:color w:val="666666"/>
          <w:sz w:val="22"/>
        </w:rPr>
        <w:t>궁하면</w:t>
      </w:r>
      <w:r>
        <w:rPr>
          <w:rFonts w:ascii="Arial" w:hAnsi="Arial" w:cs="Arial"/>
          <w:color w:val="666666"/>
          <w:sz w:val="22"/>
        </w:rPr>
        <w:t xml:space="preserve"> </w:t>
      </w:r>
      <w:r>
        <w:rPr>
          <w:rFonts w:ascii="Arial" w:hAnsi="Arial" w:cs="Arial"/>
          <w:color w:val="666666"/>
          <w:sz w:val="22"/>
        </w:rPr>
        <w:t>통하는</w:t>
      </w:r>
      <w:r>
        <w:rPr>
          <w:rFonts w:ascii="Arial" w:hAnsi="Arial" w:cs="Arial"/>
          <w:color w:val="666666"/>
          <w:sz w:val="22"/>
        </w:rPr>
        <w:t xml:space="preserve"> </w:t>
      </w:r>
      <w:r>
        <w:rPr>
          <w:rFonts w:ascii="Arial" w:hAnsi="Arial" w:cs="Arial"/>
          <w:color w:val="666666"/>
          <w:sz w:val="22"/>
        </w:rPr>
        <w:t>법인가요</w:t>
      </w:r>
      <w:r>
        <w:rPr>
          <w:rFonts w:ascii="Arial" w:hAnsi="Arial" w:cs="Arial"/>
          <w:color w:val="666666"/>
          <w:sz w:val="22"/>
        </w:rPr>
        <w:t xml:space="preserve">? </w:t>
      </w:r>
      <w:r>
        <w:rPr>
          <w:rFonts w:ascii="Arial" w:hAnsi="Arial" w:cs="Arial"/>
          <w:color w:val="666666"/>
          <w:sz w:val="22"/>
        </w:rPr>
        <w:t>얼마전에</w:t>
      </w:r>
      <w:r>
        <w:rPr>
          <w:rFonts w:ascii="Arial" w:hAnsi="Arial" w:cs="Arial"/>
          <w:color w:val="666666"/>
          <w:sz w:val="22"/>
        </w:rPr>
        <w:t xml:space="preserve"> </w:t>
      </w:r>
      <w:r>
        <w:rPr>
          <w:rFonts w:ascii="Arial" w:hAnsi="Arial" w:cs="Arial"/>
          <w:color w:val="666666"/>
          <w:sz w:val="22"/>
        </w:rPr>
        <w:t>훌륭하게</w:t>
      </w:r>
      <w:r>
        <w:rPr>
          <w:rFonts w:ascii="Arial" w:hAnsi="Arial" w:cs="Arial"/>
          <w:color w:val="666666"/>
          <w:sz w:val="22"/>
        </w:rPr>
        <w:t xml:space="preserve"> Process </w:t>
      </w:r>
      <w:r>
        <w:rPr>
          <w:rFonts w:ascii="Arial" w:hAnsi="Arial" w:cs="Arial"/>
          <w:color w:val="666666"/>
          <w:sz w:val="22"/>
        </w:rPr>
        <w:t>를</w:t>
      </w:r>
      <w:r>
        <w:rPr>
          <w:rFonts w:ascii="Arial" w:hAnsi="Arial" w:cs="Arial"/>
          <w:color w:val="666666"/>
          <w:sz w:val="22"/>
        </w:rPr>
        <w:t xml:space="preserve"> </w:t>
      </w:r>
      <w:r>
        <w:rPr>
          <w:rFonts w:ascii="Arial" w:hAnsi="Arial" w:cs="Arial"/>
          <w:color w:val="666666"/>
          <w:sz w:val="22"/>
        </w:rPr>
        <w:t>종료시킬</w:t>
      </w:r>
      <w:r>
        <w:rPr>
          <w:rFonts w:ascii="Arial" w:hAnsi="Arial" w:cs="Arial"/>
          <w:color w:val="666666"/>
          <w:sz w:val="22"/>
        </w:rPr>
        <w:t xml:space="preserve"> </w:t>
      </w:r>
      <w:r>
        <w:rPr>
          <w:rFonts w:ascii="Arial" w:hAnsi="Arial" w:cs="Arial"/>
          <w:color w:val="666666"/>
          <w:sz w:val="22"/>
        </w:rPr>
        <w:t>수</w:t>
      </w:r>
      <w:r>
        <w:rPr>
          <w:rFonts w:ascii="Arial" w:hAnsi="Arial" w:cs="Arial"/>
          <w:color w:val="666666"/>
          <w:sz w:val="22"/>
        </w:rPr>
        <w:t xml:space="preserve"> </w:t>
      </w:r>
      <w:r>
        <w:rPr>
          <w:rFonts w:ascii="Arial" w:hAnsi="Arial" w:cs="Arial"/>
          <w:color w:val="666666"/>
          <w:sz w:val="22"/>
        </w:rPr>
        <w:t>있는</w:t>
      </w:r>
      <w:r>
        <w:rPr>
          <w:rFonts w:ascii="Arial" w:hAnsi="Arial" w:cs="Arial"/>
          <w:color w:val="666666"/>
          <w:sz w:val="22"/>
        </w:rPr>
        <w:t xml:space="preserve"> </w:t>
      </w:r>
      <w:r>
        <w:rPr>
          <w:rFonts w:ascii="Arial" w:hAnsi="Arial" w:cs="Arial"/>
          <w:color w:val="666666"/>
          <w:sz w:val="22"/>
        </w:rPr>
        <w:t>방법을</w:t>
      </w:r>
      <w:r>
        <w:rPr>
          <w:rFonts w:ascii="Arial" w:hAnsi="Arial" w:cs="Arial"/>
          <w:color w:val="666666"/>
          <w:sz w:val="22"/>
        </w:rPr>
        <w:t xml:space="preserve"> </w:t>
      </w:r>
      <w:r>
        <w:rPr>
          <w:rFonts w:ascii="Arial" w:hAnsi="Arial" w:cs="Arial"/>
          <w:color w:val="666666"/>
          <w:sz w:val="22"/>
        </w:rPr>
        <w:t>구글링을</w:t>
      </w:r>
      <w:r>
        <w:rPr>
          <w:rFonts w:ascii="Arial" w:hAnsi="Arial" w:cs="Arial"/>
          <w:color w:val="666666"/>
          <w:sz w:val="22"/>
        </w:rPr>
        <w:t xml:space="preserve"> </w:t>
      </w:r>
      <w:r>
        <w:rPr>
          <w:rFonts w:ascii="Arial" w:hAnsi="Arial" w:cs="Arial"/>
          <w:color w:val="666666"/>
          <w:sz w:val="22"/>
        </w:rPr>
        <w:t>통해</w:t>
      </w:r>
      <w:r>
        <w:rPr>
          <w:rFonts w:ascii="Arial" w:hAnsi="Arial" w:cs="Arial"/>
          <w:color w:val="666666"/>
          <w:sz w:val="22"/>
        </w:rPr>
        <w:t xml:space="preserve"> </w:t>
      </w:r>
      <w:r>
        <w:rPr>
          <w:rFonts w:ascii="Arial" w:hAnsi="Arial" w:cs="Arial"/>
          <w:color w:val="666666"/>
          <w:sz w:val="22"/>
        </w:rPr>
        <w:t>발견해서</w:t>
      </w:r>
      <w:r>
        <w:rPr>
          <w:rFonts w:ascii="Arial" w:hAnsi="Arial" w:cs="Arial"/>
          <w:color w:val="666666"/>
          <w:sz w:val="22"/>
        </w:rPr>
        <w:t xml:space="preserve"> </w:t>
      </w:r>
      <w:r>
        <w:rPr>
          <w:rFonts w:ascii="Arial" w:hAnsi="Arial" w:cs="Arial"/>
          <w:color w:val="666666"/>
          <w:sz w:val="22"/>
        </w:rPr>
        <w:t>이야기해</w:t>
      </w:r>
      <w:r>
        <w:rPr>
          <w:rFonts w:ascii="Arial" w:hAnsi="Arial" w:cs="Arial"/>
          <w:color w:val="666666"/>
          <w:sz w:val="22"/>
        </w:rPr>
        <w:t xml:space="preserve"> </w:t>
      </w:r>
      <w:r>
        <w:rPr>
          <w:rFonts w:ascii="Arial" w:hAnsi="Arial" w:cs="Arial"/>
          <w:color w:val="666666"/>
          <w:sz w:val="22"/>
        </w:rPr>
        <w:t>봅니다</w:t>
      </w:r>
      <w:r>
        <w:rPr>
          <w:rFonts w:ascii="Arial" w:hAnsi="Arial" w:cs="Arial"/>
          <w:color w:val="666666"/>
          <w:sz w:val="22"/>
        </w:rPr>
        <w:t>. </w:t>
      </w:r>
      <w:r>
        <w:rPr>
          <w:rFonts w:ascii="Arial" w:hAnsi="Arial" w:cs="Arial"/>
          <w:color w:val="666666"/>
          <w:sz w:val="22"/>
        </w:rPr>
        <w:t>특정</w:t>
      </w:r>
      <w:r>
        <w:rPr>
          <w:rFonts w:ascii="Arial" w:hAnsi="Arial" w:cs="Arial"/>
          <w:color w:val="666666"/>
          <w:sz w:val="22"/>
        </w:rPr>
        <w:t xml:space="preserve"> </w:t>
      </w:r>
      <w:r>
        <w:rPr>
          <w:rFonts w:ascii="Arial" w:hAnsi="Arial" w:cs="Arial"/>
          <w:color w:val="666666"/>
          <w:sz w:val="22"/>
        </w:rPr>
        <w:t>어플리케이션의</w:t>
      </w:r>
      <w:r>
        <w:rPr>
          <w:rFonts w:ascii="Arial" w:hAnsi="Arial" w:cs="Arial"/>
          <w:color w:val="666666"/>
          <w:sz w:val="22"/>
        </w:rPr>
        <w:t xml:space="preserve"> Process </w:t>
      </w:r>
      <w:r>
        <w:rPr>
          <w:rFonts w:ascii="Arial" w:hAnsi="Arial" w:cs="Arial"/>
          <w:color w:val="666666"/>
          <w:sz w:val="22"/>
        </w:rPr>
        <w:t>를</w:t>
      </w:r>
      <w:r>
        <w:rPr>
          <w:rFonts w:ascii="Arial" w:hAnsi="Arial" w:cs="Arial"/>
          <w:color w:val="666666"/>
          <w:sz w:val="22"/>
        </w:rPr>
        <w:t xml:space="preserve"> </w:t>
      </w:r>
      <w:r>
        <w:rPr>
          <w:rFonts w:ascii="Arial" w:hAnsi="Arial" w:cs="Arial"/>
          <w:color w:val="666666"/>
          <w:sz w:val="22"/>
        </w:rPr>
        <w:t>확실히</w:t>
      </w:r>
      <w:r>
        <w:rPr>
          <w:rFonts w:ascii="Arial" w:hAnsi="Arial" w:cs="Arial"/>
          <w:color w:val="666666"/>
          <w:sz w:val="22"/>
        </w:rPr>
        <w:t xml:space="preserve"> </w:t>
      </w:r>
      <w:r>
        <w:rPr>
          <w:rFonts w:ascii="Arial" w:hAnsi="Arial" w:cs="Arial"/>
          <w:color w:val="666666"/>
          <w:sz w:val="22"/>
        </w:rPr>
        <w:t>죽이는</w:t>
      </w:r>
      <w:r>
        <w:rPr>
          <w:rFonts w:ascii="Arial" w:hAnsi="Arial" w:cs="Arial"/>
          <w:color w:val="666666"/>
          <w:sz w:val="22"/>
        </w:rPr>
        <w:t xml:space="preserve"> </w:t>
      </w:r>
      <w:r>
        <w:rPr>
          <w:rFonts w:ascii="Arial" w:hAnsi="Arial" w:cs="Arial"/>
          <w:color w:val="666666"/>
          <w:sz w:val="22"/>
        </w:rPr>
        <w:lastRenderedPageBreak/>
        <w:t>방법은</w:t>
      </w:r>
      <w:r>
        <w:rPr>
          <w:rFonts w:ascii="Arial" w:hAnsi="Arial" w:cs="Arial"/>
          <w:color w:val="666666"/>
          <w:sz w:val="22"/>
        </w:rPr>
        <w:t xml:space="preserve"> </w:t>
      </w:r>
      <w:r>
        <w:rPr>
          <w:rFonts w:ascii="Arial" w:hAnsi="Arial" w:cs="Arial"/>
          <w:color w:val="666666"/>
          <w:sz w:val="22"/>
        </w:rPr>
        <w:t>다음과</w:t>
      </w:r>
      <w:r>
        <w:rPr>
          <w:rFonts w:ascii="Arial" w:hAnsi="Arial" w:cs="Arial"/>
          <w:color w:val="666666"/>
          <w:sz w:val="22"/>
        </w:rPr>
        <w:t xml:space="preserve"> </w:t>
      </w:r>
      <w:r>
        <w:rPr>
          <w:rFonts w:ascii="Arial" w:hAnsi="Arial" w:cs="Arial"/>
          <w:color w:val="666666"/>
          <w:sz w:val="22"/>
        </w:rPr>
        <w:t>같습니다</w:t>
      </w:r>
      <w:r>
        <w:rPr>
          <w:rFonts w:ascii="Arial" w:hAnsi="Arial" w:cs="Arial"/>
          <w:color w:val="666666"/>
          <w:sz w:val="22"/>
        </w:rPr>
        <w:t>.</w:t>
      </w:r>
    </w:p>
    <w:tbl>
      <w:tblPr>
        <w:tblW w:w="5000" w:type="pct"/>
        <w:tblCellSpacing w:w="0" w:type="dxa"/>
        <w:tblCellMar>
          <w:left w:w="0" w:type="dxa"/>
          <w:right w:w="0" w:type="dxa"/>
        </w:tblCellMar>
        <w:tblLook w:val="04A0"/>
      </w:tblPr>
      <w:tblGrid>
        <w:gridCol w:w="15"/>
        <w:gridCol w:w="8996"/>
        <w:gridCol w:w="15"/>
      </w:tblGrid>
      <w:tr w:rsidR="00F3435C" w:rsidTr="00F3435C">
        <w:trPr>
          <w:trHeight w:val="15"/>
          <w:tblCellSpacing w:w="0" w:type="dxa"/>
        </w:trPr>
        <w:tc>
          <w:tcPr>
            <w:tcW w:w="15" w:type="dxa"/>
            <w:shd w:val="clear" w:color="auto" w:fill="auto"/>
            <w:vAlign w:val="center"/>
            <w:hideMark/>
          </w:tcPr>
          <w:p w:rsidR="00F3435C" w:rsidRDefault="00F3435C">
            <w:pPr>
              <w:rPr>
                <w:rFonts w:ascii="굴림" w:eastAsia="굴림" w:hAnsi="굴림" w:cs="굴림"/>
                <w:sz w:val="2"/>
                <w:szCs w:val="24"/>
              </w:rPr>
            </w:pPr>
          </w:p>
        </w:tc>
        <w:tc>
          <w:tcPr>
            <w:tcW w:w="0" w:type="auto"/>
            <w:shd w:val="clear" w:color="auto" w:fill="auto"/>
            <w:vAlign w:val="center"/>
            <w:hideMark/>
          </w:tcPr>
          <w:p w:rsidR="00F3435C" w:rsidRDefault="00F3435C">
            <w:pPr>
              <w:rPr>
                <w:rFonts w:ascii="굴림" w:eastAsia="굴림" w:hAnsi="굴림" w:cs="굴림"/>
                <w:sz w:val="2"/>
                <w:szCs w:val="24"/>
              </w:rPr>
            </w:pPr>
          </w:p>
        </w:tc>
        <w:tc>
          <w:tcPr>
            <w:tcW w:w="15" w:type="dxa"/>
            <w:shd w:val="clear" w:color="auto" w:fill="auto"/>
            <w:vAlign w:val="center"/>
            <w:hideMark/>
          </w:tcPr>
          <w:p w:rsidR="00F3435C" w:rsidRDefault="00F3435C">
            <w:pPr>
              <w:rPr>
                <w:rFonts w:ascii="굴림" w:eastAsia="굴림" w:hAnsi="굴림" w:cs="굴림"/>
                <w:sz w:val="2"/>
                <w:szCs w:val="24"/>
              </w:rPr>
            </w:pPr>
          </w:p>
        </w:tc>
      </w:tr>
      <w:tr w:rsidR="00F3435C" w:rsidTr="00F3435C">
        <w:trPr>
          <w:tblCellSpacing w:w="0" w:type="dxa"/>
        </w:trPr>
        <w:tc>
          <w:tcPr>
            <w:tcW w:w="15" w:type="dxa"/>
            <w:shd w:val="clear" w:color="auto" w:fill="auto"/>
            <w:vAlign w:val="center"/>
            <w:hideMark/>
          </w:tcPr>
          <w:p w:rsidR="00F3435C" w:rsidRDefault="00F3435C">
            <w:pPr>
              <w:rPr>
                <w:rFonts w:ascii="굴림" w:eastAsia="굴림" w:hAnsi="굴림" w:cs="굴림"/>
                <w:sz w:val="24"/>
                <w:szCs w:val="24"/>
              </w:rPr>
            </w:pPr>
          </w:p>
        </w:tc>
        <w:tc>
          <w:tcPr>
            <w:tcW w:w="0" w:type="auto"/>
            <w:shd w:val="clear" w:color="auto" w:fill="auto"/>
            <w:tcMar>
              <w:top w:w="149" w:type="dxa"/>
              <w:left w:w="122" w:type="dxa"/>
              <w:bottom w:w="136" w:type="dxa"/>
              <w:right w:w="136" w:type="dxa"/>
            </w:tcMar>
            <w:vAlign w:val="center"/>
            <w:hideMark/>
          </w:tcPr>
          <w:p w:rsidR="00F3435C" w:rsidRDefault="00F3435C" w:rsidP="00F3435C">
            <w:pPr>
              <w:spacing w:line="480" w:lineRule="auto"/>
              <w:rPr>
                <w:rFonts w:ascii="돋움" w:eastAsia="돋움" w:hAnsi="돋움"/>
                <w:color w:val="444444"/>
                <w:sz w:val="16"/>
                <w:szCs w:val="16"/>
              </w:rPr>
            </w:pPr>
            <w:r>
              <w:rPr>
                <w:rFonts w:ascii="돋움" w:eastAsia="돋움" w:hAnsi="돋움" w:hint="eastAsia"/>
                <w:color w:val="444444"/>
                <w:szCs w:val="20"/>
              </w:rPr>
              <w:t>1.메니페스트 파일에 RESTART_PACKAGES 권한을 사용한다고 선언한다.</w:t>
            </w:r>
          </w:p>
          <w:p w:rsidR="00F3435C" w:rsidRDefault="00F3435C" w:rsidP="00F3435C">
            <w:pPr>
              <w:spacing w:line="480" w:lineRule="auto"/>
              <w:rPr>
                <w:rFonts w:ascii="돋움" w:eastAsia="돋움" w:hAnsi="돋움"/>
                <w:color w:val="444444"/>
                <w:sz w:val="16"/>
                <w:szCs w:val="16"/>
              </w:rPr>
            </w:pPr>
            <w:r>
              <w:rPr>
                <w:rFonts w:ascii="돋움" w:eastAsia="돋움" w:hAnsi="돋움" w:hint="eastAsia"/>
                <w:b/>
                <w:bCs/>
                <w:color w:val="444444"/>
                <w:szCs w:val="20"/>
              </w:rPr>
              <w:t>&lt;uses-permission android:name="android.permission.RESTART_PACKAGES"/&gt;</w:t>
            </w:r>
          </w:p>
          <w:p w:rsidR="00F3435C" w:rsidRDefault="00F3435C" w:rsidP="00F3435C">
            <w:pPr>
              <w:rPr>
                <w:rFonts w:ascii="돋움" w:eastAsia="돋움" w:hAnsi="돋움"/>
                <w:color w:val="444444"/>
                <w:sz w:val="16"/>
                <w:szCs w:val="16"/>
              </w:rPr>
            </w:pPr>
          </w:p>
          <w:p w:rsidR="00F3435C" w:rsidRDefault="00F3435C" w:rsidP="00F3435C">
            <w:pPr>
              <w:spacing w:line="480" w:lineRule="auto"/>
              <w:rPr>
                <w:rFonts w:ascii="돋움" w:eastAsia="돋움" w:hAnsi="돋움"/>
                <w:color w:val="444444"/>
                <w:sz w:val="16"/>
                <w:szCs w:val="16"/>
              </w:rPr>
            </w:pPr>
            <w:r>
              <w:rPr>
                <w:rFonts w:ascii="돋움" w:eastAsia="돋움" w:hAnsi="돋움" w:hint="eastAsia"/>
                <w:color w:val="444444"/>
                <w:szCs w:val="20"/>
              </w:rPr>
              <w:t>2.ActivityManager 의 restartPackage API 를 호출한다.</w:t>
            </w:r>
          </w:p>
          <w:p w:rsidR="00F3435C" w:rsidRDefault="00F3435C" w:rsidP="00F3435C">
            <w:pPr>
              <w:rPr>
                <w:rFonts w:ascii="돋움" w:eastAsia="돋움" w:hAnsi="돋움"/>
                <w:color w:val="444444"/>
                <w:sz w:val="16"/>
                <w:szCs w:val="16"/>
              </w:rPr>
            </w:pPr>
            <w:r>
              <w:rPr>
                <w:rStyle w:val="apple-style-span"/>
                <w:rFonts w:ascii="돋움" w:eastAsia="돋움" w:hAnsi="돋움" w:hint="eastAsia"/>
                <w:b/>
                <w:bCs/>
                <w:color w:val="444444"/>
                <w:szCs w:val="20"/>
              </w:rPr>
              <w:t>ActivityManager am </w:t>
            </w:r>
          </w:p>
          <w:p w:rsidR="00F3435C" w:rsidRDefault="00F3435C" w:rsidP="00F3435C">
            <w:pPr>
              <w:rPr>
                <w:rFonts w:ascii="돋움" w:eastAsia="돋움" w:hAnsi="돋움"/>
                <w:color w:val="444444"/>
                <w:sz w:val="16"/>
                <w:szCs w:val="16"/>
              </w:rPr>
            </w:pPr>
            <w:r>
              <w:rPr>
                <w:rStyle w:val="apple-style-span"/>
                <w:rFonts w:ascii="돋움" w:eastAsia="돋움" w:hAnsi="돋움" w:hint="eastAsia"/>
                <w:b/>
                <w:bCs/>
                <w:color w:val="444444"/>
                <w:szCs w:val="20"/>
              </w:rPr>
              <w:t>             = (ActivityManager)getSystemService(ACTIVITY_SERVICE);</w:t>
            </w:r>
          </w:p>
          <w:p w:rsidR="00F3435C" w:rsidRDefault="00F3435C" w:rsidP="00F3435C">
            <w:pPr>
              <w:spacing w:line="480" w:lineRule="auto"/>
              <w:rPr>
                <w:rFonts w:ascii="돋움" w:eastAsia="돋움" w:hAnsi="돋움" w:cs="굴림"/>
                <w:color w:val="444444"/>
                <w:sz w:val="16"/>
                <w:szCs w:val="16"/>
              </w:rPr>
            </w:pPr>
            <w:r>
              <w:rPr>
                <w:rFonts w:ascii="돋움" w:eastAsia="돋움" w:hAnsi="돋움" w:hint="eastAsia"/>
                <w:b/>
                <w:bCs/>
                <w:color w:val="444444"/>
                <w:szCs w:val="20"/>
              </w:rPr>
              <w:t>am.restartPackage(getPackageName());</w:t>
            </w:r>
          </w:p>
        </w:tc>
        <w:tc>
          <w:tcPr>
            <w:tcW w:w="15" w:type="dxa"/>
            <w:shd w:val="clear" w:color="auto" w:fill="auto"/>
            <w:vAlign w:val="center"/>
            <w:hideMark/>
          </w:tcPr>
          <w:p w:rsidR="00F3435C" w:rsidRDefault="00F3435C">
            <w:pPr>
              <w:rPr>
                <w:rFonts w:ascii="굴림" w:eastAsia="굴림" w:hAnsi="굴림" w:cs="굴림"/>
                <w:sz w:val="24"/>
                <w:szCs w:val="24"/>
              </w:rPr>
            </w:pPr>
          </w:p>
        </w:tc>
      </w:tr>
      <w:tr w:rsidR="00F3435C" w:rsidTr="00F3435C">
        <w:trPr>
          <w:trHeight w:val="15"/>
          <w:tblCellSpacing w:w="0" w:type="dxa"/>
        </w:trPr>
        <w:tc>
          <w:tcPr>
            <w:tcW w:w="15" w:type="dxa"/>
            <w:shd w:val="clear" w:color="auto" w:fill="auto"/>
            <w:vAlign w:val="center"/>
            <w:hideMark/>
          </w:tcPr>
          <w:p w:rsidR="00F3435C" w:rsidRDefault="00F3435C">
            <w:pPr>
              <w:rPr>
                <w:rFonts w:ascii="굴림" w:eastAsia="굴림" w:hAnsi="굴림" w:cs="굴림"/>
                <w:sz w:val="2"/>
                <w:szCs w:val="24"/>
              </w:rPr>
            </w:pPr>
          </w:p>
        </w:tc>
        <w:tc>
          <w:tcPr>
            <w:tcW w:w="0" w:type="auto"/>
            <w:shd w:val="clear" w:color="auto" w:fill="auto"/>
            <w:vAlign w:val="center"/>
            <w:hideMark/>
          </w:tcPr>
          <w:p w:rsidR="00F3435C" w:rsidRDefault="00F3435C">
            <w:pPr>
              <w:rPr>
                <w:rFonts w:ascii="굴림" w:eastAsia="굴림" w:hAnsi="굴림" w:cs="굴림"/>
                <w:sz w:val="2"/>
                <w:szCs w:val="24"/>
              </w:rPr>
            </w:pPr>
          </w:p>
        </w:tc>
        <w:tc>
          <w:tcPr>
            <w:tcW w:w="15" w:type="dxa"/>
            <w:shd w:val="clear" w:color="auto" w:fill="auto"/>
            <w:vAlign w:val="center"/>
            <w:hideMark/>
          </w:tcPr>
          <w:p w:rsidR="00F3435C" w:rsidRDefault="00F3435C">
            <w:pPr>
              <w:rPr>
                <w:rFonts w:ascii="굴림" w:eastAsia="굴림" w:hAnsi="굴림" w:cs="굴림"/>
                <w:sz w:val="2"/>
                <w:szCs w:val="24"/>
              </w:rPr>
            </w:pPr>
          </w:p>
        </w:tc>
      </w:tr>
    </w:tbl>
    <w:p w:rsidR="00F3435C" w:rsidRDefault="00F3435C" w:rsidP="00F3435C">
      <w:pPr>
        <w:spacing w:line="258" w:lineRule="atLeast"/>
        <w:jc w:val="left"/>
        <w:rPr>
          <w:rFonts w:ascii="Arial" w:hAnsi="Arial" w:cs="Arial"/>
          <w:color w:val="666666"/>
          <w:sz w:val="16"/>
          <w:szCs w:val="16"/>
        </w:rPr>
      </w:pPr>
      <w:r>
        <w:rPr>
          <w:rStyle w:val="apple-style-span"/>
          <w:rFonts w:ascii="Arial" w:hAnsi="Arial" w:cs="Arial"/>
          <w:color w:val="666666"/>
          <w:szCs w:val="20"/>
        </w:rPr>
        <w:t> </w:t>
      </w:r>
      <w:r>
        <w:rPr>
          <w:rStyle w:val="apple-style-span"/>
          <w:rFonts w:ascii="Arial" w:hAnsi="Arial" w:cs="Arial"/>
          <w:color w:val="666666"/>
          <w:szCs w:val="20"/>
        </w:rPr>
        <w:t>이전에는</w:t>
      </w:r>
      <w:r>
        <w:rPr>
          <w:rStyle w:val="apple-style-span"/>
          <w:rFonts w:ascii="Arial" w:hAnsi="Arial" w:cs="Arial"/>
          <w:color w:val="666666"/>
          <w:szCs w:val="20"/>
        </w:rPr>
        <w:t xml:space="preserve"> System.exit() </w:t>
      </w:r>
      <w:r>
        <w:rPr>
          <w:rStyle w:val="apple-style-span"/>
          <w:rFonts w:ascii="Arial" w:hAnsi="Arial" w:cs="Arial"/>
          <w:color w:val="666666"/>
          <w:szCs w:val="20"/>
        </w:rPr>
        <w:t>나</w:t>
      </w:r>
      <w:r>
        <w:rPr>
          <w:rStyle w:val="apple-style-span"/>
          <w:rFonts w:ascii="Arial" w:hAnsi="Arial" w:cs="Arial"/>
          <w:color w:val="666666"/>
          <w:szCs w:val="20"/>
        </w:rPr>
        <w:t xml:space="preserve"> Process.killProcess() </w:t>
      </w:r>
      <w:r>
        <w:rPr>
          <w:rStyle w:val="apple-style-span"/>
          <w:rFonts w:ascii="Arial" w:hAnsi="Arial" w:cs="Arial"/>
          <w:color w:val="666666"/>
          <w:szCs w:val="20"/>
        </w:rPr>
        <w:t>를</w:t>
      </w:r>
      <w:r>
        <w:rPr>
          <w:rStyle w:val="apple-style-span"/>
          <w:rFonts w:ascii="Arial" w:hAnsi="Arial" w:cs="Arial"/>
          <w:color w:val="666666"/>
          <w:szCs w:val="20"/>
        </w:rPr>
        <w:t xml:space="preserve"> </w:t>
      </w:r>
      <w:r>
        <w:rPr>
          <w:rStyle w:val="apple-style-span"/>
          <w:rFonts w:ascii="Arial" w:hAnsi="Arial" w:cs="Arial"/>
          <w:color w:val="666666"/>
          <w:szCs w:val="20"/>
        </w:rPr>
        <w:t>이용해서</w:t>
      </w:r>
      <w:r>
        <w:rPr>
          <w:rStyle w:val="apple-style-span"/>
          <w:rFonts w:ascii="Arial" w:hAnsi="Arial" w:cs="Arial"/>
          <w:color w:val="666666"/>
          <w:szCs w:val="20"/>
        </w:rPr>
        <w:t xml:space="preserve"> Process </w:t>
      </w:r>
      <w:r>
        <w:rPr>
          <w:rStyle w:val="apple-style-span"/>
          <w:rFonts w:ascii="Arial" w:hAnsi="Arial" w:cs="Arial"/>
          <w:color w:val="666666"/>
          <w:szCs w:val="20"/>
        </w:rPr>
        <w:t>를</w:t>
      </w:r>
      <w:r>
        <w:rPr>
          <w:rStyle w:val="apple-style-span"/>
          <w:rFonts w:ascii="Arial" w:hAnsi="Arial" w:cs="Arial"/>
          <w:color w:val="666666"/>
          <w:szCs w:val="20"/>
        </w:rPr>
        <w:t xml:space="preserve"> </w:t>
      </w:r>
      <w:r>
        <w:rPr>
          <w:rStyle w:val="apple-style-span"/>
          <w:rFonts w:ascii="Arial" w:hAnsi="Arial" w:cs="Arial"/>
          <w:color w:val="666666"/>
          <w:szCs w:val="20"/>
        </w:rPr>
        <w:t>종료하려고</w:t>
      </w:r>
      <w:r>
        <w:rPr>
          <w:rStyle w:val="apple-style-span"/>
          <w:rFonts w:ascii="Arial" w:hAnsi="Arial" w:cs="Arial"/>
          <w:color w:val="666666"/>
          <w:szCs w:val="20"/>
        </w:rPr>
        <w:t xml:space="preserve"> </w:t>
      </w:r>
      <w:r>
        <w:rPr>
          <w:rStyle w:val="apple-style-span"/>
          <w:rFonts w:ascii="Arial" w:hAnsi="Arial" w:cs="Arial"/>
          <w:color w:val="666666"/>
          <w:szCs w:val="20"/>
        </w:rPr>
        <w:t>했습니다</w:t>
      </w:r>
      <w:r>
        <w:rPr>
          <w:rStyle w:val="apple-style-span"/>
          <w:rFonts w:ascii="Arial" w:hAnsi="Arial" w:cs="Arial"/>
          <w:color w:val="666666"/>
          <w:szCs w:val="20"/>
        </w:rPr>
        <w:t xml:space="preserve">. </w:t>
      </w:r>
      <w:r>
        <w:rPr>
          <w:rStyle w:val="apple-style-span"/>
          <w:rFonts w:ascii="Arial" w:hAnsi="Arial" w:cs="Arial"/>
          <w:color w:val="666666"/>
          <w:szCs w:val="20"/>
        </w:rPr>
        <w:t>두</w:t>
      </w:r>
      <w:r>
        <w:rPr>
          <w:rStyle w:val="apple-style-span"/>
          <w:rFonts w:ascii="Arial" w:hAnsi="Arial" w:cs="Arial"/>
          <w:color w:val="666666"/>
          <w:szCs w:val="20"/>
        </w:rPr>
        <w:t xml:space="preserve"> </w:t>
      </w:r>
      <w:r>
        <w:rPr>
          <w:rStyle w:val="apple-style-span"/>
          <w:rFonts w:ascii="Arial" w:hAnsi="Arial" w:cs="Arial"/>
          <w:color w:val="666666"/>
          <w:szCs w:val="20"/>
        </w:rPr>
        <w:t>가지</w:t>
      </w:r>
      <w:r>
        <w:rPr>
          <w:rStyle w:val="apple-style-span"/>
          <w:rFonts w:ascii="Arial" w:hAnsi="Arial" w:cs="Arial"/>
          <w:color w:val="666666"/>
          <w:szCs w:val="20"/>
        </w:rPr>
        <w:t xml:space="preserve"> </w:t>
      </w:r>
      <w:r>
        <w:rPr>
          <w:rStyle w:val="apple-style-span"/>
          <w:rFonts w:ascii="Arial" w:hAnsi="Arial" w:cs="Arial"/>
          <w:color w:val="666666"/>
          <w:szCs w:val="20"/>
        </w:rPr>
        <w:t>방법</w:t>
      </w:r>
      <w:r>
        <w:rPr>
          <w:rStyle w:val="apple-style-span"/>
          <w:rFonts w:ascii="Arial" w:hAnsi="Arial" w:cs="Arial"/>
          <w:color w:val="666666"/>
          <w:szCs w:val="20"/>
        </w:rPr>
        <w:t xml:space="preserve"> </w:t>
      </w:r>
      <w:r>
        <w:rPr>
          <w:rStyle w:val="apple-style-span"/>
          <w:rFonts w:ascii="Arial" w:hAnsi="Arial" w:cs="Arial"/>
          <w:color w:val="666666"/>
          <w:szCs w:val="20"/>
        </w:rPr>
        <w:t>모두</w:t>
      </w:r>
      <w:r>
        <w:rPr>
          <w:rStyle w:val="apple-style-span"/>
          <w:rFonts w:ascii="Arial" w:hAnsi="Arial" w:cs="Arial"/>
          <w:color w:val="666666"/>
          <w:szCs w:val="20"/>
        </w:rPr>
        <w:t xml:space="preserve">, Process </w:t>
      </w:r>
      <w:r>
        <w:rPr>
          <w:rStyle w:val="apple-style-span"/>
          <w:rFonts w:ascii="Arial" w:hAnsi="Arial" w:cs="Arial"/>
          <w:color w:val="666666"/>
          <w:szCs w:val="20"/>
        </w:rPr>
        <w:t>를</w:t>
      </w:r>
      <w:r>
        <w:rPr>
          <w:rStyle w:val="apple-style-span"/>
          <w:rFonts w:ascii="Arial" w:hAnsi="Arial" w:cs="Arial"/>
          <w:color w:val="666666"/>
          <w:szCs w:val="20"/>
        </w:rPr>
        <w:t xml:space="preserve"> </w:t>
      </w:r>
      <w:r>
        <w:rPr>
          <w:rStyle w:val="apple-style-span"/>
          <w:rFonts w:ascii="Arial" w:hAnsi="Arial" w:cs="Arial"/>
          <w:color w:val="666666"/>
          <w:szCs w:val="20"/>
        </w:rPr>
        <w:t>정상적으로</w:t>
      </w:r>
      <w:r>
        <w:rPr>
          <w:rStyle w:val="apple-style-span"/>
          <w:rFonts w:ascii="Arial" w:hAnsi="Arial" w:cs="Arial"/>
          <w:color w:val="666666"/>
          <w:szCs w:val="20"/>
        </w:rPr>
        <w:t xml:space="preserve"> </w:t>
      </w:r>
      <w:r>
        <w:rPr>
          <w:rStyle w:val="apple-style-span"/>
          <w:rFonts w:ascii="Arial" w:hAnsi="Arial" w:cs="Arial"/>
          <w:color w:val="666666"/>
          <w:szCs w:val="20"/>
        </w:rPr>
        <w:t>종료</w:t>
      </w:r>
      <w:r>
        <w:rPr>
          <w:rStyle w:val="apple-style-span"/>
          <w:rFonts w:ascii="Arial" w:hAnsi="Arial" w:cs="Arial"/>
          <w:color w:val="666666"/>
          <w:szCs w:val="20"/>
        </w:rPr>
        <w:t xml:space="preserve"> </w:t>
      </w:r>
      <w:r>
        <w:rPr>
          <w:rStyle w:val="apple-style-span"/>
          <w:rFonts w:ascii="Arial" w:hAnsi="Arial" w:cs="Arial"/>
          <w:color w:val="666666"/>
          <w:szCs w:val="20"/>
        </w:rPr>
        <w:t>시키는</w:t>
      </w:r>
      <w:r>
        <w:rPr>
          <w:rStyle w:val="apple-style-span"/>
          <w:rFonts w:ascii="Arial" w:hAnsi="Arial" w:cs="Arial"/>
          <w:color w:val="666666"/>
          <w:szCs w:val="20"/>
        </w:rPr>
        <w:t xml:space="preserve"> </w:t>
      </w:r>
      <w:r>
        <w:rPr>
          <w:rStyle w:val="apple-style-span"/>
          <w:rFonts w:ascii="Arial" w:hAnsi="Arial" w:cs="Arial"/>
          <w:color w:val="666666"/>
          <w:szCs w:val="20"/>
        </w:rPr>
        <w:t>듯</w:t>
      </w:r>
      <w:r>
        <w:rPr>
          <w:rStyle w:val="apple-style-span"/>
          <w:rFonts w:ascii="Arial" w:hAnsi="Arial" w:cs="Arial"/>
          <w:color w:val="666666"/>
          <w:szCs w:val="20"/>
        </w:rPr>
        <w:t xml:space="preserve"> </w:t>
      </w:r>
      <w:r>
        <w:rPr>
          <w:rStyle w:val="apple-style-span"/>
          <w:rFonts w:ascii="Arial" w:hAnsi="Arial" w:cs="Arial"/>
          <w:color w:val="666666"/>
          <w:szCs w:val="20"/>
        </w:rPr>
        <w:t>보일</w:t>
      </w:r>
      <w:r>
        <w:rPr>
          <w:rStyle w:val="apple-style-span"/>
          <w:rFonts w:ascii="Arial" w:hAnsi="Arial" w:cs="Arial"/>
          <w:color w:val="666666"/>
          <w:szCs w:val="20"/>
        </w:rPr>
        <w:t xml:space="preserve"> </w:t>
      </w:r>
      <w:r>
        <w:rPr>
          <w:rStyle w:val="apple-style-span"/>
          <w:rFonts w:ascii="Arial" w:hAnsi="Arial" w:cs="Arial"/>
          <w:color w:val="666666"/>
          <w:szCs w:val="20"/>
        </w:rPr>
        <w:t>때도</w:t>
      </w:r>
      <w:r>
        <w:rPr>
          <w:rStyle w:val="apple-style-span"/>
          <w:rFonts w:ascii="Arial" w:hAnsi="Arial" w:cs="Arial"/>
          <w:color w:val="666666"/>
          <w:szCs w:val="20"/>
        </w:rPr>
        <w:t xml:space="preserve"> </w:t>
      </w:r>
      <w:r>
        <w:rPr>
          <w:rStyle w:val="apple-style-span"/>
          <w:rFonts w:ascii="Arial" w:hAnsi="Arial" w:cs="Arial"/>
          <w:color w:val="666666"/>
          <w:szCs w:val="20"/>
        </w:rPr>
        <w:t>있었지만</w:t>
      </w:r>
      <w:r>
        <w:rPr>
          <w:rStyle w:val="apple-style-span"/>
          <w:rFonts w:ascii="Arial" w:hAnsi="Arial" w:cs="Arial"/>
          <w:color w:val="666666"/>
          <w:szCs w:val="20"/>
        </w:rPr>
        <w:t xml:space="preserve">, </w:t>
      </w:r>
      <w:r>
        <w:rPr>
          <w:rStyle w:val="apple-style-span"/>
          <w:rFonts w:ascii="Arial" w:hAnsi="Arial" w:cs="Arial"/>
          <w:color w:val="666666"/>
          <w:szCs w:val="20"/>
        </w:rPr>
        <w:t>대게의</w:t>
      </w:r>
      <w:r>
        <w:rPr>
          <w:rStyle w:val="apple-style-span"/>
          <w:rFonts w:ascii="Arial" w:hAnsi="Arial" w:cs="Arial"/>
          <w:color w:val="666666"/>
          <w:szCs w:val="20"/>
        </w:rPr>
        <w:t xml:space="preserve"> </w:t>
      </w:r>
      <w:r>
        <w:rPr>
          <w:rStyle w:val="apple-style-span"/>
          <w:rFonts w:ascii="Arial" w:hAnsi="Arial" w:cs="Arial"/>
          <w:color w:val="666666"/>
          <w:szCs w:val="20"/>
        </w:rPr>
        <w:t>경우</w:t>
      </w:r>
      <w:r>
        <w:rPr>
          <w:rStyle w:val="apple-style-span"/>
          <w:rFonts w:ascii="Arial" w:hAnsi="Arial" w:cs="Arial"/>
          <w:color w:val="666666"/>
          <w:szCs w:val="20"/>
        </w:rPr>
        <w:t xml:space="preserve"> </w:t>
      </w:r>
      <w:r>
        <w:rPr>
          <w:rStyle w:val="apple-style-span"/>
          <w:rFonts w:ascii="Arial" w:hAnsi="Arial" w:cs="Arial"/>
          <w:color w:val="666666"/>
          <w:szCs w:val="20"/>
        </w:rPr>
        <w:t>어플리케이션</w:t>
      </w:r>
      <w:r>
        <w:rPr>
          <w:rStyle w:val="apple-style-span"/>
          <w:rFonts w:ascii="Arial" w:hAnsi="Arial" w:cs="Arial"/>
          <w:color w:val="666666"/>
          <w:szCs w:val="20"/>
        </w:rPr>
        <w:t xml:space="preserve"> Process </w:t>
      </w:r>
      <w:r>
        <w:rPr>
          <w:rStyle w:val="apple-style-span"/>
          <w:rFonts w:ascii="Arial" w:hAnsi="Arial" w:cs="Arial"/>
          <w:color w:val="666666"/>
          <w:szCs w:val="20"/>
        </w:rPr>
        <w:t>가</w:t>
      </w:r>
      <w:r>
        <w:rPr>
          <w:rStyle w:val="apple-style-span"/>
          <w:rFonts w:ascii="Arial" w:hAnsi="Arial" w:cs="Arial"/>
          <w:color w:val="666666"/>
          <w:szCs w:val="20"/>
        </w:rPr>
        <w:t xml:space="preserve"> </w:t>
      </w:r>
      <w:r>
        <w:rPr>
          <w:rStyle w:val="apple-style-span"/>
          <w:rFonts w:ascii="Arial" w:hAnsi="Arial" w:cs="Arial"/>
          <w:color w:val="666666"/>
          <w:szCs w:val="20"/>
        </w:rPr>
        <w:t>죽었나</w:t>
      </w:r>
      <w:r>
        <w:rPr>
          <w:rStyle w:val="apple-style-span"/>
          <w:rFonts w:ascii="Arial" w:hAnsi="Arial" w:cs="Arial"/>
          <w:color w:val="666666"/>
          <w:szCs w:val="20"/>
        </w:rPr>
        <w:t xml:space="preserve">... </w:t>
      </w:r>
      <w:r>
        <w:rPr>
          <w:rStyle w:val="apple-style-span"/>
          <w:rFonts w:ascii="Arial" w:hAnsi="Arial" w:cs="Arial"/>
          <w:color w:val="666666"/>
          <w:szCs w:val="20"/>
        </w:rPr>
        <w:t>하는</w:t>
      </w:r>
      <w:r>
        <w:rPr>
          <w:rStyle w:val="apple-style-span"/>
          <w:rFonts w:ascii="Arial" w:hAnsi="Arial" w:cs="Arial"/>
          <w:color w:val="666666"/>
          <w:szCs w:val="20"/>
        </w:rPr>
        <w:t xml:space="preserve"> </w:t>
      </w:r>
      <w:r>
        <w:rPr>
          <w:rStyle w:val="apple-style-span"/>
          <w:rFonts w:ascii="Arial" w:hAnsi="Arial" w:cs="Arial"/>
          <w:color w:val="666666"/>
          <w:szCs w:val="20"/>
        </w:rPr>
        <w:t>순간에</w:t>
      </w:r>
      <w:r>
        <w:rPr>
          <w:rStyle w:val="apple-style-span"/>
          <w:rFonts w:ascii="Arial" w:hAnsi="Arial" w:cs="Arial"/>
          <w:color w:val="666666"/>
          <w:szCs w:val="20"/>
        </w:rPr>
        <w:t xml:space="preserve"> </w:t>
      </w:r>
      <w:r>
        <w:rPr>
          <w:rStyle w:val="apple-style-span"/>
          <w:rFonts w:ascii="Arial" w:hAnsi="Arial" w:cs="Arial"/>
          <w:color w:val="666666"/>
          <w:szCs w:val="20"/>
        </w:rPr>
        <w:t>벌떡</w:t>
      </w:r>
      <w:r>
        <w:rPr>
          <w:rStyle w:val="apple-style-span"/>
          <w:rFonts w:ascii="Arial" w:hAnsi="Arial" w:cs="Arial"/>
          <w:color w:val="666666"/>
          <w:szCs w:val="20"/>
        </w:rPr>
        <w:t xml:space="preserve"> </w:t>
      </w:r>
      <w:r>
        <w:rPr>
          <w:rStyle w:val="apple-style-span"/>
          <w:rFonts w:ascii="Arial" w:hAnsi="Arial" w:cs="Arial"/>
          <w:color w:val="666666"/>
          <w:szCs w:val="20"/>
        </w:rPr>
        <w:t>하고</w:t>
      </w:r>
      <w:r>
        <w:rPr>
          <w:rStyle w:val="apple-style-span"/>
          <w:rFonts w:ascii="Arial" w:hAnsi="Arial" w:cs="Arial"/>
          <w:color w:val="666666"/>
          <w:szCs w:val="20"/>
        </w:rPr>
        <w:t xml:space="preserve"> </w:t>
      </w:r>
      <w:r>
        <w:rPr>
          <w:rStyle w:val="apple-style-span"/>
          <w:rFonts w:ascii="Arial" w:hAnsi="Arial" w:cs="Arial"/>
          <w:color w:val="666666"/>
          <w:szCs w:val="20"/>
        </w:rPr>
        <w:t>무덤에서</w:t>
      </w:r>
      <w:r>
        <w:rPr>
          <w:rStyle w:val="apple-style-span"/>
          <w:rFonts w:ascii="Arial" w:hAnsi="Arial" w:cs="Arial"/>
          <w:color w:val="666666"/>
          <w:szCs w:val="20"/>
        </w:rPr>
        <w:t xml:space="preserve"> </w:t>
      </w:r>
      <w:r>
        <w:rPr>
          <w:rStyle w:val="apple-style-span"/>
          <w:rFonts w:ascii="Arial" w:hAnsi="Arial" w:cs="Arial"/>
          <w:color w:val="666666"/>
          <w:szCs w:val="20"/>
        </w:rPr>
        <w:t>살아</w:t>
      </w:r>
      <w:r>
        <w:rPr>
          <w:rStyle w:val="apple-style-span"/>
          <w:rFonts w:ascii="Arial" w:hAnsi="Arial" w:cs="Arial"/>
          <w:color w:val="666666"/>
          <w:szCs w:val="20"/>
        </w:rPr>
        <w:t xml:space="preserve"> </w:t>
      </w:r>
      <w:r>
        <w:rPr>
          <w:rStyle w:val="apple-style-span"/>
          <w:rFonts w:ascii="Arial" w:hAnsi="Arial" w:cs="Arial"/>
          <w:color w:val="666666"/>
          <w:szCs w:val="20"/>
        </w:rPr>
        <w:t>돌아와</w:t>
      </w:r>
      <w:r>
        <w:rPr>
          <w:rStyle w:val="apple-style-span"/>
          <w:rFonts w:ascii="Arial" w:hAnsi="Arial" w:cs="Arial"/>
          <w:color w:val="666666"/>
          <w:szCs w:val="20"/>
        </w:rPr>
        <w:t xml:space="preserve"> </w:t>
      </w:r>
      <w:r>
        <w:rPr>
          <w:rStyle w:val="apple-style-span"/>
          <w:rFonts w:ascii="Arial" w:hAnsi="Arial" w:cs="Arial"/>
          <w:color w:val="666666"/>
          <w:szCs w:val="20"/>
        </w:rPr>
        <w:t>저를</w:t>
      </w:r>
      <w:r>
        <w:rPr>
          <w:rStyle w:val="apple-style-span"/>
          <w:rFonts w:ascii="Arial" w:hAnsi="Arial" w:cs="Arial"/>
          <w:color w:val="666666"/>
          <w:szCs w:val="20"/>
        </w:rPr>
        <w:t xml:space="preserve"> </w:t>
      </w:r>
      <w:r>
        <w:rPr>
          <w:rStyle w:val="apple-style-span"/>
          <w:rFonts w:ascii="Arial" w:hAnsi="Arial" w:cs="Arial"/>
          <w:color w:val="666666"/>
          <w:szCs w:val="20"/>
        </w:rPr>
        <w:t>우울하게</w:t>
      </w:r>
      <w:r>
        <w:rPr>
          <w:rStyle w:val="apple-style-span"/>
          <w:rFonts w:ascii="Arial" w:hAnsi="Arial" w:cs="Arial"/>
          <w:color w:val="666666"/>
          <w:szCs w:val="20"/>
        </w:rPr>
        <w:t xml:space="preserve"> </w:t>
      </w:r>
      <w:r>
        <w:rPr>
          <w:rStyle w:val="apple-style-span"/>
          <w:rFonts w:ascii="Arial" w:hAnsi="Arial" w:cs="Arial"/>
          <w:color w:val="666666"/>
          <w:szCs w:val="20"/>
        </w:rPr>
        <w:t>만들고</w:t>
      </w:r>
      <w:r>
        <w:rPr>
          <w:rStyle w:val="apple-style-span"/>
          <w:rFonts w:ascii="Arial" w:hAnsi="Arial" w:cs="Arial"/>
          <w:color w:val="666666"/>
          <w:szCs w:val="20"/>
        </w:rPr>
        <w:t xml:space="preserve"> </w:t>
      </w:r>
      <w:r>
        <w:rPr>
          <w:rStyle w:val="apple-style-span"/>
          <w:rFonts w:ascii="Arial" w:hAnsi="Arial" w:cs="Arial"/>
          <w:color w:val="666666"/>
          <w:szCs w:val="20"/>
        </w:rPr>
        <w:t>했습니다</w:t>
      </w:r>
      <w:r>
        <w:rPr>
          <w:rStyle w:val="apple-style-span"/>
          <w:rFonts w:ascii="Arial" w:hAnsi="Arial" w:cs="Arial"/>
          <w:color w:val="666666"/>
          <w:szCs w:val="20"/>
        </w:rPr>
        <w:t>.</w:t>
      </w:r>
    </w:p>
    <w:p w:rsidR="00F3435C" w:rsidRDefault="00F3435C" w:rsidP="00F3435C">
      <w:pPr>
        <w:spacing w:line="258" w:lineRule="atLeast"/>
        <w:rPr>
          <w:rFonts w:ascii="Arial" w:hAnsi="Arial" w:cs="Arial"/>
          <w:color w:val="666666"/>
          <w:sz w:val="16"/>
          <w:szCs w:val="16"/>
        </w:rPr>
      </w:pPr>
    </w:p>
    <w:p w:rsidR="00F3435C" w:rsidRDefault="00F3435C" w:rsidP="00F3435C">
      <w:pPr>
        <w:spacing w:line="480" w:lineRule="auto"/>
        <w:rPr>
          <w:rFonts w:ascii="Arial" w:hAnsi="Arial" w:cs="Arial"/>
          <w:color w:val="666666"/>
          <w:sz w:val="16"/>
          <w:szCs w:val="16"/>
        </w:rPr>
      </w:pPr>
      <w:r>
        <w:rPr>
          <w:rFonts w:ascii="Arial" w:hAnsi="Arial" w:cs="Arial"/>
          <w:color w:val="666666"/>
          <w:sz w:val="22"/>
        </w:rPr>
        <w:t> </w:t>
      </w:r>
      <w:r>
        <w:rPr>
          <w:rFonts w:ascii="Arial" w:hAnsi="Arial" w:cs="Arial"/>
          <w:color w:val="666666"/>
          <w:sz w:val="22"/>
        </w:rPr>
        <w:t>어떠한</w:t>
      </w:r>
      <w:r>
        <w:rPr>
          <w:rFonts w:ascii="Arial" w:hAnsi="Arial" w:cs="Arial"/>
          <w:color w:val="666666"/>
          <w:sz w:val="22"/>
        </w:rPr>
        <w:t xml:space="preserve"> </w:t>
      </w:r>
      <w:r>
        <w:rPr>
          <w:rFonts w:ascii="Arial" w:hAnsi="Arial" w:cs="Arial"/>
          <w:color w:val="666666"/>
          <w:sz w:val="22"/>
        </w:rPr>
        <w:t>차이때문에</w:t>
      </w:r>
      <w:r>
        <w:rPr>
          <w:rFonts w:ascii="Arial" w:hAnsi="Arial" w:cs="Arial"/>
          <w:color w:val="666666"/>
          <w:sz w:val="22"/>
        </w:rPr>
        <w:t xml:space="preserve"> </w:t>
      </w:r>
      <w:r>
        <w:rPr>
          <w:rFonts w:ascii="Arial" w:hAnsi="Arial" w:cs="Arial"/>
          <w:color w:val="666666"/>
          <w:sz w:val="22"/>
        </w:rPr>
        <w:t>이런</w:t>
      </w:r>
      <w:r>
        <w:rPr>
          <w:rFonts w:ascii="Arial" w:hAnsi="Arial" w:cs="Arial"/>
          <w:color w:val="666666"/>
          <w:sz w:val="22"/>
        </w:rPr>
        <w:t xml:space="preserve"> </w:t>
      </w:r>
      <w:r>
        <w:rPr>
          <w:rFonts w:ascii="Arial" w:hAnsi="Arial" w:cs="Arial"/>
          <w:color w:val="666666"/>
          <w:sz w:val="22"/>
        </w:rPr>
        <w:t>일이</w:t>
      </w:r>
      <w:r>
        <w:rPr>
          <w:rFonts w:ascii="Arial" w:hAnsi="Arial" w:cs="Arial"/>
          <w:color w:val="666666"/>
          <w:sz w:val="22"/>
        </w:rPr>
        <w:t xml:space="preserve"> </w:t>
      </w:r>
      <w:r>
        <w:rPr>
          <w:rFonts w:ascii="Arial" w:hAnsi="Arial" w:cs="Arial"/>
          <w:color w:val="666666"/>
          <w:sz w:val="22"/>
        </w:rPr>
        <w:t>벌어지는</w:t>
      </w:r>
      <w:r>
        <w:rPr>
          <w:rFonts w:ascii="Arial" w:hAnsi="Arial" w:cs="Arial"/>
          <w:color w:val="666666"/>
          <w:sz w:val="22"/>
        </w:rPr>
        <w:t xml:space="preserve"> </w:t>
      </w:r>
      <w:r>
        <w:rPr>
          <w:rFonts w:ascii="Arial" w:hAnsi="Arial" w:cs="Arial"/>
          <w:color w:val="666666"/>
          <w:sz w:val="22"/>
        </w:rPr>
        <w:t>걸</w:t>
      </w:r>
      <w:r>
        <w:rPr>
          <w:rFonts w:ascii="Arial" w:hAnsi="Arial" w:cs="Arial"/>
          <w:color w:val="666666"/>
          <w:sz w:val="22"/>
        </w:rPr>
        <w:t xml:space="preserve"> </w:t>
      </w:r>
      <w:r>
        <w:rPr>
          <w:rFonts w:ascii="Arial" w:hAnsi="Arial" w:cs="Arial"/>
          <w:color w:val="666666"/>
          <w:sz w:val="22"/>
        </w:rPr>
        <w:t>까요</w:t>
      </w:r>
      <w:r>
        <w:rPr>
          <w:rFonts w:ascii="Arial" w:hAnsi="Arial" w:cs="Arial"/>
          <w:color w:val="666666"/>
          <w:sz w:val="22"/>
        </w:rPr>
        <w:t>? </w:t>
      </w:r>
      <w:r>
        <w:rPr>
          <w:rFonts w:ascii="Arial" w:hAnsi="Arial" w:cs="Arial"/>
          <w:color w:val="666666"/>
          <w:sz w:val="22"/>
        </w:rPr>
        <w:t>안드로이드</w:t>
      </w:r>
      <w:r>
        <w:rPr>
          <w:rFonts w:ascii="Arial" w:hAnsi="Arial" w:cs="Arial"/>
          <w:color w:val="666666"/>
          <w:sz w:val="22"/>
        </w:rPr>
        <w:t xml:space="preserve"> Process</w:t>
      </w:r>
      <w:r>
        <w:rPr>
          <w:rFonts w:ascii="Arial" w:hAnsi="Arial" w:cs="Arial"/>
          <w:color w:val="666666"/>
          <w:sz w:val="22"/>
        </w:rPr>
        <w:t>의</w:t>
      </w:r>
      <w:r>
        <w:rPr>
          <w:rFonts w:ascii="Arial" w:hAnsi="Arial" w:cs="Arial"/>
          <w:color w:val="666666"/>
          <w:sz w:val="22"/>
        </w:rPr>
        <w:t xml:space="preserve"> </w:t>
      </w:r>
      <w:r>
        <w:rPr>
          <w:rFonts w:ascii="Arial" w:hAnsi="Arial" w:cs="Arial"/>
          <w:color w:val="666666"/>
          <w:sz w:val="22"/>
        </w:rPr>
        <w:t>생명</w:t>
      </w:r>
      <w:r>
        <w:rPr>
          <w:rFonts w:ascii="Arial" w:hAnsi="Arial" w:cs="Arial"/>
          <w:color w:val="666666"/>
          <w:sz w:val="22"/>
        </w:rPr>
        <w:t xml:space="preserve"> </w:t>
      </w:r>
      <w:r>
        <w:rPr>
          <w:rFonts w:ascii="Arial" w:hAnsi="Arial" w:cs="Arial"/>
          <w:color w:val="666666"/>
          <w:sz w:val="22"/>
        </w:rPr>
        <w:t>주기에</w:t>
      </w:r>
      <w:r>
        <w:rPr>
          <w:rFonts w:ascii="Arial" w:hAnsi="Arial" w:cs="Arial"/>
          <w:color w:val="666666"/>
          <w:sz w:val="22"/>
        </w:rPr>
        <w:t xml:space="preserve"> </w:t>
      </w:r>
      <w:r>
        <w:rPr>
          <w:rFonts w:ascii="Arial" w:hAnsi="Arial" w:cs="Arial"/>
          <w:color w:val="666666"/>
          <w:sz w:val="22"/>
        </w:rPr>
        <w:t>대해</w:t>
      </w:r>
      <w:r>
        <w:rPr>
          <w:rFonts w:ascii="Arial" w:hAnsi="Arial" w:cs="Arial"/>
          <w:color w:val="666666"/>
          <w:sz w:val="22"/>
        </w:rPr>
        <w:t xml:space="preserve"> </w:t>
      </w:r>
      <w:r>
        <w:rPr>
          <w:rFonts w:ascii="Arial" w:hAnsi="Arial" w:cs="Arial"/>
          <w:color w:val="666666"/>
          <w:sz w:val="22"/>
        </w:rPr>
        <w:t>다시</w:t>
      </w:r>
      <w:r>
        <w:rPr>
          <w:rFonts w:ascii="Arial" w:hAnsi="Arial" w:cs="Arial"/>
          <w:color w:val="666666"/>
          <w:sz w:val="22"/>
        </w:rPr>
        <w:t xml:space="preserve"> </w:t>
      </w:r>
      <w:r>
        <w:rPr>
          <w:rFonts w:ascii="Arial" w:hAnsi="Arial" w:cs="Arial"/>
          <w:color w:val="666666"/>
          <w:sz w:val="22"/>
        </w:rPr>
        <w:t>한번</w:t>
      </w:r>
      <w:r>
        <w:rPr>
          <w:rFonts w:ascii="Arial" w:hAnsi="Arial" w:cs="Arial"/>
          <w:color w:val="666666"/>
          <w:sz w:val="22"/>
        </w:rPr>
        <w:t xml:space="preserve"> </w:t>
      </w:r>
      <w:r>
        <w:rPr>
          <w:rFonts w:ascii="Arial" w:hAnsi="Arial" w:cs="Arial"/>
          <w:color w:val="666666"/>
          <w:sz w:val="22"/>
        </w:rPr>
        <w:t>확인해</w:t>
      </w:r>
      <w:r>
        <w:rPr>
          <w:rFonts w:ascii="Arial" w:hAnsi="Arial" w:cs="Arial"/>
          <w:color w:val="666666"/>
          <w:sz w:val="22"/>
        </w:rPr>
        <w:t xml:space="preserve"> </w:t>
      </w:r>
      <w:r>
        <w:rPr>
          <w:rFonts w:ascii="Arial" w:hAnsi="Arial" w:cs="Arial"/>
          <w:color w:val="666666"/>
          <w:sz w:val="22"/>
        </w:rPr>
        <w:t>봤습니다</w:t>
      </w:r>
      <w:r>
        <w:rPr>
          <w:rFonts w:ascii="Arial" w:hAnsi="Arial" w:cs="Arial"/>
          <w:color w:val="666666"/>
          <w:sz w:val="22"/>
        </w:rPr>
        <w:t>.  </w:t>
      </w:r>
      <w:r>
        <w:rPr>
          <w:rFonts w:ascii="Arial" w:hAnsi="Arial" w:cs="Arial"/>
          <w:color w:val="666666"/>
          <w:sz w:val="22"/>
        </w:rPr>
        <w:t>안드로이드</w:t>
      </w:r>
      <w:r>
        <w:rPr>
          <w:rFonts w:ascii="Arial" w:hAnsi="Arial" w:cs="Arial"/>
          <w:color w:val="666666"/>
          <w:sz w:val="22"/>
        </w:rPr>
        <w:t xml:space="preserve"> Application Fundamentals </w:t>
      </w:r>
      <w:r>
        <w:rPr>
          <w:rFonts w:ascii="Arial" w:hAnsi="Arial" w:cs="Arial"/>
          <w:color w:val="666666"/>
          <w:sz w:val="22"/>
        </w:rPr>
        <w:t>에</w:t>
      </w:r>
      <w:r>
        <w:rPr>
          <w:rFonts w:ascii="Arial" w:hAnsi="Arial" w:cs="Arial"/>
          <w:color w:val="666666"/>
          <w:sz w:val="22"/>
        </w:rPr>
        <w:t xml:space="preserve"> </w:t>
      </w:r>
      <w:r>
        <w:rPr>
          <w:rFonts w:ascii="Arial" w:hAnsi="Arial" w:cs="Arial"/>
          <w:color w:val="666666"/>
          <w:sz w:val="22"/>
        </w:rPr>
        <w:t>명시되어</w:t>
      </w:r>
      <w:r>
        <w:rPr>
          <w:rFonts w:ascii="Arial" w:hAnsi="Arial" w:cs="Arial"/>
          <w:color w:val="666666"/>
          <w:sz w:val="22"/>
        </w:rPr>
        <w:t xml:space="preserve"> </w:t>
      </w:r>
      <w:r>
        <w:rPr>
          <w:rFonts w:ascii="Arial" w:hAnsi="Arial" w:cs="Arial"/>
          <w:color w:val="666666"/>
          <w:sz w:val="22"/>
        </w:rPr>
        <w:t>있는</w:t>
      </w:r>
      <w:r>
        <w:rPr>
          <w:rFonts w:ascii="Arial" w:hAnsi="Arial" w:cs="Arial"/>
          <w:color w:val="666666"/>
          <w:sz w:val="22"/>
        </w:rPr>
        <w:t xml:space="preserve"> </w:t>
      </w:r>
      <w:r>
        <w:rPr>
          <w:rFonts w:ascii="Arial" w:hAnsi="Arial" w:cs="Arial"/>
          <w:color w:val="666666"/>
          <w:sz w:val="22"/>
        </w:rPr>
        <w:t>내용은</w:t>
      </w:r>
      <w:r>
        <w:rPr>
          <w:rFonts w:ascii="Arial" w:hAnsi="Arial" w:cs="Arial"/>
          <w:color w:val="666666"/>
          <w:sz w:val="22"/>
        </w:rPr>
        <w:t xml:space="preserve"> </w:t>
      </w:r>
      <w:r>
        <w:rPr>
          <w:rFonts w:ascii="Arial" w:hAnsi="Arial" w:cs="Arial"/>
          <w:color w:val="666666"/>
          <w:sz w:val="22"/>
        </w:rPr>
        <w:t>다음과</w:t>
      </w:r>
      <w:r>
        <w:rPr>
          <w:rFonts w:ascii="Arial" w:hAnsi="Arial" w:cs="Arial"/>
          <w:color w:val="666666"/>
          <w:sz w:val="22"/>
        </w:rPr>
        <w:t xml:space="preserve"> </w:t>
      </w:r>
      <w:r>
        <w:rPr>
          <w:rFonts w:ascii="Arial" w:hAnsi="Arial" w:cs="Arial"/>
          <w:color w:val="666666"/>
          <w:sz w:val="22"/>
        </w:rPr>
        <w:t>같습니다</w:t>
      </w:r>
      <w:r>
        <w:rPr>
          <w:rFonts w:ascii="Arial" w:hAnsi="Arial" w:cs="Arial"/>
          <w:color w:val="666666"/>
          <w:sz w:val="22"/>
        </w:rPr>
        <w:t>. </w:t>
      </w:r>
    </w:p>
    <w:p w:rsidR="00F3435C" w:rsidRDefault="00F3435C" w:rsidP="00F3435C">
      <w:pPr>
        <w:spacing w:line="480" w:lineRule="auto"/>
        <w:rPr>
          <w:rFonts w:ascii="Arial" w:hAnsi="Arial" w:cs="Arial"/>
          <w:color w:val="666666"/>
          <w:sz w:val="16"/>
          <w:szCs w:val="16"/>
        </w:rPr>
      </w:pPr>
    </w:p>
    <w:p w:rsidR="00F3435C" w:rsidRDefault="00F3435C" w:rsidP="00F3435C">
      <w:pPr>
        <w:rPr>
          <w:rFonts w:ascii="Arial" w:hAnsi="Arial" w:cs="Arial"/>
          <w:color w:val="666666"/>
          <w:sz w:val="16"/>
          <w:szCs w:val="16"/>
        </w:rPr>
      </w:pPr>
      <w:r>
        <w:rPr>
          <w:rStyle w:val="apple-style-span"/>
          <w:rFonts w:ascii="돋움" w:eastAsia="돋움" w:hAnsi="돋움" w:cs="Arial" w:hint="eastAsia"/>
          <w:i/>
          <w:iCs/>
          <w:color w:val="444444"/>
          <w:sz w:val="22"/>
        </w:rPr>
        <w:t>Android may decide to shut down a process at some point, when memory is low and required by other processes that are more immediately serving the user. Application components running in the process are consequently destroyed. A process is restarted for those components when there's again work for them to do.</w:t>
      </w:r>
    </w:p>
    <w:p w:rsidR="00F3435C" w:rsidRDefault="00F3435C" w:rsidP="00F3435C">
      <w:pPr>
        <w:spacing w:line="480" w:lineRule="auto"/>
        <w:rPr>
          <w:rFonts w:ascii="Arial" w:hAnsi="Arial" w:cs="Arial"/>
          <w:color w:val="666666"/>
          <w:sz w:val="16"/>
          <w:szCs w:val="16"/>
        </w:rPr>
      </w:pPr>
    </w:p>
    <w:p w:rsidR="00F3435C" w:rsidRDefault="00F3435C" w:rsidP="00F3435C">
      <w:pPr>
        <w:spacing w:line="480" w:lineRule="auto"/>
        <w:rPr>
          <w:rFonts w:ascii="Arial" w:hAnsi="Arial" w:cs="Arial"/>
          <w:color w:val="666666"/>
          <w:sz w:val="16"/>
          <w:szCs w:val="16"/>
        </w:rPr>
      </w:pPr>
      <w:r>
        <w:rPr>
          <w:rStyle w:val="apple-style-span"/>
          <w:rFonts w:ascii="Arial" w:hAnsi="Arial" w:cs="Arial"/>
          <w:color w:val="666666"/>
          <w:szCs w:val="20"/>
        </w:rPr>
        <w:t> </w:t>
      </w:r>
      <w:r>
        <w:rPr>
          <w:rStyle w:val="googqs-tidbit"/>
          <w:rFonts w:ascii="Arial" w:hAnsi="Arial" w:cs="Arial"/>
          <w:color w:val="666666"/>
          <w:szCs w:val="20"/>
        </w:rPr>
        <w:t xml:space="preserve">System.exit() </w:t>
      </w:r>
      <w:r>
        <w:rPr>
          <w:rStyle w:val="googqs-tidbit"/>
          <w:rFonts w:ascii="Arial" w:hAnsi="Arial" w:cs="Arial"/>
          <w:color w:val="666666"/>
          <w:szCs w:val="20"/>
        </w:rPr>
        <w:t>이나</w:t>
      </w:r>
      <w:r>
        <w:rPr>
          <w:rStyle w:val="googqs-tidbit"/>
          <w:rFonts w:ascii="Arial" w:hAnsi="Arial" w:cs="Arial"/>
          <w:color w:val="666666"/>
          <w:szCs w:val="20"/>
        </w:rPr>
        <w:t xml:space="preserve"> Process.killProcess() </w:t>
      </w:r>
      <w:r>
        <w:rPr>
          <w:rStyle w:val="googqs-tidbit"/>
          <w:rFonts w:ascii="Arial" w:hAnsi="Arial" w:cs="Arial"/>
          <w:color w:val="666666"/>
          <w:szCs w:val="20"/>
        </w:rPr>
        <w:t>를</w:t>
      </w:r>
      <w:r>
        <w:rPr>
          <w:rStyle w:val="googqs-tidbit"/>
          <w:rFonts w:ascii="Arial" w:hAnsi="Arial" w:cs="Arial"/>
          <w:color w:val="666666"/>
          <w:szCs w:val="20"/>
        </w:rPr>
        <w:t xml:space="preserve"> </w:t>
      </w:r>
      <w:r>
        <w:rPr>
          <w:rStyle w:val="googqs-tidbit"/>
          <w:rFonts w:ascii="Arial" w:hAnsi="Arial" w:cs="Arial"/>
          <w:color w:val="666666"/>
          <w:szCs w:val="20"/>
        </w:rPr>
        <w:t>호출</w:t>
      </w:r>
      <w:r>
        <w:rPr>
          <w:rStyle w:val="googqs-tidbit"/>
          <w:rFonts w:ascii="Arial" w:hAnsi="Arial" w:cs="Arial"/>
          <w:color w:val="666666"/>
          <w:szCs w:val="20"/>
        </w:rPr>
        <w:t xml:space="preserve"> </w:t>
      </w:r>
      <w:r>
        <w:rPr>
          <w:rStyle w:val="googqs-tidbit"/>
          <w:rFonts w:ascii="Arial" w:hAnsi="Arial" w:cs="Arial"/>
          <w:color w:val="666666"/>
          <w:szCs w:val="20"/>
        </w:rPr>
        <w:t>하면</w:t>
      </w:r>
      <w:r>
        <w:rPr>
          <w:rStyle w:val="googqs-tidbit"/>
          <w:rFonts w:ascii="Arial" w:hAnsi="Arial" w:cs="Arial"/>
          <w:color w:val="666666"/>
          <w:szCs w:val="20"/>
        </w:rPr>
        <w:t xml:space="preserve">, Process </w:t>
      </w:r>
      <w:r>
        <w:rPr>
          <w:rStyle w:val="googqs-tidbit"/>
          <w:rFonts w:ascii="Arial" w:hAnsi="Arial" w:cs="Arial"/>
          <w:color w:val="666666"/>
          <w:szCs w:val="20"/>
        </w:rPr>
        <w:t>가</w:t>
      </w:r>
      <w:r>
        <w:rPr>
          <w:rStyle w:val="googqs-tidbit"/>
          <w:rFonts w:ascii="Arial" w:hAnsi="Arial" w:cs="Arial"/>
          <w:color w:val="666666"/>
          <w:szCs w:val="20"/>
        </w:rPr>
        <w:t xml:space="preserve"> </w:t>
      </w:r>
      <w:r>
        <w:rPr>
          <w:rStyle w:val="googqs-tidbit"/>
          <w:rFonts w:ascii="Arial" w:hAnsi="Arial" w:cs="Arial"/>
          <w:color w:val="666666"/>
          <w:szCs w:val="20"/>
        </w:rPr>
        <w:t>강제로</w:t>
      </w:r>
      <w:r>
        <w:rPr>
          <w:rStyle w:val="googqs-tidbit"/>
          <w:rFonts w:ascii="Arial" w:hAnsi="Arial" w:cs="Arial"/>
          <w:color w:val="666666"/>
          <w:szCs w:val="20"/>
        </w:rPr>
        <w:t xml:space="preserve"> </w:t>
      </w:r>
      <w:r>
        <w:rPr>
          <w:rStyle w:val="googqs-tidbit"/>
          <w:rFonts w:ascii="Arial" w:hAnsi="Arial" w:cs="Arial"/>
          <w:color w:val="666666"/>
          <w:szCs w:val="20"/>
        </w:rPr>
        <w:t>종료되고</w:t>
      </w:r>
      <w:r>
        <w:rPr>
          <w:rStyle w:val="googqs-tidbit"/>
          <w:rFonts w:ascii="Arial" w:hAnsi="Arial" w:cs="Arial"/>
          <w:color w:val="666666"/>
          <w:szCs w:val="20"/>
        </w:rPr>
        <w:t xml:space="preserve">, </w:t>
      </w:r>
      <w:r>
        <w:rPr>
          <w:rStyle w:val="googqs-tidbit"/>
          <w:rFonts w:ascii="Arial" w:hAnsi="Arial" w:cs="Arial"/>
          <w:color w:val="666666"/>
          <w:szCs w:val="20"/>
        </w:rPr>
        <w:t>안드로이드</w:t>
      </w:r>
      <w:r>
        <w:rPr>
          <w:rStyle w:val="googqs-tidbit"/>
          <w:rFonts w:ascii="Arial" w:hAnsi="Arial" w:cs="Arial"/>
          <w:color w:val="666666"/>
          <w:szCs w:val="20"/>
        </w:rPr>
        <w:t xml:space="preserve"> </w:t>
      </w:r>
      <w:r>
        <w:rPr>
          <w:rStyle w:val="googqs-tidbit"/>
          <w:rFonts w:ascii="Arial" w:hAnsi="Arial" w:cs="Arial"/>
          <w:color w:val="666666"/>
          <w:szCs w:val="20"/>
        </w:rPr>
        <w:t>플랫폼</w:t>
      </w:r>
      <w:r>
        <w:rPr>
          <w:rStyle w:val="googqs-tidbit"/>
          <w:rFonts w:ascii="Arial" w:hAnsi="Arial" w:cs="Arial"/>
          <w:color w:val="666666"/>
          <w:szCs w:val="20"/>
        </w:rPr>
        <w:t xml:space="preserve"> </w:t>
      </w:r>
      <w:r>
        <w:rPr>
          <w:rStyle w:val="googqs-tidbit"/>
          <w:rFonts w:ascii="Arial" w:hAnsi="Arial" w:cs="Arial"/>
          <w:color w:val="666666"/>
          <w:szCs w:val="20"/>
        </w:rPr>
        <w:t>입장에서는</w:t>
      </w:r>
      <w:r>
        <w:rPr>
          <w:rStyle w:val="googqs-tidbit"/>
          <w:rFonts w:ascii="Arial" w:hAnsi="Arial" w:cs="Arial"/>
          <w:color w:val="666666"/>
          <w:szCs w:val="20"/>
        </w:rPr>
        <w:t xml:space="preserve">, </w:t>
      </w:r>
      <w:r>
        <w:rPr>
          <w:rStyle w:val="googqs-tidbit"/>
          <w:rFonts w:ascii="Arial" w:hAnsi="Arial" w:cs="Arial"/>
          <w:color w:val="666666"/>
          <w:szCs w:val="20"/>
        </w:rPr>
        <w:t>예기치않은</w:t>
      </w:r>
      <w:r>
        <w:rPr>
          <w:rStyle w:val="googqs-tidbit"/>
          <w:rFonts w:ascii="Arial" w:hAnsi="Arial" w:cs="Arial"/>
          <w:color w:val="666666"/>
          <w:szCs w:val="20"/>
        </w:rPr>
        <w:t xml:space="preserve"> </w:t>
      </w:r>
      <w:r>
        <w:rPr>
          <w:rStyle w:val="googqs-tidbit"/>
          <w:rFonts w:ascii="Arial" w:hAnsi="Arial" w:cs="Arial"/>
          <w:color w:val="666666"/>
          <w:szCs w:val="20"/>
        </w:rPr>
        <w:t>이유로</w:t>
      </w:r>
      <w:r>
        <w:rPr>
          <w:rStyle w:val="googqs-tidbit"/>
          <w:rFonts w:ascii="Arial" w:hAnsi="Arial" w:cs="Arial"/>
          <w:color w:val="666666"/>
          <w:szCs w:val="20"/>
        </w:rPr>
        <w:t xml:space="preserve"> </w:t>
      </w:r>
      <w:r>
        <w:rPr>
          <w:rStyle w:val="googqs-tidbit"/>
          <w:rFonts w:ascii="Arial" w:hAnsi="Arial" w:cs="Arial"/>
          <w:color w:val="666666"/>
          <w:szCs w:val="20"/>
        </w:rPr>
        <w:t>해당</w:t>
      </w:r>
      <w:r>
        <w:rPr>
          <w:rStyle w:val="apple-converted-space"/>
          <w:rFonts w:ascii="Arial" w:hAnsi="Arial" w:cs="Arial"/>
          <w:color w:val="666666"/>
          <w:szCs w:val="20"/>
        </w:rPr>
        <w:t> </w:t>
      </w:r>
      <w:r>
        <w:rPr>
          <w:rStyle w:val="apple-style-span"/>
          <w:rFonts w:ascii="Arial" w:hAnsi="Arial" w:cs="Arial"/>
          <w:color w:val="666666"/>
          <w:szCs w:val="20"/>
        </w:rPr>
        <w:t xml:space="preserve">Process </w:t>
      </w:r>
      <w:r>
        <w:rPr>
          <w:rStyle w:val="apple-style-span"/>
          <w:rFonts w:ascii="Arial" w:hAnsi="Arial" w:cs="Arial"/>
          <w:color w:val="666666"/>
          <w:szCs w:val="20"/>
        </w:rPr>
        <w:t>가</w:t>
      </w:r>
      <w:r>
        <w:rPr>
          <w:rStyle w:val="apple-style-span"/>
          <w:rFonts w:ascii="Arial" w:hAnsi="Arial" w:cs="Arial"/>
          <w:color w:val="666666"/>
          <w:szCs w:val="20"/>
        </w:rPr>
        <w:t xml:space="preserve"> </w:t>
      </w:r>
      <w:r>
        <w:rPr>
          <w:rStyle w:val="apple-style-span"/>
          <w:rFonts w:ascii="Arial" w:hAnsi="Arial" w:cs="Arial"/>
          <w:color w:val="666666"/>
          <w:szCs w:val="20"/>
        </w:rPr>
        <w:t>종료되었다고</w:t>
      </w:r>
      <w:r>
        <w:rPr>
          <w:rStyle w:val="apple-style-span"/>
          <w:rFonts w:ascii="Arial" w:hAnsi="Arial" w:cs="Arial"/>
          <w:color w:val="666666"/>
          <w:szCs w:val="20"/>
        </w:rPr>
        <w:t xml:space="preserve"> </w:t>
      </w:r>
      <w:r>
        <w:rPr>
          <w:rStyle w:val="apple-style-span"/>
          <w:rFonts w:ascii="Arial" w:hAnsi="Arial" w:cs="Arial"/>
          <w:color w:val="666666"/>
          <w:szCs w:val="20"/>
        </w:rPr>
        <w:t>판단하는</w:t>
      </w:r>
      <w:r>
        <w:rPr>
          <w:rStyle w:val="apple-style-span"/>
          <w:rFonts w:ascii="Arial" w:hAnsi="Arial" w:cs="Arial"/>
          <w:color w:val="666666"/>
          <w:szCs w:val="20"/>
        </w:rPr>
        <w:t xml:space="preserve"> </w:t>
      </w:r>
      <w:r>
        <w:rPr>
          <w:rStyle w:val="apple-style-span"/>
          <w:rFonts w:ascii="Arial" w:hAnsi="Arial" w:cs="Arial"/>
          <w:color w:val="666666"/>
          <w:szCs w:val="20"/>
        </w:rPr>
        <w:t>것으로</w:t>
      </w:r>
      <w:r>
        <w:rPr>
          <w:rStyle w:val="apple-style-span"/>
          <w:rFonts w:ascii="Arial" w:hAnsi="Arial" w:cs="Arial"/>
          <w:color w:val="666666"/>
          <w:szCs w:val="20"/>
        </w:rPr>
        <w:t xml:space="preserve"> </w:t>
      </w:r>
      <w:r>
        <w:rPr>
          <w:rStyle w:val="apple-style-span"/>
          <w:rFonts w:ascii="Arial" w:hAnsi="Arial" w:cs="Arial"/>
          <w:color w:val="666666"/>
          <w:szCs w:val="20"/>
        </w:rPr>
        <w:t>보입니다</w:t>
      </w:r>
      <w:r>
        <w:rPr>
          <w:rStyle w:val="apple-style-span"/>
          <w:rFonts w:ascii="Arial" w:hAnsi="Arial" w:cs="Arial"/>
          <w:color w:val="666666"/>
          <w:szCs w:val="20"/>
        </w:rPr>
        <w:t xml:space="preserve">. </w:t>
      </w:r>
      <w:r>
        <w:rPr>
          <w:rStyle w:val="apple-style-span"/>
          <w:rFonts w:ascii="Arial" w:hAnsi="Arial" w:cs="Arial"/>
          <w:color w:val="666666"/>
          <w:szCs w:val="20"/>
        </w:rPr>
        <w:t>이</w:t>
      </w:r>
      <w:r>
        <w:rPr>
          <w:rStyle w:val="apple-style-span"/>
          <w:rFonts w:ascii="Arial" w:hAnsi="Arial" w:cs="Arial"/>
          <w:color w:val="666666"/>
          <w:szCs w:val="20"/>
        </w:rPr>
        <w:t xml:space="preserve"> </w:t>
      </w:r>
      <w:r>
        <w:rPr>
          <w:rStyle w:val="apple-style-span"/>
          <w:rFonts w:ascii="Arial" w:hAnsi="Arial" w:cs="Arial"/>
          <w:color w:val="666666"/>
          <w:szCs w:val="20"/>
        </w:rPr>
        <w:t>때</w:t>
      </w:r>
      <w:r>
        <w:rPr>
          <w:rStyle w:val="apple-style-span"/>
          <w:rFonts w:ascii="Arial" w:hAnsi="Arial" w:cs="Arial"/>
          <w:color w:val="666666"/>
          <w:szCs w:val="20"/>
        </w:rPr>
        <w:t xml:space="preserve">, </w:t>
      </w:r>
      <w:r>
        <w:rPr>
          <w:rStyle w:val="apple-style-span"/>
          <w:rFonts w:ascii="Arial" w:hAnsi="Arial" w:cs="Arial"/>
          <w:color w:val="666666"/>
          <w:szCs w:val="20"/>
        </w:rPr>
        <w:t>해당</w:t>
      </w:r>
      <w:r>
        <w:rPr>
          <w:rStyle w:val="apple-style-span"/>
          <w:rFonts w:ascii="Arial" w:hAnsi="Arial" w:cs="Arial"/>
          <w:color w:val="666666"/>
          <w:szCs w:val="20"/>
        </w:rPr>
        <w:t xml:space="preserve"> Process </w:t>
      </w:r>
      <w:r>
        <w:rPr>
          <w:rStyle w:val="apple-style-span"/>
          <w:rFonts w:ascii="Arial" w:hAnsi="Arial" w:cs="Arial"/>
          <w:color w:val="666666"/>
          <w:szCs w:val="20"/>
        </w:rPr>
        <w:t>가</w:t>
      </w:r>
      <w:r>
        <w:rPr>
          <w:rStyle w:val="apple-style-span"/>
          <w:rFonts w:ascii="Arial" w:hAnsi="Arial" w:cs="Arial"/>
          <w:color w:val="666666"/>
          <w:szCs w:val="20"/>
        </w:rPr>
        <w:t xml:space="preserve"> </w:t>
      </w:r>
      <w:r>
        <w:rPr>
          <w:rStyle w:val="apple-style-span"/>
          <w:rFonts w:ascii="Arial" w:hAnsi="Arial" w:cs="Arial"/>
          <w:color w:val="666666"/>
          <w:szCs w:val="20"/>
        </w:rPr>
        <w:t>해야할</w:t>
      </w:r>
      <w:r>
        <w:rPr>
          <w:rStyle w:val="apple-style-span"/>
          <w:rFonts w:ascii="Arial" w:hAnsi="Arial" w:cs="Arial"/>
          <w:color w:val="666666"/>
          <w:szCs w:val="20"/>
        </w:rPr>
        <w:t xml:space="preserve"> </w:t>
      </w:r>
      <w:r>
        <w:rPr>
          <w:rStyle w:val="apple-style-span"/>
          <w:rFonts w:ascii="Arial" w:hAnsi="Arial" w:cs="Arial"/>
          <w:color w:val="666666"/>
          <w:szCs w:val="20"/>
        </w:rPr>
        <w:t>일이</w:t>
      </w:r>
      <w:r>
        <w:rPr>
          <w:rStyle w:val="apple-style-span"/>
          <w:rFonts w:ascii="Arial" w:hAnsi="Arial" w:cs="Arial"/>
          <w:color w:val="666666"/>
          <w:szCs w:val="20"/>
        </w:rPr>
        <w:t xml:space="preserve"> </w:t>
      </w:r>
      <w:r>
        <w:rPr>
          <w:rStyle w:val="apple-style-span"/>
          <w:rFonts w:ascii="Arial" w:hAnsi="Arial" w:cs="Arial"/>
          <w:color w:val="666666"/>
          <w:szCs w:val="20"/>
        </w:rPr>
        <w:t>남아</w:t>
      </w:r>
      <w:r>
        <w:rPr>
          <w:rStyle w:val="apple-style-span"/>
          <w:rFonts w:ascii="Arial" w:hAnsi="Arial" w:cs="Arial"/>
          <w:color w:val="666666"/>
          <w:szCs w:val="20"/>
        </w:rPr>
        <w:t xml:space="preserve"> </w:t>
      </w:r>
      <w:r>
        <w:rPr>
          <w:rStyle w:val="apple-style-span"/>
          <w:rFonts w:ascii="Arial" w:hAnsi="Arial" w:cs="Arial"/>
          <w:color w:val="666666"/>
          <w:szCs w:val="20"/>
        </w:rPr>
        <w:t>있은</w:t>
      </w:r>
      <w:r>
        <w:rPr>
          <w:rStyle w:val="apple-style-span"/>
          <w:rFonts w:ascii="Arial" w:hAnsi="Arial" w:cs="Arial"/>
          <w:color w:val="666666"/>
          <w:szCs w:val="20"/>
        </w:rPr>
        <w:t xml:space="preserve"> </w:t>
      </w:r>
      <w:r>
        <w:rPr>
          <w:rStyle w:val="apple-style-span"/>
          <w:rFonts w:ascii="Arial" w:hAnsi="Arial" w:cs="Arial"/>
          <w:color w:val="666666"/>
          <w:szCs w:val="20"/>
        </w:rPr>
        <w:t>경우</w:t>
      </w:r>
      <w:r>
        <w:rPr>
          <w:rStyle w:val="apple-style-span"/>
          <w:rFonts w:ascii="Arial" w:hAnsi="Arial" w:cs="Arial"/>
          <w:color w:val="666666"/>
          <w:szCs w:val="20"/>
        </w:rPr>
        <w:t xml:space="preserve">, </w:t>
      </w:r>
      <w:r>
        <w:rPr>
          <w:rStyle w:val="apple-style-span"/>
          <w:rFonts w:ascii="Arial" w:hAnsi="Arial" w:cs="Arial"/>
          <w:color w:val="666666"/>
          <w:szCs w:val="20"/>
        </w:rPr>
        <w:t>안드로이드</w:t>
      </w:r>
      <w:r>
        <w:rPr>
          <w:rStyle w:val="apple-style-span"/>
          <w:rFonts w:ascii="Arial" w:hAnsi="Arial" w:cs="Arial"/>
          <w:color w:val="666666"/>
          <w:szCs w:val="20"/>
        </w:rPr>
        <w:t xml:space="preserve"> </w:t>
      </w:r>
      <w:r>
        <w:rPr>
          <w:rStyle w:val="apple-style-span"/>
          <w:rFonts w:ascii="Arial" w:hAnsi="Arial" w:cs="Arial"/>
          <w:color w:val="666666"/>
          <w:szCs w:val="20"/>
        </w:rPr>
        <w:t>플랫폼</w:t>
      </w:r>
      <w:r>
        <w:rPr>
          <w:rStyle w:val="apple-style-span"/>
          <w:rFonts w:ascii="Arial" w:hAnsi="Arial" w:cs="Arial"/>
          <w:color w:val="666666"/>
          <w:szCs w:val="20"/>
        </w:rPr>
        <w:t xml:space="preserve"> </w:t>
      </w:r>
      <w:r>
        <w:rPr>
          <w:rStyle w:val="apple-style-span"/>
          <w:rFonts w:ascii="Arial" w:hAnsi="Arial" w:cs="Arial"/>
          <w:color w:val="666666"/>
          <w:szCs w:val="20"/>
        </w:rPr>
        <w:t>입장에서</w:t>
      </w:r>
      <w:r>
        <w:rPr>
          <w:rStyle w:val="apple-style-span"/>
          <w:rFonts w:ascii="Arial" w:hAnsi="Arial" w:cs="Arial"/>
          <w:color w:val="666666"/>
          <w:szCs w:val="20"/>
        </w:rPr>
        <w:t xml:space="preserve"> </w:t>
      </w:r>
      <w:r>
        <w:rPr>
          <w:rStyle w:val="apple-style-span"/>
          <w:rFonts w:ascii="Arial" w:hAnsi="Arial" w:cs="Arial"/>
          <w:color w:val="666666"/>
          <w:szCs w:val="20"/>
        </w:rPr>
        <w:t>이미</w:t>
      </w:r>
      <w:r>
        <w:rPr>
          <w:rStyle w:val="apple-style-span"/>
          <w:rFonts w:ascii="Arial" w:hAnsi="Arial" w:cs="Arial"/>
          <w:color w:val="666666"/>
          <w:szCs w:val="20"/>
        </w:rPr>
        <w:t xml:space="preserve"> </w:t>
      </w:r>
      <w:r>
        <w:rPr>
          <w:rStyle w:val="apple-style-span"/>
          <w:rFonts w:ascii="Arial" w:hAnsi="Arial" w:cs="Arial"/>
          <w:color w:val="666666"/>
          <w:szCs w:val="20"/>
        </w:rPr>
        <w:t>무덤에</w:t>
      </w:r>
      <w:r>
        <w:rPr>
          <w:rStyle w:val="apple-style-span"/>
          <w:rFonts w:ascii="Arial" w:hAnsi="Arial" w:cs="Arial"/>
          <w:color w:val="666666"/>
          <w:szCs w:val="20"/>
        </w:rPr>
        <w:t xml:space="preserve"> </w:t>
      </w:r>
      <w:r>
        <w:rPr>
          <w:rStyle w:val="apple-style-span"/>
          <w:rFonts w:ascii="Arial" w:hAnsi="Arial" w:cs="Arial"/>
          <w:color w:val="666666"/>
          <w:szCs w:val="20"/>
        </w:rPr>
        <w:t>돌아간</w:t>
      </w:r>
      <w:r>
        <w:rPr>
          <w:rStyle w:val="apple-style-span"/>
          <w:rFonts w:ascii="Arial" w:hAnsi="Arial" w:cs="Arial"/>
          <w:color w:val="666666"/>
          <w:szCs w:val="20"/>
        </w:rPr>
        <w:t xml:space="preserve"> Process </w:t>
      </w:r>
      <w:r>
        <w:rPr>
          <w:rStyle w:val="apple-style-span"/>
          <w:rFonts w:ascii="Arial" w:hAnsi="Arial" w:cs="Arial"/>
          <w:color w:val="666666"/>
          <w:szCs w:val="20"/>
        </w:rPr>
        <w:t>를</w:t>
      </w:r>
      <w:r>
        <w:rPr>
          <w:rStyle w:val="apple-style-span"/>
          <w:rFonts w:ascii="Arial" w:hAnsi="Arial" w:cs="Arial"/>
          <w:color w:val="666666"/>
          <w:szCs w:val="20"/>
        </w:rPr>
        <w:t xml:space="preserve"> </w:t>
      </w:r>
      <w:r>
        <w:rPr>
          <w:rStyle w:val="apple-style-span"/>
          <w:rFonts w:ascii="Arial" w:hAnsi="Arial" w:cs="Arial"/>
          <w:color w:val="666666"/>
          <w:szCs w:val="20"/>
        </w:rPr>
        <w:t>다시</w:t>
      </w:r>
      <w:r>
        <w:rPr>
          <w:rStyle w:val="apple-style-span"/>
          <w:rFonts w:ascii="Arial" w:hAnsi="Arial" w:cs="Arial"/>
          <w:color w:val="666666"/>
          <w:szCs w:val="20"/>
        </w:rPr>
        <w:t xml:space="preserve"> </w:t>
      </w:r>
      <w:r>
        <w:rPr>
          <w:rStyle w:val="apple-style-span"/>
          <w:rFonts w:ascii="Arial" w:hAnsi="Arial" w:cs="Arial"/>
          <w:color w:val="666666"/>
          <w:szCs w:val="20"/>
        </w:rPr>
        <w:t>불러</w:t>
      </w:r>
      <w:r>
        <w:rPr>
          <w:rStyle w:val="apple-style-span"/>
          <w:rFonts w:ascii="Arial" w:hAnsi="Arial" w:cs="Arial"/>
          <w:color w:val="666666"/>
          <w:szCs w:val="20"/>
        </w:rPr>
        <w:t xml:space="preserve"> </w:t>
      </w:r>
      <w:r>
        <w:rPr>
          <w:rStyle w:val="apple-style-span"/>
          <w:rFonts w:ascii="Arial" w:hAnsi="Arial" w:cs="Arial"/>
          <w:color w:val="666666"/>
          <w:szCs w:val="20"/>
        </w:rPr>
        <w:t>일으키게</w:t>
      </w:r>
      <w:r>
        <w:rPr>
          <w:rStyle w:val="apple-style-span"/>
          <w:rFonts w:ascii="Arial" w:hAnsi="Arial" w:cs="Arial"/>
          <w:color w:val="666666"/>
          <w:szCs w:val="20"/>
        </w:rPr>
        <w:t xml:space="preserve"> </w:t>
      </w:r>
      <w:r>
        <w:rPr>
          <w:rStyle w:val="apple-style-span"/>
          <w:rFonts w:ascii="Arial" w:hAnsi="Arial" w:cs="Arial"/>
          <w:color w:val="666666"/>
          <w:szCs w:val="20"/>
        </w:rPr>
        <w:t>됩니다</w:t>
      </w:r>
      <w:r>
        <w:rPr>
          <w:rStyle w:val="apple-style-span"/>
          <w:rFonts w:ascii="Arial" w:hAnsi="Arial" w:cs="Arial"/>
          <w:color w:val="666666"/>
          <w:szCs w:val="20"/>
        </w:rPr>
        <w:t xml:space="preserve">. </w:t>
      </w:r>
      <w:r>
        <w:rPr>
          <w:rStyle w:val="apple-style-span"/>
          <w:rFonts w:ascii="Arial" w:hAnsi="Arial" w:cs="Arial"/>
          <w:color w:val="666666"/>
          <w:szCs w:val="20"/>
        </w:rPr>
        <w:t>제가</w:t>
      </w:r>
      <w:r>
        <w:rPr>
          <w:rStyle w:val="apple-style-span"/>
          <w:rFonts w:ascii="Arial" w:hAnsi="Arial" w:cs="Arial"/>
          <w:color w:val="666666"/>
          <w:szCs w:val="20"/>
        </w:rPr>
        <w:t xml:space="preserve"> </w:t>
      </w:r>
      <w:r>
        <w:rPr>
          <w:rStyle w:val="apple-style-span"/>
          <w:rFonts w:ascii="Arial" w:hAnsi="Arial" w:cs="Arial"/>
          <w:color w:val="666666"/>
          <w:szCs w:val="20"/>
        </w:rPr>
        <w:t>알고있는</w:t>
      </w:r>
      <w:r>
        <w:rPr>
          <w:rStyle w:val="apple-style-span"/>
          <w:rFonts w:ascii="Arial" w:hAnsi="Arial" w:cs="Arial"/>
          <w:color w:val="666666"/>
          <w:szCs w:val="20"/>
        </w:rPr>
        <w:t xml:space="preserve"> </w:t>
      </w:r>
      <w:r>
        <w:rPr>
          <w:rStyle w:val="apple-style-span"/>
          <w:rFonts w:ascii="Arial" w:hAnsi="Arial" w:cs="Arial"/>
          <w:color w:val="666666"/>
          <w:szCs w:val="20"/>
        </w:rPr>
        <w:t>경우는</w:t>
      </w:r>
      <w:r>
        <w:rPr>
          <w:rStyle w:val="apple-style-span"/>
          <w:rFonts w:ascii="Arial" w:hAnsi="Arial" w:cs="Arial"/>
          <w:color w:val="666666"/>
          <w:szCs w:val="20"/>
        </w:rPr>
        <w:t xml:space="preserve"> </w:t>
      </w:r>
      <w:r>
        <w:rPr>
          <w:rStyle w:val="apple-style-span"/>
          <w:rFonts w:ascii="Arial" w:hAnsi="Arial" w:cs="Arial"/>
          <w:color w:val="666666"/>
          <w:szCs w:val="20"/>
        </w:rPr>
        <w:t>두</w:t>
      </w:r>
      <w:r>
        <w:rPr>
          <w:rStyle w:val="apple-style-span"/>
          <w:rFonts w:ascii="Arial" w:hAnsi="Arial" w:cs="Arial"/>
          <w:color w:val="666666"/>
          <w:szCs w:val="20"/>
        </w:rPr>
        <w:t xml:space="preserve"> </w:t>
      </w:r>
      <w:r>
        <w:rPr>
          <w:rStyle w:val="apple-style-span"/>
          <w:rFonts w:ascii="Arial" w:hAnsi="Arial" w:cs="Arial"/>
          <w:color w:val="666666"/>
          <w:szCs w:val="20"/>
        </w:rPr>
        <w:t>가지</w:t>
      </w:r>
      <w:r>
        <w:rPr>
          <w:rStyle w:val="apple-style-span"/>
          <w:rFonts w:ascii="Arial" w:hAnsi="Arial" w:cs="Arial"/>
          <w:color w:val="666666"/>
          <w:szCs w:val="20"/>
        </w:rPr>
        <w:t xml:space="preserve"> </w:t>
      </w:r>
      <w:r>
        <w:rPr>
          <w:rStyle w:val="apple-style-span"/>
          <w:rFonts w:ascii="Arial" w:hAnsi="Arial" w:cs="Arial"/>
          <w:color w:val="666666"/>
          <w:szCs w:val="20"/>
        </w:rPr>
        <w:t>입니다</w:t>
      </w:r>
      <w:r>
        <w:rPr>
          <w:rStyle w:val="apple-style-span"/>
          <w:rFonts w:ascii="Arial" w:hAnsi="Arial" w:cs="Arial"/>
          <w:color w:val="666666"/>
          <w:szCs w:val="20"/>
        </w:rPr>
        <w:t>.</w:t>
      </w:r>
    </w:p>
    <w:p w:rsidR="00F3435C" w:rsidRDefault="00F3435C" w:rsidP="00601CF6">
      <w:pPr>
        <w:widowControl/>
        <w:numPr>
          <w:ilvl w:val="0"/>
          <w:numId w:val="45"/>
        </w:numPr>
        <w:autoSpaceDE/>
        <w:autoSpaceDN/>
        <w:spacing w:before="100" w:beforeAutospacing="1" w:after="100" w:afterAutospacing="1" w:line="480" w:lineRule="auto"/>
        <w:ind w:left="136" w:right="136"/>
        <w:jc w:val="left"/>
        <w:rPr>
          <w:rFonts w:ascii="Arial" w:hAnsi="Arial" w:cs="Arial"/>
          <w:color w:val="666666"/>
          <w:sz w:val="16"/>
          <w:szCs w:val="16"/>
        </w:rPr>
      </w:pPr>
      <w:r>
        <w:rPr>
          <w:rStyle w:val="apple-style-span"/>
          <w:rFonts w:ascii="Arial" w:hAnsi="Arial" w:cs="Arial"/>
          <w:color w:val="666666"/>
          <w:szCs w:val="20"/>
        </w:rPr>
        <w:t xml:space="preserve"> START_NOT_STICKY </w:t>
      </w:r>
      <w:r>
        <w:rPr>
          <w:rStyle w:val="apple-style-span"/>
          <w:rFonts w:ascii="Arial" w:hAnsi="Arial" w:cs="Arial"/>
          <w:color w:val="666666"/>
          <w:szCs w:val="20"/>
        </w:rPr>
        <w:t>모드가</w:t>
      </w:r>
      <w:r>
        <w:rPr>
          <w:rStyle w:val="apple-style-span"/>
          <w:rFonts w:ascii="Arial" w:hAnsi="Arial" w:cs="Arial"/>
          <w:color w:val="666666"/>
          <w:szCs w:val="20"/>
        </w:rPr>
        <w:t xml:space="preserve"> </w:t>
      </w:r>
      <w:r>
        <w:rPr>
          <w:rStyle w:val="apple-style-span"/>
          <w:rFonts w:ascii="Arial" w:hAnsi="Arial" w:cs="Arial"/>
          <w:color w:val="666666"/>
          <w:szCs w:val="20"/>
        </w:rPr>
        <w:t>아닌</w:t>
      </w:r>
      <w:r>
        <w:rPr>
          <w:rStyle w:val="apple-style-span"/>
          <w:rFonts w:ascii="Arial" w:hAnsi="Arial" w:cs="Arial"/>
          <w:color w:val="666666"/>
          <w:szCs w:val="20"/>
        </w:rPr>
        <w:t xml:space="preserve"> Service </w:t>
      </w:r>
      <w:r>
        <w:rPr>
          <w:rStyle w:val="apple-style-span"/>
          <w:rFonts w:ascii="Arial" w:hAnsi="Arial" w:cs="Arial"/>
          <w:color w:val="666666"/>
          <w:szCs w:val="20"/>
        </w:rPr>
        <w:t>가</w:t>
      </w:r>
      <w:r>
        <w:rPr>
          <w:rStyle w:val="apple-style-span"/>
          <w:rFonts w:ascii="Arial" w:hAnsi="Arial" w:cs="Arial"/>
          <w:color w:val="666666"/>
          <w:szCs w:val="20"/>
        </w:rPr>
        <w:t xml:space="preserve"> </w:t>
      </w:r>
      <w:r>
        <w:rPr>
          <w:rStyle w:val="apple-style-span"/>
          <w:rFonts w:ascii="Arial" w:hAnsi="Arial" w:cs="Arial"/>
          <w:color w:val="666666"/>
          <w:szCs w:val="20"/>
        </w:rPr>
        <w:t>작동</w:t>
      </w:r>
      <w:r>
        <w:rPr>
          <w:rStyle w:val="apple-style-span"/>
          <w:rFonts w:ascii="Arial" w:hAnsi="Arial" w:cs="Arial"/>
          <w:color w:val="666666"/>
          <w:szCs w:val="20"/>
        </w:rPr>
        <w:t xml:space="preserve"> </w:t>
      </w:r>
      <w:r>
        <w:rPr>
          <w:rStyle w:val="apple-style-span"/>
          <w:rFonts w:ascii="Arial" w:hAnsi="Arial" w:cs="Arial"/>
          <w:color w:val="666666"/>
          <w:szCs w:val="20"/>
        </w:rPr>
        <w:t>중인</w:t>
      </w:r>
      <w:r>
        <w:rPr>
          <w:rStyle w:val="apple-style-span"/>
          <w:rFonts w:ascii="Arial" w:hAnsi="Arial" w:cs="Arial"/>
          <w:color w:val="666666"/>
          <w:szCs w:val="20"/>
        </w:rPr>
        <w:t xml:space="preserve"> </w:t>
      </w:r>
      <w:r>
        <w:rPr>
          <w:rStyle w:val="apple-style-span"/>
          <w:rFonts w:ascii="Arial" w:hAnsi="Arial" w:cs="Arial"/>
          <w:color w:val="666666"/>
          <w:szCs w:val="20"/>
        </w:rPr>
        <w:t>경우</w:t>
      </w:r>
      <w:r>
        <w:rPr>
          <w:rStyle w:val="apple-style-span"/>
          <w:rFonts w:ascii="Arial" w:hAnsi="Arial" w:cs="Arial"/>
          <w:color w:val="666666"/>
          <w:szCs w:val="20"/>
        </w:rPr>
        <w:t>.</w:t>
      </w:r>
    </w:p>
    <w:p w:rsidR="00F3435C" w:rsidRDefault="00F3435C" w:rsidP="00601CF6">
      <w:pPr>
        <w:widowControl/>
        <w:numPr>
          <w:ilvl w:val="0"/>
          <w:numId w:val="45"/>
        </w:numPr>
        <w:autoSpaceDE/>
        <w:autoSpaceDN/>
        <w:spacing w:before="100" w:beforeAutospacing="1" w:after="100" w:afterAutospacing="1" w:line="480" w:lineRule="auto"/>
        <w:ind w:left="136" w:right="136"/>
        <w:jc w:val="left"/>
        <w:rPr>
          <w:rFonts w:ascii="Arial" w:hAnsi="Arial" w:cs="Arial"/>
          <w:color w:val="666666"/>
          <w:sz w:val="16"/>
          <w:szCs w:val="16"/>
        </w:rPr>
      </w:pPr>
      <w:r>
        <w:rPr>
          <w:rStyle w:val="apple-style-span"/>
          <w:rFonts w:ascii="Arial" w:hAnsi="Arial" w:cs="Arial"/>
          <w:color w:val="666666"/>
          <w:szCs w:val="20"/>
        </w:rPr>
        <w:lastRenderedPageBreak/>
        <w:t xml:space="preserve"> Activity Task </w:t>
      </w:r>
      <w:r>
        <w:rPr>
          <w:rStyle w:val="apple-style-span"/>
          <w:rFonts w:ascii="Arial" w:hAnsi="Arial" w:cs="Arial"/>
          <w:color w:val="666666"/>
          <w:szCs w:val="20"/>
        </w:rPr>
        <w:t>상에</w:t>
      </w:r>
      <w:r>
        <w:rPr>
          <w:rStyle w:val="apple-style-span"/>
          <w:rFonts w:ascii="Arial" w:hAnsi="Arial" w:cs="Arial"/>
          <w:color w:val="666666"/>
          <w:szCs w:val="20"/>
        </w:rPr>
        <w:t xml:space="preserve"> </w:t>
      </w:r>
      <w:r>
        <w:rPr>
          <w:rStyle w:val="apple-style-span"/>
          <w:rFonts w:ascii="Arial" w:hAnsi="Arial" w:cs="Arial"/>
          <w:color w:val="666666"/>
          <w:szCs w:val="20"/>
        </w:rPr>
        <w:t>현재</w:t>
      </w:r>
      <w:r>
        <w:rPr>
          <w:rStyle w:val="apple-style-span"/>
          <w:rFonts w:ascii="Arial" w:hAnsi="Arial" w:cs="Arial"/>
          <w:color w:val="666666"/>
          <w:szCs w:val="20"/>
        </w:rPr>
        <w:t xml:space="preserve"> </w:t>
      </w:r>
      <w:r>
        <w:rPr>
          <w:rStyle w:val="apple-style-span"/>
          <w:rFonts w:ascii="Arial" w:hAnsi="Arial" w:cs="Arial"/>
          <w:color w:val="666666"/>
          <w:szCs w:val="20"/>
        </w:rPr>
        <w:t>화면에</w:t>
      </w:r>
      <w:r>
        <w:rPr>
          <w:rStyle w:val="apple-style-span"/>
          <w:rFonts w:ascii="Arial" w:hAnsi="Arial" w:cs="Arial"/>
          <w:color w:val="666666"/>
          <w:szCs w:val="20"/>
        </w:rPr>
        <w:t xml:space="preserve"> </w:t>
      </w:r>
      <w:r>
        <w:rPr>
          <w:rStyle w:val="apple-style-span"/>
          <w:rFonts w:ascii="Arial" w:hAnsi="Arial" w:cs="Arial"/>
          <w:color w:val="666666"/>
          <w:szCs w:val="20"/>
        </w:rPr>
        <w:t>보이는</w:t>
      </w:r>
      <w:r>
        <w:rPr>
          <w:rStyle w:val="apple-style-span"/>
          <w:rFonts w:ascii="Arial" w:hAnsi="Arial" w:cs="Arial"/>
          <w:color w:val="666666"/>
          <w:szCs w:val="20"/>
        </w:rPr>
        <w:t xml:space="preserve"> Activity </w:t>
      </w:r>
      <w:r>
        <w:rPr>
          <w:rStyle w:val="apple-style-span"/>
          <w:rFonts w:ascii="Arial" w:hAnsi="Arial" w:cs="Arial"/>
          <w:color w:val="666666"/>
          <w:szCs w:val="20"/>
        </w:rPr>
        <w:t>바로</w:t>
      </w:r>
      <w:r>
        <w:rPr>
          <w:rStyle w:val="apple-style-span"/>
          <w:rFonts w:ascii="Arial" w:hAnsi="Arial" w:cs="Arial"/>
          <w:color w:val="666666"/>
          <w:szCs w:val="20"/>
        </w:rPr>
        <w:t xml:space="preserve"> </w:t>
      </w:r>
      <w:r>
        <w:rPr>
          <w:rStyle w:val="apple-style-span"/>
          <w:rFonts w:ascii="Arial" w:hAnsi="Arial" w:cs="Arial"/>
          <w:color w:val="666666"/>
          <w:szCs w:val="20"/>
        </w:rPr>
        <w:t>아래</w:t>
      </w:r>
      <w:r>
        <w:rPr>
          <w:rStyle w:val="apple-style-span"/>
          <w:rFonts w:ascii="Arial" w:hAnsi="Arial" w:cs="Arial"/>
          <w:color w:val="666666"/>
          <w:szCs w:val="20"/>
        </w:rPr>
        <w:t xml:space="preserve"> </w:t>
      </w:r>
      <w:r>
        <w:rPr>
          <w:rStyle w:val="apple-style-span"/>
          <w:rFonts w:ascii="Arial" w:hAnsi="Arial" w:cs="Arial"/>
          <w:color w:val="666666"/>
          <w:szCs w:val="20"/>
        </w:rPr>
        <w:t>위치한</w:t>
      </w:r>
      <w:r>
        <w:rPr>
          <w:rStyle w:val="apple-style-span"/>
          <w:rFonts w:ascii="Arial" w:hAnsi="Arial" w:cs="Arial"/>
          <w:color w:val="666666"/>
          <w:szCs w:val="20"/>
        </w:rPr>
        <w:t xml:space="preserve"> Activity </w:t>
      </w:r>
      <w:r>
        <w:rPr>
          <w:rStyle w:val="apple-style-span"/>
          <w:rFonts w:ascii="Arial" w:hAnsi="Arial" w:cs="Arial"/>
          <w:color w:val="666666"/>
          <w:szCs w:val="20"/>
        </w:rPr>
        <w:t>가</w:t>
      </w:r>
      <w:r>
        <w:rPr>
          <w:rStyle w:val="apple-style-span"/>
          <w:rFonts w:ascii="Arial" w:hAnsi="Arial" w:cs="Arial"/>
          <w:color w:val="666666"/>
          <w:szCs w:val="20"/>
        </w:rPr>
        <w:t xml:space="preserve"> </w:t>
      </w:r>
      <w:r>
        <w:rPr>
          <w:rStyle w:val="apple-style-span"/>
          <w:rFonts w:ascii="Arial" w:hAnsi="Arial" w:cs="Arial"/>
          <w:color w:val="666666"/>
          <w:szCs w:val="20"/>
        </w:rPr>
        <w:t>종료하고자</w:t>
      </w:r>
      <w:r>
        <w:rPr>
          <w:rStyle w:val="apple-style-span"/>
          <w:rFonts w:ascii="Arial" w:hAnsi="Arial" w:cs="Arial"/>
          <w:color w:val="666666"/>
          <w:szCs w:val="20"/>
        </w:rPr>
        <w:t xml:space="preserve"> </w:t>
      </w:r>
      <w:r>
        <w:rPr>
          <w:rStyle w:val="apple-style-span"/>
          <w:rFonts w:ascii="Arial" w:hAnsi="Arial" w:cs="Arial"/>
          <w:color w:val="666666"/>
          <w:szCs w:val="20"/>
        </w:rPr>
        <w:t>하는</w:t>
      </w:r>
      <w:r>
        <w:rPr>
          <w:rStyle w:val="apple-style-span"/>
          <w:rFonts w:ascii="Arial" w:hAnsi="Arial" w:cs="Arial"/>
          <w:color w:val="666666"/>
          <w:szCs w:val="20"/>
        </w:rPr>
        <w:t xml:space="preserve"> Process </w:t>
      </w:r>
      <w:r>
        <w:rPr>
          <w:rStyle w:val="apple-style-span"/>
          <w:rFonts w:ascii="Arial" w:hAnsi="Arial" w:cs="Arial"/>
          <w:color w:val="666666"/>
          <w:szCs w:val="20"/>
        </w:rPr>
        <w:t>의</w:t>
      </w:r>
      <w:r>
        <w:rPr>
          <w:rStyle w:val="apple-style-span"/>
          <w:rFonts w:ascii="Arial" w:hAnsi="Arial" w:cs="Arial"/>
          <w:color w:val="666666"/>
          <w:szCs w:val="20"/>
        </w:rPr>
        <w:t xml:space="preserve"> </w:t>
      </w:r>
      <w:r>
        <w:rPr>
          <w:rStyle w:val="apple-style-span"/>
          <w:rFonts w:ascii="Arial" w:hAnsi="Arial" w:cs="Arial"/>
          <w:color w:val="666666"/>
          <w:szCs w:val="20"/>
        </w:rPr>
        <w:t>구성</w:t>
      </w:r>
      <w:r>
        <w:rPr>
          <w:rStyle w:val="apple-style-span"/>
          <w:rFonts w:ascii="Arial" w:hAnsi="Arial" w:cs="Arial"/>
          <w:color w:val="666666"/>
          <w:szCs w:val="20"/>
        </w:rPr>
        <w:t xml:space="preserve"> </w:t>
      </w:r>
      <w:r>
        <w:rPr>
          <w:rStyle w:val="apple-style-span"/>
          <w:rFonts w:ascii="Arial" w:hAnsi="Arial" w:cs="Arial"/>
          <w:color w:val="666666"/>
          <w:szCs w:val="20"/>
        </w:rPr>
        <w:t>요소</w:t>
      </w:r>
      <w:r>
        <w:rPr>
          <w:rStyle w:val="apple-style-span"/>
          <w:rFonts w:ascii="Arial" w:hAnsi="Arial" w:cs="Arial"/>
          <w:color w:val="666666"/>
          <w:szCs w:val="20"/>
        </w:rPr>
        <w:t xml:space="preserve"> </w:t>
      </w:r>
      <w:r>
        <w:rPr>
          <w:rStyle w:val="apple-style-span"/>
          <w:rFonts w:ascii="Arial" w:hAnsi="Arial" w:cs="Arial"/>
          <w:color w:val="666666"/>
          <w:szCs w:val="20"/>
        </w:rPr>
        <w:t>일</w:t>
      </w:r>
      <w:r>
        <w:rPr>
          <w:rStyle w:val="apple-style-span"/>
          <w:rFonts w:ascii="Arial" w:hAnsi="Arial" w:cs="Arial"/>
          <w:color w:val="666666"/>
          <w:szCs w:val="20"/>
        </w:rPr>
        <w:t xml:space="preserve"> </w:t>
      </w:r>
      <w:r>
        <w:rPr>
          <w:rStyle w:val="apple-style-span"/>
          <w:rFonts w:ascii="Arial" w:hAnsi="Arial" w:cs="Arial"/>
          <w:color w:val="666666"/>
          <w:szCs w:val="20"/>
        </w:rPr>
        <w:t>때</w:t>
      </w:r>
      <w:r>
        <w:rPr>
          <w:rStyle w:val="apple-style-span"/>
          <w:rFonts w:ascii="Arial" w:hAnsi="Arial" w:cs="Arial"/>
          <w:color w:val="666666"/>
          <w:szCs w:val="20"/>
        </w:rPr>
        <w:t xml:space="preserve">. (Task </w:t>
      </w:r>
      <w:r>
        <w:rPr>
          <w:rStyle w:val="apple-style-span"/>
          <w:rFonts w:ascii="Arial" w:hAnsi="Arial" w:cs="Arial"/>
          <w:color w:val="666666"/>
          <w:szCs w:val="20"/>
        </w:rPr>
        <w:t>는</w:t>
      </w:r>
      <w:r>
        <w:rPr>
          <w:rStyle w:val="apple-style-span"/>
          <w:rFonts w:ascii="Arial" w:hAnsi="Arial" w:cs="Arial"/>
          <w:color w:val="666666"/>
          <w:szCs w:val="20"/>
        </w:rPr>
        <w:t xml:space="preserve"> Process </w:t>
      </w:r>
      <w:r>
        <w:rPr>
          <w:rStyle w:val="apple-style-span"/>
          <w:rFonts w:ascii="Arial" w:hAnsi="Arial" w:cs="Arial"/>
          <w:color w:val="666666"/>
          <w:szCs w:val="20"/>
        </w:rPr>
        <w:t>가</w:t>
      </w:r>
      <w:r>
        <w:rPr>
          <w:rStyle w:val="apple-style-span"/>
          <w:rFonts w:ascii="Arial" w:hAnsi="Arial" w:cs="Arial"/>
          <w:color w:val="666666"/>
          <w:szCs w:val="20"/>
        </w:rPr>
        <w:t xml:space="preserve"> </w:t>
      </w:r>
      <w:r>
        <w:rPr>
          <w:rStyle w:val="apple-style-span"/>
          <w:rFonts w:ascii="Arial" w:hAnsi="Arial" w:cs="Arial"/>
          <w:color w:val="666666"/>
          <w:szCs w:val="20"/>
        </w:rPr>
        <w:t>아니라</w:t>
      </w:r>
      <w:r>
        <w:rPr>
          <w:rStyle w:val="apple-style-span"/>
          <w:rFonts w:ascii="Arial" w:hAnsi="Arial" w:cs="Arial"/>
          <w:color w:val="666666"/>
          <w:szCs w:val="20"/>
        </w:rPr>
        <w:t xml:space="preserve"> </w:t>
      </w:r>
      <w:r>
        <w:rPr>
          <w:rStyle w:val="apple-style-span"/>
          <w:rFonts w:ascii="Arial" w:hAnsi="Arial" w:cs="Arial"/>
          <w:color w:val="666666"/>
          <w:szCs w:val="20"/>
        </w:rPr>
        <w:t>안드로이드</w:t>
      </w:r>
      <w:r>
        <w:rPr>
          <w:rStyle w:val="apple-style-span"/>
          <w:rFonts w:ascii="Arial" w:hAnsi="Arial" w:cs="Arial"/>
          <w:color w:val="666666"/>
          <w:szCs w:val="20"/>
        </w:rPr>
        <w:t xml:space="preserve"> </w:t>
      </w:r>
      <w:r>
        <w:rPr>
          <w:rStyle w:val="apple-style-span"/>
          <w:rFonts w:ascii="Arial" w:hAnsi="Arial" w:cs="Arial"/>
          <w:color w:val="666666"/>
          <w:szCs w:val="20"/>
        </w:rPr>
        <w:t>시스템에서</w:t>
      </w:r>
      <w:r>
        <w:rPr>
          <w:rStyle w:val="apple-style-span"/>
          <w:rFonts w:ascii="Arial" w:hAnsi="Arial" w:cs="Arial"/>
          <w:color w:val="666666"/>
          <w:szCs w:val="20"/>
        </w:rPr>
        <w:t xml:space="preserve"> </w:t>
      </w:r>
      <w:r>
        <w:rPr>
          <w:rStyle w:val="apple-style-span"/>
          <w:rFonts w:ascii="Arial" w:hAnsi="Arial" w:cs="Arial"/>
          <w:color w:val="666666"/>
          <w:szCs w:val="20"/>
        </w:rPr>
        <w:t>관리하고</w:t>
      </w:r>
      <w:r>
        <w:rPr>
          <w:rStyle w:val="apple-style-span"/>
          <w:rFonts w:ascii="Arial" w:hAnsi="Arial" w:cs="Arial"/>
          <w:color w:val="666666"/>
          <w:szCs w:val="20"/>
        </w:rPr>
        <w:t xml:space="preserve"> </w:t>
      </w:r>
      <w:r>
        <w:rPr>
          <w:rStyle w:val="apple-style-span"/>
          <w:rFonts w:ascii="Arial" w:hAnsi="Arial" w:cs="Arial"/>
          <w:color w:val="666666"/>
          <w:szCs w:val="20"/>
        </w:rPr>
        <w:t>있음으로</w:t>
      </w:r>
      <w:r>
        <w:rPr>
          <w:rStyle w:val="apple-style-span"/>
          <w:rFonts w:ascii="Arial" w:hAnsi="Arial" w:cs="Arial"/>
          <w:color w:val="666666"/>
          <w:szCs w:val="20"/>
        </w:rPr>
        <w:t xml:space="preserve">, </w:t>
      </w:r>
      <w:r>
        <w:rPr>
          <w:rStyle w:val="apple-style-span"/>
          <w:rFonts w:ascii="Arial" w:hAnsi="Arial" w:cs="Arial"/>
          <w:color w:val="666666"/>
          <w:szCs w:val="20"/>
        </w:rPr>
        <w:t>갑자기</w:t>
      </w:r>
      <w:r>
        <w:rPr>
          <w:rStyle w:val="apple-style-span"/>
          <w:rFonts w:ascii="Arial" w:hAnsi="Arial" w:cs="Arial"/>
          <w:color w:val="666666"/>
          <w:szCs w:val="20"/>
        </w:rPr>
        <w:t xml:space="preserve"> </w:t>
      </w:r>
      <w:r>
        <w:rPr>
          <w:rStyle w:val="apple-style-span"/>
          <w:rFonts w:ascii="Arial" w:hAnsi="Arial" w:cs="Arial"/>
          <w:color w:val="666666"/>
          <w:szCs w:val="20"/>
        </w:rPr>
        <w:t>종료된</w:t>
      </w:r>
      <w:r>
        <w:rPr>
          <w:rStyle w:val="apple-style-span"/>
          <w:rFonts w:ascii="Arial" w:hAnsi="Arial" w:cs="Arial"/>
          <w:color w:val="666666"/>
          <w:szCs w:val="20"/>
        </w:rPr>
        <w:t xml:space="preserve"> Activity </w:t>
      </w:r>
      <w:r>
        <w:rPr>
          <w:rStyle w:val="apple-style-span"/>
          <w:rFonts w:ascii="Arial" w:hAnsi="Arial" w:cs="Arial"/>
          <w:color w:val="666666"/>
          <w:szCs w:val="20"/>
        </w:rPr>
        <w:t>바로</w:t>
      </w:r>
      <w:r>
        <w:rPr>
          <w:rStyle w:val="apple-style-span"/>
          <w:rFonts w:ascii="Arial" w:hAnsi="Arial" w:cs="Arial"/>
          <w:color w:val="666666"/>
          <w:szCs w:val="20"/>
        </w:rPr>
        <w:t xml:space="preserve"> </w:t>
      </w:r>
      <w:r>
        <w:rPr>
          <w:rStyle w:val="apple-style-span"/>
          <w:rFonts w:ascii="Arial" w:hAnsi="Arial" w:cs="Arial"/>
          <w:color w:val="666666"/>
          <w:szCs w:val="20"/>
        </w:rPr>
        <w:t>아래에</w:t>
      </w:r>
      <w:r>
        <w:rPr>
          <w:rStyle w:val="apple-style-span"/>
          <w:rFonts w:ascii="Arial" w:hAnsi="Arial" w:cs="Arial"/>
          <w:color w:val="666666"/>
          <w:szCs w:val="20"/>
        </w:rPr>
        <w:t xml:space="preserve"> </w:t>
      </w:r>
      <w:r>
        <w:rPr>
          <w:rStyle w:val="apple-style-span"/>
          <w:rFonts w:ascii="Arial" w:hAnsi="Arial" w:cs="Arial"/>
          <w:color w:val="666666"/>
          <w:szCs w:val="20"/>
        </w:rPr>
        <w:t>위치한</w:t>
      </w:r>
      <w:r>
        <w:rPr>
          <w:rStyle w:val="apple-style-span"/>
          <w:rFonts w:ascii="Arial" w:hAnsi="Arial" w:cs="Arial"/>
          <w:color w:val="666666"/>
          <w:szCs w:val="20"/>
        </w:rPr>
        <w:t xml:space="preserve"> Activity </w:t>
      </w:r>
      <w:r>
        <w:rPr>
          <w:rStyle w:val="apple-style-span"/>
          <w:rFonts w:ascii="Arial" w:hAnsi="Arial" w:cs="Arial"/>
          <w:color w:val="666666"/>
          <w:szCs w:val="20"/>
        </w:rPr>
        <w:t>를</w:t>
      </w:r>
      <w:r>
        <w:rPr>
          <w:rStyle w:val="apple-style-span"/>
          <w:rFonts w:ascii="Arial" w:hAnsi="Arial" w:cs="Arial"/>
          <w:color w:val="666666"/>
          <w:szCs w:val="20"/>
        </w:rPr>
        <w:t xml:space="preserve"> </w:t>
      </w:r>
      <w:r>
        <w:rPr>
          <w:rStyle w:val="apple-style-span"/>
          <w:rFonts w:ascii="Arial" w:hAnsi="Arial" w:cs="Arial"/>
          <w:color w:val="666666"/>
          <w:szCs w:val="20"/>
        </w:rPr>
        <w:t>시스템에서</w:t>
      </w:r>
      <w:r>
        <w:rPr>
          <w:rStyle w:val="apple-style-span"/>
          <w:rFonts w:ascii="Arial" w:hAnsi="Arial" w:cs="Arial"/>
          <w:color w:val="666666"/>
          <w:szCs w:val="20"/>
        </w:rPr>
        <w:t xml:space="preserve"> </w:t>
      </w:r>
      <w:r>
        <w:rPr>
          <w:rStyle w:val="apple-style-span"/>
          <w:rFonts w:ascii="Arial" w:hAnsi="Arial" w:cs="Arial"/>
          <w:color w:val="666666"/>
          <w:szCs w:val="20"/>
        </w:rPr>
        <w:t>다시</w:t>
      </w:r>
      <w:r>
        <w:rPr>
          <w:rStyle w:val="apple-style-span"/>
          <w:rFonts w:ascii="Arial" w:hAnsi="Arial" w:cs="Arial"/>
          <w:color w:val="666666"/>
          <w:szCs w:val="20"/>
        </w:rPr>
        <w:t xml:space="preserve"> </w:t>
      </w:r>
      <w:r>
        <w:rPr>
          <w:rStyle w:val="apple-style-span"/>
          <w:rFonts w:ascii="Arial" w:hAnsi="Arial" w:cs="Arial"/>
          <w:color w:val="666666"/>
          <w:szCs w:val="20"/>
        </w:rPr>
        <w:t>시작하려고</w:t>
      </w:r>
      <w:r>
        <w:rPr>
          <w:rStyle w:val="apple-style-span"/>
          <w:rFonts w:ascii="Arial" w:hAnsi="Arial" w:cs="Arial"/>
          <w:color w:val="666666"/>
          <w:szCs w:val="20"/>
        </w:rPr>
        <w:t xml:space="preserve"> </w:t>
      </w:r>
      <w:r>
        <w:rPr>
          <w:rStyle w:val="apple-style-span"/>
          <w:rFonts w:ascii="Arial" w:hAnsi="Arial" w:cs="Arial"/>
          <w:color w:val="666666"/>
          <w:szCs w:val="20"/>
        </w:rPr>
        <w:t>함으로</w:t>
      </w:r>
      <w:r>
        <w:rPr>
          <w:rStyle w:val="apple-style-span"/>
          <w:rFonts w:ascii="Arial" w:hAnsi="Arial" w:cs="Arial"/>
          <w:color w:val="666666"/>
          <w:szCs w:val="20"/>
        </w:rPr>
        <w:t>...) </w:t>
      </w:r>
    </w:p>
    <w:p w:rsidR="00F3435C" w:rsidRDefault="00F3435C" w:rsidP="00F3435C">
      <w:pPr>
        <w:spacing w:line="480" w:lineRule="auto"/>
        <w:rPr>
          <w:rFonts w:ascii="Arial" w:hAnsi="Arial" w:cs="Arial"/>
          <w:color w:val="666666"/>
          <w:sz w:val="16"/>
          <w:szCs w:val="16"/>
        </w:rPr>
      </w:pPr>
      <w:r>
        <w:rPr>
          <w:rStyle w:val="apple-style-span"/>
          <w:rFonts w:ascii="Arial" w:hAnsi="Arial" w:cs="Arial"/>
          <w:color w:val="666666"/>
          <w:szCs w:val="20"/>
        </w:rPr>
        <w:t> </w:t>
      </w:r>
      <w:r>
        <w:rPr>
          <w:rStyle w:val="apple-style-span"/>
          <w:rFonts w:ascii="Arial" w:hAnsi="Arial" w:cs="Arial"/>
          <w:color w:val="666666"/>
          <w:szCs w:val="20"/>
        </w:rPr>
        <w:t>그럼</w:t>
      </w:r>
      <w:r>
        <w:rPr>
          <w:rStyle w:val="apple-style-span"/>
          <w:rFonts w:ascii="Arial" w:hAnsi="Arial" w:cs="Arial"/>
          <w:color w:val="666666"/>
          <w:szCs w:val="20"/>
        </w:rPr>
        <w:t xml:space="preserve">, restartPackage() </w:t>
      </w:r>
      <w:r>
        <w:rPr>
          <w:rStyle w:val="apple-style-span"/>
          <w:rFonts w:ascii="Arial" w:hAnsi="Arial" w:cs="Arial"/>
          <w:color w:val="666666"/>
          <w:szCs w:val="20"/>
        </w:rPr>
        <w:t>의</w:t>
      </w:r>
      <w:r>
        <w:rPr>
          <w:rStyle w:val="apple-style-span"/>
          <w:rFonts w:ascii="Arial" w:hAnsi="Arial" w:cs="Arial"/>
          <w:color w:val="666666"/>
          <w:szCs w:val="20"/>
        </w:rPr>
        <w:t xml:space="preserve"> </w:t>
      </w:r>
      <w:r>
        <w:rPr>
          <w:rStyle w:val="apple-style-span"/>
          <w:rFonts w:ascii="Arial" w:hAnsi="Arial" w:cs="Arial"/>
          <w:color w:val="666666"/>
          <w:szCs w:val="20"/>
        </w:rPr>
        <w:t>경우에는</w:t>
      </w:r>
      <w:r>
        <w:rPr>
          <w:rStyle w:val="apple-style-span"/>
          <w:rFonts w:ascii="Arial" w:hAnsi="Arial" w:cs="Arial"/>
          <w:color w:val="666666"/>
          <w:szCs w:val="20"/>
        </w:rPr>
        <w:t xml:space="preserve"> </w:t>
      </w:r>
      <w:r>
        <w:rPr>
          <w:rStyle w:val="apple-style-span"/>
          <w:rFonts w:ascii="Arial" w:hAnsi="Arial" w:cs="Arial"/>
          <w:color w:val="666666"/>
          <w:szCs w:val="20"/>
        </w:rPr>
        <w:t>어째서</w:t>
      </w:r>
      <w:r>
        <w:rPr>
          <w:rStyle w:val="apple-style-span"/>
          <w:rFonts w:ascii="Arial" w:hAnsi="Arial" w:cs="Arial"/>
          <w:color w:val="666666"/>
          <w:szCs w:val="20"/>
        </w:rPr>
        <w:t xml:space="preserve"> Process </w:t>
      </w:r>
      <w:r>
        <w:rPr>
          <w:rStyle w:val="apple-style-span"/>
          <w:rFonts w:ascii="Arial" w:hAnsi="Arial" w:cs="Arial"/>
          <w:color w:val="666666"/>
          <w:szCs w:val="20"/>
        </w:rPr>
        <w:t>가</w:t>
      </w:r>
      <w:r>
        <w:rPr>
          <w:rStyle w:val="apple-style-span"/>
          <w:rFonts w:ascii="Arial" w:hAnsi="Arial" w:cs="Arial"/>
          <w:color w:val="666666"/>
          <w:szCs w:val="20"/>
        </w:rPr>
        <w:t xml:space="preserve"> </w:t>
      </w:r>
      <w:r>
        <w:rPr>
          <w:rStyle w:val="apple-style-span"/>
          <w:rFonts w:ascii="Arial" w:hAnsi="Arial" w:cs="Arial"/>
          <w:color w:val="666666"/>
          <w:szCs w:val="20"/>
        </w:rPr>
        <w:t>다시</w:t>
      </w:r>
      <w:r>
        <w:rPr>
          <w:rStyle w:val="apple-style-span"/>
          <w:rFonts w:ascii="Arial" w:hAnsi="Arial" w:cs="Arial"/>
          <w:color w:val="666666"/>
          <w:szCs w:val="20"/>
        </w:rPr>
        <w:t xml:space="preserve"> </w:t>
      </w:r>
      <w:r>
        <w:rPr>
          <w:rStyle w:val="apple-style-span"/>
          <w:rFonts w:ascii="Arial" w:hAnsi="Arial" w:cs="Arial"/>
          <w:color w:val="666666"/>
          <w:szCs w:val="20"/>
        </w:rPr>
        <w:t>살아나지</w:t>
      </w:r>
      <w:r>
        <w:rPr>
          <w:rStyle w:val="apple-style-span"/>
          <w:rFonts w:ascii="Arial" w:hAnsi="Arial" w:cs="Arial"/>
          <w:color w:val="666666"/>
          <w:szCs w:val="20"/>
        </w:rPr>
        <w:t xml:space="preserve"> </w:t>
      </w:r>
      <w:r>
        <w:rPr>
          <w:rStyle w:val="apple-style-span"/>
          <w:rFonts w:ascii="Arial" w:hAnsi="Arial" w:cs="Arial"/>
          <w:color w:val="666666"/>
          <w:szCs w:val="20"/>
        </w:rPr>
        <w:t>않는</w:t>
      </w:r>
      <w:r>
        <w:rPr>
          <w:rStyle w:val="apple-style-span"/>
          <w:rFonts w:ascii="Arial" w:hAnsi="Arial" w:cs="Arial"/>
          <w:color w:val="666666"/>
          <w:szCs w:val="20"/>
        </w:rPr>
        <w:t xml:space="preserve"> </w:t>
      </w:r>
      <w:r>
        <w:rPr>
          <w:rStyle w:val="apple-style-span"/>
          <w:rFonts w:ascii="Arial" w:hAnsi="Arial" w:cs="Arial"/>
          <w:color w:val="666666"/>
          <w:szCs w:val="20"/>
        </w:rPr>
        <w:t>것일까요</w:t>
      </w:r>
      <w:r>
        <w:rPr>
          <w:rStyle w:val="apple-style-span"/>
          <w:rFonts w:ascii="Arial" w:hAnsi="Arial" w:cs="Arial"/>
          <w:color w:val="666666"/>
          <w:szCs w:val="20"/>
        </w:rPr>
        <w:t xml:space="preserve">? </w:t>
      </w:r>
      <w:r>
        <w:rPr>
          <w:rStyle w:val="apple-style-span"/>
          <w:rFonts w:ascii="Arial" w:hAnsi="Arial" w:cs="Arial"/>
          <w:color w:val="666666"/>
          <w:szCs w:val="20"/>
        </w:rPr>
        <w:t>그</w:t>
      </w:r>
      <w:r>
        <w:rPr>
          <w:rStyle w:val="apple-style-span"/>
          <w:rFonts w:ascii="Arial" w:hAnsi="Arial" w:cs="Arial"/>
          <w:color w:val="666666"/>
          <w:szCs w:val="20"/>
        </w:rPr>
        <w:t xml:space="preserve"> </w:t>
      </w:r>
      <w:r>
        <w:rPr>
          <w:rStyle w:val="apple-style-span"/>
          <w:rFonts w:ascii="Arial" w:hAnsi="Arial" w:cs="Arial"/>
          <w:color w:val="666666"/>
          <w:szCs w:val="20"/>
        </w:rPr>
        <w:t>답은</w:t>
      </w:r>
      <w:r>
        <w:rPr>
          <w:rStyle w:val="apple-style-span"/>
          <w:rFonts w:ascii="Arial" w:hAnsi="Arial" w:cs="Arial"/>
          <w:color w:val="666666"/>
          <w:szCs w:val="20"/>
        </w:rPr>
        <w:t xml:space="preserve"> API </w:t>
      </w:r>
      <w:r>
        <w:rPr>
          <w:rStyle w:val="apple-style-span"/>
          <w:rFonts w:ascii="Arial" w:hAnsi="Arial" w:cs="Arial"/>
          <w:color w:val="666666"/>
          <w:szCs w:val="20"/>
        </w:rPr>
        <w:t>문서에</w:t>
      </w:r>
      <w:r>
        <w:rPr>
          <w:rStyle w:val="apple-style-span"/>
          <w:rFonts w:ascii="Arial" w:hAnsi="Arial" w:cs="Arial"/>
          <w:color w:val="666666"/>
          <w:szCs w:val="20"/>
        </w:rPr>
        <w:t xml:space="preserve"> </w:t>
      </w:r>
      <w:r>
        <w:rPr>
          <w:rStyle w:val="apple-style-span"/>
          <w:rFonts w:ascii="Arial" w:hAnsi="Arial" w:cs="Arial"/>
          <w:color w:val="666666"/>
          <w:szCs w:val="20"/>
        </w:rPr>
        <w:t>잘</w:t>
      </w:r>
      <w:r>
        <w:rPr>
          <w:rStyle w:val="apple-style-span"/>
          <w:rFonts w:ascii="Arial" w:hAnsi="Arial" w:cs="Arial"/>
          <w:color w:val="666666"/>
          <w:szCs w:val="20"/>
        </w:rPr>
        <w:t xml:space="preserve"> </w:t>
      </w:r>
      <w:r>
        <w:rPr>
          <w:rStyle w:val="apple-style-span"/>
          <w:rFonts w:ascii="Arial" w:hAnsi="Arial" w:cs="Arial"/>
          <w:color w:val="666666"/>
          <w:szCs w:val="20"/>
        </w:rPr>
        <w:t>나와</w:t>
      </w:r>
      <w:r>
        <w:rPr>
          <w:rStyle w:val="apple-style-span"/>
          <w:rFonts w:ascii="Arial" w:hAnsi="Arial" w:cs="Arial"/>
          <w:color w:val="666666"/>
          <w:szCs w:val="20"/>
        </w:rPr>
        <w:t xml:space="preserve"> </w:t>
      </w:r>
      <w:r>
        <w:rPr>
          <w:rStyle w:val="apple-style-span"/>
          <w:rFonts w:ascii="Arial" w:hAnsi="Arial" w:cs="Arial"/>
          <w:color w:val="666666"/>
          <w:szCs w:val="20"/>
        </w:rPr>
        <w:t>있습니다</w:t>
      </w:r>
      <w:r>
        <w:rPr>
          <w:rStyle w:val="apple-style-span"/>
          <w:rFonts w:ascii="Arial" w:hAnsi="Arial" w:cs="Arial"/>
          <w:color w:val="666666"/>
          <w:szCs w:val="20"/>
        </w:rPr>
        <w:t>. </w:t>
      </w:r>
    </w:p>
    <w:p w:rsidR="00F3435C" w:rsidRDefault="00F3435C" w:rsidP="00F3435C">
      <w:pPr>
        <w:pStyle w:val="4"/>
        <w:shd w:val="clear" w:color="auto" w:fill="E2E2E2"/>
        <w:spacing w:before="360" w:after="120"/>
        <w:ind w:left="1160" w:hanging="360"/>
        <w:rPr>
          <w:rFonts w:ascii="Arial" w:hAnsi="Arial" w:cs="Arial"/>
          <w:color w:val="222222"/>
          <w:szCs w:val="20"/>
        </w:rPr>
      </w:pPr>
      <w:r>
        <w:rPr>
          <w:rStyle w:val="normal"/>
          <w:rFonts w:ascii="Arial" w:hAnsi="Arial" w:cs="Arial"/>
          <w:b w:val="0"/>
          <w:bCs w:val="0"/>
          <w:color w:val="222222"/>
          <w:sz w:val="18"/>
          <w:szCs w:val="18"/>
        </w:rPr>
        <w:t>public void </w:t>
      </w:r>
      <w:r>
        <w:rPr>
          <w:rStyle w:val="sympad"/>
          <w:rFonts w:ascii="Arial" w:hAnsi="Arial" w:cs="Arial"/>
          <w:color w:val="222222"/>
          <w:szCs w:val="20"/>
        </w:rPr>
        <w:t>restartPackage</w:t>
      </w:r>
      <w:r>
        <w:rPr>
          <w:rFonts w:ascii="Arial" w:hAnsi="Arial" w:cs="Arial"/>
          <w:color w:val="222222"/>
          <w:szCs w:val="20"/>
        </w:rPr>
        <w:t> </w:t>
      </w:r>
      <w:r>
        <w:rPr>
          <w:rStyle w:val="normal"/>
          <w:rFonts w:ascii="Arial" w:hAnsi="Arial" w:cs="Arial"/>
          <w:b w:val="0"/>
          <w:bCs w:val="0"/>
          <w:color w:val="222222"/>
          <w:sz w:val="18"/>
          <w:szCs w:val="18"/>
        </w:rPr>
        <w:t>(</w:t>
      </w:r>
      <w:hyperlink r:id="rId1073" w:tgtFrame="_blank" w:history="1">
        <w:r>
          <w:rPr>
            <w:rStyle w:val="a4"/>
            <w:rFonts w:ascii="Arial" w:hAnsi="Arial" w:cs="Arial"/>
            <w:b w:val="0"/>
            <w:bCs w:val="0"/>
            <w:color w:val="006699"/>
            <w:sz w:val="18"/>
            <w:szCs w:val="18"/>
            <w:u w:val="none"/>
          </w:rPr>
          <w:t>String</w:t>
        </w:r>
      </w:hyperlink>
      <w:r>
        <w:rPr>
          <w:rStyle w:val="normal"/>
          <w:rFonts w:ascii="Arial" w:hAnsi="Arial" w:cs="Arial"/>
          <w:b w:val="0"/>
          <w:bCs w:val="0"/>
          <w:color w:val="222222"/>
          <w:sz w:val="18"/>
          <w:szCs w:val="18"/>
        </w:rPr>
        <w:t> packageName)</w:t>
      </w:r>
    </w:p>
    <w:p w:rsidR="00F3435C" w:rsidRDefault="00F3435C" w:rsidP="00F3435C">
      <w:pPr>
        <w:rPr>
          <w:rFonts w:ascii="Arial" w:hAnsi="Arial" w:cs="Arial"/>
          <w:color w:val="999999"/>
          <w:sz w:val="14"/>
          <w:szCs w:val="14"/>
        </w:rPr>
      </w:pPr>
      <w:r>
        <w:rPr>
          <w:rFonts w:ascii="Arial" w:hAnsi="Arial" w:cs="Arial"/>
          <w:color w:val="999999"/>
          <w:sz w:val="14"/>
          <w:szCs w:val="14"/>
        </w:rPr>
        <w:t>Since: </w:t>
      </w:r>
      <w:hyperlink r:id="rId1074" w:anchor="level3" w:tgtFrame="_blank" w:history="1">
        <w:r>
          <w:rPr>
            <w:rStyle w:val="a4"/>
            <w:rFonts w:ascii="Arial" w:hAnsi="Arial" w:cs="Arial"/>
            <w:color w:val="999999"/>
            <w:sz w:val="14"/>
            <w:szCs w:val="14"/>
            <w:u w:val="none"/>
          </w:rPr>
          <w:t>API Level 3</w:t>
        </w:r>
      </w:hyperlink>
    </w:p>
    <w:p w:rsidR="00F3435C" w:rsidRDefault="00F3435C" w:rsidP="00F3435C">
      <w:pPr>
        <w:pStyle w:val="a3"/>
        <w:wordWrap w:val="0"/>
        <w:spacing w:before="120" w:beforeAutospacing="0" w:after="120" w:afterAutospacing="0" w:line="312" w:lineRule="atLeast"/>
        <w:rPr>
          <w:rFonts w:ascii="Arial" w:hAnsi="Arial" w:cs="Arial"/>
          <w:color w:val="333333"/>
          <w:sz w:val="18"/>
          <w:szCs w:val="18"/>
        </w:rPr>
      </w:pPr>
      <w:r>
        <w:rPr>
          <w:rFonts w:ascii="Arial" w:hAnsi="Arial" w:cs="Arial"/>
          <w:color w:val="333333"/>
          <w:sz w:val="18"/>
          <w:szCs w:val="18"/>
        </w:rPr>
        <w:t>Have the system perform a force stop of everything associated with the given application package. All processes that share its uid will be killed, all services it has running stopped, all activities removed, etc. In addition, a </w:t>
      </w:r>
      <w:hyperlink r:id="rId1075" w:anchor="ACTION_PACKAGE_RESTARTED" w:tgtFrame="_blank" w:history="1">
        <w:r>
          <w:rPr>
            <w:rStyle w:val="a4"/>
            <w:rFonts w:ascii="Courier New" w:eastAsia="굴림체" w:hAnsi="Courier New" w:cs="Courier New"/>
            <w:color w:val="006699"/>
            <w:u w:val="none"/>
          </w:rPr>
          <w:t>ACTION_PACKAGE_RESTARTED</w:t>
        </w:r>
      </w:hyperlink>
      <w:r>
        <w:rPr>
          <w:rFonts w:ascii="Arial" w:hAnsi="Arial" w:cs="Arial"/>
          <w:color w:val="333333"/>
          <w:sz w:val="18"/>
          <w:szCs w:val="18"/>
        </w:rPr>
        <w:t> broadcast will be sent, so that any of its registered alarms can be stopped, notifications removed, etc.</w:t>
      </w:r>
    </w:p>
    <w:p w:rsidR="00F3435C" w:rsidRDefault="00F3435C" w:rsidP="00F3435C">
      <w:pPr>
        <w:pStyle w:val="a3"/>
        <w:wordWrap w:val="0"/>
        <w:spacing w:before="120" w:beforeAutospacing="0" w:after="120" w:afterAutospacing="0" w:line="312" w:lineRule="atLeast"/>
        <w:rPr>
          <w:rFonts w:ascii="Arial" w:hAnsi="Arial" w:cs="Arial"/>
          <w:color w:val="333333"/>
          <w:sz w:val="18"/>
          <w:szCs w:val="18"/>
        </w:rPr>
      </w:pPr>
    </w:p>
    <w:p w:rsidR="00F3435C" w:rsidRDefault="00F3435C" w:rsidP="00F3435C">
      <w:pPr>
        <w:pStyle w:val="a3"/>
        <w:wordWrap w:val="0"/>
        <w:spacing w:before="120" w:beforeAutospacing="0" w:after="120" w:afterAutospacing="0" w:line="312" w:lineRule="atLeast"/>
        <w:rPr>
          <w:rFonts w:ascii="Arial" w:hAnsi="Arial" w:cs="Arial"/>
          <w:color w:val="333333"/>
          <w:sz w:val="18"/>
          <w:szCs w:val="18"/>
        </w:rPr>
      </w:pPr>
      <w:r>
        <w:rPr>
          <w:rStyle w:val="apple-style-span"/>
          <w:rFonts w:ascii="돋움" w:eastAsia="돋움" w:hAnsi="돋움" w:cs="Arial" w:hint="eastAsia"/>
          <w:color w:val="000000"/>
          <w:sz w:val="22"/>
          <w:szCs w:val="22"/>
        </w:rPr>
        <w:t> API 설명에 잘 나와 있듯이, restartPackage() 의 경우, 단지 Process 를 종료하는 것이 아니라, 안드로이드 플랫폼에게 특정 어플리케이션 패키지가 종료됨을 알리고, 따라서 이미 실행중인 Service 나 Activity 를 안드로이드 시스템상에서 모두 제거하게 됩니다.</w:t>
      </w:r>
    </w:p>
    <w:p w:rsidR="00F3435C" w:rsidRDefault="00F3435C" w:rsidP="00F3435C">
      <w:pPr>
        <w:pStyle w:val="a3"/>
        <w:wordWrap w:val="0"/>
        <w:spacing w:line="258" w:lineRule="atLeast"/>
        <w:rPr>
          <w:rFonts w:ascii="Arial" w:hAnsi="Arial" w:cs="Arial"/>
          <w:color w:val="666666"/>
          <w:sz w:val="16"/>
          <w:szCs w:val="16"/>
        </w:rPr>
      </w:pPr>
      <w:r>
        <w:rPr>
          <w:rFonts w:ascii="Arial" w:hAnsi="Arial" w:cs="Arial"/>
          <w:color w:val="666666"/>
          <w:sz w:val="16"/>
          <w:szCs w:val="16"/>
        </w:rPr>
        <w:br/>
      </w:r>
      <w:r>
        <w:rPr>
          <w:rFonts w:ascii="Arial" w:hAnsi="Arial" w:cs="Arial"/>
          <w:color w:val="666666"/>
          <w:sz w:val="16"/>
          <w:szCs w:val="16"/>
        </w:rPr>
        <w:t>출처</w:t>
      </w:r>
      <w:r>
        <w:rPr>
          <w:rFonts w:ascii="Arial" w:hAnsi="Arial" w:cs="Arial"/>
          <w:color w:val="666666"/>
          <w:sz w:val="16"/>
          <w:szCs w:val="16"/>
        </w:rPr>
        <w:t xml:space="preserve"> : </w:t>
      </w:r>
    </w:p>
    <w:p w:rsidR="00F3435C" w:rsidRDefault="00153F68" w:rsidP="00F3435C">
      <w:pPr>
        <w:spacing w:line="258" w:lineRule="atLeast"/>
        <w:rPr>
          <w:rFonts w:ascii="Arial" w:hAnsi="Arial" w:cs="Arial"/>
          <w:color w:val="666666"/>
          <w:sz w:val="16"/>
          <w:szCs w:val="16"/>
        </w:rPr>
      </w:pPr>
      <w:hyperlink r:id="rId1076" w:history="1">
        <w:r w:rsidR="00F3435C">
          <w:rPr>
            <w:rStyle w:val="a4"/>
            <w:rFonts w:ascii="Arial" w:hAnsi="Arial" w:cs="Arial"/>
            <w:color w:val="D03A3A"/>
            <w:sz w:val="16"/>
            <w:szCs w:val="16"/>
            <w:u w:val="none"/>
          </w:rPr>
          <w:t>휴우</w:t>
        </w:r>
      </w:hyperlink>
      <w:r w:rsidR="00F3435C">
        <w:rPr>
          <w:rStyle w:val="apple-converted-space"/>
          <w:rFonts w:ascii="Arial" w:hAnsi="Arial" w:cs="Arial"/>
          <w:color w:val="666666"/>
          <w:sz w:val="16"/>
          <w:szCs w:val="16"/>
        </w:rPr>
        <w:t> </w:t>
      </w:r>
      <w:r w:rsidR="00F3435C">
        <w:rPr>
          <w:rStyle w:val="itemfont"/>
          <w:rFonts w:ascii="Arial" w:hAnsi="Arial" w:cs="Arial"/>
          <w:color w:val="D03A3A"/>
          <w:sz w:val="16"/>
          <w:szCs w:val="16"/>
        </w:rPr>
        <w:t>(huewu)</w:t>
      </w:r>
      <w:r w:rsidR="00F3435C">
        <w:rPr>
          <w:rStyle w:val="apple-converted-space"/>
          <w:rFonts w:ascii="Arial" w:hAnsi="Arial" w:cs="Arial"/>
          <w:color w:val="666666"/>
          <w:sz w:val="16"/>
          <w:szCs w:val="16"/>
        </w:rPr>
        <w:t> </w:t>
      </w:r>
      <w:r w:rsidR="00F3435C">
        <w:rPr>
          <w:rFonts w:ascii="Arial" w:hAnsi="Arial" w:cs="Arial"/>
          <w:color w:val="666666"/>
          <w:sz w:val="16"/>
          <w:szCs w:val="16"/>
        </w:rPr>
        <w:t>님의</w:t>
      </w:r>
      <w:r w:rsidR="00F3435C">
        <w:rPr>
          <w:rFonts w:ascii="Arial" w:hAnsi="Arial" w:cs="Arial"/>
          <w:color w:val="666666"/>
          <w:sz w:val="16"/>
          <w:szCs w:val="16"/>
        </w:rPr>
        <w:t xml:space="preserve"> </w:t>
      </w:r>
      <w:r w:rsidR="00F3435C">
        <w:rPr>
          <w:rFonts w:ascii="Arial" w:hAnsi="Arial" w:cs="Arial"/>
          <w:color w:val="666666"/>
          <w:sz w:val="16"/>
          <w:szCs w:val="16"/>
        </w:rPr>
        <w:t>블로그</w:t>
      </w:r>
    </w:p>
    <w:p w:rsidR="00F3435C" w:rsidRDefault="00F3435C" w:rsidP="00F3435C">
      <w:pPr>
        <w:pStyle w:val="a3"/>
        <w:wordWrap w:val="0"/>
        <w:spacing w:line="258" w:lineRule="atLeast"/>
        <w:rPr>
          <w:rFonts w:ascii="Arial" w:hAnsi="Arial" w:cs="Arial"/>
          <w:color w:val="666666"/>
          <w:sz w:val="16"/>
          <w:szCs w:val="16"/>
        </w:rPr>
      </w:pPr>
      <w:r>
        <w:rPr>
          <w:rFonts w:ascii="Arial" w:hAnsi="Arial" w:cs="Arial"/>
          <w:color w:val="666666"/>
          <w:sz w:val="16"/>
          <w:szCs w:val="16"/>
        </w:rPr>
        <w:t> </w:t>
      </w:r>
      <w:hyperlink r:id="rId1077" w:history="1">
        <w:r>
          <w:rPr>
            <w:rStyle w:val="a4"/>
            <w:rFonts w:ascii="Arial" w:hAnsi="Arial" w:cs="Arial"/>
            <w:color w:val="52B4E1"/>
            <w:sz w:val="16"/>
            <w:szCs w:val="16"/>
            <w:u w:val="none"/>
          </w:rPr>
          <w:t>http://blog.naver.com/PostView.nhn?blogId=huewu&amp;logNo=110082677696</w:t>
        </w:r>
      </w:hyperlink>
    </w:p>
    <w:p w:rsidR="00F3435C" w:rsidRDefault="00F3435C" w:rsidP="00F3435C">
      <w:pPr>
        <w:pStyle w:val="4"/>
        <w:ind w:left="1120" w:hanging="320"/>
        <w:jc w:val="center"/>
        <w:rPr>
          <w:rFonts w:ascii="Arial" w:hAnsi="Arial" w:cs="Arial"/>
          <w:color w:val="666666"/>
          <w:sz w:val="16"/>
          <w:szCs w:val="16"/>
        </w:rPr>
      </w:pPr>
      <w:r>
        <w:rPr>
          <w:rFonts w:ascii="Arial" w:hAnsi="Arial" w:cs="Arial"/>
          <w:color w:val="666666"/>
          <w:sz w:val="16"/>
          <w:szCs w:val="16"/>
        </w:rPr>
        <w:t>퍼블리싱</w:t>
      </w:r>
      <w:r>
        <w:rPr>
          <w:rFonts w:ascii="Arial" w:hAnsi="Arial" w:cs="Arial"/>
          <w:color w:val="666666"/>
          <w:sz w:val="16"/>
          <w:szCs w:val="16"/>
        </w:rPr>
        <w:t xml:space="preserve"> </w:t>
      </w:r>
      <w:r>
        <w:rPr>
          <w:rFonts w:ascii="Arial" w:hAnsi="Arial" w:cs="Arial"/>
          <w:color w:val="666666"/>
          <w:sz w:val="16"/>
          <w:szCs w:val="16"/>
        </w:rPr>
        <w:t>및</w:t>
      </w:r>
      <w:r>
        <w:rPr>
          <w:rFonts w:ascii="Arial" w:hAnsi="Arial" w:cs="Arial"/>
          <w:color w:val="666666"/>
          <w:sz w:val="16"/>
          <w:szCs w:val="16"/>
        </w:rPr>
        <w:t xml:space="preserve"> </w:t>
      </w:r>
      <w:r>
        <w:rPr>
          <w:rFonts w:ascii="Arial" w:hAnsi="Arial" w:cs="Arial"/>
          <w:color w:val="666666"/>
          <w:sz w:val="16"/>
          <w:szCs w:val="16"/>
        </w:rPr>
        <w:t>추천</w:t>
      </w:r>
    </w:p>
    <w:p w:rsidR="00F3435C" w:rsidRDefault="00F3435C" w:rsidP="00F3435C">
      <w:pPr>
        <w:spacing w:line="258" w:lineRule="atLeast"/>
        <w:rPr>
          <w:rFonts w:ascii="Arial" w:hAnsi="Arial" w:cs="Arial"/>
          <w:color w:val="666666"/>
          <w:sz w:val="16"/>
          <w:szCs w:val="16"/>
        </w:rPr>
      </w:pPr>
      <w:r>
        <w:rPr>
          <w:rFonts w:ascii="Arial" w:hAnsi="Arial" w:cs="Arial"/>
          <w:color w:val="666666"/>
          <w:sz w:val="16"/>
          <w:szCs w:val="16"/>
        </w:rPr>
        <w:t>퍼블리싱</w:t>
      </w:r>
      <w:r>
        <w:rPr>
          <w:rFonts w:ascii="Arial" w:hAnsi="Arial" w:cs="Arial"/>
          <w:color w:val="666666"/>
          <w:sz w:val="16"/>
          <w:szCs w:val="16"/>
        </w:rPr>
        <w:t xml:space="preserve"> </w:t>
      </w:r>
      <w:r>
        <w:rPr>
          <w:rFonts w:ascii="Arial" w:hAnsi="Arial" w:cs="Arial"/>
          <w:color w:val="666666"/>
          <w:sz w:val="16"/>
          <w:szCs w:val="16"/>
        </w:rPr>
        <w:t>및</w:t>
      </w:r>
      <w:r>
        <w:rPr>
          <w:rFonts w:ascii="Arial" w:hAnsi="Arial" w:cs="Arial"/>
          <w:color w:val="666666"/>
          <w:sz w:val="16"/>
          <w:szCs w:val="16"/>
        </w:rPr>
        <w:t xml:space="preserve"> </w:t>
      </w:r>
      <w:r>
        <w:rPr>
          <w:rFonts w:ascii="Arial" w:hAnsi="Arial" w:cs="Arial"/>
          <w:color w:val="666666"/>
          <w:sz w:val="16"/>
          <w:szCs w:val="16"/>
        </w:rPr>
        <w:t>추천</w:t>
      </w:r>
      <w:r>
        <w:rPr>
          <w:rFonts w:ascii="Arial" w:hAnsi="Arial" w:cs="Arial"/>
          <w:color w:val="666666"/>
          <w:sz w:val="16"/>
          <w:szCs w:val="16"/>
        </w:rPr>
        <w:t xml:space="preserve"> </w:t>
      </w:r>
      <w:r>
        <w:rPr>
          <w:rFonts w:ascii="Arial" w:hAnsi="Arial" w:cs="Arial"/>
          <w:color w:val="666666"/>
          <w:sz w:val="16"/>
          <w:szCs w:val="16"/>
        </w:rPr>
        <w:t>정보가</w:t>
      </w:r>
      <w:r>
        <w:rPr>
          <w:rFonts w:ascii="Arial" w:hAnsi="Arial" w:cs="Arial"/>
          <w:color w:val="666666"/>
          <w:sz w:val="16"/>
          <w:szCs w:val="16"/>
        </w:rPr>
        <w:t xml:space="preserve"> </w:t>
      </w:r>
      <w:r>
        <w:rPr>
          <w:rFonts w:ascii="Arial" w:hAnsi="Arial" w:cs="Arial"/>
          <w:color w:val="666666"/>
          <w:sz w:val="16"/>
          <w:szCs w:val="16"/>
        </w:rPr>
        <w:t>없습니다</w:t>
      </w:r>
      <w:r>
        <w:rPr>
          <w:rFonts w:ascii="Arial" w:hAnsi="Arial" w:cs="Arial"/>
          <w:color w:val="666666"/>
          <w:sz w:val="16"/>
          <w:szCs w:val="16"/>
        </w:rPr>
        <w:t>.</w:t>
      </w:r>
    </w:p>
    <w:p w:rsidR="00F3435C" w:rsidRDefault="00F3435C" w:rsidP="00F3435C">
      <w:pPr>
        <w:pStyle w:val="4"/>
        <w:ind w:left="1120" w:hanging="320"/>
        <w:jc w:val="center"/>
        <w:rPr>
          <w:rFonts w:ascii="Arial" w:hAnsi="Arial" w:cs="Arial"/>
          <w:b w:val="0"/>
          <w:bCs w:val="0"/>
          <w:color w:val="666666"/>
          <w:sz w:val="16"/>
          <w:szCs w:val="16"/>
        </w:rPr>
      </w:pPr>
      <w:r>
        <w:rPr>
          <w:rFonts w:ascii="Arial" w:hAnsi="Arial" w:cs="Arial"/>
          <w:b w:val="0"/>
          <w:bCs w:val="0"/>
          <w:color w:val="666666"/>
          <w:sz w:val="16"/>
          <w:szCs w:val="16"/>
        </w:rPr>
        <w:t>같은</w:t>
      </w:r>
      <w:r>
        <w:rPr>
          <w:rFonts w:ascii="Arial" w:hAnsi="Arial" w:cs="Arial"/>
          <w:b w:val="0"/>
          <w:bCs w:val="0"/>
          <w:color w:val="666666"/>
          <w:sz w:val="16"/>
          <w:szCs w:val="16"/>
        </w:rPr>
        <w:t xml:space="preserve"> </w:t>
      </w:r>
      <w:r>
        <w:rPr>
          <w:rFonts w:ascii="Arial" w:hAnsi="Arial" w:cs="Arial"/>
          <w:b w:val="0"/>
          <w:bCs w:val="0"/>
          <w:color w:val="666666"/>
          <w:sz w:val="16"/>
          <w:szCs w:val="16"/>
        </w:rPr>
        <w:t>카테고리의</w:t>
      </w:r>
      <w:r>
        <w:rPr>
          <w:rFonts w:ascii="Arial" w:hAnsi="Arial" w:cs="Arial"/>
          <w:b w:val="0"/>
          <w:bCs w:val="0"/>
          <w:color w:val="666666"/>
          <w:sz w:val="16"/>
          <w:szCs w:val="16"/>
        </w:rPr>
        <w:t xml:space="preserve"> </w:t>
      </w:r>
      <w:r>
        <w:rPr>
          <w:rFonts w:ascii="Arial" w:hAnsi="Arial" w:cs="Arial"/>
          <w:b w:val="0"/>
          <w:bCs w:val="0"/>
          <w:color w:val="666666"/>
          <w:sz w:val="16"/>
          <w:szCs w:val="16"/>
        </w:rPr>
        <w:t>글</w:t>
      </w:r>
    </w:p>
    <w:p w:rsidR="00601CF6" w:rsidRDefault="00601CF6">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tbl>
      <w:tblPr>
        <w:tblW w:w="10094" w:type="dxa"/>
        <w:tblCellMar>
          <w:top w:w="15" w:type="dxa"/>
          <w:left w:w="15" w:type="dxa"/>
          <w:bottom w:w="15" w:type="dxa"/>
          <w:right w:w="15" w:type="dxa"/>
        </w:tblCellMar>
        <w:tblLook w:val="04A0"/>
      </w:tblPr>
      <w:tblGrid>
        <w:gridCol w:w="10094"/>
      </w:tblGrid>
      <w:tr w:rsidR="00601CF6" w:rsidTr="00601CF6">
        <w:tc>
          <w:tcPr>
            <w:tcW w:w="0" w:type="auto"/>
            <w:vAlign w:val="bottom"/>
            <w:hideMark/>
          </w:tcPr>
          <w:p w:rsidR="00601CF6" w:rsidRDefault="00601CF6">
            <w:pPr>
              <w:rPr>
                <w:rFonts w:ascii="굴림" w:eastAsia="굴림" w:hAnsi="굴림" w:cs="굴림"/>
                <w:sz w:val="16"/>
                <w:szCs w:val="16"/>
              </w:rPr>
            </w:pPr>
          </w:p>
        </w:tc>
      </w:tr>
    </w:tbl>
    <w:p w:rsidR="00601CF6" w:rsidRPr="00601CF6" w:rsidRDefault="00153F68" w:rsidP="00601CF6">
      <w:pPr>
        <w:pStyle w:val="a3"/>
        <w:spacing w:before="27" w:beforeAutospacing="0" w:after="0" w:afterAutospacing="0"/>
        <w:jc w:val="both"/>
        <w:rPr>
          <w:rFonts w:ascii="돋움" w:eastAsia="돋움" w:hAnsi="돋움"/>
          <w:color w:val="000000" w:themeColor="text1"/>
          <w:sz w:val="20"/>
          <w:szCs w:val="20"/>
        </w:rPr>
      </w:pPr>
      <w:hyperlink r:id="rId1078" w:tgtFrame="_blank" w:history="1">
        <w:r w:rsidR="00601CF6" w:rsidRPr="00601CF6">
          <w:rPr>
            <w:rStyle w:val="a4"/>
            <w:rFonts w:ascii="돋움" w:eastAsia="돋움" w:hAnsi="돋움" w:hint="eastAsia"/>
            <w:color w:val="000000" w:themeColor="text1"/>
            <w:sz w:val="20"/>
            <w:szCs w:val="20"/>
          </w:rPr>
          <w:t>http://code.google.com/p/android-market-api/</w:t>
        </w:r>
      </w:hyperlink>
    </w:p>
    <w:p w:rsidR="00601CF6" w:rsidRPr="00601CF6" w:rsidRDefault="00601CF6" w:rsidP="00601CF6">
      <w:pPr>
        <w:pStyle w:val="a3"/>
        <w:spacing w:before="27" w:beforeAutospacing="0" w:after="0" w:afterAutospacing="0"/>
        <w:jc w:val="both"/>
        <w:rPr>
          <w:rFonts w:ascii="돋움" w:eastAsia="돋움" w:hAnsi="돋움"/>
          <w:color w:val="000000" w:themeColor="text1"/>
          <w:sz w:val="20"/>
          <w:szCs w:val="20"/>
        </w:rPr>
      </w:pPr>
      <w:r w:rsidRPr="00601CF6">
        <w:rPr>
          <w:rFonts w:ascii="돋움" w:eastAsia="돋움" w:hAnsi="돋움" w:hint="eastAsia"/>
          <w:color w:val="000000" w:themeColor="text1"/>
          <w:sz w:val="20"/>
          <w:szCs w:val="20"/>
        </w:rPr>
        <w:t> </w:t>
      </w:r>
    </w:p>
    <w:p w:rsidR="008C703F" w:rsidRDefault="00153F68" w:rsidP="008C703F">
      <w:pPr>
        <w:jc w:val="center"/>
        <w:rPr>
          <w:color w:val="000000"/>
          <w:sz w:val="27"/>
          <w:szCs w:val="27"/>
        </w:rPr>
      </w:pPr>
      <w:hyperlink r:id="rId1079" w:history="1">
        <w:r w:rsidR="008C703F">
          <w:rPr>
            <w:noProof/>
            <w:color w:val="0000FF"/>
            <w:sz w:val="27"/>
            <w:szCs w:val="27"/>
          </w:rPr>
          <w:drawing>
            <wp:inline distT="0" distB="0" distL="0" distR="0">
              <wp:extent cx="155575" cy="155575"/>
              <wp:effectExtent l="19050" t="0" r="0" b="0"/>
              <wp:docPr id="274" name="그림 26" descr="http://i1.daumcdn.net/cfs.tistory/blog/image/extension/unknown.gif">
                <a:hlinkClick xmlns:a="http://schemas.openxmlformats.org/drawingml/2006/main" r:id="rId10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1.daumcdn.net/cfs.tistory/blog/image/extension/unknown.gif">
                        <a:hlinkClick r:id="rId1079"/>
                      </pic:cNvPr>
                      <pic:cNvPicPr>
                        <a:picLocks noChangeAspect="1" noChangeArrowheads="1"/>
                      </pic:cNvPicPr>
                    </pic:nvPicPr>
                    <pic:blipFill>
                      <a:blip r:embed="rId1022"/>
                      <a:srcRect/>
                      <a:stretch>
                        <a:fillRect/>
                      </a:stretch>
                    </pic:blipFill>
                    <pic:spPr bwMode="auto">
                      <a:xfrm>
                        <a:off x="0" y="0"/>
                        <a:ext cx="155575" cy="155575"/>
                      </a:xfrm>
                      <a:prstGeom prst="rect">
                        <a:avLst/>
                      </a:prstGeom>
                      <a:noFill/>
                      <a:ln w="9525">
                        <a:noFill/>
                        <a:miter lim="800000"/>
                        <a:headEnd/>
                        <a:tailEnd/>
                      </a:ln>
                    </pic:spPr>
                  </pic:pic>
                </a:graphicData>
              </a:graphic>
            </wp:inline>
          </w:drawing>
        </w:r>
        <w:r w:rsidR="008C703F">
          <w:rPr>
            <w:rStyle w:val="apple-converted-space"/>
            <w:rFonts w:hint="eastAsia"/>
            <w:color w:val="0000FF"/>
            <w:sz w:val="27"/>
            <w:szCs w:val="27"/>
            <w:u w:val="single"/>
          </w:rPr>
          <w:t> </w:t>
        </w:r>
        <w:r w:rsidR="008C703F">
          <w:rPr>
            <w:rStyle w:val="a4"/>
            <w:rFonts w:hint="eastAsia"/>
            <w:sz w:val="27"/>
            <w:szCs w:val="27"/>
          </w:rPr>
          <w:t>androidmarketapi-0.5.jar</w:t>
        </w:r>
      </w:hyperlink>
    </w:p>
    <w:p w:rsidR="008C703F" w:rsidRDefault="00153F68" w:rsidP="008C703F">
      <w:pPr>
        <w:jc w:val="center"/>
        <w:rPr>
          <w:color w:val="000000"/>
          <w:sz w:val="27"/>
          <w:szCs w:val="27"/>
        </w:rPr>
      </w:pPr>
      <w:hyperlink r:id="rId1080" w:history="1">
        <w:r w:rsidR="008C703F">
          <w:rPr>
            <w:noProof/>
            <w:color w:val="0000FF"/>
            <w:sz w:val="27"/>
            <w:szCs w:val="27"/>
          </w:rPr>
          <w:drawing>
            <wp:inline distT="0" distB="0" distL="0" distR="0">
              <wp:extent cx="155575" cy="155575"/>
              <wp:effectExtent l="19050" t="0" r="0" b="0"/>
              <wp:docPr id="273" name="그림 27" descr="http://i1.daumcdn.net/cfs.tistory/blog/image/extension/unknown.gif">
                <a:hlinkClick xmlns:a="http://schemas.openxmlformats.org/drawingml/2006/main" r:id="rId10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1.daumcdn.net/cfs.tistory/blog/image/extension/unknown.gif">
                        <a:hlinkClick r:id="rId1080"/>
                      </pic:cNvPr>
                      <pic:cNvPicPr>
                        <a:picLocks noChangeAspect="1" noChangeArrowheads="1"/>
                      </pic:cNvPicPr>
                    </pic:nvPicPr>
                    <pic:blipFill>
                      <a:blip r:embed="rId1022"/>
                      <a:srcRect/>
                      <a:stretch>
                        <a:fillRect/>
                      </a:stretch>
                    </pic:blipFill>
                    <pic:spPr bwMode="auto">
                      <a:xfrm>
                        <a:off x="0" y="0"/>
                        <a:ext cx="155575" cy="155575"/>
                      </a:xfrm>
                      <a:prstGeom prst="rect">
                        <a:avLst/>
                      </a:prstGeom>
                      <a:noFill/>
                      <a:ln w="9525">
                        <a:noFill/>
                        <a:miter lim="800000"/>
                        <a:headEnd/>
                        <a:tailEnd/>
                      </a:ln>
                    </pic:spPr>
                  </pic:pic>
                </a:graphicData>
              </a:graphic>
            </wp:inline>
          </w:drawing>
        </w:r>
        <w:r w:rsidR="008C703F">
          <w:rPr>
            <w:rStyle w:val="apple-converted-space"/>
            <w:rFonts w:hint="eastAsia"/>
            <w:color w:val="0000FF"/>
            <w:sz w:val="27"/>
            <w:szCs w:val="27"/>
            <w:u w:val="single"/>
          </w:rPr>
          <w:t> </w:t>
        </w:r>
        <w:r w:rsidR="008C703F">
          <w:rPr>
            <w:rStyle w:val="a4"/>
            <w:rFonts w:hint="eastAsia"/>
            <w:sz w:val="27"/>
            <w:szCs w:val="27"/>
          </w:rPr>
          <w:t>protobuf-java-2.2.0.jar</w:t>
        </w:r>
      </w:hyperlink>
    </w:p>
    <w:p w:rsidR="008C703F" w:rsidRDefault="008C703F" w:rsidP="008C703F">
      <w:pPr>
        <w:jc w:val="left"/>
        <w:rPr>
          <w:rStyle w:val="apple-style-span"/>
        </w:rPr>
      </w:pPr>
      <w:r>
        <w:rPr>
          <w:rStyle w:val="apple-style-span"/>
          <w:rFonts w:hint="eastAsia"/>
          <w:color w:val="000000"/>
          <w:sz w:val="27"/>
          <w:szCs w:val="27"/>
        </w:rPr>
        <w:t>import com.gc.android.market.api.MarketSession;</w:t>
      </w:r>
      <w:r>
        <w:rPr>
          <w:rFonts w:hint="eastAsia"/>
          <w:color w:val="000000"/>
          <w:sz w:val="27"/>
          <w:szCs w:val="27"/>
        </w:rPr>
        <w:br/>
      </w:r>
      <w:r>
        <w:rPr>
          <w:rStyle w:val="apple-style-span"/>
          <w:rFonts w:hint="eastAsia"/>
          <w:color w:val="000000"/>
          <w:sz w:val="27"/>
          <w:szCs w:val="27"/>
        </w:rPr>
        <w:t>import com.gc.android.market.api.MarketSession.Callback;</w:t>
      </w:r>
      <w:r>
        <w:rPr>
          <w:rFonts w:hint="eastAsia"/>
          <w:color w:val="000000"/>
          <w:sz w:val="27"/>
          <w:szCs w:val="27"/>
        </w:rPr>
        <w:br/>
      </w:r>
      <w:r>
        <w:rPr>
          <w:rStyle w:val="apple-style-span"/>
          <w:rFonts w:hint="eastAsia"/>
          <w:color w:val="000000"/>
          <w:sz w:val="27"/>
          <w:szCs w:val="27"/>
        </w:rPr>
        <w:t>import com.gc.android.market.api.model.Market.AppsRequest;</w:t>
      </w:r>
      <w:r>
        <w:rPr>
          <w:rFonts w:hint="eastAsia"/>
          <w:color w:val="000000"/>
          <w:sz w:val="27"/>
          <w:szCs w:val="27"/>
        </w:rPr>
        <w:br/>
      </w:r>
      <w:r>
        <w:rPr>
          <w:rStyle w:val="apple-style-span"/>
          <w:rFonts w:hint="eastAsia"/>
          <w:color w:val="000000"/>
          <w:sz w:val="27"/>
          <w:szCs w:val="27"/>
        </w:rPr>
        <w:t>import com.gc.android.market.api.model.Market.AppsResponse;</w:t>
      </w:r>
      <w:r>
        <w:rPr>
          <w:rFonts w:hint="eastAsia"/>
          <w:color w:val="000000"/>
          <w:sz w:val="27"/>
          <w:szCs w:val="27"/>
        </w:rPr>
        <w:br/>
      </w:r>
      <w:r>
        <w:rPr>
          <w:rStyle w:val="apple-style-span"/>
          <w:rFonts w:hint="eastAsia"/>
          <w:color w:val="000000"/>
          <w:sz w:val="27"/>
          <w:szCs w:val="27"/>
        </w:rPr>
        <w:t>import com.gc.android.market.api.model.Market.ResponseContext;</w:t>
      </w:r>
      <w:r>
        <w:rPr>
          <w:rFonts w:hint="eastAsia"/>
          <w:color w:val="000000"/>
          <w:sz w:val="27"/>
          <w:szCs w:val="27"/>
        </w:rPr>
        <w:br/>
      </w:r>
      <w:r>
        <w:rPr>
          <w:rFonts w:hint="eastAsia"/>
          <w:color w:val="000000"/>
          <w:sz w:val="27"/>
          <w:szCs w:val="27"/>
        </w:rPr>
        <w:br/>
      </w:r>
      <w:r>
        <w:rPr>
          <w:rStyle w:val="apple-style-span"/>
          <w:rFonts w:hint="eastAsia"/>
          <w:color w:val="000000"/>
          <w:sz w:val="27"/>
          <w:szCs w:val="27"/>
        </w:rPr>
        <w:t>        //////////////////////////////////////</w:t>
      </w:r>
      <w:r>
        <w:rPr>
          <w:rFonts w:hint="eastAsia"/>
          <w:color w:val="000000"/>
          <w:sz w:val="27"/>
          <w:szCs w:val="27"/>
        </w:rPr>
        <w:br/>
      </w:r>
      <w:r>
        <w:rPr>
          <w:rStyle w:val="apple-style-span"/>
          <w:rFonts w:hint="eastAsia"/>
          <w:color w:val="000000"/>
          <w:sz w:val="27"/>
          <w:szCs w:val="27"/>
        </w:rPr>
        <w:t>        System.out.println("------------------------start--------------------------");</w:t>
      </w:r>
      <w:r>
        <w:rPr>
          <w:rFonts w:hint="eastAsia"/>
          <w:color w:val="000000"/>
          <w:sz w:val="27"/>
          <w:szCs w:val="27"/>
        </w:rPr>
        <w:br/>
      </w:r>
      <w:r>
        <w:rPr>
          <w:rStyle w:val="apple-style-span"/>
          <w:rFonts w:hint="eastAsia"/>
          <w:color w:val="000000"/>
          <w:sz w:val="27"/>
          <w:szCs w:val="27"/>
        </w:rPr>
        <w:t>        try {</w:t>
      </w:r>
      <w:r>
        <w:rPr>
          <w:rFonts w:hint="eastAsia"/>
          <w:color w:val="000000"/>
          <w:sz w:val="27"/>
          <w:szCs w:val="27"/>
        </w:rPr>
        <w:br/>
      </w:r>
      <w:r>
        <w:rPr>
          <w:rStyle w:val="apple-style-span"/>
          <w:rFonts w:hint="eastAsia"/>
          <w:color w:val="000000"/>
          <w:sz w:val="27"/>
          <w:szCs w:val="27"/>
        </w:rPr>
        <w:t>           </w:t>
      </w:r>
      <w:r>
        <w:rPr>
          <w:rStyle w:val="apple-converted-space"/>
          <w:rFonts w:hint="eastAsia"/>
          <w:color w:val="000000"/>
          <w:sz w:val="27"/>
          <w:szCs w:val="27"/>
        </w:rPr>
        <w:t> </w:t>
      </w:r>
      <w:r>
        <w:rPr>
          <w:rFonts w:hint="eastAsia"/>
          <w:color w:val="000000"/>
          <w:sz w:val="27"/>
          <w:szCs w:val="27"/>
        </w:rPr>
        <w:br/>
      </w:r>
      <w:r>
        <w:rPr>
          <w:rStyle w:val="apple-style-span"/>
          <w:rFonts w:hint="eastAsia"/>
          <w:color w:val="000000"/>
          <w:sz w:val="27"/>
          <w:szCs w:val="27"/>
        </w:rPr>
        <w:t>            MarketSession session = new MarketSession();</w:t>
      </w:r>
      <w:r>
        <w:rPr>
          <w:rStyle w:val="apple-converted-space"/>
          <w:rFonts w:hint="eastAsia"/>
          <w:color w:val="000000"/>
          <w:sz w:val="27"/>
          <w:szCs w:val="27"/>
        </w:rPr>
        <w:t> </w:t>
      </w:r>
      <w:r>
        <w:rPr>
          <w:rFonts w:hint="eastAsia"/>
          <w:color w:val="000000"/>
          <w:sz w:val="27"/>
          <w:szCs w:val="27"/>
        </w:rPr>
        <w:br/>
      </w:r>
      <w:r>
        <w:rPr>
          <w:rStyle w:val="apple-style-span"/>
          <w:rFonts w:hint="eastAsia"/>
          <w:color w:val="000000"/>
          <w:sz w:val="27"/>
          <w:szCs w:val="27"/>
        </w:rPr>
        <w:t>            session.getContext ().setAndroidId ( "3000000000000000");</w:t>
      </w:r>
    </w:p>
    <w:p w:rsidR="008C703F" w:rsidRDefault="008C703F" w:rsidP="008C703F">
      <w:pPr>
        <w:pStyle w:val="a3"/>
      </w:pPr>
      <w:r>
        <w:rPr>
          <w:rFonts w:hint="eastAsia"/>
          <w:color w:val="000000"/>
          <w:sz w:val="27"/>
          <w:szCs w:val="27"/>
        </w:rPr>
        <w:t>            session.login("</w:t>
      </w:r>
      <w:hyperlink r:id="rId1081" w:history="1">
        <w:r>
          <w:rPr>
            <w:rStyle w:val="a4"/>
            <w:rFonts w:hint="eastAsia"/>
            <w:sz w:val="27"/>
            <w:szCs w:val="27"/>
          </w:rPr>
          <w:t>@gmail.com</w:t>
        </w:r>
      </w:hyperlink>
      <w:r>
        <w:rPr>
          <w:rFonts w:hint="eastAsia"/>
          <w:color w:val="000000"/>
          <w:sz w:val="27"/>
          <w:szCs w:val="27"/>
        </w:rPr>
        <w:t>", "");</w:t>
      </w:r>
      <w:r>
        <w:rPr>
          <w:rFonts w:hint="eastAsia"/>
          <w:color w:val="000000"/>
          <w:sz w:val="27"/>
          <w:szCs w:val="27"/>
        </w:rPr>
        <w:br/>
        <w:t>            String query = "maps";</w:t>
      </w:r>
      <w:r>
        <w:rPr>
          <w:rFonts w:hint="eastAsia"/>
          <w:color w:val="000000"/>
          <w:sz w:val="27"/>
          <w:szCs w:val="27"/>
        </w:rPr>
        <w:br/>
        <w:t>           </w:t>
      </w:r>
      <w:r>
        <w:rPr>
          <w:rStyle w:val="apple-converted-space"/>
          <w:rFonts w:hint="eastAsia"/>
          <w:color w:val="000000"/>
          <w:sz w:val="27"/>
          <w:szCs w:val="27"/>
        </w:rPr>
        <w:t> </w:t>
      </w:r>
      <w:r>
        <w:rPr>
          <w:rFonts w:hint="eastAsia"/>
          <w:color w:val="000000"/>
          <w:sz w:val="27"/>
          <w:szCs w:val="27"/>
        </w:rPr>
        <w:br/>
        <w:t>//            AppsRequest appsRequest = AppsRequest.newBuilder()</w:t>
      </w:r>
      <w:r>
        <w:rPr>
          <w:rFonts w:hint="eastAsia"/>
          <w:color w:val="000000"/>
          <w:sz w:val="27"/>
          <w:szCs w:val="27"/>
        </w:rPr>
        <w:br/>
        <w:t>//             .setQuery(query)</w:t>
      </w:r>
      <w:r>
        <w:rPr>
          <w:rFonts w:hint="eastAsia"/>
          <w:color w:val="000000"/>
          <w:sz w:val="27"/>
          <w:szCs w:val="27"/>
        </w:rPr>
        <w:br/>
        <w:t>//             .setStartIndex(0)</w:t>
      </w:r>
      <w:r>
        <w:rPr>
          <w:rFonts w:hint="eastAsia"/>
          <w:color w:val="000000"/>
          <w:sz w:val="27"/>
          <w:szCs w:val="27"/>
        </w:rPr>
        <w:br/>
        <w:t>//             .setEntriesCount(10)</w:t>
      </w:r>
      <w:r>
        <w:rPr>
          <w:rFonts w:hint="eastAsia"/>
          <w:color w:val="000000"/>
          <w:sz w:val="27"/>
          <w:szCs w:val="27"/>
        </w:rPr>
        <w:br/>
        <w:t>//             .setOrderType(AppsRequest.OrderType.NEWEST)</w:t>
      </w:r>
      <w:r>
        <w:rPr>
          <w:rFonts w:hint="eastAsia"/>
          <w:color w:val="000000"/>
          <w:sz w:val="27"/>
          <w:szCs w:val="27"/>
        </w:rPr>
        <w:br/>
        <w:t>//             .setWithExtendedInfo(true).build();</w:t>
      </w:r>
      <w:r>
        <w:rPr>
          <w:rFonts w:hint="eastAsia"/>
          <w:color w:val="000000"/>
          <w:sz w:val="27"/>
          <w:szCs w:val="27"/>
        </w:rPr>
        <w:br/>
        <w:t>            AppsRequest appsRequest = AppsRequest.newBuilder()</w:t>
      </w:r>
      <w:r>
        <w:rPr>
          <w:rFonts w:hint="eastAsia"/>
          <w:color w:val="000000"/>
          <w:sz w:val="27"/>
          <w:szCs w:val="27"/>
        </w:rPr>
        <w:br/>
        <w:t>                                            .setQuery(query)</w:t>
      </w:r>
      <w:r>
        <w:rPr>
          <w:rFonts w:hint="eastAsia"/>
          <w:color w:val="000000"/>
          <w:sz w:val="27"/>
          <w:szCs w:val="27"/>
        </w:rPr>
        <w:br/>
        <w:t>                                            .setStartIndex(0).setEntriesCount(10)</w:t>
      </w:r>
      <w:r>
        <w:rPr>
          <w:rFonts w:hint="eastAsia"/>
          <w:color w:val="000000"/>
          <w:sz w:val="27"/>
          <w:szCs w:val="27"/>
        </w:rPr>
        <w:br/>
        <w:t>                                            .setWithExtendedInfo(true)</w:t>
      </w:r>
      <w:r>
        <w:rPr>
          <w:rFonts w:hint="eastAsia"/>
          <w:color w:val="000000"/>
          <w:sz w:val="27"/>
          <w:szCs w:val="27"/>
        </w:rPr>
        <w:br/>
        <w:t>                                            .build();</w:t>
      </w:r>
      <w:r>
        <w:rPr>
          <w:rFonts w:hint="eastAsia"/>
          <w:color w:val="000000"/>
          <w:sz w:val="27"/>
          <w:szCs w:val="27"/>
        </w:rPr>
        <w:br/>
      </w:r>
      <w:r>
        <w:rPr>
          <w:rFonts w:hint="eastAsia"/>
          <w:color w:val="000000"/>
          <w:sz w:val="27"/>
          <w:szCs w:val="27"/>
        </w:rPr>
        <w:lastRenderedPageBreak/>
        <w:t>           </w:t>
      </w:r>
      <w:r>
        <w:rPr>
          <w:rStyle w:val="apple-converted-space"/>
          <w:rFonts w:hint="eastAsia"/>
          <w:color w:val="000000"/>
          <w:sz w:val="27"/>
          <w:szCs w:val="27"/>
        </w:rPr>
        <w:t> </w:t>
      </w:r>
      <w:r>
        <w:rPr>
          <w:rFonts w:hint="eastAsia"/>
          <w:color w:val="000000"/>
          <w:sz w:val="27"/>
          <w:szCs w:val="27"/>
        </w:rPr>
        <w:br/>
        <w:t>            session.append(appsRequest, new Callback&lt;AppsResponse&gt;() {</w:t>
      </w:r>
      <w:r>
        <w:rPr>
          <w:rFonts w:hint="eastAsia"/>
          <w:color w:val="000000"/>
          <w:sz w:val="27"/>
          <w:szCs w:val="27"/>
        </w:rPr>
        <w:br/>
        <w:t>             @Override         </w:t>
      </w:r>
      <w:r>
        <w:rPr>
          <w:rStyle w:val="apple-converted-space"/>
          <w:rFonts w:hint="eastAsia"/>
          <w:color w:val="000000"/>
          <w:sz w:val="27"/>
          <w:szCs w:val="27"/>
        </w:rPr>
        <w:t> </w:t>
      </w:r>
      <w:r>
        <w:rPr>
          <w:rFonts w:hint="eastAsia"/>
          <w:color w:val="000000"/>
          <w:sz w:val="27"/>
          <w:szCs w:val="27"/>
        </w:rPr>
        <w:br/>
        <w:t>             public void onResult(ResponseContext context, AppsResponse response){</w:t>
      </w:r>
      <w:r>
        <w:rPr>
          <w:rFonts w:hint="eastAsia"/>
          <w:color w:val="000000"/>
          <w:sz w:val="27"/>
          <w:szCs w:val="27"/>
        </w:rPr>
        <w:br/>
        <w:t>              // Your code here</w:t>
      </w:r>
      <w:r>
        <w:rPr>
          <w:rFonts w:hint="eastAsia"/>
          <w:color w:val="000000"/>
          <w:sz w:val="27"/>
          <w:szCs w:val="27"/>
        </w:rPr>
        <w:br/>
        <w:t>              // response.getApp(0).getCreator() ...</w:t>
      </w:r>
      <w:r>
        <w:rPr>
          <w:rFonts w:hint="eastAsia"/>
          <w:color w:val="000000"/>
          <w:sz w:val="27"/>
          <w:szCs w:val="27"/>
        </w:rPr>
        <w:br/>
        <w:t>              // see AppsResponse class definition for more infos</w:t>
      </w:r>
      <w:r>
        <w:rPr>
          <w:rFonts w:hint="eastAsia"/>
          <w:color w:val="000000"/>
          <w:sz w:val="27"/>
          <w:szCs w:val="27"/>
        </w:rPr>
        <w:br/>
        <w:t>              System.out.println(response.getApp(0).getTitle());</w:t>
      </w:r>
      <w:r>
        <w:rPr>
          <w:rFonts w:hint="eastAsia"/>
          <w:color w:val="000000"/>
          <w:sz w:val="27"/>
          <w:szCs w:val="27"/>
        </w:rPr>
        <w:br/>
        <w:t>              System.out.println(response.getApp(0).getCreator());</w:t>
      </w:r>
      <w:r>
        <w:rPr>
          <w:rFonts w:hint="eastAsia"/>
          <w:color w:val="000000"/>
          <w:sz w:val="27"/>
          <w:szCs w:val="27"/>
        </w:rPr>
        <w:br/>
        <w:t>              System.out.println(response.getApp(0).getRating());</w:t>
      </w:r>
      <w:r>
        <w:rPr>
          <w:rFonts w:hint="eastAsia"/>
          <w:color w:val="000000"/>
          <w:sz w:val="27"/>
          <w:szCs w:val="27"/>
        </w:rPr>
        <w:br/>
        <w:t>              System.out.println(response.getApp(0).getRatingsCount());</w:t>
      </w:r>
      <w:r>
        <w:rPr>
          <w:rFonts w:hint="eastAsia"/>
          <w:color w:val="000000"/>
          <w:sz w:val="27"/>
          <w:szCs w:val="27"/>
        </w:rPr>
        <w:br/>
        <w:t>              System.out.println(response.getApp(0).getPrice());</w:t>
      </w:r>
      <w:r>
        <w:rPr>
          <w:rFonts w:hint="eastAsia"/>
          <w:color w:val="000000"/>
          <w:sz w:val="27"/>
          <w:szCs w:val="27"/>
        </w:rPr>
        <w:br/>
        <w:t>             </w:t>
      </w:r>
      <w:r>
        <w:rPr>
          <w:rStyle w:val="apple-converted-space"/>
          <w:rFonts w:hint="eastAsia"/>
          <w:color w:val="000000"/>
          <w:sz w:val="27"/>
          <w:szCs w:val="27"/>
        </w:rPr>
        <w:t> </w:t>
      </w:r>
      <w:r>
        <w:rPr>
          <w:rFonts w:hint="eastAsia"/>
          <w:color w:val="000000"/>
          <w:sz w:val="27"/>
          <w:szCs w:val="27"/>
        </w:rPr>
        <w:br/>
        <w:t>              System.out.println(response.getApp(0).getPriceCurrency());</w:t>
      </w:r>
      <w:r>
        <w:rPr>
          <w:rFonts w:hint="eastAsia"/>
          <w:color w:val="000000"/>
          <w:sz w:val="27"/>
          <w:szCs w:val="27"/>
        </w:rPr>
        <w:br/>
        <w:t>              System.out.println(response.getApp(0).getPriceMicros());</w:t>
      </w:r>
      <w:r>
        <w:rPr>
          <w:rFonts w:hint="eastAsia"/>
          <w:color w:val="000000"/>
          <w:sz w:val="27"/>
          <w:szCs w:val="27"/>
        </w:rPr>
        <w:br/>
        <w:t>              System.out.println(response.getApp(0).getSerializedSize());</w:t>
      </w:r>
      <w:r>
        <w:rPr>
          <w:rFonts w:hint="eastAsia"/>
          <w:color w:val="000000"/>
          <w:sz w:val="27"/>
          <w:szCs w:val="27"/>
        </w:rPr>
        <w:br/>
        <w:t>              System.out.println(response.getApp(0).getVersion());</w:t>
      </w:r>
      <w:r>
        <w:rPr>
          <w:rFonts w:hint="eastAsia"/>
          <w:color w:val="000000"/>
          <w:sz w:val="27"/>
          <w:szCs w:val="27"/>
        </w:rPr>
        <w:br/>
        <w:t>              System.out.println(response.getApp(0).getExtendedInfo().getDownloadsCountText());</w:t>
      </w:r>
      <w:r>
        <w:rPr>
          <w:rFonts w:hint="eastAsia"/>
          <w:color w:val="000000"/>
          <w:sz w:val="27"/>
          <w:szCs w:val="27"/>
        </w:rPr>
        <w:br/>
        <w:t>             }</w:t>
      </w:r>
      <w:r>
        <w:rPr>
          <w:rFonts w:hint="eastAsia"/>
          <w:color w:val="000000"/>
          <w:sz w:val="27"/>
          <w:szCs w:val="27"/>
        </w:rPr>
        <w:br/>
        <w:t>            }</w:t>
      </w:r>
      <w:r>
        <w:rPr>
          <w:rFonts w:hint="eastAsia"/>
          <w:color w:val="000000"/>
          <w:sz w:val="27"/>
          <w:szCs w:val="27"/>
        </w:rPr>
        <w:br/>
        <w:t>            );</w:t>
      </w:r>
      <w:r>
        <w:rPr>
          <w:rStyle w:val="apple-converted-space"/>
          <w:rFonts w:hint="eastAsia"/>
          <w:color w:val="000000"/>
          <w:sz w:val="27"/>
          <w:szCs w:val="27"/>
        </w:rPr>
        <w:t> </w:t>
      </w:r>
      <w:r>
        <w:rPr>
          <w:rFonts w:hint="eastAsia"/>
          <w:color w:val="000000"/>
          <w:sz w:val="27"/>
          <w:szCs w:val="27"/>
        </w:rPr>
        <w:br/>
        <w:t>           </w:t>
      </w:r>
      <w:r>
        <w:rPr>
          <w:rStyle w:val="apple-converted-space"/>
          <w:rFonts w:hint="eastAsia"/>
          <w:color w:val="000000"/>
          <w:sz w:val="27"/>
          <w:szCs w:val="27"/>
        </w:rPr>
        <w:t> </w:t>
      </w:r>
      <w:r>
        <w:rPr>
          <w:rFonts w:hint="eastAsia"/>
          <w:color w:val="000000"/>
          <w:sz w:val="27"/>
          <w:szCs w:val="27"/>
        </w:rPr>
        <w:br/>
        <w:t>            session.flush();</w:t>
      </w:r>
      <w:r>
        <w:rPr>
          <w:rFonts w:hint="eastAsia"/>
          <w:color w:val="000000"/>
          <w:sz w:val="27"/>
          <w:szCs w:val="27"/>
        </w:rPr>
        <w:br/>
        <w:t>           } catch (Exception e) {</w:t>
      </w:r>
      <w:r>
        <w:rPr>
          <w:rFonts w:hint="eastAsia"/>
          <w:color w:val="000000"/>
          <w:sz w:val="27"/>
          <w:szCs w:val="27"/>
        </w:rPr>
        <w:br/>
        <w:t>            e.printStackTrace();</w:t>
      </w:r>
      <w:r>
        <w:rPr>
          <w:rFonts w:hint="eastAsia"/>
          <w:color w:val="000000"/>
          <w:sz w:val="27"/>
          <w:szCs w:val="27"/>
        </w:rPr>
        <w:br/>
        <w:t>           }</w:t>
      </w:r>
      <w:r>
        <w:rPr>
          <w:rFonts w:hint="eastAsia"/>
          <w:color w:val="000000"/>
          <w:sz w:val="27"/>
          <w:szCs w:val="27"/>
        </w:rPr>
        <w:br/>
        <w:t>           System.out.println("------------------------end--------------------------");</w:t>
      </w:r>
      <w:r>
        <w:rPr>
          <w:rFonts w:hint="eastAsia"/>
          <w:color w:val="000000"/>
          <w:sz w:val="27"/>
          <w:szCs w:val="27"/>
        </w:rPr>
        <w:br/>
        <w:t>        /////////////////////////////////////</w:t>
      </w:r>
    </w:p>
    <w:p w:rsidR="008450E5" w:rsidRDefault="008450E5">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p w:rsidR="008450E5" w:rsidRDefault="008450E5" w:rsidP="00FA185E">
      <w:pPr>
        <w:widowControl/>
        <w:wordWrap/>
        <w:autoSpaceDE/>
        <w:autoSpaceDN/>
        <w:jc w:val="left"/>
        <w:rPr>
          <w:rFonts w:ascii="Courier New" w:hAnsi="Courier New" w:cs="Courier New"/>
          <w:color w:val="000000"/>
          <w:kern w:val="0"/>
          <w:szCs w:val="20"/>
        </w:rPr>
      </w:pPr>
      <w:r>
        <w:rPr>
          <w:rFonts w:ascii="Courier New" w:hAnsi="Courier New" w:cs="Courier New" w:hint="eastAsia"/>
          <w:color w:val="000000"/>
          <w:kern w:val="0"/>
          <w:szCs w:val="20"/>
        </w:rPr>
        <w:lastRenderedPageBreak/>
        <w:t>안드로이드</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센서</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방향</w:t>
      </w:r>
      <w:r>
        <w:rPr>
          <w:rFonts w:ascii="Courier New" w:hAnsi="Courier New" w:cs="Courier New" w:hint="eastAsia"/>
          <w:color w:val="000000"/>
          <w:kern w:val="0"/>
          <w:szCs w:val="20"/>
        </w:rPr>
        <w:t xml:space="preserve"> </w:t>
      </w:r>
    </w:p>
    <w:p w:rsidR="008450E5" w:rsidRDefault="008450E5" w:rsidP="008450E5">
      <w:pPr>
        <w:spacing w:line="240" w:lineRule="atLeast"/>
        <w:rPr>
          <w:rFonts w:ascii="돋움" w:eastAsia="돋움" w:hAnsi="돋움"/>
          <w:color w:val="000000"/>
        </w:rPr>
      </w:pPr>
      <w:r>
        <w:rPr>
          <w:rFonts w:ascii="돋움" w:eastAsia="돋움" w:hAnsi="돋움"/>
          <w:noProof/>
          <w:color w:val="000000"/>
        </w:rPr>
        <w:drawing>
          <wp:inline distT="0" distB="0" distL="0" distR="0">
            <wp:extent cx="465455" cy="173990"/>
            <wp:effectExtent l="19050" t="0" r="0" b="0"/>
            <wp:docPr id="282" name="그림 20" descr="http://ts.daumcdn.net/custom/blog/56/567578/skin/images/mon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s.daumcdn.net/custom/blog/56/567578/skin/images/mon11.gif"/>
                    <pic:cNvPicPr>
                      <a:picLocks noChangeAspect="1" noChangeArrowheads="1"/>
                    </pic:cNvPicPr>
                  </pic:nvPicPr>
                  <pic:blipFill>
                    <a:blip r:embed="rId1082"/>
                    <a:srcRect/>
                    <a:stretch>
                      <a:fillRect/>
                    </a:stretch>
                  </pic:blipFill>
                  <pic:spPr bwMode="auto">
                    <a:xfrm>
                      <a:off x="0" y="0"/>
                      <a:ext cx="465455" cy="173990"/>
                    </a:xfrm>
                    <a:prstGeom prst="rect">
                      <a:avLst/>
                    </a:prstGeom>
                    <a:noFill/>
                    <a:ln w="9525">
                      <a:noFill/>
                      <a:miter lim="800000"/>
                      <a:headEnd/>
                      <a:tailEnd/>
                    </a:ln>
                  </pic:spPr>
                </pic:pic>
              </a:graphicData>
            </a:graphic>
          </wp:inline>
        </w:drawing>
      </w:r>
      <w:r>
        <w:rPr>
          <w:rFonts w:ascii="돋움" w:eastAsia="돋움" w:hAnsi="돋움"/>
          <w:noProof/>
          <w:color w:val="000000"/>
        </w:rPr>
        <w:drawing>
          <wp:inline distT="0" distB="0" distL="0" distR="0">
            <wp:extent cx="465455" cy="325120"/>
            <wp:effectExtent l="19050" t="0" r="0" b="0"/>
            <wp:docPr id="281" name="그림 21" descr="http://ts.daumcdn.net/custom/blog/56/567578/skin/images/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s.daumcdn.net/custom/blog/56/567578/skin/images/11.gif"/>
                    <pic:cNvPicPr>
                      <a:picLocks noChangeAspect="1" noChangeArrowheads="1"/>
                    </pic:cNvPicPr>
                  </pic:nvPicPr>
                  <pic:blipFill>
                    <a:blip r:embed="rId1083"/>
                    <a:srcRect/>
                    <a:stretch>
                      <a:fillRect/>
                    </a:stretch>
                  </pic:blipFill>
                  <pic:spPr bwMode="auto">
                    <a:xfrm>
                      <a:off x="0" y="0"/>
                      <a:ext cx="465455" cy="325120"/>
                    </a:xfrm>
                    <a:prstGeom prst="rect">
                      <a:avLst/>
                    </a:prstGeom>
                    <a:noFill/>
                    <a:ln w="9525">
                      <a:noFill/>
                      <a:miter lim="800000"/>
                      <a:headEnd/>
                      <a:tailEnd/>
                    </a:ln>
                  </pic:spPr>
                </pic:pic>
              </a:graphicData>
            </a:graphic>
          </wp:inline>
        </w:drawing>
      </w:r>
    </w:p>
    <w:p w:rsidR="008450E5" w:rsidRDefault="00153F68" w:rsidP="008450E5">
      <w:pPr>
        <w:pStyle w:val="2"/>
        <w:spacing w:before="0" w:beforeAutospacing="0" w:after="0" w:afterAutospacing="0" w:line="240" w:lineRule="atLeast"/>
        <w:rPr>
          <w:rFonts w:ascii="Tahoma" w:eastAsia="돋움" w:hAnsi="Tahoma" w:cs="Tahoma"/>
          <w:color w:val="678D01"/>
          <w:spacing w:val="-22"/>
          <w:sz w:val="31"/>
          <w:szCs w:val="31"/>
        </w:rPr>
      </w:pPr>
      <w:hyperlink r:id="rId1084" w:history="1">
        <w:r w:rsidR="008450E5">
          <w:rPr>
            <w:rStyle w:val="a4"/>
            <w:rFonts w:ascii="Tahoma" w:eastAsia="돋움" w:hAnsi="Tahoma" w:cs="Tahoma"/>
            <w:color w:val="678D01"/>
            <w:spacing w:val="-22"/>
            <w:sz w:val="31"/>
            <w:szCs w:val="31"/>
            <w:u w:val="none"/>
          </w:rPr>
          <w:t>안드로이드</w:t>
        </w:r>
        <w:r w:rsidR="008450E5">
          <w:rPr>
            <w:rStyle w:val="a4"/>
            <w:rFonts w:ascii="Tahoma" w:eastAsia="돋움" w:hAnsi="Tahoma" w:cs="Tahoma"/>
            <w:color w:val="678D01"/>
            <w:spacing w:val="-22"/>
            <w:sz w:val="31"/>
            <w:szCs w:val="31"/>
            <w:u w:val="none"/>
          </w:rPr>
          <w:t xml:space="preserve"> </w:t>
        </w:r>
        <w:r w:rsidR="008450E5">
          <w:rPr>
            <w:rStyle w:val="a4"/>
            <w:rFonts w:ascii="Tahoma" w:eastAsia="돋움" w:hAnsi="Tahoma" w:cs="Tahoma"/>
            <w:color w:val="678D01"/>
            <w:spacing w:val="-22"/>
            <w:sz w:val="31"/>
            <w:szCs w:val="31"/>
            <w:u w:val="none"/>
          </w:rPr>
          <w:t>어플리케이션이</w:t>
        </w:r>
        <w:r w:rsidR="008450E5">
          <w:rPr>
            <w:rStyle w:val="a4"/>
            <w:rFonts w:ascii="Tahoma" w:eastAsia="돋움" w:hAnsi="Tahoma" w:cs="Tahoma"/>
            <w:color w:val="678D01"/>
            <w:spacing w:val="-22"/>
            <w:sz w:val="31"/>
            <w:szCs w:val="31"/>
            <w:u w:val="none"/>
          </w:rPr>
          <w:t xml:space="preserve"> </w:t>
        </w:r>
        <w:r w:rsidR="008450E5">
          <w:rPr>
            <w:rStyle w:val="a4"/>
            <w:rFonts w:ascii="Tahoma" w:eastAsia="돋움" w:hAnsi="Tahoma" w:cs="Tahoma"/>
            <w:color w:val="678D01"/>
            <w:spacing w:val="-22"/>
            <w:sz w:val="31"/>
            <w:szCs w:val="31"/>
            <w:u w:val="none"/>
          </w:rPr>
          <w:t>회전될</w:t>
        </w:r>
        <w:r w:rsidR="008450E5">
          <w:rPr>
            <w:rStyle w:val="a4"/>
            <w:rFonts w:ascii="Tahoma" w:eastAsia="돋움" w:hAnsi="Tahoma" w:cs="Tahoma"/>
            <w:color w:val="678D01"/>
            <w:spacing w:val="-22"/>
            <w:sz w:val="31"/>
            <w:szCs w:val="31"/>
            <w:u w:val="none"/>
          </w:rPr>
          <w:t xml:space="preserve"> </w:t>
        </w:r>
        <w:r w:rsidR="008450E5">
          <w:rPr>
            <w:rStyle w:val="a4"/>
            <w:rFonts w:ascii="Tahoma" w:eastAsia="돋움" w:hAnsi="Tahoma" w:cs="Tahoma"/>
            <w:color w:val="678D01"/>
            <w:spacing w:val="-22"/>
            <w:sz w:val="31"/>
            <w:szCs w:val="31"/>
            <w:u w:val="none"/>
          </w:rPr>
          <w:t>때</w:t>
        </w:r>
        <w:r w:rsidR="008450E5">
          <w:rPr>
            <w:rStyle w:val="a4"/>
            <w:rFonts w:ascii="Tahoma" w:eastAsia="돋움" w:hAnsi="Tahoma" w:cs="Tahoma"/>
            <w:color w:val="678D01"/>
            <w:spacing w:val="-22"/>
            <w:sz w:val="31"/>
            <w:szCs w:val="31"/>
            <w:u w:val="none"/>
          </w:rPr>
          <w:t xml:space="preserve"> </w:t>
        </w:r>
        <w:r w:rsidR="008450E5">
          <w:rPr>
            <w:rStyle w:val="a4"/>
            <w:rFonts w:ascii="Tahoma" w:eastAsia="돋움" w:hAnsi="Tahoma" w:cs="Tahoma"/>
            <w:color w:val="678D01"/>
            <w:spacing w:val="-22"/>
            <w:sz w:val="31"/>
            <w:szCs w:val="31"/>
            <w:u w:val="none"/>
          </w:rPr>
          <w:t>주의해야할</w:t>
        </w:r>
        <w:r w:rsidR="008450E5">
          <w:rPr>
            <w:rStyle w:val="a4"/>
            <w:rFonts w:ascii="Tahoma" w:eastAsia="돋움" w:hAnsi="Tahoma" w:cs="Tahoma"/>
            <w:color w:val="678D01"/>
            <w:spacing w:val="-22"/>
            <w:sz w:val="31"/>
            <w:szCs w:val="31"/>
            <w:u w:val="none"/>
          </w:rPr>
          <w:t xml:space="preserve"> </w:t>
        </w:r>
        <w:r w:rsidR="008450E5">
          <w:rPr>
            <w:rStyle w:val="a4"/>
            <w:rFonts w:ascii="Tahoma" w:eastAsia="돋움" w:hAnsi="Tahoma" w:cs="Tahoma"/>
            <w:color w:val="678D01"/>
            <w:spacing w:val="-22"/>
            <w:sz w:val="31"/>
            <w:szCs w:val="31"/>
            <w:u w:val="none"/>
          </w:rPr>
          <w:t>점</w:t>
        </w:r>
      </w:hyperlink>
    </w:p>
    <w:p w:rsidR="008450E5" w:rsidRDefault="008450E5" w:rsidP="008450E5">
      <w:pPr>
        <w:spacing w:line="240" w:lineRule="atLeast"/>
        <w:rPr>
          <w:rFonts w:ascii="Tahoma" w:eastAsia="돋움" w:hAnsi="Tahoma" w:cs="Tahoma"/>
          <w:color w:val="838382"/>
          <w:szCs w:val="20"/>
        </w:rPr>
      </w:pPr>
      <w:r>
        <w:rPr>
          <w:rStyle w:val="date"/>
          <w:rFonts w:ascii="Tahoma" w:eastAsia="돋움" w:hAnsi="Tahoma" w:cs="Tahoma"/>
          <w:color w:val="838382"/>
          <w:szCs w:val="20"/>
        </w:rPr>
        <w:t>2010/11/11 21:09</w:t>
      </w:r>
      <w:r>
        <w:rPr>
          <w:rStyle w:val="apple-converted-space"/>
          <w:rFonts w:ascii="Tahoma" w:eastAsia="돋움" w:hAnsi="Tahoma" w:cs="Tahoma"/>
          <w:color w:val="838382"/>
          <w:szCs w:val="20"/>
        </w:rPr>
        <w:t> </w:t>
      </w:r>
      <w:r>
        <w:rPr>
          <w:rFonts w:ascii="Tahoma" w:eastAsia="돋움" w:hAnsi="Tahoma" w:cs="Tahoma"/>
          <w:color w:val="838382"/>
          <w:szCs w:val="20"/>
        </w:rPr>
        <w:t>in</w:t>
      </w:r>
      <w:r>
        <w:rPr>
          <w:rStyle w:val="apple-converted-space"/>
          <w:rFonts w:ascii="Tahoma" w:eastAsia="돋움" w:hAnsi="Tahoma" w:cs="Tahoma"/>
          <w:color w:val="838382"/>
          <w:szCs w:val="20"/>
        </w:rPr>
        <w:t> </w:t>
      </w:r>
      <w:hyperlink r:id="rId1085" w:history="1">
        <w:r>
          <w:rPr>
            <w:rStyle w:val="a4"/>
            <w:rFonts w:ascii="Tahoma" w:eastAsia="돋움" w:hAnsi="Tahoma" w:cs="Tahoma"/>
            <w:color w:val="838382"/>
            <w:szCs w:val="20"/>
            <w:u w:val="none"/>
          </w:rPr>
          <w:t>Android</w:t>
        </w:r>
      </w:hyperlink>
    </w:p>
    <w:p w:rsidR="008450E5" w:rsidRDefault="008450E5" w:rsidP="008450E5">
      <w:pPr>
        <w:spacing w:line="240" w:lineRule="atLeast"/>
        <w:rPr>
          <w:rFonts w:ascii="돋움" w:eastAsia="돋움" w:hAnsi="돋움" w:cs="굴림"/>
          <w:color w:val="000000"/>
          <w:sz w:val="24"/>
          <w:szCs w:val="24"/>
        </w:rPr>
      </w:pPr>
      <w:r>
        <w:rPr>
          <w:rFonts w:ascii="돋움" w:eastAsia="돋움" w:hAnsi="돋움"/>
          <w:noProof/>
          <w:color w:val="000000"/>
        </w:rPr>
        <w:drawing>
          <wp:inline distT="0" distB="0" distL="0" distR="0">
            <wp:extent cx="5715" cy="5715"/>
            <wp:effectExtent l="0" t="0" r="0" b="0"/>
            <wp:docPr id="280" name="그림 22" descr="http://ts.daumcdn.net/custom/blog/56/567578/skin/images/bg_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s.daumcdn.net/custom/blog/56/567578/skin/images/bg_clear.gif"/>
                    <pic:cNvPicPr>
                      <a:picLocks noChangeAspect="1" noChangeArrowheads="1"/>
                    </pic:cNvPicPr>
                  </pic:nvPicPr>
                  <pic:blipFill>
                    <a:blip r:embed="rId1086"/>
                    <a:srcRect/>
                    <a:stretch>
                      <a:fillRect/>
                    </a:stretch>
                  </pic:blipFill>
                  <pic:spPr bwMode="auto">
                    <a:xfrm>
                      <a:off x="0" y="0"/>
                      <a:ext cx="5715" cy="5715"/>
                    </a:xfrm>
                    <a:prstGeom prst="rect">
                      <a:avLst/>
                    </a:prstGeom>
                    <a:noFill/>
                    <a:ln w="9525">
                      <a:noFill/>
                      <a:miter lim="800000"/>
                      <a:headEnd/>
                      <a:tailEnd/>
                    </a:ln>
                  </pic:spPr>
                </pic:pic>
              </a:graphicData>
            </a:graphic>
          </wp:inline>
        </w:drawing>
      </w:r>
    </w:p>
    <w:p w:rsidR="008450E5" w:rsidRDefault="008450E5" w:rsidP="008450E5">
      <w:pPr>
        <w:pStyle w:val="2"/>
        <w:spacing w:before="240" w:beforeAutospacing="0" w:after="240" w:afterAutospacing="0"/>
        <w:jc w:val="center"/>
        <w:rPr>
          <w:rFonts w:ascii="Arial" w:eastAsia="돋움" w:hAnsi="Arial" w:cs="Arial"/>
          <w:color w:val="435A6E"/>
          <w:sz w:val="20"/>
          <w:szCs w:val="20"/>
        </w:rPr>
      </w:pPr>
      <w:r>
        <w:rPr>
          <w:rFonts w:ascii="Arial" w:eastAsia="돋움" w:hAnsi="Arial" w:cs="Arial"/>
          <w:color w:val="435A6E"/>
          <w:sz w:val="20"/>
          <w:szCs w:val="20"/>
        </w:rPr>
        <w:t>Android </w:t>
      </w:r>
      <w:hyperlink r:id="rId1087" w:tgtFrame="_blank" w:history="1">
        <w:r>
          <w:rPr>
            <w:rStyle w:val="a4"/>
            <w:rFonts w:ascii="Arial" w:eastAsia="돋움" w:hAnsi="Arial" w:cs="Arial"/>
            <w:color w:val="435A6E"/>
            <w:sz w:val="20"/>
            <w:szCs w:val="20"/>
            <w:u w:val="none"/>
          </w:rPr>
          <w:t>One Screen Turn Deserves Another</w:t>
        </w:r>
      </w:hyperlink>
    </w:p>
    <w:p w:rsidR="008450E5" w:rsidRDefault="008450E5" w:rsidP="008450E5">
      <w:pPr>
        <w:jc w:val="center"/>
        <w:rPr>
          <w:rFonts w:ascii="돋움" w:eastAsia="돋움" w:hAnsi="돋움" w:cs="Tahoma"/>
          <w:color w:val="565656"/>
          <w:sz w:val="18"/>
          <w:szCs w:val="18"/>
        </w:rPr>
      </w:pPr>
      <w:r>
        <w:rPr>
          <w:rFonts w:ascii="돋움" w:eastAsia="돋움" w:hAnsi="돋움" w:cs="Tahoma" w:hint="eastAsia"/>
          <w:color w:val="565656"/>
          <w:szCs w:val="20"/>
        </w:rPr>
        <w:t>원문: </w:t>
      </w:r>
      <w:hyperlink r:id="rId1088" w:tgtFrame="_blank" w:history="1">
        <w:r>
          <w:rPr>
            <w:rStyle w:val="a4"/>
            <w:rFonts w:ascii="Arial" w:eastAsia="돋움" w:hAnsi="Arial" w:cs="Arial"/>
            <w:b/>
            <w:bCs/>
            <w:color w:val="565656"/>
            <w:szCs w:val="20"/>
            <w:u w:val="none"/>
          </w:rPr>
          <w:t>http://android-developers.blogspot.com/2010/09/one-screen-turn-deserves-another.html</w:t>
        </w:r>
      </w:hyperlink>
    </w:p>
    <w:p w:rsidR="008450E5" w:rsidRDefault="008450E5" w:rsidP="008450E5">
      <w:pPr>
        <w:jc w:val="center"/>
        <w:rPr>
          <w:rFonts w:ascii="돋움" w:eastAsia="돋움" w:hAnsi="돋움" w:cs="Tahoma"/>
          <w:color w:val="565656"/>
          <w:sz w:val="18"/>
          <w:szCs w:val="18"/>
        </w:rPr>
      </w:pPr>
    </w:p>
    <w:p w:rsidR="008450E5" w:rsidRDefault="008450E5" w:rsidP="008450E5">
      <w:pPr>
        <w:jc w:val="center"/>
        <w:rPr>
          <w:rFonts w:ascii="돋움" w:eastAsia="돋움" w:hAnsi="돋움" w:cs="Tahoma"/>
          <w:color w:val="565656"/>
          <w:sz w:val="18"/>
          <w:szCs w:val="18"/>
        </w:rPr>
      </w:pPr>
      <w:r>
        <w:rPr>
          <w:rFonts w:ascii="Arial" w:eastAsia="돋움" w:hAnsi="Arial" w:cs="Arial"/>
          <w:b/>
          <w:bCs/>
          <w:noProof/>
          <w:color w:val="435A6E"/>
          <w:szCs w:val="20"/>
        </w:rPr>
        <w:drawing>
          <wp:inline distT="0" distB="0" distL="0" distR="0">
            <wp:extent cx="3046095" cy="3046095"/>
            <wp:effectExtent l="19050" t="0" r="1905" b="0"/>
            <wp:docPr id="279" name="userImg2204795" descr="http://3.bp.blogspot.com/_GTM_W5mVPTU/TH_WXasAf0I/AAAAAAAAAKg/gRhqNnRJovQ/s320/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2204795" descr="http://3.bp.blogspot.com/_GTM_W5mVPTU/TH_WXasAf0I/AAAAAAAAAKg/gRhqNnRJovQ/s320/Dan.png"/>
                    <pic:cNvPicPr>
                      <a:picLocks noChangeAspect="1" noChangeArrowheads="1"/>
                    </pic:cNvPicPr>
                  </pic:nvPicPr>
                  <pic:blipFill>
                    <a:blip r:embed="rId1089"/>
                    <a:srcRect/>
                    <a:stretch>
                      <a:fillRect/>
                    </a:stretch>
                  </pic:blipFill>
                  <pic:spPr bwMode="auto">
                    <a:xfrm>
                      <a:off x="0" y="0"/>
                      <a:ext cx="3046095" cy="3046095"/>
                    </a:xfrm>
                    <a:prstGeom prst="rect">
                      <a:avLst/>
                    </a:prstGeom>
                    <a:noFill/>
                    <a:ln w="9525">
                      <a:noFill/>
                      <a:miter lim="800000"/>
                      <a:headEnd/>
                      <a:tailEnd/>
                    </a:ln>
                  </pic:spPr>
                </pic:pic>
              </a:graphicData>
            </a:graphic>
          </wp:inline>
        </w:drawing>
      </w:r>
    </w:p>
    <w:p w:rsidR="008450E5" w:rsidRDefault="008450E5" w:rsidP="008450E5">
      <w:pPr>
        <w:jc w:val="center"/>
        <w:rPr>
          <w:rFonts w:ascii="돋움" w:eastAsia="돋움" w:hAnsi="돋움" w:cs="Tahoma"/>
          <w:color w:val="565656"/>
          <w:sz w:val="18"/>
          <w:szCs w:val="18"/>
        </w:rPr>
      </w:pPr>
      <w:r>
        <w:rPr>
          <w:rStyle w:val="apple-style-span"/>
          <w:rFonts w:ascii="Arial" w:eastAsia="돋움" w:hAnsi="Arial" w:cs="Arial"/>
          <w:i/>
          <w:iCs/>
          <w:color w:val="565656"/>
          <w:szCs w:val="20"/>
        </w:rPr>
        <w:t>[</w:t>
      </w:r>
      <w:r>
        <w:rPr>
          <w:rStyle w:val="apple-style-span"/>
          <w:rFonts w:ascii="Arial" w:eastAsia="돋움" w:hAnsi="Arial" w:cs="Arial"/>
          <w:i/>
          <w:iCs/>
          <w:color w:val="565656"/>
          <w:szCs w:val="20"/>
        </w:rPr>
        <w:t>이</w:t>
      </w:r>
      <w:r>
        <w:rPr>
          <w:rStyle w:val="apple-style-span"/>
          <w:rFonts w:ascii="Arial" w:eastAsia="돋움" w:hAnsi="Arial" w:cs="Arial"/>
          <w:i/>
          <w:iCs/>
          <w:color w:val="565656"/>
          <w:szCs w:val="20"/>
        </w:rPr>
        <w:t xml:space="preserve"> </w:t>
      </w:r>
      <w:r>
        <w:rPr>
          <w:rStyle w:val="apple-style-span"/>
          <w:rFonts w:ascii="Arial" w:eastAsia="돋움" w:hAnsi="Arial" w:cs="Arial"/>
          <w:i/>
          <w:iCs/>
          <w:color w:val="565656"/>
          <w:szCs w:val="20"/>
        </w:rPr>
        <w:t>포스트는</w:t>
      </w:r>
      <w:r>
        <w:rPr>
          <w:rStyle w:val="apple-style-span"/>
          <w:rFonts w:ascii="Arial" w:eastAsia="돋움" w:hAnsi="Arial" w:cs="Arial"/>
          <w:i/>
          <w:iCs/>
          <w:color w:val="565656"/>
          <w:szCs w:val="20"/>
        </w:rPr>
        <w:t xml:space="preserve"> </w:t>
      </w:r>
      <w:r>
        <w:rPr>
          <w:rStyle w:val="apple-style-span"/>
          <w:rFonts w:ascii="Arial" w:eastAsia="돋움" w:hAnsi="Arial" w:cs="Arial"/>
          <w:i/>
          <w:iCs/>
          <w:color w:val="565656"/>
          <w:szCs w:val="20"/>
        </w:rPr>
        <w:t>오픈소스와</w:t>
      </w:r>
      <w:r>
        <w:rPr>
          <w:rStyle w:val="apple-style-span"/>
          <w:rFonts w:ascii="Arial" w:eastAsia="돋움" w:hAnsi="Arial" w:cs="Arial"/>
          <w:i/>
          <w:iCs/>
          <w:color w:val="565656"/>
          <w:szCs w:val="20"/>
        </w:rPr>
        <w:t xml:space="preserve"> </w:t>
      </w:r>
      <w:r>
        <w:rPr>
          <w:rStyle w:val="apple-style-span"/>
          <w:rFonts w:ascii="Arial" w:eastAsia="돋움" w:hAnsi="Arial" w:cs="Arial"/>
          <w:i/>
          <w:iCs/>
          <w:color w:val="565656"/>
          <w:szCs w:val="20"/>
        </w:rPr>
        <w:t>호화성</w:t>
      </w:r>
      <w:r>
        <w:rPr>
          <w:rStyle w:val="apple-style-span"/>
          <w:rFonts w:ascii="Arial" w:eastAsia="돋움" w:hAnsi="Arial" w:cs="Arial"/>
          <w:i/>
          <w:iCs/>
          <w:color w:val="565656"/>
          <w:szCs w:val="20"/>
        </w:rPr>
        <w:t xml:space="preserve"> </w:t>
      </w:r>
      <w:r>
        <w:rPr>
          <w:rStyle w:val="apple-style-span"/>
          <w:rFonts w:ascii="Arial" w:eastAsia="돋움" w:hAnsi="Arial" w:cs="Arial"/>
          <w:i/>
          <w:iCs/>
          <w:color w:val="565656"/>
          <w:szCs w:val="20"/>
        </w:rPr>
        <w:t>프로그램</w:t>
      </w:r>
      <w:r>
        <w:rPr>
          <w:rStyle w:val="apple-style-span"/>
          <w:rFonts w:ascii="Arial" w:eastAsia="돋움" w:hAnsi="Arial" w:cs="Arial"/>
          <w:i/>
          <w:iCs/>
          <w:color w:val="565656"/>
          <w:szCs w:val="20"/>
        </w:rPr>
        <w:t xml:space="preserve"> </w:t>
      </w:r>
      <w:r>
        <w:rPr>
          <w:rStyle w:val="apple-style-span"/>
          <w:rFonts w:ascii="Arial" w:eastAsia="돋움" w:hAnsi="Arial" w:cs="Arial"/>
          <w:i/>
          <w:iCs/>
          <w:color w:val="565656"/>
          <w:szCs w:val="20"/>
        </w:rPr>
        <w:t>매니저인</w:t>
      </w:r>
      <w:r>
        <w:rPr>
          <w:rStyle w:val="apple-style-span"/>
          <w:rFonts w:ascii="Arial" w:eastAsia="돋움" w:hAnsi="Arial" w:cs="Arial"/>
          <w:i/>
          <w:iCs/>
          <w:color w:val="565656"/>
          <w:szCs w:val="20"/>
        </w:rPr>
        <w:t xml:space="preserve"> Dan Morrill</w:t>
      </w:r>
      <w:r>
        <w:rPr>
          <w:rStyle w:val="apple-style-span"/>
          <w:rFonts w:ascii="Arial" w:eastAsia="돋움" w:hAnsi="Arial" w:cs="Arial"/>
          <w:i/>
          <w:iCs/>
          <w:color w:val="565656"/>
          <w:szCs w:val="20"/>
        </w:rPr>
        <w:t>에</w:t>
      </w:r>
      <w:r>
        <w:rPr>
          <w:rStyle w:val="apple-style-span"/>
          <w:rFonts w:ascii="Arial" w:eastAsia="돋움" w:hAnsi="Arial" w:cs="Arial"/>
          <w:i/>
          <w:iCs/>
          <w:color w:val="565656"/>
          <w:szCs w:val="20"/>
        </w:rPr>
        <w:t xml:space="preserve"> </w:t>
      </w:r>
      <w:r>
        <w:rPr>
          <w:rStyle w:val="apple-style-span"/>
          <w:rFonts w:ascii="Arial" w:eastAsia="돋움" w:hAnsi="Arial" w:cs="Arial"/>
          <w:i/>
          <w:iCs/>
          <w:color w:val="565656"/>
          <w:szCs w:val="20"/>
        </w:rPr>
        <w:t>의해</w:t>
      </w:r>
      <w:r>
        <w:rPr>
          <w:rStyle w:val="apple-style-span"/>
          <w:rFonts w:ascii="Arial" w:eastAsia="돋움" w:hAnsi="Arial" w:cs="Arial"/>
          <w:i/>
          <w:iCs/>
          <w:color w:val="565656"/>
          <w:szCs w:val="20"/>
        </w:rPr>
        <w:t xml:space="preserve"> </w:t>
      </w:r>
      <w:r>
        <w:rPr>
          <w:rStyle w:val="apple-style-span"/>
          <w:rFonts w:ascii="Arial" w:eastAsia="돋움" w:hAnsi="Arial" w:cs="Arial"/>
          <w:i/>
          <w:iCs/>
          <w:color w:val="565656"/>
          <w:szCs w:val="20"/>
        </w:rPr>
        <w:t>작성되었습니다</w:t>
      </w:r>
      <w:r>
        <w:rPr>
          <w:rStyle w:val="apple-style-span"/>
          <w:rFonts w:ascii="Arial" w:eastAsia="돋움" w:hAnsi="Arial" w:cs="Arial"/>
          <w:i/>
          <w:iCs/>
          <w:color w:val="565656"/>
          <w:szCs w:val="20"/>
        </w:rPr>
        <w:t>. — Tim Bray]</w:t>
      </w:r>
    </w:p>
    <w:p w:rsidR="008450E5" w:rsidRDefault="008450E5" w:rsidP="008450E5">
      <w:pPr>
        <w:jc w:val="left"/>
        <w:rPr>
          <w:rFonts w:ascii="돋움" w:eastAsia="돋움" w:hAnsi="돋움" w:cs="Tahoma"/>
          <w:color w:val="565656"/>
          <w:sz w:val="18"/>
          <w:szCs w:val="18"/>
        </w:rPr>
      </w:pPr>
    </w:p>
    <w:p w:rsidR="008450E5" w:rsidRDefault="008450E5" w:rsidP="008450E5">
      <w:pPr>
        <w:pStyle w:val="a3"/>
        <w:spacing w:before="0" w:beforeAutospacing="0" w:after="240" w:afterAutospacing="0"/>
        <w:rPr>
          <w:rFonts w:ascii="돋움" w:eastAsia="돋움" w:hAnsi="돋움" w:cs="Tahoma"/>
          <w:color w:val="565656"/>
          <w:sz w:val="18"/>
          <w:szCs w:val="18"/>
        </w:rPr>
      </w:pPr>
      <w:r>
        <w:rPr>
          <w:rStyle w:val="apple-style-span"/>
          <w:rFonts w:ascii="돋움" w:eastAsia="돋움" w:hAnsi="돋움" w:cs="Tahoma" w:hint="eastAsia"/>
          <w:color w:val="565656"/>
          <w:sz w:val="20"/>
          <w:szCs w:val="20"/>
        </w:rPr>
        <w:t> 안드로이드는 가속도 센서나  조도 센서와 같은 다양한 종류의 센서를 다루기 위한 API 를 제공하고 있습니다. 그중 가장 일반적으로 사용되는 센서 두 가지는, 가속도 센서와 자기장 센서(나침반 센서) 입니다. 어플리케이션과 디바이스는 이 두 가지 센서를 사용자 입력값으로 활용하여, 디바이스 스크린을 어느 방향으로 돌릴지 결정하는데 사용하곤합니다.</w:t>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Fonts w:ascii="돋움" w:eastAsia="돋움" w:hAnsi="돋움" w:cs="Arial" w:hint="eastAsia"/>
          <w:color w:val="565656"/>
          <w:sz w:val="20"/>
          <w:szCs w:val="20"/>
        </w:rPr>
        <w:t> 그러나, 최근 이와 관련된 새로운 문제가 발견되었습니다. 새로 출시된 디바이스들 중에는 (모토롤라의 CHARM 과 FLIPOUT 이라는 모델입니다.) 기본 화면 모드로 포트레이트 모드 대신 랜드스케이프 모드를 사용하고 있습니다. 따라서, 기본 화면이 길쭉하지 않고 넓쩍하지요. 테스트해본 결과 몇몇 어플리케이션에서 이에 따른 문제가 발생하는 것이 확인되었습니다. 이 문제는, 안드로이드 SDK 의 센서 API 에 관한 문서 중에 누락된 내용이 몇몇 있었고(두둥...), 따라서 어플리케이션 개발자들이 잘못된 방식으로 해당 API 를 사용한 점에 원인이 있었습니다. 더군다나, 안드로이드 개발팀에서 직접 작성한 몇몇 예제에서도 동일한 문제가 발견되었습니다. 죄송합니다. </w:t>
      </w:r>
    </w:p>
    <w:p w:rsidR="008450E5" w:rsidRDefault="008450E5" w:rsidP="008450E5">
      <w:pPr>
        <w:pStyle w:val="a3"/>
        <w:spacing w:before="0" w:beforeAutospacing="0" w:after="240" w:afterAutospacing="0"/>
        <w:rPr>
          <w:rFonts w:ascii="돋움" w:eastAsia="돋움" w:hAnsi="돋움" w:cs="Tahoma"/>
          <w:color w:val="565656"/>
          <w:sz w:val="18"/>
          <w:szCs w:val="18"/>
        </w:rPr>
      </w:pPr>
      <w:r>
        <w:rPr>
          <w:rStyle w:val="apple-style-span"/>
          <w:rFonts w:ascii="돋움" w:eastAsia="돋움" w:hAnsi="돋움" w:cs="Tahoma" w:hint="eastAsia"/>
          <w:color w:val="565656"/>
          <w:sz w:val="20"/>
          <w:szCs w:val="20"/>
        </w:rPr>
        <w:lastRenderedPageBreak/>
        <w:t> 다행 스럽게도, 이 API 들을 올바르게 사용하는 것은 어렵지 않습니다. 다음의 세가지 규칙을 기억해 두세요.</w:t>
      </w:r>
    </w:p>
    <w:p w:rsidR="008450E5" w:rsidRDefault="008450E5" w:rsidP="008450E5">
      <w:pPr>
        <w:widowControl/>
        <w:numPr>
          <w:ilvl w:val="0"/>
          <w:numId w:val="46"/>
        </w:numPr>
        <w:wordWrap/>
        <w:autoSpaceDE/>
        <w:autoSpaceDN/>
        <w:spacing w:line="480" w:lineRule="auto"/>
        <w:ind w:left="840"/>
        <w:jc w:val="left"/>
        <w:rPr>
          <w:rFonts w:ascii="Arial" w:eastAsia="돋움" w:hAnsi="Arial" w:cs="Arial"/>
          <w:color w:val="565656"/>
          <w:szCs w:val="20"/>
        </w:rPr>
      </w:pPr>
      <w:r>
        <w:rPr>
          <w:rStyle w:val="apple-style-span"/>
          <w:rFonts w:ascii="돋움" w:eastAsia="돋움" w:hAnsi="돋움" w:cs="Arial" w:hint="eastAsia"/>
          <w:color w:val="565656"/>
          <w:szCs w:val="20"/>
        </w:rPr>
        <w:t>센서 API에서 사용되는 디바이스의 기본 오리엔테이션에 대한 좌표계(Coordinate System)는 OpenGL 좌표계와 동일하며, 디바이스가 회전되는 경우에도 변하지 않습니다.</w:t>
      </w:r>
    </w:p>
    <w:p w:rsidR="008450E5" w:rsidRDefault="008450E5" w:rsidP="008450E5">
      <w:pPr>
        <w:widowControl/>
        <w:numPr>
          <w:ilvl w:val="0"/>
          <w:numId w:val="46"/>
        </w:numPr>
        <w:wordWrap/>
        <w:autoSpaceDE/>
        <w:autoSpaceDN/>
        <w:spacing w:line="480" w:lineRule="auto"/>
        <w:ind w:left="840"/>
        <w:jc w:val="left"/>
        <w:rPr>
          <w:rFonts w:ascii="Arial" w:eastAsia="돋움" w:hAnsi="Arial" w:cs="Arial"/>
          <w:color w:val="565656"/>
          <w:szCs w:val="20"/>
        </w:rPr>
      </w:pPr>
      <w:r>
        <w:rPr>
          <w:rStyle w:val="apple-style-span"/>
          <w:rFonts w:ascii="돋움" w:eastAsia="돋움" w:hAnsi="돋움" w:cs="Arial" w:hint="eastAsia"/>
          <w:color w:val="565656"/>
          <w:szCs w:val="20"/>
        </w:rPr>
        <w:t>어플리케이션은 디바이스의 기본 오리엔테이션이 포트레이트 모드라고 가정해서는 않됩니다.</w:t>
      </w:r>
    </w:p>
    <w:p w:rsidR="008450E5" w:rsidRDefault="008450E5" w:rsidP="008450E5">
      <w:pPr>
        <w:widowControl/>
        <w:numPr>
          <w:ilvl w:val="0"/>
          <w:numId w:val="46"/>
        </w:numPr>
        <w:wordWrap/>
        <w:autoSpaceDE/>
        <w:autoSpaceDN/>
        <w:spacing w:line="480" w:lineRule="auto"/>
        <w:ind w:left="840"/>
        <w:jc w:val="left"/>
        <w:rPr>
          <w:rFonts w:ascii="Arial" w:eastAsia="돋움" w:hAnsi="Arial" w:cs="Arial"/>
          <w:color w:val="565656"/>
          <w:szCs w:val="20"/>
        </w:rPr>
      </w:pPr>
      <w:r>
        <w:rPr>
          <w:rStyle w:val="apple-style-span"/>
          <w:rFonts w:ascii="돋움" w:eastAsia="돋움" w:hAnsi="돋움" w:cs="Arial" w:hint="eastAsia"/>
          <w:color w:val="565656"/>
          <w:szCs w:val="20"/>
        </w:rPr>
        <w:t>센서 값을 화면과 매칭하여 사용하는 어플리케이션은, 메니페스트 상에 디스플레이 모드로 포트레이트 모드만을 사용한다고 명시한 경우에도, android.view.Display.getRotation() 메서드를 이용하여 센서값의 좌표계와 화면 좌표계를 동일하게 일치시켜야 합니다.</w:t>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Style w:val="apple-style-span"/>
          <w:rFonts w:ascii="돋움" w:eastAsia="돋움" w:hAnsi="돋움" w:cs="Arial" w:hint="eastAsia"/>
          <w:color w:val="565656"/>
          <w:sz w:val="20"/>
          <w:szCs w:val="20"/>
        </w:rPr>
        <w:t> 만일 여러분이 수학에 강하다면, 위의 세가지 규칙이 뜻하는 바를 단번에 이해할 수 있을것 입니다. 다음에 이어질 내용을 건너뛰셔도 좋습니다. 그렇지 않더라도 너무 걱정하실 필요는 없습니다. 이어질 내용을 통해 각각의 규칙에 관하여 하나 하나 설명드리고, 센서를 올바르게 사용하기 위한 몇 가지 팁들을 알려드리겠습니다.</w:t>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Style w:val="apple-style-span"/>
          <w:rFonts w:ascii="돋움" w:eastAsia="돋움" w:hAnsi="돋움" w:cs="Arial" w:hint="eastAsia"/>
          <w:b/>
          <w:bCs/>
          <w:color w:val="565656"/>
          <w:sz w:val="20"/>
          <w:szCs w:val="20"/>
        </w:rPr>
        <w:t>기본 사항</w:t>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Fonts w:ascii="돋움" w:eastAsia="돋움" w:hAnsi="돋움" w:cs="Arial" w:hint="eastAsia"/>
          <w:color w:val="565656"/>
          <w:sz w:val="20"/>
          <w:szCs w:val="20"/>
        </w:rPr>
        <w:t> 시작하기에 앞서 도움이 될만한 팁이 하나 있습니다. 센서 값의 좌표계는 결코 변하지 않는 다는 사실을 기억하세요. 이어지는 포스트에서는 좌표계와 회전 그리고 기타 등등에 관하여 이야기합니다. 때때로 3D 트랜스폼에 관하여 깊이 생각하다 보면 여러가지 혼란에 빠질 수도 있습니다. 그럴 경우에 화면에 어떤 일이 생기던지 센서에서 사용되는 좌표계는 결코 변하지 않는다고 자꾸 되새기는 것이 큰 도움이 될 수 있습니다.</w:t>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Fonts w:ascii="돋움" w:eastAsia="돋움" w:hAnsi="돋움" w:cs="Arial" w:hint="eastAsia"/>
          <w:color w:val="565656"/>
          <w:sz w:val="20"/>
          <w:szCs w:val="20"/>
        </w:rPr>
        <w:t> 자, 그럼 한 가지 예를 들어보겠습니다. 항상 화살표가 땅쪽을 가르키도록 구현된 간단한 어플리케이션을 생각해 봅시다. 휴대폰을 일반적인 방법으로 손에 쥔 경우, 화살표는 그림 처럼 아래쪽을 가리키고 있을 것입니다.</w:t>
      </w:r>
    </w:p>
    <w:p w:rsidR="008450E5" w:rsidRDefault="008450E5" w:rsidP="008450E5">
      <w:pPr>
        <w:pStyle w:val="a3"/>
        <w:spacing w:before="0" w:beforeAutospacing="0" w:after="240" w:afterAutospacing="0" w:line="312" w:lineRule="atLeast"/>
        <w:rPr>
          <w:rFonts w:ascii="Arial" w:eastAsia="돋움" w:hAnsi="Arial" w:cs="Arial"/>
          <w:color w:val="565656"/>
          <w:sz w:val="20"/>
          <w:szCs w:val="20"/>
        </w:rPr>
      </w:pPr>
    </w:p>
    <w:p w:rsidR="008450E5" w:rsidRDefault="008450E5" w:rsidP="008450E5">
      <w:pPr>
        <w:rPr>
          <w:rFonts w:ascii="돋움" w:eastAsia="돋움" w:hAnsi="돋움" w:cs="Tahoma"/>
          <w:color w:val="565656"/>
          <w:sz w:val="18"/>
          <w:szCs w:val="18"/>
        </w:rPr>
      </w:pPr>
      <w:r>
        <w:rPr>
          <w:rFonts w:ascii="Arial" w:eastAsia="돋움" w:hAnsi="Arial" w:cs="Arial"/>
          <w:noProof/>
          <w:color w:val="006699"/>
          <w:szCs w:val="20"/>
        </w:rPr>
        <w:drawing>
          <wp:inline distT="0" distB="0" distL="0" distR="0">
            <wp:extent cx="3809365" cy="2372995"/>
            <wp:effectExtent l="19050" t="0" r="635" b="0"/>
            <wp:docPr id="278" name="_GTM_W5mVPTU/TIlO8Tq8uwI/AAAAAAAAALI/SiTXyfWzDEI/s400/figureA.png" descr="http://1.bp.blogspot.com/_GTM_W5mVPTU/TIlO8Tq8uwI/AAAAAAAAALI/SiTXyfWzDEI/s400/figureA.png">
              <a:hlinkClick xmlns:a="http://schemas.openxmlformats.org/drawingml/2006/main" r:id="rId109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GTM_W5mVPTU/TIlO8Tq8uwI/AAAAAAAAALI/SiTXyfWzDEI/s400/figureA.png" descr="http://1.bp.blogspot.com/_GTM_W5mVPTU/TIlO8Tq8uwI/AAAAAAAAALI/SiTXyfWzDEI/s400/figureA.png"/>
                    <pic:cNvPicPr>
                      <a:picLocks noChangeAspect="1" noChangeArrowheads="1"/>
                    </pic:cNvPicPr>
                  </pic:nvPicPr>
                  <pic:blipFill>
                    <a:blip r:embed="rId1091"/>
                    <a:srcRect/>
                    <a:stretch>
                      <a:fillRect/>
                    </a:stretch>
                  </pic:blipFill>
                  <pic:spPr bwMode="auto">
                    <a:xfrm>
                      <a:off x="0" y="0"/>
                      <a:ext cx="3809365" cy="2372995"/>
                    </a:xfrm>
                    <a:prstGeom prst="rect">
                      <a:avLst/>
                    </a:prstGeom>
                    <a:noFill/>
                    <a:ln w="9525">
                      <a:noFill/>
                      <a:miter lim="800000"/>
                      <a:headEnd/>
                      <a:tailEnd/>
                    </a:ln>
                  </pic:spPr>
                </pic:pic>
              </a:graphicData>
            </a:graphic>
          </wp:inline>
        </w:drawing>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Fonts w:ascii="돋움" w:eastAsia="돋움" w:hAnsi="돋움" w:cs="Arial" w:hint="eastAsia"/>
          <w:i/>
          <w:iCs/>
          <w:color w:val="565656"/>
          <w:sz w:val="20"/>
          <w:szCs w:val="20"/>
        </w:rPr>
        <w:t>(노트: 이 그림에서, G 는 센서 좌푝계에서의 중력 방향을 의미합니다. 예를 들어 위 그림에서 "G = -y" 가 의미하는 것은 중력 방향은 가속도 센서에 의해 측정된 디바이스의 -Y 축 방향과 일치한다는 뜻 입니다. 그리고 기억하세요. 센서의 좌표계는 결코 변하지 않습니다.!)</w:t>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Fonts w:ascii="돋움" w:eastAsia="돋움" w:hAnsi="돋움" w:cs="Arial" w:hint="eastAsia"/>
          <w:color w:val="565656"/>
          <w:sz w:val="20"/>
          <w:szCs w:val="20"/>
        </w:rPr>
        <w:t> OpenGL 을 이용하여 위와 같은 어플리케이션을 만드는 것은 매우 간단합니다. 가속도 센서에 의해 측정된 값을 이용하여 좌표 공간을 적절히 회전 한 후, GLSurfaceView 상에 화살표를 그리면 됩니다. 일반적인 경우라면 이 방법은 "동작" 하는 것으로 보입니다. OpenGL 화면의 좌표계와 센서의 좌표계가 일치하는 한 말입니다.</w:t>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Fonts w:ascii="돋움" w:eastAsia="돋움" w:hAnsi="돋움" w:cs="Arial" w:hint="eastAsia"/>
          <w:color w:val="565656"/>
          <w:sz w:val="20"/>
          <w:szCs w:val="20"/>
        </w:rPr>
        <w:t> 하지만 사용자가 휴대폰을 돌려 보면 문제가 발생합니다.</w:t>
      </w:r>
    </w:p>
    <w:p w:rsidR="008450E5" w:rsidRDefault="008450E5" w:rsidP="008450E5">
      <w:pPr>
        <w:pStyle w:val="a3"/>
        <w:spacing w:before="0" w:beforeAutospacing="0" w:after="240" w:afterAutospacing="0" w:line="312" w:lineRule="atLeast"/>
        <w:rPr>
          <w:rFonts w:ascii="Arial" w:eastAsia="돋움" w:hAnsi="Arial" w:cs="Arial"/>
          <w:color w:val="565656"/>
          <w:sz w:val="20"/>
          <w:szCs w:val="20"/>
        </w:rPr>
      </w:pPr>
    </w:p>
    <w:p w:rsidR="008450E5" w:rsidRDefault="008450E5" w:rsidP="008450E5">
      <w:pPr>
        <w:pStyle w:val="3"/>
        <w:spacing w:before="240" w:after="240"/>
        <w:ind w:left="1000" w:hanging="400"/>
        <w:rPr>
          <w:rFonts w:ascii="Arial" w:eastAsia="돋움" w:hAnsi="Arial" w:cs="Arial"/>
          <w:color w:val="565656"/>
          <w:szCs w:val="20"/>
        </w:rPr>
      </w:pPr>
      <w:r>
        <w:rPr>
          <w:rFonts w:ascii="돋움" w:eastAsia="돋움" w:hAnsi="돋움" w:cs="Arial" w:hint="eastAsia"/>
          <w:color w:val="565656"/>
          <w:szCs w:val="20"/>
        </w:rPr>
        <w:t>그럼 뭐가 문제일까요?</w:t>
      </w:r>
    </w:p>
    <w:p w:rsidR="008450E5" w:rsidRDefault="008450E5" w:rsidP="008450E5">
      <w:pPr>
        <w:spacing w:line="480" w:lineRule="auto"/>
        <w:rPr>
          <w:rFonts w:ascii="돋움" w:eastAsia="돋움" w:hAnsi="돋움" w:cs="Tahoma"/>
          <w:color w:val="565656"/>
          <w:sz w:val="18"/>
          <w:szCs w:val="18"/>
        </w:rPr>
      </w:pPr>
      <w:r>
        <w:rPr>
          <w:rFonts w:ascii="돋움" w:eastAsia="돋움" w:hAnsi="돋움" w:cs="Tahoma" w:hint="eastAsia"/>
          <w:color w:val="565656"/>
          <w:szCs w:val="20"/>
        </w:rPr>
        <w:t> 대부분의 안드로이드 디바이스는 가속도 센서를 이용하여 사용자가 가로로 디바이스를 드는 경우를 감지하여 알려주며, 이에 맞추어 화면을 회전합니다. 덕분에, 어플리케이션은 사용자는 시선과 수평되게 화면에 보여집니다. </w:t>
      </w:r>
    </w:p>
    <w:p w:rsidR="008450E5" w:rsidRDefault="008450E5" w:rsidP="008450E5">
      <w:pPr>
        <w:rPr>
          <w:rFonts w:ascii="돋움" w:eastAsia="돋움" w:hAnsi="돋움" w:cs="Tahoma"/>
          <w:color w:val="565656"/>
          <w:sz w:val="18"/>
          <w:szCs w:val="18"/>
        </w:rPr>
      </w:pPr>
    </w:p>
    <w:p w:rsidR="008450E5" w:rsidRDefault="008450E5" w:rsidP="008450E5">
      <w:pPr>
        <w:spacing w:line="480" w:lineRule="auto"/>
        <w:rPr>
          <w:rFonts w:ascii="돋움" w:eastAsia="돋움" w:hAnsi="돋움" w:cs="Tahoma"/>
          <w:color w:val="565656"/>
          <w:sz w:val="18"/>
          <w:szCs w:val="18"/>
        </w:rPr>
      </w:pPr>
      <w:r>
        <w:rPr>
          <w:rFonts w:ascii="돋움" w:eastAsia="돋움" w:hAnsi="돋움" w:cs="Tahoma" w:hint="eastAsia"/>
          <w:color w:val="565656"/>
          <w:szCs w:val="20"/>
        </w:rPr>
        <w:t>  화면이 회전되는 경우, 어플리케이션이 자동으로 가로 세로가 변경되어 그려질 수 있도록, X축과 Y축을 서로 뒤바뀌게 됩니다. 그러나 안드로이드의 센서 API 에서 사용되는 좌표 공간은 항상 디바이스의 물리적인 윗면과 옆면을 기준으로 설정됩니다. 따라서, 사용자가 휴대폰을 가로로 쥐</w:t>
      </w:r>
      <w:r>
        <w:rPr>
          <w:rFonts w:ascii="돋움" w:eastAsia="돋움" w:hAnsi="돋움" w:cs="Tahoma" w:hint="eastAsia"/>
          <w:color w:val="565656"/>
          <w:szCs w:val="20"/>
        </w:rPr>
        <w:lastRenderedPageBreak/>
        <w:t>어 화면 좌표계가 변경되는 경우에 센서의 좌표계와 화면 좌표계는 일치하지 않게 됩니다. 그결과 여러분의 어플리케이션은 잘못된 방향으로 화살표를 표시하게 됩니다. 아래 그림과 같이 말입니다.</w:t>
      </w:r>
    </w:p>
    <w:p w:rsidR="008450E5" w:rsidRDefault="008450E5" w:rsidP="008450E5">
      <w:pPr>
        <w:rPr>
          <w:rFonts w:ascii="돋움" w:eastAsia="돋움" w:hAnsi="돋움" w:cs="Tahoma"/>
          <w:color w:val="565656"/>
          <w:sz w:val="18"/>
          <w:szCs w:val="18"/>
        </w:rPr>
      </w:pPr>
    </w:p>
    <w:p w:rsidR="008450E5" w:rsidRDefault="008450E5" w:rsidP="008450E5">
      <w:pPr>
        <w:rPr>
          <w:rFonts w:ascii="돋움" w:eastAsia="돋움" w:hAnsi="돋움" w:cs="Tahoma"/>
          <w:color w:val="565656"/>
          <w:sz w:val="18"/>
          <w:szCs w:val="18"/>
        </w:rPr>
      </w:pPr>
      <w:r>
        <w:rPr>
          <w:rFonts w:ascii="Arial" w:eastAsia="돋움" w:hAnsi="Arial" w:cs="Arial"/>
          <w:noProof/>
          <w:color w:val="006699"/>
          <w:szCs w:val="20"/>
        </w:rPr>
        <w:drawing>
          <wp:inline distT="0" distB="0" distL="0" distR="0">
            <wp:extent cx="3809365" cy="1183640"/>
            <wp:effectExtent l="19050" t="0" r="635" b="0"/>
            <wp:docPr id="277" name="_GTM_W5mVPTU/TIlPGGJ9X7I/AAAAAAAAALQ/ik9-7hVqs_s/s400/FigureB.png" descr="http://1.bp.blogspot.com/_GTM_W5mVPTU/TIlPGGJ9X7I/AAAAAAAAALQ/ik9-7hVqs_s/s400/FigureB.png">
              <a:hlinkClick xmlns:a="http://schemas.openxmlformats.org/drawingml/2006/main" r:id="rId109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GTM_W5mVPTU/TIlPGGJ9X7I/AAAAAAAAALQ/ik9-7hVqs_s/s400/FigureB.png" descr="http://1.bp.blogspot.com/_GTM_W5mVPTU/TIlPGGJ9X7I/AAAAAAAAALQ/ik9-7hVqs_s/s400/FigureB.png"/>
                    <pic:cNvPicPr>
                      <a:picLocks noChangeAspect="1" noChangeArrowheads="1"/>
                    </pic:cNvPicPr>
                  </pic:nvPicPr>
                  <pic:blipFill>
                    <a:blip r:embed="rId1093"/>
                    <a:srcRect/>
                    <a:stretch>
                      <a:fillRect/>
                    </a:stretch>
                  </pic:blipFill>
                  <pic:spPr bwMode="auto">
                    <a:xfrm>
                      <a:off x="0" y="0"/>
                      <a:ext cx="3809365" cy="1183640"/>
                    </a:xfrm>
                    <a:prstGeom prst="rect">
                      <a:avLst/>
                    </a:prstGeom>
                    <a:noFill/>
                    <a:ln w="9525">
                      <a:noFill/>
                      <a:miter lim="800000"/>
                      <a:headEnd/>
                      <a:tailEnd/>
                    </a:ln>
                  </pic:spPr>
                </pic:pic>
              </a:graphicData>
            </a:graphic>
          </wp:inline>
        </w:drawing>
      </w:r>
    </w:p>
    <w:p w:rsidR="008450E5" w:rsidRDefault="008450E5" w:rsidP="008450E5">
      <w:pPr>
        <w:pStyle w:val="a3"/>
        <w:spacing w:before="0" w:beforeAutospacing="0" w:after="240" w:afterAutospacing="0" w:line="312" w:lineRule="atLeast"/>
        <w:rPr>
          <w:rFonts w:ascii="Arial" w:eastAsia="돋움" w:hAnsi="Arial" w:cs="Arial"/>
          <w:color w:val="565656"/>
          <w:sz w:val="20"/>
          <w:szCs w:val="20"/>
        </w:rPr>
      </w:pPr>
      <w:r>
        <w:rPr>
          <w:rFonts w:ascii="Arial" w:eastAsia="돋움" w:hAnsi="Arial" w:cs="Arial"/>
          <w:color w:val="565656"/>
          <w:sz w:val="20"/>
          <w:szCs w:val="20"/>
        </w:rPr>
        <w:t> </w:t>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Fonts w:ascii="돋움" w:eastAsia="돋움" w:hAnsi="돋움" w:cs="Arial" w:hint="eastAsia"/>
          <w:color w:val="565656"/>
          <w:sz w:val="20"/>
          <w:szCs w:val="20"/>
        </w:rPr>
        <w:t> 이러한 좌표계 불일치 문제를 해결하기 위해 널리 사용되는 몇 가지 방법이 있습니다. 하지만, 안드로이드 개발팀이 확인 결과, 이 중 몇 몇 방식은 랜드스케이프 모드가 기본인 디바이스 상에서는 올바르게 동작하지 않습니다.</w:t>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Fonts w:ascii="돋움" w:eastAsia="돋움" w:hAnsi="돋움" w:cs="Arial" w:hint="eastAsia"/>
          <w:color w:val="565656"/>
          <w:sz w:val="20"/>
          <w:szCs w:val="20"/>
        </w:rPr>
        <w:t> 가장 일반적인 해결 방안은 메니페스트 파일상에서 </w:t>
      </w:r>
      <w:hyperlink r:id="rId1094" w:anchor="screen" w:tgtFrame="_blank" w:history="1">
        <w:r>
          <w:rPr>
            <w:rStyle w:val="HTML"/>
            <w:rFonts w:ascii="돋움" w:eastAsia="돋움" w:hAnsi="돋움" w:cs="Courier New" w:hint="eastAsia"/>
            <w:color w:val="006699"/>
            <w:sz w:val="20"/>
            <w:szCs w:val="20"/>
          </w:rPr>
          <w:t>android:screenOrientation</w:t>
        </w:r>
      </w:hyperlink>
      <w:r>
        <w:rPr>
          <w:rFonts w:ascii="돋움" w:eastAsia="돋움" w:hAnsi="돋움" w:cs="Arial" w:hint="eastAsia"/>
          <w:color w:val="565656"/>
          <w:sz w:val="20"/>
          <w:szCs w:val="20"/>
        </w:rPr>
        <w:t> 속성 값을 설정하여, 어플리케이션의 화면 모드를 포트레이트 모드로 고정하는 것 입니다. 이런 경우, 시스템은 디바이스가 회전되는 경우에도 화면 좌표계를 재설정 하지 않으며, 센서 좌표계와 화면 좌표계는 계속 일치하게 됩니다. 하지만, 이 방식은 포트레이트 모드가 기본 모드인 디바이스에서는 한 가지 해결책이 될 수 있지만, 랜드 스케이프 모드가 기본 화면 모드인 디바이스에서는 문제가 발생할 수 있습니다. 센서 좌표계는 랜드 스케이프 모드를 기준으로 설정되는 반면에, 포트레이트 모드를 유지하기 위하여, </w:t>
      </w:r>
      <w:r>
        <w:rPr>
          <w:rStyle w:val="apple-style-span"/>
          <w:rFonts w:ascii="돋움" w:eastAsia="돋움" w:hAnsi="돋움" w:cs="Arial" w:hint="eastAsia"/>
          <w:color w:val="565656"/>
          <w:sz w:val="20"/>
          <w:szCs w:val="20"/>
        </w:rPr>
        <w:t>화면 좌표계가 변경되기 때문입니다.</w:t>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Style w:val="apple-style-span"/>
          <w:rFonts w:ascii="돋움" w:eastAsia="돋움" w:hAnsi="돋움" w:cs="Arial" w:hint="eastAsia"/>
          <w:color w:val="565656"/>
          <w:sz w:val="20"/>
          <w:szCs w:val="20"/>
        </w:rPr>
        <w:t> 두 번째로 일반적인 기법은 디바이스가 랜드스케이프 모드로 변경되는 이벤트를 알아채고, 이에 따라 화면에 그려지는 그래픽을 적절히 회전해주는 방법입니다. 하지만, 불행이도 이는 완벽한 해결책이 될 수 없습니다. 랜드스케이프 모드를 탐지하는데 주의를 기울이지 않을 경우, 랜드스케이프가 기본 화면 모드인 디바이스 상에서 불필요하게 화면상의 그래픽을 회전시켜주는 실수를 범하기 쉽습니다.</w:t>
      </w:r>
    </w:p>
    <w:p w:rsidR="008450E5" w:rsidRDefault="008450E5" w:rsidP="008450E5">
      <w:pPr>
        <w:pStyle w:val="a3"/>
        <w:spacing w:before="0" w:beforeAutospacing="0" w:after="240" w:afterAutospacing="0" w:line="312" w:lineRule="atLeast"/>
        <w:rPr>
          <w:rFonts w:ascii="Arial" w:eastAsia="돋움" w:hAnsi="Arial" w:cs="Arial"/>
          <w:color w:val="565656"/>
          <w:sz w:val="20"/>
          <w:szCs w:val="20"/>
        </w:rPr>
      </w:pPr>
    </w:p>
    <w:p w:rsidR="008450E5" w:rsidRDefault="008450E5" w:rsidP="008450E5">
      <w:pPr>
        <w:pStyle w:val="a3"/>
        <w:spacing w:before="0" w:beforeAutospacing="0" w:after="240" w:afterAutospacing="0" w:line="312" w:lineRule="atLeast"/>
        <w:rPr>
          <w:rFonts w:ascii="Arial" w:eastAsia="돋움" w:hAnsi="Arial" w:cs="Arial"/>
          <w:color w:val="565656"/>
          <w:sz w:val="20"/>
          <w:szCs w:val="20"/>
        </w:rPr>
      </w:pPr>
      <w:r>
        <w:rPr>
          <w:rStyle w:val="apple-style-span"/>
          <w:rFonts w:ascii="돋움" w:eastAsia="돋움" w:hAnsi="돋움" w:cs="Arial" w:hint="eastAsia"/>
          <w:b/>
          <w:bCs/>
          <w:color w:val="565656"/>
          <w:sz w:val="20"/>
          <w:szCs w:val="20"/>
        </w:rPr>
        <w:t>올바른 해결책</w:t>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Fonts w:ascii="Arial" w:eastAsia="돋움" w:hAnsi="Arial" w:cs="Arial"/>
          <w:color w:val="565656"/>
          <w:sz w:val="20"/>
          <w:szCs w:val="20"/>
        </w:rPr>
        <w:lastRenderedPageBreak/>
        <w:t> </w:t>
      </w:r>
      <w:r>
        <w:rPr>
          <w:rFonts w:ascii="돋움" w:eastAsia="돋움" w:hAnsi="돋움" w:cs="Arial" w:hint="eastAsia"/>
          <w:color w:val="565656"/>
          <w:sz w:val="20"/>
          <w:szCs w:val="20"/>
        </w:rPr>
        <w:t>그럼 어떻게 해야할까요? 진퇴양난에 빠진 것 같습니다. 화면 오리엔테이션 변경을 막는 것도 안되고, 강제로 화면을 회전하는 것도 할 수 없는 것 처럼 보입니다.</w:t>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Fonts w:ascii="돋움" w:eastAsia="돋움" w:hAnsi="돋움" w:cs="Arial" w:hint="eastAsia"/>
          <w:color w:val="565656"/>
          <w:sz w:val="20"/>
          <w:szCs w:val="20"/>
        </w:rPr>
        <w:t> 아니요. 사실은 방법이 있습니다. 여러분은 필요에 따라 그래픽을 적절히 회전하도록 구현할 수 있습니다. 단지 필요한 것은 언제 이러한 화면 보정이 필요한지 정확하게 판단하는 방법입니다. 그럼 어떻게 디바이스의 화면 좌표계가 변경되어 화면을 보정할 필요가 있는지 알 수 있을까요? 정답은 바로 </w:t>
      </w:r>
      <w:hyperlink r:id="rId1095" w:anchor="getRotation()" w:tgtFrame="_blank" w:history="1">
        <w:r>
          <w:rPr>
            <w:rStyle w:val="a4"/>
            <w:rFonts w:ascii="돋움" w:eastAsia="돋움" w:hAnsi="돋움" w:cs="Courier New" w:hint="eastAsia"/>
            <w:color w:val="006699"/>
            <w:sz w:val="20"/>
            <w:szCs w:val="20"/>
            <w:u w:val="none"/>
          </w:rPr>
          <w:t>android.view.Display.getRotation()</w:t>
        </w:r>
      </w:hyperlink>
      <w:r>
        <w:rPr>
          <w:rStyle w:val="HTML"/>
          <w:rFonts w:ascii="돋움" w:eastAsia="돋움" w:hAnsi="돋움" w:cs="Courier New" w:hint="eastAsia"/>
          <w:color w:val="006699"/>
          <w:sz w:val="20"/>
          <w:szCs w:val="20"/>
        </w:rPr>
        <w:t> </w:t>
      </w:r>
      <w:r>
        <w:rPr>
          <w:rFonts w:ascii="돋움" w:eastAsia="돋움" w:hAnsi="돋움" w:cs="Arial" w:hint="eastAsia"/>
          <w:color w:val="565656"/>
          <w:sz w:val="20"/>
          <w:szCs w:val="20"/>
        </w:rPr>
        <w:t>메서드를 활용하는 것 입니다.</w:t>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Fonts w:ascii="돋움" w:eastAsia="돋움" w:hAnsi="돋움" w:cs="Arial" w:hint="eastAsia"/>
          <w:color w:val="565656"/>
          <w:sz w:val="20"/>
          <w:szCs w:val="20"/>
        </w:rPr>
        <w:t> 이 메서드는 화면 좌표계가 변경되었는지 그렇지 않았는지에 관하여 네 가지 값 중 하나를 반환합니다. 만일 화면 좌표계가 전혀 변하지 않았을 경우에는 ROTATION_0 값을, 그 외에 90도, 180도, 270도 회전 되었을 경우에 따라, 각각 ROTATION_90, ROTATION_180,  ROTATION_270 값을 반환합니다.</w:t>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Fonts w:ascii="Arial" w:eastAsia="돋움" w:hAnsi="Arial" w:cs="Arial"/>
          <w:color w:val="565656"/>
          <w:sz w:val="20"/>
          <w:szCs w:val="20"/>
        </w:rPr>
        <w:t> </w:t>
      </w:r>
      <w:r>
        <w:rPr>
          <w:rFonts w:ascii="돋움" w:eastAsia="돋움" w:hAnsi="돋움" w:cs="Arial" w:hint="eastAsia"/>
          <w:color w:val="565656"/>
          <w:sz w:val="20"/>
          <w:szCs w:val="20"/>
        </w:rPr>
        <w:t>마지막 두 가지 값 ROTATION_180 과 ROTATION_270 을 주의깊게 살펴보셔야 합니다. 이는 디바이스 상에는 실재로 두 가지 종류의 포트레이트 모드와 랜드스케이프 모드 - 기본 버전과 뒤짚힌 버전 가 있다는 점을 의미합니다. 안드로이드 디바이스중에는 이처럼 서로 다른 4종류의 화면 모드를 사용하는 디바이스가 있을 수 있습니다. 따라서 여러분은 단순하게 포트레이트 모드와 랜드스케이프 모드를 처리하는 것이 아니라, 이 네가지 모드를 모두 올바르게 처리해 두어야 합니다.</w:t>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Fonts w:ascii="돋움" w:eastAsia="돋움" w:hAnsi="돋움" w:cs="Arial" w:hint="eastAsia"/>
          <w:color w:val="565656"/>
          <w:sz w:val="20"/>
          <w:szCs w:val="20"/>
        </w:rPr>
        <w:t> 화면 오리엔테이션 정보를 알고나면, 여러분이 화면에 그래픽을 그릴 때, 화면 오리엔테이션 정보를 마치 화면의 Z 축이 회전된 것으로 생각할 수 있습니다. 즉, SensorEventListener 부터 넘겨 받은 값에 화면 오리엔테이션 정보를 기반으로한 Z 축 회전을 적용하면, 모든 디바이스에서 올바르게 그리고 안정적으로 동작하는 어플리케이션을 작성할 수 있습니다.</w:t>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Fonts w:ascii="돋움" w:eastAsia="돋움" w:hAnsi="돋움" w:cs="Arial" w:hint="eastAsia"/>
          <w:color w:val="565656"/>
          <w:sz w:val="20"/>
          <w:szCs w:val="20"/>
        </w:rPr>
        <w:t> 한가지 노트. Display.getRotation() 는 디바이스 스크린이 회전 되었는지 그렇지 않은지에 관해 알려주는 메서드이기 때문에, </w:t>
      </w:r>
      <w:r>
        <w:rPr>
          <w:rStyle w:val="apple-style-span"/>
          <w:rFonts w:ascii="Courier New" w:eastAsia="돋움" w:hAnsi="Courier New" w:cs="Courier New"/>
          <w:color w:val="007000"/>
          <w:sz w:val="20"/>
          <w:szCs w:val="20"/>
        </w:rPr>
        <w:t>android:screenOrientation = "nosensor"</w:t>
      </w:r>
      <w:r>
        <w:rPr>
          <w:rStyle w:val="apple-style-span"/>
          <w:rFonts w:ascii="돋움" w:eastAsia="돋움" w:hAnsi="돋움" w:cs="Arial" w:hint="eastAsia"/>
          <w:color w:val="565656"/>
          <w:sz w:val="20"/>
          <w:szCs w:val="20"/>
        </w:rPr>
        <w:t>값을 설정하여, 가속도 센서로 인해 화면이 회전되는 경우가 아닌 경우, 예를 들어 사용자가 하드웨어 키보드를 사용하는 경우에도 화면의 회전 여부를 확인 할 수 있습니다.  </w:t>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Fonts w:ascii="돋움" w:eastAsia="돋움" w:hAnsi="돋움" w:cs="Arial" w:hint="eastAsia"/>
          <w:color w:val="565656"/>
          <w:sz w:val="20"/>
          <w:szCs w:val="20"/>
        </w:rPr>
        <w:lastRenderedPageBreak/>
        <w:t> 이러한 문제를 해결하는 일에는 몇 가지 수학적 연산이 필요하기 때문에 조금 귀찮은 일이 될 수 있습니다. 따라서, 안드로이드 개발팀에서는 편리한 </w:t>
      </w:r>
      <w:hyperlink r:id="rId1096" w:anchor="remapCoordinateSystem(float[],%20int,%20int,%20float[])" w:tgtFrame="_blank" w:history="1">
        <w:r>
          <w:rPr>
            <w:rStyle w:val="a4"/>
            <w:rFonts w:ascii="돋움" w:eastAsia="돋움" w:hAnsi="돋움" w:cs="Courier New" w:hint="eastAsia"/>
            <w:color w:val="006699"/>
            <w:sz w:val="20"/>
            <w:szCs w:val="20"/>
            <w:u w:val="none"/>
          </w:rPr>
          <w:t>SensorManager.remapCoordinateSystem(</w:t>
        </w:r>
      </w:hyperlink>
      <w:r>
        <w:rPr>
          <w:rStyle w:val="HTML"/>
          <w:rFonts w:ascii="돋움" w:eastAsia="돋움" w:hAnsi="돋움" w:cs="Courier New" w:hint="eastAsia"/>
          <w:color w:val="006699"/>
          <w:sz w:val="20"/>
          <w:szCs w:val="20"/>
        </w:rPr>
        <w:t>) </w:t>
      </w:r>
      <w:r>
        <w:rPr>
          <w:rFonts w:ascii="돋움" w:eastAsia="돋움" w:hAnsi="돋움" w:cs="Arial" w:hint="eastAsia"/>
          <w:color w:val="565656"/>
          <w:sz w:val="20"/>
          <w:szCs w:val="20"/>
        </w:rPr>
        <w:t>메서드를 제공합니다. 이 메서드를 사용하지 않는 경우에는, 어림 짐작으로 2 개의 축을 뒤바꾸는 방식으로 유사한 효과를 볼 수 있습니다. (하지만 이는 오류가 발생할수 있기 때문에 별다른 이유가 없는한 </w:t>
      </w:r>
      <w:r>
        <w:rPr>
          <w:rStyle w:val="apple-style-span"/>
          <w:rFonts w:ascii="돋움" w:eastAsia="돋움" w:hAnsi="돋움" w:cs="Arial" w:hint="eastAsia"/>
          <w:color w:val="007000"/>
          <w:sz w:val="20"/>
          <w:szCs w:val="20"/>
        </w:rPr>
        <w:t>remapCoordinateSystem() </w:t>
      </w:r>
      <w:r>
        <w:rPr>
          <w:rFonts w:ascii="돋움" w:eastAsia="돋움" w:hAnsi="돋움" w:cs="Arial" w:hint="eastAsia"/>
          <w:color w:val="565656"/>
          <w:sz w:val="20"/>
          <w:szCs w:val="20"/>
        </w:rPr>
        <w:t>메서드를 사용할 것을 권장합니다.)</w:t>
      </w:r>
    </w:p>
    <w:p w:rsidR="008450E5" w:rsidRDefault="008450E5" w:rsidP="008450E5">
      <w:pPr>
        <w:pStyle w:val="a3"/>
        <w:spacing w:before="0" w:beforeAutospacing="0" w:after="240" w:afterAutospacing="0" w:line="312" w:lineRule="atLeast"/>
        <w:rPr>
          <w:rFonts w:ascii="Arial" w:eastAsia="돋움" w:hAnsi="Arial" w:cs="Arial"/>
          <w:color w:val="565656"/>
          <w:sz w:val="20"/>
          <w:szCs w:val="20"/>
        </w:rPr>
      </w:pPr>
    </w:p>
    <w:p w:rsidR="008450E5" w:rsidRDefault="008450E5" w:rsidP="008450E5">
      <w:pPr>
        <w:pStyle w:val="3"/>
        <w:spacing w:before="240" w:after="240"/>
        <w:ind w:left="1000" w:hanging="400"/>
        <w:rPr>
          <w:rFonts w:ascii="Arial" w:eastAsia="돋움" w:hAnsi="Arial" w:cs="Arial"/>
          <w:color w:val="565656"/>
          <w:szCs w:val="20"/>
        </w:rPr>
      </w:pPr>
      <w:r>
        <w:rPr>
          <w:rFonts w:ascii="돋움" w:eastAsia="돋움" w:hAnsi="돋움" w:cs="Arial" w:hint="eastAsia"/>
          <w:color w:val="565656"/>
          <w:szCs w:val="20"/>
        </w:rPr>
        <w:t>적용 방법</w:t>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Fonts w:ascii="돋움" w:eastAsia="돋움" w:hAnsi="돋움" w:cs="Arial" w:hint="eastAsia"/>
          <w:color w:val="565656"/>
          <w:sz w:val="20"/>
          <w:szCs w:val="20"/>
        </w:rPr>
        <w:t> 좋습니다. 이제 여러분은 모든 종류의 디바이스에서 다 잘 동작하는 해결책을 알게 되었습니다. 하지만 여러분의 어플리케이션을 어떻게 업데이트 할 수 있을까요? 어플리케이션을 수정하는 방법에  대하여 좀 더 명시적인 도움을 드리기 위하여, 어플리케이션의 종류에 따라 적용할 수 있는 몇 가지 레시피를 마련해 보았습니다.</w:t>
      </w:r>
    </w:p>
    <w:p w:rsidR="008450E5" w:rsidRDefault="008450E5" w:rsidP="008450E5">
      <w:pPr>
        <w:pStyle w:val="a3"/>
        <w:spacing w:before="0" w:beforeAutospacing="0" w:after="240" w:afterAutospacing="0" w:line="312" w:lineRule="atLeast"/>
        <w:rPr>
          <w:rFonts w:ascii="Arial" w:eastAsia="돋움" w:hAnsi="Arial" w:cs="Arial"/>
          <w:color w:val="565656"/>
          <w:sz w:val="20"/>
          <w:szCs w:val="20"/>
        </w:rPr>
      </w:pPr>
    </w:p>
    <w:p w:rsidR="008450E5" w:rsidRDefault="008450E5" w:rsidP="008450E5">
      <w:pPr>
        <w:pStyle w:val="4"/>
        <w:spacing w:before="240" w:after="240"/>
        <w:ind w:left="1193" w:hanging="393"/>
        <w:rPr>
          <w:rFonts w:ascii="Arial" w:eastAsia="돋움" w:hAnsi="Arial" w:cs="Arial"/>
          <w:color w:val="565656"/>
          <w:szCs w:val="20"/>
        </w:rPr>
      </w:pPr>
      <w:r>
        <w:rPr>
          <w:rFonts w:ascii="돋움" w:eastAsia="돋움" w:hAnsi="돋움" w:cs="Arial" w:hint="eastAsia"/>
          <w:color w:val="565656"/>
          <w:szCs w:val="20"/>
        </w:rPr>
        <w:t>센서 데이타 이용하여 그림을 그리지 않는 어플리케이션의 경우</w:t>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Fonts w:ascii="돋움" w:eastAsia="돋움" w:hAnsi="돋움" w:cs="Arial" w:hint="eastAsia"/>
          <w:color w:val="565656"/>
          <w:sz w:val="20"/>
          <w:szCs w:val="20"/>
        </w:rPr>
        <w:t> 센서 데이타를 이용하여 그래픽을 표시하는 작업을 수행하지 않는 어플리케이션은 그다지 수정할 내용이 없습니다. 가속도 센서를 이용하여 디바이스가 어딘가에 부딪히는 경우를 인식하고, 이를 하나의 제스처 입력으로 활용하는 어플리케이션같은 경우를 예로 들 수 있겠습니다.</w:t>
      </w:r>
    </w:p>
    <w:p w:rsidR="008450E5" w:rsidRDefault="008450E5" w:rsidP="008450E5">
      <w:pPr>
        <w:pStyle w:val="a3"/>
        <w:spacing w:before="0" w:beforeAutospacing="0" w:after="240" w:afterAutospacing="0" w:line="312" w:lineRule="atLeast"/>
        <w:rPr>
          <w:rFonts w:ascii="Arial" w:eastAsia="돋움" w:hAnsi="Arial" w:cs="Arial"/>
          <w:color w:val="565656"/>
          <w:sz w:val="20"/>
          <w:szCs w:val="20"/>
        </w:rPr>
      </w:pPr>
    </w:p>
    <w:p w:rsidR="008450E5" w:rsidRDefault="008450E5" w:rsidP="008450E5">
      <w:pPr>
        <w:pStyle w:val="4"/>
        <w:spacing w:before="240" w:after="240"/>
        <w:ind w:left="1193" w:hanging="393"/>
        <w:rPr>
          <w:rFonts w:ascii="Arial" w:eastAsia="돋움" w:hAnsi="Arial" w:cs="Arial"/>
          <w:color w:val="565656"/>
          <w:szCs w:val="20"/>
        </w:rPr>
      </w:pPr>
      <w:r>
        <w:rPr>
          <w:rFonts w:ascii="돋움" w:eastAsia="돋움" w:hAnsi="돋움" w:cs="Arial" w:hint="eastAsia"/>
          <w:color w:val="565656"/>
          <w:szCs w:val="20"/>
        </w:rPr>
        <w:t>포트레이트 모드와 랜드스케이프 모드를 모두 지원하는 경우</w:t>
      </w:r>
    </w:p>
    <w:p w:rsidR="008450E5" w:rsidRDefault="008450E5" w:rsidP="008450E5">
      <w:pPr>
        <w:spacing w:line="480" w:lineRule="auto"/>
        <w:rPr>
          <w:rFonts w:ascii="돋움" w:eastAsia="돋움" w:hAnsi="돋움" w:cs="Tahoma"/>
          <w:color w:val="565656"/>
          <w:sz w:val="18"/>
          <w:szCs w:val="18"/>
        </w:rPr>
      </w:pPr>
      <w:r>
        <w:rPr>
          <w:rFonts w:ascii="돋움" w:eastAsia="돋움" w:hAnsi="돋움" w:cs="Tahoma" w:hint="eastAsia"/>
          <w:color w:val="565656"/>
          <w:szCs w:val="20"/>
        </w:rPr>
        <w:t> 표준적인 도구를 사용하는 대부분의 안드로이드 어플리케이션은 포트레이트 모드와 랜드스케이프 모드 양쪽 다에서 정상적으로 동작합니다. 만일 여러분의 두 가지 모드를 모두 지원하며, 센서도 활용한다면, 제가 위에 언급했던 몇 가지 주의 점이 있습니다.</w:t>
      </w:r>
    </w:p>
    <w:p w:rsidR="008450E5" w:rsidRDefault="008450E5" w:rsidP="008450E5">
      <w:pPr>
        <w:widowControl/>
        <w:numPr>
          <w:ilvl w:val="0"/>
          <w:numId w:val="47"/>
        </w:numPr>
        <w:wordWrap/>
        <w:autoSpaceDE/>
        <w:autoSpaceDN/>
        <w:spacing w:line="480" w:lineRule="auto"/>
        <w:ind w:left="840"/>
        <w:jc w:val="left"/>
        <w:rPr>
          <w:rFonts w:ascii="돋움" w:eastAsia="돋움" w:hAnsi="돋움" w:cs="Tahoma"/>
          <w:color w:val="565656"/>
          <w:sz w:val="18"/>
          <w:szCs w:val="18"/>
        </w:rPr>
      </w:pPr>
      <w:r>
        <w:rPr>
          <w:rStyle w:val="apple-style-span"/>
          <w:rFonts w:ascii="돋움" w:eastAsia="돋움" w:hAnsi="돋움" w:cs="Tahoma" w:hint="eastAsia"/>
          <w:color w:val="565656"/>
          <w:szCs w:val="20"/>
        </w:rPr>
        <w:t>포트레이트 모드를 기본 모드로 가정하지 마세요</w:t>
      </w:r>
    </w:p>
    <w:p w:rsidR="008450E5" w:rsidRDefault="008450E5" w:rsidP="008450E5">
      <w:pPr>
        <w:widowControl/>
        <w:numPr>
          <w:ilvl w:val="0"/>
          <w:numId w:val="47"/>
        </w:numPr>
        <w:wordWrap/>
        <w:autoSpaceDE/>
        <w:autoSpaceDN/>
        <w:spacing w:line="480" w:lineRule="auto"/>
        <w:ind w:left="840"/>
        <w:jc w:val="left"/>
        <w:rPr>
          <w:rFonts w:ascii="돋움" w:eastAsia="돋움" w:hAnsi="돋움" w:cs="Tahoma"/>
          <w:color w:val="565656"/>
          <w:sz w:val="18"/>
          <w:szCs w:val="18"/>
        </w:rPr>
      </w:pPr>
      <w:r>
        <w:rPr>
          <w:rStyle w:val="apple-style-span"/>
          <w:rFonts w:ascii="돋움" w:eastAsia="돋움" w:hAnsi="돋움" w:cs="Tahoma" w:hint="eastAsia"/>
          <w:color w:val="565656"/>
          <w:szCs w:val="20"/>
        </w:rPr>
        <w:t>어플리케이션을 포트레이트 모드로 고정한다고 문제가 해결될 것이라고 가정하지 마세요</w:t>
      </w:r>
    </w:p>
    <w:p w:rsidR="008450E5" w:rsidRDefault="008450E5" w:rsidP="008450E5">
      <w:pPr>
        <w:widowControl/>
        <w:numPr>
          <w:ilvl w:val="0"/>
          <w:numId w:val="47"/>
        </w:numPr>
        <w:wordWrap/>
        <w:autoSpaceDE/>
        <w:autoSpaceDN/>
        <w:spacing w:line="480" w:lineRule="auto"/>
        <w:ind w:left="840"/>
        <w:jc w:val="left"/>
        <w:rPr>
          <w:rFonts w:ascii="돋움" w:eastAsia="돋움" w:hAnsi="돋움" w:cs="Tahoma"/>
          <w:color w:val="565656"/>
          <w:sz w:val="18"/>
          <w:szCs w:val="18"/>
        </w:rPr>
      </w:pPr>
      <w:r>
        <w:rPr>
          <w:rStyle w:val="apple-style-span"/>
          <w:rFonts w:ascii="돋움" w:eastAsia="돋움" w:hAnsi="돋움" w:cs="Tahoma" w:hint="eastAsia"/>
          <w:color w:val="565656"/>
          <w:szCs w:val="20"/>
        </w:rPr>
        <w:lastRenderedPageBreak/>
        <w:t>센서로 인한 화면 회전 기능을 꺼놓는다고 문제가 해결될 것이라고 가정하지 마세요. (특정 디바이스는 하드웨어 키보드로 인해 화면 회전이 일어날 수 있음으로)</w:t>
      </w:r>
    </w:p>
    <w:p w:rsidR="008450E5" w:rsidRDefault="008450E5" w:rsidP="008450E5">
      <w:pPr>
        <w:widowControl/>
        <w:numPr>
          <w:ilvl w:val="0"/>
          <w:numId w:val="47"/>
        </w:numPr>
        <w:wordWrap/>
        <w:autoSpaceDE/>
        <w:autoSpaceDN/>
        <w:spacing w:line="480" w:lineRule="auto"/>
        <w:ind w:left="840"/>
        <w:jc w:val="left"/>
        <w:rPr>
          <w:rFonts w:ascii="돋움" w:eastAsia="돋움" w:hAnsi="돋움" w:cs="Tahoma"/>
          <w:color w:val="565656"/>
          <w:sz w:val="18"/>
          <w:szCs w:val="18"/>
        </w:rPr>
      </w:pPr>
      <w:r>
        <w:rPr>
          <w:rStyle w:val="apple-style-span"/>
          <w:rFonts w:ascii="돋움" w:eastAsia="돋움" w:hAnsi="돋움" w:cs="Tahoma" w:hint="eastAsia"/>
          <w:color w:val="565656"/>
          <w:szCs w:val="20"/>
        </w:rPr>
        <w:t>현재 디바이스의 오리엔테이션을 getRotation() 메서드를 이용하여 확인하고, 이를 이용하여 그래픽을 적절히 회전시키세요.</w:t>
      </w:r>
    </w:p>
    <w:p w:rsidR="008450E5" w:rsidRDefault="008450E5" w:rsidP="008450E5">
      <w:pPr>
        <w:pStyle w:val="4"/>
        <w:spacing w:before="240" w:after="240"/>
        <w:ind w:left="1193" w:hanging="393"/>
        <w:rPr>
          <w:rFonts w:ascii="Arial" w:eastAsia="돋움" w:hAnsi="Arial" w:cs="Arial"/>
          <w:color w:val="565656"/>
          <w:szCs w:val="20"/>
        </w:rPr>
      </w:pPr>
    </w:p>
    <w:p w:rsidR="008450E5" w:rsidRDefault="008450E5" w:rsidP="008450E5">
      <w:pPr>
        <w:pStyle w:val="4"/>
        <w:spacing w:before="240" w:after="240"/>
        <w:ind w:left="1193" w:hanging="393"/>
        <w:rPr>
          <w:rFonts w:ascii="Arial" w:eastAsia="돋움" w:hAnsi="Arial" w:cs="Arial"/>
          <w:color w:val="565656"/>
          <w:szCs w:val="20"/>
        </w:rPr>
      </w:pPr>
      <w:r>
        <w:rPr>
          <w:rFonts w:ascii="돋움" w:eastAsia="돋움" w:hAnsi="돋움" w:cs="Arial" w:hint="eastAsia"/>
          <w:color w:val="565656"/>
          <w:szCs w:val="20"/>
        </w:rPr>
        <w:t>오직 한가지 오리엔테이션에서만 지원 하는 경우</w:t>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Fonts w:ascii="돋움" w:eastAsia="돋움" w:hAnsi="돋움" w:cs="Arial" w:hint="eastAsia"/>
          <w:color w:val="565656"/>
          <w:sz w:val="20"/>
          <w:szCs w:val="20"/>
        </w:rPr>
        <w:t> 게임과 같은 어플리케이션은 포트레이트 혹은 랜드스케이프 모드 중 한 가지 모드만을 지원하는 경우가 많습니다. 하지만 이 경우에도 주의할 점이 있습니다. 안드로이드 디바이스는 실제로 두 종류의 랜드스케이프 모드와 포트레이트 모드를 지원하기 때문에 현재의 화면 오리엔테이션을 확인 할 필요가 있습니다. 또한, 만일 어떤 어플리케이션이 랜드스케이프 모드에서만 동작한다면 포트레이트가 기본인 디바이스에서는 화면 보정이 필요하고, 그렇지 않은 경우에는 화면을 보정할 필요가 없습니가. 그리고 물론 - 이미 귀에 딱지가 앉으셨나요? 이는 getRotation() 메서드를 이용해서 구현 하실 수 있습니다.</w:t>
      </w:r>
    </w:p>
    <w:p w:rsidR="008450E5" w:rsidRDefault="008450E5" w:rsidP="008450E5">
      <w:pPr>
        <w:pStyle w:val="a3"/>
        <w:spacing w:before="0" w:beforeAutospacing="0" w:after="240" w:afterAutospacing="0" w:line="312" w:lineRule="atLeast"/>
        <w:rPr>
          <w:rFonts w:ascii="Arial" w:eastAsia="돋움" w:hAnsi="Arial" w:cs="Arial"/>
          <w:color w:val="565656"/>
          <w:sz w:val="20"/>
          <w:szCs w:val="20"/>
        </w:rPr>
      </w:pP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Fonts w:ascii="돋움" w:eastAsia="돋움" w:hAnsi="돋움" w:cs="Arial" w:hint="eastAsia"/>
          <w:color w:val="565656"/>
          <w:sz w:val="20"/>
          <w:szCs w:val="20"/>
        </w:rPr>
        <w:t> 휴~ 알고보면 간단한 문제인데 말이 길었네요. 한 문장으로 요약하겠습니다.</w:t>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Fonts w:ascii="돋움" w:eastAsia="돋움" w:hAnsi="돋움" w:cs="Arial" w:hint="eastAsia"/>
          <w:color w:val="565656"/>
          <w:sz w:val="20"/>
          <w:szCs w:val="20"/>
        </w:rPr>
        <w:t> </w:t>
      </w:r>
      <w:r>
        <w:rPr>
          <w:rFonts w:ascii="돋움" w:eastAsia="돋움" w:hAnsi="돋움" w:cs="Arial" w:hint="eastAsia"/>
          <w:b/>
          <w:bCs/>
          <w:color w:val="565656"/>
          <w:sz w:val="20"/>
          <w:szCs w:val="20"/>
        </w:rPr>
        <w:t>android.view.Display.getRotation()</w:t>
      </w:r>
      <w:r>
        <w:rPr>
          <w:rFonts w:ascii="돋움" w:eastAsia="돋움" w:hAnsi="돋움" w:cs="Arial" w:hint="eastAsia"/>
          <w:color w:val="565656"/>
          <w:sz w:val="20"/>
          <w:szCs w:val="20"/>
        </w:rPr>
        <w:t> 은 여러분의 친구입니다.</w:t>
      </w:r>
    </w:p>
    <w:p w:rsidR="008450E5" w:rsidRDefault="008450E5" w:rsidP="008450E5">
      <w:pPr>
        <w:pStyle w:val="a3"/>
        <w:spacing w:before="0" w:beforeAutospacing="0" w:after="240" w:afterAutospacing="0" w:line="480" w:lineRule="auto"/>
        <w:rPr>
          <w:rFonts w:ascii="Arial" w:eastAsia="돋움" w:hAnsi="Arial" w:cs="Arial"/>
          <w:color w:val="565656"/>
          <w:sz w:val="20"/>
          <w:szCs w:val="20"/>
        </w:rPr>
      </w:pPr>
      <w:r>
        <w:rPr>
          <w:rFonts w:ascii="돋움" w:eastAsia="돋움" w:hAnsi="돋움" w:cs="Arial" w:hint="eastAsia"/>
          <w:color w:val="565656"/>
          <w:sz w:val="20"/>
          <w:szCs w:val="20"/>
        </w:rPr>
        <w:t> 이 포스팅이 여러분에게 유용하면 좋겠습니다. 아니 실재적인 쓸모가 있으면 좋겠네요. 안드로이드 개발팀은 안드로이드 SDK 와 다큐먼트를 개속 개선해 나갈 것 입니다. 여러분은 여러분의 어플리케이션을 개선해주세요. </w:t>
      </w:r>
      <w:r>
        <w:rPr>
          <w:rStyle w:val="apple-style-span"/>
          <w:rFonts w:ascii="돋움" w:eastAsia="돋움" w:hAnsi="돋움" w:cs="Arial" w:hint="eastAsia"/>
          <w:color w:val="565656"/>
          <w:sz w:val="20"/>
          <w:szCs w:val="20"/>
        </w:rPr>
        <w:t>즐거운 코딩 되시길.</w:t>
      </w:r>
    </w:p>
    <w:p w:rsidR="008450E5" w:rsidRDefault="008450E5" w:rsidP="008450E5">
      <w:pPr>
        <w:pStyle w:val="a3"/>
        <w:spacing w:before="165" w:beforeAutospacing="0" w:after="105" w:afterAutospacing="0"/>
        <w:rPr>
          <w:rFonts w:ascii="돋움" w:eastAsia="돋움" w:hAnsi="돋움" w:cs="Tahoma"/>
          <w:color w:val="565656"/>
          <w:sz w:val="18"/>
          <w:szCs w:val="18"/>
        </w:rPr>
      </w:pPr>
      <w:r>
        <w:rPr>
          <w:rStyle w:val="a8"/>
          <w:rFonts w:ascii="돋움" w:eastAsia="돋움" w:hAnsi="돋움" w:cs="Tahoma" w:hint="eastAsia"/>
          <w:color w:val="565656"/>
          <w:sz w:val="20"/>
          <w:szCs w:val="20"/>
        </w:rPr>
        <w:t>[출처]</w:t>
      </w:r>
      <w:r>
        <w:rPr>
          <w:rFonts w:ascii="돋움" w:eastAsia="돋움" w:hAnsi="돋움" w:cs="Tahoma" w:hint="eastAsia"/>
          <w:color w:val="565656"/>
          <w:sz w:val="20"/>
          <w:szCs w:val="20"/>
        </w:rPr>
        <w:t> </w:t>
      </w:r>
      <w:hyperlink r:id="rId1097" w:tgtFrame="_blank" w:history="1">
        <w:r>
          <w:rPr>
            <w:rStyle w:val="a4"/>
            <w:rFonts w:ascii="돋움" w:eastAsia="돋움" w:hAnsi="돋움" w:cs="Tahoma" w:hint="eastAsia"/>
            <w:color w:val="565656"/>
            <w:sz w:val="20"/>
            <w:szCs w:val="20"/>
            <w:u w:val="none"/>
          </w:rPr>
          <w:t>[번역] 안드로이드 어플리케이션이 회전될 때 주의해야할 점</w:t>
        </w:r>
      </w:hyperlink>
      <w:r>
        <w:rPr>
          <w:rFonts w:ascii="돋움" w:eastAsia="돋움" w:hAnsi="돋움" w:cs="Tahoma" w:hint="eastAsia"/>
          <w:color w:val="565656"/>
          <w:sz w:val="20"/>
          <w:szCs w:val="20"/>
        </w:rPr>
        <w:t>|</w:t>
      </w:r>
      <w:r>
        <w:rPr>
          <w:rStyle w:val="a8"/>
          <w:rFonts w:ascii="돋움" w:eastAsia="돋움" w:hAnsi="돋움" w:cs="Tahoma" w:hint="eastAsia"/>
          <w:color w:val="565656"/>
          <w:sz w:val="20"/>
          <w:szCs w:val="20"/>
        </w:rPr>
        <w:t>작성자</w:t>
      </w:r>
      <w:r>
        <w:rPr>
          <w:rFonts w:ascii="돋움" w:eastAsia="돋움" w:hAnsi="돋움" w:cs="Tahoma" w:hint="eastAsia"/>
          <w:color w:val="565656"/>
          <w:sz w:val="20"/>
          <w:szCs w:val="20"/>
        </w:rPr>
        <w:t> </w:t>
      </w:r>
      <w:hyperlink r:id="rId1098" w:tgtFrame="_blank" w:history="1">
        <w:r>
          <w:rPr>
            <w:rStyle w:val="a4"/>
            <w:rFonts w:ascii="돋움" w:eastAsia="돋움" w:hAnsi="돋움" w:cs="Tahoma" w:hint="eastAsia"/>
            <w:color w:val="565656"/>
            <w:sz w:val="20"/>
            <w:szCs w:val="20"/>
            <w:u w:val="none"/>
          </w:rPr>
          <w:t>휴우</w:t>
        </w:r>
      </w:hyperlink>
    </w:p>
    <w:p w:rsidR="008450E5" w:rsidRDefault="008450E5" w:rsidP="008450E5">
      <w:pPr>
        <w:pStyle w:val="a3"/>
        <w:spacing w:before="165" w:beforeAutospacing="0" w:after="105" w:afterAutospacing="0"/>
        <w:rPr>
          <w:rFonts w:ascii="돋움" w:eastAsia="돋움" w:hAnsi="돋움" w:cs="Tahoma"/>
          <w:color w:val="565656"/>
          <w:sz w:val="18"/>
          <w:szCs w:val="18"/>
        </w:rPr>
      </w:pPr>
    </w:p>
    <w:p w:rsidR="008450E5" w:rsidRDefault="008450E5" w:rsidP="008450E5">
      <w:pPr>
        <w:pStyle w:val="a3"/>
        <w:spacing w:before="165" w:beforeAutospacing="0" w:after="105" w:afterAutospacing="0"/>
        <w:rPr>
          <w:rFonts w:ascii="돋움" w:eastAsia="돋움" w:hAnsi="돋움" w:cs="Tahoma"/>
          <w:color w:val="565656"/>
          <w:sz w:val="18"/>
          <w:szCs w:val="18"/>
        </w:rPr>
      </w:pPr>
    </w:p>
    <w:p w:rsidR="008450E5" w:rsidRDefault="008450E5" w:rsidP="008450E5">
      <w:pPr>
        <w:pStyle w:val="4"/>
        <w:spacing w:line="264" w:lineRule="atLeast"/>
        <w:ind w:left="1193" w:hanging="393"/>
        <w:rPr>
          <w:rFonts w:ascii="Tahoma" w:eastAsia="돋움" w:hAnsi="Tahoma" w:cs="Tahoma"/>
          <w:color w:val="565656"/>
          <w:sz w:val="24"/>
          <w:szCs w:val="24"/>
        </w:rPr>
      </w:pPr>
      <w:r>
        <w:rPr>
          <w:rFonts w:ascii="Tahoma" w:eastAsia="돋움" w:hAnsi="Tahoma" w:cs="Tahoma"/>
          <w:color w:val="565656"/>
        </w:rPr>
        <w:t>'</w:t>
      </w:r>
      <w:hyperlink r:id="rId1099" w:history="1">
        <w:r>
          <w:rPr>
            <w:rStyle w:val="a4"/>
            <w:rFonts w:ascii="Tahoma" w:eastAsia="돋움" w:hAnsi="Tahoma" w:cs="Tahoma"/>
            <w:color w:val="565656"/>
            <w:u w:val="none"/>
          </w:rPr>
          <w:t>Android</w:t>
        </w:r>
      </w:hyperlink>
      <w:r>
        <w:rPr>
          <w:rFonts w:ascii="Tahoma" w:eastAsia="돋움" w:hAnsi="Tahoma" w:cs="Tahoma"/>
          <w:color w:val="565656"/>
        </w:rPr>
        <w:t xml:space="preserve">' </w:t>
      </w:r>
      <w:r>
        <w:rPr>
          <w:rFonts w:ascii="Tahoma" w:eastAsia="돋움" w:hAnsi="Tahoma" w:cs="Tahoma"/>
          <w:color w:val="565656"/>
        </w:rPr>
        <w:t>카테고리의</w:t>
      </w:r>
      <w:r>
        <w:rPr>
          <w:rFonts w:ascii="Tahoma" w:eastAsia="돋움" w:hAnsi="Tahoma" w:cs="Tahoma"/>
          <w:color w:val="565656"/>
        </w:rPr>
        <w:t xml:space="preserve"> </w:t>
      </w:r>
      <w:r>
        <w:rPr>
          <w:rFonts w:ascii="Tahoma" w:eastAsia="돋움" w:hAnsi="Tahoma" w:cs="Tahoma"/>
          <w:color w:val="565656"/>
        </w:rPr>
        <w:t>다른</w:t>
      </w:r>
      <w:r>
        <w:rPr>
          <w:rFonts w:ascii="Tahoma" w:eastAsia="돋움" w:hAnsi="Tahoma" w:cs="Tahoma"/>
          <w:color w:val="565656"/>
        </w:rPr>
        <w:t xml:space="preserve"> </w:t>
      </w:r>
      <w:r>
        <w:rPr>
          <w:rFonts w:ascii="Tahoma" w:eastAsia="돋움" w:hAnsi="Tahoma" w:cs="Tahoma"/>
          <w:color w:val="565656"/>
        </w:rPr>
        <w:t>글</w:t>
      </w:r>
    </w:p>
    <w:tbl>
      <w:tblPr>
        <w:tblW w:w="8970" w:type="dxa"/>
        <w:tblCellMar>
          <w:top w:w="15" w:type="dxa"/>
          <w:left w:w="15" w:type="dxa"/>
          <w:bottom w:w="15" w:type="dxa"/>
          <w:right w:w="15" w:type="dxa"/>
        </w:tblCellMar>
        <w:tblLook w:val="04A0"/>
      </w:tblPr>
      <w:tblGrid>
        <w:gridCol w:w="7920"/>
        <w:gridCol w:w="1050"/>
      </w:tblGrid>
      <w:tr w:rsidR="008450E5" w:rsidTr="008450E5">
        <w:tc>
          <w:tcPr>
            <w:tcW w:w="0" w:type="auto"/>
            <w:vAlign w:val="center"/>
            <w:hideMark/>
          </w:tcPr>
          <w:p w:rsidR="008450E5" w:rsidRDefault="00153F68">
            <w:pPr>
              <w:rPr>
                <w:rFonts w:ascii="굴림" w:eastAsia="굴림" w:hAnsi="굴림" w:cs="굴림"/>
                <w:sz w:val="24"/>
                <w:szCs w:val="24"/>
              </w:rPr>
            </w:pPr>
            <w:hyperlink r:id="rId1100" w:history="1">
              <w:r w:rsidR="008450E5">
                <w:rPr>
                  <w:rStyle w:val="a4"/>
                  <w:color w:val="565656"/>
                  <w:u w:val="none"/>
                </w:rPr>
                <w:t>[안드로이드] C2DM을 이용한 간단한 푸쉬 예제</w:t>
              </w:r>
            </w:hyperlink>
            <w:r w:rsidR="008450E5">
              <w:t>  </w:t>
            </w:r>
            <w:r w:rsidR="008450E5">
              <w:rPr>
                <w:rFonts w:ascii="Tahoma" w:hAnsi="Tahoma" w:cs="Tahoma"/>
                <w:sz w:val="15"/>
                <w:szCs w:val="15"/>
              </w:rPr>
              <w:t>(9)</w:t>
            </w:r>
          </w:p>
        </w:tc>
        <w:tc>
          <w:tcPr>
            <w:tcW w:w="1050" w:type="dxa"/>
            <w:vAlign w:val="center"/>
            <w:hideMark/>
          </w:tcPr>
          <w:p w:rsidR="008450E5" w:rsidRDefault="008450E5">
            <w:pPr>
              <w:jc w:val="right"/>
              <w:rPr>
                <w:rFonts w:ascii="굴림" w:eastAsia="굴림" w:hAnsi="굴림" w:cs="굴림"/>
                <w:sz w:val="17"/>
                <w:szCs w:val="17"/>
              </w:rPr>
            </w:pPr>
            <w:r>
              <w:rPr>
                <w:sz w:val="17"/>
                <w:szCs w:val="17"/>
              </w:rPr>
              <w:t>2010/11/22</w:t>
            </w:r>
          </w:p>
        </w:tc>
      </w:tr>
      <w:tr w:rsidR="008450E5" w:rsidTr="008450E5">
        <w:tc>
          <w:tcPr>
            <w:tcW w:w="0" w:type="auto"/>
            <w:vAlign w:val="center"/>
            <w:hideMark/>
          </w:tcPr>
          <w:p w:rsidR="008450E5" w:rsidRDefault="00153F68">
            <w:pPr>
              <w:rPr>
                <w:rFonts w:ascii="굴림" w:eastAsia="굴림" w:hAnsi="굴림" w:cs="굴림"/>
                <w:sz w:val="24"/>
                <w:szCs w:val="24"/>
              </w:rPr>
            </w:pPr>
            <w:hyperlink r:id="rId1101" w:history="1">
              <w:r w:rsidR="008450E5">
                <w:rPr>
                  <w:rStyle w:val="a4"/>
                  <w:color w:val="565656"/>
                  <w:u w:val="none"/>
                </w:rPr>
                <w:t>안드로이드 Layout Tricks</w:t>
              </w:r>
            </w:hyperlink>
            <w:r w:rsidR="008450E5">
              <w:t>  </w:t>
            </w:r>
            <w:r w:rsidR="008450E5">
              <w:rPr>
                <w:rFonts w:ascii="Tahoma" w:hAnsi="Tahoma" w:cs="Tahoma"/>
                <w:sz w:val="15"/>
                <w:szCs w:val="15"/>
              </w:rPr>
              <w:t>(0)</w:t>
            </w:r>
          </w:p>
        </w:tc>
        <w:tc>
          <w:tcPr>
            <w:tcW w:w="1050" w:type="dxa"/>
            <w:vAlign w:val="center"/>
            <w:hideMark/>
          </w:tcPr>
          <w:p w:rsidR="008450E5" w:rsidRDefault="008450E5">
            <w:pPr>
              <w:jc w:val="right"/>
              <w:rPr>
                <w:rFonts w:ascii="굴림" w:eastAsia="굴림" w:hAnsi="굴림" w:cs="굴림"/>
                <w:sz w:val="17"/>
                <w:szCs w:val="17"/>
              </w:rPr>
            </w:pPr>
            <w:r>
              <w:rPr>
                <w:sz w:val="17"/>
                <w:szCs w:val="17"/>
              </w:rPr>
              <w:t>2010/11/18</w:t>
            </w:r>
          </w:p>
        </w:tc>
      </w:tr>
      <w:tr w:rsidR="008450E5" w:rsidTr="008450E5">
        <w:tc>
          <w:tcPr>
            <w:tcW w:w="0" w:type="auto"/>
            <w:vAlign w:val="center"/>
            <w:hideMark/>
          </w:tcPr>
          <w:p w:rsidR="008450E5" w:rsidRDefault="00153F68">
            <w:pPr>
              <w:rPr>
                <w:rFonts w:ascii="굴림" w:eastAsia="굴림" w:hAnsi="굴림" w:cs="굴림"/>
                <w:sz w:val="24"/>
                <w:szCs w:val="24"/>
              </w:rPr>
            </w:pPr>
            <w:hyperlink r:id="rId1102" w:history="1">
              <w:r w:rsidR="008450E5">
                <w:rPr>
                  <w:rStyle w:val="a4"/>
                  <w:b/>
                  <w:bCs/>
                  <w:color w:val="565656"/>
                </w:rPr>
                <w:t>안드로이드 어플리케이션이 회전될 때 주의해야할 점</w:t>
              </w:r>
            </w:hyperlink>
            <w:r w:rsidR="008450E5">
              <w:t>  </w:t>
            </w:r>
            <w:r w:rsidR="008450E5">
              <w:rPr>
                <w:rFonts w:ascii="Tahoma" w:hAnsi="Tahoma" w:cs="Tahoma"/>
                <w:sz w:val="15"/>
                <w:szCs w:val="15"/>
              </w:rPr>
              <w:t>(0)</w:t>
            </w:r>
          </w:p>
        </w:tc>
        <w:tc>
          <w:tcPr>
            <w:tcW w:w="1050" w:type="dxa"/>
            <w:vAlign w:val="center"/>
            <w:hideMark/>
          </w:tcPr>
          <w:p w:rsidR="008450E5" w:rsidRDefault="008450E5">
            <w:pPr>
              <w:jc w:val="right"/>
              <w:rPr>
                <w:rFonts w:ascii="굴림" w:eastAsia="굴림" w:hAnsi="굴림" w:cs="굴림"/>
                <w:sz w:val="17"/>
                <w:szCs w:val="17"/>
              </w:rPr>
            </w:pPr>
            <w:r>
              <w:rPr>
                <w:sz w:val="17"/>
                <w:szCs w:val="17"/>
              </w:rPr>
              <w:t>2010/11/11</w:t>
            </w:r>
          </w:p>
        </w:tc>
      </w:tr>
      <w:tr w:rsidR="008450E5" w:rsidTr="008450E5">
        <w:tc>
          <w:tcPr>
            <w:tcW w:w="0" w:type="auto"/>
            <w:vAlign w:val="center"/>
            <w:hideMark/>
          </w:tcPr>
          <w:p w:rsidR="008450E5" w:rsidRDefault="00153F68">
            <w:pPr>
              <w:rPr>
                <w:rFonts w:ascii="굴림" w:eastAsia="굴림" w:hAnsi="굴림" w:cs="굴림"/>
                <w:sz w:val="24"/>
                <w:szCs w:val="24"/>
              </w:rPr>
            </w:pPr>
            <w:hyperlink r:id="rId1103" w:history="1">
              <w:r w:rsidR="008450E5">
                <w:rPr>
                  <w:rStyle w:val="a4"/>
                  <w:color w:val="565656"/>
                  <w:u w:val="none"/>
                </w:rPr>
                <w:t>Android 한글에 Bold 속성 주기</w:t>
              </w:r>
            </w:hyperlink>
            <w:r w:rsidR="008450E5">
              <w:t>  </w:t>
            </w:r>
            <w:r w:rsidR="008450E5">
              <w:rPr>
                <w:rFonts w:ascii="Tahoma" w:hAnsi="Tahoma" w:cs="Tahoma"/>
                <w:sz w:val="15"/>
                <w:szCs w:val="15"/>
              </w:rPr>
              <w:t>(0)</w:t>
            </w:r>
          </w:p>
        </w:tc>
        <w:tc>
          <w:tcPr>
            <w:tcW w:w="1050" w:type="dxa"/>
            <w:vAlign w:val="center"/>
            <w:hideMark/>
          </w:tcPr>
          <w:p w:rsidR="008450E5" w:rsidRDefault="008450E5">
            <w:pPr>
              <w:jc w:val="right"/>
              <w:rPr>
                <w:rFonts w:ascii="굴림" w:eastAsia="굴림" w:hAnsi="굴림" w:cs="굴림"/>
                <w:sz w:val="17"/>
                <w:szCs w:val="17"/>
              </w:rPr>
            </w:pPr>
            <w:r>
              <w:rPr>
                <w:sz w:val="17"/>
                <w:szCs w:val="17"/>
              </w:rPr>
              <w:t>2010/11/11</w:t>
            </w:r>
          </w:p>
        </w:tc>
      </w:tr>
      <w:tr w:rsidR="008450E5" w:rsidTr="008450E5">
        <w:tc>
          <w:tcPr>
            <w:tcW w:w="0" w:type="auto"/>
            <w:vAlign w:val="center"/>
            <w:hideMark/>
          </w:tcPr>
          <w:p w:rsidR="008450E5" w:rsidRDefault="00153F68">
            <w:pPr>
              <w:rPr>
                <w:rFonts w:ascii="굴림" w:eastAsia="굴림" w:hAnsi="굴림" w:cs="굴림"/>
                <w:sz w:val="24"/>
                <w:szCs w:val="24"/>
              </w:rPr>
            </w:pPr>
            <w:hyperlink r:id="rId1104" w:history="1">
              <w:r w:rsidR="008450E5">
                <w:rPr>
                  <w:rStyle w:val="a4"/>
                  <w:color w:val="565656"/>
                  <w:u w:val="none"/>
                </w:rPr>
                <w:t>안드로이드 ListView의 스크롤 막기</w:t>
              </w:r>
            </w:hyperlink>
            <w:r w:rsidR="008450E5">
              <w:t>  </w:t>
            </w:r>
            <w:r w:rsidR="008450E5">
              <w:rPr>
                <w:rFonts w:ascii="Tahoma" w:hAnsi="Tahoma" w:cs="Tahoma"/>
                <w:sz w:val="15"/>
                <w:szCs w:val="15"/>
              </w:rPr>
              <w:t>(0)</w:t>
            </w:r>
          </w:p>
        </w:tc>
        <w:tc>
          <w:tcPr>
            <w:tcW w:w="1050" w:type="dxa"/>
            <w:vAlign w:val="center"/>
            <w:hideMark/>
          </w:tcPr>
          <w:p w:rsidR="008450E5" w:rsidRDefault="008450E5">
            <w:pPr>
              <w:jc w:val="right"/>
              <w:rPr>
                <w:rFonts w:ascii="굴림" w:eastAsia="굴림" w:hAnsi="굴림" w:cs="굴림"/>
                <w:sz w:val="17"/>
                <w:szCs w:val="17"/>
              </w:rPr>
            </w:pPr>
            <w:r>
              <w:rPr>
                <w:sz w:val="17"/>
                <w:szCs w:val="17"/>
              </w:rPr>
              <w:t>2010/11/11</w:t>
            </w:r>
          </w:p>
        </w:tc>
      </w:tr>
      <w:tr w:rsidR="008450E5" w:rsidTr="008450E5">
        <w:tc>
          <w:tcPr>
            <w:tcW w:w="0" w:type="auto"/>
            <w:vAlign w:val="center"/>
            <w:hideMark/>
          </w:tcPr>
          <w:p w:rsidR="008450E5" w:rsidRDefault="00153F68">
            <w:pPr>
              <w:rPr>
                <w:rFonts w:ascii="굴림" w:eastAsia="굴림" w:hAnsi="굴림" w:cs="굴림"/>
                <w:sz w:val="24"/>
                <w:szCs w:val="24"/>
              </w:rPr>
            </w:pPr>
            <w:hyperlink r:id="rId1105" w:history="1">
              <w:r w:rsidR="008450E5">
                <w:rPr>
                  <w:rStyle w:val="a4"/>
                  <w:color w:val="565656"/>
                  <w:u w:val="none"/>
                </w:rPr>
                <w:t>java.io.IOException: Unable to upload file: null</w:t>
              </w:r>
            </w:hyperlink>
            <w:r w:rsidR="008450E5">
              <w:t>  </w:t>
            </w:r>
            <w:r w:rsidR="008450E5">
              <w:rPr>
                <w:rFonts w:ascii="Tahoma" w:hAnsi="Tahoma" w:cs="Tahoma"/>
                <w:sz w:val="15"/>
                <w:szCs w:val="15"/>
              </w:rPr>
              <w:t>(0)</w:t>
            </w:r>
          </w:p>
        </w:tc>
        <w:tc>
          <w:tcPr>
            <w:tcW w:w="1050" w:type="dxa"/>
            <w:vAlign w:val="center"/>
            <w:hideMark/>
          </w:tcPr>
          <w:p w:rsidR="008450E5" w:rsidRDefault="008450E5">
            <w:pPr>
              <w:jc w:val="right"/>
              <w:rPr>
                <w:rFonts w:ascii="굴림" w:eastAsia="굴림" w:hAnsi="굴림" w:cs="굴림"/>
                <w:sz w:val="17"/>
                <w:szCs w:val="17"/>
              </w:rPr>
            </w:pPr>
            <w:r>
              <w:rPr>
                <w:sz w:val="17"/>
                <w:szCs w:val="17"/>
              </w:rPr>
              <w:t>2010/11/10</w:t>
            </w:r>
          </w:p>
        </w:tc>
      </w:tr>
    </w:tbl>
    <w:p w:rsidR="008450E5" w:rsidRDefault="008450E5" w:rsidP="008450E5">
      <w:pPr>
        <w:spacing w:line="240" w:lineRule="atLeast"/>
        <w:jc w:val="right"/>
        <w:rPr>
          <w:rFonts w:ascii="Tahoma" w:eastAsia="돋움" w:hAnsi="Tahoma" w:cs="Tahoma"/>
          <w:color w:val="565656"/>
          <w:szCs w:val="20"/>
        </w:rPr>
      </w:pPr>
      <w:r>
        <w:rPr>
          <w:rFonts w:ascii="Tahoma" w:eastAsia="돋움" w:hAnsi="Tahoma" w:cs="Tahoma"/>
          <w:color w:val="565656"/>
          <w:szCs w:val="20"/>
        </w:rPr>
        <w:t>Posted by EddyKudo</w:t>
      </w:r>
    </w:p>
    <w:p w:rsidR="008450E5" w:rsidRDefault="008450E5" w:rsidP="008450E5">
      <w:pPr>
        <w:spacing w:line="240" w:lineRule="atLeast"/>
        <w:jc w:val="left"/>
        <w:rPr>
          <w:rFonts w:ascii="Tahoma" w:eastAsia="돋움" w:hAnsi="Tahoma" w:cs="Tahoma"/>
          <w:color w:val="565656"/>
          <w:sz w:val="18"/>
          <w:szCs w:val="18"/>
        </w:rPr>
      </w:pPr>
      <w:r>
        <w:rPr>
          <w:rFonts w:ascii="Tahoma" w:eastAsia="돋움" w:hAnsi="Tahoma" w:cs="Tahoma"/>
          <w:noProof/>
          <w:color w:val="565656"/>
          <w:sz w:val="18"/>
          <w:szCs w:val="18"/>
        </w:rPr>
        <w:drawing>
          <wp:inline distT="0" distB="0" distL="0" distR="0">
            <wp:extent cx="140335" cy="134620"/>
            <wp:effectExtent l="0" t="0" r="0" b="0"/>
            <wp:docPr id="276" name="그림 26" descr="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ag"/>
                    <pic:cNvPicPr>
                      <a:picLocks noChangeAspect="1" noChangeArrowheads="1"/>
                    </pic:cNvPicPr>
                  </pic:nvPicPr>
                  <pic:blipFill>
                    <a:blip r:embed="rId1106"/>
                    <a:srcRect/>
                    <a:stretch>
                      <a:fillRect/>
                    </a:stretch>
                  </pic:blipFill>
                  <pic:spPr bwMode="auto">
                    <a:xfrm>
                      <a:off x="0" y="0"/>
                      <a:ext cx="140335" cy="134620"/>
                    </a:xfrm>
                    <a:prstGeom prst="rect">
                      <a:avLst/>
                    </a:prstGeom>
                    <a:noFill/>
                    <a:ln w="9525">
                      <a:noFill/>
                      <a:miter lim="800000"/>
                      <a:headEnd/>
                      <a:tailEnd/>
                    </a:ln>
                  </pic:spPr>
                </pic:pic>
              </a:graphicData>
            </a:graphic>
          </wp:inline>
        </w:drawing>
      </w:r>
      <w:r>
        <w:rPr>
          <w:rStyle w:val="apple-converted-space"/>
          <w:rFonts w:ascii="Tahoma" w:eastAsia="돋움" w:hAnsi="Tahoma" w:cs="Tahoma"/>
          <w:color w:val="565656"/>
          <w:sz w:val="18"/>
          <w:szCs w:val="18"/>
        </w:rPr>
        <w:t> </w:t>
      </w:r>
      <w:hyperlink r:id="rId1107" w:history="1">
        <w:r>
          <w:rPr>
            <w:rStyle w:val="a4"/>
            <w:rFonts w:ascii="Tahoma" w:eastAsia="돋움" w:hAnsi="Tahoma" w:cs="Tahoma"/>
            <w:color w:val="565656"/>
            <w:sz w:val="18"/>
            <w:szCs w:val="18"/>
            <w:u w:val="none"/>
          </w:rPr>
          <w:t>Android</w:t>
        </w:r>
      </w:hyperlink>
      <w:r>
        <w:rPr>
          <w:rFonts w:ascii="Tahoma" w:eastAsia="돋움" w:hAnsi="Tahoma" w:cs="Tahoma"/>
          <w:color w:val="565656"/>
          <w:sz w:val="18"/>
          <w:szCs w:val="18"/>
        </w:rPr>
        <w:t>,</w:t>
      </w:r>
      <w:r>
        <w:rPr>
          <w:rStyle w:val="apple-converted-space"/>
          <w:rFonts w:ascii="Tahoma" w:eastAsia="돋움" w:hAnsi="Tahoma" w:cs="Tahoma"/>
          <w:color w:val="565656"/>
          <w:sz w:val="18"/>
          <w:szCs w:val="18"/>
        </w:rPr>
        <w:t> </w:t>
      </w:r>
      <w:hyperlink r:id="rId1108" w:history="1">
        <w:r>
          <w:rPr>
            <w:rStyle w:val="a4"/>
            <w:rFonts w:ascii="Tahoma" w:eastAsia="돋움" w:hAnsi="Tahoma" w:cs="Tahoma"/>
            <w:color w:val="565656"/>
            <w:sz w:val="18"/>
            <w:szCs w:val="18"/>
            <w:u w:val="none"/>
          </w:rPr>
          <w:t>rotate</w:t>
        </w:r>
      </w:hyperlink>
      <w:r>
        <w:rPr>
          <w:rFonts w:ascii="Tahoma" w:eastAsia="돋움" w:hAnsi="Tahoma" w:cs="Tahoma"/>
          <w:color w:val="565656"/>
          <w:sz w:val="18"/>
          <w:szCs w:val="18"/>
        </w:rPr>
        <w:t>,</w:t>
      </w:r>
      <w:r>
        <w:rPr>
          <w:rStyle w:val="apple-converted-space"/>
          <w:rFonts w:ascii="Tahoma" w:eastAsia="돋움" w:hAnsi="Tahoma" w:cs="Tahoma"/>
          <w:color w:val="565656"/>
          <w:sz w:val="18"/>
          <w:szCs w:val="18"/>
        </w:rPr>
        <w:t> </w:t>
      </w:r>
      <w:hyperlink r:id="rId1109" w:history="1">
        <w:r>
          <w:rPr>
            <w:rStyle w:val="a4"/>
            <w:rFonts w:ascii="Tahoma" w:eastAsia="돋움" w:hAnsi="Tahoma" w:cs="Tahoma"/>
            <w:color w:val="565656"/>
            <w:sz w:val="18"/>
            <w:szCs w:val="18"/>
            <w:u w:val="none"/>
          </w:rPr>
          <w:t>안드로이드</w:t>
        </w:r>
      </w:hyperlink>
      <w:r>
        <w:rPr>
          <w:rFonts w:ascii="Tahoma" w:eastAsia="돋움" w:hAnsi="Tahoma" w:cs="Tahoma"/>
          <w:color w:val="565656"/>
          <w:sz w:val="18"/>
          <w:szCs w:val="18"/>
        </w:rPr>
        <w:t>,</w:t>
      </w:r>
      <w:r>
        <w:rPr>
          <w:rStyle w:val="apple-converted-space"/>
          <w:rFonts w:ascii="Tahoma" w:eastAsia="돋움" w:hAnsi="Tahoma" w:cs="Tahoma"/>
          <w:color w:val="565656"/>
          <w:sz w:val="18"/>
          <w:szCs w:val="18"/>
        </w:rPr>
        <w:t> </w:t>
      </w:r>
      <w:hyperlink r:id="rId1110" w:history="1">
        <w:r>
          <w:rPr>
            <w:rStyle w:val="a4"/>
            <w:rFonts w:ascii="Tahoma" w:eastAsia="돋움" w:hAnsi="Tahoma" w:cs="Tahoma"/>
            <w:color w:val="565656"/>
            <w:sz w:val="18"/>
            <w:szCs w:val="18"/>
            <w:u w:val="none"/>
          </w:rPr>
          <w:t>회전</w:t>
        </w:r>
      </w:hyperlink>
    </w:p>
    <w:p w:rsidR="008450E5" w:rsidRDefault="00153F68" w:rsidP="008450E5">
      <w:pPr>
        <w:spacing w:line="240" w:lineRule="atLeast"/>
        <w:rPr>
          <w:rFonts w:ascii="Tahoma" w:eastAsia="돋움" w:hAnsi="Tahoma" w:cs="Tahoma"/>
          <w:color w:val="000000"/>
          <w:sz w:val="24"/>
          <w:szCs w:val="24"/>
        </w:rPr>
      </w:pPr>
      <w:hyperlink r:id="rId1111" w:anchor="tb" w:history="1">
        <w:r w:rsidR="008450E5">
          <w:rPr>
            <w:rStyle w:val="a4"/>
            <w:rFonts w:ascii="Tahoma" w:eastAsia="돋움" w:hAnsi="Tahoma" w:cs="Tahoma"/>
            <w:color w:val="565656"/>
            <w:u w:val="none"/>
          </w:rPr>
          <w:t>Trackback</w:t>
        </w:r>
        <w:r w:rsidR="008450E5">
          <w:rPr>
            <w:rStyle w:val="apple-converted-space"/>
            <w:rFonts w:ascii="Tahoma" w:eastAsia="돋움" w:hAnsi="Tahoma" w:cs="Tahoma"/>
            <w:color w:val="565656"/>
          </w:rPr>
          <w:t> </w:t>
        </w:r>
        <w:r w:rsidR="008450E5">
          <w:rPr>
            <w:rStyle w:val="count"/>
            <w:rFonts w:ascii="Tahoma" w:eastAsia="돋움" w:hAnsi="Tahoma" w:cs="Tahoma"/>
            <w:b/>
            <w:bCs/>
            <w:color w:val="678D01"/>
            <w:sz w:val="17"/>
            <w:szCs w:val="17"/>
          </w:rPr>
          <w:t>0</w:t>
        </w:r>
      </w:hyperlink>
      <w:r w:rsidR="008450E5">
        <w:rPr>
          <w:rStyle w:val="apple-converted-space"/>
          <w:rFonts w:ascii="Tahoma" w:eastAsia="돋움" w:hAnsi="Tahoma" w:cs="Tahoma"/>
          <w:color w:val="000000"/>
        </w:rPr>
        <w:t> </w:t>
      </w:r>
      <w:hyperlink r:id="rId1112" w:anchor="rp" w:history="1">
        <w:r w:rsidR="008450E5">
          <w:rPr>
            <w:rStyle w:val="a4"/>
            <w:rFonts w:ascii="Tahoma" w:eastAsia="돋움" w:hAnsi="Tahoma" w:cs="Tahoma"/>
            <w:color w:val="565656"/>
            <w:u w:val="none"/>
          </w:rPr>
          <w:t>Comment</w:t>
        </w:r>
        <w:r w:rsidR="008450E5">
          <w:rPr>
            <w:rStyle w:val="apple-converted-space"/>
            <w:rFonts w:ascii="Tahoma" w:eastAsia="돋움" w:hAnsi="Tahoma" w:cs="Tahoma"/>
            <w:color w:val="565656"/>
          </w:rPr>
          <w:t> </w:t>
        </w:r>
        <w:r w:rsidR="008450E5">
          <w:rPr>
            <w:rStyle w:val="count"/>
            <w:rFonts w:ascii="Tahoma" w:eastAsia="돋움" w:hAnsi="Tahoma" w:cs="Tahoma"/>
            <w:b/>
            <w:bCs/>
            <w:color w:val="678D01"/>
            <w:sz w:val="17"/>
            <w:szCs w:val="17"/>
          </w:rPr>
          <w:t>0</w:t>
        </w:r>
      </w:hyperlink>
    </w:p>
    <w:p w:rsidR="008450E5" w:rsidRDefault="008450E5" w:rsidP="008450E5">
      <w:pPr>
        <w:pStyle w:val="3"/>
        <w:shd w:val="clear" w:color="auto" w:fill="FCFCF6"/>
        <w:spacing w:line="240" w:lineRule="atLeast"/>
        <w:ind w:left="1071" w:hanging="471"/>
        <w:rPr>
          <w:rFonts w:ascii="Tahoma" w:eastAsia="돋움" w:hAnsi="Tahoma" w:cs="Tahoma"/>
          <w:color w:val="838382"/>
          <w:sz w:val="24"/>
          <w:szCs w:val="24"/>
        </w:rPr>
      </w:pPr>
      <w:r>
        <w:rPr>
          <w:rFonts w:ascii="Tahoma" w:eastAsia="돋움" w:hAnsi="Tahoma" w:cs="Tahoma"/>
          <w:b/>
          <w:bCs/>
          <w:color w:val="838382"/>
          <w:sz w:val="24"/>
          <w:szCs w:val="24"/>
        </w:rPr>
        <w:t>Trackback :</w:t>
      </w:r>
      <w:r>
        <w:rPr>
          <w:rStyle w:val="apple-converted-space"/>
          <w:rFonts w:ascii="Tahoma" w:eastAsia="돋움" w:hAnsi="Tahoma" w:cs="Tahoma"/>
          <w:b/>
          <w:bCs/>
          <w:color w:val="838382"/>
          <w:sz w:val="24"/>
          <w:szCs w:val="24"/>
        </w:rPr>
        <w:t> </w:t>
      </w:r>
      <w:r>
        <w:rPr>
          <w:rStyle w:val="trackback-url"/>
          <w:rFonts w:ascii="Tahoma" w:eastAsia="돋움" w:hAnsi="Tahoma" w:cs="Tahoma"/>
          <w:b/>
          <w:bCs/>
          <w:color w:val="838382"/>
          <w:sz w:val="24"/>
          <w:szCs w:val="24"/>
        </w:rPr>
        <w:t>http://eddykudo.com/trackback/83</w:t>
      </w:r>
      <w:r>
        <w:rPr>
          <w:rStyle w:val="apple-converted-space"/>
          <w:rFonts w:ascii="Tahoma" w:eastAsia="돋움" w:hAnsi="Tahoma" w:cs="Tahoma"/>
          <w:b/>
          <w:bCs/>
          <w:color w:val="838382"/>
          <w:sz w:val="24"/>
          <w:szCs w:val="24"/>
        </w:rPr>
        <w:t> </w:t>
      </w:r>
      <w:r>
        <w:rPr>
          <w:rStyle w:val="apple-converted-space"/>
          <w:rFonts w:ascii="Tahoma" w:eastAsia="돋움" w:hAnsi="Tahoma" w:cs="Tahoma"/>
          <w:b/>
          <w:bCs/>
          <w:color w:val="838382"/>
          <w:position w:val="-6"/>
          <w:sz w:val="24"/>
          <w:szCs w:val="24"/>
        </w:rPr>
        <w:t> </w:t>
      </w:r>
      <w:r>
        <w:rPr>
          <w:rFonts w:ascii="Tahoma" w:eastAsia="돋움" w:hAnsi="Tahoma" w:cs="Tahoma"/>
          <w:b/>
          <w:bCs/>
          <w:noProof/>
          <w:color w:val="838382"/>
          <w:sz w:val="24"/>
          <w:szCs w:val="24"/>
        </w:rPr>
        <w:drawing>
          <wp:inline distT="0" distB="0" distL="0" distR="0">
            <wp:extent cx="645160" cy="173990"/>
            <wp:effectExtent l="19050" t="0" r="2540" b="0"/>
            <wp:docPr id="275" name="그림 27" descr="관련글 쓰기">
              <a:hlinkClick xmlns:a="http://schemas.openxmlformats.org/drawingml/2006/main" r:id="rId1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관련글 쓰기">
                      <a:hlinkClick r:id="rId1113"/>
                    </pic:cNvPr>
                    <pic:cNvPicPr>
                      <a:picLocks noChangeAspect="1" noChangeArrowheads="1"/>
                    </pic:cNvPicPr>
                  </pic:nvPicPr>
                  <pic:blipFill>
                    <a:blip r:embed="rId1114"/>
                    <a:srcRect/>
                    <a:stretch>
                      <a:fillRect/>
                    </a:stretch>
                  </pic:blipFill>
                  <pic:spPr bwMode="auto">
                    <a:xfrm>
                      <a:off x="0" y="0"/>
                      <a:ext cx="645160" cy="173990"/>
                    </a:xfrm>
                    <a:prstGeom prst="rect">
                      <a:avLst/>
                    </a:prstGeom>
                    <a:noFill/>
                    <a:ln w="9525">
                      <a:noFill/>
                      <a:miter lim="800000"/>
                      <a:headEnd/>
                      <a:tailEnd/>
                    </a:ln>
                  </pic:spPr>
                </pic:pic>
              </a:graphicData>
            </a:graphic>
          </wp:inline>
        </w:drawing>
      </w:r>
    </w:p>
    <w:p w:rsidR="00EF615C" w:rsidRDefault="00EF615C">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tbl>
      <w:tblPr>
        <w:tblW w:w="4859" w:type="dxa"/>
        <w:tblCellMar>
          <w:top w:w="15" w:type="dxa"/>
          <w:left w:w="15" w:type="dxa"/>
          <w:bottom w:w="15" w:type="dxa"/>
          <w:right w:w="15" w:type="dxa"/>
        </w:tblCellMar>
        <w:tblLook w:val="04A0"/>
      </w:tblPr>
      <w:tblGrid>
        <w:gridCol w:w="6786"/>
      </w:tblGrid>
      <w:tr w:rsidR="00EF615C" w:rsidTr="00EF615C">
        <w:tc>
          <w:tcPr>
            <w:tcW w:w="0" w:type="auto"/>
            <w:vAlign w:val="bottom"/>
            <w:hideMark/>
          </w:tcPr>
          <w:p w:rsidR="00EF615C" w:rsidRDefault="00EF615C" w:rsidP="00EF615C">
            <w:pPr>
              <w:rPr>
                <w:rFonts w:ascii="돋움" w:eastAsia="돋움" w:hAnsi="돋움"/>
                <w:sz w:val="11"/>
                <w:szCs w:val="11"/>
              </w:rPr>
            </w:pPr>
            <w:r>
              <w:rPr>
                <w:rStyle w:val="pcol1"/>
                <w:rFonts w:ascii="돋움" w:eastAsia="돋움" w:hAnsi="돋움" w:hint="eastAsia"/>
                <w:b/>
                <w:bCs/>
                <w:color w:val="333333"/>
                <w:spacing w:val="-9"/>
                <w:sz w:val="14"/>
                <w:szCs w:val="14"/>
              </w:rPr>
              <w:lastRenderedPageBreak/>
              <w:t>안드로이드- Wifi configuration 설정</w:t>
            </w:r>
            <w:r>
              <w:rPr>
                <w:rStyle w:val="apple-converted-space"/>
                <w:rFonts w:ascii="돋움" w:eastAsia="돋움" w:hAnsi="돋움" w:hint="eastAsia"/>
                <w:sz w:val="11"/>
                <w:szCs w:val="11"/>
              </w:rPr>
              <w:t> </w:t>
            </w:r>
            <w:r>
              <w:rPr>
                <w:rFonts w:ascii="돋움" w:eastAsia="돋움" w:hAnsi="돋움"/>
                <w:noProof/>
                <w:color w:val="333333"/>
                <w:sz w:val="11"/>
                <w:szCs w:val="11"/>
              </w:rPr>
              <w:drawing>
                <wp:inline distT="0" distB="0" distL="0" distR="0">
                  <wp:extent cx="5715" cy="106680"/>
                  <wp:effectExtent l="0" t="0" r="0" b="0"/>
                  <wp:docPr id="285" name="그림 20" descr="http://blogimgs.naver.com/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blogimgs.naver.com/imgs/nblog/spc.gif"/>
                          <pic:cNvPicPr>
                            <a:picLocks noChangeAspect="1" noChangeArrowheads="1"/>
                          </pic:cNvPicPr>
                        </pic:nvPicPr>
                        <pic:blipFill>
                          <a:blip r:embed="rId33"/>
                          <a:srcRect/>
                          <a:stretch>
                            <a:fillRect/>
                          </a:stretch>
                        </pic:blipFill>
                        <pic:spPr bwMode="auto">
                          <a:xfrm>
                            <a:off x="0" y="0"/>
                            <a:ext cx="5715" cy="106680"/>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333333"/>
                <w:sz w:val="11"/>
                <w:szCs w:val="11"/>
              </w:rPr>
              <w:t> </w:t>
            </w:r>
            <w:hyperlink r:id="rId1115" w:history="1">
              <w:r>
                <w:rPr>
                  <w:rStyle w:val="a4"/>
                  <w:rFonts w:ascii="돋움" w:eastAsia="돋움" w:hAnsi="돋움" w:hint="eastAsia"/>
                  <w:color w:val="333333"/>
                  <w:sz w:val="11"/>
                  <w:szCs w:val="11"/>
                </w:rPr>
                <w:t>Android</w:t>
              </w:r>
            </w:hyperlink>
            <w:r>
              <w:rPr>
                <w:rStyle w:val="apple-converted-space"/>
                <w:rFonts w:ascii="돋움" w:eastAsia="돋움" w:hAnsi="돋움" w:hint="eastAsia"/>
                <w:color w:val="333333"/>
                <w:sz w:val="11"/>
                <w:szCs w:val="11"/>
              </w:rPr>
              <w:t> </w:t>
            </w:r>
            <w:r>
              <w:rPr>
                <w:rFonts w:ascii="돋움" w:eastAsia="돋움" w:hAnsi="돋움"/>
                <w:noProof/>
                <w:color w:val="333333"/>
                <w:sz w:val="11"/>
                <w:szCs w:val="11"/>
              </w:rPr>
              <w:drawing>
                <wp:inline distT="0" distB="0" distL="0" distR="0">
                  <wp:extent cx="998855" cy="5715"/>
                  <wp:effectExtent l="0" t="0" r="0" b="0"/>
                  <wp:docPr id="284" name="그림 21" descr="http://blogimgs.naver.com/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blogimgs.naver.com/imgs/nblog/spc.gif"/>
                          <pic:cNvPicPr>
                            <a:picLocks noChangeAspect="1" noChangeArrowheads="1"/>
                          </pic:cNvPicPr>
                        </pic:nvPicPr>
                        <pic:blipFill>
                          <a:blip r:embed="rId33"/>
                          <a:srcRect/>
                          <a:stretch>
                            <a:fillRect/>
                          </a:stretch>
                        </pic:blipFill>
                        <pic:spPr bwMode="auto">
                          <a:xfrm>
                            <a:off x="0" y="0"/>
                            <a:ext cx="998855" cy="5715"/>
                          </a:xfrm>
                          <a:prstGeom prst="rect">
                            <a:avLst/>
                          </a:prstGeom>
                          <a:noFill/>
                          <a:ln w="9525">
                            <a:noFill/>
                            <a:miter lim="800000"/>
                            <a:headEnd/>
                            <a:tailEnd/>
                          </a:ln>
                        </pic:spPr>
                      </pic:pic>
                    </a:graphicData>
                  </a:graphic>
                </wp:inline>
              </w:drawing>
            </w:r>
            <w:hyperlink r:id="rId1116" w:history="1">
              <w:r>
                <w:rPr>
                  <w:rStyle w:val="a4"/>
                </w:rPr>
                <w:t>http://blog.naver.com/PostView.nhn?blogId=k10707&amp;logNo=80125404108</w:t>
              </w:r>
            </w:hyperlink>
          </w:p>
          <w:p w:rsidR="00EF615C" w:rsidRDefault="00EF615C">
            <w:pPr>
              <w:rPr>
                <w:rFonts w:ascii="dotum" w:eastAsia="굴림" w:hAnsi="dotum" w:hint="eastAsia"/>
                <w:color w:val="333333"/>
                <w:sz w:val="10"/>
                <w:szCs w:val="10"/>
              </w:rPr>
            </w:pPr>
            <w:r>
              <w:rPr>
                <w:rFonts w:ascii="dotum" w:hAnsi="dotum"/>
                <w:color w:val="333333"/>
                <w:sz w:val="10"/>
                <w:szCs w:val="10"/>
              </w:rPr>
              <w:t>2011/02/28 11:24</w:t>
            </w:r>
          </w:p>
          <w:p w:rsidR="00EF615C" w:rsidRDefault="00EF615C">
            <w:pPr>
              <w:pStyle w:val="url"/>
              <w:spacing w:before="0" w:beforeAutospacing="0" w:after="0" w:afterAutospacing="0"/>
              <w:jc w:val="right"/>
              <w:rPr>
                <w:sz w:val="11"/>
                <w:szCs w:val="11"/>
              </w:rPr>
            </w:pPr>
            <w:r>
              <w:rPr>
                <w:noProof/>
                <w:sz w:val="11"/>
                <w:szCs w:val="11"/>
              </w:rPr>
              <w:drawing>
                <wp:inline distT="0" distB="0" distL="0" distR="0">
                  <wp:extent cx="201930" cy="123190"/>
                  <wp:effectExtent l="19050" t="0" r="7620" b="0"/>
                  <wp:docPr id="283" name="copyBtn" descr="복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tn" descr="복사"/>
                          <pic:cNvPicPr>
                            <a:picLocks noChangeAspect="1" noChangeArrowheads="1"/>
                          </pic:cNvPicPr>
                        </pic:nvPicPr>
                        <pic:blipFill>
                          <a:blip r:embed="rId35"/>
                          <a:srcRect/>
                          <a:stretch>
                            <a:fillRect/>
                          </a:stretch>
                        </pic:blipFill>
                        <pic:spPr bwMode="auto">
                          <a:xfrm>
                            <a:off x="0" y="0"/>
                            <a:ext cx="201930" cy="123190"/>
                          </a:xfrm>
                          <a:prstGeom prst="rect">
                            <a:avLst/>
                          </a:prstGeom>
                          <a:noFill/>
                          <a:ln w="9525">
                            <a:noFill/>
                            <a:miter lim="800000"/>
                            <a:headEnd/>
                            <a:tailEnd/>
                          </a:ln>
                        </pic:spPr>
                      </pic:pic>
                    </a:graphicData>
                  </a:graphic>
                </wp:inline>
              </w:drawing>
            </w:r>
            <w:hyperlink r:id="rId1117" w:tgtFrame="_top" w:history="1">
              <w:r>
                <w:rPr>
                  <w:rStyle w:val="a4"/>
                  <w:rFonts w:ascii="dotum" w:hAnsi="dotum"/>
                  <w:color w:val="333333"/>
                  <w:sz w:val="10"/>
                  <w:szCs w:val="10"/>
                </w:rPr>
                <w:t>http://blog.naver.com/k10707/80125404108</w:t>
              </w:r>
            </w:hyperlink>
          </w:p>
        </w:tc>
      </w:tr>
    </w:tbl>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t>
      </w:r>
      <w:r>
        <w:rPr>
          <w:rFonts w:ascii="Verdana" w:eastAsia="돋움" w:hAnsi="Verdana"/>
          <w:color w:val="333333"/>
          <w:sz w:val="11"/>
          <w:szCs w:val="11"/>
        </w:rPr>
        <w:t>출처</w:t>
      </w:r>
      <w:r>
        <w:rPr>
          <w:rFonts w:ascii="Verdana" w:eastAsia="돋움" w:hAnsi="Verdana"/>
          <w:color w:val="333333"/>
          <w:sz w:val="11"/>
          <w:szCs w:val="11"/>
        </w:rPr>
        <w:t>] -</w:t>
      </w:r>
      <w:r>
        <w:rPr>
          <w:rStyle w:val="apple-converted-space"/>
          <w:rFonts w:ascii="Verdana" w:eastAsia="돋움" w:hAnsi="Verdana"/>
          <w:color w:val="333333"/>
          <w:sz w:val="11"/>
          <w:szCs w:val="11"/>
        </w:rPr>
        <w:t> </w:t>
      </w:r>
      <w:hyperlink r:id="rId1118" w:anchor="c_8687" w:tgtFrame="_blank" w:history="1">
        <w:r>
          <w:rPr>
            <w:rStyle w:val="a4"/>
            <w:rFonts w:ascii="Verdana" w:eastAsia="돋움" w:hAnsi="Verdana"/>
            <w:sz w:val="11"/>
            <w:szCs w:val="11"/>
          </w:rPr>
          <w:t>http://www.androidside.com/bbs/board.php?bo_table=B49&amp;wr_id=8609#c_8687</w:t>
        </w:r>
      </w:hyperlink>
      <w:r>
        <w:rPr>
          <w:rFonts w:ascii="Verdana" w:eastAsia="돋움" w:hAnsi="Verdana"/>
          <w:color w:val="333333"/>
          <w:sz w:val="11"/>
          <w:szCs w:val="11"/>
        </w:rPr>
        <w:t> </w:t>
      </w:r>
      <w:r>
        <w:rPr>
          <w:rFonts w:ascii="돋움" w:eastAsia="돋움" w:hAnsi="돋움" w:hint="eastAsia"/>
          <w:color w:val="333333"/>
          <w:sz w:val="11"/>
          <w:szCs w:val="11"/>
        </w:rPr>
        <w:br/>
      </w:r>
      <w:r>
        <w:rPr>
          <w:rFonts w:ascii="Verdana" w:eastAsia="돋움" w:hAnsi="Verdana"/>
          <w:color w:val="333333"/>
          <w:sz w:val="11"/>
          <w:szCs w:val="11"/>
        </w:rPr>
        <w:t>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돋움" w:eastAsia="돋움" w:hAnsi="돋움" w:hint="eastAsia"/>
          <w:color w:val="333333"/>
          <w:sz w:val="11"/>
          <w:szCs w:val="11"/>
        </w:rPr>
        <w:t>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 xml:space="preserve">------ WifiConfiguration </w:t>
      </w:r>
      <w:r>
        <w:rPr>
          <w:rFonts w:ascii="Verdana" w:eastAsia="돋움" w:hAnsi="Verdana"/>
          <w:color w:val="333333"/>
          <w:sz w:val="11"/>
          <w:szCs w:val="11"/>
        </w:rPr>
        <w:t>의</w:t>
      </w:r>
      <w:r>
        <w:rPr>
          <w:rFonts w:ascii="Verdana" w:eastAsia="돋움" w:hAnsi="Verdana"/>
          <w:color w:val="333333"/>
          <w:sz w:val="11"/>
          <w:szCs w:val="11"/>
        </w:rPr>
        <w:t xml:space="preserve"> </w:t>
      </w:r>
      <w:r>
        <w:rPr>
          <w:rFonts w:ascii="Verdana" w:eastAsia="돋움" w:hAnsi="Verdana"/>
          <w:color w:val="333333"/>
          <w:sz w:val="11"/>
          <w:szCs w:val="11"/>
        </w:rPr>
        <w:t>설정</w:t>
      </w:r>
      <w:r>
        <w:rPr>
          <w:rFonts w:ascii="Verdana" w:eastAsia="돋움" w:hAnsi="Verdana"/>
          <w:color w:val="333333"/>
          <w:sz w:val="11"/>
          <w:szCs w:val="11"/>
        </w:rPr>
        <w:t xml:space="preserve"> </w:t>
      </w:r>
      <w:r>
        <w:rPr>
          <w:rFonts w:ascii="Verdana" w:eastAsia="돋움" w:hAnsi="Verdana"/>
          <w:color w:val="333333"/>
          <w:sz w:val="11"/>
          <w:szCs w:val="11"/>
        </w:rPr>
        <w:t>방법</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돋움" w:eastAsia="돋움" w:hAnsi="돋움" w:hint="eastAsia"/>
          <w:color w:val="333333"/>
          <w:sz w:val="11"/>
          <w:szCs w:val="11"/>
        </w:rPr>
        <w:br/>
      </w:r>
      <w:r>
        <w:rPr>
          <w:rFonts w:ascii="Verdana" w:eastAsia="돋움" w:hAnsi="Verdana"/>
          <w:color w:val="333333"/>
          <w:sz w:val="11"/>
          <w:szCs w:val="11"/>
        </w:rPr>
        <w:t xml:space="preserve">* </w:t>
      </w:r>
      <w:r>
        <w:rPr>
          <w:rFonts w:ascii="Verdana" w:eastAsia="돋움" w:hAnsi="Verdana"/>
          <w:color w:val="333333"/>
          <w:sz w:val="11"/>
          <w:szCs w:val="11"/>
        </w:rPr>
        <w:t>첫</w:t>
      </w:r>
      <w:r>
        <w:rPr>
          <w:rFonts w:ascii="Verdana" w:eastAsia="돋움" w:hAnsi="Verdana"/>
          <w:color w:val="333333"/>
          <w:sz w:val="11"/>
          <w:szCs w:val="11"/>
        </w:rPr>
        <w:t xml:space="preserve"> </w:t>
      </w:r>
      <w:r>
        <w:rPr>
          <w:rFonts w:ascii="Verdana" w:eastAsia="돋움" w:hAnsi="Verdana"/>
          <w:color w:val="333333"/>
          <w:sz w:val="11"/>
          <w:szCs w:val="11"/>
        </w:rPr>
        <w:t>공통</w:t>
      </w:r>
      <w:r>
        <w:rPr>
          <w:rFonts w:ascii="Verdana" w:eastAsia="돋움" w:hAnsi="Verdana"/>
          <w:color w:val="333333"/>
          <w:sz w:val="11"/>
          <w:szCs w:val="11"/>
        </w:rPr>
        <w:t xml:space="preserve"> </w:t>
      </w:r>
      <w:r>
        <w:rPr>
          <w:rFonts w:ascii="Verdana" w:eastAsia="돋움" w:hAnsi="Verdana"/>
          <w:color w:val="333333"/>
          <w:sz w:val="11"/>
          <w:szCs w:val="11"/>
        </w:rPr>
        <w:t>부분</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WifiConfiguration wfc = new WifiConfiguration();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wfc.SSID = "\"".concat(ssid).concat("\"");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wfc.status = WifiConfiguration.Status.DISABLED;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wfc.priority = 40;</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돋움" w:eastAsia="돋움" w:hAnsi="돋움" w:hint="eastAsia"/>
          <w:color w:val="333333"/>
          <w:sz w:val="11"/>
          <w:szCs w:val="11"/>
        </w:rPr>
        <w:t>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 xml:space="preserve">1. Capabilites </w:t>
      </w:r>
      <w:r>
        <w:rPr>
          <w:rFonts w:ascii="Verdana" w:eastAsia="돋움" w:hAnsi="Verdana"/>
          <w:color w:val="333333"/>
          <w:sz w:val="11"/>
          <w:szCs w:val="11"/>
        </w:rPr>
        <w:t>가</w:t>
      </w:r>
      <w:r>
        <w:rPr>
          <w:rFonts w:ascii="Verdana" w:eastAsia="돋움" w:hAnsi="Verdana"/>
          <w:color w:val="333333"/>
          <w:sz w:val="11"/>
          <w:szCs w:val="11"/>
        </w:rPr>
        <w:t xml:space="preserve"> Open </w:t>
      </w:r>
      <w:r>
        <w:rPr>
          <w:rFonts w:ascii="Verdana" w:eastAsia="돋움" w:hAnsi="Verdana"/>
          <w:color w:val="333333"/>
          <w:sz w:val="11"/>
          <w:szCs w:val="11"/>
        </w:rPr>
        <w:t>일때</w:t>
      </w:r>
      <w:r>
        <w:rPr>
          <w:rFonts w:ascii="Verdana" w:eastAsia="돋움" w:hAnsi="Verdana"/>
          <w:color w:val="333333"/>
          <w:sz w:val="11"/>
          <w:szCs w:val="11"/>
        </w:rPr>
        <w:t xml:space="preserve"> (</w:t>
      </w:r>
      <w:r>
        <w:rPr>
          <w:rFonts w:ascii="Verdana" w:eastAsia="돋움" w:hAnsi="Verdana"/>
          <w:color w:val="333333"/>
          <w:sz w:val="11"/>
          <w:szCs w:val="11"/>
        </w:rPr>
        <w:t>키값</w:t>
      </w:r>
      <w:r>
        <w:rPr>
          <w:rFonts w:ascii="Verdana" w:eastAsia="돋움" w:hAnsi="Verdana"/>
          <w:color w:val="333333"/>
          <w:sz w:val="11"/>
          <w:szCs w:val="11"/>
        </w:rPr>
        <w:t xml:space="preserve"> </w:t>
      </w:r>
      <w:r>
        <w:rPr>
          <w:rFonts w:ascii="Verdana" w:eastAsia="돋움" w:hAnsi="Verdana"/>
          <w:color w:val="333333"/>
          <w:sz w:val="11"/>
          <w:szCs w:val="11"/>
        </w:rPr>
        <w:t>없이</w:t>
      </w:r>
      <w:r>
        <w:rPr>
          <w:rFonts w:ascii="Verdana" w:eastAsia="돋움" w:hAnsi="Verdana"/>
          <w:color w:val="333333"/>
          <w:sz w:val="11"/>
          <w:szCs w:val="11"/>
        </w:rPr>
        <w:t xml:space="preserve"> </w:t>
      </w:r>
      <w:r>
        <w:rPr>
          <w:rFonts w:ascii="Verdana" w:eastAsia="돋움" w:hAnsi="Verdana"/>
          <w:color w:val="333333"/>
          <w:sz w:val="11"/>
          <w:szCs w:val="11"/>
        </w:rPr>
        <w:t>바로</w:t>
      </w:r>
      <w:r>
        <w:rPr>
          <w:rFonts w:ascii="Verdana" w:eastAsia="돋움" w:hAnsi="Verdana"/>
          <w:color w:val="333333"/>
          <w:sz w:val="11"/>
          <w:szCs w:val="11"/>
        </w:rPr>
        <w:t xml:space="preserve"> </w:t>
      </w:r>
      <w:r>
        <w:rPr>
          <w:rFonts w:ascii="Verdana" w:eastAsia="돋움" w:hAnsi="Verdana"/>
          <w:color w:val="333333"/>
          <w:sz w:val="11"/>
          <w:szCs w:val="11"/>
        </w:rPr>
        <w:t>접속</w:t>
      </w:r>
      <w:r>
        <w:rPr>
          <w:rFonts w:ascii="Verdana" w:eastAsia="돋움" w:hAnsi="Verdana"/>
          <w:color w:val="333333"/>
          <w:sz w:val="11"/>
          <w:szCs w:val="11"/>
        </w:rPr>
        <w:t>)</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wfc.allowedKeyManagement.set(WifiConfiguration.KeyMgmt.NONE);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wfc.allowedProtocols.set(WifiConfiguration.Protocol.RSN);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wfc.allowedProtocols.set(WifiConfiguration.Protocol.WPA);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wfc.allowedAuthAlgorithms.clear();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wfc.allowedPairwiseCiphers.set(WifiConfiguration.PairwiseCipher.CCMP);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 </w:t>
      </w:r>
      <w:r>
        <w:rPr>
          <w:rFonts w:ascii="돋움" w:eastAsia="돋움" w:hAnsi="돋움" w:hint="eastAsia"/>
          <w:color w:val="333333"/>
          <w:sz w:val="11"/>
          <w:szCs w:val="11"/>
        </w:rPr>
        <w:br/>
      </w:r>
      <w:r>
        <w:rPr>
          <w:rFonts w:ascii="Verdana" w:eastAsia="돋움" w:hAnsi="Verdana"/>
          <w:color w:val="333333"/>
          <w:sz w:val="11"/>
          <w:szCs w:val="11"/>
        </w:rPr>
        <w:t>wfc.allowedGroupCiphers.set(WifiConfiguration.GroupCipher.WEP40);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wfc.allowedGroupCiphers.set(WifiConfiguration.GroupCipher.WEP104);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wfc.allowedGroupCiphers.set(WifiConfiguration.GroupCipher.CCMP);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wfc.allowedGroupCiphers.set(WifiConfiguration.GroupCipher.TKIP);</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돋움" w:eastAsia="돋움" w:hAnsi="돋움" w:hint="eastAsia"/>
          <w:color w:val="333333"/>
          <w:sz w:val="11"/>
          <w:szCs w:val="11"/>
        </w:rPr>
        <w:br/>
      </w:r>
      <w:r>
        <w:rPr>
          <w:rFonts w:ascii="Verdana" w:eastAsia="돋움" w:hAnsi="Verdana"/>
          <w:color w:val="333333"/>
          <w:sz w:val="11"/>
          <w:szCs w:val="11"/>
        </w:rPr>
        <w:t xml:space="preserve">2. WEP  </w:t>
      </w:r>
      <w:r>
        <w:rPr>
          <w:rFonts w:ascii="Verdana" w:eastAsia="돋움" w:hAnsi="Verdana"/>
          <w:color w:val="333333"/>
          <w:sz w:val="11"/>
          <w:szCs w:val="11"/>
        </w:rPr>
        <w:t>방식</w:t>
      </w:r>
      <w:r>
        <w:rPr>
          <w:rFonts w:ascii="돋움" w:eastAsia="돋움" w:hAnsi="돋움" w:hint="eastAsia"/>
          <w:color w:val="333333"/>
          <w:sz w:val="11"/>
          <w:szCs w:val="11"/>
        </w:rPr>
        <w:br/>
      </w:r>
      <w:r>
        <w:rPr>
          <w:rFonts w:ascii="Verdana" w:eastAsia="돋움" w:hAnsi="Verdana"/>
          <w:color w:val="333333"/>
          <w:sz w:val="11"/>
          <w:szCs w:val="11"/>
        </w:rPr>
        <w:t>wfc.allowedKeyManagement.set(WifiConfiguration.KeyMgmt.NONE);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wfc.allowedProtocols.set(WifiConfiguration.Protocol.RSN);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wfc.allowedProtocols.set(WifiConfiguration.Protocol.WPA);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wfc.allowedAuthAlgorithms.set(WifiConfiguration.AuthAlgorithm.OPEN);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wfc.allowedAuthAlgorithms.set(WifiConfiguration.AuthAlgorithm.SHARED);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wfc.allowedPairwiseCiphers.set(WifiConfiguration.PairwiseCipher.CCMP);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돋움" w:eastAsia="돋움" w:hAnsi="돋움" w:hint="eastAsia"/>
          <w:color w:val="333333"/>
          <w:sz w:val="11"/>
          <w:szCs w:val="11"/>
        </w:rPr>
        <w:br/>
      </w:r>
      <w:r>
        <w:rPr>
          <w:rFonts w:ascii="Verdana" w:eastAsia="돋움" w:hAnsi="Verdana"/>
          <w:color w:val="333333"/>
          <w:sz w:val="11"/>
          <w:szCs w:val="11"/>
        </w:rPr>
        <w:t>wfc.allowedGroupCiphers.set(WifiConfiguration.GroupCipher.WEP40);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wfc.allowedGroupCiphers.set(WifiConfiguration.GroupCipher.WEP104);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wfc.wepKeys[0] = "\"".concat(password).concat("\"");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wfc.wepTxKeyIndex = 0;</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돋움" w:eastAsia="돋움" w:hAnsi="돋움" w:hint="eastAsia"/>
          <w:color w:val="333333"/>
          <w:sz w:val="11"/>
          <w:szCs w:val="11"/>
        </w:rPr>
        <w:t>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 xml:space="preserve">3. WPA, WPA2 </w:t>
      </w:r>
      <w:r>
        <w:rPr>
          <w:rFonts w:ascii="Verdana" w:eastAsia="돋움" w:hAnsi="Verdana"/>
          <w:color w:val="333333"/>
          <w:sz w:val="11"/>
          <w:szCs w:val="11"/>
        </w:rPr>
        <w:t>방식</w:t>
      </w:r>
      <w:r>
        <w:rPr>
          <w:rFonts w:ascii="Verdana" w:eastAsia="돋움" w:hAnsi="Verdana"/>
          <w:color w:val="333333"/>
          <w:sz w:val="11"/>
          <w:szCs w:val="11"/>
        </w:rPr>
        <w:t xml:space="preserve">  (</w:t>
      </w:r>
      <w:r>
        <w:rPr>
          <w:rFonts w:ascii="Verdana" w:eastAsia="돋움" w:hAnsi="Verdana"/>
          <w:color w:val="333333"/>
          <w:sz w:val="11"/>
          <w:szCs w:val="11"/>
        </w:rPr>
        <w:t>동일</w:t>
      </w:r>
      <w:r>
        <w:rPr>
          <w:rFonts w:ascii="Verdana" w:eastAsia="돋움" w:hAnsi="Verdana"/>
          <w:color w:val="333333"/>
          <w:sz w:val="11"/>
          <w:szCs w:val="11"/>
        </w:rPr>
        <w:t>)</w:t>
      </w:r>
      <w:r>
        <w:rPr>
          <w:rFonts w:ascii="돋움" w:eastAsia="돋움" w:hAnsi="돋움" w:hint="eastAsia"/>
          <w:color w:val="333333"/>
          <w:sz w:val="11"/>
          <w:szCs w:val="11"/>
        </w:rPr>
        <w:br/>
      </w:r>
      <w:r>
        <w:rPr>
          <w:rFonts w:ascii="Verdana" w:eastAsia="돋움" w:hAnsi="Verdana"/>
          <w:color w:val="333333"/>
          <w:sz w:val="11"/>
          <w:szCs w:val="11"/>
        </w:rPr>
        <w:t>wfc.allowedAuthAlgorithms.set(WifiConfiguration.AuthAlgorithm.OPEN);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wfc.allowedProtocols.set(WifiConfiguration.Protocol.RSN);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wfc.allowedKeyManagement.set(WifiConfiguration.KeyMgmt.WPA_PSK);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wfc.allowedPairwiseCiphers.set(WifiConfiguration.PairwiseCipher.CCMP);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wfc.allowedPairwiseCiphers.set(WifiConfiguration.PairwiseCipher.TKIP);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wfc.allowedGroupCiphers.set(WifiConfiguration.GroupCipher.CCMP);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wfc.allowedGroupCiphers.set(WifiConfiguration.GroupCipher.TKIP);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wfc.preSharedKey = "\"".concat(password).concat("\"");</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돋움" w:eastAsia="돋움" w:hAnsi="돋움" w:hint="eastAsia"/>
          <w:color w:val="333333"/>
          <w:sz w:val="11"/>
          <w:szCs w:val="11"/>
        </w:rPr>
        <w:t>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돋움" w:eastAsia="돋움" w:hAnsi="돋움" w:hint="eastAsia"/>
          <w:color w:val="333333"/>
          <w:sz w:val="11"/>
          <w:szCs w:val="11"/>
        </w:rPr>
        <w:br/>
      </w:r>
      <w:r>
        <w:rPr>
          <w:rFonts w:ascii="Verdana" w:eastAsia="돋움" w:hAnsi="Verdana"/>
          <w:color w:val="333333"/>
          <w:sz w:val="11"/>
          <w:szCs w:val="11"/>
        </w:rPr>
        <w:t>위의</w:t>
      </w:r>
      <w:r>
        <w:rPr>
          <w:rFonts w:ascii="Verdana" w:eastAsia="돋움" w:hAnsi="Verdana"/>
          <w:color w:val="333333"/>
          <w:sz w:val="11"/>
          <w:szCs w:val="11"/>
        </w:rPr>
        <w:t xml:space="preserve"> </w:t>
      </w:r>
      <w:r>
        <w:rPr>
          <w:rFonts w:ascii="Verdana" w:eastAsia="돋움" w:hAnsi="Verdana"/>
          <w:color w:val="333333"/>
          <w:sz w:val="11"/>
          <w:szCs w:val="11"/>
        </w:rPr>
        <w:t>방식으로</w:t>
      </w:r>
      <w:r>
        <w:rPr>
          <w:rFonts w:ascii="Verdana" w:eastAsia="돋움" w:hAnsi="Verdana"/>
          <w:color w:val="333333"/>
          <w:sz w:val="11"/>
          <w:szCs w:val="11"/>
        </w:rPr>
        <w:t xml:space="preserve"> WifiConfiguration </w:t>
      </w:r>
      <w:r>
        <w:rPr>
          <w:rFonts w:ascii="Verdana" w:eastAsia="돋움" w:hAnsi="Verdana"/>
          <w:color w:val="333333"/>
          <w:sz w:val="11"/>
          <w:szCs w:val="11"/>
        </w:rPr>
        <w:t>을</w:t>
      </w:r>
      <w:r>
        <w:rPr>
          <w:rFonts w:ascii="Verdana" w:eastAsia="돋움" w:hAnsi="Verdana"/>
          <w:color w:val="333333"/>
          <w:sz w:val="11"/>
          <w:szCs w:val="11"/>
        </w:rPr>
        <w:t xml:space="preserve"> </w:t>
      </w:r>
      <w:r>
        <w:rPr>
          <w:rFonts w:ascii="Verdana" w:eastAsia="돋움" w:hAnsi="Verdana"/>
          <w:color w:val="333333"/>
          <w:sz w:val="11"/>
          <w:szCs w:val="11"/>
        </w:rPr>
        <w:t>설정해주고</w:t>
      </w:r>
      <w:r>
        <w:rPr>
          <w:rFonts w:ascii="Verdana" w:eastAsia="돋움" w:hAnsi="Verdana"/>
          <w:color w:val="333333"/>
          <w:sz w:val="11"/>
          <w:szCs w:val="11"/>
        </w:rPr>
        <w:t xml:space="preserve"> </w:t>
      </w:r>
      <w:r>
        <w:rPr>
          <w:rFonts w:ascii="Verdana" w:eastAsia="돋움" w:hAnsi="Verdana"/>
          <w:color w:val="333333"/>
          <w:sz w:val="11"/>
          <w:szCs w:val="11"/>
        </w:rPr>
        <w:t>아래의</w:t>
      </w:r>
      <w:r>
        <w:rPr>
          <w:rFonts w:ascii="Verdana" w:eastAsia="돋움" w:hAnsi="Verdana"/>
          <w:color w:val="333333"/>
          <w:sz w:val="11"/>
          <w:szCs w:val="11"/>
        </w:rPr>
        <w:t xml:space="preserve"> </w:t>
      </w:r>
      <w:r>
        <w:rPr>
          <w:rFonts w:ascii="Verdana" w:eastAsia="돋움" w:hAnsi="Verdana"/>
          <w:color w:val="333333"/>
          <w:sz w:val="11"/>
          <w:szCs w:val="11"/>
        </w:rPr>
        <w:t>방법으로</w:t>
      </w:r>
      <w:r>
        <w:rPr>
          <w:rFonts w:ascii="Verdana" w:eastAsia="돋움" w:hAnsi="Verdana"/>
          <w:color w:val="333333"/>
          <w:sz w:val="11"/>
          <w:szCs w:val="11"/>
        </w:rPr>
        <w:t xml:space="preserve"> </w:t>
      </w:r>
      <w:r>
        <w:rPr>
          <w:rFonts w:ascii="Verdana" w:eastAsia="돋움" w:hAnsi="Verdana"/>
          <w:color w:val="333333"/>
          <w:sz w:val="11"/>
          <w:szCs w:val="11"/>
        </w:rPr>
        <w:t>접속</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돋움" w:eastAsia="돋움" w:hAnsi="돋움" w:hint="eastAsia"/>
          <w:color w:val="333333"/>
          <w:sz w:val="11"/>
          <w:szCs w:val="11"/>
        </w:rPr>
        <w:t>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WifiManager wfMgr = (WifiManager) context.getSystemService(Context.WIFI_SERVICE);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 int networkId = wfMgr.addNetwork(wfc);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 if (networkId != -1) { </w:t>
      </w:r>
    </w:p>
    <w:p w:rsidR="00EF615C" w:rsidRDefault="00EF615C" w:rsidP="00EF615C">
      <w:pPr>
        <w:pStyle w:val="a3"/>
        <w:spacing w:before="18" w:beforeAutospacing="0" w:after="0" w:afterAutospacing="0"/>
        <w:jc w:val="both"/>
        <w:rPr>
          <w:rFonts w:ascii="돋움" w:eastAsia="돋움" w:hAnsi="돋움"/>
          <w:color w:val="333333"/>
          <w:sz w:val="11"/>
          <w:szCs w:val="11"/>
        </w:rPr>
      </w:pPr>
      <w:r>
        <w:rPr>
          <w:rFonts w:ascii="Verdana" w:eastAsia="돋움" w:hAnsi="Verdana"/>
          <w:color w:val="333333"/>
          <w:sz w:val="11"/>
          <w:szCs w:val="11"/>
        </w:rPr>
        <w:t>  // success, can call wfMgr.enableNetwork(networkId, true) to connect </w:t>
      </w:r>
    </w:p>
    <w:p w:rsidR="00EF615C" w:rsidRDefault="00EF615C" w:rsidP="00EF615C">
      <w:pPr>
        <w:pStyle w:val="a3"/>
        <w:spacing w:before="18" w:beforeAutospacing="0" w:after="0" w:afterAutospacing="0"/>
        <w:jc w:val="both"/>
        <w:rPr>
          <w:rFonts w:ascii="Verdana" w:eastAsia="돋움" w:hAnsi="Verdana"/>
          <w:color w:val="333333"/>
          <w:sz w:val="11"/>
          <w:szCs w:val="11"/>
        </w:rPr>
      </w:pPr>
      <w:r>
        <w:rPr>
          <w:rFonts w:ascii="Verdana" w:eastAsia="돋움" w:hAnsi="Verdana"/>
          <w:color w:val="333333"/>
          <w:sz w:val="11"/>
          <w:szCs w:val="11"/>
        </w:rPr>
        <w:t> }</w:t>
      </w:r>
    </w:p>
    <w:p w:rsidR="00EF615C" w:rsidRDefault="00EF615C" w:rsidP="00EF615C">
      <w:pPr>
        <w:pStyle w:val="a3"/>
        <w:spacing w:before="97" w:beforeAutospacing="0" w:after="62" w:afterAutospacing="0"/>
        <w:jc w:val="both"/>
        <w:rPr>
          <w:rFonts w:ascii="돋움" w:eastAsia="돋움" w:hAnsi="돋움"/>
          <w:color w:val="333333"/>
          <w:sz w:val="11"/>
          <w:szCs w:val="11"/>
        </w:rPr>
      </w:pPr>
      <w:r>
        <w:rPr>
          <w:rStyle w:val="a8"/>
          <w:rFonts w:ascii="돋움" w:eastAsia="돋움" w:hAnsi="돋움" w:hint="eastAsia"/>
          <w:color w:val="333333"/>
          <w:sz w:val="11"/>
          <w:szCs w:val="11"/>
        </w:rPr>
        <w:t>[출처]</w:t>
      </w:r>
      <w:r>
        <w:rPr>
          <w:rStyle w:val="apple-converted-space"/>
          <w:rFonts w:ascii="돋움" w:eastAsia="돋움" w:hAnsi="돋움" w:hint="eastAsia"/>
          <w:color w:val="333333"/>
          <w:sz w:val="11"/>
          <w:szCs w:val="11"/>
        </w:rPr>
        <w:t> </w:t>
      </w:r>
      <w:hyperlink r:id="rId1119" w:tgtFrame="_blank" w:history="1">
        <w:r>
          <w:rPr>
            <w:rStyle w:val="a4"/>
            <w:rFonts w:ascii="돋움" w:eastAsia="돋움" w:hAnsi="돋움" w:hint="eastAsia"/>
            <w:sz w:val="11"/>
            <w:szCs w:val="11"/>
          </w:rPr>
          <w:t>안드로이드- Wifi configuration 설정</w:t>
        </w:r>
      </w:hyperlink>
      <w:r>
        <w:rPr>
          <w:rFonts w:ascii="돋움" w:eastAsia="돋움" w:hAnsi="돋움" w:hint="eastAsia"/>
          <w:color w:val="333333"/>
          <w:sz w:val="11"/>
          <w:szCs w:val="11"/>
        </w:rPr>
        <w:t>|</w:t>
      </w:r>
      <w:r>
        <w:rPr>
          <w:rStyle w:val="a8"/>
          <w:rFonts w:ascii="돋움" w:eastAsia="돋움" w:hAnsi="돋움" w:hint="eastAsia"/>
          <w:color w:val="333333"/>
          <w:sz w:val="11"/>
          <w:szCs w:val="11"/>
        </w:rPr>
        <w:t>작성자</w:t>
      </w:r>
      <w:r>
        <w:rPr>
          <w:rStyle w:val="apple-converted-space"/>
          <w:rFonts w:ascii="돋움" w:eastAsia="돋움" w:hAnsi="돋움" w:hint="eastAsia"/>
          <w:color w:val="333333"/>
          <w:sz w:val="11"/>
          <w:szCs w:val="11"/>
        </w:rPr>
        <w:t> </w:t>
      </w:r>
      <w:hyperlink r:id="rId1120" w:tgtFrame="_blank" w:history="1">
        <w:r>
          <w:rPr>
            <w:rStyle w:val="a4"/>
            <w:rFonts w:ascii="돋움" w:eastAsia="돋움" w:hAnsi="돋움" w:hint="eastAsia"/>
            <w:sz w:val="11"/>
            <w:szCs w:val="11"/>
          </w:rPr>
          <w:t>목표상실</w:t>
        </w:r>
      </w:hyperlink>
    </w:p>
    <w:p w:rsidR="008450E5" w:rsidRDefault="008450E5" w:rsidP="00FA185E">
      <w:pPr>
        <w:widowControl/>
        <w:wordWrap/>
        <w:autoSpaceDE/>
        <w:autoSpaceDN/>
        <w:jc w:val="left"/>
        <w:rPr>
          <w:rFonts w:ascii="Courier New" w:hAnsi="Courier New" w:cs="Courier New"/>
          <w:color w:val="000000"/>
          <w:kern w:val="0"/>
          <w:szCs w:val="20"/>
        </w:rPr>
      </w:pPr>
    </w:p>
    <w:tbl>
      <w:tblPr>
        <w:tblW w:w="4859" w:type="dxa"/>
        <w:tblCellMar>
          <w:top w:w="15" w:type="dxa"/>
          <w:left w:w="15" w:type="dxa"/>
          <w:bottom w:w="15" w:type="dxa"/>
          <w:right w:w="15" w:type="dxa"/>
        </w:tblCellMar>
        <w:tblLook w:val="04A0"/>
      </w:tblPr>
      <w:tblGrid>
        <w:gridCol w:w="4859"/>
      </w:tblGrid>
      <w:tr w:rsidR="00632059" w:rsidTr="00632059">
        <w:tc>
          <w:tcPr>
            <w:tcW w:w="0" w:type="auto"/>
            <w:vAlign w:val="bottom"/>
            <w:hideMark/>
          </w:tcPr>
          <w:p w:rsidR="00632059" w:rsidRDefault="00632059" w:rsidP="00632059">
            <w:pPr>
              <w:rPr>
                <w:rFonts w:ascii="돋움" w:eastAsia="돋움" w:hAnsi="돋움"/>
                <w:sz w:val="11"/>
                <w:szCs w:val="11"/>
              </w:rPr>
            </w:pPr>
            <w:r>
              <w:rPr>
                <w:rStyle w:val="pcol1"/>
                <w:rFonts w:ascii="돋움" w:eastAsia="돋움" w:hAnsi="돋움" w:hint="eastAsia"/>
                <w:b/>
                <w:bCs/>
                <w:color w:val="000000"/>
                <w:spacing w:val="-9"/>
                <w:sz w:val="16"/>
                <w:szCs w:val="16"/>
              </w:rPr>
              <w:t>Android Activity theme 기본으로 제공하는 것들</w:t>
            </w:r>
            <w:r>
              <w:rPr>
                <w:rStyle w:val="apple-converted-space"/>
                <w:rFonts w:ascii="돋움" w:eastAsia="돋움" w:hAnsi="돋움" w:hint="eastAsia"/>
                <w:sz w:val="11"/>
                <w:szCs w:val="11"/>
              </w:rPr>
              <w:t> </w:t>
            </w:r>
            <w:r>
              <w:rPr>
                <w:rFonts w:ascii="돋움" w:eastAsia="돋움" w:hAnsi="돋움"/>
                <w:noProof/>
                <w:color w:val="000000"/>
                <w:sz w:val="11"/>
                <w:szCs w:val="11"/>
              </w:rPr>
              <w:drawing>
                <wp:inline distT="0" distB="0" distL="0" distR="0">
                  <wp:extent cx="5715" cy="106680"/>
                  <wp:effectExtent l="0" t="0" r="0" b="0"/>
                  <wp:docPr id="305" name="그림 20" descr="http://blogimgs.naver.com/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blogimgs.naver.com/imgs/nblog/spc.gif"/>
                          <pic:cNvPicPr>
                            <a:picLocks noChangeAspect="1" noChangeArrowheads="1"/>
                          </pic:cNvPicPr>
                        </pic:nvPicPr>
                        <pic:blipFill>
                          <a:blip r:embed="rId33"/>
                          <a:srcRect/>
                          <a:stretch>
                            <a:fillRect/>
                          </a:stretch>
                        </pic:blipFill>
                        <pic:spPr bwMode="auto">
                          <a:xfrm>
                            <a:off x="0" y="0"/>
                            <a:ext cx="5715" cy="106680"/>
                          </a:xfrm>
                          <a:prstGeom prst="rect">
                            <a:avLst/>
                          </a:prstGeom>
                          <a:noFill/>
                          <a:ln w="9525">
                            <a:noFill/>
                            <a:miter lim="800000"/>
                            <a:headEnd/>
                            <a:tailEnd/>
                          </a:ln>
                        </pic:spPr>
                      </pic:pic>
                    </a:graphicData>
                  </a:graphic>
                </wp:inline>
              </w:drawing>
            </w:r>
            <w:r>
              <w:rPr>
                <w:rStyle w:val="apple-converted-space"/>
                <w:rFonts w:ascii="돋움" w:eastAsia="돋움" w:hAnsi="돋움" w:hint="eastAsia"/>
                <w:color w:val="000000"/>
                <w:sz w:val="11"/>
                <w:szCs w:val="11"/>
              </w:rPr>
              <w:t> </w:t>
            </w:r>
            <w:hyperlink r:id="rId1121" w:history="1">
              <w:r>
                <w:rPr>
                  <w:rStyle w:val="a4"/>
                  <w:rFonts w:ascii="돋움" w:eastAsia="돋움" w:hAnsi="돋움" w:hint="eastAsia"/>
                  <w:color w:val="000000"/>
                  <w:sz w:val="11"/>
                  <w:szCs w:val="11"/>
                </w:rPr>
                <w:t>Activity</w:t>
              </w:r>
            </w:hyperlink>
            <w:r>
              <w:rPr>
                <w:rStyle w:val="apple-converted-space"/>
                <w:rFonts w:ascii="돋움" w:eastAsia="돋움" w:hAnsi="돋움" w:hint="eastAsia"/>
                <w:color w:val="000000"/>
                <w:sz w:val="11"/>
                <w:szCs w:val="11"/>
              </w:rPr>
              <w:t> </w:t>
            </w:r>
            <w:r>
              <w:rPr>
                <w:rStyle w:val="cate"/>
                <w:rFonts w:ascii="돋움" w:eastAsia="돋움" w:hAnsi="돋움" w:hint="eastAsia"/>
                <w:color w:val="000000"/>
                <w:sz w:val="11"/>
                <w:szCs w:val="11"/>
              </w:rPr>
              <w:t>/</w:t>
            </w:r>
            <w:r>
              <w:rPr>
                <w:rStyle w:val="apple-converted-space"/>
                <w:rFonts w:ascii="돋움" w:eastAsia="돋움" w:hAnsi="돋움" w:hint="eastAsia"/>
                <w:color w:val="000000"/>
                <w:sz w:val="11"/>
                <w:szCs w:val="11"/>
              </w:rPr>
              <w:t> </w:t>
            </w:r>
            <w:hyperlink r:id="rId1122" w:history="1">
              <w:r>
                <w:rPr>
                  <w:rStyle w:val="a4"/>
                  <w:rFonts w:ascii="돋움" w:eastAsia="돋움" w:hAnsi="돋움" w:hint="eastAsia"/>
                  <w:color w:val="000000"/>
                  <w:sz w:val="11"/>
                  <w:szCs w:val="11"/>
                </w:rPr>
                <w:t>Android</w:t>
              </w:r>
            </w:hyperlink>
            <w:r>
              <w:rPr>
                <w:rFonts w:ascii="돋움" w:eastAsia="돋움" w:hAnsi="돋움"/>
                <w:noProof/>
                <w:color w:val="000000"/>
                <w:sz w:val="11"/>
                <w:szCs w:val="11"/>
              </w:rPr>
              <w:drawing>
                <wp:inline distT="0" distB="0" distL="0" distR="0">
                  <wp:extent cx="998855" cy="5715"/>
                  <wp:effectExtent l="0" t="0" r="0" b="0"/>
                  <wp:docPr id="304" name="그림 21" descr="http://blogimgs.naver.com/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blogimgs.naver.com/imgs/nblog/spc.gif"/>
                          <pic:cNvPicPr>
                            <a:picLocks noChangeAspect="1" noChangeArrowheads="1"/>
                          </pic:cNvPicPr>
                        </pic:nvPicPr>
                        <pic:blipFill>
                          <a:blip r:embed="rId33"/>
                          <a:srcRect/>
                          <a:stretch>
                            <a:fillRect/>
                          </a:stretch>
                        </pic:blipFill>
                        <pic:spPr bwMode="auto">
                          <a:xfrm>
                            <a:off x="0" y="0"/>
                            <a:ext cx="998855" cy="5715"/>
                          </a:xfrm>
                          <a:prstGeom prst="rect">
                            <a:avLst/>
                          </a:prstGeom>
                          <a:noFill/>
                          <a:ln w="9525">
                            <a:noFill/>
                            <a:miter lim="800000"/>
                            <a:headEnd/>
                            <a:tailEnd/>
                          </a:ln>
                        </pic:spPr>
                      </pic:pic>
                    </a:graphicData>
                  </a:graphic>
                </wp:inline>
              </w:drawing>
            </w:r>
          </w:p>
          <w:p w:rsidR="00632059" w:rsidRDefault="00632059">
            <w:pPr>
              <w:rPr>
                <w:rFonts w:ascii="dotum" w:eastAsia="굴림" w:hAnsi="dotum" w:hint="eastAsia"/>
                <w:color w:val="000000"/>
                <w:sz w:val="10"/>
                <w:szCs w:val="10"/>
              </w:rPr>
            </w:pPr>
            <w:r>
              <w:rPr>
                <w:rFonts w:ascii="dotum" w:hAnsi="dotum"/>
                <w:color w:val="000000"/>
                <w:sz w:val="10"/>
                <w:szCs w:val="10"/>
              </w:rPr>
              <w:t>2010/05/15 13:09</w:t>
            </w:r>
          </w:p>
          <w:p w:rsidR="00632059" w:rsidRDefault="00632059">
            <w:pPr>
              <w:pStyle w:val="url"/>
              <w:spacing w:before="0" w:beforeAutospacing="0" w:after="0" w:afterAutospacing="0"/>
              <w:jc w:val="right"/>
              <w:rPr>
                <w:sz w:val="11"/>
                <w:szCs w:val="11"/>
              </w:rPr>
            </w:pPr>
            <w:r>
              <w:rPr>
                <w:noProof/>
                <w:sz w:val="11"/>
                <w:szCs w:val="11"/>
              </w:rPr>
              <w:drawing>
                <wp:inline distT="0" distB="0" distL="0" distR="0">
                  <wp:extent cx="201930" cy="123190"/>
                  <wp:effectExtent l="19050" t="0" r="7620" b="0"/>
                  <wp:docPr id="303" name="copyBtn" descr="복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tn" descr="복사"/>
                          <pic:cNvPicPr>
                            <a:picLocks noChangeAspect="1" noChangeArrowheads="1"/>
                          </pic:cNvPicPr>
                        </pic:nvPicPr>
                        <pic:blipFill>
                          <a:blip r:embed="rId35"/>
                          <a:srcRect/>
                          <a:stretch>
                            <a:fillRect/>
                          </a:stretch>
                        </pic:blipFill>
                        <pic:spPr bwMode="auto">
                          <a:xfrm>
                            <a:off x="0" y="0"/>
                            <a:ext cx="201930" cy="123190"/>
                          </a:xfrm>
                          <a:prstGeom prst="rect">
                            <a:avLst/>
                          </a:prstGeom>
                          <a:noFill/>
                          <a:ln w="9525">
                            <a:noFill/>
                            <a:miter lim="800000"/>
                            <a:headEnd/>
                            <a:tailEnd/>
                          </a:ln>
                        </pic:spPr>
                      </pic:pic>
                    </a:graphicData>
                  </a:graphic>
                </wp:inline>
              </w:drawing>
            </w:r>
            <w:hyperlink r:id="rId1123" w:tgtFrame="_top" w:history="1">
              <w:r>
                <w:rPr>
                  <w:rStyle w:val="a4"/>
                  <w:rFonts w:ascii="dotum" w:hAnsi="dotum"/>
                  <w:color w:val="000000"/>
                  <w:sz w:val="10"/>
                  <w:szCs w:val="10"/>
                </w:rPr>
                <w:t>http://blog.naver.com/jolangma/150086283752</w:t>
              </w:r>
            </w:hyperlink>
          </w:p>
        </w:tc>
      </w:tr>
    </w:tbl>
    <w:p w:rsidR="00632059" w:rsidRDefault="00632059" w:rsidP="00632059">
      <w:pPr>
        <w:pStyle w:val="a3"/>
        <w:spacing w:before="18" w:beforeAutospacing="0" w:after="0" w:afterAutospacing="0"/>
        <w:jc w:val="center"/>
        <w:rPr>
          <w:rFonts w:ascii="돋움" w:eastAsia="돋움" w:hAnsi="돋움"/>
          <w:sz w:val="11"/>
          <w:szCs w:val="11"/>
        </w:rPr>
      </w:pPr>
      <w:r>
        <w:rPr>
          <w:rFonts w:ascii="돋움" w:eastAsia="돋움" w:hAnsi="돋움" w:hint="eastAsia"/>
          <w:color w:val="000000"/>
          <w:sz w:val="11"/>
          <w:szCs w:val="11"/>
        </w:rPr>
        <w:t>굳이 customizing 하지 않고 안드로이드에서 기본적으로 제공하는 테마들을 활용해보자.</w:t>
      </w:r>
    </w:p>
    <w:p w:rsidR="00632059" w:rsidRDefault="00632059" w:rsidP="00632059">
      <w:pPr>
        <w:pStyle w:val="a3"/>
        <w:spacing w:before="18" w:beforeAutospacing="0" w:after="0" w:afterAutospacing="0"/>
        <w:jc w:val="center"/>
        <w:rPr>
          <w:rFonts w:ascii="돋움" w:eastAsia="돋움" w:hAnsi="돋움"/>
          <w:color w:val="000000"/>
          <w:sz w:val="11"/>
          <w:szCs w:val="11"/>
        </w:rPr>
      </w:pPr>
      <w:r>
        <w:rPr>
          <w:rFonts w:ascii="돋움" w:eastAsia="돋움" w:hAnsi="돋움" w:hint="eastAsia"/>
          <w:color w:val="000000"/>
          <w:sz w:val="11"/>
          <w:szCs w:val="11"/>
        </w:rPr>
        <w:t>(안드로이드 프로젝트 내에 있는 "AndroidManifest.xml" 파일에서 수정하면 되요.)</w:t>
      </w:r>
    </w:p>
    <w:p w:rsidR="00632059" w:rsidRDefault="00632059" w:rsidP="00632059">
      <w:pPr>
        <w:pStyle w:val="a3"/>
        <w:spacing w:before="18" w:beforeAutospacing="0" w:after="0" w:afterAutospacing="0"/>
        <w:jc w:val="center"/>
        <w:rPr>
          <w:rFonts w:ascii="돋움" w:eastAsia="돋움" w:hAnsi="돋움"/>
          <w:color w:val="000000"/>
          <w:sz w:val="11"/>
          <w:szCs w:val="11"/>
        </w:rPr>
      </w:pPr>
      <w:r>
        <w:rPr>
          <w:rFonts w:ascii="돋움" w:eastAsia="돋움" w:hAnsi="돋움" w:hint="eastAsia"/>
          <w:color w:val="000000"/>
          <w:sz w:val="11"/>
          <w:szCs w:val="11"/>
        </w:rPr>
        <w:t> </w:t>
      </w:r>
    </w:p>
    <w:tbl>
      <w:tblPr>
        <w:tblpPr w:leftFromText="45" w:rightFromText="45" w:vertAnchor="text"/>
        <w:tblW w:w="4824" w:type="dxa"/>
        <w:tblCellSpacing w:w="7" w:type="dxa"/>
        <w:shd w:val="clear" w:color="auto" w:fill="B7BBB5"/>
        <w:tblCellMar>
          <w:left w:w="0" w:type="dxa"/>
          <w:right w:w="0" w:type="dxa"/>
        </w:tblCellMar>
        <w:tblLook w:val="04A0"/>
      </w:tblPr>
      <w:tblGrid>
        <w:gridCol w:w="7712"/>
      </w:tblGrid>
      <w:tr w:rsidR="00632059" w:rsidTr="00632059">
        <w:trPr>
          <w:tblCellSpacing w:w="7" w:type="dxa"/>
        </w:trPr>
        <w:tc>
          <w:tcPr>
            <w:tcW w:w="10770" w:type="dxa"/>
            <w:shd w:val="clear" w:color="auto" w:fill="FFFFFF"/>
            <w:vAlign w:val="center"/>
            <w:hideMark/>
          </w:tcPr>
          <w:p w:rsidR="00632059" w:rsidRDefault="00632059">
            <w:pPr>
              <w:pStyle w:val="a3"/>
              <w:spacing w:before="18" w:beforeAutospacing="0" w:after="0" w:afterAutospacing="0"/>
              <w:jc w:val="center"/>
              <w:rPr>
                <w:sz w:val="11"/>
                <w:szCs w:val="11"/>
              </w:rPr>
            </w:pPr>
            <w:r>
              <w:rPr>
                <w:sz w:val="11"/>
                <w:szCs w:val="11"/>
              </w:rPr>
              <w:lastRenderedPageBreak/>
              <w:t> </w:t>
            </w:r>
            <w:r>
              <w:rPr>
                <w:noProof/>
                <w:sz w:val="11"/>
                <w:szCs w:val="11"/>
              </w:rPr>
              <w:drawing>
                <wp:inline distT="0" distB="0" distL="0" distR="0">
                  <wp:extent cx="1525905" cy="2283460"/>
                  <wp:effectExtent l="19050" t="0" r="0" b="0"/>
                  <wp:docPr id="302" name="20100514_176/jolangma_1273840651452Yw5pX_png/theme_jolangma.png" descr="http://postfiles1.naver.net/20100514_176/jolangma_1273840651452Yw5pX_png/theme_jolangma.png?type=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514_176/jolangma_1273840651452Yw5pX_png/theme_jolangma.png" descr="http://postfiles1.naver.net/20100514_176/jolangma_1273840651452Yw5pX_png/theme_jolangma.png?type=w3"/>
                          <pic:cNvPicPr>
                            <a:picLocks noChangeAspect="1" noChangeArrowheads="1"/>
                          </pic:cNvPicPr>
                        </pic:nvPicPr>
                        <pic:blipFill>
                          <a:blip r:embed="rId1124"/>
                          <a:srcRect/>
                          <a:stretch>
                            <a:fillRect/>
                          </a:stretch>
                        </pic:blipFill>
                        <pic:spPr bwMode="auto">
                          <a:xfrm>
                            <a:off x="0" y="0"/>
                            <a:ext cx="1525905" cy="2283460"/>
                          </a:xfrm>
                          <a:prstGeom prst="rect">
                            <a:avLst/>
                          </a:prstGeom>
                          <a:noFill/>
                          <a:ln w="9525">
                            <a:noFill/>
                            <a:miter lim="800000"/>
                            <a:headEnd/>
                            <a:tailEnd/>
                          </a:ln>
                        </pic:spPr>
                      </pic:pic>
                    </a:graphicData>
                  </a:graphic>
                </wp:inline>
              </w:drawing>
            </w:r>
            <w:r>
              <w:rPr>
                <w:sz w:val="11"/>
                <w:szCs w:val="11"/>
              </w:rPr>
              <w:t>  </w:t>
            </w:r>
            <w:r>
              <w:rPr>
                <w:rStyle w:val="apple-converted-space"/>
                <w:sz w:val="11"/>
                <w:szCs w:val="11"/>
              </w:rPr>
              <w:t> </w:t>
            </w:r>
            <w:r>
              <w:rPr>
                <w:noProof/>
                <w:sz w:val="11"/>
                <w:szCs w:val="11"/>
              </w:rPr>
              <w:drawing>
                <wp:inline distT="0" distB="0" distL="0" distR="0">
                  <wp:extent cx="1525905" cy="2283460"/>
                  <wp:effectExtent l="19050" t="0" r="0" b="0"/>
                  <wp:docPr id="301" name="20100514_97/jolangma_1273840651642pSuak_png/theme_notitlebar_jolangma.png" descr="http://postfiles2.naver.net/20100514_97/jolangma_1273840651642pSuak_png/theme_notitlebar_jolangma.png?type=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514_97/jolangma_1273840651642pSuak_png/theme_notitlebar_jolangma.png" descr="http://postfiles2.naver.net/20100514_97/jolangma_1273840651642pSuak_png/theme_notitlebar_jolangma.png?type=w3"/>
                          <pic:cNvPicPr>
                            <a:picLocks noChangeAspect="1" noChangeArrowheads="1"/>
                          </pic:cNvPicPr>
                        </pic:nvPicPr>
                        <pic:blipFill>
                          <a:blip r:embed="rId1125"/>
                          <a:srcRect/>
                          <a:stretch>
                            <a:fillRect/>
                          </a:stretch>
                        </pic:blipFill>
                        <pic:spPr bwMode="auto">
                          <a:xfrm>
                            <a:off x="0" y="0"/>
                            <a:ext cx="1525905" cy="2283460"/>
                          </a:xfrm>
                          <a:prstGeom prst="rect">
                            <a:avLst/>
                          </a:prstGeom>
                          <a:noFill/>
                          <a:ln w="9525">
                            <a:noFill/>
                            <a:miter lim="800000"/>
                            <a:headEnd/>
                            <a:tailEnd/>
                          </a:ln>
                        </pic:spPr>
                      </pic:pic>
                    </a:graphicData>
                  </a:graphic>
                </wp:inline>
              </w:drawing>
            </w:r>
            <w:r>
              <w:rPr>
                <w:sz w:val="11"/>
                <w:szCs w:val="11"/>
              </w:rPr>
              <w:t>  </w:t>
            </w:r>
            <w:r>
              <w:rPr>
                <w:rStyle w:val="apple-converted-space"/>
                <w:sz w:val="11"/>
                <w:szCs w:val="11"/>
              </w:rPr>
              <w:t> </w:t>
            </w:r>
            <w:r>
              <w:rPr>
                <w:noProof/>
                <w:sz w:val="11"/>
                <w:szCs w:val="11"/>
              </w:rPr>
              <w:drawing>
                <wp:inline distT="0" distB="0" distL="0" distR="0">
                  <wp:extent cx="1525905" cy="2283460"/>
                  <wp:effectExtent l="19050" t="0" r="0" b="0"/>
                  <wp:docPr id="300" name="20100514_109/jolangma_1273840651813MaTRR_png/theme_notitlebar_fullscreen_jolangma.png" descr="http://postfiles14.naver.net/20100514_109/jolangma_1273840651813MaTRR_png/theme_notitlebar_fullscreen_jolangma.png?type=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514_109/jolangma_1273840651813MaTRR_png/theme_notitlebar_fullscreen_jolangma.png" descr="http://postfiles14.naver.net/20100514_109/jolangma_1273840651813MaTRR_png/theme_notitlebar_fullscreen_jolangma.png?type=w3"/>
                          <pic:cNvPicPr>
                            <a:picLocks noChangeAspect="1" noChangeArrowheads="1"/>
                          </pic:cNvPicPr>
                        </pic:nvPicPr>
                        <pic:blipFill>
                          <a:blip r:embed="rId1126"/>
                          <a:srcRect/>
                          <a:stretch>
                            <a:fillRect/>
                          </a:stretch>
                        </pic:blipFill>
                        <pic:spPr bwMode="auto">
                          <a:xfrm>
                            <a:off x="0" y="0"/>
                            <a:ext cx="1525905" cy="2283460"/>
                          </a:xfrm>
                          <a:prstGeom prst="rect">
                            <a:avLst/>
                          </a:prstGeom>
                          <a:noFill/>
                          <a:ln w="9525">
                            <a:noFill/>
                            <a:miter lim="800000"/>
                            <a:headEnd/>
                            <a:tailEnd/>
                          </a:ln>
                        </pic:spPr>
                      </pic:pic>
                    </a:graphicData>
                  </a:graphic>
                </wp:inline>
              </w:drawing>
            </w:r>
          </w:p>
        </w:tc>
      </w:tr>
      <w:tr w:rsidR="00632059" w:rsidTr="00632059">
        <w:trPr>
          <w:tblCellSpacing w:w="7" w:type="dxa"/>
        </w:trPr>
        <w:tc>
          <w:tcPr>
            <w:tcW w:w="0" w:type="auto"/>
            <w:shd w:val="clear" w:color="auto" w:fill="FFFFFF"/>
            <w:vAlign w:val="center"/>
            <w:hideMark/>
          </w:tcPr>
          <w:p w:rsidR="00632059" w:rsidRDefault="00632059">
            <w:pPr>
              <w:pStyle w:val="a3"/>
              <w:spacing w:before="18" w:beforeAutospacing="0" w:after="0" w:afterAutospacing="0"/>
              <w:jc w:val="center"/>
              <w:rPr>
                <w:sz w:val="11"/>
                <w:szCs w:val="11"/>
              </w:rPr>
            </w:pPr>
            <w:r>
              <w:rPr>
                <w:rStyle w:val="a8"/>
                <w:sz w:val="11"/>
                <w:szCs w:val="11"/>
              </w:rPr>
              <w:t>&lt;activity ... android:theme="@android:style/Theme" ... &gt;</w:t>
            </w:r>
          </w:p>
          <w:p w:rsidR="00632059" w:rsidRDefault="00632059">
            <w:pPr>
              <w:pStyle w:val="a3"/>
              <w:spacing w:before="18" w:beforeAutospacing="0" w:after="0" w:afterAutospacing="0"/>
              <w:jc w:val="center"/>
              <w:rPr>
                <w:sz w:val="11"/>
                <w:szCs w:val="11"/>
              </w:rPr>
            </w:pPr>
            <w:r>
              <w:rPr>
                <w:rStyle w:val="a8"/>
                <w:sz w:val="11"/>
                <w:szCs w:val="11"/>
              </w:rPr>
              <w:t>&lt;activity ... android:theme="@android:style/Theme.NoTitleBar" ... &gt;</w:t>
            </w:r>
          </w:p>
          <w:p w:rsidR="00632059" w:rsidRDefault="00632059">
            <w:pPr>
              <w:pStyle w:val="a3"/>
              <w:spacing w:before="18" w:beforeAutospacing="0" w:after="0" w:afterAutospacing="0"/>
              <w:jc w:val="center"/>
              <w:rPr>
                <w:sz w:val="11"/>
                <w:szCs w:val="11"/>
              </w:rPr>
            </w:pPr>
            <w:r>
              <w:rPr>
                <w:rStyle w:val="a8"/>
                <w:sz w:val="11"/>
                <w:szCs w:val="11"/>
              </w:rPr>
              <w:t>&lt;activity ... android:theme="@android:style/Theme.NoTitleBar.Fullscreen" ... &gt;</w:t>
            </w:r>
          </w:p>
          <w:p w:rsidR="00632059" w:rsidRDefault="00632059">
            <w:pPr>
              <w:pStyle w:val="a3"/>
              <w:spacing w:before="18" w:beforeAutospacing="0" w:after="0" w:afterAutospacing="0"/>
              <w:jc w:val="center"/>
              <w:rPr>
                <w:sz w:val="11"/>
                <w:szCs w:val="11"/>
              </w:rPr>
            </w:pPr>
            <w:r>
              <w:rPr>
                <w:sz w:val="11"/>
                <w:szCs w:val="11"/>
              </w:rPr>
              <w:t>The default system theme. 이 테마는 기본 테마에 아무 설정도 하지 않으려는 Activity가 사용할때 좋은 테마에요. 하얀색 텍스트와 어두운 배경으로 되어 있지요.</w:t>
            </w:r>
          </w:p>
        </w:tc>
      </w:tr>
      <w:tr w:rsidR="00632059" w:rsidTr="00632059">
        <w:trPr>
          <w:tblCellSpacing w:w="7" w:type="dxa"/>
        </w:trPr>
        <w:tc>
          <w:tcPr>
            <w:tcW w:w="0" w:type="auto"/>
            <w:shd w:val="clear" w:color="auto" w:fill="FFFFFF"/>
            <w:vAlign w:val="center"/>
            <w:hideMark/>
          </w:tcPr>
          <w:p w:rsidR="00632059" w:rsidRDefault="00632059">
            <w:pPr>
              <w:pStyle w:val="a3"/>
              <w:spacing w:before="18" w:beforeAutospacing="0" w:after="0" w:afterAutospacing="0"/>
              <w:jc w:val="center"/>
              <w:rPr>
                <w:sz w:val="11"/>
                <w:szCs w:val="11"/>
              </w:rPr>
            </w:pPr>
            <w:r>
              <w:rPr>
                <w:sz w:val="11"/>
                <w:szCs w:val="11"/>
              </w:rPr>
              <w:t> </w:t>
            </w:r>
            <w:r>
              <w:rPr>
                <w:rStyle w:val="a8"/>
                <w:sz w:val="11"/>
                <w:szCs w:val="11"/>
              </w:rPr>
              <w:t>&lt;activity... android:theme="@android:style/Theme.Black" ... &gt;</w:t>
            </w:r>
          </w:p>
          <w:p w:rsidR="00632059" w:rsidRDefault="00632059">
            <w:pPr>
              <w:pStyle w:val="a3"/>
              <w:spacing w:before="18" w:beforeAutospacing="0" w:after="0" w:afterAutospacing="0"/>
              <w:jc w:val="center"/>
              <w:rPr>
                <w:sz w:val="11"/>
                <w:szCs w:val="11"/>
              </w:rPr>
            </w:pPr>
            <w:r>
              <w:rPr>
                <w:rStyle w:val="a8"/>
                <w:sz w:val="11"/>
                <w:szCs w:val="11"/>
              </w:rPr>
              <w:t>&lt;activity... android:theme="@android:style/Theme.Black.NoTitleBar" ... &gt;</w:t>
            </w:r>
          </w:p>
          <w:p w:rsidR="00632059" w:rsidRDefault="00632059">
            <w:pPr>
              <w:pStyle w:val="a3"/>
              <w:spacing w:before="18" w:beforeAutospacing="0" w:after="0" w:afterAutospacing="0"/>
              <w:jc w:val="center"/>
              <w:rPr>
                <w:sz w:val="11"/>
                <w:szCs w:val="11"/>
              </w:rPr>
            </w:pPr>
            <w:r>
              <w:rPr>
                <w:rStyle w:val="a8"/>
                <w:sz w:val="11"/>
                <w:szCs w:val="11"/>
              </w:rPr>
              <w:t>&lt;activity... android:theme="@android:style/</w:t>
            </w:r>
          </w:p>
          <w:p w:rsidR="00632059" w:rsidRDefault="00632059">
            <w:pPr>
              <w:pStyle w:val="a3"/>
              <w:spacing w:before="18" w:beforeAutospacing="0" w:after="0" w:afterAutospacing="0"/>
              <w:jc w:val="center"/>
              <w:rPr>
                <w:sz w:val="11"/>
                <w:szCs w:val="11"/>
              </w:rPr>
            </w:pPr>
            <w:r>
              <w:rPr>
                <w:rStyle w:val="a8"/>
                <w:sz w:val="11"/>
                <w:szCs w:val="11"/>
              </w:rPr>
              <w:t>Theme.Black.NoTitleBar.Fullscreen" ... &gt;</w:t>
            </w:r>
          </w:p>
          <w:p w:rsidR="00632059" w:rsidRDefault="00632059">
            <w:pPr>
              <w:pStyle w:val="a3"/>
              <w:spacing w:before="18" w:beforeAutospacing="0" w:after="0" w:afterAutospacing="0"/>
              <w:jc w:val="center"/>
              <w:rPr>
                <w:sz w:val="11"/>
                <w:szCs w:val="11"/>
              </w:rPr>
            </w:pPr>
            <w:r>
              <w:rPr>
                <w:sz w:val="11"/>
                <w:szCs w:val="11"/>
              </w:rPr>
              <w:t>완벽한 검은색을 배경으로 가지고 있는 기본 테마에요. 얘는 이미지 뷰어나 미디어 플레이어 같이 집중력을 요하는 것들과 같이 사용하면 유용하죠. 만약 보통 테마를 원하시면 이 테마를 사용하지 마시고 바로 위에 있는 테마(</w:t>
            </w:r>
            <w:r>
              <w:rPr>
                <w:rStyle w:val="a8"/>
                <w:sz w:val="11"/>
                <w:szCs w:val="11"/>
              </w:rPr>
              <w:t>="@android:style/Theme"</w:t>
            </w:r>
            <w:r>
              <w:rPr>
                <w:sz w:val="11"/>
                <w:szCs w:val="11"/>
              </w:rPr>
              <w:t>)를 사용하세요.</w:t>
            </w:r>
          </w:p>
        </w:tc>
      </w:tr>
    </w:tbl>
    <w:p w:rsidR="00632059" w:rsidRDefault="00632059" w:rsidP="00632059">
      <w:pPr>
        <w:pStyle w:val="a3"/>
        <w:spacing w:before="18" w:beforeAutospacing="0" w:after="0" w:afterAutospacing="0"/>
        <w:jc w:val="center"/>
        <w:rPr>
          <w:rFonts w:ascii="돋움" w:eastAsia="돋움" w:hAnsi="돋움"/>
          <w:color w:val="000000"/>
          <w:sz w:val="11"/>
          <w:szCs w:val="11"/>
        </w:rPr>
      </w:pPr>
      <w:r>
        <w:rPr>
          <w:rFonts w:ascii="돋움" w:eastAsia="돋움" w:hAnsi="돋움" w:hint="eastAsia"/>
          <w:color w:val="000000"/>
          <w:sz w:val="11"/>
          <w:szCs w:val="11"/>
        </w:rPr>
        <w:t> </w:t>
      </w:r>
    </w:p>
    <w:p w:rsidR="00632059" w:rsidRDefault="00632059" w:rsidP="00632059">
      <w:pPr>
        <w:pStyle w:val="a3"/>
        <w:spacing w:before="18" w:beforeAutospacing="0" w:after="0" w:afterAutospacing="0"/>
        <w:jc w:val="center"/>
        <w:rPr>
          <w:rFonts w:ascii="돋움" w:eastAsia="돋움" w:hAnsi="돋움"/>
          <w:color w:val="000000"/>
          <w:sz w:val="11"/>
          <w:szCs w:val="11"/>
        </w:rPr>
      </w:pPr>
      <w:r>
        <w:rPr>
          <w:rFonts w:ascii="돋움" w:eastAsia="돋움" w:hAnsi="돋움" w:hint="eastAsia"/>
          <w:color w:val="000000"/>
          <w:sz w:val="11"/>
          <w:szCs w:val="11"/>
        </w:rPr>
        <w:t> 위의 두 개의 테마군은 비슷한 결과가 보여지는 군요.</w:t>
      </w:r>
    </w:p>
    <w:p w:rsidR="00632059" w:rsidRDefault="00632059" w:rsidP="00632059">
      <w:pPr>
        <w:pStyle w:val="a3"/>
        <w:spacing w:before="18" w:beforeAutospacing="0" w:after="0" w:afterAutospacing="0"/>
        <w:jc w:val="center"/>
        <w:rPr>
          <w:rFonts w:ascii="돋움" w:eastAsia="돋움" w:hAnsi="돋움"/>
          <w:color w:val="000000"/>
          <w:sz w:val="11"/>
          <w:szCs w:val="11"/>
        </w:rPr>
      </w:pPr>
      <w:r>
        <w:rPr>
          <w:rFonts w:ascii="돋움" w:eastAsia="돋움" w:hAnsi="돋움" w:hint="eastAsia"/>
          <w:color w:val="000000"/>
          <w:sz w:val="11"/>
          <w:szCs w:val="11"/>
        </w:rPr>
        <w:t> </w:t>
      </w:r>
    </w:p>
    <w:tbl>
      <w:tblPr>
        <w:tblpPr w:leftFromText="45" w:rightFromText="45" w:vertAnchor="text"/>
        <w:tblW w:w="4797" w:type="dxa"/>
        <w:tblCellSpacing w:w="7" w:type="dxa"/>
        <w:shd w:val="clear" w:color="auto" w:fill="B7BBB5"/>
        <w:tblCellMar>
          <w:left w:w="0" w:type="dxa"/>
          <w:right w:w="0" w:type="dxa"/>
        </w:tblCellMar>
        <w:tblLook w:val="04A0"/>
      </w:tblPr>
      <w:tblGrid>
        <w:gridCol w:w="7657"/>
      </w:tblGrid>
      <w:tr w:rsidR="00632059" w:rsidTr="00632059">
        <w:trPr>
          <w:tblCellSpacing w:w="7" w:type="dxa"/>
        </w:trPr>
        <w:tc>
          <w:tcPr>
            <w:tcW w:w="10770" w:type="dxa"/>
            <w:shd w:val="clear" w:color="auto" w:fill="FFFFFF"/>
            <w:vAlign w:val="center"/>
            <w:hideMark/>
          </w:tcPr>
          <w:p w:rsidR="00632059" w:rsidRDefault="00632059">
            <w:pPr>
              <w:pStyle w:val="a3"/>
              <w:spacing w:before="18" w:beforeAutospacing="0" w:after="0" w:afterAutospacing="0"/>
              <w:jc w:val="center"/>
              <w:rPr>
                <w:sz w:val="11"/>
                <w:szCs w:val="11"/>
              </w:rPr>
            </w:pPr>
            <w:r>
              <w:rPr>
                <w:noProof/>
                <w:sz w:val="11"/>
                <w:szCs w:val="11"/>
              </w:rPr>
              <w:drawing>
                <wp:inline distT="0" distB="0" distL="0" distR="0">
                  <wp:extent cx="1525905" cy="2283460"/>
                  <wp:effectExtent l="19050" t="0" r="0" b="0"/>
                  <wp:docPr id="299" name="20100514_264/jolangma_1273824391352RdyOJ_png/theme_light_jolangma.png" descr="http://postfiles9.naver.net/20100514_264/jolangma_1273824391352RdyOJ_png/theme_light_jolangma.png?type=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514_264/jolangma_1273824391352RdyOJ_png/theme_light_jolangma.png" descr="http://postfiles9.naver.net/20100514_264/jolangma_1273824391352RdyOJ_png/theme_light_jolangma.png?type=w3"/>
                          <pic:cNvPicPr>
                            <a:picLocks noChangeAspect="1" noChangeArrowheads="1"/>
                          </pic:cNvPicPr>
                        </pic:nvPicPr>
                        <pic:blipFill>
                          <a:blip r:embed="rId1127"/>
                          <a:srcRect/>
                          <a:stretch>
                            <a:fillRect/>
                          </a:stretch>
                        </pic:blipFill>
                        <pic:spPr bwMode="auto">
                          <a:xfrm>
                            <a:off x="0" y="0"/>
                            <a:ext cx="1525905" cy="2283460"/>
                          </a:xfrm>
                          <a:prstGeom prst="rect">
                            <a:avLst/>
                          </a:prstGeom>
                          <a:noFill/>
                          <a:ln w="9525">
                            <a:noFill/>
                            <a:miter lim="800000"/>
                            <a:headEnd/>
                            <a:tailEnd/>
                          </a:ln>
                        </pic:spPr>
                      </pic:pic>
                    </a:graphicData>
                  </a:graphic>
                </wp:inline>
              </w:drawing>
            </w:r>
            <w:r>
              <w:rPr>
                <w:sz w:val="11"/>
                <w:szCs w:val="11"/>
              </w:rPr>
              <w:t>   </w:t>
            </w:r>
            <w:r>
              <w:rPr>
                <w:noProof/>
                <w:sz w:val="11"/>
                <w:szCs w:val="11"/>
              </w:rPr>
              <w:drawing>
                <wp:inline distT="0" distB="0" distL="0" distR="0">
                  <wp:extent cx="1525905" cy="2283460"/>
                  <wp:effectExtent l="19050" t="0" r="0" b="0"/>
                  <wp:docPr id="298" name="20100514_112/jolangma_1273824338003QezUD_png/theme_light_notitlebar_jolangma.png" descr="http://postfiles1.naver.net/20100514_112/jolangma_1273824338003QezUD_png/theme_light_notitlebar_jolangma.png?type=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514_112/jolangma_1273824338003QezUD_png/theme_light_notitlebar_jolangma.png" descr="http://postfiles1.naver.net/20100514_112/jolangma_1273824338003QezUD_png/theme_light_notitlebar_jolangma.png?type=w3"/>
                          <pic:cNvPicPr>
                            <a:picLocks noChangeAspect="1" noChangeArrowheads="1"/>
                          </pic:cNvPicPr>
                        </pic:nvPicPr>
                        <pic:blipFill>
                          <a:blip r:embed="rId1128"/>
                          <a:srcRect/>
                          <a:stretch>
                            <a:fillRect/>
                          </a:stretch>
                        </pic:blipFill>
                        <pic:spPr bwMode="auto">
                          <a:xfrm>
                            <a:off x="0" y="0"/>
                            <a:ext cx="1525905" cy="2283460"/>
                          </a:xfrm>
                          <a:prstGeom prst="rect">
                            <a:avLst/>
                          </a:prstGeom>
                          <a:noFill/>
                          <a:ln w="9525">
                            <a:noFill/>
                            <a:miter lim="800000"/>
                            <a:headEnd/>
                            <a:tailEnd/>
                          </a:ln>
                        </pic:spPr>
                      </pic:pic>
                    </a:graphicData>
                  </a:graphic>
                </wp:inline>
              </w:drawing>
            </w:r>
            <w:r>
              <w:rPr>
                <w:sz w:val="11"/>
                <w:szCs w:val="11"/>
              </w:rPr>
              <w:t>  </w:t>
            </w:r>
            <w:r>
              <w:rPr>
                <w:rStyle w:val="apple-converted-space"/>
                <w:sz w:val="11"/>
                <w:szCs w:val="11"/>
              </w:rPr>
              <w:t> </w:t>
            </w:r>
            <w:r>
              <w:rPr>
                <w:noProof/>
                <w:sz w:val="11"/>
                <w:szCs w:val="11"/>
              </w:rPr>
              <w:drawing>
                <wp:inline distT="0" distB="0" distL="0" distR="0">
                  <wp:extent cx="1525905" cy="2283460"/>
                  <wp:effectExtent l="19050" t="0" r="0" b="0"/>
                  <wp:docPr id="297" name="20100514_131/jolangma_1273824338214lsRYk_png/theme_light_notitlebar_fullscreen_jolangma.png" descr="http://postfiles4.naver.net/20100514_131/jolangma_1273824338214lsRYk_png/theme_light_notitlebar_fullscreen_jolangma.png?type=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514_131/jolangma_1273824338214lsRYk_png/theme_light_notitlebar_fullscreen_jolangma.png" descr="http://postfiles4.naver.net/20100514_131/jolangma_1273824338214lsRYk_png/theme_light_notitlebar_fullscreen_jolangma.png?type=w3"/>
                          <pic:cNvPicPr>
                            <a:picLocks noChangeAspect="1" noChangeArrowheads="1"/>
                          </pic:cNvPicPr>
                        </pic:nvPicPr>
                        <pic:blipFill>
                          <a:blip r:embed="rId1129"/>
                          <a:srcRect/>
                          <a:stretch>
                            <a:fillRect/>
                          </a:stretch>
                        </pic:blipFill>
                        <pic:spPr bwMode="auto">
                          <a:xfrm>
                            <a:off x="0" y="0"/>
                            <a:ext cx="1525905" cy="2283460"/>
                          </a:xfrm>
                          <a:prstGeom prst="rect">
                            <a:avLst/>
                          </a:prstGeom>
                          <a:noFill/>
                          <a:ln w="9525">
                            <a:noFill/>
                            <a:miter lim="800000"/>
                            <a:headEnd/>
                            <a:tailEnd/>
                          </a:ln>
                        </pic:spPr>
                      </pic:pic>
                    </a:graphicData>
                  </a:graphic>
                </wp:inline>
              </w:drawing>
            </w:r>
          </w:p>
        </w:tc>
      </w:tr>
      <w:tr w:rsidR="00632059" w:rsidTr="00632059">
        <w:trPr>
          <w:tblCellSpacing w:w="7" w:type="dxa"/>
        </w:trPr>
        <w:tc>
          <w:tcPr>
            <w:tcW w:w="0" w:type="auto"/>
            <w:shd w:val="clear" w:color="auto" w:fill="FFFFFF"/>
            <w:vAlign w:val="center"/>
            <w:hideMark/>
          </w:tcPr>
          <w:p w:rsidR="00632059" w:rsidRDefault="00632059">
            <w:pPr>
              <w:pStyle w:val="a3"/>
              <w:spacing w:before="18" w:beforeAutospacing="0" w:after="0" w:afterAutospacing="0"/>
              <w:jc w:val="center"/>
              <w:rPr>
                <w:sz w:val="11"/>
                <w:szCs w:val="11"/>
              </w:rPr>
            </w:pPr>
            <w:r>
              <w:rPr>
                <w:sz w:val="11"/>
                <w:szCs w:val="11"/>
              </w:rPr>
              <w:t> </w:t>
            </w:r>
            <w:r>
              <w:rPr>
                <w:rStyle w:val="a8"/>
                <w:sz w:val="11"/>
                <w:szCs w:val="11"/>
              </w:rPr>
              <w:t>&lt;activity... android:theme="@android:style/Theme.Light" ... &gt;</w:t>
            </w:r>
          </w:p>
          <w:p w:rsidR="00632059" w:rsidRDefault="00632059">
            <w:pPr>
              <w:pStyle w:val="a3"/>
              <w:spacing w:before="18" w:beforeAutospacing="0" w:after="0" w:afterAutospacing="0"/>
              <w:jc w:val="center"/>
              <w:rPr>
                <w:sz w:val="11"/>
                <w:szCs w:val="11"/>
              </w:rPr>
            </w:pPr>
            <w:r>
              <w:rPr>
                <w:rStyle w:val="a8"/>
                <w:sz w:val="11"/>
                <w:szCs w:val="11"/>
              </w:rPr>
              <w:t>&lt;activity... android:theme="@android:style/Theme.Light.NoTitleBar" ... &gt;</w:t>
            </w:r>
          </w:p>
          <w:p w:rsidR="00632059" w:rsidRDefault="00632059">
            <w:pPr>
              <w:pStyle w:val="a3"/>
              <w:spacing w:before="18" w:beforeAutospacing="0" w:after="0" w:afterAutospacing="0"/>
              <w:jc w:val="center"/>
              <w:rPr>
                <w:sz w:val="11"/>
                <w:szCs w:val="11"/>
              </w:rPr>
            </w:pPr>
            <w:r>
              <w:rPr>
                <w:rStyle w:val="a8"/>
                <w:sz w:val="11"/>
                <w:szCs w:val="11"/>
              </w:rPr>
              <w:t>&lt;activity... android:theme="@android:style/</w:t>
            </w:r>
          </w:p>
          <w:p w:rsidR="00632059" w:rsidRDefault="00632059">
            <w:pPr>
              <w:pStyle w:val="a3"/>
              <w:spacing w:before="18" w:beforeAutospacing="0" w:after="0" w:afterAutospacing="0"/>
              <w:jc w:val="center"/>
              <w:rPr>
                <w:sz w:val="11"/>
                <w:szCs w:val="11"/>
              </w:rPr>
            </w:pPr>
            <w:r>
              <w:rPr>
                <w:rStyle w:val="a8"/>
                <w:sz w:val="11"/>
                <w:szCs w:val="11"/>
              </w:rPr>
              <w:t>Theme.Light.NoTitleBar.Fullscreen" ... &gt;</w:t>
            </w:r>
          </w:p>
          <w:p w:rsidR="00632059" w:rsidRDefault="00632059">
            <w:pPr>
              <w:pStyle w:val="a3"/>
              <w:spacing w:before="18" w:beforeAutospacing="0" w:after="0" w:afterAutospacing="0"/>
              <w:jc w:val="center"/>
              <w:rPr>
                <w:sz w:val="11"/>
                <w:szCs w:val="11"/>
              </w:rPr>
            </w:pPr>
            <w:r>
              <w:rPr>
                <w:sz w:val="11"/>
                <w:szCs w:val="11"/>
              </w:rPr>
              <w:t>검은색 텍스트를 사용하고 배경은 하얀색을 가지고 있는 테마에요.</w:t>
            </w:r>
          </w:p>
          <w:p w:rsidR="00632059" w:rsidRDefault="00632059">
            <w:pPr>
              <w:pStyle w:val="a3"/>
              <w:spacing w:before="18" w:beforeAutospacing="0" w:after="0" w:afterAutospacing="0"/>
              <w:jc w:val="center"/>
              <w:rPr>
                <w:sz w:val="11"/>
                <w:szCs w:val="11"/>
              </w:rPr>
            </w:pPr>
            <w:r>
              <w:rPr>
                <w:sz w:val="11"/>
                <w:szCs w:val="11"/>
              </w:rPr>
              <w:t>이런 외관을 원하시면 여러분의 액티비티에 적용하세요.</w:t>
            </w:r>
          </w:p>
        </w:tc>
      </w:tr>
    </w:tbl>
    <w:p w:rsidR="00632059" w:rsidRDefault="00632059" w:rsidP="00632059">
      <w:pPr>
        <w:pStyle w:val="a3"/>
        <w:spacing w:before="18" w:beforeAutospacing="0" w:after="0" w:afterAutospacing="0"/>
        <w:jc w:val="center"/>
        <w:rPr>
          <w:rFonts w:ascii="돋움" w:eastAsia="돋움" w:hAnsi="돋움"/>
          <w:color w:val="000000"/>
          <w:sz w:val="11"/>
          <w:szCs w:val="11"/>
        </w:rPr>
      </w:pPr>
      <w:r>
        <w:rPr>
          <w:rFonts w:ascii="돋움" w:eastAsia="돋움" w:hAnsi="돋움" w:hint="eastAsia"/>
          <w:color w:val="000000"/>
          <w:sz w:val="11"/>
          <w:szCs w:val="11"/>
        </w:rPr>
        <w:t> </w:t>
      </w:r>
    </w:p>
    <w:p w:rsidR="00632059" w:rsidRDefault="00632059" w:rsidP="00632059">
      <w:pPr>
        <w:pStyle w:val="a3"/>
        <w:spacing w:before="18" w:beforeAutospacing="0" w:after="0" w:afterAutospacing="0"/>
        <w:jc w:val="center"/>
        <w:rPr>
          <w:rFonts w:ascii="돋움" w:eastAsia="돋움" w:hAnsi="돋움"/>
          <w:color w:val="000000"/>
          <w:sz w:val="11"/>
          <w:szCs w:val="11"/>
        </w:rPr>
      </w:pPr>
      <w:r>
        <w:rPr>
          <w:rFonts w:ascii="돋움" w:eastAsia="돋움" w:hAnsi="돋움" w:hint="eastAsia"/>
          <w:color w:val="000000"/>
          <w:sz w:val="11"/>
          <w:szCs w:val="11"/>
        </w:rPr>
        <w:t>  </w:t>
      </w:r>
    </w:p>
    <w:p w:rsidR="00632059" w:rsidRDefault="00632059" w:rsidP="00632059">
      <w:pPr>
        <w:pStyle w:val="a3"/>
        <w:spacing w:before="18" w:beforeAutospacing="0" w:after="0" w:afterAutospacing="0"/>
        <w:jc w:val="center"/>
        <w:rPr>
          <w:rFonts w:ascii="돋움" w:eastAsia="돋움" w:hAnsi="돋움"/>
          <w:color w:val="000000"/>
          <w:sz w:val="11"/>
          <w:szCs w:val="11"/>
        </w:rPr>
      </w:pPr>
      <w:r>
        <w:rPr>
          <w:rFonts w:ascii="돋움" w:eastAsia="돋움" w:hAnsi="돋움" w:hint="eastAsia"/>
          <w:color w:val="000000"/>
          <w:sz w:val="11"/>
          <w:szCs w:val="11"/>
        </w:rPr>
        <w:t> </w:t>
      </w:r>
    </w:p>
    <w:p w:rsidR="00632059" w:rsidRDefault="00632059" w:rsidP="00632059">
      <w:pPr>
        <w:pStyle w:val="a3"/>
        <w:spacing w:before="18" w:beforeAutospacing="0" w:after="0" w:afterAutospacing="0"/>
        <w:jc w:val="center"/>
        <w:rPr>
          <w:rFonts w:ascii="돋움" w:eastAsia="돋움" w:hAnsi="돋움"/>
          <w:color w:val="000000"/>
          <w:sz w:val="11"/>
          <w:szCs w:val="11"/>
        </w:rPr>
      </w:pPr>
      <w:r>
        <w:rPr>
          <w:rFonts w:ascii="돋움" w:eastAsia="돋움" w:hAnsi="돋움" w:hint="eastAsia"/>
          <w:color w:val="000000"/>
          <w:sz w:val="11"/>
          <w:szCs w:val="11"/>
        </w:rPr>
        <w:t>  </w:t>
      </w:r>
    </w:p>
    <w:p w:rsidR="00632059" w:rsidRDefault="00632059" w:rsidP="00632059">
      <w:pPr>
        <w:pStyle w:val="a3"/>
        <w:spacing w:before="18" w:beforeAutospacing="0" w:after="0" w:afterAutospacing="0"/>
        <w:jc w:val="center"/>
        <w:rPr>
          <w:rFonts w:ascii="돋움" w:eastAsia="돋움" w:hAnsi="돋움"/>
          <w:color w:val="000000"/>
          <w:sz w:val="11"/>
          <w:szCs w:val="11"/>
        </w:rPr>
      </w:pPr>
      <w:r>
        <w:rPr>
          <w:rFonts w:ascii="돋움" w:eastAsia="돋움" w:hAnsi="돋움" w:hint="eastAsia"/>
          <w:color w:val="000000"/>
          <w:sz w:val="11"/>
          <w:szCs w:val="11"/>
        </w:rPr>
        <w:t> </w:t>
      </w:r>
    </w:p>
    <w:p w:rsidR="00632059" w:rsidRDefault="00632059" w:rsidP="00632059">
      <w:pPr>
        <w:pStyle w:val="a3"/>
        <w:spacing w:before="18" w:beforeAutospacing="0" w:after="0" w:afterAutospacing="0"/>
        <w:jc w:val="center"/>
        <w:rPr>
          <w:rFonts w:ascii="돋움" w:eastAsia="돋움" w:hAnsi="돋움"/>
          <w:color w:val="000000"/>
          <w:sz w:val="11"/>
          <w:szCs w:val="11"/>
        </w:rPr>
      </w:pPr>
      <w:r>
        <w:rPr>
          <w:rFonts w:ascii="돋움" w:eastAsia="돋움" w:hAnsi="돋움" w:hint="eastAsia"/>
          <w:color w:val="000000"/>
          <w:sz w:val="11"/>
          <w:szCs w:val="11"/>
        </w:rPr>
        <w:t>  </w:t>
      </w:r>
    </w:p>
    <w:p w:rsidR="00632059" w:rsidRDefault="00632059" w:rsidP="00632059">
      <w:pPr>
        <w:pStyle w:val="a3"/>
        <w:spacing w:before="18" w:beforeAutospacing="0" w:after="0" w:afterAutospacing="0"/>
        <w:jc w:val="center"/>
        <w:rPr>
          <w:rFonts w:ascii="돋움" w:eastAsia="돋움" w:hAnsi="돋움"/>
          <w:color w:val="000000"/>
          <w:sz w:val="11"/>
          <w:szCs w:val="11"/>
        </w:rPr>
      </w:pPr>
      <w:r>
        <w:rPr>
          <w:rFonts w:ascii="돋움" w:eastAsia="돋움" w:hAnsi="돋움" w:hint="eastAsia"/>
          <w:color w:val="000000"/>
          <w:sz w:val="11"/>
          <w:szCs w:val="11"/>
        </w:rPr>
        <w:t>  </w:t>
      </w:r>
    </w:p>
    <w:p w:rsidR="00632059" w:rsidRDefault="00632059" w:rsidP="00632059">
      <w:pPr>
        <w:pStyle w:val="a3"/>
        <w:spacing w:before="18" w:beforeAutospacing="0" w:after="0" w:afterAutospacing="0"/>
        <w:jc w:val="center"/>
        <w:rPr>
          <w:rFonts w:ascii="돋움" w:eastAsia="돋움" w:hAnsi="돋움"/>
          <w:color w:val="000000"/>
          <w:sz w:val="11"/>
          <w:szCs w:val="11"/>
        </w:rPr>
      </w:pPr>
      <w:r>
        <w:rPr>
          <w:rFonts w:ascii="돋움" w:eastAsia="돋움" w:hAnsi="돋움" w:hint="eastAsia"/>
          <w:color w:val="000000"/>
          <w:sz w:val="11"/>
          <w:szCs w:val="11"/>
        </w:rPr>
        <w:t>   </w:t>
      </w:r>
    </w:p>
    <w:p w:rsidR="00632059" w:rsidRDefault="00632059" w:rsidP="00632059">
      <w:pPr>
        <w:pStyle w:val="a3"/>
        <w:spacing w:before="18" w:beforeAutospacing="0" w:after="0" w:afterAutospacing="0"/>
        <w:jc w:val="center"/>
        <w:rPr>
          <w:rFonts w:ascii="돋움" w:eastAsia="돋움" w:hAnsi="돋움"/>
          <w:color w:val="000000"/>
          <w:sz w:val="11"/>
          <w:szCs w:val="11"/>
        </w:rPr>
      </w:pPr>
      <w:r>
        <w:rPr>
          <w:rFonts w:ascii="돋움" w:eastAsia="돋움" w:hAnsi="돋움" w:hint="eastAsia"/>
          <w:color w:val="000000"/>
          <w:sz w:val="11"/>
          <w:szCs w:val="11"/>
        </w:rPr>
        <w:t> </w:t>
      </w:r>
    </w:p>
    <w:p w:rsidR="00632059" w:rsidRDefault="00632059" w:rsidP="00632059">
      <w:pPr>
        <w:pStyle w:val="a3"/>
        <w:spacing w:before="18" w:beforeAutospacing="0" w:after="0" w:afterAutospacing="0"/>
        <w:jc w:val="center"/>
        <w:rPr>
          <w:rFonts w:ascii="돋움" w:eastAsia="돋움" w:hAnsi="돋움"/>
          <w:color w:val="000000"/>
          <w:sz w:val="11"/>
          <w:szCs w:val="11"/>
        </w:rPr>
      </w:pPr>
      <w:r>
        <w:rPr>
          <w:rFonts w:ascii="돋움" w:eastAsia="돋움" w:hAnsi="돋움" w:hint="eastAsia"/>
          <w:color w:val="000000"/>
          <w:sz w:val="11"/>
          <w:szCs w:val="11"/>
        </w:rPr>
        <w:t>  </w:t>
      </w:r>
    </w:p>
    <w:tbl>
      <w:tblPr>
        <w:tblpPr w:leftFromText="45" w:rightFromText="45" w:vertAnchor="text"/>
        <w:tblW w:w="4815" w:type="dxa"/>
        <w:tblCellSpacing w:w="7" w:type="dxa"/>
        <w:shd w:val="clear" w:color="auto" w:fill="B7BBB5"/>
        <w:tblCellMar>
          <w:left w:w="0" w:type="dxa"/>
          <w:right w:w="0" w:type="dxa"/>
        </w:tblCellMar>
        <w:tblLook w:val="04A0"/>
      </w:tblPr>
      <w:tblGrid>
        <w:gridCol w:w="5059"/>
      </w:tblGrid>
      <w:tr w:rsidR="00632059" w:rsidTr="00632059">
        <w:trPr>
          <w:tblCellSpacing w:w="7" w:type="dxa"/>
        </w:trPr>
        <w:tc>
          <w:tcPr>
            <w:tcW w:w="10770" w:type="dxa"/>
            <w:shd w:val="clear" w:color="auto" w:fill="FFFFFF"/>
            <w:vAlign w:val="center"/>
            <w:hideMark/>
          </w:tcPr>
          <w:p w:rsidR="00632059" w:rsidRDefault="00632059">
            <w:pPr>
              <w:pStyle w:val="a3"/>
              <w:spacing w:before="18" w:beforeAutospacing="0" w:after="0" w:afterAutospacing="0"/>
              <w:jc w:val="center"/>
              <w:rPr>
                <w:sz w:val="11"/>
                <w:szCs w:val="11"/>
              </w:rPr>
            </w:pPr>
            <w:r>
              <w:rPr>
                <w:noProof/>
                <w:sz w:val="11"/>
                <w:szCs w:val="11"/>
              </w:rPr>
              <w:drawing>
                <wp:inline distT="0" distB="0" distL="0" distR="0">
                  <wp:extent cx="1525905" cy="2283460"/>
                  <wp:effectExtent l="19050" t="0" r="0" b="0"/>
                  <wp:docPr id="287" name="20100515_18/jolangma_12738883022093w9oy_png/theme_wallpapersettings_jolangma.png" descr="http://postfiles3.naver.net/20100515_18/jolangma_12738883022093w9oy_png/theme_wallpapersettings_jolangma.png?type=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515_18/jolangma_12738883022093w9oy_png/theme_wallpapersettings_jolangma.png" descr="http://postfiles3.naver.net/20100515_18/jolangma_12738883022093w9oy_png/theme_wallpapersettings_jolangma.png?type=w3"/>
                          <pic:cNvPicPr>
                            <a:picLocks noChangeAspect="1" noChangeArrowheads="1"/>
                          </pic:cNvPicPr>
                        </pic:nvPicPr>
                        <pic:blipFill>
                          <a:blip r:embed="rId1130"/>
                          <a:srcRect/>
                          <a:stretch>
                            <a:fillRect/>
                          </a:stretch>
                        </pic:blipFill>
                        <pic:spPr bwMode="auto">
                          <a:xfrm>
                            <a:off x="0" y="0"/>
                            <a:ext cx="1525905" cy="2283460"/>
                          </a:xfrm>
                          <a:prstGeom prst="rect">
                            <a:avLst/>
                          </a:prstGeom>
                          <a:noFill/>
                          <a:ln w="9525">
                            <a:noFill/>
                            <a:miter lim="800000"/>
                            <a:headEnd/>
                            <a:tailEnd/>
                          </a:ln>
                        </pic:spPr>
                      </pic:pic>
                    </a:graphicData>
                  </a:graphic>
                </wp:inline>
              </w:drawing>
            </w:r>
            <w:r>
              <w:rPr>
                <w:sz w:val="11"/>
                <w:szCs w:val="11"/>
              </w:rPr>
              <w:t>  </w:t>
            </w:r>
            <w:r>
              <w:rPr>
                <w:rStyle w:val="apple-converted-space"/>
                <w:sz w:val="11"/>
                <w:szCs w:val="11"/>
              </w:rPr>
              <w:t> </w:t>
            </w:r>
            <w:r>
              <w:rPr>
                <w:noProof/>
                <w:sz w:val="11"/>
                <w:szCs w:val="11"/>
              </w:rPr>
              <w:drawing>
                <wp:inline distT="0" distB="0" distL="0" distR="0">
                  <wp:extent cx="1525905" cy="2283460"/>
                  <wp:effectExtent l="19050" t="0" r="0" b="0"/>
                  <wp:docPr id="286" name="20100515_79/jolangma_1273889354137gC8Am_png/theme_light_wallpapersettings_jolangma.png" descr="http://postfiles16.naver.net/20100515_79/jolangma_1273889354137gC8Am_png/theme_light_wallpapersettings_jolangma.png?type=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515_79/jolangma_1273889354137gC8Am_png/theme_light_wallpapersettings_jolangma.png" descr="http://postfiles16.naver.net/20100515_79/jolangma_1273889354137gC8Am_png/theme_light_wallpapersettings_jolangma.png?type=w3"/>
                          <pic:cNvPicPr>
                            <a:picLocks noChangeAspect="1" noChangeArrowheads="1"/>
                          </pic:cNvPicPr>
                        </pic:nvPicPr>
                        <pic:blipFill>
                          <a:blip r:embed="rId1131"/>
                          <a:srcRect/>
                          <a:stretch>
                            <a:fillRect/>
                          </a:stretch>
                        </pic:blipFill>
                        <pic:spPr bwMode="auto">
                          <a:xfrm>
                            <a:off x="0" y="0"/>
                            <a:ext cx="1525905" cy="2283460"/>
                          </a:xfrm>
                          <a:prstGeom prst="rect">
                            <a:avLst/>
                          </a:prstGeom>
                          <a:noFill/>
                          <a:ln w="9525">
                            <a:noFill/>
                            <a:miter lim="800000"/>
                            <a:headEnd/>
                            <a:tailEnd/>
                          </a:ln>
                        </pic:spPr>
                      </pic:pic>
                    </a:graphicData>
                  </a:graphic>
                </wp:inline>
              </w:drawing>
            </w:r>
          </w:p>
        </w:tc>
      </w:tr>
      <w:tr w:rsidR="00632059" w:rsidTr="00632059">
        <w:trPr>
          <w:tblCellSpacing w:w="7" w:type="dxa"/>
        </w:trPr>
        <w:tc>
          <w:tcPr>
            <w:tcW w:w="0" w:type="auto"/>
            <w:shd w:val="clear" w:color="auto" w:fill="FFFFFF"/>
            <w:vAlign w:val="center"/>
            <w:hideMark/>
          </w:tcPr>
          <w:p w:rsidR="00632059" w:rsidRDefault="00632059">
            <w:pPr>
              <w:pStyle w:val="a3"/>
              <w:spacing w:before="18" w:beforeAutospacing="0" w:after="0" w:afterAutospacing="0"/>
              <w:jc w:val="center"/>
              <w:rPr>
                <w:sz w:val="11"/>
                <w:szCs w:val="11"/>
              </w:rPr>
            </w:pPr>
            <w:r>
              <w:rPr>
                <w:sz w:val="11"/>
                <w:szCs w:val="11"/>
              </w:rPr>
              <w:t> </w:t>
            </w:r>
            <w:r>
              <w:rPr>
                <w:rStyle w:val="a8"/>
                <w:sz w:val="11"/>
                <w:szCs w:val="11"/>
              </w:rPr>
              <w:t>&lt;activity... android:theme="@android:style/Theme.WallpaperSettings" ... &gt;</w:t>
            </w:r>
          </w:p>
          <w:p w:rsidR="00632059" w:rsidRDefault="00632059">
            <w:pPr>
              <w:pStyle w:val="a3"/>
              <w:spacing w:before="18" w:beforeAutospacing="0" w:after="0" w:afterAutospacing="0"/>
              <w:jc w:val="center"/>
              <w:rPr>
                <w:sz w:val="11"/>
                <w:szCs w:val="11"/>
              </w:rPr>
            </w:pPr>
            <w:r>
              <w:rPr>
                <w:sz w:val="11"/>
                <w:szCs w:val="11"/>
              </w:rPr>
              <w:t>어두운 배경 위에 그려진 액티비티를 배경화면으로 설정한 테마에요.</w:t>
            </w:r>
          </w:p>
          <w:p w:rsidR="00632059" w:rsidRDefault="00632059">
            <w:pPr>
              <w:pStyle w:val="a3"/>
              <w:spacing w:before="18" w:beforeAutospacing="0" w:after="0" w:afterAutospacing="0"/>
              <w:jc w:val="center"/>
              <w:rPr>
                <w:sz w:val="11"/>
                <w:szCs w:val="11"/>
              </w:rPr>
            </w:pPr>
            <w:r>
              <w:rPr>
                <w:rStyle w:val="a8"/>
                <w:sz w:val="11"/>
                <w:szCs w:val="11"/>
              </w:rPr>
              <w:t>&lt;activity... android:theme="@android:style/Theme.Light.WallpaperSettings" ... &gt;</w:t>
            </w:r>
          </w:p>
          <w:p w:rsidR="00632059" w:rsidRDefault="00632059">
            <w:pPr>
              <w:pStyle w:val="a3"/>
              <w:spacing w:before="18" w:beforeAutospacing="0" w:after="0" w:afterAutospacing="0"/>
              <w:jc w:val="center"/>
              <w:rPr>
                <w:sz w:val="11"/>
                <w:szCs w:val="11"/>
              </w:rPr>
            </w:pPr>
            <w:r>
              <w:rPr>
                <w:sz w:val="11"/>
                <w:szCs w:val="11"/>
              </w:rPr>
              <w:t>밝은 배경 위에 그려진 액티비티를 배경화면으로 설정한 테마에요.</w:t>
            </w:r>
          </w:p>
        </w:tc>
      </w:tr>
    </w:tbl>
    <w:p w:rsidR="00632059" w:rsidRDefault="00632059" w:rsidP="00632059">
      <w:pPr>
        <w:pStyle w:val="a3"/>
        <w:spacing w:before="18" w:beforeAutospacing="0" w:after="0" w:afterAutospacing="0"/>
        <w:jc w:val="center"/>
        <w:rPr>
          <w:rFonts w:ascii="돋움" w:eastAsia="돋움" w:hAnsi="돋움"/>
          <w:color w:val="000000"/>
          <w:sz w:val="11"/>
          <w:szCs w:val="11"/>
        </w:rPr>
      </w:pPr>
      <w:r>
        <w:rPr>
          <w:rFonts w:ascii="돋움" w:eastAsia="돋움" w:hAnsi="돋움" w:hint="eastAsia"/>
          <w:color w:val="000000"/>
          <w:sz w:val="11"/>
          <w:szCs w:val="11"/>
        </w:rPr>
        <w:t> </w:t>
      </w:r>
    </w:p>
    <w:p w:rsidR="00632059" w:rsidRDefault="00632059" w:rsidP="00632059">
      <w:pPr>
        <w:pStyle w:val="a3"/>
        <w:spacing w:before="18" w:beforeAutospacing="0" w:after="0" w:afterAutospacing="0"/>
        <w:jc w:val="center"/>
        <w:rPr>
          <w:rFonts w:ascii="돋움" w:eastAsia="돋움" w:hAnsi="돋움"/>
          <w:color w:val="000000"/>
          <w:sz w:val="11"/>
          <w:szCs w:val="11"/>
        </w:rPr>
      </w:pPr>
      <w:r>
        <w:rPr>
          <w:rFonts w:ascii="돋움" w:eastAsia="돋움" w:hAnsi="돋움" w:hint="eastAsia"/>
          <w:color w:val="000000"/>
          <w:sz w:val="11"/>
          <w:szCs w:val="11"/>
        </w:rPr>
        <w:t> </w:t>
      </w:r>
    </w:p>
    <w:p w:rsidR="00632059" w:rsidRDefault="00632059" w:rsidP="00632059">
      <w:pPr>
        <w:pStyle w:val="a3"/>
        <w:spacing w:before="18" w:beforeAutospacing="0" w:after="0" w:afterAutospacing="0"/>
        <w:jc w:val="center"/>
        <w:rPr>
          <w:rFonts w:ascii="돋움" w:eastAsia="돋움" w:hAnsi="돋움"/>
          <w:color w:val="000000"/>
          <w:sz w:val="11"/>
          <w:szCs w:val="11"/>
        </w:rPr>
      </w:pPr>
      <w:r>
        <w:rPr>
          <w:rFonts w:ascii="돋움" w:eastAsia="돋움" w:hAnsi="돋움" w:hint="eastAsia"/>
          <w:color w:val="000000"/>
          <w:sz w:val="11"/>
          <w:szCs w:val="11"/>
        </w:rPr>
        <w:t>&lt;activity... android:theme="@android:style/Theme.NoDisplay" ... &gt;</w:t>
      </w:r>
    </w:p>
    <w:p w:rsidR="00632059" w:rsidRDefault="00632059" w:rsidP="00632059">
      <w:pPr>
        <w:pStyle w:val="a3"/>
        <w:spacing w:before="18" w:beforeAutospacing="0" w:after="0" w:afterAutospacing="0"/>
        <w:jc w:val="center"/>
        <w:rPr>
          <w:rFonts w:ascii="돋움" w:eastAsia="돋움" w:hAnsi="돋움"/>
          <w:color w:val="000000"/>
          <w:sz w:val="11"/>
          <w:szCs w:val="11"/>
        </w:rPr>
      </w:pPr>
      <w:r>
        <w:rPr>
          <w:rFonts w:ascii="돋움" w:eastAsia="돋움" w:hAnsi="돋움" w:hint="eastAsia"/>
          <w:color w:val="000000"/>
          <w:sz w:val="11"/>
          <w:szCs w:val="11"/>
        </w:rPr>
        <w:t> 이 테마는 액티비티가 실행되고도 사용자에게 보여지지 않는다.</w:t>
      </w:r>
    </w:p>
    <w:p w:rsidR="00632059" w:rsidRDefault="00632059" w:rsidP="00632059">
      <w:pPr>
        <w:pStyle w:val="a3"/>
        <w:spacing w:before="18" w:beforeAutospacing="0" w:after="0" w:afterAutospacing="0"/>
        <w:jc w:val="center"/>
        <w:rPr>
          <w:rFonts w:ascii="돋움" w:eastAsia="돋움" w:hAnsi="돋움"/>
          <w:color w:val="000000"/>
          <w:sz w:val="11"/>
          <w:szCs w:val="11"/>
        </w:rPr>
      </w:pPr>
      <w:r>
        <w:rPr>
          <w:rFonts w:ascii="돋움" w:eastAsia="돋움" w:hAnsi="돋움" w:hint="eastAsia"/>
          <w:color w:val="000000"/>
          <w:sz w:val="11"/>
          <w:szCs w:val="11"/>
        </w:rPr>
        <w:t> </w:t>
      </w:r>
    </w:p>
    <w:p w:rsidR="00632059" w:rsidRDefault="00632059" w:rsidP="00632059">
      <w:pPr>
        <w:pStyle w:val="a3"/>
        <w:spacing w:before="18" w:beforeAutospacing="0" w:after="0" w:afterAutospacing="0"/>
        <w:jc w:val="center"/>
        <w:rPr>
          <w:rFonts w:ascii="돋움" w:eastAsia="돋움" w:hAnsi="돋움"/>
          <w:color w:val="000000"/>
          <w:sz w:val="11"/>
          <w:szCs w:val="11"/>
        </w:rPr>
      </w:pPr>
      <w:r>
        <w:rPr>
          <w:rFonts w:ascii="돋움" w:eastAsia="돋움" w:hAnsi="돋움" w:hint="eastAsia"/>
          <w:color w:val="000000"/>
          <w:sz w:val="11"/>
          <w:szCs w:val="11"/>
        </w:rPr>
        <w:t>&lt;activity... android:theme="@android:style/Theme.InputMethod" ... &gt;</w:t>
      </w:r>
    </w:p>
    <w:p w:rsidR="00632059" w:rsidRDefault="00632059" w:rsidP="00632059">
      <w:pPr>
        <w:pStyle w:val="a3"/>
        <w:spacing w:before="18" w:beforeAutospacing="0" w:after="0" w:afterAutospacing="0"/>
        <w:jc w:val="center"/>
        <w:rPr>
          <w:rFonts w:ascii="돋움" w:eastAsia="돋움" w:hAnsi="돋움"/>
          <w:color w:val="000000"/>
          <w:sz w:val="11"/>
          <w:szCs w:val="11"/>
        </w:rPr>
      </w:pPr>
      <w:r>
        <w:rPr>
          <w:rFonts w:ascii="돋움" w:eastAsia="돋움" w:hAnsi="돋움" w:hint="eastAsia"/>
          <w:color w:val="000000"/>
          <w:sz w:val="11"/>
          <w:szCs w:val="11"/>
        </w:rPr>
        <w:t>이 테마를 적용한 액티비티를 입력방식으로 사용할 수 있나 보군요. </w:t>
      </w:r>
    </w:p>
    <w:p w:rsidR="00632059" w:rsidRDefault="00632059" w:rsidP="00632059">
      <w:pPr>
        <w:pStyle w:val="a3"/>
        <w:spacing w:before="97" w:beforeAutospacing="0" w:after="62" w:afterAutospacing="0"/>
        <w:jc w:val="both"/>
        <w:rPr>
          <w:rFonts w:ascii="돋움" w:eastAsia="돋움" w:hAnsi="돋움"/>
          <w:color w:val="000000"/>
          <w:sz w:val="11"/>
          <w:szCs w:val="11"/>
        </w:rPr>
      </w:pPr>
      <w:r>
        <w:rPr>
          <w:rStyle w:val="a8"/>
          <w:rFonts w:ascii="돋움" w:eastAsia="돋움" w:hAnsi="돋움" w:hint="eastAsia"/>
          <w:color w:val="000000"/>
          <w:sz w:val="11"/>
          <w:szCs w:val="11"/>
        </w:rPr>
        <w:t>[출처]</w:t>
      </w:r>
      <w:r>
        <w:rPr>
          <w:rStyle w:val="apple-converted-space"/>
          <w:rFonts w:ascii="돋움" w:eastAsia="돋움" w:hAnsi="돋움" w:hint="eastAsia"/>
          <w:color w:val="000000"/>
          <w:sz w:val="11"/>
          <w:szCs w:val="11"/>
        </w:rPr>
        <w:t> </w:t>
      </w:r>
      <w:hyperlink r:id="rId1132" w:tgtFrame="_blank" w:history="1">
        <w:r>
          <w:rPr>
            <w:rStyle w:val="a4"/>
            <w:rFonts w:ascii="돋움" w:eastAsia="돋움" w:hAnsi="돋움" w:hint="eastAsia"/>
            <w:sz w:val="11"/>
            <w:szCs w:val="11"/>
          </w:rPr>
          <w:t>Android Activity theme 기본으로 제공하는 것들</w:t>
        </w:r>
      </w:hyperlink>
      <w:r>
        <w:rPr>
          <w:rFonts w:ascii="돋움" w:eastAsia="돋움" w:hAnsi="돋움" w:hint="eastAsia"/>
          <w:color w:val="000000"/>
          <w:sz w:val="11"/>
          <w:szCs w:val="11"/>
        </w:rPr>
        <w:t>|</w:t>
      </w:r>
      <w:r>
        <w:rPr>
          <w:rStyle w:val="a8"/>
          <w:rFonts w:ascii="돋움" w:eastAsia="돋움" w:hAnsi="돋움" w:hint="eastAsia"/>
          <w:color w:val="000000"/>
          <w:sz w:val="11"/>
          <w:szCs w:val="11"/>
        </w:rPr>
        <w:t>작성자</w:t>
      </w:r>
      <w:r>
        <w:rPr>
          <w:rStyle w:val="apple-converted-space"/>
          <w:rFonts w:ascii="돋움" w:eastAsia="돋움" w:hAnsi="돋움" w:hint="eastAsia"/>
          <w:color w:val="000000"/>
          <w:sz w:val="11"/>
          <w:szCs w:val="11"/>
        </w:rPr>
        <w:t> </w:t>
      </w:r>
      <w:hyperlink r:id="rId1133" w:tgtFrame="_blank" w:history="1">
        <w:r>
          <w:rPr>
            <w:rStyle w:val="a4"/>
            <w:rFonts w:ascii="돋움" w:eastAsia="돋움" w:hAnsi="돋움" w:hint="eastAsia"/>
            <w:sz w:val="11"/>
            <w:szCs w:val="11"/>
          </w:rPr>
          <w:t>jolangma</w:t>
        </w:r>
      </w:hyperlink>
    </w:p>
    <w:p w:rsidR="002376C4" w:rsidRDefault="002376C4">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tbl>
      <w:tblPr>
        <w:tblpPr w:leftFromText="45" w:rightFromText="45" w:vertAnchor="text" w:horzAnchor="page" w:tblpX="2207" w:tblpY="2736"/>
        <w:tblW w:w="4806" w:type="dxa"/>
        <w:tblCellSpacing w:w="7" w:type="dxa"/>
        <w:shd w:val="clear" w:color="auto" w:fill="B7BBB5"/>
        <w:tblCellMar>
          <w:left w:w="0" w:type="dxa"/>
          <w:right w:w="0" w:type="dxa"/>
        </w:tblCellMar>
        <w:tblLook w:val="04A0"/>
      </w:tblPr>
      <w:tblGrid>
        <w:gridCol w:w="4806"/>
      </w:tblGrid>
      <w:tr w:rsidR="002376C4" w:rsidTr="002376C4">
        <w:trPr>
          <w:tblCellSpacing w:w="7" w:type="dxa"/>
        </w:trPr>
        <w:tc>
          <w:tcPr>
            <w:tcW w:w="4778" w:type="dxa"/>
            <w:shd w:val="clear" w:color="auto" w:fill="FFFFFF"/>
            <w:vAlign w:val="center"/>
            <w:hideMark/>
          </w:tcPr>
          <w:p w:rsidR="002376C4" w:rsidRDefault="002376C4" w:rsidP="002376C4">
            <w:pPr>
              <w:pStyle w:val="a3"/>
              <w:spacing w:before="18" w:beforeAutospacing="0" w:after="0" w:afterAutospacing="0"/>
              <w:jc w:val="center"/>
              <w:rPr>
                <w:sz w:val="11"/>
                <w:szCs w:val="11"/>
              </w:rPr>
            </w:pPr>
            <w:r>
              <w:rPr>
                <w:noProof/>
                <w:sz w:val="11"/>
                <w:szCs w:val="11"/>
              </w:rPr>
              <w:lastRenderedPageBreak/>
              <w:drawing>
                <wp:inline distT="0" distB="0" distL="0" distR="0">
                  <wp:extent cx="1525905" cy="2283460"/>
                  <wp:effectExtent l="19050" t="0" r="0" b="0"/>
                  <wp:docPr id="307" name="20100514_271/jolangma_1273806218122RAphi_png/theme_dialog_jolangma.png" descr="http://postfiles16.naver.net/20100514_271/jolangma_1273806218122RAphi_png/theme_dialog_jolangma.png?type=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514_271/jolangma_1273806218122RAphi_png/theme_dialog_jolangma.png" descr="http://postfiles16.naver.net/20100514_271/jolangma_1273806218122RAphi_png/theme_dialog_jolangma.png?type=w3"/>
                          <pic:cNvPicPr>
                            <a:picLocks noChangeAspect="1" noChangeArrowheads="1"/>
                          </pic:cNvPicPr>
                        </pic:nvPicPr>
                        <pic:blipFill>
                          <a:blip r:embed="rId1134"/>
                          <a:srcRect/>
                          <a:stretch>
                            <a:fillRect/>
                          </a:stretch>
                        </pic:blipFill>
                        <pic:spPr bwMode="auto">
                          <a:xfrm>
                            <a:off x="0" y="0"/>
                            <a:ext cx="1525905" cy="2283460"/>
                          </a:xfrm>
                          <a:prstGeom prst="rect">
                            <a:avLst/>
                          </a:prstGeom>
                          <a:noFill/>
                          <a:ln w="9525">
                            <a:noFill/>
                            <a:miter lim="800000"/>
                            <a:headEnd/>
                            <a:tailEnd/>
                          </a:ln>
                        </pic:spPr>
                      </pic:pic>
                    </a:graphicData>
                  </a:graphic>
                </wp:inline>
              </w:drawing>
            </w:r>
          </w:p>
        </w:tc>
      </w:tr>
      <w:tr w:rsidR="002376C4" w:rsidTr="002376C4">
        <w:trPr>
          <w:tblCellSpacing w:w="7" w:type="dxa"/>
        </w:trPr>
        <w:tc>
          <w:tcPr>
            <w:tcW w:w="0" w:type="auto"/>
            <w:shd w:val="clear" w:color="auto" w:fill="FFFFFF"/>
            <w:vAlign w:val="center"/>
            <w:hideMark/>
          </w:tcPr>
          <w:p w:rsidR="002376C4" w:rsidRDefault="002376C4" w:rsidP="002376C4">
            <w:pPr>
              <w:pStyle w:val="a3"/>
              <w:spacing w:before="18" w:beforeAutospacing="0" w:after="0" w:afterAutospacing="0"/>
              <w:jc w:val="center"/>
              <w:rPr>
                <w:sz w:val="11"/>
                <w:szCs w:val="11"/>
              </w:rPr>
            </w:pPr>
            <w:r>
              <w:rPr>
                <w:rStyle w:val="a8"/>
                <w:sz w:val="11"/>
                <w:szCs w:val="11"/>
              </w:rPr>
              <w:t>&lt;activity... android:theme="@android:style/Theme.Dialog" ... &gt;</w:t>
            </w:r>
          </w:p>
          <w:p w:rsidR="002376C4" w:rsidRDefault="002376C4" w:rsidP="002376C4">
            <w:pPr>
              <w:pStyle w:val="a3"/>
              <w:spacing w:before="18" w:beforeAutospacing="0" w:after="0" w:afterAutospacing="0"/>
              <w:jc w:val="center"/>
              <w:rPr>
                <w:sz w:val="11"/>
                <w:szCs w:val="11"/>
              </w:rPr>
            </w:pPr>
            <w:r>
              <w:rPr>
                <w:sz w:val="11"/>
                <w:szCs w:val="11"/>
              </w:rPr>
              <w:t>다이얼로그 윈도우와 액티비티를 위한 기본 테마에요. </w:t>
            </w:r>
            <w:hyperlink r:id="rId1135" w:tgtFrame="_blank" w:history="1">
              <w:r>
                <w:rPr>
                  <w:rStyle w:val="a4"/>
                  <w:rFonts w:ascii="굴림체" w:eastAsia="굴림체" w:hAnsi="굴림체" w:cs="굴림체"/>
                </w:rPr>
                <w:t>Dialog</w:t>
              </w:r>
            </w:hyperlink>
            <w:r>
              <w:rPr>
                <w:rStyle w:val="apple-converted-space"/>
                <w:sz w:val="11"/>
                <w:szCs w:val="11"/>
              </w:rPr>
              <w:t> </w:t>
            </w:r>
            <w:r>
              <w:rPr>
                <w:sz w:val="11"/>
                <w:szCs w:val="11"/>
              </w:rPr>
              <w:t>class 를 사용하고 있죠. 이 테마는 윈도우를 화면 전체에 채우지 않고 콘텐츠 위에 떠있는 돌출형으로 변환시키고 테두리를 프레임으로 둘러놓았죠. 다이얼로그처럼 보이는 액티비티를 만들기 좋아하시면 이 테마를 적용하세요.</w:t>
            </w:r>
          </w:p>
        </w:tc>
      </w:tr>
    </w:tbl>
    <w:tbl>
      <w:tblPr>
        <w:tblpPr w:leftFromText="45" w:rightFromText="45" w:vertAnchor="text" w:horzAnchor="page" w:tblpX="2311" w:tblpY="-745"/>
        <w:tblW w:w="5114" w:type="dxa"/>
        <w:tblCellSpacing w:w="7" w:type="dxa"/>
        <w:shd w:val="clear" w:color="auto" w:fill="B7BBB5"/>
        <w:tblCellMar>
          <w:left w:w="0" w:type="dxa"/>
          <w:right w:w="0" w:type="dxa"/>
        </w:tblCellMar>
        <w:tblLook w:val="04A0"/>
      </w:tblPr>
      <w:tblGrid>
        <w:gridCol w:w="7685"/>
      </w:tblGrid>
      <w:tr w:rsidR="002376C4" w:rsidTr="002376C4">
        <w:trPr>
          <w:tblCellSpacing w:w="7" w:type="dxa"/>
        </w:trPr>
        <w:tc>
          <w:tcPr>
            <w:tcW w:w="5086" w:type="dxa"/>
            <w:shd w:val="clear" w:color="auto" w:fill="FFFFFF"/>
            <w:vAlign w:val="center"/>
            <w:hideMark/>
          </w:tcPr>
          <w:tbl>
            <w:tblPr>
              <w:tblpPr w:leftFromText="45" w:rightFromText="45" w:vertAnchor="text" w:horzAnchor="margin" w:tblpY="930"/>
              <w:tblW w:w="7657" w:type="dxa"/>
              <w:tblCellSpacing w:w="7" w:type="dxa"/>
              <w:shd w:val="clear" w:color="auto" w:fill="B7BBB5"/>
              <w:tblCellMar>
                <w:left w:w="0" w:type="dxa"/>
                <w:right w:w="0" w:type="dxa"/>
              </w:tblCellMar>
              <w:tblLook w:val="04A0"/>
            </w:tblPr>
            <w:tblGrid>
              <w:gridCol w:w="7657"/>
            </w:tblGrid>
            <w:tr w:rsidR="002376C4" w:rsidTr="002376C4">
              <w:trPr>
                <w:tblCellSpacing w:w="7" w:type="dxa"/>
              </w:trPr>
              <w:tc>
                <w:tcPr>
                  <w:tcW w:w="7629" w:type="dxa"/>
                  <w:shd w:val="clear" w:color="auto" w:fill="FFFFFF"/>
                  <w:vAlign w:val="center"/>
                  <w:hideMark/>
                </w:tcPr>
                <w:p w:rsidR="002376C4" w:rsidRDefault="002376C4" w:rsidP="002376C4">
                  <w:pPr>
                    <w:pStyle w:val="a3"/>
                    <w:spacing w:before="18" w:beforeAutospacing="0" w:after="0" w:afterAutospacing="0"/>
                    <w:jc w:val="center"/>
                    <w:rPr>
                      <w:sz w:val="11"/>
                      <w:szCs w:val="11"/>
                    </w:rPr>
                  </w:pPr>
                  <w:r>
                    <w:rPr>
                      <w:noProof/>
                      <w:sz w:val="11"/>
                      <w:szCs w:val="11"/>
                    </w:rPr>
                    <w:lastRenderedPageBreak/>
                    <w:drawing>
                      <wp:inline distT="0" distB="0" distL="0" distR="0">
                        <wp:extent cx="1525905" cy="2283460"/>
                        <wp:effectExtent l="19050" t="0" r="0" b="0"/>
                        <wp:docPr id="310" name="20100515_48/jolangma_12738876522233q4t0_png/theme_translucent_jolangma.png" descr="http://postfiles1.naver.net/20100515_48/jolangma_12738876522233q4t0_png/theme_translucent_jolangma.png?type=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515_48/jolangma_12738876522233q4t0_png/theme_translucent_jolangma.png" descr="http://postfiles1.naver.net/20100515_48/jolangma_12738876522233q4t0_png/theme_translucent_jolangma.png?type=w3"/>
                                <pic:cNvPicPr>
                                  <a:picLocks noChangeAspect="1" noChangeArrowheads="1"/>
                                </pic:cNvPicPr>
                              </pic:nvPicPr>
                              <pic:blipFill>
                                <a:blip r:embed="rId1136"/>
                                <a:srcRect/>
                                <a:stretch>
                                  <a:fillRect/>
                                </a:stretch>
                              </pic:blipFill>
                              <pic:spPr bwMode="auto">
                                <a:xfrm>
                                  <a:off x="0" y="0"/>
                                  <a:ext cx="1525905" cy="2283460"/>
                                </a:xfrm>
                                <a:prstGeom prst="rect">
                                  <a:avLst/>
                                </a:prstGeom>
                                <a:noFill/>
                                <a:ln w="9525">
                                  <a:noFill/>
                                  <a:miter lim="800000"/>
                                  <a:headEnd/>
                                  <a:tailEnd/>
                                </a:ln>
                              </pic:spPr>
                            </pic:pic>
                          </a:graphicData>
                        </a:graphic>
                      </wp:inline>
                    </w:drawing>
                  </w:r>
                  <w:r>
                    <w:rPr>
                      <w:sz w:val="11"/>
                      <w:szCs w:val="11"/>
                    </w:rPr>
                    <w:t>  </w:t>
                  </w:r>
                  <w:r>
                    <w:rPr>
                      <w:rStyle w:val="apple-converted-space"/>
                      <w:sz w:val="11"/>
                      <w:szCs w:val="11"/>
                    </w:rPr>
                    <w:t> </w:t>
                  </w:r>
                  <w:r>
                    <w:rPr>
                      <w:noProof/>
                      <w:sz w:val="11"/>
                      <w:szCs w:val="11"/>
                    </w:rPr>
                    <w:drawing>
                      <wp:inline distT="0" distB="0" distL="0" distR="0">
                        <wp:extent cx="1525905" cy="2283460"/>
                        <wp:effectExtent l="19050" t="0" r="0" b="0"/>
                        <wp:docPr id="311" name="20100515_88/jolangma_12738876524253nEbA_png/theme_translucent_notitlebar_jolangma.png" descr="http://postfiles9.naver.net/20100515_88/jolangma_12738876524253nEbA_png/theme_translucent_notitlebar_jolangma.png?type=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515_88/jolangma_12738876524253nEbA_png/theme_translucent_notitlebar_jolangma.png" descr="http://postfiles9.naver.net/20100515_88/jolangma_12738876524253nEbA_png/theme_translucent_notitlebar_jolangma.png?type=w3"/>
                                <pic:cNvPicPr>
                                  <a:picLocks noChangeAspect="1" noChangeArrowheads="1"/>
                                </pic:cNvPicPr>
                              </pic:nvPicPr>
                              <pic:blipFill>
                                <a:blip r:embed="rId1137"/>
                                <a:srcRect/>
                                <a:stretch>
                                  <a:fillRect/>
                                </a:stretch>
                              </pic:blipFill>
                              <pic:spPr bwMode="auto">
                                <a:xfrm>
                                  <a:off x="0" y="0"/>
                                  <a:ext cx="1525905" cy="2283460"/>
                                </a:xfrm>
                                <a:prstGeom prst="rect">
                                  <a:avLst/>
                                </a:prstGeom>
                                <a:noFill/>
                                <a:ln w="9525">
                                  <a:noFill/>
                                  <a:miter lim="800000"/>
                                  <a:headEnd/>
                                  <a:tailEnd/>
                                </a:ln>
                              </pic:spPr>
                            </pic:pic>
                          </a:graphicData>
                        </a:graphic>
                      </wp:inline>
                    </w:drawing>
                  </w:r>
                  <w:r>
                    <w:rPr>
                      <w:sz w:val="11"/>
                      <w:szCs w:val="11"/>
                    </w:rPr>
                    <w:t>  </w:t>
                  </w:r>
                  <w:r>
                    <w:rPr>
                      <w:rStyle w:val="apple-converted-space"/>
                      <w:sz w:val="11"/>
                      <w:szCs w:val="11"/>
                    </w:rPr>
                    <w:t> </w:t>
                  </w:r>
                  <w:r>
                    <w:rPr>
                      <w:noProof/>
                      <w:sz w:val="11"/>
                      <w:szCs w:val="11"/>
                    </w:rPr>
                    <w:drawing>
                      <wp:inline distT="0" distB="0" distL="0" distR="0">
                        <wp:extent cx="1525905" cy="2283460"/>
                        <wp:effectExtent l="19050" t="0" r="0" b="0"/>
                        <wp:docPr id="312" name="20100515_52/jolangma_1273887652643Jkho4_png/theme_translucent_notitlebar_fullscreen_jolangma.png" descr="http://postfiles5.naver.net/20100515_52/jolangma_1273887652643Jkho4_png/theme_translucent_notitlebar_fullscreen_jolangma.png?type=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515_52/jolangma_1273887652643Jkho4_png/theme_translucent_notitlebar_fullscreen_jolangma.png" descr="http://postfiles5.naver.net/20100515_52/jolangma_1273887652643Jkho4_png/theme_translucent_notitlebar_fullscreen_jolangma.png?type=w3"/>
                                <pic:cNvPicPr>
                                  <a:picLocks noChangeAspect="1" noChangeArrowheads="1"/>
                                </pic:cNvPicPr>
                              </pic:nvPicPr>
                              <pic:blipFill>
                                <a:blip r:embed="rId1138"/>
                                <a:srcRect/>
                                <a:stretch>
                                  <a:fillRect/>
                                </a:stretch>
                              </pic:blipFill>
                              <pic:spPr bwMode="auto">
                                <a:xfrm>
                                  <a:off x="0" y="0"/>
                                  <a:ext cx="1525905" cy="2283460"/>
                                </a:xfrm>
                                <a:prstGeom prst="rect">
                                  <a:avLst/>
                                </a:prstGeom>
                                <a:noFill/>
                                <a:ln w="9525">
                                  <a:noFill/>
                                  <a:miter lim="800000"/>
                                  <a:headEnd/>
                                  <a:tailEnd/>
                                </a:ln>
                              </pic:spPr>
                            </pic:pic>
                          </a:graphicData>
                        </a:graphic>
                      </wp:inline>
                    </w:drawing>
                  </w:r>
                </w:p>
              </w:tc>
            </w:tr>
            <w:tr w:rsidR="002376C4" w:rsidTr="002376C4">
              <w:trPr>
                <w:tblCellSpacing w:w="7" w:type="dxa"/>
              </w:trPr>
              <w:tc>
                <w:tcPr>
                  <w:tcW w:w="0" w:type="auto"/>
                  <w:shd w:val="clear" w:color="auto" w:fill="FFFFFF"/>
                  <w:vAlign w:val="center"/>
                  <w:hideMark/>
                </w:tcPr>
                <w:p w:rsidR="002376C4" w:rsidRDefault="002376C4" w:rsidP="002376C4">
                  <w:pPr>
                    <w:pStyle w:val="a3"/>
                    <w:spacing w:before="18" w:beforeAutospacing="0" w:after="0" w:afterAutospacing="0"/>
                    <w:jc w:val="center"/>
                    <w:rPr>
                      <w:sz w:val="11"/>
                      <w:szCs w:val="11"/>
                    </w:rPr>
                  </w:pPr>
                  <w:r>
                    <w:rPr>
                      <w:sz w:val="11"/>
                      <w:szCs w:val="11"/>
                    </w:rPr>
                    <w:t> </w:t>
                  </w:r>
                  <w:r>
                    <w:rPr>
                      <w:rStyle w:val="a8"/>
                      <w:sz w:val="11"/>
                      <w:szCs w:val="11"/>
                    </w:rPr>
                    <w:t>&lt;activity... android:theme="@android:style/Theme.Translucent" ... &gt;</w:t>
                  </w:r>
                </w:p>
                <w:p w:rsidR="002376C4" w:rsidRDefault="002376C4" w:rsidP="002376C4">
                  <w:pPr>
                    <w:pStyle w:val="a3"/>
                    <w:spacing w:before="18" w:beforeAutospacing="0" w:after="0" w:afterAutospacing="0"/>
                    <w:jc w:val="center"/>
                    <w:rPr>
                      <w:sz w:val="11"/>
                      <w:szCs w:val="11"/>
                    </w:rPr>
                  </w:pPr>
                  <w:r>
                    <w:rPr>
                      <w:rStyle w:val="a8"/>
                      <w:sz w:val="11"/>
                      <w:szCs w:val="11"/>
                    </w:rPr>
                    <w:t> &lt;activity... android:theme="@android:style/Theme.Translucent.NoTitleBar" ... &gt;</w:t>
                  </w:r>
                </w:p>
                <w:p w:rsidR="002376C4" w:rsidRDefault="002376C4" w:rsidP="002376C4">
                  <w:pPr>
                    <w:pStyle w:val="a3"/>
                    <w:spacing w:before="18" w:beforeAutospacing="0" w:after="0" w:afterAutospacing="0"/>
                    <w:jc w:val="center"/>
                    <w:rPr>
                      <w:sz w:val="11"/>
                      <w:szCs w:val="11"/>
                    </w:rPr>
                  </w:pPr>
                  <w:r>
                    <w:rPr>
                      <w:rStyle w:val="a8"/>
                      <w:sz w:val="11"/>
                      <w:szCs w:val="11"/>
                    </w:rPr>
                    <w:t> &lt;activity... android:theme="@android:style/</w:t>
                  </w:r>
                </w:p>
                <w:p w:rsidR="002376C4" w:rsidRDefault="002376C4" w:rsidP="002376C4">
                  <w:pPr>
                    <w:pStyle w:val="a3"/>
                    <w:spacing w:before="18" w:beforeAutospacing="0" w:after="0" w:afterAutospacing="0"/>
                    <w:jc w:val="center"/>
                    <w:rPr>
                      <w:sz w:val="11"/>
                      <w:szCs w:val="11"/>
                    </w:rPr>
                  </w:pPr>
                  <w:r>
                    <w:rPr>
                      <w:rStyle w:val="a8"/>
                      <w:sz w:val="11"/>
                      <w:szCs w:val="11"/>
                    </w:rPr>
                    <w:t>Theme.Translucent.NoTitleBar.Fullscreen" ... &gt;</w:t>
                  </w:r>
                </w:p>
                <w:p w:rsidR="002376C4" w:rsidRDefault="002376C4" w:rsidP="002376C4">
                  <w:pPr>
                    <w:pStyle w:val="a3"/>
                    <w:spacing w:before="18" w:beforeAutospacing="0" w:after="0" w:afterAutospacing="0"/>
                    <w:jc w:val="center"/>
                    <w:rPr>
                      <w:sz w:val="11"/>
                      <w:szCs w:val="11"/>
                    </w:rPr>
                  </w:pPr>
                  <w:r>
                    <w:rPr>
                      <w:sz w:val="11"/>
                      <w:szCs w:val="11"/>
                    </w:rPr>
                    <w:t>투명한 액티비티를 위한 기본 테마에요, 윈도우 뒷쪽을 훤히 보여주죠.</w:t>
                  </w:r>
                </w:p>
                <w:p w:rsidR="002376C4" w:rsidRDefault="002376C4" w:rsidP="002376C4">
                  <w:pPr>
                    <w:pStyle w:val="a3"/>
                    <w:spacing w:before="18" w:beforeAutospacing="0" w:after="0" w:afterAutospacing="0"/>
                    <w:jc w:val="center"/>
                    <w:rPr>
                      <w:sz w:val="11"/>
                      <w:szCs w:val="11"/>
                    </w:rPr>
                  </w:pPr>
                  <w:r>
                    <w:rPr>
                      <w:sz w:val="11"/>
                      <w:szCs w:val="11"/>
                    </w:rPr>
                    <w:t>음...status bar가 사라지지 않는군요...음...=_=...왜 그러지?</w:t>
                  </w:r>
                </w:p>
              </w:tc>
            </w:tr>
          </w:tbl>
          <w:tbl>
            <w:tblPr>
              <w:tblpPr w:leftFromText="45" w:rightFromText="45" w:vertAnchor="text" w:horzAnchor="page" w:tblpX="730" w:tblpY="2919"/>
              <w:tblW w:w="7657" w:type="dxa"/>
              <w:tblCellSpacing w:w="7" w:type="dxa"/>
              <w:shd w:val="clear" w:color="auto" w:fill="B7BBB5"/>
              <w:tblCellMar>
                <w:left w:w="0" w:type="dxa"/>
                <w:right w:w="0" w:type="dxa"/>
              </w:tblCellMar>
              <w:tblLook w:val="04A0"/>
            </w:tblPr>
            <w:tblGrid>
              <w:gridCol w:w="7657"/>
            </w:tblGrid>
            <w:tr w:rsidR="002376C4" w:rsidTr="002376C4">
              <w:trPr>
                <w:tblCellSpacing w:w="7" w:type="dxa"/>
              </w:trPr>
              <w:tc>
                <w:tcPr>
                  <w:tcW w:w="7629" w:type="dxa"/>
                  <w:shd w:val="clear" w:color="auto" w:fill="FFFFFF"/>
                  <w:vAlign w:val="center"/>
                  <w:hideMark/>
                </w:tcPr>
                <w:p w:rsidR="002376C4" w:rsidRDefault="002376C4" w:rsidP="002376C4">
                  <w:pPr>
                    <w:pStyle w:val="a3"/>
                    <w:spacing w:before="18" w:beforeAutospacing="0" w:after="0" w:afterAutospacing="0"/>
                    <w:jc w:val="center"/>
                    <w:rPr>
                      <w:sz w:val="11"/>
                      <w:szCs w:val="11"/>
                    </w:rPr>
                  </w:pPr>
                  <w:r>
                    <w:rPr>
                      <w:noProof/>
                      <w:sz w:val="11"/>
                      <w:szCs w:val="11"/>
                    </w:rPr>
                    <w:drawing>
                      <wp:inline distT="0" distB="0" distL="0" distR="0">
                        <wp:extent cx="1525905" cy="2283460"/>
                        <wp:effectExtent l="19050" t="0" r="0" b="0"/>
                        <wp:docPr id="313" name="20100515_22/jolangma_1273888301391l6u1t_png/theme_wallpaper_jolangma.png" descr="http://postfiles7.naver.net/20100515_22/jolangma_1273888301391l6u1t_png/theme_wallpaper_jolangma.png?type=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515_22/jolangma_1273888301391l6u1t_png/theme_wallpaper_jolangma.png" descr="http://postfiles7.naver.net/20100515_22/jolangma_1273888301391l6u1t_png/theme_wallpaper_jolangma.png?type=w3"/>
                                <pic:cNvPicPr>
                                  <a:picLocks noChangeAspect="1" noChangeArrowheads="1"/>
                                </pic:cNvPicPr>
                              </pic:nvPicPr>
                              <pic:blipFill>
                                <a:blip r:embed="rId1139"/>
                                <a:srcRect/>
                                <a:stretch>
                                  <a:fillRect/>
                                </a:stretch>
                              </pic:blipFill>
                              <pic:spPr bwMode="auto">
                                <a:xfrm>
                                  <a:off x="0" y="0"/>
                                  <a:ext cx="1525905" cy="2283460"/>
                                </a:xfrm>
                                <a:prstGeom prst="rect">
                                  <a:avLst/>
                                </a:prstGeom>
                                <a:noFill/>
                                <a:ln w="9525">
                                  <a:noFill/>
                                  <a:miter lim="800000"/>
                                  <a:headEnd/>
                                  <a:tailEnd/>
                                </a:ln>
                              </pic:spPr>
                            </pic:pic>
                          </a:graphicData>
                        </a:graphic>
                      </wp:inline>
                    </w:drawing>
                  </w:r>
                  <w:r>
                    <w:rPr>
                      <w:sz w:val="11"/>
                      <w:szCs w:val="11"/>
                    </w:rPr>
                    <w:t>  </w:t>
                  </w:r>
                  <w:r>
                    <w:rPr>
                      <w:rStyle w:val="apple-converted-space"/>
                      <w:sz w:val="11"/>
                      <w:szCs w:val="11"/>
                    </w:rPr>
                    <w:t> </w:t>
                  </w:r>
                  <w:r>
                    <w:rPr>
                      <w:noProof/>
                      <w:sz w:val="11"/>
                      <w:szCs w:val="11"/>
                    </w:rPr>
                    <w:drawing>
                      <wp:inline distT="0" distB="0" distL="0" distR="0">
                        <wp:extent cx="1525905" cy="2283460"/>
                        <wp:effectExtent l="19050" t="0" r="0" b="0"/>
                        <wp:docPr id="314" name="20100515_221/jolangma_12738883017202vJQ3_png/theme_wallpaper_notitlebar_jolangma.png" descr="http://postfiles14.naver.net/20100515_221/jolangma_12738883017202vJQ3_png/theme_wallpaper_notitlebar_jolangma.png?type=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515_221/jolangma_12738883017202vJQ3_png/theme_wallpaper_notitlebar_jolangma.png" descr="http://postfiles14.naver.net/20100515_221/jolangma_12738883017202vJQ3_png/theme_wallpaper_notitlebar_jolangma.png?type=w3"/>
                                <pic:cNvPicPr>
                                  <a:picLocks noChangeAspect="1" noChangeArrowheads="1"/>
                                </pic:cNvPicPr>
                              </pic:nvPicPr>
                              <pic:blipFill>
                                <a:blip r:embed="rId1140"/>
                                <a:srcRect/>
                                <a:stretch>
                                  <a:fillRect/>
                                </a:stretch>
                              </pic:blipFill>
                              <pic:spPr bwMode="auto">
                                <a:xfrm>
                                  <a:off x="0" y="0"/>
                                  <a:ext cx="1525905" cy="2283460"/>
                                </a:xfrm>
                                <a:prstGeom prst="rect">
                                  <a:avLst/>
                                </a:prstGeom>
                                <a:noFill/>
                                <a:ln w="9525">
                                  <a:noFill/>
                                  <a:miter lim="800000"/>
                                  <a:headEnd/>
                                  <a:tailEnd/>
                                </a:ln>
                              </pic:spPr>
                            </pic:pic>
                          </a:graphicData>
                        </a:graphic>
                      </wp:inline>
                    </w:drawing>
                  </w:r>
                  <w:r>
                    <w:rPr>
                      <w:sz w:val="11"/>
                      <w:szCs w:val="11"/>
                    </w:rPr>
                    <w:t>  </w:t>
                  </w:r>
                  <w:r>
                    <w:rPr>
                      <w:rStyle w:val="apple-converted-space"/>
                      <w:sz w:val="11"/>
                      <w:szCs w:val="11"/>
                    </w:rPr>
                    <w:t> </w:t>
                  </w:r>
                  <w:r>
                    <w:rPr>
                      <w:noProof/>
                      <w:sz w:val="11"/>
                      <w:szCs w:val="11"/>
                    </w:rPr>
                    <w:drawing>
                      <wp:inline distT="0" distB="0" distL="0" distR="0">
                        <wp:extent cx="1525905" cy="2283460"/>
                        <wp:effectExtent l="19050" t="0" r="0" b="0"/>
                        <wp:docPr id="315" name="20100515_246/jolangma_1273888301983CzzD2_png/theme_wallpaper_notitlebar_fullscreen_jolangma.png" descr="http://postfiles7.naver.net/20100515_246/jolangma_1273888301983CzzD2_png/theme_wallpaper_notitlebar_fullscreen_jolangma.png?type=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515_246/jolangma_1273888301983CzzD2_png/theme_wallpaper_notitlebar_fullscreen_jolangma.png" descr="http://postfiles7.naver.net/20100515_246/jolangma_1273888301983CzzD2_png/theme_wallpaper_notitlebar_fullscreen_jolangma.png?type=w3"/>
                                <pic:cNvPicPr>
                                  <a:picLocks noChangeAspect="1" noChangeArrowheads="1"/>
                                </pic:cNvPicPr>
                              </pic:nvPicPr>
                              <pic:blipFill>
                                <a:blip r:embed="rId1141"/>
                                <a:srcRect/>
                                <a:stretch>
                                  <a:fillRect/>
                                </a:stretch>
                              </pic:blipFill>
                              <pic:spPr bwMode="auto">
                                <a:xfrm>
                                  <a:off x="0" y="0"/>
                                  <a:ext cx="1525905" cy="2283460"/>
                                </a:xfrm>
                                <a:prstGeom prst="rect">
                                  <a:avLst/>
                                </a:prstGeom>
                                <a:noFill/>
                                <a:ln w="9525">
                                  <a:noFill/>
                                  <a:miter lim="800000"/>
                                  <a:headEnd/>
                                  <a:tailEnd/>
                                </a:ln>
                              </pic:spPr>
                            </pic:pic>
                          </a:graphicData>
                        </a:graphic>
                      </wp:inline>
                    </w:drawing>
                  </w:r>
                </w:p>
              </w:tc>
            </w:tr>
            <w:tr w:rsidR="002376C4" w:rsidTr="002376C4">
              <w:trPr>
                <w:tblCellSpacing w:w="7" w:type="dxa"/>
              </w:trPr>
              <w:tc>
                <w:tcPr>
                  <w:tcW w:w="0" w:type="auto"/>
                  <w:shd w:val="clear" w:color="auto" w:fill="FFFFFF"/>
                  <w:vAlign w:val="center"/>
                  <w:hideMark/>
                </w:tcPr>
                <w:p w:rsidR="002376C4" w:rsidRDefault="002376C4" w:rsidP="002376C4">
                  <w:pPr>
                    <w:pStyle w:val="a3"/>
                    <w:spacing w:before="18" w:beforeAutospacing="0" w:after="0" w:afterAutospacing="0"/>
                    <w:jc w:val="center"/>
                    <w:rPr>
                      <w:sz w:val="11"/>
                      <w:szCs w:val="11"/>
                    </w:rPr>
                  </w:pPr>
                  <w:r>
                    <w:rPr>
                      <w:sz w:val="11"/>
                      <w:szCs w:val="11"/>
                    </w:rPr>
                    <w:t> </w:t>
                  </w:r>
                  <w:r>
                    <w:rPr>
                      <w:rStyle w:val="a8"/>
                      <w:sz w:val="11"/>
                      <w:szCs w:val="11"/>
                    </w:rPr>
                    <w:t>&lt;activity... android:theme="@android:style/Theme.Wallpaper" ... &gt;</w:t>
                  </w:r>
                </w:p>
                <w:p w:rsidR="002376C4" w:rsidRDefault="002376C4" w:rsidP="002376C4">
                  <w:pPr>
                    <w:pStyle w:val="a3"/>
                    <w:spacing w:before="18" w:beforeAutospacing="0" w:after="0" w:afterAutospacing="0"/>
                    <w:jc w:val="center"/>
                    <w:rPr>
                      <w:sz w:val="11"/>
                      <w:szCs w:val="11"/>
                    </w:rPr>
                  </w:pPr>
                  <w:r>
                    <w:rPr>
                      <w:rStyle w:val="a8"/>
                      <w:sz w:val="11"/>
                      <w:szCs w:val="11"/>
                    </w:rPr>
                    <w:t>&lt;activity... android:theme="@android:style/Theme.Wallpaper.NoTitleBar" ... &gt; </w:t>
                  </w:r>
                </w:p>
                <w:p w:rsidR="002376C4" w:rsidRDefault="002376C4" w:rsidP="002376C4">
                  <w:pPr>
                    <w:pStyle w:val="a3"/>
                    <w:spacing w:before="18" w:beforeAutospacing="0" w:after="0" w:afterAutospacing="0"/>
                    <w:jc w:val="center"/>
                    <w:rPr>
                      <w:sz w:val="11"/>
                      <w:szCs w:val="11"/>
                    </w:rPr>
                  </w:pPr>
                  <w:r>
                    <w:rPr>
                      <w:rStyle w:val="a8"/>
                      <w:sz w:val="11"/>
                      <w:szCs w:val="11"/>
                    </w:rPr>
                    <w:t>&lt;activity... android:theme="@android:style/</w:t>
                  </w:r>
                </w:p>
                <w:p w:rsidR="002376C4" w:rsidRDefault="002376C4" w:rsidP="002376C4">
                  <w:pPr>
                    <w:pStyle w:val="a3"/>
                    <w:spacing w:before="18" w:beforeAutospacing="0" w:after="0" w:afterAutospacing="0"/>
                    <w:jc w:val="center"/>
                    <w:rPr>
                      <w:sz w:val="11"/>
                      <w:szCs w:val="11"/>
                    </w:rPr>
                  </w:pPr>
                  <w:r>
                    <w:rPr>
                      <w:rStyle w:val="a8"/>
                      <w:sz w:val="11"/>
                      <w:szCs w:val="11"/>
                    </w:rPr>
                    <w:t>Theme.Wallpaper.NoTitleBar.Fullscreen" ... &gt;</w:t>
                  </w:r>
                </w:p>
                <w:p w:rsidR="002376C4" w:rsidRDefault="002376C4" w:rsidP="002376C4">
                  <w:pPr>
                    <w:pStyle w:val="a3"/>
                    <w:spacing w:before="18" w:beforeAutospacing="0" w:after="0" w:afterAutospacing="0"/>
                    <w:jc w:val="center"/>
                    <w:rPr>
                      <w:sz w:val="11"/>
                      <w:szCs w:val="11"/>
                    </w:rPr>
                  </w:pPr>
                  <w:r>
                    <w:rPr>
                      <w:sz w:val="11"/>
                      <w:szCs w:val="11"/>
                    </w:rPr>
                    <w:t>맨 뒤에 있는 배경화면을 가지고 싶어하는 윈도우를 위한 테마에요.</w:t>
                  </w:r>
                </w:p>
              </w:tc>
            </w:tr>
          </w:tbl>
          <w:p w:rsidR="002376C4" w:rsidRDefault="002376C4" w:rsidP="002376C4">
            <w:pPr>
              <w:pStyle w:val="a3"/>
              <w:spacing w:before="18" w:beforeAutospacing="0" w:after="0" w:afterAutospacing="0"/>
              <w:jc w:val="center"/>
              <w:rPr>
                <w:sz w:val="11"/>
                <w:szCs w:val="11"/>
              </w:rPr>
            </w:pPr>
            <w:r>
              <w:rPr>
                <w:sz w:val="11"/>
                <w:szCs w:val="11"/>
              </w:rPr>
              <w:t> </w:t>
            </w:r>
            <w:r>
              <w:rPr>
                <w:noProof/>
                <w:sz w:val="11"/>
                <w:szCs w:val="11"/>
              </w:rPr>
              <w:drawing>
                <wp:inline distT="0" distB="0" distL="0" distR="0">
                  <wp:extent cx="1525905" cy="2283460"/>
                  <wp:effectExtent l="19050" t="0" r="0" b="0"/>
                  <wp:docPr id="308" name="20100514_272/jolangma_12738410853615VY6l_png/theme_panel_jolangma.png" descr="http://postfiles1.naver.net/20100514_272/jolangma_12738410853615VY6l_png/theme_panel_jolangma.png?type=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514_272/jolangma_12738410853615VY6l_png/theme_panel_jolangma.png" descr="http://postfiles1.naver.net/20100514_272/jolangma_12738410853615VY6l_png/theme_panel_jolangma.png?type=w3"/>
                          <pic:cNvPicPr>
                            <a:picLocks noChangeAspect="1" noChangeArrowheads="1"/>
                          </pic:cNvPicPr>
                        </pic:nvPicPr>
                        <pic:blipFill>
                          <a:blip r:embed="rId1142"/>
                          <a:srcRect/>
                          <a:stretch>
                            <a:fillRect/>
                          </a:stretch>
                        </pic:blipFill>
                        <pic:spPr bwMode="auto">
                          <a:xfrm>
                            <a:off x="0" y="0"/>
                            <a:ext cx="1525905" cy="2283460"/>
                          </a:xfrm>
                          <a:prstGeom prst="rect">
                            <a:avLst/>
                          </a:prstGeom>
                          <a:noFill/>
                          <a:ln w="9525">
                            <a:noFill/>
                            <a:miter lim="800000"/>
                            <a:headEnd/>
                            <a:tailEnd/>
                          </a:ln>
                        </pic:spPr>
                      </pic:pic>
                    </a:graphicData>
                  </a:graphic>
                </wp:inline>
              </w:drawing>
            </w:r>
            <w:r>
              <w:rPr>
                <w:sz w:val="11"/>
                <w:szCs w:val="11"/>
              </w:rPr>
              <w:t>   </w:t>
            </w:r>
            <w:r>
              <w:rPr>
                <w:noProof/>
                <w:sz w:val="11"/>
                <w:szCs w:val="11"/>
              </w:rPr>
              <w:drawing>
                <wp:inline distT="0" distB="0" distL="0" distR="0">
                  <wp:extent cx="1525905" cy="2283460"/>
                  <wp:effectExtent l="19050" t="0" r="0" b="0"/>
                  <wp:docPr id="309" name="20100515_288/jolangma_1273886087725PvT16_png/theme_light_panel_jolangma.png" descr="http://postfiles1.naver.net/20100515_288/jolangma_1273886087725PvT16_png/theme_light_panel_jolangma.png?type=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0515_288/jolangma_1273886087725PvT16_png/theme_light_panel_jolangma.png" descr="http://postfiles1.naver.net/20100515_288/jolangma_1273886087725PvT16_png/theme_light_panel_jolangma.png?type=w3"/>
                          <pic:cNvPicPr>
                            <a:picLocks noChangeAspect="1" noChangeArrowheads="1"/>
                          </pic:cNvPicPr>
                        </pic:nvPicPr>
                        <pic:blipFill>
                          <a:blip r:embed="rId1143"/>
                          <a:srcRect/>
                          <a:stretch>
                            <a:fillRect/>
                          </a:stretch>
                        </pic:blipFill>
                        <pic:spPr bwMode="auto">
                          <a:xfrm>
                            <a:off x="0" y="0"/>
                            <a:ext cx="1525905" cy="2283460"/>
                          </a:xfrm>
                          <a:prstGeom prst="rect">
                            <a:avLst/>
                          </a:prstGeom>
                          <a:noFill/>
                          <a:ln w="9525">
                            <a:noFill/>
                            <a:miter lim="800000"/>
                            <a:headEnd/>
                            <a:tailEnd/>
                          </a:ln>
                        </pic:spPr>
                      </pic:pic>
                    </a:graphicData>
                  </a:graphic>
                </wp:inline>
              </w:drawing>
            </w:r>
          </w:p>
        </w:tc>
      </w:tr>
      <w:tr w:rsidR="002376C4" w:rsidTr="002376C4">
        <w:trPr>
          <w:tblCellSpacing w:w="7" w:type="dxa"/>
        </w:trPr>
        <w:tc>
          <w:tcPr>
            <w:tcW w:w="0" w:type="auto"/>
            <w:shd w:val="clear" w:color="auto" w:fill="FFFFFF"/>
            <w:vAlign w:val="center"/>
            <w:hideMark/>
          </w:tcPr>
          <w:p w:rsidR="002376C4" w:rsidRDefault="002376C4" w:rsidP="002376C4">
            <w:pPr>
              <w:pStyle w:val="a3"/>
              <w:spacing w:before="18" w:beforeAutospacing="0" w:after="0" w:afterAutospacing="0"/>
              <w:jc w:val="center"/>
              <w:rPr>
                <w:sz w:val="11"/>
                <w:szCs w:val="11"/>
              </w:rPr>
            </w:pPr>
            <w:r>
              <w:rPr>
                <w:sz w:val="11"/>
                <w:szCs w:val="11"/>
              </w:rPr>
              <w:t> </w:t>
            </w:r>
            <w:r>
              <w:rPr>
                <w:rStyle w:val="a8"/>
                <w:sz w:val="11"/>
                <w:szCs w:val="11"/>
              </w:rPr>
              <w:t>&lt;activity... android:theme="@android:style/Theme.Panel" ... &gt;</w:t>
            </w:r>
          </w:p>
          <w:p w:rsidR="002376C4" w:rsidRDefault="002376C4" w:rsidP="002376C4">
            <w:pPr>
              <w:pStyle w:val="a3"/>
              <w:spacing w:before="18" w:beforeAutospacing="0" w:after="0" w:afterAutospacing="0"/>
              <w:jc w:val="center"/>
              <w:rPr>
                <w:sz w:val="11"/>
                <w:szCs w:val="11"/>
              </w:rPr>
            </w:pPr>
            <w:r>
              <w:rPr>
                <w:sz w:val="11"/>
                <w:szCs w:val="11"/>
              </w:rPr>
              <w:t>기본테마:dark(whit text)</w:t>
            </w:r>
          </w:p>
          <w:p w:rsidR="002376C4" w:rsidRDefault="002376C4" w:rsidP="002376C4">
            <w:pPr>
              <w:pStyle w:val="a3"/>
              <w:spacing w:before="18" w:beforeAutospacing="0" w:after="0" w:afterAutospacing="0"/>
              <w:jc w:val="center"/>
              <w:rPr>
                <w:sz w:val="11"/>
                <w:szCs w:val="11"/>
              </w:rPr>
            </w:pPr>
            <w:r>
              <w:rPr>
                <w:rStyle w:val="a8"/>
                <w:sz w:val="11"/>
                <w:szCs w:val="11"/>
              </w:rPr>
              <w:t>&lt;activity... android:theme="@android:style/Theme.Light.Panel" ... &gt;</w:t>
            </w:r>
          </w:p>
          <w:p w:rsidR="002376C4" w:rsidRDefault="002376C4" w:rsidP="002376C4">
            <w:pPr>
              <w:pStyle w:val="a3"/>
              <w:spacing w:before="18" w:beforeAutospacing="0" w:after="0" w:afterAutospacing="0"/>
              <w:jc w:val="center"/>
              <w:rPr>
                <w:sz w:val="11"/>
                <w:szCs w:val="11"/>
              </w:rPr>
            </w:pPr>
            <w:r>
              <w:rPr>
                <w:sz w:val="11"/>
                <w:szCs w:val="11"/>
              </w:rPr>
              <w:t>기본테마:light(black text)</w:t>
            </w:r>
          </w:p>
          <w:p w:rsidR="002376C4" w:rsidRDefault="002376C4" w:rsidP="002376C4">
            <w:pPr>
              <w:pStyle w:val="a3"/>
              <w:spacing w:before="18" w:beforeAutospacing="0" w:after="0" w:afterAutospacing="0"/>
              <w:jc w:val="center"/>
              <w:rPr>
                <w:sz w:val="11"/>
                <w:szCs w:val="11"/>
              </w:rPr>
            </w:pPr>
            <w:r>
              <w:rPr>
                <w:sz w:val="11"/>
                <w:szCs w:val="11"/>
              </w:rPr>
              <w:lastRenderedPageBreak/>
              <w:t>윈도우에 보여주고자 하는 뷰들을 제외한 모든것을 지운 테마에요, 기본적으로 텅빈 직사각형안에 여러분이 보여주고자하는 컨텐츠만 보이죠. 다이알 로그처럼 윈도우를 화면 전체에 채우지 않고 콘텐츠 위에 떠있는 돌출형으로 , 배경은 투명하게, 뒤에 있는 윈도우는 흐릿함을 없앤 테마에요. 어라! 타이틀 바가 없네요.</w:t>
            </w:r>
          </w:p>
        </w:tc>
      </w:tr>
    </w:tbl>
    <w:p w:rsidR="00632059" w:rsidRDefault="00632059" w:rsidP="00FA185E">
      <w:pPr>
        <w:widowControl/>
        <w:wordWrap/>
        <w:autoSpaceDE/>
        <w:autoSpaceDN/>
        <w:jc w:val="left"/>
        <w:rPr>
          <w:rFonts w:ascii="Courier New" w:hAnsi="Courier New" w:cs="Courier New"/>
          <w:color w:val="000000"/>
          <w:kern w:val="0"/>
          <w:szCs w:val="20"/>
        </w:rPr>
      </w:pPr>
    </w:p>
    <w:p w:rsidR="00563E96" w:rsidRDefault="00563E96" w:rsidP="00FA185E">
      <w:pPr>
        <w:widowControl/>
        <w:wordWrap/>
        <w:autoSpaceDE/>
        <w:autoSpaceDN/>
        <w:jc w:val="left"/>
        <w:rPr>
          <w:rFonts w:ascii="Courier New" w:hAnsi="Courier New" w:cs="Courier New"/>
          <w:color w:val="000000"/>
          <w:kern w:val="0"/>
          <w:szCs w:val="20"/>
        </w:rPr>
      </w:pPr>
    </w:p>
    <w:p w:rsidR="00563E96" w:rsidRDefault="00563E96">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p w:rsidR="00563E96" w:rsidRDefault="00153F68" w:rsidP="00563E96">
      <w:pPr>
        <w:pStyle w:val="2"/>
        <w:pBdr>
          <w:bottom w:val="single" w:sz="4" w:space="7" w:color="D0D0D0"/>
        </w:pBdr>
        <w:spacing w:before="0" w:beforeAutospacing="0" w:after="0" w:afterAutospacing="0" w:line="150" w:lineRule="atLeast"/>
        <w:rPr>
          <w:rFonts w:ascii="dotum" w:eastAsia="맑은 고딕" w:hAnsi="dotum" w:hint="eastAsia"/>
          <w:color w:val="5C5C5C"/>
          <w:sz w:val="11"/>
          <w:szCs w:val="11"/>
        </w:rPr>
      </w:pPr>
      <w:hyperlink r:id="rId1144" w:history="1">
        <w:r w:rsidR="00563E96">
          <w:rPr>
            <w:rStyle w:val="a4"/>
            <w:rFonts w:ascii="dotum" w:eastAsia="맑은 고딕" w:hAnsi="dotum"/>
            <w:color w:val="5C5C5C"/>
            <w:sz w:val="11"/>
            <w:szCs w:val="11"/>
            <w:u w:val="none"/>
            <w:bdr w:val="none" w:sz="0" w:space="0" w:color="auto" w:frame="1"/>
          </w:rPr>
          <w:t>뷰에</w:t>
        </w:r>
        <w:r w:rsidR="00563E96">
          <w:rPr>
            <w:rStyle w:val="a4"/>
            <w:rFonts w:ascii="dotum" w:eastAsia="맑은 고딕" w:hAnsi="dotum"/>
            <w:color w:val="5C5C5C"/>
            <w:sz w:val="11"/>
            <w:szCs w:val="11"/>
            <w:u w:val="none"/>
            <w:bdr w:val="none" w:sz="0" w:space="0" w:color="auto" w:frame="1"/>
          </w:rPr>
          <w:t xml:space="preserve"> </w:t>
        </w:r>
        <w:r w:rsidR="00563E96">
          <w:rPr>
            <w:rStyle w:val="a4"/>
            <w:rFonts w:ascii="dotum" w:eastAsia="맑은 고딕" w:hAnsi="dotum"/>
            <w:color w:val="5C5C5C"/>
            <w:sz w:val="11"/>
            <w:szCs w:val="11"/>
            <w:u w:val="none"/>
            <w:bdr w:val="none" w:sz="0" w:space="0" w:color="auto" w:frame="1"/>
          </w:rPr>
          <w:t>표시되는</w:t>
        </w:r>
        <w:r w:rsidR="00563E96">
          <w:rPr>
            <w:rStyle w:val="a4"/>
            <w:rFonts w:ascii="dotum" w:eastAsia="맑은 고딕" w:hAnsi="dotum"/>
            <w:color w:val="5C5C5C"/>
            <w:sz w:val="11"/>
            <w:szCs w:val="11"/>
            <w:u w:val="none"/>
            <w:bdr w:val="none" w:sz="0" w:space="0" w:color="auto" w:frame="1"/>
          </w:rPr>
          <w:t xml:space="preserve"> </w:t>
        </w:r>
        <w:r w:rsidR="00563E96">
          <w:rPr>
            <w:rStyle w:val="a4"/>
            <w:rFonts w:ascii="dotum" w:eastAsia="맑은 고딕" w:hAnsi="dotum"/>
            <w:color w:val="5C5C5C"/>
            <w:sz w:val="11"/>
            <w:szCs w:val="11"/>
            <w:u w:val="none"/>
            <w:bdr w:val="none" w:sz="0" w:space="0" w:color="auto" w:frame="1"/>
          </w:rPr>
          <w:t>내용을</w:t>
        </w:r>
        <w:r w:rsidR="00563E96">
          <w:rPr>
            <w:rStyle w:val="a4"/>
            <w:rFonts w:ascii="dotum" w:eastAsia="맑은 고딕" w:hAnsi="dotum"/>
            <w:color w:val="5C5C5C"/>
            <w:sz w:val="11"/>
            <w:szCs w:val="11"/>
            <w:u w:val="none"/>
            <w:bdr w:val="none" w:sz="0" w:space="0" w:color="auto" w:frame="1"/>
          </w:rPr>
          <w:t xml:space="preserve"> </w:t>
        </w:r>
        <w:r w:rsidR="00563E96">
          <w:rPr>
            <w:rStyle w:val="a4"/>
            <w:rFonts w:ascii="dotum" w:eastAsia="맑은 고딕" w:hAnsi="dotum"/>
            <w:color w:val="5C5C5C"/>
            <w:sz w:val="11"/>
            <w:szCs w:val="11"/>
            <w:u w:val="none"/>
            <w:bdr w:val="none" w:sz="0" w:space="0" w:color="auto" w:frame="1"/>
          </w:rPr>
          <w:t>캡쳐하려면</w:t>
        </w:r>
        <w:r w:rsidR="00563E96">
          <w:rPr>
            <w:rStyle w:val="a4"/>
            <w:rFonts w:ascii="dotum" w:eastAsia="맑은 고딕" w:hAnsi="dotum"/>
            <w:color w:val="5C5C5C"/>
            <w:sz w:val="11"/>
            <w:szCs w:val="11"/>
            <w:u w:val="none"/>
            <w:bdr w:val="none" w:sz="0" w:space="0" w:color="auto" w:frame="1"/>
          </w:rPr>
          <w:t>?</w:t>
        </w:r>
      </w:hyperlink>
    </w:p>
    <w:tbl>
      <w:tblPr>
        <w:tblW w:w="0" w:type="auto"/>
        <w:tblCellSpacing w:w="15" w:type="dxa"/>
        <w:tblCellMar>
          <w:left w:w="0" w:type="dxa"/>
          <w:right w:w="0" w:type="dxa"/>
        </w:tblCellMar>
        <w:tblLook w:val="04A0"/>
      </w:tblPr>
      <w:tblGrid>
        <w:gridCol w:w="51"/>
        <w:gridCol w:w="51"/>
      </w:tblGrid>
      <w:tr w:rsidR="00563E96" w:rsidTr="00563E96">
        <w:trPr>
          <w:tblCellSpacing w:w="15" w:type="dxa"/>
        </w:trPr>
        <w:tc>
          <w:tcPr>
            <w:tcW w:w="0" w:type="auto"/>
            <w:tcBorders>
              <w:top w:val="nil"/>
              <w:left w:val="nil"/>
              <w:bottom w:val="nil"/>
              <w:right w:val="nil"/>
            </w:tcBorders>
            <w:vAlign w:val="center"/>
            <w:hideMark/>
          </w:tcPr>
          <w:p w:rsidR="00563E96" w:rsidRDefault="00563E96">
            <w:pPr>
              <w:rPr>
                <w:rFonts w:ascii="맑은 고딕" w:eastAsia="맑은 고딕" w:hAnsi="맑은 고딕" w:cs="굴림"/>
                <w:sz w:val="24"/>
                <w:szCs w:val="24"/>
              </w:rPr>
            </w:pPr>
          </w:p>
        </w:tc>
        <w:tc>
          <w:tcPr>
            <w:tcW w:w="0" w:type="auto"/>
            <w:tcBorders>
              <w:top w:val="nil"/>
              <w:left w:val="nil"/>
              <w:bottom w:val="nil"/>
              <w:right w:val="nil"/>
            </w:tcBorders>
            <w:vAlign w:val="center"/>
            <w:hideMark/>
          </w:tcPr>
          <w:p w:rsidR="00563E96" w:rsidRDefault="00563E96">
            <w:pPr>
              <w:rPr>
                <w:rFonts w:ascii="맑은 고딕" w:eastAsia="맑은 고딕" w:hAnsi="맑은 고딕" w:cs="굴림"/>
                <w:sz w:val="24"/>
                <w:szCs w:val="24"/>
              </w:rPr>
            </w:pPr>
          </w:p>
        </w:tc>
      </w:tr>
    </w:tbl>
    <w:p w:rsidR="00563E96" w:rsidRDefault="00563E96" w:rsidP="00563E96">
      <w:pPr>
        <w:rPr>
          <w:rFonts w:ascii="맑은 고딕" w:eastAsia="맑은 고딕" w:hAnsi="맑은 고딕"/>
          <w:color w:val="000000"/>
          <w:sz w:val="12"/>
          <w:szCs w:val="12"/>
        </w:rPr>
      </w:pPr>
    </w:p>
    <w:p w:rsidR="00563E96" w:rsidRDefault="00563E96" w:rsidP="00563E96">
      <w:pPr>
        <w:shd w:val="clear" w:color="auto" w:fill="EEEEEE"/>
        <w:rPr>
          <w:rFonts w:ascii="맑은 고딕" w:eastAsia="맑은 고딕" w:hAnsi="맑은 고딕"/>
          <w:color w:val="8A8A8A"/>
          <w:sz w:val="12"/>
          <w:szCs w:val="12"/>
        </w:rPr>
      </w:pPr>
      <w:r>
        <w:rPr>
          <w:rFonts w:ascii="맑은 고딕" w:eastAsia="맑은 고딕" w:hAnsi="맑은 고딕" w:hint="eastAsia"/>
          <w:b/>
          <w:bCs/>
          <w:color w:val="C84205"/>
          <w:sz w:val="12"/>
          <w:szCs w:val="12"/>
          <w:bdr w:val="none" w:sz="0" w:space="0" w:color="auto" w:frame="1"/>
        </w:rPr>
        <w:t>이 게시물을 무단으로 사용하는 행위(비영리, 영리 포함)는 CCL 2.0 저작자 표시-비영리-변경금지 라이센스에 의거하여 금지되어 있습니다. 원본 글의 출처 및 저작자를 표시해 주신다면 글의 스크랩은 자유롭게 하실 수 있습니다. 단, 비영리 목적의 발표(스터디 등)에 위 글을 사용하고 싶으신 분은 제게 미리 메일로 문의 부탁드립니다.</w:t>
      </w:r>
      <w:r>
        <w:rPr>
          <w:rStyle w:val="apple-converted-space"/>
          <w:rFonts w:ascii="맑은 고딕" w:eastAsia="맑은 고딕" w:hAnsi="맑은 고딕" w:hint="eastAsia"/>
          <w:b/>
          <w:bCs/>
          <w:color w:val="C84205"/>
          <w:sz w:val="12"/>
          <w:szCs w:val="12"/>
          <w:bdr w:val="none" w:sz="0" w:space="0" w:color="auto" w:frame="1"/>
        </w:rPr>
        <w:t> </w:t>
      </w:r>
      <w:r>
        <w:rPr>
          <w:rFonts w:ascii="맑은 고딕" w:eastAsia="맑은 고딕" w:hAnsi="맑은 고딕" w:hint="eastAsia"/>
          <w:b/>
          <w:bCs/>
          <w:color w:val="C84205"/>
          <w:sz w:val="12"/>
          <w:szCs w:val="12"/>
          <w:bdr w:val="none" w:sz="0" w:space="0" w:color="auto" w:frame="1"/>
        </w:rPr>
        <w:br/>
      </w:r>
      <w:r>
        <w:rPr>
          <w:rFonts w:ascii="맑은 고딕" w:eastAsia="맑은 고딕" w:hAnsi="맑은 고딕" w:hint="eastAsia"/>
          <w:b/>
          <w:bCs/>
          <w:color w:val="C84205"/>
          <w:sz w:val="12"/>
          <w:szCs w:val="12"/>
          <w:bdr w:val="none" w:sz="0" w:space="0" w:color="auto" w:frame="1"/>
        </w:rPr>
        <w:br/>
        <w:t>저작권과 관련된 자세한 사항은</w:t>
      </w:r>
      <w:r>
        <w:rPr>
          <w:rStyle w:val="apple-converted-space"/>
          <w:rFonts w:ascii="맑은 고딕" w:eastAsia="맑은 고딕" w:hAnsi="맑은 고딕" w:hint="eastAsia"/>
          <w:b/>
          <w:bCs/>
          <w:color w:val="C84205"/>
          <w:sz w:val="12"/>
          <w:szCs w:val="12"/>
          <w:bdr w:val="none" w:sz="0" w:space="0" w:color="auto" w:frame="1"/>
        </w:rPr>
        <w:t> </w:t>
      </w:r>
      <w:hyperlink r:id="rId1145" w:history="1">
        <w:r>
          <w:rPr>
            <w:rStyle w:val="a4"/>
            <w:rFonts w:ascii="맑은 고딕" w:eastAsia="맑은 고딕" w:hAnsi="맑은 고딕" w:hint="eastAsia"/>
            <w:b/>
            <w:bCs/>
            <w:color w:val="8A8A8A"/>
            <w:sz w:val="12"/>
            <w:szCs w:val="12"/>
            <w:bdr w:val="none" w:sz="0" w:space="0" w:color="auto" w:frame="1"/>
          </w:rPr>
          <w:t>이곳</w:t>
        </w:r>
      </w:hyperlink>
      <w:r>
        <w:rPr>
          <w:rFonts w:ascii="맑은 고딕" w:eastAsia="맑은 고딕" w:hAnsi="맑은 고딕" w:hint="eastAsia"/>
          <w:b/>
          <w:bCs/>
          <w:color w:val="C84205"/>
          <w:sz w:val="12"/>
          <w:szCs w:val="12"/>
          <w:bdr w:val="none" w:sz="0" w:space="0" w:color="auto" w:frame="1"/>
        </w:rPr>
        <w:t>을 참조해 주시기 바랍니다.</w:t>
      </w:r>
    </w:p>
    <w:p w:rsidR="00563E96" w:rsidRDefault="00563E96" w:rsidP="00563E96">
      <w:pPr>
        <w:rPr>
          <w:rFonts w:ascii="dotum" w:eastAsia="맑은 고딕" w:hAnsi="dotum" w:hint="eastAsia"/>
          <w:color w:val="8A8A8A"/>
          <w:sz w:val="12"/>
          <w:szCs w:val="12"/>
        </w:rPr>
      </w:pPr>
      <w:r>
        <w:rPr>
          <w:rFonts w:ascii="맑은 고딕" w:eastAsia="맑은 고딕" w:hAnsi="맑은 고딕" w:hint="eastAsia"/>
          <w:color w:val="8A8A8A"/>
          <w:sz w:val="12"/>
          <w:szCs w:val="12"/>
        </w:rPr>
        <w:br/>
      </w:r>
    </w:p>
    <w:p w:rsidR="00563E96" w:rsidRDefault="00563E96" w:rsidP="00563E96">
      <w:pPr>
        <w:pStyle w:val="a3"/>
        <w:wordWrap w:val="0"/>
        <w:spacing w:before="0" w:beforeAutospacing="0" w:after="0" w:afterAutospacing="0"/>
        <w:jc w:val="center"/>
        <w:rPr>
          <w:rFonts w:ascii="맑은 고딕" w:eastAsia="맑은 고딕" w:hAnsi="맑은 고딕"/>
          <w:color w:val="8A8A8A"/>
          <w:sz w:val="12"/>
          <w:szCs w:val="12"/>
        </w:rPr>
      </w:pPr>
      <w:r>
        <w:rPr>
          <w:rFonts w:ascii="맑은 고딕" w:eastAsia="맑은 고딕" w:hAnsi="맑은 고딕"/>
          <w:noProof/>
          <w:color w:val="8A8A8A"/>
          <w:sz w:val="12"/>
          <w:szCs w:val="12"/>
          <w:bdr w:val="none" w:sz="0" w:space="0" w:color="auto" w:frame="1"/>
        </w:rPr>
        <w:drawing>
          <wp:inline distT="0" distB="0" distL="0" distR="0">
            <wp:extent cx="6858000" cy="1146175"/>
            <wp:effectExtent l="19050" t="0" r="0" b="0"/>
            <wp:docPr id="331" name="그림 85" descr="http://cfs.tistory.com/custom/blog/26/262376/skin/images/book_banner.png">
              <a:hlinkClick xmlns:a="http://schemas.openxmlformats.org/drawingml/2006/main" r:id="rId1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cfs.tistory.com/custom/blog/26/262376/skin/images/book_banner.png">
                      <a:hlinkClick r:id="rId1146"/>
                    </pic:cNvPr>
                    <pic:cNvPicPr>
                      <a:picLocks noChangeAspect="1" noChangeArrowheads="1"/>
                    </pic:cNvPicPr>
                  </pic:nvPicPr>
                  <pic:blipFill>
                    <a:blip r:embed="rId1147"/>
                    <a:srcRect/>
                    <a:stretch>
                      <a:fillRect/>
                    </a:stretch>
                  </pic:blipFill>
                  <pic:spPr bwMode="auto">
                    <a:xfrm>
                      <a:off x="0" y="0"/>
                      <a:ext cx="6858000" cy="1146175"/>
                    </a:xfrm>
                    <a:prstGeom prst="rect">
                      <a:avLst/>
                    </a:prstGeom>
                    <a:noFill/>
                    <a:ln w="9525">
                      <a:noFill/>
                      <a:miter lim="800000"/>
                      <a:headEnd/>
                      <a:tailEnd/>
                    </a:ln>
                  </pic:spPr>
                </pic:pic>
              </a:graphicData>
            </a:graphic>
          </wp:inline>
        </w:drawing>
      </w:r>
    </w:p>
    <w:p w:rsidR="00563E96" w:rsidRDefault="00563E96" w:rsidP="00563E96">
      <w:pPr>
        <w:rPr>
          <w:rFonts w:ascii="dotum" w:eastAsia="맑은 고딕" w:hAnsi="dotum" w:hint="eastAsia"/>
          <w:color w:val="8A8A8A"/>
          <w:sz w:val="12"/>
          <w:szCs w:val="12"/>
        </w:rPr>
      </w:pPr>
      <w:r>
        <w:rPr>
          <w:rFonts w:ascii="맑은 고딕" w:eastAsia="맑은 고딕" w:hAnsi="맑은 고딕" w:hint="eastAsia"/>
          <w:color w:val="8A8A8A"/>
          <w:sz w:val="12"/>
          <w:szCs w:val="12"/>
        </w:rPr>
        <w:br/>
      </w:r>
      <w:r>
        <w:rPr>
          <w:rFonts w:ascii="dotum" w:eastAsia="맑은 고딕" w:hAnsi="dotum"/>
          <w:color w:val="8A8A8A"/>
          <w:sz w:val="12"/>
          <w:szCs w:val="12"/>
        </w:rPr>
        <w:t>애플리케이션을</w:t>
      </w:r>
      <w:r>
        <w:rPr>
          <w:rFonts w:ascii="dotum" w:eastAsia="맑은 고딕" w:hAnsi="dotum"/>
          <w:color w:val="8A8A8A"/>
          <w:sz w:val="12"/>
          <w:szCs w:val="12"/>
        </w:rPr>
        <w:t xml:space="preserve"> </w:t>
      </w:r>
      <w:r>
        <w:rPr>
          <w:rFonts w:ascii="dotum" w:eastAsia="맑은 고딕" w:hAnsi="dotum"/>
          <w:color w:val="8A8A8A"/>
          <w:sz w:val="12"/>
          <w:szCs w:val="12"/>
        </w:rPr>
        <w:t>제작하다</w:t>
      </w:r>
      <w:r>
        <w:rPr>
          <w:rFonts w:ascii="dotum" w:eastAsia="맑은 고딕" w:hAnsi="dotum"/>
          <w:color w:val="8A8A8A"/>
          <w:sz w:val="12"/>
          <w:szCs w:val="12"/>
        </w:rPr>
        <w:t xml:space="preserve"> </w:t>
      </w:r>
      <w:r>
        <w:rPr>
          <w:rFonts w:ascii="dotum" w:eastAsia="맑은 고딕" w:hAnsi="dotum"/>
          <w:color w:val="8A8A8A"/>
          <w:sz w:val="12"/>
          <w:szCs w:val="12"/>
        </w:rPr>
        <w:t>보면</w:t>
      </w:r>
      <w:r>
        <w:rPr>
          <w:rFonts w:ascii="dotum" w:eastAsia="맑은 고딕" w:hAnsi="dotum"/>
          <w:color w:val="8A8A8A"/>
          <w:sz w:val="12"/>
          <w:szCs w:val="12"/>
        </w:rPr>
        <w:t xml:space="preserve"> </w:t>
      </w:r>
      <w:r>
        <w:rPr>
          <w:rFonts w:ascii="dotum" w:eastAsia="맑은 고딕" w:hAnsi="dotum"/>
          <w:color w:val="8A8A8A"/>
          <w:sz w:val="12"/>
          <w:szCs w:val="12"/>
        </w:rPr>
        <w:t>뷰에</w:t>
      </w:r>
      <w:r>
        <w:rPr>
          <w:rFonts w:ascii="dotum" w:eastAsia="맑은 고딕" w:hAnsi="dotum"/>
          <w:color w:val="8A8A8A"/>
          <w:sz w:val="12"/>
          <w:szCs w:val="12"/>
        </w:rPr>
        <w:t xml:space="preserve"> </w:t>
      </w:r>
      <w:r>
        <w:rPr>
          <w:rFonts w:ascii="dotum" w:eastAsia="맑은 고딕" w:hAnsi="dotum"/>
          <w:color w:val="8A8A8A"/>
          <w:sz w:val="12"/>
          <w:szCs w:val="12"/>
        </w:rPr>
        <w:t>표시되는</w:t>
      </w:r>
      <w:r>
        <w:rPr>
          <w:rFonts w:ascii="dotum" w:eastAsia="맑은 고딕" w:hAnsi="dotum"/>
          <w:color w:val="8A8A8A"/>
          <w:sz w:val="12"/>
          <w:szCs w:val="12"/>
        </w:rPr>
        <w:t xml:space="preserve"> </w:t>
      </w:r>
      <w:r>
        <w:rPr>
          <w:rFonts w:ascii="dotum" w:eastAsia="맑은 고딕" w:hAnsi="dotum"/>
          <w:color w:val="8A8A8A"/>
          <w:sz w:val="12"/>
          <w:szCs w:val="12"/>
        </w:rPr>
        <w:t>내용을</w:t>
      </w:r>
      <w:r>
        <w:rPr>
          <w:rFonts w:ascii="dotum" w:eastAsia="맑은 고딕" w:hAnsi="dotum"/>
          <w:color w:val="8A8A8A"/>
          <w:sz w:val="12"/>
          <w:szCs w:val="12"/>
        </w:rPr>
        <w:t xml:space="preserve"> </w:t>
      </w:r>
      <w:r>
        <w:rPr>
          <w:rFonts w:ascii="dotum" w:eastAsia="맑은 고딕" w:hAnsi="dotum"/>
          <w:color w:val="8A8A8A"/>
          <w:sz w:val="12"/>
          <w:szCs w:val="12"/>
        </w:rPr>
        <w:t>캡쳐해야</w:t>
      </w:r>
      <w:r>
        <w:rPr>
          <w:rFonts w:ascii="dotum" w:eastAsia="맑은 고딕" w:hAnsi="dotum"/>
          <w:color w:val="8A8A8A"/>
          <w:sz w:val="12"/>
          <w:szCs w:val="12"/>
        </w:rPr>
        <w:t xml:space="preserve"> </w:t>
      </w:r>
      <w:r>
        <w:rPr>
          <w:rFonts w:ascii="dotum" w:eastAsia="맑은 고딕" w:hAnsi="dotum"/>
          <w:color w:val="8A8A8A"/>
          <w:sz w:val="12"/>
          <w:szCs w:val="12"/>
        </w:rPr>
        <w:t>하는</w:t>
      </w:r>
      <w:r>
        <w:rPr>
          <w:rFonts w:ascii="dotum" w:eastAsia="맑은 고딕" w:hAnsi="dotum"/>
          <w:color w:val="8A8A8A"/>
          <w:sz w:val="12"/>
          <w:szCs w:val="12"/>
        </w:rPr>
        <w:t xml:space="preserve"> </w:t>
      </w:r>
      <w:r>
        <w:rPr>
          <w:rFonts w:ascii="dotum" w:eastAsia="맑은 고딕" w:hAnsi="dotum"/>
          <w:color w:val="8A8A8A"/>
          <w:sz w:val="12"/>
          <w:szCs w:val="12"/>
        </w:rPr>
        <w:t>경우가</w:t>
      </w:r>
      <w:r>
        <w:rPr>
          <w:rFonts w:ascii="dotum" w:eastAsia="맑은 고딕" w:hAnsi="dotum"/>
          <w:color w:val="8A8A8A"/>
          <w:sz w:val="12"/>
          <w:szCs w:val="12"/>
        </w:rPr>
        <w:t xml:space="preserve"> </w:t>
      </w:r>
      <w:r>
        <w:rPr>
          <w:rFonts w:ascii="dotum" w:eastAsia="맑은 고딕" w:hAnsi="dotum"/>
          <w:color w:val="8A8A8A"/>
          <w:sz w:val="12"/>
          <w:szCs w:val="12"/>
        </w:rPr>
        <w:t>종종</w:t>
      </w:r>
      <w:r>
        <w:rPr>
          <w:rFonts w:ascii="dotum" w:eastAsia="맑은 고딕" w:hAnsi="dotum"/>
          <w:color w:val="8A8A8A"/>
          <w:sz w:val="12"/>
          <w:szCs w:val="12"/>
        </w:rPr>
        <w:t xml:space="preserve"> </w:t>
      </w:r>
      <w:r>
        <w:rPr>
          <w:rFonts w:ascii="dotum" w:eastAsia="맑은 고딕" w:hAnsi="dotum"/>
          <w:color w:val="8A8A8A"/>
          <w:sz w:val="12"/>
          <w:szCs w:val="12"/>
        </w:rPr>
        <w:t>있습니다</w:t>
      </w:r>
      <w:r>
        <w:rPr>
          <w:rFonts w:ascii="dotum" w:eastAsia="맑은 고딕" w:hAnsi="dotum"/>
          <w:color w:val="8A8A8A"/>
          <w:sz w:val="12"/>
          <w:szCs w:val="12"/>
        </w:rPr>
        <w:t xml:space="preserve">. </w:t>
      </w:r>
      <w:r>
        <w:rPr>
          <w:rFonts w:ascii="dotum" w:eastAsia="맑은 고딕" w:hAnsi="dotum"/>
          <w:color w:val="8A8A8A"/>
          <w:sz w:val="12"/>
          <w:szCs w:val="12"/>
        </w:rPr>
        <w:t>가장</w:t>
      </w:r>
      <w:r>
        <w:rPr>
          <w:rFonts w:ascii="dotum" w:eastAsia="맑은 고딕" w:hAnsi="dotum"/>
          <w:color w:val="8A8A8A"/>
          <w:sz w:val="12"/>
          <w:szCs w:val="12"/>
        </w:rPr>
        <w:t xml:space="preserve"> </w:t>
      </w:r>
      <w:r>
        <w:rPr>
          <w:rFonts w:ascii="dotum" w:eastAsia="맑은 고딕" w:hAnsi="dotum"/>
          <w:color w:val="8A8A8A"/>
          <w:sz w:val="12"/>
          <w:szCs w:val="12"/>
        </w:rPr>
        <w:t>간단한</w:t>
      </w:r>
      <w:r>
        <w:rPr>
          <w:rFonts w:ascii="dotum" w:eastAsia="맑은 고딕" w:hAnsi="dotum"/>
          <w:color w:val="8A8A8A"/>
          <w:sz w:val="12"/>
          <w:szCs w:val="12"/>
        </w:rPr>
        <w:t xml:space="preserve"> </w:t>
      </w:r>
      <w:r>
        <w:rPr>
          <w:rFonts w:ascii="dotum" w:eastAsia="맑은 고딕" w:hAnsi="dotum"/>
          <w:color w:val="8A8A8A"/>
          <w:sz w:val="12"/>
          <w:szCs w:val="12"/>
        </w:rPr>
        <w:t>예로는</w:t>
      </w:r>
      <w:r>
        <w:rPr>
          <w:rFonts w:ascii="dotum" w:eastAsia="맑은 고딕" w:hAnsi="dotum"/>
          <w:color w:val="8A8A8A"/>
          <w:sz w:val="12"/>
          <w:szCs w:val="12"/>
        </w:rPr>
        <w:t xml:space="preserve"> </w:t>
      </w:r>
      <w:r>
        <w:rPr>
          <w:rFonts w:ascii="dotum" w:eastAsia="맑은 고딕" w:hAnsi="dotum"/>
          <w:color w:val="8A8A8A"/>
          <w:sz w:val="12"/>
          <w:szCs w:val="12"/>
        </w:rPr>
        <w:t>그림판</w:t>
      </w:r>
      <w:r>
        <w:rPr>
          <w:rFonts w:ascii="dotum" w:eastAsia="맑은 고딕" w:hAnsi="dotum"/>
          <w:color w:val="8A8A8A"/>
          <w:sz w:val="12"/>
          <w:szCs w:val="12"/>
        </w:rPr>
        <w:t xml:space="preserve"> </w:t>
      </w:r>
      <w:r>
        <w:rPr>
          <w:rFonts w:ascii="dotum" w:eastAsia="맑은 고딕" w:hAnsi="dotum"/>
          <w:color w:val="8A8A8A"/>
          <w:sz w:val="12"/>
          <w:szCs w:val="12"/>
        </w:rPr>
        <w:t>애플리케이션에서</w:t>
      </w:r>
      <w:r>
        <w:rPr>
          <w:rFonts w:ascii="dotum" w:eastAsia="맑은 고딕" w:hAnsi="dotum"/>
          <w:color w:val="8A8A8A"/>
          <w:sz w:val="12"/>
          <w:szCs w:val="12"/>
        </w:rPr>
        <w:t xml:space="preserve"> </w:t>
      </w:r>
      <w:r>
        <w:rPr>
          <w:rFonts w:ascii="dotum" w:eastAsia="맑은 고딕" w:hAnsi="dotum"/>
          <w:color w:val="8A8A8A"/>
          <w:sz w:val="12"/>
          <w:szCs w:val="12"/>
        </w:rPr>
        <w:t>사용자가</w:t>
      </w:r>
      <w:r>
        <w:rPr>
          <w:rFonts w:ascii="dotum" w:eastAsia="맑은 고딕" w:hAnsi="dotum"/>
          <w:color w:val="8A8A8A"/>
          <w:sz w:val="12"/>
          <w:szCs w:val="12"/>
        </w:rPr>
        <w:t xml:space="preserve"> </w:t>
      </w:r>
      <w:r>
        <w:rPr>
          <w:rFonts w:ascii="dotum" w:eastAsia="맑은 고딕" w:hAnsi="dotum"/>
          <w:color w:val="8A8A8A"/>
          <w:sz w:val="12"/>
          <w:szCs w:val="12"/>
        </w:rPr>
        <w:t>그린</w:t>
      </w:r>
      <w:r>
        <w:rPr>
          <w:rFonts w:ascii="dotum" w:eastAsia="맑은 고딕" w:hAnsi="dotum"/>
          <w:color w:val="8A8A8A"/>
          <w:sz w:val="12"/>
          <w:szCs w:val="12"/>
        </w:rPr>
        <w:t xml:space="preserve"> </w:t>
      </w:r>
      <w:r>
        <w:rPr>
          <w:rFonts w:ascii="dotum" w:eastAsia="맑은 고딕" w:hAnsi="dotum"/>
          <w:color w:val="8A8A8A"/>
          <w:sz w:val="12"/>
          <w:szCs w:val="12"/>
        </w:rPr>
        <w:t>그림을</w:t>
      </w:r>
      <w:r>
        <w:rPr>
          <w:rFonts w:ascii="dotum" w:eastAsia="맑은 고딕" w:hAnsi="dotum"/>
          <w:color w:val="8A8A8A"/>
          <w:sz w:val="12"/>
          <w:szCs w:val="12"/>
        </w:rPr>
        <w:t xml:space="preserve"> </w:t>
      </w:r>
      <w:r>
        <w:rPr>
          <w:rFonts w:ascii="dotum" w:eastAsia="맑은 고딕" w:hAnsi="dotum"/>
          <w:color w:val="8A8A8A"/>
          <w:sz w:val="12"/>
          <w:szCs w:val="12"/>
        </w:rPr>
        <w:t>이미지</w:t>
      </w:r>
      <w:r>
        <w:rPr>
          <w:rFonts w:ascii="dotum" w:eastAsia="맑은 고딕" w:hAnsi="dotum"/>
          <w:color w:val="8A8A8A"/>
          <w:sz w:val="12"/>
          <w:szCs w:val="12"/>
        </w:rPr>
        <w:t xml:space="preserve"> </w:t>
      </w:r>
      <w:r>
        <w:rPr>
          <w:rFonts w:ascii="dotum" w:eastAsia="맑은 고딕" w:hAnsi="dotum"/>
          <w:color w:val="8A8A8A"/>
          <w:sz w:val="12"/>
          <w:szCs w:val="12"/>
        </w:rPr>
        <w:t>파일로</w:t>
      </w:r>
      <w:r>
        <w:rPr>
          <w:rFonts w:ascii="dotum" w:eastAsia="맑은 고딕" w:hAnsi="dotum"/>
          <w:color w:val="8A8A8A"/>
          <w:sz w:val="12"/>
          <w:szCs w:val="12"/>
        </w:rPr>
        <w:t xml:space="preserve"> </w:t>
      </w:r>
      <w:r>
        <w:rPr>
          <w:rFonts w:ascii="dotum" w:eastAsia="맑은 고딕" w:hAnsi="dotum"/>
          <w:color w:val="8A8A8A"/>
          <w:sz w:val="12"/>
          <w:szCs w:val="12"/>
        </w:rPr>
        <w:t>저장하는</w:t>
      </w:r>
      <w:r>
        <w:rPr>
          <w:rFonts w:ascii="dotum" w:eastAsia="맑은 고딕" w:hAnsi="dotum"/>
          <w:color w:val="8A8A8A"/>
          <w:sz w:val="12"/>
          <w:szCs w:val="12"/>
        </w:rPr>
        <w:t xml:space="preserve"> </w:t>
      </w:r>
      <w:r>
        <w:rPr>
          <w:rFonts w:ascii="dotum" w:eastAsia="맑은 고딕" w:hAnsi="dotum"/>
          <w:color w:val="8A8A8A"/>
          <w:sz w:val="12"/>
          <w:szCs w:val="12"/>
        </w:rPr>
        <w:t>경우가</w:t>
      </w:r>
      <w:r>
        <w:rPr>
          <w:rFonts w:ascii="dotum" w:eastAsia="맑은 고딕" w:hAnsi="dotum"/>
          <w:color w:val="8A8A8A"/>
          <w:sz w:val="12"/>
          <w:szCs w:val="12"/>
        </w:rPr>
        <w:t xml:space="preserve"> </w:t>
      </w:r>
      <w:r>
        <w:rPr>
          <w:rFonts w:ascii="dotum" w:eastAsia="맑은 고딕" w:hAnsi="dotum"/>
          <w:color w:val="8A8A8A"/>
          <w:sz w:val="12"/>
          <w:szCs w:val="12"/>
        </w:rPr>
        <w:t>있겠죠</w:t>
      </w:r>
      <w:r>
        <w:rPr>
          <w:rFonts w:ascii="dotum" w:eastAsia="맑은 고딕" w:hAnsi="dotum"/>
          <w:color w:val="8A8A8A"/>
          <w:sz w:val="12"/>
          <w:szCs w:val="12"/>
        </w:rPr>
        <w:t>.</w:t>
      </w:r>
    </w:p>
    <w:p w:rsidR="00563E96" w:rsidRDefault="00563E96" w:rsidP="00563E96">
      <w:pPr>
        <w:rPr>
          <w:rFonts w:ascii="맑은 고딕" w:eastAsia="맑은 고딕" w:hAnsi="맑은 고딕"/>
          <w:color w:val="8A8A8A"/>
          <w:sz w:val="12"/>
          <w:szCs w:val="12"/>
        </w:rPr>
      </w:pPr>
    </w:p>
    <w:p w:rsidR="00563E96" w:rsidRDefault="00563E96" w:rsidP="00563E96">
      <w:pPr>
        <w:rPr>
          <w:rFonts w:ascii="맑은 고딕" w:eastAsia="맑은 고딕" w:hAnsi="맑은 고딕"/>
          <w:color w:val="8A8A8A"/>
          <w:sz w:val="12"/>
          <w:szCs w:val="12"/>
        </w:rPr>
      </w:pPr>
      <w:r>
        <w:rPr>
          <w:rFonts w:ascii="맑은 고딕" w:eastAsia="맑은 고딕" w:hAnsi="맑은 고딕" w:hint="eastAsia"/>
          <w:color w:val="8A8A8A"/>
          <w:sz w:val="12"/>
          <w:szCs w:val="12"/>
        </w:rPr>
        <w:t>자, 그럼 어떻게하면 뷰에 표시되는 내용을 이미지로 얻을 수 있을까요? - 뷰의 Drawing cache를 사용하면 됩니다.</w:t>
      </w:r>
    </w:p>
    <w:p w:rsidR="00563E96" w:rsidRDefault="00563E96" w:rsidP="00563E96">
      <w:pPr>
        <w:rPr>
          <w:rFonts w:ascii="맑은 고딕" w:eastAsia="맑은 고딕" w:hAnsi="맑은 고딕"/>
          <w:color w:val="8A8A8A"/>
          <w:sz w:val="12"/>
          <w:szCs w:val="12"/>
        </w:rPr>
      </w:pPr>
    </w:p>
    <w:p w:rsidR="00563E96" w:rsidRDefault="00563E96" w:rsidP="00563E96">
      <w:pPr>
        <w:rPr>
          <w:rFonts w:ascii="맑은 고딕" w:eastAsia="맑은 고딕" w:hAnsi="맑은 고딕"/>
          <w:color w:val="8A8A8A"/>
          <w:sz w:val="12"/>
          <w:szCs w:val="12"/>
        </w:rPr>
      </w:pPr>
      <w:r>
        <w:rPr>
          <w:rFonts w:ascii="맑은 고딕" w:eastAsia="맑은 고딕" w:hAnsi="맑은 고딕" w:hint="eastAsia"/>
          <w:color w:val="8A8A8A"/>
          <w:sz w:val="12"/>
          <w:szCs w:val="12"/>
        </w:rPr>
        <w:t>Drawing cache는 뷰에 표시되는 내용을 BItmap 형태로 캐싱한 것으로, 해당 뷰의 XML 속성 중 drawing cache enabled가 true로  설정되어 있거나, 코드에서 View.setDrawingCache() 메서드를 사용하여 Drawing cache의 사용 여부를 설정할 수 있습니다.</w:t>
      </w:r>
    </w:p>
    <w:p w:rsidR="00563E96" w:rsidRDefault="00563E96" w:rsidP="00563E96">
      <w:pPr>
        <w:rPr>
          <w:rFonts w:ascii="맑은 고딕" w:eastAsia="맑은 고딕" w:hAnsi="맑은 고딕"/>
          <w:color w:val="8A8A8A"/>
          <w:sz w:val="12"/>
          <w:szCs w:val="12"/>
        </w:rPr>
      </w:pPr>
    </w:p>
    <w:p w:rsidR="00563E96" w:rsidRDefault="00563E96" w:rsidP="00563E96">
      <w:pPr>
        <w:rPr>
          <w:rFonts w:ascii="맑은 고딕" w:eastAsia="맑은 고딕" w:hAnsi="맑은 고딕"/>
          <w:color w:val="8A8A8A"/>
          <w:sz w:val="12"/>
          <w:szCs w:val="12"/>
        </w:rPr>
      </w:pPr>
      <w:r>
        <w:rPr>
          <w:rFonts w:ascii="맑은 고딕" w:eastAsia="맑은 고딕" w:hAnsi="맑은 고딕" w:hint="eastAsia"/>
          <w:color w:val="8A8A8A"/>
          <w:sz w:val="12"/>
          <w:szCs w:val="12"/>
        </w:rPr>
        <w:t>Drawing cache를 사용하도록 설정하면 뷰의 내용이 변경(Invalidate) 될 때마다 Drawing cache에 새로운 뷰 정보가 저장됩니다. 따라서 내용이 자주 변경되는 뷰에 Drawing cache를 사용하도록 설정하면 성능 저하를 가져올 수 있습니다. 그렇다면, 성능 저하를 최대한 막으면서 뷰에 표시되는 내용도 캡쳐하고 싶을 땐 어떻게 해야 할까요?</w:t>
      </w:r>
    </w:p>
    <w:p w:rsidR="00563E96" w:rsidRDefault="00563E96" w:rsidP="00563E96">
      <w:pPr>
        <w:rPr>
          <w:rFonts w:ascii="맑은 고딕" w:eastAsia="맑은 고딕" w:hAnsi="맑은 고딕"/>
          <w:color w:val="8A8A8A"/>
          <w:sz w:val="12"/>
          <w:szCs w:val="12"/>
        </w:rPr>
      </w:pPr>
    </w:p>
    <w:p w:rsidR="00563E96" w:rsidRDefault="00563E96" w:rsidP="00563E96">
      <w:pPr>
        <w:rPr>
          <w:rFonts w:ascii="맑은 고딕" w:eastAsia="맑은 고딕" w:hAnsi="맑은 고딕"/>
          <w:color w:val="8A8A8A"/>
          <w:sz w:val="12"/>
          <w:szCs w:val="12"/>
        </w:rPr>
      </w:pPr>
      <w:r>
        <w:rPr>
          <w:rFonts w:ascii="맑은 고딕" w:eastAsia="맑은 고딕" w:hAnsi="맑은 고딕" w:hint="eastAsia"/>
          <w:color w:val="8A8A8A"/>
          <w:sz w:val="12"/>
          <w:szCs w:val="12"/>
        </w:rPr>
        <w:t>이럴 때는 View.buildDrawingCache()를 사용하면 됩니다. buildDrawingCache()는 뷰의 Drawing cache 활성화 여부와는 상관없이 메서드를 호출할 때 그 순간의 뷰 정보를 가지는 Drawing cache를 생성하며, 이렇게 생성된 뷰의 이미지는 getDrawingCache() 를 사용하여 얻을 수 있습니다.</w:t>
      </w:r>
    </w:p>
    <w:p w:rsidR="00563E96" w:rsidRDefault="00563E96" w:rsidP="00563E96">
      <w:pPr>
        <w:rPr>
          <w:rFonts w:ascii="맑은 고딕" w:eastAsia="맑은 고딕" w:hAnsi="맑은 고딕"/>
          <w:color w:val="8A8A8A"/>
          <w:sz w:val="12"/>
          <w:szCs w:val="12"/>
        </w:rPr>
      </w:pPr>
    </w:p>
    <w:p w:rsidR="00563E96" w:rsidRDefault="00563E96" w:rsidP="00563E96">
      <w:pPr>
        <w:shd w:val="clear" w:color="auto" w:fill="EEEEEE"/>
        <w:rPr>
          <w:rFonts w:ascii="맑은 고딕" w:eastAsia="맑은 고딕" w:hAnsi="맑은 고딕"/>
          <w:color w:val="8A8A8A"/>
          <w:sz w:val="12"/>
          <w:szCs w:val="12"/>
        </w:rPr>
      </w:pPr>
      <w:r>
        <w:rPr>
          <w:rFonts w:ascii="맑은 고딕" w:eastAsia="맑은 고딕" w:hAnsi="맑은 고딕" w:hint="eastAsia"/>
          <w:b/>
          <w:bCs/>
          <w:color w:val="8A8A8A"/>
          <w:sz w:val="12"/>
          <w:szCs w:val="12"/>
          <w:bdr w:val="none" w:sz="0" w:space="0" w:color="auto" w:frame="1"/>
        </w:rPr>
        <w:t>API</w:t>
      </w:r>
      <w:r>
        <w:rPr>
          <w:rFonts w:ascii="맑은 고딕" w:eastAsia="맑은 고딕" w:hAnsi="맑은 고딕" w:hint="eastAsia"/>
          <w:b/>
          <w:bCs/>
          <w:color w:val="8A8A8A"/>
          <w:sz w:val="12"/>
          <w:szCs w:val="12"/>
          <w:bdr w:val="none" w:sz="0" w:space="0" w:color="auto" w:frame="1"/>
        </w:rPr>
        <w:br/>
        <w:t>public void View.setDrawingCacheEnabled(boolean enable)</w:t>
      </w:r>
      <w:r>
        <w:rPr>
          <w:rFonts w:ascii="맑은 고딕" w:eastAsia="맑은 고딕" w:hAnsi="맑은 고딕" w:hint="eastAsia"/>
          <w:color w:val="8A8A8A"/>
          <w:sz w:val="12"/>
          <w:szCs w:val="12"/>
        </w:rPr>
        <w:br/>
        <w:t>뷰가 업데이트 될 때마다 그 때의 뷰 이미지를 Drawing cache에 저장할지 여부를 결정합니다.</w:t>
      </w:r>
      <w:r>
        <w:rPr>
          <w:rFonts w:ascii="맑은 고딕" w:eastAsia="맑은 고딕" w:hAnsi="맑은 고딕" w:hint="eastAsia"/>
          <w:color w:val="8A8A8A"/>
          <w:sz w:val="12"/>
          <w:szCs w:val="12"/>
        </w:rPr>
        <w:br/>
      </w:r>
      <w:r>
        <w:rPr>
          <w:rFonts w:ascii="맑은 고딕" w:eastAsia="맑은 고딕" w:hAnsi="맑은 고딕" w:hint="eastAsia"/>
          <w:color w:val="8A8A8A"/>
          <w:sz w:val="12"/>
          <w:szCs w:val="12"/>
        </w:rPr>
        <w:br/>
      </w:r>
      <w:r>
        <w:rPr>
          <w:rFonts w:ascii="맑은 고딕" w:eastAsia="맑은 고딕" w:hAnsi="맑은 고딕" w:hint="eastAsia"/>
          <w:b/>
          <w:bCs/>
          <w:color w:val="8A8A8A"/>
          <w:sz w:val="12"/>
          <w:szCs w:val="12"/>
          <w:bdr w:val="none" w:sz="0" w:space="0" w:color="auto" w:frame="1"/>
        </w:rPr>
        <w:t>public void View.buildDrawingCache()</w:t>
      </w:r>
      <w:r>
        <w:rPr>
          <w:rFonts w:ascii="맑은 고딕" w:eastAsia="맑은 고딕" w:hAnsi="맑은 고딕" w:hint="eastAsia"/>
          <w:color w:val="8A8A8A"/>
          <w:sz w:val="12"/>
          <w:szCs w:val="12"/>
        </w:rPr>
        <w:br/>
        <w:t>뷰 이미지를 Drawing cache에 저장합니다. Drawing cache enabled 속성이 활성화되어 있다면 이 메서드를 호출하지 않아도 자동으로 Drawing cache에 뷰의 이미지가 저장됩니다.</w:t>
      </w:r>
      <w:r>
        <w:rPr>
          <w:rFonts w:ascii="맑은 고딕" w:eastAsia="맑은 고딕" w:hAnsi="맑은 고딕" w:hint="eastAsia"/>
          <w:color w:val="8A8A8A"/>
          <w:sz w:val="12"/>
          <w:szCs w:val="12"/>
        </w:rPr>
        <w:br/>
      </w:r>
      <w:r>
        <w:rPr>
          <w:rFonts w:ascii="맑은 고딕" w:eastAsia="맑은 고딕" w:hAnsi="맑은 고딕" w:hint="eastAsia"/>
          <w:color w:val="8A8A8A"/>
          <w:sz w:val="12"/>
          <w:szCs w:val="12"/>
        </w:rPr>
        <w:br/>
      </w:r>
      <w:r>
        <w:rPr>
          <w:rFonts w:ascii="맑은 고딕" w:eastAsia="맑은 고딕" w:hAnsi="맑은 고딕" w:hint="eastAsia"/>
          <w:b/>
          <w:bCs/>
          <w:color w:val="8A8A8A"/>
          <w:sz w:val="12"/>
          <w:szCs w:val="12"/>
          <w:bdr w:val="none" w:sz="0" w:space="0" w:color="auto" w:frame="1"/>
        </w:rPr>
        <w:t>public Bitmap View.getDrawingCache()</w:t>
      </w:r>
      <w:r>
        <w:rPr>
          <w:rFonts w:ascii="맑은 고딕" w:eastAsia="맑은 고딕" w:hAnsi="맑은 고딕" w:hint="eastAsia"/>
          <w:color w:val="8A8A8A"/>
          <w:sz w:val="12"/>
          <w:szCs w:val="12"/>
        </w:rPr>
        <w:br/>
        <w:t>Drawing cache에 저장된 뷰의 이미지를 Bitmap 형태로 반환합니다.</w:t>
      </w:r>
    </w:p>
    <w:p w:rsidR="00563E96" w:rsidRDefault="00563E96" w:rsidP="00563E96">
      <w:pPr>
        <w:rPr>
          <w:rFonts w:ascii="맑은 고딕" w:eastAsia="맑은 고딕" w:hAnsi="맑은 고딕"/>
          <w:color w:val="8A8A8A"/>
          <w:sz w:val="12"/>
          <w:szCs w:val="12"/>
        </w:rPr>
      </w:pPr>
    </w:p>
    <w:p w:rsidR="00563E96" w:rsidRDefault="00563E96" w:rsidP="00563E96">
      <w:pPr>
        <w:rPr>
          <w:rFonts w:ascii="맑은 고딕" w:eastAsia="맑은 고딕" w:hAnsi="맑은 고딕"/>
          <w:color w:val="8A8A8A"/>
          <w:sz w:val="12"/>
          <w:szCs w:val="12"/>
        </w:rPr>
      </w:pPr>
      <w:r>
        <w:rPr>
          <w:rFonts w:ascii="맑은 고딕" w:eastAsia="맑은 고딕" w:hAnsi="맑은 고딕" w:hint="eastAsia"/>
          <w:color w:val="8A8A8A"/>
          <w:sz w:val="12"/>
          <w:szCs w:val="12"/>
        </w:rPr>
        <w:t>예제를 통해 간단히 사용 방법을 알아보겠습니다.</w:t>
      </w:r>
    </w:p>
    <w:p w:rsidR="00563E96" w:rsidRDefault="00563E96" w:rsidP="00563E96">
      <w:pPr>
        <w:rPr>
          <w:rFonts w:ascii="맑은 고딕" w:eastAsia="맑은 고딕" w:hAnsi="맑은 고딕"/>
          <w:color w:val="8A8A8A"/>
          <w:sz w:val="12"/>
          <w:szCs w:val="12"/>
        </w:rPr>
      </w:pPr>
    </w:p>
    <w:p w:rsidR="00563E96" w:rsidRDefault="00563E96" w:rsidP="00563E96">
      <w:pPr>
        <w:shd w:val="clear" w:color="auto" w:fill="EEEEEE"/>
        <w:rPr>
          <w:rFonts w:ascii="맑은 고딕" w:eastAsia="맑은 고딕" w:hAnsi="맑은 고딕"/>
          <w:color w:val="8A8A8A"/>
          <w:sz w:val="12"/>
          <w:szCs w:val="12"/>
        </w:rPr>
      </w:pPr>
      <w:r>
        <w:rPr>
          <w:rFonts w:ascii="맑은 고딕" w:eastAsia="맑은 고딕" w:hAnsi="맑은 고딕" w:hint="eastAsia"/>
          <w:b/>
          <w:bCs/>
          <w:color w:val="8A8A8A"/>
          <w:sz w:val="12"/>
          <w:szCs w:val="12"/>
          <w:bdr w:val="none" w:sz="0" w:space="0" w:color="auto" w:frame="1"/>
        </w:rPr>
        <w:t>[어플리케이션 정보]</w:t>
      </w:r>
      <w:r>
        <w:rPr>
          <w:rFonts w:ascii="맑은 고딕" w:eastAsia="맑은 고딕" w:hAnsi="맑은 고딕" w:hint="eastAsia"/>
          <w:color w:val="8A8A8A"/>
          <w:sz w:val="12"/>
          <w:szCs w:val="12"/>
        </w:rPr>
        <w:br/>
      </w:r>
      <w:r>
        <w:rPr>
          <w:rFonts w:ascii="맑은 고딕" w:eastAsia="맑은 고딕" w:hAnsi="맑은 고딕" w:hint="eastAsia"/>
          <w:color w:val="8A8A8A"/>
          <w:sz w:val="12"/>
          <w:szCs w:val="12"/>
        </w:rPr>
        <w:br/>
      </w:r>
      <w:r>
        <w:rPr>
          <w:rFonts w:ascii="맑은 고딕" w:eastAsia="맑은 고딕" w:hAnsi="맑은 고딕" w:hint="eastAsia"/>
          <w:b/>
          <w:bCs/>
          <w:color w:val="8A8A8A"/>
          <w:sz w:val="12"/>
          <w:szCs w:val="12"/>
          <w:bdr w:val="none" w:sz="0" w:space="0" w:color="auto" w:frame="1"/>
        </w:rPr>
        <w:t>액티비티</w:t>
      </w:r>
      <w:r>
        <w:rPr>
          <w:rFonts w:ascii="맑은 고딕" w:eastAsia="맑은 고딕" w:hAnsi="맑은 고딕" w:hint="eastAsia"/>
          <w:color w:val="8A8A8A"/>
          <w:sz w:val="12"/>
          <w:szCs w:val="12"/>
        </w:rPr>
        <w:br/>
      </w:r>
    </w:p>
    <w:p w:rsidR="00563E96" w:rsidRDefault="00563E96" w:rsidP="00563E96">
      <w:pPr>
        <w:widowControl/>
        <w:numPr>
          <w:ilvl w:val="0"/>
          <w:numId w:val="48"/>
        </w:numPr>
        <w:shd w:val="clear" w:color="auto" w:fill="EEEEEE"/>
        <w:autoSpaceDE/>
        <w:autoSpaceDN/>
        <w:ind w:left="0"/>
        <w:jc w:val="left"/>
        <w:rPr>
          <w:rFonts w:ascii="맑은 고딕" w:eastAsia="맑은 고딕" w:hAnsi="맑은 고딕"/>
          <w:color w:val="8A8A8A"/>
          <w:sz w:val="12"/>
          <w:szCs w:val="12"/>
        </w:rPr>
      </w:pPr>
      <w:r>
        <w:rPr>
          <w:rFonts w:ascii="맑은 고딕" w:eastAsia="맑은 고딕" w:hAnsi="맑은 고딕" w:hint="eastAsia"/>
          <w:color w:val="8A8A8A"/>
          <w:sz w:val="12"/>
          <w:szCs w:val="12"/>
        </w:rPr>
        <w:t>Main (Main.java)</w:t>
      </w:r>
    </w:p>
    <w:p w:rsidR="00563E96" w:rsidRDefault="00563E96" w:rsidP="00563E96">
      <w:pPr>
        <w:shd w:val="clear" w:color="auto" w:fill="EEEEEE"/>
        <w:rPr>
          <w:rFonts w:ascii="맑은 고딕" w:eastAsia="맑은 고딕" w:hAnsi="맑은 고딕"/>
          <w:color w:val="8A8A8A"/>
          <w:sz w:val="12"/>
          <w:szCs w:val="12"/>
        </w:rPr>
      </w:pPr>
      <w:r>
        <w:rPr>
          <w:rFonts w:ascii="맑은 고딕" w:eastAsia="맑은 고딕" w:hAnsi="맑은 고딕" w:hint="eastAsia"/>
          <w:color w:val="8A8A8A"/>
          <w:sz w:val="12"/>
          <w:szCs w:val="12"/>
        </w:rPr>
        <w:br/>
      </w:r>
      <w:r>
        <w:rPr>
          <w:rFonts w:ascii="맑은 고딕" w:eastAsia="맑은 고딕" w:hAnsi="맑은 고딕" w:hint="eastAsia"/>
          <w:b/>
          <w:bCs/>
          <w:color w:val="8A8A8A"/>
          <w:sz w:val="12"/>
          <w:szCs w:val="12"/>
          <w:bdr w:val="none" w:sz="0" w:space="0" w:color="auto" w:frame="1"/>
        </w:rPr>
        <w:t>레이아웃</w:t>
      </w:r>
      <w:r>
        <w:rPr>
          <w:rFonts w:ascii="맑은 고딕" w:eastAsia="맑은 고딕" w:hAnsi="맑은 고딕" w:hint="eastAsia"/>
          <w:color w:val="8A8A8A"/>
          <w:sz w:val="12"/>
          <w:szCs w:val="12"/>
        </w:rPr>
        <w:br/>
      </w:r>
    </w:p>
    <w:p w:rsidR="00563E96" w:rsidRDefault="00563E96" w:rsidP="00563E96">
      <w:pPr>
        <w:widowControl/>
        <w:numPr>
          <w:ilvl w:val="0"/>
          <w:numId w:val="49"/>
        </w:numPr>
        <w:shd w:val="clear" w:color="auto" w:fill="EEEEEE"/>
        <w:autoSpaceDE/>
        <w:autoSpaceDN/>
        <w:ind w:left="0"/>
        <w:jc w:val="left"/>
        <w:rPr>
          <w:rFonts w:ascii="맑은 고딕" w:eastAsia="맑은 고딕" w:hAnsi="맑은 고딕"/>
          <w:color w:val="8A8A8A"/>
          <w:sz w:val="12"/>
          <w:szCs w:val="12"/>
        </w:rPr>
      </w:pPr>
      <w:r>
        <w:rPr>
          <w:rFonts w:ascii="맑은 고딕" w:eastAsia="맑은 고딕" w:hAnsi="맑은 고딕" w:hint="eastAsia"/>
          <w:color w:val="8A8A8A"/>
          <w:sz w:val="12"/>
          <w:szCs w:val="12"/>
        </w:rPr>
        <w:t>main.xml (Main)</w:t>
      </w:r>
    </w:p>
    <w:p w:rsidR="00563E96" w:rsidRDefault="00563E96" w:rsidP="00563E96">
      <w:pPr>
        <w:shd w:val="clear" w:color="auto" w:fill="EEEEEE"/>
        <w:rPr>
          <w:rFonts w:ascii="맑은 고딕" w:eastAsia="맑은 고딕" w:hAnsi="맑은 고딕"/>
          <w:color w:val="8A8A8A"/>
          <w:sz w:val="12"/>
          <w:szCs w:val="12"/>
        </w:rPr>
      </w:pPr>
      <w:r>
        <w:rPr>
          <w:rFonts w:ascii="맑은 고딕" w:eastAsia="맑은 고딕" w:hAnsi="맑은 고딕" w:hint="eastAsia"/>
          <w:color w:val="8A8A8A"/>
          <w:sz w:val="12"/>
          <w:szCs w:val="12"/>
        </w:rPr>
        <w:br/>
      </w:r>
      <w:r>
        <w:rPr>
          <w:rFonts w:ascii="맑은 고딕" w:eastAsia="맑은 고딕" w:hAnsi="맑은 고딕" w:hint="eastAsia"/>
          <w:b/>
          <w:bCs/>
          <w:color w:val="8A8A8A"/>
          <w:sz w:val="12"/>
          <w:szCs w:val="12"/>
          <w:bdr w:val="none" w:sz="0" w:space="0" w:color="auto" w:frame="1"/>
        </w:rPr>
        <w:t>권한 (uses-permission)</w:t>
      </w:r>
      <w:r>
        <w:rPr>
          <w:rFonts w:ascii="맑은 고딕" w:eastAsia="맑은 고딕" w:hAnsi="맑은 고딕" w:hint="eastAsia"/>
          <w:color w:val="8A8A8A"/>
          <w:sz w:val="12"/>
          <w:szCs w:val="12"/>
        </w:rPr>
        <w:br/>
      </w:r>
    </w:p>
    <w:p w:rsidR="00563E96" w:rsidRDefault="00563E96" w:rsidP="00563E96">
      <w:pPr>
        <w:widowControl/>
        <w:numPr>
          <w:ilvl w:val="0"/>
          <w:numId w:val="50"/>
        </w:numPr>
        <w:shd w:val="clear" w:color="auto" w:fill="EEEEEE"/>
        <w:autoSpaceDE/>
        <w:autoSpaceDN/>
        <w:ind w:left="0"/>
        <w:jc w:val="left"/>
        <w:rPr>
          <w:rFonts w:ascii="맑은 고딕" w:eastAsia="맑은 고딕" w:hAnsi="맑은 고딕"/>
          <w:color w:val="8A8A8A"/>
          <w:sz w:val="12"/>
          <w:szCs w:val="12"/>
        </w:rPr>
      </w:pPr>
      <w:r>
        <w:rPr>
          <w:rFonts w:ascii="맑은 고딕" w:eastAsia="맑은 고딕" w:hAnsi="맑은 고딕" w:hint="eastAsia"/>
          <w:color w:val="8A8A8A"/>
          <w:sz w:val="12"/>
          <w:szCs w:val="12"/>
        </w:rPr>
        <w:t>android.permission.WRITE_EXTERNAL_STORAGE</w:t>
      </w:r>
    </w:p>
    <w:p w:rsidR="00563E96" w:rsidRDefault="00563E96" w:rsidP="00563E96">
      <w:pPr>
        <w:shd w:val="clear" w:color="auto" w:fill="EEEEEE"/>
        <w:rPr>
          <w:rFonts w:ascii="맑은 고딕" w:eastAsia="맑은 고딕" w:hAnsi="맑은 고딕"/>
          <w:color w:val="8A8A8A"/>
          <w:sz w:val="12"/>
          <w:szCs w:val="12"/>
        </w:rPr>
      </w:pPr>
      <w:r>
        <w:rPr>
          <w:rFonts w:ascii="맑은 고딕" w:eastAsia="맑은 고딕" w:hAnsi="맑은 고딕" w:hint="eastAsia"/>
          <w:color w:val="8A8A8A"/>
          <w:sz w:val="12"/>
          <w:szCs w:val="12"/>
        </w:rPr>
        <w:br/>
      </w:r>
      <w:r>
        <w:rPr>
          <w:rFonts w:ascii="맑은 고딕" w:eastAsia="맑은 고딕" w:hAnsi="맑은 고딕" w:hint="eastAsia"/>
          <w:b/>
          <w:bCs/>
          <w:color w:val="8A8A8A"/>
          <w:sz w:val="12"/>
          <w:szCs w:val="12"/>
          <w:bdr w:val="none" w:sz="0" w:space="0" w:color="auto" w:frame="1"/>
        </w:rPr>
        <w:t>API Level</w:t>
      </w:r>
      <w:r>
        <w:rPr>
          <w:rFonts w:ascii="맑은 고딕" w:eastAsia="맑은 고딕" w:hAnsi="맑은 고딕" w:hint="eastAsia"/>
          <w:color w:val="8A8A8A"/>
          <w:sz w:val="12"/>
          <w:szCs w:val="12"/>
        </w:rPr>
        <w:br/>
      </w:r>
    </w:p>
    <w:p w:rsidR="00563E96" w:rsidRDefault="00563E96" w:rsidP="00563E96">
      <w:pPr>
        <w:widowControl/>
        <w:numPr>
          <w:ilvl w:val="0"/>
          <w:numId w:val="51"/>
        </w:numPr>
        <w:shd w:val="clear" w:color="auto" w:fill="EEEEEE"/>
        <w:autoSpaceDE/>
        <w:autoSpaceDN/>
        <w:ind w:left="0"/>
        <w:jc w:val="left"/>
        <w:rPr>
          <w:rFonts w:ascii="맑은 고딕" w:eastAsia="맑은 고딕" w:hAnsi="맑은 고딕"/>
          <w:color w:val="8A8A8A"/>
          <w:sz w:val="12"/>
          <w:szCs w:val="12"/>
        </w:rPr>
      </w:pPr>
      <w:r>
        <w:rPr>
          <w:rFonts w:ascii="맑은 고딕" w:eastAsia="맑은 고딕" w:hAnsi="맑은 고딕" w:hint="eastAsia"/>
          <w:color w:val="8A8A8A"/>
          <w:sz w:val="12"/>
          <w:szCs w:val="12"/>
        </w:rPr>
        <w:t>Android 2.2 (API Level 8)</w:t>
      </w:r>
    </w:p>
    <w:p w:rsidR="00563E96" w:rsidRDefault="00563E96" w:rsidP="00563E96">
      <w:pPr>
        <w:rPr>
          <w:rFonts w:ascii="맑은 고딕" w:eastAsia="맑은 고딕" w:hAnsi="맑은 고딕"/>
          <w:color w:val="8A8A8A"/>
          <w:sz w:val="12"/>
          <w:szCs w:val="12"/>
        </w:rPr>
      </w:pPr>
    </w:p>
    <w:p w:rsidR="00563E96" w:rsidRDefault="00153F68" w:rsidP="00563E96">
      <w:pPr>
        <w:jc w:val="center"/>
        <w:rPr>
          <w:rFonts w:ascii="맑은 고딕" w:eastAsia="맑은 고딕" w:hAnsi="맑은 고딕"/>
          <w:color w:val="8A8A8A"/>
          <w:sz w:val="12"/>
          <w:szCs w:val="12"/>
        </w:rPr>
      </w:pPr>
      <w:hyperlink r:id="rId1148" w:history="1">
        <w:r w:rsidR="00563E96">
          <w:rPr>
            <w:rFonts w:ascii="맑은 고딕" w:eastAsia="맑은 고딕" w:hAnsi="맑은 고딕"/>
            <w:noProof/>
            <w:color w:val="8A8A8A"/>
            <w:sz w:val="12"/>
            <w:szCs w:val="12"/>
            <w:bdr w:val="none" w:sz="0" w:space="0" w:color="auto" w:frame="1"/>
          </w:rPr>
          <w:drawing>
            <wp:inline distT="0" distB="0" distL="0" distR="0">
              <wp:extent cx="154305" cy="154305"/>
              <wp:effectExtent l="19050" t="0" r="0" b="0"/>
              <wp:docPr id="330" name="그림 86" descr="http://i1.daumcdn.net/cfs.tistory/v/0/blog/image/extension/zip.gif">
                <a:hlinkClick xmlns:a="http://schemas.openxmlformats.org/drawingml/2006/main" r:id="rId1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1.daumcdn.net/cfs.tistory/v/0/blog/image/extension/zip.gif">
                        <a:hlinkClick r:id="rId1148"/>
                      </pic:cNvPr>
                      <pic:cNvPicPr>
                        <a:picLocks noChangeAspect="1" noChangeArrowheads="1"/>
                      </pic:cNvPicPr>
                    </pic:nvPicPr>
                    <pic:blipFill>
                      <a:blip r:embed="rId138"/>
                      <a:srcRect/>
                      <a:stretch>
                        <a:fillRect/>
                      </a:stretch>
                    </pic:blipFill>
                    <pic:spPr bwMode="auto">
                      <a:xfrm>
                        <a:off x="0" y="0"/>
                        <a:ext cx="154305" cy="154305"/>
                      </a:xfrm>
                      <a:prstGeom prst="rect">
                        <a:avLst/>
                      </a:prstGeom>
                      <a:noFill/>
                      <a:ln w="9525">
                        <a:noFill/>
                        <a:miter lim="800000"/>
                        <a:headEnd/>
                        <a:tailEnd/>
                      </a:ln>
                    </pic:spPr>
                  </pic:pic>
                </a:graphicData>
              </a:graphic>
            </wp:inline>
          </w:drawing>
        </w:r>
        <w:r w:rsidR="00563E96">
          <w:rPr>
            <w:rStyle w:val="apple-converted-space"/>
            <w:rFonts w:ascii="맑은 고딕" w:eastAsia="맑은 고딕" w:hAnsi="맑은 고딕" w:hint="eastAsia"/>
            <w:color w:val="8A8A8A"/>
            <w:sz w:val="12"/>
            <w:szCs w:val="12"/>
            <w:u w:val="single"/>
            <w:bdr w:val="none" w:sz="0" w:space="0" w:color="auto" w:frame="1"/>
          </w:rPr>
          <w:t> </w:t>
        </w:r>
        <w:r w:rsidR="00563E96">
          <w:rPr>
            <w:rStyle w:val="a4"/>
            <w:rFonts w:ascii="맑은 고딕" w:eastAsia="맑은 고딕" w:hAnsi="맑은 고딕" w:hint="eastAsia"/>
            <w:color w:val="8A8A8A"/>
            <w:sz w:val="12"/>
            <w:szCs w:val="12"/>
            <w:bdr w:val="none" w:sz="0" w:space="0" w:color="auto" w:frame="1"/>
          </w:rPr>
          <w:t>ViewCaptureExample.zip</w:t>
        </w:r>
      </w:hyperlink>
    </w:p>
    <w:p w:rsidR="00563E96" w:rsidRDefault="00563E96" w:rsidP="00563E96">
      <w:pPr>
        <w:jc w:val="left"/>
        <w:rPr>
          <w:rFonts w:ascii="맑은 고딕" w:eastAsia="맑은 고딕" w:hAnsi="맑은 고딕"/>
          <w:color w:val="8A8A8A"/>
          <w:sz w:val="12"/>
          <w:szCs w:val="12"/>
        </w:rPr>
      </w:pPr>
    </w:p>
    <w:p w:rsidR="00563E96" w:rsidRDefault="00563E96" w:rsidP="00563E96">
      <w:pPr>
        <w:rPr>
          <w:rFonts w:ascii="맑은 고딕" w:eastAsia="맑은 고딕" w:hAnsi="맑은 고딕"/>
          <w:color w:val="8A8A8A"/>
          <w:sz w:val="12"/>
          <w:szCs w:val="12"/>
        </w:rPr>
      </w:pPr>
      <w:r>
        <w:rPr>
          <w:rFonts w:ascii="맑은 고딕" w:eastAsia="맑은 고딕" w:hAnsi="맑은 고딕" w:hint="eastAsia"/>
          <w:color w:val="8A8A8A"/>
          <w:sz w:val="12"/>
          <w:szCs w:val="12"/>
        </w:rPr>
        <w:t>프로젝트를 생성한 후, 뷰의 내용을 적절히 구성합니다. 저는 진저드로이드(Gingerdroid)의 이미지와 약간은 도발적인(?) 텍스트를 표시하는 뷰를 구성하였습니다.</w:t>
      </w:r>
    </w:p>
    <w:p w:rsidR="00563E96" w:rsidRDefault="00563E96" w:rsidP="00563E96">
      <w:pPr>
        <w:rPr>
          <w:rFonts w:ascii="맑은 고딕" w:eastAsia="맑은 고딕" w:hAnsi="맑은 고딕"/>
          <w:color w:val="8A8A8A"/>
          <w:sz w:val="12"/>
          <w:szCs w:val="12"/>
        </w:rPr>
      </w:pPr>
    </w:p>
    <w:p w:rsidR="00563E96" w:rsidRDefault="00563E96" w:rsidP="00563E96">
      <w:pPr>
        <w:rPr>
          <w:rFonts w:ascii="맑은 고딕" w:eastAsia="맑은 고딕" w:hAnsi="맑은 고딕"/>
          <w:color w:val="8A8A8A"/>
          <w:sz w:val="12"/>
          <w:szCs w:val="12"/>
        </w:rPr>
      </w:pPr>
      <w:r>
        <w:rPr>
          <w:rFonts w:ascii="맑은 고딕" w:eastAsia="맑은 고딕" w:hAnsi="맑은 고딕" w:hint="eastAsia"/>
          <w:b/>
          <w:bCs/>
          <w:color w:val="8A8A8A"/>
          <w:sz w:val="12"/>
          <w:szCs w:val="12"/>
          <w:bdr w:val="none" w:sz="0" w:space="0" w:color="auto" w:frame="1"/>
        </w:rPr>
        <w:t>[main.xml]</w:t>
      </w:r>
    </w:p>
    <w:p w:rsidR="00563E96" w:rsidRDefault="00153F68" w:rsidP="00563E96">
      <w:pPr>
        <w:rPr>
          <w:rFonts w:ascii="dotum" w:eastAsia="맑은 고딕" w:hAnsi="dotum" w:hint="eastAsia"/>
          <w:color w:val="8A8A8A"/>
          <w:sz w:val="12"/>
          <w:szCs w:val="12"/>
        </w:rPr>
      </w:pPr>
      <w:hyperlink r:id="rId1149" w:anchor="viewSource" w:tooltip="view source" w:history="1">
        <w:r w:rsidR="00563E96">
          <w:rPr>
            <w:rStyle w:val="a4"/>
            <w:rFonts w:ascii="맑은 고딕" w:eastAsia="맑은 고딕" w:hAnsi="맑은 고딕" w:hint="eastAsia"/>
            <w:sz w:val="12"/>
            <w:szCs w:val="12"/>
            <w:bdr w:val="none" w:sz="0" w:space="0" w:color="auto" w:frame="1"/>
          </w:rPr>
          <w:t>view source</w:t>
        </w:r>
      </w:hyperlink>
      <w:hyperlink r:id="rId1150" w:anchor="printSource" w:tooltip="print" w:history="1">
        <w:r w:rsidR="00563E96">
          <w:rPr>
            <w:rStyle w:val="a4"/>
            <w:rFonts w:ascii="맑은 고딕" w:eastAsia="맑은 고딕" w:hAnsi="맑은 고딕" w:hint="eastAsia"/>
            <w:sz w:val="12"/>
            <w:szCs w:val="12"/>
            <w:bdr w:val="none" w:sz="0" w:space="0" w:color="auto" w:frame="1"/>
          </w:rPr>
          <w:t>print</w:t>
        </w:r>
      </w:hyperlink>
      <w:hyperlink r:id="rId1151" w:anchor="about" w:tooltip="?" w:history="1">
        <w:r w:rsidR="00563E96">
          <w:rPr>
            <w:rStyle w:val="a4"/>
            <w:rFonts w:ascii="맑은 고딕" w:eastAsia="맑은 고딕" w:hAnsi="맑은 고딕" w:hint="eastAsia"/>
            <w:sz w:val="12"/>
            <w:szCs w:val="12"/>
            <w:bdr w:val="none" w:sz="0" w:space="0" w:color="auto" w:frame="1"/>
          </w:rPr>
          <w:t>?</w:t>
        </w:r>
      </w:hyperlink>
    </w:p>
    <w:p w:rsidR="00563E96" w:rsidRDefault="00563E96" w:rsidP="00563E96">
      <w:pPr>
        <w:rPr>
          <w:rFonts w:ascii="dotum" w:eastAsia="맑은 고딕" w:hAnsi="dotum" w:hint="eastAsia"/>
          <w:color w:val="8A8A8A"/>
          <w:sz w:val="12"/>
          <w:szCs w:val="12"/>
        </w:rPr>
      </w:pPr>
      <w:r>
        <w:rPr>
          <w:rStyle w:val="HTML"/>
          <w:color w:val="8A8A8A"/>
        </w:rPr>
        <w:t>01.&lt;?xml</w:t>
      </w:r>
      <w:r>
        <w:rPr>
          <w:rStyle w:val="apple-converted-space"/>
          <w:rFonts w:ascii="dotum" w:eastAsia="맑은 고딕" w:hAnsi="dotum"/>
          <w:color w:val="8A8A8A"/>
          <w:sz w:val="12"/>
          <w:szCs w:val="12"/>
        </w:rPr>
        <w:t> </w:t>
      </w:r>
      <w:r>
        <w:rPr>
          <w:rStyle w:val="HTML"/>
          <w:color w:val="8A8A8A"/>
        </w:rPr>
        <w:t>version="1.0"</w:t>
      </w:r>
      <w:r>
        <w:rPr>
          <w:rStyle w:val="apple-converted-space"/>
          <w:rFonts w:ascii="dotum" w:eastAsia="맑은 고딕" w:hAnsi="dotum"/>
          <w:color w:val="8A8A8A"/>
          <w:sz w:val="12"/>
          <w:szCs w:val="12"/>
        </w:rPr>
        <w:t> </w:t>
      </w:r>
      <w:r>
        <w:rPr>
          <w:rStyle w:val="HTML"/>
          <w:color w:val="8A8A8A"/>
        </w:rPr>
        <w:t>encoding="utf-8"?&gt;</w:t>
      </w:r>
    </w:p>
    <w:p w:rsidR="00563E96" w:rsidRDefault="00563E96" w:rsidP="00563E96">
      <w:pPr>
        <w:rPr>
          <w:rFonts w:ascii="dotum" w:eastAsia="맑은 고딕" w:hAnsi="dotum" w:hint="eastAsia"/>
          <w:color w:val="8A8A8A"/>
          <w:sz w:val="12"/>
          <w:szCs w:val="12"/>
        </w:rPr>
      </w:pPr>
      <w:r>
        <w:rPr>
          <w:rStyle w:val="HTML"/>
          <w:color w:val="8A8A8A"/>
        </w:rPr>
        <w:t>02.&lt;LinearLayout</w:t>
      </w:r>
    </w:p>
    <w:p w:rsidR="00563E96" w:rsidRDefault="00563E96" w:rsidP="00563E96">
      <w:pPr>
        <w:rPr>
          <w:rFonts w:ascii="dotum" w:eastAsia="맑은 고딕" w:hAnsi="dotum" w:hint="eastAsia"/>
          <w:color w:val="8A8A8A"/>
          <w:sz w:val="12"/>
          <w:szCs w:val="12"/>
        </w:rPr>
      </w:pPr>
      <w:r>
        <w:rPr>
          <w:rStyle w:val="HTML"/>
          <w:color w:val="8A8A8A"/>
        </w:rPr>
        <w:t>03.xmlns:android="</w:t>
      </w:r>
      <w:hyperlink r:id="rId1152" w:history="1">
        <w:r>
          <w:rPr>
            <w:rStyle w:val="a4"/>
            <w:rFonts w:ascii="맑은 고딕" w:eastAsia="맑은 고딕" w:hAnsi="맑은 고딕" w:cs="굴림체" w:hint="eastAsia"/>
            <w:bdr w:val="none" w:sz="0" w:space="0" w:color="auto" w:frame="1"/>
          </w:rPr>
          <w:t>http://schemas.android.com/apk/res/android</w:t>
        </w:r>
      </w:hyperlink>
      <w:r>
        <w:rPr>
          <w:rStyle w:val="HTML"/>
          <w:color w:val="8A8A8A"/>
        </w:rPr>
        <w:t>"</w:t>
      </w:r>
    </w:p>
    <w:p w:rsidR="00563E96" w:rsidRDefault="00563E96" w:rsidP="00563E96">
      <w:pPr>
        <w:rPr>
          <w:rFonts w:ascii="dotum" w:eastAsia="맑은 고딕" w:hAnsi="dotum" w:hint="eastAsia"/>
          <w:color w:val="8A8A8A"/>
          <w:sz w:val="12"/>
          <w:szCs w:val="12"/>
        </w:rPr>
      </w:pPr>
      <w:r>
        <w:rPr>
          <w:rStyle w:val="HTML"/>
          <w:color w:val="8A8A8A"/>
        </w:rPr>
        <w:t>04.android:orientation="vertical"</w:t>
      </w:r>
    </w:p>
    <w:p w:rsidR="00563E96" w:rsidRDefault="00563E96" w:rsidP="00563E96">
      <w:pPr>
        <w:rPr>
          <w:rFonts w:ascii="dotum" w:eastAsia="맑은 고딕" w:hAnsi="dotum" w:hint="eastAsia"/>
          <w:color w:val="8A8A8A"/>
          <w:sz w:val="12"/>
          <w:szCs w:val="12"/>
        </w:rPr>
      </w:pPr>
      <w:r>
        <w:rPr>
          <w:rStyle w:val="HTML"/>
          <w:color w:val="8A8A8A"/>
        </w:rPr>
        <w:t>05.android:layout_width="fill_parent"</w:t>
      </w:r>
    </w:p>
    <w:p w:rsidR="00563E96" w:rsidRDefault="00563E96" w:rsidP="00563E96">
      <w:pPr>
        <w:rPr>
          <w:rFonts w:ascii="dotum" w:eastAsia="맑은 고딕" w:hAnsi="dotum" w:hint="eastAsia"/>
          <w:color w:val="8A8A8A"/>
          <w:sz w:val="12"/>
          <w:szCs w:val="12"/>
        </w:rPr>
      </w:pPr>
      <w:r>
        <w:rPr>
          <w:rStyle w:val="HTML"/>
          <w:color w:val="8A8A8A"/>
        </w:rPr>
        <w:t>06.android:layout_height="fill_parent"</w:t>
      </w:r>
    </w:p>
    <w:p w:rsidR="00563E96" w:rsidRDefault="00563E96" w:rsidP="00563E96">
      <w:pPr>
        <w:rPr>
          <w:rFonts w:ascii="dotum" w:eastAsia="맑은 고딕" w:hAnsi="dotum" w:hint="eastAsia"/>
          <w:color w:val="8A8A8A"/>
          <w:sz w:val="12"/>
          <w:szCs w:val="12"/>
        </w:rPr>
      </w:pPr>
      <w:r>
        <w:rPr>
          <w:rStyle w:val="HTML"/>
          <w:color w:val="8A8A8A"/>
        </w:rPr>
        <w:t>07.android:gravity="center"</w:t>
      </w:r>
    </w:p>
    <w:p w:rsidR="00563E96" w:rsidRDefault="00563E96" w:rsidP="00563E96">
      <w:pPr>
        <w:rPr>
          <w:rFonts w:ascii="dotum" w:eastAsia="맑은 고딕" w:hAnsi="dotum" w:hint="eastAsia"/>
          <w:color w:val="8A8A8A"/>
          <w:sz w:val="12"/>
          <w:szCs w:val="12"/>
        </w:rPr>
      </w:pPr>
      <w:r>
        <w:rPr>
          <w:rStyle w:val="HTML"/>
          <w:color w:val="8A8A8A"/>
        </w:rPr>
        <w:t>08.android:id="@+id/main_container"</w:t>
      </w:r>
    </w:p>
    <w:p w:rsidR="00563E96" w:rsidRDefault="00563E96" w:rsidP="00563E96">
      <w:pPr>
        <w:rPr>
          <w:rFonts w:ascii="dotum" w:eastAsia="맑은 고딕" w:hAnsi="dotum" w:hint="eastAsia"/>
          <w:color w:val="8A8A8A"/>
          <w:sz w:val="12"/>
          <w:szCs w:val="12"/>
        </w:rPr>
      </w:pPr>
      <w:r>
        <w:rPr>
          <w:rStyle w:val="HTML"/>
          <w:color w:val="8A8A8A"/>
        </w:rPr>
        <w:t>09.&gt;</w:t>
      </w:r>
    </w:p>
    <w:p w:rsidR="00563E96" w:rsidRDefault="00563E96" w:rsidP="00563E96">
      <w:pPr>
        <w:rPr>
          <w:rFonts w:ascii="dotum" w:eastAsia="맑은 고딕" w:hAnsi="dotum" w:hint="eastAsia"/>
          <w:color w:val="8A8A8A"/>
          <w:sz w:val="12"/>
          <w:szCs w:val="12"/>
        </w:rPr>
      </w:pPr>
      <w:r>
        <w:rPr>
          <w:rStyle w:val="HTML"/>
          <w:color w:val="8A8A8A"/>
        </w:rPr>
        <w:t>10.&lt;ImageView</w:t>
      </w:r>
    </w:p>
    <w:p w:rsidR="00563E96" w:rsidRDefault="00563E96" w:rsidP="00563E96">
      <w:pPr>
        <w:rPr>
          <w:rFonts w:ascii="dotum" w:eastAsia="맑은 고딕" w:hAnsi="dotum" w:hint="eastAsia"/>
          <w:color w:val="8A8A8A"/>
          <w:sz w:val="12"/>
          <w:szCs w:val="12"/>
        </w:rPr>
      </w:pPr>
      <w:r>
        <w:rPr>
          <w:rStyle w:val="HTML"/>
          <w:color w:val="8A8A8A"/>
        </w:rPr>
        <w:t>11.android:layout_width="wrap_content"</w:t>
      </w:r>
    </w:p>
    <w:p w:rsidR="00563E96" w:rsidRDefault="00563E96" w:rsidP="00563E96">
      <w:pPr>
        <w:rPr>
          <w:rFonts w:ascii="dotum" w:eastAsia="맑은 고딕" w:hAnsi="dotum" w:hint="eastAsia"/>
          <w:color w:val="8A8A8A"/>
          <w:sz w:val="12"/>
          <w:szCs w:val="12"/>
        </w:rPr>
      </w:pPr>
      <w:r>
        <w:rPr>
          <w:rStyle w:val="HTML"/>
          <w:color w:val="8A8A8A"/>
        </w:rPr>
        <w:t>12.android:layout_height="wrap_content"</w:t>
      </w:r>
    </w:p>
    <w:p w:rsidR="00563E96" w:rsidRDefault="00563E96" w:rsidP="00563E96">
      <w:pPr>
        <w:rPr>
          <w:rFonts w:ascii="dotum" w:eastAsia="맑은 고딕" w:hAnsi="dotum" w:hint="eastAsia"/>
          <w:color w:val="8A8A8A"/>
          <w:sz w:val="12"/>
          <w:szCs w:val="12"/>
        </w:rPr>
      </w:pPr>
      <w:r>
        <w:rPr>
          <w:rStyle w:val="HTML"/>
          <w:color w:val="8A8A8A"/>
        </w:rPr>
        <w:t>13.android:src="@drawable/gingerdroid"</w:t>
      </w:r>
      <w:r>
        <w:rPr>
          <w:rStyle w:val="apple-converted-space"/>
          <w:rFonts w:ascii="dotum" w:eastAsia="맑은 고딕" w:hAnsi="dotum"/>
          <w:color w:val="8A8A8A"/>
          <w:sz w:val="12"/>
          <w:szCs w:val="12"/>
        </w:rPr>
        <w:t> </w:t>
      </w:r>
      <w:r>
        <w:rPr>
          <w:rStyle w:val="HTML"/>
          <w:color w:val="8A8A8A"/>
        </w:rPr>
        <w:t>/&gt;</w:t>
      </w:r>
    </w:p>
    <w:p w:rsidR="00563E96" w:rsidRDefault="00563E96" w:rsidP="00563E96">
      <w:pPr>
        <w:rPr>
          <w:rFonts w:ascii="dotum" w:eastAsia="맑은 고딕" w:hAnsi="dotum" w:hint="eastAsia"/>
          <w:color w:val="8A8A8A"/>
          <w:sz w:val="12"/>
          <w:szCs w:val="12"/>
        </w:rPr>
      </w:pPr>
      <w:r>
        <w:rPr>
          <w:rStyle w:val="HTML"/>
          <w:color w:val="8A8A8A"/>
        </w:rPr>
        <w:t>14.</w:t>
      </w:r>
      <w:r>
        <w:rPr>
          <w:rStyle w:val="block"/>
          <w:rFonts w:ascii="dotum" w:eastAsia="맑은 고딕" w:hAnsi="dotum"/>
          <w:color w:val="8A8A8A"/>
          <w:sz w:val="12"/>
          <w:szCs w:val="12"/>
        </w:rPr>
        <w:t> </w:t>
      </w:r>
    </w:p>
    <w:p w:rsidR="00563E96" w:rsidRDefault="00563E96" w:rsidP="00563E96">
      <w:pPr>
        <w:rPr>
          <w:rFonts w:ascii="dotum" w:eastAsia="맑은 고딕" w:hAnsi="dotum" w:hint="eastAsia"/>
          <w:color w:val="8A8A8A"/>
          <w:sz w:val="12"/>
          <w:szCs w:val="12"/>
        </w:rPr>
      </w:pPr>
      <w:r>
        <w:rPr>
          <w:rStyle w:val="HTML"/>
          <w:color w:val="8A8A8A"/>
        </w:rPr>
        <w:t>15.&lt;TextView</w:t>
      </w:r>
    </w:p>
    <w:p w:rsidR="00563E96" w:rsidRDefault="00563E96" w:rsidP="00563E96">
      <w:pPr>
        <w:rPr>
          <w:rFonts w:ascii="dotum" w:eastAsia="맑은 고딕" w:hAnsi="dotum" w:hint="eastAsia"/>
          <w:color w:val="8A8A8A"/>
          <w:sz w:val="12"/>
          <w:szCs w:val="12"/>
        </w:rPr>
      </w:pPr>
      <w:r>
        <w:rPr>
          <w:rStyle w:val="HTML"/>
          <w:color w:val="8A8A8A"/>
        </w:rPr>
        <w:t>16.android:layout_height="wrap_content"</w:t>
      </w:r>
    </w:p>
    <w:p w:rsidR="00563E96" w:rsidRDefault="00563E96" w:rsidP="00563E96">
      <w:pPr>
        <w:rPr>
          <w:rFonts w:ascii="dotum" w:eastAsia="맑은 고딕" w:hAnsi="dotum" w:hint="eastAsia"/>
          <w:color w:val="8A8A8A"/>
          <w:sz w:val="12"/>
          <w:szCs w:val="12"/>
        </w:rPr>
      </w:pPr>
      <w:r>
        <w:rPr>
          <w:rStyle w:val="HTML"/>
          <w:color w:val="8A8A8A"/>
        </w:rPr>
        <w:t>17.android:layout_width="wrap_content"</w:t>
      </w:r>
    </w:p>
    <w:p w:rsidR="00563E96" w:rsidRDefault="00563E96" w:rsidP="00563E96">
      <w:pPr>
        <w:rPr>
          <w:rFonts w:ascii="dotum" w:eastAsia="맑은 고딕" w:hAnsi="dotum" w:hint="eastAsia"/>
          <w:color w:val="8A8A8A"/>
          <w:sz w:val="12"/>
          <w:szCs w:val="12"/>
        </w:rPr>
      </w:pPr>
      <w:r>
        <w:rPr>
          <w:rStyle w:val="HTML"/>
          <w:color w:val="8A8A8A"/>
        </w:rPr>
        <w:t>18.android:textSize="20sp"</w:t>
      </w:r>
    </w:p>
    <w:p w:rsidR="00563E96" w:rsidRDefault="00563E96" w:rsidP="00563E96">
      <w:pPr>
        <w:rPr>
          <w:rFonts w:ascii="dotum" w:eastAsia="맑은 고딕" w:hAnsi="dotum" w:hint="eastAsia"/>
          <w:color w:val="8A8A8A"/>
          <w:sz w:val="12"/>
          <w:szCs w:val="12"/>
        </w:rPr>
      </w:pPr>
      <w:r>
        <w:rPr>
          <w:rStyle w:val="HTML"/>
          <w:color w:val="8A8A8A"/>
        </w:rPr>
        <w:t>19.android:textStyle="bold"</w:t>
      </w:r>
    </w:p>
    <w:p w:rsidR="00563E96" w:rsidRDefault="00563E96" w:rsidP="00563E96">
      <w:pPr>
        <w:rPr>
          <w:rFonts w:ascii="dotum" w:eastAsia="맑은 고딕" w:hAnsi="dotum" w:hint="eastAsia"/>
          <w:color w:val="8A8A8A"/>
          <w:sz w:val="12"/>
          <w:szCs w:val="12"/>
        </w:rPr>
      </w:pPr>
      <w:r>
        <w:rPr>
          <w:rStyle w:val="HTML"/>
          <w:color w:val="8A8A8A"/>
        </w:rPr>
        <w:t>20.android:text="CAPTURE me if you can :)"</w:t>
      </w:r>
      <w:r>
        <w:rPr>
          <w:rStyle w:val="apple-converted-space"/>
          <w:rFonts w:ascii="dotum" w:eastAsia="맑은 고딕" w:hAnsi="dotum"/>
          <w:color w:val="8A8A8A"/>
          <w:sz w:val="12"/>
          <w:szCs w:val="12"/>
        </w:rPr>
        <w:t> </w:t>
      </w:r>
      <w:r>
        <w:rPr>
          <w:rStyle w:val="HTML"/>
          <w:color w:val="8A8A8A"/>
        </w:rPr>
        <w:t>/&gt;</w:t>
      </w:r>
    </w:p>
    <w:p w:rsidR="00563E96" w:rsidRDefault="00563E96" w:rsidP="00563E96">
      <w:pPr>
        <w:rPr>
          <w:rFonts w:ascii="dotum" w:eastAsia="맑은 고딕" w:hAnsi="dotum" w:hint="eastAsia"/>
          <w:color w:val="8A8A8A"/>
          <w:sz w:val="12"/>
          <w:szCs w:val="12"/>
        </w:rPr>
      </w:pPr>
      <w:r>
        <w:rPr>
          <w:rStyle w:val="HTML"/>
          <w:color w:val="8A8A8A"/>
        </w:rPr>
        <w:t>21.</w:t>
      </w:r>
      <w:r>
        <w:rPr>
          <w:rStyle w:val="block"/>
          <w:rFonts w:ascii="dotum" w:eastAsia="맑은 고딕" w:hAnsi="dotum"/>
          <w:color w:val="8A8A8A"/>
          <w:sz w:val="12"/>
          <w:szCs w:val="12"/>
        </w:rPr>
        <w:t> </w:t>
      </w:r>
    </w:p>
    <w:p w:rsidR="00563E96" w:rsidRDefault="00563E96" w:rsidP="00563E96">
      <w:pPr>
        <w:rPr>
          <w:rFonts w:ascii="dotum" w:eastAsia="맑은 고딕" w:hAnsi="dotum" w:hint="eastAsia"/>
          <w:color w:val="8A8A8A"/>
          <w:sz w:val="12"/>
          <w:szCs w:val="12"/>
        </w:rPr>
      </w:pPr>
      <w:r>
        <w:rPr>
          <w:rStyle w:val="HTML"/>
          <w:color w:val="8A8A8A"/>
        </w:rPr>
        <w:t>22.&lt;Button</w:t>
      </w:r>
      <w:r>
        <w:rPr>
          <w:rStyle w:val="apple-converted-space"/>
          <w:rFonts w:ascii="dotum" w:eastAsia="맑은 고딕" w:hAnsi="dotum"/>
          <w:color w:val="8A8A8A"/>
          <w:sz w:val="12"/>
          <w:szCs w:val="12"/>
        </w:rPr>
        <w:t> </w:t>
      </w:r>
      <w:r>
        <w:rPr>
          <w:rStyle w:val="HTML"/>
          <w:color w:val="8A8A8A"/>
        </w:rPr>
        <w:t>android:layout_width="wrap_content"</w:t>
      </w:r>
    </w:p>
    <w:p w:rsidR="00563E96" w:rsidRDefault="00563E96" w:rsidP="00563E96">
      <w:pPr>
        <w:rPr>
          <w:rFonts w:ascii="dotum" w:eastAsia="맑은 고딕" w:hAnsi="dotum" w:hint="eastAsia"/>
          <w:color w:val="8A8A8A"/>
          <w:sz w:val="12"/>
          <w:szCs w:val="12"/>
        </w:rPr>
      </w:pPr>
      <w:r>
        <w:rPr>
          <w:rStyle w:val="HTML"/>
          <w:color w:val="8A8A8A"/>
        </w:rPr>
        <w:t>23.android:layout_height="wrap_content"</w:t>
      </w:r>
    </w:p>
    <w:p w:rsidR="00563E96" w:rsidRDefault="00563E96" w:rsidP="00563E96">
      <w:pPr>
        <w:rPr>
          <w:rFonts w:ascii="dotum" w:eastAsia="맑은 고딕" w:hAnsi="dotum" w:hint="eastAsia"/>
          <w:color w:val="8A8A8A"/>
          <w:sz w:val="12"/>
          <w:szCs w:val="12"/>
        </w:rPr>
      </w:pPr>
      <w:r>
        <w:rPr>
          <w:rStyle w:val="HTML"/>
          <w:color w:val="8A8A8A"/>
        </w:rPr>
        <w:t>24.android:id="@+id/main_capture"</w:t>
      </w:r>
    </w:p>
    <w:p w:rsidR="00563E96" w:rsidRDefault="00563E96" w:rsidP="00563E96">
      <w:pPr>
        <w:rPr>
          <w:rFonts w:ascii="dotum" w:eastAsia="맑은 고딕" w:hAnsi="dotum" w:hint="eastAsia"/>
          <w:color w:val="8A8A8A"/>
          <w:sz w:val="12"/>
          <w:szCs w:val="12"/>
        </w:rPr>
      </w:pPr>
      <w:r>
        <w:rPr>
          <w:rStyle w:val="HTML"/>
          <w:color w:val="8A8A8A"/>
        </w:rPr>
        <w:t>25.android:text="Capture"</w:t>
      </w:r>
      <w:r>
        <w:rPr>
          <w:rStyle w:val="apple-converted-space"/>
          <w:rFonts w:ascii="dotum" w:eastAsia="맑은 고딕" w:hAnsi="dotum"/>
          <w:color w:val="8A8A8A"/>
          <w:sz w:val="12"/>
          <w:szCs w:val="12"/>
        </w:rPr>
        <w:t> </w:t>
      </w:r>
      <w:r>
        <w:rPr>
          <w:rStyle w:val="HTML"/>
          <w:color w:val="8A8A8A"/>
        </w:rPr>
        <w:t>/&gt;</w:t>
      </w:r>
    </w:p>
    <w:p w:rsidR="00563E96" w:rsidRDefault="00563E96" w:rsidP="00563E96">
      <w:pPr>
        <w:rPr>
          <w:rFonts w:ascii="dotum" w:eastAsia="맑은 고딕" w:hAnsi="dotum" w:hint="eastAsia"/>
          <w:color w:val="8A8A8A"/>
          <w:sz w:val="12"/>
          <w:szCs w:val="12"/>
        </w:rPr>
      </w:pPr>
      <w:r>
        <w:rPr>
          <w:rStyle w:val="HTML"/>
          <w:color w:val="8A8A8A"/>
        </w:rPr>
        <w:t>26.</w:t>
      </w:r>
      <w:r>
        <w:rPr>
          <w:rStyle w:val="block"/>
          <w:rFonts w:ascii="dotum" w:eastAsia="맑은 고딕" w:hAnsi="dotum"/>
          <w:color w:val="8A8A8A"/>
          <w:sz w:val="12"/>
          <w:szCs w:val="12"/>
        </w:rPr>
        <w:t> </w:t>
      </w:r>
    </w:p>
    <w:p w:rsidR="00563E96" w:rsidRDefault="00563E96" w:rsidP="00563E96">
      <w:pPr>
        <w:rPr>
          <w:rFonts w:ascii="dotum" w:eastAsia="맑은 고딕" w:hAnsi="dotum" w:hint="eastAsia"/>
          <w:color w:val="8A8A8A"/>
          <w:sz w:val="12"/>
          <w:szCs w:val="12"/>
        </w:rPr>
      </w:pPr>
      <w:r>
        <w:rPr>
          <w:rStyle w:val="HTML"/>
          <w:color w:val="8A8A8A"/>
        </w:rPr>
        <w:t>27.&lt;/LinearLayout&gt;</w:t>
      </w:r>
    </w:p>
    <w:p w:rsidR="00563E96" w:rsidRDefault="00563E96" w:rsidP="00563E96">
      <w:pPr>
        <w:rPr>
          <w:rFonts w:ascii="맑은 고딕" w:eastAsia="맑은 고딕" w:hAnsi="맑은 고딕"/>
          <w:color w:val="8A8A8A"/>
          <w:sz w:val="12"/>
          <w:szCs w:val="12"/>
        </w:rPr>
      </w:pPr>
    </w:p>
    <w:p w:rsidR="00563E96" w:rsidRDefault="00563E96" w:rsidP="00563E96">
      <w:pPr>
        <w:rPr>
          <w:rFonts w:ascii="맑은 고딕" w:eastAsia="맑은 고딕" w:hAnsi="맑은 고딕"/>
          <w:color w:val="8A8A8A"/>
          <w:sz w:val="12"/>
          <w:szCs w:val="12"/>
        </w:rPr>
      </w:pPr>
      <w:r>
        <w:rPr>
          <w:rFonts w:ascii="맑은 고딕" w:eastAsia="맑은 고딕" w:hAnsi="맑은 고딕" w:hint="eastAsia"/>
          <w:color w:val="8A8A8A"/>
          <w:sz w:val="12"/>
          <w:szCs w:val="12"/>
        </w:rPr>
        <w:t>구성한 레이아웃의 모습은 다음과 같습니다.</w:t>
      </w:r>
    </w:p>
    <w:p w:rsidR="00563E96" w:rsidRDefault="00563E96" w:rsidP="00563E96">
      <w:pPr>
        <w:rPr>
          <w:rFonts w:ascii="맑은 고딕" w:eastAsia="맑은 고딕" w:hAnsi="맑은 고딕"/>
          <w:color w:val="8A8A8A"/>
          <w:sz w:val="12"/>
          <w:szCs w:val="12"/>
        </w:rPr>
      </w:pPr>
    </w:p>
    <w:p w:rsidR="00563E96" w:rsidRDefault="00563E96" w:rsidP="00563E96">
      <w:pPr>
        <w:jc w:val="center"/>
        <w:rPr>
          <w:rFonts w:ascii="맑은 고딕" w:eastAsia="맑은 고딕" w:hAnsi="맑은 고딕"/>
          <w:color w:val="8A8A8A"/>
          <w:sz w:val="12"/>
          <w:szCs w:val="12"/>
        </w:rPr>
      </w:pPr>
      <w:r>
        <w:rPr>
          <w:rFonts w:ascii="맑은 고딕" w:eastAsia="맑은 고딕" w:hAnsi="맑은 고딕"/>
          <w:noProof/>
          <w:color w:val="8A8A8A"/>
          <w:sz w:val="12"/>
          <w:szCs w:val="12"/>
          <w:bdr w:val="none" w:sz="0" w:space="0" w:color="auto" w:frame="1"/>
        </w:rPr>
        <w:lastRenderedPageBreak/>
        <w:drawing>
          <wp:inline distT="0" distB="0" distL="0" distR="0">
            <wp:extent cx="3046095" cy="5420995"/>
            <wp:effectExtent l="19050" t="0" r="1905" b="0"/>
            <wp:docPr id="329" name="그림 87" descr="http://cfile2.uf.tistory.com/image/181123354D3C673903EDCF">
              <a:hlinkClick xmlns:a="http://schemas.openxmlformats.org/drawingml/2006/main" r:id="rId1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cfile2.uf.tistory.com/image/181123354D3C673903EDCF">
                      <a:hlinkClick r:id="rId1153" tgtFrame="&quot;_blank&quot;"/>
                    </pic:cNvPr>
                    <pic:cNvPicPr>
                      <a:picLocks noChangeAspect="1" noChangeArrowheads="1"/>
                    </pic:cNvPicPr>
                  </pic:nvPicPr>
                  <pic:blipFill>
                    <a:blip r:embed="rId1154"/>
                    <a:srcRect/>
                    <a:stretch>
                      <a:fillRect/>
                    </a:stretch>
                  </pic:blipFill>
                  <pic:spPr bwMode="auto">
                    <a:xfrm>
                      <a:off x="0" y="0"/>
                      <a:ext cx="3046095" cy="5420995"/>
                    </a:xfrm>
                    <a:prstGeom prst="rect">
                      <a:avLst/>
                    </a:prstGeom>
                    <a:noFill/>
                    <a:ln w="9525">
                      <a:noFill/>
                      <a:miter lim="800000"/>
                      <a:headEnd/>
                      <a:tailEnd/>
                    </a:ln>
                  </pic:spPr>
                </pic:pic>
              </a:graphicData>
            </a:graphic>
          </wp:inline>
        </w:drawing>
      </w:r>
    </w:p>
    <w:p w:rsidR="00563E96" w:rsidRDefault="00563E96" w:rsidP="00563E96">
      <w:pPr>
        <w:pStyle w:val="cap1"/>
        <w:wordWrap w:val="0"/>
        <w:spacing w:before="0" w:beforeAutospacing="0" w:after="0" w:afterAutospacing="0"/>
        <w:jc w:val="center"/>
        <w:rPr>
          <w:rFonts w:ascii="맑은 고딕" w:eastAsia="맑은 고딕" w:hAnsi="맑은 고딕"/>
          <w:color w:val="999999"/>
          <w:sz w:val="12"/>
          <w:szCs w:val="12"/>
        </w:rPr>
      </w:pPr>
      <w:r>
        <w:rPr>
          <w:rFonts w:ascii="맑은 고딕" w:eastAsia="맑은 고딕" w:hAnsi="맑은 고딕" w:hint="eastAsia"/>
          <w:color w:val="999999"/>
          <w:sz w:val="12"/>
          <w:szCs w:val="12"/>
        </w:rPr>
        <w:t>레이아웃의 모습</w:t>
      </w:r>
    </w:p>
    <w:p w:rsidR="00563E96" w:rsidRDefault="00563E96" w:rsidP="00563E96">
      <w:pPr>
        <w:rPr>
          <w:rFonts w:ascii="맑은 고딕" w:eastAsia="맑은 고딕" w:hAnsi="맑은 고딕"/>
          <w:color w:val="8A8A8A"/>
          <w:sz w:val="12"/>
          <w:szCs w:val="12"/>
        </w:rPr>
      </w:pPr>
    </w:p>
    <w:p w:rsidR="00563E96" w:rsidRDefault="00563E96" w:rsidP="00563E96">
      <w:pPr>
        <w:rPr>
          <w:rFonts w:ascii="맑은 고딕" w:eastAsia="맑은 고딕" w:hAnsi="맑은 고딕"/>
          <w:color w:val="8A8A8A"/>
          <w:sz w:val="12"/>
          <w:szCs w:val="12"/>
        </w:rPr>
      </w:pPr>
      <w:r>
        <w:rPr>
          <w:rFonts w:ascii="맑은 고딕" w:eastAsia="맑은 고딕" w:hAnsi="맑은 고딕" w:hint="eastAsia"/>
          <w:color w:val="8A8A8A"/>
          <w:sz w:val="12"/>
          <w:szCs w:val="12"/>
        </w:rPr>
        <w:t>진저드로이드가 '캡쳐해 볼 테면 해보시지' 라고 도발하고 있군요 '_'... </w:t>
      </w:r>
    </w:p>
    <w:p w:rsidR="00563E96" w:rsidRDefault="00563E96" w:rsidP="00563E96">
      <w:pPr>
        <w:rPr>
          <w:rFonts w:ascii="맑은 고딕" w:eastAsia="맑은 고딕" w:hAnsi="맑은 고딕"/>
          <w:color w:val="8A8A8A"/>
          <w:sz w:val="12"/>
          <w:szCs w:val="12"/>
        </w:rPr>
      </w:pPr>
      <w:r>
        <w:rPr>
          <w:rFonts w:ascii="맑은 고딕" w:eastAsia="맑은 고딕" w:hAnsi="맑은 고딕" w:hint="eastAsia"/>
          <w:color w:val="8A8A8A"/>
          <w:sz w:val="12"/>
          <w:szCs w:val="12"/>
        </w:rPr>
        <w:t>단호하게 'Capture' 버튼을 눌러 건방진 모습(?)을 캡쳐해보도록 합시다.</w:t>
      </w:r>
    </w:p>
    <w:p w:rsidR="00563E96" w:rsidRDefault="00563E96" w:rsidP="00563E96">
      <w:pPr>
        <w:rPr>
          <w:rFonts w:ascii="맑은 고딕" w:eastAsia="맑은 고딕" w:hAnsi="맑은 고딕"/>
          <w:color w:val="8A8A8A"/>
          <w:sz w:val="12"/>
          <w:szCs w:val="12"/>
        </w:rPr>
      </w:pPr>
    </w:p>
    <w:p w:rsidR="00563E96" w:rsidRDefault="00563E96" w:rsidP="00563E96">
      <w:pPr>
        <w:rPr>
          <w:rFonts w:ascii="맑은 고딕" w:eastAsia="맑은 고딕" w:hAnsi="맑은 고딕"/>
          <w:color w:val="8A8A8A"/>
          <w:sz w:val="12"/>
          <w:szCs w:val="12"/>
        </w:rPr>
      </w:pPr>
      <w:r>
        <w:rPr>
          <w:rFonts w:ascii="맑은 고딕" w:eastAsia="맑은 고딕" w:hAnsi="맑은 고딕" w:hint="eastAsia"/>
          <w:color w:val="8A8A8A"/>
          <w:sz w:val="12"/>
          <w:szCs w:val="12"/>
        </w:rPr>
        <w:t>Main 액티비티를 작성하도록 하겠습니다. 레이아웃에서 ImageView와 TextView, Button을 모두 포함하고 있는 LinearLayout을 캡쳐해야 전체 뷰의 모습을 캡쳐할 수 있기에 LinearLayout의 인스턴스가 필요하고, 버튼 이벤트를 처리하기 위해 Button의 인스턴스 및 OnClickListener가 필요합니다. 각각의 인스턴스를 받고, 버튼의 OnClickListener를 등록합니다.</w:t>
      </w:r>
    </w:p>
    <w:p w:rsidR="00563E96" w:rsidRDefault="00563E96" w:rsidP="00563E96">
      <w:pPr>
        <w:rPr>
          <w:rFonts w:ascii="맑은 고딕" w:eastAsia="맑은 고딕" w:hAnsi="맑은 고딕"/>
          <w:color w:val="8A8A8A"/>
          <w:sz w:val="12"/>
          <w:szCs w:val="12"/>
        </w:rPr>
      </w:pPr>
    </w:p>
    <w:p w:rsidR="00563E96" w:rsidRDefault="00563E96" w:rsidP="00563E96">
      <w:pPr>
        <w:rPr>
          <w:rFonts w:ascii="맑은 고딕" w:eastAsia="맑은 고딕" w:hAnsi="맑은 고딕"/>
          <w:color w:val="8A8A8A"/>
          <w:sz w:val="12"/>
          <w:szCs w:val="12"/>
        </w:rPr>
      </w:pPr>
      <w:r>
        <w:rPr>
          <w:rFonts w:ascii="맑은 고딕" w:eastAsia="맑은 고딕" w:hAnsi="맑은 고딕" w:hint="eastAsia"/>
          <w:b/>
          <w:bCs/>
          <w:color w:val="8A8A8A"/>
          <w:sz w:val="12"/>
          <w:szCs w:val="12"/>
          <w:bdr w:val="none" w:sz="0" w:space="0" w:color="auto" w:frame="1"/>
        </w:rPr>
        <w:t>[Main.java]</w:t>
      </w:r>
    </w:p>
    <w:p w:rsidR="00563E96" w:rsidRDefault="00153F68" w:rsidP="00563E96">
      <w:pPr>
        <w:rPr>
          <w:rFonts w:ascii="맑은 고딕" w:eastAsia="맑은 고딕" w:hAnsi="맑은 고딕"/>
          <w:color w:val="8A8A8A"/>
          <w:sz w:val="12"/>
          <w:szCs w:val="12"/>
        </w:rPr>
      </w:pPr>
      <w:hyperlink r:id="rId1155" w:anchor="viewSource" w:tooltip="view source" w:history="1">
        <w:r w:rsidR="00563E96">
          <w:rPr>
            <w:rStyle w:val="a4"/>
            <w:rFonts w:ascii="맑은 고딕" w:eastAsia="맑은 고딕" w:hAnsi="맑은 고딕" w:hint="eastAsia"/>
            <w:sz w:val="12"/>
            <w:szCs w:val="12"/>
            <w:bdr w:val="none" w:sz="0" w:space="0" w:color="auto" w:frame="1"/>
          </w:rPr>
          <w:t>view source</w:t>
        </w:r>
      </w:hyperlink>
      <w:hyperlink r:id="rId1156" w:anchor="printSource" w:tooltip="print" w:history="1">
        <w:r w:rsidR="00563E96">
          <w:rPr>
            <w:rStyle w:val="a4"/>
            <w:rFonts w:ascii="맑은 고딕" w:eastAsia="맑은 고딕" w:hAnsi="맑은 고딕" w:hint="eastAsia"/>
            <w:sz w:val="12"/>
            <w:szCs w:val="12"/>
            <w:bdr w:val="none" w:sz="0" w:space="0" w:color="auto" w:frame="1"/>
          </w:rPr>
          <w:t>print</w:t>
        </w:r>
      </w:hyperlink>
      <w:hyperlink r:id="rId1157" w:anchor="about" w:tooltip="?" w:history="1">
        <w:r w:rsidR="00563E96">
          <w:rPr>
            <w:rStyle w:val="a4"/>
            <w:rFonts w:ascii="맑은 고딕" w:eastAsia="맑은 고딕" w:hAnsi="맑은 고딕" w:hint="eastAsia"/>
            <w:sz w:val="12"/>
            <w:szCs w:val="12"/>
            <w:bdr w:val="none" w:sz="0" w:space="0" w:color="auto" w:frame="1"/>
          </w:rPr>
          <w:t>?</w:t>
        </w:r>
      </w:hyperlink>
    </w:p>
    <w:p w:rsidR="00563E96" w:rsidRDefault="00563E96" w:rsidP="00563E96">
      <w:pPr>
        <w:rPr>
          <w:rFonts w:ascii="맑은 고딕" w:eastAsia="맑은 고딕" w:hAnsi="맑은 고딕"/>
          <w:color w:val="8A8A8A"/>
          <w:sz w:val="12"/>
          <w:szCs w:val="12"/>
        </w:rPr>
      </w:pPr>
      <w:r>
        <w:rPr>
          <w:rStyle w:val="HTML"/>
          <w:rFonts w:hint="eastAsia"/>
          <w:color w:val="8A8A8A"/>
        </w:rPr>
        <w:t>01.public</w:t>
      </w:r>
      <w:r>
        <w:rPr>
          <w:rStyle w:val="apple-converted-space"/>
          <w:rFonts w:ascii="맑은 고딕" w:eastAsia="맑은 고딕" w:hAnsi="맑은 고딕" w:hint="eastAsia"/>
          <w:color w:val="8A8A8A"/>
          <w:sz w:val="12"/>
          <w:szCs w:val="12"/>
        </w:rPr>
        <w:t> </w:t>
      </w:r>
      <w:r>
        <w:rPr>
          <w:rStyle w:val="HTML"/>
          <w:rFonts w:hint="eastAsia"/>
          <w:color w:val="8A8A8A"/>
        </w:rPr>
        <w:t>class</w:t>
      </w:r>
      <w:r>
        <w:rPr>
          <w:rStyle w:val="apple-converted-space"/>
          <w:rFonts w:ascii="맑은 고딕" w:eastAsia="맑은 고딕" w:hAnsi="맑은 고딕" w:hint="eastAsia"/>
          <w:color w:val="8A8A8A"/>
          <w:sz w:val="12"/>
          <w:szCs w:val="12"/>
        </w:rPr>
        <w:t> </w:t>
      </w:r>
      <w:r>
        <w:rPr>
          <w:rStyle w:val="HTML"/>
          <w:rFonts w:hint="eastAsia"/>
          <w:color w:val="8A8A8A"/>
        </w:rPr>
        <w:t>Main</w:t>
      </w:r>
      <w:r>
        <w:rPr>
          <w:rStyle w:val="apple-converted-space"/>
          <w:rFonts w:ascii="굴림체" w:eastAsia="굴림체" w:hAnsi="굴림체" w:cs="굴림체" w:hint="eastAsia"/>
          <w:color w:val="8A8A8A"/>
        </w:rPr>
        <w:t> </w:t>
      </w:r>
      <w:r>
        <w:rPr>
          <w:rStyle w:val="HTML"/>
          <w:rFonts w:hint="eastAsia"/>
          <w:color w:val="8A8A8A"/>
        </w:rPr>
        <w:t>extends</w:t>
      </w:r>
      <w:r>
        <w:rPr>
          <w:rStyle w:val="apple-converted-space"/>
          <w:rFonts w:ascii="맑은 고딕" w:eastAsia="맑은 고딕" w:hAnsi="맑은 고딕" w:hint="eastAsia"/>
          <w:color w:val="8A8A8A"/>
          <w:sz w:val="12"/>
          <w:szCs w:val="12"/>
        </w:rPr>
        <w:t> </w:t>
      </w:r>
      <w:r>
        <w:rPr>
          <w:rStyle w:val="HTML"/>
          <w:rFonts w:hint="eastAsia"/>
          <w:color w:val="8A8A8A"/>
        </w:rPr>
        <w:t>Activity</w:t>
      </w:r>
      <w:r>
        <w:rPr>
          <w:rStyle w:val="apple-converted-space"/>
          <w:rFonts w:ascii="굴림체" w:eastAsia="굴림체" w:hAnsi="굴림체" w:cs="굴림체" w:hint="eastAsia"/>
          <w:color w:val="8A8A8A"/>
        </w:rPr>
        <w:t> </w:t>
      </w:r>
      <w:r>
        <w:rPr>
          <w:rStyle w:val="HTML"/>
          <w:rFonts w:hint="eastAsia"/>
          <w:color w:val="8A8A8A"/>
        </w:rPr>
        <w:t>implements</w:t>
      </w:r>
      <w:r>
        <w:rPr>
          <w:rStyle w:val="apple-converted-space"/>
          <w:rFonts w:ascii="맑은 고딕" w:eastAsia="맑은 고딕" w:hAnsi="맑은 고딕" w:hint="eastAsia"/>
          <w:color w:val="8A8A8A"/>
          <w:sz w:val="12"/>
          <w:szCs w:val="12"/>
        </w:rPr>
        <w:t> </w:t>
      </w:r>
      <w:r>
        <w:rPr>
          <w:rStyle w:val="HTML"/>
          <w:rFonts w:hint="eastAsia"/>
          <w:color w:val="8A8A8A"/>
        </w:rPr>
        <w:t>OnClickListener{</w:t>
      </w:r>
    </w:p>
    <w:p w:rsidR="00563E96" w:rsidRDefault="00563E96" w:rsidP="00563E96">
      <w:pPr>
        <w:rPr>
          <w:rFonts w:ascii="맑은 고딕" w:eastAsia="맑은 고딕" w:hAnsi="맑은 고딕"/>
          <w:color w:val="8A8A8A"/>
          <w:sz w:val="12"/>
          <w:szCs w:val="12"/>
        </w:rPr>
      </w:pPr>
      <w:r>
        <w:rPr>
          <w:rStyle w:val="HTML"/>
          <w:rFonts w:hint="eastAsia"/>
          <w:color w:val="8A8A8A"/>
        </w:rPr>
        <w:t>02.private</w:t>
      </w:r>
      <w:r>
        <w:rPr>
          <w:rStyle w:val="apple-converted-space"/>
          <w:rFonts w:ascii="맑은 고딕" w:eastAsia="맑은 고딕" w:hAnsi="맑은 고딕" w:hint="eastAsia"/>
          <w:color w:val="8A8A8A"/>
          <w:sz w:val="12"/>
          <w:szCs w:val="12"/>
        </w:rPr>
        <w:t> </w:t>
      </w:r>
      <w:r>
        <w:rPr>
          <w:rStyle w:val="HTML"/>
          <w:rFonts w:hint="eastAsia"/>
          <w:color w:val="8A8A8A"/>
        </w:rPr>
        <w:t>LinearLayout container;</w:t>
      </w:r>
    </w:p>
    <w:p w:rsidR="00563E96" w:rsidRDefault="00563E96" w:rsidP="00563E96">
      <w:pPr>
        <w:rPr>
          <w:rFonts w:ascii="맑은 고딕" w:eastAsia="맑은 고딕" w:hAnsi="맑은 고딕"/>
          <w:color w:val="8A8A8A"/>
          <w:sz w:val="12"/>
          <w:szCs w:val="12"/>
        </w:rPr>
      </w:pPr>
      <w:r>
        <w:rPr>
          <w:rStyle w:val="HTML"/>
          <w:rFonts w:hint="eastAsia"/>
          <w:color w:val="8A8A8A"/>
        </w:rPr>
        <w:t>03.private</w:t>
      </w:r>
      <w:r>
        <w:rPr>
          <w:rStyle w:val="apple-converted-space"/>
          <w:rFonts w:ascii="맑은 고딕" w:eastAsia="맑은 고딕" w:hAnsi="맑은 고딕" w:hint="eastAsia"/>
          <w:color w:val="8A8A8A"/>
          <w:sz w:val="12"/>
          <w:szCs w:val="12"/>
        </w:rPr>
        <w:t> </w:t>
      </w:r>
      <w:r>
        <w:rPr>
          <w:rStyle w:val="HTML"/>
          <w:rFonts w:hint="eastAsia"/>
          <w:color w:val="8A8A8A"/>
        </w:rPr>
        <w:t>Button captureButton;</w:t>
      </w:r>
    </w:p>
    <w:p w:rsidR="00563E96" w:rsidRDefault="00563E96" w:rsidP="00563E96">
      <w:pPr>
        <w:rPr>
          <w:rFonts w:ascii="맑은 고딕" w:eastAsia="맑은 고딕" w:hAnsi="맑은 고딕"/>
          <w:color w:val="8A8A8A"/>
          <w:sz w:val="12"/>
          <w:szCs w:val="12"/>
        </w:rPr>
      </w:pPr>
      <w:r>
        <w:rPr>
          <w:rStyle w:val="HTML"/>
          <w:rFonts w:hint="eastAsia"/>
          <w:color w:val="8A8A8A"/>
        </w:rPr>
        <w:t>04.</w:t>
      </w:r>
      <w:r>
        <w:rPr>
          <w:rStyle w:val="block"/>
          <w:rFonts w:ascii="맑은 고딕" w:eastAsia="맑은 고딕" w:hAnsi="맑은 고딕" w:hint="eastAsia"/>
          <w:color w:val="8A8A8A"/>
          <w:sz w:val="12"/>
          <w:szCs w:val="12"/>
        </w:rPr>
        <w:t> </w:t>
      </w:r>
    </w:p>
    <w:p w:rsidR="00563E96" w:rsidRDefault="00563E96" w:rsidP="00563E96">
      <w:pPr>
        <w:rPr>
          <w:rFonts w:ascii="맑은 고딕" w:eastAsia="맑은 고딕" w:hAnsi="맑은 고딕"/>
          <w:color w:val="8A8A8A"/>
          <w:sz w:val="12"/>
          <w:szCs w:val="12"/>
        </w:rPr>
      </w:pPr>
      <w:r>
        <w:rPr>
          <w:rStyle w:val="HTML"/>
          <w:rFonts w:hint="eastAsia"/>
          <w:color w:val="8A8A8A"/>
        </w:rPr>
        <w:t>05.@Override</w:t>
      </w:r>
    </w:p>
    <w:p w:rsidR="00563E96" w:rsidRDefault="00563E96" w:rsidP="00563E96">
      <w:pPr>
        <w:rPr>
          <w:rFonts w:ascii="맑은 고딕" w:eastAsia="맑은 고딕" w:hAnsi="맑은 고딕"/>
          <w:color w:val="8A8A8A"/>
          <w:sz w:val="12"/>
          <w:szCs w:val="12"/>
        </w:rPr>
      </w:pPr>
      <w:r>
        <w:rPr>
          <w:rStyle w:val="HTML"/>
          <w:rFonts w:hint="eastAsia"/>
          <w:color w:val="8A8A8A"/>
        </w:rPr>
        <w:t>06.public</w:t>
      </w:r>
      <w:r>
        <w:rPr>
          <w:rStyle w:val="apple-converted-space"/>
          <w:rFonts w:ascii="맑은 고딕" w:eastAsia="맑은 고딕" w:hAnsi="맑은 고딕" w:hint="eastAsia"/>
          <w:color w:val="8A8A8A"/>
          <w:sz w:val="12"/>
          <w:szCs w:val="12"/>
        </w:rPr>
        <w:t> </w:t>
      </w:r>
      <w:r>
        <w:rPr>
          <w:rStyle w:val="HTML"/>
          <w:rFonts w:hint="eastAsia"/>
          <w:color w:val="8A8A8A"/>
        </w:rPr>
        <w:t>void</w:t>
      </w:r>
      <w:r>
        <w:rPr>
          <w:rStyle w:val="apple-converted-space"/>
          <w:rFonts w:ascii="맑은 고딕" w:eastAsia="맑은 고딕" w:hAnsi="맑은 고딕" w:hint="eastAsia"/>
          <w:color w:val="8A8A8A"/>
          <w:sz w:val="12"/>
          <w:szCs w:val="12"/>
        </w:rPr>
        <w:t> </w:t>
      </w:r>
      <w:r>
        <w:rPr>
          <w:rStyle w:val="HTML"/>
          <w:rFonts w:hint="eastAsia"/>
          <w:color w:val="8A8A8A"/>
        </w:rPr>
        <w:t>onCreate(Bundle savedInstanceState) {</w:t>
      </w:r>
    </w:p>
    <w:p w:rsidR="00563E96" w:rsidRDefault="00563E96" w:rsidP="00563E96">
      <w:pPr>
        <w:rPr>
          <w:rFonts w:ascii="맑은 고딕" w:eastAsia="맑은 고딕" w:hAnsi="맑은 고딕"/>
          <w:color w:val="8A8A8A"/>
          <w:sz w:val="12"/>
          <w:szCs w:val="12"/>
        </w:rPr>
      </w:pPr>
      <w:r>
        <w:rPr>
          <w:rStyle w:val="HTML"/>
          <w:rFonts w:hint="eastAsia"/>
          <w:color w:val="8A8A8A"/>
        </w:rPr>
        <w:t>07.super.onCreate(savedInstanceState);</w:t>
      </w:r>
    </w:p>
    <w:p w:rsidR="00563E96" w:rsidRDefault="00563E96" w:rsidP="00563E96">
      <w:pPr>
        <w:rPr>
          <w:rFonts w:ascii="맑은 고딕" w:eastAsia="맑은 고딕" w:hAnsi="맑은 고딕"/>
          <w:color w:val="8A8A8A"/>
          <w:sz w:val="12"/>
          <w:szCs w:val="12"/>
        </w:rPr>
      </w:pPr>
      <w:r>
        <w:rPr>
          <w:rStyle w:val="HTML"/>
          <w:rFonts w:hint="eastAsia"/>
          <w:color w:val="8A8A8A"/>
        </w:rPr>
        <w:t>08.setContentView(R.layout.main);</w:t>
      </w:r>
    </w:p>
    <w:p w:rsidR="00563E96" w:rsidRDefault="00563E96" w:rsidP="00563E96">
      <w:pPr>
        <w:rPr>
          <w:rFonts w:ascii="맑은 고딕" w:eastAsia="맑은 고딕" w:hAnsi="맑은 고딕"/>
          <w:color w:val="8A8A8A"/>
          <w:sz w:val="12"/>
          <w:szCs w:val="12"/>
        </w:rPr>
      </w:pPr>
      <w:r>
        <w:rPr>
          <w:rStyle w:val="HTML"/>
          <w:rFonts w:hint="eastAsia"/>
          <w:color w:val="8A8A8A"/>
        </w:rPr>
        <w:t>09.container = (LinearLayout)findViewById(R.id.main_container);</w:t>
      </w:r>
    </w:p>
    <w:p w:rsidR="00563E96" w:rsidRDefault="00563E96" w:rsidP="00563E96">
      <w:pPr>
        <w:rPr>
          <w:rFonts w:ascii="맑은 고딕" w:eastAsia="맑은 고딕" w:hAnsi="맑은 고딕"/>
          <w:color w:val="8A8A8A"/>
          <w:sz w:val="12"/>
          <w:szCs w:val="12"/>
        </w:rPr>
      </w:pPr>
      <w:r>
        <w:rPr>
          <w:rStyle w:val="HTML"/>
          <w:rFonts w:hint="eastAsia"/>
          <w:color w:val="8A8A8A"/>
        </w:rPr>
        <w:lastRenderedPageBreak/>
        <w:t>10.captureButton = (Button)findViewById(R.id.main_capture);</w:t>
      </w:r>
    </w:p>
    <w:p w:rsidR="00563E96" w:rsidRDefault="00563E96" w:rsidP="00563E96">
      <w:pPr>
        <w:rPr>
          <w:rFonts w:ascii="맑은 고딕" w:eastAsia="맑은 고딕" w:hAnsi="맑은 고딕"/>
          <w:color w:val="8A8A8A"/>
          <w:sz w:val="12"/>
          <w:szCs w:val="12"/>
        </w:rPr>
      </w:pPr>
      <w:r>
        <w:rPr>
          <w:rStyle w:val="HTML"/>
          <w:rFonts w:hint="eastAsia"/>
          <w:color w:val="8A8A8A"/>
        </w:rPr>
        <w:t>11.captureButton.setOnClickListener(this);</w:t>
      </w:r>
    </w:p>
    <w:p w:rsidR="00563E96" w:rsidRDefault="00563E96" w:rsidP="00563E96">
      <w:pPr>
        <w:rPr>
          <w:rFonts w:ascii="맑은 고딕" w:eastAsia="맑은 고딕" w:hAnsi="맑은 고딕"/>
          <w:color w:val="8A8A8A"/>
          <w:sz w:val="12"/>
          <w:szCs w:val="12"/>
        </w:rPr>
      </w:pPr>
      <w:r>
        <w:rPr>
          <w:rStyle w:val="HTML"/>
          <w:rFonts w:hint="eastAsia"/>
          <w:color w:val="8A8A8A"/>
        </w:rPr>
        <w:t>12.}</w:t>
      </w:r>
    </w:p>
    <w:p w:rsidR="00563E96" w:rsidRDefault="00563E96" w:rsidP="00563E96">
      <w:pPr>
        <w:rPr>
          <w:rFonts w:ascii="맑은 고딕" w:eastAsia="맑은 고딕" w:hAnsi="맑은 고딕"/>
          <w:color w:val="8A8A8A"/>
          <w:sz w:val="12"/>
          <w:szCs w:val="12"/>
        </w:rPr>
      </w:pPr>
    </w:p>
    <w:p w:rsidR="00563E96" w:rsidRDefault="00563E96" w:rsidP="00563E96">
      <w:pPr>
        <w:rPr>
          <w:rFonts w:ascii="맑은 고딕" w:eastAsia="맑은 고딕" w:hAnsi="맑은 고딕"/>
          <w:color w:val="8A8A8A"/>
          <w:sz w:val="12"/>
          <w:szCs w:val="12"/>
        </w:rPr>
      </w:pPr>
      <w:r>
        <w:rPr>
          <w:rFonts w:ascii="맑은 고딕" w:eastAsia="맑은 고딕" w:hAnsi="맑은 고딕" w:hint="eastAsia"/>
          <w:color w:val="8A8A8A"/>
          <w:sz w:val="12"/>
          <w:szCs w:val="12"/>
        </w:rPr>
        <w:t>버튼의 OnClickListener에서 뷰의 모습을 이미지로 캡쳐하고, 캡쳐한 이미지를 그림 파일로 저장하는 작업을 구현합니다. 전체 요소를 감싸고 있는 LinearLayout의 drawing cache가 활성화 되어있지 않은 상태이므로 이미지를 얻기 위해 buildDrawingCache()를 먼저 호출한 후 getDrawingCache() 메서드를 호출합니다. </w:t>
      </w:r>
    </w:p>
    <w:p w:rsidR="00563E96" w:rsidRDefault="00563E96" w:rsidP="00563E96">
      <w:pPr>
        <w:rPr>
          <w:rFonts w:ascii="맑은 고딕" w:eastAsia="맑은 고딕" w:hAnsi="맑은 고딕"/>
          <w:color w:val="8A8A8A"/>
          <w:sz w:val="12"/>
          <w:szCs w:val="12"/>
        </w:rPr>
      </w:pPr>
    </w:p>
    <w:p w:rsidR="00563E96" w:rsidRDefault="00563E96" w:rsidP="00563E96">
      <w:pPr>
        <w:rPr>
          <w:rFonts w:ascii="맑은 고딕" w:eastAsia="맑은 고딕" w:hAnsi="맑은 고딕"/>
          <w:color w:val="8A8A8A"/>
          <w:sz w:val="12"/>
          <w:szCs w:val="12"/>
        </w:rPr>
      </w:pPr>
      <w:r>
        <w:rPr>
          <w:rFonts w:ascii="맑은 고딕" w:eastAsia="맑은 고딕" w:hAnsi="맑은 고딕" w:hint="eastAsia"/>
          <w:color w:val="8A8A8A"/>
          <w:sz w:val="12"/>
          <w:szCs w:val="12"/>
        </w:rPr>
        <w:t>얻은 뷰의 이미지를 확인하기 위해 예제에서는 이미지를 SD카드 루트 디렉터리에 image.jpeg 파일로 저장하도록 구현하였습니다. SD카드에 데이터를 저장하기 위해 WRITE_EXTERNAL_STORAGE 권한이 필요하니 이를 선언해 주는 것을 잊지 마세요.</w:t>
      </w:r>
    </w:p>
    <w:p w:rsidR="00563E96" w:rsidRDefault="00563E96" w:rsidP="00563E96">
      <w:pPr>
        <w:rPr>
          <w:rFonts w:ascii="맑은 고딕" w:eastAsia="맑은 고딕" w:hAnsi="맑은 고딕"/>
          <w:color w:val="8A8A8A"/>
          <w:sz w:val="12"/>
          <w:szCs w:val="12"/>
        </w:rPr>
      </w:pPr>
    </w:p>
    <w:p w:rsidR="00563E96" w:rsidRDefault="00153F68" w:rsidP="00563E96">
      <w:pPr>
        <w:rPr>
          <w:rFonts w:ascii="맑은 고딕" w:eastAsia="맑은 고딕" w:hAnsi="맑은 고딕"/>
          <w:color w:val="8A8A8A"/>
          <w:sz w:val="12"/>
          <w:szCs w:val="12"/>
        </w:rPr>
      </w:pPr>
      <w:hyperlink r:id="rId1158" w:anchor="viewSource" w:tooltip="view source" w:history="1">
        <w:r w:rsidR="00563E96">
          <w:rPr>
            <w:rStyle w:val="a4"/>
            <w:rFonts w:ascii="맑은 고딕" w:eastAsia="맑은 고딕" w:hAnsi="맑은 고딕" w:hint="eastAsia"/>
            <w:sz w:val="12"/>
            <w:szCs w:val="12"/>
            <w:bdr w:val="none" w:sz="0" w:space="0" w:color="auto" w:frame="1"/>
          </w:rPr>
          <w:t>view source</w:t>
        </w:r>
      </w:hyperlink>
      <w:hyperlink r:id="rId1159" w:anchor="printSource" w:tooltip="print" w:history="1">
        <w:r w:rsidR="00563E96">
          <w:rPr>
            <w:rStyle w:val="a4"/>
            <w:rFonts w:ascii="맑은 고딕" w:eastAsia="맑은 고딕" w:hAnsi="맑은 고딕" w:hint="eastAsia"/>
            <w:sz w:val="12"/>
            <w:szCs w:val="12"/>
            <w:bdr w:val="none" w:sz="0" w:space="0" w:color="auto" w:frame="1"/>
          </w:rPr>
          <w:t>print</w:t>
        </w:r>
      </w:hyperlink>
      <w:hyperlink r:id="rId1160" w:anchor="about" w:tooltip="?" w:history="1">
        <w:r w:rsidR="00563E96">
          <w:rPr>
            <w:rStyle w:val="a4"/>
            <w:rFonts w:ascii="맑은 고딕" w:eastAsia="맑은 고딕" w:hAnsi="맑은 고딕" w:hint="eastAsia"/>
            <w:sz w:val="12"/>
            <w:szCs w:val="12"/>
            <w:bdr w:val="none" w:sz="0" w:space="0" w:color="auto" w:frame="1"/>
          </w:rPr>
          <w:t>?</w:t>
        </w:r>
      </w:hyperlink>
    </w:p>
    <w:p w:rsidR="00563E96" w:rsidRDefault="00563E96" w:rsidP="00563E96">
      <w:pPr>
        <w:rPr>
          <w:rFonts w:ascii="맑은 고딕" w:eastAsia="맑은 고딕" w:hAnsi="맑은 고딕"/>
          <w:color w:val="8A8A8A"/>
          <w:sz w:val="12"/>
          <w:szCs w:val="12"/>
        </w:rPr>
      </w:pPr>
      <w:r>
        <w:rPr>
          <w:rStyle w:val="HTML"/>
          <w:rFonts w:hint="eastAsia"/>
          <w:color w:val="8A8A8A"/>
        </w:rPr>
        <w:t>01.@Override</w:t>
      </w:r>
    </w:p>
    <w:p w:rsidR="00563E96" w:rsidRDefault="00563E96" w:rsidP="00563E96">
      <w:pPr>
        <w:rPr>
          <w:rFonts w:ascii="맑은 고딕" w:eastAsia="맑은 고딕" w:hAnsi="맑은 고딕"/>
          <w:color w:val="8A8A8A"/>
          <w:sz w:val="12"/>
          <w:szCs w:val="12"/>
        </w:rPr>
      </w:pPr>
      <w:r>
        <w:rPr>
          <w:rStyle w:val="HTML"/>
          <w:rFonts w:hint="eastAsia"/>
          <w:color w:val="8A8A8A"/>
        </w:rPr>
        <w:t>02.public</w:t>
      </w:r>
      <w:r>
        <w:rPr>
          <w:rStyle w:val="apple-converted-space"/>
          <w:rFonts w:ascii="맑은 고딕" w:eastAsia="맑은 고딕" w:hAnsi="맑은 고딕" w:hint="eastAsia"/>
          <w:color w:val="8A8A8A"/>
          <w:sz w:val="12"/>
          <w:szCs w:val="12"/>
        </w:rPr>
        <w:t> </w:t>
      </w:r>
      <w:r>
        <w:rPr>
          <w:rStyle w:val="HTML"/>
          <w:rFonts w:hint="eastAsia"/>
          <w:color w:val="8A8A8A"/>
        </w:rPr>
        <w:t>void</w:t>
      </w:r>
      <w:r>
        <w:rPr>
          <w:rStyle w:val="apple-converted-space"/>
          <w:rFonts w:ascii="맑은 고딕" w:eastAsia="맑은 고딕" w:hAnsi="맑은 고딕" w:hint="eastAsia"/>
          <w:color w:val="8A8A8A"/>
          <w:sz w:val="12"/>
          <w:szCs w:val="12"/>
        </w:rPr>
        <w:t> </w:t>
      </w:r>
      <w:r>
        <w:rPr>
          <w:rStyle w:val="HTML"/>
          <w:rFonts w:hint="eastAsia"/>
          <w:color w:val="8A8A8A"/>
        </w:rPr>
        <w:t>onClick(View v) {</w:t>
      </w:r>
    </w:p>
    <w:p w:rsidR="00563E96" w:rsidRDefault="00563E96" w:rsidP="00563E96">
      <w:pPr>
        <w:rPr>
          <w:rFonts w:ascii="맑은 고딕" w:eastAsia="맑은 고딕" w:hAnsi="맑은 고딕"/>
          <w:color w:val="8A8A8A"/>
          <w:sz w:val="12"/>
          <w:szCs w:val="12"/>
        </w:rPr>
      </w:pPr>
      <w:r>
        <w:rPr>
          <w:rStyle w:val="HTML"/>
          <w:rFonts w:hint="eastAsia"/>
          <w:color w:val="8A8A8A"/>
        </w:rPr>
        <w:t>03.container.buildDrawingCache();</w:t>
      </w:r>
    </w:p>
    <w:p w:rsidR="00563E96" w:rsidRDefault="00563E96" w:rsidP="00563E96">
      <w:pPr>
        <w:rPr>
          <w:rFonts w:ascii="맑은 고딕" w:eastAsia="맑은 고딕" w:hAnsi="맑은 고딕"/>
          <w:color w:val="8A8A8A"/>
          <w:sz w:val="12"/>
          <w:szCs w:val="12"/>
        </w:rPr>
      </w:pPr>
      <w:r>
        <w:rPr>
          <w:rStyle w:val="HTML"/>
          <w:rFonts w:hint="eastAsia"/>
          <w:color w:val="8A8A8A"/>
        </w:rPr>
        <w:t>04.Bitmap captureView = container.getDrawingCache();</w:t>
      </w:r>
    </w:p>
    <w:p w:rsidR="00563E96" w:rsidRDefault="00563E96" w:rsidP="00563E96">
      <w:pPr>
        <w:rPr>
          <w:rFonts w:ascii="맑은 고딕" w:eastAsia="맑은 고딕" w:hAnsi="맑은 고딕"/>
          <w:color w:val="8A8A8A"/>
          <w:sz w:val="12"/>
          <w:szCs w:val="12"/>
        </w:rPr>
      </w:pPr>
      <w:r>
        <w:rPr>
          <w:rStyle w:val="HTML"/>
          <w:rFonts w:hint="eastAsia"/>
          <w:color w:val="8A8A8A"/>
        </w:rPr>
        <w:t>05.FileOutputStream fos;</w:t>
      </w:r>
    </w:p>
    <w:p w:rsidR="00563E96" w:rsidRDefault="00563E96" w:rsidP="00563E96">
      <w:pPr>
        <w:rPr>
          <w:rFonts w:ascii="맑은 고딕" w:eastAsia="맑은 고딕" w:hAnsi="맑은 고딕"/>
          <w:color w:val="8A8A8A"/>
          <w:sz w:val="12"/>
          <w:szCs w:val="12"/>
        </w:rPr>
      </w:pPr>
      <w:r>
        <w:rPr>
          <w:rStyle w:val="HTML"/>
          <w:rFonts w:hint="eastAsia"/>
          <w:color w:val="8A8A8A"/>
        </w:rPr>
        <w:t>06.try</w:t>
      </w:r>
      <w:r>
        <w:rPr>
          <w:rStyle w:val="apple-converted-space"/>
          <w:rFonts w:ascii="맑은 고딕" w:eastAsia="맑은 고딕" w:hAnsi="맑은 고딕" w:hint="eastAsia"/>
          <w:color w:val="8A8A8A"/>
          <w:sz w:val="12"/>
          <w:szCs w:val="12"/>
        </w:rPr>
        <w:t> </w:t>
      </w:r>
      <w:r>
        <w:rPr>
          <w:rStyle w:val="HTML"/>
          <w:rFonts w:hint="eastAsia"/>
          <w:color w:val="8A8A8A"/>
        </w:rPr>
        <w:t>{</w:t>
      </w:r>
    </w:p>
    <w:p w:rsidR="00563E96" w:rsidRDefault="00563E96" w:rsidP="00563E96">
      <w:pPr>
        <w:rPr>
          <w:rFonts w:ascii="맑은 고딕" w:eastAsia="맑은 고딕" w:hAnsi="맑은 고딕"/>
          <w:color w:val="8A8A8A"/>
          <w:sz w:val="12"/>
          <w:szCs w:val="12"/>
        </w:rPr>
      </w:pPr>
      <w:r>
        <w:rPr>
          <w:rStyle w:val="HTML"/>
          <w:rFonts w:hint="eastAsia"/>
          <w:color w:val="8A8A8A"/>
        </w:rPr>
        <w:t>07.fos =</w:t>
      </w:r>
      <w:r>
        <w:rPr>
          <w:rStyle w:val="apple-converted-space"/>
          <w:rFonts w:ascii="굴림체" w:eastAsia="굴림체" w:hAnsi="굴림체" w:cs="굴림체" w:hint="eastAsia"/>
          <w:color w:val="8A8A8A"/>
        </w:rPr>
        <w:t> </w:t>
      </w:r>
      <w:r>
        <w:rPr>
          <w:rStyle w:val="HTML"/>
          <w:rFonts w:hint="eastAsia"/>
          <w:color w:val="8A8A8A"/>
        </w:rPr>
        <w:t>new</w:t>
      </w:r>
      <w:r>
        <w:rPr>
          <w:rStyle w:val="apple-converted-space"/>
          <w:rFonts w:ascii="맑은 고딕" w:eastAsia="맑은 고딕" w:hAnsi="맑은 고딕" w:hint="eastAsia"/>
          <w:color w:val="8A8A8A"/>
          <w:sz w:val="12"/>
          <w:szCs w:val="12"/>
        </w:rPr>
        <w:t> </w:t>
      </w:r>
      <w:r>
        <w:rPr>
          <w:rStyle w:val="HTML"/>
          <w:rFonts w:hint="eastAsia"/>
          <w:color w:val="8A8A8A"/>
        </w:rPr>
        <w:t>FileOutputStream(Environment.getExternalStorageDirectory().toString()+"/capture.jpeg");</w:t>
      </w:r>
    </w:p>
    <w:p w:rsidR="00563E96" w:rsidRDefault="00563E96" w:rsidP="00563E96">
      <w:pPr>
        <w:rPr>
          <w:rFonts w:ascii="맑은 고딕" w:eastAsia="맑은 고딕" w:hAnsi="맑은 고딕"/>
          <w:color w:val="8A8A8A"/>
          <w:sz w:val="12"/>
          <w:szCs w:val="12"/>
        </w:rPr>
      </w:pPr>
      <w:r>
        <w:rPr>
          <w:rStyle w:val="HTML"/>
          <w:rFonts w:hint="eastAsia"/>
          <w:color w:val="8A8A8A"/>
        </w:rPr>
        <w:t>08.captureView.compress(Bitmap.CompressFormat.JPEG,</w:t>
      </w:r>
      <w:r>
        <w:rPr>
          <w:rStyle w:val="apple-converted-space"/>
          <w:rFonts w:ascii="굴림체" w:eastAsia="굴림체" w:hAnsi="굴림체" w:cs="굴림체" w:hint="eastAsia"/>
          <w:color w:val="8A8A8A"/>
        </w:rPr>
        <w:t> </w:t>
      </w:r>
      <w:r>
        <w:rPr>
          <w:rStyle w:val="HTML"/>
          <w:rFonts w:hint="eastAsia"/>
          <w:color w:val="8A8A8A"/>
        </w:rPr>
        <w:t>100, fos);</w:t>
      </w:r>
    </w:p>
    <w:p w:rsidR="00563E96" w:rsidRDefault="00563E96" w:rsidP="00563E96">
      <w:pPr>
        <w:rPr>
          <w:rFonts w:ascii="맑은 고딕" w:eastAsia="맑은 고딕" w:hAnsi="맑은 고딕"/>
          <w:color w:val="8A8A8A"/>
          <w:sz w:val="12"/>
          <w:szCs w:val="12"/>
        </w:rPr>
      </w:pPr>
      <w:r>
        <w:rPr>
          <w:rStyle w:val="HTML"/>
          <w:rFonts w:hint="eastAsia"/>
          <w:color w:val="8A8A8A"/>
        </w:rPr>
        <w:t>09.}</w:t>
      </w:r>
      <w:r>
        <w:rPr>
          <w:rStyle w:val="apple-converted-space"/>
          <w:rFonts w:ascii="굴림체" w:eastAsia="굴림체" w:hAnsi="굴림체" w:cs="굴림체" w:hint="eastAsia"/>
          <w:color w:val="8A8A8A"/>
        </w:rPr>
        <w:t> </w:t>
      </w:r>
      <w:r>
        <w:rPr>
          <w:rStyle w:val="HTML"/>
          <w:rFonts w:hint="eastAsia"/>
          <w:color w:val="8A8A8A"/>
        </w:rPr>
        <w:t>catch</w:t>
      </w:r>
      <w:r>
        <w:rPr>
          <w:rStyle w:val="apple-converted-space"/>
          <w:rFonts w:ascii="맑은 고딕" w:eastAsia="맑은 고딕" w:hAnsi="맑은 고딕" w:hint="eastAsia"/>
          <w:color w:val="8A8A8A"/>
          <w:sz w:val="12"/>
          <w:szCs w:val="12"/>
        </w:rPr>
        <w:t> </w:t>
      </w:r>
      <w:r>
        <w:rPr>
          <w:rStyle w:val="HTML"/>
          <w:rFonts w:hint="eastAsia"/>
          <w:color w:val="8A8A8A"/>
        </w:rPr>
        <w:t>(FileNotFoundException e) {</w:t>
      </w:r>
    </w:p>
    <w:p w:rsidR="00563E96" w:rsidRDefault="00563E96" w:rsidP="00563E96">
      <w:pPr>
        <w:rPr>
          <w:rFonts w:ascii="맑은 고딕" w:eastAsia="맑은 고딕" w:hAnsi="맑은 고딕"/>
          <w:color w:val="8A8A8A"/>
          <w:sz w:val="12"/>
          <w:szCs w:val="12"/>
        </w:rPr>
      </w:pPr>
      <w:r>
        <w:rPr>
          <w:rStyle w:val="HTML"/>
          <w:rFonts w:hint="eastAsia"/>
          <w:color w:val="8A8A8A"/>
        </w:rPr>
        <w:t>10.e.printStackTrace();</w:t>
      </w:r>
    </w:p>
    <w:p w:rsidR="00563E96" w:rsidRDefault="00563E96" w:rsidP="00563E96">
      <w:pPr>
        <w:rPr>
          <w:rFonts w:ascii="맑은 고딕" w:eastAsia="맑은 고딕" w:hAnsi="맑은 고딕"/>
          <w:color w:val="8A8A8A"/>
          <w:sz w:val="12"/>
          <w:szCs w:val="12"/>
        </w:rPr>
      </w:pPr>
      <w:r>
        <w:rPr>
          <w:rStyle w:val="HTML"/>
          <w:rFonts w:hint="eastAsia"/>
          <w:color w:val="8A8A8A"/>
        </w:rPr>
        <w:t>11.}</w:t>
      </w:r>
    </w:p>
    <w:p w:rsidR="00563E96" w:rsidRDefault="00563E96" w:rsidP="00563E96">
      <w:pPr>
        <w:rPr>
          <w:rFonts w:ascii="맑은 고딕" w:eastAsia="맑은 고딕" w:hAnsi="맑은 고딕"/>
          <w:color w:val="8A8A8A"/>
          <w:sz w:val="12"/>
          <w:szCs w:val="12"/>
        </w:rPr>
      </w:pPr>
      <w:r>
        <w:rPr>
          <w:rStyle w:val="HTML"/>
          <w:rFonts w:hint="eastAsia"/>
          <w:color w:val="8A8A8A"/>
        </w:rPr>
        <w:t>12.Toast.makeText(getApplicationContext(),</w:t>
      </w:r>
      <w:r>
        <w:rPr>
          <w:rStyle w:val="apple-converted-space"/>
          <w:rFonts w:ascii="굴림체" w:eastAsia="굴림체" w:hAnsi="굴림체" w:cs="굴림체" w:hint="eastAsia"/>
          <w:color w:val="8A8A8A"/>
        </w:rPr>
        <w:t> </w:t>
      </w:r>
      <w:r>
        <w:rPr>
          <w:rStyle w:val="HTML"/>
          <w:rFonts w:hint="eastAsia"/>
          <w:color w:val="8A8A8A"/>
        </w:rPr>
        <w:t>"Captured!", Toast.LENGTH_LONG).show();</w:t>
      </w:r>
    </w:p>
    <w:p w:rsidR="00563E96" w:rsidRDefault="00563E96" w:rsidP="00563E96">
      <w:pPr>
        <w:rPr>
          <w:rFonts w:ascii="맑은 고딕" w:eastAsia="맑은 고딕" w:hAnsi="맑은 고딕"/>
          <w:color w:val="8A8A8A"/>
          <w:sz w:val="12"/>
          <w:szCs w:val="12"/>
        </w:rPr>
      </w:pPr>
      <w:r>
        <w:rPr>
          <w:rStyle w:val="HTML"/>
          <w:rFonts w:hint="eastAsia"/>
          <w:color w:val="8A8A8A"/>
        </w:rPr>
        <w:t>13.}</w:t>
      </w:r>
    </w:p>
    <w:p w:rsidR="00563E96" w:rsidRDefault="00563E96" w:rsidP="00563E96">
      <w:pPr>
        <w:rPr>
          <w:rFonts w:ascii="맑은 고딕" w:eastAsia="맑은 고딕" w:hAnsi="맑은 고딕"/>
          <w:color w:val="8A8A8A"/>
          <w:sz w:val="12"/>
          <w:szCs w:val="12"/>
        </w:rPr>
      </w:pPr>
    </w:p>
    <w:p w:rsidR="00563E96" w:rsidRDefault="00563E96" w:rsidP="00563E96">
      <w:pPr>
        <w:rPr>
          <w:rFonts w:ascii="맑은 고딕" w:eastAsia="맑은 고딕" w:hAnsi="맑은 고딕"/>
          <w:color w:val="8A8A8A"/>
          <w:sz w:val="12"/>
          <w:szCs w:val="12"/>
        </w:rPr>
      </w:pPr>
      <w:r>
        <w:rPr>
          <w:rFonts w:ascii="맑은 고딕" w:eastAsia="맑은 고딕" w:hAnsi="맑은 고딕" w:hint="eastAsia"/>
          <w:color w:val="8A8A8A"/>
          <w:sz w:val="12"/>
          <w:szCs w:val="12"/>
        </w:rPr>
        <w:t>예제를 실행한 후, 뷰가 제대로 캡쳐되는지 확인해 볼 차례입니다. 건방진 진저드로이드 아래의 Capture 버튼을 살포시 눌러줍니다. 뷰가 캡쳐되었다는 메시지가 표시됩니다.</w:t>
      </w:r>
    </w:p>
    <w:p w:rsidR="00563E96" w:rsidRDefault="00563E96" w:rsidP="00563E96">
      <w:pPr>
        <w:rPr>
          <w:rFonts w:ascii="맑은 고딕" w:eastAsia="맑은 고딕" w:hAnsi="맑은 고딕"/>
          <w:color w:val="8A8A8A"/>
          <w:sz w:val="12"/>
          <w:szCs w:val="12"/>
        </w:rPr>
      </w:pPr>
    </w:p>
    <w:p w:rsidR="00563E96" w:rsidRDefault="00563E96" w:rsidP="00563E96">
      <w:pPr>
        <w:jc w:val="center"/>
        <w:rPr>
          <w:rFonts w:ascii="맑은 고딕" w:eastAsia="맑은 고딕" w:hAnsi="맑은 고딕"/>
          <w:color w:val="8A8A8A"/>
          <w:sz w:val="12"/>
          <w:szCs w:val="12"/>
        </w:rPr>
      </w:pPr>
      <w:r>
        <w:rPr>
          <w:rFonts w:ascii="맑은 고딕" w:eastAsia="맑은 고딕" w:hAnsi="맑은 고딕"/>
          <w:noProof/>
          <w:color w:val="8A8A8A"/>
          <w:sz w:val="12"/>
          <w:szCs w:val="12"/>
          <w:bdr w:val="none" w:sz="0" w:space="0" w:color="auto" w:frame="1"/>
        </w:rPr>
        <w:lastRenderedPageBreak/>
        <w:drawing>
          <wp:inline distT="0" distB="0" distL="0" distR="0">
            <wp:extent cx="3046095" cy="5420995"/>
            <wp:effectExtent l="19050" t="0" r="1905" b="0"/>
            <wp:docPr id="328" name="그림 88" descr="http://cfile25.uf.tistory.com/image/20129D334D3C69CC048A81">
              <a:hlinkClick xmlns:a="http://schemas.openxmlformats.org/drawingml/2006/main" r:id="rId1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cfile25.uf.tistory.com/image/20129D334D3C69CC048A81">
                      <a:hlinkClick r:id="rId1161" tgtFrame="&quot;_blank&quot;"/>
                    </pic:cNvPr>
                    <pic:cNvPicPr>
                      <a:picLocks noChangeAspect="1" noChangeArrowheads="1"/>
                    </pic:cNvPicPr>
                  </pic:nvPicPr>
                  <pic:blipFill>
                    <a:blip r:embed="rId1162"/>
                    <a:srcRect/>
                    <a:stretch>
                      <a:fillRect/>
                    </a:stretch>
                  </pic:blipFill>
                  <pic:spPr bwMode="auto">
                    <a:xfrm>
                      <a:off x="0" y="0"/>
                      <a:ext cx="3046095" cy="5420995"/>
                    </a:xfrm>
                    <a:prstGeom prst="rect">
                      <a:avLst/>
                    </a:prstGeom>
                    <a:noFill/>
                    <a:ln w="9525">
                      <a:noFill/>
                      <a:miter lim="800000"/>
                      <a:headEnd/>
                      <a:tailEnd/>
                    </a:ln>
                  </pic:spPr>
                </pic:pic>
              </a:graphicData>
            </a:graphic>
          </wp:inline>
        </w:drawing>
      </w:r>
    </w:p>
    <w:p w:rsidR="00563E96" w:rsidRDefault="00563E96" w:rsidP="00563E96">
      <w:pPr>
        <w:pStyle w:val="cap1"/>
        <w:wordWrap w:val="0"/>
        <w:spacing w:before="0" w:beforeAutospacing="0" w:after="0" w:afterAutospacing="0"/>
        <w:jc w:val="center"/>
        <w:rPr>
          <w:rFonts w:ascii="맑은 고딕" w:eastAsia="맑은 고딕" w:hAnsi="맑은 고딕"/>
          <w:color w:val="999999"/>
          <w:sz w:val="12"/>
          <w:szCs w:val="12"/>
        </w:rPr>
      </w:pPr>
      <w:r>
        <w:rPr>
          <w:rFonts w:ascii="맑은 고딕" w:eastAsia="맑은 고딕" w:hAnsi="맑은 고딕" w:hint="eastAsia"/>
          <w:color w:val="999999"/>
          <w:sz w:val="12"/>
          <w:szCs w:val="12"/>
        </w:rPr>
        <w:t>뷰가 캡쳐되었습니다.</w:t>
      </w:r>
    </w:p>
    <w:p w:rsidR="00563E96" w:rsidRDefault="00563E96" w:rsidP="00563E96">
      <w:pPr>
        <w:rPr>
          <w:rFonts w:ascii="맑은 고딕" w:eastAsia="맑은 고딕" w:hAnsi="맑은 고딕"/>
          <w:color w:val="8A8A8A"/>
          <w:sz w:val="12"/>
          <w:szCs w:val="12"/>
        </w:rPr>
      </w:pPr>
    </w:p>
    <w:p w:rsidR="00563E96" w:rsidRDefault="00563E96" w:rsidP="00563E96">
      <w:pPr>
        <w:rPr>
          <w:rFonts w:ascii="맑은 고딕" w:eastAsia="맑은 고딕" w:hAnsi="맑은 고딕"/>
          <w:color w:val="8A8A8A"/>
          <w:sz w:val="12"/>
          <w:szCs w:val="12"/>
        </w:rPr>
      </w:pPr>
      <w:r>
        <w:rPr>
          <w:rFonts w:ascii="맑은 고딕" w:eastAsia="맑은 고딕" w:hAnsi="맑은 고딕" w:hint="eastAsia"/>
          <w:color w:val="8A8A8A"/>
          <w:sz w:val="12"/>
          <w:szCs w:val="12"/>
        </w:rPr>
        <w:t>과연 뷰가 잘 캡쳐되었을까요? 이를 확인하기 위해 SD카드의 루트 디렉터리를 확인해 보겠습니다. 캡쳐된 뷰의 이미지가 잘 저장된 것을 확인할 수 있습니다. 버튼이 클릭되 때 뷰의 상태를 캡쳐했으므로 버튼이 눌린 상태까지 그대로 캡쳐된 것을 확인할 수 있습니다. :)</w:t>
      </w:r>
    </w:p>
    <w:p w:rsidR="00563E96" w:rsidRDefault="00563E96" w:rsidP="00563E96">
      <w:pPr>
        <w:rPr>
          <w:rFonts w:ascii="맑은 고딕" w:eastAsia="맑은 고딕" w:hAnsi="맑은 고딕"/>
          <w:color w:val="8A8A8A"/>
          <w:sz w:val="12"/>
          <w:szCs w:val="12"/>
        </w:rPr>
      </w:pPr>
    </w:p>
    <w:tbl>
      <w:tblPr>
        <w:tblW w:w="0" w:type="auto"/>
        <w:jc w:val="center"/>
        <w:tblCellSpacing w:w="37" w:type="dxa"/>
        <w:tblCellMar>
          <w:left w:w="0" w:type="dxa"/>
          <w:right w:w="0" w:type="dxa"/>
        </w:tblCellMar>
        <w:tblLook w:val="04A0"/>
      </w:tblPr>
      <w:tblGrid>
        <w:gridCol w:w="4606"/>
        <w:gridCol w:w="4606"/>
      </w:tblGrid>
      <w:tr w:rsidR="00563E96" w:rsidTr="00563E96">
        <w:trPr>
          <w:tblCellSpacing w:w="37" w:type="dxa"/>
          <w:jc w:val="center"/>
        </w:trPr>
        <w:tc>
          <w:tcPr>
            <w:tcW w:w="0" w:type="auto"/>
            <w:tcBorders>
              <w:top w:val="nil"/>
              <w:left w:val="nil"/>
              <w:bottom w:val="nil"/>
              <w:right w:val="nil"/>
            </w:tcBorders>
            <w:shd w:val="clear" w:color="auto" w:fill="auto"/>
            <w:tcMar>
              <w:top w:w="19" w:type="dxa"/>
              <w:left w:w="19" w:type="dxa"/>
              <w:bottom w:w="19" w:type="dxa"/>
              <w:right w:w="19" w:type="dxa"/>
            </w:tcMar>
            <w:vAlign w:val="center"/>
            <w:hideMark/>
          </w:tcPr>
          <w:p w:rsidR="00563E96" w:rsidRDefault="00563E96">
            <w:pPr>
              <w:rPr>
                <w:rFonts w:ascii="맑은 고딕" w:eastAsia="맑은 고딕" w:hAnsi="맑은 고딕" w:cs="굴림"/>
                <w:sz w:val="24"/>
                <w:szCs w:val="24"/>
              </w:rPr>
            </w:pPr>
            <w:r>
              <w:rPr>
                <w:rFonts w:ascii="맑은 고딕" w:eastAsia="맑은 고딕" w:hAnsi="맑은 고딕"/>
                <w:noProof/>
                <w:color w:val="8A8A8A"/>
                <w:bdr w:val="none" w:sz="0" w:space="0" w:color="auto" w:frame="1"/>
              </w:rPr>
              <w:lastRenderedPageBreak/>
              <w:drawing>
                <wp:inline distT="0" distB="0" distL="0" distR="0">
                  <wp:extent cx="3046095" cy="5420995"/>
                  <wp:effectExtent l="19050" t="0" r="1905" b="0"/>
                  <wp:docPr id="327" name="그림 89" descr="http://cfile4.uf.tistory.com/image/1905A1474D3C6A810B161D">
                    <a:hlinkClick xmlns:a="http://schemas.openxmlformats.org/drawingml/2006/main" r:id="rId1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cfile4.uf.tistory.com/image/1905A1474D3C6A810B161D">
                            <a:hlinkClick r:id="rId1163" tgtFrame="&quot;_blank&quot;"/>
                          </pic:cNvPr>
                          <pic:cNvPicPr>
                            <a:picLocks noChangeAspect="1" noChangeArrowheads="1"/>
                          </pic:cNvPicPr>
                        </pic:nvPicPr>
                        <pic:blipFill>
                          <a:blip r:embed="rId1164"/>
                          <a:srcRect/>
                          <a:stretch>
                            <a:fillRect/>
                          </a:stretch>
                        </pic:blipFill>
                        <pic:spPr bwMode="auto">
                          <a:xfrm>
                            <a:off x="0" y="0"/>
                            <a:ext cx="3046095" cy="5420995"/>
                          </a:xfrm>
                          <a:prstGeom prst="rect">
                            <a:avLst/>
                          </a:prstGeom>
                          <a:noFill/>
                          <a:ln w="9525">
                            <a:noFill/>
                            <a:miter lim="800000"/>
                            <a:headEnd/>
                            <a:tailEnd/>
                          </a:ln>
                        </pic:spPr>
                      </pic:pic>
                    </a:graphicData>
                  </a:graphic>
                </wp:inline>
              </w:drawing>
            </w:r>
          </w:p>
        </w:tc>
        <w:tc>
          <w:tcPr>
            <w:tcW w:w="0" w:type="auto"/>
            <w:tcBorders>
              <w:top w:val="nil"/>
              <w:left w:val="nil"/>
              <w:bottom w:val="nil"/>
              <w:right w:val="nil"/>
            </w:tcBorders>
            <w:shd w:val="clear" w:color="auto" w:fill="auto"/>
            <w:tcMar>
              <w:top w:w="19" w:type="dxa"/>
              <w:left w:w="19" w:type="dxa"/>
              <w:bottom w:w="19" w:type="dxa"/>
              <w:right w:w="19" w:type="dxa"/>
            </w:tcMar>
            <w:vAlign w:val="center"/>
            <w:hideMark/>
          </w:tcPr>
          <w:p w:rsidR="00563E96" w:rsidRDefault="00563E96">
            <w:pPr>
              <w:rPr>
                <w:rFonts w:ascii="맑은 고딕" w:eastAsia="맑은 고딕" w:hAnsi="맑은 고딕" w:cs="굴림"/>
                <w:sz w:val="24"/>
                <w:szCs w:val="24"/>
              </w:rPr>
            </w:pPr>
            <w:r>
              <w:rPr>
                <w:rFonts w:ascii="맑은 고딕" w:eastAsia="맑은 고딕" w:hAnsi="맑은 고딕"/>
                <w:noProof/>
                <w:color w:val="8A8A8A"/>
                <w:bdr w:val="none" w:sz="0" w:space="0" w:color="auto" w:frame="1"/>
              </w:rPr>
              <w:drawing>
                <wp:inline distT="0" distB="0" distL="0" distR="0">
                  <wp:extent cx="3046095" cy="5420995"/>
                  <wp:effectExtent l="19050" t="0" r="1905" b="0"/>
                  <wp:docPr id="326" name="그림 90" descr="http://cfile2.uf.tistory.com/image/2005A1474D3C6A810CD78F">
                    <a:hlinkClick xmlns:a="http://schemas.openxmlformats.org/drawingml/2006/main" r:id="rId1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cfile2.uf.tistory.com/image/2005A1474D3C6A810CD78F">
                            <a:hlinkClick r:id="rId1165" tgtFrame="&quot;_blank&quot;"/>
                          </pic:cNvPr>
                          <pic:cNvPicPr>
                            <a:picLocks noChangeAspect="1" noChangeArrowheads="1"/>
                          </pic:cNvPicPr>
                        </pic:nvPicPr>
                        <pic:blipFill>
                          <a:blip r:embed="rId1166"/>
                          <a:srcRect/>
                          <a:stretch>
                            <a:fillRect/>
                          </a:stretch>
                        </pic:blipFill>
                        <pic:spPr bwMode="auto">
                          <a:xfrm>
                            <a:off x="0" y="0"/>
                            <a:ext cx="3046095" cy="5420995"/>
                          </a:xfrm>
                          <a:prstGeom prst="rect">
                            <a:avLst/>
                          </a:prstGeom>
                          <a:noFill/>
                          <a:ln w="9525">
                            <a:noFill/>
                            <a:miter lim="800000"/>
                            <a:headEnd/>
                            <a:tailEnd/>
                          </a:ln>
                        </pic:spPr>
                      </pic:pic>
                    </a:graphicData>
                  </a:graphic>
                </wp:inline>
              </w:drawing>
            </w:r>
          </w:p>
        </w:tc>
      </w:tr>
    </w:tbl>
    <w:p w:rsidR="00563E96" w:rsidRDefault="00563E96" w:rsidP="00563E96">
      <w:pPr>
        <w:jc w:val="left"/>
        <w:rPr>
          <w:rFonts w:ascii="맑은 고딕" w:eastAsia="맑은 고딕" w:hAnsi="맑은 고딕"/>
          <w:color w:val="8A8A8A"/>
          <w:sz w:val="12"/>
          <w:szCs w:val="12"/>
        </w:rPr>
      </w:pPr>
      <w:r>
        <w:rPr>
          <w:rFonts w:ascii="맑은 고딕" w:eastAsia="맑은 고딕" w:hAnsi="맑은 고딕" w:hint="eastAsia"/>
          <w:color w:val="8A8A8A"/>
          <w:sz w:val="12"/>
          <w:szCs w:val="12"/>
        </w:rPr>
        <w:br/>
      </w:r>
      <w:r>
        <w:rPr>
          <w:rFonts w:ascii="맑은 고딕" w:eastAsia="맑은 고딕" w:hAnsi="맑은 고딕" w:hint="eastAsia"/>
          <w:color w:val="8A8A8A"/>
          <w:sz w:val="12"/>
          <w:szCs w:val="12"/>
        </w:rPr>
        <w:br/>
      </w:r>
    </w:p>
    <w:p w:rsidR="00563E96" w:rsidRDefault="00563E96" w:rsidP="00563E96">
      <w:pPr>
        <w:rPr>
          <w:rFonts w:ascii="맑은 고딕" w:eastAsia="맑은 고딕" w:hAnsi="맑은 고딕"/>
          <w:color w:val="8A8A8A"/>
          <w:sz w:val="12"/>
          <w:szCs w:val="12"/>
        </w:rPr>
      </w:pPr>
    </w:p>
    <w:p w:rsidR="00563E96" w:rsidRDefault="00563E96" w:rsidP="00563E96">
      <w:pPr>
        <w:rPr>
          <w:rFonts w:ascii="맑은 고딕" w:eastAsia="맑은 고딕" w:hAnsi="맑은 고딕"/>
          <w:color w:val="8A8A8A"/>
          <w:sz w:val="12"/>
          <w:szCs w:val="12"/>
        </w:rPr>
      </w:pPr>
    </w:p>
    <w:p w:rsidR="00563E96" w:rsidRDefault="00563E96" w:rsidP="00563E96">
      <w:pPr>
        <w:rPr>
          <w:rFonts w:ascii="맑은 고딕" w:eastAsia="맑은 고딕" w:hAnsi="맑은 고딕"/>
          <w:color w:val="8A8A8A"/>
          <w:sz w:val="12"/>
          <w:szCs w:val="12"/>
        </w:rPr>
      </w:pPr>
    </w:p>
    <w:p w:rsidR="00563E96" w:rsidRDefault="00563E96" w:rsidP="00563E96">
      <w:pPr>
        <w:jc w:val="right"/>
        <w:rPr>
          <w:rFonts w:ascii="맑은 고딕" w:eastAsia="맑은 고딕" w:hAnsi="맑은 고딕"/>
          <w:color w:val="8A8A8A"/>
          <w:sz w:val="12"/>
          <w:szCs w:val="12"/>
        </w:rPr>
      </w:pPr>
      <w:r>
        <w:rPr>
          <w:rFonts w:ascii="맑은 고딕" w:eastAsia="맑은 고딕" w:hAnsi="맑은 고딕"/>
          <w:noProof/>
          <w:color w:val="8A8A8A"/>
          <w:sz w:val="12"/>
          <w:szCs w:val="12"/>
        </w:rPr>
        <w:drawing>
          <wp:inline distT="0" distB="0" distL="0" distR="0">
            <wp:extent cx="142240" cy="142240"/>
            <wp:effectExtent l="19050" t="0" r="0" b="0"/>
            <wp:docPr id="325" name="ccl-icon-441-0" descr="저작자 표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l-icon-441-0" descr="저작자 표시"/>
                    <pic:cNvPicPr>
                      <a:picLocks noChangeAspect="1" noChangeArrowheads="1"/>
                    </pic:cNvPicPr>
                  </pic:nvPicPr>
                  <pic:blipFill>
                    <a:blip r:embed="rId336"/>
                    <a:srcRect/>
                    <a:stretch>
                      <a:fillRect/>
                    </a:stretch>
                  </pic:blipFill>
                  <pic:spPr bwMode="auto">
                    <a:xfrm>
                      <a:off x="0" y="0"/>
                      <a:ext cx="142240" cy="142240"/>
                    </a:xfrm>
                    <a:prstGeom prst="rect">
                      <a:avLst/>
                    </a:prstGeom>
                    <a:noFill/>
                    <a:ln w="9525">
                      <a:noFill/>
                      <a:miter lim="800000"/>
                      <a:headEnd/>
                      <a:tailEnd/>
                    </a:ln>
                  </pic:spPr>
                </pic:pic>
              </a:graphicData>
            </a:graphic>
          </wp:inline>
        </w:drawing>
      </w:r>
      <w:r>
        <w:rPr>
          <w:rStyle w:val="apple-converted-space"/>
          <w:rFonts w:ascii="맑은 고딕" w:eastAsia="맑은 고딕" w:hAnsi="맑은 고딕" w:hint="eastAsia"/>
          <w:color w:val="8A8A8A"/>
          <w:sz w:val="12"/>
          <w:szCs w:val="12"/>
        </w:rPr>
        <w:t> </w:t>
      </w:r>
      <w:r>
        <w:rPr>
          <w:rFonts w:ascii="맑은 고딕" w:eastAsia="맑은 고딕" w:hAnsi="맑은 고딕"/>
          <w:noProof/>
          <w:color w:val="8A8A8A"/>
          <w:sz w:val="12"/>
          <w:szCs w:val="12"/>
        </w:rPr>
        <w:drawing>
          <wp:inline distT="0" distB="0" distL="0" distR="0">
            <wp:extent cx="142240" cy="142240"/>
            <wp:effectExtent l="19050" t="0" r="0" b="0"/>
            <wp:docPr id="324" name="ccl-icon-441-1" descr="비영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l-icon-441-1" descr="비영리"/>
                    <pic:cNvPicPr>
                      <a:picLocks noChangeAspect="1" noChangeArrowheads="1"/>
                    </pic:cNvPicPr>
                  </pic:nvPicPr>
                  <pic:blipFill>
                    <a:blip r:embed="rId337"/>
                    <a:srcRect/>
                    <a:stretch>
                      <a:fillRect/>
                    </a:stretch>
                  </pic:blipFill>
                  <pic:spPr bwMode="auto">
                    <a:xfrm>
                      <a:off x="0" y="0"/>
                      <a:ext cx="142240" cy="142240"/>
                    </a:xfrm>
                    <a:prstGeom prst="rect">
                      <a:avLst/>
                    </a:prstGeom>
                    <a:noFill/>
                    <a:ln w="9525">
                      <a:noFill/>
                      <a:miter lim="800000"/>
                      <a:headEnd/>
                      <a:tailEnd/>
                    </a:ln>
                  </pic:spPr>
                </pic:pic>
              </a:graphicData>
            </a:graphic>
          </wp:inline>
        </w:drawing>
      </w:r>
      <w:r>
        <w:rPr>
          <w:rStyle w:val="apple-converted-space"/>
          <w:rFonts w:ascii="맑은 고딕" w:eastAsia="맑은 고딕" w:hAnsi="맑은 고딕" w:hint="eastAsia"/>
          <w:color w:val="8A8A8A"/>
          <w:sz w:val="12"/>
          <w:szCs w:val="12"/>
        </w:rPr>
        <w:t> </w:t>
      </w:r>
      <w:r>
        <w:rPr>
          <w:rFonts w:ascii="맑은 고딕" w:eastAsia="맑은 고딕" w:hAnsi="맑은 고딕"/>
          <w:noProof/>
          <w:color w:val="8A8A8A"/>
          <w:sz w:val="12"/>
          <w:szCs w:val="12"/>
        </w:rPr>
        <w:drawing>
          <wp:inline distT="0" distB="0" distL="0" distR="0">
            <wp:extent cx="142240" cy="142240"/>
            <wp:effectExtent l="19050" t="0" r="0" b="0"/>
            <wp:docPr id="323" name="ccl-icon-441-2" descr="변경 금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l-icon-441-2" descr="변경 금지"/>
                    <pic:cNvPicPr>
                      <a:picLocks noChangeAspect="1" noChangeArrowheads="1"/>
                    </pic:cNvPicPr>
                  </pic:nvPicPr>
                  <pic:blipFill>
                    <a:blip r:embed="rId1167"/>
                    <a:srcRect/>
                    <a:stretch>
                      <a:fillRect/>
                    </a:stretch>
                  </pic:blipFill>
                  <pic:spPr bwMode="auto">
                    <a:xfrm>
                      <a:off x="0" y="0"/>
                      <a:ext cx="142240" cy="142240"/>
                    </a:xfrm>
                    <a:prstGeom prst="rect">
                      <a:avLst/>
                    </a:prstGeom>
                    <a:noFill/>
                    <a:ln w="9525">
                      <a:noFill/>
                      <a:miter lim="800000"/>
                      <a:headEnd/>
                      <a:tailEnd/>
                    </a:ln>
                  </pic:spPr>
                </pic:pic>
              </a:graphicData>
            </a:graphic>
          </wp:inline>
        </w:drawing>
      </w:r>
    </w:p>
    <w:p w:rsidR="00563E96" w:rsidRDefault="00563E96" w:rsidP="00563E96">
      <w:pPr>
        <w:jc w:val="center"/>
        <w:rPr>
          <w:rFonts w:ascii="맑은 고딕" w:eastAsia="맑은 고딕" w:hAnsi="맑은 고딕"/>
          <w:color w:val="8A8A8A"/>
          <w:sz w:val="12"/>
          <w:szCs w:val="12"/>
        </w:rPr>
      </w:pPr>
      <w:r>
        <w:rPr>
          <w:rFonts w:ascii="맑은 고딕" w:eastAsia="맑은 고딕" w:hAnsi="맑은 고딕" w:hint="eastAsia"/>
          <w:color w:val="8A8A8A"/>
          <w:sz w:val="12"/>
          <w:szCs w:val="12"/>
          <w:bdr w:val="none" w:sz="0" w:space="0" w:color="auto" w:frame="1"/>
        </w:rPr>
        <w:t>요즘에 보내기트위터에 보내기페이스북에 보내기미투데이에 보내기</w:t>
      </w:r>
    </w:p>
    <w:p w:rsidR="00563E96" w:rsidRDefault="00563E96" w:rsidP="00563E96">
      <w:pPr>
        <w:jc w:val="left"/>
        <w:rPr>
          <w:rFonts w:ascii="dotum" w:eastAsia="맑은 고딕" w:hAnsi="dotum" w:hint="eastAsia"/>
          <w:color w:val="8A8A8A"/>
          <w:sz w:val="12"/>
          <w:szCs w:val="12"/>
        </w:rPr>
      </w:pPr>
      <w:r>
        <w:rPr>
          <w:rStyle w:val="a8"/>
          <w:rFonts w:ascii="맑은 고딕" w:eastAsia="맑은 고딕" w:hAnsi="맑은 고딕" w:hint="eastAsia"/>
          <w:color w:val="8A8A8A"/>
          <w:sz w:val="12"/>
          <w:szCs w:val="12"/>
          <w:bdr w:val="none" w:sz="0" w:space="0" w:color="auto" w:frame="1"/>
        </w:rPr>
        <w:t>크리에이티브 커먼즈 라이선스</w:t>
      </w:r>
    </w:p>
    <w:p w:rsidR="00563E96" w:rsidRDefault="00563E96" w:rsidP="00563E96">
      <w:pPr>
        <w:rPr>
          <w:rFonts w:ascii="맑은 고딕" w:eastAsia="맑은 고딕" w:hAnsi="맑은 고딕"/>
          <w:color w:val="8A8A8A"/>
          <w:sz w:val="12"/>
          <w:szCs w:val="12"/>
        </w:rPr>
      </w:pPr>
      <w:r>
        <w:rPr>
          <w:rFonts w:ascii="맑은 고딕" w:eastAsia="맑은 고딕" w:hAnsi="맑은 고딕"/>
          <w:noProof/>
          <w:color w:val="8A8A8A"/>
          <w:sz w:val="12"/>
          <w:szCs w:val="12"/>
          <w:bdr w:val="none" w:sz="0" w:space="0" w:color="auto" w:frame="1"/>
        </w:rPr>
        <w:drawing>
          <wp:inline distT="0" distB="0" distL="0" distR="0">
            <wp:extent cx="836930" cy="297180"/>
            <wp:effectExtent l="19050" t="0" r="1270" b="0"/>
            <wp:docPr id="322" name="그림 94" descr="Creative Commons License">
              <a:hlinkClick xmlns:a="http://schemas.openxmlformats.org/drawingml/2006/main" r:id="rId7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reative Commons License">
                      <a:hlinkClick r:id="rId746" tgtFrame="&quot;_blank&quot;"/>
                    </pic:cNvPr>
                    <pic:cNvPicPr>
                      <a:picLocks noChangeAspect="1" noChangeArrowheads="1"/>
                    </pic:cNvPicPr>
                  </pic:nvPicPr>
                  <pic:blipFill>
                    <a:blip r:embed="rId747"/>
                    <a:srcRect/>
                    <a:stretch>
                      <a:fillRect/>
                    </a:stretch>
                  </pic:blipFill>
                  <pic:spPr bwMode="auto">
                    <a:xfrm>
                      <a:off x="0" y="0"/>
                      <a:ext cx="836930" cy="297180"/>
                    </a:xfrm>
                    <a:prstGeom prst="rect">
                      <a:avLst/>
                    </a:prstGeom>
                    <a:noFill/>
                    <a:ln w="9525">
                      <a:noFill/>
                      <a:miter lim="800000"/>
                      <a:headEnd/>
                      <a:tailEnd/>
                    </a:ln>
                  </pic:spPr>
                </pic:pic>
              </a:graphicData>
            </a:graphic>
          </wp:inline>
        </w:drawing>
      </w:r>
    </w:p>
    <w:p w:rsidR="00563E96" w:rsidRDefault="00563E96" w:rsidP="00563E96">
      <w:pPr>
        <w:rPr>
          <w:rFonts w:ascii="맑은 고딕" w:eastAsia="맑은 고딕" w:hAnsi="맑은 고딕"/>
          <w:color w:val="8A8A8A"/>
          <w:sz w:val="12"/>
          <w:szCs w:val="12"/>
        </w:rPr>
      </w:pPr>
      <w:r>
        <w:rPr>
          <w:rFonts w:ascii="맑은 고딕" w:eastAsia="맑은 고딕" w:hAnsi="맑은 고딕" w:hint="eastAsia"/>
          <w:color w:val="8A8A8A"/>
          <w:sz w:val="12"/>
          <w:szCs w:val="12"/>
        </w:rPr>
        <w:t>이 저작물은</w:t>
      </w:r>
      <w:r>
        <w:rPr>
          <w:rStyle w:val="apple-converted-space"/>
          <w:rFonts w:ascii="맑은 고딕" w:eastAsia="맑은 고딕" w:hAnsi="맑은 고딕" w:hint="eastAsia"/>
          <w:color w:val="8A8A8A"/>
          <w:sz w:val="12"/>
          <w:szCs w:val="12"/>
        </w:rPr>
        <w:t> </w:t>
      </w:r>
      <w:hyperlink r:id="rId1168" w:tgtFrame="_blank" w:history="1">
        <w:r>
          <w:rPr>
            <w:rStyle w:val="a4"/>
            <w:rFonts w:ascii="맑은 고딕" w:eastAsia="맑은 고딕" w:hAnsi="맑은 고딕" w:hint="eastAsia"/>
            <w:color w:val="8A8A8A"/>
            <w:sz w:val="12"/>
            <w:szCs w:val="12"/>
            <w:bdr w:val="none" w:sz="0" w:space="0" w:color="auto" w:frame="1"/>
          </w:rPr>
          <w:t>크리에이티브 커먼즈 코리아 저작자표시-비영리-변경금지 2.0 대한민국 라이선스</w:t>
        </w:r>
      </w:hyperlink>
      <w:r>
        <w:rPr>
          <w:rFonts w:ascii="맑은 고딕" w:eastAsia="맑은 고딕" w:hAnsi="맑은 고딕" w:hint="eastAsia"/>
          <w:color w:val="8A8A8A"/>
          <w:sz w:val="12"/>
          <w:szCs w:val="12"/>
        </w:rPr>
        <w:t>에 따라 이용하실 수 있습니다.</w:t>
      </w:r>
    </w:p>
    <w:p w:rsidR="00563E96" w:rsidRDefault="00563E96" w:rsidP="00563E96">
      <w:pPr>
        <w:pStyle w:val="4"/>
        <w:ind w:left="1200" w:hanging="400"/>
        <w:rPr>
          <w:rFonts w:ascii="맑은 고딕" w:eastAsia="맑은 고딕" w:hAnsi="맑은 고딕"/>
          <w:color w:val="8A8A8A"/>
          <w:sz w:val="24"/>
          <w:szCs w:val="24"/>
        </w:rPr>
      </w:pPr>
      <w:r>
        <w:rPr>
          <w:rFonts w:ascii="맑은 고딕" w:eastAsia="맑은 고딕" w:hAnsi="맑은 고딕" w:hint="eastAsia"/>
          <w:color w:val="8A8A8A"/>
        </w:rPr>
        <w:t>'</w:t>
      </w:r>
      <w:hyperlink r:id="rId1169" w:history="1">
        <w:r>
          <w:rPr>
            <w:rStyle w:val="a4"/>
            <w:rFonts w:ascii="맑은 고딕" w:eastAsia="맑은 고딕" w:hAnsi="맑은 고딕" w:hint="eastAsia"/>
            <w:color w:val="8A8A8A"/>
            <w:bdr w:val="none" w:sz="0" w:space="0" w:color="auto" w:frame="1"/>
          </w:rPr>
          <w:t>안드로이드 개발 팁</w:t>
        </w:r>
      </w:hyperlink>
      <w:r>
        <w:rPr>
          <w:rFonts w:ascii="맑은 고딕" w:eastAsia="맑은 고딕" w:hAnsi="맑은 고딕" w:hint="eastAsia"/>
          <w:color w:val="8A8A8A"/>
        </w:rPr>
        <w:t>' 카테고리의 다른 글</w:t>
      </w:r>
    </w:p>
    <w:tbl>
      <w:tblPr>
        <w:tblW w:w="6181" w:type="dxa"/>
        <w:tblCellMar>
          <w:left w:w="0" w:type="dxa"/>
          <w:right w:w="0" w:type="dxa"/>
        </w:tblCellMar>
        <w:tblLook w:val="04A0"/>
      </w:tblPr>
      <w:tblGrid>
        <w:gridCol w:w="5526"/>
        <w:gridCol w:w="655"/>
      </w:tblGrid>
      <w:tr w:rsidR="00563E96" w:rsidTr="00563E96">
        <w:tc>
          <w:tcPr>
            <w:tcW w:w="0" w:type="auto"/>
            <w:tcBorders>
              <w:top w:val="nil"/>
              <w:left w:val="nil"/>
              <w:bottom w:val="nil"/>
              <w:right w:val="nil"/>
            </w:tcBorders>
            <w:shd w:val="clear" w:color="auto" w:fill="FFFFFF"/>
            <w:vAlign w:val="center"/>
            <w:hideMark/>
          </w:tcPr>
          <w:p w:rsidR="00563E96" w:rsidRDefault="00153F68">
            <w:pPr>
              <w:rPr>
                <w:rFonts w:ascii="맑은 고딕" w:eastAsia="맑은 고딕" w:hAnsi="맑은 고딕" w:cs="굴림"/>
                <w:sz w:val="24"/>
                <w:szCs w:val="24"/>
              </w:rPr>
            </w:pPr>
            <w:hyperlink r:id="rId1170" w:history="1">
              <w:r w:rsidR="00563E96">
                <w:rPr>
                  <w:rStyle w:val="a4"/>
                  <w:rFonts w:ascii="맑은 고딕" w:eastAsia="맑은 고딕" w:hAnsi="맑은 고딕" w:hint="eastAsia"/>
                  <w:b/>
                  <w:bCs/>
                  <w:color w:val="8A8A8A"/>
                  <w:bdr w:val="none" w:sz="0" w:space="0" w:color="auto" w:frame="1"/>
                </w:rPr>
                <w:t>뷰에 표시되는 내용을 캡쳐하려면?</w:t>
              </w:r>
            </w:hyperlink>
            <w:r w:rsidR="00563E96">
              <w:rPr>
                <w:rFonts w:ascii="맑은 고딕" w:eastAsia="맑은 고딕" w:hAnsi="맑은 고딕" w:hint="eastAsia"/>
              </w:rPr>
              <w:t>  </w:t>
            </w:r>
            <w:r w:rsidR="00563E96">
              <w:rPr>
                <w:rFonts w:ascii="Tahoma" w:eastAsia="맑은 고딕" w:hAnsi="Tahoma" w:cs="Tahoma"/>
                <w:sz w:val="9"/>
                <w:szCs w:val="9"/>
                <w:bdr w:val="none" w:sz="0" w:space="0" w:color="auto" w:frame="1"/>
              </w:rPr>
              <w:t>(6)</w:t>
            </w:r>
          </w:p>
        </w:tc>
        <w:tc>
          <w:tcPr>
            <w:tcW w:w="655" w:type="dxa"/>
            <w:tcBorders>
              <w:top w:val="nil"/>
              <w:left w:val="nil"/>
              <w:bottom w:val="nil"/>
              <w:right w:val="nil"/>
            </w:tcBorders>
            <w:shd w:val="clear" w:color="auto" w:fill="FFFFFF"/>
            <w:tcMar>
              <w:top w:w="19" w:type="dxa"/>
              <w:left w:w="19" w:type="dxa"/>
              <w:bottom w:w="19" w:type="dxa"/>
              <w:right w:w="19" w:type="dxa"/>
            </w:tcMar>
            <w:vAlign w:val="center"/>
            <w:hideMark/>
          </w:tcPr>
          <w:p w:rsidR="00563E96" w:rsidRDefault="00563E96">
            <w:pPr>
              <w:jc w:val="right"/>
              <w:rPr>
                <w:rFonts w:ascii="맑은 고딕" w:eastAsia="맑은 고딕" w:hAnsi="맑은 고딕" w:cs="굴림"/>
                <w:sz w:val="10"/>
                <w:szCs w:val="10"/>
              </w:rPr>
            </w:pPr>
            <w:r>
              <w:rPr>
                <w:rFonts w:ascii="맑은 고딕" w:eastAsia="맑은 고딕" w:hAnsi="맑은 고딕" w:hint="eastAsia"/>
                <w:sz w:val="10"/>
                <w:szCs w:val="10"/>
              </w:rPr>
              <w:t>2011/01/24</w:t>
            </w:r>
          </w:p>
        </w:tc>
      </w:tr>
    </w:tbl>
    <w:p w:rsidR="00563E96" w:rsidRDefault="00563E96" w:rsidP="00563E96">
      <w:pPr>
        <w:rPr>
          <w:rFonts w:ascii="dotum" w:eastAsia="맑은 고딕" w:hAnsi="dotum" w:hint="eastAsia"/>
          <w:color w:val="8A8A8A"/>
          <w:sz w:val="12"/>
          <w:szCs w:val="12"/>
        </w:rPr>
      </w:pPr>
      <w:r>
        <w:rPr>
          <w:rFonts w:ascii="맑은 고딕" w:eastAsia="맑은 고딕" w:hAnsi="맑은 고딕" w:hint="eastAsia"/>
          <w:color w:val="8A8A8A"/>
          <w:sz w:val="12"/>
          <w:szCs w:val="12"/>
        </w:rPr>
        <w:br/>
      </w:r>
    </w:p>
    <w:p w:rsidR="00563E96" w:rsidRDefault="00563E96" w:rsidP="00563E96">
      <w:pPr>
        <w:pStyle w:val="a3"/>
        <w:wordWrap w:val="0"/>
        <w:spacing w:before="0" w:beforeAutospacing="0" w:after="0" w:afterAutospacing="0"/>
        <w:jc w:val="center"/>
        <w:rPr>
          <w:rFonts w:ascii="맑은 고딕" w:eastAsia="맑은 고딕" w:hAnsi="맑은 고딕"/>
          <w:color w:val="8A8A8A"/>
          <w:sz w:val="12"/>
          <w:szCs w:val="12"/>
        </w:rPr>
      </w:pPr>
      <w:r>
        <w:rPr>
          <w:rFonts w:ascii="맑은 고딕" w:eastAsia="맑은 고딕" w:hAnsi="맑은 고딕"/>
          <w:noProof/>
          <w:color w:val="8A8A8A"/>
          <w:sz w:val="12"/>
          <w:szCs w:val="12"/>
          <w:bdr w:val="none" w:sz="0" w:space="0" w:color="auto" w:frame="1"/>
        </w:rPr>
        <w:lastRenderedPageBreak/>
        <w:drawing>
          <wp:inline distT="0" distB="0" distL="0" distR="0">
            <wp:extent cx="6858000" cy="1146175"/>
            <wp:effectExtent l="19050" t="0" r="0" b="0"/>
            <wp:docPr id="321" name="그림 95" descr="http://cfs.tistory.com/custom/blog/26/262376/skin/images/book_banner.png">
              <a:hlinkClick xmlns:a="http://schemas.openxmlformats.org/drawingml/2006/main" r:id="rId1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cfs.tistory.com/custom/blog/26/262376/skin/images/book_banner.png">
                      <a:hlinkClick r:id="rId1146"/>
                    </pic:cNvPr>
                    <pic:cNvPicPr>
                      <a:picLocks noChangeAspect="1" noChangeArrowheads="1"/>
                    </pic:cNvPicPr>
                  </pic:nvPicPr>
                  <pic:blipFill>
                    <a:blip r:embed="rId1147"/>
                    <a:srcRect/>
                    <a:stretch>
                      <a:fillRect/>
                    </a:stretch>
                  </pic:blipFill>
                  <pic:spPr bwMode="auto">
                    <a:xfrm>
                      <a:off x="0" y="0"/>
                      <a:ext cx="6858000" cy="1146175"/>
                    </a:xfrm>
                    <a:prstGeom prst="rect">
                      <a:avLst/>
                    </a:prstGeom>
                    <a:noFill/>
                    <a:ln w="9525">
                      <a:noFill/>
                      <a:miter lim="800000"/>
                      <a:headEnd/>
                      <a:tailEnd/>
                    </a:ln>
                  </pic:spPr>
                </pic:pic>
              </a:graphicData>
            </a:graphic>
          </wp:inline>
        </w:drawing>
      </w:r>
    </w:p>
    <w:p w:rsidR="00563E96" w:rsidRDefault="00563E96" w:rsidP="00563E96">
      <w:pPr>
        <w:rPr>
          <w:rFonts w:ascii="dotum" w:eastAsia="맑은 고딕" w:hAnsi="dotum" w:hint="eastAsia"/>
          <w:color w:val="8A8A8A"/>
          <w:sz w:val="12"/>
          <w:szCs w:val="12"/>
        </w:rPr>
      </w:pPr>
      <w:r>
        <w:rPr>
          <w:rFonts w:ascii="맑은 고딕" w:eastAsia="맑은 고딕" w:hAnsi="맑은 고딕" w:hint="eastAsia"/>
          <w:color w:val="8A8A8A"/>
          <w:sz w:val="12"/>
          <w:szCs w:val="12"/>
        </w:rPr>
        <w:br/>
      </w:r>
    </w:p>
    <w:p w:rsidR="00563E96" w:rsidRDefault="00563E96" w:rsidP="00563E96">
      <w:pPr>
        <w:pStyle w:val="4"/>
        <w:ind w:left="1200" w:hanging="400"/>
        <w:rPr>
          <w:rFonts w:ascii="맑은 고딕" w:eastAsia="맑은 고딕" w:hAnsi="맑은 고딕"/>
          <w:color w:val="8A8A8A"/>
          <w:sz w:val="24"/>
          <w:szCs w:val="24"/>
        </w:rPr>
      </w:pPr>
      <w:r>
        <w:rPr>
          <w:rStyle w:val="a8"/>
          <w:rFonts w:ascii="맑은 고딕" w:eastAsia="맑은 고딕" w:hAnsi="맑은 고딕" w:hint="eastAsia"/>
          <w:b/>
          <w:bCs/>
          <w:color w:val="8A8A8A"/>
          <w:bdr w:val="none" w:sz="0" w:space="0" w:color="auto" w:frame="1"/>
        </w:rPr>
        <w:t>안드로이드 정보, 강좌를 누구보다 빨리 접하고 싶으신가요?</w:t>
      </w:r>
    </w:p>
    <w:p w:rsidR="00563E96" w:rsidRDefault="00563E96" w:rsidP="00563E96">
      <w:pPr>
        <w:rPr>
          <w:rFonts w:ascii="dotum" w:eastAsia="맑은 고딕" w:hAnsi="dotum" w:hint="eastAsia"/>
          <w:color w:val="8A8A8A"/>
          <w:sz w:val="12"/>
          <w:szCs w:val="12"/>
        </w:rPr>
      </w:pPr>
      <w:r>
        <w:rPr>
          <w:rFonts w:ascii="dotum" w:eastAsia="맑은 고딕" w:hAnsi="dotum"/>
          <w:color w:val="8A8A8A"/>
          <w:sz w:val="12"/>
          <w:szCs w:val="12"/>
        </w:rPr>
        <w:t>그렇다면</w:t>
      </w:r>
      <w:r>
        <w:rPr>
          <w:rStyle w:val="apple-converted-space"/>
          <w:rFonts w:ascii="dotum" w:eastAsia="맑은 고딕" w:hAnsi="dotum"/>
          <w:color w:val="8A8A8A"/>
          <w:sz w:val="12"/>
          <w:szCs w:val="12"/>
        </w:rPr>
        <w:t> </w:t>
      </w:r>
      <w:hyperlink r:id="rId1171" w:history="1">
        <w:r>
          <w:rPr>
            <w:rStyle w:val="a4"/>
            <w:rFonts w:ascii="맑은 고딕" w:eastAsia="맑은 고딕" w:hAnsi="맑은 고딕" w:hint="eastAsia"/>
            <w:color w:val="8A8A8A"/>
            <w:sz w:val="12"/>
            <w:szCs w:val="12"/>
            <w:bdr w:val="none" w:sz="0" w:space="0" w:color="auto" w:frame="1"/>
          </w:rPr>
          <w:t>이메일 구독</w:t>
        </w:r>
      </w:hyperlink>
      <w:r>
        <w:rPr>
          <w:rStyle w:val="apple-converted-space"/>
          <w:rFonts w:ascii="dotum" w:eastAsia="맑은 고딕" w:hAnsi="dotum"/>
          <w:color w:val="8A8A8A"/>
          <w:sz w:val="12"/>
          <w:szCs w:val="12"/>
        </w:rPr>
        <w:t> </w:t>
      </w:r>
      <w:r>
        <w:rPr>
          <w:rFonts w:ascii="dotum" w:eastAsia="맑은 고딕" w:hAnsi="dotum"/>
          <w:color w:val="8A8A8A"/>
          <w:sz w:val="12"/>
          <w:szCs w:val="12"/>
        </w:rPr>
        <w:t>혹은</w:t>
      </w:r>
      <w:r>
        <w:rPr>
          <w:rFonts w:ascii="dotum" w:eastAsia="맑은 고딕" w:hAnsi="dotum"/>
          <w:color w:val="8A8A8A"/>
          <w:sz w:val="12"/>
          <w:szCs w:val="12"/>
        </w:rPr>
        <w:t xml:space="preserve">  </w:t>
      </w:r>
      <w:r>
        <w:rPr>
          <w:rFonts w:ascii="맑은 고딕" w:eastAsia="맑은 고딕" w:hAnsi="맑은 고딕"/>
          <w:noProof/>
          <w:color w:val="8A8A8A"/>
          <w:sz w:val="12"/>
          <w:szCs w:val="12"/>
          <w:bdr w:val="none" w:sz="0" w:space="0" w:color="auto" w:frame="1"/>
        </w:rPr>
        <w:drawing>
          <wp:inline distT="0" distB="0" distL="0" distR="0">
            <wp:extent cx="991870" cy="160020"/>
            <wp:effectExtent l="19050" t="0" r="0" b="0"/>
            <wp:docPr id="320" name="그림 96" descr="구글 리더에 피드 추가">
              <a:hlinkClick xmlns:a="http://schemas.openxmlformats.org/drawingml/2006/main" r:id="rId1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구글 리더에 피드 추가">
                      <a:hlinkClick r:id="rId1172"/>
                    </pic:cNvPr>
                    <pic:cNvPicPr>
                      <a:picLocks noChangeAspect="1" noChangeArrowheads="1"/>
                    </pic:cNvPicPr>
                  </pic:nvPicPr>
                  <pic:blipFill>
                    <a:blip r:embed="rId1173"/>
                    <a:srcRect/>
                    <a:stretch>
                      <a:fillRect/>
                    </a:stretch>
                  </pic:blipFill>
                  <pic:spPr bwMode="auto">
                    <a:xfrm>
                      <a:off x="0" y="0"/>
                      <a:ext cx="991870" cy="160020"/>
                    </a:xfrm>
                    <a:prstGeom prst="rect">
                      <a:avLst/>
                    </a:prstGeom>
                    <a:noFill/>
                    <a:ln w="9525">
                      <a:noFill/>
                      <a:miter lim="800000"/>
                      <a:headEnd/>
                      <a:tailEnd/>
                    </a:ln>
                  </pic:spPr>
                </pic:pic>
              </a:graphicData>
            </a:graphic>
          </wp:inline>
        </w:drawing>
      </w:r>
      <w:r>
        <w:rPr>
          <w:rStyle w:val="apple-converted-space"/>
          <w:rFonts w:ascii="dotum" w:eastAsia="맑은 고딕" w:hAnsi="dotum"/>
          <w:color w:val="8A8A8A"/>
          <w:sz w:val="12"/>
          <w:szCs w:val="12"/>
        </w:rPr>
        <w:t> </w:t>
      </w:r>
      <w:r>
        <w:rPr>
          <w:rFonts w:ascii="맑은 고딕" w:eastAsia="맑은 고딕" w:hAnsi="맑은 고딕"/>
          <w:noProof/>
          <w:color w:val="8A8A8A"/>
          <w:sz w:val="12"/>
          <w:szCs w:val="12"/>
          <w:bdr w:val="none" w:sz="0" w:space="0" w:color="auto" w:frame="1"/>
        </w:rPr>
        <w:drawing>
          <wp:inline distT="0" distB="0" distL="0" distR="0">
            <wp:extent cx="760095" cy="142240"/>
            <wp:effectExtent l="19050" t="0" r="1905" b="0"/>
            <wp:docPr id="319" name="그림 97" descr="http://static.hanrss.com/images/add_to_hanrss3.gif">
              <a:hlinkClick xmlns:a="http://schemas.openxmlformats.org/drawingml/2006/main" r:id="rId1174" tooltip="&quot;한RSS에 추가&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tatic.hanrss.com/images/add_to_hanrss3.gif">
                      <a:hlinkClick r:id="rId1174" tooltip="&quot;한RSS에 추가&quot;"/>
                    </pic:cNvPr>
                    <pic:cNvPicPr>
                      <a:picLocks noChangeAspect="1" noChangeArrowheads="1"/>
                    </pic:cNvPicPr>
                  </pic:nvPicPr>
                  <pic:blipFill>
                    <a:blip r:embed="rId1175"/>
                    <a:srcRect/>
                    <a:stretch>
                      <a:fillRect/>
                    </a:stretch>
                  </pic:blipFill>
                  <pic:spPr bwMode="auto">
                    <a:xfrm>
                      <a:off x="0" y="0"/>
                      <a:ext cx="760095" cy="142240"/>
                    </a:xfrm>
                    <a:prstGeom prst="rect">
                      <a:avLst/>
                    </a:prstGeom>
                    <a:noFill/>
                    <a:ln w="9525">
                      <a:noFill/>
                      <a:miter lim="800000"/>
                      <a:headEnd/>
                      <a:tailEnd/>
                    </a:ln>
                  </pic:spPr>
                </pic:pic>
              </a:graphicData>
            </a:graphic>
          </wp:inline>
        </w:drawing>
      </w:r>
      <w:r>
        <w:rPr>
          <w:rStyle w:val="apple-converted-space"/>
          <w:rFonts w:ascii="dotum" w:eastAsia="맑은 고딕" w:hAnsi="dotum"/>
          <w:color w:val="8A8A8A"/>
          <w:sz w:val="12"/>
          <w:szCs w:val="12"/>
        </w:rPr>
        <w:t> </w:t>
      </w:r>
      <w:r>
        <w:rPr>
          <w:rFonts w:ascii="dotum" w:eastAsia="맑은 고딕" w:hAnsi="dotum"/>
          <w:color w:val="8A8A8A"/>
          <w:sz w:val="12"/>
          <w:szCs w:val="12"/>
        </w:rPr>
        <w:t>를</w:t>
      </w:r>
      <w:r>
        <w:rPr>
          <w:rFonts w:ascii="dotum" w:eastAsia="맑은 고딕" w:hAnsi="dotum"/>
          <w:color w:val="8A8A8A"/>
          <w:sz w:val="12"/>
          <w:szCs w:val="12"/>
        </w:rPr>
        <w:t xml:space="preserve"> </w:t>
      </w:r>
      <w:r>
        <w:rPr>
          <w:rFonts w:ascii="dotum" w:eastAsia="맑은 고딕" w:hAnsi="dotum"/>
          <w:color w:val="8A8A8A"/>
          <w:sz w:val="12"/>
          <w:szCs w:val="12"/>
        </w:rPr>
        <w:t>통해</w:t>
      </w:r>
      <w:r>
        <w:rPr>
          <w:rFonts w:ascii="dotum" w:eastAsia="맑은 고딕" w:hAnsi="dotum"/>
          <w:color w:val="8A8A8A"/>
          <w:sz w:val="12"/>
          <w:szCs w:val="12"/>
        </w:rPr>
        <w:t xml:space="preserve"> </w:t>
      </w:r>
      <w:r>
        <w:rPr>
          <w:rFonts w:ascii="dotum" w:eastAsia="맑은 고딕" w:hAnsi="dotum"/>
          <w:color w:val="8A8A8A"/>
          <w:sz w:val="12"/>
          <w:szCs w:val="12"/>
        </w:rPr>
        <w:t>업데이트되는</w:t>
      </w:r>
      <w:r>
        <w:rPr>
          <w:rFonts w:ascii="dotum" w:eastAsia="맑은 고딕" w:hAnsi="dotum"/>
          <w:color w:val="8A8A8A"/>
          <w:sz w:val="12"/>
          <w:szCs w:val="12"/>
        </w:rPr>
        <w:t xml:space="preserve"> </w:t>
      </w:r>
      <w:r>
        <w:rPr>
          <w:rFonts w:ascii="dotum" w:eastAsia="맑은 고딕" w:hAnsi="dotum"/>
          <w:color w:val="8A8A8A"/>
          <w:sz w:val="12"/>
          <w:szCs w:val="12"/>
        </w:rPr>
        <w:t>최신</w:t>
      </w:r>
      <w:r>
        <w:rPr>
          <w:rFonts w:ascii="dotum" w:eastAsia="맑은 고딕" w:hAnsi="dotum"/>
          <w:color w:val="8A8A8A"/>
          <w:sz w:val="12"/>
          <w:szCs w:val="12"/>
        </w:rPr>
        <w:t xml:space="preserve"> </w:t>
      </w:r>
      <w:r>
        <w:rPr>
          <w:rFonts w:ascii="dotum" w:eastAsia="맑은 고딕" w:hAnsi="dotum"/>
          <w:color w:val="8A8A8A"/>
          <w:sz w:val="12"/>
          <w:szCs w:val="12"/>
        </w:rPr>
        <w:t>글들을</w:t>
      </w:r>
      <w:r>
        <w:rPr>
          <w:rFonts w:ascii="dotum" w:eastAsia="맑은 고딕" w:hAnsi="dotum"/>
          <w:color w:val="8A8A8A"/>
          <w:sz w:val="12"/>
          <w:szCs w:val="12"/>
        </w:rPr>
        <w:t xml:space="preserve"> </w:t>
      </w:r>
      <w:r>
        <w:rPr>
          <w:rFonts w:ascii="dotum" w:eastAsia="맑은 고딕" w:hAnsi="dotum"/>
          <w:color w:val="8A8A8A"/>
          <w:sz w:val="12"/>
          <w:szCs w:val="12"/>
        </w:rPr>
        <w:t>받아보실</w:t>
      </w:r>
      <w:r>
        <w:rPr>
          <w:rFonts w:ascii="dotum" w:eastAsia="맑은 고딕" w:hAnsi="dotum"/>
          <w:color w:val="8A8A8A"/>
          <w:sz w:val="12"/>
          <w:szCs w:val="12"/>
        </w:rPr>
        <w:t xml:space="preserve"> </w:t>
      </w:r>
      <w:r>
        <w:rPr>
          <w:rFonts w:ascii="dotum" w:eastAsia="맑은 고딕" w:hAnsi="dotum"/>
          <w:color w:val="8A8A8A"/>
          <w:sz w:val="12"/>
          <w:szCs w:val="12"/>
        </w:rPr>
        <w:t>수</w:t>
      </w:r>
      <w:r>
        <w:rPr>
          <w:rFonts w:ascii="dotum" w:eastAsia="맑은 고딕" w:hAnsi="dotum"/>
          <w:color w:val="8A8A8A"/>
          <w:sz w:val="12"/>
          <w:szCs w:val="12"/>
        </w:rPr>
        <w:t xml:space="preserve"> </w:t>
      </w:r>
      <w:r>
        <w:rPr>
          <w:rFonts w:ascii="dotum" w:eastAsia="맑은 고딕" w:hAnsi="dotum"/>
          <w:color w:val="8A8A8A"/>
          <w:sz w:val="12"/>
          <w:szCs w:val="12"/>
        </w:rPr>
        <w:t>있습니다</w:t>
      </w:r>
      <w:r>
        <w:rPr>
          <w:rFonts w:ascii="dotum" w:eastAsia="맑은 고딕" w:hAnsi="dotum"/>
          <w:color w:val="8A8A8A"/>
          <w:sz w:val="12"/>
          <w:szCs w:val="12"/>
        </w:rPr>
        <w:t>. :)</w:t>
      </w:r>
    </w:p>
    <w:p w:rsidR="00A119EC" w:rsidRDefault="00153F68" w:rsidP="00FA185E">
      <w:pPr>
        <w:widowControl/>
        <w:wordWrap/>
        <w:autoSpaceDE/>
        <w:autoSpaceDN/>
        <w:jc w:val="left"/>
      </w:pPr>
      <w:hyperlink r:id="rId1176" w:history="1">
        <w:r w:rsidR="00563E96">
          <w:rPr>
            <w:rStyle w:val="a4"/>
          </w:rPr>
          <w:t>http://androidhuman.tistory.com/441</w:t>
        </w:r>
      </w:hyperlink>
    </w:p>
    <w:p w:rsidR="00A119EC" w:rsidRDefault="00A119EC">
      <w:pPr>
        <w:widowControl/>
        <w:wordWrap/>
        <w:autoSpaceDE/>
        <w:autoSpaceDN/>
        <w:jc w:val="left"/>
      </w:pPr>
      <w:r>
        <w:br w:type="page"/>
      </w:r>
    </w:p>
    <w:p w:rsidR="00A119EC" w:rsidRDefault="00A119EC" w:rsidP="00A119EC">
      <w:pPr>
        <w:pStyle w:val="3"/>
        <w:spacing w:line="206" w:lineRule="atLeast"/>
        <w:ind w:left="964" w:hanging="364"/>
        <w:rPr>
          <w:rFonts w:ascii="맑은 고딕" w:eastAsia="맑은 고딕" w:hAnsi="맑은 고딕"/>
          <w:color w:val="666666"/>
          <w:spacing w:val="-9"/>
        </w:rPr>
      </w:pPr>
      <w:r>
        <w:rPr>
          <w:rFonts w:ascii="맑은 고딕" w:eastAsia="맑은 고딕" w:hAnsi="맑은 고딕" w:hint="eastAsia"/>
          <w:b/>
          <w:bCs/>
          <w:color w:val="666666"/>
          <w:spacing w:val="-9"/>
        </w:rPr>
        <w:lastRenderedPageBreak/>
        <w:t>안드로이드버전체크"에 해당되는 글 1건</w:t>
      </w:r>
    </w:p>
    <w:p w:rsidR="00A119EC" w:rsidRDefault="00153F68" w:rsidP="00A119EC">
      <w:pPr>
        <w:widowControl/>
        <w:numPr>
          <w:ilvl w:val="0"/>
          <w:numId w:val="52"/>
        </w:numPr>
        <w:wordWrap/>
        <w:autoSpaceDE/>
        <w:autoSpaceDN/>
        <w:spacing w:line="206" w:lineRule="atLeast"/>
        <w:ind w:left="0"/>
        <w:jc w:val="left"/>
        <w:rPr>
          <w:rFonts w:ascii="맑은 고딕" w:eastAsia="맑은 고딕" w:hAnsi="맑은 고딕"/>
          <w:color w:val="333333"/>
          <w:sz w:val="17"/>
          <w:szCs w:val="17"/>
        </w:rPr>
      </w:pPr>
      <w:hyperlink r:id="rId1177" w:anchor="entry_14" w:history="1">
        <w:r w:rsidR="00A119EC">
          <w:rPr>
            <w:rStyle w:val="date"/>
            <w:rFonts w:ascii="Georgia" w:eastAsia="맑은 고딕" w:hAnsi="Georgia"/>
            <w:i/>
            <w:iCs/>
            <w:color w:val="996666"/>
            <w:spacing w:val="-19"/>
            <w:sz w:val="17"/>
            <w:szCs w:val="17"/>
          </w:rPr>
          <w:t>2011/02/25</w:t>
        </w:r>
        <w:r w:rsidR="00A119EC">
          <w:rPr>
            <w:rStyle w:val="apple-converted-space"/>
            <w:rFonts w:ascii="맑은 고딕" w:eastAsia="맑은 고딕" w:hAnsi="맑은 고딕" w:hint="eastAsia"/>
            <w:color w:val="555555"/>
            <w:sz w:val="17"/>
            <w:szCs w:val="17"/>
          </w:rPr>
          <w:t> </w:t>
        </w:r>
        <w:r w:rsidR="00A119EC">
          <w:rPr>
            <w:rStyle w:val="a4"/>
            <w:rFonts w:ascii="맑은 고딕" w:eastAsia="맑은 고딕" w:hAnsi="맑은 고딕" w:hint="eastAsia"/>
            <w:color w:val="555555"/>
            <w:sz w:val="17"/>
            <w:szCs w:val="17"/>
            <w:u w:val="none"/>
          </w:rPr>
          <w:t>소스코드에서 안드로이드 버전정보 체크하는 방법</w:t>
        </w:r>
      </w:hyperlink>
    </w:p>
    <w:p w:rsidR="00A119EC" w:rsidRDefault="00153F68" w:rsidP="00A119EC">
      <w:pPr>
        <w:pStyle w:val="2"/>
        <w:spacing w:before="0" w:beforeAutospacing="0" w:after="0" w:afterAutospacing="0"/>
        <w:rPr>
          <w:rFonts w:ascii="맑은 고딕" w:eastAsia="맑은 고딕" w:hAnsi="맑은 고딕"/>
          <w:b w:val="0"/>
          <w:bCs w:val="0"/>
          <w:color w:val="666666"/>
          <w:spacing w:val="-28"/>
          <w:sz w:val="37"/>
          <w:szCs w:val="37"/>
        </w:rPr>
      </w:pPr>
      <w:hyperlink r:id="rId1178" w:tooltip="PermaLink ::  소스코드에서 안드로이드 버전정보 체크하는 방법" w:history="1">
        <w:r w:rsidR="00A119EC">
          <w:rPr>
            <w:rStyle w:val="a4"/>
            <w:rFonts w:ascii="맑은 고딕" w:eastAsia="맑은 고딕" w:hAnsi="맑은 고딕" w:hint="eastAsia"/>
            <w:b w:val="0"/>
            <w:bCs w:val="0"/>
            <w:color w:val="666666"/>
            <w:spacing w:val="-28"/>
            <w:sz w:val="37"/>
            <w:szCs w:val="37"/>
            <w:u w:val="none"/>
          </w:rPr>
          <w:t>소스코드에서 안드로이드 버전정보 체크하는 방법</w:t>
        </w:r>
      </w:hyperlink>
    </w:p>
    <w:p w:rsidR="00A119EC" w:rsidRDefault="00A119EC" w:rsidP="00A119EC">
      <w:pPr>
        <w:spacing w:line="206" w:lineRule="atLeast"/>
        <w:rPr>
          <w:rFonts w:ascii="맑은 고딕" w:eastAsia="맑은 고딕" w:hAnsi="맑은 고딕"/>
          <w:b/>
          <w:bCs/>
          <w:color w:val="996666"/>
          <w:spacing w:val="-19"/>
          <w:sz w:val="17"/>
          <w:szCs w:val="17"/>
        </w:rPr>
      </w:pPr>
      <w:r>
        <w:rPr>
          <w:rFonts w:ascii="맑은 고딕" w:eastAsia="맑은 고딕" w:hAnsi="맑은 고딕" w:hint="eastAsia"/>
          <w:b/>
          <w:bCs/>
          <w:color w:val="996666"/>
          <w:spacing w:val="-19"/>
          <w:sz w:val="17"/>
          <w:szCs w:val="17"/>
        </w:rPr>
        <w:t>2011/02/25 18:28</w:t>
      </w:r>
    </w:p>
    <w:p w:rsidR="00A119EC" w:rsidRDefault="00A119EC" w:rsidP="00A119EC">
      <w:pPr>
        <w:spacing w:line="206" w:lineRule="atLeast"/>
        <w:rPr>
          <w:rFonts w:ascii="맑은 고딕" w:eastAsia="맑은 고딕" w:hAnsi="맑은 고딕"/>
          <w:color w:val="999999"/>
          <w:sz w:val="11"/>
          <w:szCs w:val="11"/>
        </w:rPr>
      </w:pPr>
      <w:r>
        <w:rPr>
          <w:rFonts w:ascii="맑은 고딕" w:eastAsia="맑은 고딕" w:hAnsi="맑은 고딕" w:hint="eastAsia"/>
          <w:color w:val="999999"/>
          <w:sz w:val="11"/>
          <w:szCs w:val="11"/>
        </w:rPr>
        <w:t>Posted by</w:t>
      </w:r>
      <w:r>
        <w:rPr>
          <w:rStyle w:val="apple-converted-space"/>
          <w:rFonts w:ascii="맑은 고딕" w:eastAsia="맑은 고딕" w:hAnsi="맑은 고딕" w:hint="eastAsia"/>
          <w:color w:val="999999"/>
          <w:sz w:val="11"/>
          <w:szCs w:val="11"/>
        </w:rPr>
        <w:t> </w:t>
      </w:r>
      <w:r>
        <w:rPr>
          <w:rStyle w:val="name"/>
          <w:rFonts w:ascii="맑은 고딕" w:eastAsia="맑은 고딕" w:hAnsi="맑은 고딕" w:hint="eastAsia"/>
          <w:color w:val="222222"/>
          <w:sz w:val="11"/>
          <w:szCs w:val="11"/>
        </w:rPr>
        <w:t>농사꾼봉팔</w:t>
      </w:r>
      <w:r>
        <w:rPr>
          <w:rStyle w:val="apple-converted-space"/>
          <w:rFonts w:ascii="맑은 고딕" w:eastAsia="맑은 고딕" w:hAnsi="맑은 고딕" w:hint="eastAsia"/>
          <w:color w:val="999999"/>
          <w:sz w:val="11"/>
          <w:szCs w:val="11"/>
        </w:rPr>
        <w:t> </w:t>
      </w:r>
      <w:r>
        <w:rPr>
          <w:rFonts w:ascii="맑은 고딕" w:eastAsia="맑은 고딕" w:hAnsi="맑은 고딕" w:hint="eastAsia"/>
          <w:color w:val="999999"/>
          <w:sz w:val="11"/>
          <w:szCs w:val="11"/>
        </w:rPr>
        <w:t>Posted in</w:t>
      </w:r>
      <w:r>
        <w:rPr>
          <w:rStyle w:val="apple-converted-space"/>
          <w:rFonts w:ascii="맑은 고딕" w:eastAsia="맑은 고딕" w:hAnsi="맑은 고딕" w:hint="eastAsia"/>
          <w:color w:val="999999"/>
          <w:sz w:val="11"/>
          <w:szCs w:val="11"/>
        </w:rPr>
        <w:t> </w:t>
      </w:r>
      <w:hyperlink r:id="rId1179" w:tooltip="View all Posts under Android/Device" w:history="1">
        <w:r>
          <w:rPr>
            <w:rStyle w:val="a4"/>
            <w:rFonts w:ascii="맑은 고딕" w:eastAsia="맑은 고딕" w:hAnsi="맑은 고딕" w:hint="eastAsia"/>
            <w:color w:val="996633"/>
            <w:sz w:val="11"/>
            <w:szCs w:val="11"/>
            <w:u w:val="none"/>
          </w:rPr>
          <w:t>" Android/Device "</w:t>
        </w:r>
      </w:hyperlink>
    </w:p>
    <w:p w:rsidR="00A119EC" w:rsidRDefault="00A119EC" w:rsidP="00A119EC">
      <w:pPr>
        <w:spacing w:after="240" w:line="206" w:lineRule="atLeast"/>
        <w:rPr>
          <w:rFonts w:ascii="맑은 고딕" w:eastAsia="맑은 고딕" w:hAnsi="맑은 고딕"/>
          <w:color w:val="333333"/>
          <w:sz w:val="12"/>
          <w:szCs w:val="12"/>
        </w:rPr>
      </w:pPr>
      <w:r>
        <w:rPr>
          <w:rFonts w:ascii="맑은 고딕" w:eastAsia="맑은 고딕" w:hAnsi="맑은 고딕" w:hint="eastAsia"/>
          <w:color w:val="333333"/>
          <w:sz w:val="11"/>
          <w:szCs w:val="11"/>
        </w:rPr>
        <w:t>안드로이드 소스코드내에서 버전확인 하는 방법에 대한 검토결과이다.</w:t>
      </w:r>
      <w:r>
        <w:rPr>
          <w:rFonts w:ascii="맑은 고딕" w:eastAsia="맑은 고딕" w:hAnsi="맑은 고딕" w:hint="eastAsia"/>
          <w:color w:val="333333"/>
          <w:sz w:val="11"/>
          <w:szCs w:val="11"/>
        </w:rPr>
        <w:br/>
        <w:t>아래와 같이 android.os.Build 클래스를 사용하여 각 정보를 얻어오는 방법에 대한 샘플이며, 그 결과에 대한 내용</w:t>
      </w:r>
      <w:r>
        <w:rPr>
          <w:rFonts w:ascii="맑은 고딕" w:eastAsia="맑은 고딕" w:hAnsi="맑은 고딕" w:hint="eastAsia"/>
          <w:color w:val="333333"/>
          <w:sz w:val="12"/>
          <w:szCs w:val="12"/>
        </w:rPr>
        <w:br/>
      </w:r>
    </w:p>
    <w:p w:rsidR="00A119EC" w:rsidRDefault="00A119EC" w:rsidP="00A119EC">
      <w:pPr>
        <w:spacing w:line="206" w:lineRule="atLeast"/>
        <w:rPr>
          <w:rFonts w:ascii="돋움" w:eastAsia="돋움" w:hAnsi="돋움"/>
          <w:color w:val="333333"/>
          <w:sz w:val="12"/>
          <w:szCs w:val="12"/>
        </w:rPr>
      </w:pPr>
      <w:r>
        <w:rPr>
          <w:rFonts w:ascii="맑은 고딕" w:eastAsia="맑은 고딕" w:hAnsi="맑은 고딕" w:hint="eastAsia"/>
          <w:b/>
          <w:bCs/>
          <w:color w:val="333333"/>
          <w:sz w:val="11"/>
          <w:szCs w:val="11"/>
        </w:rPr>
        <w:t>[소스코드]</w:t>
      </w:r>
    </w:p>
    <w:p w:rsidR="00A119EC" w:rsidRDefault="00A119EC" w:rsidP="00A119EC">
      <w:pPr>
        <w:spacing w:line="168" w:lineRule="atLeast"/>
        <w:rPr>
          <w:rFonts w:ascii="맑은 고딕" w:eastAsia="맑은 고딕" w:hAnsi="맑은 고딕"/>
          <w:color w:val="333333"/>
          <w:sz w:val="24"/>
          <w:szCs w:val="24"/>
        </w:rPr>
      </w:pPr>
      <w:r>
        <w:rPr>
          <w:rFonts w:ascii="Courier New" w:eastAsia="맑은 고딕" w:hAnsi="Courier New" w:cs="Courier New"/>
          <w:color w:val="000000"/>
          <w:sz w:val="11"/>
          <w:szCs w:val="11"/>
        </w:rPr>
        <w:t>Log.</w:t>
      </w:r>
      <w:r>
        <w:rPr>
          <w:rStyle w:val="a9"/>
          <w:rFonts w:ascii="Courier New" w:eastAsia="맑은 고딕" w:hAnsi="Courier New" w:cs="Courier New"/>
          <w:color w:val="000000"/>
          <w:sz w:val="11"/>
          <w:szCs w:val="11"/>
        </w:rPr>
        <w:t>e</w:t>
      </w:r>
      <w:r>
        <w:rPr>
          <w:rFonts w:ascii="Courier New" w:eastAsia="맑은 고딕" w:hAnsi="Courier New" w:cs="Courier New"/>
          <w:color w:val="000000"/>
          <w:sz w:val="11"/>
          <w:szCs w:val="11"/>
        </w:rPr>
        <w:t>(</w:t>
      </w:r>
      <w:r>
        <w:rPr>
          <w:rFonts w:ascii="Courier New" w:eastAsia="맑은 고딕" w:hAnsi="Courier New" w:cs="Courier New"/>
          <w:color w:val="2A00FF"/>
          <w:sz w:val="11"/>
          <w:szCs w:val="11"/>
        </w:rPr>
        <w:t>"TEST &gt;&gt; "</w:t>
      </w:r>
      <w:r>
        <w:rPr>
          <w:rFonts w:ascii="Courier New" w:eastAsia="맑은 고딕" w:hAnsi="Courier New" w:cs="Courier New"/>
          <w:color w:val="000000"/>
          <w:sz w:val="11"/>
          <w:szCs w:val="11"/>
        </w:rPr>
        <w:t>,</w:t>
      </w:r>
      <w:r>
        <w:rPr>
          <w:rStyle w:val="apple-converted-space"/>
          <w:rFonts w:ascii="Courier New" w:eastAsia="맑은 고딕" w:hAnsi="Courier New" w:cs="Courier New"/>
          <w:color w:val="000000"/>
          <w:sz w:val="11"/>
          <w:szCs w:val="11"/>
        </w:rPr>
        <w:t> </w:t>
      </w:r>
      <w:r>
        <w:rPr>
          <w:rFonts w:ascii="Courier New" w:eastAsia="맑은 고딕" w:hAnsi="Courier New" w:cs="Courier New"/>
          <w:color w:val="2A00FF"/>
          <w:sz w:val="11"/>
          <w:szCs w:val="11"/>
        </w:rPr>
        <w:t>"Build.VERSION.CODENAME : "</w:t>
      </w:r>
      <w:r>
        <w:rPr>
          <w:rFonts w:ascii="Courier New" w:eastAsia="맑은 고딕" w:hAnsi="Courier New" w:cs="Courier New"/>
          <w:color w:val="000000"/>
          <w:sz w:val="11"/>
          <w:szCs w:val="11"/>
        </w:rPr>
        <w:t> +</w:t>
      </w:r>
    </w:p>
    <w:p w:rsidR="00A119EC" w:rsidRDefault="00A119EC" w:rsidP="00A119EC">
      <w:pPr>
        <w:spacing w:line="168" w:lineRule="atLeast"/>
        <w:rPr>
          <w:rFonts w:ascii="맑은 고딕" w:eastAsia="맑은 고딕" w:hAnsi="맑은 고딕"/>
          <w:color w:val="333333"/>
        </w:rPr>
      </w:pPr>
      <w:r>
        <w:rPr>
          <w:rStyle w:val="apple-tab-span"/>
          <w:rFonts w:ascii="Courier New" w:eastAsia="맑은 고딕" w:hAnsi="Courier New" w:cs="Courier New"/>
          <w:color w:val="000000"/>
          <w:sz w:val="11"/>
          <w:szCs w:val="11"/>
        </w:rPr>
        <w:tab/>
      </w:r>
      <w:r>
        <w:rPr>
          <w:rStyle w:val="apple-tab-span"/>
          <w:rFonts w:ascii="Courier New" w:eastAsia="맑은 고딕" w:hAnsi="Courier New" w:cs="Courier New"/>
          <w:color w:val="000000"/>
          <w:sz w:val="11"/>
          <w:szCs w:val="11"/>
        </w:rPr>
        <w:tab/>
      </w:r>
      <w:r>
        <w:rPr>
          <w:rFonts w:ascii="Courier New" w:eastAsia="맑은 고딕" w:hAnsi="Courier New" w:cs="Courier New"/>
          <w:color w:val="000000"/>
          <w:sz w:val="11"/>
          <w:szCs w:val="11"/>
        </w:rPr>
        <w:t>Build.VERSION.</w:t>
      </w:r>
      <w:r>
        <w:rPr>
          <w:rStyle w:val="a9"/>
          <w:rFonts w:ascii="Courier New" w:eastAsia="맑은 고딕" w:hAnsi="Courier New" w:cs="Courier New"/>
          <w:color w:val="0000C0"/>
          <w:sz w:val="11"/>
          <w:szCs w:val="11"/>
        </w:rPr>
        <w:t>CODENAME</w:t>
      </w:r>
      <w:r>
        <w:rPr>
          <w:rFonts w:ascii="Courier New" w:eastAsia="맑은 고딕" w:hAnsi="Courier New" w:cs="Courier New"/>
          <w:color w:val="000000"/>
          <w:sz w:val="11"/>
          <w:szCs w:val="11"/>
        </w:rPr>
        <w:t>.toString() +</w:t>
      </w:r>
      <w:r>
        <w:rPr>
          <w:rStyle w:val="apple-converted-space"/>
          <w:rFonts w:ascii="Courier New" w:eastAsia="맑은 고딕" w:hAnsi="Courier New" w:cs="Courier New"/>
          <w:color w:val="000000"/>
          <w:sz w:val="11"/>
          <w:szCs w:val="11"/>
        </w:rPr>
        <w:t> </w:t>
      </w:r>
      <w:r>
        <w:rPr>
          <w:rFonts w:ascii="Courier New" w:eastAsia="맑은 고딕" w:hAnsi="Courier New" w:cs="Courier New"/>
          <w:color w:val="2A00FF"/>
          <w:sz w:val="11"/>
          <w:szCs w:val="11"/>
        </w:rPr>
        <w:t>""</w:t>
      </w:r>
      <w:r>
        <w:rPr>
          <w:rFonts w:ascii="Courier New" w:eastAsia="맑은 고딕" w:hAnsi="Courier New" w:cs="Courier New"/>
          <w:color w:val="000000"/>
          <w:sz w:val="11"/>
          <w:szCs w:val="11"/>
        </w:rPr>
        <w:t>);</w:t>
      </w:r>
    </w:p>
    <w:p w:rsidR="00A119EC" w:rsidRDefault="00A119EC" w:rsidP="00A119EC">
      <w:pPr>
        <w:spacing w:line="168" w:lineRule="atLeast"/>
        <w:rPr>
          <w:rFonts w:ascii="맑은 고딕" w:eastAsia="맑은 고딕" w:hAnsi="맑은 고딕"/>
          <w:color w:val="333333"/>
        </w:rPr>
      </w:pPr>
      <w:r>
        <w:rPr>
          <w:rFonts w:ascii="Courier New" w:eastAsia="맑은 고딕" w:hAnsi="Courier New" w:cs="Courier New"/>
          <w:color w:val="000000"/>
          <w:sz w:val="11"/>
          <w:szCs w:val="11"/>
        </w:rPr>
        <w:t>Log.</w:t>
      </w:r>
      <w:r>
        <w:rPr>
          <w:rStyle w:val="a9"/>
          <w:rFonts w:ascii="Courier New" w:eastAsia="맑은 고딕" w:hAnsi="Courier New" w:cs="Courier New"/>
          <w:color w:val="000000"/>
          <w:sz w:val="11"/>
          <w:szCs w:val="11"/>
        </w:rPr>
        <w:t>e</w:t>
      </w:r>
      <w:r>
        <w:rPr>
          <w:rFonts w:ascii="Courier New" w:eastAsia="맑은 고딕" w:hAnsi="Courier New" w:cs="Courier New"/>
          <w:color w:val="000000"/>
          <w:sz w:val="11"/>
          <w:szCs w:val="11"/>
        </w:rPr>
        <w:t>(</w:t>
      </w:r>
      <w:r>
        <w:rPr>
          <w:rFonts w:ascii="Courier New" w:eastAsia="맑은 고딕" w:hAnsi="Courier New" w:cs="Courier New"/>
          <w:color w:val="2A00FF"/>
          <w:sz w:val="11"/>
          <w:szCs w:val="11"/>
        </w:rPr>
        <w:t>"TEST &gt;&gt; "</w:t>
      </w:r>
      <w:r>
        <w:rPr>
          <w:rFonts w:ascii="Courier New" w:eastAsia="맑은 고딕" w:hAnsi="Courier New" w:cs="Courier New"/>
          <w:color w:val="000000"/>
          <w:sz w:val="11"/>
          <w:szCs w:val="11"/>
        </w:rPr>
        <w:t>,</w:t>
      </w:r>
      <w:r>
        <w:rPr>
          <w:rStyle w:val="apple-converted-space"/>
          <w:rFonts w:ascii="Courier New" w:eastAsia="맑은 고딕" w:hAnsi="Courier New" w:cs="Courier New"/>
          <w:color w:val="000000"/>
          <w:sz w:val="11"/>
          <w:szCs w:val="11"/>
        </w:rPr>
        <w:t> </w:t>
      </w:r>
      <w:r>
        <w:rPr>
          <w:rFonts w:ascii="Courier New" w:eastAsia="맑은 고딕" w:hAnsi="Courier New" w:cs="Courier New"/>
          <w:color w:val="2A00FF"/>
          <w:sz w:val="11"/>
          <w:szCs w:val="11"/>
        </w:rPr>
        <w:t>"Build.VERSION.INCREMENTAL : "</w:t>
      </w:r>
      <w:r>
        <w:rPr>
          <w:rFonts w:ascii="Courier New" w:eastAsia="맑은 고딕" w:hAnsi="Courier New" w:cs="Courier New"/>
          <w:color w:val="000000"/>
          <w:sz w:val="11"/>
          <w:szCs w:val="11"/>
        </w:rPr>
        <w:t> + Build.VERSION.</w:t>
      </w:r>
      <w:r>
        <w:rPr>
          <w:rStyle w:val="a9"/>
          <w:rFonts w:ascii="Courier New" w:eastAsia="맑은 고딕" w:hAnsi="Courier New" w:cs="Courier New"/>
          <w:color w:val="0000C0"/>
          <w:sz w:val="11"/>
          <w:szCs w:val="11"/>
        </w:rPr>
        <w:t>INCREMENTAL</w:t>
      </w:r>
      <w:r>
        <w:rPr>
          <w:rFonts w:ascii="Courier New" w:eastAsia="맑은 고딕" w:hAnsi="Courier New" w:cs="Courier New"/>
          <w:color w:val="000000"/>
          <w:sz w:val="11"/>
          <w:szCs w:val="11"/>
        </w:rPr>
        <w:t>.toString() +</w:t>
      </w:r>
      <w:r>
        <w:rPr>
          <w:rStyle w:val="apple-converted-space"/>
          <w:rFonts w:ascii="Courier New" w:eastAsia="맑은 고딕" w:hAnsi="Courier New" w:cs="Courier New"/>
          <w:color w:val="000000"/>
          <w:sz w:val="11"/>
          <w:szCs w:val="11"/>
        </w:rPr>
        <w:t> </w:t>
      </w:r>
      <w:r>
        <w:rPr>
          <w:rFonts w:ascii="Courier New" w:eastAsia="맑은 고딕" w:hAnsi="Courier New" w:cs="Courier New"/>
          <w:color w:val="2A00FF"/>
          <w:sz w:val="11"/>
          <w:szCs w:val="11"/>
        </w:rPr>
        <w:t>""</w:t>
      </w:r>
      <w:r>
        <w:rPr>
          <w:rFonts w:ascii="Courier New" w:eastAsia="맑은 고딕" w:hAnsi="Courier New" w:cs="Courier New"/>
          <w:color w:val="000000"/>
          <w:sz w:val="11"/>
          <w:szCs w:val="11"/>
        </w:rPr>
        <w:t>);</w:t>
      </w:r>
    </w:p>
    <w:p w:rsidR="00A119EC" w:rsidRDefault="00A119EC" w:rsidP="00A119EC">
      <w:pPr>
        <w:spacing w:line="168" w:lineRule="atLeast"/>
        <w:rPr>
          <w:rFonts w:ascii="맑은 고딕" w:eastAsia="맑은 고딕" w:hAnsi="맑은 고딕"/>
          <w:color w:val="333333"/>
        </w:rPr>
      </w:pPr>
      <w:r>
        <w:rPr>
          <w:rFonts w:ascii="Courier New" w:eastAsia="맑은 고딕" w:hAnsi="Courier New" w:cs="Courier New"/>
          <w:color w:val="000000"/>
          <w:sz w:val="11"/>
          <w:szCs w:val="11"/>
        </w:rPr>
        <w:t>Log.</w:t>
      </w:r>
      <w:r>
        <w:rPr>
          <w:rStyle w:val="a9"/>
          <w:rFonts w:ascii="Courier New" w:eastAsia="맑은 고딕" w:hAnsi="Courier New" w:cs="Courier New"/>
          <w:color w:val="000000"/>
          <w:sz w:val="11"/>
          <w:szCs w:val="11"/>
        </w:rPr>
        <w:t>e</w:t>
      </w:r>
      <w:r>
        <w:rPr>
          <w:rFonts w:ascii="Courier New" w:eastAsia="맑은 고딕" w:hAnsi="Courier New" w:cs="Courier New"/>
          <w:color w:val="000000"/>
          <w:sz w:val="11"/>
          <w:szCs w:val="11"/>
        </w:rPr>
        <w:t>(</w:t>
      </w:r>
      <w:r>
        <w:rPr>
          <w:rFonts w:ascii="Courier New" w:eastAsia="맑은 고딕" w:hAnsi="Courier New" w:cs="Courier New"/>
          <w:color w:val="2A00FF"/>
          <w:sz w:val="11"/>
          <w:szCs w:val="11"/>
        </w:rPr>
        <w:t>"TEST &gt;&gt; "</w:t>
      </w:r>
      <w:r>
        <w:rPr>
          <w:rFonts w:ascii="Courier New" w:eastAsia="맑은 고딕" w:hAnsi="Courier New" w:cs="Courier New"/>
          <w:color w:val="000000"/>
          <w:sz w:val="11"/>
          <w:szCs w:val="11"/>
        </w:rPr>
        <w:t>,</w:t>
      </w:r>
      <w:r>
        <w:rPr>
          <w:rStyle w:val="apple-converted-space"/>
          <w:rFonts w:ascii="Courier New" w:eastAsia="맑은 고딕" w:hAnsi="Courier New" w:cs="Courier New"/>
          <w:color w:val="000000"/>
          <w:sz w:val="11"/>
          <w:szCs w:val="11"/>
        </w:rPr>
        <w:t> </w:t>
      </w:r>
      <w:r>
        <w:rPr>
          <w:rFonts w:ascii="Courier New" w:eastAsia="맑은 고딕" w:hAnsi="Courier New" w:cs="Courier New"/>
          <w:color w:val="2A00FF"/>
          <w:sz w:val="11"/>
          <w:szCs w:val="11"/>
        </w:rPr>
        <w:t>"Build.VERSION.RELEASE : "</w:t>
      </w:r>
      <w:r>
        <w:rPr>
          <w:rFonts w:ascii="Courier New" w:eastAsia="맑은 고딕" w:hAnsi="Courier New" w:cs="Courier New"/>
          <w:color w:val="000000"/>
          <w:sz w:val="11"/>
          <w:szCs w:val="11"/>
        </w:rPr>
        <w:t> +</w:t>
      </w:r>
    </w:p>
    <w:p w:rsidR="00A119EC" w:rsidRDefault="00A119EC" w:rsidP="00A119EC">
      <w:pPr>
        <w:spacing w:line="168" w:lineRule="atLeast"/>
        <w:rPr>
          <w:rFonts w:ascii="맑은 고딕" w:eastAsia="맑은 고딕" w:hAnsi="맑은 고딕"/>
          <w:color w:val="333333"/>
        </w:rPr>
      </w:pPr>
      <w:r>
        <w:rPr>
          <w:rStyle w:val="apple-tab-span"/>
          <w:rFonts w:ascii="Courier New" w:eastAsia="맑은 고딕" w:hAnsi="Courier New" w:cs="Courier New"/>
          <w:color w:val="000000"/>
          <w:sz w:val="11"/>
          <w:szCs w:val="11"/>
        </w:rPr>
        <w:tab/>
      </w:r>
      <w:r>
        <w:rPr>
          <w:rStyle w:val="apple-tab-span"/>
          <w:rFonts w:ascii="Courier New" w:eastAsia="맑은 고딕" w:hAnsi="Courier New" w:cs="Courier New"/>
          <w:color w:val="000000"/>
          <w:sz w:val="11"/>
          <w:szCs w:val="11"/>
        </w:rPr>
        <w:tab/>
      </w:r>
      <w:r>
        <w:rPr>
          <w:rFonts w:ascii="Courier New" w:eastAsia="맑은 고딕" w:hAnsi="Courier New" w:cs="Courier New"/>
          <w:color w:val="000000"/>
          <w:sz w:val="11"/>
          <w:szCs w:val="11"/>
        </w:rPr>
        <w:t>Build.VERSION.</w:t>
      </w:r>
      <w:r>
        <w:rPr>
          <w:rStyle w:val="a9"/>
          <w:rFonts w:ascii="Courier New" w:eastAsia="맑은 고딕" w:hAnsi="Courier New" w:cs="Courier New"/>
          <w:color w:val="0000C0"/>
          <w:sz w:val="11"/>
          <w:szCs w:val="11"/>
        </w:rPr>
        <w:t>RELEASE</w:t>
      </w:r>
      <w:r>
        <w:rPr>
          <w:rFonts w:ascii="Courier New" w:eastAsia="맑은 고딕" w:hAnsi="Courier New" w:cs="Courier New"/>
          <w:color w:val="000000"/>
          <w:sz w:val="11"/>
          <w:szCs w:val="11"/>
        </w:rPr>
        <w:t>.toString() +</w:t>
      </w:r>
      <w:r>
        <w:rPr>
          <w:rStyle w:val="apple-converted-space"/>
          <w:rFonts w:ascii="Courier New" w:eastAsia="맑은 고딕" w:hAnsi="Courier New" w:cs="Courier New"/>
          <w:color w:val="000000"/>
          <w:sz w:val="11"/>
          <w:szCs w:val="11"/>
        </w:rPr>
        <w:t> </w:t>
      </w:r>
      <w:r>
        <w:rPr>
          <w:rFonts w:ascii="Courier New" w:eastAsia="맑은 고딕" w:hAnsi="Courier New" w:cs="Courier New"/>
          <w:color w:val="2A00FF"/>
          <w:sz w:val="11"/>
          <w:szCs w:val="11"/>
        </w:rPr>
        <w:t>""</w:t>
      </w:r>
      <w:r>
        <w:rPr>
          <w:rFonts w:ascii="Courier New" w:eastAsia="맑은 고딕" w:hAnsi="Courier New" w:cs="Courier New"/>
          <w:color w:val="000000"/>
          <w:sz w:val="11"/>
          <w:szCs w:val="11"/>
        </w:rPr>
        <w:t>);</w:t>
      </w:r>
    </w:p>
    <w:p w:rsidR="00A119EC" w:rsidRDefault="00A119EC" w:rsidP="00A119EC">
      <w:pPr>
        <w:spacing w:line="168" w:lineRule="atLeast"/>
        <w:rPr>
          <w:rFonts w:ascii="맑은 고딕" w:eastAsia="맑은 고딕" w:hAnsi="맑은 고딕"/>
          <w:color w:val="333333"/>
        </w:rPr>
      </w:pPr>
      <w:r>
        <w:rPr>
          <w:rFonts w:ascii="Courier New" w:eastAsia="맑은 고딕" w:hAnsi="Courier New" w:cs="Courier New"/>
          <w:color w:val="000000"/>
          <w:sz w:val="11"/>
          <w:szCs w:val="11"/>
        </w:rPr>
        <w:t>Log.</w:t>
      </w:r>
      <w:r>
        <w:rPr>
          <w:rStyle w:val="a9"/>
          <w:rFonts w:ascii="Courier New" w:eastAsia="맑은 고딕" w:hAnsi="Courier New" w:cs="Courier New"/>
          <w:color w:val="000000"/>
          <w:sz w:val="11"/>
          <w:szCs w:val="11"/>
        </w:rPr>
        <w:t>e</w:t>
      </w:r>
      <w:r>
        <w:rPr>
          <w:rFonts w:ascii="Courier New" w:eastAsia="맑은 고딕" w:hAnsi="Courier New" w:cs="Courier New"/>
          <w:color w:val="000000"/>
          <w:sz w:val="11"/>
          <w:szCs w:val="11"/>
        </w:rPr>
        <w:t>(</w:t>
      </w:r>
      <w:r>
        <w:rPr>
          <w:rFonts w:ascii="Courier New" w:eastAsia="맑은 고딕" w:hAnsi="Courier New" w:cs="Courier New"/>
          <w:color w:val="2A00FF"/>
          <w:sz w:val="11"/>
          <w:szCs w:val="11"/>
        </w:rPr>
        <w:t>"TEST &gt;&gt; "</w:t>
      </w:r>
      <w:r>
        <w:rPr>
          <w:rFonts w:ascii="Courier New" w:eastAsia="맑은 고딕" w:hAnsi="Courier New" w:cs="Courier New"/>
          <w:color w:val="000000"/>
          <w:sz w:val="11"/>
          <w:szCs w:val="11"/>
        </w:rPr>
        <w:t>,</w:t>
      </w:r>
      <w:r>
        <w:rPr>
          <w:rStyle w:val="apple-converted-space"/>
          <w:rFonts w:ascii="Courier New" w:eastAsia="맑은 고딕" w:hAnsi="Courier New" w:cs="Courier New"/>
          <w:color w:val="000000"/>
          <w:sz w:val="11"/>
          <w:szCs w:val="11"/>
        </w:rPr>
        <w:t> </w:t>
      </w:r>
      <w:r>
        <w:rPr>
          <w:rFonts w:ascii="Courier New" w:eastAsia="맑은 고딕" w:hAnsi="Courier New" w:cs="Courier New"/>
          <w:color w:val="2A00FF"/>
          <w:sz w:val="11"/>
          <w:szCs w:val="11"/>
        </w:rPr>
        <w:t>"Build.VERSION.SDK : "</w:t>
      </w:r>
      <w:r>
        <w:rPr>
          <w:rFonts w:ascii="Courier New" w:eastAsia="맑은 고딕" w:hAnsi="Courier New" w:cs="Courier New"/>
          <w:color w:val="000000"/>
          <w:sz w:val="11"/>
          <w:szCs w:val="11"/>
        </w:rPr>
        <w:t> + Build.VERSION.</w:t>
      </w:r>
      <w:r>
        <w:rPr>
          <w:rStyle w:val="a9"/>
          <w:rFonts w:ascii="Courier New" w:eastAsia="맑은 고딕" w:hAnsi="Courier New" w:cs="Courier New"/>
          <w:color w:val="0000C0"/>
          <w:sz w:val="11"/>
          <w:szCs w:val="11"/>
        </w:rPr>
        <w:t>SDK</w:t>
      </w:r>
      <w:r>
        <w:rPr>
          <w:rFonts w:ascii="Courier New" w:eastAsia="맑은 고딕" w:hAnsi="Courier New" w:cs="Courier New"/>
          <w:color w:val="000000"/>
          <w:sz w:val="11"/>
          <w:szCs w:val="11"/>
        </w:rPr>
        <w:t>.toString() +</w:t>
      </w:r>
      <w:r>
        <w:rPr>
          <w:rStyle w:val="apple-converted-space"/>
          <w:rFonts w:ascii="Courier New" w:eastAsia="맑은 고딕" w:hAnsi="Courier New" w:cs="Courier New"/>
          <w:color w:val="000000"/>
          <w:sz w:val="11"/>
          <w:szCs w:val="11"/>
        </w:rPr>
        <w:t> </w:t>
      </w:r>
      <w:r>
        <w:rPr>
          <w:rFonts w:ascii="Courier New" w:eastAsia="맑은 고딕" w:hAnsi="Courier New" w:cs="Courier New"/>
          <w:color w:val="2A00FF"/>
          <w:sz w:val="11"/>
          <w:szCs w:val="11"/>
        </w:rPr>
        <w:t>""</w:t>
      </w:r>
      <w:r>
        <w:rPr>
          <w:rFonts w:ascii="Courier New" w:eastAsia="맑은 고딕" w:hAnsi="Courier New" w:cs="Courier New"/>
          <w:color w:val="000000"/>
          <w:sz w:val="11"/>
          <w:szCs w:val="11"/>
        </w:rPr>
        <w:t>);</w:t>
      </w:r>
    </w:p>
    <w:p w:rsidR="00A119EC" w:rsidRDefault="00A119EC" w:rsidP="00A119EC">
      <w:pPr>
        <w:spacing w:line="168" w:lineRule="atLeast"/>
        <w:rPr>
          <w:rFonts w:ascii="맑은 고딕" w:eastAsia="맑은 고딕" w:hAnsi="맑은 고딕"/>
          <w:color w:val="333333"/>
        </w:rPr>
      </w:pPr>
      <w:r>
        <w:rPr>
          <w:rFonts w:ascii="Courier New" w:eastAsia="맑은 고딕" w:hAnsi="Courier New" w:cs="Courier New"/>
          <w:color w:val="000000"/>
          <w:sz w:val="11"/>
          <w:szCs w:val="11"/>
        </w:rPr>
        <w:t>Log.</w:t>
      </w:r>
      <w:r>
        <w:rPr>
          <w:rStyle w:val="a9"/>
          <w:rFonts w:ascii="Courier New" w:eastAsia="맑은 고딕" w:hAnsi="Courier New" w:cs="Courier New"/>
          <w:color w:val="000000"/>
          <w:sz w:val="11"/>
          <w:szCs w:val="11"/>
        </w:rPr>
        <w:t>e</w:t>
      </w:r>
      <w:r>
        <w:rPr>
          <w:rFonts w:ascii="Courier New" w:eastAsia="맑은 고딕" w:hAnsi="Courier New" w:cs="Courier New"/>
          <w:color w:val="000000"/>
          <w:sz w:val="11"/>
          <w:szCs w:val="11"/>
        </w:rPr>
        <w:t>(</w:t>
      </w:r>
      <w:r>
        <w:rPr>
          <w:rFonts w:ascii="Courier New" w:eastAsia="맑은 고딕" w:hAnsi="Courier New" w:cs="Courier New"/>
          <w:color w:val="2A00FF"/>
          <w:sz w:val="11"/>
          <w:szCs w:val="11"/>
        </w:rPr>
        <w:t>"TEST &gt;&gt; "</w:t>
      </w:r>
      <w:r>
        <w:rPr>
          <w:rFonts w:ascii="Courier New" w:eastAsia="맑은 고딕" w:hAnsi="Courier New" w:cs="Courier New"/>
          <w:color w:val="000000"/>
          <w:sz w:val="11"/>
          <w:szCs w:val="11"/>
        </w:rPr>
        <w:t>,</w:t>
      </w:r>
      <w:r>
        <w:rPr>
          <w:rStyle w:val="apple-converted-space"/>
          <w:rFonts w:ascii="Courier New" w:eastAsia="맑은 고딕" w:hAnsi="Courier New" w:cs="Courier New"/>
          <w:color w:val="000000"/>
          <w:sz w:val="11"/>
          <w:szCs w:val="11"/>
        </w:rPr>
        <w:t> </w:t>
      </w:r>
      <w:r>
        <w:rPr>
          <w:rFonts w:ascii="Courier New" w:eastAsia="맑은 고딕" w:hAnsi="Courier New" w:cs="Courier New"/>
          <w:color w:val="2A00FF"/>
          <w:sz w:val="11"/>
          <w:szCs w:val="11"/>
        </w:rPr>
        <w:t>"Build.VERSION.SDK_INT : "</w:t>
      </w:r>
      <w:r>
        <w:rPr>
          <w:rFonts w:ascii="Courier New" w:eastAsia="맑은 고딕" w:hAnsi="Courier New" w:cs="Courier New"/>
          <w:color w:val="000000"/>
          <w:sz w:val="11"/>
          <w:szCs w:val="11"/>
        </w:rPr>
        <w:t> + Build.VERSION.</w:t>
      </w:r>
      <w:r>
        <w:rPr>
          <w:rStyle w:val="a9"/>
          <w:rFonts w:ascii="Courier New" w:eastAsia="맑은 고딕" w:hAnsi="Courier New" w:cs="Courier New"/>
          <w:color w:val="0000C0"/>
          <w:sz w:val="11"/>
          <w:szCs w:val="11"/>
        </w:rPr>
        <w:t>SDK_INT</w:t>
      </w:r>
      <w:r>
        <w:rPr>
          <w:rFonts w:ascii="Courier New" w:eastAsia="맑은 고딕" w:hAnsi="Courier New" w:cs="Courier New"/>
          <w:color w:val="000000"/>
          <w:sz w:val="11"/>
          <w:szCs w:val="11"/>
        </w:rPr>
        <w:t> +</w:t>
      </w:r>
      <w:r>
        <w:rPr>
          <w:rStyle w:val="apple-converted-space"/>
          <w:rFonts w:ascii="Courier New" w:eastAsia="맑은 고딕" w:hAnsi="Courier New" w:cs="Courier New"/>
          <w:color w:val="000000"/>
          <w:sz w:val="11"/>
          <w:szCs w:val="11"/>
        </w:rPr>
        <w:t> </w:t>
      </w:r>
      <w:r>
        <w:rPr>
          <w:rFonts w:ascii="Courier New" w:eastAsia="맑은 고딕" w:hAnsi="Courier New" w:cs="Courier New"/>
          <w:color w:val="2A00FF"/>
          <w:sz w:val="11"/>
          <w:szCs w:val="11"/>
        </w:rPr>
        <w:t>""</w:t>
      </w:r>
      <w:r>
        <w:rPr>
          <w:rFonts w:ascii="Courier New" w:eastAsia="맑은 고딕" w:hAnsi="Courier New" w:cs="Courier New"/>
          <w:color w:val="000000"/>
          <w:sz w:val="11"/>
          <w:szCs w:val="11"/>
        </w:rPr>
        <w:t>)</w:t>
      </w:r>
      <w:ins w:id="70" w:author="Unknown">
        <w:r>
          <w:rPr>
            <w:rFonts w:ascii="Courier New" w:eastAsia="맑은 고딕" w:hAnsi="Courier New" w:cs="Courier New"/>
            <w:color w:val="000000"/>
            <w:sz w:val="11"/>
            <w:szCs w:val="11"/>
          </w:rPr>
          <w:t>;</w:t>
        </w:r>
      </w:ins>
    </w:p>
    <w:p w:rsidR="00A119EC" w:rsidRDefault="00A119EC" w:rsidP="00A119EC">
      <w:pPr>
        <w:spacing w:line="168" w:lineRule="atLeast"/>
        <w:rPr>
          <w:rFonts w:ascii="돋움" w:eastAsia="돋움" w:hAnsi="돋움"/>
          <w:color w:val="333333"/>
          <w:sz w:val="11"/>
          <w:szCs w:val="11"/>
        </w:rPr>
      </w:pPr>
      <w:r>
        <w:rPr>
          <w:rFonts w:ascii="맑은 고딕" w:eastAsia="맑은 고딕" w:hAnsi="맑은 고딕" w:hint="eastAsia"/>
          <w:color w:val="333333"/>
          <w:sz w:val="12"/>
          <w:szCs w:val="12"/>
        </w:rPr>
        <w:br/>
      </w:r>
      <w:r>
        <w:rPr>
          <w:rStyle w:val="a8"/>
          <w:rFonts w:ascii="돋움" w:eastAsia="돋움" w:hAnsi="돋움" w:hint="eastAsia"/>
          <w:color w:val="333333"/>
          <w:sz w:val="11"/>
          <w:szCs w:val="11"/>
        </w:rPr>
        <w:t>[실행결과]</w:t>
      </w:r>
      <w:r>
        <w:rPr>
          <w:rFonts w:ascii="맑은 고딕" w:eastAsia="맑은 고딕" w:hAnsi="맑은 고딕" w:hint="eastAsia"/>
          <w:color w:val="333333"/>
          <w:sz w:val="12"/>
          <w:szCs w:val="12"/>
        </w:rPr>
        <w:br/>
      </w:r>
    </w:p>
    <w:p w:rsidR="00A119EC" w:rsidRDefault="00A119EC" w:rsidP="00A119EC">
      <w:pPr>
        <w:spacing w:line="168" w:lineRule="atLeast"/>
        <w:rPr>
          <w:rFonts w:ascii="굴림" w:eastAsia="굴림" w:hAnsi="굴림"/>
          <w:color w:val="333333"/>
          <w:sz w:val="24"/>
          <w:szCs w:val="24"/>
        </w:rPr>
      </w:pPr>
      <w:r>
        <w:rPr>
          <w:rFonts w:ascii="Courier New" w:hAnsi="Courier New" w:cs="Courier New"/>
          <w:color w:val="000000"/>
          <w:sz w:val="11"/>
          <w:szCs w:val="11"/>
        </w:rPr>
        <w:t>02-</w:t>
      </w:r>
      <w:ins w:id="71" w:author="Unknown">
        <w:r>
          <w:rPr>
            <w:rFonts w:ascii="Courier New" w:hAnsi="Courier New" w:cs="Courier New"/>
            <w:color w:val="000000"/>
            <w:sz w:val="11"/>
            <w:szCs w:val="11"/>
          </w:rPr>
          <w:t>25</w:t>
        </w:r>
      </w:ins>
      <w:r>
        <w:rPr>
          <w:rFonts w:ascii="Courier New" w:hAnsi="Courier New" w:cs="Courier New"/>
          <w:color w:val="000000"/>
          <w:sz w:val="11"/>
          <w:szCs w:val="11"/>
        </w:rPr>
        <w:t> 09:21</w:t>
      </w:r>
      <w:ins w:id="72" w:author="Unknown">
        <w:r>
          <w:rPr>
            <w:rFonts w:ascii="Courier New" w:hAnsi="Courier New" w:cs="Courier New"/>
            <w:color w:val="000000"/>
            <w:sz w:val="11"/>
            <w:szCs w:val="11"/>
          </w:rPr>
          <w:t>:</w:t>
        </w:r>
      </w:ins>
      <w:r>
        <w:rPr>
          <w:rFonts w:ascii="Courier New" w:hAnsi="Courier New" w:cs="Courier New"/>
          <w:color w:val="000000"/>
          <w:sz w:val="11"/>
          <w:szCs w:val="11"/>
        </w:rPr>
        <w:t>19.550: ERROR/TEST &gt;&gt;(1084)</w:t>
      </w:r>
      <w:ins w:id="73" w:author="Unknown">
        <w:r>
          <w:rPr>
            <w:rFonts w:ascii="Courier New" w:hAnsi="Courier New" w:cs="Courier New"/>
            <w:color w:val="000000"/>
            <w:sz w:val="11"/>
            <w:szCs w:val="11"/>
          </w:rPr>
          <w:t>:</w:t>
        </w:r>
      </w:ins>
      <w:r>
        <w:rPr>
          <w:rFonts w:ascii="Courier New" w:hAnsi="Courier New" w:cs="Courier New"/>
          <w:color w:val="000000"/>
          <w:sz w:val="11"/>
          <w:szCs w:val="11"/>
        </w:rPr>
        <w:t> Build.VERSION.CODENAME : REL</w:t>
      </w:r>
    </w:p>
    <w:p w:rsidR="00A119EC" w:rsidRDefault="00A119EC" w:rsidP="00A119EC">
      <w:pPr>
        <w:spacing w:line="168" w:lineRule="atLeast"/>
        <w:rPr>
          <w:color w:val="333333"/>
        </w:rPr>
      </w:pPr>
      <w:ins w:id="74" w:author="Unknown">
        <w:r>
          <w:rPr>
            <w:rFonts w:ascii="Courier New" w:hAnsi="Courier New" w:cs="Courier New"/>
            <w:color w:val="000000"/>
            <w:sz w:val="11"/>
            <w:szCs w:val="11"/>
          </w:rPr>
          <w:t>02</w:t>
        </w:r>
      </w:ins>
      <w:r>
        <w:rPr>
          <w:rFonts w:ascii="Courier New" w:hAnsi="Courier New" w:cs="Courier New"/>
          <w:color w:val="000000"/>
          <w:sz w:val="11"/>
          <w:szCs w:val="11"/>
        </w:rPr>
        <w:t>-</w:t>
      </w:r>
      <w:ins w:id="75" w:author="Unknown">
        <w:r>
          <w:rPr>
            <w:rFonts w:ascii="Courier New" w:hAnsi="Courier New" w:cs="Courier New"/>
            <w:color w:val="000000"/>
            <w:sz w:val="11"/>
            <w:szCs w:val="11"/>
          </w:rPr>
          <w:t>25</w:t>
        </w:r>
      </w:ins>
      <w:r>
        <w:rPr>
          <w:rFonts w:ascii="Courier New" w:hAnsi="Courier New" w:cs="Courier New"/>
          <w:color w:val="000000"/>
          <w:sz w:val="11"/>
          <w:szCs w:val="11"/>
        </w:rPr>
        <w:t> 09:21</w:t>
      </w:r>
      <w:ins w:id="76" w:author="Unknown">
        <w:r>
          <w:rPr>
            <w:rFonts w:ascii="Courier New" w:hAnsi="Courier New" w:cs="Courier New"/>
            <w:color w:val="000000"/>
            <w:sz w:val="11"/>
            <w:szCs w:val="11"/>
          </w:rPr>
          <w:t>:</w:t>
        </w:r>
      </w:ins>
      <w:r>
        <w:rPr>
          <w:rFonts w:ascii="Courier New" w:hAnsi="Courier New" w:cs="Courier New"/>
          <w:color w:val="000000"/>
          <w:sz w:val="11"/>
          <w:szCs w:val="11"/>
        </w:rPr>
        <w:t>19.550: ERROR/TEST &gt;&gt;(1084)</w:t>
      </w:r>
      <w:ins w:id="77" w:author="Unknown">
        <w:r>
          <w:rPr>
            <w:rFonts w:ascii="Courier New" w:hAnsi="Courier New" w:cs="Courier New"/>
            <w:color w:val="000000"/>
            <w:sz w:val="11"/>
            <w:szCs w:val="11"/>
          </w:rPr>
          <w:t>:</w:t>
        </w:r>
      </w:ins>
      <w:r>
        <w:rPr>
          <w:rFonts w:ascii="Courier New" w:hAnsi="Courier New" w:cs="Courier New"/>
          <w:color w:val="000000"/>
          <w:sz w:val="11"/>
          <w:szCs w:val="11"/>
        </w:rPr>
        <w:t> Build.VERSION.INCREMENTAL : 43546</w:t>
      </w:r>
    </w:p>
    <w:p w:rsidR="00A119EC" w:rsidRDefault="00A119EC" w:rsidP="00A119EC">
      <w:pPr>
        <w:spacing w:line="168" w:lineRule="atLeast"/>
        <w:rPr>
          <w:color w:val="333333"/>
        </w:rPr>
      </w:pPr>
      <w:ins w:id="78" w:author="Unknown">
        <w:r>
          <w:rPr>
            <w:rFonts w:ascii="Courier New" w:hAnsi="Courier New" w:cs="Courier New"/>
            <w:color w:val="000000"/>
            <w:sz w:val="11"/>
            <w:szCs w:val="11"/>
          </w:rPr>
          <w:t>02</w:t>
        </w:r>
      </w:ins>
      <w:r>
        <w:rPr>
          <w:rFonts w:ascii="Courier New" w:hAnsi="Courier New" w:cs="Courier New"/>
          <w:color w:val="000000"/>
          <w:sz w:val="11"/>
          <w:szCs w:val="11"/>
        </w:rPr>
        <w:t>-</w:t>
      </w:r>
      <w:ins w:id="79" w:author="Unknown">
        <w:r>
          <w:rPr>
            <w:rFonts w:ascii="Courier New" w:hAnsi="Courier New" w:cs="Courier New"/>
            <w:color w:val="000000"/>
            <w:sz w:val="11"/>
            <w:szCs w:val="11"/>
          </w:rPr>
          <w:t>25</w:t>
        </w:r>
      </w:ins>
      <w:r>
        <w:rPr>
          <w:rFonts w:ascii="Courier New" w:hAnsi="Courier New" w:cs="Courier New"/>
          <w:color w:val="000000"/>
          <w:sz w:val="11"/>
          <w:szCs w:val="11"/>
        </w:rPr>
        <w:t> 09:21</w:t>
      </w:r>
      <w:ins w:id="80" w:author="Unknown">
        <w:r>
          <w:rPr>
            <w:rFonts w:ascii="Courier New" w:hAnsi="Courier New" w:cs="Courier New"/>
            <w:color w:val="000000"/>
            <w:sz w:val="11"/>
            <w:szCs w:val="11"/>
          </w:rPr>
          <w:t>:</w:t>
        </w:r>
      </w:ins>
      <w:r>
        <w:rPr>
          <w:rFonts w:ascii="Courier New" w:hAnsi="Courier New" w:cs="Courier New"/>
          <w:color w:val="000000"/>
          <w:sz w:val="11"/>
          <w:szCs w:val="11"/>
        </w:rPr>
        <w:t>19.550: ERROR/TEST &gt;&gt;(1084)</w:t>
      </w:r>
      <w:ins w:id="81" w:author="Unknown">
        <w:r>
          <w:rPr>
            <w:rFonts w:ascii="Courier New" w:hAnsi="Courier New" w:cs="Courier New"/>
            <w:color w:val="000000"/>
            <w:sz w:val="11"/>
            <w:szCs w:val="11"/>
          </w:rPr>
          <w:t>:</w:t>
        </w:r>
      </w:ins>
      <w:r>
        <w:rPr>
          <w:rFonts w:ascii="Courier New" w:hAnsi="Courier New" w:cs="Courier New"/>
          <w:color w:val="000000"/>
          <w:sz w:val="11"/>
          <w:szCs w:val="11"/>
        </w:rPr>
        <w:t> Build.VERSION.RELEASE : 2.2</w:t>
      </w:r>
    </w:p>
    <w:p w:rsidR="00A119EC" w:rsidRDefault="00A119EC" w:rsidP="00A119EC">
      <w:pPr>
        <w:spacing w:line="168" w:lineRule="atLeast"/>
        <w:rPr>
          <w:color w:val="333333"/>
        </w:rPr>
      </w:pPr>
      <w:ins w:id="82" w:author="Unknown">
        <w:r>
          <w:rPr>
            <w:rFonts w:ascii="Courier New" w:hAnsi="Courier New" w:cs="Courier New"/>
            <w:color w:val="000000"/>
            <w:sz w:val="11"/>
            <w:szCs w:val="11"/>
          </w:rPr>
          <w:t>02</w:t>
        </w:r>
      </w:ins>
      <w:r>
        <w:rPr>
          <w:rFonts w:ascii="Courier New" w:hAnsi="Courier New" w:cs="Courier New"/>
          <w:color w:val="000000"/>
          <w:sz w:val="11"/>
          <w:szCs w:val="11"/>
        </w:rPr>
        <w:t>-</w:t>
      </w:r>
      <w:ins w:id="83" w:author="Unknown">
        <w:r>
          <w:rPr>
            <w:rFonts w:ascii="Courier New" w:hAnsi="Courier New" w:cs="Courier New"/>
            <w:color w:val="000000"/>
            <w:sz w:val="11"/>
            <w:szCs w:val="11"/>
          </w:rPr>
          <w:t>25</w:t>
        </w:r>
      </w:ins>
      <w:r>
        <w:rPr>
          <w:rFonts w:ascii="Courier New" w:hAnsi="Courier New" w:cs="Courier New"/>
          <w:color w:val="000000"/>
          <w:sz w:val="11"/>
          <w:szCs w:val="11"/>
        </w:rPr>
        <w:t> 09:21</w:t>
      </w:r>
      <w:ins w:id="84" w:author="Unknown">
        <w:r>
          <w:rPr>
            <w:rFonts w:ascii="Courier New" w:hAnsi="Courier New" w:cs="Courier New"/>
            <w:color w:val="000000"/>
            <w:sz w:val="11"/>
            <w:szCs w:val="11"/>
          </w:rPr>
          <w:t>:</w:t>
        </w:r>
      </w:ins>
      <w:r>
        <w:rPr>
          <w:rFonts w:ascii="Courier New" w:hAnsi="Courier New" w:cs="Courier New"/>
          <w:color w:val="000000"/>
          <w:sz w:val="11"/>
          <w:szCs w:val="11"/>
        </w:rPr>
        <w:t>19.550: ERROR/TEST &gt;&gt;(1084)</w:t>
      </w:r>
      <w:ins w:id="85" w:author="Unknown">
        <w:r>
          <w:rPr>
            <w:rFonts w:ascii="Courier New" w:hAnsi="Courier New" w:cs="Courier New"/>
            <w:color w:val="000000"/>
            <w:sz w:val="11"/>
            <w:szCs w:val="11"/>
          </w:rPr>
          <w:t>:</w:t>
        </w:r>
      </w:ins>
      <w:r>
        <w:rPr>
          <w:rFonts w:ascii="Courier New" w:hAnsi="Courier New" w:cs="Courier New"/>
          <w:color w:val="000000"/>
          <w:sz w:val="11"/>
          <w:szCs w:val="11"/>
        </w:rPr>
        <w:t> Build.VERSION.SDK : 8</w:t>
      </w:r>
    </w:p>
    <w:p w:rsidR="00A119EC" w:rsidRDefault="00A119EC" w:rsidP="00A119EC">
      <w:pPr>
        <w:spacing w:line="168" w:lineRule="atLeast"/>
        <w:rPr>
          <w:color w:val="333333"/>
        </w:rPr>
      </w:pPr>
      <w:ins w:id="86" w:author="Unknown">
        <w:r>
          <w:rPr>
            <w:rFonts w:ascii="Courier New" w:hAnsi="Courier New" w:cs="Courier New"/>
            <w:color w:val="000000"/>
            <w:sz w:val="11"/>
            <w:szCs w:val="11"/>
          </w:rPr>
          <w:t>02</w:t>
        </w:r>
      </w:ins>
      <w:r>
        <w:rPr>
          <w:rFonts w:ascii="Courier New" w:hAnsi="Courier New" w:cs="Courier New"/>
          <w:color w:val="000000"/>
          <w:sz w:val="11"/>
          <w:szCs w:val="11"/>
        </w:rPr>
        <w:t>-</w:t>
      </w:r>
      <w:ins w:id="87" w:author="Unknown">
        <w:r>
          <w:rPr>
            <w:rFonts w:ascii="Courier New" w:hAnsi="Courier New" w:cs="Courier New"/>
            <w:color w:val="000000"/>
            <w:sz w:val="11"/>
            <w:szCs w:val="11"/>
          </w:rPr>
          <w:t>25</w:t>
        </w:r>
      </w:ins>
      <w:r>
        <w:rPr>
          <w:rFonts w:ascii="Courier New" w:hAnsi="Courier New" w:cs="Courier New"/>
          <w:color w:val="000000"/>
          <w:sz w:val="11"/>
          <w:szCs w:val="11"/>
        </w:rPr>
        <w:t> 09:21</w:t>
      </w:r>
      <w:ins w:id="88" w:author="Unknown">
        <w:r>
          <w:rPr>
            <w:rFonts w:ascii="Courier New" w:hAnsi="Courier New" w:cs="Courier New"/>
            <w:color w:val="000000"/>
            <w:sz w:val="11"/>
            <w:szCs w:val="11"/>
          </w:rPr>
          <w:t>:</w:t>
        </w:r>
      </w:ins>
      <w:r>
        <w:rPr>
          <w:rFonts w:ascii="Courier New" w:hAnsi="Courier New" w:cs="Courier New"/>
          <w:color w:val="000000"/>
          <w:sz w:val="11"/>
          <w:szCs w:val="11"/>
        </w:rPr>
        <w:t>19.550: ERROR/TEST &gt;&gt;(1084)</w:t>
      </w:r>
      <w:ins w:id="89" w:author="Unknown">
        <w:r>
          <w:rPr>
            <w:rFonts w:ascii="Courier New" w:hAnsi="Courier New" w:cs="Courier New"/>
            <w:color w:val="000000"/>
            <w:sz w:val="11"/>
            <w:szCs w:val="11"/>
          </w:rPr>
          <w:t>:</w:t>
        </w:r>
      </w:ins>
      <w:r>
        <w:rPr>
          <w:rFonts w:ascii="Courier New" w:hAnsi="Courier New" w:cs="Courier New"/>
          <w:color w:val="000000"/>
          <w:sz w:val="11"/>
          <w:szCs w:val="11"/>
        </w:rPr>
        <w:t> Build.VERSION.CODENAME : REL</w:t>
      </w:r>
    </w:p>
    <w:p w:rsidR="00A119EC" w:rsidRDefault="00A119EC" w:rsidP="00A119EC">
      <w:pPr>
        <w:spacing w:line="168" w:lineRule="atLeast"/>
        <w:rPr>
          <w:color w:val="333333"/>
        </w:rPr>
      </w:pPr>
      <w:ins w:id="90" w:author="Unknown">
        <w:r>
          <w:rPr>
            <w:rFonts w:ascii="Courier New" w:hAnsi="Courier New" w:cs="Courier New"/>
            <w:color w:val="000000"/>
            <w:sz w:val="11"/>
            <w:szCs w:val="11"/>
          </w:rPr>
          <w:t>02</w:t>
        </w:r>
      </w:ins>
      <w:r>
        <w:rPr>
          <w:rFonts w:ascii="Courier New" w:hAnsi="Courier New" w:cs="Courier New"/>
          <w:color w:val="000000"/>
          <w:sz w:val="11"/>
          <w:szCs w:val="11"/>
        </w:rPr>
        <w:t>-</w:t>
      </w:r>
      <w:ins w:id="91" w:author="Unknown">
        <w:r>
          <w:rPr>
            <w:rFonts w:ascii="Courier New" w:hAnsi="Courier New" w:cs="Courier New"/>
            <w:color w:val="000000"/>
            <w:sz w:val="11"/>
            <w:szCs w:val="11"/>
          </w:rPr>
          <w:t>25</w:t>
        </w:r>
      </w:ins>
      <w:r>
        <w:rPr>
          <w:rFonts w:ascii="Courier New" w:hAnsi="Courier New" w:cs="Courier New"/>
          <w:color w:val="000000"/>
          <w:sz w:val="11"/>
          <w:szCs w:val="11"/>
        </w:rPr>
        <w:t> 09:21</w:t>
      </w:r>
      <w:ins w:id="92" w:author="Unknown">
        <w:r>
          <w:rPr>
            <w:rFonts w:ascii="Courier New" w:hAnsi="Courier New" w:cs="Courier New"/>
            <w:color w:val="000000"/>
            <w:sz w:val="11"/>
            <w:szCs w:val="11"/>
          </w:rPr>
          <w:t>:</w:t>
        </w:r>
      </w:ins>
      <w:r>
        <w:rPr>
          <w:rFonts w:ascii="Courier New" w:hAnsi="Courier New" w:cs="Courier New"/>
          <w:color w:val="000000"/>
          <w:sz w:val="11"/>
          <w:szCs w:val="11"/>
        </w:rPr>
        <w:t>19.550: ERROR/TEST &gt;&gt;(1084)</w:t>
      </w:r>
      <w:ins w:id="93" w:author="Unknown">
        <w:r>
          <w:rPr>
            <w:rFonts w:ascii="Courier New" w:hAnsi="Courier New" w:cs="Courier New"/>
            <w:color w:val="000000"/>
            <w:sz w:val="11"/>
            <w:szCs w:val="11"/>
          </w:rPr>
          <w:t>:</w:t>
        </w:r>
      </w:ins>
      <w:r>
        <w:rPr>
          <w:rFonts w:ascii="Courier New" w:hAnsi="Courier New" w:cs="Courier New"/>
          <w:color w:val="000000"/>
          <w:sz w:val="11"/>
          <w:szCs w:val="11"/>
        </w:rPr>
        <w:t> Build.VERSION.INCREMENTAL : 43546</w:t>
      </w:r>
    </w:p>
    <w:p w:rsidR="00A119EC" w:rsidRDefault="00A119EC" w:rsidP="00A119EC">
      <w:pPr>
        <w:spacing w:line="168" w:lineRule="atLeast"/>
        <w:rPr>
          <w:color w:val="333333"/>
        </w:rPr>
      </w:pPr>
      <w:ins w:id="94" w:author="Unknown">
        <w:r>
          <w:rPr>
            <w:rFonts w:ascii="Courier New" w:hAnsi="Courier New" w:cs="Courier New"/>
            <w:color w:val="000000"/>
            <w:sz w:val="11"/>
            <w:szCs w:val="11"/>
          </w:rPr>
          <w:t>02</w:t>
        </w:r>
      </w:ins>
      <w:r>
        <w:rPr>
          <w:rFonts w:ascii="Courier New" w:hAnsi="Courier New" w:cs="Courier New"/>
          <w:color w:val="000000"/>
          <w:sz w:val="11"/>
          <w:szCs w:val="11"/>
        </w:rPr>
        <w:t>-</w:t>
      </w:r>
      <w:ins w:id="95" w:author="Unknown">
        <w:r>
          <w:rPr>
            <w:rFonts w:ascii="Courier New" w:hAnsi="Courier New" w:cs="Courier New"/>
            <w:color w:val="000000"/>
            <w:sz w:val="11"/>
            <w:szCs w:val="11"/>
          </w:rPr>
          <w:t>25</w:t>
        </w:r>
      </w:ins>
      <w:r>
        <w:rPr>
          <w:rFonts w:ascii="Courier New" w:hAnsi="Courier New" w:cs="Courier New"/>
          <w:color w:val="000000"/>
          <w:sz w:val="11"/>
          <w:szCs w:val="11"/>
        </w:rPr>
        <w:t> 09:21</w:t>
      </w:r>
      <w:ins w:id="96" w:author="Unknown">
        <w:r>
          <w:rPr>
            <w:rFonts w:ascii="Courier New" w:hAnsi="Courier New" w:cs="Courier New"/>
            <w:color w:val="000000"/>
            <w:sz w:val="11"/>
            <w:szCs w:val="11"/>
          </w:rPr>
          <w:t>:</w:t>
        </w:r>
      </w:ins>
      <w:r>
        <w:rPr>
          <w:rFonts w:ascii="Courier New" w:hAnsi="Courier New" w:cs="Courier New"/>
          <w:color w:val="000000"/>
          <w:sz w:val="11"/>
          <w:szCs w:val="11"/>
        </w:rPr>
        <w:t>19.550: ERROR/TEST &gt;&gt;(1084)</w:t>
      </w:r>
      <w:ins w:id="97" w:author="Unknown">
        <w:r>
          <w:rPr>
            <w:rFonts w:ascii="Courier New" w:hAnsi="Courier New" w:cs="Courier New"/>
            <w:color w:val="000000"/>
            <w:sz w:val="11"/>
            <w:szCs w:val="11"/>
          </w:rPr>
          <w:t>:</w:t>
        </w:r>
      </w:ins>
      <w:r>
        <w:rPr>
          <w:rFonts w:ascii="Courier New" w:hAnsi="Courier New" w:cs="Courier New"/>
          <w:color w:val="000000"/>
          <w:sz w:val="11"/>
          <w:szCs w:val="11"/>
        </w:rPr>
        <w:t> Build.VERSION.RELEASE : 2.2</w:t>
      </w:r>
    </w:p>
    <w:p w:rsidR="00A119EC" w:rsidRDefault="00A119EC" w:rsidP="00A119EC">
      <w:pPr>
        <w:spacing w:line="168" w:lineRule="atLeast"/>
        <w:rPr>
          <w:color w:val="333333"/>
        </w:rPr>
      </w:pPr>
      <w:ins w:id="98" w:author="Unknown">
        <w:r>
          <w:rPr>
            <w:rFonts w:ascii="Courier New" w:hAnsi="Courier New" w:cs="Courier New"/>
            <w:color w:val="000000"/>
            <w:sz w:val="11"/>
            <w:szCs w:val="11"/>
          </w:rPr>
          <w:t>02</w:t>
        </w:r>
      </w:ins>
      <w:r>
        <w:rPr>
          <w:rFonts w:ascii="Courier New" w:hAnsi="Courier New" w:cs="Courier New"/>
          <w:color w:val="000000"/>
          <w:sz w:val="11"/>
          <w:szCs w:val="11"/>
        </w:rPr>
        <w:t>-</w:t>
      </w:r>
      <w:ins w:id="99" w:author="Unknown">
        <w:r>
          <w:rPr>
            <w:rFonts w:ascii="Courier New" w:hAnsi="Courier New" w:cs="Courier New"/>
            <w:color w:val="000000"/>
            <w:sz w:val="11"/>
            <w:szCs w:val="11"/>
          </w:rPr>
          <w:t>25</w:t>
        </w:r>
      </w:ins>
      <w:r>
        <w:rPr>
          <w:rFonts w:ascii="Courier New" w:hAnsi="Courier New" w:cs="Courier New"/>
          <w:color w:val="000000"/>
          <w:sz w:val="11"/>
          <w:szCs w:val="11"/>
        </w:rPr>
        <w:t> 09:21</w:t>
      </w:r>
      <w:ins w:id="100" w:author="Unknown">
        <w:r>
          <w:rPr>
            <w:rFonts w:ascii="Courier New" w:hAnsi="Courier New" w:cs="Courier New"/>
            <w:color w:val="000000"/>
            <w:sz w:val="11"/>
            <w:szCs w:val="11"/>
          </w:rPr>
          <w:t>:</w:t>
        </w:r>
      </w:ins>
      <w:r>
        <w:rPr>
          <w:rFonts w:ascii="Courier New" w:hAnsi="Courier New" w:cs="Courier New"/>
          <w:color w:val="000000"/>
          <w:sz w:val="11"/>
          <w:szCs w:val="11"/>
        </w:rPr>
        <w:t>19.550: ERROR/TEST &gt;&gt;(1084)</w:t>
      </w:r>
      <w:ins w:id="101" w:author="Unknown">
        <w:r>
          <w:rPr>
            <w:rFonts w:ascii="Courier New" w:hAnsi="Courier New" w:cs="Courier New"/>
            <w:color w:val="000000"/>
            <w:sz w:val="11"/>
            <w:szCs w:val="11"/>
          </w:rPr>
          <w:t>:</w:t>
        </w:r>
      </w:ins>
      <w:r>
        <w:rPr>
          <w:rFonts w:ascii="Courier New" w:hAnsi="Courier New" w:cs="Courier New"/>
          <w:color w:val="000000"/>
          <w:sz w:val="11"/>
          <w:szCs w:val="11"/>
        </w:rPr>
        <w:t> Build.VERSION.SDK : 8</w:t>
      </w:r>
    </w:p>
    <w:p w:rsidR="00A119EC" w:rsidRDefault="00A119EC" w:rsidP="00A119EC">
      <w:pPr>
        <w:spacing w:line="168" w:lineRule="atLeast"/>
        <w:rPr>
          <w:color w:val="333333"/>
        </w:rPr>
      </w:pPr>
      <w:ins w:id="102" w:author="Unknown">
        <w:r>
          <w:rPr>
            <w:rFonts w:ascii="Courier New" w:hAnsi="Courier New" w:cs="Courier New"/>
            <w:color w:val="000000"/>
            <w:sz w:val="11"/>
            <w:szCs w:val="11"/>
          </w:rPr>
          <w:t>02</w:t>
        </w:r>
      </w:ins>
      <w:r>
        <w:rPr>
          <w:rFonts w:ascii="Courier New" w:hAnsi="Courier New" w:cs="Courier New"/>
          <w:color w:val="000000"/>
          <w:sz w:val="11"/>
          <w:szCs w:val="11"/>
        </w:rPr>
        <w:t>-</w:t>
      </w:r>
      <w:ins w:id="103" w:author="Unknown">
        <w:r>
          <w:rPr>
            <w:rFonts w:ascii="Courier New" w:hAnsi="Courier New" w:cs="Courier New"/>
            <w:color w:val="000000"/>
            <w:sz w:val="11"/>
            <w:szCs w:val="11"/>
          </w:rPr>
          <w:t>25</w:t>
        </w:r>
      </w:ins>
      <w:r>
        <w:rPr>
          <w:rFonts w:ascii="Courier New" w:hAnsi="Courier New" w:cs="Courier New"/>
          <w:color w:val="000000"/>
          <w:sz w:val="11"/>
          <w:szCs w:val="11"/>
        </w:rPr>
        <w:t> 09:21</w:t>
      </w:r>
      <w:ins w:id="104" w:author="Unknown">
        <w:r>
          <w:rPr>
            <w:rFonts w:ascii="Courier New" w:hAnsi="Courier New" w:cs="Courier New"/>
            <w:color w:val="000000"/>
            <w:sz w:val="11"/>
            <w:szCs w:val="11"/>
          </w:rPr>
          <w:t>:</w:t>
        </w:r>
      </w:ins>
      <w:r>
        <w:rPr>
          <w:rFonts w:ascii="Courier New" w:hAnsi="Courier New" w:cs="Courier New"/>
          <w:color w:val="000000"/>
          <w:sz w:val="11"/>
          <w:szCs w:val="11"/>
        </w:rPr>
        <w:t>19.561: ERROR/TEST &gt;&gt;(1084)</w:t>
      </w:r>
      <w:ins w:id="105" w:author="Unknown">
        <w:r>
          <w:rPr>
            <w:rFonts w:ascii="Courier New" w:hAnsi="Courier New" w:cs="Courier New"/>
            <w:color w:val="000000"/>
            <w:sz w:val="11"/>
            <w:szCs w:val="11"/>
          </w:rPr>
          <w:t>:</w:t>
        </w:r>
      </w:ins>
      <w:r>
        <w:rPr>
          <w:rFonts w:ascii="Courier New" w:hAnsi="Courier New" w:cs="Courier New"/>
          <w:color w:val="000000"/>
          <w:sz w:val="11"/>
          <w:szCs w:val="11"/>
        </w:rPr>
        <w:t> Build.VERSION.SDK_INT : 8</w:t>
      </w:r>
    </w:p>
    <w:p w:rsidR="00A119EC" w:rsidRDefault="00A119EC" w:rsidP="00A119EC">
      <w:pPr>
        <w:spacing w:line="168" w:lineRule="atLeast"/>
        <w:rPr>
          <w:color w:val="333333"/>
        </w:rPr>
      </w:pPr>
      <w:ins w:id="106" w:author="Unknown">
        <w:r>
          <w:rPr>
            <w:rFonts w:ascii="Courier New" w:hAnsi="Courier New" w:cs="Courier New"/>
            <w:color w:val="000000"/>
            <w:sz w:val="11"/>
            <w:szCs w:val="11"/>
          </w:rPr>
          <w:t>02</w:t>
        </w:r>
      </w:ins>
      <w:r>
        <w:rPr>
          <w:rFonts w:ascii="Courier New" w:hAnsi="Courier New" w:cs="Courier New"/>
          <w:color w:val="000000"/>
          <w:sz w:val="11"/>
          <w:szCs w:val="11"/>
        </w:rPr>
        <w:t>-</w:t>
      </w:r>
      <w:ins w:id="107" w:author="Unknown">
        <w:r>
          <w:rPr>
            <w:rFonts w:ascii="Courier New" w:hAnsi="Courier New" w:cs="Courier New"/>
            <w:color w:val="000000"/>
            <w:sz w:val="11"/>
            <w:szCs w:val="11"/>
          </w:rPr>
          <w:t>25</w:t>
        </w:r>
      </w:ins>
      <w:r>
        <w:rPr>
          <w:rFonts w:ascii="Courier New" w:hAnsi="Courier New" w:cs="Courier New"/>
          <w:color w:val="000000"/>
          <w:sz w:val="11"/>
          <w:szCs w:val="11"/>
        </w:rPr>
        <w:t> 09:21</w:t>
      </w:r>
      <w:ins w:id="108" w:author="Unknown">
        <w:r>
          <w:rPr>
            <w:rFonts w:ascii="Courier New" w:hAnsi="Courier New" w:cs="Courier New"/>
            <w:color w:val="000000"/>
            <w:sz w:val="11"/>
            <w:szCs w:val="11"/>
          </w:rPr>
          <w:t>:</w:t>
        </w:r>
      </w:ins>
      <w:r>
        <w:rPr>
          <w:rFonts w:ascii="Courier New" w:hAnsi="Courier New" w:cs="Courier New"/>
          <w:color w:val="000000"/>
          <w:sz w:val="11"/>
          <w:szCs w:val="11"/>
        </w:rPr>
        <w:t>19.561: ERROR/TEST &gt;&gt;(1084)</w:t>
      </w:r>
      <w:ins w:id="109" w:author="Unknown">
        <w:r>
          <w:rPr>
            <w:rFonts w:ascii="Courier New" w:hAnsi="Courier New" w:cs="Courier New"/>
            <w:color w:val="000000"/>
            <w:sz w:val="11"/>
            <w:szCs w:val="11"/>
          </w:rPr>
          <w:t>:</w:t>
        </w:r>
      </w:ins>
      <w:r>
        <w:rPr>
          <w:rFonts w:ascii="Courier New" w:hAnsi="Courier New" w:cs="Courier New"/>
          <w:color w:val="000000"/>
          <w:sz w:val="11"/>
          <w:szCs w:val="11"/>
        </w:rPr>
        <w:t> Build.VERSION.SDK_INT :</w:t>
      </w:r>
      <w:r>
        <w:rPr>
          <w:rStyle w:val="apple-converted-space"/>
          <w:rFonts w:ascii="Courier New" w:hAnsi="Courier New" w:cs="Courier New"/>
          <w:color w:val="000000"/>
          <w:sz w:val="11"/>
          <w:szCs w:val="11"/>
        </w:rPr>
        <w:t> </w:t>
      </w:r>
      <w:ins w:id="110" w:author="Unknown">
        <w:r>
          <w:rPr>
            <w:rFonts w:ascii="Courier New" w:hAnsi="Courier New" w:cs="Courier New"/>
            <w:color w:val="000000"/>
            <w:sz w:val="11"/>
            <w:szCs w:val="11"/>
          </w:rPr>
          <w:t>8</w:t>
        </w:r>
      </w:ins>
    </w:p>
    <w:p w:rsidR="00A119EC" w:rsidRDefault="00A119EC" w:rsidP="00A119EC">
      <w:pPr>
        <w:spacing w:line="206" w:lineRule="atLeast"/>
        <w:rPr>
          <w:rFonts w:ascii="맑은 고딕" w:eastAsia="맑은 고딕" w:hAnsi="맑은 고딕"/>
          <w:color w:val="333333"/>
          <w:sz w:val="12"/>
          <w:szCs w:val="12"/>
        </w:rPr>
      </w:pPr>
      <w:r>
        <w:rPr>
          <w:rFonts w:ascii="맑은 고딕" w:eastAsia="맑은 고딕" w:hAnsi="맑은 고딕" w:hint="eastAsia"/>
          <w:color w:val="333333"/>
          <w:sz w:val="12"/>
          <w:szCs w:val="12"/>
        </w:rPr>
        <w:br/>
      </w:r>
      <w:r>
        <w:rPr>
          <w:rStyle w:val="a8"/>
          <w:rFonts w:ascii="Courier New" w:eastAsia="돋움" w:hAnsi="Courier New" w:cs="Courier New"/>
          <w:color w:val="000000"/>
          <w:sz w:val="11"/>
          <w:szCs w:val="11"/>
        </w:rPr>
        <w:t>* Build.VERSION.CODENAME : REL</w:t>
      </w:r>
      <w:r>
        <w:rPr>
          <w:rFonts w:ascii="Courier New" w:eastAsia="돋움" w:hAnsi="Courier New" w:cs="Courier New"/>
          <w:color w:val="000000"/>
          <w:sz w:val="11"/>
          <w:szCs w:val="11"/>
        </w:rPr>
        <w:br/>
        <w:t xml:space="preserve">    ===&gt; </w:t>
      </w:r>
      <w:r>
        <w:rPr>
          <w:rFonts w:ascii="Courier New" w:eastAsia="돋움" w:hAnsi="Courier New" w:cs="Courier New"/>
          <w:color w:val="000000"/>
          <w:sz w:val="11"/>
          <w:szCs w:val="11"/>
        </w:rPr>
        <w:t>현재의</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개발코드네임을</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리턴한다</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릴리즈</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버전이라면</w:t>
      </w:r>
      <w:r>
        <w:rPr>
          <w:rFonts w:ascii="Courier New" w:eastAsia="돋움" w:hAnsi="Courier New" w:cs="Courier New"/>
          <w:color w:val="000000"/>
          <w:sz w:val="11"/>
          <w:szCs w:val="11"/>
        </w:rPr>
        <w:t xml:space="preserve"> REL </w:t>
      </w:r>
      <w:r>
        <w:rPr>
          <w:rFonts w:ascii="Courier New" w:eastAsia="돋움" w:hAnsi="Courier New" w:cs="Courier New"/>
          <w:color w:val="000000"/>
          <w:sz w:val="11"/>
          <w:szCs w:val="11"/>
        </w:rPr>
        <w:t>리턴</w:t>
      </w:r>
      <w:r>
        <w:rPr>
          <w:rFonts w:ascii="Courier New" w:eastAsia="돋움" w:hAnsi="Courier New" w:cs="Courier New"/>
          <w:color w:val="000000"/>
          <w:sz w:val="11"/>
          <w:szCs w:val="11"/>
        </w:rPr>
        <w:br/>
      </w:r>
      <w:r>
        <w:rPr>
          <w:rStyle w:val="a8"/>
          <w:rFonts w:ascii="돋움" w:eastAsia="돋움" w:hAnsi="돋움" w:hint="eastAsia"/>
          <w:color w:val="333333"/>
          <w:sz w:val="11"/>
          <w:szCs w:val="11"/>
        </w:rPr>
        <w:t>*</w:t>
      </w:r>
      <w:r>
        <w:rPr>
          <w:rStyle w:val="apple-converted-space"/>
          <w:rFonts w:ascii="돋움" w:eastAsia="돋움" w:hAnsi="돋움" w:hint="eastAsia"/>
          <w:b/>
          <w:bCs/>
          <w:color w:val="333333"/>
          <w:sz w:val="11"/>
          <w:szCs w:val="11"/>
        </w:rPr>
        <w:t> </w:t>
      </w:r>
      <w:r>
        <w:rPr>
          <w:rStyle w:val="a8"/>
          <w:rFonts w:ascii="Courier New" w:eastAsia="돋움" w:hAnsi="Courier New" w:cs="Courier New"/>
          <w:color w:val="000000"/>
          <w:sz w:val="11"/>
          <w:szCs w:val="11"/>
        </w:rPr>
        <w:t>Build.VERSION.INCREMENTAL</w:t>
      </w:r>
      <w:r>
        <w:rPr>
          <w:rFonts w:ascii="Courier New" w:eastAsia="돋움" w:hAnsi="Courier New" w:cs="Courier New"/>
          <w:color w:val="000000"/>
          <w:sz w:val="11"/>
          <w:szCs w:val="11"/>
        </w:rPr>
        <w:br/>
        <w:t xml:space="preserve">    ===&gt; </w:t>
      </w:r>
      <w:r>
        <w:rPr>
          <w:rFonts w:ascii="Courier New" w:eastAsia="돋움" w:hAnsi="Courier New" w:cs="Courier New"/>
          <w:color w:val="000000"/>
          <w:sz w:val="11"/>
          <w:szCs w:val="11"/>
        </w:rPr>
        <w:t>기본</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소스</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제어에</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의해</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사용되는</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해당</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빌드의</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대표하는</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내부값</w:t>
      </w:r>
      <w:r>
        <w:rPr>
          <w:rFonts w:ascii="Courier New" w:eastAsia="돋움" w:hAnsi="Courier New" w:cs="Courier New"/>
          <w:color w:val="000000"/>
          <w:sz w:val="11"/>
          <w:szCs w:val="11"/>
        </w:rPr>
        <w:br/>
      </w:r>
      <w:r>
        <w:rPr>
          <w:rStyle w:val="a8"/>
          <w:rFonts w:ascii="돋움" w:eastAsia="돋움" w:hAnsi="돋움" w:hint="eastAsia"/>
          <w:color w:val="333333"/>
          <w:sz w:val="11"/>
          <w:szCs w:val="11"/>
        </w:rPr>
        <w:t>*</w:t>
      </w:r>
      <w:r>
        <w:rPr>
          <w:rStyle w:val="apple-converted-space"/>
          <w:rFonts w:ascii="돋움" w:eastAsia="돋움" w:hAnsi="돋움" w:hint="eastAsia"/>
          <w:b/>
          <w:bCs/>
          <w:color w:val="333333"/>
          <w:sz w:val="11"/>
          <w:szCs w:val="11"/>
        </w:rPr>
        <w:t> </w:t>
      </w:r>
      <w:r>
        <w:rPr>
          <w:rStyle w:val="a8"/>
          <w:rFonts w:ascii="Courier New" w:eastAsia="돋움" w:hAnsi="Courier New" w:cs="Courier New"/>
          <w:color w:val="000000"/>
          <w:sz w:val="11"/>
          <w:szCs w:val="11"/>
        </w:rPr>
        <w:t>Build.VERSION.RELEASE</w:t>
      </w:r>
      <w:r>
        <w:rPr>
          <w:rFonts w:ascii="Courier New" w:eastAsia="돋움" w:hAnsi="Courier New" w:cs="Courier New"/>
          <w:b/>
          <w:bCs/>
          <w:color w:val="000000"/>
          <w:sz w:val="11"/>
          <w:szCs w:val="11"/>
        </w:rPr>
        <w:br/>
      </w:r>
      <w:r>
        <w:rPr>
          <w:rFonts w:ascii="Courier New" w:eastAsia="돋움" w:hAnsi="Courier New" w:cs="Courier New"/>
          <w:color w:val="000000"/>
          <w:sz w:val="11"/>
          <w:szCs w:val="11"/>
        </w:rPr>
        <w:t xml:space="preserve">    ===&gt; </w:t>
      </w:r>
      <w:r>
        <w:rPr>
          <w:rFonts w:ascii="Courier New" w:eastAsia="돋움" w:hAnsi="Courier New" w:cs="Courier New"/>
          <w:color w:val="000000"/>
          <w:sz w:val="11"/>
          <w:szCs w:val="11"/>
        </w:rPr>
        <w:t>사용자에게</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보여지는</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버전정보</w:t>
      </w:r>
      <w:r>
        <w:rPr>
          <w:rFonts w:ascii="Courier New" w:eastAsia="돋움" w:hAnsi="Courier New" w:cs="Courier New"/>
          <w:color w:val="000000"/>
          <w:sz w:val="11"/>
          <w:szCs w:val="11"/>
        </w:rPr>
        <w:br/>
      </w:r>
      <w:r>
        <w:rPr>
          <w:rStyle w:val="a8"/>
          <w:rFonts w:ascii="돋움" w:eastAsia="돋움" w:hAnsi="돋움" w:hint="eastAsia"/>
          <w:color w:val="333333"/>
          <w:sz w:val="11"/>
          <w:szCs w:val="11"/>
        </w:rPr>
        <w:t>*</w:t>
      </w:r>
      <w:r>
        <w:rPr>
          <w:rStyle w:val="apple-converted-space"/>
          <w:rFonts w:ascii="돋움" w:eastAsia="돋움" w:hAnsi="돋움" w:hint="eastAsia"/>
          <w:b/>
          <w:bCs/>
          <w:color w:val="333333"/>
          <w:sz w:val="11"/>
          <w:szCs w:val="11"/>
        </w:rPr>
        <w:t> </w:t>
      </w:r>
      <w:r>
        <w:rPr>
          <w:rStyle w:val="a8"/>
          <w:rFonts w:ascii="Courier New" w:eastAsia="돋움" w:hAnsi="Courier New" w:cs="Courier New"/>
          <w:color w:val="000000"/>
          <w:sz w:val="11"/>
          <w:szCs w:val="11"/>
        </w:rPr>
        <w:t>Build.VERSION.SDK</w:t>
      </w:r>
      <w:r>
        <w:rPr>
          <w:rFonts w:ascii="Courier New" w:eastAsia="돋움" w:hAnsi="Courier New" w:cs="Courier New"/>
          <w:color w:val="000000"/>
          <w:sz w:val="11"/>
          <w:szCs w:val="11"/>
        </w:rPr>
        <w:t> </w:t>
      </w:r>
      <w:r>
        <w:rPr>
          <w:rFonts w:ascii="Courier New" w:eastAsia="돋움" w:hAnsi="Courier New" w:cs="Courier New"/>
          <w:color w:val="000000"/>
          <w:sz w:val="11"/>
          <w:szCs w:val="11"/>
        </w:rPr>
        <w:br/>
        <w:t xml:space="preserve">    ===&gt; </w:t>
      </w:r>
      <w:r>
        <w:rPr>
          <w:rFonts w:ascii="Courier New" w:eastAsia="돋움" w:hAnsi="Courier New" w:cs="Courier New"/>
          <w:color w:val="000000"/>
          <w:sz w:val="11"/>
          <w:szCs w:val="11"/>
        </w:rPr>
        <w:t>이</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필드는</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사용중지되었고</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쉽게</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이</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정수값을</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얻으려면</w:t>
      </w:r>
      <w:r>
        <w:rPr>
          <w:rFonts w:ascii="Courier New" w:eastAsia="돋움" w:hAnsi="Courier New" w:cs="Courier New"/>
          <w:color w:val="000000"/>
          <w:sz w:val="11"/>
          <w:szCs w:val="11"/>
        </w:rPr>
        <w:t xml:space="preserve"> SDK_INT</w:t>
      </w:r>
      <w:r>
        <w:rPr>
          <w:rFonts w:ascii="Courier New" w:eastAsia="돋움" w:hAnsi="Courier New" w:cs="Courier New"/>
          <w:color w:val="000000"/>
          <w:sz w:val="11"/>
          <w:szCs w:val="11"/>
        </w:rPr>
        <w:t>값을</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사용하라고함</w:t>
      </w:r>
      <w:r>
        <w:rPr>
          <w:rFonts w:ascii="Courier New" w:eastAsia="돋움" w:hAnsi="Courier New" w:cs="Courier New"/>
          <w:color w:val="000000"/>
          <w:sz w:val="11"/>
          <w:szCs w:val="11"/>
        </w:rPr>
        <w:br/>
      </w:r>
      <w:r>
        <w:rPr>
          <w:rStyle w:val="a8"/>
          <w:rFonts w:ascii="Courier New" w:eastAsia="돋움" w:hAnsi="Courier New" w:cs="Courier New"/>
          <w:color w:val="000000"/>
          <w:sz w:val="11"/>
          <w:szCs w:val="11"/>
        </w:rPr>
        <w:t>* Build.VERSION.SDK_INT</w:t>
      </w:r>
      <w:r>
        <w:rPr>
          <w:rFonts w:ascii="Courier New" w:eastAsia="돋움" w:hAnsi="Courier New" w:cs="Courier New"/>
          <w:color w:val="000000"/>
          <w:sz w:val="11"/>
          <w:szCs w:val="11"/>
        </w:rPr>
        <w:br/>
        <w:t xml:space="preserve">    ===&gt; </w:t>
      </w:r>
      <w:r>
        <w:rPr>
          <w:rFonts w:ascii="Courier New" w:eastAsia="돋움" w:hAnsi="Courier New" w:cs="Courier New"/>
          <w:color w:val="000000"/>
          <w:sz w:val="11"/>
          <w:szCs w:val="11"/>
        </w:rPr>
        <w:t>사용자에게</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보여지는</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프레임워크의</w:t>
      </w:r>
      <w:r>
        <w:rPr>
          <w:rFonts w:ascii="Courier New" w:eastAsia="돋움" w:hAnsi="Courier New" w:cs="Courier New"/>
          <w:color w:val="000000"/>
          <w:sz w:val="11"/>
          <w:szCs w:val="11"/>
        </w:rPr>
        <w:t xml:space="preserve"> SDK </w:t>
      </w:r>
      <w:r>
        <w:rPr>
          <w:rFonts w:ascii="Courier New" w:eastAsia="돋움" w:hAnsi="Courier New" w:cs="Courier New"/>
          <w:color w:val="000000"/>
          <w:sz w:val="11"/>
          <w:szCs w:val="11"/>
        </w:rPr>
        <w:t>버전</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그것의</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유효한</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값은</w:t>
      </w:r>
      <w:r>
        <w:rPr>
          <w:rFonts w:ascii="Courier New" w:eastAsia="돋움" w:hAnsi="Courier New" w:cs="Courier New"/>
          <w:color w:val="000000"/>
          <w:sz w:val="11"/>
          <w:szCs w:val="11"/>
        </w:rPr>
        <w:t xml:space="preserve"> Build.VERSION_CODES</w:t>
      </w:r>
      <w:r>
        <w:rPr>
          <w:rFonts w:ascii="Courier New" w:eastAsia="돋움" w:hAnsi="Courier New" w:cs="Courier New"/>
          <w:color w:val="000000"/>
          <w:sz w:val="11"/>
          <w:szCs w:val="11"/>
        </w:rPr>
        <w:t>에</w:t>
      </w:r>
      <w:r>
        <w:rPr>
          <w:rFonts w:ascii="Courier New" w:eastAsia="돋움" w:hAnsi="Courier New" w:cs="Courier New"/>
          <w:color w:val="000000"/>
          <w:sz w:val="11"/>
          <w:szCs w:val="11"/>
        </w:rPr>
        <w:t xml:space="preserve"> </w:t>
      </w:r>
      <w:r>
        <w:rPr>
          <w:rFonts w:ascii="Courier New" w:eastAsia="돋움" w:hAnsi="Courier New" w:cs="Courier New"/>
          <w:color w:val="000000"/>
          <w:sz w:val="11"/>
          <w:szCs w:val="11"/>
        </w:rPr>
        <w:t>정의</w:t>
      </w:r>
      <w:r>
        <w:rPr>
          <w:rFonts w:ascii="돋움" w:eastAsia="돋움" w:hAnsi="돋움" w:hint="eastAsia"/>
          <w:color w:val="333333"/>
          <w:sz w:val="11"/>
          <w:szCs w:val="11"/>
        </w:rPr>
        <w:br/>
      </w:r>
      <w:r>
        <w:rPr>
          <w:rFonts w:ascii="맑은 고딕" w:eastAsia="맑은 고딕" w:hAnsi="맑은 고딕" w:hint="eastAsia"/>
          <w:color w:val="333333"/>
          <w:sz w:val="12"/>
          <w:szCs w:val="12"/>
        </w:rPr>
        <w:br/>
      </w:r>
      <w:r>
        <w:rPr>
          <w:rFonts w:ascii="Courier New" w:eastAsia="돋움" w:hAnsi="Courier New" w:cs="Courier New"/>
          <w:color w:val="000000"/>
          <w:sz w:val="11"/>
          <w:szCs w:val="11"/>
        </w:rPr>
        <w:br/>
      </w:r>
      <w:r>
        <w:rPr>
          <w:rFonts w:ascii="맑은 고딕" w:eastAsia="맑은 고딕" w:hAnsi="맑은 고딕" w:hint="eastAsia"/>
          <w:color w:val="333333"/>
          <w:sz w:val="12"/>
          <w:szCs w:val="12"/>
        </w:rPr>
        <w:br/>
      </w:r>
      <w:r>
        <w:rPr>
          <w:rFonts w:ascii="맑은 고딕" w:eastAsia="맑은 고딕" w:hAnsi="맑은 고딕" w:cs="Courier New" w:hint="eastAsia"/>
          <w:color w:val="333333"/>
          <w:sz w:val="11"/>
          <w:szCs w:val="11"/>
        </w:rPr>
        <w:t>참고 :</w:t>
      </w:r>
      <w:r>
        <w:rPr>
          <w:rStyle w:val="apple-converted-space"/>
          <w:rFonts w:ascii="맑은 고딕" w:eastAsia="맑은 고딕" w:hAnsi="맑은 고딕" w:cs="Courier New" w:hint="eastAsia"/>
          <w:color w:val="333333"/>
          <w:sz w:val="11"/>
          <w:szCs w:val="11"/>
        </w:rPr>
        <w:t> </w:t>
      </w:r>
      <w:hyperlink r:id="rId1180" w:history="1">
        <w:r>
          <w:rPr>
            <w:rStyle w:val="a4"/>
            <w:rFonts w:ascii="맑은 고딕" w:eastAsia="맑은 고딕" w:hAnsi="맑은 고딕" w:cs="Courier New" w:hint="eastAsia"/>
            <w:color w:val="A67D94"/>
            <w:sz w:val="11"/>
            <w:szCs w:val="11"/>
            <w:u w:val="none"/>
          </w:rPr>
          <w:t>http://developer.android.com/reference ··· ion.html</w:t>
        </w:r>
      </w:hyperlink>
    </w:p>
    <w:p w:rsidR="00CC2C4B" w:rsidRDefault="00153F68" w:rsidP="00FA185E">
      <w:pPr>
        <w:widowControl/>
        <w:wordWrap/>
        <w:autoSpaceDE/>
        <w:autoSpaceDN/>
        <w:jc w:val="left"/>
      </w:pPr>
      <w:hyperlink r:id="rId1181" w:history="1">
        <w:r w:rsidR="00A119EC">
          <w:rPr>
            <w:rStyle w:val="a4"/>
          </w:rPr>
          <w:t>http://enjoydev.co.kr/tag/17</w:t>
        </w:r>
      </w:hyperlink>
    </w:p>
    <w:p w:rsidR="00CC2C4B" w:rsidRDefault="00CC2C4B">
      <w:pPr>
        <w:widowControl/>
        <w:wordWrap/>
        <w:autoSpaceDE/>
        <w:autoSpaceDN/>
        <w:jc w:val="left"/>
      </w:pPr>
      <w:r>
        <w:br w:type="page"/>
      </w:r>
    </w:p>
    <w:p w:rsidR="00CC2C4B" w:rsidRDefault="00CC2C4B" w:rsidP="00CC2C4B">
      <w:pPr>
        <w:pStyle w:val="2"/>
        <w:spacing w:before="0" w:beforeAutospacing="0" w:after="0" w:afterAutospacing="0" w:line="264" w:lineRule="atLeast"/>
        <w:rPr>
          <w:rFonts w:ascii="Tahoma" w:eastAsia="돋움" w:hAnsi="Tahoma" w:cs="Tahoma"/>
          <w:color w:val="678D01"/>
          <w:spacing w:val="-22"/>
          <w:sz w:val="31"/>
          <w:szCs w:val="31"/>
        </w:rPr>
      </w:pPr>
      <w:hyperlink r:id="rId1182" w:history="1">
        <w:r>
          <w:rPr>
            <w:rFonts w:ascii="Tahoma" w:eastAsia="돋움" w:hAnsi="Tahoma" w:cs="Tahoma"/>
            <w:color w:val="678D01"/>
            <w:spacing w:val="-22"/>
            <w:sz w:val="31"/>
            <w:szCs w:val="31"/>
          </w:rPr>
          <w:br/>
        </w:r>
        <w:r>
          <w:rPr>
            <w:rStyle w:val="a4"/>
            <w:rFonts w:ascii="Tahoma" w:eastAsia="돋움" w:hAnsi="Tahoma" w:cs="Tahoma"/>
            <w:color w:val="678D01"/>
            <w:spacing w:val="-22"/>
            <w:sz w:val="31"/>
            <w:szCs w:val="31"/>
            <w:u w:val="none"/>
          </w:rPr>
          <w:t>안드로이드에서의</w:t>
        </w:r>
        <w:r>
          <w:rPr>
            <w:rStyle w:val="a4"/>
            <w:rFonts w:ascii="Tahoma" w:eastAsia="돋움" w:hAnsi="Tahoma" w:cs="Tahoma"/>
            <w:color w:val="678D01"/>
            <w:spacing w:val="-22"/>
            <w:sz w:val="31"/>
            <w:szCs w:val="31"/>
            <w:u w:val="none"/>
          </w:rPr>
          <w:t xml:space="preserve"> dp, dpi, px</w:t>
        </w:r>
      </w:hyperlink>
    </w:p>
    <w:p w:rsidR="00CC2C4B" w:rsidRDefault="00CC2C4B" w:rsidP="00CC2C4B">
      <w:pPr>
        <w:spacing w:line="150" w:lineRule="atLeast"/>
        <w:rPr>
          <w:rFonts w:ascii="Tahoma" w:eastAsia="돋움" w:hAnsi="Tahoma" w:cs="Tahoma"/>
          <w:color w:val="838382"/>
          <w:szCs w:val="20"/>
        </w:rPr>
      </w:pPr>
      <w:r>
        <w:rPr>
          <w:rStyle w:val="date"/>
          <w:rFonts w:ascii="Tahoma" w:eastAsia="돋움" w:hAnsi="Tahoma" w:cs="Tahoma"/>
          <w:color w:val="838382"/>
          <w:szCs w:val="20"/>
        </w:rPr>
        <w:t>2011/02/16 09:39</w:t>
      </w:r>
      <w:r>
        <w:rPr>
          <w:rStyle w:val="apple-converted-space"/>
          <w:rFonts w:ascii="Tahoma" w:eastAsia="돋움" w:hAnsi="Tahoma" w:cs="Tahoma"/>
          <w:color w:val="838382"/>
          <w:szCs w:val="20"/>
        </w:rPr>
        <w:t> </w:t>
      </w:r>
      <w:r>
        <w:rPr>
          <w:rFonts w:ascii="Tahoma" w:eastAsia="돋움" w:hAnsi="Tahoma" w:cs="Tahoma"/>
          <w:color w:val="838382"/>
          <w:szCs w:val="20"/>
        </w:rPr>
        <w:t>in</w:t>
      </w:r>
      <w:r>
        <w:rPr>
          <w:rStyle w:val="apple-converted-space"/>
          <w:rFonts w:ascii="Tahoma" w:eastAsia="돋움" w:hAnsi="Tahoma" w:cs="Tahoma"/>
          <w:color w:val="838382"/>
          <w:szCs w:val="20"/>
        </w:rPr>
        <w:t> </w:t>
      </w:r>
      <w:hyperlink r:id="rId1183" w:history="1">
        <w:r>
          <w:rPr>
            <w:rStyle w:val="a4"/>
            <w:rFonts w:ascii="Tahoma" w:eastAsia="돋움" w:hAnsi="Tahoma" w:cs="Tahoma"/>
            <w:color w:val="838382"/>
            <w:szCs w:val="20"/>
            <w:u w:val="none"/>
          </w:rPr>
          <w:t>개발</w:t>
        </w:r>
        <w:r>
          <w:rPr>
            <w:rStyle w:val="a4"/>
            <w:rFonts w:ascii="Tahoma" w:eastAsia="돋움" w:hAnsi="Tahoma" w:cs="Tahoma"/>
            <w:color w:val="838382"/>
            <w:szCs w:val="20"/>
            <w:u w:val="none"/>
          </w:rPr>
          <w:t>/</w:t>
        </w:r>
        <w:r>
          <w:rPr>
            <w:rStyle w:val="a4"/>
            <w:rFonts w:ascii="Tahoma" w:eastAsia="돋움" w:hAnsi="Tahoma" w:cs="Tahoma"/>
            <w:color w:val="838382"/>
            <w:szCs w:val="20"/>
            <w:u w:val="none"/>
          </w:rPr>
          <w:t>모바일</w:t>
        </w:r>
        <w:r>
          <w:rPr>
            <w:rStyle w:val="a4"/>
            <w:rFonts w:ascii="Tahoma" w:eastAsia="돋움" w:hAnsi="Tahoma" w:cs="Tahoma"/>
            <w:color w:val="838382"/>
            <w:szCs w:val="20"/>
            <w:u w:val="none"/>
          </w:rPr>
          <w:t>OS(</w:t>
        </w:r>
        <w:r>
          <w:rPr>
            <w:rStyle w:val="a4"/>
            <w:rFonts w:ascii="Tahoma" w:eastAsia="돋움" w:hAnsi="Tahoma" w:cs="Tahoma"/>
            <w:color w:val="838382"/>
            <w:szCs w:val="20"/>
            <w:u w:val="none"/>
          </w:rPr>
          <w:t>안드로이드</w:t>
        </w:r>
        <w:r>
          <w:rPr>
            <w:rStyle w:val="a4"/>
            <w:rFonts w:ascii="Tahoma" w:eastAsia="돋움" w:hAnsi="Tahoma" w:cs="Tahoma"/>
            <w:color w:val="838382"/>
            <w:szCs w:val="20"/>
            <w:u w:val="none"/>
          </w:rPr>
          <w:t>,</w:t>
        </w:r>
        <w:r>
          <w:rPr>
            <w:rStyle w:val="a4"/>
            <w:rFonts w:ascii="Tahoma" w:eastAsia="돋움" w:hAnsi="Tahoma" w:cs="Tahoma"/>
            <w:color w:val="838382"/>
            <w:szCs w:val="20"/>
            <w:u w:val="none"/>
          </w:rPr>
          <w:t>아이폰</w:t>
        </w:r>
        <w:r>
          <w:rPr>
            <w:rStyle w:val="a4"/>
            <w:rFonts w:ascii="Tahoma" w:eastAsia="돋움" w:hAnsi="Tahoma" w:cs="Tahoma"/>
            <w:color w:val="838382"/>
            <w:szCs w:val="20"/>
            <w:u w:val="none"/>
          </w:rPr>
          <w:t>,</w:t>
        </w:r>
        <w:r>
          <w:rPr>
            <w:rStyle w:val="a4"/>
            <w:rFonts w:ascii="Tahoma" w:eastAsia="돋움" w:hAnsi="Tahoma" w:cs="Tahoma"/>
            <w:color w:val="838382"/>
            <w:szCs w:val="20"/>
            <w:u w:val="none"/>
          </w:rPr>
          <w:t>윈도모바일등</w:t>
        </w:r>
        <w:r>
          <w:rPr>
            <w:rStyle w:val="a4"/>
            <w:rFonts w:ascii="Tahoma" w:eastAsia="돋움" w:hAnsi="Tahoma" w:cs="Tahoma"/>
            <w:color w:val="838382"/>
            <w:szCs w:val="20"/>
            <w:u w:val="none"/>
          </w:rPr>
          <w:t>)</w:t>
        </w:r>
      </w:hyperlink>
    </w:p>
    <w:p w:rsidR="00CC2C4B" w:rsidRDefault="00CC2C4B" w:rsidP="00CC2C4B">
      <w:pPr>
        <w:spacing w:line="150" w:lineRule="atLeast"/>
        <w:rPr>
          <w:rFonts w:ascii="돋움" w:eastAsia="돋움" w:hAnsi="돋움" w:cs="굴림"/>
          <w:color w:val="000000"/>
          <w:sz w:val="24"/>
          <w:szCs w:val="24"/>
        </w:rPr>
      </w:pPr>
      <w:r>
        <w:rPr>
          <w:rFonts w:ascii="돋움" w:eastAsia="돋움" w:hAnsi="돋움"/>
          <w:noProof/>
          <w:color w:val="000000"/>
        </w:rPr>
        <w:drawing>
          <wp:inline distT="0" distB="0" distL="0" distR="0">
            <wp:extent cx="5715" cy="5715"/>
            <wp:effectExtent l="0" t="0" r="0" b="0"/>
            <wp:docPr id="288" name="그림 20" descr="http://ts.daumcdn.net/custom/blog/27/279325/skin/images/bg_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s.daumcdn.net/custom/blog/27/279325/skin/images/bg_clear.gif"/>
                    <pic:cNvPicPr>
                      <a:picLocks noChangeAspect="1" noChangeArrowheads="1"/>
                    </pic:cNvPicPr>
                  </pic:nvPicPr>
                  <pic:blipFill>
                    <a:blip r:embed="rId1086"/>
                    <a:srcRect/>
                    <a:stretch>
                      <a:fillRect/>
                    </a:stretch>
                  </pic:blipFill>
                  <pic:spPr bwMode="auto">
                    <a:xfrm>
                      <a:off x="0" y="0"/>
                      <a:ext cx="5715" cy="5715"/>
                    </a:xfrm>
                    <a:prstGeom prst="rect">
                      <a:avLst/>
                    </a:prstGeom>
                    <a:noFill/>
                    <a:ln w="9525">
                      <a:noFill/>
                      <a:miter lim="800000"/>
                      <a:headEnd/>
                      <a:tailEnd/>
                    </a:ln>
                  </pic:spPr>
                </pic:pic>
              </a:graphicData>
            </a:graphic>
          </wp:inline>
        </w:drawing>
      </w:r>
    </w:p>
    <w:p w:rsidR="00CC2C4B" w:rsidRDefault="00CC2C4B" w:rsidP="00CC2C4B">
      <w:pPr>
        <w:spacing w:after="240" w:line="150" w:lineRule="atLeast"/>
        <w:rPr>
          <w:rFonts w:ascii="Tahoma" w:eastAsia="돋움" w:hAnsi="Tahoma" w:cs="Tahoma" w:hint="eastAsia"/>
          <w:color w:val="565656"/>
          <w:sz w:val="18"/>
          <w:szCs w:val="18"/>
        </w:rPr>
      </w:pPr>
      <w:r>
        <w:rPr>
          <w:rFonts w:ascii="Tahoma" w:eastAsia="돋움" w:hAnsi="Tahoma" w:cs="Tahoma"/>
          <w:color w:val="565656"/>
          <w:sz w:val="18"/>
          <w:szCs w:val="18"/>
        </w:rPr>
        <w:br/>
      </w:r>
      <w:r>
        <w:rPr>
          <w:rFonts w:ascii="Tahoma" w:eastAsia="돋움" w:hAnsi="Tahoma" w:cs="Tahoma"/>
          <w:color w:val="565656"/>
          <w:sz w:val="18"/>
          <w:szCs w:val="18"/>
        </w:rPr>
        <w:br/>
      </w:r>
    </w:p>
    <w:p w:rsidR="00CC2C4B" w:rsidRDefault="00CC2C4B" w:rsidP="00CC2C4B">
      <w:pPr>
        <w:pStyle w:val="a3"/>
        <w:spacing w:line="150" w:lineRule="atLeast"/>
        <w:rPr>
          <w:rFonts w:ascii="Tahoma" w:eastAsia="돋움" w:hAnsi="Tahoma" w:cs="Tahoma"/>
          <w:color w:val="565656"/>
          <w:sz w:val="18"/>
          <w:szCs w:val="18"/>
        </w:rPr>
      </w:pPr>
      <w:r>
        <w:rPr>
          <w:rStyle w:val="apple-style-span"/>
          <w:rFonts w:ascii="돋움" w:eastAsia="돋움" w:hAnsi="돋움" w:cs="Tahoma" w:hint="eastAsia"/>
          <w:b/>
          <w:bCs/>
          <w:color w:val="565656"/>
          <w:sz w:val="20"/>
          <w:szCs w:val="20"/>
        </w:rPr>
        <w:t>dp를 평소에 즐겨사용했지만, 확실히 무슨 개념인지를 몰라 조사하던중에 </w:t>
      </w:r>
    </w:p>
    <w:p w:rsidR="00CC2C4B" w:rsidRDefault="00CC2C4B" w:rsidP="00CC2C4B">
      <w:pPr>
        <w:pStyle w:val="a3"/>
        <w:spacing w:line="150" w:lineRule="atLeast"/>
        <w:rPr>
          <w:rFonts w:ascii="Tahoma" w:eastAsia="돋움" w:hAnsi="Tahoma" w:cs="Tahoma"/>
          <w:color w:val="565656"/>
          <w:sz w:val="18"/>
          <w:szCs w:val="18"/>
        </w:rPr>
      </w:pPr>
      <w:r>
        <w:rPr>
          <w:rStyle w:val="apple-style-span"/>
          <w:rFonts w:ascii="돋움" w:eastAsia="돋움" w:hAnsi="돋움" w:cs="Tahoma" w:hint="eastAsia"/>
          <w:b/>
          <w:bCs/>
          <w:color w:val="565656"/>
          <w:sz w:val="20"/>
          <w:szCs w:val="20"/>
        </w:rPr>
        <w:t>잘 정리되어있는 블로그를 발견 !</w:t>
      </w:r>
    </w:p>
    <w:p w:rsidR="00CC2C4B" w:rsidRDefault="00CC2C4B" w:rsidP="00CC2C4B">
      <w:pPr>
        <w:pStyle w:val="a3"/>
        <w:spacing w:line="150" w:lineRule="atLeast"/>
        <w:rPr>
          <w:rFonts w:ascii="Tahoma" w:eastAsia="돋움" w:hAnsi="Tahoma" w:cs="Tahoma"/>
          <w:color w:val="565656"/>
          <w:sz w:val="18"/>
          <w:szCs w:val="18"/>
        </w:rPr>
      </w:pPr>
    </w:p>
    <w:p w:rsidR="00CC2C4B" w:rsidRDefault="00CC2C4B" w:rsidP="00CC2C4B">
      <w:pPr>
        <w:pStyle w:val="a3"/>
        <w:spacing w:line="150" w:lineRule="atLeast"/>
        <w:rPr>
          <w:rFonts w:ascii="Tahoma" w:eastAsia="돋움" w:hAnsi="Tahoma" w:cs="Tahoma"/>
          <w:color w:val="565656"/>
          <w:sz w:val="18"/>
          <w:szCs w:val="18"/>
        </w:rPr>
      </w:pPr>
      <w:r>
        <w:rPr>
          <w:rStyle w:val="apple-style-span"/>
          <w:rFonts w:ascii="돋움" w:eastAsia="돋움" w:hAnsi="돋움" w:cs="Tahoma"/>
          <w:b/>
          <w:bCs/>
          <w:color w:val="565656"/>
          <w:sz w:val="12"/>
          <w:szCs w:val="12"/>
        </w:rPr>
        <w:t>수정(101130)</w:t>
      </w:r>
    </w:p>
    <w:p w:rsidR="00CC2C4B" w:rsidRDefault="00CC2C4B" w:rsidP="00CC2C4B">
      <w:pPr>
        <w:pStyle w:val="a3"/>
        <w:spacing w:line="150" w:lineRule="atLeast"/>
        <w:rPr>
          <w:rFonts w:ascii="Tahoma" w:eastAsia="돋움" w:hAnsi="Tahoma" w:cs="Tahoma"/>
          <w:color w:val="565656"/>
          <w:sz w:val="18"/>
          <w:szCs w:val="18"/>
        </w:rPr>
      </w:pPr>
      <w:r>
        <w:rPr>
          <w:rStyle w:val="apple-style-span"/>
          <w:rFonts w:ascii="돋움" w:eastAsia="돋움" w:hAnsi="돋움" w:cs="Tahoma"/>
          <w:b/>
          <w:bCs/>
          <w:color w:val="565656"/>
          <w:sz w:val="12"/>
          <w:szCs w:val="12"/>
        </w:rPr>
        <w:t>단순히 px을 dp로 변환하고자 한다면 dp = px * 0.66625로 계산한다.(해상도480*800 기준)</w:t>
      </w:r>
    </w:p>
    <w:p w:rsidR="00CC2C4B" w:rsidRDefault="00CC2C4B" w:rsidP="00CC2C4B">
      <w:pPr>
        <w:pStyle w:val="a3"/>
        <w:spacing w:line="150" w:lineRule="atLeast"/>
        <w:rPr>
          <w:rFonts w:ascii="Tahoma" w:eastAsia="돋움" w:hAnsi="Tahoma" w:cs="Tahoma"/>
          <w:color w:val="565656"/>
          <w:sz w:val="18"/>
          <w:szCs w:val="18"/>
        </w:rPr>
      </w:pPr>
      <w:r>
        <w:rPr>
          <w:rStyle w:val="apple-style-span"/>
          <w:rFonts w:ascii="돋움" w:eastAsia="돋움" w:hAnsi="돋움" w:cs="Tahoma"/>
          <w:b/>
          <w:bCs/>
          <w:color w:val="565656"/>
          <w:sz w:val="12"/>
          <w:szCs w:val="12"/>
        </w:rPr>
        <w:t>480*800 px =&gt; 320*533 dp이다.</w:t>
      </w:r>
    </w:p>
    <w:p w:rsidR="00CC2C4B" w:rsidRDefault="00CC2C4B" w:rsidP="00CC2C4B">
      <w:pPr>
        <w:pStyle w:val="a3"/>
        <w:spacing w:line="150" w:lineRule="atLeast"/>
        <w:rPr>
          <w:rFonts w:ascii="Tahoma" w:eastAsia="돋움" w:hAnsi="Tahoma" w:cs="Tahoma"/>
          <w:color w:val="565656"/>
          <w:sz w:val="18"/>
          <w:szCs w:val="18"/>
        </w:rPr>
      </w:pPr>
    </w:p>
    <w:p w:rsidR="00CC2C4B" w:rsidRDefault="00CC2C4B" w:rsidP="00CC2C4B">
      <w:pPr>
        <w:pStyle w:val="a3"/>
        <w:spacing w:line="150" w:lineRule="atLeast"/>
        <w:rPr>
          <w:rFonts w:ascii="Tahoma" w:eastAsia="돋움" w:hAnsi="Tahoma" w:cs="Tahoma"/>
          <w:color w:val="565656"/>
          <w:sz w:val="18"/>
          <w:szCs w:val="18"/>
        </w:rPr>
      </w:pPr>
    </w:p>
    <w:p w:rsidR="00CC2C4B" w:rsidRDefault="00CC2C4B" w:rsidP="00CC2C4B">
      <w:pPr>
        <w:pStyle w:val="a3"/>
        <w:spacing w:line="150" w:lineRule="atLeast"/>
        <w:rPr>
          <w:rFonts w:ascii="Tahoma" w:eastAsia="돋움" w:hAnsi="Tahoma" w:cs="Tahoma"/>
          <w:color w:val="565656"/>
          <w:sz w:val="18"/>
          <w:szCs w:val="18"/>
        </w:rPr>
      </w:pPr>
    </w:p>
    <w:p w:rsidR="00CC2C4B" w:rsidRDefault="00CC2C4B" w:rsidP="00CC2C4B">
      <w:pPr>
        <w:pStyle w:val="a3"/>
        <w:spacing w:line="150" w:lineRule="atLeast"/>
        <w:rPr>
          <w:rFonts w:ascii="Tahoma" w:eastAsia="돋움" w:hAnsi="Tahoma" w:cs="Tahoma"/>
          <w:color w:val="565656"/>
          <w:sz w:val="18"/>
          <w:szCs w:val="18"/>
        </w:rPr>
      </w:pPr>
      <w:r>
        <w:rPr>
          <w:rStyle w:val="apple-style-span"/>
          <w:rFonts w:ascii="돋움" w:eastAsia="돋움" w:hAnsi="돋움" w:cs="Tahoma" w:hint="eastAsia"/>
          <w:color w:val="565656"/>
          <w:sz w:val="18"/>
          <w:szCs w:val="18"/>
        </w:rPr>
        <w:t>출처 : </w:t>
      </w:r>
      <w:hyperlink r:id="rId1184" w:tgtFrame="_blank" w:history="1">
        <w:r>
          <w:rPr>
            <w:rStyle w:val="a4"/>
            <w:rFonts w:ascii="돋움" w:eastAsia="돋움" w:hAnsi="돋움" w:cs="Tahoma" w:hint="eastAsia"/>
            <w:color w:val="565656"/>
            <w:sz w:val="18"/>
            <w:szCs w:val="18"/>
            <w:u w:val="none"/>
          </w:rPr>
          <w:t>http://blog.naver.com/dythmall?Redirect=Log&amp;logNo=30096162077</w:t>
        </w:r>
      </w:hyperlink>
    </w:p>
    <w:p w:rsidR="00CC2C4B" w:rsidRDefault="00CC2C4B" w:rsidP="00CC2C4B">
      <w:pPr>
        <w:pStyle w:val="a3"/>
        <w:spacing w:line="150" w:lineRule="atLeast"/>
        <w:rPr>
          <w:rFonts w:ascii="Tahoma" w:eastAsia="돋움" w:hAnsi="Tahoma" w:cs="Tahoma"/>
          <w:color w:val="565656"/>
          <w:sz w:val="18"/>
          <w:szCs w:val="18"/>
        </w:rPr>
      </w:pPr>
    </w:p>
    <w:p w:rsidR="00CC2C4B" w:rsidRDefault="00CC2C4B" w:rsidP="00CC2C4B">
      <w:pPr>
        <w:pStyle w:val="a3"/>
        <w:spacing w:line="150" w:lineRule="atLeast"/>
        <w:rPr>
          <w:rFonts w:ascii="Tahoma" w:eastAsia="돋움" w:hAnsi="Tahoma" w:cs="Tahoma"/>
          <w:color w:val="565656"/>
          <w:sz w:val="18"/>
          <w:szCs w:val="18"/>
        </w:rPr>
      </w:pPr>
      <w:r>
        <w:rPr>
          <w:rStyle w:val="apple-style-span"/>
          <w:rFonts w:ascii="돋움" w:eastAsia="돋움" w:hAnsi="돋움" w:cs="Tahoma" w:hint="eastAsia"/>
          <w:color w:val="565656"/>
          <w:sz w:val="18"/>
          <w:szCs w:val="18"/>
        </w:rPr>
        <w:t>dp (dip, density independent pixel) 은 안드로이드에서 여러 화면 크기를 서포트 해주기 위해서 만든 유닛이다.</w:t>
      </w:r>
    </w:p>
    <w:p w:rsidR="00CC2C4B" w:rsidRDefault="00CC2C4B" w:rsidP="00CC2C4B">
      <w:pPr>
        <w:rPr>
          <w:rFonts w:ascii="돋움" w:eastAsia="돋움" w:hAnsi="돋움" w:cs="Tahoma"/>
          <w:color w:val="565656"/>
          <w:sz w:val="18"/>
          <w:szCs w:val="18"/>
        </w:rPr>
      </w:pPr>
      <w:r>
        <w:rPr>
          <w:rFonts w:ascii="돋움" w:eastAsia="돋움" w:hAnsi="돋움" w:cs="Tahoma" w:hint="eastAsia"/>
          <w:color w:val="565656"/>
          <w:sz w:val="18"/>
          <w:szCs w:val="18"/>
        </w:rPr>
        <w:t>만약 많은 화면에서 내가 만든 레이아웃이 제대로 보이길 원한다면 dp를 써서 화면을 만드는 것이 좋다.</w:t>
      </w:r>
    </w:p>
    <w:p w:rsidR="00CC2C4B" w:rsidRDefault="00CC2C4B" w:rsidP="00CC2C4B">
      <w:pPr>
        <w:rPr>
          <w:rFonts w:ascii="돋움" w:eastAsia="돋움" w:hAnsi="돋움" w:cs="Tahoma" w:hint="eastAsia"/>
          <w:color w:val="565656"/>
          <w:sz w:val="18"/>
          <w:szCs w:val="18"/>
        </w:rPr>
      </w:pPr>
    </w:p>
    <w:p w:rsidR="00CC2C4B" w:rsidRDefault="00CC2C4B" w:rsidP="00CC2C4B">
      <w:pPr>
        <w:rPr>
          <w:rFonts w:ascii="돋움" w:eastAsia="돋움" w:hAnsi="돋움" w:cs="Tahoma" w:hint="eastAsia"/>
          <w:color w:val="565656"/>
          <w:sz w:val="18"/>
          <w:szCs w:val="18"/>
        </w:rPr>
      </w:pPr>
      <w:r>
        <w:rPr>
          <w:rFonts w:ascii="돋움" w:eastAsia="돋움" w:hAnsi="돋움" w:cs="Tahoma" w:hint="eastAsia"/>
          <w:color w:val="565656"/>
          <w:sz w:val="18"/>
          <w:szCs w:val="18"/>
        </w:rPr>
        <w:t>우선 주의할 것은 안드로이드는 160dpi를 기본으로 생각한다.</w:t>
      </w:r>
    </w:p>
    <w:p w:rsidR="00CC2C4B" w:rsidRDefault="00CC2C4B" w:rsidP="00CC2C4B">
      <w:pPr>
        <w:rPr>
          <w:rFonts w:ascii="돋움" w:eastAsia="돋움" w:hAnsi="돋움" w:cs="Tahoma" w:hint="eastAsia"/>
          <w:color w:val="565656"/>
          <w:sz w:val="18"/>
          <w:szCs w:val="18"/>
        </w:rPr>
      </w:pPr>
      <w:r>
        <w:rPr>
          <w:rFonts w:ascii="돋움" w:eastAsia="돋움" w:hAnsi="돋움" w:cs="Tahoma" w:hint="eastAsia"/>
          <w:color w:val="565656"/>
          <w:sz w:val="18"/>
          <w:szCs w:val="18"/>
        </w:rPr>
        <w:t>이것은 (320 x 480) 스크린의 density를 나다내는 것이다.</w:t>
      </w:r>
    </w:p>
    <w:p w:rsidR="00CC2C4B" w:rsidRDefault="00CC2C4B" w:rsidP="00CC2C4B">
      <w:pPr>
        <w:rPr>
          <w:rFonts w:ascii="돋움" w:eastAsia="돋움" w:hAnsi="돋움" w:cs="Tahoma" w:hint="eastAsia"/>
          <w:color w:val="565656"/>
          <w:sz w:val="18"/>
          <w:szCs w:val="18"/>
        </w:rPr>
      </w:pPr>
    </w:p>
    <w:p w:rsidR="00CC2C4B" w:rsidRDefault="00CC2C4B" w:rsidP="00CC2C4B">
      <w:pPr>
        <w:rPr>
          <w:rFonts w:ascii="돋움" w:eastAsia="돋움" w:hAnsi="돋움" w:cs="Tahoma" w:hint="eastAsia"/>
          <w:color w:val="565656"/>
          <w:sz w:val="18"/>
          <w:szCs w:val="18"/>
        </w:rPr>
      </w:pPr>
      <w:r>
        <w:rPr>
          <w:rFonts w:ascii="돋움" w:eastAsia="돋움" w:hAnsi="돋움" w:cs="Tahoma" w:hint="eastAsia"/>
          <w:color w:val="565656"/>
          <w:sz w:val="18"/>
          <w:szCs w:val="18"/>
        </w:rPr>
        <w:t>그러므로 480 x 800  (240dpi)의 스크린을 dp로 나타낸다면 320 x 533 (480 / 1.5, 800 / 1.5) 이 된다.</w:t>
      </w:r>
    </w:p>
    <w:p w:rsidR="00CC2C4B" w:rsidRDefault="00CC2C4B" w:rsidP="00CC2C4B">
      <w:pPr>
        <w:rPr>
          <w:rFonts w:ascii="돋움" w:eastAsia="돋움" w:hAnsi="돋움" w:cs="Tahoma" w:hint="eastAsia"/>
          <w:color w:val="565656"/>
          <w:sz w:val="18"/>
          <w:szCs w:val="18"/>
        </w:rPr>
      </w:pPr>
      <w:r>
        <w:rPr>
          <w:rFonts w:ascii="돋움" w:eastAsia="돋움" w:hAnsi="돋움" w:cs="Tahoma" w:hint="eastAsia"/>
          <w:color w:val="565656"/>
          <w:sz w:val="18"/>
          <w:szCs w:val="18"/>
        </w:rPr>
        <w:t>dp를 이용해서 레이아웃을 잡을때 이 수치를 꼭 기억하고 잡자!</w:t>
      </w:r>
    </w:p>
    <w:p w:rsidR="00CC2C4B" w:rsidRDefault="00CC2C4B" w:rsidP="00CC2C4B">
      <w:pPr>
        <w:rPr>
          <w:rFonts w:ascii="돋움" w:eastAsia="돋움" w:hAnsi="돋움" w:cs="Tahoma" w:hint="eastAsia"/>
          <w:color w:val="565656"/>
          <w:sz w:val="18"/>
          <w:szCs w:val="18"/>
        </w:rPr>
      </w:pPr>
      <w:r>
        <w:rPr>
          <w:rFonts w:ascii="돋움" w:eastAsia="돋움" w:hAnsi="돋움" w:cs="Tahoma" w:hint="eastAsia"/>
          <w:color w:val="565656"/>
          <w:sz w:val="18"/>
          <w:szCs w:val="18"/>
        </w:rPr>
        <w:t>dp로 레이아웃을 잡을때 버튼을 4개 만들고 LinearLayout (horizontal)에 넣은뒤 </w:t>
      </w:r>
    </w:p>
    <w:p w:rsidR="00CC2C4B" w:rsidRDefault="00CC2C4B" w:rsidP="00CC2C4B">
      <w:pPr>
        <w:rPr>
          <w:rFonts w:ascii="돋움" w:eastAsia="돋움" w:hAnsi="돋움" w:cs="Tahoma" w:hint="eastAsia"/>
          <w:color w:val="565656"/>
          <w:sz w:val="18"/>
          <w:szCs w:val="18"/>
        </w:rPr>
      </w:pPr>
      <w:r>
        <w:rPr>
          <w:rFonts w:ascii="돋움" w:eastAsia="돋움" w:hAnsi="돋움" w:cs="Tahoma" w:hint="eastAsia"/>
          <w:color w:val="565656"/>
          <w:sz w:val="18"/>
          <w:szCs w:val="18"/>
        </w:rPr>
        <w:t>width를 80dp (80*4 = 320)로 잡으면 4개가 같은 넓이의 버튼이 된다.</w:t>
      </w:r>
    </w:p>
    <w:p w:rsidR="00CC2C4B" w:rsidRDefault="00CC2C4B" w:rsidP="00CC2C4B">
      <w:pPr>
        <w:rPr>
          <w:rFonts w:ascii="돋움" w:eastAsia="돋움" w:hAnsi="돋움" w:cs="Tahoma" w:hint="eastAsia"/>
          <w:color w:val="565656"/>
          <w:sz w:val="18"/>
          <w:szCs w:val="18"/>
        </w:rPr>
      </w:pPr>
      <w:r>
        <w:rPr>
          <w:rFonts w:ascii="돋움" w:eastAsia="돋움" w:hAnsi="돋움" w:cs="Tahoma" w:hint="eastAsia"/>
          <w:color w:val="565656"/>
          <w:sz w:val="18"/>
          <w:szCs w:val="18"/>
        </w:rPr>
        <w:t>하지만 480을 생각하고 120dp 라고 넓이를 잡으면 오른쪽 1개 버튼은 화면을 지나서 보이는걸 볼것 이다.</w:t>
      </w:r>
    </w:p>
    <w:p w:rsidR="00CC2C4B" w:rsidRDefault="00CC2C4B" w:rsidP="00CC2C4B">
      <w:pPr>
        <w:rPr>
          <w:rFonts w:ascii="돋움" w:eastAsia="돋움" w:hAnsi="돋움" w:cs="Tahoma" w:hint="eastAsia"/>
          <w:color w:val="565656"/>
          <w:sz w:val="18"/>
          <w:szCs w:val="18"/>
        </w:rPr>
      </w:pPr>
    </w:p>
    <w:p w:rsidR="00CC2C4B" w:rsidRDefault="00CC2C4B" w:rsidP="00CC2C4B">
      <w:pPr>
        <w:rPr>
          <w:rFonts w:ascii="돋움" w:eastAsia="돋움" w:hAnsi="돋움" w:cs="Tahoma" w:hint="eastAsia"/>
          <w:color w:val="565656"/>
          <w:sz w:val="18"/>
          <w:szCs w:val="18"/>
        </w:rPr>
      </w:pPr>
      <w:r>
        <w:rPr>
          <w:rFonts w:ascii="돋움" w:eastAsia="돋움" w:hAnsi="돋움" w:cs="Tahoma" w:hint="eastAsia"/>
          <w:color w:val="565656"/>
          <w:sz w:val="18"/>
          <w:szCs w:val="18"/>
        </w:rPr>
        <w:t>그렇다면 코드상에서 dp를 pixel로 바꾸려면 어떻게 해야할까?</w:t>
      </w:r>
    </w:p>
    <w:p w:rsidR="00CC2C4B" w:rsidRDefault="00CC2C4B" w:rsidP="00CC2C4B">
      <w:pPr>
        <w:rPr>
          <w:rFonts w:ascii="돋움" w:eastAsia="돋움" w:hAnsi="돋움" w:cs="Tahoma" w:hint="eastAsia"/>
          <w:color w:val="565656"/>
          <w:sz w:val="18"/>
          <w:szCs w:val="18"/>
        </w:rPr>
      </w:pPr>
      <w:r>
        <w:rPr>
          <w:rFonts w:ascii="돋움" w:eastAsia="돋움" w:hAnsi="돋움" w:cs="Tahoma" w:hint="eastAsia"/>
          <w:color w:val="565656"/>
          <w:sz w:val="18"/>
          <w:szCs w:val="18"/>
        </w:rPr>
        <w:t>식은 pixel =</w:t>
      </w:r>
      <w:r>
        <w:rPr>
          <w:rStyle w:val="apple-converted-space"/>
          <w:rFonts w:ascii="돋움" w:eastAsia="돋움" w:hAnsi="돋움" w:cs="Tahoma" w:hint="eastAsia"/>
          <w:color w:val="565656"/>
          <w:sz w:val="18"/>
          <w:szCs w:val="18"/>
        </w:rPr>
        <w:t> </w:t>
      </w:r>
      <w:r>
        <w:rPr>
          <w:rFonts w:ascii="돋움" w:eastAsia="돋움" w:hAnsi="돋움" w:cs="Tahoma" w:hint="eastAsia"/>
          <w:color w:val="E31600"/>
          <w:sz w:val="18"/>
          <w:szCs w:val="18"/>
        </w:rPr>
        <w:t>dp * (density / 160)</w:t>
      </w:r>
    </w:p>
    <w:p w:rsidR="00CC2C4B" w:rsidRDefault="00CC2C4B" w:rsidP="00CC2C4B">
      <w:pPr>
        <w:rPr>
          <w:rFonts w:ascii="돋움" w:eastAsia="돋움" w:hAnsi="돋움" w:cs="Tahoma" w:hint="eastAsia"/>
          <w:color w:val="565656"/>
          <w:sz w:val="18"/>
          <w:szCs w:val="18"/>
        </w:rPr>
      </w:pPr>
    </w:p>
    <w:p w:rsidR="00CC2C4B" w:rsidRDefault="00CC2C4B" w:rsidP="00CC2C4B">
      <w:pPr>
        <w:rPr>
          <w:rFonts w:ascii="돋움" w:eastAsia="돋움" w:hAnsi="돋움" w:cs="Tahoma" w:hint="eastAsia"/>
          <w:color w:val="565656"/>
          <w:sz w:val="18"/>
          <w:szCs w:val="18"/>
        </w:rPr>
      </w:pPr>
      <w:r>
        <w:rPr>
          <w:rFonts w:ascii="돋움" w:eastAsia="돋움" w:hAnsi="돋움" w:cs="Tahoma" w:hint="eastAsia"/>
          <w:color w:val="565656"/>
          <w:sz w:val="18"/>
          <w:szCs w:val="18"/>
        </w:rPr>
        <w:t>dp는 원하는 값이고 density 는 </w:t>
      </w:r>
    </w:p>
    <w:p w:rsidR="00CC2C4B" w:rsidRDefault="00CC2C4B" w:rsidP="00CC2C4B">
      <w:pPr>
        <w:rPr>
          <w:rFonts w:ascii="돋움" w:eastAsia="돋움" w:hAnsi="돋움" w:cs="Tahoma" w:hint="eastAsia"/>
          <w:color w:val="565656"/>
          <w:sz w:val="18"/>
          <w:szCs w:val="18"/>
        </w:rPr>
      </w:pPr>
      <w:r>
        <w:rPr>
          <w:rFonts w:ascii="Tahoma" w:eastAsia="돋움" w:hAnsi="Tahoma" w:cs="Tahoma"/>
          <w:color w:val="565656"/>
          <w:sz w:val="18"/>
          <w:szCs w:val="18"/>
        </w:rPr>
        <w:t>DisplayMetrics outMetrics = new DisplayMetrics();</w:t>
      </w:r>
    </w:p>
    <w:p w:rsidR="00CC2C4B" w:rsidRDefault="00CC2C4B" w:rsidP="00CC2C4B">
      <w:pPr>
        <w:rPr>
          <w:rFonts w:ascii="돋움" w:eastAsia="돋움" w:hAnsi="돋움" w:cs="Tahoma" w:hint="eastAsia"/>
          <w:color w:val="565656"/>
          <w:sz w:val="18"/>
          <w:szCs w:val="18"/>
        </w:rPr>
      </w:pPr>
      <w:r>
        <w:rPr>
          <w:rStyle w:val="apple-style-span"/>
          <w:rFonts w:ascii="Tahoma" w:eastAsia="돋움" w:hAnsi="Tahoma" w:cs="Tahoma"/>
          <w:color w:val="565656"/>
          <w:sz w:val="18"/>
          <w:szCs w:val="18"/>
        </w:rPr>
        <w:t>getWindowManager()</w:t>
      </w:r>
      <w:r>
        <w:rPr>
          <w:rStyle w:val="apple-style-span"/>
          <w:rFonts w:ascii="Tahoma" w:eastAsia="돋움" w:hAnsi="Tahoma" w:cs="Tahoma"/>
          <w:color w:val="333333"/>
          <w:sz w:val="18"/>
          <w:szCs w:val="18"/>
        </w:rPr>
        <w:t>.getDefaultDisplay().getMetrics(outMetrics);</w:t>
      </w:r>
    </w:p>
    <w:p w:rsidR="00CC2C4B" w:rsidRDefault="00CC2C4B" w:rsidP="00CC2C4B">
      <w:pPr>
        <w:rPr>
          <w:rFonts w:ascii="돋움" w:eastAsia="돋움" w:hAnsi="돋움" w:cs="Tahoma" w:hint="eastAsia"/>
          <w:color w:val="565656"/>
          <w:sz w:val="18"/>
          <w:szCs w:val="18"/>
        </w:rPr>
      </w:pPr>
      <w:r>
        <w:rPr>
          <w:rStyle w:val="apple-style-span"/>
          <w:rFonts w:ascii="Tahoma" w:eastAsia="돋움" w:hAnsi="Tahoma" w:cs="Tahoma"/>
          <w:color w:val="333333"/>
          <w:sz w:val="18"/>
          <w:szCs w:val="18"/>
        </w:rPr>
        <w:t>outMetrics.densityDpi</w:t>
      </w:r>
      <w:r>
        <w:rPr>
          <w:rStyle w:val="apple-style-span"/>
          <w:rFonts w:ascii="Arial" w:eastAsia="돋움" w:hAnsi="Arial" w:cs="Arial"/>
          <w:color w:val="333333"/>
          <w:sz w:val="18"/>
          <w:szCs w:val="18"/>
        </w:rPr>
        <w:t> </w:t>
      </w:r>
    </w:p>
    <w:p w:rsidR="00CC2C4B" w:rsidRDefault="00CC2C4B" w:rsidP="00CC2C4B">
      <w:pPr>
        <w:rPr>
          <w:rFonts w:ascii="돋움" w:eastAsia="돋움" w:hAnsi="돋움" w:cs="Tahoma" w:hint="eastAsia"/>
          <w:color w:val="565656"/>
          <w:sz w:val="18"/>
          <w:szCs w:val="18"/>
        </w:rPr>
      </w:pPr>
      <w:r>
        <w:rPr>
          <w:rStyle w:val="apple-style-span"/>
          <w:rFonts w:ascii="Arial" w:eastAsia="돋움" w:hAnsi="Arial" w:cs="Arial"/>
          <w:color w:val="333333"/>
          <w:sz w:val="18"/>
          <w:szCs w:val="18"/>
        </w:rPr>
        <w:t>로</w:t>
      </w:r>
      <w:r>
        <w:rPr>
          <w:rStyle w:val="apple-style-span"/>
          <w:rFonts w:ascii="Arial" w:eastAsia="돋움" w:hAnsi="Arial" w:cs="Arial"/>
          <w:color w:val="333333"/>
          <w:sz w:val="18"/>
          <w:szCs w:val="18"/>
        </w:rPr>
        <w:t xml:space="preserve"> </w:t>
      </w:r>
      <w:r>
        <w:rPr>
          <w:rStyle w:val="apple-style-span"/>
          <w:rFonts w:ascii="Arial" w:eastAsia="돋움" w:hAnsi="Arial" w:cs="Arial"/>
          <w:color w:val="333333"/>
          <w:sz w:val="18"/>
          <w:szCs w:val="18"/>
        </w:rPr>
        <w:t>가지고</w:t>
      </w:r>
      <w:r>
        <w:rPr>
          <w:rStyle w:val="apple-style-span"/>
          <w:rFonts w:ascii="Arial" w:eastAsia="돋움" w:hAnsi="Arial" w:cs="Arial"/>
          <w:color w:val="333333"/>
          <w:sz w:val="18"/>
          <w:szCs w:val="18"/>
        </w:rPr>
        <w:t xml:space="preserve"> </w:t>
      </w:r>
      <w:r>
        <w:rPr>
          <w:rStyle w:val="apple-style-span"/>
          <w:rFonts w:ascii="Arial" w:eastAsia="돋움" w:hAnsi="Arial" w:cs="Arial"/>
          <w:color w:val="333333"/>
          <w:sz w:val="18"/>
          <w:szCs w:val="18"/>
        </w:rPr>
        <w:t>올</w:t>
      </w:r>
      <w:r>
        <w:rPr>
          <w:rStyle w:val="apple-style-span"/>
          <w:rFonts w:ascii="Arial" w:eastAsia="돋움" w:hAnsi="Arial" w:cs="Arial"/>
          <w:color w:val="333333"/>
          <w:sz w:val="18"/>
          <w:szCs w:val="18"/>
        </w:rPr>
        <w:t xml:space="preserve"> </w:t>
      </w:r>
      <w:r>
        <w:rPr>
          <w:rStyle w:val="apple-style-span"/>
          <w:rFonts w:ascii="Arial" w:eastAsia="돋움" w:hAnsi="Arial" w:cs="Arial"/>
          <w:color w:val="333333"/>
          <w:sz w:val="18"/>
          <w:szCs w:val="18"/>
        </w:rPr>
        <w:t>수</w:t>
      </w:r>
      <w:r>
        <w:rPr>
          <w:rStyle w:val="apple-style-span"/>
          <w:rFonts w:ascii="Arial" w:eastAsia="돋움" w:hAnsi="Arial" w:cs="Arial"/>
          <w:color w:val="333333"/>
          <w:sz w:val="18"/>
          <w:szCs w:val="18"/>
        </w:rPr>
        <w:t xml:space="preserve"> </w:t>
      </w:r>
      <w:r>
        <w:rPr>
          <w:rStyle w:val="apple-style-span"/>
          <w:rFonts w:ascii="Arial" w:eastAsia="돋움" w:hAnsi="Arial" w:cs="Arial"/>
          <w:color w:val="333333"/>
          <w:sz w:val="18"/>
          <w:szCs w:val="18"/>
        </w:rPr>
        <w:t>있다</w:t>
      </w:r>
      <w:r>
        <w:rPr>
          <w:rStyle w:val="apple-style-span"/>
          <w:rFonts w:ascii="Arial" w:eastAsia="돋움" w:hAnsi="Arial" w:cs="Arial"/>
          <w:color w:val="333333"/>
          <w:sz w:val="18"/>
          <w:szCs w:val="18"/>
        </w:rPr>
        <w:t>.</w:t>
      </w:r>
    </w:p>
    <w:p w:rsidR="00CC2C4B" w:rsidRDefault="00CC2C4B" w:rsidP="00CC2C4B">
      <w:pPr>
        <w:rPr>
          <w:rFonts w:ascii="돋움" w:eastAsia="돋움" w:hAnsi="돋움" w:cs="Tahoma" w:hint="eastAsia"/>
          <w:color w:val="565656"/>
          <w:sz w:val="18"/>
          <w:szCs w:val="18"/>
        </w:rPr>
      </w:pPr>
      <w:r>
        <w:rPr>
          <w:rFonts w:ascii="Arial" w:eastAsia="돋움" w:hAnsi="Arial" w:cs="Arial"/>
          <w:color w:val="333333"/>
          <w:sz w:val="18"/>
          <w:szCs w:val="18"/>
        </w:rPr>
        <w:br/>
      </w:r>
    </w:p>
    <w:p w:rsidR="00CC2C4B" w:rsidRDefault="00CC2C4B" w:rsidP="00CC2C4B">
      <w:pPr>
        <w:rPr>
          <w:rFonts w:ascii="돋움" w:eastAsia="돋움" w:hAnsi="돋움" w:cs="Tahoma" w:hint="eastAsia"/>
          <w:color w:val="565656"/>
          <w:sz w:val="18"/>
          <w:szCs w:val="18"/>
        </w:rPr>
      </w:pPr>
      <w:r>
        <w:rPr>
          <w:rStyle w:val="apple-style-span"/>
          <w:rFonts w:ascii="Arial" w:eastAsia="돋움" w:hAnsi="Arial" w:cs="Arial"/>
          <w:color w:val="333333"/>
          <w:sz w:val="18"/>
          <w:szCs w:val="18"/>
        </w:rPr>
        <w:t>여기서</w:t>
      </w:r>
      <w:r>
        <w:rPr>
          <w:rStyle w:val="apple-style-span"/>
          <w:rFonts w:ascii="Arial" w:eastAsia="돋움" w:hAnsi="Arial" w:cs="Arial"/>
          <w:color w:val="333333"/>
          <w:sz w:val="18"/>
          <w:szCs w:val="18"/>
        </w:rPr>
        <w:t xml:space="preserve"> outMetrics.density </w:t>
      </w:r>
      <w:r>
        <w:rPr>
          <w:rStyle w:val="apple-style-span"/>
          <w:rFonts w:ascii="Arial" w:eastAsia="돋움" w:hAnsi="Arial" w:cs="Arial"/>
          <w:color w:val="333333"/>
          <w:sz w:val="18"/>
          <w:szCs w:val="18"/>
        </w:rPr>
        <w:t>라는</w:t>
      </w:r>
      <w:r>
        <w:rPr>
          <w:rStyle w:val="apple-style-span"/>
          <w:rFonts w:ascii="Arial" w:eastAsia="돋움" w:hAnsi="Arial" w:cs="Arial"/>
          <w:color w:val="333333"/>
          <w:sz w:val="18"/>
          <w:szCs w:val="18"/>
        </w:rPr>
        <w:t xml:space="preserve"> </w:t>
      </w:r>
      <w:r>
        <w:rPr>
          <w:rStyle w:val="apple-style-span"/>
          <w:rFonts w:ascii="Arial" w:eastAsia="돋움" w:hAnsi="Arial" w:cs="Arial"/>
          <w:color w:val="333333"/>
          <w:sz w:val="18"/>
          <w:szCs w:val="18"/>
        </w:rPr>
        <w:t>변수가</w:t>
      </w:r>
      <w:r>
        <w:rPr>
          <w:rStyle w:val="apple-style-span"/>
          <w:rFonts w:ascii="Arial" w:eastAsia="돋움" w:hAnsi="Arial" w:cs="Arial"/>
          <w:color w:val="333333"/>
          <w:sz w:val="18"/>
          <w:szCs w:val="18"/>
        </w:rPr>
        <w:t xml:space="preserve"> </w:t>
      </w:r>
      <w:r>
        <w:rPr>
          <w:rStyle w:val="apple-style-span"/>
          <w:rFonts w:ascii="Arial" w:eastAsia="돋움" w:hAnsi="Arial" w:cs="Arial"/>
          <w:color w:val="333333"/>
          <w:sz w:val="18"/>
          <w:szCs w:val="18"/>
        </w:rPr>
        <w:t>있는데</w:t>
      </w:r>
      <w:r>
        <w:rPr>
          <w:rStyle w:val="apple-style-span"/>
          <w:rFonts w:ascii="Arial" w:eastAsia="돋움" w:hAnsi="Arial" w:cs="Arial"/>
          <w:color w:val="333333"/>
          <w:sz w:val="18"/>
          <w:szCs w:val="18"/>
        </w:rPr>
        <w:t xml:space="preserve"> </w:t>
      </w:r>
      <w:r>
        <w:rPr>
          <w:rStyle w:val="apple-style-span"/>
          <w:rFonts w:ascii="Arial" w:eastAsia="돋움" w:hAnsi="Arial" w:cs="Arial"/>
          <w:color w:val="333333"/>
          <w:sz w:val="18"/>
          <w:szCs w:val="18"/>
        </w:rPr>
        <w:t>이것은</w:t>
      </w:r>
      <w:r>
        <w:rPr>
          <w:rStyle w:val="apple-style-span"/>
          <w:rFonts w:ascii="Arial" w:eastAsia="돋움" w:hAnsi="Arial" w:cs="Arial"/>
          <w:color w:val="333333"/>
          <w:sz w:val="18"/>
          <w:szCs w:val="18"/>
        </w:rPr>
        <w:t xml:space="preserve"> (density / 160) </w:t>
      </w:r>
      <w:r>
        <w:rPr>
          <w:rStyle w:val="apple-style-span"/>
          <w:rFonts w:ascii="Arial" w:eastAsia="돋움" w:hAnsi="Arial" w:cs="Arial"/>
          <w:color w:val="333333"/>
          <w:sz w:val="18"/>
          <w:szCs w:val="18"/>
        </w:rPr>
        <w:t>의</w:t>
      </w:r>
      <w:r>
        <w:rPr>
          <w:rStyle w:val="apple-style-span"/>
          <w:rFonts w:ascii="Arial" w:eastAsia="돋움" w:hAnsi="Arial" w:cs="Arial"/>
          <w:color w:val="333333"/>
          <w:sz w:val="18"/>
          <w:szCs w:val="18"/>
        </w:rPr>
        <w:t xml:space="preserve"> </w:t>
      </w:r>
      <w:r>
        <w:rPr>
          <w:rStyle w:val="apple-style-span"/>
          <w:rFonts w:ascii="Arial" w:eastAsia="돋움" w:hAnsi="Arial" w:cs="Arial"/>
          <w:color w:val="333333"/>
          <w:sz w:val="18"/>
          <w:szCs w:val="18"/>
        </w:rPr>
        <w:t>결과</w:t>
      </w:r>
      <w:r>
        <w:rPr>
          <w:rStyle w:val="apple-style-span"/>
          <w:rFonts w:ascii="Arial" w:eastAsia="돋움" w:hAnsi="Arial" w:cs="Arial"/>
          <w:color w:val="333333"/>
          <w:sz w:val="18"/>
          <w:szCs w:val="18"/>
        </w:rPr>
        <w:t xml:space="preserve"> </w:t>
      </w:r>
      <w:r>
        <w:rPr>
          <w:rStyle w:val="apple-style-span"/>
          <w:rFonts w:ascii="Arial" w:eastAsia="돋움" w:hAnsi="Arial" w:cs="Arial"/>
          <w:color w:val="333333"/>
          <w:sz w:val="18"/>
          <w:szCs w:val="18"/>
        </w:rPr>
        <w:t>값이</w:t>
      </w:r>
      <w:r>
        <w:rPr>
          <w:rStyle w:val="apple-style-span"/>
          <w:rFonts w:ascii="Arial" w:eastAsia="돋움" w:hAnsi="Arial" w:cs="Arial"/>
          <w:color w:val="333333"/>
          <w:sz w:val="18"/>
          <w:szCs w:val="18"/>
        </w:rPr>
        <w:t xml:space="preserve"> </w:t>
      </w:r>
      <w:r>
        <w:rPr>
          <w:rStyle w:val="apple-style-span"/>
          <w:rFonts w:ascii="Arial" w:eastAsia="돋움" w:hAnsi="Arial" w:cs="Arial"/>
          <w:color w:val="333333"/>
          <w:sz w:val="18"/>
          <w:szCs w:val="18"/>
        </w:rPr>
        <w:t>들어</w:t>
      </w:r>
      <w:r>
        <w:rPr>
          <w:rStyle w:val="apple-style-span"/>
          <w:rFonts w:ascii="Arial" w:eastAsia="돋움" w:hAnsi="Arial" w:cs="Arial"/>
          <w:color w:val="333333"/>
          <w:sz w:val="18"/>
          <w:szCs w:val="18"/>
        </w:rPr>
        <w:t xml:space="preserve"> </w:t>
      </w:r>
      <w:r>
        <w:rPr>
          <w:rStyle w:val="apple-style-span"/>
          <w:rFonts w:ascii="Arial" w:eastAsia="돋움" w:hAnsi="Arial" w:cs="Arial"/>
          <w:color w:val="333333"/>
          <w:sz w:val="18"/>
          <w:szCs w:val="18"/>
        </w:rPr>
        <w:t>있다</w:t>
      </w:r>
      <w:r>
        <w:rPr>
          <w:rStyle w:val="apple-style-span"/>
          <w:rFonts w:ascii="Arial" w:eastAsia="돋움" w:hAnsi="Arial" w:cs="Arial"/>
          <w:color w:val="333333"/>
          <w:sz w:val="18"/>
          <w:szCs w:val="18"/>
        </w:rPr>
        <w:t>.</w:t>
      </w:r>
    </w:p>
    <w:p w:rsidR="00CC2C4B" w:rsidRDefault="00CC2C4B" w:rsidP="00CC2C4B">
      <w:pPr>
        <w:rPr>
          <w:rFonts w:ascii="돋움" w:eastAsia="돋움" w:hAnsi="돋움" w:cs="Tahoma" w:hint="eastAsia"/>
          <w:color w:val="565656"/>
          <w:sz w:val="18"/>
          <w:szCs w:val="18"/>
        </w:rPr>
      </w:pPr>
      <w:r>
        <w:rPr>
          <w:rStyle w:val="apple-style-span"/>
          <w:rFonts w:ascii="Arial" w:eastAsia="돋움" w:hAnsi="Arial" w:cs="Arial"/>
          <w:color w:val="333333"/>
          <w:sz w:val="18"/>
          <w:szCs w:val="18"/>
        </w:rPr>
        <w:t>그러므로</w:t>
      </w:r>
      <w:r>
        <w:rPr>
          <w:rStyle w:val="apple-style-span"/>
          <w:rFonts w:ascii="Arial" w:eastAsia="돋움" w:hAnsi="Arial" w:cs="Arial"/>
          <w:color w:val="333333"/>
          <w:sz w:val="18"/>
          <w:szCs w:val="18"/>
        </w:rPr>
        <w:t xml:space="preserve"> </w:t>
      </w:r>
      <w:r>
        <w:rPr>
          <w:rStyle w:val="apple-style-span"/>
          <w:rFonts w:ascii="Arial" w:eastAsia="돋움" w:hAnsi="Arial" w:cs="Arial"/>
          <w:color w:val="333333"/>
          <w:sz w:val="18"/>
          <w:szCs w:val="18"/>
        </w:rPr>
        <w:t>식은</w:t>
      </w:r>
      <w:r>
        <w:rPr>
          <w:rStyle w:val="apple-style-span"/>
          <w:rFonts w:ascii="Arial" w:eastAsia="돋움" w:hAnsi="Arial" w:cs="Arial"/>
          <w:color w:val="333333"/>
          <w:sz w:val="18"/>
          <w:szCs w:val="18"/>
        </w:rPr>
        <w:t> </w:t>
      </w:r>
    </w:p>
    <w:p w:rsidR="00CC2C4B" w:rsidRDefault="00CC2C4B" w:rsidP="00CC2C4B">
      <w:pPr>
        <w:rPr>
          <w:rFonts w:ascii="돋움" w:eastAsia="돋움" w:hAnsi="돋움" w:cs="Tahoma" w:hint="eastAsia"/>
          <w:color w:val="565656"/>
          <w:sz w:val="18"/>
          <w:szCs w:val="18"/>
        </w:rPr>
      </w:pPr>
      <w:r>
        <w:rPr>
          <w:rStyle w:val="apple-style-span"/>
          <w:rFonts w:ascii="Tahoma" w:eastAsia="돋움" w:hAnsi="Tahoma" w:cs="Tahoma"/>
          <w:color w:val="333333"/>
          <w:sz w:val="18"/>
          <w:szCs w:val="18"/>
        </w:rPr>
        <w:lastRenderedPageBreak/>
        <w:t>pixel = dp * outMetrics.density </w:t>
      </w:r>
    </w:p>
    <w:p w:rsidR="00CC2C4B" w:rsidRDefault="00CC2C4B" w:rsidP="00CC2C4B">
      <w:pPr>
        <w:rPr>
          <w:rFonts w:ascii="돋움" w:eastAsia="돋움" w:hAnsi="돋움" w:cs="Tahoma" w:hint="eastAsia"/>
          <w:color w:val="565656"/>
          <w:sz w:val="18"/>
          <w:szCs w:val="18"/>
        </w:rPr>
      </w:pPr>
      <w:r>
        <w:rPr>
          <w:rStyle w:val="apple-style-span"/>
          <w:rFonts w:ascii="Arial" w:eastAsia="돋움" w:hAnsi="Arial" w:cs="Arial" w:hint="eastAsia"/>
          <w:color w:val="333333"/>
          <w:sz w:val="18"/>
          <w:szCs w:val="18"/>
        </w:rPr>
        <w:t>가</w:t>
      </w:r>
      <w:r>
        <w:rPr>
          <w:rStyle w:val="apple-style-span"/>
          <w:rFonts w:ascii="Arial" w:eastAsia="돋움" w:hAnsi="Arial" w:cs="Arial" w:hint="eastAsia"/>
          <w:color w:val="333333"/>
          <w:sz w:val="18"/>
          <w:szCs w:val="18"/>
        </w:rPr>
        <w:t xml:space="preserve"> </w:t>
      </w:r>
      <w:r>
        <w:rPr>
          <w:rStyle w:val="apple-style-span"/>
          <w:rFonts w:ascii="Arial" w:eastAsia="돋움" w:hAnsi="Arial" w:cs="Arial" w:hint="eastAsia"/>
          <w:color w:val="333333"/>
          <w:sz w:val="18"/>
          <w:szCs w:val="18"/>
        </w:rPr>
        <w:t>된다</w:t>
      </w:r>
      <w:r>
        <w:rPr>
          <w:rStyle w:val="apple-style-span"/>
          <w:rFonts w:ascii="Arial" w:eastAsia="돋움" w:hAnsi="Arial" w:cs="Arial" w:hint="eastAsia"/>
          <w:color w:val="333333"/>
          <w:sz w:val="18"/>
          <w:szCs w:val="18"/>
        </w:rPr>
        <w:t>.</w:t>
      </w:r>
    </w:p>
    <w:p w:rsidR="00CC2C4B" w:rsidRDefault="00CC2C4B" w:rsidP="00CC2C4B">
      <w:pPr>
        <w:rPr>
          <w:rFonts w:ascii="돋움" w:eastAsia="돋움" w:hAnsi="돋움" w:cs="Tahoma" w:hint="eastAsia"/>
          <w:color w:val="565656"/>
          <w:sz w:val="18"/>
          <w:szCs w:val="18"/>
        </w:rPr>
      </w:pPr>
      <w:r>
        <w:rPr>
          <w:rFonts w:ascii="Arial" w:eastAsia="돋움" w:hAnsi="Arial" w:cs="Arial" w:hint="eastAsia"/>
          <w:color w:val="333333"/>
          <w:sz w:val="18"/>
          <w:szCs w:val="18"/>
        </w:rPr>
        <w:br/>
      </w:r>
    </w:p>
    <w:p w:rsidR="00CC2C4B" w:rsidRDefault="00CC2C4B" w:rsidP="00CC2C4B">
      <w:pPr>
        <w:rPr>
          <w:rFonts w:ascii="돋움" w:eastAsia="돋움" w:hAnsi="돋움" w:cs="Tahoma" w:hint="eastAsia"/>
          <w:color w:val="565656"/>
          <w:sz w:val="18"/>
          <w:szCs w:val="18"/>
        </w:rPr>
      </w:pPr>
      <w:r>
        <w:rPr>
          <w:rStyle w:val="apple-style-span"/>
          <w:rFonts w:ascii="Arial" w:eastAsia="돋움" w:hAnsi="Arial" w:cs="Arial" w:hint="eastAsia"/>
          <w:color w:val="333333"/>
          <w:sz w:val="18"/>
          <w:szCs w:val="18"/>
        </w:rPr>
        <w:t>여기서</w:t>
      </w:r>
      <w:r>
        <w:rPr>
          <w:rStyle w:val="apple-style-span"/>
          <w:rFonts w:ascii="Arial" w:eastAsia="돋움" w:hAnsi="Arial" w:cs="Arial" w:hint="eastAsia"/>
          <w:color w:val="333333"/>
          <w:sz w:val="18"/>
          <w:szCs w:val="18"/>
        </w:rPr>
        <w:t xml:space="preserve"> </w:t>
      </w:r>
      <w:r>
        <w:rPr>
          <w:rStyle w:val="apple-style-span"/>
          <w:rFonts w:ascii="Arial" w:eastAsia="돋움" w:hAnsi="Arial" w:cs="Arial" w:hint="eastAsia"/>
          <w:color w:val="333333"/>
          <w:sz w:val="18"/>
          <w:szCs w:val="18"/>
        </w:rPr>
        <w:t>코드상에</w:t>
      </w:r>
      <w:r>
        <w:rPr>
          <w:rStyle w:val="apple-style-span"/>
          <w:rFonts w:ascii="Arial" w:eastAsia="돋움" w:hAnsi="Arial" w:cs="Arial" w:hint="eastAsia"/>
          <w:color w:val="333333"/>
          <w:sz w:val="18"/>
          <w:szCs w:val="18"/>
        </w:rPr>
        <w:t xml:space="preserve"> dp</w:t>
      </w:r>
      <w:r>
        <w:rPr>
          <w:rStyle w:val="apple-style-span"/>
          <w:rFonts w:ascii="Arial" w:eastAsia="돋움" w:hAnsi="Arial" w:cs="Arial" w:hint="eastAsia"/>
          <w:color w:val="333333"/>
          <w:sz w:val="18"/>
          <w:szCs w:val="18"/>
        </w:rPr>
        <w:t>를</w:t>
      </w:r>
      <w:r>
        <w:rPr>
          <w:rStyle w:val="apple-style-span"/>
          <w:rFonts w:ascii="Arial" w:eastAsia="돋움" w:hAnsi="Arial" w:cs="Arial" w:hint="eastAsia"/>
          <w:color w:val="333333"/>
          <w:sz w:val="18"/>
          <w:szCs w:val="18"/>
        </w:rPr>
        <w:t xml:space="preserve"> pixel</w:t>
      </w:r>
      <w:r>
        <w:rPr>
          <w:rStyle w:val="apple-style-span"/>
          <w:rFonts w:ascii="Arial" w:eastAsia="돋움" w:hAnsi="Arial" w:cs="Arial" w:hint="eastAsia"/>
          <w:color w:val="333333"/>
          <w:sz w:val="18"/>
          <w:szCs w:val="18"/>
        </w:rPr>
        <w:t>로</w:t>
      </w:r>
      <w:r>
        <w:rPr>
          <w:rStyle w:val="apple-style-span"/>
          <w:rFonts w:ascii="Arial" w:eastAsia="돋움" w:hAnsi="Arial" w:cs="Arial" w:hint="eastAsia"/>
          <w:color w:val="333333"/>
          <w:sz w:val="18"/>
          <w:szCs w:val="18"/>
        </w:rPr>
        <w:t xml:space="preserve"> </w:t>
      </w:r>
      <w:r>
        <w:rPr>
          <w:rStyle w:val="apple-style-span"/>
          <w:rFonts w:ascii="Arial" w:eastAsia="돋움" w:hAnsi="Arial" w:cs="Arial" w:hint="eastAsia"/>
          <w:color w:val="333333"/>
          <w:sz w:val="18"/>
          <w:szCs w:val="18"/>
        </w:rPr>
        <w:t>변한하는</w:t>
      </w:r>
      <w:r>
        <w:rPr>
          <w:rStyle w:val="apple-style-span"/>
          <w:rFonts w:ascii="Arial" w:eastAsia="돋움" w:hAnsi="Arial" w:cs="Arial" w:hint="eastAsia"/>
          <w:color w:val="333333"/>
          <w:sz w:val="18"/>
          <w:szCs w:val="18"/>
        </w:rPr>
        <w:t xml:space="preserve"> </w:t>
      </w:r>
      <w:r>
        <w:rPr>
          <w:rStyle w:val="apple-style-span"/>
          <w:rFonts w:ascii="Arial" w:eastAsia="돋움" w:hAnsi="Arial" w:cs="Arial" w:hint="eastAsia"/>
          <w:color w:val="333333"/>
          <w:sz w:val="18"/>
          <w:szCs w:val="18"/>
        </w:rPr>
        <w:t>식이</w:t>
      </w:r>
      <w:r>
        <w:rPr>
          <w:rStyle w:val="apple-style-span"/>
          <w:rFonts w:ascii="Arial" w:eastAsia="돋움" w:hAnsi="Arial" w:cs="Arial" w:hint="eastAsia"/>
          <w:color w:val="333333"/>
          <w:sz w:val="18"/>
          <w:szCs w:val="18"/>
        </w:rPr>
        <w:t xml:space="preserve"> </w:t>
      </w:r>
      <w:r>
        <w:rPr>
          <w:rStyle w:val="apple-style-span"/>
          <w:rFonts w:ascii="Arial" w:eastAsia="돋움" w:hAnsi="Arial" w:cs="Arial" w:hint="eastAsia"/>
          <w:color w:val="333333"/>
          <w:sz w:val="18"/>
          <w:szCs w:val="18"/>
        </w:rPr>
        <w:t>필요한</w:t>
      </w:r>
      <w:r>
        <w:rPr>
          <w:rStyle w:val="apple-style-span"/>
          <w:rFonts w:ascii="Arial" w:eastAsia="돋움" w:hAnsi="Arial" w:cs="Arial" w:hint="eastAsia"/>
          <w:color w:val="333333"/>
          <w:sz w:val="18"/>
          <w:szCs w:val="18"/>
        </w:rPr>
        <w:t xml:space="preserve"> </w:t>
      </w:r>
      <w:r>
        <w:rPr>
          <w:rStyle w:val="apple-style-span"/>
          <w:rFonts w:ascii="Arial" w:eastAsia="돋움" w:hAnsi="Arial" w:cs="Arial" w:hint="eastAsia"/>
          <w:color w:val="333333"/>
          <w:sz w:val="18"/>
          <w:szCs w:val="18"/>
        </w:rPr>
        <w:t>이유는</w:t>
      </w:r>
      <w:r>
        <w:rPr>
          <w:rStyle w:val="apple-style-span"/>
          <w:rFonts w:ascii="Arial" w:eastAsia="돋움" w:hAnsi="Arial" w:cs="Arial" w:hint="eastAsia"/>
          <w:color w:val="333333"/>
          <w:sz w:val="18"/>
          <w:szCs w:val="18"/>
        </w:rPr>
        <w:t>,</w:t>
      </w:r>
    </w:p>
    <w:p w:rsidR="00CC2C4B" w:rsidRDefault="00CC2C4B" w:rsidP="00CC2C4B">
      <w:pPr>
        <w:rPr>
          <w:rFonts w:ascii="돋움" w:eastAsia="돋움" w:hAnsi="돋움" w:cs="Tahoma" w:hint="eastAsia"/>
          <w:color w:val="565656"/>
          <w:sz w:val="18"/>
          <w:szCs w:val="18"/>
        </w:rPr>
      </w:pPr>
      <w:r>
        <w:rPr>
          <w:rStyle w:val="apple-style-span"/>
          <w:rFonts w:ascii="Arial" w:eastAsia="돋움" w:hAnsi="Arial" w:cs="Arial" w:hint="eastAsia"/>
          <w:color w:val="333333"/>
          <w:sz w:val="18"/>
          <w:szCs w:val="18"/>
        </w:rPr>
        <w:t>안드로이드</w:t>
      </w:r>
      <w:r>
        <w:rPr>
          <w:rStyle w:val="apple-style-span"/>
          <w:rFonts w:ascii="Arial" w:eastAsia="돋움" w:hAnsi="Arial" w:cs="Arial" w:hint="eastAsia"/>
          <w:color w:val="333333"/>
          <w:sz w:val="18"/>
          <w:szCs w:val="18"/>
        </w:rPr>
        <w:t xml:space="preserve"> </w:t>
      </w:r>
      <w:r>
        <w:rPr>
          <w:rStyle w:val="apple-style-span"/>
          <w:rFonts w:ascii="Arial" w:eastAsia="돋움" w:hAnsi="Arial" w:cs="Arial" w:hint="eastAsia"/>
          <w:color w:val="333333"/>
          <w:sz w:val="18"/>
          <w:szCs w:val="18"/>
        </w:rPr>
        <w:t>레이아웃을</w:t>
      </w:r>
      <w:r>
        <w:rPr>
          <w:rStyle w:val="apple-style-span"/>
          <w:rFonts w:ascii="Arial" w:eastAsia="돋움" w:hAnsi="Arial" w:cs="Arial" w:hint="eastAsia"/>
          <w:color w:val="333333"/>
          <w:sz w:val="18"/>
          <w:szCs w:val="18"/>
        </w:rPr>
        <w:t xml:space="preserve"> </w:t>
      </w:r>
      <w:r>
        <w:rPr>
          <w:rStyle w:val="apple-style-span"/>
          <w:rFonts w:ascii="Arial" w:eastAsia="돋움" w:hAnsi="Arial" w:cs="Arial" w:hint="eastAsia"/>
          <w:color w:val="333333"/>
          <w:sz w:val="18"/>
          <w:szCs w:val="18"/>
        </w:rPr>
        <w:t>코드상에서</w:t>
      </w:r>
      <w:r>
        <w:rPr>
          <w:rStyle w:val="apple-style-span"/>
          <w:rFonts w:ascii="Arial" w:eastAsia="돋움" w:hAnsi="Arial" w:cs="Arial" w:hint="eastAsia"/>
          <w:color w:val="333333"/>
          <w:sz w:val="18"/>
          <w:szCs w:val="18"/>
        </w:rPr>
        <w:t xml:space="preserve"> </w:t>
      </w:r>
      <w:r>
        <w:rPr>
          <w:rStyle w:val="apple-style-span"/>
          <w:rFonts w:ascii="Arial" w:eastAsia="돋움" w:hAnsi="Arial" w:cs="Arial" w:hint="eastAsia"/>
          <w:color w:val="333333"/>
          <w:sz w:val="18"/>
          <w:szCs w:val="18"/>
        </w:rPr>
        <w:t>고치면</w:t>
      </w:r>
      <w:r>
        <w:rPr>
          <w:rStyle w:val="apple-style-span"/>
          <w:rFonts w:ascii="Arial" w:eastAsia="돋움" w:hAnsi="Arial" w:cs="Arial" w:hint="eastAsia"/>
          <w:color w:val="333333"/>
          <w:sz w:val="18"/>
          <w:szCs w:val="18"/>
        </w:rPr>
        <w:t xml:space="preserve"> dp</w:t>
      </w:r>
      <w:r>
        <w:rPr>
          <w:rStyle w:val="apple-style-span"/>
          <w:rFonts w:ascii="Arial" w:eastAsia="돋움" w:hAnsi="Arial" w:cs="Arial" w:hint="eastAsia"/>
          <w:color w:val="333333"/>
          <w:sz w:val="18"/>
          <w:szCs w:val="18"/>
        </w:rPr>
        <w:t>를</w:t>
      </w:r>
      <w:r>
        <w:rPr>
          <w:rStyle w:val="apple-style-span"/>
          <w:rFonts w:ascii="Arial" w:eastAsia="돋움" w:hAnsi="Arial" w:cs="Arial" w:hint="eastAsia"/>
          <w:color w:val="333333"/>
          <w:sz w:val="18"/>
          <w:szCs w:val="18"/>
        </w:rPr>
        <w:t xml:space="preserve"> </w:t>
      </w:r>
      <w:r>
        <w:rPr>
          <w:rStyle w:val="apple-style-span"/>
          <w:rFonts w:ascii="Arial" w:eastAsia="돋움" w:hAnsi="Arial" w:cs="Arial" w:hint="eastAsia"/>
          <w:color w:val="333333"/>
          <w:sz w:val="18"/>
          <w:szCs w:val="18"/>
        </w:rPr>
        <w:t>쓸</w:t>
      </w:r>
      <w:r>
        <w:rPr>
          <w:rStyle w:val="apple-style-span"/>
          <w:rFonts w:ascii="Arial" w:eastAsia="돋움" w:hAnsi="Arial" w:cs="Arial" w:hint="eastAsia"/>
          <w:color w:val="333333"/>
          <w:sz w:val="18"/>
          <w:szCs w:val="18"/>
        </w:rPr>
        <w:t xml:space="preserve"> </w:t>
      </w:r>
      <w:r>
        <w:rPr>
          <w:rStyle w:val="apple-style-span"/>
          <w:rFonts w:ascii="Arial" w:eastAsia="돋움" w:hAnsi="Arial" w:cs="Arial" w:hint="eastAsia"/>
          <w:color w:val="333333"/>
          <w:sz w:val="18"/>
          <w:szCs w:val="18"/>
        </w:rPr>
        <w:t>수</w:t>
      </w:r>
      <w:r>
        <w:rPr>
          <w:rStyle w:val="apple-style-span"/>
          <w:rFonts w:ascii="Arial" w:eastAsia="돋움" w:hAnsi="Arial" w:cs="Arial" w:hint="eastAsia"/>
          <w:color w:val="333333"/>
          <w:sz w:val="18"/>
          <w:szCs w:val="18"/>
        </w:rPr>
        <w:t xml:space="preserve"> </w:t>
      </w:r>
      <w:r>
        <w:rPr>
          <w:rStyle w:val="apple-style-span"/>
          <w:rFonts w:ascii="Arial" w:eastAsia="돋움" w:hAnsi="Arial" w:cs="Arial" w:hint="eastAsia"/>
          <w:color w:val="333333"/>
          <w:sz w:val="18"/>
          <w:szCs w:val="18"/>
        </w:rPr>
        <w:t>없기</w:t>
      </w:r>
      <w:r>
        <w:rPr>
          <w:rStyle w:val="apple-style-span"/>
          <w:rFonts w:ascii="Arial" w:eastAsia="돋움" w:hAnsi="Arial" w:cs="Arial" w:hint="eastAsia"/>
          <w:color w:val="333333"/>
          <w:sz w:val="18"/>
          <w:szCs w:val="18"/>
        </w:rPr>
        <w:t xml:space="preserve"> </w:t>
      </w:r>
      <w:r>
        <w:rPr>
          <w:rStyle w:val="apple-style-span"/>
          <w:rFonts w:ascii="Arial" w:eastAsia="돋움" w:hAnsi="Arial" w:cs="Arial" w:hint="eastAsia"/>
          <w:color w:val="333333"/>
          <w:sz w:val="18"/>
          <w:szCs w:val="18"/>
        </w:rPr>
        <w:t>때문이다</w:t>
      </w:r>
      <w:r>
        <w:rPr>
          <w:rStyle w:val="apple-style-span"/>
          <w:rFonts w:ascii="Arial" w:eastAsia="돋움" w:hAnsi="Arial" w:cs="Arial" w:hint="eastAsia"/>
          <w:color w:val="333333"/>
          <w:sz w:val="18"/>
          <w:szCs w:val="18"/>
        </w:rPr>
        <w:t>.</w:t>
      </w:r>
    </w:p>
    <w:p w:rsidR="00CC2C4B" w:rsidRDefault="00CC2C4B" w:rsidP="00CC2C4B">
      <w:pPr>
        <w:rPr>
          <w:rFonts w:ascii="돋움" w:eastAsia="돋움" w:hAnsi="돋움" w:cs="Tahoma" w:hint="eastAsia"/>
          <w:color w:val="565656"/>
          <w:sz w:val="18"/>
          <w:szCs w:val="18"/>
        </w:rPr>
      </w:pPr>
      <w:r>
        <w:rPr>
          <w:rStyle w:val="apple-style-span"/>
          <w:rFonts w:ascii="Arial" w:eastAsia="돋움" w:hAnsi="Arial" w:cs="Arial" w:hint="eastAsia"/>
          <w:color w:val="333333"/>
          <w:sz w:val="18"/>
          <w:szCs w:val="18"/>
        </w:rPr>
        <w:t>모든</w:t>
      </w:r>
      <w:r>
        <w:rPr>
          <w:rStyle w:val="apple-style-span"/>
          <w:rFonts w:ascii="Arial" w:eastAsia="돋움" w:hAnsi="Arial" w:cs="Arial" w:hint="eastAsia"/>
          <w:color w:val="333333"/>
          <w:sz w:val="18"/>
          <w:szCs w:val="18"/>
        </w:rPr>
        <w:t xml:space="preserve"> setWidth</w:t>
      </w:r>
      <w:r>
        <w:rPr>
          <w:rStyle w:val="apple-style-span"/>
          <w:rFonts w:ascii="Arial" w:eastAsia="돋움" w:hAnsi="Arial" w:cs="Arial" w:hint="eastAsia"/>
          <w:color w:val="333333"/>
          <w:sz w:val="18"/>
          <w:szCs w:val="18"/>
        </w:rPr>
        <w:t>나</w:t>
      </w:r>
      <w:r>
        <w:rPr>
          <w:rStyle w:val="apple-style-span"/>
          <w:rFonts w:ascii="Arial" w:eastAsia="돋움" w:hAnsi="Arial" w:cs="Arial" w:hint="eastAsia"/>
          <w:color w:val="333333"/>
          <w:sz w:val="18"/>
          <w:szCs w:val="18"/>
        </w:rPr>
        <w:t xml:space="preserve"> setHeight </w:t>
      </w:r>
      <w:r>
        <w:rPr>
          <w:rStyle w:val="apple-style-span"/>
          <w:rFonts w:ascii="Arial" w:eastAsia="돋움" w:hAnsi="Arial" w:cs="Arial" w:hint="eastAsia"/>
          <w:color w:val="333333"/>
          <w:sz w:val="18"/>
          <w:szCs w:val="18"/>
        </w:rPr>
        <w:t>등등은</w:t>
      </w:r>
      <w:r>
        <w:rPr>
          <w:rStyle w:val="apple-style-span"/>
          <w:rFonts w:ascii="Arial" w:eastAsia="돋움" w:hAnsi="Arial" w:cs="Arial" w:hint="eastAsia"/>
          <w:color w:val="333333"/>
          <w:sz w:val="18"/>
          <w:szCs w:val="18"/>
        </w:rPr>
        <w:t xml:space="preserve"> </w:t>
      </w:r>
      <w:r>
        <w:rPr>
          <w:rStyle w:val="apple-style-span"/>
          <w:rFonts w:ascii="Arial" w:eastAsia="돋움" w:hAnsi="Arial" w:cs="Arial" w:hint="eastAsia"/>
          <w:color w:val="333333"/>
          <w:sz w:val="18"/>
          <w:szCs w:val="18"/>
        </w:rPr>
        <w:t>인자를</w:t>
      </w:r>
      <w:r>
        <w:rPr>
          <w:rStyle w:val="apple-style-span"/>
          <w:rFonts w:ascii="Arial" w:eastAsia="돋움" w:hAnsi="Arial" w:cs="Arial" w:hint="eastAsia"/>
          <w:color w:val="333333"/>
          <w:sz w:val="18"/>
          <w:szCs w:val="18"/>
        </w:rPr>
        <w:t xml:space="preserve"> pixel</w:t>
      </w:r>
      <w:r>
        <w:rPr>
          <w:rStyle w:val="apple-style-span"/>
          <w:rFonts w:ascii="Arial" w:eastAsia="돋움" w:hAnsi="Arial" w:cs="Arial" w:hint="eastAsia"/>
          <w:color w:val="333333"/>
          <w:sz w:val="18"/>
          <w:szCs w:val="18"/>
        </w:rPr>
        <w:t>로</w:t>
      </w:r>
      <w:r>
        <w:rPr>
          <w:rStyle w:val="apple-style-span"/>
          <w:rFonts w:ascii="Arial" w:eastAsia="돋움" w:hAnsi="Arial" w:cs="Arial" w:hint="eastAsia"/>
          <w:color w:val="333333"/>
          <w:sz w:val="18"/>
          <w:szCs w:val="18"/>
        </w:rPr>
        <w:t xml:space="preserve"> </w:t>
      </w:r>
      <w:r>
        <w:rPr>
          <w:rStyle w:val="apple-style-span"/>
          <w:rFonts w:ascii="Arial" w:eastAsia="돋움" w:hAnsi="Arial" w:cs="Arial" w:hint="eastAsia"/>
          <w:color w:val="333333"/>
          <w:sz w:val="18"/>
          <w:szCs w:val="18"/>
        </w:rPr>
        <w:t>받는다</w:t>
      </w:r>
      <w:r>
        <w:rPr>
          <w:rStyle w:val="apple-style-span"/>
          <w:rFonts w:ascii="Arial" w:eastAsia="돋움" w:hAnsi="Arial" w:cs="Arial" w:hint="eastAsia"/>
          <w:color w:val="333333"/>
          <w:sz w:val="18"/>
          <w:szCs w:val="18"/>
        </w:rPr>
        <w:t>.</w:t>
      </w:r>
    </w:p>
    <w:p w:rsidR="00563E96" w:rsidRPr="00CC2C4B" w:rsidRDefault="00CC2C4B" w:rsidP="00FA185E">
      <w:pPr>
        <w:widowControl/>
        <w:wordWrap/>
        <w:autoSpaceDE/>
        <w:autoSpaceDN/>
        <w:jc w:val="left"/>
        <w:rPr>
          <w:rFonts w:ascii="Courier New" w:hAnsi="Courier New" w:cs="Courier New"/>
          <w:color w:val="000000"/>
          <w:kern w:val="0"/>
          <w:szCs w:val="20"/>
        </w:rPr>
      </w:pPr>
      <w:hyperlink r:id="rId1185" w:history="1">
        <w:r>
          <w:rPr>
            <w:rStyle w:val="a4"/>
          </w:rPr>
          <w:t>http://nuninaya.tistory.com/583</w:t>
        </w:r>
      </w:hyperlink>
    </w:p>
    <w:sectPr w:rsidR="00563E96" w:rsidRPr="00CC2C4B" w:rsidSect="00B273BB">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376C4" w:rsidRDefault="002376C4" w:rsidP="00141EA3">
      <w:r>
        <w:separator/>
      </w:r>
    </w:p>
  </w:endnote>
  <w:endnote w:type="continuationSeparator" w:id="1">
    <w:p w:rsidR="002376C4" w:rsidRDefault="002376C4" w:rsidP="00141EA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Arial">
    <w:panose1 w:val="020B0604020202020204"/>
    <w:charset w:val="00"/>
    <w:family w:val="swiss"/>
    <w:pitch w:val="variable"/>
    <w:sig w:usb0="20002A87" w:usb1="80000000" w:usb2="00000008" w:usb3="00000000" w:csb0="000001FF" w:csb1="00000000"/>
  </w:font>
  <w:font w:name="돋움">
    <w:altName w:val="Dotum"/>
    <w:panose1 w:val="020B0600000101010101"/>
    <w:charset w:val="81"/>
    <w:family w:val="modern"/>
    <w:pitch w:val="variable"/>
    <w:sig w:usb0="B00002AF" w:usb1="69D77CFB" w:usb2="00000030" w:usb3="00000000" w:csb0="0008009F" w:csb1="00000000"/>
  </w:font>
  <w:font w:name="dotum">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61002A87" w:usb1="80000000" w:usb2="00000008" w:usb3="00000000" w:csb0="000101FF" w:csb1="00000000"/>
  </w:font>
  <w:font w:name="Consolas">
    <w:panose1 w:val="020B0609020204030204"/>
    <w:charset w:val="00"/>
    <w:family w:val="modern"/>
    <w:pitch w:val="fixed"/>
    <w:sig w:usb0="A00002EF" w:usb1="4000204B" w:usb2="00000000" w:usb3="00000000" w:csb0="0000009F" w:csb1="00000000"/>
  </w:font>
  <w:font w:name="gulim">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20000287" w:usb1="00000000" w:usb2="00000000" w:usb3="00000000" w:csb0="0000019F" w:csb1="00000000"/>
  </w:font>
  <w:font w:name="Arial Unicode MS">
    <w:panose1 w:val="020B0604020202020204"/>
    <w:charset w:val="81"/>
    <w:family w:val="modern"/>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궁서">
    <w:panose1 w:val="02030600000101010101"/>
    <w:charset w:val="81"/>
    <w:family w:val="roman"/>
    <w:pitch w:val="variable"/>
    <w:sig w:usb0="B00002AF" w:usb1="69D77CFB" w:usb2="00000030" w:usb3="00000000" w:csb0="0008009F" w:csb1="00000000"/>
  </w:font>
  <w:font w:name="Courier">
    <w:altName w:val="Courier New"/>
    <w:panose1 w:val="02070409020205020404"/>
    <w:charset w:val="00"/>
    <w:family w:val="modern"/>
    <w:notTrueType/>
    <w:pitch w:val="fixed"/>
    <w:sig w:usb0="00000003" w:usb1="00000000" w:usb2="00000000" w:usb3="00000000" w:csb0="00000001" w:csb1="00000000"/>
  </w:font>
  <w:font w:name="바탕">
    <w:altName w:val="Batang"/>
    <w:panose1 w:val="02030600000101010101"/>
    <w:charset w:val="81"/>
    <w:family w:val="roman"/>
    <w:pitch w:val="variable"/>
    <w:sig w:usb0="B00002AF" w:usb1="69D77CFB" w:usb2="00000030" w:usb3="00000000" w:csb0="0008009F" w:csb1="00000000"/>
  </w:font>
  <w:font w:name="돋움 굴림 seoul verdana arial">
    <w:altName w:val="-고추잠자리M"/>
    <w:panose1 w:val="00000000000000000000"/>
    <w:charset w:val="81"/>
    <w:family w:val="roman"/>
    <w:notTrueType/>
    <w:pitch w:val="default"/>
    <w:sig w:usb0="00000001" w:usb1="09060000" w:usb2="00000010" w:usb3="00000000" w:csb0="00080000"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376C4" w:rsidRDefault="002376C4" w:rsidP="00141EA3">
      <w:r>
        <w:separator/>
      </w:r>
    </w:p>
  </w:footnote>
  <w:footnote w:type="continuationSeparator" w:id="1">
    <w:p w:rsidR="002376C4" w:rsidRDefault="002376C4" w:rsidP="00141EA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455F89"/>
    <w:multiLevelType w:val="multilevel"/>
    <w:tmpl w:val="CD640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1B3D24"/>
    <w:multiLevelType w:val="multilevel"/>
    <w:tmpl w:val="97D89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B01912"/>
    <w:multiLevelType w:val="multilevel"/>
    <w:tmpl w:val="D196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6655D2"/>
    <w:multiLevelType w:val="multilevel"/>
    <w:tmpl w:val="35288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F201F3"/>
    <w:multiLevelType w:val="multilevel"/>
    <w:tmpl w:val="CA440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C0777DD"/>
    <w:multiLevelType w:val="multilevel"/>
    <w:tmpl w:val="494AE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1F4AD9"/>
    <w:multiLevelType w:val="multilevel"/>
    <w:tmpl w:val="58869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3A00B8"/>
    <w:multiLevelType w:val="multilevel"/>
    <w:tmpl w:val="70609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08B1960"/>
    <w:multiLevelType w:val="multilevel"/>
    <w:tmpl w:val="4014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2CE79DF"/>
    <w:multiLevelType w:val="multilevel"/>
    <w:tmpl w:val="5F140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D66089"/>
    <w:multiLevelType w:val="multilevel"/>
    <w:tmpl w:val="85B03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82F413E"/>
    <w:multiLevelType w:val="multilevel"/>
    <w:tmpl w:val="553C6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F952560"/>
    <w:multiLevelType w:val="multilevel"/>
    <w:tmpl w:val="F4DA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03E7B8A"/>
    <w:multiLevelType w:val="multilevel"/>
    <w:tmpl w:val="636E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5C4077"/>
    <w:multiLevelType w:val="multilevel"/>
    <w:tmpl w:val="9C2A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2A2403A"/>
    <w:multiLevelType w:val="multilevel"/>
    <w:tmpl w:val="72441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8AE2C40"/>
    <w:multiLevelType w:val="multilevel"/>
    <w:tmpl w:val="A7EC8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EC4174C"/>
    <w:multiLevelType w:val="multilevel"/>
    <w:tmpl w:val="F734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0681F62"/>
    <w:multiLevelType w:val="multilevel"/>
    <w:tmpl w:val="63703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1150858"/>
    <w:multiLevelType w:val="multilevel"/>
    <w:tmpl w:val="7118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12316CE"/>
    <w:multiLevelType w:val="multilevel"/>
    <w:tmpl w:val="29F29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5F46524"/>
    <w:multiLevelType w:val="multilevel"/>
    <w:tmpl w:val="BD62D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78C7D91"/>
    <w:multiLevelType w:val="multilevel"/>
    <w:tmpl w:val="090EA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90B65FD"/>
    <w:multiLevelType w:val="multilevel"/>
    <w:tmpl w:val="B190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CC02258"/>
    <w:multiLevelType w:val="multilevel"/>
    <w:tmpl w:val="6B947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0453C96"/>
    <w:multiLevelType w:val="multilevel"/>
    <w:tmpl w:val="EADCAE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2AA7B67"/>
    <w:multiLevelType w:val="multilevel"/>
    <w:tmpl w:val="F3DAB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2E44D81"/>
    <w:multiLevelType w:val="multilevel"/>
    <w:tmpl w:val="3E70B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3F95093"/>
    <w:multiLevelType w:val="multilevel"/>
    <w:tmpl w:val="B446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5A269DA"/>
    <w:multiLevelType w:val="multilevel"/>
    <w:tmpl w:val="44A6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7B621CC"/>
    <w:multiLevelType w:val="multilevel"/>
    <w:tmpl w:val="A02E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9502C6B"/>
    <w:multiLevelType w:val="multilevel"/>
    <w:tmpl w:val="93967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A5131DD"/>
    <w:multiLevelType w:val="multilevel"/>
    <w:tmpl w:val="66202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C7E1107"/>
    <w:multiLevelType w:val="multilevel"/>
    <w:tmpl w:val="D028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00E387D"/>
    <w:multiLevelType w:val="multilevel"/>
    <w:tmpl w:val="7FD48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08B1191"/>
    <w:multiLevelType w:val="multilevel"/>
    <w:tmpl w:val="229AD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28606AB"/>
    <w:multiLevelType w:val="multilevel"/>
    <w:tmpl w:val="17884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3FF721B"/>
    <w:multiLevelType w:val="multilevel"/>
    <w:tmpl w:val="6910F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4E869A1"/>
    <w:multiLevelType w:val="multilevel"/>
    <w:tmpl w:val="106EC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5716132"/>
    <w:multiLevelType w:val="multilevel"/>
    <w:tmpl w:val="235CD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7725A4F"/>
    <w:multiLevelType w:val="multilevel"/>
    <w:tmpl w:val="C7801C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38328AF"/>
    <w:multiLevelType w:val="multilevel"/>
    <w:tmpl w:val="E70A2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3FB321E"/>
    <w:multiLevelType w:val="multilevel"/>
    <w:tmpl w:val="F138B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5E75F1F"/>
    <w:multiLevelType w:val="multilevel"/>
    <w:tmpl w:val="C3728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7526389"/>
    <w:multiLevelType w:val="multilevel"/>
    <w:tmpl w:val="853CC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7955BE7"/>
    <w:multiLevelType w:val="multilevel"/>
    <w:tmpl w:val="FFD4F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88A2B38"/>
    <w:multiLevelType w:val="multilevel"/>
    <w:tmpl w:val="5728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B3C716E"/>
    <w:multiLevelType w:val="multilevel"/>
    <w:tmpl w:val="A0C4F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B78031A"/>
    <w:multiLevelType w:val="multilevel"/>
    <w:tmpl w:val="4DE6C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7E222D12"/>
    <w:multiLevelType w:val="multilevel"/>
    <w:tmpl w:val="9C388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E990532"/>
    <w:multiLevelType w:val="multilevel"/>
    <w:tmpl w:val="0340F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EF713DA"/>
    <w:multiLevelType w:val="multilevel"/>
    <w:tmpl w:val="8A8ED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0"/>
  </w:num>
  <w:num w:numId="3">
    <w:abstractNumId w:val="44"/>
  </w:num>
  <w:num w:numId="4">
    <w:abstractNumId w:val="19"/>
  </w:num>
  <w:num w:numId="5">
    <w:abstractNumId w:val="31"/>
  </w:num>
  <w:num w:numId="6">
    <w:abstractNumId w:val="48"/>
  </w:num>
  <w:num w:numId="7">
    <w:abstractNumId w:val="38"/>
  </w:num>
  <w:num w:numId="8">
    <w:abstractNumId w:val="3"/>
  </w:num>
  <w:num w:numId="9">
    <w:abstractNumId w:val="51"/>
  </w:num>
  <w:num w:numId="10">
    <w:abstractNumId w:val="32"/>
  </w:num>
  <w:num w:numId="11">
    <w:abstractNumId w:val="41"/>
  </w:num>
  <w:num w:numId="12">
    <w:abstractNumId w:val="4"/>
  </w:num>
  <w:num w:numId="13">
    <w:abstractNumId w:val="1"/>
  </w:num>
  <w:num w:numId="14">
    <w:abstractNumId w:val="25"/>
  </w:num>
  <w:num w:numId="15">
    <w:abstractNumId w:val="18"/>
  </w:num>
  <w:num w:numId="16">
    <w:abstractNumId w:val="40"/>
  </w:num>
  <w:num w:numId="17">
    <w:abstractNumId w:val="6"/>
  </w:num>
  <w:num w:numId="18">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20"/>
  </w:num>
  <w:num w:numId="20">
    <w:abstractNumId w:val="45"/>
  </w:num>
  <w:num w:numId="21">
    <w:abstractNumId w:val="49"/>
  </w:num>
  <w:num w:numId="22">
    <w:abstractNumId w:val="39"/>
  </w:num>
  <w:num w:numId="23">
    <w:abstractNumId w:val="5"/>
  </w:num>
  <w:num w:numId="24">
    <w:abstractNumId w:val="47"/>
  </w:num>
  <w:num w:numId="25">
    <w:abstractNumId w:val="16"/>
  </w:num>
  <w:num w:numId="26">
    <w:abstractNumId w:val="37"/>
  </w:num>
  <w:num w:numId="27">
    <w:abstractNumId w:val="0"/>
  </w:num>
  <w:num w:numId="28">
    <w:abstractNumId w:val="36"/>
  </w:num>
  <w:num w:numId="29">
    <w:abstractNumId w:val="23"/>
  </w:num>
  <w:num w:numId="30">
    <w:abstractNumId w:val="50"/>
  </w:num>
  <w:num w:numId="31">
    <w:abstractNumId w:val="7"/>
  </w:num>
  <w:num w:numId="32">
    <w:abstractNumId w:val="27"/>
  </w:num>
  <w:num w:numId="33">
    <w:abstractNumId w:val="13"/>
  </w:num>
  <w:num w:numId="34">
    <w:abstractNumId w:val="28"/>
  </w:num>
  <w:num w:numId="35">
    <w:abstractNumId w:val="11"/>
  </w:num>
  <w:num w:numId="36">
    <w:abstractNumId w:val="43"/>
  </w:num>
  <w:num w:numId="37">
    <w:abstractNumId w:val="29"/>
  </w:num>
  <w:num w:numId="38">
    <w:abstractNumId w:val="24"/>
  </w:num>
  <w:num w:numId="39">
    <w:abstractNumId w:val="34"/>
  </w:num>
  <w:num w:numId="40">
    <w:abstractNumId w:val="35"/>
  </w:num>
  <w:num w:numId="41">
    <w:abstractNumId w:val="10"/>
  </w:num>
  <w:num w:numId="42">
    <w:abstractNumId w:val="17"/>
  </w:num>
  <w:num w:numId="43">
    <w:abstractNumId w:val="26"/>
  </w:num>
  <w:num w:numId="44">
    <w:abstractNumId w:val="8"/>
  </w:num>
  <w:num w:numId="45">
    <w:abstractNumId w:val="9"/>
  </w:num>
  <w:num w:numId="46">
    <w:abstractNumId w:val="21"/>
  </w:num>
  <w:num w:numId="47">
    <w:abstractNumId w:val="15"/>
  </w:num>
  <w:num w:numId="48">
    <w:abstractNumId w:val="46"/>
  </w:num>
  <w:num w:numId="49">
    <w:abstractNumId w:val="33"/>
  </w:num>
  <w:num w:numId="50">
    <w:abstractNumId w:val="42"/>
  </w:num>
  <w:num w:numId="51">
    <w:abstractNumId w:val="12"/>
  </w:num>
  <w:num w:numId="52">
    <w:abstractNumId w:val="22"/>
  </w:num>
  <w:numIdMacAtCleanup w:val="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bordersDoNotSurroundHeader/>
  <w:bordersDoNotSurroundFooter/>
  <w:hideSpellingErrors/>
  <w:defaultTabStop w:val="800"/>
  <w:displayHorizontalDrawingGridEvery w:val="0"/>
  <w:displayVerticalDrawingGridEvery w:val="2"/>
  <w:noPunctuationKerning/>
  <w:characterSpacingControl w:val="doNotCompress"/>
  <w:hdrShapeDefaults>
    <o:shapedefaults v:ext="edit" spidmax="177153"/>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75E26"/>
    <w:rsid w:val="00000336"/>
    <w:rsid w:val="0000447B"/>
    <w:rsid w:val="0003206B"/>
    <w:rsid w:val="00040B45"/>
    <w:rsid w:val="0004229D"/>
    <w:rsid w:val="00086CBC"/>
    <w:rsid w:val="000A4AFB"/>
    <w:rsid w:val="000B2BE8"/>
    <w:rsid w:val="000B402E"/>
    <w:rsid w:val="000D0130"/>
    <w:rsid w:val="000D0176"/>
    <w:rsid w:val="000D20AC"/>
    <w:rsid w:val="000E197B"/>
    <w:rsid w:val="0011530E"/>
    <w:rsid w:val="001316BC"/>
    <w:rsid w:val="0013751A"/>
    <w:rsid w:val="00141EA3"/>
    <w:rsid w:val="001521AD"/>
    <w:rsid w:val="00153F68"/>
    <w:rsid w:val="00155B07"/>
    <w:rsid w:val="00155EFC"/>
    <w:rsid w:val="001616B8"/>
    <w:rsid w:val="001719C9"/>
    <w:rsid w:val="001822F7"/>
    <w:rsid w:val="0019302A"/>
    <w:rsid w:val="00195D9C"/>
    <w:rsid w:val="001A0124"/>
    <w:rsid w:val="001B119C"/>
    <w:rsid w:val="001B13E4"/>
    <w:rsid w:val="001C4C36"/>
    <w:rsid w:val="001D069B"/>
    <w:rsid w:val="001D45F3"/>
    <w:rsid w:val="001E7FB4"/>
    <w:rsid w:val="001F2587"/>
    <w:rsid w:val="001F2D6B"/>
    <w:rsid w:val="002013F0"/>
    <w:rsid w:val="002065B1"/>
    <w:rsid w:val="00223F23"/>
    <w:rsid w:val="00232426"/>
    <w:rsid w:val="00233CD7"/>
    <w:rsid w:val="002376C4"/>
    <w:rsid w:val="00240125"/>
    <w:rsid w:val="00246D73"/>
    <w:rsid w:val="002635B6"/>
    <w:rsid w:val="00275E26"/>
    <w:rsid w:val="002A5032"/>
    <w:rsid w:val="002E289A"/>
    <w:rsid w:val="002F068D"/>
    <w:rsid w:val="00314D0E"/>
    <w:rsid w:val="003165F1"/>
    <w:rsid w:val="0032319F"/>
    <w:rsid w:val="00326320"/>
    <w:rsid w:val="00330561"/>
    <w:rsid w:val="00337D0E"/>
    <w:rsid w:val="00345D35"/>
    <w:rsid w:val="00346031"/>
    <w:rsid w:val="003565C4"/>
    <w:rsid w:val="00373347"/>
    <w:rsid w:val="00390B2C"/>
    <w:rsid w:val="00394168"/>
    <w:rsid w:val="00394588"/>
    <w:rsid w:val="00395A51"/>
    <w:rsid w:val="003A716B"/>
    <w:rsid w:val="003B6FCB"/>
    <w:rsid w:val="003E35D3"/>
    <w:rsid w:val="003E6390"/>
    <w:rsid w:val="003E7E7E"/>
    <w:rsid w:val="003F3B87"/>
    <w:rsid w:val="0040150B"/>
    <w:rsid w:val="00430377"/>
    <w:rsid w:val="00432244"/>
    <w:rsid w:val="0043241F"/>
    <w:rsid w:val="00433EE2"/>
    <w:rsid w:val="00442AEC"/>
    <w:rsid w:val="0045238E"/>
    <w:rsid w:val="00453E8C"/>
    <w:rsid w:val="00462725"/>
    <w:rsid w:val="00472FD7"/>
    <w:rsid w:val="00474048"/>
    <w:rsid w:val="0048266C"/>
    <w:rsid w:val="004C156D"/>
    <w:rsid w:val="004C1B73"/>
    <w:rsid w:val="004C6B6F"/>
    <w:rsid w:val="004D097B"/>
    <w:rsid w:val="004D36A2"/>
    <w:rsid w:val="004F60B3"/>
    <w:rsid w:val="00503B77"/>
    <w:rsid w:val="00504072"/>
    <w:rsid w:val="00531870"/>
    <w:rsid w:val="00535985"/>
    <w:rsid w:val="00535C42"/>
    <w:rsid w:val="00545092"/>
    <w:rsid w:val="00555160"/>
    <w:rsid w:val="00563E96"/>
    <w:rsid w:val="00571569"/>
    <w:rsid w:val="00576B7C"/>
    <w:rsid w:val="005774F1"/>
    <w:rsid w:val="00581A28"/>
    <w:rsid w:val="005A0216"/>
    <w:rsid w:val="005A28FF"/>
    <w:rsid w:val="005C6E41"/>
    <w:rsid w:val="005F0E40"/>
    <w:rsid w:val="005F45F8"/>
    <w:rsid w:val="0060086D"/>
    <w:rsid w:val="00601CF6"/>
    <w:rsid w:val="00607B95"/>
    <w:rsid w:val="0062704D"/>
    <w:rsid w:val="00627DB8"/>
    <w:rsid w:val="00632059"/>
    <w:rsid w:val="006376E0"/>
    <w:rsid w:val="00652059"/>
    <w:rsid w:val="006676C1"/>
    <w:rsid w:val="006722A5"/>
    <w:rsid w:val="00685BC6"/>
    <w:rsid w:val="006876F5"/>
    <w:rsid w:val="006909C6"/>
    <w:rsid w:val="006A2ECD"/>
    <w:rsid w:val="006E1001"/>
    <w:rsid w:val="007170C9"/>
    <w:rsid w:val="00754A34"/>
    <w:rsid w:val="00763493"/>
    <w:rsid w:val="007653FA"/>
    <w:rsid w:val="00771C95"/>
    <w:rsid w:val="0077227E"/>
    <w:rsid w:val="007742FF"/>
    <w:rsid w:val="007C7E2D"/>
    <w:rsid w:val="007D5CA6"/>
    <w:rsid w:val="007E6036"/>
    <w:rsid w:val="007E6BA8"/>
    <w:rsid w:val="00803BB9"/>
    <w:rsid w:val="0081515D"/>
    <w:rsid w:val="00841B08"/>
    <w:rsid w:val="008450E5"/>
    <w:rsid w:val="00847582"/>
    <w:rsid w:val="008548E3"/>
    <w:rsid w:val="00863AD9"/>
    <w:rsid w:val="00877465"/>
    <w:rsid w:val="008807ED"/>
    <w:rsid w:val="00884CC4"/>
    <w:rsid w:val="00892E92"/>
    <w:rsid w:val="008A3414"/>
    <w:rsid w:val="008B496A"/>
    <w:rsid w:val="008C6875"/>
    <w:rsid w:val="008C703F"/>
    <w:rsid w:val="008E593F"/>
    <w:rsid w:val="008F1DF2"/>
    <w:rsid w:val="008F2431"/>
    <w:rsid w:val="0091348B"/>
    <w:rsid w:val="00926576"/>
    <w:rsid w:val="0092693B"/>
    <w:rsid w:val="009307AA"/>
    <w:rsid w:val="00974930"/>
    <w:rsid w:val="00974E92"/>
    <w:rsid w:val="00990B16"/>
    <w:rsid w:val="009C0534"/>
    <w:rsid w:val="009C407F"/>
    <w:rsid w:val="009D1B29"/>
    <w:rsid w:val="009D446F"/>
    <w:rsid w:val="009D584A"/>
    <w:rsid w:val="009E3009"/>
    <w:rsid w:val="00A06B40"/>
    <w:rsid w:val="00A119EC"/>
    <w:rsid w:val="00A40EB8"/>
    <w:rsid w:val="00A44F12"/>
    <w:rsid w:val="00A55230"/>
    <w:rsid w:val="00A71878"/>
    <w:rsid w:val="00A82CE4"/>
    <w:rsid w:val="00A86924"/>
    <w:rsid w:val="00A96578"/>
    <w:rsid w:val="00AA3D30"/>
    <w:rsid w:val="00AC3671"/>
    <w:rsid w:val="00AD39EF"/>
    <w:rsid w:val="00AF377C"/>
    <w:rsid w:val="00AF510D"/>
    <w:rsid w:val="00B273BB"/>
    <w:rsid w:val="00B37AC9"/>
    <w:rsid w:val="00B40394"/>
    <w:rsid w:val="00B4503F"/>
    <w:rsid w:val="00B46D70"/>
    <w:rsid w:val="00B54E3F"/>
    <w:rsid w:val="00B611A3"/>
    <w:rsid w:val="00B8298F"/>
    <w:rsid w:val="00BA02AF"/>
    <w:rsid w:val="00BB18B9"/>
    <w:rsid w:val="00BD68F7"/>
    <w:rsid w:val="00BD6A45"/>
    <w:rsid w:val="00BE2897"/>
    <w:rsid w:val="00BF00C0"/>
    <w:rsid w:val="00BF4B5D"/>
    <w:rsid w:val="00C15016"/>
    <w:rsid w:val="00C22E7E"/>
    <w:rsid w:val="00C56EC4"/>
    <w:rsid w:val="00C91227"/>
    <w:rsid w:val="00C91422"/>
    <w:rsid w:val="00CA24C9"/>
    <w:rsid w:val="00CA4763"/>
    <w:rsid w:val="00CC2C4B"/>
    <w:rsid w:val="00CD073B"/>
    <w:rsid w:val="00CD2FF4"/>
    <w:rsid w:val="00CD4FA0"/>
    <w:rsid w:val="00CE4AC7"/>
    <w:rsid w:val="00CF525C"/>
    <w:rsid w:val="00D024B6"/>
    <w:rsid w:val="00D1305A"/>
    <w:rsid w:val="00D31690"/>
    <w:rsid w:val="00D6022A"/>
    <w:rsid w:val="00D657D1"/>
    <w:rsid w:val="00D9620D"/>
    <w:rsid w:val="00DA1554"/>
    <w:rsid w:val="00DA5C60"/>
    <w:rsid w:val="00DB0218"/>
    <w:rsid w:val="00E07242"/>
    <w:rsid w:val="00E132F6"/>
    <w:rsid w:val="00E22F1D"/>
    <w:rsid w:val="00E54956"/>
    <w:rsid w:val="00EA05CC"/>
    <w:rsid w:val="00EA24CF"/>
    <w:rsid w:val="00EB7899"/>
    <w:rsid w:val="00EC474B"/>
    <w:rsid w:val="00EC53DE"/>
    <w:rsid w:val="00ED533E"/>
    <w:rsid w:val="00EE3585"/>
    <w:rsid w:val="00EE37C5"/>
    <w:rsid w:val="00EF2F8F"/>
    <w:rsid w:val="00EF615C"/>
    <w:rsid w:val="00F066BF"/>
    <w:rsid w:val="00F21CE8"/>
    <w:rsid w:val="00F34177"/>
    <w:rsid w:val="00F3435C"/>
    <w:rsid w:val="00F5154F"/>
    <w:rsid w:val="00F80E00"/>
    <w:rsid w:val="00F900F9"/>
    <w:rsid w:val="00F9028F"/>
    <w:rsid w:val="00FA185E"/>
    <w:rsid w:val="00FA20C6"/>
    <w:rsid w:val="00FA543C"/>
    <w:rsid w:val="00FA6D83"/>
    <w:rsid w:val="00FC5A0E"/>
    <w:rsid w:val="00FE3721"/>
    <w:rsid w:val="00FF7C62"/>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7715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273BB"/>
    <w:pPr>
      <w:widowControl w:val="0"/>
      <w:wordWrap w:val="0"/>
      <w:autoSpaceDE w:val="0"/>
      <w:autoSpaceDN w:val="0"/>
      <w:jc w:val="both"/>
    </w:pPr>
  </w:style>
  <w:style w:type="paragraph" w:styleId="1">
    <w:name w:val="heading 1"/>
    <w:basedOn w:val="a"/>
    <w:next w:val="a"/>
    <w:link w:val="1Char"/>
    <w:uiPriority w:val="9"/>
    <w:qFormat/>
    <w:rsid w:val="006722A5"/>
    <w:pPr>
      <w:keepNext/>
      <w:outlineLvl w:val="0"/>
    </w:pPr>
    <w:rPr>
      <w:rFonts w:asciiTheme="majorHAnsi" w:eastAsiaTheme="majorEastAsia" w:hAnsiTheme="majorHAnsi" w:cstheme="majorBidi"/>
      <w:sz w:val="28"/>
      <w:szCs w:val="28"/>
    </w:rPr>
  </w:style>
  <w:style w:type="paragraph" w:styleId="2">
    <w:name w:val="heading 2"/>
    <w:basedOn w:val="a"/>
    <w:link w:val="2Char"/>
    <w:uiPriority w:val="9"/>
    <w:qFormat/>
    <w:rsid w:val="00F066BF"/>
    <w:pPr>
      <w:widowControl/>
      <w:wordWrap/>
      <w:autoSpaceDE/>
      <w:autoSpaceDN/>
      <w:spacing w:before="100" w:beforeAutospacing="1" w:after="100" w:afterAutospacing="1"/>
      <w:jc w:val="left"/>
      <w:outlineLvl w:val="1"/>
    </w:pPr>
    <w:rPr>
      <w:rFonts w:ascii="굴림" w:eastAsia="굴림" w:hAnsi="굴림" w:cs="굴림"/>
      <w:b/>
      <w:bCs/>
      <w:kern w:val="0"/>
      <w:sz w:val="36"/>
      <w:szCs w:val="36"/>
    </w:rPr>
  </w:style>
  <w:style w:type="paragraph" w:styleId="3">
    <w:name w:val="heading 3"/>
    <w:basedOn w:val="a"/>
    <w:next w:val="a"/>
    <w:link w:val="3Char"/>
    <w:uiPriority w:val="9"/>
    <w:semiHidden/>
    <w:unhideWhenUsed/>
    <w:qFormat/>
    <w:rsid w:val="008F1DF2"/>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semiHidden/>
    <w:unhideWhenUsed/>
    <w:qFormat/>
    <w:rsid w:val="001822F7"/>
    <w:pPr>
      <w:keepNext/>
      <w:ind w:leftChars="400" w:left="400" w:hangingChars="200" w:hanging="2000"/>
      <w:outlineLvl w:val="3"/>
    </w:pPr>
    <w:rPr>
      <w:b/>
      <w:bCs/>
    </w:rPr>
  </w:style>
  <w:style w:type="paragraph" w:styleId="5">
    <w:name w:val="heading 5"/>
    <w:basedOn w:val="a"/>
    <w:next w:val="a"/>
    <w:link w:val="5Char"/>
    <w:uiPriority w:val="9"/>
    <w:semiHidden/>
    <w:unhideWhenUsed/>
    <w:qFormat/>
    <w:rsid w:val="00F34177"/>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style-span">
    <w:name w:val="apple-style-span"/>
    <w:basedOn w:val="a0"/>
    <w:rsid w:val="00275E26"/>
  </w:style>
  <w:style w:type="paragraph" w:styleId="a3">
    <w:name w:val="Normal (Web)"/>
    <w:basedOn w:val="a"/>
    <w:uiPriority w:val="99"/>
    <w:unhideWhenUsed/>
    <w:rsid w:val="00275E26"/>
    <w:pPr>
      <w:widowControl/>
      <w:wordWrap/>
      <w:autoSpaceDE/>
      <w:autoSpaceDN/>
      <w:spacing w:before="100" w:beforeAutospacing="1" w:after="100" w:afterAutospacing="1"/>
      <w:jc w:val="left"/>
    </w:pPr>
    <w:rPr>
      <w:rFonts w:ascii="굴림" w:eastAsia="굴림" w:hAnsi="굴림" w:cs="굴림"/>
      <w:kern w:val="0"/>
      <w:sz w:val="24"/>
      <w:szCs w:val="24"/>
    </w:rPr>
  </w:style>
  <w:style w:type="character" w:styleId="a4">
    <w:name w:val="Hyperlink"/>
    <w:basedOn w:val="a0"/>
    <w:uiPriority w:val="99"/>
    <w:unhideWhenUsed/>
    <w:rsid w:val="00275E26"/>
    <w:rPr>
      <w:color w:val="0000FF"/>
      <w:u w:val="single"/>
    </w:rPr>
  </w:style>
  <w:style w:type="paragraph" w:styleId="a5">
    <w:name w:val="Balloon Text"/>
    <w:basedOn w:val="a"/>
    <w:link w:val="Char"/>
    <w:uiPriority w:val="99"/>
    <w:semiHidden/>
    <w:unhideWhenUsed/>
    <w:rsid w:val="00275E26"/>
    <w:rPr>
      <w:rFonts w:asciiTheme="majorHAnsi" w:eastAsiaTheme="majorEastAsia" w:hAnsiTheme="majorHAnsi" w:cstheme="majorBidi"/>
      <w:sz w:val="18"/>
      <w:szCs w:val="18"/>
    </w:rPr>
  </w:style>
  <w:style w:type="character" w:customStyle="1" w:styleId="Char">
    <w:name w:val="풍선 도움말 텍스트 Char"/>
    <w:basedOn w:val="a0"/>
    <w:link w:val="a5"/>
    <w:uiPriority w:val="99"/>
    <w:semiHidden/>
    <w:rsid w:val="00275E26"/>
    <w:rPr>
      <w:rFonts w:asciiTheme="majorHAnsi" w:eastAsiaTheme="majorEastAsia" w:hAnsiTheme="majorHAnsi" w:cstheme="majorBidi"/>
      <w:sz w:val="18"/>
      <w:szCs w:val="18"/>
    </w:rPr>
  </w:style>
  <w:style w:type="paragraph" w:styleId="a6">
    <w:name w:val="header"/>
    <w:basedOn w:val="a"/>
    <w:link w:val="Char0"/>
    <w:uiPriority w:val="99"/>
    <w:semiHidden/>
    <w:unhideWhenUsed/>
    <w:rsid w:val="00141EA3"/>
    <w:pPr>
      <w:tabs>
        <w:tab w:val="center" w:pos="4513"/>
        <w:tab w:val="right" w:pos="9026"/>
      </w:tabs>
      <w:snapToGrid w:val="0"/>
    </w:pPr>
  </w:style>
  <w:style w:type="character" w:customStyle="1" w:styleId="Char0">
    <w:name w:val="머리글 Char"/>
    <w:basedOn w:val="a0"/>
    <w:link w:val="a6"/>
    <w:uiPriority w:val="99"/>
    <w:semiHidden/>
    <w:rsid w:val="00141EA3"/>
  </w:style>
  <w:style w:type="paragraph" w:styleId="a7">
    <w:name w:val="footer"/>
    <w:basedOn w:val="a"/>
    <w:link w:val="Char1"/>
    <w:uiPriority w:val="99"/>
    <w:semiHidden/>
    <w:unhideWhenUsed/>
    <w:rsid w:val="00141EA3"/>
    <w:pPr>
      <w:tabs>
        <w:tab w:val="center" w:pos="4513"/>
        <w:tab w:val="right" w:pos="9026"/>
      </w:tabs>
      <w:snapToGrid w:val="0"/>
    </w:pPr>
  </w:style>
  <w:style w:type="character" w:customStyle="1" w:styleId="Char1">
    <w:name w:val="바닥글 Char"/>
    <w:basedOn w:val="a0"/>
    <w:link w:val="a7"/>
    <w:uiPriority w:val="99"/>
    <w:semiHidden/>
    <w:rsid w:val="00141EA3"/>
  </w:style>
  <w:style w:type="character" w:styleId="HTML">
    <w:name w:val="HTML Code"/>
    <w:basedOn w:val="a0"/>
    <w:uiPriority w:val="99"/>
    <w:semiHidden/>
    <w:unhideWhenUsed/>
    <w:rsid w:val="00395A51"/>
    <w:rPr>
      <w:rFonts w:ascii="굴림체" w:eastAsia="굴림체" w:hAnsi="굴림체" w:cs="굴림체"/>
      <w:sz w:val="24"/>
      <w:szCs w:val="24"/>
    </w:rPr>
  </w:style>
  <w:style w:type="character" w:customStyle="1" w:styleId="apple-converted-space">
    <w:name w:val="apple-converted-space"/>
    <w:basedOn w:val="a0"/>
    <w:rsid w:val="00395A51"/>
  </w:style>
  <w:style w:type="character" w:customStyle="1" w:styleId="2Char">
    <w:name w:val="제목 2 Char"/>
    <w:basedOn w:val="a0"/>
    <w:link w:val="2"/>
    <w:uiPriority w:val="9"/>
    <w:rsid w:val="00F066BF"/>
    <w:rPr>
      <w:rFonts w:ascii="굴림" w:eastAsia="굴림" w:hAnsi="굴림" w:cs="굴림"/>
      <w:b/>
      <w:bCs/>
      <w:kern w:val="0"/>
      <w:sz w:val="36"/>
      <w:szCs w:val="36"/>
    </w:rPr>
  </w:style>
  <w:style w:type="character" w:customStyle="1" w:styleId="date">
    <w:name w:val="date"/>
    <w:basedOn w:val="a0"/>
    <w:rsid w:val="00F066BF"/>
  </w:style>
  <w:style w:type="character" w:customStyle="1" w:styleId="comments">
    <w:name w:val="comments"/>
    <w:basedOn w:val="a0"/>
    <w:rsid w:val="00F066BF"/>
  </w:style>
  <w:style w:type="character" w:styleId="a8">
    <w:name w:val="Strong"/>
    <w:basedOn w:val="a0"/>
    <w:uiPriority w:val="22"/>
    <w:qFormat/>
    <w:rsid w:val="00F066BF"/>
    <w:rPr>
      <w:b/>
      <w:bCs/>
    </w:rPr>
  </w:style>
  <w:style w:type="character" w:customStyle="1" w:styleId="4Char">
    <w:name w:val="제목 4 Char"/>
    <w:basedOn w:val="a0"/>
    <w:link w:val="4"/>
    <w:uiPriority w:val="9"/>
    <w:semiHidden/>
    <w:rsid w:val="001822F7"/>
    <w:rPr>
      <w:b/>
      <w:bCs/>
    </w:rPr>
  </w:style>
  <w:style w:type="character" w:customStyle="1" w:styleId="member22314">
    <w:name w:val="member_22314"/>
    <w:basedOn w:val="a0"/>
    <w:rsid w:val="001822F7"/>
  </w:style>
  <w:style w:type="character" w:customStyle="1" w:styleId="tx">
    <w:name w:val="tx"/>
    <w:basedOn w:val="a0"/>
    <w:rsid w:val="001822F7"/>
  </w:style>
  <w:style w:type="character" w:customStyle="1" w:styleId="num">
    <w:name w:val="num"/>
    <w:basedOn w:val="a0"/>
    <w:rsid w:val="001822F7"/>
  </w:style>
  <w:style w:type="character" w:customStyle="1" w:styleId="block">
    <w:name w:val="block"/>
    <w:basedOn w:val="a0"/>
    <w:rsid w:val="007170C9"/>
  </w:style>
  <w:style w:type="character" w:customStyle="1" w:styleId="pcol1">
    <w:name w:val="pcol1"/>
    <w:basedOn w:val="a0"/>
    <w:rsid w:val="003A716B"/>
  </w:style>
  <w:style w:type="character" w:customStyle="1" w:styleId="cate">
    <w:name w:val="cate"/>
    <w:basedOn w:val="a0"/>
    <w:rsid w:val="003A716B"/>
  </w:style>
  <w:style w:type="paragraph" w:customStyle="1" w:styleId="url">
    <w:name w:val="url"/>
    <w:basedOn w:val="a"/>
    <w:rsid w:val="003A716B"/>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postoption">
    <w:name w:val="post_option"/>
    <w:basedOn w:val="a"/>
    <w:rsid w:val="003A716B"/>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pcol3">
    <w:name w:val="pcol3"/>
    <w:basedOn w:val="a0"/>
    <w:rsid w:val="003A716B"/>
  </w:style>
  <w:style w:type="character" w:styleId="a9">
    <w:name w:val="Emphasis"/>
    <w:basedOn w:val="a0"/>
    <w:uiPriority w:val="20"/>
    <w:qFormat/>
    <w:rsid w:val="003A716B"/>
    <w:rPr>
      <w:i/>
      <w:iCs/>
    </w:rPr>
  </w:style>
  <w:style w:type="paragraph" w:styleId="HTML0">
    <w:name w:val="HTML Preformatted"/>
    <w:basedOn w:val="a"/>
    <w:link w:val="HTMLChar"/>
    <w:uiPriority w:val="99"/>
    <w:semiHidden/>
    <w:unhideWhenUsed/>
    <w:rsid w:val="003165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pPr>
    <w:rPr>
      <w:rFonts w:ascii="굴림체" w:eastAsia="굴림체" w:hAnsi="굴림체" w:cs="굴림체"/>
      <w:kern w:val="0"/>
      <w:sz w:val="24"/>
      <w:szCs w:val="24"/>
    </w:rPr>
  </w:style>
  <w:style w:type="character" w:customStyle="1" w:styleId="HTMLChar">
    <w:name w:val="미리 서식이 지정된 HTML Char"/>
    <w:basedOn w:val="a0"/>
    <w:link w:val="HTML0"/>
    <w:uiPriority w:val="99"/>
    <w:semiHidden/>
    <w:rsid w:val="003165F1"/>
    <w:rPr>
      <w:rFonts w:ascii="굴림체" w:eastAsia="굴림체" w:hAnsi="굴림체" w:cs="굴림체"/>
      <w:kern w:val="0"/>
      <w:sz w:val="24"/>
      <w:szCs w:val="24"/>
    </w:rPr>
  </w:style>
  <w:style w:type="character" w:customStyle="1" w:styleId="tag">
    <w:name w:val="tag"/>
    <w:basedOn w:val="a0"/>
    <w:rsid w:val="003165F1"/>
  </w:style>
  <w:style w:type="character" w:customStyle="1" w:styleId="pln">
    <w:name w:val="pln"/>
    <w:basedOn w:val="a0"/>
    <w:rsid w:val="003165F1"/>
  </w:style>
  <w:style w:type="character" w:customStyle="1" w:styleId="atn">
    <w:name w:val="atn"/>
    <w:basedOn w:val="a0"/>
    <w:rsid w:val="003165F1"/>
  </w:style>
  <w:style w:type="character" w:customStyle="1" w:styleId="pun">
    <w:name w:val="pun"/>
    <w:basedOn w:val="a0"/>
    <w:rsid w:val="003165F1"/>
  </w:style>
  <w:style w:type="character" w:customStyle="1" w:styleId="atv">
    <w:name w:val="atv"/>
    <w:basedOn w:val="a0"/>
    <w:rsid w:val="003165F1"/>
  </w:style>
  <w:style w:type="character" w:customStyle="1" w:styleId="com">
    <w:name w:val="com"/>
    <w:basedOn w:val="a0"/>
    <w:rsid w:val="003165F1"/>
  </w:style>
  <w:style w:type="character" w:customStyle="1" w:styleId="3Char">
    <w:name w:val="제목 3 Char"/>
    <w:basedOn w:val="a0"/>
    <w:link w:val="3"/>
    <w:uiPriority w:val="9"/>
    <w:semiHidden/>
    <w:rsid w:val="008F1DF2"/>
    <w:rPr>
      <w:rFonts w:asciiTheme="majorHAnsi" w:eastAsiaTheme="majorEastAsia" w:hAnsiTheme="majorHAnsi" w:cstheme="majorBidi"/>
    </w:rPr>
  </w:style>
  <w:style w:type="character" w:customStyle="1" w:styleId="mwbasicviewname">
    <w:name w:val="mw_basic_view_name"/>
    <w:basedOn w:val="a0"/>
    <w:rsid w:val="008F1DF2"/>
  </w:style>
  <w:style w:type="character" w:customStyle="1" w:styleId="member">
    <w:name w:val="member"/>
    <w:basedOn w:val="a0"/>
    <w:rsid w:val="008F1DF2"/>
  </w:style>
  <w:style w:type="character" w:customStyle="1" w:styleId="iconlevel4">
    <w:name w:val="icon_level4"/>
    <w:basedOn w:val="a0"/>
    <w:rsid w:val="008F1DF2"/>
  </w:style>
  <w:style w:type="character" w:customStyle="1" w:styleId="mwbasicviewdatetime">
    <w:name w:val="mw_basic_view_datetime"/>
    <w:basedOn w:val="a0"/>
    <w:rsid w:val="008F1DF2"/>
  </w:style>
  <w:style w:type="character" w:customStyle="1" w:styleId="mwbasicviewhit">
    <w:name w:val="mw_basic_view_hit"/>
    <w:basedOn w:val="a0"/>
    <w:rsid w:val="008F1DF2"/>
  </w:style>
  <w:style w:type="character" w:customStyle="1" w:styleId="mwbasiccommentname">
    <w:name w:val="mw_basic_comment_name"/>
    <w:basedOn w:val="a0"/>
    <w:rsid w:val="008F1DF2"/>
  </w:style>
  <w:style w:type="character" w:customStyle="1" w:styleId="mwbasiccommentdatetime">
    <w:name w:val="mw_basic_comment_datetime"/>
    <w:basedOn w:val="a0"/>
    <w:rsid w:val="008F1DF2"/>
  </w:style>
  <w:style w:type="character" w:customStyle="1" w:styleId="mwbasiccommentgood">
    <w:name w:val="mw_basic_comment_good"/>
    <w:basedOn w:val="a0"/>
    <w:rsid w:val="008F1DF2"/>
  </w:style>
  <w:style w:type="character" w:customStyle="1" w:styleId="apple-tab-span">
    <w:name w:val="apple-tab-span"/>
    <w:basedOn w:val="a0"/>
    <w:rsid w:val="008F1DF2"/>
  </w:style>
  <w:style w:type="character" w:customStyle="1" w:styleId="member75">
    <w:name w:val="member_75"/>
    <w:basedOn w:val="a0"/>
    <w:rsid w:val="00877465"/>
  </w:style>
  <w:style w:type="character" w:customStyle="1" w:styleId="iconlevel2">
    <w:name w:val="icon_level2"/>
    <w:basedOn w:val="a0"/>
    <w:rsid w:val="00F9028F"/>
  </w:style>
  <w:style w:type="character" w:customStyle="1" w:styleId="comment">
    <w:name w:val="comment"/>
    <w:basedOn w:val="a0"/>
    <w:rsid w:val="00F9028F"/>
  </w:style>
  <w:style w:type="character" w:customStyle="1" w:styleId="datatypes">
    <w:name w:val="datatypes"/>
    <w:basedOn w:val="a0"/>
    <w:rsid w:val="00F9028F"/>
  </w:style>
  <w:style w:type="paragraph" w:styleId="aa">
    <w:name w:val="List Paragraph"/>
    <w:basedOn w:val="a"/>
    <w:uiPriority w:val="34"/>
    <w:qFormat/>
    <w:rsid w:val="0062704D"/>
    <w:pPr>
      <w:ind w:leftChars="400" w:left="800"/>
    </w:pPr>
  </w:style>
  <w:style w:type="character" w:customStyle="1" w:styleId="member615623">
    <w:name w:val="member_615623"/>
    <w:basedOn w:val="a0"/>
    <w:rsid w:val="009D446F"/>
  </w:style>
  <w:style w:type="character" w:styleId="ab">
    <w:name w:val="FollowedHyperlink"/>
    <w:basedOn w:val="a0"/>
    <w:uiPriority w:val="99"/>
    <w:semiHidden/>
    <w:unhideWhenUsed/>
    <w:rsid w:val="0077227E"/>
    <w:rPr>
      <w:color w:val="800080" w:themeColor="followedHyperlink"/>
      <w:u w:val="single"/>
    </w:rPr>
  </w:style>
  <w:style w:type="paragraph" w:customStyle="1" w:styleId="postmetadata">
    <w:name w:val="postmetadata"/>
    <w:basedOn w:val="a"/>
    <w:rsid w:val="00A55230"/>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kwd">
    <w:name w:val="kwd"/>
    <w:basedOn w:val="a0"/>
    <w:rsid w:val="0003206B"/>
  </w:style>
  <w:style w:type="character" w:customStyle="1" w:styleId="typ">
    <w:name w:val="typ"/>
    <w:basedOn w:val="a0"/>
    <w:rsid w:val="0003206B"/>
  </w:style>
  <w:style w:type="character" w:customStyle="1" w:styleId="str">
    <w:name w:val="str"/>
    <w:basedOn w:val="a0"/>
    <w:rsid w:val="0003206B"/>
  </w:style>
  <w:style w:type="character" w:customStyle="1" w:styleId="lit">
    <w:name w:val="lit"/>
    <w:basedOn w:val="a0"/>
    <w:rsid w:val="0003206B"/>
  </w:style>
  <w:style w:type="character" w:customStyle="1" w:styleId="entry-title">
    <w:name w:val="entry-title"/>
    <w:basedOn w:val="a0"/>
    <w:rsid w:val="004C156D"/>
  </w:style>
  <w:style w:type="character" w:customStyle="1" w:styleId="category">
    <w:name w:val="category"/>
    <w:basedOn w:val="a0"/>
    <w:rsid w:val="004C156D"/>
  </w:style>
  <w:style w:type="character" w:customStyle="1" w:styleId="copyangeltechbloglinkuplocal">
    <w:name w:val="copyangel_techblog_linkup_local"/>
    <w:basedOn w:val="a0"/>
    <w:rsid w:val="004C156D"/>
  </w:style>
  <w:style w:type="character" w:customStyle="1" w:styleId="member147349">
    <w:name w:val="member_147349"/>
    <w:basedOn w:val="a0"/>
    <w:rsid w:val="00CD4FA0"/>
  </w:style>
  <w:style w:type="character" w:customStyle="1" w:styleId="member464045">
    <w:name w:val="member_464045"/>
    <w:basedOn w:val="a0"/>
    <w:rsid w:val="0043241F"/>
  </w:style>
  <w:style w:type="character" w:customStyle="1" w:styleId="1Char">
    <w:name w:val="제목 1 Char"/>
    <w:basedOn w:val="a0"/>
    <w:link w:val="1"/>
    <w:uiPriority w:val="9"/>
    <w:rsid w:val="006722A5"/>
    <w:rPr>
      <w:rFonts w:asciiTheme="majorHAnsi" w:eastAsiaTheme="majorEastAsia" w:hAnsiTheme="majorHAnsi" w:cstheme="majorBidi"/>
      <w:sz w:val="28"/>
      <w:szCs w:val="28"/>
    </w:rPr>
  </w:style>
  <w:style w:type="character" w:customStyle="1" w:styleId="kwrd">
    <w:name w:val="kwrd"/>
    <w:basedOn w:val="a0"/>
    <w:rsid w:val="006722A5"/>
  </w:style>
  <w:style w:type="character" w:customStyle="1" w:styleId="html1">
    <w:name w:val="html"/>
    <w:basedOn w:val="a0"/>
    <w:rsid w:val="006722A5"/>
  </w:style>
  <w:style w:type="character" w:customStyle="1" w:styleId="attr">
    <w:name w:val="attr"/>
    <w:basedOn w:val="a0"/>
    <w:rsid w:val="006722A5"/>
  </w:style>
  <w:style w:type="character" w:styleId="HTML2">
    <w:name w:val="HTML Cite"/>
    <w:basedOn w:val="a0"/>
    <w:uiPriority w:val="99"/>
    <w:semiHidden/>
    <w:unhideWhenUsed/>
    <w:rsid w:val="006722A5"/>
    <w:rPr>
      <w:i/>
      <w:iCs/>
    </w:rPr>
  </w:style>
  <w:style w:type="character" w:customStyle="1" w:styleId="says">
    <w:name w:val="says"/>
    <w:basedOn w:val="a0"/>
    <w:rsid w:val="006722A5"/>
  </w:style>
  <w:style w:type="character" w:customStyle="1" w:styleId="5Char">
    <w:name w:val="제목 5 Char"/>
    <w:basedOn w:val="a0"/>
    <w:link w:val="5"/>
    <w:uiPriority w:val="9"/>
    <w:semiHidden/>
    <w:rsid w:val="00F34177"/>
    <w:rPr>
      <w:rFonts w:asciiTheme="majorHAnsi" w:eastAsiaTheme="majorEastAsia" w:hAnsiTheme="majorHAnsi" w:cstheme="majorBidi"/>
    </w:rPr>
  </w:style>
  <w:style w:type="character" w:customStyle="1" w:styleId="filepath">
    <w:name w:val="file_path"/>
    <w:basedOn w:val="a0"/>
    <w:rsid w:val="0011530E"/>
  </w:style>
  <w:style w:type="paragraph" w:customStyle="1" w:styleId="cap1">
    <w:name w:val="cap1"/>
    <w:basedOn w:val="a"/>
    <w:rsid w:val="006E1001"/>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name">
    <w:name w:val="name"/>
    <w:basedOn w:val="a0"/>
    <w:rsid w:val="004F60B3"/>
  </w:style>
  <w:style w:type="character" w:customStyle="1" w:styleId="control">
    <w:name w:val="control"/>
    <w:basedOn w:val="a0"/>
    <w:rsid w:val="004F60B3"/>
  </w:style>
  <w:style w:type="character" w:customStyle="1" w:styleId="member301717">
    <w:name w:val="member_301717"/>
    <w:basedOn w:val="a0"/>
    <w:rsid w:val="008B496A"/>
  </w:style>
  <w:style w:type="character" w:customStyle="1" w:styleId="normal">
    <w:name w:val="normal"/>
    <w:basedOn w:val="a0"/>
    <w:rsid w:val="009C407F"/>
  </w:style>
  <w:style w:type="character" w:customStyle="1" w:styleId="sympad">
    <w:name w:val="sympad"/>
    <w:basedOn w:val="a0"/>
    <w:rsid w:val="009C407F"/>
  </w:style>
  <w:style w:type="character" w:customStyle="1" w:styleId="text">
    <w:name w:val="text"/>
    <w:basedOn w:val="a0"/>
    <w:rsid w:val="002013F0"/>
  </w:style>
  <w:style w:type="character" w:customStyle="1" w:styleId="tagtext">
    <w:name w:val="tagtext"/>
    <w:basedOn w:val="a0"/>
    <w:rsid w:val="002013F0"/>
  </w:style>
  <w:style w:type="paragraph" w:customStyle="1" w:styleId="postmeta">
    <w:name w:val="postmeta"/>
    <w:basedOn w:val="a"/>
    <w:rsid w:val="00847582"/>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yymmdd">
    <w:name w:val="yymmdd"/>
    <w:basedOn w:val="a0"/>
    <w:rsid w:val="00847582"/>
  </w:style>
  <w:style w:type="character" w:customStyle="1" w:styleId="tagss">
    <w:name w:val="tagss"/>
    <w:basedOn w:val="a0"/>
    <w:rsid w:val="00847582"/>
  </w:style>
  <w:style w:type="character" w:customStyle="1" w:styleId="cnt">
    <w:name w:val="cnt"/>
    <w:basedOn w:val="a0"/>
    <w:rsid w:val="001D069B"/>
  </w:style>
  <w:style w:type="character" w:customStyle="1" w:styleId="author">
    <w:name w:val="author"/>
    <w:basedOn w:val="a0"/>
    <w:rsid w:val="00863AD9"/>
  </w:style>
  <w:style w:type="character" w:customStyle="1" w:styleId="member247608">
    <w:name w:val="member_247608"/>
    <w:basedOn w:val="a0"/>
    <w:rsid w:val="009C0534"/>
  </w:style>
  <w:style w:type="character" w:customStyle="1" w:styleId="member98230">
    <w:name w:val="member_98230"/>
    <w:basedOn w:val="a0"/>
    <w:rsid w:val="008E593F"/>
  </w:style>
  <w:style w:type="character" w:customStyle="1" w:styleId="b">
    <w:name w:val="b"/>
    <w:basedOn w:val="a0"/>
    <w:rsid w:val="00BD68F7"/>
  </w:style>
  <w:style w:type="character" w:customStyle="1" w:styleId="filter-50">
    <w:name w:val="filter-50"/>
    <w:basedOn w:val="a0"/>
    <w:rsid w:val="00BD68F7"/>
  </w:style>
  <w:style w:type="character" w:customStyle="1" w:styleId="selected">
    <w:name w:val="selected"/>
    <w:basedOn w:val="a0"/>
    <w:rsid w:val="00E54956"/>
  </w:style>
  <w:style w:type="character" w:customStyle="1" w:styleId="ccnt">
    <w:name w:val="c_cnt"/>
    <w:basedOn w:val="a0"/>
    <w:rsid w:val="00E54956"/>
  </w:style>
  <w:style w:type="character" w:customStyle="1" w:styleId="c1">
    <w:name w:val="c1"/>
    <w:basedOn w:val="a0"/>
    <w:rsid w:val="00A96578"/>
  </w:style>
  <w:style w:type="character" w:customStyle="1" w:styleId="n">
    <w:name w:val="n"/>
    <w:basedOn w:val="a0"/>
    <w:rsid w:val="00A96578"/>
  </w:style>
  <w:style w:type="character" w:customStyle="1" w:styleId="o">
    <w:name w:val="o"/>
    <w:basedOn w:val="a0"/>
    <w:rsid w:val="00A96578"/>
  </w:style>
  <w:style w:type="character" w:customStyle="1" w:styleId="na">
    <w:name w:val="na"/>
    <w:basedOn w:val="a0"/>
    <w:rsid w:val="00A96578"/>
  </w:style>
  <w:style w:type="character" w:customStyle="1" w:styleId="k">
    <w:name w:val="k"/>
    <w:basedOn w:val="a0"/>
    <w:rsid w:val="00A96578"/>
  </w:style>
  <w:style w:type="character" w:customStyle="1" w:styleId="kd">
    <w:name w:val="kd"/>
    <w:basedOn w:val="a0"/>
    <w:rsid w:val="00A96578"/>
  </w:style>
  <w:style w:type="character" w:customStyle="1" w:styleId="kt">
    <w:name w:val="kt"/>
    <w:basedOn w:val="a0"/>
    <w:rsid w:val="00A96578"/>
  </w:style>
  <w:style w:type="character" w:customStyle="1" w:styleId="nf">
    <w:name w:val="nf"/>
    <w:basedOn w:val="a0"/>
    <w:rsid w:val="00A96578"/>
  </w:style>
  <w:style w:type="character" w:customStyle="1" w:styleId="nc">
    <w:name w:val="nc"/>
    <w:basedOn w:val="a0"/>
    <w:rsid w:val="00A96578"/>
  </w:style>
  <w:style w:type="character" w:customStyle="1" w:styleId="nt">
    <w:name w:val="nt"/>
    <w:basedOn w:val="a0"/>
    <w:rsid w:val="005A0216"/>
  </w:style>
  <w:style w:type="character" w:customStyle="1" w:styleId="s">
    <w:name w:val="s"/>
    <w:basedOn w:val="a0"/>
    <w:rsid w:val="005A0216"/>
  </w:style>
  <w:style w:type="character" w:customStyle="1" w:styleId="err">
    <w:name w:val="err"/>
    <w:basedOn w:val="a0"/>
    <w:rsid w:val="005A0216"/>
  </w:style>
  <w:style w:type="character" w:customStyle="1" w:styleId="member607261">
    <w:name w:val="member_607261"/>
    <w:basedOn w:val="a0"/>
    <w:rsid w:val="00BB18B9"/>
  </w:style>
  <w:style w:type="character" w:customStyle="1" w:styleId="member27490">
    <w:name w:val="member_27490"/>
    <w:basedOn w:val="a0"/>
    <w:rsid w:val="00AF377C"/>
  </w:style>
  <w:style w:type="character" w:customStyle="1" w:styleId="member544312">
    <w:name w:val="member_544312"/>
    <w:basedOn w:val="a0"/>
    <w:rsid w:val="00D1305A"/>
  </w:style>
  <w:style w:type="character" w:customStyle="1" w:styleId="member1055049">
    <w:name w:val="member_1055049"/>
    <w:basedOn w:val="a0"/>
    <w:rsid w:val="00DA5C60"/>
  </w:style>
  <w:style w:type="character" w:customStyle="1" w:styleId="trailcomment">
    <w:name w:val="trailcomment"/>
    <w:basedOn w:val="a0"/>
    <w:rsid w:val="00627DB8"/>
  </w:style>
  <w:style w:type="character" w:styleId="HTML3">
    <w:name w:val="HTML Variable"/>
    <w:basedOn w:val="a0"/>
    <w:uiPriority w:val="99"/>
    <w:semiHidden/>
    <w:unhideWhenUsed/>
    <w:rsid w:val="00D6022A"/>
    <w:rPr>
      <w:i/>
      <w:iCs/>
    </w:rPr>
  </w:style>
  <w:style w:type="paragraph" w:customStyle="1" w:styleId="morelesstop">
    <w:name w:val="moreless_top"/>
    <w:basedOn w:val="a"/>
    <w:rsid w:val="00233CD7"/>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morelessbottom">
    <w:name w:val="moreless_bottom"/>
    <w:basedOn w:val="a"/>
    <w:rsid w:val="00233CD7"/>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member1097802">
    <w:name w:val="member_1097802"/>
    <w:basedOn w:val="a0"/>
    <w:rsid w:val="008A3414"/>
  </w:style>
  <w:style w:type="character" w:customStyle="1" w:styleId="member100145">
    <w:name w:val="member_100145"/>
    <w:basedOn w:val="a0"/>
    <w:rsid w:val="00576B7C"/>
  </w:style>
  <w:style w:type="character" w:customStyle="1" w:styleId="member1420594">
    <w:name w:val="member_1420594"/>
    <w:basedOn w:val="a0"/>
    <w:rsid w:val="000D20AC"/>
  </w:style>
  <w:style w:type="character" w:customStyle="1" w:styleId="member65682">
    <w:name w:val="member_65682"/>
    <w:basedOn w:val="a0"/>
    <w:rsid w:val="00FA185E"/>
  </w:style>
  <w:style w:type="character" w:customStyle="1" w:styleId="post-author">
    <w:name w:val="post-author"/>
    <w:basedOn w:val="a0"/>
    <w:rsid w:val="001E7FB4"/>
  </w:style>
  <w:style w:type="character" w:customStyle="1" w:styleId="fn">
    <w:name w:val="fn"/>
    <w:basedOn w:val="a0"/>
    <w:rsid w:val="001E7FB4"/>
  </w:style>
  <w:style w:type="character" w:customStyle="1" w:styleId="post-timestamp">
    <w:name w:val="post-timestamp"/>
    <w:basedOn w:val="a0"/>
    <w:rsid w:val="001E7FB4"/>
  </w:style>
  <w:style w:type="character" w:customStyle="1" w:styleId="item-action">
    <w:name w:val="item-action"/>
    <w:basedOn w:val="a0"/>
    <w:rsid w:val="001E7FB4"/>
  </w:style>
  <w:style w:type="character" w:customStyle="1" w:styleId="share-button-link-text">
    <w:name w:val="share-button-link-text"/>
    <w:basedOn w:val="a0"/>
    <w:rsid w:val="001E7FB4"/>
  </w:style>
  <w:style w:type="character" w:customStyle="1" w:styleId="comment-timestamp">
    <w:name w:val="comment-timestamp"/>
    <w:basedOn w:val="a0"/>
    <w:rsid w:val="001E7FB4"/>
  </w:style>
  <w:style w:type="character" w:customStyle="1" w:styleId="posttitlecategory">
    <w:name w:val="post_title_category"/>
    <w:basedOn w:val="a0"/>
    <w:rsid w:val="00F3435C"/>
  </w:style>
  <w:style w:type="character" w:customStyle="1" w:styleId="by">
    <w:name w:val="by"/>
    <w:basedOn w:val="a0"/>
    <w:rsid w:val="00F3435C"/>
  </w:style>
  <w:style w:type="character" w:customStyle="1" w:styleId="txt">
    <w:name w:val="txt"/>
    <w:basedOn w:val="a0"/>
    <w:rsid w:val="00F3435C"/>
  </w:style>
  <w:style w:type="character" w:customStyle="1" w:styleId="itemfont">
    <w:name w:val="itemfont"/>
    <w:basedOn w:val="a0"/>
    <w:rsid w:val="00F3435C"/>
  </w:style>
  <w:style w:type="character" w:customStyle="1" w:styleId="googqs-tidbit">
    <w:name w:val="goog_qs-tidbit"/>
    <w:basedOn w:val="a0"/>
    <w:rsid w:val="00F3435C"/>
  </w:style>
  <w:style w:type="character" w:customStyle="1" w:styleId="count">
    <w:name w:val="count"/>
    <w:basedOn w:val="a0"/>
    <w:rsid w:val="008450E5"/>
  </w:style>
  <w:style w:type="character" w:customStyle="1" w:styleId="address">
    <w:name w:val="address"/>
    <w:basedOn w:val="a0"/>
    <w:rsid w:val="008450E5"/>
  </w:style>
  <w:style w:type="character" w:customStyle="1" w:styleId="trackback-url">
    <w:name w:val="trackback-url"/>
    <w:basedOn w:val="a0"/>
    <w:rsid w:val="008450E5"/>
  </w:style>
</w:styles>
</file>

<file path=word/webSettings.xml><?xml version="1.0" encoding="utf-8"?>
<w:webSettings xmlns:r="http://schemas.openxmlformats.org/officeDocument/2006/relationships" xmlns:w="http://schemas.openxmlformats.org/wordprocessingml/2006/main">
  <w:divs>
    <w:div w:id="14888217">
      <w:bodyDiv w:val="1"/>
      <w:marLeft w:val="0"/>
      <w:marRight w:val="0"/>
      <w:marTop w:val="0"/>
      <w:marBottom w:val="0"/>
      <w:divBdr>
        <w:top w:val="none" w:sz="0" w:space="0" w:color="auto"/>
        <w:left w:val="none" w:sz="0" w:space="0" w:color="auto"/>
        <w:bottom w:val="none" w:sz="0" w:space="0" w:color="auto"/>
        <w:right w:val="none" w:sz="0" w:space="0" w:color="auto"/>
      </w:divBdr>
      <w:divsChild>
        <w:div w:id="1249463274">
          <w:marLeft w:val="0"/>
          <w:marRight w:val="0"/>
          <w:marTop w:val="0"/>
          <w:marBottom w:val="0"/>
          <w:divBdr>
            <w:top w:val="none" w:sz="0" w:space="0" w:color="auto"/>
            <w:left w:val="none" w:sz="0" w:space="0" w:color="auto"/>
            <w:bottom w:val="none" w:sz="0" w:space="0" w:color="auto"/>
            <w:right w:val="none" w:sz="0" w:space="0" w:color="auto"/>
          </w:divBdr>
        </w:div>
        <w:div w:id="1206524379">
          <w:marLeft w:val="510"/>
          <w:marRight w:val="0"/>
          <w:marTop w:val="0"/>
          <w:marBottom w:val="0"/>
          <w:divBdr>
            <w:top w:val="none" w:sz="0" w:space="0" w:color="auto"/>
            <w:left w:val="none" w:sz="0" w:space="0" w:color="auto"/>
            <w:bottom w:val="none" w:sz="0" w:space="0" w:color="auto"/>
            <w:right w:val="none" w:sz="0" w:space="0" w:color="auto"/>
          </w:divBdr>
          <w:divsChild>
            <w:div w:id="2018728566">
              <w:marLeft w:val="0"/>
              <w:marRight w:val="0"/>
              <w:marTop w:val="0"/>
              <w:marBottom w:val="0"/>
              <w:divBdr>
                <w:top w:val="none" w:sz="0" w:space="0" w:color="auto"/>
                <w:left w:val="none" w:sz="0" w:space="0" w:color="auto"/>
                <w:bottom w:val="none" w:sz="0" w:space="0" w:color="auto"/>
                <w:right w:val="none" w:sz="0" w:space="0" w:color="auto"/>
              </w:divBdr>
              <w:divsChild>
                <w:div w:id="1985424240">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sChild>
    </w:div>
    <w:div w:id="26833232">
      <w:bodyDiv w:val="1"/>
      <w:marLeft w:val="0"/>
      <w:marRight w:val="0"/>
      <w:marTop w:val="0"/>
      <w:marBottom w:val="0"/>
      <w:divBdr>
        <w:top w:val="none" w:sz="0" w:space="0" w:color="auto"/>
        <w:left w:val="none" w:sz="0" w:space="0" w:color="auto"/>
        <w:bottom w:val="none" w:sz="0" w:space="0" w:color="auto"/>
        <w:right w:val="none" w:sz="0" w:space="0" w:color="auto"/>
      </w:divBdr>
    </w:div>
    <w:div w:id="34938047">
      <w:bodyDiv w:val="1"/>
      <w:marLeft w:val="0"/>
      <w:marRight w:val="0"/>
      <w:marTop w:val="0"/>
      <w:marBottom w:val="0"/>
      <w:divBdr>
        <w:top w:val="none" w:sz="0" w:space="0" w:color="auto"/>
        <w:left w:val="none" w:sz="0" w:space="0" w:color="auto"/>
        <w:bottom w:val="none" w:sz="0" w:space="0" w:color="auto"/>
        <w:right w:val="none" w:sz="0" w:space="0" w:color="auto"/>
      </w:divBdr>
      <w:divsChild>
        <w:div w:id="809054098">
          <w:marLeft w:val="0"/>
          <w:marRight w:val="0"/>
          <w:marTop w:val="0"/>
          <w:marBottom w:val="0"/>
          <w:divBdr>
            <w:top w:val="none" w:sz="0" w:space="0" w:color="auto"/>
            <w:left w:val="none" w:sz="0" w:space="0" w:color="auto"/>
            <w:bottom w:val="none" w:sz="0" w:space="0" w:color="auto"/>
            <w:right w:val="none" w:sz="0" w:space="0" w:color="auto"/>
          </w:divBdr>
        </w:div>
        <w:div w:id="62071483">
          <w:marLeft w:val="0"/>
          <w:marRight w:val="0"/>
          <w:marTop w:val="0"/>
          <w:marBottom w:val="133"/>
          <w:divBdr>
            <w:top w:val="none" w:sz="0" w:space="0" w:color="auto"/>
            <w:left w:val="none" w:sz="0" w:space="0" w:color="auto"/>
            <w:bottom w:val="none" w:sz="0" w:space="0" w:color="auto"/>
            <w:right w:val="none" w:sz="0" w:space="0" w:color="auto"/>
          </w:divBdr>
          <w:divsChild>
            <w:div w:id="38472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1453">
      <w:bodyDiv w:val="1"/>
      <w:marLeft w:val="0"/>
      <w:marRight w:val="0"/>
      <w:marTop w:val="0"/>
      <w:marBottom w:val="0"/>
      <w:divBdr>
        <w:top w:val="none" w:sz="0" w:space="0" w:color="auto"/>
        <w:left w:val="none" w:sz="0" w:space="0" w:color="auto"/>
        <w:bottom w:val="none" w:sz="0" w:space="0" w:color="auto"/>
        <w:right w:val="none" w:sz="0" w:space="0" w:color="auto"/>
      </w:divBdr>
    </w:div>
    <w:div w:id="117988319">
      <w:bodyDiv w:val="1"/>
      <w:marLeft w:val="0"/>
      <w:marRight w:val="0"/>
      <w:marTop w:val="0"/>
      <w:marBottom w:val="0"/>
      <w:divBdr>
        <w:top w:val="none" w:sz="0" w:space="0" w:color="auto"/>
        <w:left w:val="none" w:sz="0" w:space="0" w:color="auto"/>
        <w:bottom w:val="none" w:sz="0" w:space="0" w:color="auto"/>
        <w:right w:val="none" w:sz="0" w:space="0" w:color="auto"/>
      </w:divBdr>
      <w:divsChild>
        <w:div w:id="1145507031">
          <w:marLeft w:val="75"/>
          <w:marRight w:val="75"/>
          <w:marTop w:val="75"/>
          <w:marBottom w:val="75"/>
          <w:divBdr>
            <w:top w:val="none" w:sz="0" w:space="0" w:color="auto"/>
            <w:left w:val="none" w:sz="0" w:space="0" w:color="auto"/>
            <w:bottom w:val="none" w:sz="0" w:space="0" w:color="auto"/>
            <w:right w:val="none" w:sz="0" w:space="0" w:color="auto"/>
          </w:divBdr>
          <w:divsChild>
            <w:div w:id="823399227">
              <w:marLeft w:val="0"/>
              <w:marRight w:val="0"/>
              <w:marTop w:val="0"/>
              <w:marBottom w:val="0"/>
              <w:divBdr>
                <w:top w:val="none" w:sz="0" w:space="0" w:color="auto"/>
                <w:left w:val="none" w:sz="0" w:space="0" w:color="auto"/>
                <w:bottom w:val="none" w:sz="0" w:space="0" w:color="auto"/>
                <w:right w:val="none" w:sz="0" w:space="0" w:color="auto"/>
              </w:divBdr>
            </w:div>
          </w:divsChild>
        </w:div>
        <w:div w:id="1977250277">
          <w:marLeft w:val="0"/>
          <w:marRight w:val="0"/>
          <w:marTop w:val="0"/>
          <w:marBottom w:val="0"/>
          <w:divBdr>
            <w:top w:val="none" w:sz="0" w:space="0" w:color="auto"/>
            <w:left w:val="none" w:sz="0" w:space="0" w:color="auto"/>
            <w:bottom w:val="none" w:sz="0" w:space="0" w:color="auto"/>
            <w:right w:val="none" w:sz="0" w:space="0" w:color="auto"/>
          </w:divBdr>
          <w:divsChild>
            <w:div w:id="306477262">
              <w:marLeft w:val="0"/>
              <w:marRight w:val="0"/>
              <w:marTop w:val="0"/>
              <w:marBottom w:val="0"/>
              <w:divBdr>
                <w:top w:val="none" w:sz="0" w:space="0" w:color="auto"/>
                <w:left w:val="none" w:sz="0" w:space="0" w:color="auto"/>
                <w:bottom w:val="none" w:sz="0" w:space="0" w:color="auto"/>
                <w:right w:val="none" w:sz="0" w:space="0" w:color="auto"/>
              </w:divBdr>
            </w:div>
            <w:div w:id="70054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8581">
      <w:bodyDiv w:val="1"/>
      <w:marLeft w:val="0"/>
      <w:marRight w:val="0"/>
      <w:marTop w:val="0"/>
      <w:marBottom w:val="0"/>
      <w:divBdr>
        <w:top w:val="none" w:sz="0" w:space="0" w:color="auto"/>
        <w:left w:val="none" w:sz="0" w:space="0" w:color="auto"/>
        <w:bottom w:val="none" w:sz="0" w:space="0" w:color="auto"/>
        <w:right w:val="none" w:sz="0" w:space="0" w:color="auto"/>
      </w:divBdr>
      <w:divsChild>
        <w:div w:id="906568575">
          <w:marLeft w:val="0"/>
          <w:marRight w:val="0"/>
          <w:marTop w:val="0"/>
          <w:marBottom w:val="0"/>
          <w:divBdr>
            <w:top w:val="none" w:sz="0" w:space="0" w:color="auto"/>
            <w:left w:val="none" w:sz="0" w:space="0" w:color="auto"/>
            <w:bottom w:val="none" w:sz="0" w:space="0" w:color="auto"/>
            <w:right w:val="none" w:sz="0" w:space="0" w:color="auto"/>
          </w:divBdr>
          <w:divsChild>
            <w:div w:id="683047765">
              <w:marLeft w:val="0"/>
              <w:marRight w:val="0"/>
              <w:marTop w:val="0"/>
              <w:marBottom w:val="0"/>
              <w:divBdr>
                <w:top w:val="none" w:sz="0" w:space="0" w:color="auto"/>
                <w:left w:val="none" w:sz="0" w:space="0" w:color="auto"/>
                <w:bottom w:val="single" w:sz="4" w:space="0" w:color="E0E1DB"/>
                <w:right w:val="none" w:sz="0" w:space="0" w:color="auto"/>
              </w:divBdr>
              <w:divsChild>
                <w:div w:id="555359605">
                  <w:marLeft w:val="0"/>
                  <w:marRight w:val="0"/>
                  <w:marTop w:val="115"/>
                  <w:marBottom w:val="58"/>
                  <w:divBdr>
                    <w:top w:val="none" w:sz="0" w:space="0" w:color="auto"/>
                    <w:left w:val="none" w:sz="0" w:space="0" w:color="auto"/>
                    <w:bottom w:val="none" w:sz="0" w:space="0" w:color="auto"/>
                    <w:right w:val="none" w:sz="0" w:space="0" w:color="auto"/>
                  </w:divBdr>
                </w:div>
                <w:div w:id="841243825">
                  <w:marLeft w:val="0"/>
                  <w:marRight w:val="0"/>
                  <w:marTop w:val="127"/>
                  <w:marBottom w:val="0"/>
                  <w:divBdr>
                    <w:top w:val="none" w:sz="0" w:space="0" w:color="auto"/>
                    <w:left w:val="none" w:sz="0" w:space="0" w:color="auto"/>
                    <w:bottom w:val="none" w:sz="0" w:space="0" w:color="auto"/>
                    <w:right w:val="none" w:sz="0" w:space="0" w:color="auto"/>
                  </w:divBdr>
                  <w:divsChild>
                    <w:div w:id="74969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8652">
              <w:marLeft w:val="0"/>
              <w:marRight w:val="0"/>
              <w:marTop w:val="58"/>
              <w:marBottom w:val="0"/>
              <w:divBdr>
                <w:top w:val="none" w:sz="0" w:space="0" w:color="auto"/>
                <w:left w:val="none" w:sz="0" w:space="0" w:color="auto"/>
                <w:bottom w:val="none" w:sz="0" w:space="0" w:color="auto"/>
                <w:right w:val="none" w:sz="0" w:space="0" w:color="auto"/>
              </w:divBdr>
              <w:divsChild>
                <w:div w:id="389354124">
                  <w:marLeft w:val="0"/>
                  <w:marRight w:val="0"/>
                  <w:marTop w:val="0"/>
                  <w:marBottom w:val="0"/>
                  <w:divBdr>
                    <w:top w:val="none" w:sz="0" w:space="0" w:color="auto"/>
                    <w:left w:val="none" w:sz="0" w:space="0" w:color="auto"/>
                    <w:bottom w:val="none" w:sz="0" w:space="0" w:color="auto"/>
                    <w:right w:val="none" w:sz="0" w:space="0" w:color="auto"/>
                  </w:divBdr>
                </w:div>
                <w:div w:id="339167239">
                  <w:marLeft w:val="115"/>
                  <w:marRight w:val="0"/>
                  <w:marTop w:val="0"/>
                  <w:marBottom w:val="0"/>
                  <w:divBdr>
                    <w:top w:val="none" w:sz="0" w:space="0" w:color="auto"/>
                    <w:left w:val="none" w:sz="0" w:space="0" w:color="auto"/>
                    <w:bottom w:val="none" w:sz="0" w:space="0" w:color="auto"/>
                    <w:right w:val="none" w:sz="0" w:space="0" w:color="auto"/>
                  </w:divBdr>
                </w:div>
                <w:div w:id="1131628019">
                  <w:marLeft w:val="115"/>
                  <w:marRight w:val="0"/>
                  <w:marTop w:val="0"/>
                  <w:marBottom w:val="0"/>
                  <w:divBdr>
                    <w:top w:val="none" w:sz="0" w:space="0" w:color="auto"/>
                    <w:left w:val="none" w:sz="0" w:space="0" w:color="auto"/>
                    <w:bottom w:val="none" w:sz="0" w:space="0" w:color="auto"/>
                    <w:right w:val="none" w:sz="0" w:space="0" w:color="auto"/>
                  </w:divBdr>
                </w:div>
                <w:div w:id="1157192263">
                  <w:marLeft w:val="0"/>
                  <w:marRight w:val="0"/>
                  <w:marTop w:val="0"/>
                  <w:marBottom w:val="0"/>
                  <w:divBdr>
                    <w:top w:val="none" w:sz="0" w:space="0" w:color="auto"/>
                    <w:left w:val="none" w:sz="0" w:space="0" w:color="auto"/>
                    <w:bottom w:val="none" w:sz="0" w:space="0" w:color="auto"/>
                    <w:right w:val="none" w:sz="0" w:space="0" w:color="auto"/>
                  </w:divBdr>
                  <w:divsChild>
                    <w:div w:id="227956624">
                      <w:marLeft w:val="115"/>
                      <w:marRight w:val="0"/>
                      <w:marTop w:val="0"/>
                      <w:marBottom w:val="0"/>
                      <w:divBdr>
                        <w:top w:val="none" w:sz="0" w:space="0" w:color="auto"/>
                        <w:left w:val="none" w:sz="0" w:space="0" w:color="auto"/>
                        <w:bottom w:val="none" w:sz="0" w:space="0" w:color="auto"/>
                        <w:right w:val="none" w:sz="0" w:space="0" w:color="auto"/>
                      </w:divBdr>
                    </w:div>
                  </w:divsChild>
                </w:div>
                <w:div w:id="46422262">
                  <w:marLeft w:val="0"/>
                  <w:marRight w:val="115"/>
                  <w:marTop w:val="0"/>
                  <w:marBottom w:val="0"/>
                  <w:divBdr>
                    <w:top w:val="none" w:sz="0" w:space="0" w:color="auto"/>
                    <w:left w:val="none" w:sz="0" w:space="0" w:color="auto"/>
                    <w:bottom w:val="none" w:sz="0" w:space="0" w:color="auto"/>
                    <w:right w:val="none" w:sz="0" w:space="0" w:color="auto"/>
                  </w:divBdr>
                </w:div>
              </w:divsChild>
            </w:div>
          </w:divsChild>
        </w:div>
        <w:div w:id="2002350135">
          <w:marLeft w:val="0"/>
          <w:marRight w:val="0"/>
          <w:marTop w:val="230"/>
          <w:marBottom w:val="0"/>
          <w:divBdr>
            <w:top w:val="none" w:sz="0" w:space="0" w:color="auto"/>
            <w:left w:val="none" w:sz="0" w:space="0" w:color="auto"/>
            <w:bottom w:val="none" w:sz="0" w:space="0" w:color="auto"/>
            <w:right w:val="none" w:sz="0" w:space="0" w:color="auto"/>
          </w:divBdr>
          <w:divsChild>
            <w:div w:id="2058240665">
              <w:marLeft w:val="0"/>
              <w:marRight w:val="0"/>
              <w:marTop w:val="0"/>
              <w:marBottom w:val="0"/>
              <w:divBdr>
                <w:top w:val="none" w:sz="0" w:space="0" w:color="auto"/>
                <w:left w:val="none" w:sz="0" w:space="0" w:color="auto"/>
                <w:bottom w:val="none" w:sz="0" w:space="0" w:color="auto"/>
                <w:right w:val="none" w:sz="0" w:space="0" w:color="auto"/>
              </w:divBdr>
              <w:divsChild>
                <w:div w:id="1292636021">
                  <w:marLeft w:val="0"/>
                  <w:marRight w:val="0"/>
                  <w:marTop w:val="0"/>
                  <w:marBottom w:val="0"/>
                  <w:divBdr>
                    <w:top w:val="none" w:sz="0" w:space="0" w:color="auto"/>
                    <w:left w:val="none" w:sz="0" w:space="0" w:color="auto"/>
                    <w:bottom w:val="none" w:sz="0" w:space="0" w:color="auto"/>
                    <w:right w:val="none" w:sz="0" w:space="0" w:color="auto"/>
                  </w:divBdr>
                  <w:divsChild>
                    <w:div w:id="1675524580">
                      <w:marLeft w:val="0"/>
                      <w:marRight w:val="0"/>
                      <w:marTop w:val="0"/>
                      <w:marBottom w:val="0"/>
                      <w:divBdr>
                        <w:top w:val="none" w:sz="0" w:space="0" w:color="auto"/>
                        <w:left w:val="none" w:sz="0" w:space="0" w:color="auto"/>
                        <w:bottom w:val="none" w:sz="0" w:space="0" w:color="auto"/>
                        <w:right w:val="none" w:sz="0" w:space="0" w:color="auto"/>
                      </w:divBdr>
                      <w:divsChild>
                        <w:div w:id="334263160">
                          <w:marLeft w:val="0"/>
                          <w:marRight w:val="0"/>
                          <w:marTop w:val="0"/>
                          <w:marBottom w:val="0"/>
                          <w:divBdr>
                            <w:top w:val="none" w:sz="0" w:space="0" w:color="auto"/>
                            <w:left w:val="none" w:sz="0" w:space="0" w:color="auto"/>
                            <w:bottom w:val="none" w:sz="0" w:space="0" w:color="auto"/>
                            <w:right w:val="none" w:sz="0" w:space="0" w:color="auto"/>
                          </w:divBdr>
                          <w:divsChild>
                            <w:div w:id="1247961420">
                              <w:marLeft w:val="0"/>
                              <w:marRight w:val="0"/>
                              <w:marTop w:val="0"/>
                              <w:marBottom w:val="0"/>
                              <w:divBdr>
                                <w:top w:val="none" w:sz="0" w:space="0" w:color="auto"/>
                                <w:left w:val="none" w:sz="0" w:space="0" w:color="auto"/>
                                <w:bottom w:val="none" w:sz="0" w:space="0" w:color="auto"/>
                                <w:right w:val="none" w:sz="0" w:space="0" w:color="auto"/>
                              </w:divBdr>
                            </w:div>
                            <w:div w:id="1320310765">
                              <w:marLeft w:val="0"/>
                              <w:marRight w:val="0"/>
                              <w:marTop w:val="0"/>
                              <w:marBottom w:val="0"/>
                              <w:divBdr>
                                <w:top w:val="none" w:sz="0" w:space="0" w:color="auto"/>
                                <w:left w:val="none" w:sz="0" w:space="0" w:color="auto"/>
                                <w:bottom w:val="none" w:sz="0" w:space="0" w:color="auto"/>
                                <w:right w:val="none" w:sz="0" w:space="0" w:color="auto"/>
                              </w:divBdr>
                            </w:div>
                            <w:div w:id="875001814">
                              <w:marLeft w:val="0"/>
                              <w:marRight w:val="0"/>
                              <w:marTop w:val="0"/>
                              <w:marBottom w:val="0"/>
                              <w:divBdr>
                                <w:top w:val="none" w:sz="0" w:space="0" w:color="auto"/>
                                <w:left w:val="none" w:sz="0" w:space="0" w:color="auto"/>
                                <w:bottom w:val="none" w:sz="0" w:space="0" w:color="auto"/>
                                <w:right w:val="none" w:sz="0" w:space="0" w:color="auto"/>
                              </w:divBdr>
                            </w:div>
                            <w:div w:id="187987594">
                              <w:marLeft w:val="0"/>
                              <w:marRight w:val="0"/>
                              <w:marTop w:val="0"/>
                              <w:marBottom w:val="0"/>
                              <w:divBdr>
                                <w:top w:val="none" w:sz="0" w:space="0" w:color="auto"/>
                                <w:left w:val="none" w:sz="0" w:space="0" w:color="auto"/>
                                <w:bottom w:val="none" w:sz="0" w:space="0" w:color="auto"/>
                                <w:right w:val="none" w:sz="0" w:space="0" w:color="auto"/>
                              </w:divBdr>
                            </w:div>
                            <w:div w:id="1171674563">
                              <w:marLeft w:val="0"/>
                              <w:marRight w:val="0"/>
                              <w:marTop w:val="0"/>
                              <w:marBottom w:val="0"/>
                              <w:divBdr>
                                <w:top w:val="none" w:sz="0" w:space="0" w:color="auto"/>
                                <w:left w:val="none" w:sz="0" w:space="0" w:color="auto"/>
                                <w:bottom w:val="none" w:sz="0" w:space="0" w:color="auto"/>
                                <w:right w:val="none" w:sz="0" w:space="0" w:color="auto"/>
                              </w:divBdr>
                            </w:div>
                            <w:div w:id="1064181182">
                              <w:marLeft w:val="0"/>
                              <w:marRight w:val="0"/>
                              <w:marTop w:val="0"/>
                              <w:marBottom w:val="0"/>
                              <w:divBdr>
                                <w:top w:val="none" w:sz="0" w:space="0" w:color="auto"/>
                                <w:left w:val="none" w:sz="0" w:space="0" w:color="auto"/>
                                <w:bottom w:val="none" w:sz="0" w:space="0" w:color="auto"/>
                                <w:right w:val="none" w:sz="0" w:space="0" w:color="auto"/>
                              </w:divBdr>
                            </w:div>
                            <w:div w:id="98449776">
                              <w:marLeft w:val="0"/>
                              <w:marRight w:val="0"/>
                              <w:marTop w:val="0"/>
                              <w:marBottom w:val="0"/>
                              <w:divBdr>
                                <w:top w:val="none" w:sz="0" w:space="0" w:color="auto"/>
                                <w:left w:val="none" w:sz="0" w:space="0" w:color="auto"/>
                                <w:bottom w:val="none" w:sz="0" w:space="0" w:color="auto"/>
                                <w:right w:val="none" w:sz="0" w:space="0" w:color="auto"/>
                              </w:divBdr>
                            </w:div>
                            <w:div w:id="564880550">
                              <w:marLeft w:val="0"/>
                              <w:marRight w:val="0"/>
                              <w:marTop w:val="0"/>
                              <w:marBottom w:val="0"/>
                              <w:divBdr>
                                <w:top w:val="none" w:sz="0" w:space="0" w:color="auto"/>
                                <w:left w:val="none" w:sz="0" w:space="0" w:color="auto"/>
                                <w:bottom w:val="none" w:sz="0" w:space="0" w:color="auto"/>
                                <w:right w:val="none" w:sz="0" w:space="0" w:color="auto"/>
                              </w:divBdr>
                            </w:div>
                            <w:div w:id="1724864871">
                              <w:marLeft w:val="0"/>
                              <w:marRight w:val="0"/>
                              <w:marTop w:val="0"/>
                              <w:marBottom w:val="0"/>
                              <w:divBdr>
                                <w:top w:val="none" w:sz="0" w:space="0" w:color="auto"/>
                                <w:left w:val="none" w:sz="0" w:space="0" w:color="auto"/>
                                <w:bottom w:val="none" w:sz="0" w:space="0" w:color="auto"/>
                                <w:right w:val="none" w:sz="0" w:space="0" w:color="auto"/>
                              </w:divBdr>
                            </w:div>
                            <w:div w:id="1711346300">
                              <w:marLeft w:val="0"/>
                              <w:marRight w:val="0"/>
                              <w:marTop w:val="0"/>
                              <w:marBottom w:val="0"/>
                              <w:divBdr>
                                <w:top w:val="none" w:sz="0" w:space="0" w:color="auto"/>
                                <w:left w:val="none" w:sz="0" w:space="0" w:color="auto"/>
                                <w:bottom w:val="none" w:sz="0" w:space="0" w:color="auto"/>
                                <w:right w:val="none" w:sz="0" w:space="0" w:color="auto"/>
                              </w:divBdr>
                            </w:div>
                            <w:div w:id="1058438109">
                              <w:marLeft w:val="0"/>
                              <w:marRight w:val="0"/>
                              <w:marTop w:val="0"/>
                              <w:marBottom w:val="0"/>
                              <w:divBdr>
                                <w:top w:val="none" w:sz="0" w:space="0" w:color="auto"/>
                                <w:left w:val="none" w:sz="0" w:space="0" w:color="auto"/>
                                <w:bottom w:val="none" w:sz="0" w:space="0" w:color="auto"/>
                                <w:right w:val="none" w:sz="0" w:space="0" w:color="auto"/>
                              </w:divBdr>
                            </w:div>
                            <w:div w:id="1847205173">
                              <w:marLeft w:val="0"/>
                              <w:marRight w:val="0"/>
                              <w:marTop w:val="0"/>
                              <w:marBottom w:val="0"/>
                              <w:divBdr>
                                <w:top w:val="none" w:sz="0" w:space="0" w:color="auto"/>
                                <w:left w:val="none" w:sz="0" w:space="0" w:color="auto"/>
                                <w:bottom w:val="none" w:sz="0" w:space="0" w:color="auto"/>
                                <w:right w:val="none" w:sz="0" w:space="0" w:color="auto"/>
                              </w:divBdr>
                            </w:div>
                            <w:div w:id="310910568">
                              <w:marLeft w:val="0"/>
                              <w:marRight w:val="0"/>
                              <w:marTop w:val="0"/>
                              <w:marBottom w:val="0"/>
                              <w:divBdr>
                                <w:top w:val="none" w:sz="0" w:space="0" w:color="auto"/>
                                <w:left w:val="none" w:sz="0" w:space="0" w:color="auto"/>
                                <w:bottom w:val="none" w:sz="0" w:space="0" w:color="auto"/>
                                <w:right w:val="none" w:sz="0" w:space="0" w:color="auto"/>
                              </w:divBdr>
                            </w:div>
                            <w:div w:id="377903815">
                              <w:marLeft w:val="0"/>
                              <w:marRight w:val="0"/>
                              <w:marTop w:val="0"/>
                              <w:marBottom w:val="0"/>
                              <w:divBdr>
                                <w:top w:val="none" w:sz="0" w:space="0" w:color="auto"/>
                                <w:left w:val="none" w:sz="0" w:space="0" w:color="auto"/>
                                <w:bottom w:val="none" w:sz="0" w:space="0" w:color="auto"/>
                                <w:right w:val="none" w:sz="0" w:space="0" w:color="auto"/>
                              </w:divBdr>
                            </w:div>
                            <w:div w:id="969744458">
                              <w:marLeft w:val="0"/>
                              <w:marRight w:val="0"/>
                              <w:marTop w:val="0"/>
                              <w:marBottom w:val="0"/>
                              <w:divBdr>
                                <w:top w:val="none" w:sz="0" w:space="0" w:color="auto"/>
                                <w:left w:val="none" w:sz="0" w:space="0" w:color="auto"/>
                                <w:bottom w:val="none" w:sz="0" w:space="0" w:color="auto"/>
                                <w:right w:val="none" w:sz="0" w:space="0" w:color="auto"/>
                              </w:divBdr>
                            </w:div>
                            <w:div w:id="1295674177">
                              <w:marLeft w:val="0"/>
                              <w:marRight w:val="0"/>
                              <w:marTop w:val="0"/>
                              <w:marBottom w:val="0"/>
                              <w:divBdr>
                                <w:top w:val="none" w:sz="0" w:space="0" w:color="auto"/>
                                <w:left w:val="none" w:sz="0" w:space="0" w:color="auto"/>
                                <w:bottom w:val="none" w:sz="0" w:space="0" w:color="auto"/>
                                <w:right w:val="none" w:sz="0" w:space="0" w:color="auto"/>
                              </w:divBdr>
                            </w:div>
                            <w:div w:id="915558059">
                              <w:marLeft w:val="0"/>
                              <w:marRight w:val="0"/>
                              <w:marTop w:val="0"/>
                              <w:marBottom w:val="0"/>
                              <w:divBdr>
                                <w:top w:val="none" w:sz="0" w:space="0" w:color="auto"/>
                                <w:left w:val="none" w:sz="0" w:space="0" w:color="auto"/>
                                <w:bottom w:val="none" w:sz="0" w:space="0" w:color="auto"/>
                                <w:right w:val="none" w:sz="0" w:space="0" w:color="auto"/>
                              </w:divBdr>
                            </w:div>
                            <w:div w:id="626811206">
                              <w:marLeft w:val="0"/>
                              <w:marRight w:val="0"/>
                              <w:marTop w:val="0"/>
                              <w:marBottom w:val="0"/>
                              <w:divBdr>
                                <w:top w:val="none" w:sz="0" w:space="0" w:color="auto"/>
                                <w:left w:val="none" w:sz="0" w:space="0" w:color="auto"/>
                                <w:bottom w:val="none" w:sz="0" w:space="0" w:color="auto"/>
                                <w:right w:val="none" w:sz="0" w:space="0" w:color="auto"/>
                              </w:divBdr>
                            </w:div>
                            <w:div w:id="1603415101">
                              <w:marLeft w:val="0"/>
                              <w:marRight w:val="0"/>
                              <w:marTop w:val="0"/>
                              <w:marBottom w:val="0"/>
                              <w:divBdr>
                                <w:top w:val="none" w:sz="0" w:space="0" w:color="auto"/>
                                <w:left w:val="none" w:sz="0" w:space="0" w:color="auto"/>
                                <w:bottom w:val="none" w:sz="0" w:space="0" w:color="auto"/>
                                <w:right w:val="none" w:sz="0" w:space="0" w:color="auto"/>
                              </w:divBdr>
                            </w:div>
                            <w:div w:id="1128937163">
                              <w:marLeft w:val="0"/>
                              <w:marRight w:val="0"/>
                              <w:marTop w:val="0"/>
                              <w:marBottom w:val="0"/>
                              <w:divBdr>
                                <w:top w:val="none" w:sz="0" w:space="0" w:color="auto"/>
                                <w:left w:val="none" w:sz="0" w:space="0" w:color="auto"/>
                                <w:bottom w:val="none" w:sz="0" w:space="0" w:color="auto"/>
                                <w:right w:val="none" w:sz="0" w:space="0" w:color="auto"/>
                              </w:divBdr>
                            </w:div>
                            <w:div w:id="499154120">
                              <w:marLeft w:val="0"/>
                              <w:marRight w:val="0"/>
                              <w:marTop w:val="0"/>
                              <w:marBottom w:val="0"/>
                              <w:divBdr>
                                <w:top w:val="none" w:sz="0" w:space="0" w:color="auto"/>
                                <w:left w:val="none" w:sz="0" w:space="0" w:color="auto"/>
                                <w:bottom w:val="none" w:sz="0" w:space="0" w:color="auto"/>
                                <w:right w:val="none" w:sz="0" w:space="0" w:color="auto"/>
                              </w:divBdr>
                            </w:div>
                            <w:div w:id="1065686381">
                              <w:marLeft w:val="0"/>
                              <w:marRight w:val="0"/>
                              <w:marTop w:val="0"/>
                              <w:marBottom w:val="0"/>
                              <w:divBdr>
                                <w:top w:val="none" w:sz="0" w:space="0" w:color="auto"/>
                                <w:left w:val="none" w:sz="0" w:space="0" w:color="auto"/>
                                <w:bottom w:val="none" w:sz="0" w:space="0" w:color="auto"/>
                                <w:right w:val="none" w:sz="0" w:space="0" w:color="auto"/>
                              </w:divBdr>
                            </w:div>
                            <w:div w:id="2047949787">
                              <w:marLeft w:val="0"/>
                              <w:marRight w:val="0"/>
                              <w:marTop w:val="0"/>
                              <w:marBottom w:val="0"/>
                              <w:divBdr>
                                <w:top w:val="none" w:sz="0" w:space="0" w:color="auto"/>
                                <w:left w:val="none" w:sz="0" w:space="0" w:color="auto"/>
                                <w:bottom w:val="none" w:sz="0" w:space="0" w:color="auto"/>
                                <w:right w:val="none" w:sz="0" w:space="0" w:color="auto"/>
                              </w:divBdr>
                            </w:div>
                            <w:div w:id="1584485354">
                              <w:marLeft w:val="0"/>
                              <w:marRight w:val="0"/>
                              <w:marTop w:val="0"/>
                              <w:marBottom w:val="0"/>
                              <w:divBdr>
                                <w:top w:val="none" w:sz="0" w:space="0" w:color="auto"/>
                                <w:left w:val="none" w:sz="0" w:space="0" w:color="auto"/>
                                <w:bottom w:val="none" w:sz="0" w:space="0" w:color="auto"/>
                                <w:right w:val="none" w:sz="0" w:space="0" w:color="auto"/>
                              </w:divBdr>
                            </w:div>
                            <w:div w:id="1332366448">
                              <w:marLeft w:val="0"/>
                              <w:marRight w:val="0"/>
                              <w:marTop w:val="0"/>
                              <w:marBottom w:val="0"/>
                              <w:divBdr>
                                <w:top w:val="none" w:sz="0" w:space="0" w:color="auto"/>
                                <w:left w:val="none" w:sz="0" w:space="0" w:color="auto"/>
                                <w:bottom w:val="none" w:sz="0" w:space="0" w:color="auto"/>
                                <w:right w:val="none" w:sz="0" w:space="0" w:color="auto"/>
                              </w:divBdr>
                            </w:div>
                            <w:div w:id="1957830097">
                              <w:marLeft w:val="0"/>
                              <w:marRight w:val="0"/>
                              <w:marTop w:val="0"/>
                              <w:marBottom w:val="0"/>
                              <w:divBdr>
                                <w:top w:val="none" w:sz="0" w:space="0" w:color="auto"/>
                                <w:left w:val="none" w:sz="0" w:space="0" w:color="auto"/>
                                <w:bottom w:val="none" w:sz="0" w:space="0" w:color="auto"/>
                                <w:right w:val="none" w:sz="0" w:space="0" w:color="auto"/>
                              </w:divBdr>
                            </w:div>
                            <w:div w:id="165591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5708">
                      <w:marLeft w:val="0"/>
                      <w:marRight w:val="0"/>
                      <w:marTop w:val="0"/>
                      <w:marBottom w:val="0"/>
                      <w:divBdr>
                        <w:top w:val="none" w:sz="0" w:space="0" w:color="auto"/>
                        <w:left w:val="none" w:sz="0" w:space="0" w:color="auto"/>
                        <w:bottom w:val="none" w:sz="0" w:space="0" w:color="auto"/>
                        <w:right w:val="none" w:sz="0" w:space="0" w:color="auto"/>
                      </w:divBdr>
                      <w:divsChild>
                        <w:div w:id="79105645">
                          <w:marLeft w:val="0"/>
                          <w:marRight w:val="0"/>
                          <w:marTop w:val="0"/>
                          <w:marBottom w:val="0"/>
                          <w:divBdr>
                            <w:top w:val="none" w:sz="0" w:space="0" w:color="auto"/>
                            <w:left w:val="none" w:sz="0" w:space="0" w:color="auto"/>
                            <w:bottom w:val="none" w:sz="0" w:space="0" w:color="auto"/>
                            <w:right w:val="none" w:sz="0" w:space="0" w:color="auto"/>
                          </w:divBdr>
                          <w:divsChild>
                            <w:div w:id="1322000120">
                              <w:marLeft w:val="0"/>
                              <w:marRight w:val="0"/>
                              <w:marTop w:val="0"/>
                              <w:marBottom w:val="0"/>
                              <w:divBdr>
                                <w:top w:val="none" w:sz="0" w:space="0" w:color="auto"/>
                                <w:left w:val="none" w:sz="0" w:space="0" w:color="auto"/>
                                <w:bottom w:val="none" w:sz="0" w:space="0" w:color="auto"/>
                                <w:right w:val="none" w:sz="0" w:space="0" w:color="auto"/>
                              </w:divBdr>
                            </w:div>
                            <w:div w:id="490370768">
                              <w:marLeft w:val="0"/>
                              <w:marRight w:val="0"/>
                              <w:marTop w:val="0"/>
                              <w:marBottom w:val="0"/>
                              <w:divBdr>
                                <w:top w:val="none" w:sz="0" w:space="0" w:color="auto"/>
                                <w:left w:val="none" w:sz="0" w:space="0" w:color="auto"/>
                                <w:bottom w:val="none" w:sz="0" w:space="0" w:color="auto"/>
                                <w:right w:val="none" w:sz="0" w:space="0" w:color="auto"/>
                              </w:divBdr>
                            </w:div>
                            <w:div w:id="899558277">
                              <w:marLeft w:val="0"/>
                              <w:marRight w:val="0"/>
                              <w:marTop w:val="0"/>
                              <w:marBottom w:val="0"/>
                              <w:divBdr>
                                <w:top w:val="none" w:sz="0" w:space="0" w:color="auto"/>
                                <w:left w:val="none" w:sz="0" w:space="0" w:color="auto"/>
                                <w:bottom w:val="none" w:sz="0" w:space="0" w:color="auto"/>
                                <w:right w:val="none" w:sz="0" w:space="0" w:color="auto"/>
                              </w:divBdr>
                            </w:div>
                            <w:div w:id="804273621">
                              <w:marLeft w:val="0"/>
                              <w:marRight w:val="0"/>
                              <w:marTop w:val="0"/>
                              <w:marBottom w:val="0"/>
                              <w:divBdr>
                                <w:top w:val="none" w:sz="0" w:space="0" w:color="auto"/>
                                <w:left w:val="none" w:sz="0" w:space="0" w:color="auto"/>
                                <w:bottom w:val="none" w:sz="0" w:space="0" w:color="auto"/>
                                <w:right w:val="none" w:sz="0" w:space="0" w:color="auto"/>
                              </w:divBdr>
                            </w:div>
                            <w:div w:id="572082944">
                              <w:marLeft w:val="0"/>
                              <w:marRight w:val="0"/>
                              <w:marTop w:val="0"/>
                              <w:marBottom w:val="0"/>
                              <w:divBdr>
                                <w:top w:val="none" w:sz="0" w:space="0" w:color="auto"/>
                                <w:left w:val="none" w:sz="0" w:space="0" w:color="auto"/>
                                <w:bottom w:val="none" w:sz="0" w:space="0" w:color="auto"/>
                                <w:right w:val="none" w:sz="0" w:space="0" w:color="auto"/>
                              </w:divBdr>
                            </w:div>
                            <w:div w:id="1691639867">
                              <w:marLeft w:val="0"/>
                              <w:marRight w:val="0"/>
                              <w:marTop w:val="0"/>
                              <w:marBottom w:val="0"/>
                              <w:divBdr>
                                <w:top w:val="none" w:sz="0" w:space="0" w:color="auto"/>
                                <w:left w:val="none" w:sz="0" w:space="0" w:color="auto"/>
                                <w:bottom w:val="none" w:sz="0" w:space="0" w:color="auto"/>
                                <w:right w:val="none" w:sz="0" w:space="0" w:color="auto"/>
                              </w:divBdr>
                            </w:div>
                            <w:div w:id="1531719367">
                              <w:marLeft w:val="0"/>
                              <w:marRight w:val="0"/>
                              <w:marTop w:val="0"/>
                              <w:marBottom w:val="0"/>
                              <w:divBdr>
                                <w:top w:val="none" w:sz="0" w:space="0" w:color="auto"/>
                                <w:left w:val="none" w:sz="0" w:space="0" w:color="auto"/>
                                <w:bottom w:val="none" w:sz="0" w:space="0" w:color="auto"/>
                                <w:right w:val="none" w:sz="0" w:space="0" w:color="auto"/>
                              </w:divBdr>
                            </w:div>
                            <w:div w:id="369305581">
                              <w:marLeft w:val="0"/>
                              <w:marRight w:val="0"/>
                              <w:marTop w:val="0"/>
                              <w:marBottom w:val="0"/>
                              <w:divBdr>
                                <w:top w:val="none" w:sz="0" w:space="0" w:color="auto"/>
                                <w:left w:val="none" w:sz="0" w:space="0" w:color="auto"/>
                                <w:bottom w:val="none" w:sz="0" w:space="0" w:color="auto"/>
                                <w:right w:val="none" w:sz="0" w:space="0" w:color="auto"/>
                              </w:divBdr>
                            </w:div>
                            <w:div w:id="1443305567">
                              <w:marLeft w:val="0"/>
                              <w:marRight w:val="0"/>
                              <w:marTop w:val="0"/>
                              <w:marBottom w:val="0"/>
                              <w:divBdr>
                                <w:top w:val="none" w:sz="0" w:space="0" w:color="auto"/>
                                <w:left w:val="none" w:sz="0" w:space="0" w:color="auto"/>
                                <w:bottom w:val="none" w:sz="0" w:space="0" w:color="auto"/>
                                <w:right w:val="none" w:sz="0" w:space="0" w:color="auto"/>
                              </w:divBdr>
                            </w:div>
                            <w:div w:id="2055615839">
                              <w:marLeft w:val="0"/>
                              <w:marRight w:val="0"/>
                              <w:marTop w:val="0"/>
                              <w:marBottom w:val="0"/>
                              <w:divBdr>
                                <w:top w:val="none" w:sz="0" w:space="0" w:color="auto"/>
                                <w:left w:val="none" w:sz="0" w:space="0" w:color="auto"/>
                                <w:bottom w:val="none" w:sz="0" w:space="0" w:color="auto"/>
                                <w:right w:val="none" w:sz="0" w:space="0" w:color="auto"/>
                              </w:divBdr>
                            </w:div>
                            <w:div w:id="492719348">
                              <w:marLeft w:val="0"/>
                              <w:marRight w:val="0"/>
                              <w:marTop w:val="0"/>
                              <w:marBottom w:val="0"/>
                              <w:divBdr>
                                <w:top w:val="none" w:sz="0" w:space="0" w:color="auto"/>
                                <w:left w:val="none" w:sz="0" w:space="0" w:color="auto"/>
                                <w:bottom w:val="none" w:sz="0" w:space="0" w:color="auto"/>
                                <w:right w:val="none" w:sz="0" w:space="0" w:color="auto"/>
                              </w:divBdr>
                            </w:div>
                            <w:div w:id="1231650556">
                              <w:marLeft w:val="0"/>
                              <w:marRight w:val="0"/>
                              <w:marTop w:val="0"/>
                              <w:marBottom w:val="0"/>
                              <w:divBdr>
                                <w:top w:val="none" w:sz="0" w:space="0" w:color="auto"/>
                                <w:left w:val="none" w:sz="0" w:space="0" w:color="auto"/>
                                <w:bottom w:val="none" w:sz="0" w:space="0" w:color="auto"/>
                                <w:right w:val="none" w:sz="0" w:space="0" w:color="auto"/>
                              </w:divBdr>
                            </w:div>
                            <w:div w:id="1006395310">
                              <w:marLeft w:val="0"/>
                              <w:marRight w:val="0"/>
                              <w:marTop w:val="0"/>
                              <w:marBottom w:val="0"/>
                              <w:divBdr>
                                <w:top w:val="none" w:sz="0" w:space="0" w:color="auto"/>
                                <w:left w:val="none" w:sz="0" w:space="0" w:color="auto"/>
                                <w:bottom w:val="none" w:sz="0" w:space="0" w:color="auto"/>
                                <w:right w:val="none" w:sz="0" w:space="0" w:color="auto"/>
                              </w:divBdr>
                            </w:div>
                            <w:div w:id="836505125">
                              <w:marLeft w:val="0"/>
                              <w:marRight w:val="0"/>
                              <w:marTop w:val="0"/>
                              <w:marBottom w:val="0"/>
                              <w:divBdr>
                                <w:top w:val="none" w:sz="0" w:space="0" w:color="auto"/>
                                <w:left w:val="none" w:sz="0" w:space="0" w:color="auto"/>
                                <w:bottom w:val="none" w:sz="0" w:space="0" w:color="auto"/>
                                <w:right w:val="none" w:sz="0" w:space="0" w:color="auto"/>
                              </w:divBdr>
                            </w:div>
                            <w:div w:id="585842574">
                              <w:marLeft w:val="0"/>
                              <w:marRight w:val="0"/>
                              <w:marTop w:val="0"/>
                              <w:marBottom w:val="0"/>
                              <w:divBdr>
                                <w:top w:val="none" w:sz="0" w:space="0" w:color="auto"/>
                                <w:left w:val="none" w:sz="0" w:space="0" w:color="auto"/>
                                <w:bottom w:val="none" w:sz="0" w:space="0" w:color="auto"/>
                                <w:right w:val="none" w:sz="0" w:space="0" w:color="auto"/>
                              </w:divBdr>
                            </w:div>
                            <w:div w:id="1469669925">
                              <w:marLeft w:val="0"/>
                              <w:marRight w:val="0"/>
                              <w:marTop w:val="0"/>
                              <w:marBottom w:val="0"/>
                              <w:divBdr>
                                <w:top w:val="none" w:sz="0" w:space="0" w:color="auto"/>
                                <w:left w:val="none" w:sz="0" w:space="0" w:color="auto"/>
                                <w:bottom w:val="none" w:sz="0" w:space="0" w:color="auto"/>
                                <w:right w:val="none" w:sz="0" w:space="0" w:color="auto"/>
                              </w:divBdr>
                            </w:div>
                            <w:div w:id="1113476787">
                              <w:marLeft w:val="0"/>
                              <w:marRight w:val="0"/>
                              <w:marTop w:val="0"/>
                              <w:marBottom w:val="0"/>
                              <w:divBdr>
                                <w:top w:val="none" w:sz="0" w:space="0" w:color="auto"/>
                                <w:left w:val="none" w:sz="0" w:space="0" w:color="auto"/>
                                <w:bottom w:val="none" w:sz="0" w:space="0" w:color="auto"/>
                                <w:right w:val="none" w:sz="0" w:space="0" w:color="auto"/>
                              </w:divBdr>
                            </w:div>
                            <w:div w:id="925261526">
                              <w:marLeft w:val="0"/>
                              <w:marRight w:val="0"/>
                              <w:marTop w:val="0"/>
                              <w:marBottom w:val="0"/>
                              <w:divBdr>
                                <w:top w:val="none" w:sz="0" w:space="0" w:color="auto"/>
                                <w:left w:val="none" w:sz="0" w:space="0" w:color="auto"/>
                                <w:bottom w:val="none" w:sz="0" w:space="0" w:color="auto"/>
                                <w:right w:val="none" w:sz="0" w:space="0" w:color="auto"/>
                              </w:divBdr>
                            </w:div>
                            <w:div w:id="1709724263">
                              <w:marLeft w:val="0"/>
                              <w:marRight w:val="0"/>
                              <w:marTop w:val="0"/>
                              <w:marBottom w:val="0"/>
                              <w:divBdr>
                                <w:top w:val="none" w:sz="0" w:space="0" w:color="auto"/>
                                <w:left w:val="none" w:sz="0" w:space="0" w:color="auto"/>
                                <w:bottom w:val="none" w:sz="0" w:space="0" w:color="auto"/>
                                <w:right w:val="none" w:sz="0" w:space="0" w:color="auto"/>
                              </w:divBdr>
                            </w:div>
                            <w:div w:id="1397970396">
                              <w:marLeft w:val="0"/>
                              <w:marRight w:val="0"/>
                              <w:marTop w:val="0"/>
                              <w:marBottom w:val="0"/>
                              <w:divBdr>
                                <w:top w:val="none" w:sz="0" w:space="0" w:color="auto"/>
                                <w:left w:val="none" w:sz="0" w:space="0" w:color="auto"/>
                                <w:bottom w:val="none" w:sz="0" w:space="0" w:color="auto"/>
                                <w:right w:val="none" w:sz="0" w:space="0" w:color="auto"/>
                              </w:divBdr>
                            </w:div>
                            <w:div w:id="2010206318">
                              <w:marLeft w:val="0"/>
                              <w:marRight w:val="0"/>
                              <w:marTop w:val="0"/>
                              <w:marBottom w:val="0"/>
                              <w:divBdr>
                                <w:top w:val="none" w:sz="0" w:space="0" w:color="auto"/>
                                <w:left w:val="none" w:sz="0" w:space="0" w:color="auto"/>
                                <w:bottom w:val="none" w:sz="0" w:space="0" w:color="auto"/>
                                <w:right w:val="none" w:sz="0" w:space="0" w:color="auto"/>
                              </w:divBdr>
                            </w:div>
                            <w:div w:id="1001003009">
                              <w:marLeft w:val="0"/>
                              <w:marRight w:val="0"/>
                              <w:marTop w:val="0"/>
                              <w:marBottom w:val="0"/>
                              <w:divBdr>
                                <w:top w:val="none" w:sz="0" w:space="0" w:color="auto"/>
                                <w:left w:val="none" w:sz="0" w:space="0" w:color="auto"/>
                                <w:bottom w:val="none" w:sz="0" w:space="0" w:color="auto"/>
                                <w:right w:val="none" w:sz="0" w:space="0" w:color="auto"/>
                              </w:divBdr>
                            </w:div>
                            <w:div w:id="2112237807">
                              <w:marLeft w:val="0"/>
                              <w:marRight w:val="0"/>
                              <w:marTop w:val="0"/>
                              <w:marBottom w:val="0"/>
                              <w:divBdr>
                                <w:top w:val="none" w:sz="0" w:space="0" w:color="auto"/>
                                <w:left w:val="none" w:sz="0" w:space="0" w:color="auto"/>
                                <w:bottom w:val="none" w:sz="0" w:space="0" w:color="auto"/>
                                <w:right w:val="none" w:sz="0" w:space="0" w:color="auto"/>
                              </w:divBdr>
                            </w:div>
                            <w:div w:id="1715765108">
                              <w:marLeft w:val="0"/>
                              <w:marRight w:val="0"/>
                              <w:marTop w:val="0"/>
                              <w:marBottom w:val="0"/>
                              <w:divBdr>
                                <w:top w:val="none" w:sz="0" w:space="0" w:color="auto"/>
                                <w:left w:val="none" w:sz="0" w:space="0" w:color="auto"/>
                                <w:bottom w:val="none" w:sz="0" w:space="0" w:color="auto"/>
                                <w:right w:val="none" w:sz="0" w:space="0" w:color="auto"/>
                              </w:divBdr>
                            </w:div>
                            <w:div w:id="1035042140">
                              <w:marLeft w:val="0"/>
                              <w:marRight w:val="0"/>
                              <w:marTop w:val="0"/>
                              <w:marBottom w:val="0"/>
                              <w:divBdr>
                                <w:top w:val="none" w:sz="0" w:space="0" w:color="auto"/>
                                <w:left w:val="none" w:sz="0" w:space="0" w:color="auto"/>
                                <w:bottom w:val="none" w:sz="0" w:space="0" w:color="auto"/>
                                <w:right w:val="none" w:sz="0" w:space="0" w:color="auto"/>
                              </w:divBdr>
                            </w:div>
                            <w:div w:id="1526018673">
                              <w:marLeft w:val="0"/>
                              <w:marRight w:val="0"/>
                              <w:marTop w:val="0"/>
                              <w:marBottom w:val="0"/>
                              <w:divBdr>
                                <w:top w:val="none" w:sz="0" w:space="0" w:color="auto"/>
                                <w:left w:val="none" w:sz="0" w:space="0" w:color="auto"/>
                                <w:bottom w:val="none" w:sz="0" w:space="0" w:color="auto"/>
                                <w:right w:val="none" w:sz="0" w:space="0" w:color="auto"/>
                              </w:divBdr>
                            </w:div>
                            <w:div w:id="1044674207">
                              <w:marLeft w:val="0"/>
                              <w:marRight w:val="0"/>
                              <w:marTop w:val="0"/>
                              <w:marBottom w:val="0"/>
                              <w:divBdr>
                                <w:top w:val="none" w:sz="0" w:space="0" w:color="auto"/>
                                <w:left w:val="none" w:sz="0" w:space="0" w:color="auto"/>
                                <w:bottom w:val="none" w:sz="0" w:space="0" w:color="auto"/>
                                <w:right w:val="none" w:sz="0" w:space="0" w:color="auto"/>
                              </w:divBdr>
                            </w:div>
                            <w:div w:id="163571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639231">
      <w:bodyDiv w:val="1"/>
      <w:marLeft w:val="0"/>
      <w:marRight w:val="0"/>
      <w:marTop w:val="0"/>
      <w:marBottom w:val="0"/>
      <w:divBdr>
        <w:top w:val="none" w:sz="0" w:space="0" w:color="auto"/>
        <w:left w:val="none" w:sz="0" w:space="0" w:color="auto"/>
        <w:bottom w:val="none" w:sz="0" w:space="0" w:color="auto"/>
        <w:right w:val="none" w:sz="0" w:space="0" w:color="auto"/>
      </w:divBdr>
      <w:divsChild>
        <w:div w:id="1498224048">
          <w:marLeft w:val="0"/>
          <w:marRight w:val="0"/>
          <w:marTop w:val="0"/>
          <w:marBottom w:val="0"/>
          <w:divBdr>
            <w:top w:val="none" w:sz="0" w:space="0" w:color="auto"/>
            <w:left w:val="none" w:sz="0" w:space="0" w:color="auto"/>
            <w:bottom w:val="none" w:sz="0" w:space="0" w:color="auto"/>
            <w:right w:val="none" w:sz="0" w:space="0" w:color="auto"/>
          </w:divBdr>
          <w:divsChild>
            <w:div w:id="1374889091">
              <w:marLeft w:val="0"/>
              <w:marRight w:val="0"/>
              <w:marTop w:val="0"/>
              <w:marBottom w:val="0"/>
              <w:divBdr>
                <w:top w:val="none" w:sz="0" w:space="0" w:color="auto"/>
                <w:left w:val="none" w:sz="0" w:space="0" w:color="auto"/>
                <w:bottom w:val="none" w:sz="0" w:space="0" w:color="auto"/>
                <w:right w:val="none" w:sz="0" w:space="0" w:color="auto"/>
              </w:divBdr>
              <w:divsChild>
                <w:div w:id="621110711">
                  <w:marLeft w:val="0"/>
                  <w:marRight w:val="0"/>
                  <w:marTop w:val="0"/>
                  <w:marBottom w:val="0"/>
                  <w:divBdr>
                    <w:top w:val="none" w:sz="0" w:space="0" w:color="auto"/>
                    <w:left w:val="none" w:sz="0" w:space="0" w:color="auto"/>
                    <w:bottom w:val="none" w:sz="0" w:space="0" w:color="auto"/>
                    <w:right w:val="none" w:sz="0" w:space="0" w:color="auto"/>
                  </w:divBdr>
                </w:div>
              </w:divsChild>
            </w:div>
            <w:div w:id="1182470307">
              <w:marLeft w:val="0"/>
              <w:marRight w:val="0"/>
              <w:marTop w:val="0"/>
              <w:marBottom w:val="0"/>
              <w:divBdr>
                <w:top w:val="none" w:sz="0" w:space="0" w:color="auto"/>
                <w:left w:val="none" w:sz="0" w:space="0" w:color="auto"/>
                <w:bottom w:val="none" w:sz="0" w:space="0" w:color="auto"/>
                <w:right w:val="none" w:sz="0" w:space="0" w:color="auto"/>
              </w:divBdr>
              <w:divsChild>
                <w:div w:id="1146045609">
                  <w:marLeft w:val="0"/>
                  <w:marRight w:val="0"/>
                  <w:marTop w:val="0"/>
                  <w:marBottom w:val="0"/>
                  <w:divBdr>
                    <w:top w:val="none" w:sz="0" w:space="0" w:color="auto"/>
                    <w:left w:val="none" w:sz="0" w:space="0" w:color="auto"/>
                    <w:bottom w:val="none" w:sz="0" w:space="0" w:color="auto"/>
                    <w:right w:val="none" w:sz="0" w:space="0" w:color="auto"/>
                  </w:divBdr>
                </w:div>
                <w:div w:id="780220886">
                  <w:marLeft w:val="0"/>
                  <w:marRight w:val="0"/>
                  <w:marTop w:val="0"/>
                  <w:marBottom w:val="0"/>
                  <w:divBdr>
                    <w:top w:val="none" w:sz="0" w:space="0" w:color="auto"/>
                    <w:left w:val="none" w:sz="0" w:space="0" w:color="auto"/>
                    <w:bottom w:val="none" w:sz="0" w:space="0" w:color="auto"/>
                    <w:right w:val="none" w:sz="0" w:space="0" w:color="auto"/>
                  </w:divBdr>
                </w:div>
                <w:div w:id="1926376981">
                  <w:marLeft w:val="0"/>
                  <w:marRight w:val="0"/>
                  <w:marTop w:val="0"/>
                  <w:marBottom w:val="0"/>
                  <w:divBdr>
                    <w:top w:val="none" w:sz="0" w:space="0" w:color="auto"/>
                    <w:left w:val="none" w:sz="0" w:space="0" w:color="auto"/>
                    <w:bottom w:val="none" w:sz="0" w:space="0" w:color="auto"/>
                    <w:right w:val="none" w:sz="0" w:space="0" w:color="auto"/>
                  </w:divBdr>
                </w:div>
                <w:div w:id="1625116181">
                  <w:marLeft w:val="0"/>
                  <w:marRight w:val="0"/>
                  <w:marTop w:val="0"/>
                  <w:marBottom w:val="0"/>
                  <w:divBdr>
                    <w:top w:val="none" w:sz="0" w:space="0" w:color="auto"/>
                    <w:left w:val="none" w:sz="0" w:space="0" w:color="auto"/>
                    <w:bottom w:val="none" w:sz="0" w:space="0" w:color="auto"/>
                    <w:right w:val="none" w:sz="0" w:space="0" w:color="auto"/>
                  </w:divBdr>
                </w:div>
                <w:div w:id="49218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4733">
      <w:bodyDiv w:val="1"/>
      <w:marLeft w:val="0"/>
      <w:marRight w:val="0"/>
      <w:marTop w:val="0"/>
      <w:marBottom w:val="0"/>
      <w:divBdr>
        <w:top w:val="none" w:sz="0" w:space="0" w:color="auto"/>
        <w:left w:val="none" w:sz="0" w:space="0" w:color="auto"/>
        <w:bottom w:val="none" w:sz="0" w:space="0" w:color="auto"/>
        <w:right w:val="none" w:sz="0" w:space="0" w:color="auto"/>
      </w:divBdr>
      <w:divsChild>
        <w:div w:id="572857539">
          <w:marLeft w:val="0"/>
          <w:marRight w:val="0"/>
          <w:marTop w:val="0"/>
          <w:marBottom w:val="0"/>
          <w:divBdr>
            <w:top w:val="none" w:sz="0" w:space="0" w:color="auto"/>
            <w:left w:val="none" w:sz="0" w:space="0" w:color="auto"/>
            <w:bottom w:val="none" w:sz="0" w:space="0" w:color="auto"/>
            <w:right w:val="none" w:sz="0" w:space="0" w:color="auto"/>
          </w:divBdr>
          <w:divsChild>
            <w:div w:id="1733307396">
              <w:marLeft w:val="0"/>
              <w:marRight w:val="0"/>
              <w:marTop w:val="0"/>
              <w:marBottom w:val="0"/>
              <w:divBdr>
                <w:top w:val="none" w:sz="0" w:space="0" w:color="auto"/>
                <w:left w:val="none" w:sz="0" w:space="0" w:color="auto"/>
                <w:bottom w:val="none" w:sz="0" w:space="0" w:color="auto"/>
                <w:right w:val="none" w:sz="0" w:space="0" w:color="auto"/>
              </w:divBdr>
            </w:div>
          </w:divsChild>
        </w:div>
        <w:div w:id="1888028812">
          <w:marLeft w:val="0"/>
          <w:marRight w:val="0"/>
          <w:marTop w:val="0"/>
          <w:marBottom w:val="0"/>
          <w:divBdr>
            <w:top w:val="none" w:sz="0" w:space="0" w:color="auto"/>
            <w:left w:val="none" w:sz="0" w:space="0" w:color="auto"/>
            <w:bottom w:val="none" w:sz="0" w:space="0" w:color="auto"/>
            <w:right w:val="none" w:sz="0" w:space="0" w:color="auto"/>
          </w:divBdr>
        </w:div>
        <w:div w:id="1683316162">
          <w:marLeft w:val="0"/>
          <w:marRight w:val="0"/>
          <w:marTop w:val="0"/>
          <w:marBottom w:val="0"/>
          <w:divBdr>
            <w:top w:val="none" w:sz="0" w:space="0" w:color="auto"/>
            <w:left w:val="none" w:sz="0" w:space="0" w:color="auto"/>
            <w:bottom w:val="none" w:sz="0" w:space="0" w:color="auto"/>
            <w:right w:val="none" w:sz="0" w:space="0" w:color="auto"/>
          </w:divBdr>
        </w:div>
        <w:div w:id="2109764770">
          <w:marLeft w:val="0"/>
          <w:marRight w:val="0"/>
          <w:marTop w:val="0"/>
          <w:marBottom w:val="0"/>
          <w:divBdr>
            <w:top w:val="none" w:sz="0" w:space="0" w:color="auto"/>
            <w:left w:val="none" w:sz="0" w:space="0" w:color="auto"/>
            <w:bottom w:val="none" w:sz="0" w:space="0" w:color="auto"/>
            <w:right w:val="none" w:sz="0" w:space="0" w:color="auto"/>
          </w:divBdr>
        </w:div>
      </w:divsChild>
    </w:div>
    <w:div w:id="148442640">
      <w:bodyDiv w:val="1"/>
      <w:marLeft w:val="0"/>
      <w:marRight w:val="0"/>
      <w:marTop w:val="0"/>
      <w:marBottom w:val="0"/>
      <w:divBdr>
        <w:top w:val="none" w:sz="0" w:space="0" w:color="auto"/>
        <w:left w:val="none" w:sz="0" w:space="0" w:color="auto"/>
        <w:bottom w:val="none" w:sz="0" w:space="0" w:color="auto"/>
        <w:right w:val="none" w:sz="0" w:space="0" w:color="auto"/>
      </w:divBdr>
      <w:divsChild>
        <w:div w:id="1356614291">
          <w:marLeft w:val="0"/>
          <w:marRight w:val="0"/>
          <w:marTop w:val="0"/>
          <w:marBottom w:val="0"/>
          <w:divBdr>
            <w:top w:val="none" w:sz="0" w:space="0" w:color="auto"/>
            <w:left w:val="none" w:sz="0" w:space="4" w:color="auto"/>
            <w:bottom w:val="none" w:sz="0" w:space="0" w:color="auto"/>
            <w:right w:val="none" w:sz="0" w:space="4" w:color="auto"/>
          </w:divBdr>
        </w:div>
        <w:div w:id="115375200">
          <w:marLeft w:val="60"/>
          <w:marRight w:val="60"/>
          <w:marTop w:val="120"/>
          <w:marBottom w:val="120"/>
          <w:divBdr>
            <w:top w:val="none" w:sz="0" w:space="0" w:color="auto"/>
            <w:left w:val="none" w:sz="0" w:space="0" w:color="auto"/>
            <w:bottom w:val="none" w:sz="0" w:space="0" w:color="auto"/>
            <w:right w:val="none" w:sz="0" w:space="0" w:color="auto"/>
          </w:divBdr>
          <w:divsChild>
            <w:div w:id="369956736">
              <w:marLeft w:val="0"/>
              <w:marRight w:val="0"/>
              <w:marTop w:val="60"/>
              <w:marBottom w:val="180"/>
              <w:divBdr>
                <w:top w:val="none" w:sz="0" w:space="0" w:color="auto"/>
                <w:left w:val="none" w:sz="0" w:space="0" w:color="auto"/>
                <w:bottom w:val="none" w:sz="0" w:space="0" w:color="auto"/>
                <w:right w:val="none" w:sz="0" w:space="0" w:color="auto"/>
              </w:divBdr>
            </w:div>
          </w:divsChild>
        </w:div>
      </w:divsChild>
    </w:div>
    <w:div w:id="148519024">
      <w:bodyDiv w:val="1"/>
      <w:marLeft w:val="0"/>
      <w:marRight w:val="0"/>
      <w:marTop w:val="0"/>
      <w:marBottom w:val="0"/>
      <w:divBdr>
        <w:top w:val="none" w:sz="0" w:space="0" w:color="auto"/>
        <w:left w:val="none" w:sz="0" w:space="0" w:color="auto"/>
        <w:bottom w:val="none" w:sz="0" w:space="0" w:color="auto"/>
        <w:right w:val="none" w:sz="0" w:space="0" w:color="auto"/>
      </w:divBdr>
      <w:divsChild>
        <w:div w:id="1094059941">
          <w:marLeft w:val="0"/>
          <w:marRight w:val="0"/>
          <w:marTop w:val="0"/>
          <w:marBottom w:val="0"/>
          <w:divBdr>
            <w:top w:val="none" w:sz="0" w:space="0" w:color="auto"/>
            <w:left w:val="none" w:sz="0" w:space="0" w:color="auto"/>
            <w:bottom w:val="none" w:sz="0" w:space="0" w:color="auto"/>
            <w:right w:val="none" w:sz="0" w:space="0" w:color="auto"/>
          </w:divBdr>
        </w:div>
        <w:div w:id="1759518909">
          <w:marLeft w:val="0"/>
          <w:marRight w:val="0"/>
          <w:marTop w:val="0"/>
          <w:marBottom w:val="0"/>
          <w:divBdr>
            <w:top w:val="none" w:sz="0" w:space="0" w:color="auto"/>
            <w:left w:val="none" w:sz="0" w:space="0" w:color="auto"/>
            <w:bottom w:val="none" w:sz="0" w:space="0" w:color="auto"/>
            <w:right w:val="none" w:sz="0" w:space="0" w:color="auto"/>
          </w:divBdr>
          <w:divsChild>
            <w:div w:id="147017656">
              <w:marLeft w:val="0"/>
              <w:marRight w:val="0"/>
              <w:marTop w:val="0"/>
              <w:marBottom w:val="0"/>
              <w:divBdr>
                <w:top w:val="none" w:sz="0" w:space="0" w:color="auto"/>
                <w:left w:val="none" w:sz="0" w:space="0" w:color="auto"/>
                <w:bottom w:val="none" w:sz="0" w:space="0" w:color="auto"/>
                <w:right w:val="none" w:sz="0" w:space="0" w:color="auto"/>
              </w:divBdr>
            </w:div>
            <w:div w:id="1812287199">
              <w:marLeft w:val="0"/>
              <w:marRight w:val="0"/>
              <w:marTop w:val="0"/>
              <w:marBottom w:val="0"/>
              <w:divBdr>
                <w:top w:val="none" w:sz="0" w:space="0" w:color="auto"/>
                <w:left w:val="none" w:sz="0" w:space="0" w:color="auto"/>
                <w:bottom w:val="none" w:sz="0" w:space="0" w:color="auto"/>
                <w:right w:val="none" w:sz="0" w:space="0" w:color="auto"/>
              </w:divBdr>
            </w:div>
            <w:div w:id="192001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5722">
      <w:bodyDiv w:val="1"/>
      <w:marLeft w:val="0"/>
      <w:marRight w:val="0"/>
      <w:marTop w:val="0"/>
      <w:marBottom w:val="0"/>
      <w:divBdr>
        <w:top w:val="none" w:sz="0" w:space="0" w:color="auto"/>
        <w:left w:val="none" w:sz="0" w:space="0" w:color="auto"/>
        <w:bottom w:val="none" w:sz="0" w:space="0" w:color="auto"/>
        <w:right w:val="none" w:sz="0" w:space="0" w:color="auto"/>
      </w:divBdr>
      <w:divsChild>
        <w:div w:id="1079448283">
          <w:marLeft w:val="0"/>
          <w:marRight w:val="0"/>
          <w:marTop w:val="0"/>
          <w:marBottom w:val="0"/>
          <w:divBdr>
            <w:top w:val="none" w:sz="0" w:space="0" w:color="auto"/>
            <w:left w:val="none" w:sz="0" w:space="0" w:color="auto"/>
            <w:bottom w:val="none" w:sz="0" w:space="0" w:color="auto"/>
            <w:right w:val="none" w:sz="0" w:space="0" w:color="auto"/>
          </w:divBdr>
        </w:div>
        <w:div w:id="553735287">
          <w:marLeft w:val="0"/>
          <w:marRight w:val="0"/>
          <w:marTop w:val="0"/>
          <w:marBottom w:val="0"/>
          <w:divBdr>
            <w:top w:val="none" w:sz="0" w:space="7" w:color="auto"/>
            <w:left w:val="none" w:sz="0" w:space="14" w:color="auto"/>
            <w:bottom w:val="none" w:sz="0" w:space="12" w:color="auto"/>
            <w:right w:val="none" w:sz="0" w:space="14" w:color="auto"/>
          </w:divBdr>
          <w:divsChild>
            <w:div w:id="1395856650">
              <w:marLeft w:val="0"/>
              <w:marRight w:val="0"/>
              <w:marTop w:val="0"/>
              <w:marBottom w:val="0"/>
              <w:divBdr>
                <w:top w:val="none" w:sz="0" w:space="0" w:color="auto"/>
                <w:left w:val="none" w:sz="0" w:space="0" w:color="auto"/>
                <w:bottom w:val="none" w:sz="0" w:space="0" w:color="auto"/>
                <w:right w:val="none" w:sz="0" w:space="0" w:color="auto"/>
              </w:divBdr>
              <w:divsChild>
                <w:div w:id="2068263712">
                  <w:marLeft w:val="0"/>
                  <w:marRight w:val="0"/>
                  <w:marTop w:val="0"/>
                  <w:marBottom w:val="0"/>
                  <w:divBdr>
                    <w:top w:val="none" w:sz="0" w:space="7" w:color="auto"/>
                    <w:left w:val="none" w:sz="0" w:space="7" w:color="auto"/>
                    <w:bottom w:val="none" w:sz="0" w:space="7" w:color="auto"/>
                    <w:right w:val="none" w:sz="0" w:space="7" w:color="auto"/>
                  </w:divBdr>
                </w:div>
                <w:div w:id="2037192890">
                  <w:marLeft w:val="0"/>
                  <w:marRight w:val="0"/>
                  <w:marTop w:val="0"/>
                  <w:marBottom w:val="0"/>
                  <w:divBdr>
                    <w:top w:val="none" w:sz="0" w:space="7" w:color="auto"/>
                    <w:left w:val="none" w:sz="0" w:space="7" w:color="auto"/>
                    <w:bottom w:val="none" w:sz="0" w:space="7" w:color="auto"/>
                    <w:right w:val="none" w:sz="0" w:space="7" w:color="auto"/>
                  </w:divBdr>
                </w:div>
                <w:div w:id="540944905">
                  <w:marLeft w:val="0"/>
                  <w:marRight w:val="0"/>
                  <w:marTop w:val="0"/>
                  <w:marBottom w:val="0"/>
                  <w:divBdr>
                    <w:top w:val="none" w:sz="0" w:space="7" w:color="auto"/>
                    <w:left w:val="none" w:sz="0" w:space="7" w:color="auto"/>
                    <w:bottom w:val="none" w:sz="0" w:space="7" w:color="auto"/>
                    <w:right w:val="none" w:sz="0" w:space="7" w:color="auto"/>
                  </w:divBdr>
                </w:div>
                <w:div w:id="1091776555">
                  <w:marLeft w:val="0"/>
                  <w:marRight w:val="0"/>
                  <w:marTop w:val="0"/>
                  <w:marBottom w:val="0"/>
                  <w:divBdr>
                    <w:top w:val="none" w:sz="0" w:space="7" w:color="auto"/>
                    <w:left w:val="none" w:sz="0" w:space="7" w:color="auto"/>
                    <w:bottom w:val="none" w:sz="0" w:space="7" w:color="auto"/>
                    <w:right w:val="none" w:sz="0" w:space="7" w:color="auto"/>
                  </w:divBdr>
                </w:div>
                <w:div w:id="1958637156">
                  <w:marLeft w:val="0"/>
                  <w:marRight w:val="0"/>
                  <w:marTop w:val="41"/>
                  <w:marBottom w:val="0"/>
                  <w:divBdr>
                    <w:top w:val="none" w:sz="0" w:space="0" w:color="auto"/>
                    <w:left w:val="none" w:sz="0" w:space="0" w:color="auto"/>
                    <w:bottom w:val="none" w:sz="0" w:space="0" w:color="auto"/>
                    <w:right w:val="none" w:sz="0" w:space="0" w:color="auto"/>
                  </w:divBdr>
                </w:div>
                <w:div w:id="185601627">
                  <w:marLeft w:val="1250"/>
                  <w:marRight w:val="0"/>
                  <w:marTop w:val="41"/>
                  <w:marBottom w:val="0"/>
                  <w:divBdr>
                    <w:top w:val="none" w:sz="0" w:space="0" w:color="auto"/>
                    <w:left w:val="none" w:sz="0" w:space="0" w:color="auto"/>
                    <w:bottom w:val="none" w:sz="0" w:space="0" w:color="auto"/>
                    <w:right w:val="none" w:sz="0" w:space="0" w:color="auto"/>
                  </w:divBdr>
                </w:div>
              </w:divsChild>
            </w:div>
          </w:divsChild>
        </w:div>
      </w:divsChild>
    </w:div>
    <w:div w:id="158426649">
      <w:bodyDiv w:val="1"/>
      <w:marLeft w:val="0"/>
      <w:marRight w:val="0"/>
      <w:marTop w:val="0"/>
      <w:marBottom w:val="0"/>
      <w:divBdr>
        <w:top w:val="none" w:sz="0" w:space="0" w:color="auto"/>
        <w:left w:val="none" w:sz="0" w:space="0" w:color="auto"/>
        <w:bottom w:val="none" w:sz="0" w:space="0" w:color="auto"/>
        <w:right w:val="none" w:sz="0" w:space="0" w:color="auto"/>
      </w:divBdr>
      <w:divsChild>
        <w:div w:id="2081051144">
          <w:marLeft w:val="0"/>
          <w:marRight w:val="0"/>
          <w:marTop w:val="0"/>
          <w:marBottom w:val="0"/>
          <w:divBdr>
            <w:top w:val="none" w:sz="0" w:space="0" w:color="auto"/>
            <w:left w:val="none" w:sz="0" w:space="0" w:color="auto"/>
            <w:bottom w:val="none" w:sz="0" w:space="0" w:color="auto"/>
            <w:right w:val="none" w:sz="0" w:space="0" w:color="auto"/>
          </w:divBdr>
          <w:divsChild>
            <w:div w:id="961303898">
              <w:marLeft w:val="0"/>
              <w:marRight w:val="0"/>
              <w:marTop w:val="68"/>
              <w:marBottom w:val="0"/>
              <w:divBdr>
                <w:top w:val="none" w:sz="0" w:space="0" w:color="auto"/>
                <w:left w:val="none" w:sz="0" w:space="0" w:color="auto"/>
                <w:bottom w:val="none" w:sz="0" w:space="0" w:color="auto"/>
                <w:right w:val="none" w:sz="0" w:space="0" w:color="auto"/>
              </w:divBdr>
            </w:div>
          </w:divsChild>
        </w:div>
        <w:div w:id="1428888048">
          <w:marLeft w:val="0"/>
          <w:marRight w:val="0"/>
          <w:marTop w:val="340"/>
          <w:marBottom w:val="0"/>
          <w:divBdr>
            <w:top w:val="none" w:sz="0" w:space="0" w:color="auto"/>
            <w:left w:val="none" w:sz="0" w:space="0" w:color="auto"/>
            <w:bottom w:val="none" w:sz="0" w:space="0" w:color="auto"/>
            <w:right w:val="none" w:sz="0" w:space="0" w:color="auto"/>
          </w:divBdr>
          <w:divsChild>
            <w:div w:id="497505633">
              <w:marLeft w:val="1920"/>
              <w:marRight w:val="0"/>
              <w:marTop w:val="0"/>
              <w:marBottom w:val="0"/>
              <w:divBdr>
                <w:top w:val="none" w:sz="0" w:space="0" w:color="auto"/>
                <w:left w:val="none" w:sz="0" w:space="0" w:color="auto"/>
                <w:bottom w:val="none" w:sz="0" w:space="0" w:color="auto"/>
                <w:right w:val="none" w:sz="0" w:space="0" w:color="auto"/>
              </w:divBdr>
            </w:div>
            <w:div w:id="212542235">
              <w:marLeft w:val="960"/>
              <w:marRight w:val="0"/>
              <w:marTop w:val="0"/>
              <w:marBottom w:val="0"/>
              <w:divBdr>
                <w:top w:val="none" w:sz="0" w:space="0" w:color="auto"/>
                <w:left w:val="none" w:sz="0" w:space="0" w:color="auto"/>
                <w:bottom w:val="none" w:sz="0" w:space="0" w:color="auto"/>
                <w:right w:val="none" w:sz="0" w:space="0" w:color="auto"/>
              </w:divBdr>
            </w:div>
            <w:div w:id="1201939134">
              <w:marLeft w:val="0"/>
              <w:marRight w:val="0"/>
              <w:marTop w:val="0"/>
              <w:marBottom w:val="0"/>
              <w:divBdr>
                <w:top w:val="none" w:sz="0" w:space="0" w:color="auto"/>
                <w:left w:val="none" w:sz="0" w:space="0" w:color="auto"/>
                <w:bottom w:val="none" w:sz="0" w:space="0" w:color="auto"/>
                <w:right w:val="none" w:sz="0" w:space="0" w:color="auto"/>
              </w:divBdr>
            </w:div>
            <w:div w:id="1669403033">
              <w:marLeft w:val="960"/>
              <w:marRight w:val="0"/>
              <w:marTop w:val="0"/>
              <w:marBottom w:val="0"/>
              <w:divBdr>
                <w:top w:val="none" w:sz="0" w:space="0" w:color="auto"/>
                <w:left w:val="none" w:sz="0" w:space="0" w:color="auto"/>
                <w:bottom w:val="none" w:sz="0" w:space="0" w:color="auto"/>
                <w:right w:val="none" w:sz="0" w:space="0" w:color="auto"/>
              </w:divBdr>
            </w:div>
            <w:div w:id="568922874">
              <w:marLeft w:val="4800"/>
              <w:marRight w:val="0"/>
              <w:marTop w:val="0"/>
              <w:marBottom w:val="0"/>
              <w:divBdr>
                <w:top w:val="none" w:sz="0" w:space="0" w:color="auto"/>
                <w:left w:val="none" w:sz="0" w:space="0" w:color="auto"/>
                <w:bottom w:val="none" w:sz="0" w:space="0" w:color="auto"/>
                <w:right w:val="none" w:sz="0" w:space="0" w:color="auto"/>
              </w:divBdr>
            </w:div>
            <w:div w:id="101264575">
              <w:marLeft w:val="0"/>
              <w:marRight w:val="0"/>
              <w:marTop w:val="0"/>
              <w:marBottom w:val="0"/>
              <w:divBdr>
                <w:top w:val="none" w:sz="0" w:space="0" w:color="auto"/>
                <w:left w:val="none" w:sz="0" w:space="0" w:color="auto"/>
                <w:bottom w:val="none" w:sz="0" w:space="0" w:color="auto"/>
                <w:right w:val="none" w:sz="0" w:space="0" w:color="auto"/>
              </w:divBdr>
            </w:div>
            <w:div w:id="1046875770">
              <w:marLeft w:val="960"/>
              <w:marRight w:val="0"/>
              <w:marTop w:val="0"/>
              <w:marBottom w:val="0"/>
              <w:divBdr>
                <w:top w:val="none" w:sz="0" w:space="0" w:color="auto"/>
                <w:left w:val="none" w:sz="0" w:space="0" w:color="auto"/>
                <w:bottom w:val="none" w:sz="0" w:space="0" w:color="auto"/>
                <w:right w:val="none" w:sz="0" w:space="0" w:color="auto"/>
              </w:divBdr>
            </w:div>
            <w:div w:id="1970622846">
              <w:marLeft w:val="960"/>
              <w:marRight w:val="0"/>
              <w:marTop w:val="0"/>
              <w:marBottom w:val="0"/>
              <w:divBdr>
                <w:top w:val="none" w:sz="0" w:space="0" w:color="auto"/>
                <w:left w:val="none" w:sz="0" w:space="0" w:color="auto"/>
                <w:bottom w:val="none" w:sz="0" w:space="0" w:color="auto"/>
                <w:right w:val="none" w:sz="0" w:space="0" w:color="auto"/>
              </w:divBdr>
            </w:div>
            <w:div w:id="1960986851">
              <w:marLeft w:val="0"/>
              <w:marRight w:val="0"/>
              <w:marTop w:val="0"/>
              <w:marBottom w:val="0"/>
              <w:divBdr>
                <w:top w:val="none" w:sz="0" w:space="0" w:color="auto"/>
                <w:left w:val="none" w:sz="0" w:space="0" w:color="auto"/>
                <w:bottom w:val="none" w:sz="0" w:space="0" w:color="auto"/>
                <w:right w:val="none" w:sz="0" w:space="0" w:color="auto"/>
              </w:divBdr>
            </w:div>
            <w:div w:id="1426613286">
              <w:marLeft w:val="0"/>
              <w:marRight w:val="0"/>
              <w:marTop w:val="0"/>
              <w:marBottom w:val="0"/>
              <w:divBdr>
                <w:top w:val="none" w:sz="0" w:space="0" w:color="auto"/>
                <w:left w:val="none" w:sz="0" w:space="0" w:color="auto"/>
                <w:bottom w:val="none" w:sz="0" w:space="0" w:color="auto"/>
                <w:right w:val="none" w:sz="0" w:space="0" w:color="auto"/>
              </w:divBdr>
            </w:div>
            <w:div w:id="105056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2796">
      <w:bodyDiv w:val="1"/>
      <w:marLeft w:val="0"/>
      <w:marRight w:val="0"/>
      <w:marTop w:val="0"/>
      <w:marBottom w:val="0"/>
      <w:divBdr>
        <w:top w:val="none" w:sz="0" w:space="0" w:color="auto"/>
        <w:left w:val="none" w:sz="0" w:space="0" w:color="auto"/>
        <w:bottom w:val="none" w:sz="0" w:space="0" w:color="auto"/>
        <w:right w:val="none" w:sz="0" w:space="0" w:color="auto"/>
      </w:divBdr>
      <w:divsChild>
        <w:div w:id="1898394238">
          <w:marLeft w:val="0"/>
          <w:marRight w:val="0"/>
          <w:marTop w:val="0"/>
          <w:marBottom w:val="0"/>
          <w:divBdr>
            <w:top w:val="none" w:sz="0" w:space="0" w:color="auto"/>
            <w:left w:val="none" w:sz="0" w:space="0" w:color="auto"/>
            <w:bottom w:val="none" w:sz="0" w:space="0" w:color="auto"/>
            <w:right w:val="none" w:sz="0" w:space="0" w:color="auto"/>
          </w:divBdr>
        </w:div>
        <w:div w:id="559900356">
          <w:marLeft w:val="0"/>
          <w:marRight w:val="0"/>
          <w:marTop w:val="0"/>
          <w:marBottom w:val="0"/>
          <w:divBdr>
            <w:top w:val="none" w:sz="0" w:space="6" w:color="auto"/>
            <w:left w:val="none" w:sz="0" w:space="12" w:color="auto"/>
            <w:bottom w:val="none" w:sz="0" w:space="10" w:color="auto"/>
            <w:right w:val="none" w:sz="0" w:space="12" w:color="auto"/>
          </w:divBdr>
          <w:divsChild>
            <w:div w:id="1117991123">
              <w:marLeft w:val="0"/>
              <w:marRight w:val="0"/>
              <w:marTop w:val="0"/>
              <w:marBottom w:val="0"/>
              <w:divBdr>
                <w:top w:val="none" w:sz="0" w:space="0" w:color="auto"/>
                <w:left w:val="none" w:sz="0" w:space="0" w:color="auto"/>
                <w:bottom w:val="none" w:sz="0" w:space="0" w:color="auto"/>
                <w:right w:val="none" w:sz="0" w:space="0" w:color="auto"/>
              </w:divBdr>
              <w:divsChild>
                <w:div w:id="449402387">
                  <w:marLeft w:val="0"/>
                  <w:marRight w:val="0"/>
                  <w:marTop w:val="0"/>
                  <w:marBottom w:val="0"/>
                  <w:divBdr>
                    <w:top w:val="none" w:sz="0" w:space="0" w:color="auto"/>
                    <w:left w:val="none" w:sz="0" w:space="0" w:color="auto"/>
                    <w:bottom w:val="none" w:sz="0" w:space="0" w:color="auto"/>
                    <w:right w:val="none" w:sz="0" w:space="0" w:color="auto"/>
                  </w:divBdr>
                </w:div>
                <w:div w:id="992877723">
                  <w:marLeft w:val="0"/>
                  <w:marRight w:val="0"/>
                  <w:marTop w:val="0"/>
                  <w:marBottom w:val="0"/>
                  <w:divBdr>
                    <w:top w:val="none" w:sz="0" w:space="0" w:color="auto"/>
                    <w:left w:val="none" w:sz="0" w:space="0" w:color="auto"/>
                    <w:bottom w:val="none" w:sz="0" w:space="0" w:color="auto"/>
                    <w:right w:val="none" w:sz="0" w:space="0" w:color="auto"/>
                  </w:divBdr>
                </w:div>
                <w:div w:id="1848059258">
                  <w:marLeft w:val="0"/>
                  <w:marRight w:val="0"/>
                  <w:marTop w:val="0"/>
                  <w:marBottom w:val="0"/>
                  <w:divBdr>
                    <w:top w:val="none" w:sz="0" w:space="0" w:color="auto"/>
                    <w:left w:val="none" w:sz="0" w:space="0" w:color="auto"/>
                    <w:bottom w:val="none" w:sz="0" w:space="0" w:color="auto"/>
                    <w:right w:val="none" w:sz="0" w:space="0" w:color="auto"/>
                  </w:divBdr>
                </w:div>
                <w:div w:id="1493181166">
                  <w:marLeft w:val="0"/>
                  <w:marRight w:val="0"/>
                  <w:marTop w:val="0"/>
                  <w:marBottom w:val="0"/>
                  <w:divBdr>
                    <w:top w:val="none" w:sz="0" w:space="0" w:color="auto"/>
                    <w:left w:val="none" w:sz="0" w:space="0" w:color="auto"/>
                    <w:bottom w:val="none" w:sz="0" w:space="0" w:color="auto"/>
                    <w:right w:val="none" w:sz="0" w:space="0" w:color="auto"/>
                  </w:divBdr>
                </w:div>
                <w:div w:id="541097240">
                  <w:marLeft w:val="0"/>
                  <w:marRight w:val="0"/>
                  <w:marTop w:val="0"/>
                  <w:marBottom w:val="0"/>
                  <w:divBdr>
                    <w:top w:val="none" w:sz="0" w:space="0" w:color="auto"/>
                    <w:left w:val="none" w:sz="0" w:space="0" w:color="auto"/>
                    <w:bottom w:val="none" w:sz="0" w:space="0" w:color="auto"/>
                    <w:right w:val="none" w:sz="0" w:space="0" w:color="auto"/>
                  </w:divBdr>
                </w:div>
                <w:div w:id="627122595">
                  <w:marLeft w:val="0"/>
                  <w:marRight w:val="0"/>
                  <w:marTop w:val="0"/>
                  <w:marBottom w:val="0"/>
                  <w:divBdr>
                    <w:top w:val="none" w:sz="0" w:space="0" w:color="auto"/>
                    <w:left w:val="none" w:sz="0" w:space="0" w:color="auto"/>
                    <w:bottom w:val="none" w:sz="0" w:space="0" w:color="auto"/>
                    <w:right w:val="none" w:sz="0" w:space="0" w:color="auto"/>
                  </w:divBdr>
                </w:div>
                <w:div w:id="1890803204">
                  <w:marLeft w:val="0"/>
                  <w:marRight w:val="0"/>
                  <w:marTop w:val="0"/>
                  <w:marBottom w:val="0"/>
                  <w:divBdr>
                    <w:top w:val="none" w:sz="0" w:space="0" w:color="auto"/>
                    <w:left w:val="none" w:sz="0" w:space="0" w:color="auto"/>
                    <w:bottom w:val="none" w:sz="0" w:space="0" w:color="auto"/>
                    <w:right w:val="none" w:sz="0" w:space="0" w:color="auto"/>
                  </w:divBdr>
                </w:div>
                <w:div w:id="1985961117">
                  <w:marLeft w:val="0"/>
                  <w:marRight w:val="0"/>
                  <w:marTop w:val="0"/>
                  <w:marBottom w:val="0"/>
                  <w:divBdr>
                    <w:top w:val="none" w:sz="0" w:space="0" w:color="auto"/>
                    <w:left w:val="none" w:sz="0" w:space="0" w:color="auto"/>
                    <w:bottom w:val="none" w:sz="0" w:space="0" w:color="auto"/>
                    <w:right w:val="none" w:sz="0" w:space="0" w:color="auto"/>
                  </w:divBdr>
                </w:div>
                <w:div w:id="143208381">
                  <w:marLeft w:val="0"/>
                  <w:marRight w:val="0"/>
                  <w:marTop w:val="0"/>
                  <w:marBottom w:val="0"/>
                  <w:divBdr>
                    <w:top w:val="none" w:sz="0" w:space="0" w:color="auto"/>
                    <w:left w:val="none" w:sz="0" w:space="0" w:color="auto"/>
                    <w:bottom w:val="none" w:sz="0" w:space="0" w:color="auto"/>
                    <w:right w:val="none" w:sz="0" w:space="0" w:color="auto"/>
                  </w:divBdr>
                </w:div>
                <w:div w:id="1896312959">
                  <w:marLeft w:val="0"/>
                  <w:marRight w:val="0"/>
                  <w:marTop w:val="0"/>
                  <w:marBottom w:val="0"/>
                  <w:divBdr>
                    <w:top w:val="none" w:sz="0" w:space="0" w:color="auto"/>
                    <w:left w:val="none" w:sz="0" w:space="0" w:color="auto"/>
                    <w:bottom w:val="none" w:sz="0" w:space="0" w:color="auto"/>
                    <w:right w:val="none" w:sz="0" w:space="0" w:color="auto"/>
                  </w:divBdr>
                </w:div>
                <w:div w:id="1742479680">
                  <w:marLeft w:val="0"/>
                  <w:marRight w:val="0"/>
                  <w:marTop w:val="0"/>
                  <w:marBottom w:val="0"/>
                  <w:divBdr>
                    <w:top w:val="none" w:sz="0" w:space="0" w:color="auto"/>
                    <w:left w:val="none" w:sz="0" w:space="0" w:color="auto"/>
                    <w:bottom w:val="none" w:sz="0" w:space="0" w:color="auto"/>
                    <w:right w:val="none" w:sz="0" w:space="0" w:color="auto"/>
                  </w:divBdr>
                </w:div>
                <w:div w:id="706414629">
                  <w:marLeft w:val="0"/>
                  <w:marRight w:val="0"/>
                  <w:marTop w:val="0"/>
                  <w:marBottom w:val="0"/>
                  <w:divBdr>
                    <w:top w:val="none" w:sz="0" w:space="0" w:color="auto"/>
                    <w:left w:val="none" w:sz="0" w:space="0" w:color="auto"/>
                    <w:bottom w:val="none" w:sz="0" w:space="0" w:color="auto"/>
                    <w:right w:val="none" w:sz="0" w:space="0" w:color="auto"/>
                  </w:divBdr>
                  <w:divsChild>
                    <w:div w:id="509609692">
                      <w:marLeft w:val="0"/>
                      <w:marRight w:val="0"/>
                      <w:marTop w:val="0"/>
                      <w:marBottom w:val="0"/>
                      <w:divBdr>
                        <w:top w:val="single" w:sz="4" w:space="6" w:color="DBE8FB"/>
                        <w:left w:val="single" w:sz="4" w:space="6" w:color="DBE8FB"/>
                        <w:bottom w:val="single" w:sz="4" w:space="6" w:color="DBE8FB"/>
                        <w:right w:val="single" w:sz="4" w:space="6" w:color="DBE8FB"/>
                      </w:divBdr>
                    </w:div>
                  </w:divsChild>
                </w:div>
                <w:div w:id="2105416398">
                  <w:marLeft w:val="0"/>
                  <w:marRight w:val="0"/>
                  <w:marTop w:val="0"/>
                  <w:marBottom w:val="0"/>
                  <w:divBdr>
                    <w:top w:val="none" w:sz="0" w:space="0" w:color="auto"/>
                    <w:left w:val="none" w:sz="0" w:space="0" w:color="auto"/>
                    <w:bottom w:val="none" w:sz="0" w:space="0" w:color="auto"/>
                    <w:right w:val="none" w:sz="0" w:space="0" w:color="auto"/>
                  </w:divBdr>
                </w:div>
                <w:div w:id="1736511507">
                  <w:marLeft w:val="0"/>
                  <w:marRight w:val="0"/>
                  <w:marTop w:val="0"/>
                  <w:marBottom w:val="0"/>
                  <w:divBdr>
                    <w:top w:val="none" w:sz="0" w:space="0" w:color="auto"/>
                    <w:left w:val="none" w:sz="0" w:space="0" w:color="auto"/>
                    <w:bottom w:val="none" w:sz="0" w:space="0" w:color="auto"/>
                    <w:right w:val="none" w:sz="0" w:space="0" w:color="auto"/>
                  </w:divBdr>
                </w:div>
                <w:div w:id="842666382">
                  <w:marLeft w:val="0"/>
                  <w:marRight w:val="0"/>
                  <w:marTop w:val="0"/>
                  <w:marBottom w:val="0"/>
                  <w:divBdr>
                    <w:top w:val="none" w:sz="0" w:space="0" w:color="auto"/>
                    <w:left w:val="none" w:sz="0" w:space="0" w:color="auto"/>
                    <w:bottom w:val="none" w:sz="0" w:space="0" w:color="auto"/>
                    <w:right w:val="none" w:sz="0" w:space="0" w:color="auto"/>
                  </w:divBdr>
                </w:div>
                <w:div w:id="2052873723">
                  <w:marLeft w:val="0"/>
                  <w:marRight w:val="0"/>
                  <w:marTop w:val="0"/>
                  <w:marBottom w:val="0"/>
                  <w:divBdr>
                    <w:top w:val="none" w:sz="0" w:space="0" w:color="auto"/>
                    <w:left w:val="none" w:sz="0" w:space="0" w:color="auto"/>
                    <w:bottom w:val="none" w:sz="0" w:space="0" w:color="auto"/>
                    <w:right w:val="none" w:sz="0" w:space="0" w:color="auto"/>
                  </w:divBdr>
                </w:div>
                <w:div w:id="395130036">
                  <w:marLeft w:val="0"/>
                  <w:marRight w:val="0"/>
                  <w:marTop w:val="0"/>
                  <w:marBottom w:val="0"/>
                  <w:divBdr>
                    <w:top w:val="none" w:sz="0" w:space="0" w:color="auto"/>
                    <w:left w:val="none" w:sz="0" w:space="0" w:color="auto"/>
                    <w:bottom w:val="none" w:sz="0" w:space="0" w:color="auto"/>
                    <w:right w:val="none" w:sz="0" w:space="0" w:color="auto"/>
                  </w:divBdr>
                </w:div>
                <w:div w:id="174150914">
                  <w:marLeft w:val="0"/>
                  <w:marRight w:val="0"/>
                  <w:marTop w:val="0"/>
                  <w:marBottom w:val="0"/>
                  <w:divBdr>
                    <w:top w:val="none" w:sz="0" w:space="0" w:color="auto"/>
                    <w:left w:val="none" w:sz="0" w:space="0" w:color="auto"/>
                    <w:bottom w:val="none" w:sz="0" w:space="0" w:color="auto"/>
                    <w:right w:val="none" w:sz="0" w:space="0" w:color="auto"/>
                  </w:divBdr>
                  <w:divsChild>
                    <w:div w:id="1903443786">
                      <w:marLeft w:val="0"/>
                      <w:marRight w:val="0"/>
                      <w:marTop w:val="0"/>
                      <w:marBottom w:val="0"/>
                      <w:divBdr>
                        <w:top w:val="single" w:sz="4" w:space="6" w:color="FEFEB8"/>
                        <w:left w:val="single" w:sz="4" w:space="6" w:color="FEFEB8"/>
                        <w:bottom w:val="single" w:sz="4" w:space="6" w:color="FEFEB8"/>
                        <w:right w:val="single" w:sz="4" w:space="6" w:color="FEFEB8"/>
                      </w:divBdr>
                      <w:divsChild>
                        <w:div w:id="1813132682">
                          <w:marLeft w:val="0"/>
                          <w:marRight w:val="0"/>
                          <w:marTop w:val="0"/>
                          <w:marBottom w:val="0"/>
                          <w:divBdr>
                            <w:top w:val="single" w:sz="4" w:space="6" w:color="FEFEB8"/>
                            <w:left w:val="single" w:sz="4" w:space="6" w:color="FEFEB8"/>
                            <w:bottom w:val="single" w:sz="4" w:space="6" w:color="FEFEB8"/>
                            <w:right w:val="single" w:sz="4" w:space="6" w:color="FEFEB8"/>
                          </w:divBdr>
                        </w:div>
                        <w:div w:id="2069066519">
                          <w:marLeft w:val="0"/>
                          <w:marRight w:val="0"/>
                          <w:marTop w:val="0"/>
                          <w:marBottom w:val="0"/>
                          <w:divBdr>
                            <w:top w:val="single" w:sz="4" w:space="6" w:color="FEFEB8"/>
                            <w:left w:val="single" w:sz="4" w:space="6" w:color="FEFEB8"/>
                            <w:bottom w:val="single" w:sz="4" w:space="6" w:color="FEFEB8"/>
                            <w:right w:val="single" w:sz="4" w:space="6" w:color="FEFEB8"/>
                          </w:divBdr>
                        </w:div>
                        <w:div w:id="1579709897">
                          <w:marLeft w:val="0"/>
                          <w:marRight w:val="0"/>
                          <w:marTop w:val="0"/>
                          <w:marBottom w:val="0"/>
                          <w:divBdr>
                            <w:top w:val="single" w:sz="4" w:space="6" w:color="FEFEB8"/>
                            <w:left w:val="single" w:sz="4" w:space="6" w:color="FEFEB8"/>
                            <w:bottom w:val="single" w:sz="4" w:space="6" w:color="FEFEB8"/>
                            <w:right w:val="single" w:sz="4" w:space="6" w:color="FEFEB8"/>
                          </w:divBdr>
                          <w:divsChild>
                            <w:div w:id="1570269891">
                              <w:marLeft w:val="960"/>
                              <w:marRight w:val="0"/>
                              <w:marTop w:val="0"/>
                              <w:marBottom w:val="0"/>
                              <w:divBdr>
                                <w:top w:val="none" w:sz="0" w:space="0" w:color="auto"/>
                                <w:left w:val="none" w:sz="0" w:space="0" w:color="auto"/>
                                <w:bottom w:val="none" w:sz="0" w:space="0" w:color="auto"/>
                                <w:right w:val="none" w:sz="0" w:space="0" w:color="auto"/>
                              </w:divBdr>
                            </w:div>
                          </w:divsChild>
                        </w:div>
                        <w:div w:id="1050956538">
                          <w:marLeft w:val="0"/>
                          <w:marRight w:val="0"/>
                          <w:marTop w:val="0"/>
                          <w:marBottom w:val="0"/>
                          <w:divBdr>
                            <w:top w:val="single" w:sz="4" w:space="6" w:color="FEFEB8"/>
                            <w:left w:val="single" w:sz="4" w:space="6" w:color="FEFEB8"/>
                            <w:bottom w:val="single" w:sz="4" w:space="6" w:color="FEFEB8"/>
                            <w:right w:val="single" w:sz="4" w:space="6" w:color="FEFEB8"/>
                          </w:divBdr>
                        </w:div>
                      </w:divsChild>
                    </w:div>
                  </w:divsChild>
                </w:div>
              </w:divsChild>
            </w:div>
          </w:divsChild>
        </w:div>
      </w:divsChild>
    </w:div>
    <w:div w:id="250236196">
      <w:bodyDiv w:val="1"/>
      <w:marLeft w:val="0"/>
      <w:marRight w:val="0"/>
      <w:marTop w:val="0"/>
      <w:marBottom w:val="0"/>
      <w:divBdr>
        <w:top w:val="none" w:sz="0" w:space="0" w:color="auto"/>
        <w:left w:val="none" w:sz="0" w:space="0" w:color="auto"/>
        <w:bottom w:val="none" w:sz="0" w:space="0" w:color="auto"/>
        <w:right w:val="none" w:sz="0" w:space="0" w:color="auto"/>
      </w:divBdr>
      <w:divsChild>
        <w:div w:id="1833838326">
          <w:marLeft w:val="0"/>
          <w:marRight w:val="0"/>
          <w:marTop w:val="0"/>
          <w:marBottom w:val="0"/>
          <w:divBdr>
            <w:top w:val="none" w:sz="0" w:space="0" w:color="auto"/>
            <w:left w:val="none" w:sz="0" w:space="0" w:color="auto"/>
            <w:bottom w:val="none" w:sz="0" w:space="0" w:color="auto"/>
            <w:right w:val="none" w:sz="0" w:space="0" w:color="auto"/>
          </w:divBdr>
          <w:divsChild>
            <w:div w:id="1818762388">
              <w:marLeft w:val="0"/>
              <w:marRight w:val="0"/>
              <w:marTop w:val="68"/>
              <w:marBottom w:val="0"/>
              <w:divBdr>
                <w:top w:val="none" w:sz="0" w:space="0" w:color="auto"/>
                <w:left w:val="none" w:sz="0" w:space="0" w:color="auto"/>
                <w:bottom w:val="none" w:sz="0" w:space="0" w:color="auto"/>
                <w:right w:val="none" w:sz="0" w:space="0" w:color="auto"/>
              </w:divBdr>
            </w:div>
          </w:divsChild>
        </w:div>
        <w:div w:id="1246525332">
          <w:marLeft w:val="0"/>
          <w:marRight w:val="0"/>
          <w:marTop w:val="340"/>
          <w:marBottom w:val="0"/>
          <w:divBdr>
            <w:top w:val="none" w:sz="0" w:space="0" w:color="auto"/>
            <w:left w:val="none" w:sz="0" w:space="0" w:color="auto"/>
            <w:bottom w:val="none" w:sz="0" w:space="0" w:color="auto"/>
            <w:right w:val="none" w:sz="0" w:space="0" w:color="auto"/>
          </w:divBdr>
          <w:divsChild>
            <w:div w:id="1314335326">
              <w:marLeft w:val="0"/>
              <w:marRight w:val="0"/>
              <w:marTop w:val="0"/>
              <w:marBottom w:val="0"/>
              <w:divBdr>
                <w:top w:val="none" w:sz="0" w:space="0" w:color="auto"/>
                <w:left w:val="none" w:sz="0" w:space="0" w:color="auto"/>
                <w:bottom w:val="none" w:sz="0" w:space="0" w:color="auto"/>
                <w:right w:val="none" w:sz="0" w:space="0" w:color="auto"/>
              </w:divBdr>
            </w:div>
            <w:div w:id="2027753890">
              <w:marLeft w:val="0"/>
              <w:marRight w:val="0"/>
              <w:marTop w:val="0"/>
              <w:marBottom w:val="0"/>
              <w:divBdr>
                <w:top w:val="none" w:sz="0" w:space="0" w:color="auto"/>
                <w:left w:val="none" w:sz="0" w:space="0" w:color="auto"/>
                <w:bottom w:val="none" w:sz="0" w:space="0" w:color="auto"/>
                <w:right w:val="none" w:sz="0" w:space="0" w:color="auto"/>
              </w:divBdr>
            </w:div>
            <w:div w:id="106433489">
              <w:marLeft w:val="0"/>
              <w:marRight w:val="0"/>
              <w:marTop w:val="0"/>
              <w:marBottom w:val="0"/>
              <w:divBdr>
                <w:top w:val="none" w:sz="0" w:space="0" w:color="auto"/>
                <w:left w:val="none" w:sz="0" w:space="0" w:color="auto"/>
                <w:bottom w:val="none" w:sz="0" w:space="0" w:color="auto"/>
                <w:right w:val="none" w:sz="0" w:space="0" w:color="auto"/>
              </w:divBdr>
            </w:div>
            <w:div w:id="1761873536">
              <w:marLeft w:val="0"/>
              <w:marRight w:val="0"/>
              <w:marTop w:val="0"/>
              <w:marBottom w:val="0"/>
              <w:divBdr>
                <w:top w:val="none" w:sz="0" w:space="0" w:color="auto"/>
                <w:left w:val="none" w:sz="0" w:space="0" w:color="auto"/>
                <w:bottom w:val="none" w:sz="0" w:space="0" w:color="auto"/>
                <w:right w:val="none" w:sz="0" w:space="0" w:color="auto"/>
              </w:divBdr>
            </w:div>
            <w:div w:id="1463382531">
              <w:marLeft w:val="0"/>
              <w:marRight w:val="0"/>
              <w:marTop w:val="0"/>
              <w:marBottom w:val="0"/>
              <w:divBdr>
                <w:top w:val="none" w:sz="0" w:space="0" w:color="auto"/>
                <w:left w:val="none" w:sz="0" w:space="0" w:color="auto"/>
                <w:bottom w:val="none" w:sz="0" w:space="0" w:color="auto"/>
                <w:right w:val="none" w:sz="0" w:space="0" w:color="auto"/>
              </w:divBdr>
            </w:div>
            <w:div w:id="8995057">
              <w:marLeft w:val="0"/>
              <w:marRight w:val="0"/>
              <w:marTop w:val="0"/>
              <w:marBottom w:val="0"/>
              <w:divBdr>
                <w:top w:val="none" w:sz="0" w:space="0" w:color="auto"/>
                <w:left w:val="none" w:sz="0" w:space="0" w:color="auto"/>
                <w:bottom w:val="none" w:sz="0" w:space="0" w:color="auto"/>
                <w:right w:val="none" w:sz="0" w:space="0" w:color="auto"/>
              </w:divBdr>
            </w:div>
            <w:div w:id="1922979872">
              <w:marLeft w:val="0"/>
              <w:marRight w:val="0"/>
              <w:marTop w:val="0"/>
              <w:marBottom w:val="0"/>
              <w:divBdr>
                <w:top w:val="none" w:sz="0" w:space="0" w:color="auto"/>
                <w:left w:val="none" w:sz="0" w:space="0" w:color="auto"/>
                <w:bottom w:val="none" w:sz="0" w:space="0" w:color="auto"/>
                <w:right w:val="none" w:sz="0" w:space="0" w:color="auto"/>
              </w:divBdr>
            </w:div>
            <w:div w:id="1628508301">
              <w:marLeft w:val="0"/>
              <w:marRight w:val="0"/>
              <w:marTop w:val="0"/>
              <w:marBottom w:val="0"/>
              <w:divBdr>
                <w:top w:val="none" w:sz="0" w:space="0" w:color="auto"/>
                <w:left w:val="none" w:sz="0" w:space="0" w:color="auto"/>
                <w:bottom w:val="none" w:sz="0" w:space="0" w:color="auto"/>
                <w:right w:val="none" w:sz="0" w:space="0" w:color="auto"/>
              </w:divBdr>
            </w:div>
            <w:div w:id="1908998896">
              <w:marLeft w:val="0"/>
              <w:marRight w:val="0"/>
              <w:marTop w:val="0"/>
              <w:marBottom w:val="0"/>
              <w:divBdr>
                <w:top w:val="none" w:sz="0" w:space="0" w:color="auto"/>
                <w:left w:val="none" w:sz="0" w:space="0" w:color="auto"/>
                <w:bottom w:val="none" w:sz="0" w:space="0" w:color="auto"/>
                <w:right w:val="none" w:sz="0" w:space="0" w:color="auto"/>
              </w:divBdr>
            </w:div>
            <w:div w:id="1049690634">
              <w:marLeft w:val="0"/>
              <w:marRight w:val="0"/>
              <w:marTop w:val="0"/>
              <w:marBottom w:val="0"/>
              <w:divBdr>
                <w:top w:val="none" w:sz="0" w:space="0" w:color="auto"/>
                <w:left w:val="none" w:sz="0" w:space="0" w:color="auto"/>
                <w:bottom w:val="none" w:sz="0" w:space="0" w:color="auto"/>
                <w:right w:val="none" w:sz="0" w:space="0" w:color="auto"/>
              </w:divBdr>
            </w:div>
            <w:div w:id="1017081479">
              <w:marLeft w:val="0"/>
              <w:marRight w:val="0"/>
              <w:marTop w:val="0"/>
              <w:marBottom w:val="0"/>
              <w:divBdr>
                <w:top w:val="none" w:sz="0" w:space="0" w:color="auto"/>
                <w:left w:val="none" w:sz="0" w:space="0" w:color="auto"/>
                <w:bottom w:val="none" w:sz="0" w:space="0" w:color="auto"/>
                <w:right w:val="none" w:sz="0" w:space="0" w:color="auto"/>
              </w:divBdr>
            </w:div>
            <w:div w:id="146473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90291">
      <w:bodyDiv w:val="1"/>
      <w:marLeft w:val="0"/>
      <w:marRight w:val="0"/>
      <w:marTop w:val="0"/>
      <w:marBottom w:val="0"/>
      <w:divBdr>
        <w:top w:val="none" w:sz="0" w:space="0" w:color="auto"/>
        <w:left w:val="none" w:sz="0" w:space="0" w:color="auto"/>
        <w:bottom w:val="none" w:sz="0" w:space="0" w:color="auto"/>
        <w:right w:val="none" w:sz="0" w:space="0" w:color="auto"/>
      </w:divBdr>
      <w:divsChild>
        <w:div w:id="114520775">
          <w:marLeft w:val="0"/>
          <w:marRight w:val="0"/>
          <w:marTop w:val="0"/>
          <w:marBottom w:val="0"/>
          <w:divBdr>
            <w:top w:val="none" w:sz="0" w:space="0" w:color="auto"/>
            <w:left w:val="none" w:sz="0" w:space="0" w:color="auto"/>
            <w:bottom w:val="none" w:sz="0" w:space="0" w:color="auto"/>
            <w:right w:val="none" w:sz="0" w:space="0" w:color="auto"/>
          </w:divBdr>
        </w:div>
        <w:div w:id="389378865">
          <w:marLeft w:val="0"/>
          <w:marRight w:val="0"/>
          <w:marTop w:val="0"/>
          <w:marBottom w:val="0"/>
          <w:divBdr>
            <w:top w:val="none" w:sz="0" w:space="0" w:color="auto"/>
            <w:left w:val="none" w:sz="0" w:space="0" w:color="auto"/>
            <w:bottom w:val="none" w:sz="0" w:space="0" w:color="auto"/>
            <w:right w:val="none" w:sz="0" w:space="0" w:color="auto"/>
          </w:divBdr>
          <w:divsChild>
            <w:div w:id="1825272471">
              <w:marLeft w:val="0"/>
              <w:marRight w:val="0"/>
              <w:marTop w:val="0"/>
              <w:marBottom w:val="0"/>
              <w:divBdr>
                <w:top w:val="none" w:sz="0" w:space="0" w:color="auto"/>
                <w:left w:val="none" w:sz="0" w:space="0" w:color="auto"/>
                <w:bottom w:val="none" w:sz="0" w:space="0" w:color="auto"/>
                <w:right w:val="none" w:sz="0" w:space="0" w:color="auto"/>
              </w:divBdr>
            </w:div>
            <w:div w:id="133833583">
              <w:marLeft w:val="0"/>
              <w:marRight w:val="0"/>
              <w:marTop w:val="0"/>
              <w:marBottom w:val="0"/>
              <w:divBdr>
                <w:top w:val="none" w:sz="0" w:space="0" w:color="auto"/>
                <w:left w:val="none" w:sz="0" w:space="0" w:color="auto"/>
                <w:bottom w:val="none" w:sz="0" w:space="0" w:color="auto"/>
                <w:right w:val="none" w:sz="0" w:space="0" w:color="auto"/>
              </w:divBdr>
            </w:div>
            <w:div w:id="1636761973">
              <w:marLeft w:val="0"/>
              <w:marRight w:val="0"/>
              <w:marTop w:val="0"/>
              <w:marBottom w:val="0"/>
              <w:divBdr>
                <w:top w:val="none" w:sz="0" w:space="0" w:color="auto"/>
                <w:left w:val="none" w:sz="0" w:space="0" w:color="auto"/>
                <w:bottom w:val="none" w:sz="0" w:space="0" w:color="auto"/>
                <w:right w:val="none" w:sz="0" w:space="0" w:color="auto"/>
              </w:divBdr>
            </w:div>
            <w:div w:id="1227762450">
              <w:marLeft w:val="0"/>
              <w:marRight w:val="0"/>
              <w:marTop w:val="0"/>
              <w:marBottom w:val="0"/>
              <w:divBdr>
                <w:top w:val="none" w:sz="0" w:space="0" w:color="auto"/>
                <w:left w:val="none" w:sz="0" w:space="0" w:color="auto"/>
                <w:bottom w:val="none" w:sz="0" w:space="0" w:color="auto"/>
                <w:right w:val="none" w:sz="0" w:space="0" w:color="auto"/>
              </w:divBdr>
            </w:div>
            <w:div w:id="2005625390">
              <w:marLeft w:val="0"/>
              <w:marRight w:val="0"/>
              <w:marTop w:val="0"/>
              <w:marBottom w:val="0"/>
              <w:divBdr>
                <w:top w:val="none" w:sz="0" w:space="0" w:color="auto"/>
                <w:left w:val="none" w:sz="0" w:space="0" w:color="auto"/>
                <w:bottom w:val="none" w:sz="0" w:space="0" w:color="auto"/>
                <w:right w:val="none" w:sz="0" w:space="0" w:color="auto"/>
              </w:divBdr>
            </w:div>
          </w:divsChild>
        </w:div>
        <w:div w:id="1204638841">
          <w:marLeft w:val="0"/>
          <w:marRight w:val="0"/>
          <w:marTop w:val="0"/>
          <w:marBottom w:val="0"/>
          <w:divBdr>
            <w:top w:val="none" w:sz="0" w:space="0" w:color="auto"/>
            <w:left w:val="none" w:sz="0" w:space="0" w:color="auto"/>
            <w:bottom w:val="none" w:sz="0" w:space="0" w:color="auto"/>
            <w:right w:val="none" w:sz="0" w:space="0" w:color="auto"/>
          </w:divBdr>
        </w:div>
        <w:div w:id="1352300090">
          <w:marLeft w:val="0"/>
          <w:marRight w:val="0"/>
          <w:marTop w:val="0"/>
          <w:marBottom w:val="0"/>
          <w:divBdr>
            <w:top w:val="none" w:sz="0" w:space="0" w:color="auto"/>
            <w:left w:val="none" w:sz="0" w:space="0" w:color="auto"/>
            <w:bottom w:val="none" w:sz="0" w:space="0" w:color="auto"/>
            <w:right w:val="none" w:sz="0" w:space="0" w:color="auto"/>
          </w:divBdr>
        </w:div>
        <w:div w:id="1240559808">
          <w:marLeft w:val="0"/>
          <w:marRight w:val="0"/>
          <w:marTop w:val="0"/>
          <w:marBottom w:val="0"/>
          <w:divBdr>
            <w:top w:val="none" w:sz="0" w:space="0" w:color="auto"/>
            <w:left w:val="none" w:sz="0" w:space="0" w:color="auto"/>
            <w:bottom w:val="none" w:sz="0" w:space="0" w:color="auto"/>
            <w:right w:val="none" w:sz="0" w:space="0" w:color="auto"/>
          </w:divBdr>
        </w:div>
      </w:divsChild>
    </w:div>
    <w:div w:id="309407101">
      <w:bodyDiv w:val="1"/>
      <w:marLeft w:val="0"/>
      <w:marRight w:val="0"/>
      <w:marTop w:val="0"/>
      <w:marBottom w:val="0"/>
      <w:divBdr>
        <w:top w:val="none" w:sz="0" w:space="0" w:color="auto"/>
        <w:left w:val="none" w:sz="0" w:space="0" w:color="auto"/>
        <w:bottom w:val="none" w:sz="0" w:space="0" w:color="auto"/>
        <w:right w:val="none" w:sz="0" w:space="0" w:color="auto"/>
      </w:divBdr>
      <w:divsChild>
        <w:div w:id="1094782941">
          <w:marLeft w:val="0"/>
          <w:marRight w:val="0"/>
          <w:marTop w:val="0"/>
          <w:marBottom w:val="0"/>
          <w:divBdr>
            <w:top w:val="none" w:sz="0" w:space="0" w:color="auto"/>
            <w:left w:val="none" w:sz="0" w:space="0" w:color="auto"/>
            <w:bottom w:val="none" w:sz="0" w:space="0" w:color="auto"/>
            <w:right w:val="none" w:sz="0" w:space="0" w:color="auto"/>
          </w:divBdr>
          <w:divsChild>
            <w:div w:id="1243763131">
              <w:marLeft w:val="0"/>
              <w:marRight w:val="0"/>
              <w:marTop w:val="0"/>
              <w:marBottom w:val="0"/>
              <w:divBdr>
                <w:top w:val="none" w:sz="0" w:space="0" w:color="auto"/>
                <w:left w:val="none" w:sz="0" w:space="0" w:color="auto"/>
                <w:bottom w:val="none" w:sz="0" w:space="0" w:color="auto"/>
                <w:right w:val="none" w:sz="0" w:space="0" w:color="auto"/>
              </w:divBdr>
            </w:div>
          </w:divsChild>
        </w:div>
        <w:div w:id="661854296">
          <w:marLeft w:val="0"/>
          <w:marRight w:val="0"/>
          <w:marTop w:val="240"/>
          <w:marBottom w:val="0"/>
          <w:divBdr>
            <w:top w:val="none" w:sz="0" w:space="0" w:color="auto"/>
            <w:left w:val="none" w:sz="0" w:space="0" w:color="auto"/>
            <w:bottom w:val="none" w:sz="0" w:space="0" w:color="auto"/>
            <w:right w:val="none" w:sz="0" w:space="0" w:color="auto"/>
          </w:divBdr>
          <w:divsChild>
            <w:div w:id="1236285001">
              <w:marLeft w:val="0"/>
              <w:marRight w:val="0"/>
              <w:marTop w:val="0"/>
              <w:marBottom w:val="0"/>
              <w:divBdr>
                <w:top w:val="none" w:sz="0" w:space="0" w:color="auto"/>
                <w:left w:val="none" w:sz="0" w:space="0" w:color="auto"/>
                <w:bottom w:val="none" w:sz="0" w:space="0" w:color="auto"/>
                <w:right w:val="none" w:sz="0" w:space="0" w:color="auto"/>
              </w:divBdr>
              <w:divsChild>
                <w:div w:id="772407808">
                  <w:marLeft w:val="0"/>
                  <w:marRight w:val="0"/>
                  <w:marTop w:val="0"/>
                  <w:marBottom w:val="0"/>
                  <w:divBdr>
                    <w:top w:val="none" w:sz="0" w:space="0" w:color="auto"/>
                    <w:left w:val="none" w:sz="0" w:space="0" w:color="auto"/>
                    <w:bottom w:val="none" w:sz="0" w:space="0" w:color="auto"/>
                    <w:right w:val="none" w:sz="0" w:space="0" w:color="auto"/>
                  </w:divBdr>
                </w:div>
                <w:div w:id="1881088809">
                  <w:blockQuote w:val="1"/>
                  <w:marLeft w:val="204"/>
                  <w:marRight w:val="204"/>
                  <w:marTop w:val="190"/>
                  <w:marBottom w:val="272"/>
                  <w:divBdr>
                    <w:top w:val="none" w:sz="0" w:space="0" w:color="auto"/>
                    <w:left w:val="none" w:sz="0" w:space="0" w:color="auto"/>
                    <w:bottom w:val="none" w:sz="0" w:space="0" w:color="auto"/>
                    <w:right w:val="none" w:sz="0" w:space="0" w:color="auto"/>
                  </w:divBdr>
                  <w:divsChild>
                    <w:div w:id="2175650">
                      <w:marLeft w:val="0"/>
                      <w:marRight w:val="0"/>
                      <w:marTop w:val="0"/>
                      <w:marBottom w:val="0"/>
                      <w:divBdr>
                        <w:top w:val="none" w:sz="0" w:space="0" w:color="auto"/>
                        <w:left w:val="none" w:sz="0" w:space="0" w:color="auto"/>
                        <w:bottom w:val="none" w:sz="0" w:space="0" w:color="auto"/>
                        <w:right w:val="none" w:sz="0" w:space="0" w:color="auto"/>
                      </w:divBdr>
                      <w:divsChild>
                        <w:div w:id="1095587718">
                          <w:marLeft w:val="0"/>
                          <w:marRight w:val="0"/>
                          <w:marTop w:val="0"/>
                          <w:marBottom w:val="0"/>
                          <w:divBdr>
                            <w:top w:val="none" w:sz="0" w:space="0" w:color="auto"/>
                            <w:left w:val="none" w:sz="0" w:space="0" w:color="auto"/>
                            <w:bottom w:val="none" w:sz="0" w:space="0" w:color="auto"/>
                            <w:right w:val="none" w:sz="0" w:space="0" w:color="auto"/>
                          </w:divBdr>
                        </w:div>
                        <w:div w:id="1673872786">
                          <w:marLeft w:val="0"/>
                          <w:marRight w:val="0"/>
                          <w:marTop w:val="0"/>
                          <w:marBottom w:val="0"/>
                          <w:divBdr>
                            <w:top w:val="none" w:sz="0" w:space="0" w:color="auto"/>
                            <w:left w:val="none" w:sz="0" w:space="0" w:color="auto"/>
                            <w:bottom w:val="none" w:sz="0" w:space="0" w:color="auto"/>
                            <w:right w:val="none" w:sz="0" w:space="0" w:color="auto"/>
                          </w:divBdr>
                        </w:div>
                        <w:div w:id="4291930">
                          <w:marLeft w:val="0"/>
                          <w:marRight w:val="0"/>
                          <w:marTop w:val="0"/>
                          <w:marBottom w:val="0"/>
                          <w:divBdr>
                            <w:top w:val="none" w:sz="0" w:space="0" w:color="auto"/>
                            <w:left w:val="none" w:sz="0" w:space="0" w:color="auto"/>
                            <w:bottom w:val="none" w:sz="0" w:space="0" w:color="auto"/>
                            <w:right w:val="none" w:sz="0" w:space="0" w:color="auto"/>
                          </w:divBdr>
                        </w:div>
                        <w:div w:id="65878002">
                          <w:marLeft w:val="0"/>
                          <w:marRight w:val="0"/>
                          <w:marTop w:val="0"/>
                          <w:marBottom w:val="0"/>
                          <w:divBdr>
                            <w:top w:val="none" w:sz="0" w:space="0" w:color="auto"/>
                            <w:left w:val="none" w:sz="0" w:space="0" w:color="auto"/>
                            <w:bottom w:val="none" w:sz="0" w:space="0" w:color="auto"/>
                            <w:right w:val="none" w:sz="0" w:space="0" w:color="auto"/>
                          </w:divBdr>
                        </w:div>
                        <w:div w:id="1431009088">
                          <w:marLeft w:val="0"/>
                          <w:marRight w:val="0"/>
                          <w:marTop w:val="0"/>
                          <w:marBottom w:val="0"/>
                          <w:divBdr>
                            <w:top w:val="none" w:sz="0" w:space="0" w:color="auto"/>
                            <w:left w:val="none" w:sz="0" w:space="0" w:color="auto"/>
                            <w:bottom w:val="none" w:sz="0" w:space="0" w:color="auto"/>
                            <w:right w:val="none" w:sz="0" w:space="0" w:color="auto"/>
                          </w:divBdr>
                        </w:div>
                      </w:divsChild>
                    </w:div>
                    <w:div w:id="322703899">
                      <w:marLeft w:val="0"/>
                      <w:marRight w:val="0"/>
                      <w:marTop w:val="0"/>
                      <w:marBottom w:val="0"/>
                      <w:divBdr>
                        <w:top w:val="none" w:sz="0" w:space="0" w:color="auto"/>
                        <w:left w:val="none" w:sz="0" w:space="0" w:color="auto"/>
                        <w:bottom w:val="none" w:sz="0" w:space="0" w:color="auto"/>
                        <w:right w:val="none" w:sz="0" w:space="0" w:color="auto"/>
                      </w:divBdr>
                      <w:divsChild>
                        <w:div w:id="38625677">
                          <w:marLeft w:val="0"/>
                          <w:marRight w:val="0"/>
                          <w:marTop w:val="0"/>
                          <w:marBottom w:val="0"/>
                          <w:divBdr>
                            <w:top w:val="none" w:sz="0" w:space="0" w:color="auto"/>
                            <w:left w:val="none" w:sz="0" w:space="0" w:color="auto"/>
                            <w:bottom w:val="none" w:sz="0" w:space="0" w:color="auto"/>
                            <w:right w:val="none" w:sz="0" w:space="0" w:color="auto"/>
                          </w:divBdr>
                        </w:div>
                      </w:divsChild>
                    </w:div>
                    <w:div w:id="2138521230">
                      <w:marLeft w:val="0"/>
                      <w:marRight w:val="0"/>
                      <w:marTop w:val="0"/>
                      <w:marBottom w:val="0"/>
                      <w:divBdr>
                        <w:top w:val="none" w:sz="0" w:space="0" w:color="auto"/>
                        <w:left w:val="none" w:sz="0" w:space="0" w:color="auto"/>
                        <w:bottom w:val="none" w:sz="0" w:space="0" w:color="auto"/>
                        <w:right w:val="none" w:sz="0" w:space="0" w:color="auto"/>
                      </w:divBdr>
                      <w:divsChild>
                        <w:div w:id="36375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72123">
                  <w:marLeft w:val="0"/>
                  <w:marRight w:val="0"/>
                  <w:marTop w:val="0"/>
                  <w:marBottom w:val="0"/>
                  <w:divBdr>
                    <w:top w:val="none" w:sz="0" w:space="0" w:color="auto"/>
                    <w:left w:val="none" w:sz="0" w:space="0" w:color="auto"/>
                    <w:bottom w:val="none" w:sz="0" w:space="0" w:color="auto"/>
                    <w:right w:val="none" w:sz="0" w:space="0" w:color="auto"/>
                  </w:divBdr>
                </w:div>
                <w:div w:id="1585534815">
                  <w:marLeft w:val="0"/>
                  <w:marRight w:val="0"/>
                  <w:marTop w:val="0"/>
                  <w:marBottom w:val="0"/>
                  <w:divBdr>
                    <w:top w:val="none" w:sz="0" w:space="0" w:color="auto"/>
                    <w:left w:val="none" w:sz="0" w:space="0" w:color="auto"/>
                    <w:bottom w:val="none" w:sz="0" w:space="0" w:color="auto"/>
                    <w:right w:val="none" w:sz="0" w:space="0" w:color="auto"/>
                  </w:divBdr>
                </w:div>
                <w:div w:id="1941135990">
                  <w:marLeft w:val="0"/>
                  <w:marRight w:val="0"/>
                  <w:marTop w:val="0"/>
                  <w:marBottom w:val="0"/>
                  <w:divBdr>
                    <w:top w:val="none" w:sz="0" w:space="0" w:color="auto"/>
                    <w:left w:val="none" w:sz="0" w:space="0" w:color="auto"/>
                    <w:bottom w:val="none" w:sz="0" w:space="0" w:color="auto"/>
                    <w:right w:val="none" w:sz="0" w:space="0" w:color="auto"/>
                  </w:divBdr>
                </w:div>
                <w:div w:id="2034308888">
                  <w:marLeft w:val="0"/>
                  <w:marRight w:val="0"/>
                  <w:marTop w:val="0"/>
                  <w:marBottom w:val="0"/>
                  <w:divBdr>
                    <w:top w:val="none" w:sz="0" w:space="0" w:color="auto"/>
                    <w:left w:val="none" w:sz="0" w:space="0" w:color="auto"/>
                    <w:bottom w:val="none" w:sz="0" w:space="0" w:color="auto"/>
                    <w:right w:val="none" w:sz="0" w:space="0" w:color="auto"/>
                  </w:divBdr>
                </w:div>
                <w:div w:id="198124425">
                  <w:marLeft w:val="0"/>
                  <w:marRight w:val="0"/>
                  <w:marTop w:val="0"/>
                  <w:marBottom w:val="0"/>
                  <w:divBdr>
                    <w:top w:val="none" w:sz="0" w:space="0" w:color="auto"/>
                    <w:left w:val="none" w:sz="0" w:space="0" w:color="auto"/>
                    <w:bottom w:val="none" w:sz="0" w:space="0" w:color="auto"/>
                    <w:right w:val="none" w:sz="0" w:space="0" w:color="auto"/>
                  </w:divBdr>
                </w:div>
                <w:div w:id="1651397843">
                  <w:marLeft w:val="0"/>
                  <w:marRight w:val="0"/>
                  <w:marTop w:val="0"/>
                  <w:marBottom w:val="0"/>
                  <w:divBdr>
                    <w:top w:val="none" w:sz="0" w:space="0" w:color="auto"/>
                    <w:left w:val="none" w:sz="0" w:space="0" w:color="auto"/>
                    <w:bottom w:val="none" w:sz="0" w:space="0" w:color="auto"/>
                    <w:right w:val="none" w:sz="0" w:space="0" w:color="auto"/>
                  </w:divBdr>
                </w:div>
                <w:div w:id="1136801286">
                  <w:marLeft w:val="0"/>
                  <w:marRight w:val="0"/>
                  <w:marTop w:val="0"/>
                  <w:marBottom w:val="0"/>
                  <w:divBdr>
                    <w:top w:val="none" w:sz="0" w:space="0" w:color="auto"/>
                    <w:left w:val="none" w:sz="0" w:space="0" w:color="auto"/>
                    <w:bottom w:val="none" w:sz="0" w:space="0" w:color="auto"/>
                    <w:right w:val="none" w:sz="0" w:space="0" w:color="auto"/>
                  </w:divBdr>
                </w:div>
                <w:div w:id="1660110287">
                  <w:marLeft w:val="0"/>
                  <w:marRight w:val="0"/>
                  <w:marTop w:val="0"/>
                  <w:marBottom w:val="0"/>
                  <w:divBdr>
                    <w:top w:val="none" w:sz="0" w:space="0" w:color="auto"/>
                    <w:left w:val="none" w:sz="0" w:space="0" w:color="auto"/>
                    <w:bottom w:val="none" w:sz="0" w:space="0" w:color="auto"/>
                    <w:right w:val="none" w:sz="0" w:space="0" w:color="auto"/>
                  </w:divBdr>
                </w:div>
                <w:div w:id="918640739">
                  <w:marLeft w:val="0"/>
                  <w:marRight w:val="0"/>
                  <w:marTop w:val="0"/>
                  <w:marBottom w:val="0"/>
                  <w:divBdr>
                    <w:top w:val="none" w:sz="0" w:space="0" w:color="auto"/>
                    <w:left w:val="none" w:sz="0" w:space="0" w:color="auto"/>
                    <w:bottom w:val="none" w:sz="0" w:space="0" w:color="auto"/>
                    <w:right w:val="none" w:sz="0" w:space="0" w:color="auto"/>
                  </w:divBdr>
                </w:div>
                <w:div w:id="260838266">
                  <w:marLeft w:val="0"/>
                  <w:marRight w:val="0"/>
                  <w:marTop w:val="0"/>
                  <w:marBottom w:val="0"/>
                  <w:divBdr>
                    <w:top w:val="none" w:sz="0" w:space="0" w:color="auto"/>
                    <w:left w:val="none" w:sz="0" w:space="0" w:color="auto"/>
                    <w:bottom w:val="none" w:sz="0" w:space="0" w:color="auto"/>
                    <w:right w:val="none" w:sz="0" w:space="0" w:color="auto"/>
                  </w:divBdr>
                  <w:divsChild>
                    <w:div w:id="1604729371">
                      <w:marLeft w:val="0"/>
                      <w:marRight w:val="0"/>
                      <w:marTop w:val="0"/>
                      <w:marBottom w:val="0"/>
                      <w:divBdr>
                        <w:top w:val="none" w:sz="0" w:space="0" w:color="auto"/>
                        <w:left w:val="none" w:sz="0" w:space="5" w:color="auto"/>
                        <w:bottom w:val="none" w:sz="0" w:space="0" w:color="auto"/>
                        <w:right w:val="none" w:sz="0" w:space="5" w:color="auto"/>
                      </w:divBdr>
                    </w:div>
                    <w:div w:id="1855415377">
                      <w:marLeft w:val="60"/>
                      <w:marRight w:val="60"/>
                      <w:marTop w:val="120"/>
                      <w:marBottom w:val="120"/>
                      <w:divBdr>
                        <w:top w:val="none" w:sz="0" w:space="0" w:color="auto"/>
                        <w:left w:val="none" w:sz="0" w:space="0" w:color="auto"/>
                        <w:bottom w:val="none" w:sz="0" w:space="0" w:color="auto"/>
                        <w:right w:val="none" w:sz="0" w:space="0" w:color="auto"/>
                      </w:divBdr>
                      <w:divsChild>
                        <w:div w:id="945192711">
                          <w:marLeft w:val="0"/>
                          <w:marRight w:val="0"/>
                          <w:marTop w:val="60"/>
                          <w:marBottom w:val="180"/>
                          <w:divBdr>
                            <w:top w:val="none" w:sz="0" w:space="0" w:color="auto"/>
                            <w:left w:val="none" w:sz="0" w:space="0" w:color="auto"/>
                            <w:bottom w:val="none" w:sz="0" w:space="0" w:color="auto"/>
                            <w:right w:val="none" w:sz="0" w:space="0" w:color="auto"/>
                          </w:divBdr>
                        </w:div>
                      </w:divsChild>
                    </w:div>
                  </w:divsChild>
                </w:div>
                <w:div w:id="1012147695">
                  <w:marLeft w:val="0"/>
                  <w:marRight w:val="0"/>
                  <w:marTop w:val="0"/>
                  <w:marBottom w:val="0"/>
                  <w:divBdr>
                    <w:top w:val="none" w:sz="0" w:space="0" w:color="auto"/>
                    <w:left w:val="none" w:sz="0" w:space="0" w:color="auto"/>
                    <w:bottom w:val="none" w:sz="0" w:space="0" w:color="auto"/>
                    <w:right w:val="none" w:sz="0" w:space="0" w:color="auto"/>
                  </w:divBdr>
                </w:div>
              </w:divsChild>
            </w:div>
            <w:div w:id="519398511">
              <w:marLeft w:val="0"/>
              <w:marRight w:val="0"/>
              <w:marTop w:val="272"/>
              <w:marBottom w:val="204"/>
              <w:divBdr>
                <w:top w:val="none" w:sz="0" w:space="0" w:color="auto"/>
                <w:left w:val="none" w:sz="0" w:space="0" w:color="auto"/>
                <w:bottom w:val="none" w:sz="0" w:space="0" w:color="auto"/>
                <w:right w:val="none" w:sz="0" w:space="0" w:color="auto"/>
              </w:divBdr>
              <w:divsChild>
                <w:div w:id="103464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693700">
      <w:bodyDiv w:val="1"/>
      <w:marLeft w:val="0"/>
      <w:marRight w:val="0"/>
      <w:marTop w:val="0"/>
      <w:marBottom w:val="0"/>
      <w:divBdr>
        <w:top w:val="none" w:sz="0" w:space="0" w:color="auto"/>
        <w:left w:val="none" w:sz="0" w:space="0" w:color="auto"/>
        <w:bottom w:val="none" w:sz="0" w:space="0" w:color="auto"/>
        <w:right w:val="none" w:sz="0" w:space="0" w:color="auto"/>
      </w:divBdr>
      <w:divsChild>
        <w:div w:id="2125272796">
          <w:marLeft w:val="0"/>
          <w:marRight w:val="0"/>
          <w:marTop w:val="0"/>
          <w:marBottom w:val="0"/>
          <w:divBdr>
            <w:top w:val="none" w:sz="0" w:space="0" w:color="auto"/>
            <w:left w:val="none" w:sz="0" w:space="0" w:color="auto"/>
            <w:bottom w:val="none" w:sz="0" w:space="0" w:color="auto"/>
            <w:right w:val="none" w:sz="0" w:space="0" w:color="auto"/>
          </w:divBdr>
        </w:div>
        <w:div w:id="1343388624">
          <w:marLeft w:val="0"/>
          <w:marRight w:val="0"/>
          <w:marTop w:val="0"/>
          <w:marBottom w:val="0"/>
          <w:divBdr>
            <w:top w:val="none" w:sz="0" w:space="6" w:color="auto"/>
            <w:left w:val="none" w:sz="0" w:space="12" w:color="auto"/>
            <w:bottom w:val="none" w:sz="0" w:space="10" w:color="auto"/>
            <w:right w:val="none" w:sz="0" w:space="12" w:color="auto"/>
          </w:divBdr>
          <w:divsChild>
            <w:div w:id="370349613">
              <w:marLeft w:val="0"/>
              <w:marRight w:val="0"/>
              <w:marTop w:val="0"/>
              <w:marBottom w:val="0"/>
              <w:divBdr>
                <w:top w:val="none" w:sz="0" w:space="0" w:color="auto"/>
                <w:left w:val="none" w:sz="0" w:space="0" w:color="auto"/>
                <w:bottom w:val="none" w:sz="0" w:space="0" w:color="auto"/>
                <w:right w:val="none" w:sz="0" w:space="0" w:color="auto"/>
              </w:divBdr>
              <w:divsChild>
                <w:div w:id="272250050">
                  <w:marLeft w:val="0"/>
                  <w:marRight w:val="0"/>
                  <w:marTop w:val="0"/>
                  <w:marBottom w:val="0"/>
                  <w:divBdr>
                    <w:top w:val="none" w:sz="0" w:space="0" w:color="auto"/>
                    <w:left w:val="none" w:sz="0" w:space="0" w:color="auto"/>
                    <w:bottom w:val="none" w:sz="0" w:space="0" w:color="auto"/>
                    <w:right w:val="none" w:sz="0" w:space="0" w:color="auto"/>
                  </w:divBdr>
                  <w:divsChild>
                    <w:div w:id="751001464">
                      <w:marLeft w:val="0"/>
                      <w:marRight w:val="0"/>
                      <w:marTop w:val="0"/>
                      <w:marBottom w:val="0"/>
                      <w:divBdr>
                        <w:top w:val="none" w:sz="0" w:space="0" w:color="auto"/>
                        <w:left w:val="none" w:sz="0" w:space="0" w:color="auto"/>
                        <w:bottom w:val="none" w:sz="0" w:space="0" w:color="auto"/>
                        <w:right w:val="none" w:sz="0" w:space="0" w:color="auto"/>
                      </w:divBdr>
                      <w:divsChild>
                        <w:div w:id="130488920">
                          <w:marLeft w:val="0"/>
                          <w:marRight w:val="0"/>
                          <w:marTop w:val="0"/>
                          <w:marBottom w:val="0"/>
                          <w:divBdr>
                            <w:top w:val="single" w:sz="4" w:space="6" w:color="C1C1C1"/>
                            <w:left w:val="single" w:sz="4" w:space="6" w:color="C1C1C1"/>
                            <w:bottom w:val="single" w:sz="4" w:space="6" w:color="C1C1C1"/>
                            <w:right w:val="single" w:sz="4" w:space="6" w:color="C1C1C1"/>
                          </w:divBdr>
                        </w:div>
                      </w:divsChild>
                    </w:div>
                  </w:divsChild>
                </w:div>
                <w:div w:id="216283306">
                  <w:marLeft w:val="0"/>
                  <w:marRight w:val="0"/>
                  <w:marTop w:val="0"/>
                  <w:marBottom w:val="0"/>
                  <w:divBdr>
                    <w:top w:val="none" w:sz="0" w:space="0" w:color="auto"/>
                    <w:left w:val="none" w:sz="0" w:space="0" w:color="auto"/>
                    <w:bottom w:val="none" w:sz="0" w:space="0" w:color="auto"/>
                    <w:right w:val="none" w:sz="0" w:space="0" w:color="auto"/>
                  </w:divBdr>
                </w:div>
                <w:div w:id="1886092778">
                  <w:marLeft w:val="0"/>
                  <w:marRight w:val="0"/>
                  <w:marTop w:val="0"/>
                  <w:marBottom w:val="0"/>
                  <w:divBdr>
                    <w:top w:val="none" w:sz="0" w:space="0" w:color="auto"/>
                    <w:left w:val="none" w:sz="0" w:space="0" w:color="auto"/>
                    <w:bottom w:val="none" w:sz="0" w:space="0" w:color="auto"/>
                    <w:right w:val="none" w:sz="0" w:space="0" w:color="auto"/>
                  </w:divBdr>
                </w:div>
                <w:div w:id="80570361">
                  <w:marLeft w:val="0"/>
                  <w:marRight w:val="0"/>
                  <w:marTop w:val="0"/>
                  <w:marBottom w:val="0"/>
                  <w:divBdr>
                    <w:top w:val="none" w:sz="0" w:space="0" w:color="auto"/>
                    <w:left w:val="none" w:sz="0" w:space="0" w:color="auto"/>
                    <w:bottom w:val="none" w:sz="0" w:space="0" w:color="auto"/>
                    <w:right w:val="none" w:sz="0" w:space="0" w:color="auto"/>
                  </w:divBdr>
                  <w:divsChild>
                    <w:div w:id="613246713">
                      <w:marLeft w:val="0"/>
                      <w:marRight w:val="0"/>
                      <w:marTop w:val="0"/>
                      <w:marBottom w:val="0"/>
                      <w:divBdr>
                        <w:top w:val="single" w:sz="4" w:space="6" w:color="C1C1C1"/>
                        <w:left w:val="single" w:sz="4" w:space="6" w:color="C1C1C1"/>
                        <w:bottom w:val="single" w:sz="4" w:space="6" w:color="C1C1C1"/>
                        <w:right w:val="single" w:sz="4" w:space="6" w:color="C1C1C1"/>
                      </w:divBdr>
                    </w:div>
                  </w:divsChild>
                </w:div>
                <w:div w:id="1725135108">
                  <w:marLeft w:val="0"/>
                  <w:marRight w:val="0"/>
                  <w:marTop w:val="0"/>
                  <w:marBottom w:val="0"/>
                  <w:divBdr>
                    <w:top w:val="none" w:sz="0" w:space="0" w:color="auto"/>
                    <w:left w:val="none" w:sz="0" w:space="0" w:color="auto"/>
                    <w:bottom w:val="none" w:sz="0" w:space="0" w:color="auto"/>
                    <w:right w:val="none" w:sz="0" w:space="0" w:color="auto"/>
                  </w:divBdr>
                </w:div>
                <w:div w:id="1202596546">
                  <w:marLeft w:val="0"/>
                  <w:marRight w:val="0"/>
                  <w:marTop w:val="0"/>
                  <w:marBottom w:val="0"/>
                  <w:divBdr>
                    <w:top w:val="none" w:sz="0" w:space="0" w:color="auto"/>
                    <w:left w:val="none" w:sz="0" w:space="0" w:color="auto"/>
                    <w:bottom w:val="none" w:sz="0" w:space="0" w:color="auto"/>
                    <w:right w:val="none" w:sz="0" w:space="0" w:color="auto"/>
                  </w:divBdr>
                </w:div>
                <w:div w:id="1676572643">
                  <w:marLeft w:val="0"/>
                  <w:marRight w:val="0"/>
                  <w:marTop w:val="0"/>
                  <w:marBottom w:val="0"/>
                  <w:divBdr>
                    <w:top w:val="none" w:sz="0" w:space="0" w:color="auto"/>
                    <w:left w:val="none" w:sz="0" w:space="0" w:color="auto"/>
                    <w:bottom w:val="none" w:sz="0" w:space="0" w:color="auto"/>
                    <w:right w:val="none" w:sz="0" w:space="0" w:color="auto"/>
                  </w:divBdr>
                </w:div>
                <w:div w:id="1870297873">
                  <w:marLeft w:val="0"/>
                  <w:marRight w:val="0"/>
                  <w:marTop w:val="0"/>
                  <w:marBottom w:val="0"/>
                  <w:divBdr>
                    <w:top w:val="none" w:sz="0" w:space="0" w:color="auto"/>
                    <w:left w:val="none" w:sz="0" w:space="0" w:color="auto"/>
                    <w:bottom w:val="none" w:sz="0" w:space="0" w:color="auto"/>
                    <w:right w:val="none" w:sz="0" w:space="0" w:color="auto"/>
                  </w:divBdr>
                </w:div>
                <w:div w:id="1901163365">
                  <w:marLeft w:val="0"/>
                  <w:marRight w:val="0"/>
                  <w:marTop w:val="0"/>
                  <w:marBottom w:val="0"/>
                  <w:divBdr>
                    <w:top w:val="none" w:sz="0" w:space="0" w:color="auto"/>
                    <w:left w:val="none" w:sz="0" w:space="0" w:color="auto"/>
                    <w:bottom w:val="none" w:sz="0" w:space="0" w:color="auto"/>
                    <w:right w:val="none" w:sz="0" w:space="0" w:color="auto"/>
                  </w:divBdr>
                </w:div>
                <w:div w:id="426851155">
                  <w:marLeft w:val="0"/>
                  <w:marRight w:val="0"/>
                  <w:marTop w:val="0"/>
                  <w:marBottom w:val="0"/>
                  <w:divBdr>
                    <w:top w:val="none" w:sz="0" w:space="0" w:color="auto"/>
                    <w:left w:val="none" w:sz="0" w:space="0" w:color="auto"/>
                    <w:bottom w:val="none" w:sz="0" w:space="0" w:color="auto"/>
                    <w:right w:val="none" w:sz="0" w:space="0" w:color="auto"/>
                  </w:divBdr>
                </w:div>
                <w:div w:id="1917744321">
                  <w:marLeft w:val="0"/>
                  <w:marRight w:val="0"/>
                  <w:marTop w:val="0"/>
                  <w:marBottom w:val="0"/>
                  <w:divBdr>
                    <w:top w:val="none" w:sz="0" w:space="0" w:color="auto"/>
                    <w:left w:val="none" w:sz="0" w:space="0" w:color="auto"/>
                    <w:bottom w:val="none" w:sz="0" w:space="0" w:color="auto"/>
                    <w:right w:val="none" w:sz="0" w:space="0" w:color="auto"/>
                  </w:divBdr>
                </w:div>
                <w:div w:id="949045044">
                  <w:marLeft w:val="0"/>
                  <w:marRight w:val="0"/>
                  <w:marTop w:val="0"/>
                  <w:marBottom w:val="0"/>
                  <w:divBdr>
                    <w:top w:val="none" w:sz="0" w:space="0" w:color="auto"/>
                    <w:left w:val="none" w:sz="0" w:space="0" w:color="auto"/>
                    <w:bottom w:val="none" w:sz="0" w:space="0" w:color="auto"/>
                    <w:right w:val="none" w:sz="0" w:space="0" w:color="auto"/>
                  </w:divBdr>
                </w:div>
                <w:div w:id="709765377">
                  <w:marLeft w:val="0"/>
                  <w:marRight w:val="0"/>
                  <w:marTop w:val="0"/>
                  <w:marBottom w:val="0"/>
                  <w:divBdr>
                    <w:top w:val="none" w:sz="0" w:space="0" w:color="auto"/>
                    <w:left w:val="none" w:sz="0" w:space="0" w:color="auto"/>
                    <w:bottom w:val="none" w:sz="0" w:space="0" w:color="auto"/>
                    <w:right w:val="none" w:sz="0" w:space="0" w:color="auto"/>
                  </w:divBdr>
                </w:div>
                <w:div w:id="733283239">
                  <w:marLeft w:val="0"/>
                  <w:marRight w:val="0"/>
                  <w:marTop w:val="0"/>
                  <w:marBottom w:val="0"/>
                  <w:divBdr>
                    <w:top w:val="none" w:sz="0" w:space="0" w:color="auto"/>
                    <w:left w:val="none" w:sz="0" w:space="0" w:color="auto"/>
                    <w:bottom w:val="none" w:sz="0" w:space="0" w:color="auto"/>
                    <w:right w:val="none" w:sz="0" w:space="0" w:color="auto"/>
                  </w:divBdr>
                  <w:divsChild>
                    <w:div w:id="780493885">
                      <w:marLeft w:val="0"/>
                      <w:marRight w:val="0"/>
                      <w:marTop w:val="0"/>
                      <w:marBottom w:val="0"/>
                      <w:divBdr>
                        <w:top w:val="single" w:sz="4" w:space="6" w:color="C1C1C1"/>
                        <w:left w:val="single" w:sz="4" w:space="6" w:color="C1C1C1"/>
                        <w:bottom w:val="single" w:sz="4" w:space="6" w:color="C1C1C1"/>
                        <w:right w:val="single" w:sz="4" w:space="6" w:color="C1C1C1"/>
                      </w:divBdr>
                    </w:div>
                  </w:divsChild>
                </w:div>
                <w:div w:id="879785585">
                  <w:marLeft w:val="0"/>
                  <w:marRight w:val="0"/>
                  <w:marTop w:val="0"/>
                  <w:marBottom w:val="0"/>
                  <w:divBdr>
                    <w:top w:val="none" w:sz="0" w:space="0" w:color="auto"/>
                    <w:left w:val="none" w:sz="0" w:space="0" w:color="auto"/>
                    <w:bottom w:val="none" w:sz="0" w:space="0" w:color="auto"/>
                    <w:right w:val="none" w:sz="0" w:space="0" w:color="auto"/>
                  </w:divBdr>
                </w:div>
                <w:div w:id="131531269">
                  <w:marLeft w:val="0"/>
                  <w:marRight w:val="0"/>
                  <w:marTop w:val="0"/>
                  <w:marBottom w:val="0"/>
                  <w:divBdr>
                    <w:top w:val="none" w:sz="0" w:space="0" w:color="auto"/>
                    <w:left w:val="none" w:sz="0" w:space="0" w:color="auto"/>
                    <w:bottom w:val="none" w:sz="0" w:space="0" w:color="auto"/>
                    <w:right w:val="none" w:sz="0" w:space="0" w:color="auto"/>
                  </w:divBdr>
                </w:div>
                <w:div w:id="132868653">
                  <w:marLeft w:val="0"/>
                  <w:marRight w:val="0"/>
                  <w:marTop w:val="0"/>
                  <w:marBottom w:val="0"/>
                  <w:divBdr>
                    <w:top w:val="none" w:sz="0" w:space="0" w:color="auto"/>
                    <w:left w:val="none" w:sz="0" w:space="0" w:color="auto"/>
                    <w:bottom w:val="none" w:sz="0" w:space="0" w:color="auto"/>
                    <w:right w:val="none" w:sz="0" w:space="0" w:color="auto"/>
                  </w:divBdr>
                </w:div>
                <w:div w:id="1501695940">
                  <w:marLeft w:val="0"/>
                  <w:marRight w:val="0"/>
                  <w:marTop w:val="0"/>
                  <w:marBottom w:val="0"/>
                  <w:divBdr>
                    <w:top w:val="none" w:sz="0" w:space="0" w:color="auto"/>
                    <w:left w:val="none" w:sz="0" w:space="0" w:color="auto"/>
                    <w:bottom w:val="none" w:sz="0" w:space="0" w:color="auto"/>
                    <w:right w:val="none" w:sz="0" w:space="0" w:color="auto"/>
                  </w:divBdr>
                  <w:divsChild>
                    <w:div w:id="1429497805">
                      <w:marLeft w:val="0"/>
                      <w:marRight w:val="0"/>
                      <w:marTop w:val="58"/>
                      <w:marBottom w:val="58"/>
                      <w:divBdr>
                        <w:top w:val="none" w:sz="0" w:space="0" w:color="auto"/>
                        <w:left w:val="none" w:sz="0" w:space="0" w:color="auto"/>
                        <w:bottom w:val="none" w:sz="0" w:space="0" w:color="auto"/>
                        <w:right w:val="none" w:sz="0" w:space="0" w:color="auto"/>
                      </w:divBdr>
                    </w:div>
                  </w:divsChild>
                </w:div>
                <w:div w:id="1540510281">
                  <w:marLeft w:val="0"/>
                  <w:marRight w:val="0"/>
                  <w:marTop w:val="0"/>
                  <w:marBottom w:val="0"/>
                  <w:divBdr>
                    <w:top w:val="none" w:sz="0" w:space="0" w:color="auto"/>
                    <w:left w:val="none" w:sz="0" w:space="0" w:color="auto"/>
                    <w:bottom w:val="none" w:sz="0" w:space="0" w:color="auto"/>
                    <w:right w:val="none" w:sz="0" w:space="0" w:color="auto"/>
                  </w:divBdr>
                </w:div>
                <w:div w:id="1482497905">
                  <w:marLeft w:val="0"/>
                  <w:marRight w:val="0"/>
                  <w:marTop w:val="0"/>
                  <w:marBottom w:val="0"/>
                  <w:divBdr>
                    <w:top w:val="none" w:sz="0" w:space="0" w:color="auto"/>
                    <w:left w:val="none" w:sz="0" w:space="0" w:color="auto"/>
                    <w:bottom w:val="none" w:sz="0" w:space="0" w:color="auto"/>
                    <w:right w:val="none" w:sz="0" w:space="0" w:color="auto"/>
                  </w:divBdr>
                </w:div>
                <w:div w:id="964849156">
                  <w:marLeft w:val="0"/>
                  <w:marRight w:val="0"/>
                  <w:marTop w:val="0"/>
                  <w:marBottom w:val="0"/>
                  <w:divBdr>
                    <w:top w:val="none" w:sz="0" w:space="0" w:color="auto"/>
                    <w:left w:val="none" w:sz="0" w:space="0" w:color="auto"/>
                    <w:bottom w:val="none" w:sz="0" w:space="0" w:color="auto"/>
                    <w:right w:val="none" w:sz="0" w:space="0" w:color="auto"/>
                  </w:divBdr>
                </w:div>
                <w:div w:id="1126506038">
                  <w:marLeft w:val="0"/>
                  <w:marRight w:val="0"/>
                  <w:marTop w:val="0"/>
                  <w:marBottom w:val="0"/>
                  <w:divBdr>
                    <w:top w:val="none" w:sz="0" w:space="0" w:color="auto"/>
                    <w:left w:val="none" w:sz="0" w:space="0" w:color="auto"/>
                    <w:bottom w:val="none" w:sz="0" w:space="0" w:color="auto"/>
                    <w:right w:val="none" w:sz="0" w:space="0" w:color="auto"/>
                  </w:divBdr>
                </w:div>
                <w:div w:id="2118981041">
                  <w:marLeft w:val="0"/>
                  <w:marRight w:val="0"/>
                  <w:marTop w:val="0"/>
                  <w:marBottom w:val="0"/>
                  <w:divBdr>
                    <w:top w:val="none" w:sz="0" w:space="0" w:color="auto"/>
                    <w:left w:val="none" w:sz="0" w:space="0" w:color="auto"/>
                    <w:bottom w:val="none" w:sz="0" w:space="0" w:color="auto"/>
                    <w:right w:val="none" w:sz="0" w:space="0" w:color="auto"/>
                  </w:divBdr>
                </w:div>
                <w:div w:id="968977969">
                  <w:marLeft w:val="0"/>
                  <w:marRight w:val="0"/>
                  <w:marTop w:val="0"/>
                  <w:marBottom w:val="0"/>
                  <w:divBdr>
                    <w:top w:val="none" w:sz="0" w:space="0" w:color="auto"/>
                    <w:left w:val="none" w:sz="0" w:space="0" w:color="auto"/>
                    <w:bottom w:val="none" w:sz="0" w:space="0" w:color="auto"/>
                    <w:right w:val="none" w:sz="0" w:space="0" w:color="auto"/>
                  </w:divBdr>
                  <w:divsChild>
                    <w:div w:id="896433813">
                      <w:marLeft w:val="0"/>
                      <w:marRight w:val="0"/>
                      <w:marTop w:val="0"/>
                      <w:marBottom w:val="0"/>
                      <w:divBdr>
                        <w:top w:val="none" w:sz="0" w:space="0" w:color="auto"/>
                        <w:left w:val="none" w:sz="0" w:space="0" w:color="auto"/>
                        <w:bottom w:val="none" w:sz="0" w:space="0" w:color="auto"/>
                        <w:right w:val="none" w:sz="0" w:space="0" w:color="auto"/>
                      </w:divBdr>
                      <w:divsChild>
                        <w:div w:id="348335245">
                          <w:marLeft w:val="0"/>
                          <w:marRight w:val="0"/>
                          <w:marTop w:val="0"/>
                          <w:marBottom w:val="0"/>
                          <w:divBdr>
                            <w:top w:val="none" w:sz="0" w:space="0" w:color="auto"/>
                            <w:left w:val="none" w:sz="0" w:space="0" w:color="auto"/>
                            <w:bottom w:val="none" w:sz="0" w:space="0" w:color="auto"/>
                            <w:right w:val="none" w:sz="0" w:space="0" w:color="auto"/>
                          </w:divBdr>
                          <w:divsChild>
                            <w:div w:id="1136685431">
                              <w:marLeft w:val="0"/>
                              <w:marRight w:val="0"/>
                              <w:marTop w:val="0"/>
                              <w:marBottom w:val="0"/>
                              <w:divBdr>
                                <w:top w:val="none" w:sz="0" w:space="0" w:color="auto"/>
                                <w:left w:val="none" w:sz="0" w:space="0" w:color="auto"/>
                                <w:bottom w:val="none" w:sz="0" w:space="0" w:color="auto"/>
                                <w:right w:val="none" w:sz="0" w:space="0" w:color="auto"/>
                              </w:divBdr>
                            </w:div>
                          </w:divsChild>
                        </w:div>
                        <w:div w:id="1929193680">
                          <w:marLeft w:val="0"/>
                          <w:marRight w:val="0"/>
                          <w:marTop w:val="0"/>
                          <w:marBottom w:val="0"/>
                          <w:divBdr>
                            <w:top w:val="none" w:sz="0" w:space="0" w:color="auto"/>
                            <w:left w:val="none" w:sz="0" w:space="0" w:color="auto"/>
                            <w:bottom w:val="none" w:sz="0" w:space="0" w:color="auto"/>
                            <w:right w:val="none" w:sz="0" w:space="0" w:color="auto"/>
                          </w:divBdr>
                          <w:divsChild>
                            <w:div w:id="928538016">
                              <w:marLeft w:val="0"/>
                              <w:marRight w:val="0"/>
                              <w:marTop w:val="0"/>
                              <w:marBottom w:val="0"/>
                              <w:divBdr>
                                <w:top w:val="none" w:sz="0" w:space="0" w:color="auto"/>
                                <w:left w:val="none" w:sz="0" w:space="0" w:color="auto"/>
                                <w:bottom w:val="none" w:sz="0" w:space="0" w:color="auto"/>
                                <w:right w:val="none" w:sz="0" w:space="0" w:color="auto"/>
                              </w:divBdr>
                            </w:div>
                            <w:div w:id="2038582332">
                              <w:marLeft w:val="0"/>
                              <w:marRight w:val="0"/>
                              <w:marTop w:val="0"/>
                              <w:marBottom w:val="0"/>
                              <w:divBdr>
                                <w:top w:val="none" w:sz="0" w:space="0" w:color="auto"/>
                                <w:left w:val="none" w:sz="0" w:space="0" w:color="auto"/>
                                <w:bottom w:val="none" w:sz="0" w:space="0" w:color="auto"/>
                                <w:right w:val="none" w:sz="0" w:space="0" w:color="auto"/>
                              </w:divBdr>
                            </w:div>
                            <w:div w:id="903417991">
                              <w:marLeft w:val="0"/>
                              <w:marRight w:val="0"/>
                              <w:marTop w:val="0"/>
                              <w:marBottom w:val="0"/>
                              <w:divBdr>
                                <w:top w:val="none" w:sz="0" w:space="0" w:color="auto"/>
                                <w:left w:val="none" w:sz="0" w:space="0" w:color="auto"/>
                                <w:bottom w:val="none" w:sz="0" w:space="0" w:color="auto"/>
                                <w:right w:val="none" w:sz="0" w:space="0" w:color="auto"/>
                              </w:divBdr>
                            </w:div>
                            <w:div w:id="230189948">
                              <w:marLeft w:val="0"/>
                              <w:marRight w:val="0"/>
                              <w:marTop w:val="0"/>
                              <w:marBottom w:val="0"/>
                              <w:divBdr>
                                <w:top w:val="none" w:sz="0" w:space="0" w:color="auto"/>
                                <w:left w:val="none" w:sz="0" w:space="0" w:color="auto"/>
                                <w:bottom w:val="none" w:sz="0" w:space="0" w:color="auto"/>
                                <w:right w:val="none" w:sz="0" w:space="0" w:color="auto"/>
                              </w:divBdr>
                            </w:div>
                            <w:div w:id="328676800">
                              <w:marLeft w:val="0"/>
                              <w:marRight w:val="0"/>
                              <w:marTop w:val="0"/>
                              <w:marBottom w:val="0"/>
                              <w:divBdr>
                                <w:top w:val="none" w:sz="0" w:space="0" w:color="auto"/>
                                <w:left w:val="none" w:sz="0" w:space="0" w:color="auto"/>
                                <w:bottom w:val="none" w:sz="0" w:space="0" w:color="auto"/>
                                <w:right w:val="none" w:sz="0" w:space="0" w:color="auto"/>
                              </w:divBdr>
                            </w:div>
                            <w:div w:id="644745619">
                              <w:marLeft w:val="0"/>
                              <w:marRight w:val="0"/>
                              <w:marTop w:val="0"/>
                              <w:marBottom w:val="0"/>
                              <w:divBdr>
                                <w:top w:val="none" w:sz="0" w:space="0" w:color="auto"/>
                                <w:left w:val="none" w:sz="0" w:space="0" w:color="auto"/>
                                <w:bottom w:val="none" w:sz="0" w:space="0" w:color="auto"/>
                                <w:right w:val="none" w:sz="0" w:space="0" w:color="auto"/>
                              </w:divBdr>
                            </w:div>
                            <w:div w:id="1760297771">
                              <w:marLeft w:val="0"/>
                              <w:marRight w:val="0"/>
                              <w:marTop w:val="0"/>
                              <w:marBottom w:val="0"/>
                              <w:divBdr>
                                <w:top w:val="none" w:sz="0" w:space="0" w:color="auto"/>
                                <w:left w:val="none" w:sz="0" w:space="0" w:color="auto"/>
                                <w:bottom w:val="none" w:sz="0" w:space="0" w:color="auto"/>
                                <w:right w:val="none" w:sz="0" w:space="0" w:color="auto"/>
                              </w:divBdr>
                            </w:div>
                            <w:div w:id="454951722">
                              <w:marLeft w:val="0"/>
                              <w:marRight w:val="0"/>
                              <w:marTop w:val="0"/>
                              <w:marBottom w:val="0"/>
                              <w:divBdr>
                                <w:top w:val="none" w:sz="0" w:space="0" w:color="auto"/>
                                <w:left w:val="none" w:sz="0" w:space="0" w:color="auto"/>
                                <w:bottom w:val="none" w:sz="0" w:space="0" w:color="auto"/>
                                <w:right w:val="none" w:sz="0" w:space="0" w:color="auto"/>
                              </w:divBdr>
                            </w:div>
                            <w:div w:id="1612081188">
                              <w:marLeft w:val="0"/>
                              <w:marRight w:val="0"/>
                              <w:marTop w:val="0"/>
                              <w:marBottom w:val="0"/>
                              <w:divBdr>
                                <w:top w:val="none" w:sz="0" w:space="0" w:color="auto"/>
                                <w:left w:val="none" w:sz="0" w:space="0" w:color="auto"/>
                                <w:bottom w:val="none" w:sz="0" w:space="0" w:color="auto"/>
                                <w:right w:val="none" w:sz="0" w:space="0" w:color="auto"/>
                              </w:divBdr>
                            </w:div>
                            <w:div w:id="1560630514">
                              <w:marLeft w:val="0"/>
                              <w:marRight w:val="0"/>
                              <w:marTop w:val="0"/>
                              <w:marBottom w:val="0"/>
                              <w:divBdr>
                                <w:top w:val="none" w:sz="0" w:space="0" w:color="auto"/>
                                <w:left w:val="none" w:sz="0" w:space="0" w:color="auto"/>
                                <w:bottom w:val="none" w:sz="0" w:space="0" w:color="auto"/>
                                <w:right w:val="none" w:sz="0" w:space="0" w:color="auto"/>
                              </w:divBdr>
                            </w:div>
                            <w:div w:id="1922133989">
                              <w:marLeft w:val="0"/>
                              <w:marRight w:val="0"/>
                              <w:marTop w:val="0"/>
                              <w:marBottom w:val="0"/>
                              <w:divBdr>
                                <w:top w:val="none" w:sz="0" w:space="0" w:color="auto"/>
                                <w:left w:val="none" w:sz="0" w:space="0" w:color="auto"/>
                                <w:bottom w:val="none" w:sz="0" w:space="0" w:color="auto"/>
                                <w:right w:val="none" w:sz="0" w:space="0" w:color="auto"/>
                              </w:divBdr>
                            </w:div>
                            <w:div w:id="1186754547">
                              <w:marLeft w:val="0"/>
                              <w:marRight w:val="0"/>
                              <w:marTop w:val="0"/>
                              <w:marBottom w:val="0"/>
                              <w:divBdr>
                                <w:top w:val="none" w:sz="0" w:space="0" w:color="auto"/>
                                <w:left w:val="none" w:sz="0" w:space="0" w:color="auto"/>
                                <w:bottom w:val="none" w:sz="0" w:space="0" w:color="auto"/>
                                <w:right w:val="none" w:sz="0" w:space="0" w:color="auto"/>
                              </w:divBdr>
                            </w:div>
                            <w:div w:id="1814911976">
                              <w:marLeft w:val="0"/>
                              <w:marRight w:val="0"/>
                              <w:marTop w:val="0"/>
                              <w:marBottom w:val="0"/>
                              <w:divBdr>
                                <w:top w:val="none" w:sz="0" w:space="0" w:color="auto"/>
                                <w:left w:val="none" w:sz="0" w:space="0" w:color="auto"/>
                                <w:bottom w:val="none" w:sz="0" w:space="0" w:color="auto"/>
                                <w:right w:val="none" w:sz="0" w:space="0" w:color="auto"/>
                              </w:divBdr>
                            </w:div>
                            <w:div w:id="1712001783">
                              <w:marLeft w:val="0"/>
                              <w:marRight w:val="0"/>
                              <w:marTop w:val="0"/>
                              <w:marBottom w:val="0"/>
                              <w:divBdr>
                                <w:top w:val="none" w:sz="0" w:space="0" w:color="auto"/>
                                <w:left w:val="none" w:sz="0" w:space="0" w:color="auto"/>
                                <w:bottom w:val="none" w:sz="0" w:space="0" w:color="auto"/>
                                <w:right w:val="none" w:sz="0" w:space="0" w:color="auto"/>
                              </w:divBdr>
                            </w:div>
                            <w:div w:id="439181089">
                              <w:marLeft w:val="0"/>
                              <w:marRight w:val="0"/>
                              <w:marTop w:val="0"/>
                              <w:marBottom w:val="0"/>
                              <w:divBdr>
                                <w:top w:val="none" w:sz="0" w:space="0" w:color="auto"/>
                                <w:left w:val="none" w:sz="0" w:space="0" w:color="auto"/>
                                <w:bottom w:val="none" w:sz="0" w:space="0" w:color="auto"/>
                                <w:right w:val="none" w:sz="0" w:space="0" w:color="auto"/>
                              </w:divBdr>
                            </w:div>
                            <w:div w:id="572588238">
                              <w:marLeft w:val="0"/>
                              <w:marRight w:val="0"/>
                              <w:marTop w:val="0"/>
                              <w:marBottom w:val="0"/>
                              <w:divBdr>
                                <w:top w:val="none" w:sz="0" w:space="0" w:color="auto"/>
                                <w:left w:val="none" w:sz="0" w:space="0" w:color="auto"/>
                                <w:bottom w:val="none" w:sz="0" w:space="0" w:color="auto"/>
                                <w:right w:val="none" w:sz="0" w:space="0" w:color="auto"/>
                              </w:divBdr>
                            </w:div>
                            <w:div w:id="1638997524">
                              <w:marLeft w:val="0"/>
                              <w:marRight w:val="0"/>
                              <w:marTop w:val="0"/>
                              <w:marBottom w:val="0"/>
                              <w:divBdr>
                                <w:top w:val="none" w:sz="0" w:space="0" w:color="auto"/>
                                <w:left w:val="none" w:sz="0" w:space="0" w:color="auto"/>
                                <w:bottom w:val="none" w:sz="0" w:space="0" w:color="auto"/>
                                <w:right w:val="none" w:sz="0" w:space="0" w:color="auto"/>
                              </w:divBdr>
                            </w:div>
                            <w:div w:id="1709183135">
                              <w:marLeft w:val="0"/>
                              <w:marRight w:val="0"/>
                              <w:marTop w:val="0"/>
                              <w:marBottom w:val="0"/>
                              <w:divBdr>
                                <w:top w:val="none" w:sz="0" w:space="0" w:color="auto"/>
                                <w:left w:val="none" w:sz="0" w:space="0" w:color="auto"/>
                                <w:bottom w:val="none" w:sz="0" w:space="0" w:color="auto"/>
                                <w:right w:val="none" w:sz="0" w:space="0" w:color="auto"/>
                              </w:divBdr>
                            </w:div>
                            <w:div w:id="1019551455">
                              <w:marLeft w:val="0"/>
                              <w:marRight w:val="0"/>
                              <w:marTop w:val="0"/>
                              <w:marBottom w:val="0"/>
                              <w:divBdr>
                                <w:top w:val="none" w:sz="0" w:space="0" w:color="auto"/>
                                <w:left w:val="none" w:sz="0" w:space="0" w:color="auto"/>
                                <w:bottom w:val="none" w:sz="0" w:space="0" w:color="auto"/>
                                <w:right w:val="none" w:sz="0" w:space="0" w:color="auto"/>
                              </w:divBdr>
                            </w:div>
                            <w:div w:id="1923877448">
                              <w:marLeft w:val="0"/>
                              <w:marRight w:val="0"/>
                              <w:marTop w:val="0"/>
                              <w:marBottom w:val="0"/>
                              <w:divBdr>
                                <w:top w:val="none" w:sz="0" w:space="0" w:color="auto"/>
                                <w:left w:val="none" w:sz="0" w:space="0" w:color="auto"/>
                                <w:bottom w:val="none" w:sz="0" w:space="0" w:color="auto"/>
                                <w:right w:val="none" w:sz="0" w:space="0" w:color="auto"/>
                              </w:divBdr>
                            </w:div>
                            <w:div w:id="1805538601">
                              <w:marLeft w:val="0"/>
                              <w:marRight w:val="0"/>
                              <w:marTop w:val="0"/>
                              <w:marBottom w:val="0"/>
                              <w:divBdr>
                                <w:top w:val="none" w:sz="0" w:space="0" w:color="auto"/>
                                <w:left w:val="none" w:sz="0" w:space="0" w:color="auto"/>
                                <w:bottom w:val="none" w:sz="0" w:space="0" w:color="auto"/>
                                <w:right w:val="none" w:sz="0" w:space="0" w:color="auto"/>
                              </w:divBdr>
                            </w:div>
                            <w:div w:id="399059532">
                              <w:marLeft w:val="0"/>
                              <w:marRight w:val="0"/>
                              <w:marTop w:val="0"/>
                              <w:marBottom w:val="0"/>
                              <w:divBdr>
                                <w:top w:val="none" w:sz="0" w:space="0" w:color="auto"/>
                                <w:left w:val="none" w:sz="0" w:space="0" w:color="auto"/>
                                <w:bottom w:val="none" w:sz="0" w:space="0" w:color="auto"/>
                                <w:right w:val="none" w:sz="0" w:space="0" w:color="auto"/>
                              </w:divBdr>
                            </w:div>
                            <w:div w:id="1160001186">
                              <w:marLeft w:val="0"/>
                              <w:marRight w:val="0"/>
                              <w:marTop w:val="0"/>
                              <w:marBottom w:val="0"/>
                              <w:divBdr>
                                <w:top w:val="none" w:sz="0" w:space="0" w:color="auto"/>
                                <w:left w:val="none" w:sz="0" w:space="0" w:color="auto"/>
                                <w:bottom w:val="none" w:sz="0" w:space="0" w:color="auto"/>
                                <w:right w:val="none" w:sz="0" w:space="0" w:color="auto"/>
                              </w:divBdr>
                            </w:div>
                            <w:div w:id="2119331594">
                              <w:marLeft w:val="0"/>
                              <w:marRight w:val="0"/>
                              <w:marTop w:val="0"/>
                              <w:marBottom w:val="0"/>
                              <w:divBdr>
                                <w:top w:val="none" w:sz="0" w:space="0" w:color="auto"/>
                                <w:left w:val="none" w:sz="0" w:space="0" w:color="auto"/>
                                <w:bottom w:val="none" w:sz="0" w:space="0" w:color="auto"/>
                                <w:right w:val="none" w:sz="0" w:space="0" w:color="auto"/>
                              </w:divBdr>
                            </w:div>
                            <w:div w:id="1886869587">
                              <w:marLeft w:val="0"/>
                              <w:marRight w:val="0"/>
                              <w:marTop w:val="0"/>
                              <w:marBottom w:val="0"/>
                              <w:divBdr>
                                <w:top w:val="none" w:sz="0" w:space="0" w:color="auto"/>
                                <w:left w:val="none" w:sz="0" w:space="0" w:color="auto"/>
                                <w:bottom w:val="none" w:sz="0" w:space="0" w:color="auto"/>
                                <w:right w:val="none" w:sz="0" w:space="0" w:color="auto"/>
                              </w:divBdr>
                            </w:div>
                            <w:div w:id="17153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73848">
                  <w:marLeft w:val="0"/>
                  <w:marRight w:val="0"/>
                  <w:marTop w:val="0"/>
                  <w:marBottom w:val="0"/>
                  <w:divBdr>
                    <w:top w:val="none" w:sz="0" w:space="0" w:color="auto"/>
                    <w:left w:val="none" w:sz="0" w:space="0" w:color="auto"/>
                    <w:bottom w:val="none" w:sz="0" w:space="0" w:color="auto"/>
                    <w:right w:val="none" w:sz="0" w:space="0" w:color="auto"/>
                  </w:divBdr>
                </w:div>
                <w:div w:id="247547698">
                  <w:marLeft w:val="0"/>
                  <w:marRight w:val="0"/>
                  <w:marTop w:val="0"/>
                  <w:marBottom w:val="0"/>
                  <w:divBdr>
                    <w:top w:val="none" w:sz="0" w:space="0" w:color="auto"/>
                    <w:left w:val="none" w:sz="0" w:space="0" w:color="auto"/>
                    <w:bottom w:val="none" w:sz="0" w:space="0" w:color="auto"/>
                    <w:right w:val="none" w:sz="0" w:space="0" w:color="auto"/>
                  </w:divBdr>
                </w:div>
                <w:div w:id="661205312">
                  <w:marLeft w:val="0"/>
                  <w:marRight w:val="0"/>
                  <w:marTop w:val="0"/>
                  <w:marBottom w:val="0"/>
                  <w:divBdr>
                    <w:top w:val="none" w:sz="0" w:space="0" w:color="auto"/>
                    <w:left w:val="none" w:sz="0" w:space="0" w:color="auto"/>
                    <w:bottom w:val="none" w:sz="0" w:space="0" w:color="auto"/>
                    <w:right w:val="none" w:sz="0" w:space="0" w:color="auto"/>
                  </w:divBdr>
                  <w:divsChild>
                    <w:div w:id="1666133149">
                      <w:marLeft w:val="0"/>
                      <w:marRight w:val="0"/>
                      <w:marTop w:val="0"/>
                      <w:marBottom w:val="0"/>
                      <w:divBdr>
                        <w:top w:val="none" w:sz="0" w:space="0" w:color="auto"/>
                        <w:left w:val="none" w:sz="0" w:space="0" w:color="auto"/>
                        <w:bottom w:val="none" w:sz="0" w:space="0" w:color="auto"/>
                        <w:right w:val="none" w:sz="0" w:space="0" w:color="auto"/>
                      </w:divBdr>
                      <w:divsChild>
                        <w:div w:id="271743055">
                          <w:marLeft w:val="0"/>
                          <w:marRight w:val="0"/>
                          <w:marTop w:val="0"/>
                          <w:marBottom w:val="0"/>
                          <w:divBdr>
                            <w:top w:val="none" w:sz="0" w:space="0" w:color="auto"/>
                            <w:left w:val="none" w:sz="0" w:space="0" w:color="auto"/>
                            <w:bottom w:val="none" w:sz="0" w:space="0" w:color="auto"/>
                            <w:right w:val="none" w:sz="0" w:space="0" w:color="auto"/>
                          </w:divBdr>
                          <w:divsChild>
                            <w:div w:id="1822312587">
                              <w:marLeft w:val="0"/>
                              <w:marRight w:val="0"/>
                              <w:marTop w:val="0"/>
                              <w:marBottom w:val="0"/>
                              <w:divBdr>
                                <w:top w:val="none" w:sz="0" w:space="0" w:color="auto"/>
                                <w:left w:val="none" w:sz="0" w:space="0" w:color="auto"/>
                                <w:bottom w:val="none" w:sz="0" w:space="0" w:color="auto"/>
                                <w:right w:val="none" w:sz="0" w:space="0" w:color="auto"/>
                              </w:divBdr>
                            </w:div>
                          </w:divsChild>
                        </w:div>
                        <w:div w:id="275186604">
                          <w:marLeft w:val="0"/>
                          <w:marRight w:val="0"/>
                          <w:marTop w:val="0"/>
                          <w:marBottom w:val="0"/>
                          <w:divBdr>
                            <w:top w:val="none" w:sz="0" w:space="0" w:color="auto"/>
                            <w:left w:val="none" w:sz="0" w:space="0" w:color="auto"/>
                            <w:bottom w:val="none" w:sz="0" w:space="0" w:color="auto"/>
                            <w:right w:val="none" w:sz="0" w:space="0" w:color="auto"/>
                          </w:divBdr>
                          <w:divsChild>
                            <w:div w:id="650645298">
                              <w:marLeft w:val="0"/>
                              <w:marRight w:val="0"/>
                              <w:marTop w:val="0"/>
                              <w:marBottom w:val="0"/>
                              <w:divBdr>
                                <w:top w:val="none" w:sz="0" w:space="0" w:color="auto"/>
                                <w:left w:val="none" w:sz="0" w:space="0" w:color="auto"/>
                                <w:bottom w:val="none" w:sz="0" w:space="0" w:color="auto"/>
                                <w:right w:val="none" w:sz="0" w:space="0" w:color="auto"/>
                              </w:divBdr>
                            </w:div>
                            <w:div w:id="1850024307">
                              <w:marLeft w:val="0"/>
                              <w:marRight w:val="0"/>
                              <w:marTop w:val="0"/>
                              <w:marBottom w:val="0"/>
                              <w:divBdr>
                                <w:top w:val="none" w:sz="0" w:space="0" w:color="auto"/>
                                <w:left w:val="none" w:sz="0" w:space="0" w:color="auto"/>
                                <w:bottom w:val="none" w:sz="0" w:space="0" w:color="auto"/>
                                <w:right w:val="none" w:sz="0" w:space="0" w:color="auto"/>
                              </w:divBdr>
                            </w:div>
                            <w:div w:id="1334644924">
                              <w:marLeft w:val="0"/>
                              <w:marRight w:val="0"/>
                              <w:marTop w:val="0"/>
                              <w:marBottom w:val="0"/>
                              <w:divBdr>
                                <w:top w:val="none" w:sz="0" w:space="0" w:color="auto"/>
                                <w:left w:val="none" w:sz="0" w:space="0" w:color="auto"/>
                                <w:bottom w:val="none" w:sz="0" w:space="0" w:color="auto"/>
                                <w:right w:val="none" w:sz="0" w:space="0" w:color="auto"/>
                              </w:divBdr>
                            </w:div>
                            <w:div w:id="438254442">
                              <w:marLeft w:val="0"/>
                              <w:marRight w:val="0"/>
                              <w:marTop w:val="0"/>
                              <w:marBottom w:val="0"/>
                              <w:divBdr>
                                <w:top w:val="none" w:sz="0" w:space="0" w:color="auto"/>
                                <w:left w:val="none" w:sz="0" w:space="0" w:color="auto"/>
                                <w:bottom w:val="none" w:sz="0" w:space="0" w:color="auto"/>
                                <w:right w:val="none" w:sz="0" w:space="0" w:color="auto"/>
                              </w:divBdr>
                            </w:div>
                            <w:div w:id="1497381040">
                              <w:marLeft w:val="0"/>
                              <w:marRight w:val="0"/>
                              <w:marTop w:val="0"/>
                              <w:marBottom w:val="0"/>
                              <w:divBdr>
                                <w:top w:val="none" w:sz="0" w:space="0" w:color="auto"/>
                                <w:left w:val="none" w:sz="0" w:space="0" w:color="auto"/>
                                <w:bottom w:val="none" w:sz="0" w:space="0" w:color="auto"/>
                                <w:right w:val="none" w:sz="0" w:space="0" w:color="auto"/>
                              </w:divBdr>
                            </w:div>
                            <w:div w:id="1061366178">
                              <w:marLeft w:val="0"/>
                              <w:marRight w:val="0"/>
                              <w:marTop w:val="0"/>
                              <w:marBottom w:val="0"/>
                              <w:divBdr>
                                <w:top w:val="none" w:sz="0" w:space="0" w:color="auto"/>
                                <w:left w:val="none" w:sz="0" w:space="0" w:color="auto"/>
                                <w:bottom w:val="none" w:sz="0" w:space="0" w:color="auto"/>
                                <w:right w:val="none" w:sz="0" w:space="0" w:color="auto"/>
                              </w:divBdr>
                            </w:div>
                            <w:div w:id="960186713">
                              <w:marLeft w:val="0"/>
                              <w:marRight w:val="0"/>
                              <w:marTop w:val="0"/>
                              <w:marBottom w:val="0"/>
                              <w:divBdr>
                                <w:top w:val="none" w:sz="0" w:space="0" w:color="auto"/>
                                <w:left w:val="none" w:sz="0" w:space="0" w:color="auto"/>
                                <w:bottom w:val="none" w:sz="0" w:space="0" w:color="auto"/>
                                <w:right w:val="none" w:sz="0" w:space="0" w:color="auto"/>
                              </w:divBdr>
                            </w:div>
                            <w:div w:id="2032993883">
                              <w:marLeft w:val="0"/>
                              <w:marRight w:val="0"/>
                              <w:marTop w:val="0"/>
                              <w:marBottom w:val="0"/>
                              <w:divBdr>
                                <w:top w:val="none" w:sz="0" w:space="0" w:color="auto"/>
                                <w:left w:val="none" w:sz="0" w:space="0" w:color="auto"/>
                                <w:bottom w:val="none" w:sz="0" w:space="0" w:color="auto"/>
                                <w:right w:val="none" w:sz="0" w:space="0" w:color="auto"/>
                              </w:divBdr>
                            </w:div>
                            <w:div w:id="1658418239">
                              <w:marLeft w:val="0"/>
                              <w:marRight w:val="0"/>
                              <w:marTop w:val="0"/>
                              <w:marBottom w:val="0"/>
                              <w:divBdr>
                                <w:top w:val="none" w:sz="0" w:space="0" w:color="auto"/>
                                <w:left w:val="none" w:sz="0" w:space="0" w:color="auto"/>
                                <w:bottom w:val="none" w:sz="0" w:space="0" w:color="auto"/>
                                <w:right w:val="none" w:sz="0" w:space="0" w:color="auto"/>
                              </w:divBdr>
                            </w:div>
                            <w:div w:id="1333144538">
                              <w:marLeft w:val="0"/>
                              <w:marRight w:val="0"/>
                              <w:marTop w:val="0"/>
                              <w:marBottom w:val="0"/>
                              <w:divBdr>
                                <w:top w:val="none" w:sz="0" w:space="0" w:color="auto"/>
                                <w:left w:val="none" w:sz="0" w:space="0" w:color="auto"/>
                                <w:bottom w:val="none" w:sz="0" w:space="0" w:color="auto"/>
                                <w:right w:val="none" w:sz="0" w:space="0" w:color="auto"/>
                              </w:divBdr>
                            </w:div>
                            <w:div w:id="1678850027">
                              <w:marLeft w:val="0"/>
                              <w:marRight w:val="0"/>
                              <w:marTop w:val="0"/>
                              <w:marBottom w:val="0"/>
                              <w:divBdr>
                                <w:top w:val="none" w:sz="0" w:space="0" w:color="auto"/>
                                <w:left w:val="none" w:sz="0" w:space="0" w:color="auto"/>
                                <w:bottom w:val="none" w:sz="0" w:space="0" w:color="auto"/>
                                <w:right w:val="none" w:sz="0" w:space="0" w:color="auto"/>
                              </w:divBdr>
                            </w:div>
                            <w:div w:id="98219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84434">
                  <w:marLeft w:val="0"/>
                  <w:marRight w:val="0"/>
                  <w:marTop w:val="0"/>
                  <w:marBottom w:val="0"/>
                  <w:divBdr>
                    <w:top w:val="none" w:sz="0" w:space="0" w:color="auto"/>
                    <w:left w:val="none" w:sz="0" w:space="0" w:color="auto"/>
                    <w:bottom w:val="none" w:sz="0" w:space="0" w:color="auto"/>
                    <w:right w:val="none" w:sz="0" w:space="0" w:color="auto"/>
                  </w:divBdr>
                </w:div>
                <w:div w:id="632291655">
                  <w:marLeft w:val="0"/>
                  <w:marRight w:val="0"/>
                  <w:marTop w:val="0"/>
                  <w:marBottom w:val="0"/>
                  <w:divBdr>
                    <w:top w:val="none" w:sz="0" w:space="0" w:color="auto"/>
                    <w:left w:val="none" w:sz="0" w:space="0" w:color="auto"/>
                    <w:bottom w:val="none" w:sz="0" w:space="0" w:color="auto"/>
                    <w:right w:val="none" w:sz="0" w:space="0" w:color="auto"/>
                  </w:divBdr>
                </w:div>
                <w:div w:id="378166364">
                  <w:marLeft w:val="0"/>
                  <w:marRight w:val="0"/>
                  <w:marTop w:val="0"/>
                  <w:marBottom w:val="0"/>
                  <w:divBdr>
                    <w:top w:val="none" w:sz="0" w:space="0" w:color="auto"/>
                    <w:left w:val="none" w:sz="0" w:space="0" w:color="auto"/>
                    <w:bottom w:val="none" w:sz="0" w:space="0" w:color="auto"/>
                    <w:right w:val="none" w:sz="0" w:space="0" w:color="auto"/>
                  </w:divBdr>
                </w:div>
                <w:div w:id="1389839782">
                  <w:marLeft w:val="0"/>
                  <w:marRight w:val="0"/>
                  <w:marTop w:val="0"/>
                  <w:marBottom w:val="0"/>
                  <w:divBdr>
                    <w:top w:val="none" w:sz="0" w:space="0" w:color="auto"/>
                    <w:left w:val="none" w:sz="0" w:space="0" w:color="auto"/>
                    <w:bottom w:val="none" w:sz="0" w:space="0" w:color="auto"/>
                    <w:right w:val="none" w:sz="0" w:space="0" w:color="auto"/>
                  </w:divBdr>
                </w:div>
                <w:div w:id="465048840">
                  <w:marLeft w:val="0"/>
                  <w:marRight w:val="0"/>
                  <w:marTop w:val="0"/>
                  <w:marBottom w:val="0"/>
                  <w:divBdr>
                    <w:top w:val="none" w:sz="0" w:space="0" w:color="auto"/>
                    <w:left w:val="none" w:sz="0" w:space="0" w:color="auto"/>
                    <w:bottom w:val="none" w:sz="0" w:space="0" w:color="auto"/>
                    <w:right w:val="none" w:sz="0" w:space="0" w:color="auto"/>
                  </w:divBdr>
                </w:div>
                <w:div w:id="1660307020">
                  <w:marLeft w:val="0"/>
                  <w:marRight w:val="0"/>
                  <w:marTop w:val="0"/>
                  <w:marBottom w:val="0"/>
                  <w:divBdr>
                    <w:top w:val="none" w:sz="0" w:space="0" w:color="auto"/>
                    <w:left w:val="none" w:sz="0" w:space="0" w:color="auto"/>
                    <w:bottom w:val="none" w:sz="0" w:space="0" w:color="auto"/>
                    <w:right w:val="none" w:sz="0" w:space="0" w:color="auto"/>
                  </w:divBdr>
                </w:div>
                <w:div w:id="1861818559">
                  <w:marLeft w:val="0"/>
                  <w:marRight w:val="0"/>
                  <w:marTop w:val="0"/>
                  <w:marBottom w:val="0"/>
                  <w:divBdr>
                    <w:top w:val="none" w:sz="0" w:space="0" w:color="auto"/>
                    <w:left w:val="none" w:sz="0" w:space="0" w:color="auto"/>
                    <w:bottom w:val="none" w:sz="0" w:space="0" w:color="auto"/>
                    <w:right w:val="none" w:sz="0" w:space="0" w:color="auto"/>
                  </w:divBdr>
                </w:div>
                <w:div w:id="1494178034">
                  <w:marLeft w:val="0"/>
                  <w:marRight w:val="0"/>
                  <w:marTop w:val="0"/>
                  <w:marBottom w:val="0"/>
                  <w:divBdr>
                    <w:top w:val="none" w:sz="0" w:space="0" w:color="auto"/>
                    <w:left w:val="none" w:sz="0" w:space="0" w:color="auto"/>
                    <w:bottom w:val="none" w:sz="0" w:space="0" w:color="auto"/>
                    <w:right w:val="none" w:sz="0" w:space="0" w:color="auto"/>
                  </w:divBdr>
                </w:div>
                <w:div w:id="1484615529">
                  <w:marLeft w:val="0"/>
                  <w:marRight w:val="0"/>
                  <w:marTop w:val="0"/>
                  <w:marBottom w:val="0"/>
                  <w:divBdr>
                    <w:top w:val="none" w:sz="0" w:space="0" w:color="auto"/>
                    <w:left w:val="none" w:sz="0" w:space="0" w:color="auto"/>
                    <w:bottom w:val="none" w:sz="0" w:space="0" w:color="auto"/>
                    <w:right w:val="none" w:sz="0" w:space="0" w:color="auto"/>
                  </w:divBdr>
                </w:div>
                <w:div w:id="863791345">
                  <w:marLeft w:val="0"/>
                  <w:marRight w:val="0"/>
                  <w:marTop w:val="0"/>
                  <w:marBottom w:val="0"/>
                  <w:divBdr>
                    <w:top w:val="none" w:sz="0" w:space="0" w:color="auto"/>
                    <w:left w:val="none" w:sz="0" w:space="0" w:color="auto"/>
                    <w:bottom w:val="none" w:sz="0" w:space="0" w:color="auto"/>
                    <w:right w:val="none" w:sz="0" w:space="0" w:color="auto"/>
                  </w:divBdr>
                </w:div>
                <w:div w:id="651523526">
                  <w:marLeft w:val="0"/>
                  <w:marRight w:val="0"/>
                  <w:marTop w:val="0"/>
                  <w:marBottom w:val="0"/>
                  <w:divBdr>
                    <w:top w:val="none" w:sz="0" w:space="0" w:color="auto"/>
                    <w:left w:val="none" w:sz="0" w:space="0" w:color="auto"/>
                    <w:bottom w:val="none" w:sz="0" w:space="0" w:color="auto"/>
                    <w:right w:val="none" w:sz="0" w:space="0" w:color="auto"/>
                  </w:divBdr>
                  <w:divsChild>
                    <w:div w:id="1624455583">
                      <w:marLeft w:val="0"/>
                      <w:marRight w:val="0"/>
                      <w:marTop w:val="0"/>
                      <w:marBottom w:val="0"/>
                      <w:divBdr>
                        <w:top w:val="none" w:sz="0" w:space="0" w:color="auto"/>
                        <w:left w:val="none" w:sz="0" w:space="0" w:color="auto"/>
                        <w:bottom w:val="none" w:sz="0" w:space="0" w:color="auto"/>
                        <w:right w:val="none" w:sz="0" w:space="0" w:color="auto"/>
                      </w:divBdr>
                      <w:divsChild>
                        <w:div w:id="377245170">
                          <w:marLeft w:val="0"/>
                          <w:marRight w:val="0"/>
                          <w:marTop w:val="0"/>
                          <w:marBottom w:val="0"/>
                          <w:divBdr>
                            <w:top w:val="none" w:sz="0" w:space="0" w:color="auto"/>
                            <w:left w:val="none" w:sz="0" w:space="0" w:color="auto"/>
                            <w:bottom w:val="none" w:sz="0" w:space="0" w:color="auto"/>
                            <w:right w:val="none" w:sz="0" w:space="0" w:color="auto"/>
                          </w:divBdr>
                          <w:divsChild>
                            <w:div w:id="2127771893">
                              <w:marLeft w:val="0"/>
                              <w:marRight w:val="0"/>
                              <w:marTop w:val="0"/>
                              <w:marBottom w:val="0"/>
                              <w:divBdr>
                                <w:top w:val="none" w:sz="0" w:space="0" w:color="auto"/>
                                <w:left w:val="none" w:sz="0" w:space="0" w:color="auto"/>
                                <w:bottom w:val="none" w:sz="0" w:space="0" w:color="auto"/>
                                <w:right w:val="none" w:sz="0" w:space="0" w:color="auto"/>
                              </w:divBdr>
                            </w:div>
                          </w:divsChild>
                        </w:div>
                        <w:div w:id="1476604060">
                          <w:marLeft w:val="0"/>
                          <w:marRight w:val="0"/>
                          <w:marTop w:val="0"/>
                          <w:marBottom w:val="0"/>
                          <w:divBdr>
                            <w:top w:val="none" w:sz="0" w:space="0" w:color="auto"/>
                            <w:left w:val="none" w:sz="0" w:space="0" w:color="auto"/>
                            <w:bottom w:val="none" w:sz="0" w:space="0" w:color="auto"/>
                            <w:right w:val="none" w:sz="0" w:space="0" w:color="auto"/>
                          </w:divBdr>
                          <w:divsChild>
                            <w:div w:id="1582913303">
                              <w:marLeft w:val="0"/>
                              <w:marRight w:val="0"/>
                              <w:marTop w:val="0"/>
                              <w:marBottom w:val="0"/>
                              <w:divBdr>
                                <w:top w:val="none" w:sz="0" w:space="0" w:color="auto"/>
                                <w:left w:val="none" w:sz="0" w:space="0" w:color="auto"/>
                                <w:bottom w:val="none" w:sz="0" w:space="0" w:color="auto"/>
                                <w:right w:val="none" w:sz="0" w:space="0" w:color="auto"/>
                              </w:divBdr>
                            </w:div>
                            <w:div w:id="658770725">
                              <w:marLeft w:val="0"/>
                              <w:marRight w:val="0"/>
                              <w:marTop w:val="0"/>
                              <w:marBottom w:val="0"/>
                              <w:divBdr>
                                <w:top w:val="none" w:sz="0" w:space="0" w:color="auto"/>
                                <w:left w:val="none" w:sz="0" w:space="0" w:color="auto"/>
                                <w:bottom w:val="none" w:sz="0" w:space="0" w:color="auto"/>
                                <w:right w:val="none" w:sz="0" w:space="0" w:color="auto"/>
                              </w:divBdr>
                            </w:div>
                            <w:div w:id="587887695">
                              <w:marLeft w:val="0"/>
                              <w:marRight w:val="0"/>
                              <w:marTop w:val="0"/>
                              <w:marBottom w:val="0"/>
                              <w:divBdr>
                                <w:top w:val="none" w:sz="0" w:space="0" w:color="auto"/>
                                <w:left w:val="none" w:sz="0" w:space="0" w:color="auto"/>
                                <w:bottom w:val="none" w:sz="0" w:space="0" w:color="auto"/>
                                <w:right w:val="none" w:sz="0" w:space="0" w:color="auto"/>
                              </w:divBdr>
                            </w:div>
                            <w:div w:id="352078558">
                              <w:marLeft w:val="0"/>
                              <w:marRight w:val="0"/>
                              <w:marTop w:val="0"/>
                              <w:marBottom w:val="0"/>
                              <w:divBdr>
                                <w:top w:val="none" w:sz="0" w:space="0" w:color="auto"/>
                                <w:left w:val="none" w:sz="0" w:space="0" w:color="auto"/>
                                <w:bottom w:val="none" w:sz="0" w:space="0" w:color="auto"/>
                                <w:right w:val="none" w:sz="0" w:space="0" w:color="auto"/>
                              </w:divBdr>
                            </w:div>
                            <w:div w:id="1003433870">
                              <w:marLeft w:val="0"/>
                              <w:marRight w:val="0"/>
                              <w:marTop w:val="0"/>
                              <w:marBottom w:val="0"/>
                              <w:divBdr>
                                <w:top w:val="none" w:sz="0" w:space="0" w:color="auto"/>
                                <w:left w:val="none" w:sz="0" w:space="0" w:color="auto"/>
                                <w:bottom w:val="none" w:sz="0" w:space="0" w:color="auto"/>
                                <w:right w:val="none" w:sz="0" w:space="0" w:color="auto"/>
                              </w:divBdr>
                            </w:div>
                            <w:div w:id="1867668215">
                              <w:marLeft w:val="0"/>
                              <w:marRight w:val="0"/>
                              <w:marTop w:val="0"/>
                              <w:marBottom w:val="0"/>
                              <w:divBdr>
                                <w:top w:val="none" w:sz="0" w:space="0" w:color="auto"/>
                                <w:left w:val="none" w:sz="0" w:space="0" w:color="auto"/>
                                <w:bottom w:val="none" w:sz="0" w:space="0" w:color="auto"/>
                                <w:right w:val="none" w:sz="0" w:space="0" w:color="auto"/>
                              </w:divBdr>
                            </w:div>
                            <w:div w:id="1736198352">
                              <w:marLeft w:val="0"/>
                              <w:marRight w:val="0"/>
                              <w:marTop w:val="0"/>
                              <w:marBottom w:val="0"/>
                              <w:divBdr>
                                <w:top w:val="none" w:sz="0" w:space="0" w:color="auto"/>
                                <w:left w:val="none" w:sz="0" w:space="0" w:color="auto"/>
                                <w:bottom w:val="none" w:sz="0" w:space="0" w:color="auto"/>
                                <w:right w:val="none" w:sz="0" w:space="0" w:color="auto"/>
                              </w:divBdr>
                            </w:div>
                            <w:div w:id="2062515109">
                              <w:marLeft w:val="0"/>
                              <w:marRight w:val="0"/>
                              <w:marTop w:val="0"/>
                              <w:marBottom w:val="0"/>
                              <w:divBdr>
                                <w:top w:val="none" w:sz="0" w:space="0" w:color="auto"/>
                                <w:left w:val="none" w:sz="0" w:space="0" w:color="auto"/>
                                <w:bottom w:val="none" w:sz="0" w:space="0" w:color="auto"/>
                                <w:right w:val="none" w:sz="0" w:space="0" w:color="auto"/>
                              </w:divBdr>
                            </w:div>
                            <w:div w:id="95642969">
                              <w:marLeft w:val="0"/>
                              <w:marRight w:val="0"/>
                              <w:marTop w:val="0"/>
                              <w:marBottom w:val="0"/>
                              <w:divBdr>
                                <w:top w:val="none" w:sz="0" w:space="0" w:color="auto"/>
                                <w:left w:val="none" w:sz="0" w:space="0" w:color="auto"/>
                                <w:bottom w:val="none" w:sz="0" w:space="0" w:color="auto"/>
                                <w:right w:val="none" w:sz="0" w:space="0" w:color="auto"/>
                              </w:divBdr>
                            </w:div>
                            <w:div w:id="661394524">
                              <w:marLeft w:val="0"/>
                              <w:marRight w:val="0"/>
                              <w:marTop w:val="0"/>
                              <w:marBottom w:val="0"/>
                              <w:divBdr>
                                <w:top w:val="none" w:sz="0" w:space="0" w:color="auto"/>
                                <w:left w:val="none" w:sz="0" w:space="0" w:color="auto"/>
                                <w:bottom w:val="none" w:sz="0" w:space="0" w:color="auto"/>
                                <w:right w:val="none" w:sz="0" w:space="0" w:color="auto"/>
                              </w:divBdr>
                            </w:div>
                            <w:div w:id="232350506">
                              <w:marLeft w:val="0"/>
                              <w:marRight w:val="0"/>
                              <w:marTop w:val="0"/>
                              <w:marBottom w:val="0"/>
                              <w:divBdr>
                                <w:top w:val="none" w:sz="0" w:space="0" w:color="auto"/>
                                <w:left w:val="none" w:sz="0" w:space="0" w:color="auto"/>
                                <w:bottom w:val="none" w:sz="0" w:space="0" w:color="auto"/>
                                <w:right w:val="none" w:sz="0" w:space="0" w:color="auto"/>
                              </w:divBdr>
                            </w:div>
                            <w:div w:id="1507093677">
                              <w:marLeft w:val="0"/>
                              <w:marRight w:val="0"/>
                              <w:marTop w:val="0"/>
                              <w:marBottom w:val="0"/>
                              <w:divBdr>
                                <w:top w:val="none" w:sz="0" w:space="0" w:color="auto"/>
                                <w:left w:val="none" w:sz="0" w:space="0" w:color="auto"/>
                                <w:bottom w:val="none" w:sz="0" w:space="0" w:color="auto"/>
                                <w:right w:val="none" w:sz="0" w:space="0" w:color="auto"/>
                              </w:divBdr>
                            </w:div>
                            <w:div w:id="120201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4686">
                  <w:marLeft w:val="0"/>
                  <w:marRight w:val="0"/>
                  <w:marTop w:val="0"/>
                  <w:marBottom w:val="0"/>
                  <w:divBdr>
                    <w:top w:val="none" w:sz="0" w:space="0" w:color="auto"/>
                    <w:left w:val="none" w:sz="0" w:space="0" w:color="auto"/>
                    <w:bottom w:val="none" w:sz="0" w:space="0" w:color="auto"/>
                    <w:right w:val="none" w:sz="0" w:space="0" w:color="auto"/>
                  </w:divBdr>
                </w:div>
                <w:div w:id="1274903566">
                  <w:marLeft w:val="0"/>
                  <w:marRight w:val="0"/>
                  <w:marTop w:val="0"/>
                  <w:marBottom w:val="0"/>
                  <w:divBdr>
                    <w:top w:val="none" w:sz="0" w:space="0" w:color="auto"/>
                    <w:left w:val="none" w:sz="0" w:space="0" w:color="auto"/>
                    <w:bottom w:val="none" w:sz="0" w:space="0" w:color="auto"/>
                    <w:right w:val="none" w:sz="0" w:space="0" w:color="auto"/>
                  </w:divBdr>
                </w:div>
                <w:div w:id="1175414612">
                  <w:marLeft w:val="0"/>
                  <w:marRight w:val="0"/>
                  <w:marTop w:val="0"/>
                  <w:marBottom w:val="0"/>
                  <w:divBdr>
                    <w:top w:val="none" w:sz="0" w:space="0" w:color="auto"/>
                    <w:left w:val="none" w:sz="0" w:space="0" w:color="auto"/>
                    <w:bottom w:val="none" w:sz="0" w:space="0" w:color="auto"/>
                    <w:right w:val="none" w:sz="0" w:space="0" w:color="auto"/>
                  </w:divBdr>
                </w:div>
                <w:div w:id="47410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261534">
      <w:bodyDiv w:val="1"/>
      <w:marLeft w:val="0"/>
      <w:marRight w:val="0"/>
      <w:marTop w:val="0"/>
      <w:marBottom w:val="0"/>
      <w:divBdr>
        <w:top w:val="none" w:sz="0" w:space="0" w:color="auto"/>
        <w:left w:val="none" w:sz="0" w:space="0" w:color="auto"/>
        <w:bottom w:val="none" w:sz="0" w:space="0" w:color="auto"/>
        <w:right w:val="none" w:sz="0" w:space="0" w:color="auto"/>
      </w:divBdr>
      <w:divsChild>
        <w:div w:id="2034115464">
          <w:marLeft w:val="0"/>
          <w:marRight w:val="0"/>
          <w:marTop w:val="0"/>
          <w:marBottom w:val="0"/>
          <w:divBdr>
            <w:top w:val="none" w:sz="0" w:space="0" w:color="auto"/>
            <w:left w:val="none" w:sz="0" w:space="0" w:color="auto"/>
            <w:bottom w:val="none" w:sz="0" w:space="0" w:color="auto"/>
            <w:right w:val="none" w:sz="0" w:space="0" w:color="auto"/>
          </w:divBdr>
          <w:divsChild>
            <w:div w:id="1982148845">
              <w:marLeft w:val="0"/>
              <w:marRight w:val="0"/>
              <w:marTop w:val="68"/>
              <w:marBottom w:val="0"/>
              <w:divBdr>
                <w:top w:val="none" w:sz="0" w:space="0" w:color="auto"/>
                <w:left w:val="none" w:sz="0" w:space="0" w:color="auto"/>
                <w:bottom w:val="none" w:sz="0" w:space="0" w:color="auto"/>
                <w:right w:val="none" w:sz="0" w:space="0" w:color="auto"/>
              </w:divBdr>
            </w:div>
          </w:divsChild>
        </w:div>
        <w:div w:id="561062415">
          <w:marLeft w:val="0"/>
          <w:marRight w:val="0"/>
          <w:marTop w:val="340"/>
          <w:marBottom w:val="0"/>
          <w:divBdr>
            <w:top w:val="none" w:sz="0" w:space="0" w:color="auto"/>
            <w:left w:val="none" w:sz="0" w:space="0" w:color="auto"/>
            <w:bottom w:val="none" w:sz="0" w:space="0" w:color="auto"/>
            <w:right w:val="none" w:sz="0" w:space="0" w:color="auto"/>
          </w:divBdr>
          <w:divsChild>
            <w:div w:id="678115384">
              <w:marLeft w:val="0"/>
              <w:marRight w:val="0"/>
              <w:marTop w:val="0"/>
              <w:marBottom w:val="0"/>
              <w:divBdr>
                <w:top w:val="none" w:sz="0" w:space="0" w:color="auto"/>
                <w:left w:val="none" w:sz="0" w:space="0" w:color="auto"/>
                <w:bottom w:val="none" w:sz="0" w:space="0" w:color="auto"/>
                <w:right w:val="none" w:sz="0" w:space="0" w:color="auto"/>
              </w:divBdr>
            </w:div>
            <w:div w:id="1609309981">
              <w:marLeft w:val="0"/>
              <w:marRight w:val="0"/>
              <w:marTop w:val="0"/>
              <w:marBottom w:val="0"/>
              <w:divBdr>
                <w:top w:val="none" w:sz="0" w:space="0" w:color="auto"/>
                <w:left w:val="none" w:sz="0" w:space="0" w:color="auto"/>
                <w:bottom w:val="none" w:sz="0" w:space="0" w:color="auto"/>
                <w:right w:val="none" w:sz="0" w:space="0" w:color="auto"/>
              </w:divBdr>
            </w:div>
            <w:div w:id="546183370">
              <w:marLeft w:val="0"/>
              <w:marRight w:val="0"/>
              <w:marTop w:val="0"/>
              <w:marBottom w:val="0"/>
              <w:divBdr>
                <w:top w:val="none" w:sz="0" w:space="0" w:color="auto"/>
                <w:left w:val="none" w:sz="0" w:space="0" w:color="auto"/>
                <w:bottom w:val="none" w:sz="0" w:space="0" w:color="auto"/>
                <w:right w:val="none" w:sz="0" w:space="0" w:color="auto"/>
              </w:divBdr>
            </w:div>
            <w:div w:id="2061707532">
              <w:marLeft w:val="0"/>
              <w:marRight w:val="0"/>
              <w:marTop w:val="0"/>
              <w:marBottom w:val="0"/>
              <w:divBdr>
                <w:top w:val="none" w:sz="0" w:space="0" w:color="auto"/>
                <w:left w:val="none" w:sz="0" w:space="0" w:color="auto"/>
                <w:bottom w:val="none" w:sz="0" w:space="0" w:color="auto"/>
                <w:right w:val="none" w:sz="0" w:space="0" w:color="auto"/>
              </w:divBdr>
            </w:div>
            <w:div w:id="1470509687">
              <w:marLeft w:val="0"/>
              <w:marRight w:val="0"/>
              <w:marTop w:val="0"/>
              <w:marBottom w:val="0"/>
              <w:divBdr>
                <w:top w:val="none" w:sz="0" w:space="0" w:color="auto"/>
                <w:left w:val="none" w:sz="0" w:space="0" w:color="auto"/>
                <w:bottom w:val="none" w:sz="0" w:space="0" w:color="auto"/>
                <w:right w:val="none" w:sz="0" w:space="0" w:color="auto"/>
              </w:divBdr>
            </w:div>
            <w:div w:id="543643777">
              <w:marLeft w:val="0"/>
              <w:marRight w:val="0"/>
              <w:marTop w:val="0"/>
              <w:marBottom w:val="0"/>
              <w:divBdr>
                <w:top w:val="none" w:sz="0" w:space="0" w:color="auto"/>
                <w:left w:val="none" w:sz="0" w:space="0" w:color="auto"/>
                <w:bottom w:val="none" w:sz="0" w:space="0" w:color="auto"/>
                <w:right w:val="none" w:sz="0" w:space="0" w:color="auto"/>
              </w:divBdr>
            </w:div>
            <w:div w:id="1844394273">
              <w:marLeft w:val="0"/>
              <w:marRight w:val="0"/>
              <w:marTop w:val="0"/>
              <w:marBottom w:val="0"/>
              <w:divBdr>
                <w:top w:val="none" w:sz="0" w:space="0" w:color="auto"/>
                <w:left w:val="none" w:sz="0" w:space="0" w:color="auto"/>
                <w:bottom w:val="none" w:sz="0" w:space="0" w:color="auto"/>
                <w:right w:val="none" w:sz="0" w:space="0" w:color="auto"/>
              </w:divBdr>
            </w:div>
            <w:div w:id="788234175">
              <w:marLeft w:val="0"/>
              <w:marRight w:val="0"/>
              <w:marTop w:val="0"/>
              <w:marBottom w:val="0"/>
              <w:divBdr>
                <w:top w:val="none" w:sz="0" w:space="0" w:color="auto"/>
                <w:left w:val="none" w:sz="0" w:space="0" w:color="auto"/>
                <w:bottom w:val="none" w:sz="0" w:space="0" w:color="auto"/>
                <w:right w:val="none" w:sz="0" w:space="0" w:color="auto"/>
              </w:divBdr>
            </w:div>
            <w:div w:id="1861119464">
              <w:marLeft w:val="0"/>
              <w:marRight w:val="0"/>
              <w:marTop w:val="0"/>
              <w:marBottom w:val="0"/>
              <w:divBdr>
                <w:top w:val="none" w:sz="0" w:space="0" w:color="auto"/>
                <w:left w:val="none" w:sz="0" w:space="0" w:color="auto"/>
                <w:bottom w:val="none" w:sz="0" w:space="0" w:color="auto"/>
                <w:right w:val="none" w:sz="0" w:space="0" w:color="auto"/>
              </w:divBdr>
            </w:div>
            <w:div w:id="250311479">
              <w:marLeft w:val="960"/>
              <w:marRight w:val="0"/>
              <w:marTop w:val="0"/>
              <w:marBottom w:val="0"/>
              <w:divBdr>
                <w:top w:val="none" w:sz="0" w:space="0" w:color="auto"/>
                <w:left w:val="none" w:sz="0" w:space="0" w:color="auto"/>
                <w:bottom w:val="none" w:sz="0" w:space="0" w:color="auto"/>
                <w:right w:val="none" w:sz="0" w:space="0" w:color="auto"/>
              </w:divBdr>
            </w:div>
            <w:div w:id="970212878">
              <w:marLeft w:val="960"/>
              <w:marRight w:val="0"/>
              <w:marTop w:val="0"/>
              <w:marBottom w:val="0"/>
              <w:divBdr>
                <w:top w:val="none" w:sz="0" w:space="0" w:color="auto"/>
                <w:left w:val="none" w:sz="0" w:space="0" w:color="auto"/>
                <w:bottom w:val="none" w:sz="0" w:space="0" w:color="auto"/>
                <w:right w:val="none" w:sz="0" w:space="0" w:color="auto"/>
              </w:divBdr>
            </w:div>
            <w:div w:id="772672381">
              <w:marLeft w:val="1920"/>
              <w:marRight w:val="0"/>
              <w:marTop w:val="0"/>
              <w:marBottom w:val="0"/>
              <w:divBdr>
                <w:top w:val="none" w:sz="0" w:space="0" w:color="auto"/>
                <w:left w:val="none" w:sz="0" w:space="0" w:color="auto"/>
                <w:bottom w:val="none" w:sz="0" w:space="0" w:color="auto"/>
                <w:right w:val="none" w:sz="0" w:space="0" w:color="auto"/>
              </w:divBdr>
            </w:div>
            <w:div w:id="935477634">
              <w:marLeft w:val="0"/>
              <w:marRight w:val="0"/>
              <w:marTop w:val="0"/>
              <w:marBottom w:val="0"/>
              <w:divBdr>
                <w:top w:val="none" w:sz="0" w:space="0" w:color="auto"/>
                <w:left w:val="none" w:sz="0" w:space="0" w:color="auto"/>
                <w:bottom w:val="none" w:sz="0" w:space="0" w:color="auto"/>
                <w:right w:val="none" w:sz="0" w:space="0" w:color="auto"/>
              </w:divBdr>
            </w:div>
            <w:div w:id="752362010">
              <w:marLeft w:val="0"/>
              <w:marRight w:val="0"/>
              <w:marTop w:val="0"/>
              <w:marBottom w:val="0"/>
              <w:divBdr>
                <w:top w:val="none" w:sz="0" w:space="0" w:color="auto"/>
                <w:left w:val="none" w:sz="0" w:space="0" w:color="auto"/>
                <w:bottom w:val="none" w:sz="0" w:space="0" w:color="auto"/>
                <w:right w:val="none" w:sz="0" w:space="0" w:color="auto"/>
              </w:divBdr>
            </w:div>
            <w:div w:id="1483699577">
              <w:marLeft w:val="0"/>
              <w:marRight w:val="0"/>
              <w:marTop w:val="0"/>
              <w:marBottom w:val="0"/>
              <w:divBdr>
                <w:top w:val="none" w:sz="0" w:space="0" w:color="auto"/>
                <w:left w:val="none" w:sz="0" w:space="0" w:color="auto"/>
                <w:bottom w:val="none" w:sz="0" w:space="0" w:color="auto"/>
                <w:right w:val="none" w:sz="0" w:space="0" w:color="auto"/>
              </w:divBdr>
            </w:div>
            <w:div w:id="1316690389">
              <w:marLeft w:val="0"/>
              <w:marRight w:val="0"/>
              <w:marTop w:val="0"/>
              <w:marBottom w:val="0"/>
              <w:divBdr>
                <w:top w:val="none" w:sz="0" w:space="0" w:color="auto"/>
                <w:left w:val="none" w:sz="0" w:space="0" w:color="auto"/>
                <w:bottom w:val="none" w:sz="0" w:space="0" w:color="auto"/>
                <w:right w:val="none" w:sz="0" w:space="0" w:color="auto"/>
              </w:divBdr>
            </w:div>
            <w:div w:id="20429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0878">
      <w:bodyDiv w:val="1"/>
      <w:marLeft w:val="0"/>
      <w:marRight w:val="0"/>
      <w:marTop w:val="0"/>
      <w:marBottom w:val="0"/>
      <w:divBdr>
        <w:top w:val="none" w:sz="0" w:space="0" w:color="auto"/>
        <w:left w:val="none" w:sz="0" w:space="0" w:color="auto"/>
        <w:bottom w:val="none" w:sz="0" w:space="0" w:color="auto"/>
        <w:right w:val="none" w:sz="0" w:space="0" w:color="auto"/>
      </w:divBdr>
      <w:divsChild>
        <w:div w:id="1123962250">
          <w:marLeft w:val="0"/>
          <w:marRight w:val="0"/>
          <w:marTop w:val="136"/>
          <w:marBottom w:val="136"/>
          <w:divBdr>
            <w:top w:val="none" w:sz="0" w:space="0" w:color="auto"/>
            <w:left w:val="none" w:sz="0" w:space="0" w:color="auto"/>
            <w:bottom w:val="none" w:sz="0" w:space="0" w:color="auto"/>
            <w:right w:val="none" w:sz="0" w:space="0" w:color="auto"/>
          </w:divBdr>
          <w:divsChild>
            <w:div w:id="463086766">
              <w:marLeft w:val="0"/>
              <w:marRight w:val="0"/>
              <w:marTop w:val="0"/>
              <w:marBottom w:val="0"/>
              <w:divBdr>
                <w:top w:val="none" w:sz="0" w:space="0" w:color="auto"/>
                <w:left w:val="none" w:sz="0" w:space="0" w:color="auto"/>
                <w:bottom w:val="none" w:sz="0" w:space="0" w:color="auto"/>
                <w:right w:val="none" w:sz="0" w:space="0" w:color="auto"/>
              </w:divBdr>
              <w:divsChild>
                <w:div w:id="2059432812">
                  <w:marLeft w:val="0"/>
                  <w:marRight w:val="0"/>
                  <w:marTop w:val="0"/>
                  <w:marBottom w:val="0"/>
                  <w:divBdr>
                    <w:top w:val="none" w:sz="0" w:space="0" w:color="auto"/>
                    <w:left w:val="none" w:sz="0" w:space="0" w:color="auto"/>
                    <w:bottom w:val="none" w:sz="0" w:space="0" w:color="auto"/>
                    <w:right w:val="none" w:sz="0" w:space="0" w:color="auto"/>
                  </w:divBdr>
                  <w:divsChild>
                    <w:div w:id="583295071">
                      <w:marLeft w:val="0"/>
                      <w:marRight w:val="0"/>
                      <w:marTop w:val="0"/>
                      <w:marBottom w:val="0"/>
                      <w:divBdr>
                        <w:top w:val="none" w:sz="0" w:space="0" w:color="auto"/>
                        <w:left w:val="none" w:sz="0" w:space="0" w:color="auto"/>
                        <w:bottom w:val="none" w:sz="0" w:space="0" w:color="auto"/>
                        <w:right w:val="none" w:sz="0" w:space="0" w:color="auto"/>
                      </w:divBdr>
                    </w:div>
                    <w:div w:id="895706217">
                      <w:marLeft w:val="0"/>
                      <w:marRight w:val="0"/>
                      <w:marTop w:val="0"/>
                      <w:marBottom w:val="0"/>
                      <w:divBdr>
                        <w:top w:val="none" w:sz="0" w:space="0" w:color="auto"/>
                        <w:left w:val="none" w:sz="0" w:space="0" w:color="auto"/>
                        <w:bottom w:val="none" w:sz="0" w:space="0" w:color="auto"/>
                        <w:right w:val="none" w:sz="0" w:space="0" w:color="auto"/>
                      </w:divBdr>
                    </w:div>
                    <w:div w:id="235290671">
                      <w:marLeft w:val="0"/>
                      <w:marRight w:val="0"/>
                      <w:marTop w:val="0"/>
                      <w:marBottom w:val="0"/>
                      <w:divBdr>
                        <w:top w:val="none" w:sz="0" w:space="0" w:color="auto"/>
                        <w:left w:val="none" w:sz="0" w:space="0" w:color="auto"/>
                        <w:bottom w:val="none" w:sz="0" w:space="0" w:color="auto"/>
                        <w:right w:val="none" w:sz="0" w:space="0" w:color="auto"/>
                      </w:divBdr>
                    </w:div>
                    <w:div w:id="689913378">
                      <w:marLeft w:val="0"/>
                      <w:marRight w:val="0"/>
                      <w:marTop w:val="0"/>
                      <w:marBottom w:val="0"/>
                      <w:divBdr>
                        <w:top w:val="none" w:sz="0" w:space="0" w:color="auto"/>
                        <w:left w:val="none" w:sz="0" w:space="0" w:color="auto"/>
                        <w:bottom w:val="none" w:sz="0" w:space="0" w:color="auto"/>
                        <w:right w:val="none" w:sz="0" w:space="0" w:color="auto"/>
                      </w:divBdr>
                    </w:div>
                    <w:div w:id="1781872411">
                      <w:marLeft w:val="0"/>
                      <w:marRight w:val="0"/>
                      <w:marTop w:val="0"/>
                      <w:marBottom w:val="0"/>
                      <w:divBdr>
                        <w:top w:val="none" w:sz="0" w:space="0" w:color="auto"/>
                        <w:left w:val="none" w:sz="0" w:space="0" w:color="auto"/>
                        <w:bottom w:val="none" w:sz="0" w:space="0" w:color="auto"/>
                        <w:right w:val="none" w:sz="0" w:space="0" w:color="auto"/>
                      </w:divBdr>
                    </w:div>
                    <w:div w:id="2046826049">
                      <w:marLeft w:val="0"/>
                      <w:marRight w:val="0"/>
                      <w:marTop w:val="0"/>
                      <w:marBottom w:val="0"/>
                      <w:divBdr>
                        <w:top w:val="none" w:sz="0" w:space="0" w:color="auto"/>
                        <w:left w:val="none" w:sz="0" w:space="0" w:color="auto"/>
                        <w:bottom w:val="none" w:sz="0" w:space="0" w:color="auto"/>
                        <w:right w:val="none" w:sz="0" w:space="0" w:color="auto"/>
                      </w:divBdr>
                    </w:div>
                    <w:div w:id="522598768">
                      <w:marLeft w:val="0"/>
                      <w:marRight w:val="0"/>
                      <w:marTop w:val="0"/>
                      <w:marBottom w:val="0"/>
                      <w:divBdr>
                        <w:top w:val="none" w:sz="0" w:space="0" w:color="auto"/>
                        <w:left w:val="none" w:sz="0" w:space="0" w:color="auto"/>
                        <w:bottom w:val="none" w:sz="0" w:space="0" w:color="auto"/>
                        <w:right w:val="none" w:sz="0" w:space="0" w:color="auto"/>
                      </w:divBdr>
                    </w:div>
                    <w:div w:id="433868334">
                      <w:marLeft w:val="0"/>
                      <w:marRight w:val="0"/>
                      <w:marTop w:val="0"/>
                      <w:marBottom w:val="0"/>
                      <w:divBdr>
                        <w:top w:val="none" w:sz="0" w:space="0" w:color="auto"/>
                        <w:left w:val="none" w:sz="0" w:space="0" w:color="auto"/>
                        <w:bottom w:val="none" w:sz="0" w:space="0" w:color="auto"/>
                        <w:right w:val="none" w:sz="0" w:space="0" w:color="auto"/>
                      </w:divBdr>
                    </w:div>
                    <w:div w:id="124087641">
                      <w:marLeft w:val="0"/>
                      <w:marRight w:val="0"/>
                      <w:marTop w:val="0"/>
                      <w:marBottom w:val="0"/>
                      <w:divBdr>
                        <w:top w:val="none" w:sz="0" w:space="0" w:color="auto"/>
                        <w:left w:val="none" w:sz="0" w:space="0" w:color="auto"/>
                        <w:bottom w:val="none" w:sz="0" w:space="0" w:color="auto"/>
                        <w:right w:val="none" w:sz="0" w:space="0" w:color="auto"/>
                      </w:divBdr>
                    </w:div>
                    <w:div w:id="1671984085">
                      <w:marLeft w:val="0"/>
                      <w:marRight w:val="0"/>
                      <w:marTop w:val="0"/>
                      <w:marBottom w:val="0"/>
                      <w:divBdr>
                        <w:top w:val="none" w:sz="0" w:space="0" w:color="auto"/>
                        <w:left w:val="none" w:sz="0" w:space="0" w:color="auto"/>
                        <w:bottom w:val="none" w:sz="0" w:space="0" w:color="auto"/>
                        <w:right w:val="none" w:sz="0" w:space="0" w:color="auto"/>
                      </w:divBdr>
                    </w:div>
                    <w:div w:id="1233585357">
                      <w:marLeft w:val="0"/>
                      <w:marRight w:val="0"/>
                      <w:marTop w:val="0"/>
                      <w:marBottom w:val="0"/>
                      <w:divBdr>
                        <w:top w:val="none" w:sz="0" w:space="0" w:color="auto"/>
                        <w:left w:val="none" w:sz="0" w:space="0" w:color="auto"/>
                        <w:bottom w:val="none" w:sz="0" w:space="0" w:color="auto"/>
                        <w:right w:val="none" w:sz="0" w:space="0" w:color="auto"/>
                      </w:divBdr>
                    </w:div>
                    <w:div w:id="305743560">
                      <w:marLeft w:val="0"/>
                      <w:marRight w:val="0"/>
                      <w:marTop w:val="0"/>
                      <w:marBottom w:val="0"/>
                      <w:divBdr>
                        <w:top w:val="none" w:sz="0" w:space="0" w:color="auto"/>
                        <w:left w:val="none" w:sz="0" w:space="0" w:color="auto"/>
                        <w:bottom w:val="none" w:sz="0" w:space="0" w:color="auto"/>
                        <w:right w:val="none" w:sz="0" w:space="0" w:color="auto"/>
                      </w:divBdr>
                    </w:div>
                    <w:div w:id="354427744">
                      <w:marLeft w:val="0"/>
                      <w:marRight w:val="0"/>
                      <w:marTop w:val="0"/>
                      <w:marBottom w:val="0"/>
                      <w:divBdr>
                        <w:top w:val="none" w:sz="0" w:space="0" w:color="auto"/>
                        <w:left w:val="none" w:sz="0" w:space="0" w:color="auto"/>
                        <w:bottom w:val="none" w:sz="0" w:space="0" w:color="auto"/>
                        <w:right w:val="none" w:sz="0" w:space="0" w:color="auto"/>
                      </w:divBdr>
                    </w:div>
                    <w:div w:id="355355921">
                      <w:marLeft w:val="0"/>
                      <w:marRight w:val="0"/>
                      <w:marTop w:val="0"/>
                      <w:marBottom w:val="0"/>
                      <w:divBdr>
                        <w:top w:val="none" w:sz="0" w:space="0" w:color="auto"/>
                        <w:left w:val="none" w:sz="0" w:space="0" w:color="auto"/>
                        <w:bottom w:val="none" w:sz="0" w:space="0" w:color="auto"/>
                        <w:right w:val="none" w:sz="0" w:space="0" w:color="auto"/>
                      </w:divBdr>
                    </w:div>
                    <w:div w:id="1579317438">
                      <w:marLeft w:val="0"/>
                      <w:marRight w:val="0"/>
                      <w:marTop w:val="0"/>
                      <w:marBottom w:val="0"/>
                      <w:divBdr>
                        <w:top w:val="none" w:sz="0" w:space="0" w:color="auto"/>
                        <w:left w:val="none" w:sz="0" w:space="0" w:color="auto"/>
                        <w:bottom w:val="none" w:sz="0" w:space="0" w:color="auto"/>
                        <w:right w:val="none" w:sz="0" w:space="0" w:color="auto"/>
                      </w:divBdr>
                    </w:div>
                    <w:div w:id="1256354470">
                      <w:marLeft w:val="0"/>
                      <w:marRight w:val="0"/>
                      <w:marTop w:val="0"/>
                      <w:marBottom w:val="0"/>
                      <w:divBdr>
                        <w:top w:val="none" w:sz="0" w:space="0" w:color="auto"/>
                        <w:left w:val="none" w:sz="0" w:space="0" w:color="auto"/>
                        <w:bottom w:val="none" w:sz="0" w:space="0" w:color="auto"/>
                        <w:right w:val="none" w:sz="0" w:space="0" w:color="auto"/>
                      </w:divBdr>
                    </w:div>
                    <w:div w:id="875774942">
                      <w:marLeft w:val="0"/>
                      <w:marRight w:val="0"/>
                      <w:marTop w:val="0"/>
                      <w:marBottom w:val="0"/>
                      <w:divBdr>
                        <w:top w:val="none" w:sz="0" w:space="0" w:color="auto"/>
                        <w:left w:val="none" w:sz="0" w:space="0" w:color="auto"/>
                        <w:bottom w:val="none" w:sz="0" w:space="0" w:color="auto"/>
                        <w:right w:val="none" w:sz="0" w:space="0" w:color="auto"/>
                      </w:divBdr>
                    </w:div>
                    <w:div w:id="728963488">
                      <w:marLeft w:val="0"/>
                      <w:marRight w:val="0"/>
                      <w:marTop w:val="0"/>
                      <w:marBottom w:val="0"/>
                      <w:divBdr>
                        <w:top w:val="none" w:sz="0" w:space="0" w:color="auto"/>
                        <w:left w:val="none" w:sz="0" w:space="0" w:color="auto"/>
                        <w:bottom w:val="none" w:sz="0" w:space="0" w:color="auto"/>
                        <w:right w:val="none" w:sz="0" w:space="0" w:color="auto"/>
                      </w:divBdr>
                    </w:div>
                    <w:div w:id="1877427640">
                      <w:marLeft w:val="0"/>
                      <w:marRight w:val="0"/>
                      <w:marTop w:val="0"/>
                      <w:marBottom w:val="0"/>
                      <w:divBdr>
                        <w:top w:val="none" w:sz="0" w:space="0" w:color="auto"/>
                        <w:left w:val="none" w:sz="0" w:space="0" w:color="auto"/>
                        <w:bottom w:val="none" w:sz="0" w:space="0" w:color="auto"/>
                        <w:right w:val="none" w:sz="0" w:space="0" w:color="auto"/>
                      </w:divBdr>
                    </w:div>
                    <w:div w:id="1312757013">
                      <w:marLeft w:val="0"/>
                      <w:marRight w:val="0"/>
                      <w:marTop w:val="0"/>
                      <w:marBottom w:val="0"/>
                      <w:divBdr>
                        <w:top w:val="none" w:sz="0" w:space="0" w:color="auto"/>
                        <w:left w:val="none" w:sz="0" w:space="0" w:color="auto"/>
                        <w:bottom w:val="none" w:sz="0" w:space="0" w:color="auto"/>
                        <w:right w:val="none" w:sz="0" w:space="0" w:color="auto"/>
                      </w:divBdr>
                    </w:div>
                    <w:div w:id="187160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618310">
          <w:marLeft w:val="0"/>
          <w:marRight w:val="0"/>
          <w:marTop w:val="136"/>
          <w:marBottom w:val="136"/>
          <w:divBdr>
            <w:top w:val="none" w:sz="0" w:space="0" w:color="auto"/>
            <w:left w:val="none" w:sz="0" w:space="0" w:color="auto"/>
            <w:bottom w:val="none" w:sz="0" w:space="0" w:color="auto"/>
            <w:right w:val="none" w:sz="0" w:space="0" w:color="auto"/>
          </w:divBdr>
          <w:divsChild>
            <w:div w:id="1317954579">
              <w:marLeft w:val="0"/>
              <w:marRight w:val="0"/>
              <w:marTop w:val="0"/>
              <w:marBottom w:val="0"/>
              <w:divBdr>
                <w:top w:val="none" w:sz="0" w:space="0" w:color="auto"/>
                <w:left w:val="none" w:sz="0" w:space="0" w:color="auto"/>
                <w:bottom w:val="none" w:sz="0" w:space="0" w:color="auto"/>
                <w:right w:val="none" w:sz="0" w:space="0" w:color="auto"/>
              </w:divBdr>
              <w:divsChild>
                <w:div w:id="1176263421">
                  <w:marLeft w:val="0"/>
                  <w:marRight w:val="0"/>
                  <w:marTop w:val="0"/>
                  <w:marBottom w:val="0"/>
                  <w:divBdr>
                    <w:top w:val="none" w:sz="0" w:space="0" w:color="auto"/>
                    <w:left w:val="none" w:sz="0" w:space="0" w:color="auto"/>
                    <w:bottom w:val="none" w:sz="0" w:space="0" w:color="auto"/>
                    <w:right w:val="none" w:sz="0" w:space="0" w:color="auto"/>
                  </w:divBdr>
                  <w:divsChild>
                    <w:div w:id="896356586">
                      <w:marLeft w:val="0"/>
                      <w:marRight w:val="0"/>
                      <w:marTop w:val="0"/>
                      <w:marBottom w:val="0"/>
                      <w:divBdr>
                        <w:top w:val="none" w:sz="0" w:space="0" w:color="auto"/>
                        <w:left w:val="none" w:sz="0" w:space="0" w:color="auto"/>
                        <w:bottom w:val="none" w:sz="0" w:space="0" w:color="auto"/>
                        <w:right w:val="none" w:sz="0" w:space="0" w:color="auto"/>
                      </w:divBdr>
                    </w:div>
                    <w:div w:id="240255550">
                      <w:marLeft w:val="0"/>
                      <w:marRight w:val="0"/>
                      <w:marTop w:val="0"/>
                      <w:marBottom w:val="0"/>
                      <w:divBdr>
                        <w:top w:val="none" w:sz="0" w:space="0" w:color="auto"/>
                        <w:left w:val="none" w:sz="0" w:space="0" w:color="auto"/>
                        <w:bottom w:val="none" w:sz="0" w:space="0" w:color="auto"/>
                        <w:right w:val="none" w:sz="0" w:space="0" w:color="auto"/>
                      </w:divBdr>
                    </w:div>
                    <w:div w:id="376124394">
                      <w:marLeft w:val="0"/>
                      <w:marRight w:val="0"/>
                      <w:marTop w:val="0"/>
                      <w:marBottom w:val="0"/>
                      <w:divBdr>
                        <w:top w:val="none" w:sz="0" w:space="0" w:color="auto"/>
                        <w:left w:val="none" w:sz="0" w:space="0" w:color="auto"/>
                        <w:bottom w:val="none" w:sz="0" w:space="0" w:color="auto"/>
                        <w:right w:val="none" w:sz="0" w:space="0" w:color="auto"/>
                      </w:divBdr>
                    </w:div>
                    <w:div w:id="946304645">
                      <w:marLeft w:val="0"/>
                      <w:marRight w:val="0"/>
                      <w:marTop w:val="0"/>
                      <w:marBottom w:val="0"/>
                      <w:divBdr>
                        <w:top w:val="none" w:sz="0" w:space="0" w:color="auto"/>
                        <w:left w:val="none" w:sz="0" w:space="0" w:color="auto"/>
                        <w:bottom w:val="none" w:sz="0" w:space="0" w:color="auto"/>
                        <w:right w:val="none" w:sz="0" w:space="0" w:color="auto"/>
                      </w:divBdr>
                    </w:div>
                    <w:div w:id="2101559139">
                      <w:marLeft w:val="0"/>
                      <w:marRight w:val="0"/>
                      <w:marTop w:val="0"/>
                      <w:marBottom w:val="0"/>
                      <w:divBdr>
                        <w:top w:val="none" w:sz="0" w:space="0" w:color="auto"/>
                        <w:left w:val="none" w:sz="0" w:space="0" w:color="auto"/>
                        <w:bottom w:val="none" w:sz="0" w:space="0" w:color="auto"/>
                        <w:right w:val="none" w:sz="0" w:space="0" w:color="auto"/>
                      </w:divBdr>
                    </w:div>
                    <w:div w:id="722950987">
                      <w:marLeft w:val="0"/>
                      <w:marRight w:val="0"/>
                      <w:marTop w:val="0"/>
                      <w:marBottom w:val="0"/>
                      <w:divBdr>
                        <w:top w:val="none" w:sz="0" w:space="0" w:color="auto"/>
                        <w:left w:val="none" w:sz="0" w:space="0" w:color="auto"/>
                        <w:bottom w:val="none" w:sz="0" w:space="0" w:color="auto"/>
                        <w:right w:val="none" w:sz="0" w:space="0" w:color="auto"/>
                      </w:divBdr>
                    </w:div>
                    <w:div w:id="972323432">
                      <w:marLeft w:val="0"/>
                      <w:marRight w:val="0"/>
                      <w:marTop w:val="0"/>
                      <w:marBottom w:val="0"/>
                      <w:divBdr>
                        <w:top w:val="none" w:sz="0" w:space="0" w:color="auto"/>
                        <w:left w:val="none" w:sz="0" w:space="0" w:color="auto"/>
                        <w:bottom w:val="none" w:sz="0" w:space="0" w:color="auto"/>
                        <w:right w:val="none" w:sz="0" w:space="0" w:color="auto"/>
                      </w:divBdr>
                    </w:div>
                    <w:div w:id="403258531">
                      <w:marLeft w:val="0"/>
                      <w:marRight w:val="0"/>
                      <w:marTop w:val="0"/>
                      <w:marBottom w:val="0"/>
                      <w:divBdr>
                        <w:top w:val="none" w:sz="0" w:space="0" w:color="auto"/>
                        <w:left w:val="none" w:sz="0" w:space="0" w:color="auto"/>
                        <w:bottom w:val="none" w:sz="0" w:space="0" w:color="auto"/>
                        <w:right w:val="none" w:sz="0" w:space="0" w:color="auto"/>
                      </w:divBdr>
                    </w:div>
                    <w:div w:id="1442265316">
                      <w:marLeft w:val="0"/>
                      <w:marRight w:val="0"/>
                      <w:marTop w:val="0"/>
                      <w:marBottom w:val="0"/>
                      <w:divBdr>
                        <w:top w:val="none" w:sz="0" w:space="0" w:color="auto"/>
                        <w:left w:val="none" w:sz="0" w:space="0" w:color="auto"/>
                        <w:bottom w:val="none" w:sz="0" w:space="0" w:color="auto"/>
                        <w:right w:val="none" w:sz="0" w:space="0" w:color="auto"/>
                      </w:divBdr>
                    </w:div>
                    <w:div w:id="1610116424">
                      <w:marLeft w:val="0"/>
                      <w:marRight w:val="0"/>
                      <w:marTop w:val="0"/>
                      <w:marBottom w:val="0"/>
                      <w:divBdr>
                        <w:top w:val="none" w:sz="0" w:space="0" w:color="auto"/>
                        <w:left w:val="none" w:sz="0" w:space="0" w:color="auto"/>
                        <w:bottom w:val="none" w:sz="0" w:space="0" w:color="auto"/>
                        <w:right w:val="none" w:sz="0" w:space="0" w:color="auto"/>
                      </w:divBdr>
                    </w:div>
                    <w:div w:id="1338996726">
                      <w:marLeft w:val="0"/>
                      <w:marRight w:val="0"/>
                      <w:marTop w:val="0"/>
                      <w:marBottom w:val="0"/>
                      <w:divBdr>
                        <w:top w:val="none" w:sz="0" w:space="0" w:color="auto"/>
                        <w:left w:val="none" w:sz="0" w:space="0" w:color="auto"/>
                        <w:bottom w:val="none" w:sz="0" w:space="0" w:color="auto"/>
                        <w:right w:val="none" w:sz="0" w:space="0" w:color="auto"/>
                      </w:divBdr>
                    </w:div>
                    <w:div w:id="2019038221">
                      <w:marLeft w:val="0"/>
                      <w:marRight w:val="0"/>
                      <w:marTop w:val="0"/>
                      <w:marBottom w:val="0"/>
                      <w:divBdr>
                        <w:top w:val="none" w:sz="0" w:space="0" w:color="auto"/>
                        <w:left w:val="none" w:sz="0" w:space="0" w:color="auto"/>
                        <w:bottom w:val="none" w:sz="0" w:space="0" w:color="auto"/>
                        <w:right w:val="none" w:sz="0" w:space="0" w:color="auto"/>
                      </w:divBdr>
                    </w:div>
                    <w:div w:id="2134596600">
                      <w:marLeft w:val="0"/>
                      <w:marRight w:val="0"/>
                      <w:marTop w:val="0"/>
                      <w:marBottom w:val="0"/>
                      <w:divBdr>
                        <w:top w:val="none" w:sz="0" w:space="0" w:color="auto"/>
                        <w:left w:val="none" w:sz="0" w:space="0" w:color="auto"/>
                        <w:bottom w:val="none" w:sz="0" w:space="0" w:color="auto"/>
                        <w:right w:val="none" w:sz="0" w:space="0" w:color="auto"/>
                      </w:divBdr>
                    </w:div>
                    <w:div w:id="410392659">
                      <w:marLeft w:val="0"/>
                      <w:marRight w:val="0"/>
                      <w:marTop w:val="0"/>
                      <w:marBottom w:val="0"/>
                      <w:divBdr>
                        <w:top w:val="none" w:sz="0" w:space="0" w:color="auto"/>
                        <w:left w:val="none" w:sz="0" w:space="0" w:color="auto"/>
                        <w:bottom w:val="none" w:sz="0" w:space="0" w:color="auto"/>
                        <w:right w:val="none" w:sz="0" w:space="0" w:color="auto"/>
                      </w:divBdr>
                    </w:div>
                    <w:div w:id="618685243">
                      <w:marLeft w:val="0"/>
                      <w:marRight w:val="0"/>
                      <w:marTop w:val="0"/>
                      <w:marBottom w:val="0"/>
                      <w:divBdr>
                        <w:top w:val="none" w:sz="0" w:space="0" w:color="auto"/>
                        <w:left w:val="none" w:sz="0" w:space="0" w:color="auto"/>
                        <w:bottom w:val="none" w:sz="0" w:space="0" w:color="auto"/>
                        <w:right w:val="none" w:sz="0" w:space="0" w:color="auto"/>
                      </w:divBdr>
                    </w:div>
                    <w:div w:id="2093818267">
                      <w:marLeft w:val="0"/>
                      <w:marRight w:val="0"/>
                      <w:marTop w:val="0"/>
                      <w:marBottom w:val="0"/>
                      <w:divBdr>
                        <w:top w:val="none" w:sz="0" w:space="0" w:color="auto"/>
                        <w:left w:val="none" w:sz="0" w:space="0" w:color="auto"/>
                        <w:bottom w:val="none" w:sz="0" w:space="0" w:color="auto"/>
                        <w:right w:val="none" w:sz="0" w:space="0" w:color="auto"/>
                      </w:divBdr>
                    </w:div>
                    <w:div w:id="1610964285">
                      <w:marLeft w:val="0"/>
                      <w:marRight w:val="0"/>
                      <w:marTop w:val="0"/>
                      <w:marBottom w:val="0"/>
                      <w:divBdr>
                        <w:top w:val="none" w:sz="0" w:space="0" w:color="auto"/>
                        <w:left w:val="none" w:sz="0" w:space="0" w:color="auto"/>
                        <w:bottom w:val="none" w:sz="0" w:space="0" w:color="auto"/>
                        <w:right w:val="none" w:sz="0" w:space="0" w:color="auto"/>
                      </w:divBdr>
                    </w:div>
                    <w:div w:id="194463294">
                      <w:marLeft w:val="0"/>
                      <w:marRight w:val="0"/>
                      <w:marTop w:val="0"/>
                      <w:marBottom w:val="0"/>
                      <w:divBdr>
                        <w:top w:val="none" w:sz="0" w:space="0" w:color="auto"/>
                        <w:left w:val="none" w:sz="0" w:space="0" w:color="auto"/>
                        <w:bottom w:val="none" w:sz="0" w:space="0" w:color="auto"/>
                        <w:right w:val="none" w:sz="0" w:space="0" w:color="auto"/>
                      </w:divBdr>
                    </w:div>
                    <w:div w:id="182446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77004">
          <w:marLeft w:val="0"/>
          <w:marRight w:val="0"/>
          <w:marTop w:val="136"/>
          <w:marBottom w:val="136"/>
          <w:divBdr>
            <w:top w:val="none" w:sz="0" w:space="0" w:color="auto"/>
            <w:left w:val="none" w:sz="0" w:space="0" w:color="auto"/>
            <w:bottom w:val="none" w:sz="0" w:space="0" w:color="auto"/>
            <w:right w:val="none" w:sz="0" w:space="0" w:color="auto"/>
          </w:divBdr>
          <w:divsChild>
            <w:div w:id="1849901092">
              <w:marLeft w:val="0"/>
              <w:marRight w:val="0"/>
              <w:marTop w:val="0"/>
              <w:marBottom w:val="0"/>
              <w:divBdr>
                <w:top w:val="none" w:sz="0" w:space="0" w:color="auto"/>
                <w:left w:val="none" w:sz="0" w:space="0" w:color="auto"/>
                <w:bottom w:val="none" w:sz="0" w:space="0" w:color="auto"/>
                <w:right w:val="none" w:sz="0" w:space="0" w:color="auto"/>
              </w:divBdr>
              <w:divsChild>
                <w:div w:id="1640838397">
                  <w:marLeft w:val="0"/>
                  <w:marRight w:val="0"/>
                  <w:marTop w:val="0"/>
                  <w:marBottom w:val="0"/>
                  <w:divBdr>
                    <w:top w:val="none" w:sz="0" w:space="0" w:color="auto"/>
                    <w:left w:val="none" w:sz="0" w:space="0" w:color="auto"/>
                    <w:bottom w:val="none" w:sz="0" w:space="0" w:color="auto"/>
                    <w:right w:val="none" w:sz="0" w:space="0" w:color="auto"/>
                  </w:divBdr>
                  <w:divsChild>
                    <w:div w:id="2034919662">
                      <w:marLeft w:val="0"/>
                      <w:marRight w:val="0"/>
                      <w:marTop w:val="0"/>
                      <w:marBottom w:val="0"/>
                      <w:divBdr>
                        <w:top w:val="none" w:sz="0" w:space="0" w:color="auto"/>
                        <w:left w:val="none" w:sz="0" w:space="0" w:color="auto"/>
                        <w:bottom w:val="none" w:sz="0" w:space="0" w:color="auto"/>
                        <w:right w:val="none" w:sz="0" w:space="0" w:color="auto"/>
                      </w:divBdr>
                    </w:div>
                    <w:div w:id="709693004">
                      <w:marLeft w:val="0"/>
                      <w:marRight w:val="0"/>
                      <w:marTop w:val="0"/>
                      <w:marBottom w:val="0"/>
                      <w:divBdr>
                        <w:top w:val="none" w:sz="0" w:space="0" w:color="auto"/>
                        <w:left w:val="none" w:sz="0" w:space="0" w:color="auto"/>
                        <w:bottom w:val="none" w:sz="0" w:space="0" w:color="auto"/>
                        <w:right w:val="none" w:sz="0" w:space="0" w:color="auto"/>
                      </w:divBdr>
                    </w:div>
                    <w:div w:id="159079929">
                      <w:marLeft w:val="0"/>
                      <w:marRight w:val="0"/>
                      <w:marTop w:val="0"/>
                      <w:marBottom w:val="0"/>
                      <w:divBdr>
                        <w:top w:val="none" w:sz="0" w:space="0" w:color="auto"/>
                        <w:left w:val="none" w:sz="0" w:space="0" w:color="auto"/>
                        <w:bottom w:val="none" w:sz="0" w:space="0" w:color="auto"/>
                        <w:right w:val="none" w:sz="0" w:space="0" w:color="auto"/>
                      </w:divBdr>
                    </w:div>
                    <w:div w:id="251551954">
                      <w:marLeft w:val="0"/>
                      <w:marRight w:val="0"/>
                      <w:marTop w:val="0"/>
                      <w:marBottom w:val="0"/>
                      <w:divBdr>
                        <w:top w:val="none" w:sz="0" w:space="0" w:color="auto"/>
                        <w:left w:val="none" w:sz="0" w:space="0" w:color="auto"/>
                        <w:bottom w:val="none" w:sz="0" w:space="0" w:color="auto"/>
                        <w:right w:val="none" w:sz="0" w:space="0" w:color="auto"/>
                      </w:divBdr>
                    </w:div>
                    <w:div w:id="395127231">
                      <w:marLeft w:val="0"/>
                      <w:marRight w:val="0"/>
                      <w:marTop w:val="0"/>
                      <w:marBottom w:val="0"/>
                      <w:divBdr>
                        <w:top w:val="none" w:sz="0" w:space="0" w:color="auto"/>
                        <w:left w:val="none" w:sz="0" w:space="0" w:color="auto"/>
                        <w:bottom w:val="none" w:sz="0" w:space="0" w:color="auto"/>
                        <w:right w:val="none" w:sz="0" w:space="0" w:color="auto"/>
                      </w:divBdr>
                    </w:div>
                    <w:div w:id="372002786">
                      <w:marLeft w:val="0"/>
                      <w:marRight w:val="0"/>
                      <w:marTop w:val="0"/>
                      <w:marBottom w:val="0"/>
                      <w:divBdr>
                        <w:top w:val="none" w:sz="0" w:space="0" w:color="auto"/>
                        <w:left w:val="none" w:sz="0" w:space="0" w:color="auto"/>
                        <w:bottom w:val="none" w:sz="0" w:space="0" w:color="auto"/>
                        <w:right w:val="none" w:sz="0" w:space="0" w:color="auto"/>
                      </w:divBdr>
                    </w:div>
                    <w:div w:id="1751075265">
                      <w:marLeft w:val="0"/>
                      <w:marRight w:val="0"/>
                      <w:marTop w:val="0"/>
                      <w:marBottom w:val="0"/>
                      <w:divBdr>
                        <w:top w:val="none" w:sz="0" w:space="0" w:color="auto"/>
                        <w:left w:val="none" w:sz="0" w:space="0" w:color="auto"/>
                        <w:bottom w:val="none" w:sz="0" w:space="0" w:color="auto"/>
                        <w:right w:val="none" w:sz="0" w:space="0" w:color="auto"/>
                      </w:divBdr>
                    </w:div>
                    <w:div w:id="647905175">
                      <w:marLeft w:val="0"/>
                      <w:marRight w:val="0"/>
                      <w:marTop w:val="0"/>
                      <w:marBottom w:val="0"/>
                      <w:divBdr>
                        <w:top w:val="none" w:sz="0" w:space="0" w:color="auto"/>
                        <w:left w:val="none" w:sz="0" w:space="0" w:color="auto"/>
                        <w:bottom w:val="none" w:sz="0" w:space="0" w:color="auto"/>
                        <w:right w:val="none" w:sz="0" w:space="0" w:color="auto"/>
                      </w:divBdr>
                    </w:div>
                    <w:div w:id="1130589319">
                      <w:marLeft w:val="0"/>
                      <w:marRight w:val="0"/>
                      <w:marTop w:val="0"/>
                      <w:marBottom w:val="0"/>
                      <w:divBdr>
                        <w:top w:val="none" w:sz="0" w:space="0" w:color="auto"/>
                        <w:left w:val="none" w:sz="0" w:space="0" w:color="auto"/>
                        <w:bottom w:val="none" w:sz="0" w:space="0" w:color="auto"/>
                        <w:right w:val="none" w:sz="0" w:space="0" w:color="auto"/>
                      </w:divBdr>
                    </w:div>
                    <w:div w:id="1432893493">
                      <w:marLeft w:val="0"/>
                      <w:marRight w:val="0"/>
                      <w:marTop w:val="0"/>
                      <w:marBottom w:val="0"/>
                      <w:divBdr>
                        <w:top w:val="none" w:sz="0" w:space="0" w:color="auto"/>
                        <w:left w:val="none" w:sz="0" w:space="0" w:color="auto"/>
                        <w:bottom w:val="none" w:sz="0" w:space="0" w:color="auto"/>
                        <w:right w:val="none" w:sz="0" w:space="0" w:color="auto"/>
                      </w:divBdr>
                    </w:div>
                    <w:div w:id="1860854339">
                      <w:marLeft w:val="0"/>
                      <w:marRight w:val="0"/>
                      <w:marTop w:val="0"/>
                      <w:marBottom w:val="0"/>
                      <w:divBdr>
                        <w:top w:val="none" w:sz="0" w:space="0" w:color="auto"/>
                        <w:left w:val="none" w:sz="0" w:space="0" w:color="auto"/>
                        <w:bottom w:val="none" w:sz="0" w:space="0" w:color="auto"/>
                        <w:right w:val="none" w:sz="0" w:space="0" w:color="auto"/>
                      </w:divBdr>
                    </w:div>
                    <w:div w:id="715542823">
                      <w:marLeft w:val="0"/>
                      <w:marRight w:val="0"/>
                      <w:marTop w:val="0"/>
                      <w:marBottom w:val="0"/>
                      <w:divBdr>
                        <w:top w:val="none" w:sz="0" w:space="0" w:color="auto"/>
                        <w:left w:val="none" w:sz="0" w:space="0" w:color="auto"/>
                        <w:bottom w:val="none" w:sz="0" w:space="0" w:color="auto"/>
                        <w:right w:val="none" w:sz="0" w:space="0" w:color="auto"/>
                      </w:divBdr>
                    </w:div>
                    <w:div w:id="268125276">
                      <w:marLeft w:val="0"/>
                      <w:marRight w:val="0"/>
                      <w:marTop w:val="0"/>
                      <w:marBottom w:val="0"/>
                      <w:divBdr>
                        <w:top w:val="none" w:sz="0" w:space="0" w:color="auto"/>
                        <w:left w:val="none" w:sz="0" w:space="0" w:color="auto"/>
                        <w:bottom w:val="none" w:sz="0" w:space="0" w:color="auto"/>
                        <w:right w:val="none" w:sz="0" w:space="0" w:color="auto"/>
                      </w:divBdr>
                    </w:div>
                    <w:div w:id="1714650085">
                      <w:marLeft w:val="0"/>
                      <w:marRight w:val="0"/>
                      <w:marTop w:val="0"/>
                      <w:marBottom w:val="0"/>
                      <w:divBdr>
                        <w:top w:val="none" w:sz="0" w:space="0" w:color="auto"/>
                        <w:left w:val="none" w:sz="0" w:space="0" w:color="auto"/>
                        <w:bottom w:val="none" w:sz="0" w:space="0" w:color="auto"/>
                        <w:right w:val="none" w:sz="0" w:space="0" w:color="auto"/>
                      </w:divBdr>
                    </w:div>
                    <w:div w:id="127751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249184">
          <w:marLeft w:val="0"/>
          <w:marRight w:val="0"/>
          <w:marTop w:val="136"/>
          <w:marBottom w:val="136"/>
          <w:divBdr>
            <w:top w:val="none" w:sz="0" w:space="0" w:color="auto"/>
            <w:left w:val="none" w:sz="0" w:space="0" w:color="auto"/>
            <w:bottom w:val="none" w:sz="0" w:space="0" w:color="auto"/>
            <w:right w:val="none" w:sz="0" w:space="0" w:color="auto"/>
          </w:divBdr>
          <w:divsChild>
            <w:div w:id="1425148243">
              <w:marLeft w:val="0"/>
              <w:marRight w:val="0"/>
              <w:marTop w:val="0"/>
              <w:marBottom w:val="0"/>
              <w:divBdr>
                <w:top w:val="none" w:sz="0" w:space="0" w:color="auto"/>
                <w:left w:val="none" w:sz="0" w:space="0" w:color="auto"/>
                <w:bottom w:val="none" w:sz="0" w:space="0" w:color="auto"/>
                <w:right w:val="none" w:sz="0" w:space="0" w:color="auto"/>
              </w:divBdr>
              <w:divsChild>
                <w:div w:id="1753232980">
                  <w:marLeft w:val="0"/>
                  <w:marRight w:val="0"/>
                  <w:marTop w:val="0"/>
                  <w:marBottom w:val="0"/>
                  <w:divBdr>
                    <w:top w:val="none" w:sz="0" w:space="0" w:color="auto"/>
                    <w:left w:val="none" w:sz="0" w:space="0" w:color="auto"/>
                    <w:bottom w:val="none" w:sz="0" w:space="0" w:color="auto"/>
                    <w:right w:val="none" w:sz="0" w:space="0" w:color="auto"/>
                  </w:divBdr>
                  <w:divsChild>
                    <w:div w:id="2065449457">
                      <w:marLeft w:val="0"/>
                      <w:marRight w:val="0"/>
                      <w:marTop w:val="0"/>
                      <w:marBottom w:val="0"/>
                      <w:divBdr>
                        <w:top w:val="none" w:sz="0" w:space="0" w:color="auto"/>
                        <w:left w:val="none" w:sz="0" w:space="0" w:color="auto"/>
                        <w:bottom w:val="none" w:sz="0" w:space="0" w:color="auto"/>
                        <w:right w:val="none" w:sz="0" w:space="0" w:color="auto"/>
                      </w:divBdr>
                    </w:div>
                    <w:div w:id="968130472">
                      <w:marLeft w:val="0"/>
                      <w:marRight w:val="0"/>
                      <w:marTop w:val="0"/>
                      <w:marBottom w:val="0"/>
                      <w:divBdr>
                        <w:top w:val="none" w:sz="0" w:space="0" w:color="auto"/>
                        <w:left w:val="none" w:sz="0" w:space="0" w:color="auto"/>
                        <w:bottom w:val="none" w:sz="0" w:space="0" w:color="auto"/>
                        <w:right w:val="none" w:sz="0" w:space="0" w:color="auto"/>
                      </w:divBdr>
                    </w:div>
                    <w:div w:id="1461192924">
                      <w:marLeft w:val="0"/>
                      <w:marRight w:val="0"/>
                      <w:marTop w:val="0"/>
                      <w:marBottom w:val="0"/>
                      <w:divBdr>
                        <w:top w:val="none" w:sz="0" w:space="0" w:color="auto"/>
                        <w:left w:val="none" w:sz="0" w:space="0" w:color="auto"/>
                        <w:bottom w:val="none" w:sz="0" w:space="0" w:color="auto"/>
                        <w:right w:val="none" w:sz="0" w:space="0" w:color="auto"/>
                      </w:divBdr>
                    </w:div>
                    <w:div w:id="1853569849">
                      <w:marLeft w:val="0"/>
                      <w:marRight w:val="0"/>
                      <w:marTop w:val="0"/>
                      <w:marBottom w:val="0"/>
                      <w:divBdr>
                        <w:top w:val="none" w:sz="0" w:space="0" w:color="auto"/>
                        <w:left w:val="none" w:sz="0" w:space="0" w:color="auto"/>
                        <w:bottom w:val="none" w:sz="0" w:space="0" w:color="auto"/>
                        <w:right w:val="none" w:sz="0" w:space="0" w:color="auto"/>
                      </w:divBdr>
                    </w:div>
                    <w:div w:id="1115324113">
                      <w:marLeft w:val="0"/>
                      <w:marRight w:val="0"/>
                      <w:marTop w:val="0"/>
                      <w:marBottom w:val="0"/>
                      <w:divBdr>
                        <w:top w:val="none" w:sz="0" w:space="0" w:color="auto"/>
                        <w:left w:val="none" w:sz="0" w:space="0" w:color="auto"/>
                        <w:bottom w:val="none" w:sz="0" w:space="0" w:color="auto"/>
                        <w:right w:val="none" w:sz="0" w:space="0" w:color="auto"/>
                      </w:divBdr>
                    </w:div>
                    <w:div w:id="1793597904">
                      <w:marLeft w:val="0"/>
                      <w:marRight w:val="0"/>
                      <w:marTop w:val="0"/>
                      <w:marBottom w:val="0"/>
                      <w:divBdr>
                        <w:top w:val="none" w:sz="0" w:space="0" w:color="auto"/>
                        <w:left w:val="none" w:sz="0" w:space="0" w:color="auto"/>
                        <w:bottom w:val="none" w:sz="0" w:space="0" w:color="auto"/>
                        <w:right w:val="none" w:sz="0" w:space="0" w:color="auto"/>
                      </w:divBdr>
                    </w:div>
                    <w:div w:id="638072438">
                      <w:marLeft w:val="0"/>
                      <w:marRight w:val="0"/>
                      <w:marTop w:val="0"/>
                      <w:marBottom w:val="0"/>
                      <w:divBdr>
                        <w:top w:val="none" w:sz="0" w:space="0" w:color="auto"/>
                        <w:left w:val="none" w:sz="0" w:space="0" w:color="auto"/>
                        <w:bottom w:val="none" w:sz="0" w:space="0" w:color="auto"/>
                        <w:right w:val="none" w:sz="0" w:space="0" w:color="auto"/>
                      </w:divBdr>
                    </w:div>
                    <w:div w:id="1998681943">
                      <w:marLeft w:val="0"/>
                      <w:marRight w:val="0"/>
                      <w:marTop w:val="0"/>
                      <w:marBottom w:val="0"/>
                      <w:divBdr>
                        <w:top w:val="none" w:sz="0" w:space="0" w:color="auto"/>
                        <w:left w:val="none" w:sz="0" w:space="0" w:color="auto"/>
                        <w:bottom w:val="none" w:sz="0" w:space="0" w:color="auto"/>
                        <w:right w:val="none" w:sz="0" w:space="0" w:color="auto"/>
                      </w:divBdr>
                    </w:div>
                    <w:div w:id="865289788">
                      <w:marLeft w:val="0"/>
                      <w:marRight w:val="0"/>
                      <w:marTop w:val="0"/>
                      <w:marBottom w:val="0"/>
                      <w:divBdr>
                        <w:top w:val="none" w:sz="0" w:space="0" w:color="auto"/>
                        <w:left w:val="none" w:sz="0" w:space="0" w:color="auto"/>
                        <w:bottom w:val="none" w:sz="0" w:space="0" w:color="auto"/>
                        <w:right w:val="none" w:sz="0" w:space="0" w:color="auto"/>
                      </w:divBdr>
                    </w:div>
                    <w:div w:id="577861022">
                      <w:marLeft w:val="0"/>
                      <w:marRight w:val="0"/>
                      <w:marTop w:val="0"/>
                      <w:marBottom w:val="0"/>
                      <w:divBdr>
                        <w:top w:val="none" w:sz="0" w:space="0" w:color="auto"/>
                        <w:left w:val="none" w:sz="0" w:space="0" w:color="auto"/>
                        <w:bottom w:val="none" w:sz="0" w:space="0" w:color="auto"/>
                        <w:right w:val="none" w:sz="0" w:space="0" w:color="auto"/>
                      </w:divBdr>
                    </w:div>
                    <w:div w:id="403182664">
                      <w:marLeft w:val="0"/>
                      <w:marRight w:val="0"/>
                      <w:marTop w:val="0"/>
                      <w:marBottom w:val="0"/>
                      <w:divBdr>
                        <w:top w:val="none" w:sz="0" w:space="0" w:color="auto"/>
                        <w:left w:val="none" w:sz="0" w:space="0" w:color="auto"/>
                        <w:bottom w:val="none" w:sz="0" w:space="0" w:color="auto"/>
                        <w:right w:val="none" w:sz="0" w:space="0" w:color="auto"/>
                      </w:divBdr>
                    </w:div>
                    <w:div w:id="6567364">
                      <w:marLeft w:val="0"/>
                      <w:marRight w:val="0"/>
                      <w:marTop w:val="0"/>
                      <w:marBottom w:val="0"/>
                      <w:divBdr>
                        <w:top w:val="none" w:sz="0" w:space="0" w:color="auto"/>
                        <w:left w:val="none" w:sz="0" w:space="0" w:color="auto"/>
                        <w:bottom w:val="none" w:sz="0" w:space="0" w:color="auto"/>
                        <w:right w:val="none" w:sz="0" w:space="0" w:color="auto"/>
                      </w:divBdr>
                    </w:div>
                    <w:div w:id="563220315">
                      <w:marLeft w:val="0"/>
                      <w:marRight w:val="0"/>
                      <w:marTop w:val="0"/>
                      <w:marBottom w:val="0"/>
                      <w:divBdr>
                        <w:top w:val="none" w:sz="0" w:space="0" w:color="auto"/>
                        <w:left w:val="none" w:sz="0" w:space="0" w:color="auto"/>
                        <w:bottom w:val="none" w:sz="0" w:space="0" w:color="auto"/>
                        <w:right w:val="none" w:sz="0" w:space="0" w:color="auto"/>
                      </w:divBdr>
                    </w:div>
                    <w:div w:id="122618619">
                      <w:marLeft w:val="0"/>
                      <w:marRight w:val="0"/>
                      <w:marTop w:val="0"/>
                      <w:marBottom w:val="0"/>
                      <w:divBdr>
                        <w:top w:val="none" w:sz="0" w:space="0" w:color="auto"/>
                        <w:left w:val="none" w:sz="0" w:space="0" w:color="auto"/>
                        <w:bottom w:val="none" w:sz="0" w:space="0" w:color="auto"/>
                        <w:right w:val="none" w:sz="0" w:space="0" w:color="auto"/>
                      </w:divBdr>
                    </w:div>
                    <w:div w:id="1647322637">
                      <w:marLeft w:val="0"/>
                      <w:marRight w:val="0"/>
                      <w:marTop w:val="0"/>
                      <w:marBottom w:val="0"/>
                      <w:divBdr>
                        <w:top w:val="none" w:sz="0" w:space="0" w:color="auto"/>
                        <w:left w:val="none" w:sz="0" w:space="0" w:color="auto"/>
                        <w:bottom w:val="none" w:sz="0" w:space="0" w:color="auto"/>
                        <w:right w:val="none" w:sz="0" w:space="0" w:color="auto"/>
                      </w:divBdr>
                    </w:div>
                    <w:div w:id="304091677">
                      <w:marLeft w:val="0"/>
                      <w:marRight w:val="0"/>
                      <w:marTop w:val="0"/>
                      <w:marBottom w:val="0"/>
                      <w:divBdr>
                        <w:top w:val="none" w:sz="0" w:space="0" w:color="auto"/>
                        <w:left w:val="none" w:sz="0" w:space="0" w:color="auto"/>
                        <w:bottom w:val="none" w:sz="0" w:space="0" w:color="auto"/>
                        <w:right w:val="none" w:sz="0" w:space="0" w:color="auto"/>
                      </w:divBdr>
                    </w:div>
                    <w:div w:id="1146239547">
                      <w:marLeft w:val="0"/>
                      <w:marRight w:val="0"/>
                      <w:marTop w:val="0"/>
                      <w:marBottom w:val="0"/>
                      <w:divBdr>
                        <w:top w:val="none" w:sz="0" w:space="0" w:color="auto"/>
                        <w:left w:val="none" w:sz="0" w:space="0" w:color="auto"/>
                        <w:bottom w:val="none" w:sz="0" w:space="0" w:color="auto"/>
                        <w:right w:val="none" w:sz="0" w:space="0" w:color="auto"/>
                      </w:divBdr>
                    </w:div>
                    <w:div w:id="1242642624">
                      <w:marLeft w:val="0"/>
                      <w:marRight w:val="0"/>
                      <w:marTop w:val="0"/>
                      <w:marBottom w:val="0"/>
                      <w:divBdr>
                        <w:top w:val="none" w:sz="0" w:space="0" w:color="auto"/>
                        <w:left w:val="none" w:sz="0" w:space="0" w:color="auto"/>
                        <w:bottom w:val="none" w:sz="0" w:space="0" w:color="auto"/>
                        <w:right w:val="none" w:sz="0" w:space="0" w:color="auto"/>
                      </w:divBdr>
                    </w:div>
                    <w:div w:id="1567229146">
                      <w:marLeft w:val="0"/>
                      <w:marRight w:val="0"/>
                      <w:marTop w:val="0"/>
                      <w:marBottom w:val="0"/>
                      <w:divBdr>
                        <w:top w:val="none" w:sz="0" w:space="0" w:color="auto"/>
                        <w:left w:val="none" w:sz="0" w:space="0" w:color="auto"/>
                        <w:bottom w:val="none" w:sz="0" w:space="0" w:color="auto"/>
                        <w:right w:val="none" w:sz="0" w:space="0" w:color="auto"/>
                      </w:divBdr>
                    </w:div>
                    <w:div w:id="355234589">
                      <w:marLeft w:val="0"/>
                      <w:marRight w:val="0"/>
                      <w:marTop w:val="0"/>
                      <w:marBottom w:val="0"/>
                      <w:divBdr>
                        <w:top w:val="none" w:sz="0" w:space="0" w:color="auto"/>
                        <w:left w:val="none" w:sz="0" w:space="0" w:color="auto"/>
                        <w:bottom w:val="none" w:sz="0" w:space="0" w:color="auto"/>
                        <w:right w:val="none" w:sz="0" w:space="0" w:color="auto"/>
                      </w:divBdr>
                    </w:div>
                    <w:div w:id="1020400642">
                      <w:marLeft w:val="0"/>
                      <w:marRight w:val="0"/>
                      <w:marTop w:val="0"/>
                      <w:marBottom w:val="0"/>
                      <w:divBdr>
                        <w:top w:val="none" w:sz="0" w:space="0" w:color="auto"/>
                        <w:left w:val="none" w:sz="0" w:space="0" w:color="auto"/>
                        <w:bottom w:val="none" w:sz="0" w:space="0" w:color="auto"/>
                        <w:right w:val="none" w:sz="0" w:space="0" w:color="auto"/>
                      </w:divBdr>
                    </w:div>
                    <w:div w:id="239411049">
                      <w:marLeft w:val="0"/>
                      <w:marRight w:val="0"/>
                      <w:marTop w:val="0"/>
                      <w:marBottom w:val="0"/>
                      <w:divBdr>
                        <w:top w:val="none" w:sz="0" w:space="0" w:color="auto"/>
                        <w:left w:val="none" w:sz="0" w:space="0" w:color="auto"/>
                        <w:bottom w:val="none" w:sz="0" w:space="0" w:color="auto"/>
                        <w:right w:val="none" w:sz="0" w:space="0" w:color="auto"/>
                      </w:divBdr>
                    </w:div>
                    <w:div w:id="683824238">
                      <w:marLeft w:val="0"/>
                      <w:marRight w:val="0"/>
                      <w:marTop w:val="0"/>
                      <w:marBottom w:val="0"/>
                      <w:divBdr>
                        <w:top w:val="none" w:sz="0" w:space="0" w:color="auto"/>
                        <w:left w:val="none" w:sz="0" w:space="0" w:color="auto"/>
                        <w:bottom w:val="none" w:sz="0" w:space="0" w:color="auto"/>
                        <w:right w:val="none" w:sz="0" w:space="0" w:color="auto"/>
                      </w:divBdr>
                    </w:div>
                    <w:div w:id="471991856">
                      <w:marLeft w:val="0"/>
                      <w:marRight w:val="0"/>
                      <w:marTop w:val="0"/>
                      <w:marBottom w:val="0"/>
                      <w:divBdr>
                        <w:top w:val="none" w:sz="0" w:space="0" w:color="auto"/>
                        <w:left w:val="none" w:sz="0" w:space="0" w:color="auto"/>
                        <w:bottom w:val="none" w:sz="0" w:space="0" w:color="auto"/>
                        <w:right w:val="none" w:sz="0" w:space="0" w:color="auto"/>
                      </w:divBdr>
                    </w:div>
                    <w:div w:id="1433666849">
                      <w:marLeft w:val="0"/>
                      <w:marRight w:val="0"/>
                      <w:marTop w:val="0"/>
                      <w:marBottom w:val="0"/>
                      <w:divBdr>
                        <w:top w:val="none" w:sz="0" w:space="0" w:color="auto"/>
                        <w:left w:val="none" w:sz="0" w:space="0" w:color="auto"/>
                        <w:bottom w:val="none" w:sz="0" w:space="0" w:color="auto"/>
                        <w:right w:val="none" w:sz="0" w:space="0" w:color="auto"/>
                      </w:divBdr>
                    </w:div>
                    <w:div w:id="647168222">
                      <w:marLeft w:val="0"/>
                      <w:marRight w:val="0"/>
                      <w:marTop w:val="0"/>
                      <w:marBottom w:val="0"/>
                      <w:divBdr>
                        <w:top w:val="none" w:sz="0" w:space="0" w:color="auto"/>
                        <w:left w:val="none" w:sz="0" w:space="0" w:color="auto"/>
                        <w:bottom w:val="none" w:sz="0" w:space="0" w:color="auto"/>
                        <w:right w:val="none" w:sz="0" w:space="0" w:color="auto"/>
                      </w:divBdr>
                    </w:div>
                    <w:div w:id="934170975">
                      <w:marLeft w:val="0"/>
                      <w:marRight w:val="0"/>
                      <w:marTop w:val="0"/>
                      <w:marBottom w:val="0"/>
                      <w:divBdr>
                        <w:top w:val="none" w:sz="0" w:space="0" w:color="auto"/>
                        <w:left w:val="none" w:sz="0" w:space="0" w:color="auto"/>
                        <w:bottom w:val="none" w:sz="0" w:space="0" w:color="auto"/>
                        <w:right w:val="none" w:sz="0" w:space="0" w:color="auto"/>
                      </w:divBdr>
                    </w:div>
                    <w:div w:id="108233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132649">
      <w:bodyDiv w:val="1"/>
      <w:marLeft w:val="0"/>
      <w:marRight w:val="0"/>
      <w:marTop w:val="0"/>
      <w:marBottom w:val="0"/>
      <w:divBdr>
        <w:top w:val="none" w:sz="0" w:space="0" w:color="auto"/>
        <w:left w:val="none" w:sz="0" w:space="0" w:color="auto"/>
        <w:bottom w:val="none" w:sz="0" w:space="0" w:color="auto"/>
        <w:right w:val="none" w:sz="0" w:space="0" w:color="auto"/>
      </w:divBdr>
      <w:divsChild>
        <w:div w:id="1390229915">
          <w:marLeft w:val="0"/>
          <w:marRight w:val="0"/>
          <w:marTop w:val="0"/>
          <w:marBottom w:val="0"/>
          <w:divBdr>
            <w:top w:val="none" w:sz="0" w:space="0" w:color="auto"/>
            <w:left w:val="none" w:sz="0" w:space="0" w:color="auto"/>
            <w:bottom w:val="none" w:sz="0" w:space="0" w:color="auto"/>
            <w:right w:val="none" w:sz="0" w:space="0" w:color="auto"/>
          </w:divBdr>
          <w:divsChild>
            <w:div w:id="1771655396">
              <w:marLeft w:val="0"/>
              <w:marRight w:val="0"/>
              <w:marTop w:val="68"/>
              <w:marBottom w:val="0"/>
              <w:divBdr>
                <w:top w:val="none" w:sz="0" w:space="0" w:color="auto"/>
                <w:left w:val="none" w:sz="0" w:space="0" w:color="auto"/>
                <w:bottom w:val="none" w:sz="0" w:space="0" w:color="auto"/>
                <w:right w:val="none" w:sz="0" w:space="0" w:color="auto"/>
              </w:divBdr>
            </w:div>
          </w:divsChild>
        </w:div>
        <w:div w:id="1829440520">
          <w:marLeft w:val="0"/>
          <w:marRight w:val="0"/>
          <w:marTop w:val="340"/>
          <w:marBottom w:val="0"/>
          <w:divBdr>
            <w:top w:val="none" w:sz="0" w:space="0" w:color="auto"/>
            <w:left w:val="none" w:sz="0" w:space="0" w:color="auto"/>
            <w:bottom w:val="none" w:sz="0" w:space="0" w:color="auto"/>
            <w:right w:val="none" w:sz="0" w:space="0" w:color="auto"/>
          </w:divBdr>
          <w:divsChild>
            <w:div w:id="22361484">
              <w:marLeft w:val="0"/>
              <w:marRight w:val="0"/>
              <w:marTop w:val="0"/>
              <w:marBottom w:val="0"/>
              <w:divBdr>
                <w:top w:val="none" w:sz="0" w:space="0" w:color="auto"/>
                <w:left w:val="none" w:sz="0" w:space="0" w:color="auto"/>
                <w:bottom w:val="none" w:sz="0" w:space="0" w:color="auto"/>
                <w:right w:val="none" w:sz="0" w:space="0" w:color="auto"/>
              </w:divBdr>
            </w:div>
            <w:div w:id="1609433611">
              <w:marLeft w:val="0"/>
              <w:marRight w:val="0"/>
              <w:marTop w:val="0"/>
              <w:marBottom w:val="0"/>
              <w:divBdr>
                <w:top w:val="none" w:sz="0" w:space="0" w:color="auto"/>
                <w:left w:val="none" w:sz="0" w:space="0" w:color="auto"/>
                <w:bottom w:val="none" w:sz="0" w:space="0" w:color="auto"/>
                <w:right w:val="none" w:sz="0" w:space="0" w:color="auto"/>
              </w:divBdr>
            </w:div>
            <w:div w:id="1659646960">
              <w:marLeft w:val="0"/>
              <w:marRight w:val="0"/>
              <w:marTop w:val="0"/>
              <w:marBottom w:val="0"/>
              <w:divBdr>
                <w:top w:val="none" w:sz="0" w:space="0" w:color="auto"/>
                <w:left w:val="none" w:sz="0" w:space="0" w:color="auto"/>
                <w:bottom w:val="none" w:sz="0" w:space="0" w:color="auto"/>
                <w:right w:val="none" w:sz="0" w:space="0" w:color="auto"/>
              </w:divBdr>
            </w:div>
            <w:div w:id="177887540">
              <w:marLeft w:val="0"/>
              <w:marRight w:val="0"/>
              <w:marTop w:val="0"/>
              <w:marBottom w:val="0"/>
              <w:divBdr>
                <w:top w:val="none" w:sz="0" w:space="0" w:color="auto"/>
                <w:left w:val="none" w:sz="0" w:space="0" w:color="auto"/>
                <w:bottom w:val="none" w:sz="0" w:space="0" w:color="auto"/>
                <w:right w:val="none" w:sz="0" w:space="0" w:color="auto"/>
              </w:divBdr>
            </w:div>
            <w:div w:id="1421951054">
              <w:marLeft w:val="0"/>
              <w:marRight w:val="0"/>
              <w:marTop w:val="0"/>
              <w:marBottom w:val="0"/>
              <w:divBdr>
                <w:top w:val="none" w:sz="0" w:space="0" w:color="auto"/>
                <w:left w:val="none" w:sz="0" w:space="0" w:color="auto"/>
                <w:bottom w:val="none" w:sz="0" w:space="0" w:color="auto"/>
                <w:right w:val="none" w:sz="0" w:space="0" w:color="auto"/>
              </w:divBdr>
            </w:div>
            <w:div w:id="10841638">
              <w:marLeft w:val="0"/>
              <w:marRight w:val="0"/>
              <w:marTop w:val="0"/>
              <w:marBottom w:val="0"/>
              <w:divBdr>
                <w:top w:val="none" w:sz="0" w:space="0" w:color="auto"/>
                <w:left w:val="none" w:sz="0" w:space="0" w:color="auto"/>
                <w:bottom w:val="none" w:sz="0" w:space="0" w:color="auto"/>
                <w:right w:val="none" w:sz="0" w:space="0" w:color="auto"/>
              </w:divBdr>
            </w:div>
            <w:div w:id="15033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46297">
      <w:bodyDiv w:val="1"/>
      <w:marLeft w:val="0"/>
      <w:marRight w:val="0"/>
      <w:marTop w:val="0"/>
      <w:marBottom w:val="0"/>
      <w:divBdr>
        <w:top w:val="none" w:sz="0" w:space="0" w:color="auto"/>
        <w:left w:val="none" w:sz="0" w:space="0" w:color="auto"/>
        <w:bottom w:val="none" w:sz="0" w:space="0" w:color="auto"/>
        <w:right w:val="none" w:sz="0" w:space="0" w:color="auto"/>
      </w:divBdr>
    </w:div>
    <w:div w:id="529413003">
      <w:bodyDiv w:val="1"/>
      <w:marLeft w:val="0"/>
      <w:marRight w:val="0"/>
      <w:marTop w:val="0"/>
      <w:marBottom w:val="0"/>
      <w:divBdr>
        <w:top w:val="none" w:sz="0" w:space="0" w:color="auto"/>
        <w:left w:val="none" w:sz="0" w:space="0" w:color="auto"/>
        <w:bottom w:val="none" w:sz="0" w:space="0" w:color="auto"/>
        <w:right w:val="none" w:sz="0" w:space="0" w:color="auto"/>
      </w:divBdr>
      <w:divsChild>
        <w:div w:id="110975817">
          <w:marLeft w:val="0"/>
          <w:marRight w:val="0"/>
          <w:marTop w:val="0"/>
          <w:marBottom w:val="0"/>
          <w:divBdr>
            <w:top w:val="none" w:sz="0" w:space="0" w:color="auto"/>
            <w:left w:val="none" w:sz="0" w:space="0" w:color="auto"/>
            <w:bottom w:val="none" w:sz="0" w:space="0" w:color="auto"/>
            <w:right w:val="none" w:sz="0" w:space="0" w:color="auto"/>
          </w:divBdr>
        </w:div>
        <w:div w:id="1885097870">
          <w:marLeft w:val="0"/>
          <w:marRight w:val="0"/>
          <w:marTop w:val="0"/>
          <w:marBottom w:val="0"/>
          <w:divBdr>
            <w:top w:val="none" w:sz="0" w:space="5" w:color="auto"/>
            <w:left w:val="none" w:sz="0" w:space="9" w:color="auto"/>
            <w:bottom w:val="none" w:sz="0" w:space="8" w:color="auto"/>
            <w:right w:val="none" w:sz="0" w:space="9" w:color="auto"/>
          </w:divBdr>
          <w:divsChild>
            <w:div w:id="1979605128">
              <w:marLeft w:val="0"/>
              <w:marRight w:val="0"/>
              <w:marTop w:val="0"/>
              <w:marBottom w:val="0"/>
              <w:divBdr>
                <w:top w:val="none" w:sz="0" w:space="0" w:color="auto"/>
                <w:left w:val="none" w:sz="0" w:space="0" w:color="auto"/>
                <w:bottom w:val="none" w:sz="0" w:space="0" w:color="auto"/>
                <w:right w:val="none" w:sz="0" w:space="0" w:color="auto"/>
              </w:divBdr>
              <w:divsChild>
                <w:div w:id="495540461">
                  <w:marLeft w:val="0"/>
                  <w:marRight w:val="0"/>
                  <w:marTop w:val="0"/>
                  <w:marBottom w:val="0"/>
                  <w:divBdr>
                    <w:top w:val="single" w:sz="4" w:space="5" w:color="C1C1C1"/>
                    <w:left w:val="single" w:sz="4" w:space="5" w:color="C1C1C1"/>
                    <w:bottom w:val="single" w:sz="4" w:space="5" w:color="C1C1C1"/>
                    <w:right w:val="single" w:sz="4" w:space="5" w:color="C1C1C1"/>
                  </w:divBdr>
                </w:div>
                <w:div w:id="261649002">
                  <w:marLeft w:val="0"/>
                  <w:marRight w:val="0"/>
                  <w:marTop w:val="0"/>
                  <w:marBottom w:val="0"/>
                  <w:divBdr>
                    <w:top w:val="none" w:sz="0" w:space="0" w:color="auto"/>
                    <w:left w:val="none" w:sz="0" w:space="0" w:color="auto"/>
                    <w:bottom w:val="none" w:sz="0" w:space="0" w:color="auto"/>
                    <w:right w:val="none" w:sz="0" w:space="0" w:color="auto"/>
                  </w:divBdr>
                </w:div>
                <w:div w:id="1979718911">
                  <w:marLeft w:val="0"/>
                  <w:marRight w:val="0"/>
                  <w:marTop w:val="0"/>
                  <w:marBottom w:val="0"/>
                  <w:divBdr>
                    <w:top w:val="none" w:sz="0" w:space="0" w:color="auto"/>
                    <w:left w:val="none" w:sz="0" w:space="0" w:color="auto"/>
                    <w:bottom w:val="none" w:sz="0" w:space="0" w:color="auto"/>
                    <w:right w:val="none" w:sz="0" w:space="0" w:color="auto"/>
                  </w:divBdr>
                </w:div>
                <w:div w:id="1942107590">
                  <w:marLeft w:val="0"/>
                  <w:marRight w:val="0"/>
                  <w:marTop w:val="0"/>
                  <w:marBottom w:val="0"/>
                  <w:divBdr>
                    <w:top w:val="none" w:sz="0" w:space="0" w:color="auto"/>
                    <w:left w:val="none" w:sz="0" w:space="0" w:color="auto"/>
                    <w:bottom w:val="none" w:sz="0" w:space="0" w:color="auto"/>
                    <w:right w:val="none" w:sz="0" w:space="0" w:color="auto"/>
                  </w:divBdr>
                </w:div>
                <w:div w:id="74328969">
                  <w:marLeft w:val="0"/>
                  <w:marRight w:val="0"/>
                  <w:marTop w:val="0"/>
                  <w:marBottom w:val="0"/>
                  <w:divBdr>
                    <w:top w:val="none" w:sz="0" w:space="0" w:color="auto"/>
                    <w:left w:val="none" w:sz="0" w:space="0" w:color="auto"/>
                    <w:bottom w:val="none" w:sz="0" w:space="0" w:color="auto"/>
                    <w:right w:val="none" w:sz="0" w:space="0" w:color="auto"/>
                  </w:divBdr>
                </w:div>
                <w:div w:id="833569112">
                  <w:marLeft w:val="0"/>
                  <w:marRight w:val="0"/>
                  <w:marTop w:val="0"/>
                  <w:marBottom w:val="0"/>
                  <w:divBdr>
                    <w:top w:val="none" w:sz="0" w:space="0" w:color="auto"/>
                    <w:left w:val="none" w:sz="0" w:space="0" w:color="auto"/>
                    <w:bottom w:val="none" w:sz="0" w:space="0" w:color="auto"/>
                    <w:right w:val="none" w:sz="0" w:space="0" w:color="auto"/>
                  </w:divBdr>
                </w:div>
                <w:div w:id="1437826627">
                  <w:marLeft w:val="0"/>
                  <w:marRight w:val="0"/>
                  <w:marTop w:val="0"/>
                  <w:marBottom w:val="0"/>
                  <w:divBdr>
                    <w:top w:val="none" w:sz="0" w:space="0" w:color="auto"/>
                    <w:left w:val="none" w:sz="0" w:space="0" w:color="auto"/>
                    <w:bottom w:val="none" w:sz="0" w:space="0" w:color="auto"/>
                    <w:right w:val="none" w:sz="0" w:space="0" w:color="auto"/>
                  </w:divBdr>
                </w:div>
                <w:div w:id="2064283931">
                  <w:marLeft w:val="0"/>
                  <w:marRight w:val="0"/>
                  <w:marTop w:val="0"/>
                  <w:marBottom w:val="0"/>
                  <w:divBdr>
                    <w:top w:val="none" w:sz="0" w:space="0" w:color="auto"/>
                    <w:left w:val="none" w:sz="0" w:space="0" w:color="auto"/>
                    <w:bottom w:val="none" w:sz="0" w:space="0" w:color="auto"/>
                    <w:right w:val="none" w:sz="0" w:space="0" w:color="auto"/>
                  </w:divBdr>
                </w:div>
                <w:div w:id="1041631599">
                  <w:marLeft w:val="0"/>
                  <w:marRight w:val="0"/>
                  <w:marTop w:val="0"/>
                  <w:marBottom w:val="0"/>
                  <w:divBdr>
                    <w:top w:val="none" w:sz="0" w:space="0" w:color="auto"/>
                    <w:left w:val="none" w:sz="0" w:space="0" w:color="auto"/>
                    <w:bottom w:val="none" w:sz="0" w:space="0" w:color="auto"/>
                    <w:right w:val="none" w:sz="0" w:space="0" w:color="auto"/>
                  </w:divBdr>
                </w:div>
                <w:div w:id="2132476538">
                  <w:marLeft w:val="0"/>
                  <w:marRight w:val="0"/>
                  <w:marTop w:val="0"/>
                  <w:marBottom w:val="0"/>
                  <w:divBdr>
                    <w:top w:val="none" w:sz="0" w:space="0" w:color="auto"/>
                    <w:left w:val="none" w:sz="0" w:space="0" w:color="auto"/>
                    <w:bottom w:val="none" w:sz="0" w:space="0" w:color="auto"/>
                    <w:right w:val="none" w:sz="0" w:space="0" w:color="auto"/>
                  </w:divBdr>
                </w:div>
                <w:div w:id="553933445">
                  <w:marLeft w:val="0"/>
                  <w:marRight w:val="0"/>
                  <w:marTop w:val="0"/>
                  <w:marBottom w:val="0"/>
                  <w:divBdr>
                    <w:top w:val="none" w:sz="0" w:space="0" w:color="auto"/>
                    <w:left w:val="none" w:sz="0" w:space="0" w:color="auto"/>
                    <w:bottom w:val="none" w:sz="0" w:space="0" w:color="auto"/>
                    <w:right w:val="none" w:sz="0" w:space="0" w:color="auto"/>
                  </w:divBdr>
                  <w:divsChild>
                    <w:div w:id="234514140">
                      <w:marLeft w:val="0"/>
                      <w:marRight w:val="0"/>
                      <w:marTop w:val="0"/>
                      <w:marBottom w:val="0"/>
                      <w:divBdr>
                        <w:top w:val="single" w:sz="4" w:space="5" w:color="C1C1C1"/>
                        <w:left w:val="single" w:sz="4" w:space="5" w:color="C1C1C1"/>
                        <w:bottom w:val="single" w:sz="4" w:space="5" w:color="C1C1C1"/>
                        <w:right w:val="single" w:sz="4" w:space="5" w:color="C1C1C1"/>
                      </w:divBdr>
                    </w:div>
                  </w:divsChild>
                </w:div>
                <w:div w:id="1418482833">
                  <w:marLeft w:val="0"/>
                  <w:marRight w:val="0"/>
                  <w:marTop w:val="0"/>
                  <w:marBottom w:val="0"/>
                  <w:divBdr>
                    <w:top w:val="none" w:sz="0" w:space="0" w:color="auto"/>
                    <w:left w:val="none" w:sz="0" w:space="0" w:color="auto"/>
                    <w:bottom w:val="none" w:sz="0" w:space="0" w:color="auto"/>
                    <w:right w:val="none" w:sz="0" w:space="0" w:color="auto"/>
                  </w:divBdr>
                </w:div>
                <w:div w:id="1397896766">
                  <w:marLeft w:val="0"/>
                  <w:marRight w:val="0"/>
                  <w:marTop w:val="0"/>
                  <w:marBottom w:val="0"/>
                  <w:divBdr>
                    <w:top w:val="none" w:sz="0" w:space="0" w:color="auto"/>
                    <w:left w:val="none" w:sz="0" w:space="0" w:color="auto"/>
                    <w:bottom w:val="none" w:sz="0" w:space="0" w:color="auto"/>
                    <w:right w:val="none" w:sz="0" w:space="0" w:color="auto"/>
                  </w:divBdr>
                </w:div>
                <w:div w:id="1328291384">
                  <w:marLeft w:val="0"/>
                  <w:marRight w:val="0"/>
                  <w:marTop w:val="0"/>
                  <w:marBottom w:val="0"/>
                  <w:divBdr>
                    <w:top w:val="none" w:sz="0" w:space="0" w:color="auto"/>
                    <w:left w:val="none" w:sz="0" w:space="0" w:color="auto"/>
                    <w:bottom w:val="none" w:sz="0" w:space="0" w:color="auto"/>
                    <w:right w:val="none" w:sz="0" w:space="0" w:color="auto"/>
                  </w:divBdr>
                  <w:divsChild>
                    <w:div w:id="562640852">
                      <w:marLeft w:val="0"/>
                      <w:marRight w:val="0"/>
                      <w:marTop w:val="0"/>
                      <w:marBottom w:val="0"/>
                      <w:divBdr>
                        <w:top w:val="none" w:sz="0" w:space="0" w:color="auto"/>
                        <w:left w:val="none" w:sz="0" w:space="0" w:color="auto"/>
                        <w:bottom w:val="none" w:sz="0" w:space="0" w:color="auto"/>
                        <w:right w:val="none" w:sz="0" w:space="0" w:color="auto"/>
                      </w:divBdr>
                      <w:divsChild>
                        <w:div w:id="88084085">
                          <w:marLeft w:val="0"/>
                          <w:marRight w:val="0"/>
                          <w:marTop w:val="0"/>
                          <w:marBottom w:val="0"/>
                          <w:divBdr>
                            <w:top w:val="single" w:sz="4" w:space="5" w:color="C1C1C1"/>
                            <w:left w:val="single" w:sz="4" w:space="5" w:color="C1C1C1"/>
                            <w:bottom w:val="single" w:sz="4" w:space="5" w:color="C1C1C1"/>
                            <w:right w:val="single" w:sz="4" w:space="5" w:color="C1C1C1"/>
                          </w:divBdr>
                          <w:divsChild>
                            <w:div w:id="178901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1914">
                      <w:marLeft w:val="0"/>
                      <w:marRight w:val="0"/>
                      <w:marTop w:val="47"/>
                      <w:marBottom w:val="47"/>
                      <w:divBdr>
                        <w:top w:val="none" w:sz="0" w:space="0" w:color="auto"/>
                        <w:left w:val="none" w:sz="0" w:space="0" w:color="auto"/>
                        <w:bottom w:val="none" w:sz="0" w:space="0" w:color="auto"/>
                        <w:right w:val="none" w:sz="0" w:space="0" w:color="auto"/>
                      </w:divBdr>
                    </w:div>
                  </w:divsChild>
                </w:div>
                <w:div w:id="1775437543">
                  <w:marLeft w:val="0"/>
                  <w:marRight w:val="0"/>
                  <w:marTop w:val="0"/>
                  <w:marBottom w:val="0"/>
                  <w:divBdr>
                    <w:top w:val="none" w:sz="0" w:space="0" w:color="auto"/>
                    <w:left w:val="none" w:sz="0" w:space="0" w:color="auto"/>
                    <w:bottom w:val="none" w:sz="0" w:space="0" w:color="auto"/>
                    <w:right w:val="none" w:sz="0" w:space="0" w:color="auto"/>
                  </w:divBdr>
                </w:div>
                <w:div w:id="1261331942">
                  <w:marLeft w:val="0"/>
                  <w:marRight w:val="0"/>
                  <w:marTop w:val="0"/>
                  <w:marBottom w:val="0"/>
                  <w:divBdr>
                    <w:top w:val="none" w:sz="0" w:space="0" w:color="auto"/>
                    <w:left w:val="none" w:sz="0" w:space="0" w:color="auto"/>
                    <w:bottom w:val="none" w:sz="0" w:space="0" w:color="auto"/>
                    <w:right w:val="none" w:sz="0" w:space="0" w:color="auto"/>
                  </w:divBdr>
                </w:div>
                <w:div w:id="1187478495">
                  <w:marLeft w:val="0"/>
                  <w:marRight w:val="0"/>
                  <w:marTop w:val="0"/>
                  <w:marBottom w:val="0"/>
                  <w:divBdr>
                    <w:top w:val="none" w:sz="0" w:space="0" w:color="auto"/>
                    <w:left w:val="none" w:sz="0" w:space="0" w:color="auto"/>
                    <w:bottom w:val="none" w:sz="0" w:space="0" w:color="auto"/>
                    <w:right w:val="none" w:sz="0" w:space="0" w:color="auto"/>
                  </w:divBdr>
                </w:div>
                <w:div w:id="97533154">
                  <w:marLeft w:val="0"/>
                  <w:marRight w:val="0"/>
                  <w:marTop w:val="0"/>
                  <w:marBottom w:val="0"/>
                  <w:divBdr>
                    <w:top w:val="none" w:sz="0" w:space="0" w:color="auto"/>
                    <w:left w:val="none" w:sz="0" w:space="0" w:color="auto"/>
                    <w:bottom w:val="none" w:sz="0" w:space="0" w:color="auto"/>
                    <w:right w:val="none" w:sz="0" w:space="0" w:color="auto"/>
                  </w:divBdr>
                  <w:divsChild>
                    <w:div w:id="264385315">
                      <w:marLeft w:val="0"/>
                      <w:marRight w:val="0"/>
                      <w:marTop w:val="0"/>
                      <w:marBottom w:val="0"/>
                      <w:divBdr>
                        <w:top w:val="none" w:sz="0" w:space="0" w:color="auto"/>
                        <w:left w:val="none" w:sz="0" w:space="0" w:color="auto"/>
                        <w:bottom w:val="none" w:sz="0" w:space="0" w:color="auto"/>
                        <w:right w:val="none" w:sz="0" w:space="0" w:color="auto"/>
                      </w:divBdr>
                      <w:divsChild>
                        <w:div w:id="1463696755">
                          <w:marLeft w:val="0"/>
                          <w:marRight w:val="0"/>
                          <w:marTop w:val="0"/>
                          <w:marBottom w:val="0"/>
                          <w:divBdr>
                            <w:top w:val="none" w:sz="0" w:space="0" w:color="auto"/>
                            <w:left w:val="none" w:sz="0" w:space="0" w:color="auto"/>
                            <w:bottom w:val="none" w:sz="0" w:space="0" w:color="auto"/>
                            <w:right w:val="none" w:sz="0" w:space="0" w:color="auto"/>
                          </w:divBdr>
                        </w:div>
                      </w:divsChild>
                    </w:div>
                    <w:div w:id="1705909984">
                      <w:marLeft w:val="0"/>
                      <w:marRight w:val="0"/>
                      <w:marTop w:val="0"/>
                      <w:marBottom w:val="0"/>
                      <w:divBdr>
                        <w:top w:val="none" w:sz="0" w:space="0" w:color="auto"/>
                        <w:left w:val="none" w:sz="0" w:space="0" w:color="auto"/>
                        <w:bottom w:val="none" w:sz="0" w:space="0" w:color="auto"/>
                        <w:right w:val="none" w:sz="0" w:space="0" w:color="auto"/>
                      </w:divBdr>
                      <w:divsChild>
                        <w:div w:id="1811097146">
                          <w:marLeft w:val="0"/>
                          <w:marRight w:val="0"/>
                          <w:marTop w:val="0"/>
                          <w:marBottom w:val="0"/>
                          <w:divBdr>
                            <w:top w:val="none" w:sz="0" w:space="0" w:color="auto"/>
                            <w:left w:val="none" w:sz="0" w:space="0" w:color="auto"/>
                            <w:bottom w:val="none" w:sz="0" w:space="0" w:color="auto"/>
                            <w:right w:val="none" w:sz="0" w:space="0" w:color="auto"/>
                          </w:divBdr>
                        </w:div>
                        <w:div w:id="437220795">
                          <w:marLeft w:val="0"/>
                          <w:marRight w:val="0"/>
                          <w:marTop w:val="0"/>
                          <w:marBottom w:val="0"/>
                          <w:divBdr>
                            <w:top w:val="none" w:sz="0" w:space="0" w:color="auto"/>
                            <w:left w:val="none" w:sz="0" w:space="0" w:color="auto"/>
                            <w:bottom w:val="none" w:sz="0" w:space="0" w:color="auto"/>
                            <w:right w:val="none" w:sz="0" w:space="0" w:color="auto"/>
                          </w:divBdr>
                        </w:div>
                        <w:div w:id="1132408308">
                          <w:marLeft w:val="0"/>
                          <w:marRight w:val="0"/>
                          <w:marTop w:val="0"/>
                          <w:marBottom w:val="0"/>
                          <w:divBdr>
                            <w:top w:val="none" w:sz="0" w:space="0" w:color="auto"/>
                            <w:left w:val="none" w:sz="0" w:space="0" w:color="auto"/>
                            <w:bottom w:val="none" w:sz="0" w:space="0" w:color="auto"/>
                            <w:right w:val="none" w:sz="0" w:space="0" w:color="auto"/>
                          </w:divBdr>
                        </w:div>
                        <w:div w:id="220488460">
                          <w:marLeft w:val="0"/>
                          <w:marRight w:val="0"/>
                          <w:marTop w:val="0"/>
                          <w:marBottom w:val="0"/>
                          <w:divBdr>
                            <w:top w:val="none" w:sz="0" w:space="0" w:color="auto"/>
                            <w:left w:val="none" w:sz="0" w:space="0" w:color="auto"/>
                            <w:bottom w:val="none" w:sz="0" w:space="0" w:color="auto"/>
                            <w:right w:val="none" w:sz="0" w:space="0" w:color="auto"/>
                          </w:divBdr>
                        </w:div>
                        <w:div w:id="1438520722">
                          <w:marLeft w:val="0"/>
                          <w:marRight w:val="0"/>
                          <w:marTop w:val="0"/>
                          <w:marBottom w:val="0"/>
                          <w:divBdr>
                            <w:top w:val="none" w:sz="0" w:space="0" w:color="auto"/>
                            <w:left w:val="none" w:sz="0" w:space="0" w:color="auto"/>
                            <w:bottom w:val="none" w:sz="0" w:space="0" w:color="auto"/>
                            <w:right w:val="none" w:sz="0" w:space="0" w:color="auto"/>
                          </w:divBdr>
                        </w:div>
                        <w:div w:id="11496217">
                          <w:marLeft w:val="0"/>
                          <w:marRight w:val="0"/>
                          <w:marTop w:val="0"/>
                          <w:marBottom w:val="0"/>
                          <w:divBdr>
                            <w:top w:val="none" w:sz="0" w:space="0" w:color="auto"/>
                            <w:left w:val="none" w:sz="0" w:space="0" w:color="auto"/>
                            <w:bottom w:val="none" w:sz="0" w:space="0" w:color="auto"/>
                            <w:right w:val="none" w:sz="0" w:space="0" w:color="auto"/>
                          </w:divBdr>
                        </w:div>
                        <w:div w:id="903642755">
                          <w:marLeft w:val="0"/>
                          <w:marRight w:val="0"/>
                          <w:marTop w:val="0"/>
                          <w:marBottom w:val="0"/>
                          <w:divBdr>
                            <w:top w:val="none" w:sz="0" w:space="0" w:color="auto"/>
                            <w:left w:val="none" w:sz="0" w:space="0" w:color="auto"/>
                            <w:bottom w:val="none" w:sz="0" w:space="0" w:color="auto"/>
                            <w:right w:val="none" w:sz="0" w:space="0" w:color="auto"/>
                          </w:divBdr>
                        </w:div>
                        <w:div w:id="528954592">
                          <w:marLeft w:val="0"/>
                          <w:marRight w:val="0"/>
                          <w:marTop w:val="0"/>
                          <w:marBottom w:val="0"/>
                          <w:divBdr>
                            <w:top w:val="none" w:sz="0" w:space="0" w:color="auto"/>
                            <w:left w:val="none" w:sz="0" w:space="0" w:color="auto"/>
                            <w:bottom w:val="none" w:sz="0" w:space="0" w:color="auto"/>
                            <w:right w:val="none" w:sz="0" w:space="0" w:color="auto"/>
                          </w:divBdr>
                        </w:div>
                        <w:div w:id="116727095">
                          <w:marLeft w:val="0"/>
                          <w:marRight w:val="0"/>
                          <w:marTop w:val="0"/>
                          <w:marBottom w:val="0"/>
                          <w:divBdr>
                            <w:top w:val="none" w:sz="0" w:space="0" w:color="auto"/>
                            <w:left w:val="none" w:sz="0" w:space="0" w:color="auto"/>
                            <w:bottom w:val="none" w:sz="0" w:space="0" w:color="auto"/>
                            <w:right w:val="none" w:sz="0" w:space="0" w:color="auto"/>
                          </w:divBdr>
                        </w:div>
                        <w:div w:id="1476412249">
                          <w:marLeft w:val="0"/>
                          <w:marRight w:val="0"/>
                          <w:marTop w:val="0"/>
                          <w:marBottom w:val="0"/>
                          <w:divBdr>
                            <w:top w:val="none" w:sz="0" w:space="0" w:color="auto"/>
                            <w:left w:val="none" w:sz="0" w:space="0" w:color="auto"/>
                            <w:bottom w:val="none" w:sz="0" w:space="0" w:color="auto"/>
                            <w:right w:val="none" w:sz="0" w:space="0" w:color="auto"/>
                          </w:divBdr>
                        </w:div>
                        <w:div w:id="1324318645">
                          <w:marLeft w:val="0"/>
                          <w:marRight w:val="0"/>
                          <w:marTop w:val="0"/>
                          <w:marBottom w:val="0"/>
                          <w:divBdr>
                            <w:top w:val="none" w:sz="0" w:space="0" w:color="auto"/>
                            <w:left w:val="none" w:sz="0" w:space="0" w:color="auto"/>
                            <w:bottom w:val="none" w:sz="0" w:space="0" w:color="auto"/>
                            <w:right w:val="none" w:sz="0" w:space="0" w:color="auto"/>
                          </w:divBdr>
                        </w:div>
                        <w:div w:id="1870948182">
                          <w:marLeft w:val="0"/>
                          <w:marRight w:val="0"/>
                          <w:marTop w:val="0"/>
                          <w:marBottom w:val="0"/>
                          <w:divBdr>
                            <w:top w:val="none" w:sz="0" w:space="0" w:color="auto"/>
                            <w:left w:val="none" w:sz="0" w:space="0" w:color="auto"/>
                            <w:bottom w:val="none" w:sz="0" w:space="0" w:color="auto"/>
                            <w:right w:val="none" w:sz="0" w:space="0" w:color="auto"/>
                          </w:divBdr>
                        </w:div>
                        <w:div w:id="8728244">
                          <w:marLeft w:val="0"/>
                          <w:marRight w:val="0"/>
                          <w:marTop w:val="0"/>
                          <w:marBottom w:val="0"/>
                          <w:divBdr>
                            <w:top w:val="none" w:sz="0" w:space="0" w:color="auto"/>
                            <w:left w:val="none" w:sz="0" w:space="0" w:color="auto"/>
                            <w:bottom w:val="none" w:sz="0" w:space="0" w:color="auto"/>
                            <w:right w:val="none" w:sz="0" w:space="0" w:color="auto"/>
                          </w:divBdr>
                        </w:div>
                        <w:div w:id="1033268891">
                          <w:marLeft w:val="0"/>
                          <w:marRight w:val="0"/>
                          <w:marTop w:val="0"/>
                          <w:marBottom w:val="0"/>
                          <w:divBdr>
                            <w:top w:val="none" w:sz="0" w:space="0" w:color="auto"/>
                            <w:left w:val="none" w:sz="0" w:space="0" w:color="auto"/>
                            <w:bottom w:val="none" w:sz="0" w:space="0" w:color="auto"/>
                            <w:right w:val="none" w:sz="0" w:space="0" w:color="auto"/>
                          </w:divBdr>
                        </w:div>
                        <w:div w:id="1261719928">
                          <w:marLeft w:val="0"/>
                          <w:marRight w:val="0"/>
                          <w:marTop w:val="0"/>
                          <w:marBottom w:val="0"/>
                          <w:divBdr>
                            <w:top w:val="none" w:sz="0" w:space="0" w:color="auto"/>
                            <w:left w:val="none" w:sz="0" w:space="0" w:color="auto"/>
                            <w:bottom w:val="none" w:sz="0" w:space="0" w:color="auto"/>
                            <w:right w:val="none" w:sz="0" w:space="0" w:color="auto"/>
                          </w:divBdr>
                        </w:div>
                        <w:div w:id="238029193">
                          <w:marLeft w:val="0"/>
                          <w:marRight w:val="0"/>
                          <w:marTop w:val="0"/>
                          <w:marBottom w:val="0"/>
                          <w:divBdr>
                            <w:top w:val="none" w:sz="0" w:space="0" w:color="auto"/>
                            <w:left w:val="none" w:sz="0" w:space="0" w:color="auto"/>
                            <w:bottom w:val="none" w:sz="0" w:space="0" w:color="auto"/>
                            <w:right w:val="none" w:sz="0" w:space="0" w:color="auto"/>
                          </w:divBdr>
                        </w:div>
                        <w:div w:id="1432706496">
                          <w:marLeft w:val="0"/>
                          <w:marRight w:val="0"/>
                          <w:marTop w:val="0"/>
                          <w:marBottom w:val="0"/>
                          <w:divBdr>
                            <w:top w:val="none" w:sz="0" w:space="0" w:color="auto"/>
                            <w:left w:val="none" w:sz="0" w:space="0" w:color="auto"/>
                            <w:bottom w:val="none" w:sz="0" w:space="0" w:color="auto"/>
                            <w:right w:val="none" w:sz="0" w:space="0" w:color="auto"/>
                          </w:divBdr>
                        </w:div>
                        <w:div w:id="812602398">
                          <w:marLeft w:val="0"/>
                          <w:marRight w:val="0"/>
                          <w:marTop w:val="0"/>
                          <w:marBottom w:val="0"/>
                          <w:divBdr>
                            <w:top w:val="none" w:sz="0" w:space="0" w:color="auto"/>
                            <w:left w:val="none" w:sz="0" w:space="0" w:color="auto"/>
                            <w:bottom w:val="none" w:sz="0" w:space="0" w:color="auto"/>
                            <w:right w:val="none" w:sz="0" w:space="0" w:color="auto"/>
                          </w:divBdr>
                        </w:div>
                        <w:div w:id="344670600">
                          <w:marLeft w:val="0"/>
                          <w:marRight w:val="0"/>
                          <w:marTop w:val="0"/>
                          <w:marBottom w:val="0"/>
                          <w:divBdr>
                            <w:top w:val="none" w:sz="0" w:space="0" w:color="auto"/>
                            <w:left w:val="none" w:sz="0" w:space="0" w:color="auto"/>
                            <w:bottom w:val="none" w:sz="0" w:space="0" w:color="auto"/>
                            <w:right w:val="none" w:sz="0" w:space="0" w:color="auto"/>
                          </w:divBdr>
                        </w:div>
                        <w:div w:id="140972494">
                          <w:marLeft w:val="0"/>
                          <w:marRight w:val="0"/>
                          <w:marTop w:val="0"/>
                          <w:marBottom w:val="0"/>
                          <w:divBdr>
                            <w:top w:val="none" w:sz="0" w:space="0" w:color="auto"/>
                            <w:left w:val="none" w:sz="0" w:space="0" w:color="auto"/>
                            <w:bottom w:val="none" w:sz="0" w:space="0" w:color="auto"/>
                            <w:right w:val="none" w:sz="0" w:space="0" w:color="auto"/>
                          </w:divBdr>
                        </w:div>
                        <w:div w:id="667561341">
                          <w:marLeft w:val="0"/>
                          <w:marRight w:val="0"/>
                          <w:marTop w:val="0"/>
                          <w:marBottom w:val="0"/>
                          <w:divBdr>
                            <w:top w:val="none" w:sz="0" w:space="0" w:color="auto"/>
                            <w:left w:val="none" w:sz="0" w:space="0" w:color="auto"/>
                            <w:bottom w:val="none" w:sz="0" w:space="0" w:color="auto"/>
                            <w:right w:val="none" w:sz="0" w:space="0" w:color="auto"/>
                          </w:divBdr>
                        </w:div>
                        <w:div w:id="957641695">
                          <w:marLeft w:val="0"/>
                          <w:marRight w:val="0"/>
                          <w:marTop w:val="0"/>
                          <w:marBottom w:val="0"/>
                          <w:divBdr>
                            <w:top w:val="none" w:sz="0" w:space="0" w:color="auto"/>
                            <w:left w:val="none" w:sz="0" w:space="0" w:color="auto"/>
                            <w:bottom w:val="none" w:sz="0" w:space="0" w:color="auto"/>
                            <w:right w:val="none" w:sz="0" w:space="0" w:color="auto"/>
                          </w:divBdr>
                        </w:div>
                        <w:div w:id="1416900077">
                          <w:marLeft w:val="0"/>
                          <w:marRight w:val="0"/>
                          <w:marTop w:val="0"/>
                          <w:marBottom w:val="0"/>
                          <w:divBdr>
                            <w:top w:val="none" w:sz="0" w:space="0" w:color="auto"/>
                            <w:left w:val="none" w:sz="0" w:space="0" w:color="auto"/>
                            <w:bottom w:val="none" w:sz="0" w:space="0" w:color="auto"/>
                            <w:right w:val="none" w:sz="0" w:space="0" w:color="auto"/>
                          </w:divBdr>
                        </w:div>
                        <w:div w:id="1624533214">
                          <w:marLeft w:val="0"/>
                          <w:marRight w:val="0"/>
                          <w:marTop w:val="0"/>
                          <w:marBottom w:val="0"/>
                          <w:divBdr>
                            <w:top w:val="none" w:sz="0" w:space="0" w:color="auto"/>
                            <w:left w:val="none" w:sz="0" w:space="0" w:color="auto"/>
                            <w:bottom w:val="none" w:sz="0" w:space="0" w:color="auto"/>
                            <w:right w:val="none" w:sz="0" w:space="0" w:color="auto"/>
                          </w:divBdr>
                        </w:div>
                        <w:div w:id="726683947">
                          <w:marLeft w:val="0"/>
                          <w:marRight w:val="0"/>
                          <w:marTop w:val="0"/>
                          <w:marBottom w:val="0"/>
                          <w:divBdr>
                            <w:top w:val="none" w:sz="0" w:space="0" w:color="auto"/>
                            <w:left w:val="none" w:sz="0" w:space="0" w:color="auto"/>
                            <w:bottom w:val="none" w:sz="0" w:space="0" w:color="auto"/>
                            <w:right w:val="none" w:sz="0" w:space="0" w:color="auto"/>
                          </w:divBdr>
                        </w:div>
                        <w:div w:id="1893230517">
                          <w:marLeft w:val="0"/>
                          <w:marRight w:val="0"/>
                          <w:marTop w:val="0"/>
                          <w:marBottom w:val="0"/>
                          <w:divBdr>
                            <w:top w:val="none" w:sz="0" w:space="0" w:color="auto"/>
                            <w:left w:val="none" w:sz="0" w:space="0" w:color="auto"/>
                            <w:bottom w:val="none" w:sz="0" w:space="0" w:color="auto"/>
                            <w:right w:val="none" w:sz="0" w:space="0" w:color="auto"/>
                          </w:divBdr>
                        </w:div>
                        <w:div w:id="7561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26861">
                  <w:marLeft w:val="0"/>
                  <w:marRight w:val="0"/>
                  <w:marTop w:val="0"/>
                  <w:marBottom w:val="0"/>
                  <w:divBdr>
                    <w:top w:val="none" w:sz="0" w:space="0" w:color="auto"/>
                    <w:left w:val="none" w:sz="0" w:space="0" w:color="auto"/>
                    <w:bottom w:val="none" w:sz="0" w:space="0" w:color="auto"/>
                    <w:right w:val="none" w:sz="0" w:space="0" w:color="auto"/>
                  </w:divBdr>
                </w:div>
                <w:div w:id="1899975292">
                  <w:marLeft w:val="0"/>
                  <w:marRight w:val="0"/>
                  <w:marTop w:val="0"/>
                  <w:marBottom w:val="0"/>
                  <w:divBdr>
                    <w:top w:val="none" w:sz="0" w:space="0" w:color="auto"/>
                    <w:left w:val="none" w:sz="0" w:space="0" w:color="auto"/>
                    <w:bottom w:val="none" w:sz="0" w:space="0" w:color="auto"/>
                    <w:right w:val="none" w:sz="0" w:space="0" w:color="auto"/>
                  </w:divBdr>
                </w:div>
                <w:div w:id="1891532637">
                  <w:marLeft w:val="0"/>
                  <w:marRight w:val="0"/>
                  <w:marTop w:val="0"/>
                  <w:marBottom w:val="0"/>
                  <w:divBdr>
                    <w:top w:val="none" w:sz="0" w:space="0" w:color="auto"/>
                    <w:left w:val="none" w:sz="0" w:space="0" w:color="auto"/>
                    <w:bottom w:val="none" w:sz="0" w:space="0" w:color="auto"/>
                    <w:right w:val="none" w:sz="0" w:space="0" w:color="auto"/>
                  </w:divBdr>
                </w:div>
                <w:div w:id="75058099">
                  <w:marLeft w:val="0"/>
                  <w:marRight w:val="0"/>
                  <w:marTop w:val="0"/>
                  <w:marBottom w:val="0"/>
                  <w:divBdr>
                    <w:top w:val="none" w:sz="0" w:space="0" w:color="auto"/>
                    <w:left w:val="none" w:sz="0" w:space="0" w:color="auto"/>
                    <w:bottom w:val="none" w:sz="0" w:space="0" w:color="auto"/>
                    <w:right w:val="none" w:sz="0" w:space="0" w:color="auto"/>
                  </w:divBdr>
                  <w:divsChild>
                    <w:div w:id="1222132417">
                      <w:marLeft w:val="0"/>
                      <w:marRight w:val="0"/>
                      <w:marTop w:val="47"/>
                      <w:marBottom w:val="47"/>
                      <w:divBdr>
                        <w:top w:val="none" w:sz="0" w:space="0" w:color="auto"/>
                        <w:left w:val="none" w:sz="0" w:space="0" w:color="auto"/>
                        <w:bottom w:val="none" w:sz="0" w:space="0" w:color="auto"/>
                        <w:right w:val="none" w:sz="0" w:space="0" w:color="auto"/>
                      </w:divBdr>
                    </w:div>
                  </w:divsChild>
                </w:div>
                <w:div w:id="832834608">
                  <w:marLeft w:val="0"/>
                  <w:marRight w:val="0"/>
                  <w:marTop w:val="0"/>
                  <w:marBottom w:val="0"/>
                  <w:divBdr>
                    <w:top w:val="none" w:sz="0" w:space="0" w:color="auto"/>
                    <w:left w:val="none" w:sz="0" w:space="0" w:color="auto"/>
                    <w:bottom w:val="none" w:sz="0" w:space="0" w:color="auto"/>
                    <w:right w:val="none" w:sz="0" w:space="0" w:color="auto"/>
                  </w:divBdr>
                </w:div>
                <w:div w:id="216167978">
                  <w:marLeft w:val="0"/>
                  <w:marRight w:val="0"/>
                  <w:marTop w:val="0"/>
                  <w:marBottom w:val="0"/>
                  <w:divBdr>
                    <w:top w:val="none" w:sz="0" w:space="0" w:color="auto"/>
                    <w:left w:val="none" w:sz="0" w:space="0" w:color="auto"/>
                    <w:bottom w:val="none" w:sz="0" w:space="0" w:color="auto"/>
                    <w:right w:val="none" w:sz="0" w:space="0" w:color="auto"/>
                  </w:divBdr>
                </w:div>
                <w:div w:id="1700425398">
                  <w:marLeft w:val="0"/>
                  <w:marRight w:val="0"/>
                  <w:marTop w:val="0"/>
                  <w:marBottom w:val="0"/>
                  <w:divBdr>
                    <w:top w:val="none" w:sz="0" w:space="0" w:color="auto"/>
                    <w:left w:val="none" w:sz="0" w:space="0" w:color="auto"/>
                    <w:bottom w:val="none" w:sz="0" w:space="0" w:color="auto"/>
                    <w:right w:val="none" w:sz="0" w:space="0" w:color="auto"/>
                  </w:divBdr>
                </w:div>
                <w:div w:id="1839079656">
                  <w:marLeft w:val="0"/>
                  <w:marRight w:val="0"/>
                  <w:marTop w:val="0"/>
                  <w:marBottom w:val="0"/>
                  <w:divBdr>
                    <w:top w:val="none" w:sz="0" w:space="0" w:color="auto"/>
                    <w:left w:val="none" w:sz="0" w:space="0" w:color="auto"/>
                    <w:bottom w:val="none" w:sz="0" w:space="0" w:color="auto"/>
                    <w:right w:val="none" w:sz="0" w:space="0" w:color="auto"/>
                  </w:divBdr>
                </w:div>
                <w:div w:id="45683879">
                  <w:marLeft w:val="0"/>
                  <w:marRight w:val="0"/>
                  <w:marTop w:val="0"/>
                  <w:marBottom w:val="0"/>
                  <w:divBdr>
                    <w:top w:val="none" w:sz="0" w:space="0" w:color="auto"/>
                    <w:left w:val="none" w:sz="0" w:space="0" w:color="auto"/>
                    <w:bottom w:val="none" w:sz="0" w:space="0" w:color="auto"/>
                    <w:right w:val="none" w:sz="0" w:space="0" w:color="auto"/>
                  </w:divBdr>
                </w:div>
                <w:div w:id="1810246490">
                  <w:marLeft w:val="0"/>
                  <w:marRight w:val="0"/>
                  <w:marTop w:val="0"/>
                  <w:marBottom w:val="0"/>
                  <w:divBdr>
                    <w:top w:val="none" w:sz="0" w:space="0" w:color="auto"/>
                    <w:left w:val="none" w:sz="0" w:space="0" w:color="auto"/>
                    <w:bottom w:val="none" w:sz="0" w:space="0" w:color="auto"/>
                    <w:right w:val="none" w:sz="0" w:space="0" w:color="auto"/>
                  </w:divBdr>
                </w:div>
                <w:div w:id="828902991">
                  <w:marLeft w:val="0"/>
                  <w:marRight w:val="0"/>
                  <w:marTop w:val="0"/>
                  <w:marBottom w:val="0"/>
                  <w:divBdr>
                    <w:top w:val="none" w:sz="0" w:space="0" w:color="auto"/>
                    <w:left w:val="none" w:sz="0" w:space="0" w:color="auto"/>
                    <w:bottom w:val="none" w:sz="0" w:space="0" w:color="auto"/>
                    <w:right w:val="none" w:sz="0" w:space="0" w:color="auto"/>
                  </w:divBdr>
                  <w:divsChild>
                    <w:div w:id="1510870201">
                      <w:marLeft w:val="0"/>
                      <w:marRight w:val="0"/>
                      <w:marTop w:val="0"/>
                      <w:marBottom w:val="0"/>
                      <w:divBdr>
                        <w:top w:val="none" w:sz="0" w:space="0" w:color="auto"/>
                        <w:left w:val="none" w:sz="0" w:space="0" w:color="auto"/>
                        <w:bottom w:val="none" w:sz="0" w:space="0" w:color="auto"/>
                        <w:right w:val="none" w:sz="0" w:space="0" w:color="auto"/>
                      </w:divBdr>
                      <w:divsChild>
                        <w:div w:id="646858003">
                          <w:marLeft w:val="0"/>
                          <w:marRight w:val="0"/>
                          <w:marTop w:val="0"/>
                          <w:marBottom w:val="0"/>
                          <w:divBdr>
                            <w:top w:val="none" w:sz="0" w:space="0" w:color="auto"/>
                            <w:left w:val="none" w:sz="0" w:space="0" w:color="auto"/>
                            <w:bottom w:val="none" w:sz="0" w:space="0" w:color="auto"/>
                            <w:right w:val="none" w:sz="0" w:space="0" w:color="auto"/>
                          </w:divBdr>
                          <w:divsChild>
                            <w:div w:id="1130897651">
                              <w:marLeft w:val="0"/>
                              <w:marRight w:val="0"/>
                              <w:marTop w:val="0"/>
                              <w:marBottom w:val="0"/>
                              <w:divBdr>
                                <w:top w:val="none" w:sz="0" w:space="0" w:color="auto"/>
                                <w:left w:val="none" w:sz="0" w:space="0" w:color="auto"/>
                                <w:bottom w:val="none" w:sz="0" w:space="0" w:color="auto"/>
                                <w:right w:val="none" w:sz="0" w:space="0" w:color="auto"/>
                              </w:divBdr>
                            </w:div>
                          </w:divsChild>
                        </w:div>
                        <w:div w:id="1234245095">
                          <w:marLeft w:val="0"/>
                          <w:marRight w:val="0"/>
                          <w:marTop w:val="0"/>
                          <w:marBottom w:val="0"/>
                          <w:divBdr>
                            <w:top w:val="none" w:sz="0" w:space="0" w:color="auto"/>
                            <w:left w:val="none" w:sz="0" w:space="0" w:color="auto"/>
                            <w:bottom w:val="none" w:sz="0" w:space="0" w:color="auto"/>
                            <w:right w:val="none" w:sz="0" w:space="0" w:color="auto"/>
                          </w:divBdr>
                          <w:divsChild>
                            <w:div w:id="70809534">
                              <w:marLeft w:val="0"/>
                              <w:marRight w:val="0"/>
                              <w:marTop w:val="0"/>
                              <w:marBottom w:val="0"/>
                              <w:divBdr>
                                <w:top w:val="none" w:sz="0" w:space="0" w:color="auto"/>
                                <w:left w:val="none" w:sz="0" w:space="0" w:color="auto"/>
                                <w:bottom w:val="none" w:sz="0" w:space="0" w:color="auto"/>
                                <w:right w:val="none" w:sz="0" w:space="0" w:color="auto"/>
                              </w:divBdr>
                            </w:div>
                            <w:div w:id="1908570524">
                              <w:marLeft w:val="0"/>
                              <w:marRight w:val="0"/>
                              <w:marTop w:val="0"/>
                              <w:marBottom w:val="0"/>
                              <w:divBdr>
                                <w:top w:val="none" w:sz="0" w:space="0" w:color="auto"/>
                                <w:left w:val="none" w:sz="0" w:space="0" w:color="auto"/>
                                <w:bottom w:val="none" w:sz="0" w:space="0" w:color="auto"/>
                                <w:right w:val="none" w:sz="0" w:space="0" w:color="auto"/>
                              </w:divBdr>
                            </w:div>
                            <w:div w:id="9256524">
                              <w:marLeft w:val="0"/>
                              <w:marRight w:val="0"/>
                              <w:marTop w:val="0"/>
                              <w:marBottom w:val="0"/>
                              <w:divBdr>
                                <w:top w:val="none" w:sz="0" w:space="0" w:color="auto"/>
                                <w:left w:val="none" w:sz="0" w:space="0" w:color="auto"/>
                                <w:bottom w:val="none" w:sz="0" w:space="0" w:color="auto"/>
                                <w:right w:val="none" w:sz="0" w:space="0" w:color="auto"/>
                              </w:divBdr>
                            </w:div>
                            <w:div w:id="1929001208">
                              <w:marLeft w:val="0"/>
                              <w:marRight w:val="0"/>
                              <w:marTop w:val="0"/>
                              <w:marBottom w:val="0"/>
                              <w:divBdr>
                                <w:top w:val="none" w:sz="0" w:space="0" w:color="auto"/>
                                <w:left w:val="none" w:sz="0" w:space="0" w:color="auto"/>
                                <w:bottom w:val="none" w:sz="0" w:space="0" w:color="auto"/>
                                <w:right w:val="none" w:sz="0" w:space="0" w:color="auto"/>
                              </w:divBdr>
                            </w:div>
                            <w:div w:id="723599808">
                              <w:marLeft w:val="0"/>
                              <w:marRight w:val="0"/>
                              <w:marTop w:val="0"/>
                              <w:marBottom w:val="0"/>
                              <w:divBdr>
                                <w:top w:val="none" w:sz="0" w:space="0" w:color="auto"/>
                                <w:left w:val="none" w:sz="0" w:space="0" w:color="auto"/>
                                <w:bottom w:val="none" w:sz="0" w:space="0" w:color="auto"/>
                                <w:right w:val="none" w:sz="0" w:space="0" w:color="auto"/>
                              </w:divBdr>
                            </w:div>
                            <w:div w:id="1835677905">
                              <w:marLeft w:val="0"/>
                              <w:marRight w:val="0"/>
                              <w:marTop w:val="0"/>
                              <w:marBottom w:val="0"/>
                              <w:divBdr>
                                <w:top w:val="none" w:sz="0" w:space="0" w:color="auto"/>
                                <w:left w:val="none" w:sz="0" w:space="0" w:color="auto"/>
                                <w:bottom w:val="none" w:sz="0" w:space="0" w:color="auto"/>
                                <w:right w:val="none" w:sz="0" w:space="0" w:color="auto"/>
                              </w:divBdr>
                            </w:div>
                            <w:div w:id="1396513448">
                              <w:marLeft w:val="0"/>
                              <w:marRight w:val="0"/>
                              <w:marTop w:val="0"/>
                              <w:marBottom w:val="0"/>
                              <w:divBdr>
                                <w:top w:val="none" w:sz="0" w:space="0" w:color="auto"/>
                                <w:left w:val="none" w:sz="0" w:space="0" w:color="auto"/>
                                <w:bottom w:val="none" w:sz="0" w:space="0" w:color="auto"/>
                                <w:right w:val="none" w:sz="0" w:space="0" w:color="auto"/>
                              </w:divBdr>
                            </w:div>
                            <w:div w:id="1067342946">
                              <w:marLeft w:val="0"/>
                              <w:marRight w:val="0"/>
                              <w:marTop w:val="0"/>
                              <w:marBottom w:val="0"/>
                              <w:divBdr>
                                <w:top w:val="none" w:sz="0" w:space="0" w:color="auto"/>
                                <w:left w:val="none" w:sz="0" w:space="0" w:color="auto"/>
                                <w:bottom w:val="none" w:sz="0" w:space="0" w:color="auto"/>
                                <w:right w:val="none" w:sz="0" w:space="0" w:color="auto"/>
                              </w:divBdr>
                            </w:div>
                            <w:div w:id="869224547">
                              <w:marLeft w:val="0"/>
                              <w:marRight w:val="0"/>
                              <w:marTop w:val="0"/>
                              <w:marBottom w:val="0"/>
                              <w:divBdr>
                                <w:top w:val="none" w:sz="0" w:space="0" w:color="auto"/>
                                <w:left w:val="none" w:sz="0" w:space="0" w:color="auto"/>
                                <w:bottom w:val="none" w:sz="0" w:space="0" w:color="auto"/>
                                <w:right w:val="none" w:sz="0" w:space="0" w:color="auto"/>
                              </w:divBdr>
                            </w:div>
                            <w:div w:id="201553185">
                              <w:marLeft w:val="0"/>
                              <w:marRight w:val="0"/>
                              <w:marTop w:val="0"/>
                              <w:marBottom w:val="0"/>
                              <w:divBdr>
                                <w:top w:val="none" w:sz="0" w:space="0" w:color="auto"/>
                                <w:left w:val="none" w:sz="0" w:space="0" w:color="auto"/>
                                <w:bottom w:val="none" w:sz="0" w:space="0" w:color="auto"/>
                                <w:right w:val="none" w:sz="0" w:space="0" w:color="auto"/>
                              </w:divBdr>
                            </w:div>
                            <w:div w:id="358893814">
                              <w:marLeft w:val="0"/>
                              <w:marRight w:val="0"/>
                              <w:marTop w:val="0"/>
                              <w:marBottom w:val="0"/>
                              <w:divBdr>
                                <w:top w:val="none" w:sz="0" w:space="0" w:color="auto"/>
                                <w:left w:val="none" w:sz="0" w:space="0" w:color="auto"/>
                                <w:bottom w:val="none" w:sz="0" w:space="0" w:color="auto"/>
                                <w:right w:val="none" w:sz="0" w:space="0" w:color="auto"/>
                              </w:divBdr>
                            </w:div>
                            <w:div w:id="57215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518458">
                  <w:marLeft w:val="0"/>
                  <w:marRight w:val="0"/>
                  <w:marTop w:val="0"/>
                  <w:marBottom w:val="0"/>
                  <w:divBdr>
                    <w:top w:val="none" w:sz="0" w:space="0" w:color="auto"/>
                    <w:left w:val="none" w:sz="0" w:space="0" w:color="auto"/>
                    <w:bottom w:val="none" w:sz="0" w:space="0" w:color="auto"/>
                    <w:right w:val="none" w:sz="0" w:space="0" w:color="auto"/>
                  </w:divBdr>
                </w:div>
                <w:div w:id="1077480233">
                  <w:marLeft w:val="0"/>
                  <w:marRight w:val="0"/>
                  <w:marTop w:val="0"/>
                  <w:marBottom w:val="0"/>
                  <w:divBdr>
                    <w:top w:val="none" w:sz="0" w:space="0" w:color="auto"/>
                    <w:left w:val="none" w:sz="0" w:space="0" w:color="auto"/>
                    <w:bottom w:val="none" w:sz="0" w:space="0" w:color="auto"/>
                    <w:right w:val="none" w:sz="0" w:space="0" w:color="auto"/>
                  </w:divBdr>
                </w:div>
                <w:div w:id="564604438">
                  <w:marLeft w:val="0"/>
                  <w:marRight w:val="0"/>
                  <w:marTop w:val="0"/>
                  <w:marBottom w:val="0"/>
                  <w:divBdr>
                    <w:top w:val="none" w:sz="0" w:space="0" w:color="auto"/>
                    <w:left w:val="none" w:sz="0" w:space="0" w:color="auto"/>
                    <w:bottom w:val="none" w:sz="0" w:space="0" w:color="auto"/>
                    <w:right w:val="none" w:sz="0" w:space="0" w:color="auto"/>
                  </w:divBdr>
                </w:div>
                <w:div w:id="622927778">
                  <w:marLeft w:val="0"/>
                  <w:marRight w:val="0"/>
                  <w:marTop w:val="0"/>
                  <w:marBottom w:val="0"/>
                  <w:divBdr>
                    <w:top w:val="none" w:sz="0" w:space="0" w:color="auto"/>
                    <w:left w:val="none" w:sz="0" w:space="0" w:color="auto"/>
                    <w:bottom w:val="none" w:sz="0" w:space="0" w:color="auto"/>
                    <w:right w:val="none" w:sz="0" w:space="0" w:color="auto"/>
                  </w:divBdr>
                  <w:divsChild>
                    <w:div w:id="920985857">
                      <w:marLeft w:val="0"/>
                      <w:marRight w:val="0"/>
                      <w:marTop w:val="0"/>
                      <w:marBottom w:val="0"/>
                      <w:divBdr>
                        <w:top w:val="none" w:sz="0" w:space="0" w:color="auto"/>
                        <w:left w:val="none" w:sz="0" w:space="0" w:color="auto"/>
                        <w:bottom w:val="none" w:sz="0" w:space="0" w:color="auto"/>
                        <w:right w:val="none" w:sz="0" w:space="0" w:color="auto"/>
                      </w:divBdr>
                      <w:divsChild>
                        <w:div w:id="740906558">
                          <w:marLeft w:val="0"/>
                          <w:marRight w:val="0"/>
                          <w:marTop w:val="0"/>
                          <w:marBottom w:val="0"/>
                          <w:divBdr>
                            <w:top w:val="none" w:sz="0" w:space="0" w:color="auto"/>
                            <w:left w:val="none" w:sz="0" w:space="0" w:color="auto"/>
                            <w:bottom w:val="none" w:sz="0" w:space="0" w:color="auto"/>
                            <w:right w:val="none" w:sz="0" w:space="0" w:color="auto"/>
                          </w:divBdr>
                          <w:divsChild>
                            <w:div w:id="590433333">
                              <w:marLeft w:val="0"/>
                              <w:marRight w:val="0"/>
                              <w:marTop w:val="0"/>
                              <w:marBottom w:val="0"/>
                              <w:divBdr>
                                <w:top w:val="none" w:sz="0" w:space="0" w:color="auto"/>
                                <w:left w:val="none" w:sz="0" w:space="0" w:color="auto"/>
                                <w:bottom w:val="none" w:sz="0" w:space="0" w:color="auto"/>
                                <w:right w:val="none" w:sz="0" w:space="0" w:color="auto"/>
                              </w:divBdr>
                            </w:div>
                          </w:divsChild>
                        </w:div>
                        <w:div w:id="841121178">
                          <w:marLeft w:val="0"/>
                          <w:marRight w:val="0"/>
                          <w:marTop w:val="0"/>
                          <w:marBottom w:val="0"/>
                          <w:divBdr>
                            <w:top w:val="none" w:sz="0" w:space="0" w:color="auto"/>
                            <w:left w:val="none" w:sz="0" w:space="0" w:color="auto"/>
                            <w:bottom w:val="none" w:sz="0" w:space="0" w:color="auto"/>
                            <w:right w:val="none" w:sz="0" w:space="0" w:color="auto"/>
                          </w:divBdr>
                          <w:divsChild>
                            <w:div w:id="836457539">
                              <w:marLeft w:val="0"/>
                              <w:marRight w:val="0"/>
                              <w:marTop w:val="0"/>
                              <w:marBottom w:val="0"/>
                              <w:divBdr>
                                <w:top w:val="none" w:sz="0" w:space="0" w:color="auto"/>
                                <w:left w:val="none" w:sz="0" w:space="0" w:color="auto"/>
                                <w:bottom w:val="none" w:sz="0" w:space="0" w:color="auto"/>
                                <w:right w:val="none" w:sz="0" w:space="0" w:color="auto"/>
                              </w:divBdr>
                            </w:div>
                            <w:div w:id="967785231">
                              <w:marLeft w:val="0"/>
                              <w:marRight w:val="0"/>
                              <w:marTop w:val="0"/>
                              <w:marBottom w:val="0"/>
                              <w:divBdr>
                                <w:top w:val="none" w:sz="0" w:space="0" w:color="auto"/>
                                <w:left w:val="none" w:sz="0" w:space="0" w:color="auto"/>
                                <w:bottom w:val="none" w:sz="0" w:space="0" w:color="auto"/>
                                <w:right w:val="none" w:sz="0" w:space="0" w:color="auto"/>
                              </w:divBdr>
                            </w:div>
                            <w:div w:id="1401905772">
                              <w:marLeft w:val="0"/>
                              <w:marRight w:val="0"/>
                              <w:marTop w:val="0"/>
                              <w:marBottom w:val="0"/>
                              <w:divBdr>
                                <w:top w:val="none" w:sz="0" w:space="0" w:color="auto"/>
                                <w:left w:val="none" w:sz="0" w:space="0" w:color="auto"/>
                                <w:bottom w:val="none" w:sz="0" w:space="0" w:color="auto"/>
                                <w:right w:val="none" w:sz="0" w:space="0" w:color="auto"/>
                              </w:divBdr>
                            </w:div>
                            <w:div w:id="2104839696">
                              <w:marLeft w:val="0"/>
                              <w:marRight w:val="0"/>
                              <w:marTop w:val="0"/>
                              <w:marBottom w:val="0"/>
                              <w:divBdr>
                                <w:top w:val="none" w:sz="0" w:space="0" w:color="auto"/>
                                <w:left w:val="none" w:sz="0" w:space="0" w:color="auto"/>
                                <w:bottom w:val="none" w:sz="0" w:space="0" w:color="auto"/>
                                <w:right w:val="none" w:sz="0" w:space="0" w:color="auto"/>
                              </w:divBdr>
                            </w:div>
                            <w:div w:id="1361931976">
                              <w:marLeft w:val="0"/>
                              <w:marRight w:val="0"/>
                              <w:marTop w:val="0"/>
                              <w:marBottom w:val="0"/>
                              <w:divBdr>
                                <w:top w:val="none" w:sz="0" w:space="0" w:color="auto"/>
                                <w:left w:val="none" w:sz="0" w:space="0" w:color="auto"/>
                                <w:bottom w:val="none" w:sz="0" w:space="0" w:color="auto"/>
                                <w:right w:val="none" w:sz="0" w:space="0" w:color="auto"/>
                              </w:divBdr>
                            </w:div>
                            <w:div w:id="706754956">
                              <w:marLeft w:val="0"/>
                              <w:marRight w:val="0"/>
                              <w:marTop w:val="0"/>
                              <w:marBottom w:val="0"/>
                              <w:divBdr>
                                <w:top w:val="none" w:sz="0" w:space="0" w:color="auto"/>
                                <w:left w:val="none" w:sz="0" w:space="0" w:color="auto"/>
                                <w:bottom w:val="none" w:sz="0" w:space="0" w:color="auto"/>
                                <w:right w:val="none" w:sz="0" w:space="0" w:color="auto"/>
                              </w:divBdr>
                            </w:div>
                            <w:div w:id="979384205">
                              <w:marLeft w:val="0"/>
                              <w:marRight w:val="0"/>
                              <w:marTop w:val="0"/>
                              <w:marBottom w:val="0"/>
                              <w:divBdr>
                                <w:top w:val="none" w:sz="0" w:space="0" w:color="auto"/>
                                <w:left w:val="none" w:sz="0" w:space="0" w:color="auto"/>
                                <w:bottom w:val="none" w:sz="0" w:space="0" w:color="auto"/>
                                <w:right w:val="none" w:sz="0" w:space="0" w:color="auto"/>
                              </w:divBdr>
                            </w:div>
                            <w:div w:id="826474811">
                              <w:marLeft w:val="0"/>
                              <w:marRight w:val="0"/>
                              <w:marTop w:val="0"/>
                              <w:marBottom w:val="0"/>
                              <w:divBdr>
                                <w:top w:val="none" w:sz="0" w:space="0" w:color="auto"/>
                                <w:left w:val="none" w:sz="0" w:space="0" w:color="auto"/>
                                <w:bottom w:val="none" w:sz="0" w:space="0" w:color="auto"/>
                                <w:right w:val="none" w:sz="0" w:space="0" w:color="auto"/>
                              </w:divBdr>
                            </w:div>
                            <w:div w:id="1254322217">
                              <w:marLeft w:val="0"/>
                              <w:marRight w:val="0"/>
                              <w:marTop w:val="0"/>
                              <w:marBottom w:val="0"/>
                              <w:divBdr>
                                <w:top w:val="none" w:sz="0" w:space="0" w:color="auto"/>
                                <w:left w:val="none" w:sz="0" w:space="0" w:color="auto"/>
                                <w:bottom w:val="none" w:sz="0" w:space="0" w:color="auto"/>
                                <w:right w:val="none" w:sz="0" w:space="0" w:color="auto"/>
                              </w:divBdr>
                            </w:div>
                            <w:div w:id="1938978256">
                              <w:marLeft w:val="0"/>
                              <w:marRight w:val="0"/>
                              <w:marTop w:val="0"/>
                              <w:marBottom w:val="0"/>
                              <w:divBdr>
                                <w:top w:val="none" w:sz="0" w:space="0" w:color="auto"/>
                                <w:left w:val="none" w:sz="0" w:space="0" w:color="auto"/>
                                <w:bottom w:val="none" w:sz="0" w:space="0" w:color="auto"/>
                                <w:right w:val="none" w:sz="0" w:space="0" w:color="auto"/>
                              </w:divBdr>
                            </w:div>
                            <w:div w:id="1592349353">
                              <w:marLeft w:val="0"/>
                              <w:marRight w:val="0"/>
                              <w:marTop w:val="0"/>
                              <w:marBottom w:val="0"/>
                              <w:divBdr>
                                <w:top w:val="none" w:sz="0" w:space="0" w:color="auto"/>
                                <w:left w:val="none" w:sz="0" w:space="0" w:color="auto"/>
                                <w:bottom w:val="none" w:sz="0" w:space="0" w:color="auto"/>
                                <w:right w:val="none" w:sz="0" w:space="0" w:color="auto"/>
                              </w:divBdr>
                            </w:div>
                            <w:div w:id="962424956">
                              <w:marLeft w:val="0"/>
                              <w:marRight w:val="0"/>
                              <w:marTop w:val="0"/>
                              <w:marBottom w:val="0"/>
                              <w:divBdr>
                                <w:top w:val="none" w:sz="0" w:space="0" w:color="auto"/>
                                <w:left w:val="none" w:sz="0" w:space="0" w:color="auto"/>
                                <w:bottom w:val="none" w:sz="0" w:space="0" w:color="auto"/>
                                <w:right w:val="none" w:sz="0" w:space="0" w:color="auto"/>
                              </w:divBdr>
                            </w:div>
                            <w:div w:id="157373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900142">
                  <w:marLeft w:val="0"/>
                  <w:marRight w:val="0"/>
                  <w:marTop w:val="0"/>
                  <w:marBottom w:val="0"/>
                  <w:divBdr>
                    <w:top w:val="none" w:sz="0" w:space="0" w:color="auto"/>
                    <w:left w:val="none" w:sz="0" w:space="0" w:color="auto"/>
                    <w:bottom w:val="none" w:sz="0" w:space="0" w:color="auto"/>
                    <w:right w:val="none" w:sz="0" w:space="0" w:color="auto"/>
                  </w:divBdr>
                </w:div>
                <w:div w:id="1235356405">
                  <w:marLeft w:val="0"/>
                  <w:marRight w:val="0"/>
                  <w:marTop w:val="0"/>
                  <w:marBottom w:val="0"/>
                  <w:divBdr>
                    <w:top w:val="none" w:sz="0" w:space="0" w:color="auto"/>
                    <w:left w:val="none" w:sz="0" w:space="0" w:color="auto"/>
                    <w:bottom w:val="none" w:sz="0" w:space="0" w:color="auto"/>
                    <w:right w:val="none" w:sz="0" w:space="0" w:color="auto"/>
                  </w:divBdr>
                </w:div>
                <w:div w:id="1763061585">
                  <w:marLeft w:val="0"/>
                  <w:marRight w:val="0"/>
                  <w:marTop w:val="0"/>
                  <w:marBottom w:val="0"/>
                  <w:divBdr>
                    <w:top w:val="none" w:sz="0" w:space="0" w:color="auto"/>
                    <w:left w:val="none" w:sz="0" w:space="0" w:color="auto"/>
                    <w:bottom w:val="none" w:sz="0" w:space="0" w:color="auto"/>
                    <w:right w:val="none" w:sz="0" w:space="0" w:color="auto"/>
                  </w:divBdr>
                </w:div>
                <w:div w:id="921334276">
                  <w:marLeft w:val="0"/>
                  <w:marRight w:val="0"/>
                  <w:marTop w:val="0"/>
                  <w:marBottom w:val="0"/>
                  <w:divBdr>
                    <w:top w:val="none" w:sz="0" w:space="0" w:color="auto"/>
                    <w:left w:val="none" w:sz="0" w:space="0" w:color="auto"/>
                    <w:bottom w:val="none" w:sz="0" w:space="0" w:color="auto"/>
                    <w:right w:val="none" w:sz="0" w:space="0" w:color="auto"/>
                  </w:divBdr>
                  <w:divsChild>
                    <w:div w:id="1364136906">
                      <w:marLeft w:val="0"/>
                      <w:marRight w:val="0"/>
                      <w:marTop w:val="47"/>
                      <w:marBottom w:val="47"/>
                      <w:divBdr>
                        <w:top w:val="none" w:sz="0" w:space="0" w:color="auto"/>
                        <w:left w:val="none" w:sz="0" w:space="0" w:color="auto"/>
                        <w:bottom w:val="none" w:sz="0" w:space="0" w:color="auto"/>
                        <w:right w:val="none" w:sz="0" w:space="0" w:color="auto"/>
                      </w:divBdr>
                    </w:div>
                  </w:divsChild>
                </w:div>
                <w:div w:id="463082140">
                  <w:marLeft w:val="0"/>
                  <w:marRight w:val="0"/>
                  <w:marTop w:val="0"/>
                  <w:marBottom w:val="0"/>
                  <w:divBdr>
                    <w:top w:val="none" w:sz="0" w:space="0" w:color="auto"/>
                    <w:left w:val="none" w:sz="0" w:space="0" w:color="auto"/>
                    <w:bottom w:val="none" w:sz="0" w:space="0" w:color="auto"/>
                    <w:right w:val="none" w:sz="0" w:space="0" w:color="auto"/>
                  </w:divBdr>
                </w:div>
                <w:div w:id="2066832319">
                  <w:marLeft w:val="0"/>
                  <w:marRight w:val="0"/>
                  <w:marTop w:val="0"/>
                  <w:marBottom w:val="0"/>
                  <w:divBdr>
                    <w:top w:val="none" w:sz="0" w:space="0" w:color="auto"/>
                    <w:left w:val="none" w:sz="0" w:space="0" w:color="auto"/>
                    <w:bottom w:val="none" w:sz="0" w:space="0" w:color="auto"/>
                    <w:right w:val="none" w:sz="0" w:space="0" w:color="auto"/>
                  </w:divBdr>
                </w:div>
                <w:div w:id="1076900323">
                  <w:marLeft w:val="0"/>
                  <w:marRight w:val="0"/>
                  <w:marTop w:val="0"/>
                  <w:marBottom w:val="0"/>
                  <w:divBdr>
                    <w:top w:val="none" w:sz="0" w:space="0" w:color="auto"/>
                    <w:left w:val="none" w:sz="0" w:space="0" w:color="auto"/>
                    <w:bottom w:val="none" w:sz="0" w:space="0" w:color="auto"/>
                    <w:right w:val="none" w:sz="0" w:space="0" w:color="auto"/>
                  </w:divBdr>
                  <w:divsChild>
                    <w:div w:id="1500076287">
                      <w:marLeft w:val="0"/>
                      <w:marRight w:val="0"/>
                      <w:marTop w:val="47"/>
                      <w:marBottom w:val="47"/>
                      <w:divBdr>
                        <w:top w:val="none" w:sz="0" w:space="0" w:color="auto"/>
                        <w:left w:val="none" w:sz="0" w:space="0" w:color="auto"/>
                        <w:bottom w:val="none" w:sz="0" w:space="0" w:color="auto"/>
                        <w:right w:val="none" w:sz="0" w:space="0" w:color="auto"/>
                      </w:divBdr>
                    </w:div>
                  </w:divsChild>
                </w:div>
                <w:div w:id="1853295495">
                  <w:marLeft w:val="0"/>
                  <w:marRight w:val="0"/>
                  <w:marTop w:val="0"/>
                  <w:marBottom w:val="0"/>
                  <w:divBdr>
                    <w:top w:val="none" w:sz="0" w:space="0" w:color="auto"/>
                    <w:left w:val="none" w:sz="0" w:space="0" w:color="auto"/>
                    <w:bottom w:val="none" w:sz="0" w:space="0" w:color="auto"/>
                    <w:right w:val="none" w:sz="0" w:space="0" w:color="auto"/>
                  </w:divBdr>
                </w:div>
                <w:div w:id="1373191563">
                  <w:marLeft w:val="0"/>
                  <w:marRight w:val="0"/>
                  <w:marTop w:val="0"/>
                  <w:marBottom w:val="0"/>
                  <w:divBdr>
                    <w:top w:val="none" w:sz="0" w:space="0" w:color="auto"/>
                    <w:left w:val="none" w:sz="0" w:space="0" w:color="auto"/>
                    <w:bottom w:val="none" w:sz="0" w:space="0" w:color="auto"/>
                    <w:right w:val="none" w:sz="0" w:space="0" w:color="auto"/>
                  </w:divBdr>
                </w:div>
                <w:div w:id="235289886">
                  <w:marLeft w:val="0"/>
                  <w:marRight w:val="0"/>
                  <w:marTop w:val="0"/>
                  <w:marBottom w:val="0"/>
                  <w:divBdr>
                    <w:top w:val="none" w:sz="0" w:space="0" w:color="auto"/>
                    <w:left w:val="none" w:sz="0" w:space="0" w:color="auto"/>
                    <w:bottom w:val="none" w:sz="0" w:space="0" w:color="auto"/>
                    <w:right w:val="none" w:sz="0" w:space="0" w:color="auto"/>
                  </w:divBdr>
                </w:div>
                <w:div w:id="794829262">
                  <w:marLeft w:val="0"/>
                  <w:marRight w:val="0"/>
                  <w:marTop w:val="0"/>
                  <w:marBottom w:val="94"/>
                  <w:divBdr>
                    <w:top w:val="none" w:sz="0" w:space="0" w:color="auto"/>
                    <w:left w:val="none" w:sz="0" w:space="0" w:color="auto"/>
                    <w:bottom w:val="none" w:sz="0" w:space="0" w:color="auto"/>
                    <w:right w:val="none" w:sz="0" w:space="0" w:color="auto"/>
                  </w:divBdr>
                </w:div>
                <w:div w:id="1554385304">
                  <w:marLeft w:val="0"/>
                  <w:marRight w:val="0"/>
                  <w:marTop w:val="0"/>
                  <w:marBottom w:val="0"/>
                  <w:divBdr>
                    <w:top w:val="none" w:sz="0" w:space="5" w:color="auto"/>
                    <w:left w:val="none" w:sz="0" w:space="0" w:color="auto"/>
                    <w:bottom w:val="none" w:sz="0" w:space="5" w:color="auto"/>
                    <w:right w:val="none" w:sz="0" w:space="0" w:color="auto"/>
                  </w:divBdr>
                </w:div>
                <w:div w:id="551381432">
                  <w:marLeft w:val="0"/>
                  <w:marRight w:val="0"/>
                  <w:marTop w:val="28"/>
                  <w:marBottom w:val="0"/>
                  <w:divBdr>
                    <w:top w:val="none" w:sz="0" w:space="0" w:color="auto"/>
                    <w:left w:val="none" w:sz="0" w:space="0" w:color="auto"/>
                    <w:bottom w:val="none" w:sz="0" w:space="0" w:color="auto"/>
                    <w:right w:val="none" w:sz="0" w:space="0" w:color="auto"/>
                  </w:divBdr>
                </w:div>
                <w:div w:id="1717660989">
                  <w:marLeft w:val="860"/>
                  <w:marRight w:val="0"/>
                  <w:marTop w:val="28"/>
                  <w:marBottom w:val="0"/>
                  <w:divBdr>
                    <w:top w:val="none" w:sz="0" w:space="0" w:color="auto"/>
                    <w:left w:val="none" w:sz="0" w:space="0" w:color="auto"/>
                    <w:bottom w:val="none" w:sz="0" w:space="0" w:color="auto"/>
                    <w:right w:val="none" w:sz="0" w:space="0" w:color="auto"/>
                  </w:divBdr>
                </w:div>
                <w:div w:id="1766920803">
                  <w:marLeft w:val="0"/>
                  <w:marRight w:val="0"/>
                  <w:marTop w:val="94"/>
                  <w:marBottom w:val="94"/>
                  <w:divBdr>
                    <w:top w:val="single" w:sz="4" w:space="5" w:color="auto"/>
                    <w:left w:val="single" w:sz="4" w:space="5" w:color="auto"/>
                    <w:bottom w:val="single" w:sz="4" w:space="2" w:color="auto"/>
                    <w:right w:val="single" w:sz="4" w:space="5" w:color="auto"/>
                  </w:divBdr>
                </w:div>
              </w:divsChild>
            </w:div>
          </w:divsChild>
        </w:div>
      </w:divsChild>
    </w:div>
    <w:div w:id="546721261">
      <w:bodyDiv w:val="1"/>
      <w:marLeft w:val="0"/>
      <w:marRight w:val="0"/>
      <w:marTop w:val="0"/>
      <w:marBottom w:val="0"/>
      <w:divBdr>
        <w:top w:val="none" w:sz="0" w:space="0" w:color="auto"/>
        <w:left w:val="none" w:sz="0" w:space="0" w:color="auto"/>
        <w:bottom w:val="none" w:sz="0" w:space="0" w:color="auto"/>
        <w:right w:val="none" w:sz="0" w:space="0" w:color="auto"/>
      </w:divBdr>
      <w:divsChild>
        <w:div w:id="1117945812">
          <w:marLeft w:val="0"/>
          <w:marRight w:val="0"/>
          <w:marTop w:val="0"/>
          <w:marBottom w:val="0"/>
          <w:divBdr>
            <w:top w:val="none" w:sz="0" w:space="0" w:color="auto"/>
            <w:left w:val="none" w:sz="0" w:space="0" w:color="auto"/>
            <w:bottom w:val="none" w:sz="0" w:space="0" w:color="auto"/>
            <w:right w:val="none" w:sz="0" w:space="0" w:color="auto"/>
          </w:divBdr>
        </w:div>
        <w:div w:id="481001077">
          <w:marLeft w:val="0"/>
          <w:marRight w:val="0"/>
          <w:marTop w:val="0"/>
          <w:marBottom w:val="0"/>
          <w:divBdr>
            <w:top w:val="none" w:sz="0" w:space="0" w:color="auto"/>
            <w:left w:val="none" w:sz="0" w:space="0" w:color="auto"/>
            <w:bottom w:val="none" w:sz="0" w:space="0" w:color="auto"/>
            <w:right w:val="none" w:sz="0" w:space="0" w:color="auto"/>
          </w:divBdr>
        </w:div>
        <w:div w:id="36707679">
          <w:marLeft w:val="0"/>
          <w:marRight w:val="0"/>
          <w:marTop w:val="0"/>
          <w:marBottom w:val="0"/>
          <w:divBdr>
            <w:top w:val="none" w:sz="0" w:space="0" w:color="auto"/>
            <w:left w:val="none" w:sz="0" w:space="0" w:color="auto"/>
            <w:bottom w:val="none" w:sz="0" w:space="0" w:color="auto"/>
            <w:right w:val="none" w:sz="0" w:space="0" w:color="auto"/>
          </w:divBdr>
        </w:div>
        <w:div w:id="1511799201">
          <w:marLeft w:val="0"/>
          <w:marRight w:val="0"/>
          <w:marTop w:val="0"/>
          <w:marBottom w:val="0"/>
          <w:divBdr>
            <w:top w:val="none" w:sz="0" w:space="0" w:color="auto"/>
            <w:left w:val="none" w:sz="0" w:space="0" w:color="auto"/>
            <w:bottom w:val="none" w:sz="0" w:space="0" w:color="auto"/>
            <w:right w:val="none" w:sz="0" w:space="0" w:color="auto"/>
          </w:divBdr>
        </w:div>
        <w:div w:id="1594778849">
          <w:marLeft w:val="0"/>
          <w:marRight w:val="0"/>
          <w:marTop w:val="0"/>
          <w:marBottom w:val="0"/>
          <w:divBdr>
            <w:top w:val="none" w:sz="0" w:space="0" w:color="auto"/>
            <w:left w:val="none" w:sz="0" w:space="0" w:color="auto"/>
            <w:bottom w:val="none" w:sz="0" w:space="0" w:color="auto"/>
            <w:right w:val="none" w:sz="0" w:space="0" w:color="auto"/>
          </w:divBdr>
        </w:div>
        <w:div w:id="721516820">
          <w:marLeft w:val="0"/>
          <w:marRight w:val="0"/>
          <w:marTop w:val="0"/>
          <w:marBottom w:val="0"/>
          <w:divBdr>
            <w:top w:val="none" w:sz="0" w:space="0" w:color="auto"/>
            <w:left w:val="none" w:sz="0" w:space="0" w:color="auto"/>
            <w:bottom w:val="none" w:sz="0" w:space="0" w:color="auto"/>
            <w:right w:val="none" w:sz="0" w:space="0" w:color="auto"/>
          </w:divBdr>
        </w:div>
        <w:div w:id="838883318">
          <w:marLeft w:val="0"/>
          <w:marRight w:val="0"/>
          <w:marTop w:val="0"/>
          <w:marBottom w:val="0"/>
          <w:divBdr>
            <w:top w:val="none" w:sz="0" w:space="0" w:color="auto"/>
            <w:left w:val="none" w:sz="0" w:space="0" w:color="auto"/>
            <w:bottom w:val="none" w:sz="0" w:space="0" w:color="auto"/>
            <w:right w:val="none" w:sz="0" w:space="0" w:color="auto"/>
          </w:divBdr>
        </w:div>
        <w:div w:id="158927087">
          <w:marLeft w:val="0"/>
          <w:marRight w:val="0"/>
          <w:marTop w:val="0"/>
          <w:marBottom w:val="0"/>
          <w:divBdr>
            <w:top w:val="none" w:sz="0" w:space="0" w:color="auto"/>
            <w:left w:val="none" w:sz="0" w:space="0" w:color="auto"/>
            <w:bottom w:val="none" w:sz="0" w:space="0" w:color="auto"/>
            <w:right w:val="none" w:sz="0" w:space="0" w:color="auto"/>
          </w:divBdr>
          <w:divsChild>
            <w:div w:id="422265030">
              <w:marLeft w:val="0"/>
              <w:marRight w:val="0"/>
              <w:marTop w:val="0"/>
              <w:marBottom w:val="0"/>
              <w:divBdr>
                <w:top w:val="none" w:sz="0" w:space="0" w:color="auto"/>
                <w:left w:val="none" w:sz="0" w:space="0" w:color="auto"/>
                <w:bottom w:val="none" w:sz="0" w:space="0" w:color="auto"/>
                <w:right w:val="none" w:sz="0" w:space="0" w:color="auto"/>
              </w:divBdr>
            </w:div>
            <w:div w:id="228734292">
              <w:marLeft w:val="0"/>
              <w:marRight w:val="0"/>
              <w:marTop w:val="0"/>
              <w:marBottom w:val="0"/>
              <w:divBdr>
                <w:top w:val="none" w:sz="0" w:space="0" w:color="auto"/>
                <w:left w:val="none" w:sz="0" w:space="0" w:color="auto"/>
                <w:bottom w:val="none" w:sz="0" w:space="0" w:color="auto"/>
                <w:right w:val="none" w:sz="0" w:space="0" w:color="auto"/>
              </w:divBdr>
            </w:div>
            <w:div w:id="1554609877">
              <w:marLeft w:val="0"/>
              <w:marRight w:val="0"/>
              <w:marTop w:val="0"/>
              <w:marBottom w:val="0"/>
              <w:divBdr>
                <w:top w:val="none" w:sz="0" w:space="0" w:color="auto"/>
                <w:left w:val="none" w:sz="0" w:space="0" w:color="auto"/>
                <w:bottom w:val="none" w:sz="0" w:space="0" w:color="auto"/>
                <w:right w:val="none" w:sz="0" w:space="0" w:color="auto"/>
              </w:divBdr>
            </w:div>
            <w:div w:id="79568674">
              <w:marLeft w:val="0"/>
              <w:marRight w:val="0"/>
              <w:marTop w:val="0"/>
              <w:marBottom w:val="0"/>
              <w:divBdr>
                <w:top w:val="none" w:sz="0" w:space="0" w:color="auto"/>
                <w:left w:val="none" w:sz="0" w:space="0" w:color="auto"/>
                <w:bottom w:val="none" w:sz="0" w:space="0" w:color="auto"/>
                <w:right w:val="none" w:sz="0" w:space="0" w:color="auto"/>
              </w:divBdr>
            </w:div>
            <w:div w:id="1997487392">
              <w:marLeft w:val="0"/>
              <w:marRight w:val="0"/>
              <w:marTop w:val="0"/>
              <w:marBottom w:val="0"/>
              <w:divBdr>
                <w:top w:val="none" w:sz="0" w:space="0" w:color="auto"/>
                <w:left w:val="none" w:sz="0" w:space="0" w:color="auto"/>
                <w:bottom w:val="none" w:sz="0" w:space="0" w:color="auto"/>
                <w:right w:val="none" w:sz="0" w:space="0" w:color="auto"/>
              </w:divBdr>
            </w:div>
            <w:div w:id="2080863934">
              <w:marLeft w:val="0"/>
              <w:marRight w:val="0"/>
              <w:marTop w:val="0"/>
              <w:marBottom w:val="0"/>
              <w:divBdr>
                <w:top w:val="none" w:sz="0" w:space="0" w:color="auto"/>
                <w:left w:val="none" w:sz="0" w:space="0" w:color="auto"/>
                <w:bottom w:val="none" w:sz="0" w:space="0" w:color="auto"/>
                <w:right w:val="none" w:sz="0" w:space="0" w:color="auto"/>
              </w:divBdr>
            </w:div>
            <w:div w:id="151336635">
              <w:marLeft w:val="0"/>
              <w:marRight w:val="0"/>
              <w:marTop w:val="0"/>
              <w:marBottom w:val="0"/>
              <w:divBdr>
                <w:top w:val="none" w:sz="0" w:space="0" w:color="auto"/>
                <w:left w:val="none" w:sz="0" w:space="0" w:color="auto"/>
                <w:bottom w:val="none" w:sz="0" w:space="0" w:color="auto"/>
                <w:right w:val="none" w:sz="0" w:space="0" w:color="auto"/>
              </w:divBdr>
            </w:div>
            <w:div w:id="1113356729">
              <w:marLeft w:val="0"/>
              <w:marRight w:val="0"/>
              <w:marTop w:val="0"/>
              <w:marBottom w:val="0"/>
              <w:divBdr>
                <w:top w:val="none" w:sz="0" w:space="0" w:color="auto"/>
                <w:left w:val="none" w:sz="0" w:space="0" w:color="auto"/>
                <w:bottom w:val="none" w:sz="0" w:space="0" w:color="auto"/>
                <w:right w:val="none" w:sz="0" w:space="0" w:color="auto"/>
              </w:divBdr>
            </w:div>
            <w:div w:id="1391148638">
              <w:marLeft w:val="0"/>
              <w:marRight w:val="0"/>
              <w:marTop w:val="0"/>
              <w:marBottom w:val="0"/>
              <w:divBdr>
                <w:top w:val="none" w:sz="0" w:space="0" w:color="auto"/>
                <w:left w:val="none" w:sz="0" w:space="0" w:color="auto"/>
                <w:bottom w:val="none" w:sz="0" w:space="0" w:color="auto"/>
                <w:right w:val="none" w:sz="0" w:space="0" w:color="auto"/>
              </w:divBdr>
            </w:div>
            <w:div w:id="652099302">
              <w:marLeft w:val="0"/>
              <w:marRight w:val="0"/>
              <w:marTop w:val="0"/>
              <w:marBottom w:val="0"/>
              <w:divBdr>
                <w:top w:val="none" w:sz="0" w:space="0" w:color="auto"/>
                <w:left w:val="none" w:sz="0" w:space="0" w:color="auto"/>
                <w:bottom w:val="none" w:sz="0" w:space="0" w:color="auto"/>
                <w:right w:val="none" w:sz="0" w:space="0" w:color="auto"/>
              </w:divBdr>
            </w:div>
            <w:div w:id="316543616">
              <w:marLeft w:val="0"/>
              <w:marRight w:val="0"/>
              <w:marTop w:val="0"/>
              <w:marBottom w:val="0"/>
              <w:divBdr>
                <w:top w:val="none" w:sz="0" w:space="0" w:color="auto"/>
                <w:left w:val="none" w:sz="0" w:space="0" w:color="auto"/>
                <w:bottom w:val="none" w:sz="0" w:space="0" w:color="auto"/>
                <w:right w:val="none" w:sz="0" w:space="0" w:color="auto"/>
              </w:divBdr>
            </w:div>
            <w:div w:id="1169634286">
              <w:marLeft w:val="0"/>
              <w:marRight w:val="0"/>
              <w:marTop w:val="0"/>
              <w:marBottom w:val="0"/>
              <w:divBdr>
                <w:top w:val="none" w:sz="0" w:space="0" w:color="auto"/>
                <w:left w:val="none" w:sz="0" w:space="0" w:color="auto"/>
                <w:bottom w:val="none" w:sz="0" w:space="0" w:color="auto"/>
                <w:right w:val="none" w:sz="0" w:space="0" w:color="auto"/>
              </w:divBdr>
            </w:div>
            <w:div w:id="1271158428">
              <w:marLeft w:val="0"/>
              <w:marRight w:val="0"/>
              <w:marTop w:val="0"/>
              <w:marBottom w:val="0"/>
              <w:divBdr>
                <w:top w:val="none" w:sz="0" w:space="0" w:color="auto"/>
                <w:left w:val="none" w:sz="0" w:space="0" w:color="auto"/>
                <w:bottom w:val="none" w:sz="0" w:space="0" w:color="auto"/>
                <w:right w:val="none" w:sz="0" w:space="0" w:color="auto"/>
              </w:divBdr>
            </w:div>
            <w:div w:id="860437186">
              <w:marLeft w:val="0"/>
              <w:marRight w:val="0"/>
              <w:marTop w:val="0"/>
              <w:marBottom w:val="0"/>
              <w:divBdr>
                <w:top w:val="none" w:sz="0" w:space="0" w:color="auto"/>
                <w:left w:val="none" w:sz="0" w:space="0" w:color="auto"/>
                <w:bottom w:val="none" w:sz="0" w:space="0" w:color="auto"/>
                <w:right w:val="none" w:sz="0" w:space="0" w:color="auto"/>
              </w:divBdr>
            </w:div>
            <w:div w:id="982193803">
              <w:marLeft w:val="0"/>
              <w:marRight w:val="0"/>
              <w:marTop w:val="0"/>
              <w:marBottom w:val="0"/>
              <w:divBdr>
                <w:top w:val="none" w:sz="0" w:space="0" w:color="auto"/>
                <w:left w:val="none" w:sz="0" w:space="0" w:color="auto"/>
                <w:bottom w:val="none" w:sz="0" w:space="0" w:color="auto"/>
                <w:right w:val="none" w:sz="0" w:space="0" w:color="auto"/>
              </w:divBdr>
            </w:div>
            <w:div w:id="1460295739">
              <w:marLeft w:val="0"/>
              <w:marRight w:val="0"/>
              <w:marTop w:val="0"/>
              <w:marBottom w:val="0"/>
              <w:divBdr>
                <w:top w:val="none" w:sz="0" w:space="0" w:color="auto"/>
                <w:left w:val="none" w:sz="0" w:space="0" w:color="auto"/>
                <w:bottom w:val="none" w:sz="0" w:space="0" w:color="auto"/>
                <w:right w:val="none" w:sz="0" w:space="0" w:color="auto"/>
              </w:divBdr>
            </w:div>
            <w:div w:id="2023627500">
              <w:marLeft w:val="0"/>
              <w:marRight w:val="0"/>
              <w:marTop w:val="0"/>
              <w:marBottom w:val="0"/>
              <w:divBdr>
                <w:top w:val="none" w:sz="0" w:space="0" w:color="auto"/>
                <w:left w:val="none" w:sz="0" w:space="0" w:color="auto"/>
                <w:bottom w:val="none" w:sz="0" w:space="0" w:color="auto"/>
                <w:right w:val="none" w:sz="0" w:space="0" w:color="auto"/>
              </w:divBdr>
            </w:div>
            <w:div w:id="1924072696">
              <w:marLeft w:val="0"/>
              <w:marRight w:val="0"/>
              <w:marTop w:val="0"/>
              <w:marBottom w:val="0"/>
              <w:divBdr>
                <w:top w:val="none" w:sz="0" w:space="0" w:color="auto"/>
                <w:left w:val="none" w:sz="0" w:space="0" w:color="auto"/>
                <w:bottom w:val="none" w:sz="0" w:space="0" w:color="auto"/>
                <w:right w:val="none" w:sz="0" w:space="0" w:color="auto"/>
              </w:divBdr>
            </w:div>
            <w:div w:id="100608370">
              <w:marLeft w:val="0"/>
              <w:marRight w:val="0"/>
              <w:marTop w:val="0"/>
              <w:marBottom w:val="0"/>
              <w:divBdr>
                <w:top w:val="none" w:sz="0" w:space="0" w:color="auto"/>
                <w:left w:val="none" w:sz="0" w:space="0" w:color="auto"/>
                <w:bottom w:val="none" w:sz="0" w:space="0" w:color="auto"/>
                <w:right w:val="none" w:sz="0" w:space="0" w:color="auto"/>
              </w:divBdr>
              <w:divsChild>
                <w:div w:id="949359983">
                  <w:marLeft w:val="0"/>
                  <w:marRight w:val="0"/>
                  <w:marTop w:val="0"/>
                  <w:marBottom w:val="0"/>
                  <w:divBdr>
                    <w:top w:val="none" w:sz="0" w:space="0" w:color="auto"/>
                    <w:left w:val="none" w:sz="0" w:space="0" w:color="auto"/>
                    <w:bottom w:val="none" w:sz="0" w:space="0" w:color="auto"/>
                    <w:right w:val="none" w:sz="0" w:space="0" w:color="auto"/>
                  </w:divBdr>
                </w:div>
                <w:div w:id="1348750809">
                  <w:marLeft w:val="0"/>
                  <w:marRight w:val="0"/>
                  <w:marTop w:val="0"/>
                  <w:marBottom w:val="0"/>
                  <w:divBdr>
                    <w:top w:val="none" w:sz="0" w:space="0" w:color="auto"/>
                    <w:left w:val="none" w:sz="0" w:space="0" w:color="auto"/>
                    <w:bottom w:val="none" w:sz="0" w:space="0" w:color="auto"/>
                    <w:right w:val="none" w:sz="0" w:space="0" w:color="auto"/>
                  </w:divBdr>
                </w:div>
                <w:div w:id="221410608">
                  <w:marLeft w:val="0"/>
                  <w:marRight w:val="0"/>
                  <w:marTop w:val="0"/>
                  <w:marBottom w:val="0"/>
                  <w:divBdr>
                    <w:top w:val="none" w:sz="0" w:space="0" w:color="auto"/>
                    <w:left w:val="none" w:sz="0" w:space="0" w:color="auto"/>
                    <w:bottom w:val="none" w:sz="0" w:space="0" w:color="auto"/>
                    <w:right w:val="none" w:sz="0" w:space="0" w:color="auto"/>
                  </w:divBdr>
                </w:div>
                <w:div w:id="1761640416">
                  <w:marLeft w:val="0"/>
                  <w:marRight w:val="0"/>
                  <w:marTop w:val="0"/>
                  <w:marBottom w:val="0"/>
                  <w:divBdr>
                    <w:top w:val="none" w:sz="0" w:space="0" w:color="auto"/>
                    <w:left w:val="none" w:sz="0" w:space="0" w:color="auto"/>
                    <w:bottom w:val="none" w:sz="0" w:space="0" w:color="auto"/>
                    <w:right w:val="none" w:sz="0" w:space="0" w:color="auto"/>
                  </w:divBdr>
                </w:div>
                <w:div w:id="1851597989">
                  <w:marLeft w:val="0"/>
                  <w:marRight w:val="0"/>
                  <w:marTop w:val="0"/>
                  <w:marBottom w:val="0"/>
                  <w:divBdr>
                    <w:top w:val="none" w:sz="0" w:space="0" w:color="auto"/>
                    <w:left w:val="none" w:sz="0" w:space="0" w:color="auto"/>
                    <w:bottom w:val="none" w:sz="0" w:space="0" w:color="auto"/>
                    <w:right w:val="none" w:sz="0" w:space="0" w:color="auto"/>
                  </w:divBdr>
                </w:div>
                <w:div w:id="1435781126">
                  <w:marLeft w:val="0"/>
                  <w:marRight w:val="0"/>
                  <w:marTop w:val="0"/>
                  <w:marBottom w:val="0"/>
                  <w:divBdr>
                    <w:top w:val="none" w:sz="0" w:space="0" w:color="auto"/>
                    <w:left w:val="none" w:sz="0" w:space="0" w:color="auto"/>
                    <w:bottom w:val="none" w:sz="0" w:space="0" w:color="auto"/>
                    <w:right w:val="none" w:sz="0" w:space="0" w:color="auto"/>
                  </w:divBdr>
                </w:div>
                <w:div w:id="981621665">
                  <w:marLeft w:val="0"/>
                  <w:marRight w:val="0"/>
                  <w:marTop w:val="0"/>
                  <w:marBottom w:val="0"/>
                  <w:divBdr>
                    <w:top w:val="none" w:sz="0" w:space="0" w:color="auto"/>
                    <w:left w:val="none" w:sz="0" w:space="0" w:color="auto"/>
                    <w:bottom w:val="none" w:sz="0" w:space="0" w:color="auto"/>
                    <w:right w:val="none" w:sz="0" w:space="0" w:color="auto"/>
                  </w:divBdr>
                </w:div>
                <w:div w:id="1234584728">
                  <w:marLeft w:val="0"/>
                  <w:marRight w:val="0"/>
                  <w:marTop w:val="0"/>
                  <w:marBottom w:val="0"/>
                  <w:divBdr>
                    <w:top w:val="none" w:sz="0" w:space="0" w:color="auto"/>
                    <w:left w:val="none" w:sz="0" w:space="0" w:color="auto"/>
                    <w:bottom w:val="none" w:sz="0" w:space="0" w:color="auto"/>
                    <w:right w:val="none" w:sz="0" w:space="0" w:color="auto"/>
                  </w:divBdr>
                </w:div>
                <w:div w:id="607737680">
                  <w:marLeft w:val="0"/>
                  <w:marRight w:val="0"/>
                  <w:marTop w:val="0"/>
                  <w:marBottom w:val="0"/>
                  <w:divBdr>
                    <w:top w:val="none" w:sz="0" w:space="0" w:color="auto"/>
                    <w:left w:val="none" w:sz="0" w:space="0" w:color="auto"/>
                    <w:bottom w:val="none" w:sz="0" w:space="0" w:color="auto"/>
                    <w:right w:val="none" w:sz="0" w:space="0" w:color="auto"/>
                  </w:divBdr>
                </w:div>
                <w:div w:id="1036350689">
                  <w:marLeft w:val="0"/>
                  <w:marRight w:val="0"/>
                  <w:marTop w:val="0"/>
                  <w:marBottom w:val="0"/>
                  <w:divBdr>
                    <w:top w:val="none" w:sz="0" w:space="0" w:color="auto"/>
                    <w:left w:val="none" w:sz="0" w:space="0" w:color="auto"/>
                    <w:bottom w:val="none" w:sz="0" w:space="0" w:color="auto"/>
                    <w:right w:val="none" w:sz="0" w:space="0" w:color="auto"/>
                  </w:divBdr>
                </w:div>
                <w:div w:id="2090229275">
                  <w:marLeft w:val="0"/>
                  <w:marRight w:val="0"/>
                  <w:marTop w:val="0"/>
                  <w:marBottom w:val="0"/>
                  <w:divBdr>
                    <w:top w:val="none" w:sz="0" w:space="0" w:color="auto"/>
                    <w:left w:val="none" w:sz="0" w:space="0" w:color="auto"/>
                    <w:bottom w:val="none" w:sz="0" w:space="0" w:color="auto"/>
                    <w:right w:val="none" w:sz="0" w:space="0" w:color="auto"/>
                  </w:divBdr>
                </w:div>
                <w:div w:id="1457605998">
                  <w:marLeft w:val="0"/>
                  <w:marRight w:val="0"/>
                  <w:marTop w:val="0"/>
                  <w:marBottom w:val="0"/>
                  <w:divBdr>
                    <w:top w:val="none" w:sz="0" w:space="0" w:color="auto"/>
                    <w:left w:val="none" w:sz="0" w:space="0" w:color="auto"/>
                    <w:bottom w:val="none" w:sz="0" w:space="0" w:color="auto"/>
                    <w:right w:val="none" w:sz="0" w:space="0" w:color="auto"/>
                  </w:divBdr>
                </w:div>
                <w:div w:id="562449737">
                  <w:marLeft w:val="0"/>
                  <w:marRight w:val="0"/>
                  <w:marTop w:val="0"/>
                  <w:marBottom w:val="0"/>
                  <w:divBdr>
                    <w:top w:val="none" w:sz="0" w:space="0" w:color="auto"/>
                    <w:left w:val="none" w:sz="0" w:space="0" w:color="auto"/>
                    <w:bottom w:val="none" w:sz="0" w:space="0" w:color="auto"/>
                    <w:right w:val="none" w:sz="0" w:space="0" w:color="auto"/>
                  </w:divBdr>
                </w:div>
                <w:div w:id="83916427">
                  <w:marLeft w:val="0"/>
                  <w:marRight w:val="0"/>
                  <w:marTop w:val="0"/>
                  <w:marBottom w:val="0"/>
                  <w:divBdr>
                    <w:top w:val="none" w:sz="0" w:space="0" w:color="auto"/>
                    <w:left w:val="none" w:sz="0" w:space="0" w:color="auto"/>
                    <w:bottom w:val="none" w:sz="0" w:space="0" w:color="auto"/>
                    <w:right w:val="none" w:sz="0" w:space="0" w:color="auto"/>
                  </w:divBdr>
                </w:div>
                <w:div w:id="16428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55564">
          <w:marLeft w:val="0"/>
          <w:marRight w:val="0"/>
          <w:marTop w:val="0"/>
          <w:marBottom w:val="0"/>
          <w:divBdr>
            <w:top w:val="none" w:sz="0" w:space="0" w:color="auto"/>
            <w:left w:val="none" w:sz="0" w:space="0" w:color="auto"/>
            <w:bottom w:val="none" w:sz="0" w:space="0" w:color="auto"/>
            <w:right w:val="none" w:sz="0" w:space="0" w:color="auto"/>
          </w:divBdr>
        </w:div>
        <w:div w:id="562176605">
          <w:marLeft w:val="0"/>
          <w:marRight w:val="0"/>
          <w:marTop w:val="0"/>
          <w:marBottom w:val="0"/>
          <w:divBdr>
            <w:top w:val="none" w:sz="0" w:space="0" w:color="auto"/>
            <w:left w:val="none" w:sz="0" w:space="0" w:color="auto"/>
            <w:bottom w:val="none" w:sz="0" w:space="0" w:color="auto"/>
            <w:right w:val="none" w:sz="0" w:space="0" w:color="auto"/>
          </w:divBdr>
          <w:divsChild>
            <w:div w:id="1684239562">
              <w:marLeft w:val="0"/>
              <w:marRight w:val="0"/>
              <w:marTop w:val="0"/>
              <w:marBottom w:val="0"/>
              <w:divBdr>
                <w:top w:val="none" w:sz="0" w:space="0" w:color="auto"/>
                <w:left w:val="none" w:sz="0" w:space="4" w:color="auto"/>
                <w:bottom w:val="none" w:sz="0" w:space="0" w:color="auto"/>
                <w:right w:val="none" w:sz="0" w:space="4" w:color="auto"/>
              </w:divBdr>
            </w:div>
            <w:div w:id="1463573324">
              <w:marLeft w:val="60"/>
              <w:marRight w:val="60"/>
              <w:marTop w:val="120"/>
              <w:marBottom w:val="120"/>
              <w:divBdr>
                <w:top w:val="none" w:sz="0" w:space="0" w:color="auto"/>
                <w:left w:val="none" w:sz="0" w:space="0" w:color="auto"/>
                <w:bottom w:val="none" w:sz="0" w:space="0" w:color="auto"/>
                <w:right w:val="none" w:sz="0" w:space="0" w:color="auto"/>
              </w:divBdr>
              <w:divsChild>
                <w:div w:id="638456457">
                  <w:marLeft w:val="0"/>
                  <w:marRight w:val="0"/>
                  <w:marTop w:val="60"/>
                  <w:marBottom w:val="180"/>
                  <w:divBdr>
                    <w:top w:val="none" w:sz="0" w:space="0" w:color="auto"/>
                    <w:left w:val="none" w:sz="0" w:space="0" w:color="auto"/>
                    <w:bottom w:val="none" w:sz="0" w:space="0" w:color="auto"/>
                    <w:right w:val="none" w:sz="0" w:space="0" w:color="auto"/>
                  </w:divBdr>
                </w:div>
                <w:div w:id="821697697">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1226379686">
          <w:marLeft w:val="0"/>
          <w:marRight w:val="0"/>
          <w:marTop w:val="0"/>
          <w:marBottom w:val="0"/>
          <w:divBdr>
            <w:top w:val="none" w:sz="0" w:space="0" w:color="auto"/>
            <w:left w:val="none" w:sz="0" w:space="0" w:color="auto"/>
            <w:bottom w:val="none" w:sz="0" w:space="0" w:color="auto"/>
            <w:right w:val="none" w:sz="0" w:space="0" w:color="auto"/>
          </w:divBdr>
        </w:div>
        <w:div w:id="360326795">
          <w:marLeft w:val="0"/>
          <w:marRight w:val="0"/>
          <w:marTop w:val="0"/>
          <w:marBottom w:val="0"/>
          <w:divBdr>
            <w:top w:val="none" w:sz="0" w:space="0" w:color="auto"/>
            <w:left w:val="none" w:sz="0" w:space="0" w:color="auto"/>
            <w:bottom w:val="none" w:sz="0" w:space="0" w:color="auto"/>
            <w:right w:val="none" w:sz="0" w:space="0" w:color="auto"/>
          </w:divBdr>
        </w:div>
        <w:div w:id="669521657">
          <w:marLeft w:val="0"/>
          <w:marRight w:val="0"/>
          <w:marTop w:val="0"/>
          <w:marBottom w:val="0"/>
          <w:divBdr>
            <w:top w:val="none" w:sz="0" w:space="0" w:color="auto"/>
            <w:left w:val="none" w:sz="0" w:space="0" w:color="auto"/>
            <w:bottom w:val="none" w:sz="0" w:space="0" w:color="auto"/>
            <w:right w:val="none" w:sz="0" w:space="0" w:color="auto"/>
          </w:divBdr>
        </w:div>
        <w:div w:id="716243993">
          <w:marLeft w:val="0"/>
          <w:marRight w:val="0"/>
          <w:marTop w:val="0"/>
          <w:marBottom w:val="0"/>
          <w:divBdr>
            <w:top w:val="none" w:sz="0" w:space="0" w:color="auto"/>
            <w:left w:val="none" w:sz="0" w:space="0" w:color="auto"/>
            <w:bottom w:val="none" w:sz="0" w:space="0" w:color="auto"/>
            <w:right w:val="none" w:sz="0" w:space="0" w:color="auto"/>
          </w:divBdr>
          <w:divsChild>
            <w:div w:id="1405370060">
              <w:marLeft w:val="0"/>
              <w:marRight w:val="0"/>
              <w:marTop w:val="0"/>
              <w:marBottom w:val="0"/>
              <w:divBdr>
                <w:top w:val="none" w:sz="0" w:space="0" w:color="auto"/>
                <w:left w:val="none" w:sz="0" w:space="4" w:color="auto"/>
                <w:bottom w:val="none" w:sz="0" w:space="0" w:color="auto"/>
                <w:right w:val="none" w:sz="0" w:space="4" w:color="auto"/>
              </w:divBdr>
            </w:div>
            <w:div w:id="272254125">
              <w:marLeft w:val="60"/>
              <w:marRight w:val="60"/>
              <w:marTop w:val="120"/>
              <w:marBottom w:val="120"/>
              <w:divBdr>
                <w:top w:val="none" w:sz="0" w:space="0" w:color="auto"/>
                <w:left w:val="none" w:sz="0" w:space="0" w:color="auto"/>
                <w:bottom w:val="none" w:sz="0" w:space="0" w:color="auto"/>
                <w:right w:val="none" w:sz="0" w:space="0" w:color="auto"/>
              </w:divBdr>
              <w:divsChild>
                <w:div w:id="1050493140">
                  <w:marLeft w:val="0"/>
                  <w:marRight w:val="0"/>
                  <w:marTop w:val="60"/>
                  <w:marBottom w:val="180"/>
                  <w:divBdr>
                    <w:top w:val="none" w:sz="0" w:space="0" w:color="auto"/>
                    <w:left w:val="none" w:sz="0" w:space="0" w:color="auto"/>
                    <w:bottom w:val="none" w:sz="0" w:space="0" w:color="auto"/>
                    <w:right w:val="none" w:sz="0" w:space="0" w:color="auto"/>
                  </w:divBdr>
                </w:div>
                <w:div w:id="381249655">
                  <w:marLeft w:val="240"/>
                  <w:marRight w:val="240"/>
                  <w:marTop w:val="120"/>
                  <w:marBottom w:val="120"/>
                  <w:divBdr>
                    <w:top w:val="none" w:sz="0" w:space="0" w:color="auto"/>
                    <w:left w:val="none" w:sz="0" w:space="0" w:color="auto"/>
                    <w:bottom w:val="none" w:sz="0" w:space="0" w:color="auto"/>
                    <w:right w:val="none" w:sz="0" w:space="0" w:color="auto"/>
                  </w:divBdr>
                </w:div>
                <w:div w:id="1516766332">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1004476464">
          <w:marLeft w:val="0"/>
          <w:marRight w:val="0"/>
          <w:marTop w:val="0"/>
          <w:marBottom w:val="0"/>
          <w:divBdr>
            <w:top w:val="none" w:sz="0" w:space="0" w:color="auto"/>
            <w:left w:val="none" w:sz="0" w:space="0" w:color="auto"/>
            <w:bottom w:val="none" w:sz="0" w:space="0" w:color="auto"/>
            <w:right w:val="none" w:sz="0" w:space="0" w:color="auto"/>
          </w:divBdr>
        </w:div>
        <w:div w:id="194775497">
          <w:marLeft w:val="0"/>
          <w:marRight w:val="0"/>
          <w:marTop w:val="0"/>
          <w:marBottom w:val="0"/>
          <w:divBdr>
            <w:top w:val="none" w:sz="0" w:space="0" w:color="auto"/>
            <w:left w:val="none" w:sz="0" w:space="0" w:color="auto"/>
            <w:bottom w:val="none" w:sz="0" w:space="0" w:color="auto"/>
            <w:right w:val="none" w:sz="0" w:space="0" w:color="auto"/>
          </w:divBdr>
        </w:div>
        <w:div w:id="1512837080">
          <w:marLeft w:val="0"/>
          <w:marRight w:val="0"/>
          <w:marTop w:val="0"/>
          <w:marBottom w:val="0"/>
          <w:divBdr>
            <w:top w:val="none" w:sz="0" w:space="0" w:color="auto"/>
            <w:left w:val="none" w:sz="0" w:space="0" w:color="auto"/>
            <w:bottom w:val="none" w:sz="0" w:space="0" w:color="auto"/>
            <w:right w:val="none" w:sz="0" w:space="0" w:color="auto"/>
          </w:divBdr>
          <w:divsChild>
            <w:div w:id="1694724818">
              <w:marLeft w:val="0"/>
              <w:marRight w:val="0"/>
              <w:marTop w:val="0"/>
              <w:marBottom w:val="0"/>
              <w:divBdr>
                <w:top w:val="none" w:sz="0" w:space="0" w:color="auto"/>
                <w:left w:val="none" w:sz="0" w:space="4" w:color="auto"/>
                <w:bottom w:val="none" w:sz="0" w:space="0" w:color="auto"/>
                <w:right w:val="none" w:sz="0" w:space="4" w:color="auto"/>
              </w:divBdr>
            </w:div>
            <w:div w:id="609245229">
              <w:marLeft w:val="60"/>
              <w:marRight w:val="60"/>
              <w:marTop w:val="120"/>
              <w:marBottom w:val="120"/>
              <w:divBdr>
                <w:top w:val="none" w:sz="0" w:space="0" w:color="auto"/>
                <w:left w:val="none" w:sz="0" w:space="0" w:color="auto"/>
                <w:bottom w:val="none" w:sz="0" w:space="0" w:color="auto"/>
                <w:right w:val="none" w:sz="0" w:space="0" w:color="auto"/>
              </w:divBdr>
              <w:divsChild>
                <w:div w:id="2120487677">
                  <w:marLeft w:val="0"/>
                  <w:marRight w:val="0"/>
                  <w:marTop w:val="60"/>
                  <w:marBottom w:val="180"/>
                  <w:divBdr>
                    <w:top w:val="none" w:sz="0" w:space="0" w:color="auto"/>
                    <w:left w:val="none" w:sz="0" w:space="0" w:color="auto"/>
                    <w:bottom w:val="none" w:sz="0" w:space="0" w:color="auto"/>
                    <w:right w:val="none" w:sz="0" w:space="0" w:color="auto"/>
                  </w:divBdr>
                </w:div>
                <w:div w:id="1937135002">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1403217385">
          <w:marLeft w:val="0"/>
          <w:marRight w:val="0"/>
          <w:marTop w:val="0"/>
          <w:marBottom w:val="0"/>
          <w:divBdr>
            <w:top w:val="none" w:sz="0" w:space="0" w:color="auto"/>
            <w:left w:val="none" w:sz="0" w:space="0" w:color="auto"/>
            <w:bottom w:val="none" w:sz="0" w:space="0" w:color="auto"/>
            <w:right w:val="none" w:sz="0" w:space="0" w:color="auto"/>
          </w:divBdr>
        </w:div>
        <w:div w:id="1396735958">
          <w:marLeft w:val="0"/>
          <w:marRight w:val="0"/>
          <w:marTop w:val="0"/>
          <w:marBottom w:val="0"/>
          <w:divBdr>
            <w:top w:val="none" w:sz="0" w:space="0" w:color="auto"/>
            <w:left w:val="none" w:sz="0" w:space="0" w:color="auto"/>
            <w:bottom w:val="none" w:sz="0" w:space="0" w:color="auto"/>
            <w:right w:val="none" w:sz="0" w:space="0" w:color="auto"/>
          </w:divBdr>
        </w:div>
        <w:div w:id="1726947417">
          <w:marLeft w:val="0"/>
          <w:marRight w:val="0"/>
          <w:marTop w:val="0"/>
          <w:marBottom w:val="0"/>
          <w:divBdr>
            <w:top w:val="none" w:sz="0" w:space="0" w:color="auto"/>
            <w:left w:val="none" w:sz="0" w:space="0" w:color="auto"/>
            <w:bottom w:val="none" w:sz="0" w:space="0" w:color="auto"/>
            <w:right w:val="none" w:sz="0" w:space="0" w:color="auto"/>
          </w:divBdr>
        </w:div>
        <w:div w:id="458643401">
          <w:marLeft w:val="0"/>
          <w:marRight w:val="0"/>
          <w:marTop w:val="0"/>
          <w:marBottom w:val="0"/>
          <w:divBdr>
            <w:top w:val="none" w:sz="0" w:space="0" w:color="auto"/>
            <w:left w:val="none" w:sz="0" w:space="0" w:color="auto"/>
            <w:bottom w:val="none" w:sz="0" w:space="0" w:color="auto"/>
            <w:right w:val="none" w:sz="0" w:space="0" w:color="auto"/>
          </w:divBdr>
          <w:divsChild>
            <w:div w:id="25185508">
              <w:marLeft w:val="0"/>
              <w:marRight w:val="0"/>
              <w:marTop w:val="0"/>
              <w:marBottom w:val="0"/>
              <w:divBdr>
                <w:top w:val="none" w:sz="0" w:space="0" w:color="auto"/>
                <w:left w:val="none" w:sz="0" w:space="4" w:color="auto"/>
                <w:bottom w:val="none" w:sz="0" w:space="0" w:color="auto"/>
                <w:right w:val="none" w:sz="0" w:space="4" w:color="auto"/>
              </w:divBdr>
            </w:div>
            <w:div w:id="916866841">
              <w:marLeft w:val="60"/>
              <w:marRight w:val="60"/>
              <w:marTop w:val="120"/>
              <w:marBottom w:val="120"/>
              <w:divBdr>
                <w:top w:val="none" w:sz="0" w:space="0" w:color="auto"/>
                <w:left w:val="none" w:sz="0" w:space="0" w:color="auto"/>
                <w:bottom w:val="none" w:sz="0" w:space="0" w:color="auto"/>
                <w:right w:val="none" w:sz="0" w:space="0" w:color="auto"/>
              </w:divBdr>
              <w:divsChild>
                <w:div w:id="1905867888">
                  <w:marLeft w:val="0"/>
                  <w:marRight w:val="0"/>
                  <w:marTop w:val="60"/>
                  <w:marBottom w:val="180"/>
                  <w:divBdr>
                    <w:top w:val="none" w:sz="0" w:space="0" w:color="auto"/>
                    <w:left w:val="none" w:sz="0" w:space="0" w:color="auto"/>
                    <w:bottom w:val="none" w:sz="0" w:space="0" w:color="auto"/>
                    <w:right w:val="none" w:sz="0" w:space="0" w:color="auto"/>
                  </w:divBdr>
                </w:div>
                <w:div w:id="724722818">
                  <w:marLeft w:val="240"/>
                  <w:marRight w:val="240"/>
                  <w:marTop w:val="120"/>
                  <w:marBottom w:val="120"/>
                  <w:divBdr>
                    <w:top w:val="none" w:sz="0" w:space="0" w:color="auto"/>
                    <w:left w:val="none" w:sz="0" w:space="0" w:color="auto"/>
                    <w:bottom w:val="none" w:sz="0" w:space="0" w:color="auto"/>
                    <w:right w:val="none" w:sz="0" w:space="0" w:color="auto"/>
                  </w:divBdr>
                </w:div>
                <w:div w:id="2074237346">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1225801620">
          <w:marLeft w:val="0"/>
          <w:marRight w:val="0"/>
          <w:marTop w:val="0"/>
          <w:marBottom w:val="0"/>
          <w:divBdr>
            <w:top w:val="none" w:sz="0" w:space="0" w:color="auto"/>
            <w:left w:val="none" w:sz="0" w:space="0" w:color="auto"/>
            <w:bottom w:val="none" w:sz="0" w:space="0" w:color="auto"/>
            <w:right w:val="none" w:sz="0" w:space="0" w:color="auto"/>
          </w:divBdr>
        </w:div>
        <w:div w:id="880436431">
          <w:marLeft w:val="0"/>
          <w:marRight w:val="0"/>
          <w:marTop w:val="0"/>
          <w:marBottom w:val="0"/>
          <w:divBdr>
            <w:top w:val="none" w:sz="0" w:space="0" w:color="auto"/>
            <w:left w:val="none" w:sz="0" w:space="0" w:color="auto"/>
            <w:bottom w:val="none" w:sz="0" w:space="0" w:color="auto"/>
            <w:right w:val="none" w:sz="0" w:space="0" w:color="auto"/>
          </w:divBdr>
        </w:div>
        <w:div w:id="2049183456">
          <w:marLeft w:val="0"/>
          <w:marRight w:val="0"/>
          <w:marTop w:val="0"/>
          <w:marBottom w:val="0"/>
          <w:divBdr>
            <w:top w:val="none" w:sz="0" w:space="0" w:color="auto"/>
            <w:left w:val="none" w:sz="0" w:space="0" w:color="auto"/>
            <w:bottom w:val="none" w:sz="0" w:space="0" w:color="auto"/>
            <w:right w:val="none" w:sz="0" w:space="0" w:color="auto"/>
          </w:divBdr>
          <w:divsChild>
            <w:div w:id="1954705162">
              <w:marLeft w:val="0"/>
              <w:marRight w:val="0"/>
              <w:marTop w:val="0"/>
              <w:marBottom w:val="0"/>
              <w:divBdr>
                <w:top w:val="none" w:sz="0" w:space="0" w:color="auto"/>
                <w:left w:val="none" w:sz="0" w:space="4" w:color="auto"/>
                <w:bottom w:val="none" w:sz="0" w:space="0" w:color="auto"/>
                <w:right w:val="none" w:sz="0" w:space="4" w:color="auto"/>
              </w:divBdr>
            </w:div>
            <w:div w:id="46418732">
              <w:marLeft w:val="60"/>
              <w:marRight w:val="60"/>
              <w:marTop w:val="120"/>
              <w:marBottom w:val="120"/>
              <w:divBdr>
                <w:top w:val="none" w:sz="0" w:space="0" w:color="auto"/>
                <w:left w:val="none" w:sz="0" w:space="0" w:color="auto"/>
                <w:bottom w:val="none" w:sz="0" w:space="0" w:color="auto"/>
                <w:right w:val="none" w:sz="0" w:space="0" w:color="auto"/>
              </w:divBdr>
              <w:divsChild>
                <w:div w:id="2048217709">
                  <w:marLeft w:val="0"/>
                  <w:marRight w:val="0"/>
                  <w:marTop w:val="60"/>
                  <w:marBottom w:val="180"/>
                  <w:divBdr>
                    <w:top w:val="none" w:sz="0" w:space="0" w:color="auto"/>
                    <w:left w:val="none" w:sz="0" w:space="0" w:color="auto"/>
                    <w:bottom w:val="none" w:sz="0" w:space="0" w:color="auto"/>
                    <w:right w:val="none" w:sz="0" w:space="0" w:color="auto"/>
                  </w:divBdr>
                </w:div>
                <w:div w:id="942766365">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1052923898">
          <w:marLeft w:val="0"/>
          <w:marRight w:val="0"/>
          <w:marTop w:val="0"/>
          <w:marBottom w:val="0"/>
          <w:divBdr>
            <w:top w:val="none" w:sz="0" w:space="0" w:color="auto"/>
            <w:left w:val="none" w:sz="0" w:space="0" w:color="auto"/>
            <w:bottom w:val="none" w:sz="0" w:space="0" w:color="auto"/>
            <w:right w:val="none" w:sz="0" w:space="0" w:color="auto"/>
          </w:divBdr>
        </w:div>
        <w:div w:id="1192064863">
          <w:marLeft w:val="0"/>
          <w:marRight w:val="0"/>
          <w:marTop w:val="0"/>
          <w:marBottom w:val="0"/>
          <w:divBdr>
            <w:top w:val="none" w:sz="0" w:space="0" w:color="auto"/>
            <w:left w:val="none" w:sz="0" w:space="0" w:color="auto"/>
            <w:bottom w:val="none" w:sz="0" w:space="0" w:color="auto"/>
            <w:right w:val="none" w:sz="0" w:space="0" w:color="auto"/>
          </w:divBdr>
        </w:div>
      </w:divsChild>
    </w:div>
    <w:div w:id="557933183">
      <w:bodyDiv w:val="1"/>
      <w:marLeft w:val="0"/>
      <w:marRight w:val="0"/>
      <w:marTop w:val="0"/>
      <w:marBottom w:val="0"/>
      <w:divBdr>
        <w:top w:val="none" w:sz="0" w:space="0" w:color="auto"/>
        <w:left w:val="none" w:sz="0" w:space="0" w:color="auto"/>
        <w:bottom w:val="none" w:sz="0" w:space="0" w:color="auto"/>
        <w:right w:val="none" w:sz="0" w:space="0" w:color="auto"/>
      </w:divBdr>
      <w:divsChild>
        <w:div w:id="2018732824">
          <w:marLeft w:val="0"/>
          <w:marRight w:val="0"/>
          <w:marTop w:val="0"/>
          <w:marBottom w:val="0"/>
          <w:divBdr>
            <w:top w:val="single" w:sz="4" w:space="6" w:color="79A5E4"/>
            <w:left w:val="single" w:sz="4" w:space="6" w:color="79A5E4"/>
            <w:bottom w:val="single" w:sz="4" w:space="6" w:color="79A5E4"/>
            <w:right w:val="single" w:sz="4" w:space="6" w:color="79A5E4"/>
          </w:divBdr>
        </w:div>
        <w:div w:id="615137139">
          <w:marLeft w:val="0"/>
          <w:marRight w:val="0"/>
          <w:marTop w:val="0"/>
          <w:marBottom w:val="0"/>
          <w:divBdr>
            <w:top w:val="single" w:sz="4" w:space="6" w:color="79A5E4"/>
            <w:left w:val="single" w:sz="4" w:space="6" w:color="79A5E4"/>
            <w:bottom w:val="single" w:sz="4" w:space="6" w:color="79A5E4"/>
            <w:right w:val="single" w:sz="4" w:space="6" w:color="79A5E4"/>
          </w:divBdr>
        </w:div>
        <w:div w:id="1169639146">
          <w:marLeft w:val="0"/>
          <w:marRight w:val="0"/>
          <w:marTop w:val="0"/>
          <w:marBottom w:val="0"/>
          <w:divBdr>
            <w:top w:val="single" w:sz="4" w:space="6" w:color="79A5E4"/>
            <w:left w:val="single" w:sz="4" w:space="6" w:color="79A5E4"/>
            <w:bottom w:val="single" w:sz="4" w:space="6" w:color="79A5E4"/>
            <w:right w:val="single" w:sz="4" w:space="6" w:color="79A5E4"/>
          </w:divBdr>
        </w:div>
        <w:div w:id="1531719532">
          <w:marLeft w:val="0"/>
          <w:marRight w:val="0"/>
          <w:marTop w:val="0"/>
          <w:marBottom w:val="0"/>
          <w:divBdr>
            <w:top w:val="single" w:sz="4" w:space="6" w:color="79A5E4"/>
            <w:left w:val="single" w:sz="4" w:space="6" w:color="79A5E4"/>
            <w:bottom w:val="single" w:sz="4" w:space="6" w:color="79A5E4"/>
            <w:right w:val="single" w:sz="4" w:space="6" w:color="79A5E4"/>
          </w:divBdr>
          <w:divsChild>
            <w:div w:id="403264031">
              <w:marLeft w:val="960"/>
              <w:marRight w:val="0"/>
              <w:marTop w:val="0"/>
              <w:marBottom w:val="0"/>
              <w:divBdr>
                <w:top w:val="none" w:sz="0" w:space="0" w:color="auto"/>
                <w:left w:val="none" w:sz="0" w:space="0" w:color="auto"/>
                <w:bottom w:val="none" w:sz="0" w:space="0" w:color="auto"/>
                <w:right w:val="none" w:sz="0" w:space="0" w:color="auto"/>
              </w:divBdr>
            </w:div>
            <w:div w:id="399988311">
              <w:marLeft w:val="0"/>
              <w:marRight w:val="0"/>
              <w:marTop w:val="0"/>
              <w:marBottom w:val="0"/>
              <w:divBdr>
                <w:top w:val="none" w:sz="0" w:space="0" w:color="auto"/>
                <w:left w:val="none" w:sz="0" w:space="0" w:color="auto"/>
                <w:bottom w:val="none" w:sz="0" w:space="0" w:color="auto"/>
                <w:right w:val="none" w:sz="0" w:space="0" w:color="auto"/>
              </w:divBdr>
            </w:div>
          </w:divsChild>
        </w:div>
        <w:div w:id="1400326213">
          <w:marLeft w:val="0"/>
          <w:marRight w:val="0"/>
          <w:marTop w:val="0"/>
          <w:marBottom w:val="0"/>
          <w:divBdr>
            <w:top w:val="single" w:sz="4" w:space="6" w:color="79A5E4"/>
            <w:left w:val="single" w:sz="4" w:space="6" w:color="79A5E4"/>
            <w:bottom w:val="single" w:sz="4" w:space="6" w:color="79A5E4"/>
            <w:right w:val="single" w:sz="4" w:space="6" w:color="79A5E4"/>
          </w:divBdr>
        </w:div>
      </w:divsChild>
    </w:div>
    <w:div w:id="587352424">
      <w:bodyDiv w:val="1"/>
      <w:marLeft w:val="0"/>
      <w:marRight w:val="0"/>
      <w:marTop w:val="0"/>
      <w:marBottom w:val="0"/>
      <w:divBdr>
        <w:top w:val="none" w:sz="0" w:space="0" w:color="auto"/>
        <w:left w:val="none" w:sz="0" w:space="0" w:color="auto"/>
        <w:bottom w:val="none" w:sz="0" w:space="0" w:color="auto"/>
        <w:right w:val="none" w:sz="0" w:space="0" w:color="auto"/>
      </w:divBdr>
      <w:divsChild>
        <w:div w:id="1121803598">
          <w:marLeft w:val="0"/>
          <w:marRight w:val="0"/>
          <w:marTop w:val="0"/>
          <w:marBottom w:val="0"/>
          <w:divBdr>
            <w:top w:val="none" w:sz="0" w:space="0" w:color="auto"/>
            <w:left w:val="none" w:sz="0" w:space="0" w:color="auto"/>
            <w:bottom w:val="none" w:sz="0" w:space="0" w:color="auto"/>
            <w:right w:val="none" w:sz="0" w:space="0" w:color="auto"/>
          </w:divBdr>
        </w:div>
      </w:divsChild>
    </w:div>
    <w:div w:id="589773995">
      <w:bodyDiv w:val="1"/>
      <w:marLeft w:val="0"/>
      <w:marRight w:val="0"/>
      <w:marTop w:val="0"/>
      <w:marBottom w:val="0"/>
      <w:divBdr>
        <w:top w:val="none" w:sz="0" w:space="0" w:color="auto"/>
        <w:left w:val="none" w:sz="0" w:space="0" w:color="auto"/>
        <w:bottom w:val="none" w:sz="0" w:space="0" w:color="auto"/>
        <w:right w:val="none" w:sz="0" w:space="0" w:color="auto"/>
      </w:divBdr>
      <w:divsChild>
        <w:div w:id="350306283">
          <w:marLeft w:val="0"/>
          <w:marRight w:val="0"/>
          <w:marTop w:val="0"/>
          <w:marBottom w:val="35"/>
          <w:divBdr>
            <w:top w:val="none" w:sz="0" w:space="0" w:color="auto"/>
            <w:left w:val="none" w:sz="0" w:space="0" w:color="auto"/>
            <w:bottom w:val="none" w:sz="0" w:space="0" w:color="auto"/>
            <w:right w:val="none" w:sz="0" w:space="0" w:color="auto"/>
          </w:divBdr>
          <w:divsChild>
            <w:div w:id="578557297">
              <w:marLeft w:val="0"/>
              <w:marRight w:val="0"/>
              <w:marTop w:val="0"/>
              <w:marBottom w:val="0"/>
              <w:divBdr>
                <w:top w:val="single" w:sz="48" w:space="0" w:color="373737"/>
                <w:left w:val="none" w:sz="0" w:space="0" w:color="auto"/>
                <w:bottom w:val="none" w:sz="0" w:space="0" w:color="auto"/>
                <w:right w:val="none" w:sz="0" w:space="0" w:color="auto"/>
              </w:divBdr>
              <w:divsChild>
                <w:div w:id="552423427">
                  <w:marLeft w:val="0"/>
                  <w:marRight w:val="0"/>
                  <w:marTop w:val="0"/>
                  <w:marBottom w:val="0"/>
                  <w:divBdr>
                    <w:top w:val="none" w:sz="0" w:space="0" w:color="auto"/>
                    <w:left w:val="none" w:sz="0" w:space="0" w:color="auto"/>
                    <w:bottom w:val="none" w:sz="0" w:space="0" w:color="auto"/>
                    <w:right w:val="none" w:sz="0" w:space="0" w:color="auto"/>
                  </w:divBdr>
                  <w:divsChild>
                    <w:div w:id="77483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333497">
          <w:marLeft w:val="0"/>
          <w:marRight w:val="0"/>
          <w:marTop w:val="0"/>
          <w:marBottom w:val="0"/>
          <w:divBdr>
            <w:top w:val="none" w:sz="0" w:space="0" w:color="auto"/>
            <w:left w:val="none" w:sz="0" w:space="0" w:color="auto"/>
            <w:bottom w:val="none" w:sz="0" w:space="0" w:color="auto"/>
            <w:right w:val="none" w:sz="0" w:space="0" w:color="auto"/>
          </w:divBdr>
          <w:divsChild>
            <w:div w:id="1105265869">
              <w:marLeft w:val="0"/>
              <w:marRight w:val="0"/>
              <w:marTop w:val="58"/>
              <w:marBottom w:val="58"/>
              <w:divBdr>
                <w:top w:val="none" w:sz="0" w:space="0" w:color="auto"/>
                <w:left w:val="none" w:sz="0" w:space="0" w:color="auto"/>
                <w:bottom w:val="none" w:sz="0" w:space="0" w:color="auto"/>
                <w:right w:val="none" w:sz="0" w:space="0" w:color="auto"/>
              </w:divBdr>
            </w:div>
            <w:div w:id="938299705">
              <w:marLeft w:val="0"/>
              <w:marRight w:val="0"/>
              <w:marTop w:val="58"/>
              <w:marBottom w:val="58"/>
              <w:divBdr>
                <w:top w:val="none" w:sz="0" w:space="0" w:color="auto"/>
                <w:left w:val="none" w:sz="0" w:space="0" w:color="auto"/>
                <w:bottom w:val="none" w:sz="0" w:space="0" w:color="auto"/>
                <w:right w:val="none" w:sz="0" w:space="0" w:color="auto"/>
              </w:divBdr>
            </w:div>
          </w:divsChild>
        </w:div>
      </w:divsChild>
    </w:div>
    <w:div w:id="595595145">
      <w:bodyDiv w:val="1"/>
      <w:marLeft w:val="0"/>
      <w:marRight w:val="0"/>
      <w:marTop w:val="0"/>
      <w:marBottom w:val="0"/>
      <w:divBdr>
        <w:top w:val="none" w:sz="0" w:space="0" w:color="auto"/>
        <w:left w:val="none" w:sz="0" w:space="0" w:color="auto"/>
        <w:bottom w:val="none" w:sz="0" w:space="0" w:color="auto"/>
        <w:right w:val="none" w:sz="0" w:space="0" w:color="auto"/>
      </w:divBdr>
      <w:divsChild>
        <w:div w:id="741875931">
          <w:marLeft w:val="0"/>
          <w:marRight w:val="0"/>
          <w:marTop w:val="0"/>
          <w:marBottom w:val="0"/>
          <w:divBdr>
            <w:top w:val="single" w:sz="6" w:space="8" w:color="F3C534"/>
            <w:left w:val="single" w:sz="6" w:space="8" w:color="F3C534"/>
            <w:bottom w:val="single" w:sz="6" w:space="8" w:color="F3C534"/>
            <w:right w:val="single" w:sz="6" w:space="8" w:color="F3C534"/>
          </w:divBdr>
        </w:div>
        <w:div w:id="1165362546">
          <w:marLeft w:val="0"/>
          <w:marRight w:val="0"/>
          <w:marTop w:val="0"/>
          <w:marBottom w:val="0"/>
          <w:divBdr>
            <w:top w:val="none" w:sz="0" w:space="0" w:color="auto"/>
            <w:left w:val="none" w:sz="0" w:space="0" w:color="auto"/>
            <w:bottom w:val="none" w:sz="0" w:space="0" w:color="auto"/>
            <w:right w:val="none" w:sz="0" w:space="0" w:color="auto"/>
          </w:divBdr>
          <w:divsChild>
            <w:div w:id="1063219583">
              <w:marLeft w:val="0"/>
              <w:marRight w:val="0"/>
              <w:marTop w:val="0"/>
              <w:marBottom w:val="0"/>
              <w:divBdr>
                <w:top w:val="none" w:sz="0" w:space="0" w:color="auto"/>
                <w:left w:val="none" w:sz="0" w:space="0" w:color="auto"/>
                <w:bottom w:val="none" w:sz="0" w:space="0" w:color="auto"/>
                <w:right w:val="none" w:sz="0" w:space="0" w:color="auto"/>
              </w:divBdr>
              <w:divsChild>
                <w:div w:id="152835602">
                  <w:marLeft w:val="0"/>
                  <w:marRight w:val="0"/>
                  <w:marTop w:val="0"/>
                  <w:marBottom w:val="0"/>
                  <w:divBdr>
                    <w:top w:val="double" w:sz="6" w:space="8" w:color="CBCBCB"/>
                    <w:left w:val="double" w:sz="6" w:space="8" w:color="CBCBCB"/>
                    <w:bottom w:val="double" w:sz="6" w:space="8" w:color="CBCBCB"/>
                    <w:right w:val="double" w:sz="6" w:space="8" w:color="CBCBCB"/>
                  </w:divBdr>
                </w:div>
              </w:divsChild>
            </w:div>
          </w:divsChild>
        </w:div>
        <w:div w:id="1643920614">
          <w:marLeft w:val="0"/>
          <w:marRight w:val="0"/>
          <w:marTop w:val="0"/>
          <w:marBottom w:val="0"/>
          <w:divBdr>
            <w:top w:val="single" w:sz="6" w:space="8" w:color="9FD331"/>
            <w:left w:val="single" w:sz="6" w:space="8" w:color="9FD331"/>
            <w:bottom w:val="single" w:sz="6" w:space="8" w:color="9FD331"/>
            <w:right w:val="single" w:sz="6" w:space="8" w:color="9FD331"/>
          </w:divBdr>
        </w:div>
        <w:div w:id="1771123874">
          <w:marLeft w:val="0"/>
          <w:marRight w:val="0"/>
          <w:marTop w:val="0"/>
          <w:marBottom w:val="0"/>
          <w:divBdr>
            <w:top w:val="double" w:sz="6" w:space="8" w:color="CBCBCB"/>
            <w:left w:val="double" w:sz="6" w:space="8" w:color="CBCBCB"/>
            <w:bottom w:val="double" w:sz="6" w:space="8" w:color="CBCBCB"/>
            <w:right w:val="double" w:sz="6" w:space="8" w:color="CBCBCB"/>
          </w:divBdr>
        </w:div>
        <w:div w:id="1166164769">
          <w:marLeft w:val="0"/>
          <w:marRight w:val="0"/>
          <w:marTop w:val="0"/>
          <w:marBottom w:val="0"/>
          <w:divBdr>
            <w:top w:val="single" w:sz="6" w:space="8" w:color="9FD331"/>
            <w:left w:val="single" w:sz="6" w:space="8" w:color="9FD331"/>
            <w:bottom w:val="single" w:sz="6" w:space="8" w:color="9FD331"/>
            <w:right w:val="single" w:sz="6" w:space="8" w:color="9FD331"/>
          </w:divBdr>
        </w:div>
        <w:div w:id="1395392860">
          <w:marLeft w:val="0"/>
          <w:marRight w:val="0"/>
          <w:marTop w:val="0"/>
          <w:marBottom w:val="0"/>
          <w:divBdr>
            <w:top w:val="double" w:sz="6" w:space="8" w:color="CBCBCB"/>
            <w:left w:val="double" w:sz="6" w:space="8" w:color="CBCBCB"/>
            <w:bottom w:val="double" w:sz="6" w:space="8" w:color="CBCBCB"/>
            <w:right w:val="double" w:sz="6" w:space="8" w:color="CBCBCB"/>
          </w:divBdr>
        </w:div>
        <w:div w:id="658506152">
          <w:marLeft w:val="0"/>
          <w:marRight w:val="0"/>
          <w:marTop w:val="0"/>
          <w:marBottom w:val="0"/>
          <w:divBdr>
            <w:top w:val="none" w:sz="0" w:space="0" w:color="auto"/>
            <w:left w:val="none" w:sz="0" w:space="0" w:color="auto"/>
            <w:bottom w:val="none" w:sz="0" w:space="0" w:color="auto"/>
            <w:right w:val="none" w:sz="0" w:space="0" w:color="auto"/>
          </w:divBdr>
        </w:div>
      </w:divsChild>
    </w:div>
    <w:div w:id="606235357">
      <w:bodyDiv w:val="1"/>
      <w:marLeft w:val="0"/>
      <w:marRight w:val="0"/>
      <w:marTop w:val="0"/>
      <w:marBottom w:val="0"/>
      <w:divBdr>
        <w:top w:val="none" w:sz="0" w:space="0" w:color="auto"/>
        <w:left w:val="none" w:sz="0" w:space="0" w:color="auto"/>
        <w:bottom w:val="none" w:sz="0" w:space="0" w:color="auto"/>
        <w:right w:val="none" w:sz="0" w:space="0" w:color="auto"/>
      </w:divBdr>
      <w:divsChild>
        <w:div w:id="1821841604">
          <w:marLeft w:val="0"/>
          <w:marRight w:val="0"/>
          <w:marTop w:val="0"/>
          <w:marBottom w:val="0"/>
          <w:divBdr>
            <w:top w:val="none" w:sz="0" w:space="0" w:color="auto"/>
            <w:left w:val="none" w:sz="0" w:space="0" w:color="auto"/>
            <w:bottom w:val="none" w:sz="0" w:space="0" w:color="auto"/>
            <w:right w:val="none" w:sz="0" w:space="0" w:color="auto"/>
          </w:divBdr>
        </w:div>
        <w:div w:id="282424929">
          <w:marLeft w:val="0"/>
          <w:marRight w:val="0"/>
          <w:marTop w:val="0"/>
          <w:marBottom w:val="0"/>
          <w:divBdr>
            <w:top w:val="none" w:sz="0" w:space="6" w:color="auto"/>
            <w:left w:val="none" w:sz="0" w:space="12" w:color="auto"/>
            <w:bottom w:val="none" w:sz="0" w:space="10" w:color="auto"/>
            <w:right w:val="none" w:sz="0" w:space="12" w:color="auto"/>
          </w:divBdr>
          <w:divsChild>
            <w:div w:id="1637635655">
              <w:marLeft w:val="0"/>
              <w:marRight w:val="0"/>
              <w:marTop w:val="0"/>
              <w:marBottom w:val="0"/>
              <w:divBdr>
                <w:top w:val="none" w:sz="0" w:space="0" w:color="auto"/>
                <w:left w:val="none" w:sz="0" w:space="0" w:color="auto"/>
                <w:bottom w:val="none" w:sz="0" w:space="0" w:color="auto"/>
                <w:right w:val="none" w:sz="0" w:space="0" w:color="auto"/>
              </w:divBdr>
              <w:divsChild>
                <w:div w:id="606038387">
                  <w:marLeft w:val="0"/>
                  <w:marRight w:val="0"/>
                  <w:marTop w:val="0"/>
                  <w:marBottom w:val="0"/>
                  <w:divBdr>
                    <w:top w:val="none" w:sz="0" w:space="6" w:color="auto"/>
                    <w:left w:val="none" w:sz="0" w:space="6" w:color="auto"/>
                    <w:bottom w:val="none" w:sz="0" w:space="6" w:color="auto"/>
                    <w:right w:val="none" w:sz="0" w:space="6" w:color="auto"/>
                  </w:divBdr>
                </w:div>
                <w:div w:id="453139495">
                  <w:marLeft w:val="0"/>
                  <w:marRight w:val="0"/>
                  <w:marTop w:val="0"/>
                  <w:marBottom w:val="0"/>
                  <w:divBdr>
                    <w:top w:val="none" w:sz="0" w:space="6" w:color="auto"/>
                    <w:left w:val="none" w:sz="0" w:space="6" w:color="auto"/>
                    <w:bottom w:val="none" w:sz="0" w:space="6" w:color="auto"/>
                    <w:right w:val="none" w:sz="0" w:space="6" w:color="auto"/>
                  </w:divBdr>
                </w:div>
                <w:div w:id="1781953722">
                  <w:marLeft w:val="0"/>
                  <w:marRight w:val="0"/>
                  <w:marTop w:val="0"/>
                  <w:marBottom w:val="0"/>
                  <w:divBdr>
                    <w:top w:val="none" w:sz="0" w:space="6" w:color="auto"/>
                    <w:left w:val="none" w:sz="0" w:space="6" w:color="auto"/>
                    <w:bottom w:val="none" w:sz="0" w:space="6" w:color="auto"/>
                    <w:right w:val="none" w:sz="0" w:space="6" w:color="auto"/>
                  </w:divBdr>
                </w:div>
                <w:div w:id="1015619709">
                  <w:marLeft w:val="0"/>
                  <w:marRight w:val="0"/>
                  <w:marTop w:val="0"/>
                  <w:marBottom w:val="0"/>
                  <w:divBdr>
                    <w:top w:val="none" w:sz="0" w:space="6" w:color="auto"/>
                    <w:left w:val="none" w:sz="0" w:space="6" w:color="auto"/>
                    <w:bottom w:val="none" w:sz="0" w:space="6" w:color="auto"/>
                    <w:right w:val="none" w:sz="0" w:space="6" w:color="auto"/>
                  </w:divBdr>
                </w:div>
              </w:divsChild>
            </w:div>
          </w:divsChild>
        </w:div>
      </w:divsChild>
    </w:div>
    <w:div w:id="608395747">
      <w:bodyDiv w:val="1"/>
      <w:marLeft w:val="0"/>
      <w:marRight w:val="0"/>
      <w:marTop w:val="0"/>
      <w:marBottom w:val="0"/>
      <w:divBdr>
        <w:top w:val="none" w:sz="0" w:space="0" w:color="auto"/>
        <w:left w:val="none" w:sz="0" w:space="0" w:color="auto"/>
        <w:bottom w:val="none" w:sz="0" w:space="0" w:color="auto"/>
        <w:right w:val="none" w:sz="0" w:space="0" w:color="auto"/>
      </w:divBdr>
      <w:divsChild>
        <w:div w:id="421533965">
          <w:marLeft w:val="0"/>
          <w:marRight w:val="0"/>
          <w:marTop w:val="0"/>
          <w:marBottom w:val="0"/>
          <w:divBdr>
            <w:top w:val="none" w:sz="0" w:space="0" w:color="auto"/>
            <w:left w:val="none" w:sz="0" w:space="0" w:color="auto"/>
            <w:bottom w:val="none" w:sz="0" w:space="0" w:color="auto"/>
            <w:right w:val="none" w:sz="0" w:space="0" w:color="auto"/>
          </w:divBdr>
          <w:divsChild>
            <w:div w:id="790704052">
              <w:marLeft w:val="0"/>
              <w:marRight w:val="0"/>
              <w:marTop w:val="0"/>
              <w:marBottom w:val="0"/>
              <w:divBdr>
                <w:top w:val="none" w:sz="0" w:space="0" w:color="auto"/>
                <w:left w:val="none" w:sz="0" w:space="0" w:color="auto"/>
                <w:bottom w:val="none" w:sz="0" w:space="0" w:color="auto"/>
                <w:right w:val="none" w:sz="0" w:space="0" w:color="auto"/>
              </w:divBdr>
            </w:div>
          </w:divsChild>
        </w:div>
        <w:div w:id="355039506">
          <w:marLeft w:val="0"/>
          <w:marRight w:val="0"/>
          <w:marTop w:val="0"/>
          <w:marBottom w:val="0"/>
          <w:divBdr>
            <w:top w:val="none" w:sz="0" w:space="0" w:color="auto"/>
            <w:left w:val="none" w:sz="0" w:space="0" w:color="auto"/>
            <w:bottom w:val="none" w:sz="0" w:space="0" w:color="auto"/>
            <w:right w:val="none" w:sz="0" w:space="0" w:color="auto"/>
          </w:divBdr>
          <w:divsChild>
            <w:div w:id="222449380">
              <w:marLeft w:val="0"/>
              <w:marRight w:val="0"/>
              <w:marTop w:val="0"/>
              <w:marBottom w:val="0"/>
              <w:divBdr>
                <w:top w:val="none" w:sz="0" w:space="0" w:color="auto"/>
                <w:left w:val="none" w:sz="0" w:space="0" w:color="auto"/>
                <w:bottom w:val="none" w:sz="0" w:space="0" w:color="auto"/>
                <w:right w:val="none" w:sz="0" w:space="0" w:color="auto"/>
              </w:divBdr>
            </w:div>
            <w:div w:id="737285999">
              <w:marLeft w:val="0"/>
              <w:marRight w:val="0"/>
              <w:marTop w:val="0"/>
              <w:marBottom w:val="0"/>
              <w:divBdr>
                <w:top w:val="none" w:sz="0" w:space="0" w:color="auto"/>
                <w:left w:val="none" w:sz="0" w:space="0" w:color="auto"/>
                <w:bottom w:val="none" w:sz="0" w:space="0" w:color="auto"/>
                <w:right w:val="none" w:sz="0" w:space="0" w:color="auto"/>
              </w:divBdr>
              <w:divsChild>
                <w:div w:id="783961584">
                  <w:marLeft w:val="0"/>
                  <w:marRight w:val="0"/>
                  <w:marTop w:val="0"/>
                  <w:marBottom w:val="0"/>
                  <w:divBdr>
                    <w:top w:val="dashed" w:sz="4" w:space="6" w:color="C1C1C1"/>
                    <w:left w:val="dashed" w:sz="4" w:space="6" w:color="C1C1C1"/>
                    <w:bottom w:val="dashed" w:sz="4" w:space="6" w:color="C1C1C1"/>
                    <w:right w:val="dashed" w:sz="4" w:space="6" w:color="C1C1C1"/>
                  </w:divBdr>
                </w:div>
                <w:div w:id="343942302">
                  <w:marLeft w:val="0"/>
                  <w:marRight w:val="0"/>
                  <w:marTop w:val="0"/>
                  <w:marBottom w:val="115"/>
                  <w:divBdr>
                    <w:top w:val="none" w:sz="0" w:space="0" w:color="auto"/>
                    <w:left w:val="none" w:sz="0" w:space="0" w:color="auto"/>
                    <w:bottom w:val="none" w:sz="0" w:space="0" w:color="auto"/>
                    <w:right w:val="none" w:sz="0" w:space="0" w:color="auto"/>
                  </w:divBdr>
                </w:div>
                <w:div w:id="1464234137">
                  <w:marLeft w:val="0"/>
                  <w:marRight w:val="0"/>
                  <w:marTop w:val="35"/>
                  <w:marBottom w:val="0"/>
                  <w:divBdr>
                    <w:top w:val="none" w:sz="0" w:space="0" w:color="auto"/>
                    <w:left w:val="none" w:sz="0" w:space="0" w:color="auto"/>
                    <w:bottom w:val="none" w:sz="0" w:space="0" w:color="auto"/>
                    <w:right w:val="none" w:sz="0" w:space="0" w:color="auto"/>
                  </w:divBdr>
                </w:div>
                <w:div w:id="1067188310">
                  <w:marLeft w:val="1060"/>
                  <w:marRight w:val="0"/>
                  <w:marTop w:val="35"/>
                  <w:marBottom w:val="0"/>
                  <w:divBdr>
                    <w:top w:val="none" w:sz="0" w:space="0" w:color="auto"/>
                    <w:left w:val="none" w:sz="0" w:space="0" w:color="auto"/>
                    <w:bottom w:val="none" w:sz="0" w:space="0" w:color="auto"/>
                    <w:right w:val="none" w:sz="0" w:space="0" w:color="auto"/>
                  </w:divBdr>
                </w:div>
                <w:div w:id="1860462257">
                  <w:marLeft w:val="0"/>
                  <w:marRight w:val="0"/>
                  <w:marTop w:val="0"/>
                  <w:marBottom w:val="0"/>
                  <w:divBdr>
                    <w:top w:val="none" w:sz="0" w:space="0" w:color="auto"/>
                    <w:left w:val="none" w:sz="0" w:space="0" w:color="auto"/>
                    <w:bottom w:val="none" w:sz="0" w:space="0" w:color="auto"/>
                    <w:right w:val="none" w:sz="0" w:space="0" w:color="auto"/>
                  </w:divBdr>
                </w:div>
              </w:divsChild>
            </w:div>
            <w:div w:id="270550234">
              <w:marLeft w:val="0"/>
              <w:marRight w:val="0"/>
              <w:marTop w:val="0"/>
              <w:marBottom w:val="0"/>
              <w:divBdr>
                <w:top w:val="none" w:sz="0" w:space="0" w:color="auto"/>
                <w:left w:val="none" w:sz="0" w:space="0" w:color="auto"/>
                <w:bottom w:val="none" w:sz="0" w:space="0" w:color="auto"/>
                <w:right w:val="none" w:sz="0" w:space="0" w:color="auto"/>
              </w:divBdr>
            </w:div>
            <w:div w:id="81873789">
              <w:marLeft w:val="0"/>
              <w:marRight w:val="0"/>
              <w:marTop w:val="0"/>
              <w:marBottom w:val="0"/>
              <w:divBdr>
                <w:top w:val="none" w:sz="0" w:space="0" w:color="auto"/>
                <w:left w:val="none" w:sz="0" w:space="0" w:color="auto"/>
                <w:bottom w:val="none" w:sz="0" w:space="0" w:color="auto"/>
                <w:right w:val="none" w:sz="0" w:space="0" w:color="auto"/>
              </w:divBdr>
            </w:div>
          </w:divsChild>
        </w:div>
        <w:div w:id="1715038460">
          <w:marLeft w:val="0"/>
          <w:marRight w:val="0"/>
          <w:marTop w:val="0"/>
          <w:marBottom w:val="0"/>
          <w:divBdr>
            <w:top w:val="none" w:sz="0" w:space="0" w:color="auto"/>
            <w:left w:val="none" w:sz="0" w:space="0" w:color="auto"/>
            <w:bottom w:val="none" w:sz="0" w:space="0" w:color="auto"/>
            <w:right w:val="none" w:sz="0" w:space="0" w:color="auto"/>
          </w:divBdr>
        </w:div>
      </w:divsChild>
    </w:div>
    <w:div w:id="630094373">
      <w:bodyDiv w:val="1"/>
      <w:marLeft w:val="0"/>
      <w:marRight w:val="0"/>
      <w:marTop w:val="0"/>
      <w:marBottom w:val="0"/>
      <w:divBdr>
        <w:top w:val="none" w:sz="0" w:space="0" w:color="auto"/>
        <w:left w:val="none" w:sz="0" w:space="0" w:color="auto"/>
        <w:bottom w:val="none" w:sz="0" w:space="0" w:color="auto"/>
        <w:right w:val="none" w:sz="0" w:space="0" w:color="auto"/>
      </w:divBdr>
      <w:divsChild>
        <w:div w:id="822894651">
          <w:marLeft w:val="109"/>
          <w:marRight w:val="109"/>
          <w:marTop w:val="136"/>
          <w:marBottom w:val="136"/>
          <w:divBdr>
            <w:top w:val="none" w:sz="0" w:space="0" w:color="auto"/>
            <w:left w:val="none" w:sz="0" w:space="0" w:color="auto"/>
            <w:bottom w:val="none" w:sz="0" w:space="0" w:color="auto"/>
            <w:right w:val="none" w:sz="0" w:space="0" w:color="auto"/>
          </w:divBdr>
          <w:divsChild>
            <w:div w:id="1889105344">
              <w:marLeft w:val="0"/>
              <w:marRight w:val="0"/>
              <w:marTop w:val="0"/>
              <w:marBottom w:val="0"/>
              <w:divBdr>
                <w:top w:val="none" w:sz="0" w:space="0" w:color="auto"/>
                <w:left w:val="none" w:sz="0" w:space="0" w:color="auto"/>
                <w:bottom w:val="none" w:sz="0" w:space="0" w:color="auto"/>
                <w:right w:val="none" w:sz="0" w:space="0" w:color="auto"/>
              </w:divBdr>
              <w:divsChild>
                <w:div w:id="607354307">
                  <w:marLeft w:val="0"/>
                  <w:marRight w:val="0"/>
                  <w:marTop w:val="0"/>
                  <w:marBottom w:val="0"/>
                  <w:divBdr>
                    <w:top w:val="none" w:sz="0" w:space="0" w:color="auto"/>
                    <w:left w:val="none" w:sz="0" w:space="0" w:color="auto"/>
                    <w:bottom w:val="none" w:sz="0" w:space="0" w:color="auto"/>
                    <w:right w:val="none" w:sz="0" w:space="0" w:color="auto"/>
                  </w:divBdr>
                  <w:divsChild>
                    <w:div w:id="628782479">
                      <w:marLeft w:val="0"/>
                      <w:marRight w:val="0"/>
                      <w:marTop w:val="0"/>
                      <w:marBottom w:val="0"/>
                      <w:divBdr>
                        <w:top w:val="none" w:sz="0" w:space="0" w:color="auto"/>
                        <w:left w:val="none" w:sz="0" w:space="0" w:color="auto"/>
                        <w:bottom w:val="single" w:sz="6" w:space="0" w:color="E0E1DB"/>
                        <w:right w:val="none" w:sz="0" w:space="0" w:color="auto"/>
                      </w:divBdr>
                      <w:divsChild>
                        <w:div w:id="1017653898">
                          <w:marLeft w:val="0"/>
                          <w:marRight w:val="0"/>
                          <w:marTop w:val="136"/>
                          <w:marBottom w:val="68"/>
                          <w:divBdr>
                            <w:top w:val="none" w:sz="0" w:space="0" w:color="auto"/>
                            <w:left w:val="none" w:sz="0" w:space="0" w:color="auto"/>
                            <w:bottom w:val="none" w:sz="0" w:space="0" w:color="auto"/>
                            <w:right w:val="none" w:sz="0" w:space="0" w:color="auto"/>
                          </w:divBdr>
                        </w:div>
                        <w:div w:id="1475218681">
                          <w:marLeft w:val="0"/>
                          <w:marRight w:val="0"/>
                          <w:marTop w:val="149"/>
                          <w:marBottom w:val="0"/>
                          <w:divBdr>
                            <w:top w:val="none" w:sz="0" w:space="0" w:color="auto"/>
                            <w:left w:val="none" w:sz="0" w:space="0" w:color="auto"/>
                            <w:bottom w:val="none" w:sz="0" w:space="0" w:color="auto"/>
                            <w:right w:val="none" w:sz="0" w:space="0" w:color="auto"/>
                          </w:divBdr>
                          <w:divsChild>
                            <w:div w:id="205569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69657">
                      <w:marLeft w:val="0"/>
                      <w:marRight w:val="0"/>
                      <w:marTop w:val="68"/>
                      <w:marBottom w:val="0"/>
                      <w:divBdr>
                        <w:top w:val="none" w:sz="0" w:space="0" w:color="auto"/>
                        <w:left w:val="none" w:sz="0" w:space="0" w:color="auto"/>
                        <w:bottom w:val="none" w:sz="0" w:space="0" w:color="auto"/>
                        <w:right w:val="none" w:sz="0" w:space="0" w:color="auto"/>
                      </w:divBdr>
                      <w:divsChild>
                        <w:div w:id="564075399">
                          <w:marLeft w:val="0"/>
                          <w:marRight w:val="0"/>
                          <w:marTop w:val="0"/>
                          <w:marBottom w:val="0"/>
                          <w:divBdr>
                            <w:top w:val="none" w:sz="0" w:space="0" w:color="auto"/>
                            <w:left w:val="none" w:sz="0" w:space="0" w:color="auto"/>
                            <w:bottom w:val="none" w:sz="0" w:space="0" w:color="auto"/>
                            <w:right w:val="none" w:sz="0" w:space="0" w:color="auto"/>
                          </w:divBdr>
                        </w:div>
                        <w:div w:id="459805600">
                          <w:marLeft w:val="136"/>
                          <w:marRight w:val="0"/>
                          <w:marTop w:val="0"/>
                          <w:marBottom w:val="0"/>
                          <w:divBdr>
                            <w:top w:val="none" w:sz="0" w:space="0" w:color="auto"/>
                            <w:left w:val="none" w:sz="0" w:space="0" w:color="auto"/>
                            <w:bottom w:val="none" w:sz="0" w:space="0" w:color="auto"/>
                            <w:right w:val="none" w:sz="0" w:space="0" w:color="auto"/>
                          </w:divBdr>
                        </w:div>
                        <w:div w:id="1642926805">
                          <w:marLeft w:val="136"/>
                          <w:marRight w:val="0"/>
                          <w:marTop w:val="0"/>
                          <w:marBottom w:val="0"/>
                          <w:divBdr>
                            <w:top w:val="none" w:sz="0" w:space="0" w:color="auto"/>
                            <w:left w:val="none" w:sz="0" w:space="0" w:color="auto"/>
                            <w:bottom w:val="none" w:sz="0" w:space="0" w:color="auto"/>
                            <w:right w:val="none" w:sz="0" w:space="0" w:color="auto"/>
                          </w:divBdr>
                        </w:div>
                        <w:div w:id="1073241014">
                          <w:marLeft w:val="0"/>
                          <w:marRight w:val="0"/>
                          <w:marTop w:val="0"/>
                          <w:marBottom w:val="0"/>
                          <w:divBdr>
                            <w:top w:val="none" w:sz="0" w:space="0" w:color="auto"/>
                            <w:left w:val="none" w:sz="0" w:space="0" w:color="auto"/>
                            <w:bottom w:val="none" w:sz="0" w:space="0" w:color="auto"/>
                            <w:right w:val="none" w:sz="0" w:space="0" w:color="auto"/>
                          </w:divBdr>
                          <w:divsChild>
                            <w:div w:id="92945534">
                              <w:marLeft w:val="136"/>
                              <w:marRight w:val="0"/>
                              <w:marTop w:val="0"/>
                              <w:marBottom w:val="0"/>
                              <w:divBdr>
                                <w:top w:val="none" w:sz="0" w:space="0" w:color="auto"/>
                                <w:left w:val="none" w:sz="0" w:space="0" w:color="auto"/>
                                <w:bottom w:val="none" w:sz="0" w:space="0" w:color="auto"/>
                                <w:right w:val="none" w:sz="0" w:space="0" w:color="auto"/>
                              </w:divBdr>
                            </w:div>
                          </w:divsChild>
                        </w:div>
                        <w:div w:id="55665748">
                          <w:marLeft w:val="0"/>
                          <w:marRight w:val="136"/>
                          <w:marTop w:val="0"/>
                          <w:marBottom w:val="0"/>
                          <w:divBdr>
                            <w:top w:val="none" w:sz="0" w:space="0" w:color="auto"/>
                            <w:left w:val="none" w:sz="0" w:space="0" w:color="auto"/>
                            <w:bottom w:val="none" w:sz="0" w:space="0" w:color="auto"/>
                            <w:right w:val="none" w:sz="0" w:space="0" w:color="auto"/>
                          </w:divBdr>
                        </w:div>
                      </w:divsChild>
                    </w:div>
                  </w:divsChild>
                </w:div>
                <w:div w:id="1069230398">
                  <w:marLeft w:val="0"/>
                  <w:marRight w:val="0"/>
                  <w:marTop w:val="272"/>
                  <w:marBottom w:val="0"/>
                  <w:divBdr>
                    <w:top w:val="none" w:sz="0" w:space="0" w:color="auto"/>
                    <w:left w:val="none" w:sz="0" w:space="0" w:color="auto"/>
                    <w:bottom w:val="none" w:sz="0" w:space="0" w:color="auto"/>
                    <w:right w:val="none" w:sz="0" w:space="0" w:color="auto"/>
                  </w:divBdr>
                  <w:divsChild>
                    <w:div w:id="714885951">
                      <w:marLeft w:val="0"/>
                      <w:marRight w:val="0"/>
                      <w:marTop w:val="0"/>
                      <w:marBottom w:val="0"/>
                      <w:divBdr>
                        <w:top w:val="none" w:sz="0" w:space="0" w:color="auto"/>
                        <w:left w:val="none" w:sz="0" w:space="0" w:color="auto"/>
                        <w:bottom w:val="none" w:sz="0" w:space="0" w:color="auto"/>
                        <w:right w:val="none" w:sz="0" w:space="0" w:color="auto"/>
                      </w:divBdr>
                      <w:divsChild>
                        <w:div w:id="1504856103">
                          <w:marLeft w:val="0"/>
                          <w:marRight w:val="0"/>
                          <w:marTop w:val="0"/>
                          <w:marBottom w:val="0"/>
                          <w:divBdr>
                            <w:top w:val="none" w:sz="0" w:space="0" w:color="auto"/>
                            <w:left w:val="none" w:sz="0" w:space="0" w:color="auto"/>
                            <w:bottom w:val="none" w:sz="0" w:space="0" w:color="auto"/>
                            <w:right w:val="none" w:sz="0" w:space="0" w:color="auto"/>
                          </w:divBdr>
                          <w:divsChild>
                            <w:div w:id="1564875598">
                              <w:marLeft w:val="0"/>
                              <w:marRight w:val="0"/>
                              <w:marTop w:val="0"/>
                              <w:marBottom w:val="0"/>
                              <w:divBdr>
                                <w:top w:val="none" w:sz="0" w:space="0" w:color="auto"/>
                                <w:left w:val="none" w:sz="0" w:space="0" w:color="auto"/>
                                <w:bottom w:val="none" w:sz="0" w:space="0" w:color="auto"/>
                                <w:right w:val="none" w:sz="0" w:space="0" w:color="auto"/>
                              </w:divBdr>
                            </w:div>
                            <w:div w:id="449398373">
                              <w:marLeft w:val="0"/>
                              <w:marRight w:val="0"/>
                              <w:marTop w:val="0"/>
                              <w:marBottom w:val="0"/>
                              <w:divBdr>
                                <w:top w:val="none" w:sz="0" w:space="0" w:color="auto"/>
                                <w:left w:val="none" w:sz="0" w:space="0" w:color="auto"/>
                                <w:bottom w:val="none" w:sz="0" w:space="0" w:color="auto"/>
                                <w:right w:val="none" w:sz="0" w:space="0" w:color="auto"/>
                              </w:divBdr>
                            </w:div>
                            <w:div w:id="735128991">
                              <w:marLeft w:val="0"/>
                              <w:marRight w:val="0"/>
                              <w:marTop w:val="0"/>
                              <w:marBottom w:val="0"/>
                              <w:divBdr>
                                <w:top w:val="none" w:sz="0" w:space="0" w:color="auto"/>
                                <w:left w:val="none" w:sz="0" w:space="0" w:color="auto"/>
                                <w:bottom w:val="none" w:sz="0" w:space="0" w:color="auto"/>
                                <w:right w:val="none" w:sz="0" w:space="0" w:color="auto"/>
                              </w:divBdr>
                            </w:div>
                            <w:div w:id="999038591">
                              <w:marLeft w:val="0"/>
                              <w:marRight w:val="0"/>
                              <w:marTop w:val="0"/>
                              <w:marBottom w:val="0"/>
                              <w:divBdr>
                                <w:top w:val="none" w:sz="0" w:space="0" w:color="auto"/>
                                <w:left w:val="none" w:sz="0" w:space="0" w:color="auto"/>
                                <w:bottom w:val="none" w:sz="0" w:space="0" w:color="auto"/>
                                <w:right w:val="none" w:sz="0" w:space="0" w:color="auto"/>
                              </w:divBdr>
                            </w:div>
                            <w:div w:id="290593427">
                              <w:marLeft w:val="0"/>
                              <w:marRight w:val="0"/>
                              <w:marTop w:val="0"/>
                              <w:marBottom w:val="0"/>
                              <w:divBdr>
                                <w:top w:val="none" w:sz="0" w:space="0" w:color="auto"/>
                                <w:left w:val="none" w:sz="0" w:space="0" w:color="auto"/>
                                <w:bottom w:val="none" w:sz="0" w:space="0" w:color="auto"/>
                                <w:right w:val="none" w:sz="0" w:space="0" w:color="auto"/>
                              </w:divBdr>
                            </w:div>
                            <w:div w:id="6812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091681">
                  <w:marLeft w:val="0"/>
                  <w:marRight w:val="0"/>
                  <w:marTop w:val="136"/>
                  <w:marBottom w:val="0"/>
                  <w:divBdr>
                    <w:top w:val="none" w:sz="0" w:space="0" w:color="auto"/>
                    <w:left w:val="none" w:sz="0" w:space="0" w:color="auto"/>
                    <w:bottom w:val="none" w:sz="0" w:space="0" w:color="auto"/>
                    <w:right w:val="none" w:sz="0" w:space="0" w:color="auto"/>
                  </w:divBdr>
                </w:div>
              </w:divsChild>
            </w:div>
            <w:div w:id="1725063963">
              <w:marLeft w:val="0"/>
              <w:marRight w:val="0"/>
              <w:marTop w:val="136"/>
              <w:marBottom w:val="68"/>
              <w:divBdr>
                <w:top w:val="single" w:sz="6" w:space="7" w:color="DDDDDD"/>
                <w:left w:val="none" w:sz="0" w:space="0" w:color="auto"/>
                <w:bottom w:val="none" w:sz="0" w:space="0" w:color="auto"/>
                <w:right w:val="none" w:sz="0" w:space="0" w:color="auto"/>
              </w:divBdr>
            </w:div>
          </w:divsChild>
        </w:div>
        <w:div w:id="272903856">
          <w:marLeft w:val="0"/>
          <w:marRight w:val="0"/>
          <w:marTop w:val="120"/>
          <w:marBottom w:val="0"/>
          <w:divBdr>
            <w:top w:val="single" w:sz="6" w:space="7" w:color="E0E1DB"/>
            <w:left w:val="single" w:sz="6" w:space="7" w:color="E0E1DB"/>
            <w:bottom w:val="single" w:sz="6" w:space="7" w:color="E0E1DB"/>
            <w:right w:val="single" w:sz="6" w:space="7" w:color="E0E1DB"/>
          </w:divBdr>
          <w:divsChild>
            <w:div w:id="1658806206">
              <w:marLeft w:val="0"/>
              <w:marRight w:val="0"/>
              <w:marTop w:val="0"/>
              <w:marBottom w:val="0"/>
              <w:divBdr>
                <w:top w:val="none" w:sz="0" w:space="0" w:color="auto"/>
                <w:left w:val="none" w:sz="0" w:space="0" w:color="auto"/>
                <w:bottom w:val="none" w:sz="0" w:space="0" w:color="auto"/>
                <w:right w:val="none" w:sz="0" w:space="0" w:color="auto"/>
              </w:divBdr>
            </w:div>
          </w:divsChild>
        </w:div>
        <w:div w:id="1484271056">
          <w:marLeft w:val="0"/>
          <w:marRight w:val="0"/>
          <w:marTop w:val="120"/>
          <w:marBottom w:val="0"/>
          <w:divBdr>
            <w:top w:val="single" w:sz="6" w:space="7" w:color="E0E1DB"/>
            <w:left w:val="single" w:sz="6" w:space="7" w:color="E0E1DB"/>
            <w:bottom w:val="single" w:sz="6" w:space="7" w:color="E0E1DB"/>
            <w:right w:val="single" w:sz="6" w:space="7" w:color="E0E1DB"/>
          </w:divBdr>
          <w:divsChild>
            <w:div w:id="1630042174">
              <w:marLeft w:val="0"/>
              <w:marRight w:val="0"/>
              <w:marTop w:val="0"/>
              <w:marBottom w:val="0"/>
              <w:divBdr>
                <w:top w:val="none" w:sz="0" w:space="0" w:color="auto"/>
                <w:left w:val="none" w:sz="0" w:space="0" w:color="auto"/>
                <w:bottom w:val="dotted" w:sz="6" w:space="7" w:color="EEEEEE"/>
                <w:right w:val="none" w:sz="0" w:space="0" w:color="auto"/>
              </w:divBdr>
              <w:divsChild>
                <w:div w:id="529612540">
                  <w:marLeft w:val="48"/>
                  <w:marRight w:val="0"/>
                  <w:marTop w:val="0"/>
                  <w:marBottom w:val="0"/>
                  <w:divBdr>
                    <w:top w:val="none" w:sz="0" w:space="0" w:color="auto"/>
                    <w:left w:val="none" w:sz="0" w:space="0" w:color="auto"/>
                    <w:bottom w:val="none" w:sz="0" w:space="0" w:color="auto"/>
                    <w:right w:val="none" w:sz="0" w:space="0" w:color="auto"/>
                  </w:divBdr>
                </w:div>
                <w:div w:id="1659191645">
                  <w:marLeft w:val="0"/>
                  <w:marRight w:val="0"/>
                  <w:marTop w:val="72"/>
                  <w:marBottom w:val="120"/>
                  <w:divBdr>
                    <w:top w:val="none" w:sz="0" w:space="0" w:color="auto"/>
                    <w:left w:val="none" w:sz="0" w:space="0" w:color="auto"/>
                    <w:bottom w:val="none" w:sz="0" w:space="0" w:color="auto"/>
                    <w:right w:val="none" w:sz="0" w:space="0" w:color="auto"/>
                  </w:divBdr>
                </w:div>
                <w:div w:id="1113786475">
                  <w:marLeft w:val="0"/>
                  <w:marRight w:val="72"/>
                  <w:marTop w:val="0"/>
                  <w:marBottom w:val="120"/>
                  <w:divBdr>
                    <w:top w:val="none" w:sz="0" w:space="0" w:color="auto"/>
                    <w:left w:val="none" w:sz="0" w:space="0" w:color="auto"/>
                    <w:bottom w:val="none" w:sz="0" w:space="0" w:color="auto"/>
                    <w:right w:val="none" w:sz="0" w:space="0" w:color="auto"/>
                  </w:divBdr>
                  <w:divsChild>
                    <w:div w:id="901214408">
                      <w:marLeft w:val="0"/>
                      <w:marRight w:val="0"/>
                      <w:marTop w:val="0"/>
                      <w:marBottom w:val="0"/>
                      <w:divBdr>
                        <w:top w:val="none" w:sz="0" w:space="0" w:color="auto"/>
                        <w:left w:val="none" w:sz="0" w:space="0" w:color="auto"/>
                        <w:bottom w:val="none" w:sz="0" w:space="0" w:color="auto"/>
                        <w:right w:val="none" w:sz="0" w:space="0" w:color="auto"/>
                      </w:divBdr>
                    </w:div>
                  </w:divsChild>
                </w:div>
                <w:div w:id="1684085104">
                  <w:marLeft w:val="0"/>
                  <w:marRight w:val="0"/>
                  <w:marTop w:val="0"/>
                  <w:marBottom w:val="0"/>
                  <w:divBdr>
                    <w:top w:val="none" w:sz="0" w:space="0" w:color="auto"/>
                    <w:left w:val="none" w:sz="0" w:space="0" w:color="auto"/>
                    <w:bottom w:val="none" w:sz="0" w:space="0" w:color="auto"/>
                    <w:right w:val="none" w:sz="0" w:space="0" w:color="auto"/>
                  </w:divBdr>
                  <w:divsChild>
                    <w:div w:id="23312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76288">
              <w:marLeft w:val="0"/>
              <w:marRight w:val="0"/>
              <w:marTop w:val="0"/>
              <w:marBottom w:val="0"/>
              <w:divBdr>
                <w:top w:val="none" w:sz="0" w:space="0" w:color="auto"/>
                <w:left w:val="none" w:sz="0" w:space="0" w:color="auto"/>
                <w:bottom w:val="dotted" w:sz="6" w:space="7" w:color="EEEEEE"/>
                <w:right w:val="none" w:sz="0" w:space="0" w:color="auto"/>
              </w:divBdr>
              <w:divsChild>
                <w:div w:id="317881378">
                  <w:marLeft w:val="48"/>
                  <w:marRight w:val="0"/>
                  <w:marTop w:val="0"/>
                  <w:marBottom w:val="0"/>
                  <w:divBdr>
                    <w:top w:val="none" w:sz="0" w:space="0" w:color="auto"/>
                    <w:left w:val="none" w:sz="0" w:space="0" w:color="auto"/>
                    <w:bottom w:val="none" w:sz="0" w:space="0" w:color="auto"/>
                    <w:right w:val="none" w:sz="0" w:space="0" w:color="auto"/>
                  </w:divBdr>
                </w:div>
                <w:div w:id="1195657375">
                  <w:marLeft w:val="0"/>
                  <w:marRight w:val="0"/>
                  <w:marTop w:val="72"/>
                  <w:marBottom w:val="120"/>
                  <w:divBdr>
                    <w:top w:val="none" w:sz="0" w:space="0" w:color="auto"/>
                    <w:left w:val="none" w:sz="0" w:space="0" w:color="auto"/>
                    <w:bottom w:val="none" w:sz="0" w:space="0" w:color="auto"/>
                    <w:right w:val="none" w:sz="0" w:space="0" w:color="auto"/>
                  </w:divBdr>
                </w:div>
                <w:div w:id="1111701305">
                  <w:marLeft w:val="0"/>
                  <w:marRight w:val="72"/>
                  <w:marTop w:val="0"/>
                  <w:marBottom w:val="120"/>
                  <w:divBdr>
                    <w:top w:val="none" w:sz="0" w:space="0" w:color="auto"/>
                    <w:left w:val="none" w:sz="0" w:space="0" w:color="auto"/>
                    <w:bottom w:val="none" w:sz="0" w:space="0" w:color="auto"/>
                    <w:right w:val="none" w:sz="0" w:space="0" w:color="auto"/>
                  </w:divBdr>
                  <w:divsChild>
                    <w:div w:id="425419795">
                      <w:marLeft w:val="0"/>
                      <w:marRight w:val="0"/>
                      <w:marTop w:val="0"/>
                      <w:marBottom w:val="0"/>
                      <w:divBdr>
                        <w:top w:val="none" w:sz="0" w:space="0" w:color="auto"/>
                        <w:left w:val="none" w:sz="0" w:space="0" w:color="auto"/>
                        <w:bottom w:val="none" w:sz="0" w:space="0" w:color="auto"/>
                        <w:right w:val="none" w:sz="0" w:space="0" w:color="auto"/>
                      </w:divBdr>
                    </w:div>
                  </w:divsChild>
                </w:div>
                <w:div w:id="741483985">
                  <w:marLeft w:val="0"/>
                  <w:marRight w:val="0"/>
                  <w:marTop w:val="0"/>
                  <w:marBottom w:val="0"/>
                  <w:divBdr>
                    <w:top w:val="none" w:sz="0" w:space="0" w:color="auto"/>
                    <w:left w:val="none" w:sz="0" w:space="0" w:color="auto"/>
                    <w:bottom w:val="none" w:sz="0" w:space="0" w:color="auto"/>
                    <w:right w:val="none" w:sz="0" w:space="0" w:color="auto"/>
                  </w:divBdr>
                  <w:divsChild>
                    <w:div w:id="3506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7736">
              <w:marLeft w:val="0"/>
              <w:marRight w:val="0"/>
              <w:marTop w:val="0"/>
              <w:marBottom w:val="0"/>
              <w:divBdr>
                <w:top w:val="none" w:sz="0" w:space="0" w:color="auto"/>
                <w:left w:val="none" w:sz="0" w:space="0" w:color="auto"/>
                <w:bottom w:val="dotted" w:sz="6" w:space="7" w:color="DDDDDD"/>
                <w:right w:val="none" w:sz="0" w:space="0" w:color="auto"/>
              </w:divBdr>
              <w:divsChild>
                <w:div w:id="1662078007">
                  <w:marLeft w:val="0"/>
                  <w:marRight w:val="0"/>
                  <w:marTop w:val="0"/>
                  <w:marBottom w:val="0"/>
                  <w:divBdr>
                    <w:top w:val="none" w:sz="0" w:space="0" w:color="auto"/>
                    <w:left w:val="none" w:sz="0" w:space="0" w:color="auto"/>
                    <w:bottom w:val="none" w:sz="0" w:space="0" w:color="auto"/>
                    <w:right w:val="none" w:sz="0" w:space="0" w:color="auto"/>
                  </w:divBdr>
                  <w:divsChild>
                    <w:div w:id="318389492">
                      <w:marLeft w:val="48"/>
                      <w:marRight w:val="0"/>
                      <w:marTop w:val="0"/>
                      <w:marBottom w:val="0"/>
                      <w:divBdr>
                        <w:top w:val="none" w:sz="0" w:space="0" w:color="auto"/>
                        <w:left w:val="none" w:sz="0" w:space="0" w:color="auto"/>
                        <w:bottom w:val="none" w:sz="0" w:space="0" w:color="auto"/>
                        <w:right w:val="none" w:sz="0" w:space="0" w:color="auto"/>
                      </w:divBdr>
                    </w:div>
                    <w:div w:id="1844198376">
                      <w:marLeft w:val="0"/>
                      <w:marRight w:val="0"/>
                      <w:marTop w:val="72"/>
                      <w:marBottom w:val="120"/>
                      <w:divBdr>
                        <w:top w:val="none" w:sz="0" w:space="0" w:color="auto"/>
                        <w:left w:val="none" w:sz="0" w:space="0" w:color="auto"/>
                        <w:bottom w:val="none" w:sz="0" w:space="0" w:color="auto"/>
                        <w:right w:val="none" w:sz="0" w:space="0" w:color="auto"/>
                      </w:divBdr>
                    </w:div>
                    <w:div w:id="1014577463">
                      <w:marLeft w:val="0"/>
                      <w:marRight w:val="72"/>
                      <w:marTop w:val="0"/>
                      <w:marBottom w:val="120"/>
                      <w:divBdr>
                        <w:top w:val="none" w:sz="0" w:space="0" w:color="auto"/>
                        <w:left w:val="none" w:sz="0" w:space="0" w:color="auto"/>
                        <w:bottom w:val="none" w:sz="0" w:space="0" w:color="auto"/>
                        <w:right w:val="none" w:sz="0" w:space="0" w:color="auto"/>
                      </w:divBdr>
                      <w:divsChild>
                        <w:div w:id="1029143669">
                          <w:marLeft w:val="0"/>
                          <w:marRight w:val="0"/>
                          <w:marTop w:val="0"/>
                          <w:marBottom w:val="0"/>
                          <w:divBdr>
                            <w:top w:val="none" w:sz="0" w:space="0" w:color="auto"/>
                            <w:left w:val="none" w:sz="0" w:space="0" w:color="auto"/>
                            <w:bottom w:val="none" w:sz="0" w:space="0" w:color="auto"/>
                            <w:right w:val="none" w:sz="0" w:space="0" w:color="auto"/>
                          </w:divBdr>
                        </w:div>
                      </w:divsChild>
                    </w:div>
                    <w:div w:id="693070738">
                      <w:marLeft w:val="0"/>
                      <w:marRight w:val="0"/>
                      <w:marTop w:val="0"/>
                      <w:marBottom w:val="0"/>
                      <w:divBdr>
                        <w:top w:val="none" w:sz="0" w:space="0" w:color="auto"/>
                        <w:left w:val="none" w:sz="0" w:space="0" w:color="auto"/>
                        <w:bottom w:val="none" w:sz="0" w:space="0" w:color="auto"/>
                        <w:right w:val="none" w:sz="0" w:space="0" w:color="auto"/>
                      </w:divBdr>
                      <w:divsChild>
                        <w:div w:id="28543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48875">
              <w:marLeft w:val="0"/>
              <w:marRight w:val="0"/>
              <w:marTop w:val="0"/>
              <w:marBottom w:val="0"/>
              <w:divBdr>
                <w:top w:val="none" w:sz="0" w:space="0" w:color="auto"/>
                <w:left w:val="none" w:sz="0" w:space="0" w:color="auto"/>
                <w:bottom w:val="dotted" w:sz="6" w:space="7" w:color="EEEEEE"/>
                <w:right w:val="none" w:sz="0" w:space="0" w:color="auto"/>
              </w:divBdr>
              <w:divsChild>
                <w:div w:id="527182361">
                  <w:marLeft w:val="48"/>
                  <w:marRight w:val="0"/>
                  <w:marTop w:val="0"/>
                  <w:marBottom w:val="0"/>
                  <w:divBdr>
                    <w:top w:val="none" w:sz="0" w:space="0" w:color="auto"/>
                    <w:left w:val="none" w:sz="0" w:space="0" w:color="auto"/>
                    <w:bottom w:val="none" w:sz="0" w:space="0" w:color="auto"/>
                    <w:right w:val="none" w:sz="0" w:space="0" w:color="auto"/>
                  </w:divBdr>
                </w:div>
                <w:div w:id="178198744">
                  <w:marLeft w:val="0"/>
                  <w:marRight w:val="0"/>
                  <w:marTop w:val="72"/>
                  <w:marBottom w:val="120"/>
                  <w:divBdr>
                    <w:top w:val="none" w:sz="0" w:space="0" w:color="auto"/>
                    <w:left w:val="none" w:sz="0" w:space="0" w:color="auto"/>
                    <w:bottom w:val="none" w:sz="0" w:space="0" w:color="auto"/>
                    <w:right w:val="none" w:sz="0" w:space="0" w:color="auto"/>
                  </w:divBdr>
                </w:div>
                <w:div w:id="356855656">
                  <w:marLeft w:val="0"/>
                  <w:marRight w:val="72"/>
                  <w:marTop w:val="0"/>
                  <w:marBottom w:val="120"/>
                  <w:divBdr>
                    <w:top w:val="none" w:sz="0" w:space="0" w:color="auto"/>
                    <w:left w:val="none" w:sz="0" w:space="0" w:color="auto"/>
                    <w:bottom w:val="none" w:sz="0" w:space="0" w:color="auto"/>
                    <w:right w:val="none" w:sz="0" w:space="0" w:color="auto"/>
                  </w:divBdr>
                </w:div>
                <w:div w:id="1865092827">
                  <w:marLeft w:val="0"/>
                  <w:marRight w:val="0"/>
                  <w:marTop w:val="0"/>
                  <w:marBottom w:val="0"/>
                  <w:divBdr>
                    <w:top w:val="none" w:sz="0" w:space="0" w:color="auto"/>
                    <w:left w:val="none" w:sz="0" w:space="0" w:color="auto"/>
                    <w:bottom w:val="none" w:sz="0" w:space="0" w:color="auto"/>
                    <w:right w:val="none" w:sz="0" w:space="0" w:color="auto"/>
                  </w:divBdr>
                  <w:divsChild>
                    <w:div w:id="104996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3262">
              <w:marLeft w:val="0"/>
              <w:marRight w:val="0"/>
              <w:marTop w:val="0"/>
              <w:marBottom w:val="0"/>
              <w:divBdr>
                <w:top w:val="none" w:sz="0" w:space="0" w:color="auto"/>
                <w:left w:val="none" w:sz="0" w:space="0" w:color="auto"/>
                <w:bottom w:val="dotted" w:sz="6" w:space="7" w:color="EEEEEE"/>
                <w:right w:val="none" w:sz="0" w:space="0" w:color="auto"/>
              </w:divBdr>
              <w:divsChild>
                <w:div w:id="539322764">
                  <w:marLeft w:val="48"/>
                  <w:marRight w:val="0"/>
                  <w:marTop w:val="0"/>
                  <w:marBottom w:val="0"/>
                  <w:divBdr>
                    <w:top w:val="none" w:sz="0" w:space="0" w:color="auto"/>
                    <w:left w:val="none" w:sz="0" w:space="0" w:color="auto"/>
                    <w:bottom w:val="none" w:sz="0" w:space="0" w:color="auto"/>
                    <w:right w:val="none" w:sz="0" w:space="0" w:color="auto"/>
                  </w:divBdr>
                </w:div>
                <w:div w:id="905804490">
                  <w:marLeft w:val="0"/>
                  <w:marRight w:val="0"/>
                  <w:marTop w:val="72"/>
                  <w:marBottom w:val="120"/>
                  <w:divBdr>
                    <w:top w:val="none" w:sz="0" w:space="0" w:color="auto"/>
                    <w:left w:val="none" w:sz="0" w:space="0" w:color="auto"/>
                    <w:bottom w:val="none" w:sz="0" w:space="0" w:color="auto"/>
                    <w:right w:val="none" w:sz="0" w:space="0" w:color="auto"/>
                  </w:divBdr>
                </w:div>
                <w:div w:id="1857690671">
                  <w:marLeft w:val="0"/>
                  <w:marRight w:val="72"/>
                  <w:marTop w:val="0"/>
                  <w:marBottom w:val="120"/>
                  <w:divBdr>
                    <w:top w:val="none" w:sz="0" w:space="0" w:color="auto"/>
                    <w:left w:val="none" w:sz="0" w:space="0" w:color="auto"/>
                    <w:bottom w:val="none" w:sz="0" w:space="0" w:color="auto"/>
                    <w:right w:val="none" w:sz="0" w:space="0" w:color="auto"/>
                  </w:divBdr>
                  <w:divsChild>
                    <w:div w:id="132239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264183">
      <w:bodyDiv w:val="1"/>
      <w:marLeft w:val="0"/>
      <w:marRight w:val="0"/>
      <w:marTop w:val="0"/>
      <w:marBottom w:val="0"/>
      <w:divBdr>
        <w:top w:val="none" w:sz="0" w:space="0" w:color="auto"/>
        <w:left w:val="none" w:sz="0" w:space="0" w:color="auto"/>
        <w:bottom w:val="none" w:sz="0" w:space="0" w:color="auto"/>
        <w:right w:val="none" w:sz="0" w:space="0" w:color="auto"/>
      </w:divBdr>
      <w:divsChild>
        <w:div w:id="1327901143">
          <w:marLeft w:val="0"/>
          <w:marRight w:val="0"/>
          <w:marTop w:val="0"/>
          <w:marBottom w:val="0"/>
          <w:divBdr>
            <w:top w:val="none" w:sz="0" w:space="0" w:color="auto"/>
            <w:left w:val="none" w:sz="0" w:space="0" w:color="auto"/>
            <w:bottom w:val="none" w:sz="0" w:space="0" w:color="auto"/>
            <w:right w:val="none" w:sz="0" w:space="0" w:color="auto"/>
          </w:divBdr>
          <w:divsChild>
            <w:div w:id="1282497818">
              <w:marLeft w:val="0"/>
              <w:marRight w:val="0"/>
              <w:marTop w:val="0"/>
              <w:marBottom w:val="0"/>
              <w:divBdr>
                <w:top w:val="none" w:sz="0" w:space="0" w:color="auto"/>
                <w:left w:val="none" w:sz="0" w:space="0" w:color="auto"/>
                <w:bottom w:val="none" w:sz="0" w:space="0" w:color="auto"/>
                <w:right w:val="none" w:sz="0" w:space="0" w:color="auto"/>
              </w:divBdr>
              <w:divsChild>
                <w:div w:id="95101362">
                  <w:marLeft w:val="0"/>
                  <w:marRight w:val="0"/>
                  <w:marTop w:val="0"/>
                  <w:marBottom w:val="340"/>
                  <w:divBdr>
                    <w:top w:val="none" w:sz="0" w:space="0" w:color="auto"/>
                    <w:left w:val="none" w:sz="0" w:space="0" w:color="auto"/>
                    <w:bottom w:val="none" w:sz="0" w:space="0" w:color="auto"/>
                    <w:right w:val="none" w:sz="0" w:space="0" w:color="auto"/>
                  </w:divBdr>
                  <w:divsChild>
                    <w:div w:id="728066871">
                      <w:marLeft w:val="0"/>
                      <w:marRight w:val="0"/>
                      <w:marTop w:val="0"/>
                      <w:marBottom w:val="0"/>
                      <w:divBdr>
                        <w:top w:val="none" w:sz="0" w:space="0" w:color="auto"/>
                        <w:left w:val="none" w:sz="0" w:space="0" w:color="auto"/>
                        <w:bottom w:val="none" w:sz="0" w:space="0" w:color="auto"/>
                        <w:right w:val="none" w:sz="0" w:space="0" w:color="auto"/>
                      </w:divBdr>
                      <w:divsChild>
                        <w:div w:id="785739289">
                          <w:marLeft w:val="0"/>
                          <w:marRight w:val="0"/>
                          <w:marTop w:val="0"/>
                          <w:marBottom w:val="0"/>
                          <w:divBdr>
                            <w:top w:val="single" w:sz="6" w:space="7" w:color="FFEB9A"/>
                            <w:left w:val="single" w:sz="6" w:space="7" w:color="FFEB9A"/>
                            <w:bottom w:val="single" w:sz="6" w:space="7" w:color="FFEB9A"/>
                            <w:right w:val="single" w:sz="6" w:space="7" w:color="FFEB9A"/>
                          </w:divBdr>
                        </w:div>
                        <w:div w:id="1896701182">
                          <w:marLeft w:val="0"/>
                          <w:marRight w:val="0"/>
                          <w:marTop w:val="0"/>
                          <w:marBottom w:val="0"/>
                          <w:divBdr>
                            <w:top w:val="single" w:sz="6" w:space="7" w:color="FFEB9A"/>
                            <w:left w:val="single" w:sz="6" w:space="7" w:color="FFEB9A"/>
                            <w:bottom w:val="single" w:sz="6" w:space="7" w:color="FFEB9A"/>
                            <w:right w:val="single" w:sz="6" w:space="7" w:color="FFEB9A"/>
                          </w:divBdr>
                        </w:div>
                        <w:div w:id="662438885">
                          <w:marLeft w:val="543"/>
                          <w:marRight w:val="0"/>
                          <w:marTop w:val="0"/>
                          <w:marBottom w:val="0"/>
                          <w:divBdr>
                            <w:top w:val="none" w:sz="0" w:space="0" w:color="auto"/>
                            <w:left w:val="none" w:sz="0" w:space="0" w:color="auto"/>
                            <w:bottom w:val="none" w:sz="0" w:space="0" w:color="auto"/>
                            <w:right w:val="none" w:sz="0" w:space="0" w:color="auto"/>
                          </w:divBdr>
                        </w:div>
                        <w:div w:id="1612858421">
                          <w:marLeft w:val="0"/>
                          <w:marRight w:val="0"/>
                          <w:marTop w:val="0"/>
                          <w:marBottom w:val="0"/>
                          <w:divBdr>
                            <w:top w:val="single" w:sz="6" w:space="7" w:color="FFEB9A"/>
                            <w:left w:val="single" w:sz="6" w:space="7" w:color="FFEB9A"/>
                            <w:bottom w:val="single" w:sz="6" w:space="7" w:color="FFEB9A"/>
                            <w:right w:val="single" w:sz="6" w:space="7" w:color="FFEB9A"/>
                          </w:divBdr>
                        </w:div>
                        <w:div w:id="1183740429">
                          <w:marLeft w:val="0"/>
                          <w:marRight w:val="0"/>
                          <w:marTop w:val="0"/>
                          <w:marBottom w:val="0"/>
                          <w:divBdr>
                            <w:top w:val="single" w:sz="6" w:space="7" w:color="CCCCCC"/>
                            <w:left w:val="single" w:sz="6" w:space="7" w:color="CCCCCC"/>
                            <w:bottom w:val="single" w:sz="6" w:space="7" w:color="CCCCCC"/>
                            <w:right w:val="single" w:sz="6" w:space="7" w:color="CCCCCC"/>
                          </w:divBdr>
                        </w:div>
                        <w:div w:id="355547705">
                          <w:marLeft w:val="0"/>
                          <w:marRight w:val="0"/>
                          <w:marTop w:val="0"/>
                          <w:marBottom w:val="0"/>
                          <w:divBdr>
                            <w:top w:val="single" w:sz="6" w:space="7" w:color="FFEB9A"/>
                            <w:left w:val="single" w:sz="6" w:space="7" w:color="FFEB9A"/>
                            <w:bottom w:val="single" w:sz="6" w:space="7" w:color="FFEB9A"/>
                            <w:right w:val="single" w:sz="6" w:space="7" w:color="FFEB9A"/>
                          </w:divBdr>
                        </w:div>
                        <w:div w:id="1203205811">
                          <w:marLeft w:val="0"/>
                          <w:marRight w:val="0"/>
                          <w:marTop w:val="0"/>
                          <w:marBottom w:val="0"/>
                          <w:divBdr>
                            <w:top w:val="single" w:sz="6" w:space="7" w:color="FFEB9A"/>
                            <w:left w:val="single" w:sz="6" w:space="7" w:color="FFEB9A"/>
                            <w:bottom w:val="single" w:sz="6" w:space="7" w:color="FFEB9A"/>
                            <w:right w:val="single" w:sz="6" w:space="7" w:color="FFEB9A"/>
                          </w:divBdr>
                        </w:div>
                        <w:div w:id="1546482030">
                          <w:marLeft w:val="0"/>
                          <w:marRight w:val="0"/>
                          <w:marTop w:val="0"/>
                          <w:marBottom w:val="0"/>
                          <w:divBdr>
                            <w:top w:val="single" w:sz="6" w:space="7" w:color="FFEB9A"/>
                            <w:left w:val="single" w:sz="6" w:space="7" w:color="FFEB9A"/>
                            <w:bottom w:val="single" w:sz="6" w:space="7" w:color="FFEB9A"/>
                            <w:right w:val="single" w:sz="6" w:space="7" w:color="FFEB9A"/>
                          </w:divBdr>
                        </w:div>
                        <w:div w:id="1041827651">
                          <w:marLeft w:val="0"/>
                          <w:marRight w:val="0"/>
                          <w:marTop w:val="0"/>
                          <w:marBottom w:val="0"/>
                          <w:divBdr>
                            <w:top w:val="single" w:sz="6" w:space="7" w:color="FFEB9A"/>
                            <w:left w:val="single" w:sz="6" w:space="7" w:color="FFEB9A"/>
                            <w:bottom w:val="single" w:sz="6" w:space="7" w:color="FFEB9A"/>
                            <w:right w:val="single" w:sz="6" w:space="7" w:color="FFEB9A"/>
                          </w:divBdr>
                        </w:div>
                        <w:div w:id="349339629">
                          <w:marLeft w:val="0"/>
                          <w:marRight w:val="0"/>
                          <w:marTop w:val="0"/>
                          <w:marBottom w:val="0"/>
                          <w:divBdr>
                            <w:top w:val="single" w:sz="6" w:space="7" w:color="FFEB9A"/>
                            <w:left w:val="single" w:sz="6" w:space="7" w:color="FFEB9A"/>
                            <w:bottom w:val="single" w:sz="6" w:space="7" w:color="FFEB9A"/>
                            <w:right w:val="single" w:sz="6" w:space="7" w:color="FFEB9A"/>
                          </w:divBdr>
                        </w:div>
                        <w:div w:id="1744790958">
                          <w:marLeft w:val="0"/>
                          <w:marRight w:val="0"/>
                          <w:marTop w:val="0"/>
                          <w:marBottom w:val="0"/>
                          <w:divBdr>
                            <w:top w:val="single" w:sz="6" w:space="7" w:color="FFEB9A"/>
                            <w:left w:val="single" w:sz="6" w:space="7" w:color="FFEB9A"/>
                            <w:bottom w:val="single" w:sz="6" w:space="7" w:color="FFEB9A"/>
                            <w:right w:val="single" w:sz="6" w:space="7" w:color="FFEB9A"/>
                          </w:divBdr>
                        </w:div>
                        <w:div w:id="1903828568">
                          <w:marLeft w:val="0"/>
                          <w:marRight w:val="0"/>
                          <w:marTop w:val="0"/>
                          <w:marBottom w:val="0"/>
                          <w:divBdr>
                            <w:top w:val="single" w:sz="6" w:space="7" w:color="FFEB9A"/>
                            <w:left w:val="single" w:sz="6" w:space="7" w:color="FFEB9A"/>
                            <w:bottom w:val="single" w:sz="6" w:space="7" w:color="FFEB9A"/>
                            <w:right w:val="single" w:sz="6" w:space="7" w:color="FFEB9A"/>
                          </w:divBdr>
                        </w:div>
                      </w:divsChild>
                    </w:div>
                    <w:div w:id="1965426308">
                      <w:marLeft w:val="-27"/>
                      <w:marRight w:val="-27"/>
                      <w:marTop w:val="272"/>
                      <w:marBottom w:val="0"/>
                      <w:divBdr>
                        <w:top w:val="none" w:sz="0" w:space="0" w:color="auto"/>
                        <w:left w:val="none" w:sz="0" w:space="0" w:color="auto"/>
                        <w:bottom w:val="single" w:sz="6" w:space="3" w:color="EEEEEE"/>
                        <w:right w:val="none" w:sz="0" w:space="0" w:color="auto"/>
                      </w:divBdr>
                      <w:divsChild>
                        <w:div w:id="282620268">
                          <w:marLeft w:val="0"/>
                          <w:marRight w:val="0"/>
                          <w:marTop w:val="0"/>
                          <w:marBottom w:val="0"/>
                          <w:divBdr>
                            <w:top w:val="none" w:sz="0" w:space="0" w:color="auto"/>
                            <w:left w:val="none" w:sz="0" w:space="0" w:color="auto"/>
                            <w:bottom w:val="none" w:sz="0" w:space="0" w:color="auto"/>
                            <w:right w:val="none" w:sz="0" w:space="0" w:color="auto"/>
                          </w:divBdr>
                          <w:divsChild>
                            <w:div w:id="135504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091937">
                  <w:marLeft w:val="0"/>
                  <w:marRight w:val="0"/>
                  <w:marTop w:val="0"/>
                  <w:marBottom w:val="0"/>
                  <w:divBdr>
                    <w:top w:val="none" w:sz="0" w:space="0" w:color="auto"/>
                    <w:left w:val="none" w:sz="0" w:space="0" w:color="auto"/>
                    <w:bottom w:val="none" w:sz="0" w:space="0" w:color="auto"/>
                    <w:right w:val="none" w:sz="0" w:space="0" w:color="auto"/>
                  </w:divBdr>
                  <w:divsChild>
                    <w:div w:id="206767266">
                      <w:marLeft w:val="0"/>
                      <w:marRight w:val="0"/>
                      <w:marTop w:val="0"/>
                      <w:marBottom w:val="0"/>
                      <w:divBdr>
                        <w:top w:val="none" w:sz="0" w:space="0" w:color="auto"/>
                        <w:left w:val="none" w:sz="0" w:space="0" w:color="auto"/>
                        <w:bottom w:val="none" w:sz="0" w:space="0" w:color="auto"/>
                        <w:right w:val="none" w:sz="0" w:space="0" w:color="auto"/>
                      </w:divBdr>
                      <w:divsChild>
                        <w:div w:id="1141842676">
                          <w:marLeft w:val="0"/>
                          <w:marRight w:val="0"/>
                          <w:marTop w:val="48"/>
                          <w:marBottom w:val="0"/>
                          <w:divBdr>
                            <w:top w:val="none" w:sz="0" w:space="0" w:color="auto"/>
                            <w:left w:val="none" w:sz="0" w:space="0" w:color="auto"/>
                            <w:bottom w:val="none" w:sz="0" w:space="0" w:color="auto"/>
                            <w:right w:val="none" w:sz="0" w:space="0" w:color="auto"/>
                          </w:divBdr>
                        </w:div>
                        <w:div w:id="37511060">
                          <w:marLeft w:val="0"/>
                          <w:marRight w:val="0"/>
                          <w:marTop w:val="48"/>
                          <w:marBottom w:val="0"/>
                          <w:divBdr>
                            <w:top w:val="none" w:sz="0" w:space="0" w:color="auto"/>
                            <w:left w:val="none" w:sz="0" w:space="0" w:color="auto"/>
                            <w:bottom w:val="none" w:sz="0" w:space="0" w:color="auto"/>
                            <w:right w:val="none" w:sz="0" w:space="0" w:color="auto"/>
                          </w:divBdr>
                        </w:div>
                        <w:div w:id="1623267367">
                          <w:marLeft w:val="0"/>
                          <w:marRight w:val="0"/>
                          <w:marTop w:val="48"/>
                          <w:marBottom w:val="0"/>
                          <w:divBdr>
                            <w:top w:val="none" w:sz="0" w:space="0" w:color="auto"/>
                            <w:left w:val="none" w:sz="0" w:space="0" w:color="auto"/>
                            <w:bottom w:val="none" w:sz="0" w:space="0" w:color="auto"/>
                            <w:right w:val="none" w:sz="0" w:space="0" w:color="auto"/>
                          </w:divBdr>
                        </w:div>
                        <w:div w:id="669604132">
                          <w:marLeft w:val="0"/>
                          <w:marRight w:val="0"/>
                          <w:marTop w:val="48"/>
                          <w:marBottom w:val="0"/>
                          <w:divBdr>
                            <w:top w:val="none" w:sz="0" w:space="0" w:color="auto"/>
                            <w:left w:val="none" w:sz="0" w:space="0" w:color="auto"/>
                            <w:bottom w:val="none" w:sz="0" w:space="0" w:color="auto"/>
                            <w:right w:val="none" w:sz="0" w:space="0" w:color="auto"/>
                          </w:divBdr>
                        </w:div>
                        <w:div w:id="1644575478">
                          <w:marLeft w:val="0"/>
                          <w:marRight w:val="0"/>
                          <w:marTop w:val="48"/>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9673105">
      <w:bodyDiv w:val="1"/>
      <w:marLeft w:val="0"/>
      <w:marRight w:val="0"/>
      <w:marTop w:val="0"/>
      <w:marBottom w:val="0"/>
      <w:divBdr>
        <w:top w:val="none" w:sz="0" w:space="0" w:color="auto"/>
        <w:left w:val="none" w:sz="0" w:space="0" w:color="auto"/>
        <w:bottom w:val="none" w:sz="0" w:space="0" w:color="auto"/>
        <w:right w:val="none" w:sz="0" w:space="0" w:color="auto"/>
      </w:divBdr>
    </w:div>
    <w:div w:id="727655171">
      <w:bodyDiv w:val="1"/>
      <w:marLeft w:val="0"/>
      <w:marRight w:val="0"/>
      <w:marTop w:val="0"/>
      <w:marBottom w:val="0"/>
      <w:divBdr>
        <w:top w:val="none" w:sz="0" w:space="0" w:color="auto"/>
        <w:left w:val="none" w:sz="0" w:space="0" w:color="auto"/>
        <w:bottom w:val="none" w:sz="0" w:space="0" w:color="auto"/>
        <w:right w:val="none" w:sz="0" w:space="0" w:color="auto"/>
      </w:divBdr>
      <w:divsChild>
        <w:div w:id="781415681">
          <w:marLeft w:val="0"/>
          <w:marRight w:val="0"/>
          <w:marTop w:val="0"/>
          <w:marBottom w:val="0"/>
          <w:divBdr>
            <w:top w:val="none" w:sz="0" w:space="0" w:color="auto"/>
            <w:left w:val="none" w:sz="0" w:space="0" w:color="auto"/>
            <w:bottom w:val="none" w:sz="0" w:space="0" w:color="auto"/>
            <w:right w:val="none" w:sz="0" w:space="0" w:color="auto"/>
          </w:divBdr>
          <w:divsChild>
            <w:div w:id="1334182660">
              <w:marLeft w:val="0"/>
              <w:marRight w:val="0"/>
              <w:marTop w:val="68"/>
              <w:marBottom w:val="0"/>
              <w:divBdr>
                <w:top w:val="none" w:sz="0" w:space="0" w:color="auto"/>
                <w:left w:val="none" w:sz="0" w:space="0" w:color="auto"/>
                <w:bottom w:val="none" w:sz="0" w:space="0" w:color="auto"/>
                <w:right w:val="none" w:sz="0" w:space="0" w:color="auto"/>
              </w:divBdr>
            </w:div>
          </w:divsChild>
        </w:div>
        <w:div w:id="1096710871">
          <w:marLeft w:val="0"/>
          <w:marRight w:val="0"/>
          <w:marTop w:val="340"/>
          <w:marBottom w:val="0"/>
          <w:divBdr>
            <w:top w:val="none" w:sz="0" w:space="0" w:color="auto"/>
            <w:left w:val="none" w:sz="0" w:space="0" w:color="auto"/>
            <w:bottom w:val="none" w:sz="0" w:space="0" w:color="auto"/>
            <w:right w:val="none" w:sz="0" w:space="0" w:color="auto"/>
          </w:divBdr>
          <w:divsChild>
            <w:div w:id="1307080069">
              <w:marLeft w:val="0"/>
              <w:marRight w:val="0"/>
              <w:marTop w:val="0"/>
              <w:marBottom w:val="0"/>
              <w:divBdr>
                <w:top w:val="none" w:sz="0" w:space="0" w:color="auto"/>
                <w:left w:val="none" w:sz="0" w:space="0" w:color="auto"/>
                <w:bottom w:val="none" w:sz="0" w:space="0" w:color="auto"/>
                <w:right w:val="none" w:sz="0" w:space="0" w:color="auto"/>
              </w:divBdr>
            </w:div>
            <w:div w:id="204217901">
              <w:marLeft w:val="0"/>
              <w:marRight w:val="0"/>
              <w:marTop w:val="0"/>
              <w:marBottom w:val="0"/>
              <w:divBdr>
                <w:top w:val="none" w:sz="0" w:space="0" w:color="auto"/>
                <w:left w:val="none" w:sz="0" w:space="0" w:color="auto"/>
                <w:bottom w:val="none" w:sz="0" w:space="0" w:color="auto"/>
                <w:right w:val="none" w:sz="0" w:space="0" w:color="auto"/>
              </w:divBdr>
            </w:div>
            <w:div w:id="836699017">
              <w:marLeft w:val="0"/>
              <w:marRight w:val="0"/>
              <w:marTop w:val="0"/>
              <w:marBottom w:val="0"/>
              <w:divBdr>
                <w:top w:val="none" w:sz="0" w:space="0" w:color="auto"/>
                <w:left w:val="none" w:sz="0" w:space="0" w:color="auto"/>
                <w:bottom w:val="none" w:sz="0" w:space="0" w:color="auto"/>
                <w:right w:val="none" w:sz="0" w:space="0" w:color="auto"/>
              </w:divBdr>
            </w:div>
            <w:div w:id="441612677">
              <w:marLeft w:val="0"/>
              <w:marRight w:val="0"/>
              <w:marTop w:val="0"/>
              <w:marBottom w:val="0"/>
              <w:divBdr>
                <w:top w:val="none" w:sz="0" w:space="0" w:color="auto"/>
                <w:left w:val="none" w:sz="0" w:space="0" w:color="auto"/>
                <w:bottom w:val="none" w:sz="0" w:space="0" w:color="auto"/>
                <w:right w:val="none" w:sz="0" w:space="0" w:color="auto"/>
              </w:divBdr>
            </w:div>
            <w:div w:id="522086055">
              <w:marLeft w:val="0"/>
              <w:marRight w:val="0"/>
              <w:marTop w:val="0"/>
              <w:marBottom w:val="0"/>
              <w:divBdr>
                <w:top w:val="none" w:sz="0" w:space="0" w:color="auto"/>
                <w:left w:val="none" w:sz="0" w:space="0" w:color="auto"/>
                <w:bottom w:val="none" w:sz="0" w:space="0" w:color="auto"/>
                <w:right w:val="none" w:sz="0" w:space="0" w:color="auto"/>
              </w:divBdr>
            </w:div>
            <w:div w:id="1159080220">
              <w:marLeft w:val="0"/>
              <w:marRight w:val="0"/>
              <w:marTop w:val="0"/>
              <w:marBottom w:val="0"/>
              <w:divBdr>
                <w:top w:val="none" w:sz="0" w:space="0" w:color="auto"/>
                <w:left w:val="none" w:sz="0" w:space="0" w:color="auto"/>
                <w:bottom w:val="none" w:sz="0" w:space="0" w:color="auto"/>
                <w:right w:val="none" w:sz="0" w:space="0" w:color="auto"/>
              </w:divBdr>
            </w:div>
            <w:div w:id="737047699">
              <w:marLeft w:val="0"/>
              <w:marRight w:val="0"/>
              <w:marTop w:val="0"/>
              <w:marBottom w:val="0"/>
              <w:divBdr>
                <w:top w:val="none" w:sz="0" w:space="0" w:color="auto"/>
                <w:left w:val="none" w:sz="0" w:space="0" w:color="auto"/>
                <w:bottom w:val="none" w:sz="0" w:space="0" w:color="auto"/>
                <w:right w:val="none" w:sz="0" w:space="0" w:color="auto"/>
              </w:divBdr>
            </w:div>
            <w:div w:id="1724867222">
              <w:marLeft w:val="0"/>
              <w:marRight w:val="0"/>
              <w:marTop w:val="0"/>
              <w:marBottom w:val="0"/>
              <w:divBdr>
                <w:top w:val="none" w:sz="0" w:space="0" w:color="auto"/>
                <w:left w:val="none" w:sz="0" w:space="0" w:color="auto"/>
                <w:bottom w:val="none" w:sz="0" w:space="0" w:color="auto"/>
                <w:right w:val="none" w:sz="0" w:space="0" w:color="auto"/>
              </w:divBdr>
            </w:div>
            <w:div w:id="774863457">
              <w:marLeft w:val="0"/>
              <w:marRight w:val="0"/>
              <w:marTop w:val="0"/>
              <w:marBottom w:val="0"/>
              <w:divBdr>
                <w:top w:val="none" w:sz="0" w:space="0" w:color="auto"/>
                <w:left w:val="none" w:sz="0" w:space="0" w:color="auto"/>
                <w:bottom w:val="none" w:sz="0" w:space="0" w:color="auto"/>
                <w:right w:val="none" w:sz="0" w:space="0" w:color="auto"/>
              </w:divBdr>
            </w:div>
            <w:div w:id="173691335">
              <w:marLeft w:val="0"/>
              <w:marRight w:val="0"/>
              <w:marTop w:val="0"/>
              <w:marBottom w:val="0"/>
              <w:divBdr>
                <w:top w:val="none" w:sz="0" w:space="0" w:color="auto"/>
                <w:left w:val="none" w:sz="0" w:space="0" w:color="auto"/>
                <w:bottom w:val="none" w:sz="0" w:space="0" w:color="auto"/>
                <w:right w:val="none" w:sz="0" w:space="0" w:color="auto"/>
              </w:divBdr>
            </w:div>
            <w:div w:id="1640961284">
              <w:marLeft w:val="0"/>
              <w:marRight w:val="0"/>
              <w:marTop w:val="0"/>
              <w:marBottom w:val="0"/>
              <w:divBdr>
                <w:top w:val="none" w:sz="0" w:space="0" w:color="auto"/>
                <w:left w:val="none" w:sz="0" w:space="0" w:color="auto"/>
                <w:bottom w:val="none" w:sz="0" w:space="0" w:color="auto"/>
                <w:right w:val="none" w:sz="0" w:space="0" w:color="auto"/>
              </w:divBdr>
            </w:div>
            <w:div w:id="1339188579">
              <w:marLeft w:val="0"/>
              <w:marRight w:val="0"/>
              <w:marTop w:val="0"/>
              <w:marBottom w:val="0"/>
              <w:divBdr>
                <w:top w:val="none" w:sz="0" w:space="0" w:color="auto"/>
                <w:left w:val="none" w:sz="0" w:space="0" w:color="auto"/>
                <w:bottom w:val="none" w:sz="0" w:space="0" w:color="auto"/>
                <w:right w:val="none" w:sz="0" w:space="0" w:color="auto"/>
              </w:divBdr>
            </w:div>
            <w:div w:id="837230678">
              <w:marLeft w:val="0"/>
              <w:marRight w:val="0"/>
              <w:marTop w:val="0"/>
              <w:marBottom w:val="0"/>
              <w:divBdr>
                <w:top w:val="none" w:sz="0" w:space="0" w:color="auto"/>
                <w:left w:val="none" w:sz="0" w:space="0" w:color="auto"/>
                <w:bottom w:val="none" w:sz="0" w:space="0" w:color="auto"/>
                <w:right w:val="none" w:sz="0" w:space="0" w:color="auto"/>
              </w:divBdr>
            </w:div>
            <w:div w:id="140511156">
              <w:marLeft w:val="1920"/>
              <w:marRight w:val="0"/>
              <w:marTop w:val="0"/>
              <w:marBottom w:val="0"/>
              <w:divBdr>
                <w:top w:val="none" w:sz="0" w:space="0" w:color="auto"/>
                <w:left w:val="none" w:sz="0" w:space="0" w:color="auto"/>
                <w:bottom w:val="none" w:sz="0" w:space="0" w:color="auto"/>
                <w:right w:val="none" w:sz="0" w:space="0" w:color="auto"/>
              </w:divBdr>
            </w:div>
            <w:div w:id="545483607">
              <w:marLeft w:val="0"/>
              <w:marRight w:val="0"/>
              <w:marTop w:val="0"/>
              <w:marBottom w:val="0"/>
              <w:divBdr>
                <w:top w:val="none" w:sz="0" w:space="0" w:color="auto"/>
                <w:left w:val="none" w:sz="0" w:space="0" w:color="auto"/>
                <w:bottom w:val="none" w:sz="0" w:space="0" w:color="auto"/>
                <w:right w:val="none" w:sz="0" w:space="0" w:color="auto"/>
              </w:divBdr>
            </w:div>
            <w:div w:id="160317852">
              <w:marLeft w:val="0"/>
              <w:marRight w:val="0"/>
              <w:marTop w:val="0"/>
              <w:marBottom w:val="0"/>
              <w:divBdr>
                <w:top w:val="none" w:sz="0" w:space="0" w:color="auto"/>
                <w:left w:val="none" w:sz="0" w:space="0" w:color="auto"/>
                <w:bottom w:val="none" w:sz="0" w:space="0" w:color="auto"/>
                <w:right w:val="none" w:sz="0" w:space="0" w:color="auto"/>
              </w:divBdr>
            </w:div>
            <w:div w:id="45752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0480">
      <w:bodyDiv w:val="1"/>
      <w:marLeft w:val="0"/>
      <w:marRight w:val="0"/>
      <w:marTop w:val="0"/>
      <w:marBottom w:val="0"/>
      <w:divBdr>
        <w:top w:val="none" w:sz="0" w:space="0" w:color="auto"/>
        <w:left w:val="none" w:sz="0" w:space="0" w:color="auto"/>
        <w:bottom w:val="none" w:sz="0" w:space="0" w:color="auto"/>
        <w:right w:val="none" w:sz="0" w:space="0" w:color="auto"/>
      </w:divBdr>
      <w:divsChild>
        <w:div w:id="237176608">
          <w:marLeft w:val="92"/>
          <w:marRight w:val="92"/>
          <w:marTop w:val="115"/>
          <w:marBottom w:val="115"/>
          <w:divBdr>
            <w:top w:val="none" w:sz="0" w:space="0" w:color="auto"/>
            <w:left w:val="none" w:sz="0" w:space="0" w:color="auto"/>
            <w:bottom w:val="none" w:sz="0" w:space="0" w:color="auto"/>
            <w:right w:val="none" w:sz="0" w:space="0" w:color="auto"/>
          </w:divBdr>
          <w:divsChild>
            <w:div w:id="871500615">
              <w:marLeft w:val="0"/>
              <w:marRight w:val="0"/>
              <w:marTop w:val="0"/>
              <w:marBottom w:val="0"/>
              <w:divBdr>
                <w:top w:val="none" w:sz="0" w:space="0" w:color="auto"/>
                <w:left w:val="none" w:sz="0" w:space="0" w:color="auto"/>
                <w:bottom w:val="none" w:sz="0" w:space="0" w:color="auto"/>
                <w:right w:val="none" w:sz="0" w:space="0" w:color="auto"/>
              </w:divBdr>
              <w:divsChild>
                <w:div w:id="718822339">
                  <w:marLeft w:val="0"/>
                  <w:marRight w:val="0"/>
                  <w:marTop w:val="0"/>
                  <w:marBottom w:val="0"/>
                  <w:divBdr>
                    <w:top w:val="none" w:sz="0" w:space="0" w:color="auto"/>
                    <w:left w:val="none" w:sz="0" w:space="0" w:color="auto"/>
                    <w:bottom w:val="none" w:sz="0" w:space="0" w:color="auto"/>
                    <w:right w:val="none" w:sz="0" w:space="0" w:color="auto"/>
                  </w:divBdr>
                  <w:divsChild>
                    <w:div w:id="1792747670">
                      <w:marLeft w:val="0"/>
                      <w:marRight w:val="0"/>
                      <w:marTop w:val="0"/>
                      <w:marBottom w:val="0"/>
                      <w:divBdr>
                        <w:top w:val="none" w:sz="0" w:space="0" w:color="auto"/>
                        <w:left w:val="none" w:sz="0" w:space="0" w:color="auto"/>
                        <w:bottom w:val="single" w:sz="4" w:space="0" w:color="E0E1DB"/>
                        <w:right w:val="none" w:sz="0" w:space="0" w:color="auto"/>
                      </w:divBdr>
                      <w:divsChild>
                        <w:div w:id="414398144">
                          <w:marLeft w:val="0"/>
                          <w:marRight w:val="0"/>
                          <w:marTop w:val="115"/>
                          <w:marBottom w:val="58"/>
                          <w:divBdr>
                            <w:top w:val="none" w:sz="0" w:space="0" w:color="auto"/>
                            <w:left w:val="none" w:sz="0" w:space="0" w:color="auto"/>
                            <w:bottom w:val="none" w:sz="0" w:space="0" w:color="auto"/>
                            <w:right w:val="none" w:sz="0" w:space="0" w:color="auto"/>
                          </w:divBdr>
                        </w:div>
                        <w:div w:id="1352612227">
                          <w:marLeft w:val="0"/>
                          <w:marRight w:val="0"/>
                          <w:marTop w:val="127"/>
                          <w:marBottom w:val="0"/>
                          <w:divBdr>
                            <w:top w:val="none" w:sz="0" w:space="0" w:color="auto"/>
                            <w:left w:val="none" w:sz="0" w:space="0" w:color="auto"/>
                            <w:bottom w:val="none" w:sz="0" w:space="0" w:color="auto"/>
                            <w:right w:val="none" w:sz="0" w:space="0" w:color="auto"/>
                          </w:divBdr>
                          <w:divsChild>
                            <w:div w:id="20055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90632">
                      <w:marLeft w:val="0"/>
                      <w:marRight w:val="0"/>
                      <w:marTop w:val="58"/>
                      <w:marBottom w:val="0"/>
                      <w:divBdr>
                        <w:top w:val="none" w:sz="0" w:space="0" w:color="auto"/>
                        <w:left w:val="none" w:sz="0" w:space="0" w:color="auto"/>
                        <w:bottom w:val="none" w:sz="0" w:space="0" w:color="auto"/>
                        <w:right w:val="none" w:sz="0" w:space="0" w:color="auto"/>
                      </w:divBdr>
                      <w:divsChild>
                        <w:div w:id="694039125">
                          <w:marLeft w:val="0"/>
                          <w:marRight w:val="0"/>
                          <w:marTop w:val="0"/>
                          <w:marBottom w:val="0"/>
                          <w:divBdr>
                            <w:top w:val="none" w:sz="0" w:space="0" w:color="auto"/>
                            <w:left w:val="none" w:sz="0" w:space="0" w:color="auto"/>
                            <w:bottom w:val="none" w:sz="0" w:space="0" w:color="auto"/>
                            <w:right w:val="none" w:sz="0" w:space="0" w:color="auto"/>
                          </w:divBdr>
                        </w:div>
                        <w:div w:id="2024933227">
                          <w:marLeft w:val="115"/>
                          <w:marRight w:val="0"/>
                          <w:marTop w:val="0"/>
                          <w:marBottom w:val="0"/>
                          <w:divBdr>
                            <w:top w:val="none" w:sz="0" w:space="0" w:color="auto"/>
                            <w:left w:val="none" w:sz="0" w:space="0" w:color="auto"/>
                            <w:bottom w:val="none" w:sz="0" w:space="0" w:color="auto"/>
                            <w:right w:val="none" w:sz="0" w:space="0" w:color="auto"/>
                          </w:divBdr>
                        </w:div>
                        <w:div w:id="677469400">
                          <w:marLeft w:val="115"/>
                          <w:marRight w:val="0"/>
                          <w:marTop w:val="0"/>
                          <w:marBottom w:val="0"/>
                          <w:divBdr>
                            <w:top w:val="none" w:sz="0" w:space="0" w:color="auto"/>
                            <w:left w:val="none" w:sz="0" w:space="0" w:color="auto"/>
                            <w:bottom w:val="none" w:sz="0" w:space="0" w:color="auto"/>
                            <w:right w:val="none" w:sz="0" w:space="0" w:color="auto"/>
                          </w:divBdr>
                        </w:div>
                        <w:div w:id="1587104974">
                          <w:marLeft w:val="0"/>
                          <w:marRight w:val="0"/>
                          <w:marTop w:val="0"/>
                          <w:marBottom w:val="0"/>
                          <w:divBdr>
                            <w:top w:val="none" w:sz="0" w:space="0" w:color="auto"/>
                            <w:left w:val="none" w:sz="0" w:space="0" w:color="auto"/>
                            <w:bottom w:val="none" w:sz="0" w:space="0" w:color="auto"/>
                            <w:right w:val="none" w:sz="0" w:space="0" w:color="auto"/>
                          </w:divBdr>
                          <w:divsChild>
                            <w:div w:id="1684168346">
                              <w:marLeft w:val="115"/>
                              <w:marRight w:val="0"/>
                              <w:marTop w:val="0"/>
                              <w:marBottom w:val="0"/>
                              <w:divBdr>
                                <w:top w:val="none" w:sz="0" w:space="0" w:color="auto"/>
                                <w:left w:val="none" w:sz="0" w:space="0" w:color="auto"/>
                                <w:bottom w:val="none" w:sz="0" w:space="0" w:color="auto"/>
                                <w:right w:val="none" w:sz="0" w:space="0" w:color="auto"/>
                              </w:divBdr>
                            </w:div>
                          </w:divsChild>
                        </w:div>
                        <w:div w:id="212012330">
                          <w:marLeft w:val="0"/>
                          <w:marRight w:val="115"/>
                          <w:marTop w:val="0"/>
                          <w:marBottom w:val="0"/>
                          <w:divBdr>
                            <w:top w:val="none" w:sz="0" w:space="0" w:color="auto"/>
                            <w:left w:val="none" w:sz="0" w:space="0" w:color="auto"/>
                            <w:bottom w:val="none" w:sz="0" w:space="0" w:color="auto"/>
                            <w:right w:val="none" w:sz="0" w:space="0" w:color="auto"/>
                          </w:divBdr>
                        </w:div>
                      </w:divsChild>
                    </w:div>
                  </w:divsChild>
                </w:div>
                <w:div w:id="1811094855">
                  <w:marLeft w:val="0"/>
                  <w:marRight w:val="0"/>
                  <w:marTop w:val="230"/>
                  <w:marBottom w:val="0"/>
                  <w:divBdr>
                    <w:top w:val="none" w:sz="0" w:space="0" w:color="auto"/>
                    <w:left w:val="none" w:sz="0" w:space="0" w:color="auto"/>
                    <w:bottom w:val="none" w:sz="0" w:space="0" w:color="auto"/>
                    <w:right w:val="none" w:sz="0" w:space="0" w:color="auto"/>
                  </w:divBdr>
                  <w:divsChild>
                    <w:div w:id="840462357">
                      <w:marLeft w:val="0"/>
                      <w:marRight w:val="0"/>
                      <w:marTop w:val="0"/>
                      <w:marBottom w:val="0"/>
                      <w:divBdr>
                        <w:top w:val="none" w:sz="0" w:space="0" w:color="auto"/>
                        <w:left w:val="none" w:sz="0" w:space="0" w:color="auto"/>
                        <w:bottom w:val="none" w:sz="0" w:space="0" w:color="auto"/>
                        <w:right w:val="none" w:sz="0" w:space="0" w:color="auto"/>
                      </w:divBdr>
                      <w:divsChild>
                        <w:div w:id="1997102465">
                          <w:marLeft w:val="0"/>
                          <w:marRight w:val="0"/>
                          <w:marTop w:val="0"/>
                          <w:marBottom w:val="0"/>
                          <w:divBdr>
                            <w:top w:val="none" w:sz="0" w:space="0" w:color="auto"/>
                            <w:left w:val="none" w:sz="0" w:space="0" w:color="auto"/>
                            <w:bottom w:val="none" w:sz="0" w:space="0" w:color="auto"/>
                            <w:right w:val="none" w:sz="0" w:space="0" w:color="auto"/>
                          </w:divBdr>
                          <w:divsChild>
                            <w:div w:id="1852183262">
                              <w:marLeft w:val="0"/>
                              <w:marRight w:val="0"/>
                              <w:marTop w:val="0"/>
                              <w:marBottom w:val="0"/>
                              <w:divBdr>
                                <w:top w:val="none" w:sz="0" w:space="0" w:color="auto"/>
                                <w:left w:val="none" w:sz="0" w:space="0" w:color="auto"/>
                                <w:bottom w:val="none" w:sz="0" w:space="0" w:color="auto"/>
                                <w:right w:val="none" w:sz="0" w:space="0" w:color="auto"/>
                              </w:divBdr>
                            </w:div>
                            <w:div w:id="1549297655">
                              <w:marLeft w:val="0"/>
                              <w:marRight w:val="0"/>
                              <w:marTop w:val="0"/>
                              <w:marBottom w:val="0"/>
                              <w:divBdr>
                                <w:top w:val="none" w:sz="0" w:space="0" w:color="auto"/>
                                <w:left w:val="none" w:sz="0" w:space="0" w:color="auto"/>
                                <w:bottom w:val="none" w:sz="0" w:space="0" w:color="auto"/>
                                <w:right w:val="none" w:sz="0" w:space="0" w:color="auto"/>
                              </w:divBdr>
                            </w:div>
                            <w:div w:id="542981642">
                              <w:marLeft w:val="0"/>
                              <w:marRight w:val="0"/>
                              <w:marTop w:val="0"/>
                              <w:marBottom w:val="0"/>
                              <w:divBdr>
                                <w:top w:val="none" w:sz="0" w:space="0" w:color="auto"/>
                                <w:left w:val="none" w:sz="0" w:space="0" w:color="auto"/>
                                <w:bottom w:val="none" w:sz="0" w:space="0" w:color="auto"/>
                                <w:right w:val="none" w:sz="0" w:space="0" w:color="auto"/>
                              </w:divBdr>
                            </w:div>
                            <w:div w:id="239413171">
                              <w:marLeft w:val="0"/>
                              <w:marRight w:val="0"/>
                              <w:marTop w:val="0"/>
                              <w:marBottom w:val="0"/>
                              <w:divBdr>
                                <w:top w:val="none" w:sz="0" w:space="0" w:color="auto"/>
                                <w:left w:val="none" w:sz="0" w:space="0" w:color="auto"/>
                                <w:bottom w:val="none" w:sz="0" w:space="0" w:color="auto"/>
                                <w:right w:val="none" w:sz="0" w:space="0" w:color="auto"/>
                              </w:divBdr>
                            </w:div>
                            <w:div w:id="442504849">
                              <w:marLeft w:val="0"/>
                              <w:marRight w:val="0"/>
                              <w:marTop w:val="0"/>
                              <w:marBottom w:val="0"/>
                              <w:divBdr>
                                <w:top w:val="none" w:sz="0" w:space="0" w:color="auto"/>
                                <w:left w:val="none" w:sz="0" w:space="0" w:color="auto"/>
                                <w:bottom w:val="none" w:sz="0" w:space="0" w:color="auto"/>
                                <w:right w:val="none" w:sz="0" w:space="0" w:color="auto"/>
                              </w:divBdr>
                            </w:div>
                            <w:div w:id="1465150078">
                              <w:marLeft w:val="0"/>
                              <w:marRight w:val="0"/>
                              <w:marTop w:val="0"/>
                              <w:marBottom w:val="0"/>
                              <w:divBdr>
                                <w:top w:val="none" w:sz="0" w:space="0" w:color="auto"/>
                                <w:left w:val="none" w:sz="0" w:space="0" w:color="auto"/>
                                <w:bottom w:val="none" w:sz="0" w:space="0" w:color="auto"/>
                                <w:right w:val="none" w:sz="0" w:space="0" w:color="auto"/>
                              </w:divBdr>
                            </w:div>
                            <w:div w:id="2062557229">
                              <w:marLeft w:val="0"/>
                              <w:marRight w:val="0"/>
                              <w:marTop w:val="0"/>
                              <w:marBottom w:val="0"/>
                              <w:divBdr>
                                <w:top w:val="none" w:sz="0" w:space="0" w:color="auto"/>
                                <w:left w:val="none" w:sz="0" w:space="0" w:color="auto"/>
                                <w:bottom w:val="none" w:sz="0" w:space="0" w:color="auto"/>
                                <w:right w:val="none" w:sz="0" w:space="0" w:color="auto"/>
                              </w:divBdr>
                            </w:div>
                            <w:div w:id="2057000894">
                              <w:marLeft w:val="0"/>
                              <w:marRight w:val="0"/>
                              <w:marTop w:val="0"/>
                              <w:marBottom w:val="0"/>
                              <w:divBdr>
                                <w:top w:val="none" w:sz="0" w:space="0" w:color="auto"/>
                                <w:left w:val="none" w:sz="0" w:space="0" w:color="auto"/>
                                <w:bottom w:val="none" w:sz="0" w:space="0" w:color="auto"/>
                                <w:right w:val="none" w:sz="0" w:space="0" w:color="auto"/>
                              </w:divBdr>
                            </w:div>
                            <w:div w:id="1424258893">
                              <w:marLeft w:val="0"/>
                              <w:marRight w:val="0"/>
                              <w:marTop w:val="0"/>
                              <w:marBottom w:val="0"/>
                              <w:divBdr>
                                <w:top w:val="none" w:sz="0" w:space="0" w:color="auto"/>
                                <w:left w:val="none" w:sz="0" w:space="0" w:color="auto"/>
                                <w:bottom w:val="none" w:sz="0" w:space="0" w:color="auto"/>
                                <w:right w:val="none" w:sz="0" w:space="0" w:color="auto"/>
                              </w:divBdr>
                              <w:divsChild>
                                <w:div w:id="1178085291">
                                  <w:marLeft w:val="0"/>
                                  <w:marRight w:val="0"/>
                                  <w:marTop w:val="0"/>
                                  <w:marBottom w:val="0"/>
                                  <w:divBdr>
                                    <w:top w:val="none" w:sz="0" w:space="0" w:color="auto"/>
                                    <w:left w:val="none" w:sz="0" w:space="0" w:color="auto"/>
                                    <w:bottom w:val="none" w:sz="0" w:space="0" w:color="auto"/>
                                    <w:right w:val="none" w:sz="0" w:space="0" w:color="auto"/>
                                  </w:divBdr>
                                </w:div>
                                <w:div w:id="1372337965">
                                  <w:marLeft w:val="0"/>
                                  <w:marRight w:val="0"/>
                                  <w:marTop w:val="0"/>
                                  <w:marBottom w:val="0"/>
                                  <w:divBdr>
                                    <w:top w:val="none" w:sz="0" w:space="0" w:color="auto"/>
                                    <w:left w:val="none" w:sz="0" w:space="0" w:color="auto"/>
                                    <w:bottom w:val="none" w:sz="0" w:space="0" w:color="auto"/>
                                    <w:right w:val="none" w:sz="0" w:space="0" w:color="auto"/>
                                  </w:divBdr>
                                </w:div>
                                <w:div w:id="1318731945">
                                  <w:marLeft w:val="0"/>
                                  <w:marRight w:val="0"/>
                                  <w:marTop w:val="0"/>
                                  <w:marBottom w:val="0"/>
                                  <w:divBdr>
                                    <w:top w:val="none" w:sz="0" w:space="0" w:color="auto"/>
                                    <w:left w:val="none" w:sz="0" w:space="0" w:color="auto"/>
                                    <w:bottom w:val="none" w:sz="0" w:space="0" w:color="auto"/>
                                    <w:right w:val="none" w:sz="0" w:space="0" w:color="auto"/>
                                  </w:divBdr>
                                </w:div>
                                <w:div w:id="654072687">
                                  <w:marLeft w:val="0"/>
                                  <w:marRight w:val="0"/>
                                  <w:marTop w:val="0"/>
                                  <w:marBottom w:val="0"/>
                                  <w:divBdr>
                                    <w:top w:val="none" w:sz="0" w:space="0" w:color="auto"/>
                                    <w:left w:val="none" w:sz="0" w:space="0" w:color="auto"/>
                                    <w:bottom w:val="none" w:sz="0" w:space="0" w:color="auto"/>
                                    <w:right w:val="none" w:sz="0" w:space="0" w:color="auto"/>
                                  </w:divBdr>
                                </w:div>
                                <w:div w:id="1543054538">
                                  <w:marLeft w:val="0"/>
                                  <w:marRight w:val="0"/>
                                  <w:marTop w:val="0"/>
                                  <w:marBottom w:val="0"/>
                                  <w:divBdr>
                                    <w:top w:val="none" w:sz="0" w:space="0" w:color="auto"/>
                                    <w:left w:val="none" w:sz="0" w:space="0" w:color="auto"/>
                                    <w:bottom w:val="none" w:sz="0" w:space="0" w:color="auto"/>
                                    <w:right w:val="none" w:sz="0" w:space="0" w:color="auto"/>
                                  </w:divBdr>
                                </w:div>
                                <w:div w:id="1831944495">
                                  <w:marLeft w:val="0"/>
                                  <w:marRight w:val="0"/>
                                  <w:marTop w:val="0"/>
                                  <w:marBottom w:val="0"/>
                                  <w:divBdr>
                                    <w:top w:val="none" w:sz="0" w:space="0" w:color="auto"/>
                                    <w:left w:val="none" w:sz="0" w:space="0" w:color="auto"/>
                                    <w:bottom w:val="none" w:sz="0" w:space="0" w:color="auto"/>
                                    <w:right w:val="none" w:sz="0" w:space="0" w:color="auto"/>
                                  </w:divBdr>
                                </w:div>
                                <w:div w:id="1099566662">
                                  <w:marLeft w:val="0"/>
                                  <w:marRight w:val="0"/>
                                  <w:marTop w:val="0"/>
                                  <w:marBottom w:val="0"/>
                                  <w:divBdr>
                                    <w:top w:val="none" w:sz="0" w:space="0" w:color="auto"/>
                                    <w:left w:val="none" w:sz="0" w:space="0" w:color="auto"/>
                                    <w:bottom w:val="none" w:sz="0" w:space="0" w:color="auto"/>
                                    <w:right w:val="none" w:sz="0" w:space="0" w:color="auto"/>
                                  </w:divBdr>
                                </w:div>
                                <w:div w:id="820538283">
                                  <w:marLeft w:val="0"/>
                                  <w:marRight w:val="0"/>
                                  <w:marTop w:val="0"/>
                                  <w:marBottom w:val="0"/>
                                  <w:divBdr>
                                    <w:top w:val="none" w:sz="0" w:space="0" w:color="auto"/>
                                    <w:left w:val="none" w:sz="0" w:space="0" w:color="auto"/>
                                    <w:bottom w:val="none" w:sz="0" w:space="0" w:color="auto"/>
                                    <w:right w:val="none" w:sz="0" w:space="0" w:color="auto"/>
                                  </w:divBdr>
                                </w:div>
                                <w:div w:id="918442497">
                                  <w:marLeft w:val="0"/>
                                  <w:marRight w:val="0"/>
                                  <w:marTop w:val="0"/>
                                  <w:marBottom w:val="0"/>
                                  <w:divBdr>
                                    <w:top w:val="none" w:sz="0" w:space="0" w:color="auto"/>
                                    <w:left w:val="none" w:sz="0" w:space="0" w:color="auto"/>
                                    <w:bottom w:val="none" w:sz="0" w:space="0" w:color="auto"/>
                                    <w:right w:val="none" w:sz="0" w:space="0" w:color="auto"/>
                                  </w:divBdr>
                                </w:div>
                                <w:div w:id="350375050">
                                  <w:marLeft w:val="0"/>
                                  <w:marRight w:val="0"/>
                                  <w:marTop w:val="0"/>
                                  <w:marBottom w:val="0"/>
                                  <w:divBdr>
                                    <w:top w:val="none" w:sz="0" w:space="0" w:color="auto"/>
                                    <w:left w:val="none" w:sz="0" w:space="0" w:color="auto"/>
                                    <w:bottom w:val="none" w:sz="0" w:space="0" w:color="auto"/>
                                    <w:right w:val="none" w:sz="0" w:space="0" w:color="auto"/>
                                  </w:divBdr>
                                </w:div>
                                <w:div w:id="1847405903">
                                  <w:marLeft w:val="0"/>
                                  <w:marRight w:val="0"/>
                                  <w:marTop w:val="0"/>
                                  <w:marBottom w:val="0"/>
                                  <w:divBdr>
                                    <w:top w:val="none" w:sz="0" w:space="0" w:color="auto"/>
                                    <w:left w:val="none" w:sz="0" w:space="0" w:color="auto"/>
                                    <w:bottom w:val="none" w:sz="0" w:space="0" w:color="auto"/>
                                    <w:right w:val="none" w:sz="0" w:space="0" w:color="auto"/>
                                  </w:divBdr>
                                </w:div>
                                <w:div w:id="1135415989">
                                  <w:marLeft w:val="0"/>
                                  <w:marRight w:val="0"/>
                                  <w:marTop w:val="0"/>
                                  <w:marBottom w:val="0"/>
                                  <w:divBdr>
                                    <w:top w:val="none" w:sz="0" w:space="0" w:color="auto"/>
                                    <w:left w:val="none" w:sz="0" w:space="0" w:color="auto"/>
                                    <w:bottom w:val="none" w:sz="0" w:space="0" w:color="auto"/>
                                    <w:right w:val="none" w:sz="0" w:space="0" w:color="auto"/>
                                  </w:divBdr>
                                </w:div>
                                <w:div w:id="870874675">
                                  <w:marLeft w:val="0"/>
                                  <w:marRight w:val="0"/>
                                  <w:marTop w:val="0"/>
                                  <w:marBottom w:val="0"/>
                                  <w:divBdr>
                                    <w:top w:val="none" w:sz="0" w:space="0" w:color="auto"/>
                                    <w:left w:val="none" w:sz="0" w:space="0" w:color="auto"/>
                                    <w:bottom w:val="none" w:sz="0" w:space="0" w:color="auto"/>
                                    <w:right w:val="none" w:sz="0" w:space="0" w:color="auto"/>
                                  </w:divBdr>
                                </w:div>
                                <w:div w:id="379791454">
                                  <w:marLeft w:val="0"/>
                                  <w:marRight w:val="0"/>
                                  <w:marTop w:val="0"/>
                                  <w:marBottom w:val="0"/>
                                  <w:divBdr>
                                    <w:top w:val="none" w:sz="0" w:space="0" w:color="auto"/>
                                    <w:left w:val="none" w:sz="0" w:space="0" w:color="auto"/>
                                    <w:bottom w:val="none" w:sz="0" w:space="0" w:color="auto"/>
                                    <w:right w:val="none" w:sz="0" w:space="0" w:color="auto"/>
                                  </w:divBdr>
                                </w:div>
                                <w:div w:id="739134844">
                                  <w:marLeft w:val="0"/>
                                  <w:marRight w:val="0"/>
                                  <w:marTop w:val="0"/>
                                  <w:marBottom w:val="0"/>
                                  <w:divBdr>
                                    <w:top w:val="none" w:sz="0" w:space="0" w:color="auto"/>
                                    <w:left w:val="none" w:sz="0" w:space="0" w:color="auto"/>
                                    <w:bottom w:val="none" w:sz="0" w:space="0" w:color="auto"/>
                                    <w:right w:val="none" w:sz="0" w:space="0" w:color="auto"/>
                                  </w:divBdr>
                                </w:div>
                                <w:div w:id="941569636">
                                  <w:marLeft w:val="0"/>
                                  <w:marRight w:val="0"/>
                                  <w:marTop w:val="0"/>
                                  <w:marBottom w:val="0"/>
                                  <w:divBdr>
                                    <w:top w:val="none" w:sz="0" w:space="0" w:color="auto"/>
                                    <w:left w:val="none" w:sz="0" w:space="0" w:color="auto"/>
                                    <w:bottom w:val="none" w:sz="0" w:space="0" w:color="auto"/>
                                    <w:right w:val="none" w:sz="0" w:space="0" w:color="auto"/>
                                  </w:divBdr>
                                </w:div>
                                <w:div w:id="867639968">
                                  <w:marLeft w:val="0"/>
                                  <w:marRight w:val="0"/>
                                  <w:marTop w:val="0"/>
                                  <w:marBottom w:val="0"/>
                                  <w:divBdr>
                                    <w:top w:val="none" w:sz="0" w:space="0" w:color="auto"/>
                                    <w:left w:val="none" w:sz="0" w:space="0" w:color="auto"/>
                                    <w:bottom w:val="none" w:sz="0" w:space="0" w:color="auto"/>
                                    <w:right w:val="none" w:sz="0" w:space="0" w:color="auto"/>
                                  </w:divBdr>
                                </w:div>
                                <w:div w:id="1612785495">
                                  <w:marLeft w:val="0"/>
                                  <w:marRight w:val="0"/>
                                  <w:marTop w:val="0"/>
                                  <w:marBottom w:val="0"/>
                                  <w:divBdr>
                                    <w:top w:val="none" w:sz="0" w:space="0" w:color="auto"/>
                                    <w:left w:val="none" w:sz="0" w:space="0" w:color="auto"/>
                                    <w:bottom w:val="none" w:sz="0" w:space="0" w:color="auto"/>
                                    <w:right w:val="none" w:sz="0" w:space="0" w:color="auto"/>
                                  </w:divBdr>
                                </w:div>
                                <w:div w:id="1271276788">
                                  <w:marLeft w:val="0"/>
                                  <w:marRight w:val="0"/>
                                  <w:marTop w:val="0"/>
                                  <w:marBottom w:val="0"/>
                                  <w:divBdr>
                                    <w:top w:val="none" w:sz="0" w:space="0" w:color="auto"/>
                                    <w:left w:val="none" w:sz="0" w:space="0" w:color="auto"/>
                                    <w:bottom w:val="none" w:sz="0" w:space="0" w:color="auto"/>
                                    <w:right w:val="none" w:sz="0" w:space="0" w:color="auto"/>
                                  </w:divBdr>
                                </w:div>
                                <w:div w:id="1058020458">
                                  <w:marLeft w:val="0"/>
                                  <w:marRight w:val="0"/>
                                  <w:marTop w:val="0"/>
                                  <w:marBottom w:val="0"/>
                                  <w:divBdr>
                                    <w:top w:val="none" w:sz="0" w:space="0" w:color="auto"/>
                                    <w:left w:val="none" w:sz="0" w:space="0" w:color="auto"/>
                                    <w:bottom w:val="none" w:sz="0" w:space="0" w:color="auto"/>
                                    <w:right w:val="none" w:sz="0" w:space="0" w:color="auto"/>
                                  </w:divBdr>
                                </w:div>
                                <w:div w:id="58707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186585">
              <w:marLeft w:val="0"/>
              <w:marRight w:val="0"/>
              <w:marTop w:val="115"/>
              <w:marBottom w:val="58"/>
              <w:divBdr>
                <w:top w:val="single" w:sz="4" w:space="6" w:color="DDDDDD"/>
                <w:left w:val="none" w:sz="0" w:space="0" w:color="auto"/>
                <w:bottom w:val="none" w:sz="0" w:space="0" w:color="auto"/>
                <w:right w:val="none" w:sz="0" w:space="0" w:color="auto"/>
              </w:divBdr>
            </w:div>
          </w:divsChild>
        </w:div>
        <w:div w:id="9918961">
          <w:marLeft w:val="0"/>
          <w:marRight w:val="0"/>
          <w:marTop w:val="120"/>
          <w:marBottom w:val="0"/>
          <w:divBdr>
            <w:top w:val="single" w:sz="4" w:space="7" w:color="E0E1DB"/>
            <w:left w:val="single" w:sz="4" w:space="7" w:color="E0E1DB"/>
            <w:bottom w:val="single" w:sz="4" w:space="7" w:color="E0E1DB"/>
            <w:right w:val="single" w:sz="4" w:space="7" w:color="E0E1DB"/>
          </w:divBdr>
          <w:divsChild>
            <w:div w:id="1346785362">
              <w:marLeft w:val="0"/>
              <w:marRight w:val="0"/>
              <w:marTop w:val="0"/>
              <w:marBottom w:val="0"/>
              <w:divBdr>
                <w:top w:val="none" w:sz="0" w:space="0" w:color="auto"/>
                <w:left w:val="none" w:sz="0" w:space="0" w:color="auto"/>
                <w:bottom w:val="none" w:sz="0" w:space="0" w:color="auto"/>
                <w:right w:val="none" w:sz="0" w:space="0" w:color="auto"/>
              </w:divBdr>
            </w:div>
          </w:divsChild>
        </w:div>
        <w:div w:id="2135440459">
          <w:marLeft w:val="0"/>
          <w:marRight w:val="0"/>
          <w:marTop w:val="120"/>
          <w:marBottom w:val="0"/>
          <w:divBdr>
            <w:top w:val="single" w:sz="4" w:space="6" w:color="E0E1DB"/>
            <w:left w:val="single" w:sz="4" w:space="6" w:color="E0E1DB"/>
            <w:bottom w:val="single" w:sz="4" w:space="6" w:color="E0E1DB"/>
            <w:right w:val="single" w:sz="4" w:space="6" w:color="E0E1DB"/>
          </w:divBdr>
          <w:divsChild>
            <w:div w:id="1997955943">
              <w:marLeft w:val="0"/>
              <w:marRight w:val="0"/>
              <w:marTop w:val="0"/>
              <w:marBottom w:val="0"/>
              <w:divBdr>
                <w:top w:val="none" w:sz="0" w:space="0" w:color="auto"/>
                <w:left w:val="none" w:sz="0" w:space="0" w:color="auto"/>
                <w:bottom w:val="dotted" w:sz="4" w:space="7" w:color="EEEEEE"/>
                <w:right w:val="none" w:sz="0" w:space="0" w:color="auto"/>
              </w:divBdr>
              <w:divsChild>
                <w:div w:id="46496050">
                  <w:marLeft w:val="48"/>
                  <w:marRight w:val="0"/>
                  <w:marTop w:val="0"/>
                  <w:marBottom w:val="0"/>
                  <w:divBdr>
                    <w:top w:val="none" w:sz="0" w:space="0" w:color="auto"/>
                    <w:left w:val="none" w:sz="0" w:space="0" w:color="auto"/>
                    <w:bottom w:val="none" w:sz="0" w:space="0" w:color="auto"/>
                    <w:right w:val="none" w:sz="0" w:space="0" w:color="auto"/>
                  </w:divBdr>
                </w:div>
                <w:div w:id="538906356">
                  <w:marLeft w:val="0"/>
                  <w:marRight w:val="0"/>
                  <w:marTop w:val="72"/>
                  <w:marBottom w:val="120"/>
                  <w:divBdr>
                    <w:top w:val="none" w:sz="0" w:space="0" w:color="auto"/>
                    <w:left w:val="none" w:sz="0" w:space="0" w:color="auto"/>
                    <w:bottom w:val="none" w:sz="0" w:space="0" w:color="auto"/>
                    <w:right w:val="none" w:sz="0" w:space="0" w:color="auto"/>
                  </w:divBdr>
                </w:div>
                <w:div w:id="1798599075">
                  <w:marLeft w:val="0"/>
                  <w:marRight w:val="72"/>
                  <w:marTop w:val="0"/>
                  <w:marBottom w:val="120"/>
                  <w:divBdr>
                    <w:top w:val="none" w:sz="0" w:space="0" w:color="auto"/>
                    <w:left w:val="none" w:sz="0" w:space="0" w:color="auto"/>
                    <w:bottom w:val="none" w:sz="0" w:space="0" w:color="auto"/>
                    <w:right w:val="none" w:sz="0" w:space="0" w:color="auto"/>
                  </w:divBdr>
                  <w:divsChild>
                    <w:div w:id="95217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813595">
      <w:bodyDiv w:val="1"/>
      <w:marLeft w:val="0"/>
      <w:marRight w:val="0"/>
      <w:marTop w:val="0"/>
      <w:marBottom w:val="0"/>
      <w:divBdr>
        <w:top w:val="none" w:sz="0" w:space="0" w:color="auto"/>
        <w:left w:val="none" w:sz="0" w:space="0" w:color="auto"/>
        <w:bottom w:val="none" w:sz="0" w:space="0" w:color="auto"/>
        <w:right w:val="none" w:sz="0" w:space="0" w:color="auto"/>
      </w:divBdr>
      <w:divsChild>
        <w:div w:id="1698769625">
          <w:marLeft w:val="0"/>
          <w:marRight w:val="0"/>
          <w:marTop w:val="0"/>
          <w:marBottom w:val="0"/>
          <w:divBdr>
            <w:top w:val="none" w:sz="0" w:space="0" w:color="auto"/>
            <w:left w:val="none" w:sz="0" w:space="0" w:color="auto"/>
            <w:bottom w:val="none" w:sz="0" w:space="0" w:color="auto"/>
            <w:right w:val="none" w:sz="0" w:space="0" w:color="auto"/>
          </w:divBdr>
        </w:div>
        <w:div w:id="1270620017">
          <w:marLeft w:val="0"/>
          <w:marRight w:val="0"/>
          <w:marTop w:val="0"/>
          <w:marBottom w:val="225"/>
          <w:divBdr>
            <w:top w:val="none" w:sz="0" w:space="0" w:color="auto"/>
            <w:left w:val="none" w:sz="0" w:space="0" w:color="auto"/>
            <w:bottom w:val="none" w:sz="0" w:space="0" w:color="auto"/>
            <w:right w:val="none" w:sz="0" w:space="0" w:color="auto"/>
          </w:divBdr>
        </w:div>
      </w:divsChild>
    </w:div>
    <w:div w:id="914511883">
      <w:bodyDiv w:val="1"/>
      <w:marLeft w:val="0"/>
      <w:marRight w:val="0"/>
      <w:marTop w:val="0"/>
      <w:marBottom w:val="0"/>
      <w:divBdr>
        <w:top w:val="none" w:sz="0" w:space="0" w:color="auto"/>
        <w:left w:val="none" w:sz="0" w:space="0" w:color="auto"/>
        <w:bottom w:val="none" w:sz="0" w:space="0" w:color="auto"/>
        <w:right w:val="none" w:sz="0" w:space="0" w:color="auto"/>
      </w:divBdr>
      <w:divsChild>
        <w:div w:id="1966887877">
          <w:marLeft w:val="0"/>
          <w:marRight w:val="0"/>
          <w:marTop w:val="0"/>
          <w:marBottom w:val="0"/>
          <w:divBdr>
            <w:top w:val="none" w:sz="0" w:space="0" w:color="auto"/>
            <w:left w:val="none" w:sz="0" w:space="0" w:color="auto"/>
            <w:bottom w:val="none" w:sz="0" w:space="0" w:color="auto"/>
            <w:right w:val="none" w:sz="0" w:space="0" w:color="auto"/>
          </w:divBdr>
          <w:divsChild>
            <w:div w:id="1686438882">
              <w:marLeft w:val="0"/>
              <w:marRight w:val="0"/>
              <w:marTop w:val="242"/>
              <w:marBottom w:val="0"/>
              <w:divBdr>
                <w:top w:val="none" w:sz="0" w:space="0" w:color="auto"/>
                <w:left w:val="none" w:sz="0" w:space="0" w:color="auto"/>
                <w:bottom w:val="none" w:sz="0" w:space="0" w:color="auto"/>
                <w:right w:val="none" w:sz="0" w:space="0" w:color="auto"/>
              </w:divBdr>
            </w:div>
          </w:divsChild>
        </w:div>
        <w:div w:id="1155147246">
          <w:marLeft w:val="0"/>
          <w:marRight w:val="0"/>
          <w:marTop w:val="0"/>
          <w:marBottom w:val="0"/>
          <w:divBdr>
            <w:top w:val="none" w:sz="0" w:space="0" w:color="auto"/>
            <w:left w:val="none" w:sz="0" w:space="0" w:color="auto"/>
            <w:bottom w:val="none" w:sz="0" w:space="0" w:color="auto"/>
            <w:right w:val="none" w:sz="0" w:space="0" w:color="auto"/>
          </w:divBdr>
          <w:divsChild>
            <w:div w:id="395662775">
              <w:marLeft w:val="0"/>
              <w:marRight w:val="0"/>
              <w:marTop w:val="0"/>
              <w:marBottom w:val="0"/>
              <w:divBdr>
                <w:top w:val="none" w:sz="0" w:space="0" w:color="auto"/>
                <w:left w:val="none" w:sz="0" w:space="0" w:color="auto"/>
                <w:bottom w:val="none" w:sz="0" w:space="0" w:color="auto"/>
                <w:right w:val="none" w:sz="0" w:space="0" w:color="auto"/>
              </w:divBdr>
              <w:divsChild>
                <w:div w:id="1501121432">
                  <w:marLeft w:val="0"/>
                  <w:marRight w:val="0"/>
                  <w:marTop w:val="58"/>
                  <w:marBottom w:val="0"/>
                  <w:divBdr>
                    <w:top w:val="none" w:sz="0" w:space="0" w:color="auto"/>
                    <w:left w:val="none" w:sz="0" w:space="0" w:color="auto"/>
                    <w:bottom w:val="none" w:sz="0" w:space="0" w:color="auto"/>
                    <w:right w:val="none" w:sz="0" w:space="0" w:color="auto"/>
                  </w:divBdr>
                </w:div>
              </w:divsChild>
            </w:div>
            <w:div w:id="890774475">
              <w:marLeft w:val="0"/>
              <w:marRight w:val="0"/>
              <w:marTop w:val="288"/>
              <w:marBottom w:val="0"/>
              <w:divBdr>
                <w:top w:val="none" w:sz="0" w:space="0" w:color="auto"/>
                <w:left w:val="none" w:sz="0" w:space="0" w:color="auto"/>
                <w:bottom w:val="none" w:sz="0" w:space="0" w:color="auto"/>
                <w:right w:val="none" w:sz="0" w:space="0" w:color="auto"/>
              </w:divBdr>
              <w:divsChild>
                <w:div w:id="2115514268">
                  <w:marLeft w:val="0"/>
                  <w:marRight w:val="0"/>
                  <w:marTop w:val="0"/>
                  <w:marBottom w:val="0"/>
                  <w:divBdr>
                    <w:top w:val="none" w:sz="0" w:space="0" w:color="auto"/>
                    <w:left w:val="none" w:sz="0" w:space="0" w:color="auto"/>
                    <w:bottom w:val="none" w:sz="0" w:space="0" w:color="auto"/>
                    <w:right w:val="none" w:sz="0" w:space="0" w:color="auto"/>
                  </w:divBdr>
                </w:div>
                <w:div w:id="264924267">
                  <w:marLeft w:val="0"/>
                  <w:marRight w:val="0"/>
                  <w:marTop w:val="0"/>
                  <w:marBottom w:val="0"/>
                  <w:divBdr>
                    <w:top w:val="none" w:sz="0" w:space="0" w:color="auto"/>
                    <w:left w:val="none" w:sz="0" w:space="0" w:color="auto"/>
                    <w:bottom w:val="none" w:sz="0" w:space="0" w:color="auto"/>
                    <w:right w:val="none" w:sz="0" w:space="0" w:color="auto"/>
                  </w:divBdr>
                  <w:divsChild>
                    <w:div w:id="2038194316">
                      <w:marLeft w:val="0"/>
                      <w:marRight w:val="0"/>
                      <w:marTop w:val="0"/>
                      <w:marBottom w:val="0"/>
                      <w:divBdr>
                        <w:top w:val="double" w:sz="4" w:space="6" w:color="FE8943"/>
                        <w:left w:val="double" w:sz="4" w:space="6" w:color="FE8943"/>
                        <w:bottom w:val="double" w:sz="4" w:space="6" w:color="FE8943"/>
                        <w:right w:val="double" w:sz="4" w:space="6" w:color="FE8943"/>
                      </w:divBdr>
                    </w:div>
                  </w:divsChild>
                </w:div>
                <w:div w:id="2104643798">
                  <w:marLeft w:val="0"/>
                  <w:marRight w:val="0"/>
                  <w:marTop w:val="115"/>
                  <w:marBottom w:val="115"/>
                  <w:divBdr>
                    <w:top w:val="single" w:sz="4" w:space="6" w:color="auto"/>
                    <w:left w:val="single" w:sz="4" w:space="6" w:color="auto"/>
                    <w:bottom w:val="single" w:sz="4" w:space="3" w:color="auto"/>
                    <w:right w:val="single" w:sz="4" w:space="6" w:color="auto"/>
                  </w:divBdr>
                </w:div>
              </w:divsChild>
            </w:div>
          </w:divsChild>
        </w:div>
      </w:divsChild>
    </w:div>
    <w:div w:id="920791540">
      <w:bodyDiv w:val="1"/>
      <w:marLeft w:val="0"/>
      <w:marRight w:val="0"/>
      <w:marTop w:val="0"/>
      <w:marBottom w:val="0"/>
      <w:divBdr>
        <w:top w:val="none" w:sz="0" w:space="0" w:color="auto"/>
        <w:left w:val="none" w:sz="0" w:space="0" w:color="auto"/>
        <w:bottom w:val="none" w:sz="0" w:space="0" w:color="auto"/>
        <w:right w:val="none" w:sz="0" w:space="0" w:color="auto"/>
      </w:divBdr>
      <w:divsChild>
        <w:div w:id="1166675847">
          <w:marLeft w:val="0"/>
          <w:marRight w:val="0"/>
          <w:marTop w:val="0"/>
          <w:marBottom w:val="0"/>
          <w:divBdr>
            <w:top w:val="none" w:sz="0" w:space="0" w:color="auto"/>
            <w:left w:val="none" w:sz="0" w:space="0" w:color="auto"/>
            <w:bottom w:val="none" w:sz="0" w:space="0" w:color="auto"/>
            <w:right w:val="none" w:sz="0" w:space="0" w:color="auto"/>
          </w:divBdr>
          <w:divsChild>
            <w:div w:id="1595575">
              <w:marLeft w:val="0"/>
              <w:marRight w:val="0"/>
              <w:marTop w:val="0"/>
              <w:marBottom w:val="0"/>
              <w:divBdr>
                <w:top w:val="none" w:sz="0" w:space="0" w:color="auto"/>
                <w:left w:val="none" w:sz="0" w:space="0" w:color="auto"/>
                <w:bottom w:val="none" w:sz="0" w:space="0" w:color="auto"/>
                <w:right w:val="none" w:sz="0" w:space="0" w:color="auto"/>
              </w:divBdr>
            </w:div>
            <w:div w:id="337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6314">
      <w:bodyDiv w:val="1"/>
      <w:marLeft w:val="0"/>
      <w:marRight w:val="0"/>
      <w:marTop w:val="0"/>
      <w:marBottom w:val="0"/>
      <w:divBdr>
        <w:top w:val="none" w:sz="0" w:space="0" w:color="auto"/>
        <w:left w:val="none" w:sz="0" w:space="0" w:color="auto"/>
        <w:bottom w:val="none" w:sz="0" w:space="0" w:color="auto"/>
        <w:right w:val="none" w:sz="0" w:space="0" w:color="auto"/>
      </w:divBdr>
      <w:divsChild>
        <w:div w:id="1586720746">
          <w:marLeft w:val="960"/>
          <w:marRight w:val="0"/>
          <w:marTop w:val="0"/>
          <w:marBottom w:val="0"/>
          <w:divBdr>
            <w:top w:val="none" w:sz="0" w:space="0" w:color="auto"/>
            <w:left w:val="none" w:sz="0" w:space="0" w:color="auto"/>
            <w:bottom w:val="none" w:sz="0" w:space="0" w:color="auto"/>
            <w:right w:val="none" w:sz="0" w:space="0" w:color="auto"/>
          </w:divBdr>
        </w:div>
        <w:div w:id="167258986">
          <w:marLeft w:val="960"/>
          <w:marRight w:val="0"/>
          <w:marTop w:val="0"/>
          <w:marBottom w:val="0"/>
          <w:divBdr>
            <w:top w:val="none" w:sz="0" w:space="0" w:color="auto"/>
            <w:left w:val="none" w:sz="0" w:space="0" w:color="auto"/>
            <w:bottom w:val="none" w:sz="0" w:space="0" w:color="auto"/>
            <w:right w:val="none" w:sz="0" w:space="0" w:color="auto"/>
          </w:divBdr>
        </w:div>
        <w:div w:id="341510402">
          <w:marLeft w:val="960"/>
          <w:marRight w:val="0"/>
          <w:marTop w:val="0"/>
          <w:marBottom w:val="0"/>
          <w:divBdr>
            <w:top w:val="none" w:sz="0" w:space="0" w:color="auto"/>
            <w:left w:val="none" w:sz="0" w:space="0" w:color="auto"/>
            <w:bottom w:val="none" w:sz="0" w:space="0" w:color="auto"/>
            <w:right w:val="none" w:sz="0" w:space="0" w:color="auto"/>
          </w:divBdr>
        </w:div>
        <w:div w:id="762606077">
          <w:marLeft w:val="960"/>
          <w:marRight w:val="0"/>
          <w:marTop w:val="0"/>
          <w:marBottom w:val="0"/>
          <w:divBdr>
            <w:top w:val="none" w:sz="0" w:space="0" w:color="auto"/>
            <w:left w:val="none" w:sz="0" w:space="0" w:color="auto"/>
            <w:bottom w:val="none" w:sz="0" w:space="0" w:color="auto"/>
            <w:right w:val="none" w:sz="0" w:space="0" w:color="auto"/>
          </w:divBdr>
        </w:div>
        <w:div w:id="713165602">
          <w:marLeft w:val="960"/>
          <w:marRight w:val="0"/>
          <w:marTop w:val="0"/>
          <w:marBottom w:val="0"/>
          <w:divBdr>
            <w:top w:val="none" w:sz="0" w:space="0" w:color="auto"/>
            <w:left w:val="none" w:sz="0" w:space="0" w:color="auto"/>
            <w:bottom w:val="none" w:sz="0" w:space="0" w:color="auto"/>
            <w:right w:val="none" w:sz="0" w:space="0" w:color="auto"/>
          </w:divBdr>
        </w:div>
        <w:div w:id="714234413">
          <w:marLeft w:val="960"/>
          <w:marRight w:val="0"/>
          <w:marTop w:val="0"/>
          <w:marBottom w:val="0"/>
          <w:divBdr>
            <w:top w:val="none" w:sz="0" w:space="0" w:color="auto"/>
            <w:left w:val="none" w:sz="0" w:space="0" w:color="auto"/>
            <w:bottom w:val="none" w:sz="0" w:space="0" w:color="auto"/>
            <w:right w:val="none" w:sz="0" w:space="0" w:color="auto"/>
          </w:divBdr>
        </w:div>
        <w:div w:id="252249533">
          <w:marLeft w:val="0"/>
          <w:marRight w:val="0"/>
          <w:marTop w:val="0"/>
          <w:marBottom w:val="0"/>
          <w:divBdr>
            <w:top w:val="none" w:sz="0" w:space="0" w:color="auto"/>
            <w:left w:val="none" w:sz="0" w:space="0" w:color="auto"/>
            <w:bottom w:val="none" w:sz="0" w:space="0" w:color="auto"/>
            <w:right w:val="none" w:sz="0" w:space="0" w:color="auto"/>
          </w:divBdr>
        </w:div>
        <w:div w:id="548687076">
          <w:marLeft w:val="0"/>
          <w:marRight w:val="0"/>
          <w:marTop w:val="0"/>
          <w:marBottom w:val="0"/>
          <w:divBdr>
            <w:top w:val="none" w:sz="0" w:space="0" w:color="auto"/>
            <w:left w:val="none" w:sz="0" w:space="0" w:color="auto"/>
            <w:bottom w:val="none" w:sz="0" w:space="0" w:color="auto"/>
            <w:right w:val="none" w:sz="0" w:space="0" w:color="auto"/>
          </w:divBdr>
        </w:div>
        <w:div w:id="1792624256">
          <w:marLeft w:val="0"/>
          <w:marRight w:val="0"/>
          <w:marTop w:val="0"/>
          <w:marBottom w:val="0"/>
          <w:divBdr>
            <w:top w:val="none" w:sz="0" w:space="0" w:color="auto"/>
            <w:left w:val="none" w:sz="0" w:space="0" w:color="auto"/>
            <w:bottom w:val="none" w:sz="0" w:space="0" w:color="auto"/>
            <w:right w:val="none" w:sz="0" w:space="0" w:color="auto"/>
          </w:divBdr>
        </w:div>
        <w:div w:id="1224871243">
          <w:marLeft w:val="0"/>
          <w:marRight w:val="0"/>
          <w:marTop w:val="0"/>
          <w:marBottom w:val="0"/>
          <w:divBdr>
            <w:top w:val="none" w:sz="0" w:space="0" w:color="auto"/>
            <w:left w:val="none" w:sz="0" w:space="0" w:color="auto"/>
            <w:bottom w:val="none" w:sz="0" w:space="0" w:color="auto"/>
            <w:right w:val="none" w:sz="0" w:space="0" w:color="auto"/>
          </w:divBdr>
        </w:div>
        <w:div w:id="82265187">
          <w:marLeft w:val="0"/>
          <w:marRight w:val="0"/>
          <w:marTop w:val="0"/>
          <w:marBottom w:val="0"/>
          <w:divBdr>
            <w:top w:val="none" w:sz="0" w:space="0" w:color="auto"/>
            <w:left w:val="none" w:sz="0" w:space="0" w:color="auto"/>
            <w:bottom w:val="none" w:sz="0" w:space="0" w:color="auto"/>
            <w:right w:val="none" w:sz="0" w:space="0" w:color="auto"/>
          </w:divBdr>
        </w:div>
        <w:div w:id="551772011">
          <w:marLeft w:val="0"/>
          <w:marRight w:val="0"/>
          <w:marTop w:val="0"/>
          <w:marBottom w:val="0"/>
          <w:divBdr>
            <w:top w:val="none" w:sz="0" w:space="0" w:color="auto"/>
            <w:left w:val="none" w:sz="0" w:space="0" w:color="auto"/>
            <w:bottom w:val="none" w:sz="0" w:space="0" w:color="auto"/>
            <w:right w:val="none" w:sz="0" w:space="0" w:color="auto"/>
          </w:divBdr>
        </w:div>
        <w:div w:id="688138849">
          <w:marLeft w:val="0"/>
          <w:marRight w:val="0"/>
          <w:marTop w:val="0"/>
          <w:marBottom w:val="0"/>
          <w:divBdr>
            <w:top w:val="none" w:sz="0" w:space="0" w:color="auto"/>
            <w:left w:val="none" w:sz="0" w:space="0" w:color="auto"/>
            <w:bottom w:val="none" w:sz="0" w:space="0" w:color="auto"/>
            <w:right w:val="none" w:sz="0" w:space="0" w:color="auto"/>
          </w:divBdr>
        </w:div>
        <w:div w:id="1696882863">
          <w:marLeft w:val="0"/>
          <w:marRight w:val="0"/>
          <w:marTop w:val="0"/>
          <w:marBottom w:val="0"/>
          <w:divBdr>
            <w:top w:val="none" w:sz="0" w:space="0" w:color="auto"/>
            <w:left w:val="none" w:sz="0" w:space="0" w:color="auto"/>
            <w:bottom w:val="none" w:sz="0" w:space="0" w:color="auto"/>
            <w:right w:val="none" w:sz="0" w:space="0" w:color="auto"/>
          </w:divBdr>
        </w:div>
        <w:div w:id="828791786">
          <w:marLeft w:val="0"/>
          <w:marRight w:val="0"/>
          <w:marTop w:val="0"/>
          <w:marBottom w:val="0"/>
          <w:divBdr>
            <w:top w:val="none" w:sz="0" w:space="0" w:color="auto"/>
            <w:left w:val="none" w:sz="0" w:space="0" w:color="auto"/>
            <w:bottom w:val="none" w:sz="0" w:space="0" w:color="auto"/>
            <w:right w:val="none" w:sz="0" w:space="0" w:color="auto"/>
          </w:divBdr>
        </w:div>
        <w:div w:id="1060977122">
          <w:marLeft w:val="0"/>
          <w:marRight w:val="0"/>
          <w:marTop w:val="0"/>
          <w:marBottom w:val="0"/>
          <w:divBdr>
            <w:top w:val="none" w:sz="0" w:space="0" w:color="auto"/>
            <w:left w:val="none" w:sz="0" w:space="0" w:color="auto"/>
            <w:bottom w:val="none" w:sz="0" w:space="0" w:color="auto"/>
            <w:right w:val="none" w:sz="0" w:space="0" w:color="auto"/>
          </w:divBdr>
        </w:div>
      </w:divsChild>
    </w:div>
    <w:div w:id="958532195">
      <w:bodyDiv w:val="1"/>
      <w:marLeft w:val="0"/>
      <w:marRight w:val="0"/>
      <w:marTop w:val="0"/>
      <w:marBottom w:val="0"/>
      <w:divBdr>
        <w:top w:val="none" w:sz="0" w:space="0" w:color="auto"/>
        <w:left w:val="none" w:sz="0" w:space="0" w:color="auto"/>
        <w:bottom w:val="none" w:sz="0" w:space="0" w:color="auto"/>
        <w:right w:val="none" w:sz="0" w:space="0" w:color="auto"/>
      </w:divBdr>
      <w:divsChild>
        <w:div w:id="996614309">
          <w:marLeft w:val="0"/>
          <w:marRight w:val="0"/>
          <w:marTop w:val="0"/>
          <w:marBottom w:val="0"/>
          <w:divBdr>
            <w:top w:val="none" w:sz="0" w:space="0" w:color="auto"/>
            <w:left w:val="none" w:sz="0" w:space="0" w:color="auto"/>
            <w:bottom w:val="none" w:sz="0" w:space="0" w:color="auto"/>
            <w:right w:val="none" w:sz="0" w:space="0" w:color="auto"/>
          </w:divBdr>
        </w:div>
        <w:div w:id="1720670332">
          <w:marLeft w:val="0"/>
          <w:marRight w:val="0"/>
          <w:marTop w:val="0"/>
          <w:marBottom w:val="173"/>
          <w:divBdr>
            <w:top w:val="none" w:sz="0" w:space="0" w:color="auto"/>
            <w:left w:val="none" w:sz="0" w:space="0" w:color="auto"/>
            <w:bottom w:val="none" w:sz="0" w:space="0" w:color="auto"/>
            <w:right w:val="none" w:sz="0" w:space="0" w:color="auto"/>
          </w:divBdr>
          <w:divsChild>
            <w:div w:id="1207178070">
              <w:marLeft w:val="0"/>
              <w:marRight w:val="0"/>
              <w:marTop w:val="0"/>
              <w:marBottom w:val="0"/>
              <w:divBdr>
                <w:top w:val="none" w:sz="0" w:space="0" w:color="auto"/>
                <w:left w:val="none" w:sz="0" w:space="0" w:color="auto"/>
                <w:bottom w:val="none" w:sz="0" w:space="0" w:color="auto"/>
                <w:right w:val="none" w:sz="0" w:space="0" w:color="auto"/>
              </w:divBdr>
              <w:divsChild>
                <w:div w:id="1193029300">
                  <w:marLeft w:val="0"/>
                  <w:marRight w:val="0"/>
                  <w:marTop w:val="0"/>
                  <w:marBottom w:val="0"/>
                  <w:divBdr>
                    <w:top w:val="none" w:sz="0" w:space="0" w:color="auto"/>
                    <w:left w:val="none" w:sz="0" w:space="0" w:color="auto"/>
                    <w:bottom w:val="none" w:sz="0" w:space="0" w:color="auto"/>
                    <w:right w:val="none" w:sz="0" w:space="0" w:color="auto"/>
                  </w:divBdr>
                  <w:divsChild>
                    <w:div w:id="2035958994">
                      <w:marLeft w:val="0"/>
                      <w:marRight w:val="0"/>
                      <w:marTop w:val="0"/>
                      <w:marBottom w:val="0"/>
                      <w:divBdr>
                        <w:top w:val="none" w:sz="0" w:space="0" w:color="auto"/>
                        <w:left w:val="none" w:sz="0" w:space="0" w:color="auto"/>
                        <w:bottom w:val="none" w:sz="0" w:space="0" w:color="auto"/>
                        <w:right w:val="none" w:sz="0" w:space="0" w:color="auto"/>
                      </w:divBdr>
                      <w:divsChild>
                        <w:div w:id="1979068556">
                          <w:marLeft w:val="0"/>
                          <w:marRight w:val="0"/>
                          <w:marTop w:val="0"/>
                          <w:marBottom w:val="0"/>
                          <w:divBdr>
                            <w:top w:val="none" w:sz="0" w:space="0" w:color="auto"/>
                            <w:left w:val="none" w:sz="0" w:space="0" w:color="auto"/>
                            <w:bottom w:val="none" w:sz="0" w:space="0" w:color="auto"/>
                            <w:right w:val="none" w:sz="0" w:space="0" w:color="auto"/>
                          </w:divBdr>
                        </w:div>
                        <w:div w:id="154339617">
                          <w:marLeft w:val="0"/>
                          <w:marRight w:val="0"/>
                          <w:marTop w:val="0"/>
                          <w:marBottom w:val="0"/>
                          <w:divBdr>
                            <w:top w:val="none" w:sz="0" w:space="0" w:color="auto"/>
                            <w:left w:val="none" w:sz="0" w:space="0" w:color="auto"/>
                            <w:bottom w:val="none" w:sz="0" w:space="0" w:color="auto"/>
                            <w:right w:val="none" w:sz="0" w:space="0" w:color="auto"/>
                          </w:divBdr>
                        </w:div>
                        <w:div w:id="1131896484">
                          <w:marLeft w:val="0"/>
                          <w:marRight w:val="0"/>
                          <w:marTop w:val="0"/>
                          <w:marBottom w:val="0"/>
                          <w:divBdr>
                            <w:top w:val="none" w:sz="0" w:space="0" w:color="auto"/>
                            <w:left w:val="none" w:sz="0" w:space="0" w:color="auto"/>
                            <w:bottom w:val="none" w:sz="0" w:space="0" w:color="auto"/>
                            <w:right w:val="none" w:sz="0" w:space="0" w:color="auto"/>
                          </w:divBdr>
                        </w:div>
                        <w:div w:id="1741826896">
                          <w:marLeft w:val="0"/>
                          <w:marRight w:val="0"/>
                          <w:marTop w:val="0"/>
                          <w:marBottom w:val="0"/>
                          <w:divBdr>
                            <w:top w:val="none" w:sz="0" w:space="0" w:color="auto"/>
                            <w:left w:val="none" w:sz="0" w:space="0" w:color="auto"/>
                            <w:bottom w:val="none" w:sz="0" w:space="0" w:color="auto"/>
                            <w:right w:val="none" w:sz="0" w:space="0" w:color="auto"/>
                          </w:divBdr>
                        </w:div>
                        <w:div w:id="779497369">
                          <w:marLeft w:val="0"/>
                          <w:marRight w:val="0"/>
                          <w:marTop w:val="0"/>
                          <w:marBottom w:val="0"/>
                          <w:divBdr>
                            <w:top w:val="none" w:sz="0" w:space="0" w:color="auto"/>
                            <w:left w:val="none" w:sz="0" w:space="0" w:color="auto"/>
                            <w:bottom w:val="none" w:sz="0" w:space="0" w:color="auto"/>
                            <w:right w:val="none" w:sz="0" w:space="0" w:color="auto"/>
                          </w:divBdr>
                        </w:div>
                        <w:div w:id="654918850">
                          <w:marLeft w:val="0"/>
                          <w:marRight w:val="0"/>
                          <w:marTop w:val="0"/>
                          <w:marBottom w:val="0"/>
                          <w:divBdr>
                            <w:top w:val="none" w:sz="0" w:space="0" w:color="auto"/>
                            <w:left w:val="none" w:sz="0" w:space="0" w:color="auto"/>
                            <w:bottom w:val="none" w:sz="0" w:space="0" w:color="auto"/>
                            <w:right w:val="none" w:sz="0" w:space="0" w:color="auto"/>
                          </w:divBdr>
                        </w:div>
                        <w:div w:id="1795904671">
                          <w:marLeft w:val="0"/>
                          <w:marRight w:val="0"/>
                          <w:marTop w:val="0"/>
                          <w:marBottom w:val="0"/>
                          <w:divBdr>
                            <w:top w:val="none" w:sz="0" w:space="0" w:color="auto"/>
                            <w:left w:val="none" w:sz="0" w:space="0" w:color="auto"/>
                            <w:bottom w:val="none" w:sz="0" w:space="0" w:color="auto"/>
                            <w:right w:val="none" w:sz="0" w:space="0" w:color="auto"/>
                          </w:divBdr>
                        </w:div>
                        <w:div w:id="1908761070">
                          <w:marLeft w:val="0"/>
                          <w:marRight w:val="0"/>
                          <w:marTop w:val="0"/>
                          <w:marBottom w:val="0"/>
                          <w:divBdr>
                            <w:top w:val="none" w:sz="0" w:space="0" w:color="auto"/>
                            <w:left w:val="none" w:sz="0" w:space="0" w:color="auto"/>
                            <w:bottom w:val="none" w:sz="0" w:space="0" w:color="auto"/>
                            <w:right w:val="none" w:sz="0" w:space="0" w:color="auto"/>
                          </w:divBdr>
                        </w:div>
                        <w:div w:id="106509303">
                          <w:marLeft w:val="0"/>
                          <w:marRight w:val="0"/>
                          <w:marTop w:val="0"/>
                          <w:marBottom w:val="0"/>
                          <w:divBdr>
                            <w:top w:val="none" w:sz="0" w:space="0" w:color="auto"/>
                            <w:left w:val="none" w:sz="0" w:space="0" w:color="auto"/>
                            <w:bottom w:val="none" w:sz="0" w:space="0" w:color="auto"/>
                            <w:right w:val="none" w:sz="0" w:space="0" w:color="auto"/>
                          </w:divBdr>
                        </w:div>
                        <w:div w:id="800807717">
                          <w:marLeft w:val="0"/>
                          <w:marRight w:val="0"/>
                          <w:marTop w:val="0"/>
                          <w:marBottom w:val="0"/>
                          <w:divBdr>
                            <w:top w:val="none" w:sz="0" w:space="0" w:color="auto"/>
                            <w:left w:val="none" w:sz="0" w:space="0" w:color="auto"/>
                            <w:bottom w:val="none" w:sz="0" w:space="0" w:color="auto"/>
                            <w:right w:val="none" w:sz="0" w:space="0" w:color="auto"/>
                          </w:divBdr>
                        </w:div>
                        <w:div w:id="891582170">
                          <w:marLeft w:val="0"/>
                          <w:marRight w:val="0"/>
                          <w:marTop w:val="0"/>
                          <w:marBottom w:val="0"/>
                          <w:divBdr>
                            <w:top w:val="none" w:sz="0" w:space="0" w:color="auto"/>
                            <w:left w:val="none" w:sz="0" w:space="0" w:color="auto"/>
                            <w:bottom w:val="none" w:sz="0" w:space="0" w:color="auto"/>
                            <w:right w:val="none" w:sz="0" w:space="0" w:color="auto"/>
                          </w:divBdr>
                        </w:div>
                        <w:div w:id="952632979">
                          <w:marLeft w:val="0"/>
                          <w:marRight w:val="0"/>
                          <w:marTop w:val="0"/>
                          <w:marBottom w:val="0"/>
                          <w:divBdr>
                            <w:top w:val="none" w:sz="0" w:space="0" w:color="auto"/>
                            <w:left w:val="none" w:sz="0" w:space="0" w:color="auto"/>
                            <w:bottom w:val="none" w:sz="0" w:space="0" w:color="auto"/>
                            <w:right w:val="none" w:sz="0" w:space="0" w:color="auto"/>
                          </w:divBdr>
                        </w:div>
                        <w:div w:id="1090394092">
                          <w:marLeft w:val="0"/>
                          <w:marRight w:val="0"/>
                          <w:marTop w:val="0"/>
                          <w:marBottom w:val="0"/>
                          <w:divBdr>
                            <w:top w:val="none" w:sz="0" w:space="0" w:color="auto"/>
                            <w:left w:val="none" w:sz="0" w:space="0" w:color="auto"/>
                            <w:bottom w:val="none" w:sz="0" w:space="0" w:color="auto"/>
                            <w:right w:val="none" w:sz="0" w:space="0" w:color="auto"/>
                          </w:divBdr>
                        </w:div>
                        <w:div w:id="1386873907">
                          <w:marLeft w:val="0"/>
                          <w:marRight w:val="0"/>
                          <w:marTop w:val="0"/>
                          <w:marBottom w:val="0"/>
                          <w:divBdr>
                            <w:top w:val="none" w:sz="0" w:space="0" w:color="auto"/>
                            <w:left w:val="none" w:sz="0" w:space="0" w:color="auto"/>
                            <w:bottom w:val="none" w:sz="0" w:space="0" w:color="auto"/>
                            <w:right w:val="none" w:sz="0" w:space="0" w:color="auto"/>
                          </w:divBdr>
                        </w:div>
                        <w:div w:id="811412466">
                          <w:marLeft w:val="0"/>
                          <w:marRight w:val="0"/>
                          <w:marTop w:val="0"/>
                          <w:marBottom w:val="0"/>
                          <w:divBdr>
                            <w:top w:val="none" w:sz="0" w:space="0" w:color="auto"/>
                            <w:left w:val="none" w:sz="0" w:space="0" w:color="auto"/>
                            <w:bottom w:val="none" w:sz="0" w:space="0" w:color="auto"/>
                            <w:right w:val="none" w:sz="0" w:space="0" w:color="auto"/>
                          </w:divBdr>
                        </w:div>
                        <w:div w:id="141237350">
                          <w:marLeft w:val="0"/>
                          <w:marRight w:val="0"/>
                          <w:marTop w:val="0"/>
                          <w:marBottom w:val="0"/>
                          <w:divBdr>
                            <w:top w:val="none" w:sz="0" w:space="0" w:color="auto"/>
                            <w:left w:val="none" w:sz="0" w:space="0" w:color="auto"/>
                            <w:bottom w:val="none" w:sz="0" w:space="0" w:color="auto"/>
                            <w:right w:val="none" w:sz="0" w:space="0" w:color="auto"/>
                          </w:divBdr>
                        </w:div>
                        <w:div w:id="1924139258">
                          <w:marLeft w:val="0"/>
                          <w:marRight w:val="0"/>
                          <w:marTop w:val="0"/>
                          <w:marBottom w:val="0"/>
                          <w:divBdr>
                            <w:top w:val="none" w:sz="0" w:space="0" w:color="auto"/>
                            <w:left w:val="none" w:sz="0" w:space="0" w:color="auto"/>
                            <w:bottom w:val="none" w:sz="0" w:space="0" w:color="auto"/>
                            <w:right w:val="none" w:sz="0" w:space="0" w:color="auto"/>
                          </w:divBdr>
                        </w:div>
                        <w:div w:id="1619527908">
                          <w:marLeft w:val="0"/>
                          <w:marRight w:val="0"/>
                          <w:marTop w:val="0"/>
                          <w:marBottom w:val="0"/>
                          <w:divBdr>
                            <w:top w:val="none" w:sz="0" w:space="0" w:color="auto"/>
                            <w:left w:val="none" w:sz="0" w:space="0" w:color="auto"/>
                            <w:bottom w:val="none" w:sz="0" w:space="0" w:color="auto"/>
                            <w:right w:val="none" w:sz="0" w:space="0" w:color="auto"/>
                          </w:divBdr>
                        </w:div>
                        <w:div w:id="541484215">
                          <w:marLeft w:val="0"/>
                          <w:marRight w:val="0"/>
                          <w:marTop w:val="0"/>
                          <w:marBottom w:val="0"/>
                          <w:divBdr>
                            <w:top w:val="none" w:sz="0" w:space="0" w:color="auto"/>
                            <w:left w:val="none" w:sz="0" w:space="0" w:color="auto"/>
                            <w:bottom w:val="none" w:sz="0" w:space="0" w:color="auto"/>
                            <w:right w:val="none" w:sz="0" w:space="0" w:color="auto"/>
                          </w:divBdr>
                        </w:div>
                        <w:div w:id="1866598619">
                          <w:marLeft w:val="0"/>
                          <w:marRight w:val="0"/>
                          <w:marTop w:val="0"/>
                          <w:marBottom w:val="0"/>
                          <w:divBdr>
                            <w:top w:val="none" w:sz="0" w:space="0" w:color="auto"/>
                            <w:left w:val="none" w:sz="0" w:space="0" w:color="auto"/>
                            <w:bottom w:val="none" w:sz="0" w:space="0" w:color="auto"/>
                            <w:right w:val="none" w:sz="0" w:space="0" w:color="auto"/>
                          </w:divBdr>
                        </w:div>
                        <w:div w:id="1335649321">
                          <w:marLeft w:val="0"/>
                          <w:marRight w:val="0"/>
                          <w:marTop w:val="0"/>
                          <w:marBottom w:val="0"/>
                          <w:divBdr>
                            <w:top w:val="none" w:sz="0" w:space="0" w:color="auto"/>
                            <w:left w:val="none" w:sz="0" w:space="0" w:color="auto"/>
                            <w:bottom w:val="none" w:sz="0" w:space="0" w:color="auto"/>
                            <w:right w:val="none" w:sz="0" w:space="0" w:color="auto"/>
                          </w:divBdr>
                        </w:div>
                        <w:div w:id="323506696">
                          <w:marLeft w:val="0"/>
                          <w:marRight w:val="0"/>
                          <w:marTop w:val="0"/>
                          <w:marBottom w:val="0"/>
                          <w:divBdr>
                            <w:top w:val="none" w:sz="0" w:space="0" w:color="auto"/>
                            <w:left w:val="none" w:sz="0" w:space="0" w:color="auto"/>
                            <w:bottom w:val="none" w:sz="0" w:space="0" w:color="auto"/>
                            <w:right w:val="none" w:sz="0" w:space="0" w:color="auto"/>
                          </w:divBdr>
                        </w:div>
                        <w:div w:id="414790247">
                          <w:marLeft w:val="0"/>
                          <w:marRight w:val="0"/>
                          <w:marTop w:val="0"/>
                          <w:marBottom w:val="0"/>
                          <w:divBdr>
                            <w:top w:val="none" w:sz="0" w:space="0" w:color="auto"/>
                            <w:left w:val="none" w:sz="0" w:space="0" w:color="auto"/>
                            <w:bottom w:val="none" w:sz="0" w:space="0" w:color="auto"/>
                            <w:right w:val="none" w:sz="0" w:space="0" w:color="auto"/>
                          </w:divBdr>
                        </w:div>
                        <w:div w:id="623924167">
                          <w:marLeft w:val="0"/>
                          <w:marRight w:val="0"/>
                          <w:marTop w:val="0"/>
                          <w:marBottom w:val="0"/>
                          <w:divBdr>
                            <w:top w:val="none" w:sz="0" w:space="0" w:color="auto"/>
                            <w:left w:val="none" w:sz="0" w:space="0" w:color="auto"/>
                            <w:bottom w:val="none" w:sz="0" w:space="0" w:color="auto"/>
                            <w:right w:val="none" w:sz="0" w:space="0" w:color="auto"/>
                          </w:divBdr>
                        </w:div>
                        <w:div w:id="633292123">
                          <w:marLeft w:val="0"/>
                          <w:marRight w:val="0"/>
                          <w:marTop w:val="0"/>
                          <w:marBottom w:val="0"/>
                          <w:divBdr>
                            <w:top w:val="none" w:sz="0" w:space="0" w:color="auto"/>
                            <w:left w:val="none" w:sz="0" w:space="0" w:color="auto"/>
                            <w:bottom w:val="none" w:sz="0" w:space="0" w:color="auto"/>
                            <w:right w:val="none" w:sz="0" w:space="0" w:color="auto"/>
                          </w:divBdr>
                        </w:div>
                        <w:div w:id="1094016616">
                          <w:marLeft w:val="0"/>
                          <w:marRight w:val="0"/>
                          <w:marTop w:val="0"/>
                          <w:marBottom w:val="0"/>
                          <w:divBdr>
                            <w:top w:val="none" w:sz="0" w:space="0" w:color="auto"/>
                            <w:left w:val="none" w:sz="0" w:space="0" w:color="auto"/>
                            <w:bottom w:val="none" w:sz="0" w:space="0" w:color="auto"/>
                            <w:right w:val="none" w:sz="0" w:space="0" w:color="auto"/>
                          </w:divBdr>
                        </w:div>
                        <w:div w:id="1644113299">
                          <w:marLeft w:val="0"/>
                          <w:marRight w:val="0"/>
                          <w:marTop w:val="0"/>
                          <w:marBottom w:val="0"/>
                          <w:divBdr>
                            <w:top w:val="none" w:sz="0" w:space="0" w:color="auto"/>
                            <w:left w:val="none" w:sz="0" w:space="0" w:color="auto"/>
                            <w:bottom w:val="none" w:sz="0" w:space="0" w:color="auto"/>
                            <w:right w:val="none" w:sz="0" w:space="0" w:color="auto"/>
                          </w:divBdr>
                        </w:div>
                        <w:div w:id="135220009">
                          <w:marLeft w:val="0"/>
                          <w:marRight w:val="0"/>
                          <w:marTop w:val="0"/>
                          <w:marBottom w:val="0"/>
                          <w:divBdr>
                            <w:top w:val="none" w:sz="0" w:space="0" w:color="auto"/>
                            <w:left w:val="none" w:sz="0" w:space="0" w:color="auto"/>
                            <w:bottom w:val="none" w:sz="0" w:space="0" w:color="auto"/>
                            <w:right w:val="none" w:sz="0" w:space="0" w:color="auto"/>
                          </w:divBdr>
                        </w:div>
                        <w:div w:id="102262511">
                          <w:marLeft w:val="0"/>
                          <w:marRight w:val="0"/>
                          <w:marTop w:val="0"/>
                          <w:marBottom w:val="0"/>
                          <w:divBdr>
                            <w:top w:val="none" w:sz="0" w:space="0" w:color="auto"/>
                            <w:left w:val="none" w:sz="0" w:space="0" w:color="auto"/>
                            <w:bottom w:val="none" w:sz="0" w:space="0" w:color="auto"/>
                            <w:right w:val="none" w:sz="0" w:space="0" w:color="auto"/>
                          </w:divBdr>
                        </w:div>
                        <w:div w:id="96142032">
                          <w:marLeft w:val="0"/>
                          <w:marRight w:val="0"/>
                          <w:marTop w:val="0"/>
                          <w:marBottom w:val="0"/>
                          <w:divBdr>
                            <w:top w:val="none" w:sz="0" w:space="0" w:color="auto"/>
                            <w:left w:val="none" w:sz="0" w:space="0" w:color="auto"/>
                            <w:bottom w:val="none" w:sz="0" w:space="0" w:color="auto"/>
                            <w:right w:val="none" w:sz="0" w:space="0" w:color="auto"/>
                          </w:divBdr>
                        </w:div>
                        <w:div w:id="1297031781">
                          <w:marLeft w:val="0"/>
                          <w:marRight w:val="0"/>
                          <w:marTop w:val="0"/>
                          <w:marBottom w:val="0"/>
                          <w:divBdr>
                            <w:top w:val="none" w:sz="0" w:space="0" w:color="auto"/>
                            <w:left w:val="none" w:sz="0" w:space="0" w:color="auto"/>
                            <w:bottom w:val="none" w:sz="0" w:space="0" w:color="auto"/>
                            <w:right w:val="none" w:sz="0" w:space="0" w:color="auto"/>
                          </w:divBdr>
                          <w:divsChild>
                            <w:div w:id="1971087059">
                              <w:marLeft w:val="0"/>
                              <w:marRight w:val="0"/>
                              <w:marTop w:val="0"/>
                              <w:marBottom w:val="0"/>
                              <w:divBdr>
                                <w:top w:val="none" w:sz="0" w:space="0" w:color="auto"/>
                                <w:left w:val="none" w:sz="0" w:space="0" w:color="auto"/>
                                <w:bottom w:val="none" w:sz="0" w:space="0" w:color="auto"/>
                                <w:right w:val="none" w:sz="0" w:space="0" w:color="auto"/>
                              </w:divBdr>
                            </w:div>
                            <w:div w:id="1560939299">
                              <w:marLeft w:val="0"/>
                              <w:marRight w:val="0"/>
                              <w:marTop w:val="0"/>
                              <w:marBottom w:val="0"/>
                              <w:divBdr>
                                <w:top w:val="none" w:sz="0" w:space="0" w:color="auto"/>
                                <w:left w:val="none" w:sz="0" w:space="0" w:color="auto"/>
                                <w:bottom w:val="none" w:sz="0" w:space="0" w:color="auto"/>
                                <w:right w:val="none" w:sz="0" w:space="0" w:color="auto"/>
                              </w:divBdr>
                            </w:div>
                          </w:divsChild>
                        </w:div>
                        <w:div w:id="46727821">
                          <w:marLeft w:val="0"/>
                          <w:marRight w:val="0"/>
                          <w:marTop w:val="0"/>
                          <w:marBottom w:val="0"/>
                          <w:divBdr>
                            <w:top w:val="none" w:sz="0" w:space="0" w:color="auto"/>
                            <w:left w:val="none" w:sz="0" w:space="0" w:color="auto"/>
                            <w:bottom w:val="none" w:sz="0" w:space="0" w:color="auto"/>
                            <w:right w:val="none" w:sz="0" w:space="0" w:color="auto"/>
                          </w:divBdr>
                        </w:div>
                        <w:div w:id="1775901805">
                          <w:marLeft w:val="0"/>
                          <w:marRight w:val="0"/>
                          <w:marTop w:val="0"/>
                          <w:marBottom w:val="0"/>
                          <w:divBdr>
                            <w:top w:val="none" w:sz="0" w:space="0" w:color="auto"/>
                            <w:left w:val="none" w:sz="0" w:space="0" w:color="auto"/>
                            <w:bottom w:val="none" w:sz="0" w:space="0" w:color="auto"/>
                            <w:right w:val="none" w:sz="0" w:space="0" w:color="auto"/>
                          </w:divBdr>
                        </w:div>
                        <w:div w:id="258756699">
                          <w:marLeft w:val="0"/>
                          <w:marRight w:val="0"/>
                          <w:marTop w:val="0"/>
                          <w:marBottom w:val="0"/>
                          <w:divBdr>
                            <w:top w:val="none" w:sz="0" w:space="0" w:color="auto"/>
                            <w:left w:val="none" w:sz="0" w:space="0" w:color="auto"/>
                            <w:bottom w:val="none" w:sz="0" w:space="0" w:color="auto"/>
                            <w:right w:val="none" w:sz="0" w:space="0" w:color="auto"/>
                          </w:divBdr>
                        </w:div>
                        <w:div w:id="1374771862">
                          <w:marLeft w:val="0"/>
                          <w:marRight w:val="0"/>
                          <w:marTop w:val="0"/>
                          <w:marBottom w:val="0"/>
                          <w:divBdr>
                            <w:top w:val="none" w:sz="0" w:space="0" w:color="auto"/>
                            <w:left w:val="none" w:sz="0" w:space="0" w:color="auto"/>
                            <w:bottom w:val="none" w:sz="0" w:space="0" w:color="auto"/>
                            <w:right w:val="none" w:sz="0" w:space="0" w:color="auto"/>
                          </w:divBdr>
                        </w:div>
                        <w:div w:id="1137575384">
                          <w:marLeft w:val="0"/>
                          <w:marRight w:val="0"/>
                          <w:marTop w:val="0"/>
                          <w:marBottom w:val="0"/>
                          <w:divBdr>
                            <w:top w:val="none" w:sz="0" w:space="0" w:color="auto"/>
                            <w:left w:val="none" w:sz="0" w:space="0" w:color="auto"/>
                            <w:bottom w:val="none" w:sz="0" w:space="0" w:color="auto"/>
                            <w:right w:val="none" w:sz="0" w:space="0" w:color="auto"/>
                          </w:divBdr>
                        </w:div>
                        <w:div w:id="1013916515">
                          <w:marLeft w:val="0"/>
                          <w:marRight w:val="0"/>
                          <w:marTop w:val="0"/>
                          <w:marBottom w:val="0"/>
                          <w:divBdr>
                            <w:top w:val="none" w:sz="0" w:space="0" w:color="auto"/>
                            <w:left w:val="none" w:sz="0" w:space="0" w:color="auto"/>
                            <w:bottom w:val="none" w:sz="0" w:space="0" w:color="auto"/>
                            <w:right w:val="none" w:sz="0" w:space="0" w:color="auto"/>
                          </w:divBdr>
                        </w:div>
                        <w:div w:id="514736028">
                          <w:marLeft w:val="0"/>
                          <w:marRight w:val="0"/>
                          <w:marTop w:val="0"/>
                          <w:marBottom w:val="0"/>
                          <w:divBdr>
                            <w:top w:val="none" w:sz="0" w:space="0" w:color="auto"/>
                            <w:left w:val="none" w:sz="0" w:space="0" w:color="auto"/>
                            <w:bottom w:val="none" w:sz="0" w:space="0" w:color="auto"/>
                            <w:right w:val="none" w:sz="0" w:space="0" w:color="auto"/>
                          </w:divBdr>
                        </w:div>
                        <w:div w:id="1535314546">
                          <w:marLeft w:val="0"/>
                          <w:marRight w:val="0"/>
                          <w:marTop w:val="0"/>
                          <w:marBottom w:val="0"/>
                          <w:divBdr>
                            <w:top w:val="none" w:sz="0" w:space="0" w:color="auto"/>
                            <w:left w:val="none" w:sz="0" w:space="0" w:color="auto"/>
                            <w:bottom w:val="none" w:sz="0" w:space="0" w:color="auto"/>
                            <w:right w:val="none" w:sz="0" w:space="0" w:color="auto"/>
                          </w:divBdr>
                        </w:div>
                        <w:div w:id="1016927771">
                          <w:marLeft w:val="0"/>
                          <w:marRight w:val="0"/>
                          <w:marTop w:val="0"/>
                          <w:marBottom w:val="0"/>
                          <w:divBdr>
                            <w:top w:val="none" w:sz="0" w:space="0" w:color="auto"/>
                            <w:left w:val="none" w:sz="0" w:space="0" w:color="auto"/>
                            <w:bottom w:val="none" w:sz="0" w:space="0" w:color="auto"/>
                            <w:right w:val="none" w:sz="0" w:space="0" w:color="auto"/>
                          </w:divBdr>
                        </w:div>
                        <w:div w:id="396444190">
                          <w:marLeft w:val="0"/>
                          <w:marRight w:val="0"/>
                          <w:marTop w:val="0"/>
                          <w:marBottom w:val="0"/>
                          <w:divBdr>
                            <w:top w:val="none" w:sz="0" w:space="0" w:color="auto"/>
                            <w:left w:val="none" w:sz="0" w:space="0" w:color="auto"/>
                            <w:bottom w:val="none" w:sz="0" w:space="0" w:color="auto"/>
                            <w:right w:val="none" w:sz="0" w:space="0" w:color="auto"/>
                          </w:divBdr>
                        </w:div>
                        <w:div w:id="317541833">
                          <w:marLeft w:val="0"/>
                          <w:marRight w:val="0"/>
                          <w:marTop w:val="0"/>
                          <w:marBottom w:val="0"/>
                          <w:divBdr>
                            <w:top w:val="none" w:sz="0" w:space="0" w:color="auto"/>
                            <w:left w:val="none" w:sz="0" w:space="0" w:color="auto"/>
                            <w:bottom w:val="none" w:sz="0" w:space="0" w:color="auto"/>
                            <w:right w:val="none" w:sz="0" w:space="0" w:color="auto"/>
                          </w:divBdr>
                        </w:div>
                        <w:div w:id="1050036967">
                          <w:marLeft w:val="0"/>
                          <w:marRight w:val="0"/>
                          <w:marTop w:val="0"/>
                          <w:marBottom w:val="0"/>
                          <w:divBdr>
                            <w:top w:val="none" w:sz="0" w:space="0" w:color="auto"/>
                            <w:left w:val="none" w:sz="0" w:space="0" w:color="auto"/>
                            <w:bottom w:val="none" w:sz="0" w:space="0" w:color="auto"/>
                            <w:right w:val="none" w:sz="0" w:space="0" w:color="auto"/>
                          </w:divBdr>
                        </w:div>
                        <w:div w:id="531572801">
                          <w:marLeft w:val="0"/>
                          <w:marRight w:val="0"/>
                          <w:marTop w:val="0"/>
                          <w:marBottom w:val="0"/>
                          <w:divBdr>
                            <w:top w:val="none" w:sz="0" w:space="0" w:color="auto"/>
                            <w:left w:val="none" w:sz="0" w:space="0" w:color="auto"/>
                            <w:bottom w:val="none" w:sz="0" w:space="0" w:color="auto"/>
                            <w:right w:val="none" w:sz="0" w:space="0" w:color="auto"/>
                          </w:divBdr>
                        </w:div>
                        <w:div w:id="1759017082">
                          <w:marLeft w:val="0"/>
                          <w:marRight w:val="0"/>
                          <w:marTop w:val="0"/>
                          <w:marBottom w:val="0"/>
                          <w:divBdr>
                            <w:top w:val="none" w:sz="0" w:space="0" w:color="auto"/>
                            <w:left w:val="none" w:sz="0" w:space="0" w:color="auto"/>
                            <w:bottom w:val="none" w:sz="0" w:space="0" w:color="auto"/>
                            <w:right w:val="none" w:sz="0" w:space="0" w:color="auto"/>
                          </w:divBdr>
                        </w:div>
                        <w:div w:id="103233593">
                          <w:marLeft w:val="0"/>
                          <w:marRight w:val="0"/>
                          <w:marTop w:val="0"/>
                          <w:marBottom w:val="0"/>
                          <w:divBdr>
                            <w:top w:val="none" w:sz="0" w:space="0" w:color="auto"/>
                            <w:left w:val="none" w:sz="0" w:space="0" w:color="auto"/>
                            <w:bottom w:val="none" w:sz="0" w:space="0" w:color="auto"/>
                            <w:right w:val="none" w:sz="0" w:space="0" w:color="auto"/>
                          </w:divBdr>
                        </w:div>
                        <w:div w:id="2081783453">
                          <w:marLeft w:val="0"/>
                          <w:marRight w:val="0"/>
                          <w:marTop w:val="0"/>
                          <w:marBottom w:val="0"/>
                          <w:divBdr>
                            <w:top w:val="none" w:sz="0" w:space="0" w:color="auto"/>
                            <w:left w:val="none" w:sz="0" w:space="0" w:color="auto"/>
                            <w:bottom w:val="none" w:sz="0" w:space="0" w:color="auto"/>
                            <w:right w:val="none" w:sz="0" w:space="0" w:color="auto"/>
                          </w:divBdr>
                        </w:div>
                        <w:div w:id="1179466662">
                          <w:marLeft w:val="0"/>
                          <w:marRight w:val="0"/>
                          <w:marTop w:val="0"/>
                          <w:marBottom w:val="0"/>
                          <w:divBdr>
                            <w:top w:val="none" w:sz="0" w:space="0" w:color="auto"/>
                            <w:left w:val="none" w:sz="0" w:space="0" w:color="auto"/>
                            <w:bottom w:val="none" w:sz="0" w:space="0" w:color="auto"/>
                            <w:right w:val="none" w:sz="0" w:space="0" w:color="auto"/>
                          </w:divBdr>
                          <w:divsChild>
                            <w:div w:id="203148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8701420">
      <w:bodyDiv w:val="1"/>
      <w:marLeft w:val="0"/>
      <w:marRight w:val="0"/>
      <w:marTop w:val="0"/>
      <w:marBottom w:val="0"/>
      <w:divBdr>
        <w:top w:val="none" w:sz="0" w:space="0" w:color="auto"/>
        <w:left w:val="none" w:sz="0" w:space="0" w:color="auto"/>
        <w:bottom w:val="none" w:sz="0" w:space="0" w:color="auto"/>
        <w:right w:val="none" w:sz="0" w:space="0" w:color="auto"/>
      </w:divBdr>
      <w:divsChild>
        <w:div w:id="1574075546">
          <w:marLeft w:val="0"/>
          <w:marRight w:val="0"/>
          <w:marTop w:val="0"/>
          <w:marBottom w:val="0"/>
          <w:divBdr>
            <w:top w:val="none" w:sz="0" w:space="0" w:color="auto"/>
            <w:left w:val="none" w:sz="0" w:space="0" w:color="auto"/>
            <w:bottom w:val="none" w:sz="0" w:space="0" w:color="auto"/>
            <w:right w:val="none" w:sz="0" w:space="0" w:color="auto"/>
          </w:divBdr>
          <w:divsChild>
            <w:div w:id="582226144">
              <w:marLeft w:val="0"/>
              <w:marRight w:val="0"/>
              <w:marTop w:val="68"/>
              <w:marBottom w:val="0"/>
              <w:divBdr>
                <w:top w:val="none" w:sz="0" w:space="0" w:color="auto"/>
                <w:left w:val="none" w:sz="0" w:space="0" w:color="auto"/>
                <w:bottom w:val="none" w:sz="0" w:space="0" w:color="auto"/>
                <w:right w:val="none" w:sz="0" w:space="0" w:color="auto"/>
              </w:divBdr>
            </w:div>
          </w:divsChild>
        </w:div>
        <w:div w:id="123013672">
          <w:marLeft w:val="0"/>
          <w:marRight w:val="0"/>
          <w:marTop w:val="340"/>
          <w:marBottom w:val="0"/>
          <w:divBdr>
            <w:top w:val="none" w:sz="0" w:space="0" w:color="auto"/>
            <w:left w:val="none" w:sz="0" w:space="0" w:color="auto"/>
            <w:bottom w:val="none" w:sz="0" w:space="0" w:color="auto"/>
            <w:right w:val="none" w:sz="0" w:space="0" w:color="auto"/>
          </w:divBdr>
          <w:divsChild>
            <w:div w:id="1285577315">
              <w:marLeft w:val="960"/>
              <w:marRight w:val="0"/>
              <w:marTop w:val="0"/>
              <w:marBottom w:val="0"/>
              <w:divBdr>
                <w:top w:val="none" w:sz="0" w:space="0" w:color="auto"/>
                <w:left w:val="none" w:sz="0" w:space="0" w:color="auto"/>
                <w:bottom w:val="none" w:sz="0" w:space="0" w:color="auto"/>
                <w:right w:val="none" w:sz="0" w:space="0" w:color="auto"/>
              </w:divBdr>
            </w:div>
            <w:div w:id="726998229">
              <w:marLeft w:val="0"/>
              <w:marRight w:val="0"/>
              <w:marTop w:val="0"/>
              <w:marBottom w:val="0"/>
              <w:divBdr>
                <w:top w:val="none" w:sz="0" w:space="0" w:color="auto"/>
                <w:left w:val="none" w:sz="0" w:space="0" w:color="auto"/>
                <w:bottom w:val="none" w:sz="0" w:space="0" w:color="auto"/>
                <w:right w:val="none" w:sz="0" w:space="0" w:color="auto"/>
              </w:divBdr>
            </w:div>
            <w:div w:id="774330399">
              <w:marLeft w:val="0"/>
              <w:marRight w:val="0"/>
              <w:marTop w:val="0"/>
              <w:marBottom w:val="0"/>
              <w:divBdr>
                <w:top w:val="none" w:sz="0" w:space="0" w:color="auto"/>
                <w:left w:val="none" w:sz="0" w:space="0" w:color="auto"/>
                <w:bottom w:val="none" w:sz="0" w:space="0" w:color="auto"/>
                <w:right w:val="none" w:sz="0" w:space="0" w:color="auto"/>
              </w:divBdr>
            </w:div>
            <w:div w:id="843403326">
              <w:marLeft w:val="0"/>
              <w:marRight w:val="0"/>
              <w:marTop w:val="0"/>
              <w:marBottom w:val="0"/>
              <w:divBdr>
                <w:top w:val="none" w:sz="0" w:space="0" w:color="auto"/>
                <w:left w:val="none" w:sz="0" w:space="0" w:color="auto"/>
                <w:bottom w:val="none" w:sz="0" w:space="0" w:color="auto"/>
                <w:right w:val="none" w:sz="0" w:space="0" w:color="auto"/>
              </w:divBdr>
            </w:div>
            <w:div w:id="151677800">
              <w:marLeft w:val="960"/>
              <w:marRight w:val="0"/>
              <w:marTop w:val="0"/>
              <w:marBottom w:val="0"/>
              <w:divBdr>
                <w:top w:val="none" w:sz="0" w:space="0" w:color="auto"/>
                <w:left w:val="none" w:sz="0" w:space="0" w:color="auto"/>
                <w:bottom w:val="none" w:sz="0" w:space="0" w:color="auto"/>
                <w:right w:val="none" w:sz="0" w:space="0" w:color="auto"/>
              </w:divBdr>
            </w:div>
            <w:div w:id="475294351">
              <w:marLeft w:val="0"/>
              <w:marRight w:val="0"/>
              <w:marTop w:val="0"/>
              <w:marBottom w:val="0"/>
              <w:divBdr>
                <w:top w:val="none" w:sz="0" w:space="0" w:color="auto"/>
                <w:left w:val="none" w:sz="0" w:space="0" w:color="auto"/>
                <w:bottom w:val="none" w:sz="0" w:space="0" w:color="auto"/>
                <w:right w:val="none" w:sz="0" w:space="0" w:color="auto"/>
              </w:divBdr>
            </w:div>
            <w:div w:id="309948883">
              <w:marLeft w:val="0"/>
              <w:marRight w:val="0"/>
              <w:marTop w:val="0"/>
              <w:marBottom w:val="0"/>
              <w:divBdr>
                <w:top w:val="none" w:sz="0" w:space="0" w:color="auto"/>
                <w:left w:val="none" w:sz="0" w:space="0" w:color="auto"/>
                <w:bottom w:val="none" w:sz="0" w:space="0" w:color="auto"/>
                <w:right w:val="none" w:sz="0" w:space="0" w:color="auto"/>
              </w:divBdr>
            </w:div>
            <w:div w:id="1174881759">
              <w:marLeft w:val="0"/>
              <w:marRight w:val="0"/>
              <w:marTop w:val="0"/>
              <w:marBottom w:val="0"/>
              <w:divBdr>
                <w:top w:val="none" w:sz="0" w:space="0" w:color="auto"/>
                <w:left w:val="none" w:sz="0" w:space="0" w:color="auto"/>
                <w:bottom w:val="none" w:sz="0" w:space="0" w:color="auto"/>
                <w:right w:val="none" w:sz="0" w:space="0" w:color="auto"/>
              </w:divBdr>
            </w:div>
            <w:div w:id="330983626">
              <w:marLeft w:val="0"/>
              <w:marRight w:val="0"/>
              <w:marTop w:val="0"/>
              <w:marBottom w:val="0"/>
              <w:divBdr>
                <w:top w:val="none" w:sz="0" w:space="0" w:color="auto"/>
                <w:left w:val="none" w:sz="0" w:space="0" w:color="auto"/>
                <w:bottom w:val="none" w:sz="0" w:space="0" w:color="auto"/>
                <w:right w:val="none" w:sz="0" w:space="0" w:color="auto"/>
              </w:divBdr>
            </w:div>
            <w:div w:id="62392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4105">
      <w:bodyDiv w:val="1"/>
      <w:marLeft w:val="0"/>
      <w:marRight w:val="0"/>
      <w:marTop w:val="0"/>
      <w:marBottom w:val="0"/>
      <w:divBdr>
        <w:top w:val="none" w:sz="0" w:space="0" w:color="auto"/>
        <w:left w:val="none" w:sz="0" w:space="0" w:color="auto"/>
        <w:bottom w:val="none" w:sz="0" w:space="0" w:color="auto"/>
        <w:right w:val="none" w:sz="0" w:space="0" w:color="auto"/>
      </w:divBdr>
    </w:div>
    <w:div w:id="983195335">
      <w:bodyDiv w:val="1"/>
      <w:marLeft w:val="0"/>
      <w:marRight w:val="0"/>
      <w:marTop w:val="0"/>
      <w:marBottom w:val="0"/>
      <w:divBdr>
        <w:top w:val="none" w:sz="0" w:space="0" w:color="auto"/>
        <w:left w:val="none" w:sz="0" w:space="0" w:color="auto"/>
        <w:bottom w:val="none" w:sz="0" w:space="0" w:color="auto"/>
        <w:right w:val="none" w:sz="0" w:space="0" w:color="auto"/>
      </w:divBdr>
      <w:divsChild>
        <w:div w:id="54355828">
          <w:marLeft w:val="0"/>
          <w:marRight w:val="0"/>
          <w:marTop w:val="0"/>
          <w:marBottom w:val="0"/>
          <w:divBdr>
            <w:top w:val="none" w:sz="0" w:space="0" w:color="auto"/>
            <w:left w:val="none" w:sz="0" w:space="0" w:color="auto"/>
            <w:bottom w:val="none" w:sz="0" w:space="0" w:color="auto"/>
            <w:right w:val="none" w:sz="0" w:space="0" w:color="auto"/>
          </w:divBdr>
        </w:div>
        <w:div w:id="1922175074">
          <w:marLeft w:val="0"/>
          <w:marRight w:val="0"/>
          <w:marTop w:val="0"/>
          <w:marBottom w:val="0"/>
          <w:divBdr>
            <w:top w:val="none" w:sz="0" w:space="0" w:color="auto"/>
            <w:left w:val="none" w:sz="0" w:space="0" w:color="auto"/>
            <w:bottom w:val="none" w:sz="0" w:space="0" w:color="auto"/>
            <w:right w:val="none" w:sz="0" w:space="0" w:color="auto"/>
          </w:divBdr>
        </w:div>
        <w:div w:id="418478283">
          <w:marLeft w:val="0"/>
          <w:marRight w:val="0"/>
          <w:marTop w:val="0"/>
          <w:marBottom w:val="0"/>
          <w:divBdr>
            <w:top w:val="none" w:sz="0" w:space="0" w:color="auto"/>
            <w:left w:val="none" w:sz="0" w:space="0" w:color="auto"/>
            <w:bottom w:val="none" w:sz="0" w:space="0" w:color="auto"/>
            <w:right w:val="none" w:sz="0" w:space="0" w:color="auto"/>
          </w:divBdr>
        </w:div>
        <w:div w:id="664893176">
          <w:marLeft w:val="0"/>
          <w:marRight w:val="0"/>
          <w:marTop w:val="0"/>
          <w:marBottom w:val="0"/>
          <w:divBdr>
            <w:top w:val="none" w:sz="0" w:space="0" w:color="auto"/>
            <w:left w:val="none" w:sz="0" w:space="0" w:color="auto"/>
            <w:bottom w:val="none" w:sz="0" w:space="0" w:color="auto"/>
            <w:right w:val="none" w:sz="0" w:space="0" w:color="auto"/>
          </w:divBdr>
        </w:div>
        <w:div w:id="685179959">
          <w:marLeft w:val="0"/>
          <w:marRight w:val="0"/>
          <w:marTop w:val="0"/>
          <w:marBottom w:val="0"/>
          <w:divBdr>
            <w:top w:val="none" w:sz="0" w:space="0" w:color="auto"/>
            <w:left w:val="none" w:sz="0" w:space="0" w:color="auto"/>
            <w:bottom w:val="none" w:sz="0" w:space="0" w:color="auto"/>
            <w:right w:val="none" w:sz="0" w:space="0" w:color="auto"/>
          </w:divBdr>
        </w:div>
        <w:div w:id="738526058">
          <w:marLeft w:val="0"/>
          <w:marRight w:val="0"/>
          <w:marTop w:val="0"/>
          <w:marBottom w:val="0"/>
          <w:divBdr>
            <w:top w:val="none" w:sz="0" w:space="0" w:color="auto"/>
            <w:left w:val="none" w:sz="0" w:space="0" w:color="auto"/>
            <w:bottom w:val="none" w:sz="0" w:space="0" w:color="auto"/>
            <w:right w:val="none" w:sz="0" w:space="0" w:color="auto"/>
          </w:divBdr>
        </w:div>
        <w:div w:id="100420878">
          <w:marLeft w:val="0"/>
          <w:marRight w:val="0"/>
          <w:marTop w:val="0"/>
          <w:marBottom w:val="0"/>
          <w:divBdr>
            <w:top w:val="none" w:sz="0" w:space="0" w:color="auto"/>
            <w:left w:val="none" w:sz="0" w:space="0" w:color="auto"/>
            <w:bottom w:val="none" w:sz="0" w:space="0" w:color="auto"/>
            <w:right w:val="none" w:sz="0" w:space="0" w:color="auto"/>
          </w:divBdr>
        </w:div>
      </w:divsChild>
    </w:div>
    <w:div w:id="988706709">
      <w:bodyDiv w:val="1"/>
      <w:marLeft w:val="0"/>
      <w:marRight w:val="0"/>
      <w:marTop w:val="0"/>
      <w:marBottom w:val="0"/>
      <w:divBdr>
        <w:top w:val="none" w:sz="0" w:space="0" w:color="auto"/>
        <w:left w:val="none" w:sz="0" w:space="0" w:color="auto"/>
        <w:bottom w:val="none" w:sz="0" w:space="0" w:color="auto"/>
        <w:right w:val="none" w:sz="0" w:space="0" w:color="auto"/>
      </w:divBdr>
    </w:div>
    <w:div w:id="1034502793">
      <w:bodyDiv w:val="1"/>
      <w:marLeft w:val="0"/>
      <w:marRight w:val="0"/>
      <w:marTop w:val="0"/>
      <w:marBottom w:val="0"/>
      <w:divBdr>
        <w:top w:val="none" w:sz="0" w:space="0" w:color="auto"/>
        <w:left w:val="none" w:sz="0" w:space="0" w:color="auto"/>
        <w:bottom w:val="none" w:sz="0" w:space="0" w:color="auto"/>
        <w:right w:val="none" w:sz="0" w:space="0" w:color="auto"/>
      </w:divBdr>
      <w:divsChild>
        <w:div w:id="501044853">
          <w:marLeft w:val="0"/>
          <w:marRight w:val="0"/>
          <w:marTop w:val="0"/>
          <w:marBottom w:val="0"/>
          <w:divBdr>
            <w:top w:val="none" w:sz="0" w:space="0" w:color="auto"/>
            <w:left w:val="none" w:sz="0" w:space="0" w:color="auto"/>
            <w:bottom w:val="none" w:sz="0" w:space="0" w:color="auto"/>
            <w:right w:val="none" w:sz="0" w:space="0" w:color="auto"/>
          </w:divBdr>
          <w:divsChild>
            <w:div w:id="19480100">
              <w:marLeft w:val="0"/>
              <w:marRight w:val="0"/>
              <w:marTop w:val="0"/>
              <w:marBottom w:val="0"/>
              <w:divBdr>
                <w:top w:val="none" w:sz="0" w:space="0" w:color="auto"/>
                <w:left w:val="none" w:sz="0" w:space="0" w:color="auto"/>
                <w:bottom w:val="single" w:sz="4" w:space="0" w:color="E0E1DB"/>
                <w:right w:val="none" w:sz="0" w:space="0" w:color="auto"/>
              </w:divBdr>
              <w:divsChild>
                <w:div w:id="649138259">
                  <w:marLeft w:val="0"/>
                  <w:marRight w:val="0"/>
                  <w:marTop w:val="115"/>
                  <w:marBottom w:val="58"/>
                  <w:divBdr>
                    <w:top w:val="none" w:sz="0" w:space="0" w:color="auto"/>
                    <w:left w:val="none" w:sz="0" w:space="0" w:color="auto"/>
                    <w:bottom w:val="none" w:sz="0" w:space="0" w:color="auto"/>
                    <w:right w:val="none" w:sz="0" w:space="0" w:color="auto"/>
                  </w:divBdr>
                </w:div>
                <w:div w:id="1414471248">
                  <w:marLeft w:val="0"/>
                  <w:marRight w:val="0"/>
                  <w:marTop w:val="127"/>
                  <w:marBottom w:val="0"/>
                  <w:divBdr>
                    <w:top w:val="none" w:sz="0" w:space="0" w:color="auto"/>
                    <w:left w:val="none" w:sz="0" w:space="0" w:color="auto"/>
                    <w:bottom w:val="none" w:sz="0" w:space="0" w:color="auto"/>
                    <w:right w:val="none" w:sz="0" w:space="0" w:color="auto"/>
                  </w:divBdr>
                  <w:divsChild>
                    <w:div w:id="99098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82118">
              <w:marLeft w:val="0"/>
              <w:marRight w:val="0"/>
              <w:marTop w:val="58"/>
              <w:marBottom w:val="0"/>
              <w:divBdr>
                <w:top w:val="none" w:sz="0" w:space="0" w:color="auto"/>
                <w:left w:val="none" w:sz="0" w:space="0" w:color="auto"/>
                <w:bottom w:val="none" w:sz="0" w:space="0" w:color="auto"/>
                <w:right w:val="none" w:sz="0" w:space="0" w:color="auto"/>
              </w:divBdr>
              <w:divsChild>
                <w:div w:id="162671652">
                  <w:marLeft w:val="0"/>
                  <w:marRight w:val="0"/>
                  <w:marTop w:val="0"/>
                  <w:marBottom w:val="0"/>
                  <w:divBdr>
                    <w:top w:val="none" w:sz="0" w:space="0" w:color="auto"/>
                    <w:left w:val="none" w:sz="0" w:space="0" w:color="auto"/>
                    <w:bottom w:val="none" w:sz="0" w:space="0" w:color="auto"/>
                    <w:right w:val="none" w:sz="0" w:space="0" w:color="auto"/>
                  </w:divBdr>
                </w:div>
                <w:div w:id="1702825390">
                  <w:marLeft w:val="115"/>
                  <w:marRight w:val="0"/>
                  <w:marTop w:val="0"/>
                  <w:marBottom w:val="0"/>
                  <w:divBdr>
                    <w:top w:val="none" w:sz="0" w:space="0" w:color="auto"/>
                    <w:left w:val="none" w:sz="0" w:space="0" w:color="auto"/>
                    <w:bottom w:val="none" w:sz="0" w:space="0" w:color="auto"/>
                    <w:right w:val="none" w:sz="0" w:space="0" w:color="auto"/>
                  </w:divBdr>
                </w:div>
                <w:div w:id="1454445929">
                  <w:marLeft w:val="115"/>
                  <w:marRight w:val="0"/>
                  <w:marTop w:val="0"/>
                  <w:marBottom w:val="0"/>
                  <w:divBdr>
                    <w:top w:val="none" w:sz="0" w:space="0" w:color="auto"/>
                    <w:left w:val="none" w:sz="0" w:space="0" w:color="auto"/>
                    <w:bottom w:val="none" w:sz="0" w:space="0" w:color="auto"/>
                    <w:right w:val="none" w:sz="0" w:space="0" w:color="auto"/>
                  </w:divBdr>
                </w:div>
                <w:div w:id="1181355482">
                  <w:marLeft w:val="0"/>
                  <w:marRight w:val="0"/>
                  <w:marTop w:val="0"/>
                  <w:marBottom w:val="0"/>
                  <w:divBdr>
                    <w:top w:val="none" w:sz="0" w:space="0" w:color="auto"/>
                    <w:left w:val="none" w:sz="0" w:space="0" w:color="auto"/>
                    <w:bottom w:val="none" w:sz="0" w:space="0" w:color="auto"/>
                    <w:right w:val="none" w:sz="0" w:space="0" w:color="auto"/>
                  </w:divBdr>
                  <w:divsChild>
                    <w:div w:id="1841383374">
                      <w:marLeft w:val="115"/>
                      <w:marRight w:val="0"/>
                      <w:marTop w:val="0"/>
                      <w:marBottom w:val="0"/>
                      <w:divBdr>
                        <w:top w:val="none" w:sz="0" w:space="0" w:color="auto"/>
                        <w:left w:val="none" w:sz="0" w:space="0" w:color="auto"/>
                        <w:bottom w:val="none" w:sz="0" w:space="0" w:color="auto"/>
                        <w:right w:val="none" w:sz="0" w:space="0" w:color="auto"/>
                      </w:divBdr>
                    </w:div>
                  </w:divsChild>
                </w:div>
                <w:div w:id="1784642720">
                  <w:marLeft w:val="0"/>
                  <w:marRight w:val="115"/>
                  <w:marTop w:val="0"/>
                  <w:marBottom w:val="0"/>
                  <w:divBdr>
                    <w:top w:val="none" w:sz="0" w:space="0" w:color="auto"/>
                    <w:left w:val="none" w:sz="0" w:space="0" w:color="auto"/>
                    <w:bottom w:val="none" w:sz="0" w:space="0" w:color="auto"/>
                    <w:right w:val="none" w:sz="0" w:space="0" w:color="auto"/>
                  </w:divBdr>
                </w:div>
              </w:divsChild>
            </w:div>
          </w:divsChild>
        </w:div>
        <w:div w:id="1015230072">
          <w:marLeft w:val="0"/>
          <w:marRight w:val="0"/>
          <w:marTop w:val="230"/>
          <w:marBottom w:val="0"/>
          <w:divBdr>
            <w:top w:val="none" w:sz="0" w:space="0" w:color="auto"/>
            <w:left w:val="none" w:sz="0" w:space="0" w:color="auto"/>
            <w:bottom w:val="none" w:sz="0" w:space="0" w:color="auto"/>
            <w:right w:val="none" w:sz="0" w:space="0" w:color="auto"/>
          </w:divBdr>
          <w:divsChild>
            <w:div w:id="208229100">
              <w:marLeft w:val="0"/>
              <w:marRight w:val="0"/>
              <w:marTop w:val="0"/>
              <w:marBottom w:val="0"/>
              <w:divBdr>
                <w:top w:val="none" w:sz="0" w:space="0" w:color="auto"/>
                <w:left w:val="none" w:sz="0" w:space="0" w:color="auto"/>
                <w:bottom w:val="none" w:sz="0" w:space="0" w:color="auto"/>
                <w:right w:val="none" w:sz="0" w:space="0" w:color="auto"/>
              </w:divBdr>
              <w:divsChild>
                <w:div w:id="1839466190">
                  <w:marLeft w:val="0"/>
                  <w:marRight w:val="0"/>
                  <w:marTop w:val="0"/>
                  <w:marBottom w:val="0"/>
                  <w:divBdr>
                    <w:top w:val="none" w:sz="0" w:space="0" w:color="auto"/>
                    <w:left w:val="none" w:sz="0" w:space="0" w:color="auto"/>
                    <w:bottom w:val="none" w:sz="0" w:space="0" w:color="auto"/>
                    <w:right w:val="none" w:sz="0" w:space="0" w:color="auto"/>
                  </w:divBdr>
                  <w:divsChild>
                    <w:div w:id="1871411083">
                      <w:marLeft w:val="0"/>
                      <w:marRight w:val="0"/>
                      <w:marTop w:val="0"/>
                      <w:marBottom w:val="0"/>
                      <w:divBdr>
                        <w:top w:val="dashed" w:sz="4" w:space="6" w:color="C1C1C1"/>
                        <w:left w:val="dashed" w:sz="4" w:space="6" w:color="C1C1C1"/>
                        <w:bottom w:val="dashed" w:sz="4" w:space="6" w:color="C1C1C1"/>
                        <w:right w:val="dashed" w:sz="4" w:space="6" w:color="C1C1C1"/>
                      </w:divBdr>
                    </w:div>
                    <w:div w:id="755171581">
                      <w:marLeft w:val="0"/>
                      <w:marRight w:val="0"/>
                      <w:marTop w:val="0"/>
                      <w:marBottom w:val="0"/>
                      <w:divBdr>
                        <w:top w:val="dashed" w:sz="4" w:space="6" w:color="79A5E4"/>
                        <w:left w:val="dashed" w:sz="4" w:space="6" w:color="79A5E4"/>
                        <w:bottom w:val="dashed" w:sz="4" w:space="6" w:color="79A5E4"/>
                        <w:right w:val="dashed" w:sz="4" w:space="6" w:color="79A5E4"/>
                      </w:divBdr>
                    </w:div>
                    <w:div w:id="1971471175">
                      <w:marLeft w:val="0"/>
                      <w:marRight w:val="0"/>
                      <w:marTop w:val="0"/>
                      <w:marBottom w:val="0"/>
                      <w:divBdr>
                        <w:top w:val="dashed" w:sz="4" w:space="6" w:color="79A5E4"/>
                        <w:left w:val="dashed" w:sz="4" w:space="6" w:color="79A5E4"/>
                        <w:bottom w:val="dashed" w:sz="4" w:space="6" w:color="79A5E4"/>
                        <w:right w:val="dashed" w:sz="4" w:space="6" w:color="79A5E4"/>
                      </w:divBdr>
                    </w:div>
                    <w:div w:id="753480661">
                      <w:marLeft w:val="0"/>
                      <w:marRight w:val="0"/>
                      <w:marTop w:val="0"/>
                      <w:marBottom w:val="0"/>
                      <w:divBdr>
                        <w:top w:val="dashed" w:sz="4" w:space="6" w:color="79A5E4"/>
                        <w:left w:val="dashed" w:sz="4" w:space="6" w:color="79A5E4"/>
                        <w:bottom w:val="dashed" w:sz="4" w:space="6" w:color="79A5E4"/>
                        <w:right w:val="dashed" w:sz="4" w:space="6" w:color="79A5E4"/>
                      </w:divBdr>
                      <w:divsChild>
                        <w:div w:id="395933078">
                          <w:marLeft w:val="0"/>
                          <w:marRight w:val="0"/>
                          <w:marTop w:val="0"/>
                          <w:marBottom w:val="0"/>
                          <w:divBdr>
                            <w:top w:val="none" w:sz="0" w:space="0" w:color="auto"/>
                            <w:left w:val="none" w:sz="0" w:space="0" w:color="auto"/>
                            <w:bottom w:val="none" w:sz="0" w:space="0" w:color="auto"/>
                            <w:right w:val="none" w:sz="0" w:space="0" w:color="auto"/>
                          </w:divBdr>
                        </w:div>
                      </w:divsChild>
                    </w:div>
                    <w:div w:id="101924968">
                      <w:marLeft w:val="0"/>
                      <w:marRight w:val="0"/>
                      <w:marTop w:val="0"/>
                      <w:marBottom w:val="0"/>
                      <w:divBdr>
                        <w:top w:val="dashed" w:sz="4" w:space="6" w:color="79A5E4"/>
                        <w:left w:val="dashed" w:sz="4" w:space="6" w:color="79A5E4"/>
                        <w:bottom w:val="dashed" w:sz="4" w:space="6" w:color="79A5E4"/>
                        <w:right w:val="dashed" w:sz="4" w:space="6" w:color="79A5E4"/>
                      </w:divBdr>
                    </w:div>
                  </w:divsChild>
                </w:div>
              </w:divsChild>
            </w:div>
          </w:divsChild>
        </w:div>
      </w:divsChild>
    </w:div>
    <w:div w:id="1056704605">
      <w:bodyDiv w:val="1"/>
      <w:marLeft w:val="0"/>
      <w:marRight w:val="0"/>
      <w:marTop w:val="0"/>
      <w:marBottom w:val="0"/>
      <w:divBdr>
        <w:top w:val="none" w:sz="0" w:space="0" w:color="auto"/>
        <w:left w:val="none" w:sz="0" w:space="0" w:color="auto"/>
        <w:bottom w:val="none" w:sz="0" w:space="0" w:color="auto"/>
        <w:right w:val="none" w:sz="0" w:space="0" w:color="auto"/>
      </w:divBdr>
      <w:divsChild>
        <w:div w:id="899244873">
          <w:marLeft w:val="0"/>
          <w:marRight w:val="0"/>
          <w:marTop w:val="0"/>
          <w:marBottom w:val="0"/>
          <w:divBdr>
            <w:top w:val="none" w:sz="0" w:space="4" w:color="auto"/>
            <w:left w:val="none" w:sz="0" w:space="9" w:color="auto"/>
            <w:bottom w:val="none" w:sz="0" w:space="4" w:color="auto"/>
            <w:right w:val="none" w:sz="0" w:space="9" w:color="auto"/>
          </w:divBdr>
        </w:div>
        <w:div w:id="1883400157">
          <w:marLeft w:val="0"/>
          <w:marRight w:val="0"/>
          <w:marTop w:val="0"/>
          <w:marBottom w:val="0"/>
          <w:divBdr>
            <w:top w:val="none" w:sz="0" w:space="10" w:color="auto"/>
            <w:left w:val="none" w:sz="0" w:space="9" w:color="auto"/>
            <w:bottom w:val="none" w:sz="0" w:space="10" w:color="auto"/>
            <w:right w:val="none" w:sz="0" w:space="9" w:color="auto"/>
          </w:divBdr>
          <w:divsChild>
            <w:div w:id="1037000238">
              <w:marLeft w:val="0"/>
              <w:marRight w:val="0"/>
              <w:marTop w:val="0"/>
              <w:marBottom w:val="0"/>
              <w:divBdr>
                <w:top w:val="none" w:sz="0" w:space="0" w:color="auto"/>
                <w:left w:val="none" w:sz="0" w:space="0" w:color="auto"/>
                <w:bottom w:val="none" w:sz="0" w:space="0" w:color="auto"/>
                <w:right w:val="none" w:sz="0" w:space="0" w:color="auto"/>
              </w:divBdr>
              <w:divsChild>
                <w:div w:id="5064133">
                  <w:marLeft w:val="0"/>
                  <w:marRight w:val="0"/>
                  <w:marTop w:val="0"/>
                  <w:marBottom w:val="0"/>
                  <w:divBdr>
                    <w:top w:val="none" w:sz="0" w:space="0" w:color="auto"/>
                    <w:left w:val="none" w:sz="0" w:space="8" w:color="auto"/>
                    <w:bottom w:val="none" w:sz="0" w:space="0" w:color="auto"/>
                    <w:right w:val="none" w:sz="0" w:space="0" w:color="auto"/>
                  </w:divBdr>
                </w:div>
              </w:divsChild>
            </w:div>
            <w:div w:id="647055341">
              <w:marLeft w:val="0"/>
              <w:marRight w:val="0"/>
              <w:marTop w:val="0"/>
              <w:marBottom w:val="0"/>
              <w:divBdr>
                <w:top w:val="none" w:sz="0" w:space="0" w:color="auto"/>
                <w:left w:val="none" w:sz="0" w:space="0" w:color="auto"/>
                <w:bottom w:val="none" w:sz="0" w:space="0" w:color="auto"/>
                <w:right w:val="none" w:sz="0" w:space="0" w:color="auto"/>
              </w:divBdr>
            </w:div>
            <w:div w:id="197659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5136">
      <w:bodyDiv w:val="1"/>
      <w:marLeft w:val="0"/>
      <w:marRight w:val="0"/>
      <w:marTop w:val="0"/>
      <w:marBottom w:val="0"/>
      <w:divBdr>
        <w:top w:val="none" w:sz="0" w:space="0" w:color="auto"/>
        <w:left w:val="none" w:sz="0" w:space="0" w:color="auto"/>
        <w:bottom w:val="none" w:sz="0" w:space="0" w:color="auto"/>
        <w:right w:val="none" w:sz="0" w:space="0" w:color="auto"/>
      </w:divBdr>
      <w:divsChild>
        <w:div w:id="475338622">
          <w:marLeft w:val="0"/>
          <w:marRight w:val="0"/>
          <w:marTop w:val="0"/>
          <w:marBottom w:val="0"/>
          <w:divBdr>
            <w:top w:val="none" w:sz="0" w:space="0" w:color="auto"/>
            <w:left w:val="none" w:sz="0" w:space="0" w:color="auto"/>
            <w:bottom w:val="dashed" w:sz="4" w:space="2" w:color="D8D8D8"/>
            <w:right w:val="none" w:sz="0" w:space="0" w:color="auto"/>
          </w:divBdr>
          <w:divsChild>
            <w:div w:id="697969462">
              <w:marLeft w:val="94"/>
              <w:marRight w:val="0"/>
              <w:marTop w:val="0"/>
              <w:marBottom w:val="0"/>
              <w:divBdr>
                <w:top w:val="none" w:sz="0" w:space="0" w:color="auto"/>
                <w:left w:val="none" w:sz="0" w:space="0" w:color="auto"/>
                <w:bottom w:val="none" w:sz="0" w:space="0" w:color="auto"/>
                <w:right w:val="none" w:sz="0" w:space="0" w:color="auto"/>
              </w:divBdr>
              <w:divsChild>
                <w:div w:id="2030522878">
                  <w:marLeft w:val="0"/>
                  <w:marRight w:val="0"/>
                  <w:marTop w:val="0"/>
                  <w:marBottom w:val="0"/>
                  <w:divBdr>
                    <w:top w:val="none" w:sz="0" w:space="0" w:color="auto"/>
                    <w:left w:val="none" w:sz="0" w:space="0" w:color="auto"/>
                    <w:bottom w:val="none" w:sz="0" w:space="0" w:color="auto"/>
                    <w:right w:val="none" w:sz="0" w:space="0" w:color="auto"/>
                  </w:divBdr>
                </w:div>
              </w:divsChild>
            </w:div>
            <w:div w:id="1042704135">
              <w:marLeft w:val="0"/>
              <w:marRight w:val="0"/>
              <w:marTop w:val="0"/>
              <w:marBottom w:val="0"/>
              <w:divBdr>
                <w:top w:val="none" w:sz="0" w:space="0" w:color="auto"/>
                <w:left w:val="none" w:sz="0" w:space="0" w:color="auto"/>
                <w:bottom w:val="none" w:sz="0" w:space="0" w:color="auto"/>
                <w:right w:val="none" w:sz="0" w:space="0" w:color="auto"/>
              </w:divBdr>
            </w:div>
          </w:divsChild>
        </w:div>
        <w:div w:id="1119296652">
          <w:marLeft w:val="0"/>
          <w:marRight w:val="0"/>
          <w:marTop w:val="0"/>
          <w:marBottom w:val="0"/>
          <w:divBdr>
            <w:top w:val="none" w:sz="0" w:space="0" w:color="auto"/>
            <w:left w:val="none" w:sz="0" w:space="0" w:color="auto"/>
            <w:bottom w:val="none" w:sz="0" w:space="0" w:color="auto"/>
            <w:right w:val="none" w:sz="0" w:space="0" w:color="auto"/>
          </w:divBdr>
          <w:divsChild>
            <w:div w:id="915893110">
              <w:marLeft w:val="0"/>
              <w:marRight w:val="0"/>
              <w:marTop w:val="0"/>
              <w:marBottom w:val="0"/>
              <w:divBdr>
                <w:top w:val="none" w:sz="0" w:space="0" w:color="auto"/>
                <w:left w:val="none" w:sz="0" w:space="0" w:color="auto"/>
                <w:bottom w:val="none" w:sz="0" w:space="0" w:color="auto"/>
                <w:right w:val="none" w:sz="0" w:space="0" w:color="auto"/>
              </w:divBdr>
              <w:divsChild>
                <w:div w:id="1039938151">
                  <w:marLeft w:val="0"/>
                  <w:marRight w:val="0"/>
                  <w:marTop w:val="0"/>
                  <w:marBottom w:val="0"/>
                  <w:divBdr>
                    <w:top w:val="none" w:sz="0" w:space="0" w:color="auto"/>
                    <w:left w:val="none" w:sz="0" w:space="0" w:color="auto"/>
                    <w:bottom w:val="none" w:sz="0" w:space="0" w:color="auto"/>
                    <w:right w:val="none" w:sz="0" w:space="0" w:color="auto"/>
                  </w:divBdr>
                </w:div>
                <w:div w:id="491607859">
                  <w:marLeft w:val="0"/>
                  <w:marRight w:val="0"/>
                  <w:marTop w:val="0"/>
                  <w:marBottom w:val="0"/>
                  <w:divBdr>
                    <w:top w:val="none" w:sz="0" w:space="0" w:color="auto"/>
                    <w:left w:val="none" w:sz="0" w:space="0" w:color="auto"/>
                    <w:bottom w:val="none" w:sz="0" w:space="0" w:color="auto"/>
                    <w:right w:val="none" w:sz="0" w:space="0" w:color="auto"/>
                  </w:divBdr>
                </w:div>
                <w:div w:id="1930503341">
                  <w:marLeft w:val="0"/>
                  <w:marRight w:val="0"/>
                  <w:marTop w:val="0"/>
                  <w:marBottom w:val="0"/>
                  <w:divBdr>
                    <w:top w:val="none" w:sz="0" w:space="0" w:color="auto"/>
                    <w:left w:val="none" w:sz="0" w:space="0" w:color="auto"/>
                    <w:bottom w:val="none" w:sz="0" w:space="0" w:color="auto"/>
                    <w:right w:val="none" w:sz="0" w:space="0" w:color="auto"/>
                  </w:divBdr>
                </w:div>
                <w:div w:id="241842135">
                  <w:marLeft w:val="0"/>
                  <w:marRight w:val="0"/>
                  <w:marTop w:val="0"/>
                  <w:marBottom w:val="0"/>
                  <w:divBdr>
                    <w:top w:val="none" w:sz="0" w:space="0" w:color="auto"/>
                    <w:left w:val="none" w:sz="0" w:space="0" w:color="auto"/>
                    <w:bottom w:val="none" w:sz="0" w:space="0" w:color="auto"/>
                    <w:right w:val="none" w:sz="0" w:space="0" w:color="auto"/>
                  </w:divBdr>
                </w:div>
                <w:div w:id="1064336060">
                  <w:marLeft w:val="0"/>
                  <w:marRight w:val="0"/>
                  <w:marTop w:val="0"/>
                  <w:marBottom w:val="0"/>
                  <w:divBdr>
                    <w:top w:val="none" w:sz="0" w:space="0" w:color="auto"/>
                    <w:left w:val="none" w:sz="0" w:space="0" w:color="auto"/>
                    <w:bottom w:val="none" w:sz="0" w:space="0" w:color="auto"/>
                    <w:right w:val="none" w:sz="0" w:space="0" w:color="auto"/>
                  </w:divBdr>
                </w:div>
                <w:div w:id="472794160">
                  <w:marLeft w:val="0"/>
                  <w:marRight w:val="0"/>
                  <w:marTop w:val="0"/>
                  <w:marBottom w:val="0"/>
                  <w:divBdr>
                    <w:top w:val="none" w:sz="0" w:space="0" w:color="auto"/>
                    <w:left w:val="none" w:sz="0" w:space="0" w:color="auto"/>
                    <w:bottom w:val="none" w:sz="0" w:space="0" w:color="auto"/>
                    <w:right w:val="none" w:sz="0" w:space="0" w:color="auto"/>
                  </w:divBdr>
                </w:div>
                <w:div w:id="116066082">
                  <w:marLeft w:val="0"/>
                  <w:marRight w:val="0"/>
                  <w:marTop w:val="0"/>
                  <w:marBottom w:val="0"/>
                  <w:divBdr>
                    <w:top w:val="none" w:sz="0" w:space="0" w:color="auto"/>
                    <w:left w:val="none" w:sz="0" w:space="0" w:color="auto"/>
                    <w:bottom w:val="none" w:sz="0" w:space="0" w:color="auto"/>
                    <w:right w:val="none" w:sz="0" w:space="0" w:color="auto"/>
                  </w:divBdr>
                </w:div>
                <w:div w:id="691491677">
                  <w:marLeft w:val="0"/>
                  <w:marRight w:val="0"/>
                  <w:marTop w:val="0"/>
                  <w:marBottom w:val="0"/>
                  <w:divBdr>
                    <w:top w:val="none" w:sz="0" w:space="0" w:color="auto"/>
                    <w:left w:val="none" w:sz="0" w:space="0" w:color="auto"/>
                    <w:bottom w:val="none" w:sz="0" w:space="0" w:color="auto"/>
                    <w:right w:val="none" w:sz="0" w:space="0" w:color="auto"/>
                  </w:divBdr>
                </w:div>
                <w:div w:id="1046300188">
                  <w:marLeft w:val="0"/>
                  <w:marRight w:val="0"/>
                  <w:marTop w:val="0"/>
                  <w:marBottom w:val="0"/>
                  <w:divBdr>
                    <w:top w:val="none" w:sz="0" w:space="0" w:color="auto"/>
                    <w:left w:val="none" w:sz="0" w:space="0" w:color="auto"/>
                    <w:bottom w:val="none" w:sz="0" w:space="0" w:color="auto"/>
                    <w:right w:val="none" w:sz="0" w:space="0" w:color="auto"/>
                  </w:divBdr>
                </w:div>
                <w:div w:id="719478914">
                  <w:marLeft w:val="0"/>
                  <w:marRight w:val="0"/>
                  <w:marTop w:val="0"/>
                  <w:marBottom w:val="0"/>
                  <w:divBdr>
                    <w:top w:val="none" w:sz="0" w:space="0" w:color="auto"/>
                    <w:left w:val="none" w:sz="0" w:space="0" w:color="auto"/>
                    <w:bottom w:val="none" w:sz="0" w:space="0" w:color="auto"/>
                    <w:right w:val="none" w:sz="0" w:space="0" w:color="auto"/>
                  </w:divBdr>
                </w:div>
                <w:div w:id="2078043851">
                  <w:marLeft w:val="0"/>
                  <w:marRight w:val="0"/>
                  <w:marTop w:val="0"/>
                  <w:marBottom w:val="0"/>
                  <w:divBdr>
                    <w:top w:val="none" w:sz="0" w:space="0" w:color="auto"/>
                    <w:left w:val="none" w:sz="0" w:space="0" w:color="auto"/>
                    <w:bottom w:val="none" w:sz="0" w:space="0" w:color="auto"/>
                    <w:right w:val="none" w:sz="0" w:space="0" w:color="auto"/>
                  </w:divBdr>
                </w:div>
                <w:div w:id="122620167">
                  <w:marLeft w:val="0"/>
                  <w:marRight w:val="0"/>
                  <w:marTop w:val="0"/>
                  <w:marBottom w:val="0"/>
                  <w:divBdr>
                    <w:top w:val="none" w:sz="0" w:space="0" w:color="auto"/>
                    <w:left w:val="none" w:sz="0" w:space="0" w:color="auto"/>
                    <w:bottom w:val="none" w:sz="0" w:space="0" w:color="auto"/>
                    <w:right w:val="none" w:sz="0" w:space="0" w:color="auto"/>
                  </w:divBdr>
                </w:div>
                <w:div w:id="1279608879">
                  <w:marLeft w:val="0"/>
                  <w:marRight w:val="0"/>
                  <w:marTop w:val="0"/>
                  <w:marBottom w:val="0"/>
                  <w:divBdr>
                    <w:top w:val="none" w:sz="0" w:space="0" w:color="auto"/>
                    <w:left w:val="none" w:sz="0" w:space="0" w:color="auto"/>
                    <w:bottom w:val="none" w:sz="0" w:space="0" w:color="auto"/>
                    <w:right w:val="none" w:sz="0" w:space="0" w:color="auto"/>
                  </w:divBdr>
                </w:div>
                <w:div w:id="1623875877">
                  <w:marLeft w:val="0"/>
                  <w:marRight w:val="0"/>
                  <w:marTop w:val="0"/>
                  <w:marBottom w:val="0"/>
                  <w:divBdr>
                    <w:top w:val="none" w:sz="0" w:space="0" w:color="auto"/>
                    <w:left w:val="none" w:sz="0" w:space="0" w:color="auto"/>
                    <w:bottom w:val="none" w:sz="0" w:space="0" w:color="auto"/>
                    <w:right w:val="none" w:sz="0" w:space="0" w:color="auto"/>
                  </w:divBdr>
                </w:div>
                <w:div w:id="1643803435">
                  <w:marLeft w:val="0"/>
                  <w:marRight w:val="0"/>
                  <w:marTop w:val="0"/>
                  <w:marBottom w:val="0"/>
                  <w:divBdr>
                    <w:top w:val="none" w:sz="0" w:space="0" w:color="auto"/>
                    <w:left w:val="none" w:sz="0" w:space="0" w:color="auto"/>
                    <w:bottom w:val="none" w:sz="0" w:space="0" w:color="auto"/>
                    <w:right w:val="none" w:sz="0" w:space="0" w:color="auto"/>
                  </w:divBdr>
                </w:div>
                <w:div w:id="1430155399">
                  <w:marLeft w:val="0"/>
                  <w:marRight w:val="0"/>
                  <w:marTop w:val="0"/>
                  <w:marBottom w:val="0"/>
                  <w:divBdr>
                    <w:top w:val="none" w:sz="0" w:space="0" w:color="auto"/>
                    <w:left w:val="none" w:sz="0" w:space="0" w:color="auto"/>
                    <w:bottom w:val="none" w:sz="0" w:space="0" w:color="auto"/>
                    <w:right w:val="none" w:sz="0" w:space="0" w:color="auto"/>
                  </w:divBdr>
                </w:div>
                <w:div w:id="102769883">
                  <w:marLeft w:val="0"/>
                  <w:marRight w:val="0"/>
                  <w:marTop w:val="0"/>
                  <w:marBottom w:val="0"/>
                  <w:divBdr>
                    <w:top w:val="none" w:sz="0" w:space="0" w:color="auto"/>
                    <w:left w:val="none" w:sz="0" w:space="0" w:color="auto"/>
                    <w:bottom w:val="none" w:sz="0" w:space="0" w:color="auto"/>
                    <w:right w:val="none" w:sz="0" w:space="0" w:color="auto"/>
                  </w:divBdr>
                </w:div>
                <w:div w:id="1966233040">
                  <w:marLeft w:val="0"/>
                  <w:marRight w:val="0"/>
                  <w:marTop w:val="0"/>
                  <w:marBottom w:val="0"/>
                  <w:divBdr>
                    <w:top w:val="none" w:sz="0" w:space="0" w:color="auto"/>
                    <w:left w:val="none" w:sz="0" w:space="0" w:color="auto"/>
                    <w:bottom w:val="none" w:sz="0" w:space="0" w:color="auto"/>
                    <w:right w:val="none" w:sz="0" w:space="0" w:color="auto"/>
                  </w:divBdr>
                </w:div>
                <w:div w:id="931545896">
                  <w:marLeft w:val="0"/>
                  <w:marRight w:val="0"/>
                  <w:marTop w:val="0"/>
                  <w:marBottom w:val="0"/>
                  <w:divBdr>
                    <w:top w:val="none" w:sz="0" w:space="0" w:color="auto"/>
                    <w:left w:val="none" w:sz="0" w:space="0" w:color="auto"/>
                    <w:bottom w:val="none" w:sz="0" w:space="0" w:color="auto"/>
                    <w:right w:val="none" w:sz="0" w:space="0" w:color="auto"/>
                  </w:divBdr>
                </w:div>
                <w:div w:id="2072120358">
                  <w:marLeft w:val="0"/>
                  <w:marRight w:val="0"/>
                  <w:marTop w:val="0"/>
                  <w:marBottom w:val="0"/>
                  <w:divBdr>
                    <w:top w:val="none" w:sz="0" w:space="0" w:color="auto"/>
                    <w:left w:val="none" w:sz="0" w:space="0" w:color="auto"/>
                    <w:bottom w:val="none" w:sz="0" w:space="0" w:color="auto"/>
                    <w:right w:val="none" w:sz="0" w:space="0" w:color="auto"/>
                  </w:divBdr>
                </w:div>
                <w:div w:id="244917709">
                  <w:marLeft w:val="0"/>
                  <w:marRight w:val="0"/>
                  <w:marTop w:val="0"/>
                  <w:marBottom w:val="0"/>
                  <w:divBdr>
                    <w:top w:val="none" w:sz="0" w:space="0" w:color="auto"/>
                    <w:left w:val="none" w:sz="0" w:space="0" w:color="auto"/>
                    <w:bottom w:val="none" w:sz="0" w:space="0" w:color="auto"/>
                    <w:right w:val="none" w:sz="0" w:space="0" w:color="auto"/>
                  </w:divBdr>
                </w:div>
                <w:div w:id="783384173">
                  <w:marLeft w:val="0"/>
                  <w:marRight w:val="0"/>
                  <w:marTop w:val="0"/>
                  <w:marBottom w:val="0"/>
                  <w:divBdr>
                    <w:top w:val="none" w:sz="0" w:space="0" w:color="auto"/>
                    <w:left w:val="none" w:sz="0" w:space="0" w:color="auto"/>
                    <w:bottom w:val="none" w:sz="0" w:space="0" w:color="auto"/>
                    <w:right w:val="none" w:sz="0" w:space="0" w:color="auto"/>
                  </w:divBdr>
                </w:div>
                <w:div w:id="1040856267">
                  <w:marLeft w:val="0"/>
                  <w:marRight w:val="0"/>
                  <w:marTop w:val="0"/>
                  <w:marBottom w:val="0"/>
                  <w:divBdr>
                    <w:top w:val="none" w:sz="0" w:space="0" w:color="auto"/>
                    <w:left w:val="none" w:sz="0" w:space="0" w:color="auto"/>
                    <w:bottom w:val="none" w:sz="0" w:space="0" w:color="auto"/>
                    <w:right w:val="none" w:sz="0" w:space="0" w:color="auto"/>
                  </w:divBdr>
                </w:div>
                <w:div w:id="1550603863">
                  <w:marLeft w:val="0"/>
                  <w:marRight w:val="0"/>
                  <w:marTop w:val="0"/>
                  <w:marBottom w:val="0"/>
                  <w:divBdr>
                    <w:top w:val="none" w:sz="0" w:space="0" w:color="auto"/>
                    <w:left w:val="none" w:sz="0" w:space="0" w:color="auto"/>
                    <w:bottom w:val="none" w:sz="0" w:space="0" w:color="auto"/>
                    <w:right w:val="none" w:sz="0" w:space="0" w:color="auto"/>
                  </w:divBdr>
                </w:div>
                <w:div w:id="1950157735">
                  <w:marLeft w:val="0"/>
                  <w:marRight w:val="0"/>
                  <w:marTop w:val="0"/>
                  <w:marBottom w:val="0"/>
                  <w:divBdr>
                    <w:top w:val="none" w:sz="0" w:space="0" w:color="auto"/>
                    <w:left w:val="none" w:sz="0" w:space="0" w:color="auto"/>
                    <w:bottom w:val="none" w:sz="0" w:space="0" w:color="auto"/>
                    <w:right w:val="none" w:sz="0" w:space="0" w:color="auto"/>
                  </w:divBdr>
                </w:div>
                <w:div w:id="203642066">
                  <w:marLeft w:val="0"/>
                  <w:marRight w:val="0"/>
                  <w:marTop w:val="0"/>
                  <w:marBottom w:val="0"/>
                  <w:divBdr>
                    <w:top w:val="none" w:sz="0" w:space="0" w:color="auto"/>
                    <w:left w:val="none" w:sz="0" w:space="0" w:color="auto"/>
                    <w:bottom w:val="none" w:sz="0" w:space="0" w:color="auto"/>
                    <w:right w:val="none" w:sz="0" w:space="0" w:color="auto"/>
                  </w:divBdr>
                </w:div>
                <w:div w:id="703674859">
                  <w:marLeft w:val="0"/>
                  <w:marRight w:val="0"/>
                  <w:marTop w:val="0"/>
                  <w:marBottom w:val="0"/>
                  <w:divBdr>
                    <w:top w:val="none" w:sz="0" w:space="0" w:color="auto"/>
                    <w:left w:val="none" w:sz="0" w:space="0" w:color="auto"/>
                    <w:bottom w:val="none" w:sz="0" w:space="0" w:color="auto"/>
                    <w:right w:val="none" w:sz="0" w:space="0" w:color="auto"/>
                  </w:divBdr>
                </w:div>
                <w:div w:id="5964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25939">
      <w:bodyDiv w:val="1"/>
      <w:marLeft w:val="0"/>
      <w:marRight w:val="0"/>
      <w:marTop w:val="0"/>
      <w:marBottom w:val="0"/>
      <w:divBdr>
        <w:top w:val="none" w:sz="0" w:space="0" w:color="auto"/>
        <w:left w:val="none" w:sz="0" w:space="0" w:color="auto"/>
        <w:bottom w:val="none" w:sz="0" w:space="0" w:color="auto"/>
        <w:right w:val="none" w:sz="0" w:space="0" w:color="auto"/>
      </w:divBdr>
      <w:divsChild>
        <w:div w:id="1834757855">
          <w:marLeft w:val="0"/>
          <w:marRight w:val="0"/>
          <w:marTop w:val="0"/>
          <w:marBottom w:val="0"/>
          <w:divBdr>
            <w:top w:val="none" w:sz="0" w:space="0" w:color="auto"/>
            <w:left w:val="none" w:sz="0" w:space="0" w:color="auto"/>
            <w:bottom w:val="none" w:sz="0" w:space="0" w:color="auto"/>
            <w:right w:val="none" w:sz="0" w:space="0" w:color="auto"/>
          </w:divBdr>
        </w:div>
        <w:div w:id="179198687">
          <w:marLeft w:val="0"/>
          <w:marRight w:val="0"/>
          <w:marTop w:val="0"/>
          <w:marBottom w:val="133"/>
          <w:divBdr>
            <w:top w:val="none" w:sz="0" w:space="0" w:color="auto"/>
            <w:left w:val="none" w:sz="0" w:space="0" w:color="auto"/>
            <w:bottom w:val="none" w:sz="0" w:space="0" w:color="auto"/>
            <w:right w:val="none" w:sz="0" w:space="0" w:color="auto"/>
          </w:divBdr>
          <w:divsChild>
            <w:div w:id="7238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3469">
      <w:bodyDiv w:val="1"/>
      <w:marLeft w:val="0"/>
      <w:marRight w:val="0"/>
      <w:marTop w:val="0"/>
      <w:marBottom w:val="0"/>
      <w:divBdr>
        <w:top w:val="none" w:sz="0" w:space="0" w:color="auto"/>
        <w:left w:val="none" w:sz="0" w:space="0" w:color="auto"/>
        <w:bottom w:val="none" w:sz="0" w:space="0" w:color="auto"/>
        <w:right w:val="none" w:sz="0" w:space="0" w:color="auto"/>
      </w:divBdr>
      <w:divsChild>
        <w:div w:id="1357467358">
          <w:marLeft w:val="0"/>
          <w:marRight w:val="0"/>
          <w:marTop w:val="0"/>
          <w:marBottom w:val="0"/>
          <w:divBdr>
            <w:top w:val="none" w:sz="0" w:space="0" w:color="auto"/>
            <w:left w:val="none" w:sz="0" w:space="0" w:color="auto"/>
            <w:bottom w:val="none" w:sz="0" w:space="0" w:color="auto"/>
            <w:right w:val="none" w:sz="0" w:space="0" w:color="auto"/>
          </w:divBdr>
        </w:div>
        <w:div w:id="1700861798">
          <w:marLeft w:val="0"/>
          <w:marRight w:val="0"/>
          <w:marTop w:val="0"/>
          <w:marBottom w:val="0"/>
          <w:divBdr>
            <w:top w:val="none" w:sz="0" w:space="0" w:color="auto"/>
            <w:left w:val="none" w:sz="0" w:space="0" w:color="auto"/>
            <w:bottom w:val="none" w:sz="0" w:space="0" w:color="auto"/>
            <w:right w:val="none" w:sz="0" w:space="0" w:color="auto"/>
          </w:divBdr>
        </w:div>
      </w:divsChild>
    </w:div>
    <w:div w:id="1067458853">
      <w:bodyDiv w:val="1"/>
      <w:marLeft w:val="0"/>
      <w:marRight w:val="0"/>
      <w:marTop w:val="0"/>
      <w:marBottom w:val="0"/>
      <w:divBdr>
        <w:top w:val="none" w:sz="0" w:space="0" w:color="auto"/>
        <w:left w:val="none" w:sz="0" w:space="0" w:color="auto"/>
        <w:bottom w:val="none" w:sz="0" w:space="0" w:color="auto"/>
        <w:right w:val="none" w:sz="0" w:space="0" w:color="auto"/>
      </w:divBdr>
      <w:divsChild>
        <w:div w:id="719087688">
          <w:marLeft w:val="0"/>
          <w:marRight w:val="0"/>
          <w:marTop w:val="0"/>
          <w:marBottom w:val="0"/>
          <w:divBdr>
            <w:top w:val="none" w:sz="0" w:space="0" w:color="auto"/>
            <w:left w:val="none" w:sz="0" w:space="0" w:color="auto"/>
            <w:bottom w:val="none" w:sz="0" w:space="0" w:color="auto"/>
            <w:right w:val="none" w:sz="0" w:space="0" w:color="auto"/>
          </w:divBdr>
        </w:div>
        <w:div w:id="2091929455">
          <w:marLeft w:val="0"/>
          <w:marRight w:val="0"/>
          <w:marTop w:val="0"/>
          <w:marBottom w:val="0"/>
          <w:divBdr>
            <w:top w:val="none" w:sz="0" w:space="0" w:color="auto"/>
            <w:left w:val="none" w:sz="0" w:space="0" w:color="auto"/>
            <w:bottom w:val="none" w:sz="0" w:space="0" w:color="auto"/>
            <w:right w:val="none" w:sz="0" w:space="0" w:color="auto"/>
          </w:divBdr>
          <w:divsChild>
            <w:div w:id="968055377">
              <w:marLeft w:val="0"/>
              <w:marRight w:val="0"/>
              <w:marTop w:val="0"/>
              <w:marBottom w:val="0"/>
              <w:divBdr>
                <w:top w:val="none" w:sz="0" w:space="0" w:color="auto"/>
                <w:left w:val="none" w:sz="0" w:space="0" w:color="auto"/>
                <w:bottom w:val="none" w:sz="0" w:space="0" w:color="auto"/>
                <w:right w:val="none" w:sz="0" w:space="0" w:color="auto"/>
              </w:divBdr>
              <w:divsChild>
                <w:div w:id="1265377933">
                  <w:marLeft w:val="0"/>
                  <w:marRight w:val="0"/>
                  <w:marTop w:val="0"/>
                  <w:marBottom w:val="0"/>
                  <w:divBdr>
                    <w:top w:val="none" w:sz="0" w:space="0" w:color="auto"/>
                    <w:left w:val="none" w:sz="0" w:space="0" w:color="auto"/>
                    <w:bottom w:val="none" w:sz="0" w:space="0" w:color="auto"/>
                    <w:right w:val="none" w:sz="0" w:space="0" w:color="auto"/>
                  </w:divBdr>
                </w:div>
                <w:div w:id="419839313">
                  <w:marLeft w:val="0"/>
                  <w:marRight w:val="0"/>
                  <w:marTop w:val="0"/>
                  <w:marBottom w:val="0"/>
                  <w:divBdr>
                    <w:top w:val="none" w:sz="0" w:space="0" w:color="auto"/>
                    <w:left w:val="none" w:sz="0" w:space="0" w:color="auto"/>
                    <w:bottom w:val="none" w:sz="0" w:space="0" w:color="auto"/>
                    <w:right w:val="none" w:sz="0" w:space="0" w:color="auto"/>
                  </w:divBdr>
                </w:div>
                <w:div w:id="1750612384">
                  <w:marLeft w:val="0"/>
                  <w:marRight w:val="0"/>
                  <w:marTop w:val="0"/>
                  <w:marBottom w:val="0"/>
                  <w:divBdr>
                    <w:top w:val="none" w:sz="0" w:space="0" w:color="auto"/>
                    <w:left w:val="none" w:sz="0" w:space="0" w:color="auto"/>
                    <w:bottom w:val="none" w:sz="0" w:space="0" w:color="auto"/>
                    <w:right w:val="none" w:sz="0" w:space="0" w:color="auto"/>
                  </w:divBdr>
                </w:div>
                <w:div w:id="2145926759">
                  <w:marLeft w:val="0"/>
                  <w:marRight w:val="0"/>
                  <w:marTop w:val="0"/>
                  <w:marBottom w:val="0"/>
                  <w:divBdr>
                    <w:top w:val="none" w:sz="0" w:space="0" w:color="auto"/>
                    <w:left w:val="none" w:sz="0" w:space="0" w:color="auto"/>
                    <w:bottom w:val="none" w:sz="0" w:space="0" w:color="auto"/>
                    <w:right w:val="none" w:sz="0" w:space="0" w:color="auto"/>
                  </w:divBdr>
                </w:div>
                <w:div w:id="1771975289">
                  <w:marLeft w:val="0"/>
                  <w:marRight w:val="0"/>
                  <w:marTop w:val="0"/>
                  <w:marBottom w:val="0"/>
                  <w:divBdr>
                    <w:top w:val="none" w:sz="0" w:space="0" w:color="auto"/>
                    <w:left w:val="none" w:sz="0" w:space="0" w:color="auto"/>
                    <w:bottom w:val="none" w:sz="0" w:space="0" w:color="auto"/>
                    <w:right w:val="none" w:sz="0" w:space="0" w:color="auto"/>
                  </w:divBdr>
                </w:div>
                <w:div w:id="2058042220">
                  <w:marLeft w:val="0"/>
                  <w:marRight w:val="0"/>
                  <w:marTop w:val="0"/>
                  <w:marBottom w:val="0"/>
                  <w:divBdr>
                    <w:top w:val="none" w:sz="0" w:space="0" w:color="auto"/>
                    <w:left w:val="none" w:sz="0" w:space="0" w:color="auto"/>
                    <w:bottom w:val="none" w:sz="0" w:space="0" w:color="auto"/>
                    <w:right w:val="none" w:sz="0" w:space="0" w:color="auto"/>
                  </w:divBdr>
                </w:div>
                <w:div w:id="1685814609">
                  <w:marLeft w:val="0"/>
                  <w:marRight w:val="0"/>
                  <w:marTop w:val="0"/>
                  <w:marBottom w:val="0"/>
                  <w:divBdr>
                    <w:top w:val="none" w:sz="0" w:space="0" w:color="auto"/>
                    <w:left w:val="none" w:sz="0" w:space="0" w:color="auto"/>
                    <w:bottom w:val="none" w:sz="0" w:space="0" w:color="auto"/>
                    <w:right w:val="none" w:sz="0" w:space="0" w:color="auto"/>
                  </w:divBdr>
                </w:div>
                <w:div w:id="214199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69694">
          <w:marLeft w:val="0"/>
          <w:marRight w:val="0"/>
          <w:marTop w:val="0"/>
          <w:marBottom w:val="0"/>
          <w:divBdr>
            <w:top w:val="none" w:sz="0" w:space="0" w:color="auto"/>
            <w:left w:val="none" w:sz="0" w:space="0" w:color="auto"/>
            <w:bottom w:val="none" w:sz="0" w:space="0" w:color="auto"/>
            <w:right w:val="none" w:sz="0" w:space="0" w:color="auto"/>
          </w:divBdr>
          <w:divsChild>
            <w:div w:id="258411442">
              <w:marLeft w:val="0"/>
              <w:marRight w:val="0"/>
              <w:marTop w:val="0"/>
              <w:marBottom w:val="0"/>
              <w:divBdr>
                <w:top w:val="none" w:sz="0" w:space="0" w:color="auto"/>
                <w:left w:val="none" w:sz="0" w:space="0" w:color="auto"/>
                <w:bottom w:val="none" w:sz="0" w:space="0" w:color="auto"/>
                <w:right w:val="none" w:sz="0" w:space="0" w:color="auto"/>
              </w:divBdr>
              <w:divsChild>
                <w:div w:id="1976786563">
                  <w:marLeft w:val="0"/>
                  <w:marRight w:val="0"/>
                  <w:marTop w:val="0"/>
                  <w:marBottom w:val="0"/>
                  <w:divBdr>
                    <w:top w:val="none" w:sz="0" w:space="0" w:color="auto"/>
                    <w:left w:val="none" w:sz="0" w:space="0" w:color="auto"/>
                    <w:bottom w:val="none" w:sz="0" w:space="0" w:color="auto"/>
                    <w:right w:val="none" w:sz="0" w:space="0" w:color="auto"/>
                  </w:divBdr>
                </w:div>
                <w:div w:id="2100250348">
                  <w:marLeft w:val="0"/>
                  <w:marRight w:val="0"/>
                  <w:marTop w:val="0"/>
                  <w:marBottom w:val="0"/>
                  <w:divBdr>
                    <w:top w:val="none" w:sz="0" w:space="0" w:color="auto"/>
                    <w:left w:val="none" w:sz="0" w:space="0" w:color="auto"/>
                    <w:bottom w:val="none" w:sz="0" w:space="0" w:color="auto"/>
                    <w:right w:val="none" w:sz="0" w:space="0" w:color="auto"/>
                  </w:divBdr>
                </w:div>
                <w:div w:id="1795715383">
                  <w:marLeft w:val="0"/>
                  <w:marRight w:val="0"/>
                  <w:marTop w:val="0"/>
                  <w:marBottom w:val="0"/>
                  <w:divBdr>
                    <w:top w:val="none" w:sz="0" w:space="0" w:color="auto"/>
                    <w:left w:val="none" w:sz="0" w:space="0" w:color="auto"/>
                    <w:bottom w:val="none" w:sz="0" w:space="0" w:color="auto"/>
                    <w:right w:val="none" w:sz="0" w:space="0" w:color="auto"/>
                  </w:divBdr>
                </w:div>
                <w:div w:id="680207080">
                  <w:marLeft w:val="0"/>
                  <w:marRight w:val="0"/>
                  <w:marTop w:val="0"/>
                  <w:marBottom w:val="0"/>
                  <w:divBdr>
                    <w:top w:val="none" w:sz="0" w:space="0" w:color="auto"/>
                    <w:left w:val="none" w:sz="0" w:space="0" w:color="auto"/>
                    <w:bottom w:val="none" w:sz="0" w:space="0" w:color="auto"/>
                    <w:right w:val="none" w:sz="0" w:space="0" w:color="auto"/>
                  </w:divBdr>
                </w:div>
                <w:div w:id="1778524931">
                  <w:marLeft w:val="0"/>
                  <w:marRight w:val="0"/>
                  <w:marTop w:val="0"/>
                  <w:marBottom w:val="0"/>
                  <w:divBdr>
                    <w:top w:val="none" w:sz="0" w:space="0" w:color="auto"/>
                    <w:left w:val="none" w:sz="0" w:space="0" w:color="auto"/>
                    <w:bottom w:val="none" w:sz="0" w:space="0" w:color="auto"/>
                    <w:right w:val="none" w:sz="0" w:space="0" w:color="auto"/>
                  </w:divBdr>
                </w:div>
                <w:div w:id="272783676">
                  <w:marLeft w:val="0"/>
                  <w:marRight w:val="0"/>
                  <w:marTop w:val="0"/>
                  <w:marBottom w:val="0"/>
                  <w:divBdr>
                    <w:top w:val="none" w:sz="0" w:space="0" w:color="auto"/>
                    <w:left w:val="none" w:sz="0" w:space="0" w:color="auto"/>
                    <w:bottom w:val="none" w:sz="0" w:space="0" w:color="auto"/>
                    <w:right w:val="none" w:sz="0" w:space="0" w:color="auto"/>
                  </w:divBdr>
                </w:div>
                <w:div w:id="679551562">
                  <w:marLeft w:val="0"/>
                  <w:marRight w:val="0"/>
                  <w:marTop w:val="0"/>
                  <w:marBottom w:val="0"/>
                  <w:divBdr>
                    <w:top w:val="none" w:sz="0" w:space="0" w:color="auto"/>
                    <w:left w:val="none" w:sz="0" w:space="0" w:color="auto"/>
                    <w:bottom w:val="none" w:sz="0" w:space="0" w:color="auto"/>
                    <w:right w:val="none" w:sz="0" w:space="0" w:color="auto"/>
                  </w:divBdr>
                </w:div>
                <w:div w:id="140418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4530">
          <w:marLeft w:val="0"/>
          <w:marRight w:val="0"/>
          <w:marTop w:val="0"/>
          <w:marBottom w:val="0"/>
          <w:divBdr>
            <w:top w:val="none" w:sz="0" w:space="0" w:color="auto"/>
            <w:left w:val="none" w:sz="0" w:space="0" w:color="auto"/>
            <w:bottom w:val="none" w:sz="0" w:space="0" w:color="auto"/>
            <w:right w:val="none" w:sz="0" w:space="0" w:color="auto"/>
          </w:divBdr>
          <w:divsChild>
            <w:div w:id="1916816633">
              <w:marLeft w:val="0"/>
              <w:marRight w:val="0"/>
              <w:marTop w:val="0"/>
              <w:marBottom w:val="0"/>
              <w:divBdr>
                <w:top w:val="none" w:sz="0" w:space="0" w:color="auto"/>
                <w:left w:val="none" w:sz="0" w:space="0" w:color="auto"/>
                <w:bottom w:val="none" w:sz="0" w:space="0" w:color="auto"/>
                <w:right w:val="none" w:sz="0" w:space="0" w:color="auto"/>
              </w:divBdr>
              <w:divsChild>
                <w:div w:id="457384474">
                  <w:marLeft w:val="0"/>
                  <w:marRight w:val="0"/>
                  <w:marTop w:val="0"/>
                  <w:marBottom w:val="0"/>
                  <w:divBdr>
                    <w:top w:val="none" w:sz="0" w:space="0" w:color="auto"/>
                    <w:left w:val="none" w:sz="0" w:space="0" w:color="auto"/>
                    <w:bottom w:val="none" w:sz="0" w:space="0" w:color="auto"/>
                    <w:right w:val="none" w:sz="0" w:space="0" w:color="auto"/>
                  </w:divBdr>
                </w:div>
                <w:div w:id="2051222543">
                  <w:marLeft w:val="0"/>
                  <w:marRight w:val="0"/>
                  <w:marTop w:val="0"/>
                  <w:marBottom w:val="0"/>
                  <w:divBdr>
                    <w:top w:val="none" w:sz="0" w:space="0" w:color="auto"/>
                    <w:left w:val="none" w:sz="0" w:space="0" w:color="auto"/>
                    <w:bottom w:val="none" w:sz="0" w:space="0" w:color="auto"/>
                    <w:right w:val="none" w:sz="0" w:space="0" w:color="auto"/>
                  </w:divBdr>
                </w:div>
                <w:div w:id="1445616629">
                  <w:marLeft w:val="0"/>
                  <w:marRight w:val="0"/>
                  <w:marTop w:val="0"/>
                  <w:marBottom w:val="0"/>
                  <w:divBdr>
                    <w:top w:val="none" w:sz="0" w:space="0" w:color="auto"/>
                    <w:left w:val="none" w:sz="0" w:space="0" w:color="auto"/>
                    <w:bottom w:val="none" w:sz="0" w:space="0" w:color="auto"/>
                    <w:right w:val="none" w:sz="0" w:space="0" w:color="auto"/>
                  </w:divBdr>
                </w:div>
                <w:div w:id="64107109">
                  <w:marLeft w:val="0"/>
                  <w:marRight w:val="0"/>
                  <w:marTop w:val="0"/>
                  <w:marBottom w:val="0"/>
                  <w:divBdr>
                    <w:top w:val="none" w:sz="0" w:space="0" w:color="auto"/>
                    <w:left w:val="none" w:sz="0" w:space="0" w:color="auto"/>
                    <w:bottom w:val="none" w:sz="0" w:space="0" w:color="auto"/>
                    <w:right w:val="none" w:sz="0" w:space="0" w:color="auto"/>
                  </w:divBdr>
                </w:div>
                <w:div w:id="890113592">
                  <w:marLeft w:val="0"/>
                  <w:marRight w:val="0"/>
                  <w:marTop w:val="0"/>
                  <w:marBottom w:val="0"/>
                  <w:divBdr>
                    <w:top w:val="none" w:sz="0" w:space="0" w:color="auto"/>
                    <w:left w:val="none" w:sz="0" w:space="0" w:color="auto"/>
                    <w:bottom w:val="none" w:sz="0" w:space="0" w:color="auto"/>
                    <w:right w:val="none" w:sz="0" w:space="0" w:color="auto"/>
                  </w:divBdr>
                </w:div>
                <w:div w:id="1827890589">
                  <w:marLeft w:val="0"/>
                  <w:marRight w:val="0"/>
                  <w:marTop w:val="0"/>
                  <w:marBottom w:val="0"/>
                  <w:divBdr>
                    <w:top w:val="none" w:sz="0" w:space="0" w:color="auto"/>
                    <w:left w:val="none" w:sz="0" w:space="0" w:color="auto"/>
                    <w:bottom w:val="none" w:sz="0" w:space="0" w:color="auto"/>
                    <w:right w:val="none" w:sz="0" w:space="0" w:color="auto"/>
                  </w:divBdr>
                </w:div>
                <w:div w:id="1657803206">
                  <w:marLeft w:val="0"/>
                  <w:marRight w:val="0"/>
                  <w:marTop w:val="0"/>
                  <w:marBottom w:val="0"/>
                  <w:divBdr>
                    <w:top w:val="none" w:sz="0" w:space="0" w:color="auto"/>
                    <w:left w:val="none" w:sz="0" w:space="0" w:color="auto"/>
                    <w:bottom w:val="none" w:sz="0" w:space="0" w:color="auto"/>
                    <w:right w:val="none" w:sz="0" w:space="0" w:color="auto"/>
                  </w:divBdr>
                </w:div>
                <w:div w:id="120610189">
                  <w:marLeft w:val="0"/>
                  <w:marRight w:val="0"/>
                  <w:marTop w:val="0"/>
                  <w:marBottom w:val="0"/>
                  <w:divBdr>
                    <w:top w:val="none" w:sz="0" w:space="0" w:color="auto"/>
                    <w:left w:val="none" w:sz="0" w:space="0" w:color="auto"/>
                    <w:bottom w:val="none" w:sz="0" w:space="0" w:color="auto"/>
                    <w:right w:val="none" w:sz="0" w:space="0" w:color="auto"/>
                  </w:divBdr>
                </w:div>
                <w:div w:id="1604611627">
                  <w:marLeft w:val="0"/>
                  <w:marRight w:val="0"/>
                  <w:marTop w:val="0"/>
                  <w:marBottom w:val="0"/>
                  <w:divBdr>
                    <w:top w:val="none" w:sz="0" w:space="0" w:color="auto"/>
                    <w:left w:val="none" w:sz="0" w:space="0" w:color="auto"/>
                    <w:bottom w:val="none" w:sz="0" w:space="0" w:color="auto"/>
                    <w:right w:val="none" w:sz="0" w:space="0" w:color="auto"/>
                  </w:divBdr>
                </w:div>
                <w:div w:id="201207412">
                  <w:marLeft w:val="0"/>
                  <w:marRight w:val="0"/>
                  <w:marTop w:val="0"/>
                  <w:marBottom w:val="0"/>
                  <w:divBdr>
                    <w:top w:val="none" w:sz="0" w:space="0" w:color="auto"/>
                    <w:left w:val="none" w:sz="0" w:space="0" w:color="auto"/>
                    <w:bottom w:val="none" w:sz="0" w:space="0" w:color="auto"/>
                    <w:right w:val="none" w:sz="0" w:space="0" w:color="auto"/>
                  </w:divBdr>
                </w:div>
                <w:div w:id="2118981216">
                  <w:marLeft w:val="0"/>
                  <w:marRight w:val="0"/>
                  <w:marTop w:val="0"/>
                  <w:marBottom w:val="0"/>
                  <w:divBdr>
                    <w:top w:val="none" w:sz="0" w:space="0" w:color="auto"/>
                    <w:left w:val="none" w:sz="0" w:space="0" w:color="auto"/>
                    <w:bottom w:val="none" w:sz="0" w:space="0" w:color="auto"/>
                    <w:right w:val="none" w:sz="0" w:space="0" w:color="auto"/>
                  </w:divBdr>
                </w:div>
                <w:div w:id="406341378">
                  <w:marLeft w:val="0"/>
                  <w:marRight w:val="0"/>
                  <w:marTop w:val="0"/>
                  <w:marBottom w:val="0"/>
                  <w:divBdr>
                    <w:top w:val="none" w:sz="0" w:space="0" w:color="auto"/>
                    <w:left w:val="none" w:sz="0" w:space="0" w:color="auto"/>
                    <w:bottom w:val="none" w:sz="0" w:space="0" w:color="auto"/>
                    <w:right w:val="none" w:sz="0" w:space="0" w:color="auto"/>
                  </w:divBdr>
                </w:div>
                <w:div w:id="242178278">
                  <w:marLeft w:val="0"/>
                  <w:marRight w:val="0"/>
                  <w:marTop w:val="0"/>
                  <w:marBottom w:val="0"/>
                  <w:divBdr>
                    <w:top w:val="none" w:sz="0" w:space="0" w:color="auto"/>
                    <w:left w:val="none" w:sz="0" w:space="0" w:color="auto"/>
                    <w:bottom w:val="none" w:sz="0" w:space="0" w:color="auto"/>
                    <w:right w:val="none" w:sz="0" w:space="0" w:color="auto"/>
                  </w:divBdr>
                </w:div>
                <w:div w:id="305858120">
                  <w:marLeft w:val="0"/>
                  <w:marRight w:val="0"/>
                  <w:marTop w:val="0"/>
                  <w:marBottom w:val="0"/>
                  <w:divBdr>
                    <w:top w:val="none" w:sz="0" w:space="0" w:color="auto"/>
                    <w:left w:val="none" w:sz="0" w:space="0" w:color="auto"/>
                    <w:bottom w:val="none" w:sz="0" w:space="0" w:color="auto"/>
                    <w:right w:val="none" w:sz="0" w:space="0" w:color="auto"/>
                  </w:divBdr>
                </w:div>
                <w:div w:id="793407501">
                  <w:marLeft w:val="0"/>
                  <w:marRight w:val="0"/>
                  <w:marTop w:val="0"/>
                  <w:marBottom w:val="0"/>
                  <w:divBdr>
                    <w:top w:val="none" w:sz="0" w:space="0" w:color="auto"/>
                    <w:left w:val="none" w:sz="0" w:space="0" w:color="auto"/>
                    <w:bottom w:val="none" w:sz="0" w:space="0" w:color="auto"/>
                    <w:right w:val="none" w:sz="0" w:space="0" w:color="auto"/>
                  </w:divBdr>
                </w:div>
                <w:div w:id="85427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42022">
          <w:marLeft w:val="0"/>
          <w:marRight w:val="0"/>
          <w:marTop w:val="0"/>
          <w:marBottom w:val="0"/>
          <w:divBdr>
            <w:top w:val="none" w:sz="0" w:space="0" w:color="auto"/>
            <w:left w:val="none" w:sz="0" w:space="0" w:color="auto"/>
            <w:bottom w:val="none" w:sz="0" w:space="0" w:color="auto"/>
            <w:right w:val="none" w:sz="0" w:space="0" w:color="auto"/>
          </w:divBdr>
        </w:div>
      </w:divsChild>
    </w:div>
    <w:div w:id="1095705436">
      <w:bodyDiv w:val="1"/>
      <w:marLeft w:val="0"/>
      <w:marRight w:val="0"/>
      <w:marTop w:val="0"/>
      <w:marBottom w:val="0"/>
      <w:divBdr>
        <w:top w:val="none" w:sz="0" w:space="0" w:color="auto"/>
        <w:left w:val="none" w:sz="0" w:space="0" w:color="auto"/>
        <w:bottom w:val="none" w:sz="0" w:space="0" w:color="auto"/>
        <w:right w:val="none" w:sz="0" w:space="0" w:color="auto"/>
      </w:divBdr>
      <w:divsChild>
        <w:div w:id="135803747">
          <w:marLeft w:val="0"/>
          <w:marRight w:val="0"/>
          <w:marTop w:val="0"/>
          <w:marBottom w:val="0"/>
          <w:divBdr>
            <w:top w:val="none" w:sz="0" w:space="0" w:color="auto"/>
            <w:left w:val="none" w:sz="0" w:space="0" w:color="auto"/>
            <w:bottom w:val="none" w:sz="0" w:space="0" w:color="auto"/>
            <w:right w:val="none" w:sz="0" w:space="0" w:color="auto"/>
          </w:divBdr>
          <w:divsChild>
            <w:div w:id="123039488">
              <w:marLeft w:val="0"/>
              <w:marRight w:val="0"/>
              <w:marTop w:val="285"/>
              <w:marBottom w:val="0"/>
              <w:divBdr>
                <w:top w:val="none" w:sz="0" w:space="0" w:color="auto"/>
                <w:left w:val="none" w:sz="0" w:space="0" w:color="auto"/>
                <w:bottom w:val="none" w:sz="0" w:space="0" w:color="auto"/>
                <w:right w:val="none" w:sz="0" w:space="0" w:color="auto"/>
              </w:divBdr>
            </w:div>
          </w:divsChild>
        </w:div>
        <w:div w:id="919019277">
          <w:marLeft w:val="0"/>
          <w:marRight w:val="0"/>
          <w:marTop w:val="0"/>
          <w:marBottom w:val="0"/>
          <w:divBdr>
            <w:top w:val="none" w:sz="0" w:space="0" w:color="auto"/>
            <w:left w:val="none" w:sz="0" w:space="0" w:color="auto"/>
            <w:bottom w:val="none" w:sz="0" w:space="0" w:color="auto"/>
            <w:right w:val="none" w:sz="0" w:space="0" w:color="auto"/>
          </w:divBdr>
          <w:divsChild>
            <w:div w:id="887299135">
              <w:marLeft w:val="0"/>
              <w:marRight w:val="0"/>
              <w:marTop w:val="0"/>
              <w:marBottom w:val="0"/>
              <w:divBdr>
                <w:top w:val="none" w:sz="0" w:space="0" w:color="auto"/>
                <w:left w:val="none" w:sz="0" w:space="0" w:color="auto"/>
                <w:bottom w:val="none" w:sz="0" w:space="0" w:color="auto"/>
                <w:right w:val="none" w:sz="0" w:space="0" w:color="auto"/>
              </w:divBdr>
              <w:divsChild>
                <w:div w:id="127818865">
                  <w:marLeft w:val="0"/>
                  <w:marRight w:val="0"/>
                  <w:marTop w:val="0"/>
                  <w:marBottom w:val="0"/>
                  <w:divBdr>
                    <w:top w:val="none" w:sz="0" w:space="0" w:color="auto"/>
                    <w:left w:val="none" w:sz="0" w:space="0" w:color="auto"/>
                    <w:bottom w:val="none" w:sz="0" w:space="0" w:color="auto"/>
                    <w:right w:val="none" w:sz="0" w:space="0" w:color="auto"/>
                  </w:divBdr>
                  <w:divsChild>
                    <w:div w:id="1669285633">
                      <w:marLeft w:val="0"/>
                      <w:marRight w:val="0"/>
                      <w:marTop w:val="68"/>
                      <w:marBottom w:val="0"/>
                      <w:divBdr>
                        <w:top w:val="none" w:sz="0" w:space="0" w:color="auto"/>
                        <w:left w:val="none" w:sz="0" w:space="0" w:color="auto"/>
                        <w:bottom w:val="none" w:sz="0" w:space="0" w:color="auto"/>
                        <w:right w:val="none" w:sz="0" w:space="0" w:color="auto"/>
                      </w:divBdr>
                    </w:div>
                  </w:divsChild>
                </w:div>
                <w:div w:id="878318321">
                  <w:marLeft w:val="0"/>
                  <w:marRight w:val="0"/>
                  <w:marTop w:val="340"/>
                  <w:marBottom w:val="0"/>
                  <w:divBdr>
                    <w:top w:val="none" w:sz="0" w:space="0" w:color="auto"/>
                    <w:left w:val="none" w:sz="0" w:space="0" w:color="auto"/>
                    <w:bottom w:val="none" w:sz="0" w:space="0" w:color="auto"/>
                    <w:right w:val="none" w:sz="0" w:space="0" w:color="auto"/>
                  </w:divBdr>
                  <w:divsChild>
                    <w:div w:id="2049259854">
                      <w:marLeft w:val="0"/>
                      <w:marRight w:val="0"/>
                      <w:marTop w:val="0"/>
                      <w:marBottom w:val="0"/>
                      <w:divBdr>
                        <w:top w:val="none" w:sz="0" w:space="0" w:color="auto"/>
                        <w:left w:val="none" w:sz="0" w:space="0" w:color="auto"/>
                        <w:bottom w:val="none" w:sz="0" w:space="0" w:color="auto"/>
                        <w:right w:val="none" w:sz="0" w:space="0" w:color="auto"/>
                      </w:divBdr>
                    </w:div>
                    <w:div w:id="274675724">
                      <w:marLeft w:val="0"/>
                      <w:marRight w:val="0"/>
                      <w:marTop w:val="0"/>
                      <w:marBottom w:val="0"/>
                      <w:divBdr>
                        <w:top w:val="none" w:sz="0" w:space="0" w:color="auto"/>
                        <w:left w:val="none" w:sz="0" w:space="0" w:color="auto"/>
                        <w:bottom w:val="none" w:sz="0" w:space="0" w:color="auto"/>
                        <w:right w:val="none" w:sz="0" w:space="0" w:color="auto"/>
                      </w:divBdr>
                    </w:div>
                    <w:div w:id="966274135">
                      <w:marLeft w:val="0"/>
                      <w:marRight w:val="0"/>
                      <w:marTop w:val="0"/>
                      <w:marBottom w:val="0"/>
                      <w:divBdr>
                        <w:top w:val="none" w:sz="0" w:space="0" w:color="auto"/>
                        <w:left w:val="none" w:sz="0" w:space="0" w:color="auto"/>
                        <w:bottom w:val="none" w:sz="0" w:space="0" w:color="auto"/>
                        <w:right w:val="none" w:sz="0" w:space="0" w:color="auto"/>
                      </w:divBdr>
                    </w:div>
                    <w:div w:id="658533761">
                      <w:marLeft w:val="0"/>
                      <w:marRight w:val="0"/>
                      <w:marTop w:val="0"/>
                      <w:marBottom w:val="0"/>
                      <w:divBdr>
                        <w:top w:val="none" w:sz="0" w:space="0" w:color="auto"/>
                        <w:left w:val="none" w:sz="0" w:space="0" w:color="auto"/>
                        <w:bottom w:val="none" w:sz="0" w:space="0" w:color="auto"/>
                        <w:right w:val="none" w:sz="0" w:space="0" w:color="auto"/>
                      </w:divBdr>
                    </w:div>
                    <w:div w:id="570238382">
                      <w:marLeft w:val="0"/>
                      <w:marRight w:val="0"/>
                      <w:marTop w:val="0"/>
                      <w:marBottom w:val="0"/>
                      <w:divBdr>
                        <w:top w:val="none" w:sz="0" w:space="0" w:color="auto"/>
                        <w:left w:val="none" w:sz="0" w:space="0" w:color="auto"/>
                        <w:bottom w:val="none" w:sz="0" w:space="0" w:color="auto"/>
                        <w:right w:val="none" w:sz="0" w:space="0" w:color="auto"/>
                      </w:divBdr>
                    </w:div>
                    <w:div w:id="422921015">
                      <w:marLeft w:val="0"/>
                      <w:marRight w:val="0"/>
                      <w:marTop w:val="0"/>
                      <w:marBottom w:val="0"/>
                      <w:divBdr>
                        <w:top w:val="none" w:sz="0" w:space="0" w:color="auto"/>
                        <w:left w:val="none" w:sz="0" w:space="0" w:color="auto"/>
                        <w:bottom w:val="none" w:sz="0" w:space="0" w:color="auto"/>
                        <w:right w:val="none" w:sz="0" w:space="0" w:color="auto"/>
                      </w:divBdr>
                    </w:div>
                    <w:div w:id="1130779424">
                      <w:marLeft w:val="0"/>
                      <w:marRight w:val="0"/>
                      <w:marTop w:val="0"/>
                      <w:marBottom w:val="0"/>
                      <w:divBdr>
                        <w:top w:val="none" w:sz="0" w:space="0" w:color="auto"/>
                        <w:left w:val="none" w:sz="0" w:space="0" w:color="auto"/>
                        <w:bottom w:val="none" w:sz="0" w:space="0" w:color="auto"/>
                        <w:right w:val="none" w:sz="0" w:space="0" w:color="auto"/>
                      </w:divBdr>
                    </w:div>
                    <w:div w:id="179513128">
                      <w:marLeft w:val="0"/>
                      <w:marRight w:val="0"/>
                      <w:marTop w:val="0"/>
                      <w:marBottom w:val="0"/>
                      <w:divBdr>
                        <w:top w:val="none" w:sz="0" w:space="0" w:color="auto"/>
                        <w:left w:val="none" w:sz="0" w:space="0" w:color="auto"/>
                        <w:bottom w:val="none" w:sz="0" w:space="0" w:color="auto"/>
                        <w:right w:val="none" w:sz="0" w:space="0" w:color="auto"/>
                      </w:divBdr>
                    </w:div>
                    <w:div w:id="769592642">
                      <w:marLeft w:val="0"/>
                      <w:marRight w:val="0"/>
                      <w:marTop w:val="0"/>
                      <w:marBottom w:val="0"/>
                      <w:divBdr>
                        <w:top w:val="none" w:sz="0" w:space="0" w:color="auto"/>
                        <w:left w:val="none" w:sz="0" w:space="0" w:color="auto"/>
                        <w:bottom w:val="none" w:sz="0" w:space="0" w:color="auto"/>
                        <w:right w:val="none" w:sz="0" w:space="0" w:color="auto"/>
                      </w:divBdr>
                    </w:div>
                    <w:div w:id="841045018">
                      <w:marLeft w:val="0"/>
                      <w:marRight w:val="0"/>
                      <w:marTop w:val="0"/>
                      <w:marBottom w:val="0"/>
                      <w:divBdr>
                        <w:top w:val="none" w:sz="0" w:space="0" w:color="auto"/>
                        <w:left w:val="none" w:sz="0" w:space="0" w:color="auto"/>
                        <w:bottom w:val="none" w:sz="0" w:space="0" w:color="auto"/>
                        <w:right w:val="none" w:sz="0" w:space="0" w:color="auto"/>
                      </w:divBdr>
                    </w:div>
                    <w:div w:id="2019035533">
                      <w:marLeft w:val="0"/>
                      <w:marRight w:val="0"/>
                      <w:marTop w:val="0"/>
                      <w:marBottom w:val="0"/>
                      <w:divBdr>
                        <w:top w:val="none" w:sz="0" w:space="0" w:color="auto"/>
                        <w:left w:val="none" w:sz="0" w:space="0" w:color="auto"/>
                        <w:bottom w:val="none" w:sz="0" w:space="0" w:color="auto"/>
                        <w:right w:val="none" w:sz="0" w:space="0" w:color="auto"/>
                      </w:divBdr>
                    </w:div>
                    <w:div w:id="1734891427">
                      <w:marLeft w:val="0"/>
                      <w:marRight w:val="0"/>
                      <w:marTop w:val="0"/>
                      <w:marBottom w:val="0"/>
                      <w:divBdr>
                        <w:top w:val="none" w:sz="0" w:space="0" w:color="auto"/>
                        <w:left w:val="none" w:sz="0" w:space="0" w:color="auto"/>
                        <w:bottom w:val="none" w:sz="0" w:space="0" w:color="auto"/>
                        <w:right w:val="none" w:sz="0" w:space="0" w:color="auto"/>
                      </w:divBdr>
                    </w:div>
                    <w:div w:id="567960176">
                      <w:marLeft w:val="0"/>
                      <w:marRight w:val="0"/>
                      <w:marTop w:val="0"/>
                      <w:marBottom w:val="0"/>
                      <w:divBdr>
                        <w:top w:val="none" w:sz="0" w:space="0" w:color="auto"/>
                        <w:left w:val="none" w:sz="0" w:space="0" w:color="auto"/>
                        <w:bottom w:val="none" w:sz="0" w:space="0" w:color="auto"/>
                        <w:right w:val="none" w:sz="0" w:space="0" w:color="auto"/>
                      </w:divBdr>
                    </w:div>
                    <w:div w:id="135689080">
                      <w:marLeft w:val="0"/>
                      <w:marRight w:val="0"/>
                      <w:marTop w:val="0"/>
                      <w:marBottom w:val="0"/>
                      <w:divBdr>
                        <w:top w:val="none" w:sz="0" w:space="0" w:color="auto"/>
                        <w:left w:val="none" w:sz="0" w:space="0" w:color="auto"/>
                        <w:bottom w:val="none" w:sz="0" w:space="0" w:color="auto"/>
                        <w:right w:val="none" w:sz="0" w:space="0" w:color="auto"/>
                      </w:divBdr>
                    </w:div>
                    <w:div w:id="2093820300">
                      <w:marLeft w:val="0"/>
                      <w:marRight w:val="0"/>
                      <w:marTop w:val="0"/>
                      <w:marBottom w:val="0"/>
                      <w:divBdr>
                        <w:top w:val="none" w:sz="0" w:space="0" w:color="auto"/>
                        <w:left w:val="none" w:sz="0" w:space="0" w:color="auto"/>
                        <w:bottom w:val="none" w:sz="0" w:space="0" w:color="auto"/>
                        <w:right w:val="none" w:sz="0" w:space="0" w:color="auto"/>
                      </w:divBdr>
                    </w:div>
                    <w:div w:id="1736508946">
                      <w:marLeft w:val="0"/>
                      <w:marRight w:val="0"/>
                      <w:marTop w:val="0"/>
                      <w:marBottom w:val="0"/>
                      <w:divBdr>
                        <w:top w:val="none" w:sz="0" w:space="0" w:color="auto"/>
                        <w:left w:val="none" w:sz="0" w:space="0" w:color="auto"/>
                        <w:bottom w:val="none" w:sz="0" w:space="0" w:color="auto"/>
                        <w:right w:val="none" w:sz="0" w:space="0" w:color="auto"/>
                      </w:divBdr>
                    </w:div>
                    <w:div w:id="1536700374">
                      <w:marLeft w:val="0"/>
                      <w:marRight w:val="0"/>
                      <w:marTop w:val="0"/>
                      <w:marBottom w:val="0"/>
                      <w:divBdr>
                        <w:top w:val="none" w:sz="0" w:space="0" w:color="auto"/>
                        <w:left w:val="none" w:sz="0" w:space="0" w:color="auto"/>
                        <w:bottom w:val="none" w:sz="0" w:space="0" w:color="auto"/>
                        <w:right w:val="none" w:sz="0" w:space="0" w:color="auto"/>
                      </w:divBdr>
                    </w:div>
                    <w:div w:id="1022391610">
                      <w:marLeft w:val="0"/>
                      <w:marRight w:val="0"/>
                      <w:marTop w:val="0"/>
                      <w:marBottom w:val="0"/>
                      <w:divBdr>
                        <w:top w:val="none" w:sz="0" w:space="0" w:color="auto"/>
                        <w:left w:val="none" w:sz="0" w:space="0" w:color="auto"/>
                        <w:bottom w:val="none" w:sz="0" w:space="0" w:color="auto"/>
                        <w:right w:val="none" w:sz="0" w:space="0" w:color="auto"/>
                      </w:divBdr>
                    </w:div>
                    <w:div w:id="1635672983">
                      <w:marLeft w:val="0"/>
                      <w:marRight w:val="0"/>
                      <w:marTop w:val="0"/>
                      <w:marBottom w:val="0"/>
                      <w:divBdr>
                        <w:top w:val="none" w:sz="0" w:space="0" w:color="auto"/>
                        <w:left w:val="none" w:sz="0" w:space="0" w:color="auto"/>
                        <w:bottom w:val="none" w:sz="0" w:space="0" w:color="auto"/>
                        <w:right w:val="none" w:sz="0" w:space="0" w:color="auto"/>
                      </w:divBdr>
                    </w:div>
                    <w:div w:id="1284262295">
                      <w:marLeft w:val="0"/>
                      <w:marRight w:val="0"/>
                      <w:marTop w:val="0"/>
                      <w:marBottom w:val="0"/>
                      <w:divBdr>
                        <w:top w:val="none" w:sz="0" w:space="0" w:color="auto"/>
                        <w:left w:val="none" w:sz="0" w:space="0" w:color="auto"/>
                        <w:bottom w:val="none" w:sz="0" w:space="0" w:color="auto"/>
                        <w:right w:val="none" w:sz="0" w:space="0" w:color="auto"/>
                      </w:divBdr>
                    </w:div>
                    <w:div w:id="1242838162">
                      <w:marLeft w:val="0"/>
                      <w:marRight w:val="0"/>
                      <w:marTop w:val="0"/>
                      <w:marBottom w:val="0"/>
                      <w:divBdr>
                        <w:top w:val="none" w:sz="0" w:space="0" w:color="auto"/>
                        <w:left w:val="none" w:sz="0" w:space="0" w:color="auto"/>
                        <w:bottom w:val="none" w:sz="0" w:space="0" w:color="auto"/>
                        <w:right w:val="none" w:sz="0" w:space="0" w:color="auto"/>
                      </w:divBdr>
                    </w:div>
                    <w:div w:id="1817986795">
                      <w:marLeft w:val="0"/>
                      <w:marRight w:val="0"/>
                      <w:marTop w:val="0"/>
                      <w:marBottom w:val="0"/>
                      <w:divBdr>
                        <w:top w:val="none" w:sz="0" w:space="0" w:color="auto"/>
                        <w:left w:val="none" w:sz="0" w:space="0" w:color="auto"/>
                        <w:bottom w:val="none" w:sz="0" w:space="0" w:color="auto"/>
                        <w:right w:val="none" w:sz="0" w:space="0" w:color="auto"/>
                      </w:divBdr>
                    </w:div>
                    <w:div w:id="1181774390">
                      <w:marLeft w:val="0"/>
                      <w:marRight w:val="0"/>
                      <w:marTop w:val="0"/>
                      <w:marBottom w:val="0"/>
                      <w:divBdr>
                        <w:top w:val="none" w:sz="0" w:space="0" w:color="auto"/>
                        <w:left w:val="none" w:sz="0" w:space="0" w:color="auto"/>
                        <w:bottom w:val="none" w:sz="0" w:space="0" w:color="auto"/>
                        <w:right w:val="none" w:sz="0" w:space="0" w:color="auto"/>
                      </w:divBdr>
                    </w:div>
                    <w:div w:id="718476470">
                      <w:marLeft w:val="0"/>
                      <w:marRight w:val="0"/>
                      <w:marTop w:val="0"/>
                      <w:marBottom w:val="0"/>
                      <w:divBdr>
                        <w:top w:val="none" w:sz="0" w:space="0" w:color="auto"/>
                        <w:left w:val="none" w:sz="0" w:space="0" w:color="auto"/>
                        <w:bottom w:val="none" w:sz="0" w:space="0" w:color="auto"/>
                        <w:right w:val="none" w:sz="0" w:space="0" w:color="auto"/>
                      </w:divBdr>
                    </w:div>
                    <w:div w:id="289626507">
                      <w:marLeft w:val="0"/>
                      <w:marRight w:val="0"/>
                      <w:marTop w:val="0"/>
                      <w:marBottom w:val="0"/>
                      <w:divBdr>
                        <w:top w:val="none" w:sz="0" w:space="0" w:color="auto"/>
                        <w:left w:val="none" w:sz="0" w:space="0" w:color="auto"/>
                        <w:bottom w:val="none" w:sz="0" w:space="0" w:color="auto"/>
                        <w:right w:val="none" w:sz="0" w:space="0" w:color="auto"/>
                      </w:divBdr>
                    </w:div>
                    <w:div w:id="1206722653">
                      <w:marLeft w:val="0"/>
                      <w:marRight w:val="0"/>
                      <w:marTop w:val="0"/>
                      <w:marBottom w:val="0"/>
                      <w:divBdr>
                        <w:top w:val="none" w:sz="0" w:space="0" w:color="auto"/>
                        <w:left w:val="none" w:sz="0" w:space="0" w:color="auto"/>
                        <w:bottom w:val="none" w:sz="0" w:space="0" w:color="auto"/>
                        <w:right w:val="none" w:sz="0" w:space="0" w:color="auto"/>
                      </w:divBdr>
                    </w:div>
                    <w:div w:id="759058052">
                      <w:marLeft w:val="0"/>
                      <w:marRight w:val="0"/>
                      <w:marTop w:val="0"/>
                      <w:marBottom w:val="0"/>
                      <w:divBdr>
                        <w:top w:val="none" w:sz="0" w:space="0" w:color="auto"/>
                        <w:left w:val="none" w:sz="0" w:space="0" w:color="auto"/>
                        <w:bottom w:val="none" w:sz="0" w:space="0" w:color="auto"/>
                        <w:right w:val="none" w:sz="0" w:space="0" w:color="auto"/>
                      </w:divBdr>
                    </w:div>
                    <w:div w:id="1154222403">
                      <w:marLeft w:val="0"/>
                      <w:marRight w:val="0"/>
                      <w:marTop w:val="0"/>
                      <w:marBottom w:val="0"/>
                      <w:divBdr>
                        <w:top w:val="none" w:sz="0" w:space="0" w:color="auto"/>
                        <w:left w:val="none" w:sz="0" w:space="0" w:color="auto"/>
                        <w:bottom w:val="none" w:sz="0" w:space="0" w:color="auto"/>
                        <w:right w:val="none" w:sz="0" w:space="0" w:color="auto"/>
                      </w:divBdr>
                    </w:div>
                    <w:div w:id="1401248143">
                      <w:marLeft w:val="0"/>
                      <w:marRight w:val="0"/>
                      <w:marTop w:val="0"/>
                      <w:marBottom w:val="0"/>
                      <w:divBdr>
                        <w:top w:val="none" w:sz="0" w:space="0" w:color="auto"/>
                        <w:left w:val="none" w:sz="0" w:space="0" w:color="auto"/>
                        <w:bottom w:val="none" w:sz="0" w:space="0" w:color="auto"/>
                        <w:right w:val="none" w:sz="0" w:space="0" w:color="auto"/>
                      </w:divBdr>
                    </w:div>
                    <w:div w:id="1954897027">
                      <w:marLeft w:val="0"/>
                      <w:marRight w:val="0"/>
                      <w:marTop w:val="0"/>
                      <w:marBottom w:val="0"/>
                      <w:divBdr>
                        <w:top w:val="none" w:sz="0" w:space="0" w:color="auto"/>
                        <w:left w:val="none" w:sz="0" w:space="0" w:color="auto"/>
                        <w:bottom w:val="none" w:sz="0" w:space="0" w:color="auto"/>
                        <w:right w:val="none" w:sz="0" w:space="0" w:color="auto"/>
                      </w:divBdr>
                    </w:div>
                    <w:div w:id="684283879">
                      <w:marLeft w:val="0"/>
                      <w:marRight w:val="0"/>
                      <w:marTop w:val="0"/>
                      <w:marBottom w:val="0"/>
                      <w:divBdr>
                        <w:top w:val="none" w:sz="0" w:space="0" w:color="auto"/>
                        <w:left w:val="none" w:sz="0" w:space="0" w:color="auto"/>
                        <w:bottom w:val="none" w:sz="0" w:space="0" w:color="auto"/>
                        <w:right w:val="none" w:sz="0" w:space="0" w:color="auto"/>
                      </w:divBdr>
                    </w:div>
                    <w:div w:id="1581678378">
                      <w:marLeft w:val="0"/>
                      <w:marRight w:val="0"/>
                      <w:marTop w:val="0"/>
                      <w:marBottom w:val="0"/>
                      <w:divBdr>
                        <w:top w:val="none" w:sz="0" w:space="0" w:color="auto"/>
                        <w:left w:val="none" w:sz="0" w:space="0" w:color="auto"/>
                        <w:bottom w:val="none" w:sz="0" w:space="0" w:color="auto"/>
                        <w:right w:val="none" w:sz="0" w:space="0" w:color="auto"/>
                      </w:divBdr>
                    </w:div>
                    <w:div w:id="656223633">
                      <w:marLeft w:val="0"/>
                      <w:marRight w:val="0"/>
                      <w:marTop w:val="0"/>
                      <w:marBottom w:val="0"/>
                      <w:divBdr>
                        <w:top w:val="none" w:sz="0" w:space="0" w:color="auto"/>
                        <w:left w:val="none" w:sz="0" w:space="0" w:color="auto"/>
                        <w:bottom w:val="none" w:sz="0" w:space="0" w:color="auto"/>
                        <w:right w:val="none" w:sz="0" w:space="0" w:color="auto"/>
                      </w:divBdr>
                    </w:div>
                    <w:div w:id="523249477">
                      <w:marLeft w:val="0"/>
                      <w:marRight w:val="0"/>
                      <w:marTop w:val="0"/>
                      <w:marBottom w:val="0"/>
                      <w:divBdr>
                        <w:top w:val="none" w:sz="0" w:space="0" w:color="auto"/>
                        <w:left w:val="none" w:sz="0" w:space="0" w:color="auto"/>
                        <w:bottom w:val="none" w:sz="0" w:space="0" w:color="auto"/>
                        <w:right w:val="none" w:sz="0" w:space="0" w:color="auto"/>
                      </w:divBdr>
                    </w:div>
                    <w:div w:id="280843060">
                      <w:marLeft w:val="0"/>
                      <w:marRight w:val="0"/>
                      <w:marTop w:val="0"/>
                      <w:marBottom w:val="0"/>
                      <w:divBdr>
                        <w:top w:val="none" w:sz="0" w:space="0" w:color="auto"/>
                        <w:left w:val="none" w:sz="0" w:space="0" w:color="auto"/>
                        <w:bottom w:val="none" w:sz="0" w:space="0" w:color="auto"/>
                        <w:right w:val="none" w:sz="0" w:space="0" w:color="auto"/>
                      </w:divBdr>
                    </w:div>
                    <w:div w:id="345835101">
                      <w:marLeft w:val="0"/>
                      <w:marRight w:val="0"/>
                      <w:marTop w:val="0"/>
                      <w:marBottom w:val="0"/>
                      <w:divBdr>
                        <w:top w:val="none" w:sz="0" w:space="0" w:color="auto"/>
                        <w:left w:val="none" w:sz="0" w:space="0" w:color="auto"/>
                        <w:bottom w:val="none" w:sz="0" w:space="0" w:color="auto"/>
                        <w:right w:val="none" w:sz="0" w:space="0" w:color="auto"/>
                      </w:divBdr>
                    </w:div>
                    <w:div w:id="909073020">
                      <w:marLeft w:val="0"/>
                      <w:marRight w:val="0"/>
                      <w:marTop w:val="0"/>
                      <w:marBottom w:val="0"/>
                      <w:divBdr>
                        <w:top w:val="none" w:sz="0" w:space="0" w:color="auto"/>
                        <w:left w:val="none" w:sz="0" w:space="0" w:color="auto"/>
                        <w:bottom w:val="none" w:sz="0" w:space="0" w:color="auto"/>
                        <w:right w:val="none" w:sz="0" w:space="0" w:color="auto"/>
                      </w:divBdr>
                    </w:div>
                    <w:div w:id="1602453053">
                      <w:marLeft w:val="0"/>
                      <w:marRight w:val="0"/>
                      <w:marTop w:val="0"/>
                      <w:marBottom w:val="0"/>
                      <w:divBdr>
                        <w:top w:val="none" w:sz="0" w:space="0" w:color="auto"/>
                        <w:left w:val="none" w:sz="0" w:space="0" w:color="auto"/>
                        <w:bottom w:val="none" w:sz="0" w:space="0" w:color="auto"/>
                        <w:right w:val="none" w:sz="0" w:space="0" w:color="auto"/>
                      </w:divBdr>
                    </w:div>
                    <w:div w:id="428742940">
                      <w:marLeft w:val="0"/>
                      <w:marRight w:val="0"/>
                      <w:marTop w:val="0"/>
                      <w:marBottom w:val="0"/>
                      <w:divBdr>
                        <w:top w:val="none" w:sz="0" w:space="0" w:color="auto"/>
                        <w:left w:val="none" w:sz="0" w:space="0" w:color="auto"/>
                        <w:bottom w:val="none" w:sz="0" w:space="0" w:color="auto"/>
                        <w:right w:val="none" w:sz="0" w:space="0" w:color="auto"/>
                      </w:divBdr>
                    </w:div>
                    <w:div w:id="1646741796">
                      <w:marLeft w:val="0"/>
                      <w:marRight w:val="0"/>
                      <w:marTop w:val="0"/>
                      <w:marBottom w:val="0"/>
                      <w:divBdr>
                        <w:top w:val="none" w:sz="0" w:space="0" w:color="auto"/>
                        <w:left w:val="none" w:sz="0" w:space="0" w:color="auto"/>
                        <w:bottom w:val="none" w:sz="0" w:space="0" w:color="auto"/>
                        <w:right w:val="none" w:sz="0" w:space="0" w:color="auto"/>
                      </w:divBdr>
                    </w:div>
                    <w:div w:id="1982418583">
                      <w:marLeft w:val="0"/>
                      <w:marRight w:val="0"/>
                      <w:marTop w:val="0"/>
                      <w:marBottom w:val="0"/>
                      <w:divBdr>
                        <w:top w:val="none" w:sz="0" w:space="0" w:color="auto"/>
                        <w:left w:val="none" w:sz="0" w:space="0" w:color="auto"/>
                        <w:bottom w:val="none" w:sz="0" w:space="0" w:color="auto"/>
                        <w:right w:val="none" w:sz="0" w:space="0" w:color="auto"/>
                      </w:divBdr>
                    </w:div>
                    <w:div w:id="180319245">
                      <w:marLeft w:val="0"/>
                      <w:marRight w:val="0"/>
                      <w:marTop w:val="0"/>
                      <w:marBottom w:val="0"/>
                      <w:divBdr>
                        <w:top w:val="none" w:sz="0" w:space="0" w:color="auto"/>
                        <w:left w:val="none" w:sz="0" w:space="0" w:color="auto"/>
                        <w:bottom w:val="none" w:sz="0" w:space="0" w:color="auto"/>
                        <w:right w:val="none" w:sz="0" w:space="0" w:color="auto"/>
                      </w:divBdr>
                    </w:div>
                    <w:div w:id="1028025052">
                      <w:marLeft w:val="0"/>
                      <w:marRight w:val="0"/>
                      <w:marTop w:val="0"/>
                      <w:marBottom w:val="0"/>
                      <w:divBdr>
                        <w:top w:val="none" w:sz="0" w:space="0" w:color="auto"/>
                        <w:left w:val="none" w:sz="0" w:space="0" w:color="auto"/>
                        <w:bottom w:val="none" w:sz="0" w:space="0" w:color="auto"/>
                        <w:right w:val="none" w:sz="0" w:space="0" w:color="auto"/>
                      </w:divBdr>
                    </w:div>
                    <w:div w:id="462045783">
                      <w:marLeft w:val="0"/>
                      <w:marRight w:val="0"/>
                      <w:marTop w:val="0"/>
                      <w:marBottom w:val="0"/>
                      <w:divBdr>
                        <w:top w:val="none" w:sz="0" w:space="0" w:color="auto"/>
                        <w:left w:val="none" w:sz="0" w:space="0" w:color="auto"/>
                        <w:bottom w:val="none" w:sz="0" w:space="0" w:color="auto"/>
                        <w:right w:val="none" w:sz="0" w:space="0" w:color="auto"/>
                      </w:divBdr>
                    </w:div>
                    <w:div w:id="638606294">
                      <w:marLeft w:val="0"/>
                      <w:marRight w:val="0"/>
                      <w:marTop w:val="0"/>
                      <w:marBottom w:val="0"/>
                      <w:divBdr>
                        <w:top w:val="none" w:sz="0" w:space="0" w:color="auto"/>
                        <w:left w:val="none" w:sz="0" w:space="0" w:color="auto"/>
                        <w:bottom w:val="none" w:sz="0" w:space="0" w:color="auto"/>
                        <w:right w:val="none" w:sz="0" w:space="0" w:color="auto"/>
                      </w:divBdr>
                    </w:div>
                    <w:div w:id="1110663585">
                      <w:marLeft w:val="0"/>
                      <w:marRight w:val="0"/>
                      <w:marTop w:val="0"/>
                      <w:marBottom w:val="0"/>
                      <w:divBdr>
                        <w:top w:val="none" w:sz="0" w:space="0" w:color="auto"/>
                        <w:left w:val="none" w:sz="0" w:space="0" w:color="auto"/>
                        <w:bottom w:val="none" w:sz="0" w:space="0" w:color="auto"/>
                        <w:right w:val="none" w:sz="0" w:space="0" w:color="auto"/>
                      </w:divBdr>
                    </w:div>
                    <w:div w:id="231085112">
                      <w:marLeft w:val="0"/>
                      <w:marRight w:val="0"/>
                      <w:marTop w:val="0"/>
                      <w:marBottom w:val="0"/>
                      <w:divBdr>
                        <w:top w:val="none" w:sz="0" w:space="0" w:color="auto"/>
                        <w:left w:val="none" w:sz="0" w:space="0" w:color="auto"/>
                        <w:bottom w:val="none" w:sz="0" w:space="0" w:color="auto"/>
                        <w:right w:val="none" w:sz="0" w:space="0" w:color="auto"/>
                      </w:divBdr>
                    </w:div>
                    <w:div w:id="691030736">
                      <w:marLeft w:val="0"/>
                      <w:marRight w:val="0"/>
                      <w:marTop w:val="0"/>
                      <w:marBottom w:val="0"/>
                      <w:divBdr>
                        <w:top w:val="none" w:sz="0" w:space="0" w:color="auto"/>
                        <w:left w:val="none" w:sz="0" w:space="0" w:color="auto"/>
                        <w:bottom w:val="none" w:sz="0" w:space="0" w:color="auto"/>
                        <w:right w:val="none" w:sz="0" w:space="0" w:color="auto"/>
                      </w:divBdr>
                    </w:div>
                    <w:div w:id="714236033">
                      <w:marLeft w:val="0"/>
                      <w:marRight w:val="0"/>
                      <w:marTop w:val="0"/>
                      <w:marBottom w:val="0"/>
                      <w:divBdr>
                        <w:top w:val="none" w:sz="0" w:space="0" w:color="auto"/>
                        <w:left w:val="none" w:sz="0" w:space="0" w:color="auto"/>
                        <w:bottom w:val="none" w:sz="0" w:space="0" w:color="auto"/>
                        <w:right w:val="none" w:sz="0" w:space="0" w:color="auto"/>
                      </w:divBdr>
                    </w:div>
                    <w:div w:id="1318730450">
                      <w:marLeft w:val="0"/>
                      <w:marRight w:val="0"/>
                      <w:marTop w:val="0"/>
                      <w:marBottom w:val="0"/>
                      <w:divBdr>
                        <w:top w:val="none" w:sz="0" w:space="0" w:color="auto"/>
                        <w:left w:val="none" w:sz="0" w:space="0" w:color="auto"/>
                        <w:bottom w:val="none" w:sz="0" w:space="0" w:color="auto"/>
                        <w:right w:val="none" w:sz="0" w:space="0" w:color="auto"/>
                      </w:divBdr>
                    </w:div>
                    <w:div w:id="305162520">
                      <w:marLeft w:val="0"/>
                      <w:marRight w:val="0"/>
                      <w:marTop w:val="0"/>
                      <w:marBottom w:val="0"/>
                      <w:divBdr>
                        <w:top w:val="none" w:sz="0" w:space="0" w:color="auto"/>
                        <w:left w:val="none" w:sz="0" w:space="0" w:color="auto"/>
                        <w:bottom w:val="none" w:sz="0" w:space="0" w:color="auto"/>
                        <w:right w:val="none" w:sz="0" w:space="0" w:color="auto"/>
                      </w:divBdr>
                    </w:div>
                    <w:div w:id="1782603986">
                      <w:marLeft w:val="0"/>
                      <w:marRight w:val="0"/>
                      <w:marTop w:val="0"/>
                      <w:marBottom w:val="0"/>
                      <w:divBdr>
                        <w:top w:val="none" w:sz="0" w:space="0" w:color="auto"/>
                        <w:left w:val="none" w:sz="0" w:space="0" w:color="auto"/>
                        <w:bottom w:val="none" w:sz="0" w:space="0" w:color="auto"/>
                        <w:right w:val="none" w:sz="0" w:space="0" w:color="auto"/>
                      </w:divBdr>
                    </w:div>
                    <w:div w:id="209652525">
                      <w:marLeft w:val="0"/>
                      <w:marRight w:val="0"/>
                      <w:marTop w:val="0"/>
                      <w:marBottom w:val="0"/>
                      <w:divBdr>
                        <w:top w:val="none" w:sz="0" w:space="0" w:color="auto"/>
                        <w:left w:val="none" w:sz="0" w:space="0" w:color="auto"/>
                        <w:bottom w:val="none" w:sz="0" w:space="0" w:color="auto"/>
                        <w:right w:val="none" w:sz="0" w:space="0" w:color="auto"/>
                      </w:divBdr>
                    </w:div>
                    <w:div w:id="1025323054">
                      <w:marLeft w:val="0"/>
                      <w:marRight w:val="0"/>
                      <w:marTop w:val="0"/>
                      <w:marBottom w:val="0"/>
                      <w:divBdr>
                        <w:top w:val="none" w:sz="0" w:space="0" w:color="auto"/>
                        <w:left w:val="none" w:sz="0" w:space="0" w:color="auto"/>
                        <w:bottom w:val="none" w:sz="0" w:space="0" w:color="auto"/>
                        <w:right w:val="none" w:sz="0" w:space="0" w:color="auto"/>
                      </w:divBdr>
                    </w:div>
                    <w:div w:id="1993170865">
                      <w:marLeft w:val="0"/>
                      <w:marRight w:val="0"/>
                      <w:marTop w:val="136"/>
                      <w:marBottom w:val="136"/>
                      <w:divBdr>
                        <w:top w:val="single" w:sz="6" w:space="7" w:color="auto"/>
                        <w:left w:val="single" w:sz="6" w:space="7" w:color="auto"/>
                        <w:bottom w:val="single" w:sz="6" w:space="3" w:color="auto"/>
                        <w:right w:val="single" w:sz="6" w:space="7" w:color="auto"/>
                      </w:divBdr>
                    </w:div>
                  </w:divsChild>
                </w:div>
              </w:divsChild>
            </w:div>
          </w:divsChild>
        </w:div>
      </w:divsChild>
    </w:div>
    <w:div w:id="1102070291">
      <w:bodyDiv w:val="1"/>
      <w:marLeft w:val="0"/>
      <w:marRight w:val="0"/>
      <w:marTop w:val="0"/>
      <w:marBottom w:val="0"/>
      <w:divBdr>
        <w:top w:val="none" w:sz="0" w:space="0" w:color="auto"/>
        <w:left w:val="none" w:sz="0" w:space="0" w:color="auto"/>
        <w:bottom w:val="none" w:sz="0" w:space="0" w:color="auto"/>
        <w:right w:val="none" w:sz="0" w:space="0" w:color="auto"/>
      </w:divBdr>
      <w:divsChild>
        <w:div w:id="1523322362">
          <w:marLeft w:val="0"/>
          <w:marRight w:val="0"/>
          <w:marTop w:val="0"/>
          <w:marBottom w:val="204"/>
          <w:divBdr>
            <w:top w:val="none" w:sz="0" w:space="0" w:color="auto"/>
            <w:left w:val="none" w:sz="0" w:space="0" w:color="auto"/>
            <w:bottom w:val="none" w:sz="0" w:space="0" w:color="auto"/>
            <w:right w:val="none" w:sz="0" w:space="0" w:color="auto"/>
          </w:divBdr>
          <w:divsChild>
            <w:div w:id="1316569188">
              <w:marLeft w:val="0"/>
              <w:marRight w:val="0"/>
              <w:marTop w:val="0"/>
              <w:marBottom w:val="0"/>
              <w:divBdr>
                <w:top w:val="none" w:sz="0" w:space="0" w:color="auto"/>
                <w:left w:val="none" w:sz="0" w:space="0" w:color="auto"/>
                <w:bottom w:val="none" w:sz="0" w:space="0" w:color="auto"/>
                <w:right w:val="none" w:sz="0" w:space="0" w:color="auto"/>
              </w:divBdr>
              <w:divsChild>
                <w:div w:id="3461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49721">
      <w:bodyDiv w:val="1"/>
      <w:marLeft w:val="0"/>
      <w:marRight w:val="0"/>
      <w:marTop w:val="0"/>
      <w:marBottom w:val="0"/>
      <w:divBdr>
        <w:top w:val="none" w:sz="0" w:space="0" w:color="auto"/>
        <w:left w:val="none" w:sz="0" w:space="0" w:color="auto"/>
        <w:bottom w:val="none" w:sz="0" w:space="0" w:color="auto"/>
        <w:right w:val="none" w:sz="0" w:space="0" w:color="auto"/>
      </w:divBdr>
      <w:divsChild>
        <w:div w:id="62145243">
          <w:marLeft w:val="0"/>
          <w:marRight w:val="0"/>
          <w:marTop w:val="0"/>
          <w:marBottom w:val="0"/>
          <w:divBdr>
            <w:top w:val="none" w:sz="0" w:space="0" w:color="auto"/>
            <w:left w:val="none" w:sz="0" w:space="0" w:color="auto"/>
            <w:bottom w:val="none" w:sz="0" w:space="0" w:color="auto"/>
            <w:right w:val="none" w:sz="0" w:space="0" w:color="auto"/>
          </w:divBdr>
          <w:divsChild>
            <w:div w:id="408964787">
              <w:marLeft w:val="0"/>
              <w:marRight w:val="0"/>
              <w:marTop w:val="0"/>
              <w:marBottom w:val="0"/>
              <w:divBdr>
                <w:top w:val="none" w:sz="0" w:space="0" w:color="auto"/>
                <w:left w:val="none" w:sz="0" w:space="0" w:color="auto"/>
                <w:bottom w:val="none" w:sz="0" w:space="0" w:color="auto"/>
                <w:right w:val="none" w:sz="0" w:space="0" w:color="auto"/>
              </w:divBdr>
              <w:divsChild>
                <w:div w:id="1140808284">
                  <w:marLeft w:val="0"/>
                  <w:marRight w:val="0"/>
                  <w:marTop w:val="0"/>
                  <w:marBottom w:val="0"/>
                  <w:divBdr>
                    <w:top w:val="none" w:sz="0" w:space="0" w:color="auto"/>
                    <w:left w:val="none" w:sz="0" w:space="0" w:color="auto"/>
                    <w:bottom w:val="none" w:sz="0" w:space="0" w:color="auto"/>
                    <w:right w:val="none" w:sz="0" w:space="0" w:color="auto"/>
                  </w:divBdr>
                </w:div>
              </w:divsChild>
            </w:div>
            <w:div w:id="1881744370">
              <w:marLeft w:val="0"/>
              <w:marRight w:val="0"/>
              <w:marTop w:val="0"/>
              <w:marBottom w:val="0"/>
              <w:divBdr>
                <w:top w:val="none" w:sz="0" w:space="0" w:color="auto"/>
                <w:left w:val="none" w:sz="0" w:space="0" w:color="auto"/>
                <w:bottom w:val="none" w:sz="0" w:space="0" w:color="auto"/>
                <w:right w:val="none" w:sz="0" w:space="0" w:color="auto"/>
              </w:divBdr>
              <w:divsChild>
                <w:div w:id="1102607459">
                  <w:marLeft w:val="0"/>
                  <w:marRight w:val="0"/>
                  <w:marTop w:val="0"/>
                  <w:marBottom w:val="0"/>
                  <w:divBdr>
                    <w:top w:val="none" w:sz="0" w:space="0" w:color="auto"/>
                    <w:left w:val="none" w:sz="0" w:space="0" w:color="auto"/>
                    <w:bottom w:val="none" w:sz="0" w:space="0" w:color="auto"/>
                    <w:right w:val="none" w:sz="0" w:space="0" w:color="auto"/>
                  </w:divBdr>
                </w:div>
                <w:div w:id="2029985710">
                  <w:marLeft w:val="0"/>
                  <w:marRight w:val="0"/>
                  <w:marTop w:val="0"/>
                  <w:marBottom w:val="0"/>
                  <w:divBdr>
                    <w:top w:val="none" w:sz="0" w:space="0" w:color="auto"/>
                    <w:left w:val="none" w:sz="0" w:space="0" w:color="auto"/>
                    <w:bottom w:val="none" w:sz="0" w:space="0" w:color="auto"/>
                    <w:right w:val="none" w:sz="0" w:space="0" w:color="auto"/>
                  </w:divBdr>
                </w:div>
                <w:div w:id="1807429981">
                  <w:marLeft w:val="0"/>
                  <w:marRight w:val="0"/>
                  <w:marTop w:val="0"/>
                  <w:marBottom w:val="0"/>
                  <w:divBdr>
                    <w:top w:val="none" w:sz="0" w:space="0" w:color="auto"/>
                    <w:left w:val="none" w:sz="0" w:space="0" w:color="auto"/>
                    <w:bottom w:val="none" w:sz="0" w:space="0" w:color="auto"/>
                    <w:right w:val="none" w:sz="0" w:space="0" w:color="auto"/>
                  </w:divBdr>
                </w:div>
                <w:div w:id="2092844497">
                  <w:marLeft w:val="0"/>
                  <w:marRight w:val="0"/>
                  <w:marTop w:val="0"/>
                  <w:marBottom w:val="0"/>
                  <w:divBdr>
                    <w:top w:val="none" w:sz="0" w:space="0" w:color="auto"/>
                    <w:left w:val="none" w:sz="0" w:space="0" w:color="auto"/>
                    <w:bottom w:val="none" w:sz="0" w:space="0" w:color="auto"/>
                    <w:right w:val="none" w:sz="0" w:space="0" w:color="auto"/>
                  </w:divBdr>
                </w:div>
                <w:div w:id="1492867780">
                  <w:marLeft w:val="0"/>
                  <w:marRight w:val="0"/>
                  <w:marTop w:val="0"/>
                  <w:marBottom w:val="0"/>
                  <w:divBdr>
                    <w:top w:val="none" w:sz="0" w:space="0" w:color="auto"/>
                    <w:left w:val="none" w:sz="0" w:space="0" w:color="auto"/>
                    <w:bottom w:val="none" w:sz="0" w:space="0" w:color="auto"/>
                    <w:right w:val="none" w:sz="0" w:space="0" w:color="auto"/>
                  </w:divBdr>
                </w:div>
                <w:div w:id="67025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232982">
          <w:marLeft w:val="0"/>
          <w:marRight w:val="0"/>
          <w:marTop w:val="0"/>
          <w:marBottom w:val="0"/>
          <w:divBdr>
            <w:top w:val="none" w:sz="0" w:space="0" w:color="auto"/>
            <w:left w:val="none" w:sz="0" w:space="0" w:color="auto"/>
            <w:bottom w:val="none" w:sz="0" w:space="0" w:color="auto"/>
            <w:right w:val="none" w:sz="0" w:space="0" w:color="auto"/>
          </w:divBdr>
          <w:divsChild>
            <w:div w:id="1000040032">
              <w:marLeft w:val="0"/>
              <w:marRight w:val="0"/>
              <w:marTop w:val="0"/>
              <w:marBottom w:val="0"/>
              <w:divBdr>
                <w:top w:val="none" w:sz="0" w:space="0" w:color="auto"/>
                <w:left w:val="none" w:sz="0" w:space="0" w:color="auto"/>
                <w:bottom w:val="none" w:sz="0" w:space="0" w:color="auto"/>
                <w:right w:val="none" w:sz="0" w:space="0" w:color="auto"/>
              </w:divBdr>
              <w:divsChild>
                <w:div w:id="1777821958">
                  <w:marLeft w:val="0"/>
                  <w:marRight w:val="0"/>
                  <w:marTop w:val="0"/>
                  <w:marBottom w:val="0"/>
                  <w:divBdr>
                    <w:top w:val="none" w:sz="0" w:space="0" w:color="auto"/>
                    <w:left w:val="none" w:sz="0" w:space="0" w:color="auto"/>
                    <w:bottom w:val="none" w:sz="0" w:space="0" w:color="auto"/>
                    <w:right w:val="none" w:sz="0" w:space="0" w:color="auto"/>
                  </w:divBdr>
                </w:div>
              </w:divsChild>
            </w:div>
            <w:div w:id="1169365479">
              <w:marLeft w:val="0"/>
              <w:marRight w:val="0"/>
              <w:marTop w:val="0"/>
              <w:marBottom w:val="0"/>
              <w:divBdr>
                <w:top w:val="none" w:sz="0" w:space="0" w:color="auto"/>
                <w:left w:val="none" w:sz="0" w:space="0" w:color="auto"/>
                <w:bottom w:val="none" w:sz="0" w:space="0" w:color="auto"/>
                <w:right w:val="none" w:sz="0" w:space="0" w:color="auto"/>
              </w:divBdr>
              <w:divsChild>
                <w:div w:id="480731543">
                  <w:marLeft w:val="0"/>
                  <w:marRight w:val="0"/>
                  <w:marTop w:val="0"/>
                  <w:marBottom w:val="0"/>
                  <w:divBdr>
                    <w:top w:val="none" w:sz="0" w:space="0" w:color="auto"/>
                    <w:left w:val="none" w:sz="0" w:space="0" w:color="auto"/>
                    <w:bottom w:val="none" w:sz="0" w:space="0" w:color="auto"/>
                    <w:right w:val="none" w:sz="0" w:space="0" w:color="auto"/>
                  </w:divBdr>
                </w:div>
                <w:div w:id="624122605">
                  <w:marLeft w:val="0"/>
                  <w:marRight w:val="0"/>
                  <w:marTop w:val="0"/>
                  <w:marBottom w:val="0"/>
                  <w:divBdr>
                    <w:top w:val="none" w:sz="0" w:space="0" w:color="auto"/>
                    <w:left w:val="none" w:sz="0" w:space="0" w:color="auto"/>
                    <w:bottom w:val="none" w:sz="0" w:space="0" w:color="auto"/>
                    <w:right w:val="none" w:sz="0" w:space="0" w:color="auto"/>
                  </w:divBdr>
                </w:div>
                <w:div w:id="1719822072">
                  <w:marLeft w:val="0"/>
                  <w:marRight w:val="0"/>
                  <w:marTop w:val="0"/>
                  <w:marBottom w:val="0"/>
                  <w:divBdr>
                    <w:top w:val="none" w:sz="0" w:space="0" w:color="auto"/>
                    <w:left w:val="none" w:sz="0" w:space="0" w:color="auto"/>
                    <w:bottom w:val="none" w:sz="0" w:space="0" w:color="auto"/>
                    <w:right w:val="none" w:sz="0" w:space="0" w:color="auto"/>
                  </w:divBdr>
                </w:div>
                <w:div w:id="967466303">
                  <w:marLeft w:val="0"/>
                  <w:marRight w:val="0"/>
                  <w:marTop w:val="0"/>
                  <w:marBottom w:val="0"/>
                  <w:divBdr>
                    <w:top w:val="none" w:sz="0" w:space="0" w:color="auto"/>
                    <w:left w:val="none" w:sz="0" w:space="0" w:color="auto"/>
                    <w:bottom w:val="none" w:sz="0" w:space="0" w:color="auto"/>
                    <w:right w:val="none" w:sz="0" w:space="0" w:color="auto"/>
                  </w:divBdr>
                </w:div>
                <w:div w:id="1896575930">
                  <w:marLeft w:val="0"/>
                  <w:marRight w:val="0"/>
                  <w:marTop w:val="0"/>
                  <w:marBottom w:val="0"/>
                  <w:divBdr>
                    <w:top w:val="none" w:sz="0" w:space="0" w:color="auto"/>
                    <w:left w:val="none" w:sz="0" w:space="0" w:color="auto"/>
                    <w:bottom w:val="none" w:sz="0" w:space="0" w:color="auto"/>
                    <w:right w:val="none" w:sz="0" w:space="0" w:color="auto"/>
                  </w:divBdr>
                </w:div>
                <w:div w:id="165556944">
                  <w:marLeft w:val="0"/>
                  <w:marRight w:val="0"/>
                  <w:marTop w:val="0"/>
                  <w:marBottom w:val="0"/>
                  <w:divBdr>
                    <w:top w:val="none" w:sz="0" w:space="0" w:color="auto"/>
                    <w:left w:val="none" w:sz="0" w:space="0" w:color="auto"/>
                    <w:bottom w:val="none" w:sz="0" w:space="0" w:color="auto"/>
                    <w:right w:val="none" w:sz="0" w:space="0" w:color="auto"/>
                  </w:divBdr>
                </w:div>
                <w:div w:id="104621848">
                  <w:marLeft w:val="0"/>
                  <w:marRight w:val="0"/>
                  <w:marTop w:val="0"/>
                  <w:marBottom w:val="0"/>
                  <w:divBdr>
                    <w:top w:val="none" w:sz="0" w:space="0" w:color="auto"/>
                    <w:left w:val="none" w:sz="0" w:space="0" w:color="auto"/>
                    <w:bottom w:val="none" w:sz="0" w:space="0" w:color="auto"/>
                    <w:right w:val="none" w:sz="0" w:space="0" w:color="auto"/>
                  </w:divBdr>
                </w:div>
                <w:div w:id="1571427902">
                  <w:marLeft w:val="0"/>
                  <w:marRight w:val="0"/>
                  <w:marTop w:val="0"/>
                  <w:marBottom w:val="0"/>
                  <w:divBdr>
                    <w:top w:val="none" w:sz="0" w:space="0" w:color="auto"/>
                    <w:left w:val="none" w:sz="0" w:space="0" w:color="auto"/>
                    <w:bottom w:val="none" w:sz="0" w:space="0" w:color="auto"/>
                    <w:right w:val="none" w:sz="0" w:space="0" w:color="auto"/>
                  </w:divBdr>
                </w:div>
                <w:div w:id="755901865">
                  <w:marLeft w:val="0"/>
                  <w:marRight w:val="0"/>
                  <w:marTop w:val="0"/>
                  <w:marBottom w:val="0"/>
                  <w:divBdr>
                    <w:top w:val="none" w:sz="0" w:space="0" w:color="auto"/>
                    <w:left w:val="none" w:sz="0" w:space="0" w:color="auto"/>
                    <w:bottom w:val="none" w:sz="0" w:space="0" w:color="auto"/>
                    <w:right w:val="none" w:sz="0" w:space="0" w:color="auto"/>
                  </w:divBdr>
                </w:div>
                <w:div w:id="1060439040">
                  <w:marLeft w:val="0"/>
                  <w:marRight w:val="0"/>
                  <w:marTop w:val="0"/>
                  <w:marBottom w:val="0"/>
                  <w:divBdr>
                    <w:top w:val="none" w:sz="0" w:space="0" w:color="auto"/>
                    <w:left w:val="none" w:sz="0" w:space="0" w:color="auto"/>
                    <w:bottom w:val="none" w:sz="0" w:space="0" w:color="auto"/>
                    <w:right w:val="none" w:sz="0" w:space="0" w:color="auto"/>
                  </w:divBdr>
                </w:div>
                <w:div w:id="181911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3435">
          <w:marLeft w:val="0"/>
          <w:marRight w:val="0"/>
          <w:marTop w:val="0"/>
          <w:marBottom w:val="0"/>
          <w:divBdr>
            <w:top w:val="none" w:sz="0" w:space="0" w:color="auto"/>
            <w:left w:val="none" w:sz="0" w:space="0" w:color="auto"/>
            <w:bottom w:val="none" w:sz="0" w:space="0" w:color="auto"/>
            <w:right w:val="none" w:sz="0" w:space="0" w:color="auto"/>
          </w:divBdr>
          <w:divsChild>
            <w:div w:id="1031956467">
              <w:marLeft w:val="0"/>
              <w:marRight w:val="0"/>
              <w:marTop w:val="0"/>
              <w:marBottom w:val="0"/>
              <w:divBdr>
                <w:top w:val="none" w:sz="0" w:space="0" w:color="auto"/>
                <w:left w:val="none" w:sz="0" w:space="0" w:color="auto"/>
                <w:bottom w:val="none" w:sz="0" w:space="0" w:color="auto"/>
                <w:right w:val="none" w:sz="0" w:space="0" w:color="auto"/>
              </w:divBdr>
              <w:divsChild>
                <w:div w:id="100957835">
                  <w:marLeft w:val="0"/>
                  <w:marRight w:val="0"/>
                  <w:marTop w:val="0"/>
                  <w:marBottom w:val="0"/>
                  <w:divBdr>
                    <w:top w:val="none" w:sz="0" w:space="0" w:color="auto"/>
                    <w:left w:val="none" w:sz="0" w:space="0" w:color="auto"/>
                    <w:bottom w:val="none" w:sz="0" w:space="0" w:color="auto"/>
                    <w:right w:val="none" w:sz="0" w:space="0" w:color="auto"/>
                  </w:divBdr>
                </w:div>
              </w:divsChild>
            </w:div>
            <w:div w:id="1700931498">
              <w:marLeft w:val="0"/>
              <w:marRight w:val="0"/>
              <w:marTop w:val="0"/>
              <w:marBottom w:val="0"/>
              <w:divBdr>
                <w:top w:val="none" w:sz="0" w:space="0" w:color="auto"/>
                <w:left w:val="none" w:sz="0" w:space="0" w:color="auto"/>
                <w:bottom w:val="none" w:sz="0" w:space="0" w:color="auto"/>
                <w:right w:val="none" w:sz="0" w:space="0" w:color="auto"/>
              </w:divBdr>
              <w:divsChild>
                <w:div w:id="1775204547">
                  <w:marLeft w:val="0"/>
                  <w:marRight w:val="0"/>
                  <w:marTop w:val="0"/>
                  <w:marBottom w:val="0"/>
                  <w:divBdr>
                    <w:top w:val="none" w:sz="0" w:space="0" w:color="auto"/>
                    <w:left w:val="none" w:sz="0" w:space="0" w:color="auto"/>
                    <w:bottom w:val="none" w:sz="0" w:space="0" w:color="auto"/>
                    <w:right w:val="none" w:sz="0" w:space="0" w:color="auto"/>
                  </w:divBdr>
                </w:div>
                <w:div w:id="865875981">
                  <w:marLeft w:val="0"/>
                  <w:marRight w:val="0"/>
                  <w:marTop w:val="0"/>
                  <w:marBottom w:val="0"/>
                  <w:divBdr>
                    <w:top w:val="none" w:sz="0" w:space="0" w:color="auto"/>
                    <w:left w:val="none" w:sz="0" w:space="0" w:color="auto"/>
                    <w:bottom w:val="none" w:sz="0" w:space="0" w:color="auto"/>
                    <w:right w:val="none" w:sz="0" w:space="0" w:color="auto"/>
                  </w:divBdr>
                </w:div>
                <w:div w:id="1922056824">
                  <w:marLeft w:val="0"/>
                  <w:marRight w:val="0"/>
                  <w:marTop w:val="0"/>
                  <w:marBottom w:val="0"/>
                  <w:divBdr>
                    <w:top w:val="none" w:sz="0" w:space="0" w:color="auto"/>
                    <w:left w:val="none" w:sz="0" w:space="0" w:color="auto"/>
                    <w:bottom w:val="none" w:sz="0" w:space="0" w:color="auto"/>
                    <w:right w:val="none" w:sz="0" w:space="0" w:color="auto"/>
                  </w:divBdr>
                </w:div>
                <w:div w:id="2004968685">
                  <w:marLeft w:val="0"/>
                  <w:marRight w:val="0"/>
                  <w:marTop w:val="0"/>
                  <w:marBottom w:val="0"/>
                  <w:divBdr>
                    <w:top w:val="none" w:sz="0" w:space="0" w:color="auto"/>
                    <w:left w:val="none" w:sz="0" w:space="0" w:color="auto"/>
                    <w:bottom w:val="none" w:sz="0" w:space="0" w:color="auto"/>
                    <w:right w:val="none" w:sz="0" w:space="0" w:color="auto"/>
                  </w:divBdr>
                </w:div>
                <w:div w:id="18105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0567">
          <w:marLeft w:val="0"/>
          <w:marRight w:val="0"/>
          <w:marTop w:val="0"/>
          <w:marBottom w:val="115"/>
          <w:divBdr>
            <w:top w:val="none" w:sz="0" w:space="0" w:color="auto"/>
            <w:left w:val="none" w:sz="0" w:space="0" w:color="auto"/>
            <w:bottom w:val="none" w:sz="0" w:space="0" w:color="auto"/>
            <w:right w:val="none" w:sz="0" w:space="0" w:color="auto"/>
          </w:divBdr>
        </w:div>
        <w:div w:id="553810704">
          <w:marLeft w:val="0"/>
          <w:marRight w:val="0"/>
          <w:marTop w:val="35"/>
          <w:marBottom w:val="0"/>
          <w:divBdr>
            <w:top w:val="none" w:sz="0" w:space="0" w:color="auto"/>
            <w:left w:val="none" w:sz="0" w:space="0" w:color="auto"/>
            <w:bottom w:val="none" w:sz="0" w:space="0" w:color="auto"/>
            <w:right w:val="none" w:sz="0" w:space="0" w:color="auto"/>
          </w:divBdr>
        </w:div>
        <w:div w:id="1001659507">
          <w:marLeft w:val="1060"/>
          <w:marRight w:val="0"/>
          <w:marTop w:val="35"/>
          <w:marBottom w:val="0"/>
          <w:divBdr>
            <w:top w:val="none" w:sz="0" w:space="0" w:color="auto"/>
            <w:left w:val="none" w:sz="0" w:space="0" w:color="auto"/>
            <w:bottom w:val="none" w:sz="0" w:space="0" w:color="auto"/>
            <w:right w:val="none" w:sz="0" w:space="0" w:color="auto"/>
          </w:divBdr>
        </w:div>
        <w:div w:id="1870683197">
          <w:marLeft w:val="0"/>
          <w:marRight w:val="0"/>
          <w:marTop w:val="0"/>
          <w:marBottom w:val="0"/>
          <w:divBdr>
            <w:top w:val="none" w:sz="0" w:space="0" w:color="auto"/>
            <w:left w:val="none" w:sz="0" w:space="0" w:color="auto"/>
            <w:bottom w:val="none" w:sz="0" w:space="0" w:color="auto"/>
            <w:right w:val="none" w:sz="0" w:space="0" w:color="auto"/>
          </w:divBdr>
        </w:div>
      </w:divsChild>
    </w:div>
    <w:div w:id="1112625724">
      <w:bodyDiv w:val="1"/>
      <w:marLeft w:val="0"/>
      <w:marRight w:val="0"/>
      <w:marTop w:val="0"/>
      <w:marBottom w:val="0"/>
      <w:divBdr>
        <w:top w:val="none" w:sz="0" w:space="0" w:color="auto"/>
        <w:left w:val="none" w:sz="0" w:space="0" w:color="auto"/>
        <w:bottom w:val="none" w:sz="0" w:space="0" w:color="auto"/>
        <w:right w:val="none" w:sz="0" w:space="0" w:color="auto"/>
      </w:divBdr>
      <w:divsChild>
        <w:div w:id="160512056">
          <w:marLeft w:val="0"/>
          <w:marRight w:val="0"/>
          <w:marTop w:val="0"/>
          <w:marBottom w:val="0"/>
          <w:divBdr>
            <w:top w:val="single" w:sz="18" w:space="0" w:color="5C5C5C"/>
            <w:left w:val="none" w:sz="0" w:space="0" w:color="auto"/>
            <w:bottom w:val="none" w:sz="0" w:space="0" w:color="auto"/>
            <w:right w:val="none" w:sz="0" w:space="0" w:color="auto"/>
          </w:divBdr>
          <w:divsChild>
            <w:div w:id="688718994">
              <w:marLeft w:val="0"/>
              <w:marRight w:val="0"/>
              <w:marTop w:val="0"/>
              <w:marBottom w:val="0"/>
              <w:divBdr>
                <w:top w:val="none" w:sz="0" w:space="31" w:color="auto"/>
                <w:left w:val="none" w:sz="0" w:space="0" w:color="auto"/>
                <w:bottom w:val="none" w:sz="0" w:space="0" w:color="auto"/>
                <w:right w:val="none" w:sz="0" w:space="0" w:color="auto"/>
              </w:divBdr>
              <w:divsChild>
                <w:div w:id="40788323">
                  <w:marLeft w:val="0"/>
                  <w:marRight w:val="0"/>
                  <w:marTop w:val="0"/>
                  <w:marBottom w:val="0"/>
                  <w:divBdr>
                    <w:top w:val="none" w:sz="0" w:space="0" w:color="auto"/>
                    <w:left w:val="none" w:sz="0" w:space="0" w:color="auto"/>
                    <w:bottom w:val="none" w:sz="0" w:space="0" w:color="auto"/>
                    <w:right w:val="none" w:sz="0" w:space="0" w:color="auto"/>
                  </w:divBdr>
                  <w:divsChild>
                    <w:div w:id="997610156">
                      <w:marLeft w:val="0"/>
                      <w:marRight w:val="58"/>
                      <w:marTop w:val="150"/>
                      <w:marBottom w:val="0"/>
                      <w:divBdr>
                        <w:top w:val="none" w:sz="0" w:space="0" w:color="auto"/>
                        <w:left w:val="none" w:sz="0" w:space="0" w:color="auto"/>
                        <w:bottom w:val="none" w:sz="0" w:space="0" w:color="auto"/>
                        <w:right w:val="none" w:sz="0" w:space="0" w:color="auto"/>
                      </w:divBdr>
                    </w:div>
                    <w:div w:id="771971345">
                      <w:marLeft w:val="0"/>
                      <w:marRight w:val="0"/>
                      <w:marTop w:val="0"/>
                      <w:marBottom w:val="0"/>
                      <w:divBdr>
                        <w:top w:val="none" w:sz="0" w:space="0" w:color="auto"/>
                        <w:left w:val="none" w:sz="0" w:space="0" w:color="auto"/>
                        <w:bottom w:val="none" w:sz="0" w:space="0" w:color="auto"/>
                        <w:right w:val="none" w:sz="0" w:space="0" w:color="auto"/>
                      </w:divBdr>
                      <w:divsChild>
                        <w:div w:id="231547387">
                          <w:marLeft w:val="0"/>
                          <w:marRight w:val="0"/>
                          <w:marTop w:val="0"/>
                          <w:marBottom w:val="0"/>
                          <w:divBdr>
                            <w:top w:val="none" w:sz="0" w:space="0" w:color="auto"/>
                            <w:left w:val="none" w:sz="0" w:space="0" w:color="auto"/>
                            <w:bottom w:val="none" w:sz="0" w:space="0" w:color="auto"/>
                            <w:right w:val="none" w:sz="0" w:space="0" w:color="auto"/>
                          </w:divBdr>
                          <w:divsChild>
                            <w:div w:id="1098912303">
                              <w:marLeft w:val="0"/>
                              <w:marRight w:val="0"/>
                              <w:marTop w:val="104"/>
                              <w:marBottom w:val="0"/>
                              <w:divBdr>
                                <w:top w:val="none" w:sz="0" w:space="0" w:color="auto"/>
                                <w:left w:val="none" w:sz="0" w:space="31" w:color="auto"/>
                                <w:bottom w:val="none" w:sz="0" w:space="0" w:color="auto"/>
                                <w:right w:val="none" w:sz="0" w:space="0" w:color="auto"/>
                              </w:divBdr>
                            </w:div>
                            <w:div w:id="572472444">
                              <w:marLeft w:val="0"/>
                              <w:marRight w:val="0"/>
                              <w:marTop w:val="138"/>
                              <w:marBottom w:val="0"/>
                              <w:divBdr>
                                <w:top w:val="none" w:sz="0" w:space="0" w:color="auto"/>
                                <w:left w:val="none" w:sz="0" w:space="0" w:color="auto"/>
                                <w:bottom w:val="none" w:sz="0" w:space="0" w:color="auto"/>
                                <w:right w:val="none" w:sz="0" w:space="0" w:color="auto"/>
                              </w:divBdr>
                            </w:div>
                          </w:divsChild>
                        </w:div>
                      </w:divsChild>
                    </w:div>
                  </w:divsChild>
                </w:div>
              </w:divsChild>
            </w:div>
            <w:div w:id="450441920">
              <w:marLeft w:val="0"/>
              <w:marRight w:val="0"/>
              <w:marTop w:val="0"/>
              <w:marBottom w:val="0"/>
              <w:divBdr>
                <w:top w:val="none" w:sz="0" w:space="0" w:color="auto"/>
                <w:left w:val="none" w:sz="0" w:space="0" w:color="auto"/>
                <w:bottom w:val="none" w:sz="0" w:space="0" w:color="auto"/>
                <w:right w:val="none" w:sz="0" w:space="0" w:color="auto"/>
              </w:divBdr>
              <w:divsChild>
                <w:div w:id="1443920304">
                  <w:marLeft w:val="0"/>
                  <w:marRight w:val="0"/>
                  <w:marTop w:val="0"/>
                  <w:marBottom w:val="0"/>
                  <w:divBdr>
                    <w:top w:val="none" w:sz="0" w:space="0" w:color="auto"/>
                    <w:left w:val="none" w:sz="0" w:space="0" w:color="auto"/>
                    <w:bottom w:val="none" w:sz="0" w:space="0" w:color="auto"/>
                    <w:right w:val="none" w:sz="0" w:space="0" w:color="auto"/>
                  </w:divBdr>
                  <w:divsChild>
                    <w:div w:id="1650943264">
                      <w:marLeft w:val="0"/>
                      <w:marRight w:val="0"/>
                      <w:marTop w:val="0"/>
                      <w:marBottom w:val="0"/>
                      <w:divBdr>
                        <w:top w:val="none" w:sz="0" w:space="0" w:color="auto"/>
                        <w:left w:val="single" w:sz="4" w:space="0" w:color="D0D0D0"/>
                        <w:bottom w:val="none" w:sz="0" w:space="0" w:color="auto"/>
                        <w:right w:val="single" w:sz="4" w:space="0" w:color="D0D0D0"/>
                      </w:divBdr>
                      <w:divsChild>
                        <w:div w:id="1528762542">
                          <w:marLeft w:val="0"/>
                          <w:marRight w:val="0"/>
                          <w:marTop w:val="0"/>
                          <w:marBottom w:val="0"/>
                          <w:divBdr>
                            <w:top w:val="none" w:sz="0" w:space="0" w:color="auto"/>
                            <w:left w:val="none" w:sz="0" w:space="0" w:color="auto"/>
                            <w:bottom w:val="none" w:sz="0" w:space="2" w:color="auto"/>
                            <w:right w:val="none" w:sz="0" w:space="0" w:color="auto"/>
                          </w:divBdr>
                        </w:div>
                      </w:divsChild>
                    </w:div>
                    <w:div w:id="559678244">
                      <w:marLeft w:val="0"/>
                      <w:marRight w:val="0"/>
                      <w:marTop w:val="0"/>
                      <w:marBottom w:val="0"/>
                      <w:divBdr>
                        <w:top w:val="none" w:sz="0" w:space="5" w:color="auto"/>
                        <w:left w:val="none" w:sz="0" w:space="0" w:color="auto"/>
                        <w:bottom w:val="none" w:sz="0" w:space="0" w:color="auto"/>
                        <w:right w:val="none" w:sz="0" w:space="0" w:color="auto"/>
                      </w:divBdr>
                    </w:div>
                    <w:div w:id="1515458130">
                      <w:marLeft w:val="0"/>
                      <w:marRight w:val="0"/>
                      <w:marTop w:val="0"/>
                      <w:marBottom w:val="0"/>
                      <w:divBdr>
                        <w:top w:val="none" w:sz="0" w:space="0" w:color="auto"/>
                        <w:left w:val="single" w:sz="4" w:space="0" w:color="D0D0D0"/>
                        <w:bottom w:val="none" w:sz="0" w:space="0" w:color="auto"/>
                        <w:right w:val="single" w:sz="4" w:space="0" w:color="D0D0D0"/>
                      </w:divBdr>
                      <w:divsChild>
                        <w:div w:id="600650007">
                          <w:marLeft w:val="0"/>
                          <w:marRight w:val="0"/>
                          <w:marTop w:val="0"/>
                          <w:marBottom w:val="0"/>
                          <w:divBdr>
                            <w:top w:val="none" w:sz="0" w:space="0" w:color="auto"/>
                            <w:left w:val="none" w:sz="0" w:space="0" w:color="auto"/>
                            <w:bottom w:val="none" w:sz="0" w:space="0" w:color="auto"/>
                            <w:right w:val="none" w:sz="0" w:space="0" w:color="auto"/>
                          </w:divBdr>
                          <w:divsChild>
                            <w:div w:id="295184272">
                              <w:marLeft w:val="0"/>
                              <w:marRight w:val="0"/>
                              <w:marTop w:val="0"/>
                              <w:marBottom w:val="0"/>
                              <w:divBdr>
                                <w:top w:val="none" w:sz="0" w:space="0" w:color="auto"/>
                                <w:left w:val="none" w:sz="0" w:space="0" w:color="auto"/>
                                <w:bottom w:val="none" w:sz="0" w:space="0" w:color="auto"/>
                                <w:right w:val="none" w:sz="0" w:space="0" w:color="auto"/>
                              </w:divBdr>
                            </w:div>
                            <w:div w:id="1531188246">
                              <w:marLeft w:val="0"/>
                              <w:marRight w:val="0"/>
                              <w:marTop w:val="0"/>
                              <w:marBottom w:val="0"/>
                              <w:divBdr>
                                <w:top w:val="none" w:sz="0" w:space="6" w:color="auto"/>
                                <w:left w:val="none" w:sz="0" w:space="12" w:color="auto"/>
                                <w:bottom w:val="none" w:sz="0" w:space="10" w:color="auto"/>
                                <w:right w:val="none" w:sz="0" w:space="12" w:color="auto"/>
                              </w:divBdr>
                              <w:divsChild>
                                <w:div w:id="826215157">
                                  <w:marLeft w:val="0"/>
                                  <w:marRight w:val="0"/>
                                  <w:marTop w:val="0"/>
                                  <w:marBottom w:val="0"/>
                                  <w:divBdr>
                                    <w:top w:val="none" w:sz="0" w:space="0" w:color="auto"/>
                                    <w:left w:val="none" w:sz="0" w:space="0" w:color="auto"/>
                                    <w:bottom w:val="none" w:sz="0" w:space="0" w:color="auto"/>
                                    <w:right w:val="none" w:sz="0" w:space="0" w:color="auto"/>
                                  </w:divBdr>
                                  <w:divsChild>
                                    <w:div w:id="1197624810">
                                      <w:marLeft w:val="0"/>
                                      <w:marRight w:val="0"/>
                                      <w:marTop w:val="115"/>
                                      <w:marBottom w:val="115"/>
                                      <w:divBdr>
                                        <w:top w:val="single" w:sz="4" w:space="6" w:color="auto"/>
                                        <w:left w:val="single" w:sz="4" w:space="6" w:color="auto"/>
                                        <w:bottom w:val="single" w:sz="4" w:space="3" w:color="auto"/>
                                        <w:right w:val="single" w:sz="4" w:space="6" w:color="auto"/>
                                      </w:divBdr>
                                    </w:div>
                                  </w:divsChild>
                                </w:div>
                                <w:div w:id="1710258200">
                                  <w:marLeft w:val="0"/>
                                  <w:marRight w:val="0"/>
                                  <w:marTop w:val="0"/>
                                  <w:marBottom w:val="0"/>
                                  <w:divBdr>
                                    <w:top w:val="none" w:sz="0" w:space="14" w:color="auto"/>
                                    <w:left w:val="none" w:sz="0" w:space="0" w:color="auto"/>
                                    <w:bottom w:val="none" w:sz="0" w:space="9" w:color="auto"/>
                                    <w:right w:val="none" w:sz="0" w:space="0" w:color="auto"/>
                                  </w:divBdr>
                                </w:div>
                                <w:div w:id="1339965979">
                                  <w:marLeft w:val="0"/>
                                  <w:marRight w:val="0"/>
                                  <w:marTop w:val="0"/>
                                  <w:marBottom w:val="0"/>
                                  <w:divBdr>
                                    <w:top w:val="none" w:sz="0" w:space="0" w:color="auto"/>
                                    <w:left w:val="none" w:sz="0" w:space="22" w:color="auto"/>
                                    <w:bottom w:val="none" w:sz="0" w:space="5" w:color="auto"/>
                                    <w:right w:val="none" w:sz="0" w:space="0" w:color="auto"/>
                                  </w:divBdr>
                                </w:div>
                                <w:div w:id="413548284">
                                  <w:marLeft w:val="0"/>
                                  <w:marRight w:val="0"/>
                                  <w:marTop w:val="0"/>
                                  <w:marBottom w:val="0"/>
                                  <w:divBdr>
                                    <w:top w:val="none" w:sz="0" w:space="0" w:color="auto"/>
                                    <w:left w:val="none" w:sz="0" w:space="0" w:color="auto"/>
                                    <w:bottom w:val="none" w:sz="0" w:space="6" w:color="auto"/>
                                    <w:right w:val="none" w:sz="0" w:space="0" w:color="auto"/>
                                  </w:divBdr>
                                </w:div>
                              </w:divsChild>
                            </w:div>
                          </w:divsChild>
                        </w:div>
                      </w:divsChild>
                    </w:div>
                    <w:div w:id="2115052750">
                      <w:marLeft w:val="0"/>
                      <w:marRight w:val="0"/>
                      <w:marTop w:val="219"/>
                      <w:marBottom w:val="150"/>
                      <w:divBdr>
                        <w:top w:val="none" w:sz="0" w:space="0" w:color="auto"/>
                        <w:left w:val="none" w:sz="0" w:space="0" w:color="auto"/>
                        <w:bottom w:val="none" w:sz="0" w:space="0" w:color="auto"/>
                        <w:right w:val="none" w:sz="0" w:space="0" w:color="auto"/>
                      </w:divBdr>
                    </w:div>
                    <w:div w:id="274947915">
                      <w:marLeft w:val="0"/>
                      <w:marRight w:val="0"/>
                      <w:marTop w:val="0"/>
                      <w:marBottom w:val="0"/>
                      <w:divBdr>
                        <w:top w:val="none" w:sz="0" w:space="9" w:color="auto"/>
                        <w:left w:val="none" w:sz="0" w:space="0" w:color="auto"/>
                        <w:bottom w:val="none" w:sz="0" w:space="18" w:color="auto"/>
                        <w:right w:val="none" w:sz="0" w:space="0" w:color="auto"/>
                      </w:divBdr>
                    </w:div>
                  </w:divsChild>
                </w:div>
                <w:div w:id="2116368552">
                  <w:marLeft w:val="0"/>
                  <w:marRight w:val="0"/>
                  <w:marTop w:val="0"/>
                  <w:marBottom w:val="0"/>
                  <w:divBdr>
                    <w:top w:val="none" w:sz="0" w:space="0" w:color="auto"/>
                    <w:left w:val="none" w:sz="0" w:space="0" w:color="auto"/>
                    <w:bottom w:val="none" w:sz="0" w:space="0" w:color="auto"/>
                    <w:right w:val="none" w:sz="0" w:space="0" w:color="auto"/>
                  </w:divBdr>
                  <w:divsChild>
                    <w:div w:id="246161791">
                      <w:marLeft w:val="0"/>
                      <w:marRight w:val="0"/>
                      <w:marTop w:val="115"/>
                      <w:marBottom w:val="0"/>
                      <w:divBdr>
                        <w:top w:val="none" w:sz="0" w:space="0" w:color="auto"/>
                        <w:left w:val="none" w:sz="0" w:space="0" w:color="auto"/>
                        <w:bottom w:val="none" w:sz="0" w:space="0" w:color="auto"/>
                        <w:right w:val="none" w:sz="0" w:space="0" w:color="auto"/>
                      </w:divBdr>
                    </w:div>
                    <w:div w:id="1690061468">
                      <w:marLeft w:val="0"/>
                      <w:marRight w:val="0"/>
                      <w:marTop w:val="0"/>
                      <w:marBottom w:val="0"/>
                      <w:divBdr>
                        <w:top w:val="none" w:sz="0" w:space="0" w:color="auto"/>
                        <w:left w:val="single" w:sz="4" w:space="0" w:color="D0D0D0"/>
                        <w:bottom w:val="none" w:sz="0" w:space="4" w:color="auto"/>
                        <w:right w:val="single" w:sz="4" w:space="0" w:color="D0D0D0"/>
                      </w:divBdr>
                      <w:divsChild>
                        <w:div w:id="399790586">
                          <w:marLeft w:val="115"/>
                          <w:marRight w:val="0"/>
                          <w:marTop w:val="0"/>
                          <w:marBottom w:val="0"/>
                          <w:divBdr>
                            <w:top w:val="none" w:sz="0" w:space="4" w:color="auto"/>
                            <w:left w:val="none" w:sz="0" w:space="0" w:color="auto"/>
                            <w:bottom w:val="none" w:sz="0" w:space="5" w:color="auto"/>
                            <w:right w:val="none" w:sz="0" w:space="0" w:color="auto"/>
                          </w:divBdr>
                        </w:div>
                        <w:div w:id="37126105">
                          <w:marLeft w:val="115"/>
                          <w:marRight w:val="0"/>
                          <w:marTop w:val="0"/>
                          <w:marBottom w:val="0"/>
                          <w:divBdr>
                            <w:top w:val="none" w:sz="0" w:space="0" w:color="auto"/>
                            <w:left w:val="none" w:sz="0" w:space="0" w:color="auto"/>
                            <w:bottom w:val="none" w:sz="0" w:space="0" w:color="auto"/>
                            <w:right w:val="none" w:sz="0" w:space="0" w:color="auto"/>
                          </w:divBdr>
                        </w:div>
                        <w:div w:id="1539665210">
                          <w:marLeft w:val="115"/>
                          <w:marRight w:val="0"/>
                          <w:marTop w:val="0"/>
                          <w:marBottom w:val="0"/>
                          <w:divBdr>
                            <w:top w:val="none" w:sz="0" w:space="0" w:color="auto"/>
                            <w:left w:val="none" w:sz="0" w:space="0" w:color="auto"/>
                            <w:bottom w:val="none" w:sz="0" w:space="0" w:color="auto"/>
                            <w:right w:val="none" w:sz="0" w:space="0" w:color="auto"/>
                          </w:divBdr>
                        </w:div>
                      </w:divsChild>
                    </w:div>
                    <w:div w:id="448092214">
                      <w:marLeft w:val="0"/>
                      <w:marRight w:val="0"/>
                      <w:marTop w:val="0"/>
                      <w:marBottom w:val="0"/>
                      <w:divBdr>
                        <w:top w:val="none" w:sz="0" w:space="0" w:color="auto"/>
                        <w:left w:val="single" w:sz="4" w:space="0" w:color="D0D0D0"/>
                        <w:bottom w:val="none" w:sz="0" w:space="4" w:color="auto"/>
                        <w:right w:val="single" w:sz="4" w:space="0" w:color="D0D0D0"/>
                      </w:divBdr>
                      <w:divsChild>
                        <w:div w:id="945622618">
                          <w:marLeft w:val="0"/>
                          <w:marRight w:val="0"/>
                          <w:marTop w:val="0"/>
                          <w:marBottom w:val="0"/>
                          <w:divBdr>
                            <w:top w:val="none" w:sz="0" w:space="0" w:color="auto"/>
                            <w:left w:val="none" w:sz="0" w:space="0" w:color="auto"/>
                            <w:bottom w:val="none" w:sz="0" w:space="0" w:color="auto"/>
                            <w:right w:val="none" w:sz="0" w:space="0" w:color="auto"/>
                          </w:divBdr>
                          <w:divsChild>
                            <w:div w:id="1563101267">
                              <w:marLeft w:val="0"/>
                              <w:marRight w:val="0"/>
                              <w:marTop w:val="0"/>
                              <w:marBottom w:val="0"/>
                              <w:divBdr>
                                <w:top w:val="none" w:sz="0" w:space="0" w:color="auto"/>
                                <w:left w:val="none" w:sz="0" w:space="0" w:color="auto"/>
                                <w:bottom w:val="none" w:sz="0" w:space="0" w:color="auto"/>
                                <w:right w:val="none" w:sz="0" w:space="0" w:color="auto"/>
                              </w:divBdr>
                            </w:div>
                            <w:div w:id="1643315692">
                              <w:marLeft w:val="0"/>
                              <w:marRight w:val="0"/>
                              <w:marTop w:val="0"/>
                              <w:marBottom w:val="0"/>
                              <w:divBdr>
                                <w:top w:val="none" w:sz="0" w:space="0" w:color="auto"/>
                                <w:left w:val="none" w:sz="0" w:space="0" w:color="auto"/>
                                <w:bottom w:val="none" w:sz="0" w:space="0" w:color="auto"/>
                                <w:right w:val="none" w:sz="0" w:space="0" w:color="auto"/>
                              </w:divBdr>
                            </w:div>
                            <w:div w:id="1019694550">
                              <w:marLeft w:val="0"/>
                              <w:marRight w:val="0"/>
                              <w:marTop w:val="0"/>
                              <w:marBottom w:val="0"/>
                              <w:divBdr>
                                <w:top w:val="none" w:sz="0" w:space="0" w:color="auto"/>
                                <w:left w:val="none" w:sz="0" w:space="0" w:color="auto"/>
                                <w:bottom w:val="none" w:sz="0" w:space="0" w:color="auto"/>
                                <w:right w:val="none" w:sz="0" w:space="0" w:color="auto"/>
                              </w:divBdr>
                            </w:div>
                            <w:div w:id="722827355">
                              <w:marLeft w:val="0"/>
                              <w:marRight w:val="0"/>
                              <w:marTop w:val="0"/>
                              <w:marBottom w:val="0"/>
                              <w:divBdr>
                                <w:top w:val="none" w:sz="0" w:space="0" w:color="auto"/>
                                <w:left w:val="none" w:sz="0" w:space="0" w:color="auto"/>
                                <w:bottom w:val="none" w:sz="0" w:space="0" w:color="auto"/>
                                <w:right w:val="none" w:sz="0" w:space="0" w:color="auto"/>
                              </w:divBdr>
                            </w:div>
                            <w:div w:id="1769617530">
                              <w:marLeft w:val="0"/>
                              <w:marRight w:val="0"/>
                              <w:marTop w:val="0"/>
                              <w:marBottom w:val="0"/>
                              <w:divBdr>
                                <w:top w:val="none" w:sz="0" w:space="0" w:color="auto"/>
                                <w:left w:val="none" w:sz="0" w:space="0" w:color="auto"/>
                                <w:bottom w:val="none" w:sz="0" w:space="0" w:color="auto"/>
                                <w:right w:val="none" w:sz="0" w:space="0" w:color="auto"/>
                              </w:divBdr>
                            </w:div>
                            <w:div w:id="812062270">
                              <w:marLeft w:val="0"/>
                              <w:marRight w:val="0"/>
                              <w:marTop w:val="0"/>
                              <w:marBottom w:val="0"/>
                              <w:divBdr>
                                <w:top w:val="none" w:sz="0" w:space="0" w:color="auto"/>
                                <w:left w:val="none" w:sz="0" w:space="0" w:color="auto"/>
                                <w:bottom w:val="none" w:sz="0" w:space="0" w:color="auto"/>
                                <w:right w:val="none" w:sz="0" w:space="0" w:color="auto"/>
                              </w:divBdr>
                            </w:div>
                            <w:div w:id="1563174205">
                              <w:marLeft w:val="0"/>
                              <w:marRight w:val="0"/>
                              <w:marTop w:val="0"/>
                              <w:marBottom w:val="0"/>
                              <w:divBdr>
                                <w:top w:val="none" w:sz="0" w:space="0" w:color="auto"/>
                                <w:left w:val="none" w:sz="0" w:space="0" w:color="auto"/>
                                <w:bottom w:val="none" w:sz="0" w:space="0" w:color="auto"/>
                                <w:right w:val="none" w:sz="0" w:space="0" w:color="auto"/>
                              </w:divBdr>
                            </w:div>
                            <w:div w:id="9956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5199">
                      <w:marLeft w:val="0"/>
                      <w:marRight w:val="0"/>
                      <w:marTop w:val="0"/>
                      <w:marBottom w:val="0"/>
                      <w:divBdr>
                        <w:top w:val="none" w:sz="0" w:space="0" w:color="auto"/>
                        <w:left w:val="single" w:sz="4" w:space="0" w:color="D0D0D0"/>
                        <w:bottom w:val="none" w:sz="0" w:space="4" w:color="auto"/>
                        <w:right w:val="single" w:sz="4" w:space="0" w:color="D0D0D0"/>
                      </w:divBdr>
                      <w:divsChild>
                        <w:div w:id="1334378736">
                          <w:marLeft w:val="0"/>
                          <w:marRight w:val="0"/>
                          <w:marTop w:val="0"/>
                          <w:marBottom w:val="0"/>
                          <w:divBdr>
                            <w:top w:val="none" w:sz="0" w:space="0" w:color="auto"/>
                            <w:left w:val="none" w:sz="0" w:space="0" w:color="auto"/>
                            <w:bottom w:val="none" w:sz="0" w:space="0" w:color="auto"/>
                            <w:right w:val="none" w:sz="0" w:space="0" w:color="auto"/>
                          </w:divBdr>
                        </w:div>
                      </w:divsChild>
                    </w:div>
                    <w:div w:id="587689673">
                      <w:marLeft w:val="0"/>
                      <w:marRight w:val="0"/>
                      <w:marTop w:val="0"/>
                      <w:marBottom w:val="0"/>
                      <w:divBdr>
                        <w:top w:val="none" w:sz="0" w:space="0" w:color="auto"/>
                        <w:left w:val="single" w:sz="4" w:space="0" w:color="D0D0D0"/>
                        <w:bottom w:val="none" w:sz="0" w:space="4" w:color="auto"/>
                        <w:right w:val="single" w:sz="4" w:space="0" w:color="D0D0D0"/>
                      </w:divBdr>
                      <w:divsChild>
                        <w:div w:id="560991754">
                          <w:marLeft w:val="0"/>
                          <w:marRight w:val="0"/>
                          <w:marTop w:val="0"/>
                          <w:marBottom w:val="0"/>
                          <w:divBdr>
                            <w:top w:val="none" w:sz="0" w:space="0" w:color="auto"/>
                            <w:left w:val="none" w:sz="0" w:space="0" w:color="auto"/>
                            <w:bottom w:val="none" w:sz="0" w:space="0" w:color="auto"/>
                            <w:right w:val="none" w:sz="0" w:space="0" w:color="auto"/>
                          </w:divBdr>
                        </w:div>
                      </w:divsChild>
                    </w:div>
                    <w:div w:id="523174355">
                      <w:marLeft w:val="0"/>
                      <w:marRight w:val="0"/>
                      <w:marTop w:val="0"/>
                      <w:marBottom w:val="0"/>
                      <w:divBdr>
                        <w:top w:val="none" w:sz="0" w:space="0" w:color="auto"/>
                        <w:left w:val="single" w:sz="4" w:space="0" w:color="D0D0D0"/>
                        <w:bottom w:val="none" w:sz="0" w:space="4" w:color="auto"/>
                        <w:right w:val="single" w:sz="4" w:space="0" w:color="D0D0D0"/>
                      </w:divBdr>
                      <w:divsChild>
                        <w:div w:id="1263760006">
                          <w:marLeft w:val="0"/>
                          <w:marRight w:val="0"/>
                          <w:marTop w:val="0"/>
                          <w:marBottom w:val="0"/>
                          <w:divBdr>
                            <w:top w:val="none" w:sz="0" w:space="0" w:color="auto"/>
                            <w:left w:val="none" w:sz="0" w:space="0" w:color="auto"/>
                            <w:bottom w:val="none" w:sz="0" w:space="0" w:color="auto"/>
                            <w:right w:val="none" w:sz="0" w:space="0" w:color="auto"/>
                          </w:divBdr>
                        </w:div>
                      </w:divsChild>
                    </w:div>
                    <w:div w:id="2109501105">
                      <w:marLeft w:val="0"/>
                      <w:marRight w:val="0"/>
                      <w:marTop w:val="0"/>
                      <w:marBottom w:val="0"/>
                      <w:divBdr>
                        <w:top w:val="none" w:sz="0" w:space="0" w:color="auto"/>
                        <w:left w:val="single" w:sz="4" w:space="0" w:color="D0D0D0"/>
                        <w:bottom w:val="none" w:sz="0" w:space="4" w:color="auto"/>
                        <w:right w:val="single" w:sz="4" w:space="0" w:color="D0D0D0"/>
                      </w:divBdr>
                      <w:divsChild>
                        <w:div w:id="643851554">
                          <w:marLeft w:val="0"/>
                          <w:marRight w:val="0"/>
                          <w:marTop w:val="0"/>
                          <w:marBottom w:val="0"/>
                          <w:divBdr>
                            <w:top w:val="none" w:sz="0" w:space="0" w:color="auto"/>
                            <w:left w:val="none" w:sz="0" w:space="0" w:color="auto"/>
                            <w:bottom w:val="none" w:sz="0" w:space="0" w:color="auto"/>
                            <w:right w:val="none" w:sz="0" w:space="0" w:color="auto"/>
                          </w:divBdr>
                        </w:div>
                      </w:divsChild>
                    </w:div>
                    <w:div w:id="815533088">
                      <w:marLeft w:val="0"/>
                      <w:marRight w:val="0"/>
                      <w:marTop w:val="0"/>
                      <w:marBottom w:val="0"/>
                      <w:divBdr>
                        <w:top w:val="none" w:sz="0" w:space="0" w:color="auto"/>
                        <w:left w:val="single" w:sz="4" w:space="0" w:color="D0D0D0"/>
                        <w:bottom w:val="none" w:sz="0" w:space="4" w:color="auto"/>
                        <w:right w:val="single" w:sz="4" w:space="0" w:color="D0D0D0"/>
                      </w:divBdr>
                      <w:divsChild>
                        <w:div w:id="1789425967">
                          <w:marLeft w:val="0"/>
                          <w:marRight w:val="0"/>
                          <w:marTop w:val="0"/>
                          <w:marBottom w:val="0"/>
                          <w:divBdr>
                            <w:top w:val="none" w:sz="0" w:space="0" w:color="auto"/>
                            <w:left w:val="none" w:sz="0" w:space="0" w:color="auto"/>
                            <w:bottom w:val="none" w:sz="0" w:space="0" w:color="auto"/>
                            <w:right w:val="none" w:sz="0" w:space="0" w:color="auto"/>
                          </w:divBdr>
                        </w:div>
                      </w:divsChild>
                    </w:div>
                    <w:div w:id="272909186">
                      <w:marLeft w:val="0"/>
                      <w:marRight w:val="0"/>
                      <w:marTop w:val="0"/>
                      <w:marBottom w:val="0"/>
                      <w:divBdr>
                        <w:top w:val="none" w:sz="0" w:space="0" w:color="auto"/>
                        <w:left w:val="single" w:sz="4" w:space="0" w:color="D0D0D0"/>
                        <w:bottom w:val="none" w:sz="0" w:space="4" w:color="auto"/>
                        <w:right w:val="single" w:sz="4" w:space="0" w:color="D0D0D0"/>
                      </w:divBdr>
                      <w:divsChild>
                        <w:div w:id="959914160">
                          <w:marLeft w:val="0"/>
                          <w:marRight w:val="0"/>
                          <w:marTop w:val="0"/>
                          <w:marBottom w:val="0"/>
                          <w:divBdr>
                            <w:top w:val="none" w:sz="0" w:space="0" w:color="auto"/>
                            <w:left w:val="none" w:sz="0" w:space="0" w:color="auto"/>
                            <w:bottom w:val="none" w:sz="0" w:space="0" w:color="auto"/>
                            <w:right w:val="none" w:sz="0" w:space="0" w:color="auto"/>
                          </w:divBdr>
                        </w:div>
                      </w:divsChild>
                    </w:div>
                    <w:div w:id="366225026">
                      <w:marLeft w:val="0"/>
                      <w:marRight w:val="0"/>
                      <w:marTop w:val="0"/>
                      <w:marBottom w:val="0"/>
                      <w:divBdr>
                        <w:top w:val="none" w:sz="0" w:space="0" w:color="auto"/>
                        <w:left w:val="single" w:sz="4" w:space="0" w:color="D0D0D0"/>
                        <w:bottom w:val="none" w:sz="0" w:space="4" w:color="auto"/>
                        <w:right w:val="single" w:sz="4" w:space="0" w:color="D0D0D0"/>
                      </w:divBdr>
                      <w:divsChild>
                        <w:div w:id="2110931192">
                          <w:marLeft w:val="0"/>
                          <w:marRight w:val="0"/>
                          <w:marTop w:val="0"/>
                          <w:marBottom w:val="0"/>
                          <w:divBdr>
                            <w:top w:val="none" w:sz="0" w:space="4" w:color="auto"/>
                            <w:left w:val="none" w:sz="0" w:space="0" w:color="auto"/>
                            <w:bottom w:val="none" w:sz="0" w:space="0" w:color="auto"/>
                            <w:right w:val="none" w:sz="0" w:space="0" w:color="auto"/>
                          </w:divBdr>
                        </w:div>
                      </w:divsChild>
                    </w:div>
                    <w:div w:id="611984112">
                      <w:marLeft w:val="0"/>
                      <w:marRight w:val="0"/>
                      <w:marTop w:val="0"/>
                      <w:marBottom w:val="0"/>
                      <w:divBdr>
                        <w:top w:val="none" w:sz="0" w:space="0" w:color="auto"/>
                        <w:left w:val="single" w:sz="4" w:space="0" w:color="D0D0D0"/>
                        <w:bottom w:val="none" w:sz="0" w:space="4" w:color="auto"/>
                        <w:right w:val="single" w:sz="4" w:space="0" w:color="D0D0D0"/>
                      </w:divBdr>
                      <w:divsChild>
                        <w:div w:id="1047022551">
                          <w:marLeft w:val="0"/>
                          <w:marRight w:val="0"/>
                          <w:marTop w:val="0"/>
                          <w:marBottom w:val="0"/>
                          <w:divBdr>
                            <w:top w:val="none" w:sz="0" w:space="0" w:color="auto"/>
                            <w:left w:val="none" w:sz="0" w:space="0" w:color="auto"/>
                            <w:bottom w:val="none" w:sz="0" w:space="0" w:color="auto"/>
                            <w:right w:val="none" w:sz="0" w:space="0" w:color="auto"/>
                          </w:divBdr>
                        </w:div>
                      </w:divsChild>
                    </w:div>
                    <w:div w:id="1886520040">
                      <w:marLeft w:val="0"/>
                      <w:marRight w:val="0"/>
                      <w:marTop w:val="0"/>
                      <w:marBottom w:val="0"/>
                      <w:divBdr>
                        <w:top w:val="none" w:sz="0" w:space="0" w:color="auto"/>
                        <w:left w:val="none" w:sz="0" w:space="3" w:color="auto"/>
                        <w:bottom w:val="none" w:sz="0" w:space="3" w:color="auto"/>
                        <w:right w:val="none" w:sz="0" w:space="0" w:color="auto"/>
                      </w:divBdr>
                    </w:div>
                  </w:divsChild>
                </w:div>
              </w:divsChild>
            </w:div>
          </w:divsChild>
        </w:div>
      </w:divsChild>
    </w:div>
    <w:div w:id="1136993023">
      <w:bodyDiv w:val="1"/>
      <w:marLeft w:val="0"/>
      <w:marRight w:val="0"/>
      <w:marTop w:val="0"/>
      <w:marBottom w:val="0"/>
      <w:divBdr>
        <w:top w:val="none" w:sz="0" w:space="0" w:color="auto"/>
        <w:left w:val="none" w:sz="0" w:space="0" w:color="auto"/>
        <w:bottom w:val="none" w:sz="0" w:space="0" w:color="auto"/>
        <w:right w:val="none" w:sz="0" w:space="0" w:color="auto"/>
      </w:divBdr>
      <w:divsChild>
        <w:div w:id="969554780">
          <w:marLeft w:val="0"/>
          <w:marRight w:val="0"/>
          <w:marTop w:val="0"/>
          <w:marBottom w:val="0"/>
          <w:divBdr>
            <w:top w:val="none" w:sz="0" w:space="0" w:color="auto"/>
            <w:left w:val="none" w:sz="0" w:space="0" w:color="auto"/>
            <w:bottom w:val="none" w:sz="0" w:space="0" w:color="auto"/>
            <w:right w:val="none" w:sz="0" w:space="0" w:color="auto"/>
          </w:divBdr>
          <w:divsChild>
            <w:div w:id="101267238">
              <w:marLeft w:val="0"/>
              <w:marRight w:val="0"/>
              <w:marTop w:val="0"/>
              <w:marBottom w:val="0"/>
              <w:divBdr>
                <w:top w:val="none" w:sz="0" w:space="0" w:color="auto"/>
                <w:left w:val="none" w:sz="0" w:space="0" w:color="auto"/>
                <w:bottom w:val="none" w:sz="0" w:space="0" w:color="auto"/>
                <w:right w:val="none" w:sz="0" w:space="0" w:color="auto"/>
              </w:divBdr>
              <w:divsChild>
                <w:div w:id="979336468">
                  <w:marLeft w:val="0"/>
                  <w:marRight w:val="0"/>
                  <w:marTop w:val="0"/>
                  <w:marBottom w:val="0"/>
                  <w:divBdr>
                    <w:top w:val="none" w:sz="0" w:space="0" w:color="auto"/>
                    <w:left w:val="none" w:sz="0" w:space="0" w:color="auto"/>
                    <w:bottom w:val="none" w:sz="0" w:space="0" w:color="auto"/>
                    <w:right w:val="none" w:sz="0" w:space="0" w:color="auto"/>
                  </w:divBdr>
                  <w:divsChild>
                    <w:div w:id="2117403713">
                      <w:marLeft w:val="0"/>
                      <w:marRight w:val="0"/>
                      <w:marTop w:val="0"/>
                      <w:marBottom w:val="0"/>
                      <w:divBdr>
                        <w:top w:val="none" w:sz="0" w:space="0" w:color="auto"/>
                        <w:left w:val="none" w:sz="0" w:space="0" w:color="auto"/>
                        <w:bottom w:val="none" w:sz="0" w:space="0" w:color="auto"/>
                        <w:right w:val="none" w:sz="0" w:space="0" w:color="auto"/>
                      </w:divBdr>
                      <w:divsChild>
                        <w:div w:id="191843804">
                          <w:marLeft w:val="0"/>
                          <w:marRight w:val="0"/>
                          <w:marTop w:val="0"/>
                          <w:marBottom w:val="0"/>
                          <w:divBdr>
                            <w:top w:val="none" w:sz="0" w:space="0" w:color="auto"/>
                            <w:left w:val="none" w:sz="0" w:space="0" w:color="auto"/>
                            <w:bottom w:val="none" w:sz="0" w:space="0" w:color="auto"/>
                            <w:right w:val="none" w:sz="0" w:space="0" w:color="auto"/>
                          </w:divBdr>
                          <w:divsChild>
                            <w:div w:id="672226768">
                              <w:marLeft w:val="0"/>
                              <w:marRight w:val="0"/>
                              <w:marTop w:val="0"/>
                              <w:marBottom w:val="0"/>
                              <w:divBdr>
                                <w:top w:val="none" w:sz="0" w:space="0" w:color="auto"/>
                                <w:left w:val="none" w:sz="0" w:space="0" w:color="auto"/>
                                <w:bottom w:val="none" w:sz="0" w:space="0" w:color="auto"/>
                                <w:right w:val="none" w:sz="0" w:space="0" w:color="auto"/>
                              </w:divBdr>
                              <w:divsChild>
                                <w:div w:id="319964427">
                                  <w:marLeft w:val="0"/>
                                  <w:marRight w:val="0"/>
                                  <w:marTop w:val="0"/>
                                  <w:marBottom w:val="0"/>
                                  <w:divBdr>
                                    <w:top w:val="single" w:sz="4" w:space="6" w:color="F3C534"/>
                                    <w:left w:val="single" w:sz="4" w:space="6" w:color="F3C534"/>
                                    <w:bottom w:val="single" w:sz="4" w:space="6" w:color="F3C534"/>
                                    <w:right w:val="single" w:sz="4" w:space="6" w:color="F3C534"/>
                                  </w:divBdr>
                                </w:div>
                                <w:div w:id="1501771989">
                                  <w:marLeft w:val="0"/>
                                  <w:marRight w:val="0"/>
                                  <w:marTop w:val="0"/>
                                  <w:marBottom w:val="0"/>
                                  <w:divBdr>
                                    <w:top w:val="none" w:sz="0" w:space="0" w:color="auto"/>
                                    <w:left w:val="none" w:sz="0" w:space="0" w:color="auto"/>
                                    <w:bottom w:val="none" w:sz="0" w:space="0" w:color="auto"/>
                                    <w:right w:val="none" w:sz="0" w:space="0" w:color="auto"/>
                                  </w:divBdr>
                                  <w:divsChild>
                                    <w:div w:id="1231307720">
                                      <w:marLeft w:val="0"/>
                                      <w:marRight w:val="0"/>
                                      <w:marTop w:val="0"/>
                                      <w:marBottom w:val="0"/>
                                      <w:divBdr>
                                        <w:top w:val="none" w:sz="0" w:space="0" w:color="auto"/>
                                        <w:left w:val="none" w:sz="0" w:space="0" w:color="auto"/>
                                        <w:bottom w:val="none" w:sz="0" w:space="0" w:color="auto"/>
                                        <w:right w:val="none" w:sz="0" w:space="0" w:color="auto"/>
                                      </w:divBdr>
                                      <w:divsChild>
                                        <w:div w:id="1264921972">
                                          <w:marLeft w:val="0"/>
                                          <w:marRight w:val="0"/>
                                          <w:marTop w:val="0"/>
                                          <w:marBottom w:val="0"/>
                                          <w:divBdr>
                                            <w:top w:val="double" w:sz="4" w:space="6" w:color="CBCBCB"/>
                                            <w:left w:val="double" w:sz="4" w:space="6" w:color="CBCBCB"/>
                                            <w:bottom w:val="double" w:sz="4" w:space="6" w:color="CBCBCB"/>
                                            <w:right w:val="double" w:sz="4" w:space="6" w:color="CBCBCB"/>
                                          </w:divBdr>
                                        </w:div>
                                      </w:divsChild>
                                    </w:div>
                                  </w:divsChild>
                                </w:div>
                                <w:div w:id="1620258010">
                                  <w:marLeft w:val="0"/>
                                  <w:marRight w:val="0"/>
                                  <w:marTop w:val="0"/>
                                  <w:marBottom w:val="0"/>
                                  <w:divBdr>
                                    <w:top w:val="single" w:sz="4" w:space="6" w:color="9FD331"/>
                                    <w:left w:val="single" w:sz="4" w:space="6" w:color="9FD331"/>
                                    <w:bottom w:val="single" w:sz="4" w:space="6" w:color="9FD331"/>
                                    <w:right w:val="single" w:sz="4" w:space="6" w:color="9FD331"/>
                                  </w:divBdr>
                                </w:div>
                                <w:div w:id="1277953833">
                                  <w:marLeft w:val="0"/>
                                  <w:marRight w:val="0"/>
                                  <w:marTop w:val="0"/>
                                  <w:marBottom w:val="0"/>
                                  <w:divBdr>
                                    <w:top w:val="double" w:sz="4" w:space="6" w:color="CBCBCB"/>
                                    <w:left w:val="double" w:sz="4" w:space="6" w:color="CBCBCB"/>
                                    <w:bottom w:val="double" w:sz="4" w:space="6" w:color="CBCBCB"/>
                                    <w:right w:val="double" w:sz="4" w:space="6" w:color="CBCBCB"/>
                                  </w:divBdr>
                                </w:div>
                                <w:div w:id="748116372">
                                  <w:marLeft w:val="0"/>
                                  <w:marRight w:val="0"/>
                                  <w:marTop w:val="0"/>
                                  <w:marBottom w:val="0"/>
                                  <w:divBdr>
                                    <w:top w:val="double" w:sz="4" w:space="6" w:color="CBCBCB"/>
                                    <w:left w:val="double" w:sz="4" w:space="6" w:color="CBCBCB"/>
                                    <w:bottom w:val="double" w:sz="4" w:space="6" w:color="CBCBCB"/>
                                    <w:right w:val="double" w:sz="4" w:space="6" w:color="CBCBCB"/>
                                  </w:divBdr>
                                </w:div>
                                <w:div w:id="778599276">
                                  <w:marLeft w:val="0"/>
                                  <w:marRight w:val="0"/>
                                  <w:marTop w:val="0"/>
                                  <w:marBottom w:val="0"/>
                                  <w:divBdr>
                                    <w:top w:val="double" w:sz="4" w:space="6" w:color="CBCBCB"/>
                                    <w:left w:val="double" w:sz="4" w:space="6" w:color="CBCBCB"/>
                                    <w:bottom w:val="double" w:sz="4" w:space="6" w:color="CBCBCB"/>
                                    <w:right w:val="double" w:sz="4" w:space="6" w:color="CBCBCB"/>
                                  </w:divBdr>
                                </w:div>
                                <w:div w:id="376012458">
                                  <w:marLeft w:val="0"/>
                                  <w:marRight w:val="0"/>
                                  <w:marTop w:val="0"/>
                                  <w:marBottom w:val="0"/>
                                  <w:divBdr>
                                    <w:top w:val="double" w:sz="4" w:space="6" w:color="CBCBCB"/>
                                    <w:left w:val="double" w:sz="4" w:space="6" w:color="CBCBCB"/>
                                    <w:bottom w:val="double" w:sz="4" w:space="6" w:color="CBCBCB"/>
                                    <w:right w:val="double" w:sz="4" w:space="6" w:color="CBCBCB"/>
                                  </w:divBdr>
                                </w:div>
                                <w:div w:id="2071531900">
                                  <w:marLeft w:val="0"/>
                                  <w:marRight w:val="0"/>
                                  <w:marTop w:val="0"/>
                                  <w:marBottom w:val="0"/>
                                  <w:divBdr>
                                    <w:top w:val="double" w:sz="4" w:space="6" w:color="CBCBCB"/>
                                    <w:left w:val="double" w:sz="4" w:space="6" w:color="CBCBCB"/>
                                    <w:bottom w:val="double" w:sz="4" w:space="6" w:color="CBCBCB"/>
                                    <w:right w:val="double" w:sz="4" w:space="6" w:color="CBCBCB"/>
                                  </w:divBdr>
                                </w:div>
                                <w:div w:id="1419984366">
                                  <w:marLeft w:val="0"/>
                                  <w:marRight w:val="0"/>
                                  <w:marTop w:val="0"/>
                                  <w:marBottom w:val="0"/>
                                  <w:divBdr>
                                    <w:top w:val="single" w:sz="4" w:space="6" w:color="9FD331"/>
                                    <w:left w:val="single" w:sz="4" w:space="6" w:color="9FD331"/>
                                    <w:bottom w:val="single" w:sz="4" w:space="6" w:color="9FD331"/>
                                    <w:right w:val="single" w:sz="4" w:space="6" w:color="9FD331"/>
                                  </w:divBdr>
                                </w:div>
                                <w:div w:id="1779596046">
                                  <w:marLeft w:val="0"/>
                                  <w:marRight w:val="0"/>
                                  <w:marTop w:val="0"/>
                                  <w:marBottom w:val="0"/>
                                  <w:divBdr>
                                    <w:top w:val="double" w:sz="4" w:space="6" w:color="CBCBCB"/>
                                    <w:left w:val="double" w:sz="4" w:space="6" w:color="CBCBCB"/>
                                    <w:bottom w:val="double" w:sz="4" w:space="6" w:color="CBCBCB"/>
                                    <w:right w:val="double" w:sz="4" w:space="6" w:color="CBCBCB"/>
                                  </w:divBdr>
                                </w:div>
                                <w:div w:id="396706335">
                                  <w:marLeft w:val="0"/>
                                  <w:marRight w:val="0"/>
                                  <w:marTop w:val="0"/>
                                  <w:marBottom w:val="0"/>
                                  <w:divBdr>
                                    <w:top w:val="none" w:sz="0" w:space="0" w:color="auto"/>
                                    <w:left w:val="none" w:sz="0" w:space="0" w:color="auto"/>
                                    <w:bottom w:val="none" w:sz="0" w:space="0" w:color="auto"/>
                                    <w:right w:val="none" w:sz="0" w:space="0" w:color="auto"/>
                                  </w:divBdr>
                                  <w:divsChild>
                                    <w:div w:id="2090729975">
                                      <w:marLeft w:val="0"/>
                                      <w:marRight w:val="0"/>
                                      <w:marTop w:val="0"/>
                                      <w:marBottom w:val="0"/>
                                      <w:divBdr>
                                        <w:top w:val="none" w:sz="0" w:space="0" w:color="auto"/>
                                        <w:left w:val="none" w:sz="0" w:space="0" w:color="auto"/>
                                        <w:bottom w:val="none" w:sz="0" w:space="0" w:color="auto"/>
                                        <w:right w:val="none" w:sz="0" w:space="0" w:color="auto"/>
                                      </w:divBdr>
                                      <w:divsChild>
                                        <w:div w:id="745417604">
                                          <w:marLeft w:val="0"/>
                                          <w:marRight w:val="0"/>
                                          <w:marTop w:val="0"/>
                                          <w:marBottom w:val="0"/>
                                          <w:divBdr>
                                            <w:top w:val="none" w:sz="0" w:space="0" w:color="auto"/>
                                            <w:left w:val="none" w:sz="0" w:space="0" w:color="auto"/>
                                            <w:bottom w:val="none" w:sz="0" w:space="0" w:color="auto"/>
                                            <w:right w:val="none" w:sz="0" w:space="0" w:color="auto"/>
                                          </w:divBdr>
                                          <w:divsChild>
                                            <w:div w:id="968780238">
                                              <w:marLeft w:val="0"/>
                                              <w:marRight w:val="0"/>
                                              <w:marTop w:val="0"/>
                                              <w:marBottom w:val="0"/>
                                              <w:divBdr>
                                                <w:top w:val="none" w:sz="0" w:space="0" w:color="auto"/>
                                                <w:left w:val="none" w:sz="0" w:space="0" w:color="auto"/>
                                                <w:bottom w:val="none" w:sz="0" w:space="0" w:color="auto"/>
                                                <w:right w:val="none" w:sz="0" w:space="0" w:color="auto"/>
                                              </w:divBdr>
                                              <w:divsChild>
                                                <w:div w:id="7177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133306">
                                      <w:marLeft w:val="0"/>
                                      <w:marRight w:val="0"/>
                                      <w:marTop w:val="0"/>
                                      <w:marBottom w:val="0"/>
                                      <w:divBdr>
                                        <w:top w:val="double" w:sz="4" w:space="6" w:color="CBCBCB"/>
                                        <w:left w:val="double" w:sz="4" w:space="6" w:color="CBCBCB"/>
                                        <w:bottom w:val="double" w:sz="4" w:space="6" w:color="CBCBCB"/>
                                        <w:right w:val="double" w:sz="4" w:space="6" w:color="CBCBCB"/>
                                      </w:divBdr>
                                    </w:div>
                                    <w:div w:id="1047797666">
                                      <w:marLeft w:val="0"/>
                                      <w:marRight w:val="0"/>
                                      <w:marTop w:val="0"/>
                                      <w:marBottom w:val="0"/>
                                      <w:divBdr>
                                        <w:top w:val="double" w:sz="4" w:space="6" w:color="CBCBCB"/>
                                        <w:left w:val="double" w:sz="4" w:space="6" w:color="CBCBCB"/>
                                        <w:bottom w:val="double" w:sz="4" w:space="6" w:color="CBCBCB"/>
                                        <w:right w:val="double" w:sz="4" w:space="6" w:color="CBCBCB"/>
                                      </w:divBdr>
                                    </w:div>
                                    <w:div w:id="506556066">
                                      <w:marLeft w:val="0"/>
                                      <w:marRight w:val="0"/>
                                      <w:marTop w:val="0"/>
                                      <w:marBottom w:val="0"/>
                                      <w:divBdr>
                                        <w:top w:val="none" w:sz="0" w:space="0" w:color="auto"/>
                                        <w:left w:val="none" w:sz="0" w:space="0" w:color="auto"/>
                                        <w:bottom w:val="none" w:sz="0" w:space="0" w:color="auto"/>
                                        <w:right w:val="none" w:sz="0" w:space="0" w:color="auto"/>
                                      </w:divBdr>
                                    </w:div>
                                    <w:div w:id="1888376051">
                                      <w:marLeft w:val="0"/>
                                      <w:marRight w:val="0"/>
                                      <w:marTop w:val="0"/>
                                      <w:marBottom w:val="0"/>
                                      <w:divBdr>
                                        <w:top w:val="single" w:sz="4" w:space="6" w:color="C1C1C1"/>
                                        <w:left w:val="single" w:sz="4" w:space="6" w:color="C1C1C1"/>
                                        <w:bottom w:val="single" w:sz="4" w:space="6" w:color="C1C1C1"/>
                                        <w:right w:val="single" w:sz="4" w:space="6" w:color="C1C1C1"/>
                                      </w:divBdr>
                                    </w:div>
                                  </w:divsChild>
                                </w:div>
                              </w:divsChild>
                            </w:div>
                          </w:divsChild>
                        </w:div>
                      </w:divsChild>
                    </w:div>
                  </w:divsChild>
                </w:div>
              </w:divsChild>
            </w:div>
          </w:divsChild>
        </w:div>
      </w:divsChild>
    </w:div>
    <w:div w:id="1182280092">
      <w:bodyDiv w:val="1"/>
      <w:marLeft w:val="0"/>
      <w:marRight w:val="0"/>
      <w:marTop w:val="0"/>
      <w:marBottom w:val="0"/>
      <w:divBdr>
        <w:top w:val="none" w:sz="0" w:space="0" w:color="auto"/>
        <w:left w:val="none" w:sz="0" w:space="0" w:color="auto"/>
        <w:bottom w:val="none" w:sz="0" w:space="0" w:color="auto"/>
        <w:right w:val="none" w:sz="0" w:space="0" w:color="auto"/>
      </w:divBdr>
      <w:divsChild>
        <w:div w:id="1014573344">
          <w:marLeft w:val="0"/>
          <w:marRight w:val="0"/>
          <w:marTop w:val="0"/>
          <w:marBottom w:val="0"/>
          <w:divBdr>
            <w:top w:val="none" w:sz="0" w:space="0" w:color="auto"/>
            <w:left w:val="none" w:sz="0" w:space="0" w:color="auto"/>
            <w:bottom w:val="none" w:sz="0" w:space="0" w:color="auto"/>
            <w:right w:val="none" w:sz="0" w:space="0" w:color="auto"/>
          </w:divBdr>
        </w:div>
      </w:divsChild>
    </w:div>
    <w:div w:id="1184585981">
      <w:bodyDiv w:val="1"/>
      <w:marLeft w:val="0"/>
      <w:marRight w:val="0"/>
      <w:marTop w:val="0"/>
      <w:marBottom w:val="0"/>
      <w:divBdr>
        <w:top w:val="none" w:sz="0" w:space="0" w:color="auto"/>
        <w:left w:val="none" w:sz="0" w:space="0" w:color="auto"/>
        <w:bottom w:val="none" w:sz="0" w:space="0" w:color="auto"/>
        <w:right w:val="none" w:sz="0" w:space="0" w:color="auto"/>
      </w:divBdr>
    </w:div>
    <w:div w:id="1189833655">
      <w:bodyDiv w:val="1"/>
      <w:marLeft w:val="0"/>
      <w:marRight w:val="0"/>
      <w:marTop w:val="0"/>
      <w:marBottom w:val="0"/>
      <w:divBdr>
        <w:top w:val="none" w:sz="0" w:space="0" w:color="auto"/>
        <w:left w:val="none" w:sz="0" w:space="0" w:color="auto"/>
        <w:bottom w:val="none" w:sz="0" w:space="0" w:color="auto"/>
        <w:right w:val="none" w:sz="0" w:space="0" w:color="auto"/>
      </w:divBdr>
      <w:divsChild>
        <w:div w:id="1378357743">
          <w:marLeft w:val="0"/>
          <w:marRight w:val="0"/>
          <w:marTop w:val="0"/>
          <w:marBottom w:val="0"/>
          <w:divBdr>
            <w:top w:val="none" w:sz="0" w:space="0" w:color="auto"/>
            <w:left w:val="none" w:sz="0" w:space="0" w:color="auto"/>
            <w:bottom w:val="none" w:sz="0" w:space="0" w:color="auto"/>
            <w:right w:val="none" w:sz="0" w:space="0" w:color="auto"/>
          </w:divBdr>
          <w:divsChild>
            <w:div w:id="843473015">
              <w:marLeft w:val="0"/>
              <w:marRight w:val="0"/>
              <w:marTop w:val="0"/>
              <w:marBottom w:val="0"/>
              <w:divBdr>
                <w:top w:val="none" w:sz="0" w:space="0" w:color="auto"/>
                <w:left w:val="none" w:sz="0" w:space="0" w:color="auto"/>
                <w:bottom w:val="none" w:sz="0" w:space="0" w:color="auto"/>
                <w:right w:val="none" w:sz="0" w:space="0" w:color="auto"/>
              </w:divBdr>
            </w:div>
          </w:divsChild>
        </w:div>
        <w:div w:id="328755336">
          <w:marLeft w:val="0"/>
          <w:marRight w:val="0"/>
          <w:marTop w:val="115"/>
          <w:marBottom w:val="0"/>
          <w:divBdr>
            <w:top w:val="none" w:sz="0" w:space="0" w:color="auto"/>
            <w:left w:val="none" w:sz="0" w:space="0" w:color="auto"/>
            <w:bottom w:val="none" w:sz="0" w:space="0" w:color="auto"/>
            <w:right w:val="none" w:sz="0" w:space="0" w:color="auto"/>
          </w:divBdr>
        </w:div>
        <w:div w:id="856848788">
          <w:marLeft w:val="0"/>
          <w:marRight w:val="0"/>
          <w:marTop w:val="0"/>
          <w:marBottom w:val="0"/>
          <w:divBdr>
            <w:top w:val="none" w:sz="0" w:space="0" w:color="auto"/>
            <w:left w:val="none" w:sz="0" w:space="0" w:color="auto"/>
            <w:bottom w:val="none" w:sz="0" w:space="0" w:color="auto"/>
            <w:right w:val="none" w:sz="0" w:space="0" w:color="auto"/>
          </w:divBdr>
          <w:divsChild>
            <w:div w:id="907879315">
              <w:marLeft w:val="0"/>
              <w:marRight w:val="0"/>
              <w:marTop w:val="0"/>
              <w:marBottom w:val="0"/>
              <w:divBdr>
                <w:top w:val="none" w:sz="0" w:space="0" w:color="auto"/>
                <w:left w:val="none" w:sz="0" w:space="0" w:color="auto"/>
                <w:bottom w:val="none" w:sz="0" w:space="0" w:color="auto"/>
                <w:right w:val="none" w:sz="0" w:space="0" w:color="auto"/>
              </w:divBdr>
            </w:div>
            <w:div w:id="1154296907">
              <w:marLeft w:val="0"/>
              <w:marRight w:val="0"/>
              <w:marTop w:val="0"/>
              <w:marBottom w:val="0"/>
              <w:divBdr>
                <w:top w:val="none" w:sz="0" w:space="0" w:color="auto"/>
                <w:left w:val="none" w:sz="0" w:space="0" w:color="auto"/>
                <w:bottom w:val="none" w:sz="0" w:space="0" w:color="auto"/>
                <w:right w:val="none" w:sz="0" w:space="0" w:color="auto"/>
              </w:divBdr>
            </w:div>
            <w:div w:id="1440416998">
              <w:marLeft w:val="35"/>
              <w:marRight w:val="0"/>
              <w:marTop w:val="58"/>
              <w:marBottom w:val="0"/>
              <w:divBdr>
                <w:top w:val="none" w:sz="0" w:space="0" w:color="auto"/>
                <w:left w:val="none" w:sz="0" w:space="0" w:color="auto"/>
                <w:bottom w:val="none" w:sz="0" w:space="0" w:color="auto"/>
                <w:right w:val="none" w:sz="0" w:space="0" w:color="auto"/>
              </w:divBdr>
              <w:divsChild>
                <w:div w:id="1443722891">
                  <w:marLeft w:val="0"/>
                  <w:marRight w:val="0"/>
                  <w:marTop w:val="0"/>
                  <w:marBottom w:val="0"/>
                  <w:divBdr>
                    <w:top w:val="none" w:sz="0" w:space="0" w:color="auto"/>
                    <w:left w:val="none" w:sz="0" w:space="0" w:color="auto"/>
                    <w:bottom w:val="none" w:sz="0" w:space="0" w:color="auto"/>
                    <w:right w:val="none" w:sz="0" w:space="0" w:color="auto"/>
                  </w:divBdr>
                </w:div>
              </w:divsChild>
            </w:div>
            <w:div w:id="1205023740">
              <w:marLeft w:val="0"/>
              <w:marRight w:val="0"/>
              <w:marTop w:val="0"/>
              <w:marBottom w:val="0"/>
              <w:divBdr>
                <w:top w:val="none" w:sz="0" w:space="0" w:color="auto"/>
                <w:left w:val="none" w:sz="0" w:space="0" w:color="auto"/>
                <w:bottom w:val="none" w:sz="0" w:space="0" w:color="auto"/>
                <w:right w:val="none" w:sz="0" w:space="0" w:color="auto"/>
              </w:divBdr>
              <w:divsChild>
                <w:div w:id="1337613571">
                  <w:marLeft w:val="0"/>
                  <w:marRight w:val="0"/>
                  <w:marTop w:val="0"/>
                  <w:marBottom w:val="0"/>
                  <w:divBdr>
                    <w:top w:val="none" w:sz="0" w:space="0" w:color="auto"/>
                    <w:left w:val="none" w:sz="0" w:space="0" w:color="auto"/>
                    <w:bottom w:val="none" w:sz="0" w:space="0" w:color="auto"/>
                    <w:right w:val="none" w:sz="0" w:space="0" w:color="auto"/>
                  </w:divBdr>
                  <w:divsChild>
                    <w:div w:id="1838039557">
                      <w:marLeft w:val="0"/>
                      <w:marRight w:val="0"/>
                      <w:marTop w:val="0"/>
                      <w:marBottom w:val="0"/>
                      <w:divBdr>
                        <w:top w:val="none" w:sz="0" w:space="0" w:color="auto"/>
                        <w:left w:val="none" w:sz="0" w:space="0" w:color="auto"/>
                        <w:bottom w:val="none" w:sz="0" w:space="0" w:color="auto"/>
                        <w:right w:val="none" w:sz="0" w:space="0" w:color="auto"/>
                      </w:divBdr>
                      <w:divsChild>
                        <w:div w:id="1732920473">
                          <w:marLeft w:val="0"/>
                          <w:marRight w:val="0"/>
                          <w:marTop w:val="0"/>
                          <w:marBottom w:val="0"/>
                          <w:divBdr>
                            <w:top w:val="none" w:sz="0" w:space="0" w:color="auto"/>
                            <w:left w:val="none" w:sz="0" w:space="0" w:color="auto"/>
                            <w:bottom w:val="none" w:sz="0" w:space="0" w:color="auto"/>
                            <w:right w:val="none" w:sz="0" w:space="0" w:color="auto"/>
                          </w:divBdr>
                        </w:div>
                        <w:div w:id="89473288">
                          <w:marLeft w:val="0"/>
                          <w:marRight w:val="0"/>
                          <w:marTop w:val="0"/>
                          <w:marBottom w:val="0"/>
                          <w:divBdr>
                            <w:top w:val="none" w:sz="0" w:space="0" w:color="auto"/>
                            <w:left w:val="none" w:sz="0" w:space="0" w:color="auto"/>
                            <w:bottom w:val="none" w:sz="0" w:space="0" w:color="auto"/>
                            <w:right w:val="none" w:sz="0" w:space="0" w:color="auto"/>
                          </w:divBdr>
                        </w:div>
                        <w:div w:id="2030718971">
                          <w:marLeft w:val="0"/>
                          <w:marRight w:val="0"/>
                          <w:marTop w:val="0"/>
                          <w:marBottom w:val="0"/>
                          <w:divBdr>
                            <w:top w:val="none" w:sz="0" w:space="0" w:color="auto"/>
                            <w:left w:val="none" w:sz="0" w:space="0" w:color="auto"/>
                            <w:bottom w:val="none" w:sz="0" w:space="0" w:color="auto"/>
                            <w:right w:val="none" w:sz="0" w:space="0" w:color="auto"/>
                          </w:divBdr>
                        </w:div>
                        <w:div w:id="1229801049">
                          <w:marLeft w:val="0"/>
                          <w:marRight w:val="0"/>
                          <w:marTop w:val="0"/>
                          <w:marBottom w:val="0"/>
                          <w:divBdr>
                            <w:top w:val="none" w:sz="0" w:space="0" w:color="auto"/>
                            <w:left w:val="none" w:sz="0" w:space="0" w:color="auto"/>
                            <w:bottom w:val="none" w:sz="0" w:space="0" w:color="auto"/>
                            <w:right w:val="none" w:sz="0" w:space="0" w:color="auto"/>
                          </w:divBdr>
                        </w:div>
                        <w:div w:id="1111826339">
                          <w:marLeft w:val="0"/>
                          <w:marRight w:val="0"/>
                          <w:marTop w:val="0"/>
                          <w:marBottom w:val="0"/>
                          <w:divBdr>
                            <w:top w:val="none" w:sz="0" w:space="0" w:color="auto"/>
                            <w:left w:val="none" w:sz="0" w:space="0" w:color="auto"/>
                            <w:bottom w:val="none" w:sz="0" w:space="0" w:color="auto"/>
                            <w:right w:val="none" w:sz="0" w:space="0" w:color="auto"/>
                          </w:divBdr>
                        </w:div>
                        <w:div w:id="1172258401">
                          <w:marLeft w:val="0"/>
                          <w:marRight w:val="0"/>
                          <w:marTop w:val="0"/>
                          <w:marBottom w:val="0"/>
                          <w:divBdr>
                            <w:top w:val="none" w:sz="0" w:space="0" w:color="auto"/>
                            <w:left w:val="none" w:sz="0" w:space="0" w:color="auto"/>
                            <w:bottom w:val="none" w:sz="0" w:space="0" w:color="auto"/>
                            <w:right w:val="none" w:sz="0" w:space="0" w:color="auto"/>
                          </w:divBdr>
                        </w:div>
                        <w:div w:id="1319379610">
                          <w:marLeft w:val="0"/>
                          <w:marRight w:val="0"/>
                          <w:marTop w:val="0"/>
                          <w:marBottom w:val="0"/>
                          <w:divBdr>
                            <w:top w:val="none" w:sz="0" w:space="0" w:color="auto"/>
                            <w:left w:val="none" w:sz="0" w:space="0" w:color="auto"/>
                            <w:bottom w:val="none" w:sz="0" w:space="0" w:color="auto"/>
                            <w:right w:val="none" w:sz="0" w:space="0" w:color="auto"/>
                          </w:divBdr>
                        </w:div>
                        <w:div w:id="1798530005">
                          <w:marLeft w:val="0"/>
                          <w:marRight w:val="0"/>
                          <w:marTop w:val="0"/>
                          <w:marBottom w:val="0"/>
                          <w:divBdr>
                            <w:top w:val="none" w:sz="0" w:space="0" w:color="auto"/>
                            <w:left w:val="none" w:sz="0" w:space="0" w:color="auto"/>
                            <w:bottom w:val="none" w:sz="0" w:space="0" w:color="auto"/>
                            <w:right w:val="none" w:sz="0" w:space="0" w:color="auto"/>
                          </w:divBdr>
                        </w:div>
                        <w:div w:id="788936527">
                          <w:marLeft w:val="0"/>
                          <w:marRight w:val="0"/>
                          <w:marTop w:val="0"/>
                          <w:marBottom w:val="0"/>
                          <w:divBdr>
                            <w:top w:val="none" w:sz="0" w:space="0" w:color="auto"/>
                            <w:left w:val="none" w:sz="0" w:space="0" w:color="auto"/>
                            <w:bottom w:val="none" w:sz="0" w:space="0" w:color="auto"/>
                            <w:right w:val="none" w:sz="0" w:space="0" w:color="auto"/>
                          </w:divBdr>
                        </w:div>
                        <w:div w:id="15250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42581">
                  <w:marLeft w:val="0"/>
                  <w:marRight w:val="0"/>
                  <w:marTop w:val="0"/>
                  <w:marBottom w:val="0"/>
                  <w:divBdr>
                    <w:top w:val="none" w:sz="0" w:space="0" w:color="auto"/>
                    <w:left w:val="none" w:sz="0" w:space="0" w:color="auto"/>
                    <w:bottom w:val="none" w:sz="0" w:space="0" w:color="auto"/>
                    <w:right w:val="none" w:sz="0" w:space="0" w:color="auto"/>
                  </w:divBdr>
                  <w:divsChild>
                    <w:div w:id="2116778699">
                      <w:marLeft w:val="0"/>
                      <w:marRight w:val="0"/>
                      <w:marTop w:val="0"/>
                      <w:marBottom w:val="0"/>
                      <w:divBdr>
                        <w:top w:val="none" w:sz="0" w:space="0" w:color="auto"/>
                        <w:left w:val="none" w:sz="0" w:space="0" w:color="auto"/>
                        <w:bottom w:val="none" w:sz="0" w:space="0" w:color="auto"/>
                        <w:right w:val="none" w:sz="0" w:space="0" w:color="auto"/>
                      </w:divBdr>
                      <w:divsChild>
                        <w:div w:id="17132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490865">
              <w:marLeft w:val="0"/>
              <w:marRight w:val="0"/>
              <w:marTop w:val="0"/>
              <w:marBottom w:val="0"/>
              <w:divBdr>
                <w:top w:val="none" w:sz="0" w:space="0" w:color="auto"/>
                <w:left w:val="none" w:sz="0" w:space="0" w:color="auto"/>
                <w:bottom w:val="none" w:sz="0" w:space="0" w:color="auto"/>
                <w:right w:val="none" w:sz="0" w:space="0" w:color="auto"/>
              </w:divBdr>
            </w:div>
            <w:div w:id="1017852308">
              <w:marLeft w:val="35"/>
              <w:marRight w:val="0"/>
              <w:marTop w:val="58"/>
              <w:marBottom w:val="0"/>
              <w:divBdr>
                <w:top w:val="none" w:sz="0" w:space="0" w:color="auto"/>
                <w:left w:val="none" w:sz="0" w:space="0" w:color="auto"/>
                <w:bottom w:val="none" w:sz="0" w:space="0" w:color="auto"/>
                <w:right w:val="none" w:sz="0" w:space="0" w:color="auto"/>
              </w:divBdr>
              <w:divsChild>
                <w:div w:id="115755191">
                  <w:marLeft w:val="0"/>
                  <w:marRight w:val="0"/>
                  <w:marTop w:val="0"/>
                  <w:marBottom w:val="0"/>
                  <w:divBdr>
                    <w:top w:val="none" w:sz="0" w:space="0" w:color="auto"/>
                    <w:left w:val="none" w:sz="0" w:space="0" w:color="auto"/>
                    <w:bottom w:val="none" w:sz="0" w:space="0" w:color="auto"/>
                    <w:right w:val="none" w:sz="0" w:space="0" w:color="auto"/>
                  </w:divBdr>
                </w:div>
              </w:divsChild>
            </w:div>
            <w:div w:id="403114523">
              <w:marLeft w:val="0"/>
              <w:marRight w:val="0"/>
              <w:marTop w:val="0"/>
              <w:marBottom w:val="0"/>
              <w:divBdr>
                <w:top w:val="none" w:sz="0" w:space="0" w:color="auto"/>
                <w:left w:val="none" w:sz="0" w:space="0" w:color="auto"/>
                <w:bottom w:val="none" w:sz="0" w:space="0" w:color="auto"/>
                <w:right w:val="none" w:sz="0" w:space="0" w:color="auto"/>
              </w:divBdr>
            </w:div>
            <w:div w:id="843865407">
              <w:marLeft w:val="0"/>
              <w:marRight w:val="0"/>
              <w:marTop w:val="0"/>
              <w:marBottom w:val="0"/>
              <w:divBdr>
                <w:top w:val="none" w:sz="0" w:space="0" w:color="auto"/>
                <w:left w:val="none" w:sz="0" w:space="0" w:color="auto"/>
                <w:bottom w:val="none" w:sz="0" w:space="0" w:color="auto"/>
                <w:right w:val="none" w:sz="0" w:space="0" w:color="auto"/>
              </w:divBdr>
            </w:div>
            <w:div w:id="1339432104">
              <w:marLeft w:val="35"/>
              <w:marRight w:val="0"/>
              <w:marTop w:val="58"/>
              <w:marBottom w:val="0"/>
              <w:divBdr>
                <w:top w:val="none" w:sz="0" w:space="0" w:color="auto"/>
                <w:left w:val="none" w:sz="0" w:space="0" w:color="auto"/>
                <w:bottom w:val="none" w:sz="0" w:space="0" w:color="auto"/>
                <w:right w:val="none" w:sz="0" w:space="0" w:color="auto"/>
              </w:divBdr>
              <w:divsChild>
                <w:div w:id="1406294418">
                  <w:marLeft w:val="0"/>
                  <w:marRight w:val="0"/>
                  <w:marTop w:val="0"/>
                  <w:marBottom w:val="0"/>
                  <w:divBdr>
                    <w:top w:val="none" w:sz="0" w:space="0" w:color="auto"/>
                    <w:left w:val="none" w:sz="0" w:space="0" w:color="auto"/>
                    <w:bottom w:val="none" w:sz="0" w:space="0" w:color="auto"/>
                    <w:right w:val="none" w:sz="0" w:space="0" w:color="auto"/>
                  </w:divBdr>
                </w:div>
              </w:divsChild>
            </w:div>
            <w:div w:id="1360936064">
              <w:marLeft w:val="0"/>
              <w:marRight w:val="0"/>
              <w:marTop w:val="0"/>
              <w:marBottom w:val="0"/>
              <w:divBdr>
                <w:top w:val="none" w:sz="0" w:space="0" w:color="auto"/>
                <w:left w:val="none" w:sz="0" w:space="0" w:color="auto"/>
                <w:bottom w:val="none" w:sz="0" w:space="0" w:color="auto"/>
                <w:right w:val="none" w:sz="0" w:space="0" w:color="auto"/>
              </w:divBdr>
              <w:divsChild>
                <w:div w:id="1737896769">
                  <w:marLeft w:val="0"/>
                  <w:marRight w:val="0"/>
                  <w:marTop w:val="0"/>
                  <w:marBottom w:val="0"/>
                  <w:divBdr>
                    <w:top w:val="none" w:sz="0" w:space="0" w:color="auto"/>
                    <w:left w:val="none" w:sz="0" w:space="0" w:color="auto"/>
                    <w:bottom w:val="none" w:sz="0" w:space="0" w:color="auto"/>
                    <w:right w:val="none" w:sz="0" w:space="0" w:color="auto"/>
                  </w:divBdr>
                  <w:divsChild>
                    <w:div w:id="735278444">
                      <w:marLeft w:val="0"/>
                      <w:marRight w:val="0"/>
                      <w:marTop w:val="0"/>
                      <w:marBottom w:val="0"/>
                      <w:divBdr>
                        <w:top w:val="none" w:sz="0" w:space="0" w:color="auto"/>
                        <w:left w:val="none" w:sz="0" w:space="0" w:color="auto"/>
                        <w:bottom w:val="none" w:sz="0" w:space="0" w:color="auto"/>
                        <w:right w:val="none" w:sz="0" w:space="0" w:color="auto"/>
                      </w:divBdr>
                      <w:divsChild>
                        <w:div w:id="1814981413">
                          <w:marLeft w:val="0"/>
                          <w:marRight w:val="0"/>
                          <w:marTop w:val="0"/>
                          <w:marBottom w:val="0"/>
                          <w:divBdr>
                            <w:top w:val="none" w:sz="0" w:space="0" w:color="auto"/>
                            <w:left w:val="none" w:sz="0" w:space="0" w:color="auto"/>
                            <w:bottom w:val="none" w:sz="0" w:space="0" w:color="auto"/>
                            <w:right w:val="none" w:sz="0" w:space="0" w:color="auto"/>
                          </w:divBdr>
                        </w:div>
                        <w:div w:id="1628925165">
                          <w:marLeft w:val="0"/>
                          <w:marRight w:val="0"/>
                          <w:marTop w:val="0"/>
                          <w:marBottom w:val="0"/>
                          <w:divBdr>
                            <w:top w:val="none" w:sz="0" w:space="0" w:color="auto"/>
                            <w:left w:val="none" w:sz="0" w:space="0" w:color="auto"/>
                            <w:bottom w:val="none" w:sz="0" w:space="0" w:color="auto"/>
                            <w:right w:val="none" w:sz="0" w:space="0" w:color="auto"/>
                          </w:divBdr>
                        </w:div>
                        <w:div w:id="233047935">
                          <w:marLeft w:val="0"/>
                          <w:marRight w:val="0"/>
                          <w:marTop w:val="0"/>
                          <w:marBottom w:val="0"/>
                          <w:divBdr>
                            <w:top w:val="none" w:sz="0" w:space="0" w:color="auto"/>
                            <w:left w:val="none" w:sz="0" w:space="0" w:color="auto"/>
                            <w:bottom w:val="none" w:sz="0" w:space="0" w:color="auto"/>
                            <w:right w:val="none" w:sz="0" w:space="0" w:color="auto"/>
                          </w:divBdr>
                        </w:div>
                        <w:div w:id="458766816">
                          <w:marLeft w:val="0"/>
                          <w:marRight w:val="0"/>
                          <w:marTop w:val="0"/>
                          <w:marBottom w:val="0"/>
                          <w:divBdr>
                            <w:top w:val="none" w:sz="0" w:space="0" w:color="auto"/>
                            <w:left w:val="none" w:sz="0" w:space="0" w:color="auto"/>
                            <w:bottom w:val="none" w:sz="0" w:space="0" w:color="auto"/>
                            <w:right w:val="none" w:sz="0" w:space="0" w:color="auto"/>
                          </w:divBdr>
                        </w:div>
                        <w:div w:id="154174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544539">
              <w:marLeft w:val="0"/>
              <w:marRight w:val="0"/>
              <w:marTop w:val="0"/>
              <w:marBottom w:val="0"/>
              <w:divBdr>
                <w:top w:val="none" w:sz="0" w:space="0" w:color="auto"/>
                <w:left w:val="none" w:sz="0" w:space="0" w:color="auto"/>
                <w:bottom w:val="none" w:sz="0" w:space="0" w:color="auto"/>
                <w:right w:val="none" w:sz="0" w:space="0" w:color="auto"/>
              </w:divBdr>
            </w:div>
            <w:div w:id="1194266361">
              <w:marLeft w:val="35"/>
              <w:marRight w:val="0"/>
              <w:marTop w:val="58"/>
              <w:marBottom w:val="0"/>
              <w:divBdr>
                <w:top w:val="none" w:sz="0" w:space="0" w:color="auto"/>
                <w:left w:val="none" w:sz="0" w:space="0" w:color="auto"/>
                <w:bottom w:val="none" w:sz="0" w:space="0" w:color="auto"/>
                <w:right w:val="none" w:sz="0" w:space="0" w:color="auto"/>
              </w:divBdr>
              <w:divsChild>
                <w:div w:id="128284752">
                  <w:marLeft w:val="0"/>
                  <w:marRight w:val="0"/>
                  <w:marTop w:val="0"/>
                  <w:marBottom w:val="0"/>
                  <w:divBdr>
                    <w:top w:val="none" w:sz="0" w:space="0" w:color="auto"/>
                    <w:left w:val="none" w:sz="0" w:space="0" w:color="auto"/>
                    <w:bottom w:val="none" w:sz="0" w:space="0" w:color="auto"/>
                    <w:right w:val="none" w:sz="0" w:space="0" w:color="auto"/>
                  </w:divBdr>
                </w:div>
              </w:divsChild>
            </w:div>
            <w:div w:id="317811160">
              <w:marLeft w:val="0"/>
              <w:marRight w:val="0"/>
              <w:marTop w:val="0"/>
              <w:marBottom w:val="0"/>
              <w:divBdr>
                <w:top w:val="none" w:sz="0" w:space="0" w:color="auto"/>
                <w:left w:val="none" w:sz="0" w:space="0" w:color="auto"/>
                <w:bottom w:val="none" w:sz="0" w:space="0" w:color="auto"/>
                <w:right w:val="none" w:sz="0" w:space="0" w:color="auto"/>
              </w:divBdr>
              <w:divsChild>
                <w:div w:id="1948270173">
                  <w:marLeft w:val="0"/>
                  <w:marRight w:val="0"/>
                  <w:marTop w:val="0"/>
                  <w:marBottom w:val="0"/>
                  <w:divBdr>
                    <w:top w:val="none" w:sz="0" w:space="0" w:color="auto"/>
                    <w:left w:val="none" w:sz="0" w:space="0" w:color="auto"/>
                    <w:bottom w:val="none" w:sz="0" w:space="0" w:color="auto"/>
                    <w:right w:val="none" w:sz="0" w:space="0" w:color="auto"/>
                  </w:divBdr>
                  <w:divsChild>
                    <w:div w:id="1511064936">
                      <w:marLeft w:val="0"/>
                      <w:marRight w:val="0"/>
                      <w:marTop w:val="0"/>
                      <w:marBottom w:val="0"/>
                      <w:divBdr>
                        <w:top w:val="none" w:sz="0" w:space="0" w:color="auto"/>
                        <w:left w:val="none" w:sz="0" w:space="0" w:color="auto"/>
                        <w:bottom w:val="none" w:sz="0" w:space="0" w:color="auto"/>
                        <w:right w:val="none" w:sz="0" w:space="0" w:color="auto"/>
                      </w:divBdr>
                      <w:divsChild>
                        <w:div w:id="1797332353">
                          <w:marLeft w:val="0"/>
                          <w:marRight w:val="0"/>
                          <w:marTop w:val="0"/>
                          <w:marBottom w:val="0"/>
                          <w:divBdr>
                            <w:top w:val="none" w:sz="0" w:space="0" w:color="auto"/>
                            <w:left w:val="none" w:sz="0" w:space="0" w:color="auto"/>
                            <w:bottom w:val="none" w:sz="0" w:space="0" w:color="auto"/>
                            <w:right w:val="none" w:sz="0" w:space="0" w:color="auto"/>
                          </w:divBdr>
                        </w:div>
                        <w:div w:id="119426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1803627">
      <w:bodyDiv w:val="1"/>
      <w:marLeft w:val="0"/>
      <w:marRight w:val="0"/>
      <w:marTop w:val="0"/>
      <w:marBottom w:val="0"/>
      <w:divBdr>
        <w:top w:val="none" w:sz="0" w:space="0" w:color="auto"/>
        <w:left w:val="none" w:sz="0" w:space="0" w:color="auto"/>
        <w:bottom w:val="none" w:sz="0" w:space="0" w:color="auto"/>
        <w:right w:val="none" w:sz="0" w:space="0" w:color="auto"/>
      </w:divBdr>
    </w:div>
    <w:div w:id="1195533901">
      <w:bodyDiv w:val="1"/>
      <w:marLeft w:val="0"/>
      <w:marRight w:val="0"/>
      <w:marTop w:val="0"/>
      <w:marBottom w:val="0"/>
      <w:divBdr>
        <w:top w:val="none" w:sz="0" w:space="0" w:color="auto"/>
        <w:left w:val="none" w:sz="0" w:space="0" w:color="auto"/>
        <w:bottom w:val="none" w:sz="0" w:space="0" w:color="auto"/>
        <w:right w:val="none" w:sz="0" w:space="0" w:color="auto"/>
      </w:divBdr>
      <w:divsChild>
        <w:div w:id="643658270">
          <w:marLeft w:val="0"/>
          <w:marRight w:val="0"/>
          <w:marTop w:val="0"/>
          <w:marBottom w:val="0"/>
          <w:divBdr>
            <w:top w:val="none" w:sz="0" w:space="0" w:color="auto"/>
            <w:left w:val="none" w:sz="0" w:space="0" w:color="auto"/>
            <w:bottom w:val="none" w:sz="0" w:space="0" w:color="auto"/>
            <w:right w:val="none" w:sz="0" w:space="0" w:color="auto"/>
          </w:divBdr>
          <w:divsChild>
            <w:div w:id="1388262057">
              <w:marLeft w:val="0"/>
              <w:marRight w:val="0"/>
              <w:marTop w:val="0"/>
              <w:marBottom w:val="0"/>
              <w:divBdr>
                <w:top w:val="none" w:sz="0" w:space="0" w:color="auto"/>
                <w:left w:val="none" w:sz="0" w:space="0" w:color="auto"/>
                <w:bottom w:val="none" w:sz="0" w:space="0" w:color="auto"/>
                <w:right w:val="none" w:sz="0" w:space="0" w:color="auto"/>
              </w:divBdr>
              <w:divsChild>
                <w:div w:id="1881822186">
                  <w:marLeft w:val="46"/>
                  <w:marRight w:val="0"/>
                  <w:marTop w:val="0"/>
                  <w:marBottom w:val="0"/>
                  <w:divBdr>
                    <w:top w:val="none" w:sz="0" w:space="0" w:color="auto"/>
                    <w:left w:val="none" w:sz="0" w:space="0" w:color="auto"/>
                    <w:bottom w:val="none" w:sz="0" w:space="0" w:color="auto"/>
                    <w:right w:val="none" w:sz="0" w:space="0" w:color="auto"/>
                  </w:divBdr>
                  <w:divsChild>
                    <w:div w:id="1000742733">
                      <w:marLeft w:val="0"/>
                      <w:marRight w:val="0"/>
                      <w:marTop w:val="0"/>
                      <w:marBottom w:val="0"/>
                      <w:divBdr>
                        <w:top w:val="none" w:sz="0" w:space="0" w:color="auto"/>
                        <w:left w:val="none" w:sz="0" w:space="0" w:color="auto"/>
                        <w:bottom w:val="none" w:sz="0" w:space="0" w:color="auto"/>
                        <w:right w:val="none" w:sz="0" w:space="0" w:color="auto"/>
                      </w:divBdr>
                      <w:divsChild>
                        <w:div w:id="923144041">
                          <w:marLeft w:val="0"/>
                          <w:marRight w:val="0"/>
                          <w:marTop w:val="0"/>
                          <w:marBottom w:val="0"/>
                          <w:divBdr>
                            <w:top w:val="none" w:sz="0" w:space="0" w:color="auto"/>
                            <w:left w:val="none" w:sz="0" w:space="0" w:color="auto"/>
                            <w:bottom w:val="none" w:sz="0" w:space="0" w:color="auto"/>
                            <w:right w:val="none" w:sz="0" w:space="0" w:color="auto"/>
                          </w:divBdr>
                          <w:divsChild>
                            <w:div w:id="94627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9930342">
          <w:marLeft w:val="311"/>
          <w:marRight w:val="311"/>
          <w:marTop w:val="392"/>
          <w:marBottom w:val="0"/>
          <w:divBdr>
            <w:top w:val="none" w:sz="0" w:space="0" w:color="auto"/>
            <w:left w:val="none" w:sz="0" w:space="0" w:color="auto"/>
            <w:bottom w:val="none" w:sz="0" w:space="0" w:color="auto"/>
            <w:right w:val="none" w:sz="0" w:space="0" w:color="auto"/>
          </w:divBdr>
          <w:divsChild>
            <w:div w:id="22977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8700">
      <w:bodyDiv w:val="1"/>
      <w:marLeft w:val="0"/>
      <w:marRight w:val="0"/>
      <w:marTop w:val="0"/>
      <w:marBottom w:val="0"/>
      <w:divBdr>
        <w:top w:val="none" w:sz="0" w:space="0" w:color="auto"/>
        <w:left w:val="none" w:sz="0" w:space="0" w:color="auto"/>
        <w:bottom w:val="none" w:sz="0" w:space="0" w:color="auto"/>
        <w:right w:val="none" w:sz="0" w:space="0" w:color="auto"/>
      </w:divBdr>
      <w:divsChild>
        <w:div w:id="1896624948">
          <w:marLeft w:val="0"/>
          <w:marRight w:val="0"/>
          <w:marTop w:val="230"/>
          <w:marBottom w:val="230"/>
          <w:divBdr>
            <w:top w:val="none" w:sz="0" w:space="0" w:color="auto"/>
            <w:left w:val="none" w:sz="0" w:space="0" w:color="auto"/>
            <w:bottom w:val="none" w:sz="0" w:space="0" w:color="auto"/>
            <w:right w:val="none" w:sz="0" w:space="0" w:color="auto"/>
          </w:divBdr>
        </w:div>
        <w:div w:id="1808694266">
          <w:marLeft w:val="0"/>
          <w:marRight w:val="0"/>
          <w:marTop w:val="230"/>
          <w:marBottom w:val="230"/>
          <w:divBdr>
            <w:top w:val="none" w:sz="0" w:space="0" w:color="auto"/>
            <w:left w:val="none" w:sz="0" w:space="0" w:color="auto"/>
            <w:bottom w:val="none" w:sz="0" w:space="0" w:color="auto"/>
            <w:right w:val="none" w:sz="0" w:space="0" w:color="auto"/>
          </w:divBdr>
        </w:div>
        <w:div w:id="1602303442">
          <w:marLeft w:val="0"/>
          <w:marRight w:val="0"/>
          <w:marTop w:val="230"/>
          <w:marBottom w:val="230"/>
          <w:divBdr>
            <w:top w:val="none" w:sz="0" w:space="0" w:color="auto"/>
            <w:left w:val="none" w:sz="0" w:space="0" w:color="auto"/>
            <w:bottom w:val="none" w:sz="0" w:space="0" w:color="auto"/>
            <w:right w:val="none" w:sz="0" w:space="0" w:color="auto"/>
          </w:divBdr>
        </w:div>
        <w:div w:id="1638686313">
          <w:marLeft w:val="0"/>
          <w:marRight w:val="0"/>
          <w:marTop w:val="230"/>
          <w:marBottom w:val="230"/>
          <w:divBdr>
            <w:top w:val="none" w:sz="0" w:space="0" w:color="auto"/>
            <w:left w:val="none" w:sz="0" w:space="0" w:color="auto"/>
            <w:bottom w:val="none" w:sz="0" w:space="0" w:color="auto"/>
            <w:right w:val="none" w:sz="0" w:space="0" w:color="auto"/>
          </w:divBdr>
        </w:div>
        <w:div w:id="2127458900">
          <w:marLeft w:val="0"/>
          <w:marRight w:val="0"/>
          <w:marTop w:val="230"/>
          <w:marBottom w:val="230"/>
          <w:divBdr>
            <w:top w:val="none" w:sz="0" w:space="0" w:color="auto"/>
            <w:left w:val="none" w:sz="0" w:space="0" w:color="auto"/>
            <w:bottom w:val="none" w:sz="0" w:space="0" w:color="auto"/>
            <w:right w:val="none" w:sz="0" w:space="0" w:color="auto"/>
          </w:divBdr>
        </w:div>
        <w:div w:id="532230180">
          <w:marLeft w:val="0"/>
          <w:marRight w:val="0"/>
          <w:marTop w:val="230"/>
          <w:marBottom w:val="230"/>
          <w:divBdr>
            <w:top w:val="none" w:sz="0" w:space="0" w:color="auto"/>
            <w:left w:val="none" w:sz="0" w:space="0" w:color="auto"/>
            <w:bottom w:val="none" w:sz="0" w:space="0" w:color="auto"/>
            <w:right w:val="none" w:sz="0" w:space="0" w:color="auto"/>
          </w:divBdr>
        </w:div>
        <w:div w:id="1581712518">
          <w:marLeft w:val="0"/>
          <w:marRight w:val="0"/>
          <w:marTop w:val="230"/>
          <w:marBottom w:val="230"/>
          <w:divBdr>
            <w:top w:val="none" w:sz="0" w:space="0" w:color="auto"/>
            <w:left w:val="none" w:sz="0" w:space="0" w:color="auto"/>
            <w:bottom w:val="none" w:sz="0" w:space="0" w:color="auto"/>
            <w:right w:val="none" w:sz="0" w:space="0" w:color="auto"/>
          </w:divBdr>
        </w:div>
        <w:div w:id="349255963">
          <w:marLeft w:val="0"/>
          <w:marRight w:val="0"/>
          <w:marTop w:val="230"/>
          <w:marBottom w:val="230"/>
          <w:divBdr>
            <w:top w:val="none" w:sz="0" w:space="0" w:color="auto"/>
            <w:left w:val="none" w:sz="0" w:space="0" w:color="auto"/>
            <w:bottom w:val="none" w:sz="0" w:space="0" w:color="auto"/>
            <w:right w:val="none" w:sz="0" w:space="0" w:color="auto"/>
          </w:divBdr>
        </w:div>
      </w:divsChild>
    </w:div>
    <w:div w:id="1216310503">
      <w:bodyDiv w:val="1"/>
      <w:marLeft w:val="0"/>
      <w:marRight w:val="0"/>
      <w:marTop w:val="0"/>
      <w:marBottom w:val="0"/>
      <w:divBdr>
        <w:top w:val="none" w:sz="0" w:space="0" w:color="auto"/>
        <w:left w:val="none" w:sz="0" w:space="0" w:color="auto"/>
        <w:bottom w:val="none" w:sz="0" w:space="0" w:color="auto"/>
        <w:right w:val="none" w:sz="0" w:space="0" w:color="auto"/>
      </w:divBdr>
      <w:divsChild>
        <w:div w:id="1802990203">
          <w:marLeft w:val="0"/>
          <w:marRight w:val="0"/>
          <w:marTop w:val="0"/>
          <w:marBottom w:val="0"/>
          <w:divBdr>
            <w:top w:val="none" w:sz="0" w:space="0" w:color="auto"/>
            <w:left w:val="none" w:sz="0" w:space="0" w:color="auto"/>
            <w:bottom w:val="none" w:sz="0" w:space="0" w:color="auto"/>
            <w:right w:val="none" w:sz="0" w:space="0" w:color="auto"/>
          </w:divBdr>
          <w:divsChild>
            <w:div w:id="96020906">
              <w:marLeft w:val="0"/>
              <w:marRight w:val="0"/>
              <w:marTop w:val="46"/>
              <w:marBottom w:val="0"/>
              <w:divBdr>
                <w:top w:val="none" w:sz="0" w:space="0" w:color="auto"/>
                <w:left w:val="none" w:sz="0" w:space="0" w:color="auto"/>
                <w:bottom w:val="none" w:sz="0" w:space="0" w:color="auto"/>
                <w:right w:val="none" w:sz="0" w:space="0" w:color="auto"/>
              </w:divBdr>
            </w:div>
          </w:divsChild>
        </w:div>
        <w:div w:id="250163909">
          <w:marLeft w:val="0"/>
          <w:marRight w:val="0"/>
          <w:marTop w:val="230"/>
          <w:marBottom w:val="0"/>
          <w:divBdr>
            <w:top w:val="none" w:sz="0" w:space="0" w:color="auto"/>
            <w:left w:val="none" w:sz="0" w:space="0" w:color="auto"/>
            <w:bottom w:val="none" w:sz="0" w:space="0" w:color="auto"/>
            <w:right w:val="none" w:sz="0" w:space="0" w:color="auto"/>
          </w:divBdr>
          <w:divsChild>
            <w:div w:id="1622805315">
              <w:marLeft w:val="0"/>
              <w:marRight w:val="0"/>
              <w:marTop w:val="0"/>
              <w:marBottom w:val="0"/>
              <w:divBdr>
                <w:top w:val="none" w:sz="0" w:space="0" w:color="auto"/>
                <w:left w:val="none" w:sz="0" w:space="0" w:color="auto"/>
                <w:bottom w:val="none" w:sz="0" w:space="0" w:color="auto"/>
                <w:right w:val="none" w:sz="0" w:space="0" w:color="auto"/>
              </w:divBdr>
            </w:div>
            <w:div w:id="230772734">
              <w:marLeft w:val="0"/>
              <w:marRight w:val="0"/>
              <w:marTop w:val="0"/>
              <w:marBottom w:val="0"/>
              <w:divBdr>
                <w:top w:val="none" w:sz="0" w:space="0" w:color="auto"/>
                <w:left w:val="none" w:sz="0" w:space="0" w:color="auto"/>
                <w:bottom w:val="none" w:sz="0" w:space="0" w:color="auto"/>
                <w:right w:val="none" w:sz="0" w:space="0" w:color="auto"/>
              </w:divBdr>
            </w:div>
            <w:div w:id="1610507563">
              <w:marLeft w:val="0"/>
              <w:marRight w:val="0"/>
              <w:marTop w:val="0"/>
              <w:marBottom w:val="0"/>
              <w:divBdr>
                <w:top w:val="none" w:sz="0" w:space="0" w:color="auto"/>
                <w:left w:val="none" w:sz="0" w:space="0" w:color="auto"/>
                <w:bottom w:val="none" w:sz="0" w:space="0" w:color="auto"/>
                <w:right w:val="none" w:sz="0" w:space="0" w:color="auto"/>
              </w:divBdr>
            </w:div>
            <w:div w:id="967322341">
              <w:marLeft w:val="0"/>
              <w:marRight w:val="0"/>
              <w:marTop w:val="0"/>
              <w:marBottom w:val="0"/>
              <w:divBdr>
                <w:top w:val="none" w:sz="0" w:space="0" w:color="auto"/>
                <w:left w:val="none" w:sz="0" w:space="0" w:color="auto"/>
                <w:bottom w:val="none" w:sz="0" w:space="0" w:color="auto"/>
                <w:right w:val="none" w:sz="0" w:space="0" w:color="auto"/>
              </w:divBdr>
            </w:div>
            <w:div w:id="373577454">
              <w:marLeft w:val="0"/>
              <w:marRight w:val="0"/>
              <w:marTop w:val="0"/>
              <w:marBottom w:val="0"/>
              <w:divBdr>
                <w:top w:val="none" w:sz="0" w:space="0" w:color="auto"/>
                <w:left w:val="none" w:sz="0" w:space="0" w:color="auto"/>
                <w:bottom w:val="none" w:sz="0" w:space="0" w:color="auto"/>
                <w:right w:val="none" w:sz="0" w:space="0" w:color="auto"/>
              </w:divBdr>
            </w:div>
            <w:div w:id="335158754">
              <w:marLeft w:val="0"/>
              <w:marRight w:val="0"/>
              <w:marTop w:val="0"/>
              <w:marBottom w:val="0"/>
              <w:divBdr>
                <w:top w:val="none" w:sz="0" w:space="0" w:color="auto"/>
                <w:left w:val="none" w:sz="0" w:space="0" w:color="auto"/>
                <w:bottom w:val="none" w:sz="0" w:space="0" w:color="auto"/>
                <w:right w:val="none" w:sz="0" w:space="0" w:color="auto"/>
              </w:divBdr>
            </w:div>
            <w:div w:id="2104645766">
              <w:marLeft w:val="0"/>
              <w:marRight w:val="0"/>
              <w:marTop w:val="0"/>
              <w:marBottom w:val="0"/>
              <w:divBdr>
                <w:top w:val="none" w:sz="0" w:space="0" w:color="auto"/>
                <w:left w:val="none" w:sz="0" w:space="0" w:color="auto"/>
                <w:bottom w:val="none" w:sz="0" w:space="0" w:color="auto"/>
                <w:right w:val="none" w:sz="0" w:space="0" w:color="auto"/>
              </w:divBdr>
            </w:div>
            <w:div w:id="891885963">
              <w:marLeft w:val="0"/>
              <w:marRight w:val="0"/>
              <w:marTop w:val="0"/>
              <w:marBottom w:val="0"/>
              <w:divBdr>
                <w:top w:val="none" w:sz="0" w:space="0" w:color="auto"/>
                <w:left w:val="none" w:sz="0" w:space="0" w:color="auto"/>
                <w:bottom w:val="none" w:sz="0" w:space="0" w:color="auto"/>
                <w:right w:val="none" w:sz="0" w:space="0" w:color="auto"/>
              </w:divBdr>
            </w:div>
            <w:div w:id="98373028">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929382006">
              <w:marLeft w:val="0"/>
              <w:marRight w:val="0"/>
              <w:marTop w:val="0"/>
              <w:marBottom w:val="0"/>
              <w:divBdr>
                <w:top w:val="none" w:sz="0" w:space="0" w:color="auto"/>
                <w:left w:val="none" w:sz="0" w:space="0" w:color="auto"/>
                <w:bottom w:val="none" w:sz="0" w:space="0" w:color="auto"/>
                <w:right w:val="none" w:sz="0" w:space="0" w:color="auto"/>
              </w:divBdr>
              <w:divsChild>
                <w:div w:id="1404402975">
                  <w:marLeft w:val="0"/>
                  <w:marRight w:val="0"/>
                  <w:marTop w:val="0"/>
                  <w:marBottom w:val="0"/>
                  <w:divBdr>
                    <w:top w:val="none" w:sz="0" w:space="0" w:color="auto"/>
                    <w:left w:val="none" w:sz="0" w:space="0" w:color="auto"/>
                    <w:bottom w:val="none" w:sz="0" w:space="0" w:color="auto"/>
                    <w:right w:val="none" w:sz="0" w:space="0" w:color="auto"/>
                  </w:divBdr>
                </w:div>
                <w:div w:id="854611436">
                  <w:marLeft w:val="0"/>
                  <w:marRight w:val="0"/>
                  <w:marTop w:val="0"/>
                  <w:marBottom w:val="0"/>
                  <w:divBdr>
                    <w:top w:val="none" w:sz="0" w:space="0" w:color="auto"/>
                    <w:left w:val="none" w:sz="0" w:space="0" w:color="auto"/>
                    <w:bottom w:val="none" w:sz="0" w:space="0" w:color="auto"/>
                    <w:right w:val="none" w:sz="0" w:space="0" w:color="auto"/>
                  </w:divBdr>
                </w:div>
                <w:div w:id="1574001870">
                  <w:marLeft w:val="0"/>
                  <w:marRight w:val="0"/>
                  <w:marTop w:val="0"/>
                  <w:marBottom w:val="0"/>
                  <w:divBdr>
                    <w:top w:val="none" w:sz="0" w:space="0" w:color="auto"/>
                    <w:left w:val="none" w:sz="0" w:space="0" w:color="auto"/>
                    <w:bottom w:val="none" w:sz="0" w:space="0" w:color="auto"/>
                    <w:right w:val="none" w:sz="0" w:space="0" w:color="auto"/>
                  </w:divBdr>
                </w:div>
                <w:div w:id="1879049508">
                  <w:marLeft w:val="0"/>
                  <w:marRight w:val="0"/>
                  <w:marTop w:val="0"/>
                  <w:marBottom w:val="0"/>
                  <w:divBdr>
                    <w:top w:val="none" w:sz="0" w:space="0" w:color="auto"/>
                    <w:left w:val="none" w:sz="0" w:space="0" w:color="auto"/>
                    <w:bottom w:val="none" w:sz="0" w:space="0" w:color="auto"/>
                    <w:right w:val="none" w:sz="0" w:space="0" w:color="auto"/>
                  </w:divBdr>
                </w:div>
                <w:div w:id="1214659397">
                  <w:marLeft w:val="0"/>
                  <w:marRight w:val="0"/>
                  <w:marTop w:val="0"/>
                  <w:marBottom w:val="0"/>
                  <w:divBdr>
                    <w:top w:val="none" w:sz="0" w:space="0" w:color="auto"/>
                    <w:left w:val="none" w:sz="0" w:space="0" w:color="auto"/>
                    <w:bottom w:val="none" w:sz="0" w:space="0" w:color="auto"/>
                    <w:right w:val="none" w:sz="0" w:space="0" w:color="auto"/>
                  </w:divBdr>
                </w:div>
                <w:div w:id="1687517552">
                  <w:marLeft w:val="0"/>
                  <w:marRight w:val="0"/>
                  <w:marTop w:val="0"/>
                  <w:marBottom w:val="0"/>
                  <w:divBdr>
                    <w:top w:val="none" w:sz="0" w:space="0" w:color="auto"/>
                    <w:left w:val="none" w:sz="0" w:space="0" w:color="auto"/>
                    <w:bottom w:val="none" w:sz="0" w:space="0" w:color="auto"/>
                    <w:right w:val="none" w:sz="0" w:space="0" w:color="auto"/>
                  </w:divBdr>
                </w:div>
                <w:div w:id="1465538600">
                  <w:marLeft w:val="0"/>
                  <w:marRight w:val="0"/>
                  <w:marTop w:val="0"/>
                  <w:marBottom w:val="0"/>
                  <w:divBdr>
                    <w:top w:val="none" w:sz="0" w:space="0" w:color="auto"/>
                    <w:left w:val="none" w:sz="0" w:space="0" w:color="auto"/>
                    <w:bottom w:val="none" w:sz="0" w:space="0" w:color="auto"/>
                    <w:right w:val="none" w:sz="0" w:space="0" w:color="auto"/>
                  </w:divBdr>
                </w:div>
                <w:div w:id="396899735">
                  <w:marLeft w:val="0"/>
                  <w:marRight w:val="0"/>
                  <w:marTop w:val="0"/>
                  <w:marBottom w:val="0"/>
                  <w:divBdr>
                    <w:top w:val="none" w:sz="0" w:space="0" w:color="auto"/>
                    <w:left w:val="none" w:sz="0" w:space="0" w:color="auto"/>
                    <w:bottom w:val="none" w:sz="0" w:space="0" w:color="auto"/>
                    <w:right w:val="none" w:sz="0" w:space="0" w:color="auto"/>
                  </w:divBdr>
                </w:div>
                <w:div w:id="1762487280">
                  <w:marLeft w:val="0"/>
                  <w:marRight w:val="0"/>
                  <w:marTop w:val="0"/>
                  <w:marBottom w:val="0"/>
                  <w:divBdr>
                    <w:top w:val="none" w:sz="0" w:space="0" w:color="auto"/>
                    <w:left w:val="none" w:sz="0" w:space="0" w:color="auto"/>
                    <w:bottom w:val="none" w:sz="0" w:space="0" w:color="auto"/>
                    <w:right w:val="none" w:sz="0" w:space="0" w:color="auto"/>
                  </w:divBdr>
                </w:div>
                <w:div w:id="170727717">
                  <w:marLeft w:val="0"/>
                  <w:marRight w:val="0"/>
                  <w:marTop w:val="0"/>
                  <w:marBottom w:val="0"/>
                  <w:divBdr>
                    <w:top w:val="none" w:sz="0" w:space="0" w:color="auto"/>
                    <w:left w:val="none" w:sz="0" w:space="0" w:color="auto"/>
                    <w:bottom w:val="none" w:sz="0" w:space="0" w:color="auto"/>
                    <w:right w:val="none" w:sz="0" w:space="0" w:color="auto"/>
                  </w:divBdr>
                </w:div>
                <w:div w:id="770318995">
                  <w:marLeft w:val="0"/>
                  <w:marRight w:val="0"/>
                  <w:marTop w:val="0"/>
                  <w:marBottom w:val="0"/>
                  <w:divBdr>
                    <w:top w:val="none" w:sz="0" w:space="0" w:color="auto"/>
                    <w:left w:val="none" w:sz="0" w:space="0" w:color="auto"/>
                    <w:bottom w:val="none" w:sz="0" w:space="0" w:color="auto"/>
                    <w:right w:val="none" w:sz="0" w:space="0" w:color="auto"/>
                  </w:divBdr>
                </w:div>
                <w:div w:id="1746611826">
                  <w:marLeft w:val="0"/>
                  <w:marRight w:val="0"/>
                  <w:marTop w:val="0"/>
                  <w:marBottom w:val="0"/>
                  <w:divBdr>
                    <w:top w:val="none" w:sz="0" w:space="0" w:color="auto"/>
                    <w:left w:val="none" w:sz="0" w:space="0" w:color="auto"/>
                    <w:bottom w:val="none" w:sz="0" w:space="0" w:color="auto"/>
                    <w:right w:val="none" w:sz="0" w:space="0" w:color="auto"/>
                  </w:divBdr>
                </w:div>
                <w:div w:id="1613903934">
                  <w:marLeft w:val="0"/>
                  <w:marRight w:val="0"/>
                  <w:marTop w:val="0"/>
                  <w:marBottom w:val="0"/>
                  <w:divBdr>
                    <w:top w:val="none" w:sz="0" w:space="0" w:color="auto"/>
                    <w:left w:val="none" w:sz="0" w:space="0" w:color="auto"/>
                    <w:bottom w:val="none" w:sz="0" w:space="0" w:color="auto"/>
                    <w:right w:val="none" w:sz="0" w:space="0" w:color="auto"/>
                  </w:divBdr>
                </w:div>
                <w:div w:id="1113281400">
                  <w:marLeft w:val="0"/>
                  <w:marRight w:val="0"/>
                  <w:marTop w:val="0"/>
                  <w:marBottom w:val="0"/>
                  <w:divBdr>
                    <w:top w:val="none" w:sz="0" w:space="0" w:color="auto"/>
                    <w:left w:val="none" w:sz="0" w:space="0" w:color="auto"/>
                    <w:bottom w:val="none" w:sz="0" w:space="0" w:color="auto"/>
                    <w:right w:val="none" w:sz="0" w:space="0" w:color="auto"/>
                  </w:divBdr>
                </w:div>
                <w:div w:id="1445156521">
                  <w:marLeft w:val="0"/>
                  <w:marRight w:val="0"/>
                  <w:marTop w:val="0"/>
                  <w:marBottom w:val="0"/>
                  <w:divBdr>
                    <w:top w:val="none" w:sz="0" w:space="0" w:color="auto"/>
                    <w:left w:val="none" w:sz="0" w:space="0" w:color="auto"/>
                    <w:bottom w:val="none" w:sz="0" w:space="0" w:color="auto"/>
                    <w:right w:val="none" w:sz="0" w:space="0" w:color="auto"/>
                  </w:divBdr>
                </w:div>
                <w:div w:id="1014310130">
                  <w:marLeft w:val="0"/>
                  <w:marRight w:val="0"/>
                  <w:marTop w:val="0"/>
                  <w:marBottom w:val="0"/>
                  <w:divBdr>
                    <w:top w:val="none" w:sz="0" w:space="0" w:color="auto"/>
                    <w:left w:val="none" w:sz="0" w:space="0" w:color="auto"/>
                    <w:bottom w:val="none" w:sz="0" w:space="0" w:color="auto"/>
                    <w:right w:val="none" w:sz="0" w:space="0" w:color="auto"/>
                  </w:divBdr>
                </w:div>
                <w:div w:id="1755592401">
                  <w:marLeft w:val="0"/>
                  <w:marRight w:val="0"/>
                  <w:marTop w:val="0"/>
                  <w:marBottom w:val="0"/>
                  <w:divBdr>
                    <w:top w:val="none" w:sz="0" w:space="0" w:color="auto"/>
                    <w:left w:val="none" w:sz="0" w:space="0" w:color="auto"/>
                    <w:bottom w:val="none" w:sz="0" w:space="0" w:color="auto"/>
                    <w:right w:val="none" w:sz="0" w:space="0" w:color="auto"/>
                  </w:divBdr>
                </w:div>
                <w:div w:id="2109933021">
                  <w:marLeft w:val="0"/>
                  <w:marRight w:val="0"/>
                  <w:marTop w:val="0"/>
                  <w:marBottom w:val="0"/>
                  <w:divBdr>
                    <w:top w:val="none" w:sz="0" w:space="0" w:color="auto"/>
                    <w:left w:val="none" w:sz="0" w:space="0" w:color="auto"/>
                    <w:bottom w:val="none" w:sz="0" w:space="0" w:color="auto"/>
                    <w:right w:val="none" w:sz="0" w:space="0" w:color="auto"/>
                  </w:divBdr>
                </w:div>
                <w:div w:id="1836189344">
                  <w:marLeft w:val="0"/>
                  <w:marRight w:val="0"/>
                  <w:marTop w:val="0"/>
                  <w:marBottom w:val="0"/>
                  <w:divBdr>
                    <w:top w:val="none" w:sz="0" w:space="0" w:color="auto"/>
                    <w:left w:val="none" w:sz="0" w:space="0" w:color="auto"/>
                    <w:bottom w:val="none" w:sz="0" w:space="0" w:color="auto"/>
                    <w:right w:val="none" w:sz="0" w:space="0" w:color="auto"/>
                  </w:divBdr>
                </w:div>
                <w:div w:id="1012803783">
                  <w:marLeft w:val="0"/>
                  <w:marRight w:val="0"/>
                  <w:marTop w:val="0"/>
                  <w:marBottom w:val="0"/>
                  <w:divBdr>
                    <w:top w:val="none" w:sz="0" w:space="0" w:color="auto"/>
                    <w:left w:val="none" w:sz="0" w:space="0" w:color="auto"/>
                    <w:bottom w:val="none" w:sz="0" w:space="0" w:color="auto"/>
                    <w:right w:val="none" w:sz="0" w:space="0" w:color="auto"/>
                  </w:divBdr>
                </w:div>
                <w:div w:id="2008560338">
                  <w:marLeft w:val="0"/>
                  <w:marRight w:val="0"/>
                  <w:marTop w:val="0"/>
                  <w:marBottom w:val="0"/>
                  <w:divBdr>
                    <w:top w:val="none" w:sz="0" w:space="0" w:color="auto"/>
                    <w:left w:val="none" w:sz="0" w:space="0" w:color="auto"/>
                    <w:bottom w:val="none" w:sz="0" w:space="0" w:color="auto"/>
                    <w:right w:val="none" w:sz="0" w:space="0" w:color="auto"/>
                  </w:divBdr>
                </w:div>
                <w:div w:id="792097343">
                  <w:marLeft w:val="0"/>
                  <w:marRight w:val="0"/>
                  <w:marTop w:val="0"/>
                  <w:marBottom w:val="0"/>
                  <w:divBdr>
                    <w:top w:val="none" w:sz="0" w:space="0" w:color="auto"/>
                    <w:left w:val="none" w:sz="0" w:space="0" w:color="auto"/>
                    <w:bottom w:val="none" w:sz="0" w:space="0" w:color="auto"/>
                    <w:right w:val="none" w:sz="0" w:space="0" w:color="auto"/>
                  </w:divBdr>
                </w:div>
                <w:div w:id="1999383634">
                  <w:marLeft w:val="0"/>
                  <w:marRight w:val="0"/>
                  <w:marTop w:val="0"/>
                  <w:marBottom w:val="0"/>
                  <w:divBdr>
                    <w:top w:val="none" w:sz="0" w:space="0" w:color="auto"/>
                    <w:left w:val="none" w:sz="0" w:space="0" w:color="auto"/>
                    <w:bottom w:val="none" w:sz="0" w:space="0" w:color="auto"/>
                    <w:right w:val="none" w:sz="0" w:space="0" w:color="auto"/>
                  </w:divBdr>
                </w:div>
                <w:div w:id="1397122304">
                  <w:marLeft w:val="0"/>
                  <w:marRight w:val="0"/>
                  <w:marTop w:val="0"/>
                  <w:marBottom w:val="0"/>
                  <w:divBdr>
                    <w:top w:val="none" w:sz="0" w:space="0" w:color="auto"/>
                    <w:left w:val="none" w:sz="0" w:space="0" w:color="auto"/>
                    <w:bottom w:val="none" w:sz="0" w:space="0" w:color="auto"/>
                    <w:right w:val="none" w:sz="0" w:space="0" w:color="auto"/>
                  </w:divBdr>
                </w:div>
                <w:div w:id="1634020926">
                  <w:marLeft w:val="0"/>
                  <w:marRight w:val="0"/>
                  <w:marTop w:val="0"/>
                  <w:marBottom w:val="0"/>
                  <w:divBdr>
                    <w:top w:val="none" w:sz="0" w:space="0" w:color="auto"/>
                    <w:left w:val="none" w:sz="0" w:space="0" w:color="auto"/>
                    <w:bottom w:val="none" w:sz="0" w:space="0" w:color="auto"/>
                    <w:right w:val="none" w:sz="0" w:space="0" w:color="auto"/>
                  </w:divBdr>
                </w:div>
                <w:div w:id="113449703">
                  <w:marLeft w:val="0"/>
                  <w:marRight w:val="0"/>
                  <w:marTop w:val="0"/>
                  <w:marBottom w:val="0"/>
                  <w:divBdr>
                    <w:top w:val="none" w:sz="0" w:space="0" w:color="auto"/>
                    <w:left w:val="none" w:sz="0" w:space="0" w:color="auto"/>
                    <w:bottom w:val="none" w:sz="0" w:space="0" w:color="auto"/>
                    <w:right w:val="none" w:sz="0" w:space="0" w:color="auto"/>
                  </w:divBdr>
                </w:div>
                <w:div w:id="296569616">
                  <w:marLeft w:val="0"/>
                  <w:marRight w:val="0"/>
                  <w:marTop w:val="0"/>
                  <w:marBottom w:val="0"/>
                  <w:divBdr>
                    <w:top w:val="none" w:sz="0" w:space="0" w:color="auto"/>
                    <w:left w:val="none" w:sz="0" w:space="0" w:color="auto"/>
                    <w:bottom w:val="none" w:sz="0" w:space="0" w:color="auto"/>
                    <w:right w:val="none" w:sz="0" w:space="0" w:color="auto"/>
                  </w:divBdr>
                </w:div>
                <w:div w:id="1029834964">
                  <w:marLeft w:val="0"/>
                  <w:marRight w:val="0"/>
                  <w:marTop w:val="0"/>
                  <w:marBottom w:val="0"/>
                  <w:divBdr>
                    <w:top w:val="none" w:sz="0" w:space="0" w:color="auto"/>
                    <w:left w:val="none" w:sz="0" w:space="0" w:color="auto"/>
                    <w:bottom w:val="none" w:sz="0" w:space="0" w:color="auto"/>
                    <w:right w:val="none" w:sz="0" w:space="0" w:color="auto"/>
                  </w:divBdr>
                </w:div>
                <w:div w:id="1155758660">
                  <w:marLeft w:val="0"/>
                  <w:marRight w:val="0"/>
                  <w:marTop w:val="0"/>
                  <w:marBottom w:val="0"/>
                  <w:divBdr>
                    <w:top w:val="none" w:sz="0" w:space="0" w:color="auto"/>
                    <w:left w:val="none" w:sz="0" w:space="0" w:color="auto"/>
                    <w:bottom w:val="none" w:sz="0" w:space="0" w:color="auto"/>
                    <w:right w:val="none" w:sz="0" w:space="0" w:color="auto"/>
                  </w:divBdr>
                </w:div>
                <w:div w:id="1033072442">
                  <w:marLeft w:val="0"/>
                  <w:marRight w:val="0"/>
                  <w:marTop w:val="0"/>
                  <w:marBottom w:val="0"/>
                  <w:divBdr>
                    <w:top w:val="none" w:sz="0" w:space="0" w:color="auto"/>
                    <w:left w:val="none" w:sz="0" w:space="0" w:color="auto"/>
                    <w:bottom w:val="none" w:sz="0" w:space="0" w:color="auto"/>
                    <w:right w:val="none" w:sz="0" w:space="0" w:color="auto"/>
                  </w:divBdr>
                </w:div>
                <w:div w:id="1034231198">
                  <w:marLeft w:val="0"/>
                  <w:marRight w:val="0"/>
                  <w:marTop w:val="0"/>
                  <w:marBottom w:val="0"/>
                  <w:divBdr>
                    <w:top w:val="none" w:sz="0" w:space="0" w:color="auto"/>
                    <w:left w:val="none" w:sz="0" w:space="0" w:color="auto"/>
                    <w:bottom w:val="none" w:sz="0" w:space="0" w:color="auto"/>
                    <w:right w:val="none" w:sz="0" w:space="0" w:color="auto"/>
                  </w:divBdr>
                </w:div>
                <w:div w:id="1455051811">
                  <w:marLeft w:val="0"/>
                  <w:marRight w:val="0"/>
                  <w:marTop w:val="0"/>
                  <w:marBottom w:val="0"/>
                  <w:divBdr>
                    <w:top w:val="none" w:sz="0" w:space="0" w:color="auto"/>
                    <w:left w:val="none" w:sz="0" w:space="0" w:color="auto"/>
                    <w:bottom w:val="none" w:sz="0" w:space="0" w:color="auto"/>
                    <w:right w:val="none" w:sz="0" w:space="0" w:color="auto"/>
                  </w:divBdr>
                </w:div>
                <w:div w:id="1689061290">
                  <w:marLeft w:val="0"/>
                  <w:marRight w:val="0"/>
                  <w:marTop w:val="0"/>
                  <w:marBottom w:val="0"/>
                  <w:divBdr>
                    <w:top w:val="none" w:sz="0" w:space="0" w:color="auto"/>
                    <w:left w:val="none" w:sz="0" w:space="0" w:color="auto"/>
                    <w:bottom w:val="none" w:sz="0" w:space="0" w:color="auto"/>
                    <w:right w:val="none" w:sz="0" w:space="0" w:color="auto"/>
                  </w:divBdr>
                </w:div>
                <w:div w:id="361902365">
                  <w:marLeft w:val="0"/>
                  <w:marRight w:val="0"/>
                  <w:marTop w:val="0"/>
                  <w:marBottom w:val="0"/>
                  <w:divBdr>
                    <w:top w:val="none" w:sz="0" w:space="0" w:color="auto"/>
                    <w:left w:val="none" w:sz="0" w:space="0" w:color="auto"/>
                    <w:bottom w:val="none" w:sz="0" w:space="0" w:color="auto"/>
                    <w:right w:val="none" w:sz="0" w:space="0" w:color="auto"/>
                  </w:divBdr>
                </w:div>
                <w:div w:id="871651392">
                  <w:marLeft w:val="0"/>
                  <w:marRight w:val="0"/>
                  <w:marTop w:val="0"/>
                  <w:marBottom w:val="0"/>
                  <w:divBdr>
                    <w:top w:val="none" w:sz="0" w:space="0" w:color="auto"/>
                    <w:left w:val="none" w:sz="0" w:space="0" w:color="auto"/>
                    <w:bottom w:val="none" w:sz="0" w:space="0" w:color="auto"/>
                    <w:right w:val="none" w:sz="0" w:space="0" w:color="auto"/>
                  </w:divBdr>
                </w:div>
                <w:div w:id="1138839758">
                  <w:marLeft w:val="0"/>
                  <w:marRight w:val="0"/>
                  <w:marTop w:val="0"/>
                  <w:marBottom w:val="0"/>
                  <w:divBdr>
                    <w:top w:val="none" w:sz="0" w:space="0" w:color="auto"/>
                    <w:left w:val="none" w:sz="0" w:space="0" w:color="auto"/>
                    <w:bottom w:val="none" w:sz="0" w:space="0" w:color="auto"/>
                    <w:right w:val="none" w:sz="0" w:space="0" w:color="auto"/>
                  </w:divBdr>
                </w:div>
                <w:div w:id="2097824993">
                  <w:marLeft w:val="0"/>
                  <w:marRight w:val="0"/>
                  <w:marTop w:val="0"/>
                  <w:marBottom w:val="0"/>
                  <w:divBdr>
                    <w:top w:val="none" w:sz="0" w:space="0" w:color="auto"/>
                    <w:left w:val="none" w:sz="0" w:space="0" w:color="auto"/>
                    <w:bottom w:val="none" w:sz="0" w:space="0" w:color="auto"/>
                    <w:right w:val="none" w:sz="0" w:space="0" w:color="auto"/>
                  </w:divBdr>
                </w:div>
                <w:div w:id="19476557">
                  <w:marLeft w:val="0"/>
                  <w:marRight w:val="0"/>
                  <w:marTop w:val="0"/>
                  <w:marBottom w:val="0"/>
                  <w:divBdr>
                    <w:top w:val="none" w:sz="0" w:space="0" w:color="auto"/>
                    <w:left w:val="none" w:sz="0" w:space="0" w:color="auto"/>
                    <w:bottom w:val="none" w:sz="0" w:space="0" w:color="auto"/>
                    <w:right w:val="none" w:sz="0" w:space="0" w:color="auto"/>
                  </w:divBdr>
                </w:div>
                <w:div w:id="289173529">
                  <w:marLeft w:val="0"/>
                  <w:marRight w:val="0"/>
                  <w:marTop w:val="0"/>
                  <w:marBottom w:val="0"/>
                  <w:divBdr>
                    <w:top w:val="none" w:sz="0" w:space="0" w:color="auto"/>
                    <w:left w:val="none" w:sz="0" w:space="0" w:color="auto"/>
                    <w:bottom w:val="none" w:sz="0" w:space="0" w:color="auto"/>
                    <w:right w:val="none" w:sz="0" w:space="0" w:color="auto"/>
                  </w:divBdr>
                </w:div>
                <w:div w:id="634871440">
                  <w:marLeft w:val="0"/>
                  <w:marRight w:val="0"/>
                  <w:marTop w:val="0"/>
                  <w:marBottom w:val="0"/>
                  <w:divBdr>
                    <w:top w:val="none" w:sz="0" w:space="0" w:color="auto"/>
                    <w:left w:val="none" w:sz="0" w:space="0" w:color="auto"/>
                    <w:bottom w:val="none" w:sz="0" w:space="0" w:color="auto"/>
                    <w:right w:val="none" w:sz="0" w:space="0" w:color="auto"/>
                  </w:divBdr>
                </w:div>
                <w:div w:id="1755781711">
                  <w:marLeft w:val="0"/>
                  <w:marRight w:val="0"/>
                  <w:marTop w:val="0"/>
                  <w:marBottom w:val="0"/>
                  <w:divBdr>
                    <w:top w:val="none" w:sz="0" w:space="0" w:color="auto"/>
                    <w:left w:val="none" w:sz="0" w:space="0" w:color="auto"/>
                    <w:bottom w:val="none" w:sz="0" w:space="0" w:color="auto"/>
                    <w:right w:val="none" w:sz="0" w:space="0" w:color="auto"/>
                  </w:divBdr>
                </w:div>
                <w:div w:id="1246766174">
                  <w:marLeft w:val="0"/>
                  <w:marRight w:val="0"/>
                  <w:marTop w:val="0"/>
                  <w:marBottom w:val="0"/>
                  <w:divBdr>
                    <w:top w:val="none" w:sz="0" w:space="0" w:color="auto"/>
                    <w:left w:val="none" w:sz="0" w:space="0" w:color="auto"/>
                    <w:bottom w:val="none" w:sz="0" w:space="0" w:color="auto"/>
                    <w:right w:val="none" w:sz="0" w:space="0" w:color="auto"/>
                  </w:divBdr>
                </w:div>
                <w:div w:id="1172722476">
                  <w:marLeft w:val="0"/>
                  <w:marRight w:val="0"/>
                  <w:marTop w:val="0"/>
                  <w:marBottom w:val="0"/>
                  <w:divBdr>
                    <w:top w:val="none" w:sz="0" w:space="0" w:color="auto"/>
                    <w:left w:val="none" w:sz="0" w:space="0" w:color="auto"/>
                    <w:bottom w:val="none" w:sz="0" w:space="0" w:color="auto"/>
                    <w:right w:val="none" w:sz="0" w:space="0" w:color="auto"/>
                  </w:divBdr>
                </w:div>
                <w:div w:id="1442721004">
                  <w:marLeft w:val="0"/>
                  <w:marRight w:val="0"/>
                  <w:marTop w:val="0"/>
                  <w:marBottom w:val="0"/>
                  <w:divBdr>
                    <w:top w:val="none" w:sz="0" w:space="0" w:color="auto"/>
                    <w:left w:val="none" w:sz="0" w:space="0" w:color="auto"/>
                    <w:bottom w:val="none" w:sz="0" w:space="0" w:color="auto"/>
                    <w:right w:val="none" w:sz="0" w:space="0" w:color="auto"/>
                  </w:divBdr>
                </w:div>
                <w:div w:id="1751074190">
                  <w:marLeft w:val="0"/>
                  <w:marRight w:val="0"/>
                  <w:marTop w:val="0"/>
                  <w:marBottom w:val="0"/>
                  <w:divBdr>
                    <w:top w:val="none" w:sz="0" w:space="0" w:color="auto"/>
                    <w:left w:val="none" w:sz="0" w:space="0" w:color="auto"/>
                    <w:bottom w:val="none" w:sz="0" w:space="0" w:color="auto"/>
                    <w:right w:val="none" w:sz="0" w:space="0" w:color="auto"/>
                  </w:divBdr>
                </w:div>
                <w:div w:id="1934629983">
                  <w:marLeft w:val="0"/>
                  <w:marRight w:val="0"/>
                  <w:marTop w:val="0"/>
                  <w:marBottom w:val="0"/>
                  <w:divBdr>
                    <w:top w:val="none" w:sz="0" w:space="0" w:color="auto"/>
                    <w:left w:val="none" w:sz="0" w:space="0" w:color="auto"/>
                    <w:bottom w:val="none" w:sz="0" w:space="0" w:color="auto"/>
                    <w:right w:val="none" w:sz="0" w:space="0" w:color="auto"/>
                  </w:divBdr>
                </w:div>
                <w:div w:id="2039506857">
                  <w:marLeft w:val="0"/>
                  <w:marRight w:val="0"/>
                  <w:marTop w:val="0"/>
                  <w:marBottom w:val="0"/>
                  <w:divBdr>
                    <w:top w:val="none" w:sz="0" w:space="0" w:color="auto"/>
                    <w:left w:val="none" w:sz="0" w:space="0" w:color="auto"/>
                    <w:bottom w:val="none" w:sz="0" w:space="0" w:color="auto"/>
                    <w:right w:val="none" w:sz="0" w:space="0" w:color="auto"/>
                  </w:divBdr>
                </w:div>
                <w:div w:id="1747146415">
                  <w:marLeft w:val="0"/>
                  <w:marRight w:val="0"/>
                  <w:marTop w:val="0"/>
                  <w:marBottom w:val="0"/>
                  <w:divBdr>
                    <w:top w:val="none" w:sz="0" w:space="0" w:color="auto"/>
                    <w:left w:val="none" w:sz="0" w:space="0" w:color="auto"/>
                    <w:bottom w:val="none" w:sz="0" w:space="0" w:color="auto"/>
                    <w:right w:val="none" w:sz="0" w:space="0" w:color="auto"/>
                  </w:divBdr>
                </w:div>
                <w:div w:id="160392326">
                  <w:marLeft w:val="0"/>
                  <w:marRight w:val="0"/>
                  <w:marTop w:val="0"/>
                  <w:marBottom w:val="0"/>
                  <w:divBdr>
                    <w:top w:val="none" w:sz="0" w:space="0" w:color="auto"/>
                    <w:left w:val="none" w:sz="0" w:space="0" w:color="auto"/>
                    <w:bottom w:val="none" w:sz="0" w:space="0" w:color="auto"/>
                    <w:right w:val="none" w:sz="0" w:space="0" w:color="auto"/>
                  </w:divBdr>
                </w:div>
                <w:div w:id="310133534">
                  <w:marLeft w:val="0"/>
                  <w:marRight w:val="0"/>
                  <w:marTop w:val="0"/>
                  <w:marBottom w:val="0"/>
                  <w:divBdr>
                    <w:top w:val="none" w:sz="0" w:space="0" w:color="auto"/>
                    <w:left w:val="none" w:sz="0" w:space="0" w:color="auto"/>
                    <w:bottom w:val="none" w:sz="0" w:space="0" w:color="auto"/>
                    <w:right w:val="none" w:sz="0" w:space="0" w:color="auto"/>
                  </w:divBdr>
                </w:div>
                <w:div w:id="1652172353">
                  <w:marLeft w:val="0"/>
                  <w:marRight w:val="0"/>
                  <w:marTop w:val="0"/>
                  <w:marBottom w:val="0"/>
                  <w:divBdr>
                    <w:top w:val="none" w:sz="0" w:space="0" w:color="auto"/>
                    <w:left w:val="none" w:sz="0" w:space="0" w:color="auto"/>
                    <w:bottom w:val="none" w:sz="0" w:space="0" w:color="auto"/>
                    <w:right w:val="none" w:sz="0" w:space="0" w:color="auto"/>
                  </w:divBdr>
                </w:div>
                <w:div w:id="543250332">
                  <w:marLeft w:val="0"/>
                  <w:marRight w:val="0"/>
                  <w:marTop w:val="0"/>
                  <w:marBottom w:val="0"/>
                  <w:divBdr>
                    <w:top w:val="none" w:sz="0" w:space="0" w:color="auto"/>
                    <w:left w:val="none" w:sz="0" w:space="0" w:color="auto"/>
                    <w:bottom w:val="none" w:sz="0" w:space="0" w:color="auto"/>
                    <w:right w:val="none" w:sz="0" w:space="0" w:color="auto"/>
                  </w:divBdr>
                </w:div>
                <w:div w:id="297612583">
                  <w:marLeft w:val="0"/>
                  <w:marRight w:val="0"/>
                  <w:marTop w:val="0"/>
                  <w:marBottom w:val="0"/>
                  <w:divBdr>
                    <w:top w:val="none" w:sz="0" w:space="0" w:color="auto"/>
                    <w:left w:val="none" w:sz="0" w:space="0" w:color="auto"/>
                    <w:bottom w:val="none" w:sz="0" w:space="0" w:color="auto"/>
                    <w:right w:val="none" w:sz="0" w:space="0" w:color="auto"/>
                  </w:divBdr>
                </w:div>
                <w:div w:id="582179785">
                  <w:marLeft w:val="0"/>
                  <w:marRight w:val="0"/>
                  <w:marTop w:val="0"/>
                  <w:marBottom w:val="0"/>
                  <w:divBdr>
                    <w:top w:val="none" w:sz="0" w:space="0" w:color="auto"/>
                    <w:left w:val="none" w:sz="0" w:space="0" w:color="auto"/>
                    <w:bottom w:val="none" w:sz="0" w:space="0" w:color="auto"/>
                    <w:right w:val="none" w:sz="0" w:space="0" w:color="auto"/>
                  </w:divBdr>
                </w:div>
                <w:div w:id="1428698611">
                  <w:marLeft w:val="0"/>
                  <w:marRight w:val="0"/>
                  <w:marTop w:val="0"/>
                  <w:marBottom w:val="0"/>
                  <w:divBdr>
                    <w:top w:val="none" w:sz="0" w:space="0" w:color="auto"/>
                    <w:left w:val="none" w:sz="0" w:space="0" w:color="auto"/>
                    <w:bottom w:val="none" w:sz="0" w:space="0" w:color="auto"/>
                    <w:right w:val="none" w:sz="0" w:space="0" w:color="auto"/>
                  </w:divBdr>
                </w:div>
                <w:div w:id="1155681986">
                  <w:marLeft w:val="0"/>
                  <w:marRight w:val="0"/>
                  <w:marTop w:val="0"/>
                  <w:marBottom w:val="0"/>
                  <w:divBdr>
                    <w:top w:val="none" w:sz="0" w:space="0" w:color="auto"/>
                    <w:left w:val="none" w:sz="0" w:space="0" w:color="auto"/>
                    <w:bottom w:val="none" w:sz="0" w:space="0" w:color="auto"/>
                    <w:right w:val="none" w:sz="0" w:space="0" w:color="auto"/>
                  </w:divBdr>
                </w:div>
                <w:div w:id="2025932017">
                  <w:marLeft w:val="0"/>
                  <w:marRight w:val="0"/>
                  <w:marTop w:val="0"/>
                  <w:marBottom w:val="0"/>
                  <w:divBdr>
                    <w:top w:val="none" w:sz="0" w:space="0" w:color="auto"/>
                    <w:left w:val="none" w:sz="0" w:space="0" w:color="auto"/>
                    <w:bottom w:val="none" w:sz="0" w:space="0" w:color="auto"/>
                    <w:right w:val="none" w:sz="0" w:space="0" w:color="auto"/>
                  </w:divBdr>
                </w:div>
                <w:div w:id="1795170008">
                  <w:marLeft w:val="0"/>
                  <w:marRight w:val="0"/>
                  <w:marTop w:val="0"/>
                  <w:marBottom w:val="0"/>
                  <w:divBdr>
                    <w:top w:val="none" w:sz="0" w:space="0" w:color="auto"/>
                    <w:left w:val="none" w:sz="0" w:space="0" w:color="auto"/>
                    <w:bottom w:val="none" w:sz="0" w:space="0" w:color="auto"/>
                    <w:right w:val="none" w:sz="0" w:space="0" w:color="auto"/>
                  </w:divBdr>
                </w:div>
                <w:div w:id="1676882334">
                  <w:marLeft w:val="0"/>
                  <w:marRight w:val="0"/>
                  <w:marTop w:val="0"/>
                  <w:marBottom w:val="0"/>
                  <w:divBdr>
                    <w:top w:val="none" w:sz="0" w:space="0" w:color="auto"/>
                    <w:left w:val="none" w:sz="0" w:space="0" w:color="auto"/>
                    <w:bottom w:val="none" w:sz="0" w:space="0" w:color="auto"/>
                    <w:right w:val="none" w:sz="0" w:space="0" w:color="auto"/>
                  </w:divBdr>
                </w:div>
                <w:div w:id="319114779">
                  <w:marLeft w:val="0"/>
                  <w:marRight w:val="0"/>
                  <w:marTop w:val="0"/>
                  <w:marBottom w:val="0"/>
                  <w:divBdr>
                    <w:top w:val="none" w:sz="0" w:space="0" w:color="auto"/>
                    <w:left w:val="none" w:sz="0" w:space="0" w:color="auto"/>
                    <w:bottom w:val="none" w:sz="0" w:space="0" w:color="auto"/>
                    <w:right w:val="none" w:sz="0" w:space="0" w:color="auto"/>
                  </w:divBdr>
                </w:div>
                <w:div w:id="192695621">
                  <w:marLeft w:val="0"/>
                  <w:marRight w:val="0"/>
                  <w:marTop w:val="0"/>
                  <w:marBottom w:val="0"/>
                  <w:divBdr>
                    <w:top w:val="none" w:sz="0" w:space="0" w:color="auto"/>
                    <w:left w:val="none" w:sz="0" w:space="0" w:color="auto"/>
                    <w:bottom w:val="none" w:sz="0" w:space="0" w:color="auto"/>
                    <w:right w:val="none" w:sz="0" w:space="0" w:color="auto"/>
                  </w:divBdr>
                </w:div>
                <w:div w:id="1558315897">
                  <w:marLeft w:val="0"/>
                  <w:marRight w:val="0"/>
                  <w:marTop w:val="0"/>
                  <w:marBottom w:val="0"/>
                  <w:divBdr>
                    <w:top w:val="none" w:sz="0" w:space="0" w:color="auto"/>
                    <w:left w:val="none" w:sz="0" w:space="0" w:color="auto"/>
                    <w:bottom w:val="none" w:sz="0" w:space="0" w:color="auto"/>
                    <w:right w:val="none" w:sz="0" w:space="0" w:color="auto"/>
                  </w:divBdr>
                </w:div>
                <w:div w:id="1425881498">
                  <w:marLeft w:val="0"/>
                  <w:marRight w:val="0"/>
                  <w:marTop w:val="0"/>
                  <w:marBottom w:val="0"/>
                  <w:divBdr>
                    <w:top w:val="none" w:sz="0" w:space="0" w:color="auto"/>
                    <w:left w:val="none" w:sz="0" w:space="0" w:color="auto"/>
                    <w:bottom w:val="none" w:sz="0" w:space="0" w:color="auto"/>
                    <w:right w:val="none" w:sz="0" w:space="0" w:color="auto"/>
                  </w:divBdr>
                </w:div>
                <w:div w:id="1806049125">
                  <w:marLeft w:val="0"/>
                  <w:marRight w:val="0"/>
                  <w:marTop w:val="0"/>
                  <w:marBottom w:val="0"/>
                  <w:divBdr>
                    <w:top w:val="none" w:sz="0" w:space="0" w:color="auto"/>
                    <w:left w:val="none" w:sz="0" w:space="0" w:color="auto"/>
                    <w:bottom w:val="none" w:sz="0" w:space="0" w:color="auto"/>
                    <w:right w:val="none" w:sz="0" w:space="0" w:color="auto"/>
                  </w:divBdr>
                </w:div>
                <w:div w:id="32970320">
                  <w:marLeft w:val="0"/>
                  <w:marRight w:val="0"/>
                  <w:marTop w:val="0"/>
                  <w:marBottom w:val="0"/>
                  <w:divBdr>
                    <w:top w:val="none" w:sz="0" w:space="0" w:color="auto"/>
                    <w:left w:val="none" w:sz="0" w:space="0" w:color="auto"/>
                    <w:bottom w:val="none" w:sz="0" w:space="0" w:color="auto"/>
                    <w:right w:val="none" w:sz="0" w:space="0" w:color="auto"/>
                  </w:divBdr>
                </w:div>
                <w:div w:id="166791701">
                  <w:marLeft w:val="0"/>
                  <w:marRight w:val="0"/>
                  <w:marTop w:val="0"/>
                  <w:marBottom w:val="0"/>
                  <w:divBdr>
                    <w:top w:val="none" w:sz="0" w:space="0" w:color="auto"/>
                    <w:left w:val="none" w:sz="0" w:space="0" w:color="auto"/>
                    <w:bottom w:val="none" w:sz="0" w:space="0" w:color="auto"/>
                    <w:right w:val="none" w:sz="0" w:space="0" w:color="auto"/>
                  </w:divBdr>
                </w:div>
                <w:div w:id="1393386788">
                  <w:marLeft w:val="0"/>
                  <w:marRight w:val="0"/>
                  <w:marTop w:val="0"/>
                  <w:marBottom w:val="0"/>
                  <w:divBdr>
                    <w:top w:val="none" w:sz="0" w:space="0" w:color="auto"/>
                    <w:left w:val="none" w:sz="0" w:space="0" w:color="auto"/>
                    <w:bottom w:val="none" w:sz="0" w:space="0" w:color="auto"/>
                    <w:right w:val="none" w:sz="0" w:space="0" w:color="auto"/>
                  </w:divBdr>
                </w:div>
                <w:div w:id="997345947">
                  <w:marLeft w:val="0"/>
                  <w:marRight w:val="0"/>
                  <w:marTop w:val="0"/>
                  <w:marBottom w:val="0"/>
                  <w:divBdr>
                    <w:top w:val="none" w:sz="0" w:space="0" w:color="auto"/>
                    <w:left w:val="none" w:sz="0" w:space="0" w:color="auto"/>
                    <w:bottom w:val="none" w:sz="0" w:space="0" w:color="auto"/>
                    <w:right w:val="none" w:sz="0" w:space="0" w:color="auto"/>
                  </w:divBdr>
                </w:div>
                <w:div w:id="1053121491">
                  <w:marLeft w:val="0"/>
                  <w:marRight w:val="0"/>
                  <w:marTop w:val="0"/>
                  <w:marBottom w:val="0"/>
                  <w:divBdr>
                    <w:top w:val="none" w:sz="0" w:space="0" w:color="auto"/>
                    <w:left w:val="none" w:sz="0" w:space="0" w:color="auto"/>
                    <w:bottom w:val="none" w:sz="0" w:space="0" w:color="auto"/>
                    <w:right w:val="none" w:sz="0" w:space="0" w:color="auto"/>
                  </w:divBdr>
                </w:div>
                <w:div w:id="1625697239">
                  <w:marLeft w:val="0"/>
                  <w:marRight w:val="0"/>
                  <w:marTop w:val="0"/>
                  <w:marBottom w:val="0"/>
                  <w:divBdr>
                    <w:top w:val="none" w:sz="0" w:space="0" w:color="auto"/>
                    <w:left w:val="none" w:sz="0" w:space="0" w:color="auto"/>
                    <w:bottom w:val="none" w:sz="0" w:space="0" w:color="auto"/>
                    <w:right w:val="none" w:sz="0" w:space="0" w:color="auto"/>
                  </w:divBdr>
                </w:div>
                <w:div w:id="1656377105">
                  <w:marLeft w:val="0"/>
                  <w:marRight w:val="0"/>
                  <w:marTop w:val="0"/>
                  <w:marBottom w:val="0"/>
                  <w:divBdr>
                    <w:top w:val="none" w:sz="0" w:space="0" w:color="auto"/>
                    <w:left w:val="none" w:sz="0" w:space="0" w:color="auto"/>
                    <w:bottom w:val="none" w:sz="0" w:space="0" w:color="auto"/>
                    <w:right w:val="none" w:sz="0" w:space="0" w:color="auto"/>
                  </w:divBdr>
                </w:div>
                <w:div w:id="1378505268">
                  <w:marLeft w:val="0"/>
                  <w:marRight w:val="0"/>
                  <w:marTop w:val="0"/>
                  <w:marBottom w:val="0"/>
                  <w:divBdr>
                    <w:top w:val="none" w:sz="0" w:space="0" w:color="auto"/>
                    <w:left w:val="none" w:sz="0" w:space="0" w:color="auto"/>
                    <w:bottom w:val="none" w:sz="0" w:space="0" w:color="auto"/>
                    <w:right w:val="none" w:sz="0" w:space="0" w:color="auto"/>
                  </w:divBdr>
                </w:div>
                <w:div w:id="1072779908">
                  <w:marLeft w:val="0"/>
                  <w:marRight w:val="0"/>
                  <w:marTop w:val="0"/>
                  <w:marBottom w:val="0"/>
                  <w:divBdr>
                    <w:top w:val="none" w:sz="0" w:space="0" w:color="auto"/>
                    <w:left w:val="none" w:sz="0" w:space="0" w:color="auto"/>
                    <w:bottom w:val="none" w:sz="0" w:space="0" w:color="auto"/>
                    <w:right w:val="none" w:sz="0" w:space="0" w:color="auto"/>
                  </w:divBdr>
                </w:div>
                <w:div w:id="813183827">
                  <w:marLeft w:val="0"/>
                  <w:marRight w:val="0"/>
                  <w:marTop w:val="0"/>
                  <w:marBottom w:val="0"/>
                  <w:divBdr>
                    <w:top w:val="none" w:sz="0" w:space="0" w:color="auto"/>
                    <w:left w:val="none" w:sz="0" w:space="0" w:color="auto"/>
                    <w:bottom w:val="none" w:sz="0" w:space="0" w:color="auto"/>
                    <w:right w:val="none" w:sz="0" w:space="0" w:color="auto"/>
                  </w:divBdr>
                </w:div>
                <w:div w:id="318123600">
                  <w:marLeft w:val="0"/>
                  <w:marRight w:val="0"/>
                  <w:marTop w:val="0"/>
                  <w:marBottom w:val="0"/>
                  <w:divBdr>
                    <w:top w:val="none" w:sz="0" w:space="0" w:color="auto"/>
                    <w:left w:val="none" w:sz="0" w:space="0" w:color="auto"/>
                    <w:bottom w:val="none" w:sz="0" w:space="0" w:color="auto"/>
                    <w:right w:val="none" w:sz="0" w:space="0" w:color="auto"/>
                  </w:divBdr>
                </w:div>
                <w:div w:id="1258979258">
                  <w:marLeft w:val="0"/>
                  <w:marRight w:val="0"/>
                  <w:marTop w:val="0"/>
                  <w:marBottom w:val="0"/>
                  <w:divBdr>
                    <w:top w:val="none" w:sz="0" w:space="0" w:color="auto"/>
                    <w:left w:val="none" w:sz="0" w:space="0" w:color="auto"/>
                    <w:bottom w:val="none" w:sz="0" w:space="0" w:color="auto"/>
                    <w:right w:val="none" w:sz="0" w:space="0" w:color="auto"/>
                  </w:divBdr>
                </w:div>
                <w:div w:id="583536820">
                  <w:marLeft w:val="0"/>
                  <w:marRight w:val="0"/>
                  <w:marTop w:val="0"/>
                  <w:marBottom w:val="0"/>
                  <w:divBdr>
                    <w:top w:val="none" w:sz="0" w:space="0" w:color="auto"/>
                    <w:left w:val="none" w:sz="0" w:space="0" w:color="auto"/>
                    <w:bottom w:val="none" w:sz="0" w:space="0" w:color="auto"/>
                    <w:right w:val="none" w:sz="0" w:space="0" w:color="auto"/>
                  </w:divBdr>
                </w:div>
                <w:div w:id="1443190035">
                  <w:marLeft w:val="0"/>
                  <w:marRight w:val="0"/>
                  <w:marTop w:val="0"/>
                  <w:marBottom w:val="0"/>
                  <w:divBdr>
                    <w:top w:val="none" w:sz="0" w:space="0" w:color="auto"/>
                    <w:left w:val="none" w:sz="0" w:space="0" w:color="auto"/>
                    <w:bottom w:val="none" w:sz="0" w:space="0" w:color="auto"/>
                    <w:right w:val="none" w:sz="0" w:space="0" w:color="auto"/>
                  </w:divBdr>
                </w:div>
                <w:div w:id="1685089652">
                  <w:marLeft w:val="0"/>
                  <w:marRight w:val="0"/>
                  <w:marTop w:val="0"/>
                  <w:marBottom w:val="0"/>
                  <w:divBdr>
                    <w:top w:val="none" w:sz="0" w:space="0" w:color="auto"/>
                    <w:left w:val="none" w:sz="0" w:space="0" w:color="auto"/>
                    <w:bottom w:val="none" w:sz="0" w:space="0" w:color="auto"/>
                    <w:right w:val="none" w:sz="0" w:space="0" w:color="auto"/>
                  </w:divBdr>
                </w:div>
                <w:div w:id="517549725">
                  <w:marLeft w:val="0"/>
                  <w:marRight w:val="0"/>
                  <w:marTop w:val="0"/>
                  <w:marBottom w:val="0"/>
                  <w:divBdr>
                    <w:top w:val="none" w:sz="0" w:space="0" w:color="auto"/>
                    <w:left w:val="none" w:sz="0" w:space="0" w:color="auto"/>
                    <w:bottom w:val="none" w:sz="0" w:space="0" w:color="auto"/>
                    <w:right w:val="none" w:sz="0" w:space="0" w:color="auto"/>
                  </w:divBdr>
                </w:div>
                <w:div w:id="1220628416">
                  <w:marLeft w:val="0"/>
                  <w:marRight w:val="0"/>
                  <w:marTop w:val="0"/>
                  <w:marBottom w:val="0"/>
                  <w:divBdr>
                    <w:top w:val="none" w:sz="0" w:space="0" w:color="auto"/>
                    <w:left w:val="none" w:sz="0" w:space="0" w:color="auto"/>
                    <w:bottom w:val="none" w:sz="0" w:space="0" w:color="auto"/>
                    <w:right w:val="none" w:sz="0" w:space="0" w:color="auto"/>
                  </w:divBdr>
                </w:div>
                <w:div w:id="205684592">
                  <w:marLeft w:val="0"/>
                  <w:marRight w:val="0"/>
                  <w:marTop w:val="0"/>
                  <w:marBottom w:val="0"/>
                  <w:divBdr>
                    <w:top w:val="none" w:sz="0" w:space="0" w:color="auto"/>
                    <w:left w:val="none" w:sz="0" w:space="0" w:color="auto"/>
                    <w:bottom w:val="none" w:sz="0" w:space="0" w:color="auto"/>
                    <w:right w:val="none" w:sz="0" w:space="0" w:color="auto"/>
                  </w:divBdr>
                </w:div>
                <w:div w:id="593586083">
                  <w:marLeft w:val="0"/>
                  <w:marRight w:val="0"/>
                  <w:marTop w:val="0"/>
                  <w:marBottom w:val="0"/>
                  <w:divBdr>
                    <w:top w:val="none" w:sz="0" w:space="0" w:color="auto"/>
                    <w:left w:val="none" w:sz="0" w:space="0" w:color="auto"/>
                    <w:bottom w:val="none" w:sz="0" w:space="0" w:color="auto"/>
                    <w:right w:val="none" w:sz="0" w:space="0" w:color="auto"/>
                  </w:divBdr>
                </w:div>
                <w:div w:id="227309450">
                  <w:marLeft w:val="0"/>
                  <w:marRight w:val="0"/>
                  <w:marTop w:val="0"/>
                  <w:marBottom w:val="0"/>
                  <w:divBdr>
                    <w:top w:val="none" w:sz="0" w:space="0" w:color="auto"/>
                    <w:left w:val="none" w:sz="0" w:space="0" w:color="auto"/>
                    <w:bottom w:val="none" w:sz="0" w:space="0" w:color="auto"/>
                    <w:right w:val="none" w:sz="0" w:space="0" w:color="auto"/>
                  </w:divBdr>
                </w:div>
                <w:div w:id="336201680">
                  <w:marLeft w:val="0"/>
                  <w:marRight w:val="0"/>
                  <w:marTop w:val="0"/>
                  <w:marBottom w:val="0"/>
                  <w:divBdr>
                    <w:top w:val="none" w:sz="0" w:space="0" w:color="auto"/>
                    <w:left w:val="none" w:sz="0" w:space="0" w:color="auto"/>
                    <w:bottom w:val="none" w:sz="0" w:space="0" w:color="auto"/>
                    <w:right w:val="none" w:sz="0" w:space="0" w:color="auto"/>
                  </w:divBdr>
                </w:div>
                <w:div w:id="1254971548">
                  <w:marLeft w:val="0"/>
                  <w:marRight w:val="0"/>
                  <w:marTop w:val="0"/>
                  <w:marBottom w:val="0"/>
                  <w:divBdr>
                    <w:top w:val="none" w:sz="0" w:space="0" w:color="auto"/>
                    <w:left w:val="none" w:sz="0" w:space="0" w:color="auto"/>
                    <w:bottom w:val="none" w:sz="0" w:space="0" w:color="auto"/>
                    <w:right w:val="none" w:sz="0" w:space="0" w:color="auto"/>
                  </w:divBdr>
                </w:div>
                <w:div w:id="1809594378">
                  <w:marLeft w:val="0"/>
                  <w:marRight w:val="0"/>
                  <w:marTop w:val="0"/>
                  <w:marBottom w:val="0"/>
                  <w:divBdr>
                    <w:top w:val="none" w:sz="0" w:space="0" w:color="auto"/>
                    <w:left w:val="none" w:sz="0" w:space="0" w:color="auto"/>
                    <w:bottom w:val="none" w:sz="0" w:space="0" w:color="auto"/>
                    <w:right w:val="none" w:sz="0" w:space="0" w:color="auto"/>
                  </w:divBdr>
                </w:div>
                <w:div w:id="2093966593">
                  <w:marLeft w:val="0"/>
                  <w:marRight w:val="0"/>
                  <w:marTop w:val="0"/>
                  <w:marBottom w:val="0"/>
                  <w:divBdr>
                    <w:top w:val="none" w:sz="0" w:space="0" w:color="auto"/>
                    <w:left w:val="none" w:sz="0" w:space="0" w:color="auto"/>
                    <w:bottom w:val="none" w:sz="0" w:space="0" w:color="auto"/>
                    <w:right w:val="none" w:sz="0" w:space="0" w:color="auto"/>
                  </w:divBdr>
                </w:div>
                <w:div w:id="2099404878">
                  <w:marLeft w:val="0"/>
                  <w:marRight w:val="0"/>
                  <w:marTop w:val="0"/>
                  <w:marBottom w:val="0"/>
                  <w:divBdr>
                    <w:top w:val="none" w:sz="0" w:space="0" w:color="auto"/>
                    <w:left w:val="none" w:sz="0" w:space="0" w:color="auto"/>
                    <w:bottom w:val="none" w:sz="0" w:space="0" w:color="auto"/>
                    <w:right w:val="none" w:sz="0" w:space="0" w:color="auto"/>
                  </w:divBdr>
                </w:div>
                <w:div w:id="680742024">
                  <w:marLeft w:val="0"/>
                  <w:marRight w:val="0"/>
                  <w:marTop w:val="0"/>
                  <w:marBottom w:val="0"/>
                  <w:divBdr>
                    <w:top w:val="none" w:sz="0" w:space="0" w:color="auto"/>
                    <w:left w:val="none" w:sz="0" w:space="0" w:color="auto"/>
                    <w:bottom w:val="none" w:sz="0" w:space="0" w:color="auto"/>
                    <w:right w:val="none" w:sz="0" w:space="0" w:color="auto"/>
                  </w:divBdr>
                </w:div>
                <w:div w:id="279192892">
                  <w:marLeft w:val="0"/>
                  <w:marRight w:val="0"/>
                  <w:marTop w:val="0"/>
                  <w:marBottom w:val="0"/>
                  <w:divBdr>
                    <w:top w:val="none" w:sz="0" w:space="0" w:color="auto"/>
                    <w:left w:val="none" w:sz="0" w:space="0" w:color="auto"/>
                    <w:bottom w:val="none" w:sz="0" w:space="0" w:color="auto"/>
                    <w:right w:val="none" w:sz="0" w:space="0" w:color="auto"/>
                  </w:divBdr>
                </w:div>
                <w:div w:id="1889605158">
                  <w:marLeft w:val="0"/>
                  <w:marRight w:val="0"/>
                  <w:marTop w:val="0"/>
                  <w:marBottom w:val="0"/>
                  <w:divBdr>
                    <w:top w:val="none" w:sz="0" w:space="0" w:color="auto"/>
                    <w:left w:val="none" w:sz="0" w:space="0" w:color="auto"/>
                    <w:bottom w:val="none" w:sz="0" w:space="0" w:color="auto"/>
                    <w:right w:val="none" w:sz="0" w:space="0" w:color="auto"/>
                  </w:divBdr>
                </w:div>
                <w:div w:id="754938154">
                  <w:marLeft w:val="0"/>
                  <w:marRight w:val="0"/>
                  <w:marTop w:val="0"/>
                  <w:marBottom w:val="0"/>
                  <w:divBdr>
                    <w:top w:val="none" w:sz="0" w:space="0" w:color="auto"/>
                    <w:left w:val="none" w:sz="0" w:space="0" w:color="auto"/>
                    <w:bottom w:val="none" w:sz="0" w:space="0" w:color="auto"/>
                    <w:right w:val="none" w:sz="0" w:space="0" w:color="auto"/>
                  </w:divBdr>
                </w:div>
                <w:div w:id="124859756">
                  <w:marLeft w:val="0"/>
                  <w:marRight w:val="0"/>
                  <w:marTop w:val="0"/>
                  <w:marBottom w:val="0"/>
                  <w:divBdr>
                    <w:top w:val="none" w:sz="0" w:space="0" w:color="auto"/>
                    <w:left w:val="none" w:sz="0" w:space="0" w:color="auto"/>
                    <w:bottom w:val="none" w:sz="0" w:space="0" w:color="auto"/>
                    <w:right w:val="none" w:sz="0" w:space="0" w:color="auto"/>
                  </w:divBdr>
                </w:div>
                <w:div w:id="272444458">
                  <w:marLeft w:val="0"/>
                  <w:marRight w:val="0"/>
                  <w:marTop w:val="0"/>
                  <w:marBottom w:val="0"/>
                  <w:divBdr>
                    <w:top w:val="none" w:sz="0" w:space="0" w:color="auto"/>
                    <w:left w:val="none" w:sz="0" w:space="0" w:color="auto"/>
                    <w:bottom w:val="none" w:sz="0" w:space="0" w:color="auto"/>
                    <w:right w:val="none" w:sz="0" w:space="0" w:color="auto"/>
                  </w:divBdr>
                </w:div>
                <w:div w:id="1406802621">
                  <w:marLeft w:val="0"/>
                  <w:marRight w:val="0"/>
                  <w:marTop w:val="0"/>
                  <w:marBottom w:val="0"/>
                  <w:divBdr>
                    <w:top w:val="none" w:sz="0" w:space="0" w:color="auto"/>
                    <w:left w:val="none" w:sz="0" w:space="0" w:color="auto"/>
                    <w:bottom w:val="none" w:sz="0" w:space="0" w:color="auto"/>
                    <w:right w:val="none" w:sz="0" w:space="0" w:color="auto"/>
                  </w:divBdr>
                </w:div>
                <w:div w:id="1669941694">
                  <w:marLeft w:val="0"/>
                  <w:marRight w:val="0"/>
                  <w:marTop w:val="0"/>
                  <w:marBottom w:val="0"/>
                  <w:divBdr>
                    <w:top w:val="none" w:sz="0" w:space="0" w:color="auto"/>
                    <w:left w:val="none" w:sz="0" w:space="0" w:color="auto"/>
                    <w:bottom w:val="none" w:sz="0" w:space="0" w:color="auto"/>
                    <w:right w:val="none" w:sz="0" w:space="0" w:color="auto"/>
                  </w:divBdr>
                </w:div>
                <w:div w:id="473716351">
                  <w:marLeft w:val="0"/>
                  <w:marRight w:val="0"/>
                  <w:marTop w:val="0"/>
                  <w:marBottom w:val="0"/>
                  <w:divBdr>
                    <w:top w:val="none" w:sz="0" w:space="0" w:color="auto"/>
                    <w:left w:val="none" w:sz="0" w:space="0" w:color="auto"/>
                    <w:bottom w:val="none" w:sz="0" w:space="0" w:color="auto"/>
                    <w:right w:val="none" w:sz="0" w:space="0" w:color="auto"/>
                  </w:divBdr>
                </w:div>
                <w:div w:id="2025326925">
                  <w:marLeft w:val="0"/>
                  <w:marRight w:val="0"/>
                  <w:marTop w:val="0"/>
                  <w:marBottom w:val="0"/>
                  <w:divBdr>
                    <w:top w:val="none" w:sz="0" w:space="0" w:color="auto"/>
                    <w:left w:val="none" w:sz="0" w:space="0" w:color="auto"/>
                    <w:bottom w:val="none" w:sz="0" w:space="0" w:color="auto"/>
                    <w:right w:val="none" w:sz="0" w:space="0" w:color="auto"/>
                  </w:divBdr>
                </w:div>
                <w:div w:id="1816952124">
                  <w:marLeft w:val="0"/>
                  <w:marRight w:val="0"/>
                  <w:marTop w:val="0"/>
                  <w:marBottom w:val="0"/>
                  <w:divBdr>
                    <w:top w:val="none" w:sz="0" w:space="0" w:color="auto"/>
                    <w:left w:val="none" w:sz="0" w:space="0" w:color="auto"/>
                    <w:bottom w:val="none" w:sz="0" w:space="0" w:color="auto"/>
                    <w:right w:val="none" w:sz="0" w:space="0" w:color="auto"/>
                  </w:divBdr>
                </w:div>
                <w:div w:id="409619455">
                  <w:marLeft w:val="0"/>
                  <w:marRight w:val="0"/>
                  <w:marTop w:val="0"/>
                  <w:marBottom w:val="0"/>
                  <w:divBdr>
                    <w:top w:val="none" w:sz="0" w:space="0" w:color="auto"/>
                    <w:left w:val="none" w:sz="0" w:space="0" w:color="auto"/>
                    <w:bottom w:val="none" w:sz="0" w:space="0" w:color="auto"/>
                    <w:right w:val="none" w:sz="0" w:space="0" w:color="auto"/>
                  </w:divBdr>
                </w:div>
                <w:div w:id="620190807">
                  <w:marLeft w:val="0"/>
                  <w:marRight w:val="0"/>
                  <w:marTop w:val="0"/>
                  <w:marBottom w:val="0"/>
                  <w:divBdr>
                    <w:top w:val="none" w:sz="0" w:space="0" w:color="auto"/>
                    <w:left w:val="none" w:sz="0" w:space="0" w:color="auto"/>
                    <w:bottom w:val="none" w:sz="0" w:space="0" w:color="auto"/>
                    <w:right w:val="none" w:sz="0" w:space="0" w:color="auto"/>
                  </w:divBdr>
                </w:div>
                <w:div w:id="425152762">
                  <w:marLeft w:val="0"/>
                  <w:marRight w:val="0"/>
                  <w:marTop w:val="0"/>
                  <w:marBottom w:val="0"/>
                  <w:divBdr>
                    <w:top w:val="none" w:sz="0" w:space="0" w:color="auto"/>
                    <w:left w:val="none" w:sz="0" w:space="0" w:color="auto"/>
                    <w:bottom w:val="none" w:sz="0" w:space="0" w:color="auto"/>
                    <w:right w:val="none" w:sz="0" w:space="0" w:color="auto"/>
                  </w:divBdr>
                </w:div>
                <w:div w:id="922907853">
                  <w:marLeft w:val="0"/>
                  <w:marRight w:val="0"/>
                  <w:marTop w:val="0"/>
                  <w:marBottom w:val="0"/>
                  <w:divBdr>
                    <w:top w:val="none" w:sz="0" w:space="0" w:color="auto"/>
                    <w:left w:val="none" w:sz="0" w:space="0" w:color="auto"/>
                    <w:bottom w:val="none" w:sz="0" w:space="0" w:color="auto"/>
                    <w:right w:val="none" w:sz="0" w:space="0" w:color="auto"/>
                  </w:divBdr>
                </w:div>
                <w:div w:id="2047872164">
                  <w:marLeft w:val="0"/>
                  <w:marRight w:val="0"/>
                  <w:marTop w:val="0"/>
                  <w:marBottom w:val="0"/>
                  <w:divBdr>
                    <w:top w:val="none" w:sz="0" w:space="0" w:color="auto"/>
                    <w:left w:val="none" w:sz="0" w:space="0" w:color="auto"/>
                    <w:bottom w:val="none" w:sz="0" w:space="0" w:color="auto"/>
                    <w:right w:val="none" w:sz="0" w:space="0" w:color="auto"/>
                  </w:divBdr>
                </w:div>
                <w:div w:id="1998461382">
                  <w:marLeft w:val="0"/>
                  <w:marRight w:val="0"/>
                  <w:marTop w:val="0"/>
                  <w:marBottom w:val="0"/>
                  <w:divBdr>
                    <w:top w:val="none" w:sz="0" w:space="0" w:color="auto"/>
                    <w:left w:val="none" w:sz="0" w:space="0" w:color="auto"/>
                    <w:bottom w:val="none" w:sz="0" w:space="0" w:color="auto"/>
                    <w:right w:val="none" w:sz="0" w:space="0" w:color="auto"/>
                  </w:divBdr>
                </w:div>
                <w:div w:id="1454980835">
                  <w:marLeft w:val="0"/>
                  <w:marRight w:val="0"/>
                  <w:marTop w:val="0"/>
                  <w:marBottom w:val="0"/>
                  <w:divBdr>
                    <w:top w:val="none" w:sz="0" w:space="0" w:color="auto"/>
                    <w:left w:val="none" w:sz="0" w:space="0" w:color="auto"/>
                    <w:bottom w:val="none" w:sz="0" w:space="0" w:color="auto"/>
                    <w:right w:val="none" w:sz="0" w:space="0" w:color="auto"/>
                  </w:divBdr>
                </w:div>
                <w:div w:id="819034391">
                  <w:marLeft w:val="0"/>
                  <w:marRight w:val="0"/>
                  <w:marTop w:val="0"/>
                  <w:marBottom w:val="0"/>
                  <w:divBdr>
                    <w:top w:val="none" w:sz="0" w:space="0" w:color="auto"/>
                    <w:left w:val="none" w:sz="0" w:space="0" w:color="auto"/>
                    <w:bottom w:val="none" w:sz="0" w:space="0" w:color="auto"/>
                    <w:right w:val="none" w:sz="0" w:space="0" w:color="auto"/>
                  </w:divBdr>
                </w:div>
                <w:div w:id="229274598">
                  <w:marLeft w:val="0"/>
                  <w:marRight w:val="0"/>
                  <w:marTop w:val="0"/>
                  <w:marBottom w:val="0"/>
                  <w:divBdr>
                    <w:top w:val="none" w:sz="0" w:space="0" w:color="auto"/>
                    <w:left w:val="none" w:sz="0" w:space="0" w:color="auto"/>
                    <w:bottom w:val="none" w:sz="0" w:space="0" w:color="auto"/>
                    <w:right w:val="none" w:sz="0" w:space="0" w:color="auto"/>
                  </w:divBdr>
                </w:div>
                <w:div w:id="187715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318380">
      <w:bodyDiv w:val="1"/>
      <w:marLeft w:val="0"/>
      <w:marRight w:val="0"/>
      <w:marTop w:val="0"/>
      <w:marBottom w:val="0"/>
      <w:divBdr>
        <w:top w:val="none" w:sz="0" w:space="0" w:color="auto"/>
        <w:left w:val="none" w:sz="0" w:space="0" w:color="auto"/>
        <w:bottom w:val="none" w:sz="0" w:space="0" w:color="auto"/>
        <w:right w:val="none" w:sz="0" w:space="0" w:color="auto"/>
      </w:divBdr>
      <w:divsChild>
        <w:div w:id="620917787">
          <w:marLeft w:val="109"/>
          <w:marRight w:val="109"/>
          <w:marTop w:val="136"/>
          <w:marBottom w:val="136"/>
          <w:divBdr>
            <w:top w:val="none" w:sz="0" w:space="0" w:color="auto"/>
            <w:left w:val="none" w:sz="0" w:space="0" w:color="auto"/>
            <w:bottom w:val="none" w:sz="0" w:space="0" w:color="auto"/>
            <w:right w:val="none" w:sz="0" w:space="0" w:color="auto"/>
          </w:divBdr>
          <w:divsChild>
            <w:div w:id="1028680120">
              <w:marLeft w:val="0"/>
              <w:marRight w:val="0"/>
              <w:marTop w:val="0"/>
              <w:marBottom w:val="0"/>
              <w:divBdr>
                <w:top w:val="none" w:sz="0" w:space="0" w:color="auto"/>
                <w:left w:val="none" w:sz="0" w:space="0" w:color="auto"/>
                <w:bottom w:val="none" w:sz="0" w:space="0" w:color="auto"/>
                <w:right w:val="none" w:sz="0" w:space="0" w:color="auto"/>
              </w:divBdr>
              <w:divsChild>
                <w:div w:id="1546796248">
                  <w:marLeft w:val="0"/>
                  <w:marRight w:val="0"/>
                  <w:marTop w:val="0"/>
                  <w:marBottom w:val="0"/>
                  <w:divBdr>
                    <w:top w:val="none" w:sz="0" w:space="0" w:color="auto"/>
                    <w:left w:val="none" w:sz="0" w:space="0" w:color="auto"/>
                    <w:bottom w:val="none" w:sz="0" w:space="0" w:color="auto"/>
                    <w:right w:val="none" w:sz="0" w:space="0" w:color="auto"/>
                  </w:divBdr>
                  <w:divsChild>
                    <w:div w:id="734813921">
                      <w:marLeft w:val="0"/>
                      <w:marRight w:val="0"/>
                      <w:marTop w:val="0"/>
                      <w:marBottom w:val="0"/>
                      <w:divBdr>
                        <w:top w:val="none" w:sz="0" w:space="0" w:color="auto"/>
                        <w:left w:val="none" w:sz="0" w:space="0" w:color="auto"/>
                        <w:bottom w:val="single" w:sz="6" w:space="0" w:color="E0E1DB"/>
                        <w:right w:val="none" w:sz="0" w:space="0" w:color="auto"/>
                      </w:divBdr>
                      <w:divsChild>
                        <w:div w:id="239677496">
                          <w:marLeft w:val="0"/>
                          <w:marRight w:val="0"/>
                          <w:marTop w:val="136"/>
                          <w:marBottom w:val="68"/>
                          <w:divBdr>
                            <w:top w:val="none" w:sz="0" w:space="0" w:color="auto"/>
                            <w:left w:val="none" w:sz="0" w:space="0" w:color="auto"/>
                            <w:bottom w:val="none" w:sz="0" w:space="0" w:color="auto"/>
                            <w:right w:val="none" w:sz="0" w:space="0" w:color="auto"/>
                          </w:divBdr>
                        </w:div>
                        <w:div w:id="1162624856">
                          <w:marLeft w:val="0"/>
                          <w:marRight w:val="0"/>
                          <w:marTop w:val="149"/>
                          <w:marBottom w:val="0"/>
                          <w:divBdr>
                            <w:top w:val="none" w:sz="0" w:space="0" w:color="auto"/>
                            <w:left w:val="none" w:sz="0" w:space="0" w:color="auto"/>
                            <w:bottom w:val="none" w:sz="0" w:space="0" w:color="auto"/>
                            <w:right w:val="none" w:sz="0" w:space="0" w:color="auto"/>
                          </w:divBdr>
                          <w:divsChild>
                            <w:div w:id="153789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96727">
                      <w:marLeft w:val="0"/>
                      <w:marRight w:val="0"/>
                      <w:marTop w:val="68"/>
                      <w:marBottom w:val="0"/>
                      <w:divBdr>
                        <w:top w:val="none" w:sz="0" w:space="0" w:color="auto"/>
                        <w:left w:val="none" w:sz="0" w:space="0" w:color="auto"/>
                        <w:bottom w:val="none" w:sz="0" w:space="0" w:color="auto"/>
                        <w:right w:val="none" w:sz="0" w:space="0" w:color="auto"/>
                      </w:divBdr>
                      <w:divsChild>
                        <w:div w:id="192424666">
                          <w:marLeft w:val="0"/>
                          <w:marRight w:val="0"/>
                          <w:marTop w:val="0"/>
                          <w:marBottom w:val="0"/>
                          <w:divBdr>
                            <w:top w:val="none" w:sz="0" w:space="0" w:color="auto"/>
                            <w:left w:val="none" w:sz="0" w:space="0" w:color="auto"/>
                            <w:bottom w:val="none" w:sz="0" w:space="0" w:color="auto"/>
                            <w:right w:val="none" w:sz="0" w:space="0" w:color="auto"/>
                          </w:divBdr>
                        </w:div>
                        <w:div w:id="346912525">
                          <w:marLeft w:val="136"/>
                          <w:marRight w:val="0"/>
                          <w:marTop w:val="0"/>
                          <w:marBottom w:val="0"/>
                          <w:divBdr>
                            <w:top w:val="none" w:sz="0" w:space="0" w:color="auto"/>
                            <w:left w:val="none" w:sz="0" w:space="0" w:color="auto"/>
                            <w:bottom w:val="none" w:sz="0" w:space="0" w:color="auto"/>
                            <w:right w:val="none" w:sz="0" w:space="0" w:color="auto"/>
                          </w:divBdr>
                        </w:div>
                        <w:div w:id="1657999837">
                          <w:marLeft w:val="136"/>
                          <w:marRight w:val="0"/>
                          <w:marTop w:val="0"/>
                          <w:marBottom w:val="0"/>
                          <w:divBdr>
                            <w:top w:val="none" w:sz="0" w:space="0" w:color="auto"/>
                            <w:left w:val="none" w:sz="0" w:space="0" w:color="auto"/>
                            <w:bottom w:val="none" w:sz="0" w:space="0" w:color="auto"/>
                            <w:right w:val="none" w:sz="0" w:space="0" w:color="auto"/>
                          </w:divBdr>
                        </w:div>
                        <w:div w:id="1326087499">
                          <w:marLeft w:val="0"/>
                          <w:marRight w:val="0"/>
                          <w:marTop w:val="0"/>
                          <w:marBottom w:val="0"/>
                          <w:divBdr>
                            <w:top w:val="none" w:sz="0" w:space="0" w:color="auto"/>
                            <w:left w:val="none" w:sz="0" w:space="0" w:color="auto"/>
                            <w:bottom w:val="none" w:sz="0" w:space="0" w:color="auto"/>
                            <w:right w:val="none" w:sz="0" w:space="0" w:color="auto"/>
                          </w:divBdr>
                          <w:divsChild>
                            <w:div w:id="1735162457">
                              <w:marLeft w:val="136"/>
                              <w:marRight w:val="0"/>
                              <w:marTop w:val="0"/>
                              <w:marBottom w:val="0"/>
                              <w:divBdr>
                                <w:top w:val="none" w:sz="0" w:space="0" w:color="auto"/>
                                <w:left w:val="none" w:sz="0" w:space="0" w:color="auto"/>
                                <w:bottom w:val="none" w:sz="0" w:space="0" w:color="auto"/>
                                <w:right w:val="none" w:sz="0" w:space="0" w:color="auto"/>
                              </w:divBdr>
                            </w:div>
                          </w:divsChild>
                        </w:div>
                        <w:div w:id="1401708014">
                          <w:marLeft w:val="0"/>
                          <w:marRight w:val="136"/>
                          <w:marTop w:val="0"/>
                          <w:marBottom w:val="0"/>
                          <w:divBdr>
                            <w:top w:val="none" w:sz="0" w:space="0" w:color="auto"/>
                            <w:left w:val="none" w:sz="0" w:space="0" w:color="auto"/>
                            <w:bottom w:val="none" w:sz="0" w:space="0" w:color="auto"/>
                            <w:right w:val="none" w:sz="0" w:space="0" w:color="auto"/>
                          </w:divBdr>
                        </w:div>
                      </w:divsChild>
                    </w:div>
                  </w:divsChild>
                </w:div>
                <w:div w:id="563492542">
                  <w:marLeft w:val="0"/>
                  <w:marRight w:val="0"/>
                  <w:marTop w:val="272"/>
                  <w:marBottom w:val="0"/>
                  <w:divBdr>
                    <w:top w:val="none" w:sz="0" w:space="0" w:color="auto"/>
                    <w:left w:val="none" w:sz="0" w:space="0" w:color="auto"/>
                    <w:bottom w:val="none" w:sz="0" w:space="0" w:color="auto"/>
                    <w:right w:val="none" w:sz="0" w:space="0" w:color="auto"/>
                  </w:divBdr>
                  <w:divsChild>
                    <w:div w:id="1617179325">
                      <w:marLeft w:val="0"/>
                      <w:marRight w:val="0"/>
                      <w:marTop w:val="0"/>
                      <w:marBottom w:val="0"/>
                      <w:divBdr>
                        <w:top w:val="none" w:sz="0" w:space="0" w:color="auto"/>
                        <w:left w:val="none" w:sz="0" w:space="0" w:color="auto"/>
                        <w:bottom w:val="none" w:sz="0" w:space="0" w:color="auto"/>
                        <w:right w:val="none" w:sz="0" w:space="0" w:color="auto"/>
                      </w:divBdr>
                      <w:divsChild>
                        <w:div w:id="135641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727067">
              <w:marLeft w:val="0"/>
              <w:marRight w:val="0"/>
              <w:marTop w:val="136"/>
              <w:marBottom w:val="68"/>
              <w:divBdr>
                <w:top w:val="single" w:sz="6" w:space="7" w:color="DDDDDD"/>
                <w:left w:val="none" w:sz="0" w:space="0" w:color="auto"/>
                <w:bottom w:val="none" w:sz="0" w:space="0" w:color="auto"/>
                <w:right w:val="none" w:sz="0" w:space="0" w:color="auto"/>
              </w:divBdr>
            </w:div>
          </w:divsChild>
        </w:div>
        <w:div w:id="1580482171">
          <w:marLeft w:val="0"/>
          <w:marRight w:val="0"/>
          <w:marTop w:val="120"/>
          <w:marBottom w:val="0"/>
          <w:divBdr>
            <w:top w:val="single" w:sz="6" w:space="7" w:color="E0E1DB"/>
            <w:left w:val="single" w:sz="6" w:space="7" w:color="E0E1DB"/>
            <w:bottom w:val="single" w:sz="6" w:space="7" w:color="E0E1DB"/>
            <w:right w:val="single" w:sz="6" w:space="7" w:color="E0E1DB"/>
          </w:divBdr>
          <w:divsChild>
            <w:div w:id="1506550739">
              <w:marLeft w:val="0"/>
              <w:marRight w:val="0"/>
              <w:marTop w:val="0"/>
              <w:marBottom w:val="0"/>
              <w:divBdr>
                <w:top w:val="none" w:sz="0" w:space="0" w:color="auto"/>
                <w:left w:val="none" w:sz="0" w:space="0" w:color="auto"/>
                <w:bottom w:val="none" w:sz="0" w:space="0" w:color="auto"/>
                <w:right w:val="none" w:sz="0" w:space="0" w:color="auto"/>
              </w:divBdr>
            </w:div>
          </w:divsChild>
        </w:div>
        <w:div w:id="899170724">
          <w:marLeft w:val="0"/>
          <w:marRight w:val="0"/>
          <w:marTop w:val="120"/>
          <w:marBottom w:val="0"/>
          <w:divBdr>
            <w:top w:val="single" w:sz="6" w:space="7" w:color="E0E1DB"/>
            <w:left w:val="single" w:sz="6" w:space="7" w:color="E0E1DB"/>
            <w:bottom w:val="single" w:sz="6" w:space="7" w:color="E0E1DB"/>
            <w:right w:val="single" w:sz="6" w:space="7" w:color="E0E1DB"/>
          </w:divBdr>
          <w:divsChild>
            <w:div w:id="1709909202">
              <w:marLeft w:val="0"/>
              <w:marRight w:val="0"/>
              <w:marTop w:val="0"/>
              <w:marBottom w:val="0"/>
              <w:divBdr>
                <w:top w:val="none" w:sz="0" w:space="0" w:color="auto"/>
                <w:left w:val="none" w:sz="0" w:space="0" w:color="auto"/>
                <w:bottom w:val="dotted" w:sz="6" w:space="7" w:color="EEEEEE"/>
                <w:right w:val="none" w:sz="0" w:space="0" w:color="auto"/>
              </w:divBdr>
              <w:divsChild>
                <w:div w:id="121073730">
                  <w:marLeft w:val="48"/>
                  <w:marRight w:val="0"/>
                  <w:marTop w:val="0"/>
                  <w:marBottom w:val="0"/>
                  <w:divBdr>
                    <w:top w:val="none" w:sz="0" w:space="0" w:color="auto"/>
                    <w:left w:val="none" w:sz="0" w:space="0" w:color="auto"/>
                    <w:bottom w:val="none" w:sz="0" w:space="0" w:color="auto"/>
                    <w:right w:val="none" w:sz="0" w:space="0" w:color="auto"/>
                  </w:divBdr>
                </w:div>
                <w:div w:id="1003625502">
                  <w:marLeft w:val="0"/>
                  <w:marRight w:val="0"/>
                  <w:marTop w:val="72"/>
                  <w:marBottom w:val="120"/>
                  <w:divBdr>
                    <w:top w:val="none" w:sz="0" w:space="0" w:color="auto"/>
                    <w:left w:val="none" w:sz="0" w:space="0" w:color="auto"/>
                    <w:bottom w:val="none" w:sz="0" w:space="0" w:color="auto"/>
                    <w:right w:val="none" w:sz="0" w:space="0" w:color="auto"/>
                  </w:divBdr>
                </w:div>
                <w:div w:id="1827164650">
                  <w:marLeft w:val="0"/>
                  <w:marRight w:val="72"/>
                  <w:marTop w:val="0"/>
                  <w:marBottom w:val="120"/>
                  <w:divBdr>
                    <w:top w:val="none" w:sz="0" w:space="0" w:color="auto"/>
                    <w:left w:val="none" w:sz="0" w:space="0" w:color="auto"/>
                    <w:bottom w:val="none" w:sz="0" w:space="0" w:color="auto"/>
                    <w:right w:val="none" w:sz="0" w:space="0" w:color="auto"/>
                  </w:divBdr>
                  <w:divsChild>
                    <w:div w:id="815730168">
                      <w:marLeft w:val="0"/>
                      <w:marRight w:val="0"/>
                      <w:marTop w:val="0"/>
                      <w:marBottom w:val="0"/>
                      <w:divBdr>
                        <w:top w:val="none" w:sz="0" w:space="0" w:color="auto"/>
                        <w:left w:val="none" w:sz="0" w:space="0" w:color="auto"/>
                        <w:bottom w:val="none" w:sz="0" w:space="0" w:color="auto"/>
                        <w:right w:val="none" w:sz="0" w:space="0" w:color="auto"/>
                      </w:divBdr>
                    </w:div>
                  </w:divsChild>
                </w:div>
                <w:div w:id="291710965">
                  <w:marLeft w:val="0"/>
                  <w:marRight w:val="0"/>
                  <w:marTop w:val="0"/>
                  <w:marBottom w:val="0"/>
                  <w:divBdr>
                    <w:top w:val="none" w:sz="0" w:space="0" w:color="auto"/>
                    <w:left w:val="none" w:sz="0" w:space="0" w:color="auto"/>
                    <w:bottom w:val="none" w:sz="0" w:space="0" w:color="auto"/>
                    <w:right w:val="none" w:sz="0" w:space="0" w:color="auto"/>
                  </w:divBdr>
                  <w:divsChild>
                    <w:div w:id="32355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65877">
              <w:marLeft w:val="0"/>
              <w:marRight w:val="0"/>
              <w:marTop w:val="0"/>
              <w:marBottom w:val="0"/>
              <w:divBdr>
                <w:top w:val="none" w:sz="0" w:space="0" w:color="auto"/>
                <w:left w:val="none" w:sz="0" w:space="0" w:color="auto"/>
                <w:bottom w:val="dotted" w:sz="6" w:space="7" w:color="DDDDDD"/>
                <w:right w:val="none" w:sz="0" w:space="0" w:color="auto"/>
              </w:divBdr>
              <w:divsChild>
                <w:div w:id="356396929">
                  <w:marLeft w:val="0"/>
                  <w:marRight w:val="0"/>
                  <w:marTop w:val="0"/>
                  <w:marBottom w:val="0"/>
                  <w:divBdr>
                    <w:top w:val="none" w:sz="0" w:space="0" w:color="auto"/>
                    <w:left w:val="none" w:sz="0" w:space="0" w:color="auto"/>
                    <w:bottom w:val="none" w:sz="0" w:space="0" w:color="auto"/>
                    <w:right w:val="none" w:sz="0" w:space="0" w:color="auto"/>
                  </w:divBdr>
                  <w:divsChild>
                    <w:div w:id="776172788">
                      <w:marLeft w:val="48"/>
                      <w:marRight w:val="0"/>
                      <w:marTop w:val="0"/>
                      <w:marBottom w:val="0"/>
                      <w:divBdr>
                        <w:top w:val="none" w:sz="0" w:space="0" w:color="auto"/>
                        <w:left w:val="none" w:sz="0" w:space="0" w:color="auto"/>
                        <w:bottom w:val="none" w:sz="0" w:space="0" w:color="auto"/>
                        <w:right w:val="none" w:sz="0" w:space="0" w:color="auto"/>
                      </w:divBdr>
                    </w:div>
                    <w:div w:id="1818960967">
                      <w:marLeft w:val="0"/>
                      <w:marRight w:val="0"/>
                      <w:marTop w:val="72"/>
                      <w:marBottom w:val="120"/>
                      <w:divBdr>
                        <w:top w:val="none" w:sz="0" w:space="0" w:color="auto"/>
                        <w:left w:val="none" w:sz="0" w:space="0" w:color="auto"/>
                        <w:bottom w:val="none" w:sz="0" w:space="0" w:color="auto"/>
                        <w:right w:val="none" w:sz="0" w:space="0" w:color="auto"/>
                      </w:divBdr>
                    </w:div>
                    <w:div w:id="121657385">
                      <w:marLeft w:val="0"/>
                      <w:marRight w:val="72"/>
                      <w:marTop w:val="0"/>
                      <w:marBottom w:val="120"/>
                      <w:divBdr>
                        <w:top w:val="none" w:sz="0" w:space="0" w:color="auto"/>
                        <w:left w:val="none" w:sz="0" w:space="0" w:color="auto"/>
                        <w:bottom w:val="none" w:sz="0" w:space="0" w:color="auto"/>
                        <w:right w:val="none" w:sz="0" w:space="0" w:color="auto"/>
                      </w:divBdr>
                      <w:divsChild>
                        <w:div w:id="1433745038">
                          <w:marLeft w:val="0"/>
                          <w:marRight w:val="0"/>
                          <w:marTop w:val="0"/>
                          <w:marBottom w:val="0"/>
                          <w:divBdr>
                            <w:top w:val="none" w:sz="0" w:space="0" w:color="auto"/>
                            <w:left w:val="none" w:sz="0" w:space="0" w:color="auto"/>
                            <w:bottom w:val="none" w:sz="0" w:space="0" w:color="auto"/>
                            <w:right w:val="none" w:sz="0" w:space="0" w:color="auto"/>
                          </w:divBdr>
                        </w:div>
                      </w:divsChild>
                    </w:div>
                    <w:div w:id="1398744921">
                      <w:marLeft w:val="0"/>
                      <w:marRight w:val="0"/>
                      <w:marTop w:val="0"/>
                      <w:marBottom w:val="0"/>
                      <w:divBdr>
                        <w:top w:val="none" w:sz="0" w:space="0" w:color="auto"/>
                        <w:left w:val="none" w:sz="0" w:space="0" w:color="auto"/>
                        <w:bottom w:val="none" w:sz="0" w:space="0" w:color="auto"/>
                        <w:right w:val="none" w:sz="0" w:space="0" w:color="auto"/>
                      </w:divBdr>
                      <w:divsChild>
                        <w:div w:id="128892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667827">
              <w:marLeft w:val="0"/>
              <w:marRight w:val="0"/>
              <w:marTop w:val="0"/>
              <w:marBottom w:val="0"/>
              <w:divBdr>
                <w:top w:val="none" w:sz="0" w:space="0" w:color="auto"/>
                <w:left w:val="none" w:sz="0" w:space="0" w:color="auto"/>
                <w:bottom w:val="dotted" w:sz="6" w:space="7" w:color="EEEEEE"/>
                <w:right w:val="none" w:sz="0" w:space="0" w:color="auto"/>
              </w:divBdr>
              <w:divsChild>
                <w:div w:id="2062972655">
                  <w:marLeft w:val="48"/>
                  <w:marRight w:val="0"/>
                  <w:marTop w:val="0"/>
                  <w:marBottom w:val="0"/>
                  <w:divBdr>
                    <w:top w:val="none" w:sz="0" w:space="0" w:color="auto"/>
                    <w:left w:val="none" w:sz="0" w:space="0" w:color="auto"/>
                    <w:bottom w:val="none" w:sz="0" w:space="0" w:color="auto"/>
                    <w:right w:val="none" w:sz="0" w:space="0" w:color="auto"/>
                  </w:divBdr>
                </w:div>
                <w:div w:id="1470323191">
                  <w:marLeft w:val="0"/>
                  <w:marRight w:val="0"/>
                  <w:marTop w:val="72"/>
                  <w:marBottom w:val="120"/>
                  <w:divBdr>
                    <w:top w:val="none" w:sz="0" w:space="0" w:color="auto"/>
                    <w:left w:val="none" w:sz="0" w:space="0" w:color="auto"/>
                    <w:bottom w:val="none" w:sz="0" w:space="0" w:color="auto"/>
                    <w:right w:val="none" w:sz="0" w:space="0" w:color="auto"/>
                  </w:divBdr>
                </w:div>
                <w:div w:id="1507791639">
                  <w:marLeft w:val="0"/>
                  <w:marRight w:val="72"/>
                  <w:marTop w:val="0"/>
                  <w:marBottom w:val="120"/>
                  <w:divBdr>
                    <w:top w:val="none" w:sz="0" w:space="0" w:color="auto"/>
                    <w:left w:val="none" w:sz="0" w:space="0" w:color="auto"/>
                    <w:bottom w:val="none" w:sz="0" w:space="0" w:color="auto"/>
                    <w:right w:val="none" w:sz="0" w:space="0" w:color="auto"/>
                  </w:divBdr>
                  <w:divsChild>
                    <w:div w:id="97912067">
                      <w:marLeft w:val="0"/>
                      <w:marRight w:val="0"/>
                      <w:marTop w:val="0"/>
                      <w:marBottom w:val="0"/>
                      <w:divBdr>
                        <w:top w:val="none" w:sz="0" w:space="0" w:color="auto"/>
                        <w:left w:val="none" w:sz="0" w:space="0" w:color="auto"/>
                        <w:bottom w:val="none" w:sz="0" w:space="0" w:color="auto"/>
                        <w:right w:val="none" w:sz="0" w:space="0" w:color="auto"/>
                      </w:divBdr>
                    </w:div>
                  </w:divsChild>
                </w:div>
                <w:div w:id="1524897523">
                  <w:marLeft w:val="240"/>
                  <w:marRight w:val="72"/>
                  <w:marTop w:val="0"/>
                  <w:marBottom w:val="120"/>
                  <w:divBdr>
                    <w:top w:val="none" w:sz="0" w:space="0" w:color="auto"/>
                    <w:left w:val="none" w:sz="0" w:space="0" w:color="auto"/>
                    <w:bottom w:val="none" w:sz="0" w:space="0" w:color="auto"/>
                    <w:right w:val="none" w:sz="0" w:space="0" w:color="auto"/>
                  </w:divBdr>
                </w:div>
                <w:div w:id="437990984">
                  <w:marLeft w:val="0"/>
                  <w:marRight w:val="0"/>
                  <w:marTop w:val="0"/>
                  <w:marBottom w:val="0"/>
                  <w:divBdr>
                    <w:top w:val="none" w:sz="0" w:space="0" w:color="auto"/>
                    <w:left w:val="none" w:sz="0" w:space="0" w:color="auto"/>
                    <w:bottom w:val="none" w:sz="0" w:space="0" w:color="auto"/>
                    <w:right w:val="none" w:sz="0" w:space="0" w:color="auto"/>
                  </w:divBdr>
                  <w:divsChild>
                    <w:div w:id="684983677">
                      <w:marLeft w:val="0"/>
                      <w:marRight w:val="0"/>
                      <w:marTop w:val="0"/>
                      <w:marBottom w:val="0"/>
                      <w:divBdr>
                        <w:top w:val="none" w:sz="0" w:space="0" w:color="auto"/>
                        <w:left w:val="none" w:sz="0" w:space="0" w:color="auto"/>
                        <w:bottom w:val="none" w:sz="0" w:space="0" w:color="auto"/>
                        <w:right w:val="none" w:sz="0" w:space="0" w:color="auto"/>
                      </w:divBdr>
                      <w:divsChild>
                        <w:div w:id="82459612">
                          <w:marLeft w:val="0"/>
                          <w:marRight w:val="0"/>
                          <w:marTop w:val="0"/>
                          <w:marBottom w:val="0"/>
                          <w:divBdr>
                            <w:top w:val="none" w:sz="0" w:space="2" w:color="auto"/>
                            <w:left w:val="none" w:sz="0" w:space="12" w:color="auto"/>
                            <w:bottom w:val="none" w:sz="0" w:space="0" w:color="auto"/>
                            <w:right w:val="none" w:sz="0" w:space="12" w:color="auto"/>
                          </w:divBdr>
                        </w:div>
                        <w:div w:id="22170316">
                          <w:marLeft w:val="0"/>
                          <w:marRight w:val="0"/>
                          <w:marTop w:val="0"/>
                          <w:marBottom w:val="0"/>
                          <w:divBdr>
                            <w:top w:val="none" w:sz="0" w:space="2" w:color="auto"/>
                            <w:left w:val="none" w:sz="0" w:space="12" w:color="auto"/>
                            <w:bottom w:val="none" w:sz="0" w:space="0" w:color="auto"/>
                            <w:right w:val="none" w:sz="0" w:space="12" w:color="auto"/>
                          </w:divBdr>
                        </w:div>
                        <w:div w:id="625047096">
                          <w:marLeft w:val="0"/>
                          <w:marRight w:val="0"/>
                          <w:marTop w:val="0"/>
                          <w:marBottom w:val="0"/>
                          <w:divBdr>
                            <w:top w:val="none" w:sz="0" w:space="2" w:color="auto"/>
                            <w:left w:val="none" w:sz="0" w:space="12" w:color="auto"/>
                            <w:bottom w:val="none" w:sz="0" w:space="0" w:color="auto"/>
                            <w:right w:val="none" w:sz="0" w:space="12" w:color="auto"/>
                          </w:divBdr>
                        </w:div>
                        <w:div w:id="1759015485">
                          <w:marLeft w:val="0"/>
                          <w:marRight w:val="0"/>
                          <w:marTop w:val="0"/>
                          <w:marBottom w:val="0"/>
                          <w:divBdr>
                            <w:top w:val="none" w:sz="0" w:space="2" w:color="auto"/>
                            <w:left w:val="none" w:sz="0" w:space="12" w:color="auto"/>
                            <w:bottom w:val="none" w:sz="0" w:space="0" w:color="auto"/>
                            <w:right w:val="none" w:sz="0" w:space="12" w:color="auto"/>
                          </w:divBdr>
                        </w:div>
                        <w:div w:id="1031801100">
                          <w:marLeft w:val="0"/>
                          <w:marRight w:val="0"/>
                          <w:marTop w:val="0"/>
                          <w:marBottom w:val="0"/>
                          <w:divBdr>
                            <w:top w:val="none" w:sz="0" w:space="2" w:color="auto"/>
                            <w:left w:val="none" w:sz="0" w:space="12" w:color="auto"/>
                            <w:bottom w:val="none" w:sz="0" w:space="0" w:color="auto"/>
                            <w:right w:val="none" w:sz="0" w:space="12" w:color="auto"/>
                          </w:divBdr>
                        </w:div>
                      </w:divsChild>
                    </w:div>
                  </w:divsChild>
                </w:div>
              </w:divsChild>
            </w:div>
            <w:div w:id="976683807">
              <w:marLeft w:val="0"/>
              <w:marRight w:val="0"/>
              <w:marTop w:val="0"/>
              <w:marBottom w:val="0"/>
              <w:divBdr>
                <w:top w:val="none" w:sz="0" w:space="0" w:color="auto"/>
                <w:left w:val="none" w:sz="0" w:space="0" w:color="auto"/>
                <w:bottom w:val="dotted" w:sz="6" w:space="7" w:color="DDDDDD"/>
                <w:right w:val="none" w:sz="0" w:space="0" w:color="auto"/>
              </w:divBdr>
              <w:divsChild>
                <w:div w:id="147864628">
                  <w:marLeft w:val="0"/>
                  <w:marRight w:val="0"/>
                  <w:marTop w:val="0"/>
                  <w:marBottom w:val="0"/>
                  <w:divBdr>
                    <w:top w:val="none" w:sz="0" w:space="0" w:color="auto"/>
                    <w:left w:val="none" w:sz="0" w:space="0" w:color="auto"/>
                    <w:bottom w:val="none" w:sz="0" w:space="0" w:color="auto"/>
                    <w:right w:val="none" w:sz="0" w:space="0" w:color="auto"/>
                  </w:divBdr>
                  <w:divsChild>
                    <w:div w:id="1759591060">
                      <w:marLeft w:val="48"/>
                      <w:marRight w:val="0"/>
                      <w:marTop w:val="0"/>
                      <w:marBottom w:val="0"/>
                      <w:divBdr>
                        <w:top w:val="none" w:sz="0" w:space="0" w:color="auto"/>
                        <w:left w:val="none" w:sz="0" w:space="0" w:color="auto"/>
                        <w:bottom w:val="none" w:sz="0" w:space="0" w:color="auto"/>
                        <w:right w:val="none" w:sz="0" w:space="0" w:color="auto"/>
                      </w:divBdr>
                    </w:div>
                    <w:div w:id="1790735456">
                      <w:marLeft w:val="0"/>
                      <w:marRight w:val="0"/>
                      <w:marTop w:val="72"/>
                      <w:marBottom w:val="120"/>
                      <w:divBdr>
                        <w:top w:val="none" w:sz="0" w:space="0" w:color="auto"/>
                        <w:left w:val="none" w:sz="0" w:space="0" w:color="auto"/>
                        <w:bottom w:val="none" w:sz="0" w:space="0" w:color="auto"/>
                        <w:right w:val="none" w:sz="0" w:space="0" w:color="auto"/>
                      </w:divBdr>
                    </w:div>
                    <w:div w:id="439761560">
                      <w:marLeft w:val="0"/>
                      <w:marRight w:val="72"/>
                      <w:marTop w:val="0"/>
                      <w:marBottom w:val="120"/>
                      <w:divBdr>
                        <w:top w:val="none" w:sz="0" w:space="0" w:color="auto"/>
                        <w:left w:val="none" w:sz="0" w:space="0" w:color="auto"/>
                        <w:bottom w:val="none" w:sz="0" w:space="0" w:color="auto"/>
                        <w:right w:val="none" w:sz="0" w:space="0" w:color="auto"/>
                      </w:divBdr>
                      <w:divsChild>
                        <w:div w:id="1049300230">
                          <w:marLeft w:val="0"/>
                          <w:marRight w:val="0"/>
                          <w:marTop w:val="0"/>
                          <w:marBottom w:val="0"/>
                          <w:divBdr>
                            <w:top w:val="none" w:sz="0" w:space="0" w:color="auto"/>
                            <w:left w:val="none" w:sz="0" w:space="0" w:color="auto"/>
                            <w:bottom w:val="none" w:sz="0" w:space="0" w:color="auto"/>
                            <w:right w:val="none" w:sz="0" w:space="0" w:color="auto"/>
                          </w:divBdr>
                        </w:div>
                      </w:divsChild>
                    </w:div>
                    <w:div w:id="96483045">
                      <w:marLeft w:val="0"/>
                      <w:marRight w:val="0"/>
                      <w:marTop w:val="0"/>
                      <w:marBottom w:val="0"/>
                      <w:divBdr>
                        <w:top w:val="none" w:sz="0" w:space="0" w:color="auto"/>
                        <w:left w:val="none" w:sz="0" w:space="0" w:color="auto"/>
                        <w:bottom w:val="none" w:sz="0" w:space="0" w:color="auto"/>
                        <w:right w:val="none" w:sz="0" w:space="0" w:color="auto"/>
                      </w:divBdr>
                      <w:divsChild>
                        <w:div w:id="194098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9191555">
      <w:bodyDiv w:val="1"/>
      <w:marLeft w:val="0"/>
      <w:marRight w:val="0"/>
      <w:marTop w:val="0"/>
      <w:marBottom w:val="0"/>
      <w:divBdr>
        <w:top w:val="none" w:sz="0" w:space="0" w:color="auto"/>
        <w:left w:val="none" w:sz="0" w:space="0" w:color="auto"/>
        <w:bottom w:val="none" w:sz="0" w:space="0" w:color="auto"/>
        <w:right w:val="none" w:sz="0" w:space="0" w:color="auto"/>
      </w:divBdr>
      <w:divsChild>
        <w:div w:id="951476008">
          <w:marLeft w:val="0"/>
          <w:marRight w:val="0"/>
          <w:marTop w:val="0"/>
          <w:marBottom w:val="0"/>
          <w:divBdr>
            <w:top w:val="single" w:sz="4" w:space="6" w:color="F3C534"/>
            <w:left w:val="single" w:sz="4" w:space="6" w:color="F3C534"/>
            <w:bottom w:val="single" w:sz="4" w:space="6" w:color="F3C534"/>
            <w:right w:val="single" w:sz="4" w:space="6" w:color="F3C534"/>
          </w:divBdr>
        </w:div>
        <w:div w:id="1623073822">
          <w:marLeft w:val="0"/>
          <w:marRight w:val="0"/>
          <w:marTop w:val="0"/>
          <w:marBottom w:val="0"/>
          <w:divBdr>
            <w:top w:val="none" w:sz="0" w:space="0" w:color="auto"/>
            <w:left w:val="none" w:sz="0" w:space="0" w:color="auto"/>
            <w:bottom w:val="none" w:sz="0" w:space="0" w:color="auto"/>
            <w:right w:val="none" w:sz="0" w:space="0" w:color="auto"/>
          </w:divBdr>
          <w:divsChild>
            <w:div w:id="1953973459">
              <w:marLeft w:val="0"/>
              <w:marRight w:val="0"/>
              <w:marTop w:val="0"/>
              <w:marBottom w:val="0"/>
              <w:divBdr>
                <w:top w:val="none" w:sz="0" w:space="0" w:color="auto"/>
                <w:left w:val="none" w:sz="0" w:space="0" w:color="auto"/>
                <w:bottom w:val="none" w:sz="0" w:space="0" w:color="auto"/>
                <w:right w:val="none" w:sz="0" w:space="0" w:color="auto"/>
              </w:divBdr>
              <w:divsChild>
                <w:div w:id="852918104">
                  <w:marLeft w:val="0"/>
                  <w:marRight w:val="0"/>
                  <w:marTop w:val="0"/>
                  <w:marBottom w:val="0"/>
                  <w:divBdr>
                    <w:top w:val="double" w:sz="4" w:space="6" w:color="CBCBCB"/>
                    <w:left w:val="double" w:sz="4" w:space="6" w:color="CBCBCB"/>
                    <w:bottom w:val="double" w:sz="4" w:space="6" w:color="CBCBCB"/>
                    <w:right w:val="double" w:sz="4" w:space="6" w:color="CBCBCB"/>
                  </w:divBdr>
                </w:div>
              </w:divsChild>
            </w:div>
          </w:divsChild>
        </w:div>
        <w:div w:id="644628723">
          <w:marLeft w:val="0"/>
          <w:marRight w:val="0"/>
          <w:marTop w:val="0"/>
          <w:marBottom w:val="0"/>
          <w:divBdr>
            <w:top w:val="single" w:sz="4" w:space="6" w:color="9FD331"/>
            <w:left w:val="single" w:sz="4" w:space="6" w:color="9FD331"/>
            <w:bottom w:val="single" w:sz="4" w:space="6" w:color="9FD331"/>
            <w:right w:val="single" w:sz="4" w:space="6" w:color="9FD331"/>
          </w:divBdr>
        </w:div>
        <w:div w:id="1180044334">
          <w:marLeft w:val="0"/>
          <w:marRight w:val="0"/>
          <w:marTop w:val="0"/>
          <w:marBottom w:val="0"/>
          <w:divBdr>
            <w:top w:val="none" w:sz="0" w:space="0" w:color="auto"/>
            <w:left w:val="none" w:sz="0" w:space="0" w:color="auto"/>
            <w:bottom w:val="none" w:sz="0" w:space="0" w:color="auto"/>
            <w:right w:val="none" w:sz="0" w:space="0" w:color="auto"/>
          </w:divBdr>
        </w:div>
        <w:div w:id="1553074402">
          <w:marLeft w:val="0"/>
          <w:marRight w:val="0"/>
          <w:marTop w:val="0"/>
          <w:marBottom w:val="0"/>
          <w:divBdr>
            <w:top w:val="none" w:sz="0" w:space="0" w:color="auto"/>
            <w:left w:val="none" w:sz="0" w:space="0" w:color="auto"/>
            <w:bottom w:val="none" w:sz="0" w:space="0" w:color="auto"/>
            <w:right w:val="none" w:sz="0" w:space="0" w:color="auto"/>
          </w:divBdr>
          <w:divsChild>
            <w:div w:id="1456753296">
              <w:marLeft w:val="0"/>
              <w:marRight w:val="0"/>
              <w:marTop w:val="0"/>
              <w:marBottom w:val="0"/>
              <w:divBdr>
                <w:top w:val="none" w:sz="0" w:space="0" w:color="auto"/>
                <w:left w:val="none" w:sz="0" w:space="0" w:color="auto"/>
                <w:bottom w:val="none" w:sz="0" w:space="0" w:color="auto"/>
                <w:right w:val="none" w:sz="0" w:space="0" w:color="auto"/>
              </w:divBdr>
            </w:div>
            <w:div w:id="479884462">
              <w:marLeft w:val="0"/>
              <w:marRight w:val="0"/>
              <w:marTop w:val="0"/>
              <w:marBottom w:val="0"/>
              <w:divBdr>
                <w:top w:val="single" w:sz="4" w:space="6" w:color="C1C1C1"/>
                <w:left w:val="single" w:sz="4" w:space="6" w:color="C1C1C1"/>
                <w:bottom w:val="single" w:sz="4" w:space="6" w:color="C1C1C1"/>
                <w:right w:val="single" w:sz="4" w:space="6" w:color="C1C1C1"/>
              </w:divBdr>
            </w:div>
          </w:divsChild>
        </w:div>
      </w:divsChild>
    </w:div>
    <w:div w:id="1310355381">
      <w:bodyDiv w:val="1"/>
      <w:marLeft w:val="0"/>
      <w:marRight w:val="0"/>
      <w:marTop w:val="0"/>
      <w:marBottom w:val="0"/>
      <w:divBdr>
        <w:top w:val="none" w:sz="0" w:space="0" w:color="auto"/>
        <w:left w:val="none" w:sz="0" w:space="0" w:color="auto"/>
        <w:bottom w:val="none" w:sz="0" w:space="0" w:color="auto"/>
        <w:right w:val="none" w:sz="0" w:space="0" w:color="auto"/>
      </w:divBdr>
      <w:divsChild>
        <w:div w:id="1803617590">
          <w:marLeft w:val="0"/>
          <w:marRight w:val="0"/>
          <w:marTop w:val="0"/>
          <w:marBottom w:val="115"/>
          <w:divBdr>
            <w:top w:val="single" w:sz="2" w:space="0" w:color="233346"/>
            <w:left w:val="single" w:sz="2" w:space="0" w:color="233346"/>
            <w:bottom w:val="single" w:sz="12" w:space="3" w:color="233346"/>
            <w:right w:val="single" w:sz="2" w:space="0" w:color="233346"/>
          </w:divBdr>
        </w:div>
        <w:div w:id="595018225">
          <w:marLeft w:val="0"/>
          <w:marRight w:val="0"/>
          <w:marTop w:val="0"/>
          <w:marBottom w:val="346"/>
          <w:divBdr>
            <w:top w:val="none" w:sz="0" w:space="0" w:color="auto"/>
            <w:left w:val="none" w:sz="0" w:space="0" w:color="auto"/>
            <w:bottom w:val="none" w:sz="0" w:space="0" w:color="auto"/>
            <w:right w:val="none" w:sz="0" w:space="0" w:color="auto"/>
          </w:divBdr>
          <w:divsChild>
            <w:div w:id="1209024217">
              <w:marLeft w:val="0"/>
              <w:marRight w:val="0"/>
              <w:marTop w:val="0"/>
              <w:marBottom w:val="0"/>
              <w:divBdr>
                <w:top w:val="none" w:sz="0" w:space="0" w:color="auto"/>
                <w:left w:val="none" w:sz="0" w:space="0" w:color="auto"/>
                <w:bottom w:val="none" w:sz="0" w:space="0" w:color="auto"/>
                <w:right w:val="none" w:sz="0" w:space="0" w:color="auto"/>
              </w:divBdr>
              <w:divsChild>
                <w:div w:id="1971743692">
                  <w:marLeft w:val="0"/>
                  <w:marRight w:val="0"/>
                  <w:marTop w:val="115"/>
                  <w:marBottom w:val="115"/>
                  <w:divBdr>
                    <w:top w:val="none" w:sz="0" w:space="0" w:color="auto"/>
                    <w:left w:val="none" w:sz="0" w:space="0" w:color="auto"/>
                    <w:bottom w:val="none" w:sz="0" w:space="0" w:color="auto"/>
                    <w:right w:val="none" w:sz="0" w:space="0" w:color="auto"/>
                  </w:divBdr>
                </w:div>
                <w:div w:id="387070646">
                  <w:marLeft w:val="0"/>
                  <w:marRight w:val="0"/>
                  <w:marTop w:val="115"/>
                  <w:marBottom w:val="115"/>
                  <w:divBdr>
                    <w:top w:val="none" w:sz="0" w:space="0" w:color="auto"/>
                    <w:left w:val="none" w:sz="0" w:space="0" w:color="auto"/>
                    <w:bottom w:val="none" w:sz="0" w:space="0" w:color="auto"/>
                    <w:right w:val="none" w:sz="0" w:space="0" w:color="auto"/>
                  </w:divBdr>
                </w:div>
                <w:div w:id="1991976872">
                  <w:marLeft w:val="0"/>
                  <w:marRight w:val="0"/>
                  <w:marTop w:val="115"/>
                  <w:marBottom w:val="115"/>
                  <w:divBdr>
                    <w:top w:val="none" w:sz="0" w:space="0" w:color="auto"/>
                    <w:left w:val="none" w:sz="0" w:space="0" w:color="auto"/>
                    <w:bottom w:val="none" w:sz="0" w:space="0" w:color="auto"/>
                    <w:right w:val="none" w:sz="0" w:space="0" w:color="auto"/>
                  </w:divBdr>
                </w:div>
                <w:div w:id="1802186453">
                  <w:marLeft w:val="0"/>
                  <w:marRight w:val="0"/>
                  <w:marTop w:val="0"/>
                  <w:marBottom w:val="0"/>
                  <w:divBdr>
                    <w:top w:val="single" w:sz="4" w:space="6" w:color="CCCCCC"/>
                    <w:left w:val="single" w:sz="4" w:space="6" w:color="CCCCCC"/>
                    <w:bottom w:val="single" w:sz="4" w:space="6" w:color="CCCCCC"/>
                    <w:right w:val="single" w:sz="4" w:space="6" w:color="CCCCCC"/>
                  </w:divBdr>
                </w:div>
                <w:div w:id="878778635">
                  <w:marLeft w:val="0"/>
                  <w:marRight w:val="0"/>
                  <w:marTop w:val="0"/>
                  <w:marBottom w:val="0"/>
                  <w:divBdr>
                    <w:top w:val="single" w:sz="4" w:space="6" w:color="CCCCCC"/>
                    <w:left w:val="single" w:sz="4" w:space="6" w:color="CCCCCC"/>
                    <w:bottom w:val="single" w:sz="4" w:space="6" w:color="CCCCCC"/>
                    <w:right w:val="single" w:sz="4" w:space="6" w:color="CCCCCC"/>
                  </w:divBdr>
                </w:div>
              </w:divsChild>
            </w:div>
          </w:divsChild>
        </w:div>
      </w:divsChild>
    </w:div>
    <w:div w:id="1342195647">
      <w:bodyDiv w:val="1"/>
      <w:marLeft w:val="0"/>
      <w:marRight w:val="0"/>
      <w:marTop w:val="0"/>
      <w:marBottom w:val="0"/>
      <w:divBdr>
        <w:top w:val="none" w:sz="0" w:space="0" w:color="auto"/>
        <w:left w:val="none" w:sz="0" w:space="0" w:color="auto"/>
        <w:bottom w:val="none" w:sz="0" w:space="0" w:color="auto"/>
        <w:right w:val="none" w:sz="0" w:space="0" w:color="auto"/>
      </w:divBdr>
      <w:divsChild>
        <w:div w:id="626930769">
          <w:marLeft w:val="0"/>
          <w:marRight w:val="0"/>
          <w:marTop w:val="0"/>
          <w:marBottom w:val="0"/>
          <w:divBdr>
            <w:top w:val="none" w:sz="0" w:space="0" w:color="auto"/>
            <w:left w:val="none" w:sz="0" w:space="0" w:color="auto"/>
            <w:bottom w:val="none" w:sz="0" w:space="0" w:color="auto"/>
            <w:right w:val="none" w:sz="0" w:space="0" w:color="auto"/>
          </w:divBdr>
          <w:divsChild>
            <w:div w:id="1979071685">
              <w:marLeft w:val="0"/>
              <w:marRight w:val="0"/>
              <w:marTop w:val="0"/>
              <w:marBottom w:val="0"/>
              <w:divBdr>
                <w:top w:val="none" w:sz="0" w:space="0" w:color="auto"/>
                <w:left w:val="none" w:sz="0" w:space="0" w:color="auto"/>
                <w:bottom w:val="single" w:sz="4" w:space="0" w:color="E0E1DB"/>
                <w:right w:val="none" w:sz="0" w:space="0" w:color="auto"/>
              </w:divBdr>
              <w:divsChild>
                <w:div w:id="1042944436">
                  <w:marLeft w:val="0"/>
                  <w:marRight w:val="0"/>
                  <w:marTop w:val="115"/>
                  <w:marBottom w:val="58"/>
                  <w:divBdr>
                    <w:top w:val="none" w:sz="0" w:space="0" w:color="auto"/>
                    <w:left w:val="none" w:sz="0" w:space="0" w:color="auto"/>
                    <w:bottom w:val="none" w:sz="0" w:space="0" w:color="auto"/>
                    <w:right w:val="none" w:sz="0" w:space="0" w:color="auto"/>
                  </w:divBdr>
                </w:div>
                <w:div w:id="537358093">
                  <w:marLeft w:val="0"/>
                  <w:marRight w:val="0"/>
                  <w:marTop w:val="127"/>
                  <w:marBottom w:val="0"/>
                  <w:divBdr>
                    <w:top w:val="none" w:sz="0" w:space="0" w:color="auto"/>
                    <w:left w:val="none" w:sz="0" w:space="0" w:color="auto"/>
                    <w:bottom w:val="none" w:sz="0" w:space="0" w:color="auto"/>
                    <w:right w:val="none" w:sz="0" w:space="0" w:color="auto"/>
                  </w:divBdr>
                  <w:divsChild>
                    <w:div w:id="61722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08178">
              <w:marLeft w:val="0"/>
              <w:marRight w:val="0"/>
              <w:marTop w:val="58"/>
              <w:marBottom w:val="0"/>
              <w:divBdr>
                <w:top w:val="none" w:sz="0" w:space="0" w:color="auto"/>
                <w:left w:val="none" w:sz="0" w:space="0" w:color="auto"/>
                <w:bottom w:val="none" w:sz="0" w:space="0" w:color="auto"/>
                <w:right w:val="none" w:sz="0" w:space="0" w:color="auto"/>
              </w:divBdr>
              <w:divsChild>
                <w:div w:id="2005237335">
                  <w:marLeft w:val="0"/>
                  <w:marRight w:val="0"/>
                  <w:marTop w:val="0"/>
                  <w:marBottom w:val="0"/>
                  <w:divBdr>
                    <w:top w:val="none" w:sz="0" w:space="0" w:color="auto"/>
                    <w:left w:val="none" w:sz="0" w:space="0" w:color="auto"/>
                    <w:bottom w:val="none" w:sz="0" w:space="0" w:color="auto"/>
                    <w:right w:val="none" w:sz="0" w:space="0" w:color="auto"/>
                  </w:divBdr>
                </w:div>
                <w:div w:id="1951282363">
                  <w:marLeft w:val="115"/>
                  <w:marRight w:val="0"/>
                  <w:marTop w:val="0"/>
                  <w:marBottom w:val="0"/>
                  <w:divBdr>
                    <w:top w:val="none" w:sz="0" w:space="0" w:color="auto"/>
                    <w:left w:val="none" w:sz="0" w:space="0" w:color="auto"/>
                    <w:bottom w:val="none" w:sz="0" w:space="0" w:color="auto"/>
                    <w:right w:val="none" w:sz="0" w:space="0" w:color="auto"/>
                  </w:divBdr>
                </w:div>
                <w:div w:id="266933650">
                  <w:marLeft w:val="115"/>
                  <w:marRight w:val="0"/>
                  <w:marTop w:val="0"/>
                  <w:marBottom w:val="0"/>
                  <w:divBdr>
                    <w:top w:val="none" w:sz="0" w:space="0" w:color="auto"/>
                    <w:left w:val="none" w:sz="0" w:space="0" w:color="auto"/>
                    <w:bottom w:val="none" w:sz="0" w:space="0" w:color="auto"/>
                    <w:right w:val="none" w:sz="0" w:space="0" w:color="auto"/>
                  </w:divBdr>
                </w:div>
                <w:div w:id="298144998">
                  <w:marLeft w:val="115"/>
                  <w:marRight w:val="0"/>
                  <w:marTop w:val="0"/>
                  <w:marBottom w:val="0"/>
                  <w:divBdr>
                    <w:top w:val="none" w:sz="0" w:space="0" w:color="auto"/>
                    <w:left w:val="none" w:sz="0" w:space="0" w:color="auto"/>
                    <w:bottom w:val="none" w:sz="0" w:space="0" w:color="auto"/>
                    <w:right w:val="none" w:sz="0" w:space="0" w:color="auto"/>
                  </w:divBdr>
                </w:div>
                <w:div w:id="1001390191">
                  <w:marLeft w:val="0"/>
                  <w:marRight w:val="0"/>
                  <w:marTop w:val="0"/>
                  <w:marBottom w:val="0"/>
                  <w:divBdr>
                    <w:top w:val="none" w:sz="0" w:space="0" w:color="auto"/>
                    <w:left w:val="none" w:sz="0" w:space="0" w:color="auto"/>
                    <w:bottom w:val="none" w:sz="0" w:space="0" w:color="auto"/>
                    <w:right w:val="none" w:sz="0" w:space="0" w:color="auto"/>
                  </w:divBdr>
                  <w:divsChild>
                    <w:div w:id="359745846">
                      <w:marLeft w:val="115"/>
                      <w:marRight w:val="0"/>
                      <w:marTop w:val="0"/>
                      <w:marBottom w:val="0"/>
                      <w:divBdr>
                        <w:top w:val="none" w:sz="0" w:space="0" w:color="auto"/>
                        <w:left w:val="none" w:sz="0" w:space="0" w:color="auto"/>
                        <w:bottom w:val="none" w:sz="0" w:space="0" w:color="auto"/>
                        <w:right w:val="none" w:sz="0" w:space="0" w:color="auto"/>
                      </w:divBdr>
                    </w:div>
                  </w:divsChild>
                </w:div>
                <w:div w:id="903418142">
                  <w:marLeft w:val="0"/>
                  <w:marRight w:val="115"/>
                  <w:marTop w:val="0"/>
                  <w:marBottom w:val="0"/>
                  <w:divBdr>
                    <w:top w:val="none" w:sz="0" w:space="0" w:color="auto"/>
                    <w:left w:val="none" w:sz="0" w:space="0" w:color="auto"/>
                    <w:bottom w:val="none" w:sz="0" w:space="0" w:color="auto"/>
                    <w:right w:val="none" w:sz="0" w:space="0" w:color="auto"/>
                  </w:divBdr>
                </w:div>
              </w:divsChild>
            </w:div>
          </w:divsChild>
        </w:div>
        <w:div w:id="928388913">
          <w:marLeft w:val="0"/>
          <w:marRight w:val="0"/>
          <w:marTop w:val="230"/>
          <w:marBottom w:val="0"/>
          <w:divBdr>
            <w:top w:val="none" w:sz="0" w:space="0" w:color="auto"/>
            <w:left w:val="none" w:sz="0" w:space="0" w:color="auto"/>
            <w:bottom w:val="none" w:sz="0" w:space="0" w:color="auto"/>
            <w:right w:val="none" w:sz="0" w:space="0" w:color="auto"/>
          </w:divBdr>
          <w:divsChild>
            <w:div w:id="130245437">
              <w:marLeft w:val="0"/>
              <w:marRight w:val="0"/>
              <w:marTop w:val="0"/>
              <w:marBottom w:val="0"/>
              <w:divBdr>
                <w:top w:val="none" w:sz="0" w:space="0" w:color="auto"/>
                <w:left w:val="none" w:sz="0" w:space="0" w:color="auto"/>
                <w:bottom w:val="none" w:sz="0" w:space="0" w:color="auto"/>
                <w:right w:val="none" w:sz="0" w:space="0" w:color="auto"/>
              </w:divBdr>
              <w:divsChild>
                <w:div w:id="887494504">
                  <w:marLeft w:val="0"/>
                  <w:marRight w:val="0"/>
                  <w:marTop w:val="0"/>
                  <w:marBottom w:val="0"/>
                  <w:divBdr>
                    <w:top w:val="none" w:sz="0" w:space="0" w:color="auto"/>
                    <w:left w:val="none" w:sz="0" w:space="0" w:color="auto"/>
                    <w:bottom w:val="none" w:sz="0" w:space="0" w:color="auto"/>
                    <w:right w:val="none" w:sz="0" w:space="0" w:color="auto"/>
                  </w:divBdr>
                  <w:divsChild>
                    <w:div w:id="1112750087">
                      <w:marLeft w:val="0"/>
                      <w:marRight w:val="0"/>
                      <w:marTop w:val="0"/>
                      <w:marBottom w:val="0"/>
                      <w:divBdr>
                        <w:top w:val="none" w:sz="0" w:space="0" w:color="auto"/>
                        <w:left w:val="none" w:sz="0" w:space="0" w:color="auto"/>
                        <w:bottom w:val="none" w:sz="0" w:space="0" w:color="auto"/>
                        <w:right w:val="none" w:sz="0" w:space="0" w:color="auto"/>
                      </w:divBdr>
                      <w:divsChild>
                        <w:div w:id="360785968">
                          <w:marLeft w:val="0"/>
                          <w:marRight w:val="0"/>
                          <w:marTop w:val="0"/>
                          <w:marBottom w:val="0"/>
                          <w:divBdr>
                            <w:top w:val="none" w:sz="0" w:space="0" w:color="auto"/>
                            <w:left w:val="none" w:sz="0" w:space="0" w:color="auto"/>
                            <w:bottom w:val="none" w:sz="0" w:space="0" w:color="auto"/>
                            <w:right w:val="none" w:sz="0" w:space="0" w:color="auto"/>
                          </w:divBdr>
                          <w:divsChild>
                            <w:div w:id="822165507">
                              <w:marLeft w:val="0"/>
                              <w:marRight w:val="0"/>
                              <w:marTop w:val="0"/>
                              <w:marBottom w:val="0"/>
                              <w:divBdr>
                                <w:top w:val="none" w:sz="0" w:space="0" w:color="auto"/>
                                <w:left w:val="none" w:sz="0" w:space="0" w:color="auto"/>
                                <w:bottom w:val="none" w:sz="0" w:space="0" w:color="auto"/>
                                <w:right w:val="none" w:sz="0" w:space="0" w:color="auto"/>
                              </w:divBdr>
                            </w:div>
                            <w:div w:id="1008406058">
                              <w:marLeft w:val="0"/>
                              <w:marRight w:val="0"/>
                              <w:marTop w:val="0"/>
                              <w:marBottom w:val="0"/>
                              <w:divBdr>
                                <w:top w:val="none" w:sz="0" w:space="0" w:color="auto"/>
                                <w:left w:val="none" w:sz="0" w:space="0" w:color="auto"/>
                                <w:bottom w:val="none" w:sz="0" w:space="0" w:color="auto"/>
                                <w:right w:val="none" w:sz="0" w:space="0" w:color="auto"/>
                              </w:divBdr>
                            </w:div>
                            <w:div w:id="1557665843">
                              <w:marLeft w:val="0"/>
                              <w:marRight w:val="0"/>
                              <w:marTop w:val="0"/>
                              <w:marBottom w:val="0"/>
                              <w:divBdr>
                                <w:top w:val="none" w:sz="0" w:space="0" w:color="auto"/>
                                <w:left w:val="none" w:sz="0" w:space="0" w:color="auto"/>
                                <w:bottom w:val="none" w:sz="0" w:space="0" w:color="auto"/>
                                <w:right w:val="none" w:sz="0" w:space="0" w:color="auto"/>
                              </w:divBdr>
                            </w:div>
                            <w:div w:id="1909611552">
                              <w:marLeft w:val="0"/>
                              <w:marRight w:val="0"/>
                              <w:marTop w:val="0"/>
                              <w:marBottom w:val="0"/>
                              <w:divBdr>
                                <w:top w:val="none" w:sz="0" w:space="0" w:color="auto"/>
                                <w:left w:val="none" w:sz="0" w:space="0" w:color="auto"/>
                                <w:bottom w:val="none" w:sz="0" w:space="0" w:color="auto"/>
                                <w:right w:val="none" w:sz="0" w:space="0" w:color="auto"/>
                              </w:divBdr>
                            </w:div>
                            <w:div w:id="1654213240">
                              <w:marLeft w:val="0"/>
                              <w:marRight w:val="0"/>
                              <w:marTop w:val="0"/>
                              <w:marBottom w:val="0"/>
                              <w:divBdr>
                                <w:top w:val="none" w:sz="0" w:space="0" w:color="auto"/>
                                <w:left w:val="none" w:sz="0" w:space="0" w:color="auto"/>
                                <w:bottom w:val="none" w:sz="0" w:space="0" w:color="auto"/>
                                <w:right w:val="none" w:sz="0" w:space="0" w:color="auto"/>
                              </w:divBdr>
                            </w:div>
                            <w:div w:id="1807621623">
                              <w:marLeft w:val="0"/>
                              <w:marRight w:val="0"/>
                              <w:marTop w:val="0"/>
                              <w:marBottom w:val="0"/>
                              <w:divBdr>
                                <w:top w:val="none" w:sz="0" w:space="0" w:color="auto"/>
                                <w:left w:val="none" w:sz="0" w:space="0" w:color="auto"/>
                                <w:bottom w:val="none" w:sz="0" w:space="0" w:color="auto"/>
                                <w:right w:val="none" w:sz="0" w:space="0" w:color="auto"/>
                              </w:divBdr>
                            </w:div>
                            <w:div w:id="278533656">
                              <w:marLeft w:val="0"/>
                              <w:marRight w:val="0"/>
                              <w:marTop w:val="0"/>
                              <w:marBottom w:val="0"/>
                              <w:divBdr>
                                <w:top w:val="none" w:sz="0" w:space="0" w:color="auto"/>
                                <w:left w:val="none" w:sz="0" w:space="0" w:color="auto"/>
                                <w:bottom w:val="none" w:sz="0" w:space="0" w:color="auto"/>
                                <w:right w:val="none" w:sz="0" w:space="0" w:color="auto"/>
                              </w:divBdr>
                            </w:div>
                            <w:div w:id="918559177">
                              <w:marLeft w:val="0"/>
                              <w:marRight w:val="0"/>
                              <w:marTop w:val="0"/>
                              <w:marBottom w:val="0"/>
                              <w:divBdr>
                                <w:top w:val="none" w:sz="0" w:space="0" w:color="auto"/>
                                <w:left w:val="none" w:sz="0" w:space="0" w:color="auto"/>
                                <w:bottom w:val="none" w:sz="0" w:space="0" w:color="auto"/>
                                <w:right w:val="none" w:sz="0" w:space="0" w:color="auto"/>
                              </w:divBdr>
                            </w:div>
                            <w:div w:id="1329600339">
                              <w:marLeft w:val="0"/>
                              <w:marRight w:val="0"/>
                              <w:marTop w:val="0"/>
                              <w:marBottom w:val="0"/>
                              <w:divBdr>
                                <w:top w:val="none" w:sz="0" w:space="0" w:color="auto"/>
                                <w:left w:val="none" w:sz="0" w:space="0" w:color="auto"/>
                                <w:bottom w:val="none" w:sz="0" w:space="0" w:color="auto"/>
                                <w:right w:val="none" w:sz="0" w:space="0" w:color="auto"/>
                              </w:divBdr>
                            </w:div>
                            <w:div w:id="1693068821">
                              <w:marLeft w:val="0"/>
                              <w:marRight w:val="0"/>
                              <w:marTop w:val="0"/>
                              <w:marBottom w:val="0"/>
                              <w:divBdr>
                                <w:top w:val="none" w:sz="0" w:space="0" w:color="auto"/>
                                <w:left w:val="none" w:sz="0" w:space="0" w:color="auto"/>
                                <w:bottom w:val="none" w:sz="0" w:space="0" w:color="auto"/>
                                <w:right w:val="none" w:sz="0" w:space="0" w:color="auto"/>
                              </w:divBdr>
                            </w:div>
                            <w:div w:id="1907838819">
                              <w:marLeft w:val="0"/>
                              <w:marRight w:val="0"/>
                              <w:marTop w:val="0"/>
                              <w:marBottom w:val="0"/>
                              <w:divBdr>
                                <w:top w:val="none" w:sz="0" w:space="0" w:color="auto"/>
                                <w:left w:val="none" w:sz="0" w:space="0" w:color="auto"/>
                                <w:bottom w:val="none" w:sz="0" w:space="0" w:color="auto"/>
                                <w:right w:val="none" w:sz="0" w:space="0" w:color="auto"/>
                              </w:divBdr>
                            </w:div>
                            <w:div w:id="736127648">
                              <w:marLeft w:val="0"/>
                              <w:marRight w:val="0"/>
                              <w:marTop w:val="0"/>
                              <w:marBottom w:val="0"/>
                              <w:divBdr>
                                <w:top w:val="none" w:sz="0" w:space="0" w:color="auto"/>
                                <w:left w:val="none" w:sz="0" w:space="0" w:color="auto"/>
                                <w:bottom w:val="none" w:sz="0" w:space="0" w:color="auto"/>
                                <w:right w:val="none" w:sz="0" w:space="0" w:color="auto"/>
                              </w:divBdr>
                            </w:div>
                            <w:div w:id="714815372">
                              <w:marLeft w:val="0"/>
                              <w:marRight w:val="0"/>
                              <w:marTop w:val="0"/>
                              <w:marBottom w:val="0"/>
                              <w:divBdr>
                                <w:top w:val="none" w:sz="0" w:space="0" w:color="auto"/>
                                <w:left w:val="none" w:sz="0" w:space="0" w:color="auto"/>
                                <w:bottom w:val="none" w:sz="0" w:space="0" w:color="auto"/>
                                <w:right w:val="none" w:sz="0" w:space="0" w:color="auto"/>
                              </w:divBdr>
                            </w:div>
                            <w:div w:id="164050551">
                              <w:marLeft w:val="0"/>
                              <w:marRight w:val="0"/>
                              <w:marTop w:val="0"/>
                              <w:marBottom w:val="0"/>
                              <w:divBdr>
                                <w:top w:val="none" w:sz="0" w:space="0" w:color="auto"/>
                                <w:left w:val="none" w:sz="0" w:space="0" w:color="auto"/>
                                <w:bottom w:val="none" w:sz="0" w:space="0" w:color="auto"/>
                                <w:right w:val="none" w:sz="0" w:space="0" w:color="auto"/>
                              </w:divBdr>
                            </w:div>
                            <w:div w:id="2126343606">
                              <w:marLeft w:val="0"/>
                              <w:marRight w:val="0"/>
                              <w:marTop w:val="0"/>
                              <w:marBottom w:val="0"/>
                              <w:divBdr>
                                <w:top w:val="none" w:sz="0" w:space="0" w:color="auto"/>
                                <w:left w:val="none" w:sz="0" w:space="0" w:color="auto"/>
                                <w:bottom w:val="none" w:sz="0" w:space="0" w:color="auto"/>
                                <w:right w:val="none" w:sz="0" w:space="0" w:color="auto"/>
                              </w:divBdr>
                            </w:div>
                            <w:div w:id="2042322938">
                              <w:marLeft w:val="0"/>
                              <w:marRight w:val="0"/>
                              <w:marTop w:val="0"/>
                              <w:marBottom w:val="0"/>
                              <w:divBdr>
                                <w:top w:val="none" w:sz="0" w:space="0" w:color="auto"/>
                                <w:left w:val="none" w:sz="0" w:space="0" w:color="auto"/>
                                <w:bottom w:val="none" w:sz="0" w:space="0" w:color="auto"/>
                                <w:right w:val="none" w:sz="0" w:space="0" w:color="auto"/>
                              </w:divBdr>
                            </w:div>
                            <w:div w:id="733435830">
                              <w:marLeft w:val="0"/>
                              <w:marRight w:val="0"/>
                              <w:marTop w:val="0"/>
                              <w:marBottom w:val="0"/>
                              <w:divBdr>
                                <w:top w:val="none" w:sz="0" w:space="0" w:color="auto"/>
                                <w:left w:val="none" w:sz="0" w:space="0" w:color="auto"/>
                                <w:bottom w:val="none" w:sz="0" w:space="0" w:color="auto"/>
                                <w:right w:val="none" w:sz="0" w:space="0" w:color="auto"/>
                              </w:divBdr>
                            </w:div>
                            <w:div w:id="1941330807">
                              <w:marLeft w:val="0"/>
                              <w:marRight w:val="0"/>
                              <w:marTop w:val="0"/>
                              <w:marBottom w:val="0"/>
                              <w:divBdr>
                                <w:top w:val="none" w:sz="0" w:space="0" w:color="auto"/>
                                <w:left w:val="none" w:sz="0" w:space="0" w:color="auto"/>
                                <w:bottom w:val="none" w:sz="0" w:space="0" w:color="auto"/>
                                <w:right w:val="none" w:sz="0" w:space="0" w:color="auto"/>
                              </w:divBdr>
                            </w:div>
                            <w:div w:id="2029062717">
                              <w:marLeft w:val="0"/>
                              <w:marRight w:val="0"/>
                              <w:marTop w:val="0"/>
                              <w:marBottom w:val="0"/>
                              <w:divBdr>
                                <w:top w:val="none" w:sz="0" w:space="0" w:color="auto"/>
                                <w:left w:val="none" w:sz="0" w:space="0" w:color="auto"/>
                                <w:bottom w:val="none" w:sz="0" w:space="0" w:color="auto"/>
                                <w:right w:val="none" w:sz="0" w:space="0" w:color="auto"/>
                              </w:divBdr>
                            </w:div>
                            <w:div w:id="1508711094">
                              <w:marLeft w:val="0"/>
                              <w:marRight w:val="0"/>
                              <w:marTop w:val="0"/>
                              <w:marBottom w:val="0"/>
                              <w:divBdr>
                                <w:top w:val="none" w:sz="0" w:space="0" w:color="auto"/>
                                <w:left w:val="none" w:sz="0" w:space="0" w:color="auto"/>
                                <w:bottom w:val="none" w:sz="0" w:space="0" w:color="auto"/>
                                <w:right w:val="none" w:sz="0" w:space="0" w:color="auto"/>
                              </w:divBdr>
                            </w:div>
                            <w:div w:id="1304626359">
                              <w:marLeft w:val="0"/>
                              <w:marRight w:val="0"/>
                              <w:marTop w:val="0"/>
                              <w:marBottom w:val="0"/>
                              <w:divBdr>
                                <w:top w:val="none" w:sz="0" w:space="0" w:color="auto"/>
                                <w:left w:val="none" w:sz="0" w:space="0" w:color="auto"/>
                                <w:bottom w:val="none" w:sz="0" w:space="0" w:color="auto"/>
                                <w:right w:val="none" w:sz="0" w:space="0" w:color="auto"/>
                              </w:divBdr>
                            </w:div>
                            <w:div w:id="1833566661">
                              <w:marLeft w:val="0"/>
                              <w:marRight w:val="0"/>
                              <w:marTop w:val="0"/>
                              <w:marBottom w:val="0"/>
                              <w:divBdr>
                                <w:top w:val="none" w:sz="0" w:space="0" w:color="auto"/>
                                <w:left w:val="none" w:sz="0" w:space="0" w:color="auto"/>
                                <w:bottom w:val="none" w:sz="0" w:space="0" w:color="auto"/>
                                <w:right w:val="none" w:sz="0" w:space="0" w:color="auto"/>
                              </w:divBdr>
                            </w:div>
                            <w:div w:id="1865905033">
                              <w:marLeft w:val="0"/>
                              <w:marRight w:val="0"/>
                              <w:marTop w:val="0"/>
                              <w:marBottom w:val="0"/>
                              <w:divBdr>
                                <w:top w:val="none" w:sz="0" w:space="0" w:color="auto"/>
                                <w:left w:val="none" w:sz="0" w:space="0" w:color="auto"/>
                                <w:bottom w:val="none" w:sz="0" w:space="0" w:color="auto"/>
                                <w:right w:val="none" w:sz="0" w:space="0" w:color="auto"/>
                              </w:divBdr>
                            </w:div>
                            <w:div w:id="1865753114">
                              <w:marLeft w:val="0"/>
                              <w:marRight w:val="0"/>
                              <w:marTop w:val="0"/>
                              <w:marBottom w:val="0"/>
                              <w:divBdr>
                                <w:top w:val="none" w:sz="0" w:space="0" w:color="auto"/>
                                <w:left w:val="none" w:sz="0" w:space="0" w:color="auto"/>
                                <w:bottom w:val="none" w:sz="0" w:space="0" w:color="auto"/>
                                <w:right w:val="none" w:sz="0" w:space="0" w:color="auto"/>
                              </w:divBdr>
                            </w:div>
                            <w:div w:id="1331835181">
                              <w:marLeft w:val="0"/>
                              <w:marRight w:val="0"/>
                              <w:marTop w:val="0"/>
                              <w:marBottom w:val="0"/>
                              <w:divBdr>
                                <w:top w:val="none" w:sz="0" w:space="0" w:color="auto"/>
                                <w:left w:val="none" w:sz="0" w:space="0" w:color="auto"/>
                                <w:bottom w:val="none" w:sz="0" w:space="0" w:color="auto"/>
                                <w:right w:val="none" w:sz="0" w:space="0" w:color="auto"/>
                              </w:divBdr>
                            </w:div>
                            <w:div w:id="645161595">
                              <w:marLeft w:val="0"/>
                              <w:marRight w:val="0"/>
                              <w:marTop w:val="0"/>
                              <w:marBottom w:val="0"/>
                              <w:divBdr>
                                <w:top w:val="none" w:sz="0" w:space="0" w:color="auto"/>
                                <w:left w:val="none" w:sz="0" w:space="0" w:color="auto"/>
                                <w:bottom w:val="none" w:sz="0" w:space="0" w:color="auto"/>
                                <w:right w:val="none" w:sz="0" w:space="0" w:color="auto"/>
                              </w:divBdr>
                            </w:div>
                            <w:div w:id="857623938">
                              <w:marLeft w:val="0"/>
                              <w:marRight w:val="0"/>
                              <w:marTop w:val="0"/>
                              <w:marBottom w:val="0"/>
                              <w:divBdr>
                                <w:top w:val="none" w:sz="0" w:space="0" w:color="auto"/>
                                <w:left w:val="none" w:sz="0" w:space="0" w:color="auto"/>
                                <w:bottom w:val="none" w:sz="0" w:space="0" w:color="auto"/>
                                <w:right w:val="none" w:sz="0" w:space="0" w:color="auto"/>
                              </w:divBdr>
                            </w:div>
                            <w:div w:id="506333147">
                              <w:marLeft w:val="0"/>
                              <w:marRight w:val="0"/>
                              <w:marTop w:val="0"/>
                              <w:marBottom w:val="0"/>
                              <w:divBdr>
                                <w:top w:val="none" w:sz="0" w:space="0" w:color="auto"/>
                                <w:left w:val="none" w:sz="0" w:space="0" w:color="auto"/>
                                <w:bottom w:val="none" w:sz="0" w:space="0" w:color="auto"/>
                                <w:right w:val="none" w:sz="0" w:space="0" w:color="auto"/>
                              </w:divBdr>
                            </w:div>
                            <w:div w:id="1946691612">
                              <w:marLeft w:val="0"/>
                              <w:marRight w:val="0"/>
                              <w:marTop w:val="0"/>
                              <w:marBottom w:val="0"/>
                              <w:divBdr>
                                <w:top w:val="none" w:sz="0" w:space="0" w:color="auto"/>
                                <w:left w:val="none" w:sz="0" w:space="0" w:color="auto"/>
                                <w:bottom w:val="none" w:sz="0" w:space="0" w:color="auto"/>
                                <w:right w:val="none" w:sz="0" w:space="0" w:color="auto"/>
                              </w:divBdr>
                            </w:div>
                            <w:div w:id="1068264011">
                              <w:marLeft w:val="0"/>
                              <w:marRight w:val="0"/>
                              <w:marTop w:val="0"/>
                              <w:marBottom w:val="0"/>
                              <w:divBdr>
                                <w:top w:val="none" w:sz="0" w:space="0" w:color="auto"/>
                                <w:left w:val="none" w:sz="0" w:space="0" w:color="auto"/>
                                <w:bottom w:val="none" w:sz="0" w:space="0" w:color="auto"/>
                                <w:right w:val="none" w:sz="0" w:space="0" w:color="auto"/>
                              </w:divBdr>
                            </w:div>
                            <w:div w:id="1663046202">
                              <w:marLeft w:val="0"/>
                              <w:marRight w:val="0"/>
                              <w:marTop w:val="0"/>
                              <w:marBottom w:val="0"/>
                              <w:divBdr>
                                <w:top w:val="none" w:sz="0" w:space="0" w:color="auto"/>
                                <w:left w:val="none" w:sz="0" w:space="0" w:color="auto"/>
                                <w:bottom w:val="none" w:sz="0" w:space="0" w:color="auto"/>
                                <w:right w:val="none" w:sz="0" w:space="0" w:color="auto"/>
                              </w:divBdr>
                            </w:div>
                            <w:div w:id="961686481">
                              <w:marLeft w:val="0"/>
                              <w:marRight w:val="0"/>
                              <w:marTop w:val="0"/>
                              <w:marBottom w:val="0"/>
                              <w:divBdr>
                                <w:top w:val="none" w:sz="0" w:space="0" w:color="auto"/>
                                <w:left w:val="none" w:sz="0" w:space="0" w:color="auto"/>
                                <w:bottom w:val="none" w:sz="0" w:space="0" w:color="auto"/>
                                <w:right w:val="none" w:sz="0" w:space="0" w:color="auto"/>
                              </w:divBdr>
                            </w:div>
                            <w:div w:id="244384357">
                              <w:marLeft w:val="0"/>
                              <w:marRight w:val="0"/>
                              <w:marTop w:val="0"/>
                              <w:marBottom w:val="0"/>
                              <w:divBdr>
                                <w:top w:val="none" w:sz="0" w:space="0" w:color="auto"/>
                                <w:left w:val="none" w:sz="0" w:space="0" w:color="auto"/>
                                <w:bottom w:val="none" w:sz="0" w:space="0" w:color="auto"/>
                                <w:right w:val="none" w:sz="0" w:space="0" w:color="auto"/>
                              </w:divBdr>
                            </w:div>
                            <w:div w:id="1692340027">
                              <w:marLeft w:val="0"/>
                              <w:marRight w:val="0"/>
                              <w:marTop w:val="0"/>
                              <w:marBottom w:val="0"/>
                              <w:divBdr>
                                <w:top w:val="none" w:sz="0" w:space="0" w:color="auto"/>
                                <w:left w:val="none" w:sz="0" w:space="0" w:color="auto"/>
                                <w:bottom w:val="none" w:sz="0" w:space="0" w:color="auto"/>
                                <w:right w:val="none" w:sz="0" w:space="0" w:color="auto"/>
                              </w:divBdr>
                            </w:div>
                            <w:div w:id="1383551909">
                              <w:marLeft w:val="0"/>
                              <w:marRight w:val="0"/>
                              <w:marTop w:val="0"/>
                              <w:marBottom w:val="0"/>
                              <w:divBdr>
                                <w:top w:val="none" w:sz="0" w:space="0" w:color="auto"/>
                                <w:left w:val="none" w:sz="0" w:space="0" w:color="auto"/>
                                <w:bottom w:val="none" w:sz="0" w:space="0" w:color="auto"/>
                                <w:right w:val="none" w:sz="0" w:space="0" w:color="auto"/>
                              </w:divBdr>
                            </w:div>
                            <w:div w:id="1898666841">
                              <w:marLeft w:val="0"/>
                              <w:marRight w:val="0"/>
                              <w:marTop w:val="0"/>
                              <w:marBottom w:val="0"/>
                              <w:divBdr>
                                <w:top w:val="none" w:sz="0" w:space="0" w:color="auto"/>
                                <w:left w:val="none" w:sz="0" w:space="0" w:color="auto"/>
                                <w:bottom w:val="none" w:sz="0" w:space="0" w:color="auto"/>
                                <w:right w:val="none" w:sz="0" w:space="0" w:color="auto"/>
                              </w:divBdr>
                            </w:div>
                            <w:div w:id="338508953">
                              <w:marLeft w:val="0"/>
                              <w:marRight w:val="0"/>
                              <w:marTop w:val="0"/>
                              <w:marBottom w:val="0"/>
                              <w:divBdr>
                                <w:top w:val="none" w:sz="0" w:space="0" w:color="auto"/>
                                <w:left w:val="none" w:sz="0" w:space="0" w:color="auto"/>
                                <w:bottom w:val="none" w:sz="0" w:space="0" w:color="auto"/>
                                <w:right w:val="none" w:sz="0" w:space="0" w:color="auto"/>
                              </w:divBdr>
                            </w:div>
                            <w:div w:id="1639258463">
                              <w:marLeft w:val="0"/>
                              <w:marRight w:val="0"/>
                              <w:marTop w:val="0"/>
                              <w:marBottom w:val="0"/>
                              <w:divBdr>
                                <w:top w:val="none" w:sz="0" w:space="0" w:color="auto"/>
                                <w:left w:val="none" w:sz="0" w:space="0" w:color="auto"/>
                                <w:bottom w:val="none" w:sz="0" w:space="0" w:color="auto"/>
                                <w:right w:val="none" w:sz="0" w:space="0" w:color="auto"/>
                              </w:divBdr>
                            </w:div>
                            <w:div w:id="1625958948">
                              <w:marLeft w:val="0"/>
                              <w:marRight w:val="0"/>
                              <w:marTop w:val="0"/>
                              <w:marBottom w:val="0"/>
                              <w:divBdr>
                                <w:top w:val="none" w:sz="0" w:space="0" w:color="auto"/>
                                <w:left w:val="none" w:sz="0" w:space="0" w:color="auto"/>
                                <w:bottom w:val="none" w:sz="0" w:space="0" w:color="auto"/>
                                <w:right w:val="none" w:sz="0" w:space="0" w:color="auto"/>
                              </w:divBdr>
                            </w:div>
                            <w:div w:id="7410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97676">
                      <w:marLeft w:val="0"/>
                      <w:marRight w:val="0"/>
                      <w:marTop w:val="0"/>
                      <w:marBottom w:val="0"/>
                      <w:divBdr>
                        <w:top w:val="none" w:sz="0" w:space="0" w:color="auto"/>
                        <w:left w:val="none" w:sz="0" w:space="0" w:color="auto"/>
                        <w:bottom w:val="none" w:sz="0" w:space="0" w:color="auto"/>
                        <w:right w:val="none" w:sz="0" w:space="0" w:color="auto"/>
                      </w:divBdr>
                      <w:divsChild>
                        <w:div w:id="951013759">
                          <w:marLeft w:val="0"/>
                          <w:marRight w:val="0"/>
                          <w:marTop w:val="0"/>
                          <w:marBottom w:val="0"/>
                          <w:divBdr>
                            <w:top w:val="none" w:sz="0" w:space="0" w:color="auto"/>
                            <w:left w:val="none" w:sz="0" w:space="0" w:color="auto"/>
                            <w:bottom w:val="none" w:sz="0" w:space="0" w:color="auto"/>
                            <w:right w:val="none" w:sz="0" w:space="0" w:color="auto"/>
                          </w:divBdr>
                          <w:divsChild>
                            <w:div w:id="1950429033">
                              <w:marLeft w:val="0"/>
                              <w:marRight w:val="0"/>
                              <w:marTop w:val="0"/>
                              <w:marBottom w:val="0"/>
                              <w:divBdr>
                                <w:top w:val="none" w:sz="0" w:space="0" w:color="auto"/>
                                <w:left w:val="none" w:sz="0" w:space="0" w:color="auto"/>
                                <w:bottom w:val="none" w:sz="0" w:space="0" w:color="auto"/>
                                <w:right w:val="none" w:sz="0" w:space="0" w:color="auto"/>
                              </w:divBdr>
                            </w:div>
                            <w:div w:id="1874347840">
                              <w:marLeft w:val="0"/>
                              <w:marRight w:val="0"/>
                              <w:marTop w:val="0"/>
                              <w:marBottom w:val="0"/>
                              <w:divBdr>
                                <w:top w:val="none" w:sz="0" w:space="0" w:color="auto"/>
                                <w:left w:val="none" w:sz="0" w:space="0" w:color="auto"/>
                                <w:bottom w:val="none" w:sz="0" w:space="0" w:color="auto"/>
                                <w:right w:val="none" w:sz="0" w:space="0" w:color="auto"/>
                              </w:divBdr>
                            </w:div>
                            <w:div w:id="2031448124">
                              <w:marLeft w:val="0"/>
                              <w:marRight w:val="0"/>
                              <w:marTop w:val="0"/>
                              <w:marBottom w:val="0"/>
                              <w:divBdr>
                                <w:top w:val="none" w:sz="0" w:space="0" w:color="auto"/>
                                <w:left w:val="none" w:sz="0" w:space="0" w:color="auto"/>
                                <w:bottom w:val="none" w:sz="0" w:space="0" w:color="auto"/>
                                <w:right w:val="none" w:sz="0" w:space="0" w:color="auto"/>
                              </w:divBdr>
                            </w:div>
                            <w:div w:id="1578245713">
                              <w:marLeft w:val="0"/>
                              <w:marRight w:val="0"/>
                              <w:marTop w:val="0"/>
                              <w:marBottom w:val="0"/>
                              <w:divBdr>
                                <w:top w:val="none" w:sz="0" w:space="0" w:color="auto"/>
                                <w:left w:val="none" w:sz="0" w:space="0" w:color="auto"/>
                                <w:bottom w:val="none" w:sz="0" w:space="0" w:color="auto"/>
                                <w:right w:val="none" w:sz="0" w:space="0" w:color="auto"/>
                              </w:divBdr>
                            </w:div>
                            <w:div w:id="199050038">
                              <w:marLeft w:val="0"/>
                              <w:marRight w:val="0"/>
                              <w:marTop w:val="0"/>
                              <w:marBottom w:val="0"/>
                              <w:divBdr>
                                <w:top w:val="none" w:sz="0" w:space="0" w:color="auto"/>
                                <w:left w:val="none" w:sz="0" w:space="0" w:color="auto"/>
                                <w:bottom w:val="none" w:sz="0" w:space="0" w:color="auto"/>
                                <w:right w:val="none" w:sz="0" w:space="0" w:color="auto"/>
                              </w:divBdr>
                            </w:div>
                            <w:div w:id="2145611247">
                              <w:marLeft w:val="0"/>
                              <w:marRight w:val="0"/>
                              <w:marTop w:val="0"/>
                              <w:marBottom w:val="0"/>
                              <w:divBdr>
                                <w:top w:val="none" w:sz="0" w:space="0" w:color="auto"/>
                                <w:left w:val="none" w:sz="0" w:space="0" w:color="auto"/>
                                <w:bottom w:val="none" w:sz="0" w:space="0" w:color="auto"/>
                                <w:right w:val="none" w:sz="0" w:space="0" w:color="auto"/>
                              </w:divBdr>
                            </w:div>
                            <w:div w:id="356390761">
                              <w:marLeft w:val="0"/>
                              <w:marRight w:val="0"/>
                              <w:marTop w:val="0"/>
                              <w:marBottom w:val="0"/>
                              <w:divBdr>
                                <w:top w:val="none" w:sz="0" w:space="0" w:color="auto"/>
                                <w:left w:val="none" w:sz="0" w:space="0" w:color="auto"/>
                                <w:bottom w:val="none" w:sz="0" w:space="0" w:color="auto"/>
                                <w:right w:val="none" w:sz="0" w:space="0" w:color="auto"/>
                              </w:divBdr>
                            </w:div>
                            <w:div w:id="478766035">
                              <w:marLeft w:val="0"/>
                              <w:marRight w:val="0"/>
                              <w:marTop w:val="0"/>
                              <w:marBottom w:val="0"/>
                              <w:divBdr>
                                <w:top w:val="none" w:sz="0" w:space="0" w:color="auto"/>
                                <w:left w:val="none" w:sz="0" w:space="0" w:color="auto"/>
                                <w:bottom w:val="none" w:sz="0" w:space="0" w:color="auto"/>
                                <w:right w:val="none" w:sz="0" w:space="0" w:color="auto"/>
                              </w:divBdr>
                            </w:div>
                            <w:div w:id="776485300">
                              <w:marLeft w:val="0"/>
                              <w:marRight w:val="0"/>
                              <w:marTop w:val="0"/>
                              <w:marBottom w:val="0"/>
                              <w:divBdr>
                                <w:top w:val="none" w:sz="0" w:space="0" w:color="auto"/>
                                <w:left w:val="none" w:sz="0" w:space="0" w:color="auto"/>
                                <w:bottom w:val="none" w:sz="0" w:space="0" w:color="auto"/>
                                <w:right w:val="none" w:sz="0" w:space="0" w:color="auto"/>
                              </w:divBdr>
                            </w:div>
                            <w:div w:id="1060247592">
                              <w:marLeft w:val="0"/>
                              <w:marRight w:val="0"/>
                              <w:marTop w:val="0"/>
                              <w:marBottom w:val="0"/>
                              <w:divBdr>
                                <w:top w:val="none" w:sz="0" w:space="0" w:color="auto"/>
                                <w:left w:val="none" w:sz="0" w:space="0" w:color="auto"/>
                                <w:bottom w:val="none" w:sz="0" w:space="0" w:color="auto"/>
                                <w:right w:val="none" w:sz="0" w:space="0" w:color="auto"/>
                              </w:divBdr>
                            </w:div>
                            <w:div w:id="1218397611">
                              <w:marLeft w:val="0"/>
                              <w:marRight w:val="0"/>
                              <w:marTop w:val="0"/>
                              <w:marBottom w:val="0"/>
                              <w:divBdr>
                                <w:top w:val="none" w:sz="0" w:space="0" w:color="auto"/>
                                <w:left w:val="none" w:sz="0" w:space="0" w:color="auto"/>
                                <w:bottom w:val="none" w:sz="0" w:space="0" w:color="auto"/>
                                <w:right w:val="none" w:sz="0" w:space="0" w:color="auto"/>
                              </w:divBdr>
                            </w:div>
                            <w:div w:id="1157645286">
                              <w:marLeft w:val="0"/>
                              <w:marRight w:val="0"/>
                              <w:marTop w:val="0"/>
                              <w:marBottom w:val="0"/>
                              <w:divBdr>
                                <w:top w:val="none" w:sz="0" w:space="0" w:color="auto"/>
                                <w:left w:val="none" w:sz="0" w:space="0" w:color="auto"/>
                                <w:bottom w:val="none" w:sz="0" w:space="0" w:color="auto"/>
                                <w:right w:val="none" w:sz="0" w:space="0" w:color="auto"/>
                              </w:divBdr>
                            </w:div>
                            <w:div w:id="1831167471">
                              <w:marLeft w:val="0"/>
                              <w:marRight w:val="0"/>
                              <w:marTop w:val="0"/>
                              <w:marBottom w:val="0"/>
                              <w:divBdr>
                                <w:top w:val="none" w:sz="0" w:space="0" w:color="auto"/>
                                <w:left w:val="none" w:sz="0" w:space="0" w:color="auto"/>
                                <w:bottom w:val="none" w:sz="0" w:space="0" w:color="auto"/>
                                <w:right w:val="none" w:sz="0" w:space="0" w:color="auto"/>
                              </w:divBdr>
                            </w:div>
                            <w:div w:id="810440440">
                              <w:marLeft w:val="0"/>
                              <w:marRight w:val="0"/>
                              <w:marTop w:val="0"/>
                              <w:marBottom w:val="0"/>
                              <w:divBdr>
                                <w:top w:val="none" w:sz="0" w:space="0" w:color="auto"/>
                                <w:left w:val="none" w:sz="0" w:space="0" w:color="auto"/>
                                <w:bottom w:val="none" w:sz="0" w:space="0" w:color="auto"/>
                                <w:right w:val="none" w:sz="0" w:space="0" w:color="auto"/>
                              </w:divBdr>
                            </w:div>
                            <w:div w:id="227304125">
                              <w:marLeft w:val="0"/>
                              <w:marRight w:val="0"/>
                              <w:marTop w:val="0"/>
                              <w:marBottom w:val="0"/>
                              <w:divBdr>
                                <w:top w:val="none" w:sz="0" w:space="0" w:color="auto"/>
                                <w:left w:val="none" w:sz="0" w:space="0" w:color="auto"/>
                                <w:bottom w:val="none" w:sz="0" w:space="0" w:color="auto"/>
                                <w:right w:val="none" w:sz="0" w:space="0" w:color="auto"/>
                              </w:divBdr>
                            </w:div>
                            <w:div w:id="222835878">
                              <w:marLeft w:val="0"/>
                              <w:marRight w:val="0"/>
                              <w:marTop w:val="0"/>
                              <w:marBottom w:val="0"/>
                              <w:divBdr>
                                <w:top w:val="none" w:sz="0" w:space="0" w:color="auto"/>
                                <w:left w:val="none" w:sz="0" w:space="0" w:color="auto"/>
                                <w:bottom w:val="none" w:sz="0" w:space="0" w:color="auto"/>
                                <w:right w:val="none" w:sz="0" w:space="0" w:color="auto"/>
                              </w:divBdr>
                            </w:div>
                            <w:div w:id="1492868494">
                              <w:marLeft w:val="0"/>
                              <w:marRight w:val="0"/>
                              <w:marTop w:val="0"/>
                              <w:marBottom w:val="0"/>
                              <w:divBdr>
                                <w:top w:val="none" w:sz="0" w:space="0" w:color="auto"/>
                                <w:left w:val="none" w:sz="0" w:space="0" w:color="auto"/>
                                <w:bottom w:val="none" w:sz="0" w:space="0" w:color="auto"/>
                                <w:right w:val="none" w:sz="0" w:space="0" w:color="auto"/>
                              </w:divBdr>
                            </w:div>
                            <w:div w:id="1149176782">
                              <w:marLeft w:val="0"/>
                              <w:marRight w:val="0"/>
                              <w:marTop w:val="0"/>
                              <w:marBottom w:val="0"/>
                              <w:divBdr>
                                <w:top w:val="none" w:sz="0" w:space="0" w:color="auto"/>
                                <w:left w:val="none" w:sz="0" w:space="0" w:color="auto"/>
                                <w:bottom w:val="none" w:sz="0" w:space="0" w:color="auto"/>
                                <w:right w:val="none" w:sz="0" w:space="0" w:color="auto"/>
                              </w:divBdr>
                            </w:div>
                            <w:div w:id="2035417742">
                              <w:marLeft w:val="0"/>
                              <w:marRight w:val="0"/>
                              <w:marTop w:val="0"/>
                              <w:marBottom w:val="0"/>
                              <w:divBdr>
                                <w:top w:val="none" w:sz="0" w:space="0" w:color="auto"/>
                                <w:left w:val="none" w:sz="0" w:space="0" w:color="auto"/>
                                <w:bottom w:val="none" w:sz="0" w:space="0" w:color="auto"/>
                                <w:right w:val="none" w:sz="0" w:space="0" w:color="auto"/>
                              </w:divBdr>
                            </w:div>
                            <w:div w:id="44539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933132">
      <w:bodyDiv w:val="1"/>
      <w:marLeft w:val="0"/>
      <w:marRight w:val="0"/>
      <w:marTop w:val="0"/>
      <w:marBottom w:val="0"/>
      <w:divBdr>
        <w:top w:val="none" w:sz="0" w:space="0" w:color="auto"/>
        <w:left w:val="none" w:sz="0" w:space="0" w:color="auto"/>
        <w:bottom w:val="none" w:sz="0" w:space="0" w:color="auto"/>
        <w:right w:val="none" w:sz="0" w:space="0" w:color="auto"/>
      </w:divBdr>
      <w:divsChild>
        <w:div w:id="1339304870">
          <w:marLeft w:val="0"/>
          <w:marRight w:val="0"/>
          <w:marTop w:val="0"/>
          <w:marBottom w:val="0"/>
          <w:divBdr>
            <w:top w:val="none" w:sz="0" w:space="0" w:color="auto"/>
            <w:left w:val="none" w:sz="0" w:space="0" w:color="auto"/>
            <w:bottom w:val="none" w:sz="0" w:space="0" w:color="auto"/>
            <w:right w:val="none" w:sz="0" w:space="0" w:color="auto"/>
          </w:divBdr>
        </w:div>
        <w:div w:id="557938381">
          <w:marLeft w:val="0"/>
          <w:marRight w:val="0"/>
          <w:marTop w:val="0"/>
          <w:marBottom w:val="0"/>
          <w:divBdr>
            <w:top w:val="none" w:sz="0" w:space="0" w:color="auto"/>
            <w:left w:val="none" w:sz="0" w:space="0" w:color="auto"/>
            <w:bottom w:val="none" w:sz="0" w:space="0" w:color="auto"/>
            <w:right w:val="none" w:sz="0" w:space="0" w:color="auto"/>
          </w:divBdr>
        </w:div>
        <w:div w:id="1403067020">
          <w:marLeft w:val="0"/>
          <w:marRight w:val="0"/>
          <w:marTop w:val="0"/>
          <w:marBottom w:val="0"/>
          <w:divBdr>
            <w:top w:val="none" w:sz="0" w:space="0" w:color="auto"/>
            <w:left w:val="none" w:sz="0" w:space="0" w:color="auto"/>
            <w:bottom w:val="none" w:sz="0" w:space="0" w:color="auto"/>
            <w:right w:val="none" w:sz="0" w:space="0" w:color="auto"/>
          </w:divBdr>
        </w:div>
        <w:div w:id="167139394">
          <w:marLeft w:val="0"/>
          <w:marRight w:val="0"/>
          <w:marTop w:val="0"/>
          <w:marBottom w:val="0"/>
          <w:divBdr>
            <w:top w:val="none" w:sz="0" w:space="0" w:color="auto"/>
            <w:left w:val="none" w:sz="0" w:space="0" w:color="auto"/>
            <w:bottom w:val="none" w:sz="0" w:space="0" w:color="auto"/>
            <w:right w:val="none" w:sz="0" w:space="0" w:color="auto"/>
          </w:divBdr>
        </w:div>
        <w:div w:id="95759844">
          <w:marLeft w:val="0"/>
          <w:marRight w:val="0"/>
          <w:marTop w:val="0"/>
          <w:marBottom w:val="0"/>
          <w:divBdr>
            <w:top w:val="none" w:sz="0" w:space="0" w:color="auto"/>
            <w:left w:val="none" w:sz="0" w:space="0" w:color="auto"/>
            <w:bottom w:val="none" w:sz="0" w:space="0" w:color="auto"/>
            <w:right w:val="none" w:sz="0" w:space="0" w:color="auto"/>
          </w:divBdr>
        </w:div>
        <w:div w:id="301807619">
          <w:marLeft w:val="0"/>
          <w:marRight w:val="0"/>
          <w:marTop w:val="0"/>
          <w:marBottom w:val="0"/>
          <w:divBdr>
            <w:top w:val="none" w:sz="0" w:space="0" w:color="auto"/>
            <w:left w:val="none" w:sz="0" w:space="0" w:color="auto"/>
            <w:bottom w:val="none" w:sz="0" w:space="0" w:color="auto"/>
            <w:right w:val="none" w:sz="0" w:space="0" w:color="auto"/>
          </w:divBdr>
        </w:div>
        <w:div w:id="1122698339">
          <w:marLeft w:val="0"/>
          <w:marRight w:val="0"/>
          <w:marTop w:val="0"/>
          <w:marBottom w:val="0"/>
          <w:divBdr>
            <w:top w:val="none" w:sz="0" w:space="0" w:color="auto"/>
            <w:left w:val="none" w:sz="0" w:space="0" w:color="auto"/>
            <w:bottom w:val="none" w:sz="0" w:space="0" w:color="auto"/>
            <w:right w:val="none" w:sz="0" w:space="0" w:color="auto"/>
          </w:divBdr>
          <w:divsChild>
            <w:div w:id="1552842167">
              <w:marLeft w:val="0"/>
              <w:marRight w:val="0"/>
              <w:marTop w:val="0"/>
              <w:marBottom w:val="0"/>
              <w:divBdr>
                <w:top w:val="none" w:sz="0" w:space="0" w:color="auto"/>
                <w:left w:val="none" w:sz="0" w:space="0" w:color="auto"/>
                <w:bottom w:val="none" w:sz="0" w:space="0" w:color="auto"/>
                <w:right w:val="none" w:sz="0" w:space="0" w:color="auto"/>
              </w:divBdr>
            </w:div>
            <w:div w:id="37975848">
              <w:marLeft w:val="0"/>
              <w:marRight w:val="0"/>
              <w:marTop w:val="0"/>
              <w:marBottom w:val="0"/>
              <w:divBdr>
                <w:top w:val="none" w:sz="0" w:space="0" w:color="auto"/>
                <w:left w:val="none" w:sz="0" w:space="0" w:color="auto"/>
                <w:bottom w:val="none" w:sz="0" w:space="0" w:color="auto"/>
                <w:right w:val="none" w:sz="0" w:space="0" w:color="auto"/>
              </w:divBdr>
            </w:div>
            <w:div w:id="1661302918">
              <w:marLeft w:val="0"/>
              <w:marRight w:val="0"/>
              <w:marTop w:val="0"/>
              <w:marBottom w:val="0"/>
              <w:divBdr>
                <w:top w:val="none" w:sz="0" w:space="0" w:color="auto"/>
                <w:left w:val="none" w:sz="0" w:space="0" w:color="auto"/>
                <w:bottom w:val="none" w:sz="0" w:space="0" w:color="auto"/>
                <w:right w:val="none" w:sz="0" w:space="0" w:color="auto"/>
              </w:divBdr>
            </w:div>
            <w:div w:id="1403018715">
              <w:marLeft w:val="0"/>
              <w:marRight w:val="0"/>
              <w:marTop w:val="0"/>
              <w:marBottom w:val="0"/>
              <w:divBdr>
                <w:top w:val="none" w:sz="0" w:space="0" w:color="auto"/>
                <w:left w:val="none" w:sz="0" w:space="0" w:color="auto"/>
                <w:bottom w:val="none" w:sz="0" w:space="0" w:color="auto"/>
                <w:right w:val="none" w:sz="0" w:space="0" w:color="auto"/>
              </w:divBdr>
            </w:div>
            <w:div w:id="1103299941">
              <w:marLeft w:val="0"/>
              <w:marRight w:val="0"/>
              <w:marTop w:val="0"/>
              <w:marBottom w:val="0"/>
              <w:divBdr>
                <w:top w:val="none" w:sz="0" w:space="0" w:color="auto"/>
                <w:left w:val="none" w:sz="0" w:space="0" w:color="auto"/>
                <w:bottom w:val="none" w:sz="0" w:space="0" w:color="auto"/>
                <w:right w:val="none" w:sz="0" w:space="0" w:color="auto"/>
              </w:divBdr>
            </w:div>
            <w:div w:id="518735945">
              <w:marLeft w:val="0"/>
              <w:marRight w:val="0"/>
              <w:marTop w:val="0"/>
              <w:marBottom w:val="0"/>
              <w:divBdr>
                <w:top w:val="none" w:sz="0" w:space="0" w:color="auto"/>
                <w:left w:val="none" w:sz="0" w:space="0" w:color="auto"/>
                <w:bottom w:val="none" w:sz="0" w:space="0" w:color="auto"/>
                <w:right w:val="none" w:sz="0" w:space="0" w:color="auto"/>
              </w:divBdr>
              <w:divsChild>
                <w:div w:id="82603752">
                  <w:marLeft w:val="0"/>
                  <w:marRight w:val="0"/>
                  <w:marTop w:val="0"/>
                  <w:marBottom w:val="0"/>
                  <w:divBdr>
                    <w:top w:val="none" w:sz="0" w:space="0" w:color="auto"/>
                    <w:left w:val="none" w:sz="0" w:space="0" w:color="auto"/>
                    <w:bottom w:val="none" w:sz="0" w:space="0" w:color="auto"/>
                    <w:right w:val="none" w:sz="0" w:space="0" w:color="auto"/>
                  </w:divBdr>
                </w:div>
                <w:div w:id="1460370308">
                  <w:marLeft w:val="0"/>
                  <w:marRight w:val="0"/>
                  <w:marTop w:val="0"/>
                  <w:marBottom w:val="0"/>
                  <w:divBdr>
                    <w:top w:val="none" w:sz="0" w:space="0" w:color="auto"/>
                    <w:left w:val="none" w:sz="0" w:space="0" w:color="auto"/>
                    <w:bottom w:val="none" w:sz="0" w:space="0" w:color="auto"/>
                    <w:right w:val="none" w:sz="0" w:space="0" w:color="auto"/>
                  </w:divBdr>
                </w:div>
              </w:divsChild>
            </w:div>
            <w:div w:id="1112437443">
              <w:marLeft w:val="0"/>
              <w:marRight w:val="0"/>
              <w:marTop w:val="0"/>
              <w:marBottom w:val="0"/>
              <w:divBdr>
                <w:top w:val="none" w:sz="0" w:space="0" w:color="auto"/>
                <w:left w:val="none" w:sz="0" w:space="0" w:color="auto"/>
                <w:bottom w:val="none" w:sz="0" w:space="0" w:color="auto"/>
                <w:right w:val="none" w:sz="0" w:space="0" w:color="auto"/>
              </w:divBdr>
            </w:div>
            <w:div w:id="1194078022">
              <w:marLeft w:val="0"/>
              <w:marRight w:val="0"/>
              <w:marTop w:val="0"/>
              <w:marBottom w:val="0"/>
              <w:divBdr>
                <w:top w:val="none" w:sz="0" w:space="0" w:color="auto"/>
                <w:left w:val="none" w:sz="0" w:space="0" w:color="auto"/>
                <w:bottom w:val="none" w:sz="0" w:space="0" w:color="auto"/>
                <w:right w:val="none" w:sz="0" w:space="0" w:color="auto"/>
              </w:divBdr>
            </w:div>
            <w:div w:id="927466279">
              <w:marLeft w:val="0"/>
              <w:marRight w:val="0"/>
              <w:marTop w:val="0"/>
              <w:marBottom w:val="0"/>
              <w:divBdr>
                <w:top w:val="none" w:sz="0" w:space="0" w:color="auto"/>
                <w:left w:val="none" w:sz="0" w:space="0" w:color="auto"/>
                <w:bottom w:val="none" w:sz="0" w:space="0" w:color="auto"/>
                <w:right w:val="none" w:sz="0" w:space="0" w:color="auto"/>
              </w:divBdr>
            </w:div>
            <w:div w:id="1954481159">
              <w:marLeft w:val="0"/>
              <w:marRight w:val="0"/>
              <w:marTop w:val="0"/>
              <w:marBottom w:val="0"/>
              <w:divBdr>
                <w:top w:val="none" w:sz="0" w:space="0" w:color="auto"/>
                <w:left w:val="none" w:sz="0" w:space="0" w:color="auto"/>
                <w:bottom w:val="none" w:sz="0" w:space="0" w:color="auto"/>
                <w:right w:val="none" w:sz="0" w:space="0" w:color="auto"/>
              </w:divBdr>
            </w:div>
            <w:div w:id="147985678">
              <w:marLeft w:val="0"/>
              <w:marRight w:val="0"/>
              <w:marTop w:val="0"/>
              <w:marBottom w:val="0"/>
              <w:divBdr>
                <w:top w:val="none" w:sz="0" w:space="0" w:color="auto"/>
                <w:left w:val="none" w:sz="0" w:space="0" w:color="auto"/>
                <w:bottom w:val="none" w:sz="0" w:space="0" w:color="auto"/>
                <w:right w:val="none" w:sz="0" w:space="0" w:color="auto"/>
              </w:divBdr>
            </w:div>
            <w:div w:id="1003241142">
              <w:marLeft w:val="0"/>
              <w:marRight w:val="0"/>
              <w:marTop w:val="0"/>
              <w:marBottom w:val="0"/>
              <w:divBdr>
                <w:top w:val="none" w:sz="0" w:space="0" w:color="auto"/>
                <w:left w:val="none" w:sz="0" w:space="0" w:color="auto"/>
                <w:bottom w:val="none" w:sz="0" w:space="0" w:color="auto"/>
                <w:right w:val="none" w:sz="0" w:space="0" w:color="auto"/>
              </w:divBdr>
            </w:div>
            <w:div w:id="1788769975">
              <w:marLeft w:val="0"/>
              <w:marRight w:val="0"/>
              <w:marTop w:val="0"/>
              <w:marBottom w:val="0"/>
              <w:divBdr>
                <w:top w:val="none" w:sz="0" w:space="0" w:color="auto"/>
                <w:left w:val="none" w:sz="0" w:space="0" w:color="auto"/>
                <w:bottom w:val="none" w:sz="0" w:space="0" w:color="auto"/>
                <w:right w:val="none" w:sz="0" w:space="0" w:color="auto"/>
              </w:divBdr>
            </w:div>
            <w:div w:id="81991497">
              <w:marLeft w:val="0"/>
              <w:marRight w:val="0"/>
              <w:marTop w:val="0"/>
              <w:marBottom w:val="0"/>
              <w:divBdr>
                <w:top w:val="none" w:sz="0" w:space="0" w:color="auto"/>
                <w:left w:val="none" w:sz="0" w:space="0" w:color="auto"/>
                <w:bottom w:val="none" w:sz="0" w:space="0" w:color="auto"/>
                <w:right w:val="none" w:sz="0" w:space="0" w:color="auto"/>
              </w:divBdr>
            </w:div>
            <w:div w:id="1643005211">
              <w:marLeft w:val="0"/>
              <w:marRight w:val="0"/>
              <w:marTop w:val="0"/>
              <w:marBottom w:val="0"/>
              <w:divBdr>
                <w:top w:val="none" w:sz="0" w:space="0" w:color="auto"/>
                <w:left w:val="none" w:sz="0" w:space="0" w:color="auto"/>
                <w:bottom w:val="none" w:sz="0" w:space="0" w:color="auto"/>
                <w:right w:val="none" w:sz="0" w:space="0" w:color="auto"/>
              </w:divBdr>
            </w:div>
            <w:div w:id="1081441973">
              <w:marLeft w:val="0"/>
              <w:marRight w:val="0"/>
              <w:marTop w:val="0"/>
              <w:marBottom w:val="0"/>
              <w:divBdr>
                <w:top w:val="none" w:sz="0" w:space="0" w:color="auto"/>
                <w:left w:val="none" w:sz="0" w:space="0" w:color="auto"/>
                <w:bottom w:val="none" w:sz="0" w:space="0" w:color="auto"/>
                <w:right w:val="none" w:sz="0" w:space="0" w:color="auto"/>
              </w:divBdr>
            </w:div>
            <w:div w:id="239099871">
              <w:marLeft w:val="0"/>
              <w:marRight w:val="0"/>
              <w:marTop w:val="0"/>
              <w:marBottom w:val="0"/>
              <w:divBdr>
                <w:top w:val="none" w:sz="0" w:space="0" w:color="auto"/>
                <w:left w:val="none" w:sz="0" w:space="0" w:color="auto"/>
                <w:bottom w:val="none" w:sz="0" w:space="0" w:color="auto"/>
                <w:right w:val="none" w:sz="0" w:space="0" w:color="auto"/>
              </w:divBdr>
            </w:div>
            <w:div w:id="346448705">
              <w:marLeft w:val="0"/>
              <w:marRight w:val="0"/>
              <w:marTop w:val="0"/>
              <w:marBottom w:val="0"/>
              <w:divBdr>
                <w:top w:val="none" w:sz="0" w:space="0" w:color="auto"/>
                <w:left w:val="none" w:sz="0" w:space="0" w:color="auto"/>
                <w:bottom w:val="none" w:sz="0" w:space="0" w:color="auto"/>
                <w:right w:val="none" w:sz="0" w:space="0" w:color="auto"/>
              </w:divBdr>
            </w:div>
            <w:div w:id="1221094562">
              <w:marLeft w:val="0"/>
              <w:marRight w:val="0"/>
              <w:marTop w:val="0"/>
              <w:marBottom w:val="0"/>
              <w:divBdr>
                <w:top w:val="none" w:sz="0" w:space="0" w:color="auto"/>
                <w:left w:val="none" w:sz="0" w:space="0" w:color="auto"/>
                <w:bottom w:val="none" w:sz="0" w:space="0" w:color="auto"/>
                <w:right w:val="none" w:sz="0" w:space="0" w:color="auto"/>
              </w:divBdr>
            </w:div>
            <w:div w:id="817261330">
              <w:marLeft w:val="0"/>
              <w:marRight w:val="0"/>
              <w:marTop w:val="0"/>
              <w:marBottom w:val="0"/>
              <w:divBdr>
                <w:top w:val="none" w:sz="0" w:space="0" w:color="auto"/>
                <w:left w:val="none" w:sz="0" w:space="0" w:color="auto"/>
                <w:bottom w:val="none" w:sz="0" w:space="0" w:color="auto"/>
                <w:right w:val="none" w:sz="0" w:space="0" w:color="auto"/>
              </w:divBdr>
            </w:div>
            <w:div w:id="1009067474">
              <w:marLeft w:val="0"/>
              <w:marRight w:val="0"/>
              <w:marTop w:val="0"/>
              <w:marBottom w:val="0"/>
              <w:divBdr>
                <w:top w:val="none" w:sz="0" w:space="0" w:color="auto"/>
                <w:left w:val="none" w:sz="0" w:space="0" w:color="auto"/>
                <w:bottom w:val="none" w:sz="0" w:space="0" w:color="auto"/>
                <w:right w:val="none" w:sz="0" w:space="0" w:color="auto"/>
              </w:divBdr>
            </w:div>
            <w:div w:id="1908615329">
              <w:marLeft w:val="0"/>
              <w:marRight w:val="0"/>
              <w:marTop w:val="0"/>
              <w:marBottom w:val="0"/>
              <w:divBdr>
                <w:top w:val="none" w:sz="0" w:space="0" w:color="auto"/>
                <w:left w:val="none" w:sz="0" w:space="0" w:color="auto"/>
                <w:bottom w:val="none" w:sz="0" w:space="0" w:color="auto"/>
                <w:right w:val="none" w:sz="0" w:space="0" w:color="auto"/>
              </w:divBdr>
            </w:div>
            <w:div w:id="1032726420">
              <w:marLeft w:val="0"/>
              <w:marRight w:val="0"/>
              <w:marTop w:val="0"/>
              <w:marBottom w:val="0"/>
              <w:divBdr>
                <w:top w:val="none" w:sz="0" w:space="0" w:color="auto"/>
                <w:left w:val="none" w:sz="0" w:space="0" w:color="auto"/>
                <w:bottom w:val="none" w:sz="0" w:space="0" w:color="auto"/>
                <w:right w:val="none" w:sz="0" w:space="0" w:color="auto"/>
              </w:divBdr>
            </w:div>
            <w:div w:id="1833989043">
              <w:marLeft w:val="0"/>
              <w:marRight w:val="0"/>
              <w:marTop w:val="0"/>
              <w:marBottom w:val="0"/>
              <w:divBdr>
                <w:top w:val="none" w:sz="0" w:space="0" w:color="auto"/>
                <w:left w:val="none" w:sz="0" w:space="0" w:color="auto"/>
                <w:bottom w:val="none" w:sz="0" w:space="0" w:color="auto"/>
                <w:right w:val="none" w:sz="0" w:space="0" w:color="auto"/>
              </w:divBdr>
            </w:div>
            <w:div w:id="1147435696">
              <w:marLeft w:val="0"/>
              <w:marRight w:val="0"/>
              <w:marTop w:val="0"/>
              <w:marBottom w:val="0"/>
              <w:divBdr>
                <w:top w:val="none" w:sz="0" w:space="0" w:color="auto"/>
                <w:left w:val="none" w:sz="0" w:space="0" w:color="auto"/>
                <w:bottom w:val="none" w:sz="0" w:space="0" w:color="auto"/>
                <w:right w:val="none" w:sz="0" w:space="0" w:color="auto"/>
              </w:divBdr>
            </w:div>
            <w:div w:id="1345087259">
              <w:marLeft w:val="0"/>
              <w:marRight w:val="0"/>
              <w:marTop w:val="0"/>
              <w:marBottom w:val="0"/>
              <w:divBdr>
                <w:top w:val="none" w:sz="0" w:space="0" w:color="auto"/>
                <w:left w:val="none" w:sz="0" w:space="0" w:color="auto"/>
                <w:bottom w:val="none" w:sz="0" w:space="0" w:color="auto"/>
                <w:right w:val="none" w:sz="0" w:space="0" w:color="auto"/>
              </w:divBdr>
            </w:div>
            <w:div w:id="254244180">
              <w:marLeft w:val="0"/>
              <w:marRight w:val="0"/>
              <w:marTop w:val="0"/>
              <w:marBottom w:val="0"/>
              <w:divBdr>
                <w:top w:val="none" w:sz="0" w:space="0" w:color="auto"/>
                <w:left w:val="none" w:sz="0" w:space="0" w:color="auto"/>
                <w:bottom w:val="none" w:sz="0" w:space="0" w:color="auto"/>
                <w:right w:val="none" w:sz="0" w:space="0" w:color="auto"/>
              </w:divBdr>
            </w:div>
            <w:div w:id="959536672">
              <w:marLeft w:val="0"/>
              <w:marRight w:val="0"/>
              <w:marTop w:val="0"/>
              <w:marBottom w:val="0"/>
              <w:divBdr>
                <w:top w:val="none" w:sz="0" w:space="0" w:color="auto"/>
                <w:left w:val="none" w:sz="0" w:space="0" w:color="auto"/>
                <w:bottom w:val="none" w:sz="0" w:space="0" w:color="auto"/>
                <w:right w:val="none" w:sz="0" w:space="0" w:color="auto"/>
              </w:divBdr>
            </w:div>
            <w:div w:id="56972984">
              <w:marLeft w:val="0"/>
              <w:marRight w:val="0"/>
              <w:marTop w:val="0"/>
              <w:marBottom w:val="0"/>
              <w:divBdr>
                <w:top w:val="none" w:sz="0" w:space="0" w:color="auto"/>
                <w:left w:val="none" w:sz="0" w:space="0" w:color="auto"/>
                <w:bottom w:val="none" w:sz="0" w:space="0" w:color="auto"/>
                <w:right w:val="none" w:sz="0" w:space="0" w:color="auto"/>
              </w:divBdr>
            </w:div>
            <w:div w:id="1883328054">
              <w:marLeft w:val="0"/>
              <w:marRight w:val="0"/>
              <w:marTop w:val="0"/>
              <w:marBottom w:val="0"/>
              <w:divBdr>
                <w:top w:val="none" w:sz="0" w:space="0" w:color="auto"/>
                <w:left w:val="none" w:sz="0" w:space="0" w:color="auto"/>
                <w:bottom w:val="none" w:sz="0" w:space="0" w:color="auto"/>
                <w:right w:val="none" w:sz="0" w:space="0" w:color="auto"/>
              </w:divBdr>
            </w:div>
            <w:div w:id="2066441692">
              <w:marLeft w:val="0"/>
              <w:marRight w:val="0"/>
              <w:marTop w:val="0"/>
              <w:marBottom w:val="0"/>
              <w:divBdr>
                <w:top w:val="none" w:sz="0" w:space="0" w:color="auto"/>
                <w:left w:val="none" w:sz="0" w:space="0" w:color="auto"/>
                <w:bottom w:val="none" w:sz="0" w:space="0" w:color="auto"/>
                <w:right w:val="none" w:sz="0" w:space="0" w:color="auto"/>
              </w:divBdr>
            </w:div>
            <w:div w:id="1625962902">
              <w:marLeft w:val="0"/>
              <w:marRight w:val="0"/>
              <w:marTop w:val="0"/>
              <w:marBottom w:val="0"/>
              <w:divBdr>
                <w:top w:val="none" w:sz="0" w:space="0" w:color="auto"/>
                <w:left w:val="none" w:sz="0" w:space="0" w:color="auto"/>
                <w:bottom w:val="none" w:sz="0" w:space="0" w:color="auto"/>
                <w:right w:val="none" w:sz="0" w:space="0" w:color="auto"/>
              </w:divBdr>
            </w:div>
            <w:div w:id="1356925000">
              <w:marLeft w:val="0"/>
              <w:marRight w:val="0"/>
              <w:marTop w:val="0"/>
              <w:marBottom w:val="0"/>
              <w:divBdr>
                <w:top w:val="none" w:sz="0" w:space="0" w:color="auto"/>
                <w:left w:val="none" w:sz="0" w:space="0" w:color="auto"/>
                <w:bottom w:val="none" w:sz="0" w:space="0" w:color="auto"/>
                <w:right w:val="none" w:sz="0" w:space="0" w:color="auto"/>
              </w:divBdr>
            </w:div>
            <w:div w:id="1045372985">
              <w:marLeft w:val="0"/>
              <w:marRight w:val="0"/>
              <w:marTop w:val="0"/>
              <w:marBottom w:val="0"/>
              <w:divBdr>
                <w:top w:val="none" w:sz="0" w:space="0" w:color="auto"/>
                <w:left w:val="none" w:sz="0" w:space="0" w:color="auto"/>
                <w:bottom w:val="none" w:sz="0" w:space="0" w:color="auto"/>
                <w:right w:val="none" w:sz="0" w:space="0" w:color="auto"/>
              </w:divBdr>
            </w:div>
            <w:div w:id="1001810225">
              <w:marLeft w:val="0"/>
              <w:marRight w:val="0"/>
              <w:marTop w:val="0"/>
              <w:marBottom w:val="0"/>
              <w:divBdr>
                <w:top w:val="none" w:sz="0" w:space="0" w:color="auto"/>
                <w:left w:val="none" w:sz="0" w:space="0" w:color="auto"/>
                <w:bottom w:val="none" w:sz="0" w:space="0" w:color="auto"/>
                <w:right w:val="none" w:sz="0" w:space="0" w:color="auto"/>
              </w:divBdr>
            </w:div>
            <w:div w:id="720010640">
              <w:marLeft w:val="0"/>
              <w:marRight w:val="0"/>
              <w:marTop w:val="0"/>
              <w:marBottom w:val="0"/>
              <w:divBdr>
                <w:top w:val="none" w:sz="0" w:space="0" w:color="auto"/>
                <w:left w:val="none" w:sz="0" w:space="0" w:color="auto"/>
                <w:bottom w:val="none" w:sz="0" w:space="0" w:color="auto"/>
                <w:right w:val="none" w:sz="0" w:space="0" w:color="auto"/>
              </w:divBdr>
            </w:div>
            <w:div w:id="767896437">
              <w:marLeft w:val="0"/>
              <w:marRight w:val="0"/>
              <w:marTop w:val="0"/>
              <w:marBottom w:val="0"/>
              <w:divBdr>
                <w:top w:val="none" w:sz="0" w:space="0" w:color="auto"/>
                <w:left w:val="none" w:sz="0" w:space="0" w:color="auto"/>
                <w:bottom w:val="none" w:sz="0" w:space="0" w:color="auto"/>
                <w:right w:val="none" w:sz="0" w:space="0" w:color="auto"/>
              </w:divBdr>
            </w:div>
            <w:div w:id="1223713917">
              <w:marLeft w:val="0"/>
              <w:marRight w:val="0"/>
              <w:marTop w:val="0"/>
              <w:marBottom w:val="0"/>
              <w:divBdr>
                <w:top w:val="none" w:sz="0" w:space="0" w:color="auto"/>
                <w:left w:val="none" w:sz="0" w:space="0" w:color="auto"/>
                <w:bottom w:val="none" w:sz="0" w:space="0" w:color="auto"/>
                <w:right w:val="none" w:sz="0" w:space="0" w:color="auto"/>
              </w:divBdr>
            </w:div>
            <w:div w:id="590510445">
              <w:marLeft w:val="0"/>
              <w:marRight w:val="0"/>
              <w:marTop w:val="0"/>
              <w:marBottom w:val="0"/>
              <w:divBdr>
                <w:top w:val="none" w:sz="0" w:space="0" w:color="auto"/>
                <w:left w:val="none" w:sz="0" w:space="0" w:color="auto"/>
                <w:bottom w:val="none" w:sz="0" w:space="0" w:color="auto"/>
                <w:right w:val="none" w:sz="0" w:space="0" w:color="auto"/>
              </w:divBdr>
            </w:div>
            <w:div w:id="1856574141">
              <w:marLeft w:val="0"/>
              <w:marRight w:val="0"/>
              <w:marTop w:val="0"/>
              <w:marBottom w:val="0"/>
              <w:divBdr>
                <w:top w:val="none" w:sz="0" w:space="0" w:color="auto"/>
                <w:left w:val="none" w:sz="0" w:space="0" w:color="auto"/>
                <w:bottom w:val="none" w:sz="0" w:space="0" w:color="auto"/>
                <w:right w:val="none" w:sz="0" w:space="0" w:color="auto"/>
              </w:divBdr>
            </w:div>
            <w:div w:id="1708412992">
              <w:marLeft w:val="0"/>
              <w:marRight w:val="0"/>
              <w:marTop w:val="0"/>
              <w:marBottom w:val="0"/>
              <w:divBdr>
                <w:top w:val="none" w:sz="0" w:space="0" w:color="auto"/>
                <w:left w:val="none" w:sz="0" w:space="0" w:color="auto"/>
                <w:bottom w:val="none" w:sz="0" w:space="0" w:color="auto"/>
                <w:right w:val="none" w:sz="0" w:space="0" w:color="auto"/>
              </w:divBdr>
            </w:div>
            <w:div w:id="1585802536">
              <w:marLeft w:val="0"/>
              <w:marRight w:val="0"/>
              <w:marTop w:val="0"/>
              <w:marBottom w:val="0"/>
              <w:divBdr>
                <w:top w:val="none" w:sz="0" w:space="0" w:color="auto"/>
                <w:left w:val="none" w:sz="0" w:space="0" w:color="auto"/>
                <w:bottom w:val="none" w:sz="0" w:space="0" w:color="auto"/>
                <w:right w:val="none" w:sz="0" w:space="0" w:color="auto"/>
              </w:divBdr>
              <w:divsChild>
                <w:div w:id="1032997515">
                  <w:marLeft w:val="0"/>
                  <w:marRight w:val="0"/>
                  <w:marTop w:val="0"/>
                  <w:marBottom w:val="0"/>
                  <w:divBdr>
                    <w:top w:val="none" w:sz="0" w:space="0" w:color="auto"/>
                    <w:left w:val="none" w:sz="0" w:space="0" w:color="auto"/>
                    <w:bottom w:val="none" w:sz="0" w:space="0" w:color="auto"/>
                    <w:right w:val="none" w:sz="0" w:space="0" w:color="auto"/>
                  </w:divBdr>
                </w:div>
                <w:div w:id="159855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94964">
      <w:bodyDiv w:val="1"/>
      <w:marLeft w:val="0"/>
      <w:marRight w:val="0"/>
      <w:marTop w:val="0"/>
      <w:marBottom w:val="0"/>
      <w:divBdr>
        <w:top w:val="none" w:sz="0" w:space="0" w:color="auto"/>
        <w:left w:val="none" w:sz="0" w:space="0" w:color="auto"/>
        <w:bottom w:val="none" w:sz="0" w:space="0" w:color="auto"/>
        <w:right w:val="none" w:sz="0" w:space="0" w:color="auto"/>
      </w:divBdr>
      <w:divsChild>
        <w:div w:id="221989150">
          <w:marLeft w:val="0"/>
          <w:marRight w:val="0"/>
          <w:marTop w:val="0"/>
          <w:marBottom w:val="0"/>
          <w:divBdr>
            <w:top w:val="none" w:sz="0" w:space="0" w:color="auto"/>
            <w:left w:val="none" w:sz="0" w:space="0" w:color="auto"/>
            <w:bottom w:val="none" w:sz="0" w:space="0" w:color="auto"/>
            <w:right w:val="none" w:sz="0" w:space="0" w:color="auto"/>
          </w:divBdr>
          <w:divsChild>
            <w:div w:id="531650892">
              <w:marLeft w:val="0"/>
              <w:marRight w:val="0"/>
              <w:marTop w:val="0"/>
              <w:marBottom w:val="0"/>
              <w:divBdr>
                <w:top w:val="none" w:sz="0" w:space="0" w:color="auto"/>
                <w:left w:val="none" w:sz="0" w:space="0" w:color="auto"/>
                <w:bottom w:val="single" w:sz="4" w:space="0" w:color="E0E1DB"/>
                <w:right w:val="none" w:sz="0" w:space="0" w:color="auto"/>
              </w:divBdr>
              <w:divsChild>
                <w:div w:id="209853516">
                  <w:marLeft w:val="0"/>
                  <w:marRight w:val="0"/>
                  <w:marTop w:val="115"/>
                  <w:marBottom w:val="58"/>
                  <w:divBdr>
                    <w:top w:val="none" w:sz="0" w:space="0" w:color="auto"/>
                    <w:left w:val="none" w:sz="0" w:space="0" w:color="auto"/>
                    <w:bottom w:val="none" w:sz="0" w:space="0" w:color="auto"/>
                    <w:right w:val="none" w:sz="0" w:space="0" w:color="auto"/>
                  </w:divBdr>
                </w:div>
                <w:div w:id="2103721098">
                  <w:marLeft w:val="0"/>
                  <w:marRight w:val="0"/>
                  <w:marTop w:val="127"/>
                  <w:marBottom w:val="0"/>
                  <w:divBdr>
                    <w:top w:val="none" w:sz="0" w:space="0" w:color="auto"/>
                    <w:left w:val="none" w:sz="0" w:space="0" w:color="auto"/>
                    <w:bottom w:val="none" w:sz="0" w:space="0" w:color="auto"/>
                    <w:right w:val="none" w:sz="0" w:space="0" w:color="auto"/>
                  </w:divBdr>
                  <w:divsChild>
                    <w:div w:id="37651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906588">
              <w:marLeft w:val="0"/>
              <w:marRight w:val="0"/>
              <w:marTop w:val="58"/>
              <w:marBottom w:val="0"/>
              <w:divBdr>
                <w:top w:val="none" w:sz="0" w:space="0" w:color="auto"/>
                <w:left w:val="none" w:sz="0" w:space="0" w:color="auto"/>
                <w:bottom w:val="none" w:sz="0" w:space="0" w:color="auto"/>
                <w:right w:val="none" w:sz="0" w:space="0" w:color="auto"/>
              </w:divBdr>
              <w:divsChild>
                <w:div w:id="1842963479">
                  <w:marLeft w:val="0"/>
                  <w:marRight w:val="0"/>
                  <w:marTop w:val="0"/>
                  <w:marBottom w:val="0"/>
                  <w:divBdr>
                    <w:top w:val="none" w:sz="0" w:space="0" w:color="auto"/>
                    <w:left w:val="none" w:sz="0" w:space="0" w:color="auto"/>
                    <w:bottom w:val="none" w:sz="0" w:space="0" w:color="auto"/>
                    <w:right w:val="none" w:sz="0" w:space="0" w:color="auto"/>
                  </w:divBdr>
                </w:div>
                <w:div w:id="1535270795">
                  <w:marLeft w:val="115"/>
                  <w:marRight w:val="0"/>
                  <w:marTop w:val="0"/>
                  <w:marBottom w:val="0"/>
                  <w:divBdr>
                    <w:top w:val="none" w:sz="0" w:space="0" w:color="auto"/>
                    <w:left w:val="none" w:sz="0" w:space="0" w:color="auto"/>
                    <w:bottom w:val="none" w:sz="0" w:space="0" w:color="auto"/>
                    <w:right w:val="none" w:sz="0" w:space="0" w:color="auto"/>
                  </w:divBdr>
                </w:div>
                <w:div w:id="2078941900">
                  <w:marLeft w:val="115"/>
                  <w:marRight w:val="0"/>
                  <w:marTop w:val="0"/>
                  <w:marBottom w:val="0"/>
                  <w:divBdr>
                    <w:top w:val="none" w:sz="0" w:space="0" w:color="auto"/>
                    <w:left w:val="none" w:sz="0" w:space="0" w:color="auto"/>
                    <w:bottom w:val="none" w:sz="0" w:space="0" w:color="auto"/>
                    <w:right w:val="none" w:sz="0" w:space="0" w:color="auto"/>
                  </w:divBdr>
                </w:div>
                <w:div w:id="247888234">
                  <w:marLeft w:val="115"/>
                  <w:marRight w:val="0"/>
                  <w:marTop w:val="0"/>
                  <w:marBottom w:val="0"/>
                  <w:divBdr>
                    <w:top w:val="none" w:sz="0" w:space="0" w:color="auto"/>
                    <w:left w:val="none" w:sz="0" w:space="0" w:color="auto"/>
                    <w:bottom w:val="none" w:sz="0" w:space="0" w:color="auto"/>
                    <w:right w:val="none" w:sz="0" w:space="0" w:color="auto"/>
                  </w:divBdr>
                </w:div>
                <w:div w:id="1733507559">
                  <w:marLeft w:val="0"/>
                  <w:marRight w:val="0"/>
                  <w:marTop w:val="0"/>
                  <w:marBottom w:val="0"/>
                  <w:divBdr>
                    <w:top w:val="none" w:sz="0" w:space="0" w:color="auto"/>
                    <w:left w:val="none" w:sz="0" w:space="0" w:color="auto"/>
                    <w:bottom w:val="none" w:sz="0" w:space="0" w:color="auto"/>
                    <w:right w:val="none" w:sz="0" w:space="0" w:color="auto"/>
                  </w:divBdr>
                  <w:divsChild>
                    <w:div w:id="333534557">
                      <w:marLeft w:val="115"/>
                      <w:marRight w:val="0"/>
                      <w:marTop w:val="0"/>
                      <w:marBottom w:val="0"/>
                      <w:divBdr>
                        <w:top w:val="none" w:sz="0" w:space="0" w:color="auto"/>
                        <w:left w:val="none" w:sz="0" w:space="0" w:color="auto"/>
                        <w:bottom w:val="none" w:sz="0" w:space="0" w:color="auto"/>
                        <w:right w:val="none" w:sz="0" w:space="0" w:color="auto"/>
                      </w:divBdr>
                    </w:div>
                  </w:divsChild>
                </w:div>
                <w:div w:id="1501694540">
                  <w:marLeft w:val="0"/>
                  <w:marRight w:val="115"/>
                  <w:marTop w:val="0"/>
                  <w:marBottom w:val="0"/>
                  <w:divBdr>
                    <w:top w:val="none" w:sz="0" w:space="0" w:color="auto"/>
                    <w:left w:val="none" w:sz="0" w:space="0" w:color="auto"/>
                    <w:bottom w:val="none" w:sz="0" w:space="0" w:color="auto"/>
                    <w:right w:val="none" w:sz="0" w:space="0" w:color="auto"/>
                  </w:divBdr>
                </w:div>
              </w:divsChild>
            </w:div>
          </w:divsChild>
        </w:div>
        <w:div w:id="94786291">
          <w:marLeft w:val="0"/>
          <w:marRight w:val="0"/>
          <w:marTop w:val="230"/>
          <w:marBottom w:val="0"/>
          <w:divBdr>
            <w:top w:val="none" w:sz="0" w:space="0" w:color="auto"/>
            <w:left w:val="none" w:sz="0" w:space="0" w:color="auto"/>
            <w:bottom w:val="none" w:sz="0" w:space="0" w:color="auto"/>
            <w:right w:val="none" w:sz="0" w:space="0" w:color="auto"/>
          </w:divBdr>
          <w:divsChild>
            <w:div w:id="666589234">
              <w:marLeft w:val="0"/>
              <w:marRight w:val="0"/>
              <w:marTop w:val="0"/>
              <w:marBottom w:val="0"/>
              <w:divBdr>
                <w:top w:val="none" w:sz="0" w:space="0" w:color="auto"/>
                <w:left w:val="none" w:sz="0" w:space="0" w:color="auto"/>
                <w:bottom w:val="none" w:sz="0" w:space="0" w:color="auto"/>
                <w:right w:val="none" w:sz="0" w:space="0" w:color="auto"/>
              </w:divBdr>
              <w:divsChild>
                <w:div w:id="63664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061997">
      <w:bodyDiv w:val="1"/>
      <w:marLeft w:val="0"/>
      <w:marRight w:val="0"/>
      <w:marTop w:val="0"/>
      <w:marBottom w:val="0"/>
      <w:divBdr>
        <w:top w:val="none" w:sz="0" w:space="0" w:color="auto"/>
        <w:left w:val="none" w:sz="0" w:space="0" w:color="auto"/>
        <w:bottom w:val="none" w:sz="0" w:space="0" w:color="auto"/>
        <w:right w:val="none" w:sz="0" w:space="0" w:color="auto"/>
      </w:divBdr>
      <w:divsChild>
        <w:div w:id="1396466740">
          <w:marLeft w:val="0"/>
          <w:marRight w:val="0"/>
          <w:marTop w:val="0"/>
          <w:marBottom w:val="0"/>
          <w:divBdr>
            <w:top w:val="none" w:sz="0" w:space="0" w:color="auto"/>
            <w:left w:val="none" w:sz="0" w:space="0" w:color="auto"/>
            <w:bottom w:val="dashed" w:sz="6" w:space="4" w:color="D8D8D8"/>
            <w:right w:val="none" w:sz="0" w:space="0" w:color="auto"/>
          </w:divBdr>
          <w:divsChild>
            <w:div w:id="18708092">
              <w:marLeft w:val="0"/>
              <w:marRight w:val="0"/>
              <w:marTop w:val="0"/>
              <w:marBottom w:val="0"/>
              <w:divBdr>
                <w:top w:val="none" w:sz="0" w:space="0" w:color="auto"/>
                <w:left w:val="none" w:sz="0" w:space="0" w:color="auto"/>
                <w:bottom w:val="none" w:sz="0" w:space="0" w:color="auto"/>
                <w:right w:val="none" w:sz="0" w:space="0" w:color="auto"/>
              </w:divBdr>
            </w:div>
            <w:div w:id="1322655718">
              <w:marLeft w:val="150"/>
              <w:marRight w:val="0"/>
              <w:marTop w:val="0"/>
              <w:marBottom w:val="0"/>
              <w:divBdr>
                <w:top w:val="none" w:sz="0" w:space="0" w:color="auto"/>
                <w:left w:val="none" w:sz="0" w:space="0" w:color="auto"/>
                <w:bottom w:val="none" w:sz="0" w:space="0" w:color="auto"/>
                <w:right w:val="none" w:sz="0" w:space="0" w:color="auto"/>
              </w:divBdr>
              <w:divsChild>
                <w:div w:id="773400030">
                  <w:marLeft w:val="0"/>
                  <w:marRight w:val="0"/>
                  <w:marTop w:val="0"/>
                  <w:marBottom w:val="0"/>
                  <w:divBdr>
                    <w:top w:val="none" w:sz="0" w:space="0" w:color="auto"/>
                    <w:left w:val="none" w:sz="0" w:space="0" w:color="auto"/>
                    <w:bottom w:val="none" w:sz="0" w:space="0" w:color="auto"/>
                    <w:right w:val="none" w:sz="0" w:space="0" w:color="auto"/>
                  </w:divBdr>
                </w:div>
              </w:divsChild>
            </w:div>
            <w:div w:id="1261255806">
              <w:marLeft w:val="0"/>
              <w:marRight w:val="0"/>
              <w:marTop w:val="0"/>
              <w:marBottom w:val="0"/>
              <w:divBdr>
                <w:top w:val="none" w:sz="0" w:space="0" w:color="auto"/>
                <w:left w:val="none" w:sz="0" w:space="0" w:color="auto"/>
                <w:bottom w:val="none" w:sz="0" w:space="0" w:color="auto"/>
                <w:right w:val="none" w:sz="0" w:space="0" w:color="auto"/>
              </w:divBdr>
            </w:div>
          </w:divsChild>
        </w:div>
        <w:div w:id="451441258">
          <w:marLeft w:val="0"/>
          <w:marRight w:val="0"/>
          <w:marTop w:val="0"/>
          <w:marBottom w:val="0"/>
          <w:divBdr>
            <w:top w:val="none" w:sz="0" w:space="0" w:color="auto"/>
            <w:left w:val="none" w:sz="0" w:space="0" w:color="auto"/>
            <w:bottom w:val="none" w:sz="0" w:space="0" w:color="auto"/>
            <w:right w:val="none" w:sz="0" w:space="0" w:color="auto"/>
          </w:divBdr>
          <w:divsChild>
            <w:div w:id="859275201">
              <w:marLeft w:val="0"/>
              <w:marRight w:val="0"/>
              <w:marTop w:val="0"/>
              <w:marBottom w:val="0"/>
              <w:divBdr>
                <w:top w:val="none" w:sz="0" w:space="0" w:color="auto"/>
                <w:left w:val="none" w:sz="0" w:space="0" w:color="auto"/>
                <w:bottom w:val="none" w:sz="0" w:space="0" w:color="auto"/>
                <w:right w:val="none" w:sz="0" w:space="0" w:color="auto"/>
              </w:divBdr>
            </w:div>
            <w:div w:id="118377814">
              <w:marLeft w:val="0"/>
              <w:marRight w:val="0"/>
              <w:marTop w:val="0"/>
              <w:marBottom w:val="0"/>
              <w:divBdr>
                <w:top w:val="none" w:sz="0" w:space="0" w:color="auto"/>
                <w:left w:val="none" w:sz="0" w:space="0" w:color="auto"/>
                <w:bottom w:val="none" w:sz="0" w:space="0" w:color="auto"/>
                <w:right w:val="none" w:sz="0" w:space="0" w:color="auto"/>
              </w:divBdr>
              <w:divsChild>
                <w:div w:id="1323866">
                  <w:marLeft w:val="0"/>
                  <w:marRight w:val="0"/>
                  <w:marTop w:val="0"/>
                  <w:marBottom w:val="0"/>
                  <w:divBdr>
                    <w:top w:val="none" w:sz="0" w:space="0" w:color="auto"/>
                    <w:left w:val="none" w:sz="0" w:space="0" w:color="auto"/>
                    <w:bottom w:val="none" w:sz="0" w:space="0" w:color="auto"/>
                    <w:right w:val="none" w:sz="0" w:space="0" w:color="auto"/>
                  </w:divBdr>
                </w:div>
                <w:div w:id="578908620">
                  <w:marLeft w:val="0"/>
                  <w:marRight w:val="0"/>
                  <w:marTop w:val="0"/>
                  <w:marBottom w:val="0"/>
                  <w:divBdr>
                    <w:top w:val="none" w:sz="0" w:space="0" w:color="auto"/>
                    <w:left w:val="none" w:sz="0" w:space="0" w:color="auto"/>
                    <w:bottom w:val="none" w:sz="0" w:space="0" w:color="auto"/>
                    <w:right w:val="none" w:sz="0" w:space="0" w:color="auto"/>
                  </w:divBdr>
                </w:div>
                <w:div w:id="1354989086">
                  <w:marLeft w:val="0"/>
                  <w:marRight w:val="0"/>
                  <w:marTop w:val="0"/>
                  <w:marBottom w:val="0"/>
                  <w:divBdr>
                    <w:top w:val="none" w:sz="0" w:space="0" w:color="auto"/>
                    <w:left w:val="none" w:sz="0" w:space="0" w:color="auto"/>
                    <w:bottom w:val="none" w:sz="0" w:space="0" w:color="auto"/>
                    <w:right w:val="none" w:sz="0" w:space="0" w:color="auto"/>
                  </w:divBdr>
                </w:div>
                <w:div w:id="73360429">
                  <w:marLeft w:val="0"/>
                  <w:marRight w:val="0"/>
                  <w:marTop w:val="0"/>
                  <w:marBottom w:val="0"/>
                  <w:divBdr>
                    <w:top w:val="none" w:sz="0" w:space="0" w:color="auto"/>
                    <w:left w:val="none" w:sz="0" w:space="0" w:color="auto"/>
                    <w:bottom w:val="none" w:sz="0" w:space="0" w:color="auto"/>
                    <w:right w:val="none" w:sz="0" w:space="0" w:color="auto"/>
                  </w:divBdr>
                </w:div>
                <w:div w:id="729960495">
                  <w:marLeft w:val="0"/>
                  <w:marRight w:val="0"/>
                  <w:marTop w:val="0"/>
                  <w:marBottom w:val="0"/>
                  <w:divBdr>
                    <w:top w:val="none" w:sz="0" w:space="0" w:color="auto"/>
                    <w:left w:val="none" w:sz="0" w:space="0" w:color="auto"/>
                    <w:bottom w:val="none" w:sz="0" w:space="0" w:color="auto"/>
                    <w:right w:val="none" w:sz="0" w:space="0" w:color="auto"/>
                  </w:divBdr>
                </w:div>
                <w:div w:id="2118058754">
                  <w:marLeft w:val="0"/>
                  <w:marRight w:val="0"/>
                  <w:marTop w:val="0"/>
                  <w:marBottom w:val="0"/>
                  <w:divBdr>
                    <w:top w:val="none" w:sz="0" w:space="0" w:color="auto"/>
                    <w:left w:val="none" w:sz="0" w:space="0" w:color="auto"/>
                    <w:bottom w:val="none" w:sz="0" w:space="0" w:color="auto"/>
                    <w:right w:val="none" w:sz="0" w:space="0" w:color="auto"/>
                  </w:divBdr>
                </w:div>
                <w:div w:id="1824195141">
                  <w:marLeft w:val="0"/>
                  <w:marRight w:val="0"/>
                  <w:marTop w:val="0"/>
                  <w:marBottom w:val="0"/>
                  <w:divBdr>
                    <w:top w:val="none" w:sz="0" w:space="0" w:color="auto"/>
                    <w:left w:val="none" w:sz="0" w:space="0" w:color="auto"/>
                    <w:bottom w:val="none" w:sz="0" w:space="0" w:color="auto"/>
                    <w:right w:val="none" w:sz="0" w:space="0" w:color="auto"/>
                  </w:divBdr>
                </w:div>
              </w:divsChild>
            </w:div>
            <w:div w:id="154808054">
              <w:marLeft w:val="0"/>
              <w:marRight w:val="0"/>
              <w:marTop w:val="150"/>
              <w:marBottom w:val="150"/>
              <w:divBdr>
                <w:top w:val="single" w:sz="6" w:space="8" w:color="auto"/>
                <w:left w:val="single" w:sz="6" w:space="8" w:color="auto"/>
                <w:bottom w:val="single" w:sz="6" w:space="4" w:color="auto"/>
                <w:right w:val="single" w:sz="6" w:space="8" w:color="auto"/>
              </w:divBdr>
            </w:div>
          </w:divsChild>
        </w:div>
        <w:div w:id="1960067062">
          <w:marLeft w:val="0"/>
          <w:marRight w:val="0"/>
          <w:marTop w:val="0"/>
          <w:marBottom w:val="0"/>
          <w:divBdr>
            <w:top w:val="none" w:sz="0" w:space="0" w:color="auto"/>
            <w:left w:val="none" w:sz="0" w:space="0" w:color="auto"/>
            <w:bottom w:val="dashed" w:sz="6" w:space="15" w:color="D8D8D8"/>
            <w:right w:val="none" w:sz="0" w:space="0" w:color="auto"/>
          </w:divBdr>
        </w:div>
        <w:div w:id="1750997399">
          <w:marLeft w:val="0"/>
          <w:marRight w:val="0"/>
          <w:marTop w:val="0"/>
          <w:marBottom w:val="0"/>
          <w:divBdr>
            <w:top w:val="none" w:sz="0" w:space="0" w:color="auto"/>
            <w:left w:val="none" w:sz="0" w:space="0" w:color="auto"/>
            <w:bottom w:val="none" w:sz="0" w:space="0" w:color="auto"/>
            <w:right w:val="none" w:sz="0" w:space="0" w:color="auto"/>
          </w:divBdr>
        </w:div>
        <w:div w:id="404840473">
          <w:marLeft w:val="0"/>
          <w:marRight w:val="0"/>
          <w:marTop w:val="0"/>
          <w:marBottom w:val="0"/>
          <w:divBdr>
            <w:top w:val="none" w:sz="0" w:space="0" w:color="auto"/>
            <w:left w:val="none" w:sz="0" w:space="0" w:color="auto"/>
            <w:bottom w:val="none" w:sz="0" w:space="0" w:color="auto"/>
            <w:right w:val="none" w:sz="0" w:space="0" w:color="auto"/>
          </w:divBdr>
          <w:divsChild>
            <w:div w:id="1023439187">
              <w:marLeft w:val="0"/>
              <w:marRight w:val="0"/>
              <w:marTop w:val="90"/>
              <w:marBottom w:val="90"/>
              <w:divBdr>
                <w:top w:val="none" w:sz="0" w:space="0" w:color="auto"/>
                <w:left w:val="none" w:sz="0" w:space="0" w:color="auto"/>
                <w:bottom w:val="none" w:sz="0" w:space="0" w:color="auto"/>
                <w:right w:val="none" w:sz="0" w:space="0" w:color="auto"/>
              </w:divBdr>
            </w:div>
          </w:divsChild>
        </w:div>
      </w:divsChild>
    </w:div>
    <w:div w:id="1425609188">
      <w:bodyDiv w:val="1"/>
      <w:marLeft w:val="0"/>
      <w:marRight w:val="0"/>
      <w:marTop w:val="0"/>
      <w:marBottom w:val="0"/>
      <w:divBdr>
        <w:top w:val="none" w:sz="0" w:space="0" w:color="auto"/>
        <w:left w:val="none" w:sz="0" w:space="0" w:color="auto"/>
        <w:bottom w:val="none" w:sz="0" w:space="0" w:color="auto"/>
        <w:right w:val="none" w:sz="0" w:space="0" w:color="auto"/>
      </w:divBdr>
      <w:divsChild>
        <w:div w:id="1851408627">
          <w:marLeft w:val="92"/>
          <w:marRight w:val="92"/>
          <w:marTop w:val="115"/>
          <w:marBottom w:val="115"/>
          <w:divBdr>
            <w:top w:val="none" w:sz="0" w:space="0" w:color="auto"/>
            <w:left w:val="none" w:sz="0" w:space="0" w:color="auto"/>
            <w:bottom w:val="none" w:sz="0" w:space="0" w:color="auto"/>
            <w:right w:val="none" w:sz="0" w:space="0" w:color="auto"/>
          </w:divBdr>
          <w:divsChild>
            <w:div w:id="1130899927">
              <w:marLeft w:val="0"/>
              <w:marRight w:val="0"/>
              <w:marTop w:val="0"/>
              <w:marBottom w:val="0"/>
              <w:divBdr>
                <w:top w:val="none" w:sz="0" w:space="0" w:color="auto"/>
                <w:left w:val="none" w:sz="0" w:space="0" w:color="auto"/>
                <w:bottom w:val="none" w:sz="0" w:space="0" w:color="auto"/>
                <w:right w:val="none" w:sz="0" w:space="0" w:color="auto"/>
              </w:divBdr>
              <w:divsChild>
                <w:div w:id="819467279">
                  <w:marLeft w:val="0"/>
                  <w:marRight w:val="0"/>
                  <w:marTop w:val="0"/>
                  <w:marBottom w:val="0"/>
                  <w:divBdr>
                    <w:top w:val="none" w:sz="0" w:space="0" w:color="auto"/>
                    <w:left w:val="none" w:sz="0" w:space="0" w:color="auto"/>
                    <w:bottom w:val="none" w:sz="0" w:space="0" w:color="auto"/>
                    <w:right w:val="none" w:sz="0" w:space="0" w:color="auto"/>
                  </w:divBdr>
                  <w:divsChild>
                    <w:div w:id="72435231">
                      <w:marLeft w:val="0"/>
                      <w:marRight w:val="0"/>
                      <w:marTop w:val="0"/>
                      <w:marBottom w:val="0"/>
                      <w:divBdr>
                        <w:top w:val="none" w:sz="0" w:space="0" w:color="auto"/>
                        <w:left w:val="none" w:sz="0" w:space="0" w:color="auto"/>
                        <w:bottom w:val="single" w:sz="4" w:space="0" w:color="E0E1DB"/>
                        <w:right w:val="none" w:sz="0" w:space="0" w:color="auto"/>
                      </w:divBdr>
                      <w:divsChild>
                        <w:div w:id="518086677">
                          <w:marLeft w:val="0"/>
                          <w:marRight w:val="0"/>
                          <w:marTop w:val="115"/>
                          <w:marBottom w:val="58"/>
                          <w:divBdr>
                            <w:top w:val="none" w:sz="0" w:space="0" w:color="auto"/>
                            <w:left w:val="none" w:sz="0" w:space="0" w:color="auto"/>
                            <w:bottom w:val="none" w:sz="0" w:space="0" w:color="auto"/>
                            <w:right w:val="none" w:sz="0" w:space="0" w:color="auto"/>
                          </w:divBdr>
                        </w:div>
                        <w:div w:id="1681350239">
                          <w:marLeft w:val="0"/>
                          <w:marRight w:val="0"/>
                          <w:marTop w:val="127"/>
                          <w:marBottom w:val="0"/>
                          <w:divBdr>
                            <w:top w:val="none" w:sz="0" w:space="0" w:color="auto"/>
                            <w:left w:val="none" w:sz="0" w:space="0" w:color="auto"/>
                            <w:bottom w:val="none" w:sz="0" w:space="0" w:color="auto"/>
                            <w:right w:val="none" w:sz="0" w:space="0" w:color="auto"/>
                          </w:divBdr>
                          <w:divsChild>
                            <w:div w:id="8432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7756">
                      <w:marLeft w:val="0"/>
                      <w:marRight w:val="0"/>
                      <w:marTop w:val="58"/>
                      <w:marBottom w:val="0"/>
                      <w:divBdr>
                        <w:top w:val="none" w:sz="0" w:space="0" w:color="auto"/>
                        <w:left w:val="none" w:sz="0" w:space="0" w:color="auto"/>
                        <w:bottom w:val="none" w:sz="0" w:space="0" w:color="auto"/>
                        <w:right w:val="none" w:sz="0" w:space="0" w:color="auto"/>
                      </w:divBdr>
                      <w:divsChild>
                        <w:div w:id="1007442024">
                          <w:marLeft w:val="0"/>
                          <w:marRight w:val="0"/>
                          <w:marTop w:val="0"/>
                          <w:marBottom w:val="0"/>
                          <w:divBdr>
                            <w:top w:val="none" w:sz="0" w:space="0" w:color="auto"/>
                            <w:left w:val="none" w:sz="0" w:space="0" w:color="auto"/>
                            <w:bottom w:val="none" w:sz="0" w:space="0" w:color="auto"/>
                            <w:right w:val="none" w:sz="0" w:space="0" w:color="auto"/>
                          </w:divBdr>
                        </w:div>
                        <w:div w:id="668212862">
                          <w:marLeft w:val="115"/>
                          <w:marRight w:val="0"/>
                          <w:marTop w:val="0"/>
                          <w:marBottom w:val="0"/>
                          <w:divBdr>
                            <w:top w:val="none" w:sz="0" w:space="0" w:color="auto"/>
                            <w:left w:val="none" w:sz="0" w:space="0" w:color="auto"/>
                            <w:bottom w:val="none" w:sz="0" w:space="0" w:color="auto"/>
                            <w:right w:val="none" w:sz="0" w:space="0" w:color="auto"/>
                          </w:divBdr>
                        </w:div>
                        <w:div w:id="1461459137">
                          <w:marLeft w:val="115"/>
                          <w:marRight w:val="0"/>
                          <w:marTop w:val="0"/>
                          <w:marBottom w:val="0"/>
                          <w:divBdr>
                            <w:top w:val="none" w:sz="0" w:space="0" w:color="auto"/>
                            <w:left w:val="none" w:sz="0" w:space="0" w:color="auto"/>
                            <w:bottom w:val="none" w:sz="0" w:space="0" w:color="auto"/>
                            <w:right w:val="none" w:sz="0" w:space="0" w:color="auto"/>
                          </w:divBdr>
                        </w:div>
                        <w:div w:id="1230655278">
                          <w:marLeft w:val="0"/>
                          <w:marRight w:val="0"/>
                          <w:marTop w:val="0"/>
                          <w:marBottom w:val="0"/>
                          <w:divBdr>
                            <w:top w:val="none" w:sz="0" w:space="0" w:color="auto"/>
                            <w:left w:val="none" w:sz="0" w:space="0" w:color="auto"/>
                            <w:bottom w:val="none" w:sz="0" w:space="0" w:color="auto"/>
                            <w:right w:val="none" w:sz="0" w:space="0" w:color="auto"/>
                          </w:divBdr>
                          <w:divsChild>
                            <w:div w:id="940189967">
                              <w:marLeft w:val="115"/>
                              <w:marRight w:val="0"/>
                              <w:marTop w:val="0"/>
                              <w:marBottom w:val="0"/>
                              <w:divBdr>
                                <w:top w:val="none" w:sz="0" w:space="0" w:color="auto"/>
                                <w:left w:val="none" w:sz="0" w:space="0" w:color="auto"/>
                                <w:bottom w:val="none" w:sz="0" w:space="0" w:color="auto"/>
                                <w:right w:val="none" w:sz="0" w:space="0" w:color="auto"/>
                              </w:divBdr>
                            </w:div>
                          </w:divsChild>
                        </w:div>
                        <w:div w:id="857160609">
                          <w:marLeft w:val="0"/>
                          <w:marRight w:val="115"/>
                          <w:marTop w:val="0"/>
                          <w:marBottom w:val="0"/>
                          <w:divBdr>
                            <w:top w:val="none" w:sz="0" w:space="0" w:color="auto"/>
                            <w:left w:val="none" w:sz="0" w:space="0" w:color="auto"/>
                            <w:bottom w:val="none" w:sz="0" w:space="0" w:color="auto"/>
                            <w:right w:val="none" w:sz="0" w:space="0" w:color="auto"/>
                          </w:divBdr>
                        </w:div>
                      </w:divsChild>
                    </w:div>
                  </w:divsChild>
                </w:div>
                <w:div w:id="1044520243">
                  <w:marLeft w:val="0"/>
                  <w:marRight w:val="0"/>
                  <w:marTop w:val="230"/>
                  <w:marBottom w:val="0"/>
                  <w:divBdr>
                    <w:top w:val="none" w:sz="0" w:space="0" w:color="auto"/>
                    <w:left w:val="none" w:sz="0" w:space="0" w:color="auto"/>
                    <w:bottom w:val="none" w:sz="0" w:space="0" w:color="auto"/>
                    <w:right w:val="none" w:sz="0" w:space="0" w:color="auto"/>
                  </w:divBdr>
                  <w:divsChild>
                    <w:div w:id="2089450203">
                      <w:marLeft w:val="0"/>
                      <w:marRight w:val="0"/>
                      <w:marTop w:val="0"/>
                      <w:marBottom w:val="0"/>
                      <w:divBdr>
                        <w:top w:val="none" w:sz="0" w:space="0" w:color="auto"/>
                        <w:left w:val="none" w:sz="0" w:space="0" w:color="auto"/>
                        <w:bottom w:val="none" w:sz="0" w:space="0" w:color="auto"/>
                        <w:right w:val="none" w:sz="0" w:space="0" w:color="auto"/>
                      </w:divBdr>
                      <w:divsChild>
                        <w:div w:id="21647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542380">
              <w:marLeft w:val="0"/>
              <w:marRight w:val="0"/>
              <w:marTop w:val="115"/>
              <w:marBottom w:val="58"/>
              <w:divBdr>
                <w:top w:val="single" w:sz="4" w:space="6" w:color="DDDDDD"/>
                <w:left w:val="none" w:sz="0" w:space="0" w:color="auto"/>
                <w:bottom w:val="none" w:sz="0" w:space="0" w:color="auto"/>
                <w:right w:val="none" w:sz="0" w:space="0" w:color="auto"/>
              </w:divBdr>
            </w:div>
          </w:divsChild>
        </w:div>
        <w:div w:id="2128548832">
          <w:marLeft w:val="0"/>
          <w:marRight w:val="0"/>
          <w:marTop w:val="120"/>
          <w:marBottom w:val="0"/>
          <w:divBdr>
            <w:top w:val="single" w:sz="4" w:space="7" w:color="E0E1DB"/>
            <w:left w:val="single" w:sz="4" w:space="7" w:color="E0E1DB"/>
            <w:bottom w:val="single" w:sz="4" w:space="7" w:color="E0E1DB"/>
            <w:right w:val="single" w:sz="4" w:space="7" w:color="E0E1DB"/>
          </w:divBdr>
          <w:divsChild>
            <w:div w:id="1137336597">
              <w:marLeft w:val="0"/>
              <w:marRight w:val="0"/>
              <w:marTop w:val="0"/>
              <w:marBottom w:val="0"/>
              <w:divBdr>
                <w:top w:val="none" w:sz="0" w:space="0" w:color="auto"/>
                <w:left w:val="none" w:sz="0" w:space="0" w:color="auto"/>
                <w:bottom w:val="none" w:sz="0" w:space="0" w:color="auto"/>
                <w:right w:val="none" w:sz="0" w:space="0" w:color="auto"/>
              </w:divBdr>
            </w:div>
          </w:divsChild>
        </w:div>
        <w:div w:id="1765026471">
          <w:marLeft w:val="0"/>
          <w:marRight w:val="0"/>
          <w:marTop w:val="120"/>
          <w:marBottom w:val="0"/>
          <w:divBdr>
            <w:top w:val="single" w:sz="4" w:space="6" w:color="E0E1DB"/>
            <w:left w:val="single" w:sz="4" w:space="6" w:color="E0E1DB"/>
            <w:bottom w:val="single" w:sz="4" w:space="6" w:color="E0E1DB"/>
            <w:right w:val="single" w:sz="4" w:space="6" w:color="E0E1DB"/>
          </w:divBdr>
          <w:divsChild>
            <w:div w:id="525826550">
              <w:marLeft w:val="0"/>
              <w:marRight w:val="0"/>
              <w:marTop w:val="0"/>
              <w:marBottom w:val="0"/>
              <w:divBdr>
                <w:top w:val="none" w:sz="0" w:space="0" w:color="auto"/>
                <w:left w:val="none" w:sz="0" w:space="0" w:color="auto"/>
                <w:bottom w:val="dotted" w:sz="4" w:space="7" w:color="EEEEEE"/>
                <w:right w:val="none" w:sz="0" w:space="0" w:color="auto"/>
              </w:divBdr>
              <w:divsChild>
                <w:div w:id="295914774">
                  <w:marLeft w:val="48"/>
                  <w:marRight w:val="0"/>
                  <w:marTop w:val="0"/>
                  <w:marBottom w:val="0"/>
                  <w:divBdr>
                    <w:top w:val="none" w:sz="0" w:space="0" w:color="auto"/>
                    <w:left w:val="none" w:sz="0" w:space="0" w:color="auto"/>
                    <w:bottom w:val="none" w:sz="0" w:space="0" w:color="auto"/>
                    <w:right w:val="none" w:sz="0" w:space="0" w:color="auto"/>
                  </w:divBdr>
                </w:div>
                <w:div w:id="1963269147">
                  <w:marLeft w:val="0"/>
                  <w:marRight w:val="0"/>
                  <w:marTop w:val="72"/>
                  <w:marBottom w:val="120"/>
                  <w:divBdr>
                    <w:top w:val="none" w:sz="0" w:space="0" w:color="auto"/>
                    <w:left w:val="none" w:sz="0" w:space="0" w:color="auto"/>
                    <w:bottom w:val="none" w:sz="0" w:space="0" w:color="auto"/>
                    <w:right w:val="none" w:sz="0" w:space="0" w:color="auto"/>
                  </w:divBdr>
                </w:div>
                <w:div w:id="236595234">
                  <w:marLeft w:val="0"/>
                  <w:marRight w:val="72"/>
                  <w:marTop w:val="0"/>
                  <w:marBottom w:val="120"/>
                  <w:divBdr>
                    <w:top w:val="none" w:sz="0" w:space="0" w:color="auto"/>
                    <w:left w:val="none" w:sz="0" w:space="0" w:color="auto"/>
                    <w:bottom w:val="none" w:sz="0" w:space="0" w:color="auto"/>
                    <w:right w:val="none" w:sz="0" w:space="0" w:color="auto"/>
                  </w:divBdr>
                  <w:divsChild>
                    <w:div w:id="989821310">
                      <w:marLeft w:val="0"/>
                      <w:marRight w:val="0"/>
                      <w:marTop w:val="0"/>
                      <w:marBottom w:val="0"/>
                      <w:divBdr>
                        <w:top w:val="none" w:sz="0" w:space="0" w:color="auto"/>
                        <w:left w:val="none" w:sz="0" w:space="0" w:color="auto"/>
                        <w:bottom w:val="none" w:sz="0" w:space="0" w:color="auto"/>
                        <w:right w:val="none" w:sz="0" w:space="0" w:color="auto"/>
                      </w:divBdr>
                    </w:div>
                  </w:divsChild>
                </w:div>
                <w:div w:id="393163567">
                  <w:marLeft w:val="0"/>
                  <w:marRight w:val="0"/>
                  <w:marTop w:val="0"/>
                  <w:marBottom w:val="0"/>
                  <w:divBdr>
                    <w:top w:val="none" w:sz="0" w:space="0" w:color="auto"/>
                    <w:left w:val="none" w:sz="0" w:space="0" w:color="auto"/>
                    <w:bottom w:val="none" w:sz="0" w:space="0" w:color="auto"/>
                    <w:right w:val="none" w:sz="0" w:space="0" w:color="auto"/>
                  </w:divBdr>
                  <w:divsChild>
                    <w:div w:id="105423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28299">
              <w:marLeft w:val="0"/>
              <w:marRight w:val="0"/>
              <w:marTop w:val="0"/>
              <w:marBottom w:val="0"/>
              <w:divBdr>
                <w:top w:val="none" w:sz="0" w:space="0" w:color="auto"/>
                <w:left w:val="none" w:sz="0" w:space="0" w:color="auto"/>
                <w:bottom w:val="dotted" w:sz="4" w:space="7" w:color="EEEEEE"/>
                <w:right w:val="none" w:sz="0" w:space="0" w:color="auto"/>
              </w:divBdr>
              <w:divsChild>
                <w:div w:id="1965504352">
                  <w:marLeft w:val="48"/>
                  <w:marRight w:val="0"/>
                  <w:marTop w:val="0"/>
                  <w:marBottom w:val="0"/>
                  <w:divBdr>
                    <w:top w:val="none" w:sz="0" w:space="0" w:color="auto"/>
                    <w:left w:val="none" w:sz="0" w:space="0" w:color="auto"/>
                    <w:bottom w:val="none" w:sz="0" w:space="0" w:color="auto"/>
                    <w:right w:val="none" w:sz="0" w:space="0" w:color="auto"/>
                  </w:divBdr>
                </w:div>
                <w:div w:id="39793457">
                  <w:marLeft w:val="0"/>
                  <w:marRight w:val="0"/>
                  <w:marTop w:val="72"/>
                  <w:marBottom w:val="120"/>
                  <w:divBdr>
                    <w:top w:val="none" w:sz="0" w:space="0" w:color="auto"/>
                    <w:left w:val="none" w:sz="0" w:space="0" w:color="auto"/>
                    <w:bottom w:val="none" w:sz="0" w:space="0" w:color="auto"/>
                    <w:right w:val="none" w:sz="0" w:space="0" w:color="auto"/>
                  </w:divBdr>
                </w:div>
                <w:div w:id="791436197">
                  <w:marLeft w:val="0"/>
                  <w:marRight w:val="72"/>
                  <w:marTop w:val="0"/>
                  <w:marBottom w:val="120"/>
                  <w:divBdr>
                    <w:top w:val="none" w:sz="0" w:space="0" w:color="auto"/>
                    <w:left w:val="none" w:sz="0" w:space="0" w:color="auto"/>
                    <w:bottom w:val="none" w:sz="0" w:space="0" w:color="auto"/>
                    <w:right w:val="none" w:sz="0" w:space="0" w:color="auto"/>
                  </w:divBdr>
                  <w:divsChild>
                    <w:div w:id="2136440128">
                      <w:marLeft w:val="0"/>
                      <w:marRight w:val="0"/>
                      <w:marTop w:val="0"/>
                      <w:marBottom w:val="0"/>
                      <w:divBdr>
                        <w:top w:val="none" w:sz="0" w:space="0" w:color="auto"/>
                        <w:left w:val="none" w:sz="0" w:space="0" w:color="auto"/>
                        <w:bottom w:val="none" w:sz="0" w:space="0" w:color="auto"/>
                        <w:right w:val="none" w:sz="0" w:space="0" w:color="auto"/>
                      </w:divBdr>
                    </w:div>
                  </w:divsChild>
                </w:div>
                <w:div w:id="177351422">
                  <w:marLeft w:val="0"/>
                  <w:marRight w:val="0"/>
                  <w:marTop w:val="0"/>
                  <w:marBottom w:val="0"/>
                  <w:divBdr>
                    <w:top w:val="none" w:sz="0" w:space="0" w:color="auto"/>
                    <w:left w:val="none" w:sz="0" w:space="0" w:color="auto"/>
                    <w:bottom w:val="none" w:sz="0" w:space="0" w:color="auto"/>
                    <w:right w:val="none" w:sz="0" w:space="0" w:color="auto"/>
                  </w:divBdr>
                  <w:divsChild>
                    <w:div w:id="200110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75859">
              <w:marLeft w:val="0"/>
              <w:marRight w:val="0"/>
              <w:marTop w:val="0"/>
              <w:marBottom w:val="0"/>
              <w:divBdr>
                <w:top w:val="none" w:sz="0" w:space="0" w:color="auto"/>
                <w:left w:val="none" w:sz="0" w:space="0" w:color="auto"/>
                <w:bottom w:val="dotted" w:sz="4" w:space="7" w:color="EEEEEE"/>
                <w:right w:val="none" w:sz="0" w:space="0" w:color="auto"/>
              </w:divBdr>
              <w:divsChild>
                <w:div w:id="1456213550">
                  <w:marLeft w:val="48"/>
                  <w:marRight w:val="0"/>
                  <w:marTop w:val="0"/>
                  <w:marBottom w:val="0"/>
                  <w:divBdr>
                    <w:top w:val="none" w:sz="0" w:space="0" w:color="auto"/>
                    <w:left w:val="none" w:sz="0" w:space="0" w:color="auto"/>
                    <w:bottom w:val="none" w:sz="0" w:space="0" w:color="auto"/>
                    <w:right w:val="none" w:sz="0" w:space="0" w:color="auto"/>
                  </w:divBdr>
                </w:div>
                <w:div w:id="2106807411">
                  <w:marLeft w:val="0"/>
                  <w:marRight w:val="0"/>
                  <w:marTop w:val="72"/>
                  <w:marBottom w:val="120"/>
                  <w:divBdr>
                    <w:top w:val="none" w:sz="0" w:space="0" w:color="auto"/>
                    <w:left w:val="none" w:sz="0" w:space="0" w:color="auto"/>
                    <w:bottom w:val="none" w:sz="0" w:space="0" w:color="auto"/>
                    <w:right w:val="none" w:sz="0" w:space="0" w:color="auto"/>
                  </w:divBdr>
                </w:div>
                <w:div w:id="1927349092">
                  <w:marLeft w:val="0"/>
                  <w:marRight w:val="72"/>
                  <w:marTop w:val="0"/>
                  <w:marBottom w:val="120"/>
                  <w:divBdr>
                    <w:top w:val="none" w:sz="0" w:space="0" w:color="auto"/>
                    <w:left w:val="none" w:sz="0" w:space="0" w:color="auto"/>
                    <w:bottom w:val="none" w:sz="0" w:space="0" w:color="auto"/>
                    <w:right w:val="none" w:sz="0" w:space="0" w:color="auto"/>
                  </w:divBdr>
                  <w:divsChild>
                    <w:div w:id="1566721645">
                      <w:marLeft w:val="0"/>
                      <w:marRight w:val="0"/>
                      <w:marTop w:val="0"/>
                      <w:marBottom w:val="0"/>
                      <w:divBdr>
                        <w:top w:val="none" w:sz="0" w:space="0" w:color="auto"/>
                        <w:left w:val="none" w:sz="0" w:space="0" w:color="auto"/>
                        <w:bottom w:val="none" w:sz="0" w:space="0" w:color="auto"/>
                        <w:right w:val="none" w:sz="0" w:space="0" w:color="auto"/>
                      </w:divBdr>
                    </w:div>
                  </w:divsChild>
                </w:div>
                <w:div w:id="1115369766">
                  <w:marLeft w:val="0"/>
                  <w:marRight w:val="0"/>
                  <w:marTop w:val="0"/>
                  <w:marBottom w:val="0"/>
                  <w:divBdr>
                    <w:top w:val="none" w:sz="0" w:space="0" w:color="auto"/>
                    <w:left w:val="none" w:sz="0" w:space="0" w:color="auto"/>
                    <w:bottom w:val="none" w:sz="0" w:space="0" w:color="auto"/>
                    <w:right w:val="none" w:sz="0" w:space="0" w:color="auto"/>
                  </w:divBdr>
                  <w:divsChild>
                    <w:div w:id="29977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319722">
              <w:marLeft w:val="0"/>
              <w:marRight w:val="0"/>
              <w:marTop w:val="0"/>
              <w:marBottom w:val="0"/>
              <w:divBdr>
                <w:top w:val="none" w:sz="0" w:space="0" w:color="auto"/>
                <w:left w:val="none" w:sz="0" w:space="0" w:color="auto"/>
                <w:bottom w:val="dotted" w:sz="4" w:space="7" w:color="DDDDDD"/>
                <w:right w:val="none" w:sz="0" w:space="0" w:color="auto"/>
              </w:divBdr>
              <w:divsChild>
                <w:div w:id="1698003903">
                  <w:marLeft w:val="0"/>
                  <w:marRight w:val="0"/>
                  <w:marTop w:val="0"/>
                  <w:marBottom w:val="0"/>
                  <w:divBdr>
                    <w:top w:val="none" w:sz="0" w:space="0" w:color="auto"/>
                    <w:left w:val="none" w:sz="0" w:space="0" w:color="auto"/>
                    <w:bottom w:val="none" w:sz="0" w:space="0" w:color="auto"/>
                    <w:right w:val="none" w:sz="0" w:space="0" w:color="auto"/>
                  </w:divBdr>
                  <w:divsChild>
                    <w:div w:id="1668751081">
                      <w:marLeft w:val="48"/>
                      <w:marRight w:val="0"/>
                      <w:marTop w:val="0"/>
                      <w:marBottom w:val="0"/>
                      <w:divBdr>
                        <w:top w:val="none" w:sz="0" w:space="0" w:color="auto"/>
                        <w:left w:val="none" w:sz="0" w:space="0" w:color="auto"/>
                        <w:bottom w:val="none" w:sz="0" w:space="0" w:color="auto"/>
                        <w:right w:val="none" w:sz="0" w:space="0" w:color="auto"/>
                      </w:divBdr>
                    </w:div>
                    <w:div w:id="1352030137">
                      <w:marLeft w:val="0"/>
                      <w:marRight w:val="0"/>
                      <w:marTop w:val="72"/>
                      <w:marBottom w:val="120"/>
                      <w:divBdr>
                        <w:top w:val="none" w:sz="0" w:space="0" w:color="auto"/>
                        <w:left w:val="none" w:sz="0" w:space="0" w:color="auto"/>
                        <w:bottom w:val="none" w:sz="0" w:space="0" w:color="auto"/>
                        <w:right w:val="none" w:sz="0" w:space="0" w:color="auto"/>
                      </w:divBdr>
                    </w:div>
                    <w:div w:id="1476026354">
                      <w:marLeft w:val="0"/>
                      <w:marRight w:val="72"/>
                      <w:marTop w:val="0"/>
                      <w:marBottom w:val="120"/>
                      <w:divBdr>
                        <w:top w:val="none" w:sz="0" w:space="0" w:color="auto"/>
                        <w:left w:val="none" w:sz="0" w:space="0" w:color="auto"/>
                        <w:bottom w:val="none" w:sz="0" w:space="0" w:color="auto"/>
                        <w:right w:val="none" w:sz="0" w:space="0" w:color="auto"/>
                      </w:divBdr>
                      <w:divsChild>
                        <w:div w:id="2035644670">
                          <w:marLeft w:val="0"/>
                          <w:marRight w:val="0"/>
                          <w:marTop w:val="0"/>
                          <w:marBottom w:val="0"/>
                          <w:divBdr>
                            <w:top w:val="none" w:sz="0" w:space="0" w:color="auto"/>
                            <w:left w:val="none" w:sz="0" w:space="0" w:color="auto"/>
                            <w:bottom w:val="none" w:sz="0" w:space="0" w:color="auto"/>
                            <w:right w:val="none" w:sz="0" w:space="0" w:color="auto"/>
                          </w:divBdr>
                        </w:div>
                      </w:divsChild>
                    </w:div>
                    <w:div w:id="1113473158">
                      <w:marLeft w:val="0"/>
                      <w:marRight w:val="0"/>
                      <w:marTop w:val="0"/>
                      <w:marBottom w:val="0"/>
                      <w:divBdr>
                        <w:top w:val="none" w:sz="0" w:space="0" w:color="auto"/>
                        <w:left w:val="none" w:sz="0" w:space="0" w:color="auto"/>
                        <w:bottom w:val="none" w:sz="0" w:space="0" w:color="auto"/>
                        <w:right w:val="none" w:sz="0" w:space="0" w:color="auto"/>
                      </w:divBdr>
                      <w:divsChild>
                        <w:div w:id="1321808548">
                          <w:marLeft w:val="0"/>
                          <w:marRight w:val="0"/>
                          <w:marTop w:val="0"/>
                          <w:marBottom w:val="0"/>
                          <w:divBdr>
                            <w:top w:val="none" w:sz="0" w:space="0" w:color="auto"/>
                            <w:left w:val="none" w:sz="0" w:space="0" w:color="auto"/>
                            <w:bottom w:val="none" w:sz="0" w:space="0" w:color="auto"/>
                            <w:right w:val="none" w:sz="0" w:space="0" w:color="auto"/>
                          </w:divBdr>
                          <w:divsChild>
                            <w:div w:id="1629428364">
                              <w:marLeft w:val="0"/>
                              <w:marRight w:val="0"/>
                              <w:marTop w:val="0"/>
                              <w:marBottom w:val="0"/>
                              <w:divBdr>
                                <w:top w:val="none" w:sz="0" w:space="0" w:color="auto"/>
                                <w:left w:val="none" w:sz="0" w:space="0" w:color="auto"/>
                                <w:bottom w:val="none" w:sz="0" w:space="0" w:color="auto"/>
                                <w:right w:val="none" w:sz="0" w:space="0" w:color="auto"/>
                              </w:divBdr>
                            </w:div>
                            <w:div w:id="1789474467">
                              <w:marLeft w:val="0"/>
                              <w:marRight w:val="0"/>
                              <w:marTop w:val="0"/>
                              <w:marBottom w:val="0"/>
                              <w:divBdr>
                                <w:top w:val="none" w:sz="0" w:space="0" w:color="auto"/>
                                <w:left w:val="none" w:sz="0" w:space="0" w:color="auto"/>
                                <w:bottom w:val="none" w:sz="0" w:space="0" w:color="auto"/>
                                <w:right w:val="none" w:sz="0" w:space="0" w:color="auto"/>
                              </w:divBdr>
                            </w:div>
                            <w:div w:id="373507788">
                              <w:marLeft w:val="0"/>
                              <w:marRight w:val="0"/>
                              <w:marTop w:val="0"/>
                              <w:marBottom w:val="0"/>
                              <w:divBdr>
                                <w:top w:val="none" w:sz="0" w:space="0" w:color="auto"/>
                                <w:left w:val="none" w:sz="0" w:space="0" w:color="auto"/>
                                <w:bottom w:val="none" w:sz="0" w:space="0" w:color="auto"/>
                                <w:right w:val="none" w:sz="0" w:space="0" w:color="auto"/>
                              </w:divBdr>
                            </w:div>
                            <w:div w:id="486363626">
                              <w:marLeft w:val="0"/>
                              <w:marRight w:val="0"/>
                              <w:marTop w:val="0"/>
                              <w:marBottom w:val="0"/>
                              <w:divBdr>
                                <w:top w:val="none" w:sz="0" w:space="0" w:color="auto"/>
                                <w:left w:val="none" w:sz="0" w:space="0" w:color="auto"/>
                                <w:bottom w:val="none" w:sz="0" w:space="0" w:color="auto"/>
                                <w:right w:val="none" w:sz="0" w:space="0" w:color="auto"/>
                              </w:divBdr>
                            </w:div>
                            <w:div w:id="25271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035315">
              <w:marLeft w:val="0"/>
              <w:marRight w:val="0"/>
              <w:marTop w:val="0"/>
              <w:marBottom w:val="0"/>
              <w:divBdr>
                <w:top w:val="none" w:sz="0" w:space="0" w:color="auto"/>
                <w:left w:val="none" w:sz="0" w:space="0" w:color="auto"/>
                <w:bottom w:val="dotted" w:sz="4" w:space="7" w:color="EEEEEE"/>
                <w:right w:val="none" w:sz="0" w:space="0" w:color="auto"/>
              </w:divBdr>
              <w:divsChild>
                <w:div w:id="320545349">
                  <w:marLeft w:val="48"/>
                  <w:marRight w:val="0"/>
                  <w:marTop w:val="0"/>
                  <w:marBottom w:val="0"/>
                  <w:divBdr>
                    <w:top w:val="none" w:sz="0" w:space="0" w:color="auto"/>
                    <w:left w:val="none" w:sz="0" w:space="0" w:color="auto"/>
                    <w:bottom w:val="none" w:sz="0" w:space="0" w:color="auto"/>
                    <w:right w:val="none" w:sz="0" w:space="0" w:color="auto"/>
                  </w:divBdr>
                </w:div>
                <w:div w:id="1431395775">
                  <w:marLeft w:val="0"/>
                  <w:marRight w:val="0"/>
                  <w:marTop w:val="72"/>
                  <w:marBottom w:val="120"/>
                  <w:divBdr>
                    <w:top w:val="none" w:sz="0" w:space="0" w:color="auto"/>
                    <w:left w:val="none" w:sz="0" w:space="0" w:color="auto"/>
                    <w:bottom w:val="none" w:sz="0" w:space="0" w:color="auto"/>
                    <w:right w:val="none" w:sz="0" w:space="0" w:color="auto"/>
                  </w:divBdr>
                </w:div>
                <w:div w:id="1113670336">
                  <w:marLeft w:val="0"/>
                  <w:marRight w:val="72"/>
                  <w:marTop w:val="0"/>
                  <w:marBottom w:val="120"/>
                  <w:divBdr>
                    <w:top w:val="none" w:sz="0" w:space="0" w:color="auto"/>
                    <w:left w:val="none" w:sz="0" w:space="0" w:color="auto"/>
                    <w:bottom w:val="none" w:sz="0" w:space="0" w:color="auto"/>
                    <w:right w:val="none" w:sz="0" w:space="0" w:color="auto"/>
                  </w:divBdr>
                  <w:divsChild>
                    <w:div w:id="35842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636952">
      <w:bodyDiv w:val="1"/>
      <w:marLeft w:val="0"/>
      <w:marRight w:val="0"/>
      <w:marTop w:val="0"/>
      <w:marBottom w:val="0"/>
      <w:divBdr>
        <w:top w:val="none" w:sz="0" w:space="0" w:color="auto"/>
        <w:left w:val="none" w:sz="0" w:space="0" w:color="auto"/>
        <w:bottom w:val="none" w:sz="0" w:space="0" w:color="auto"/>
        <w:right w:val="none" w:sz="0" w:space="0" w:color="auto"/>
      </w:divBdr>
      <w:divsChild>
        <w:div w:id="1666204185">
          <w:marLeft w:val="0"/>
          <w:marRight w:val="0"/>
          <w:marTop w:val="0"/>
          <w:marBottom w:val="0"/>
          <w:divBdr>
            <w:top w:val="none" w:sz="0" w:space="0" w:color="auto"/>
            <w:left w:val="none" w:sz="0" w:space="0" w:color="auto"/>
            <w:bottom w:val="none" w:sz="0" w:space="0" w:color="auto"/>
            <w:right w:val="none" w:sz="0" w:space="0" w:color="auto"/>
          </w:divBdr>
          <w:divsChild>
            <w:div w:id="711998891">
              <w:marLeft w:val="0"/>
              <w:marRight w:val="0"/>
              <w:marTop w:val="68"/>
              <w:marBottom w:val="0"/>
              <w:divBdr>
                <w:top w:val="none" w:sz="0" w:space="0" w:color="auto"/>
                <w:left w:val="none" w:sz="0" w:space="0" w:color="auto"/>
                <w:bottom w:val="none" w:sz="0" w:space="0" w:color="auto"/>
                <w:right w:val="none" w:sz="0" w:space="0" w:color="auto"/>
              </w:divBdr>
            </w:div>
          </w:divsChild>
        </w:div>
        <w:div w:id="1675064757">
          <w:marLeft w:val="0"/>
          <w:marRight w:val="0"/>
          <w:marTop w:val="340"/>
          <w:marBottom w:val="0"/>
          <w:divBdr>
            <w:top w:val="none" w:sz="0" w:space="0" w:color="auto"/>
            <w:left w:val="none" w:sz="0" w:space="0" w:color="auto"/>
            <w:bottom w:val="none" w:sz="0" w:space="0" w:color="auto"/>
            <w:right w:val="none" w:sz="0" w:space="0" w:color="auto"/>
          </w:divBdr>
          <w:divsChild>
            <w:div w:id="1596788293">
              <w:marLeft w:val="0"/>
              <w:marRight w:val="0"/>
              <w:marTop w:val="0"/>
              <w:marBottom w:val="0"/>
              <w:divBdr>
                <w:top w:val="none" w:sz="0" w:space="0" w:color="auto"/>
                <w:left w:val="none" w:sz="0" w:space="0" w:color="auto"/>
                <w:bottom w:val="none" w:sz="0" w:space="0" w:color="auto"/>
                <w:right w:val="none" w:sz="0" w:space="0" w:color="auto"/>
              </w:divBdr>
            </w:div>
            <w:div w:id="123545758">
              <w:marLeft w:val="0"/>
              <w:marRight w:val="0"/>
              <w:marTop w:val="0"/>
              <w:marBottom w:val="0"/>
              <w:divBdr>
                <w:top w:val="none" w:sz="0" w:space="0" w:color="auto"/>
                <w:left w:val="none" w:sz="0" w:space="0" w:color="auto"/>
                <w:bottom w:val="none" w:sz="0" w:space="0" w:color="auto"/>
                <w:right w:val="none" w:sz="0" w:space="0" w:color="auto"/>
              </w:divBdr>
            </w:div>
            <w:div w:id="1114788369">
              <w:marLeft w:val="0"/>
              <w:marRight w:val="0"/>
              <w:marTop w:val="0"/>
              <w:marBottom w:val="0"/>
              <w:divBdr>
                <w:top w:val="none" w:sz="0" w:space="0" w:color="auto"/>
                <w:left w:val="none" w:sz="0" w:space="0" w:color="auto"/>
                <w:bottom w:val="none" w:sz="0" w:space="0" w:color="auto"/>
                <w:right w:val="none" w:sz="0" w:space="0" w:color="auto"/>
              </w:divBdr>
            </w:div>
            <w:div w:id="1915240255">
              <w:marLeft w:val="0"/>
              <w:marRight w:val="0"/>
              <w:marTop w:val="0"/>
              <w:marBottom w:val="0"/>
              <w:divBdr>
                <w:top w:val="none" w:sz="0" w:space="0" w:color="auto"/>
                <w:left w:val="none" w:sz="0" w:space="0" w:color="auto"/>
                <w:bottom w:val="none" w:sz="0" w:space="0" w:color="auto"/>
                <w:right w:val="none" w:sz="0" w:space="0" w:color="auto"/>
              </w:divBdr>
            </w:div>
            <w:div w:id="2113167325">
              <w:marLeft w:val="0"/>
              <w:marRight w:val="0"/>
              <w:marTop w:val="0"/>
              <w:marBottom w:val="0"/>
              <w:divBdr>
                <w:top w:val="none" w:sz="0" w:space="0" w:color="auto"/>
                <w:left w:val="none" w:sz="0" w:space="0" w:color="auto"/>
                <w:bottom w:val="none" w:sz="0" w:space="0" w:color="auto"/>
                <w:right w:val="none" w:sz="0" w:space="0" w:color="auto"/>
              </w:divBdr>
            </w:div>
            <w:div w:id="547302025">
              <w:marLeft w:val="0"/>
              <w:marRight w:val="0"/>
              <w:marTop w:val="0"/>
              <w:marBottom w:val="0"/>
              <w:divBdr>
                <w:top w:val="none" w:sz="0" w:space="0" w:color="auto"/>
                <w:left w:val="none" w:sz="0" w:space="0" w:color="auto"/>
                <w:bottom w:val="none" w:sz="0" w:space="0" w:color="auto"/>
                <w:right w:val="none" w:sz="0" w:space="0" w:color="auto"/>
              </w:divBdr>
              <w:divsChild>
                <w:div w:id="1337077018">
                  <w:marLeft w:val="0"/>
                  <w:marRight w:val="0"/>
                  <w:marTop w:val="0"/>
                  <w:marBottom w:val="0"/>
                  <w:divBdr>
                    <w:top w:val="none" w:sz="0" w:space="0" w:color="auto"/>
                    <w:left w:val="none" w:sz="0" w:space="0" w:color="auto"/>
                    <w:bottom w:val="none" w:sz="0" w:space="0" w:color="auto"/>
                    <w:right w:val="none" w:sz="0" w:space="0" w:color="auto"/>
                  </w:divBdr>
                </w:div>
                <w:div w:id="1381174453">
                  <w:marLeft w:val="0"/>
                  <w:marRight w:val="0"/>
                  <w:marTop w:val="0"/>
                  <w:marBottom w:val="0"/>
                  <w:divBdr>
                    <w:top w:val="none" w:sz="0" w:space="0" w:color="auto"/>
                    <w:left w:val="none" w:sz="0" w:space="0" w:color="auto"/>
                    <w:bottom w:val="none" w:sz="0" w:space="0" w:color="auto"/>
                    <w:right w:val="none" w:sz="0" w:space="0" w:color="auto"/>
                  </w:divBdr>
                </w:div>
                <w:div w:id="2075152870">
                  <w:marLeft w:val="0"/>
                  <w:marRight w:val="0"/>
                  <w:marTop w:val="0"/>
                  <w:marBottom w:val="0"/>
                  <w:divBdr>
                    <w:top w:val="none" w:sz="0" w:space="0" w:color="auto"/>
                    <w:left w:val="none" w:sz="0" w:space="0" w:color="auto"/>
                    <w:bottom w:val="none" w:sz="0" w:space="0" w:color="auto"/>
                    <w:right w:val="none" w:sz="0" w:space="0" w:color="auto"/>
                  </w:divBdr>
                </w:div>
                <w:div w:id="1932812005">
                  <w:marLeft w:val="0"/>
                  <w:marRight w:val="0"/>
                  <w:marTop w:val="0"/>
                  <w:marBottom w:val="0"/>
                  <w:divBdr>
                    <w:top w:val="none" w:sz="0" w:space="0" w:color="auto"/>
                    <w:left w:val="none" w:sz="0" w:space="0" w:color="auto"/>
                    <w:bottom w:val="none" w:sz="0" w:space="0" w:color="auto"/>
                    <w:right w:val="none" w:sz="0" w:space="0" w:color="auto"/>
                  </w:divBdr>
                </w:div>
                <w:div w:id="242034812">
                  <w:marLeft w:val="0"/>
                  <w:marRight w:val="0"/>
                  <w:marTop w:val="0"/>
                  <w:marBottom w:val="0"/>
                  <w:divBdr>
                    <w:top w:val="none" w:sz="0" w:space="0" w:color="auto"/>
                    <w:left w:val="none" w:sz="0" w:space="0" w:color="auto"/>
                    <w:bottom w:val="none" w:sz="0" w:space="0" w:color="auto"/>
                    <w:right w:val="none" w:sz="0" w:space="0" w:color="auto"/>
                  </w:divBdr>
                </w:div>
              </w:divsChild>
            </w:div>
            <w:div w:id="1271544641">
              <w:marLeft w:val="0"/>
              <w:marRight w:val="0"/>
              <w:marTop w:val="0"/>
              <w:marBottom w:val="0"/>
              <w:divBdr>
                <w:top w:val="none" w:sz="0" w:space="0" w:color="auto"/>
                <w:left w:val="none" w:sz="0" w:space="0" w:color="auto"/>
                <w:bottom w:val="none" w:sz="0" w:space="0" w:color="auto"/>
                <w:right w:val="none" w:sz="0" w:space="0" w:color="auto"/>
              </w:divBdr>
            </w:div>
            <w:div w:id="1227495096">
              <w:marLeft w:val="0"/>
              <w:marRight w:val="0"/>
              <w:marTop w:val="0"/>
              <w:marBottom w:val="0"/>
              <w:divBdr>
                <w:top w:val="none" w:sz="0" w:space="0" w:color="auto"/>
                <w:left w:val="none" w:sz="0" w:space="0" w:color="auto"/>
                <w:bottom w:val="none" w:sz="0" w:space="0" w:color="auto"/>
                <w:right w:val="none" w:sz="0" w:space="0" w:color="auto"/>
              </w:divBdr>
            </w:div>
            <w:div w:id="1605918906">
              <w:marLeft w:val="0"/>
              <w:marRight w:val="0"/>
              <w:marTop w:val="0"/>
              <w:marBottom w:val="0"/>
              <w:divBdr>
                <w:top w:val="none" w:sz="0" w:space="0" w:color="auto"/>
                <w:left w:val="none" w:sz="0" w:space="0" w:color="auto"/>
                <w:bottom w:val="none" w:sz="0" w:space="0" w:color="auto"/>
                <w:right w:val="none" w:sz="0" w:space="0" w:color="auto"/>
              </w:divBdr>
              <w:divsChild>
                <w:div w:id="818502461">
                  <w:marLeft w:val="0"/>
                  <w:marRight w:val="0"/>
                  <w:marTop w:val="0"/>
                  <w:marBottom w:val="0"/>
                  <w:divBdr>
                    <w:top w:val="none" w:sz="0" w:space="0" w:color="auto"/>
                    <w:left w:val="none" w:sz="0" w:space="0" w:color="auto"/>
                    <w:bottom w:val="none" w:sz="0" w:space="0" w:color="auto"/>
                    <w:right w:val="none" w:sz="0" w:space="0" w:color="auto"/>
                  </w:divBdr>
                </w:div>
                <w:div w:id="1604651979">
                  <w:marLeft w:val="0"/>
                  <w:marRight w:val="0"/>
                  <w:marTop w:val="0"/>
                  <w:marBottom w:val="0"/>
                  <w:divBdr>
                    <w:top w:val="none" w:sz="0" w:space="0" w:color="auto"/>
                    <w:left w:val="none" w:sz="0" w:space="0" w:color="auto"/>
                    <w:bottom w:val="none" w:sz="0" w:space="0" w:color="auto"/>
                    <w:right w:val="none" w:sz="0" w:space="0" w:color="auto"/>
                  </w:divBdr>
                </w:div>
                <w:div w:id="42681548">
                  <w:marLeft w:val="0"/>
                  <w:marRight w:val="0"/>
                  <w:marTop w:val="0"/>
                  <w:marBottom w:val="0"/>
                  <w:divBdr>
                    <w:top w:val="none" w:sz="0" w:space="0" w:color="auto"/>
                    <w:left w:val="none" w:sz="0" w:space="0" w:color="auto"/>
                    <w:bottom w:val="none" w:sz="0" w:space="0" w:color="auto"/>
                    <w:right w:val="none" w:sz="0" w:space="0" w:color="auto"/>
                  </w:divBdr>
                </w:div>
                <w:div w:id="1399011135">
                  <w:marLeft w:val="0"/>
                  <w:marRight w:val="0"/>
                  <w:marTop w:val="0"/>
                  <w:marBottom w:val="0"/>
                  <w:divBdr>
                    <w:top w:val="none" w:sz="0" w:space="0" w:color="auto"/>
                    <w:left w:val="none" w:sz="0" w:space="0" w:color="auto"/>
                    <w:bottom w:val="none" w:sz="0" w:space="0" w:color="auto"/>
                    <w:right w:val="none" w:sz="0" w:space="0" w:color="auto"/>
                  </w:divBdr>
                </w:div>
                <w:div w:id="378364830">
                  <w:marLeft w:val="0"/>
                  <w:marRight w:val="0"/>
                  <w:marTop w:val="0"/>
                  <w:marBottom w:val="0"/>
                  <w:divBdr>
                    <w:top w:val="none" w:sz="0" w:space="0" w:color="auto"/>
                    <w:left w:val="none" w:sz="0" w:space="0" w:color="auto"/>
                    <w:bottom w:val="none" w:sz="0" w:space="0" w:color="auto"/>
                    <w:right w:val="none" w:sz="0" w:space="0" w:color="auto"/>
                  </w:divBdr>
                </w:div>
                <w:div w:id="1112433682">
                  <w:marLeft w:val="0"/>
                  <w:marRight w:val="0"/>
                  <w:marTop w:val="0"/>
                  <w:marBottom w:val="0"/>
                  <w:divBdr>
                    <w:top w:val="none" w:sz="0" w:space="0" w:color="auto"/>
                    <w:left w:val="none" w:sz="0" w:space="0" w:color="auto"/>
                    <w:bottom w:val="none" w:sz="0" w:space="0" w:color="auto"/>
                    <w:right w:val="none" w:sz="0" w:space="0" w:color="auto"/>
                  </w:divBdr>
                </w:div>
                <w:div w:id="824012654">
                  <w:marLeft w:val="0"/>
                  <w:marRight w:val="0"/>
                  <w:marTop w:val="0"/>
                  <w:marBottom w:val="0"/>
                  <w:divBdr>
                    <w:top w:val="none" w:sz="0" w:space="0" w:color="auto"/>
                    <w:left w:val="none" w:sz="0" w:space="0" w:color="auto"/>
                    <w:bottom w:val="none" w:sz="0" w:space="0" w:color="auto"/>
                    <w:right w:val="none" w:sz="0" w:space="0" w:color="auto"/>
                  </w:divBdr>
                </w:div>
                <w:div w:id="1794592308">
                  <w:marLeft w:val="0"/>
                  <w:marRight w:val="0"/>
                  <w:marTop w:val="0"/>
                  <w:marBottom w:val="0"/>
                  <w:divBdr>
                    <w:top w:val="none" w:sz="0" w:space="0" w:color="auto"/>
                    <w:left w:val="none" w:sz="0" w:space="0" w:color="auto"/>
                    <w:bottom w:val="none" w:sz="0" w:space="0" w:color="auto"/>
                    <w:right w:val="none" w:sz="0" w:space="0" w:color="auto"/>
                  </w:divBdr>
                </w:div>
                <w:div w:id="877856139">
                  <w:marLeft w:val="0"/>
                  <w:marRight w:val="0"/>
                  <w:marTop w:val="0"/>
                  <w:marBottom w:val="0"/>
                  <w:divBdr>
                    <w:top w:val="none" w:sz="0" w:space="0" w:color="auto"/>
                    <w:left w:val="none" w:sz="0" w:space="0" w:color="auto"/>
                    <w:bottom w:val="none" w:sz="0" w:space="0" w:color="auto"/>
                    <w:right w:val="none" w:sz="0" w:space="0" w:color="auto"/>
                  </w:divBdr>
                </w:div>
                <w:div w:id="631593073">
                  <w:marLeft w:val="0"/>
                  <w:marRight w:val="0"/>
                  <w:marTop w:val="0"/>
                  <w:marBottom w:val="0"/>
                  <w:divBdr>
                    <w:top w:val="none" w:sz="0" w:space="0" w:color="auto"/>
                    <w:left w:val="none" w:sz="0" w:space="0" w:color="auto"/>
                    <w:bottom w:val="none" w:sz="0" w:space="0" w:color="auto"/>
                    <w:right w:val="none" w:sz="0" w:space="0" w:color="auto"/>
                  </w:divBdr>
                </w:div>
                <w:div w:id="1565411045">
                  <w:marLeft w:val="0"/>
                  <w:marRight w:val="0"/>
                  <w:marTop w:val="0"/>
                  <w:marBottom w:val="0"/>
                  <w:divBdr>
                    <w:top w:val="none" w:sz="0" w:space="0" w:color="auto"/>
                    <w:left w:val="none" w:sz="0" w:space="0" w:color="auto"/>
                    <w:bottom w:val="none" w:sz="0" w:space="0" w:color="auto"/>
                    <w:right w:val="none" w:sz="0" w:space="0" w:color="auto"/>
                  </w:divBdr>
                  <w:divsChild>
                    <w:div w:id="332950670">
                      <w:marLeft w:val="0"/>
                      <w:marRight w:val="0"/>
                      <w:marTop w:val="0"/>
                      <w:marBottom w:val="0"/>
                      <w:divBdr>
                        <w:top w:val="none" w:sz="0" w:space="0" w:color="auto"/>
                        <w:left w:val="none" w:sz="0" w:space="0" w:color="auto"/>
                        <w:bottom w:val="none" w:sz="0" w:space="0" w:color="auto"/>
                        <w:right w:val="none" w:sz="0" w:space="0" w:color="auto"/>
                      </w:divBdr>
                    </w:div>
                    <w:div w:id="578755284">
                      <w:marLeft w:val="0"/>
                      <w:marRight w:val="0"/>
                      <w:marTop w:val="0"/>
                      <w:marBottom w:val="0"/>
                      <w:divBdr>
                        <w:top w:val="none" w:sz="0" w:space="0" w:color="auto"/>
                        <w:left w:val="none" w:sz="0" w:space="0" w:color="auto"/>
                        <w:bottom w:val="none" w:sz="0" w:space="0" w:color="auto"/>
                        <w:right w:val="none" w:sz="0" w:space="0" w:color="auto"/>
                      </w:divBdr>
                    </w:div>
                    <w:div w:id="886380024">
                      <w:marLeft w:val="0"/>
                      <w:marRight w:val="0"/>
                      <w:marTop w:val="0"/>
                      <w:marBottom w:val="0"/>
                      <w:divBdr>
                        <w:top w:val="none" w:sz="0" w:space="0" w:color="auto"/>
                        <w:left w:val="none" w:sz="0" w:space="0" w:color="auto"/>
                        <w:bottom w:val="none" w:sz="0" w:space="0" w:color="auto"/>
                        <w:right w:val="none" w:sz="0" w:space="0" w:color="auto"/>
                      </w:divBdr>
                      <w:divsChild>
                        <w:div w:id="8917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7263274">
      <w:bodyDiv w:val="1"/>
      <w:marLeft w:val="0"/>
      <w:marRight w:val="0"/>
      <w:marTop w:val="0"/>
      <w:marBottom w:val="0"/>
      <w:divBdr>
        <w:top w:val="none" w:sz="0" w:space="0" w:color="auto"/>
        <w:left w:val="none" w:sz="0" w:space="0" w:color="auto"/>
        <w:bottom w:val="none" w:sz="0" w:space="0" w:color="auto"/>
        <w:right w:val="none" w:sz="0" w:space="0" w:color="auto"/>
      </w:divBdr>
      <w:divsChild>
        <w:div w:id="518128335">
          <w:marLeft w:val="92"/>
          <w:marRight w:val="92"/>
          <w:marTop w:val="115"/>
          <w:marBottom w:val="115"/>
          <w:divBdr>
            <w:top w:val="none" w:sz="0" w:space="0" w:color="auto"/>
            <w:left w:val="none" w:sz="0" w:space="0" w:color="auto"/>
            <w:bottom w:val="none" w:sz="0" w:space="0" w:color="auto"/>
            <w:right w:val="none" w:sz="0" w:space="0" w:color="auto"/>
          </w:divBdr>
          <w:divsChild>
            <w:div w:id="116989805">
              <w:marLeft w:val="0"/>
              <w:marRight w:val="0"/>
              <w:marTop w:val="0"/>
              <w:marBottom w:val="0"/>
              <w:divBdr>
                <w:top w:val="none" w:sz="0" w:space="0" w:color="auto"/>
                <w:left w:val="none" w:sz="0" w:space="0" w:color="auto"/>
                <w:bottom w:val="none" w:sz="0" w:space="0" w:color="auto"/>
                <w:right w:val="none" w:sz="0" w:space="0" w:color="auto"/>
              </w:divBdr>
              <w:divsChild>
                <w:div w:id="2109351872">
                  <w:marLeft w:val="0"/>
                  <w:marRight w:val="0"/>
                  <w:marTop w:val="0"/>
                  <w:marBottom w:val="0"/>
                  <w:divBdr>
                    <w:top w:val="none" w:sz="0" w:space="0" w:color="auto"/>
                    <w:left w:val="none" w:sz="0" w:space="0" w:color="auto"/>
                    <w:bottom w:val="none" w:sz="0" w:space="0" w:color="auto"/>
                    <w:right w:val="none" w:sz="0" w:space="0" w:color="auto"/>
                  </w:divBdr>
                  <w:divsChild>
                    <w:div w:id="1633555613">
                      <w:marLeft w:val="0"/>
                      <w:marRight w:val="0"/>
                      <w:marTop w:val="0"/>
                      <w:marBottom w:val="0"/>
                      <w:divBdr>
                        <w:top w:val="none" w:sz="0" w:space="0" w:color="auto"/>
                        <w:left w:val="none" w:sz="0" w:space="0" w:color="auto"/>
                        <w:bottom w:val="single" w:sz="4" w:space="0" w:color="E0E1DB"/>
                        <w:right w:val="none" w:sz="0" w:space="0" w:color="auto"/>
                      </w:divBdr>
                      <w:divsChild>
                        <w:div w:id="67655236">
                          <w:marLeft w:val="0"/>
                          <w:marRight w:val="0"/>
                          <w:marTop w:val="115"/>
                          <w:marBottom w:val="58"/>
                          <w:divBdr>
                            <w:top w:val="none" w:sz="0" w:space="0" w:color="auto"/>
                            <w:left w:val="none" w:sz="0" w:space="0" w:color="auto"/>
                            <w:bottom w:val="none" w:sz="0" w:space="0" w:color="auto"/>
                            <w:right w:val="none" w:sz="0" w:space="0" w:color="auto"/>
                          </w:divBdr>
                        </w:div>
                        <w:div w:id="130876592">
                          <w:marLeft w:val="0"/>
                          <w:marRight w:val="0"/>
                          <w:marTop w:val="127"/>
                          <w:marBottom w:val="0"/>
                          <w:divBdr>
                            <w:top w:val="none" w:sz="0" w:space="0" w:color="auto"/>
                            <w:left w:val="none" w:sz="0" w:space="0" w:color="auto"/>
                            <w:bottom w:val="none" w:sz="0" w:space="0" w:color="auto"/>
                            <w:right w:val="none" w:sz="0" w:space="0" w:color="auto"/>
                          </w:divBdr>
                          <w:divsChild>
                            <w:div w:id="4106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2425">
                      <w:marLeft w:val="0"/>
                      <w:marRight w:val="0"/>
                      <w:marTop w:val="58"/>
                      <w:marBottom w:val="0"/>
                      <w:divBdr>
                        <w:top w:val="none" w:sz="0" w:space="0" w:color="auto"/>
                        <w:left w:val="none" w:sz="0" w:space="0" w:color="auto"/>
                        <w:bottom w:val="none" w:sz="0" w:space="0" w:color="auto"/>
                        <w:right w:val="none" w:sz="0" w:space="0" w:color="auto"/>
                      </w:divBdr>
                      <w:divsChild>
                        <w:div w:id="1587375838">
                          <w:marLeft w:val="0"/>
                          <w:marRight w:val="0"/>
                          <w:marTop w:val="0"/>
                          <w:marBottom w:val="0"/>
                          <w:divBdr>
                            <w:top w:val="none" w:sz="0" w:space="0" w:color="auto"/>
                            <w:left w:val="none" w:sz="0" w:space="0" w:color="auto"/>
                            <w:bottom w:val="none" w:sz="0" w:space="0" w:color="auto"/>
                            <w:right w:val="none" w:sz="0" w:space="0" w:color="auto"/>
                          </w:divBdr>
                        </w:div>
                        <w:div w:id="1966739646">
                          <w:marLeft w:val="115"/>
                          <w:marRight w:val="0"/>
                          <w:marTop w:val="0"/>
                          <w:marBottom w:val="0"/>
                          <w:divBdr>
                            <w:top w:val="none" w:sz="0" w:space="0" w:color="auto"/>
                            <w:left w:val="none" w:sz="0" w:space="0" w:color="auto"/>
                            <w:bottom w:val="none" w:sz="0" w:space="0" w:color="auto"/>
                            <w:right w:val="none" w:sz="0" w:space="0" w:color="auto"/>
                          </w:divBdr>
                        </w:div>
                        <w:div w:id="1638604586">
                          <w:marLeft w:val="115"/>
                          <w:marRight w:val="0"/>
                          <w:marTop w:val="0"/>
                          <w:marBottom w:val="0"/>
                          <w:divBdr>
                            <w:top w:val="none" w:sz="0" w:space="0" w:color="auto"/>
                            <w:left w:val="none" w:sz="0" w:space="0" w:color="auto"/>
                            <w:bottom w:val="none" w:sz="0" w:space="0" w:color="auto"/>
                            <w:right w:val="none" w:sz="0" w:space="0" w:color="auto"/>
                          </w:divBdr>
                        </w:div>
                        <w:div w:id="417407358">
                          <w:marLeft w:val="115"/>
                          <w:marRight w:val="0"/>
                          <w:marTop w:val="0"/>
                          <w:marBottom w:val="0"/>
                          <w:divBdr>
                            <w:top w:val="none" w:sz="0" w:space="0" w:color="auto"/>
                            <w:left w:val="none" w:sz="0" w:space="0" w:color="auto"/>
                            <w:bottom w:val="none" w:sz="0" w:space="0" w:color="auto"/>
                            <w:right w:val="none" w:sz="0" w:space="0" w:color="auto"/>
                          </w:divBdr>
                        </w:div>
                        <w:div w:id="1643385346">
                          <w:marLeft w:val="0"/>
                          <w:marRight w:val="115"/>
                          <w:marTop w:val="0"/>
                          <w:marBottom w:val="0"/>
                          <w:divBdr>
                            <w:top w:val="none" w:sz="0" w:space="0" w:color="auto"/>
                            <w:left w:val="none" w:sz="0" w:space="0" w:color="auto"/>
                            <w:bottom w:val="none" w:sz="0" w:space="0" w:color="auto"/>
                            <w:right w:val="none" w:sz="0" w:space="0" w:color="auto"/>
                          </w:divBdr>
                        </w:div>
                      </w:divsChild>
                    </w:div>
                  </w:divsChild>
                </w:div>
                <w:div w:id="1997761486">
                  <w:marLeft w:val="0"/>
                  <w:marRight w:val="0"/>
                  <w:marTop w:val="230"/>
                  <w:marBottom w:val="0"/>
                  <w:divBdr>
                    <w:top w:val="none" w:sz="0" w:space="0" w:color="auto"/>
                    <w:left w:val="none" w:sz="0" w:space="0" w:color="auto"/>
                    <w:bottom w:val="none" w:sz="0" w:space="0" w:color="auto"/>
                    <w:right w:val="none" w:sz="0" w:space="0" w:color="auto"/>
                  </w:divBdr>
                  <w:divsChild>
                    <w:div w:id="775055147">
                      <w:marLeft w:val="0"/>
                      <w:marRight w:val="0"/>
                      <w:marTop w:val="0"/>
                      <w:marBottom w:val="0"/>
                      <w:divBdr>
                        <w:top w:val="none" w:sz="0" w:space="0" w:color="auto"/>
                        <w:left w:val="none" w:sz="0" w:space="0" w:color="auto"/>
                        <w:bottom w:val="none" w:sz="0" w:space="0" w:color="auto"/>
                        <w:right w:val="none" w:sz="0" w:space="0" w:color="auto"/>
                      </w:divBdr>
                      <w:divsChild>
                        <w:div w:id="664632907">
                          <w:marLeft w:val="0"/>
                          <w:marRight w:val="0"/>
                          <w:marTop w:val="0"/>
                          <w:marBottom w:val="0"/>
                          <w:divBdr>
                            <w:top w:val="none" w:sz="0" w:space="0" w:color="auto"/>
                            <w:left w:val="none" w:sz="0" w:space="0" w:color="auto"/>
                            <w:bottom w:val="none" w:sz="0" w:space="0" w:color="auto"/>
                            <w:right w:val="none" w:sz="0" w:space="0" w:color="auto"/>
                          </w:divBdr>
                          <w:divsChild>
                            <w:div w:id="1282998700">
                              <w:marLeft w:val="0"/>
                              <w:marRight w:val="0"/>
                              <w:marTop w:val="0"/>
                              <w:marBottom w:val="0"/>
                              <w:divBdr>
                                <w:top w:val="none" w:sz="0" w:space="0" w:color="auto"/>
                                <w:left w:val="none" w:sz="0" w:space="0" w:color="auto"/>
                                <w:bottom w:val="none" w:sz="0" w:space="0" w:color="auto"/>
                                <w:right w:val="none" w:sz="0" w:space="0" w:color="auto"/>
                              </w:divBdr>
                              <w:divsChild>
                                <w:div w:id="1412501871">
                                  <w:marLeft w:val="0"/>
                                  <w:marRight w:val="0"/>
                                  <w:marTop w:val="0"/>
                                  <w:marBottom w:val="0"/>
                                  <w:divBdr>
                                    <w:top w:val="none" w:sz="0" w:space="0" w:color="auto"/>
                                    <w:left w:val="none" w:sz="0" w:space="0" w:color="auto"/>
                                    <w:bottom w:val="none" w:sz="0" w:space="0" w:color="auto"/>
                                    <w:right w:val="none" w:sz="0" w:space="0" w:color="auto"/>
                                  </w:divBdr>
                                  <w:divsChild>
                                    <w:div w:id="2100324300">
                                      <w:marLeft w:val="0"/>
                                      <w:marRight w:val="0"/>
                                      <w:marTop w:val="0"/>
                                      <w:marBottom w:val="0"/>
                                      <w:divBdr>
                                        <w:top w:val="none" w:sz="0" w:space="0" w:color="auto"/>
                                        <w:left w:val="none" w:sz="0" w:space="0" w:color="auto"/>
                                        <w:bottom w:val="none" w:sz="0" w:space="0" w:color="auto"/>
                                        <w:right w:val="none" w:sz="0" w:space="0" w:color="auto"/>
                                      </w:divBdr>
                                    </w:div>
                                    <w:div w:id="597058748">
                                      <w:marLeft w:val="0"/>
                                      <w:marRight w:val="0"/>
                                      <w:marTop w:val="0"/>
                                      <w:marBottom w:val="0"/>
                                      <w:divBdr>
                                        <w:top w:val="none" w:sz="0" w:space="0" w:color="auto"/>
                                        <w:left w:val="none" w:sz="0" w:space="0" w:color="auto"/>
                                        <w:bottom w:val="none" w:sz="0" w:space="0" w:color="auto"/>
                                        <w:right w:val="none" w:sz="0" w:space="0" w:color="auto"/>
                                      </w:divBdr>
                                    </w:div>
                                    <w:div w:id="772940423">
                                      <w:marLeft w:val="0"/>
                                      <w:marRight w:val="0"/>
                                      <w:marTop w:val="0"/>
                                      <w:marBottom w:val="0"/>
                                      <w:divBdr>
                                        <w:top w:val="none" w:sz="0" w:space="0" w:color="auto"/>
                                        <w:left w:val="none" w:sz="0" w:space="0" w:color="auto"/>
                                        <w:bottom w:val="none" w:sz="0" w:space="0" w:color="auto"/>
                                        <w:right w:val="none" w:sz="0" w:space="0" w:color="auto"/>
                                      </w:divBdr>
                                    </w:div>
                                    <w:div w:id="662320243">
                                      <w:marLeft w:val="0"/>
                                      <w:marRight w:val="0"/>
                                      <w:marTop w:val="0"/>
                                      <w:marBottom w:val="0"/>
                                      <w:divBdr>
                                        <w:top w:val="none" w:sz="0" w:space="0" w:color="auto"/>
                                        <w:left w:val="none" w:sz="0" w:space="0" w:color="auto"/>
                                        <w:bottom w:val="none" w:sz="0" w:space="0" w:color="auto"/>
                                        <w:right w:val="none" w:sz="0" w:space="0" w:color="auto"/>
                                      </w:divBdr>
                                    </w:div>
                                    <w:div w:id="630020871">
                                      <w:marLeft w:val="0"/>
                                      <w:marRight w:val="0"/>
                                      <w:marTop w:val="0"/>
                                      <w:marBottom w:val="0"/>
                                      <w:divBdr>
                                        <w:top w:val="none" w:sz="0" w:space="0" w:color="auto"/>
                                        <w:left w:val="none" w:sz="0" w:space="0" w:color="auto"/>
                                        <w:bottom w:val="none" w:sz="0" w:space="0" w:color="auto"/>
                                        <w:right w:val="none" w:sz="0" w:space="0" w:color="auto"/>
                                      </w:divBdr>
                                    </w:div>
                                    <w:div w:id="787775078">
                                      <w:marLeft w:val="0"/>
                                      <w:marRight w:val="0"/>
                                      <w:marTop w:val="0"/>
                                      <w:marBottom w:val="0"/>
                                      <w:divBdr>
                                        <w:top w:val="none" w:sz="0" w:space="0" w:color="auto"/>
                                        <w:left w:val="none" w:sz="0" w:space="0" w:color="auto"/>
                                        <w:bottom w:val="none" w:sz="0" w:space="0" w:color="auto"/>
                                        <w:right w:val="none" w:sz="0" w:space="0" w:color="auto"/>
                                      </w:divBdr>
                                    </w:div>
                                    <w:div w:id="126506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596605">
                  <w:marLeft w:val="0"/>
                  <w:marRight w:val="0"/>
                  <w:marTop w:val="115"/>
                  <w:marBottom w:val="0"/>
                  <w:divBdr>
                    <w:top w:val="none" w:sz="0" w:space="0" w:color="auto"/>
                    <w:left w:val="none" w:sz="0" w:space="0" w:color="auto"/>
                    <w:bottom w:val="none" w:sz="0" w:space="0" w:color="auto"/>
                    <w:right w:val="none" w:sz="0" w:space="0" w:color="auto"/>
                  </w:divBdr>
                </w:div>
                <w:div w:id="655498028">
                  <w:marLeft w:val="0"/>
                  <w:marRight w:val="0"/>
                  <w:marTop w:val="115"/>
                  <w:marBottom w:val="0"/>
                  <w:divBdr>
                    <w:top w:val="single" w:sz="4" w:space="3" w:color="EFEFEF"/>
                    <w:left w:val="single" w:sz="4" w:space="3" w:color="EFEFEF"/>
                    <w:bottom w:val="single" w:sz="4" w:space="3" w:color="EFEFEF"/>
                    <w:right w:val="single" w:sz="4" w:space="3" w:color="EFEFEF"/>
                  </w:divBdr>
                </w:div>
              </w:divsChild>
            </w:div>
            <w:div w:id="424766712">
              <w:marLeft w:val="0"/>
              <w:marRight w:val="0"/>
              <w:marTop w:val="115"/>
              <w:marBottom w:val="58"/>
              <w:divBdr>
                <w:top w:val="single" w:sz="4" w:space="6" w:color="DDDDDD"/>
                <w:left w:val="none" w:sz="0" w:space="0" w:color="auto"/>
                <w:bottom w:val="none" w:sz="0" w:space="0" w:color="auto"/>
                <w:right w:val="none" w:sz="0" w:space="0" w:color="auto"/>
              </w:divBdr>
            </w:div>
          </w:divsChild>
        </w:div>
        <w:div w:id="1447849076">
          <w:marLeft w:val="0"/>
          <w:marRight w:val="0"/>
          <w:marTop w:val="120"/>
          <w:marBottom w:val="0"/>
          <w:divBdr>
            <w:top w:val="single" w:sz="4" w:space="7" w:color="E0E1DB"/>
            <w:left w:val="single" w:sz="4" w:space="7" w:color="E0E1DB"/>
            <w:bottom w:val="single" w:sz="4" w:space="7" w:color="E0E1DB"/>
            <w:right w:val="single" w:sz="4" w:space="7" w:color="E0E1DB"/>
          </w:divBdr>
          <w:divsChild>
            <w:div w:id="955452506">
              <w:marLeft w:val="0"/>
              <w:marRight w:val="0"/>
              <w:marTop w:val="0"/>
              <w:marBottom w:val="0"/>
              <w:divBdr>
                <w:top w:val="none" w:sz="0" w:space="0" w:color="auto"/>
                <w:left w:val="none" w:sz="0" w:space="0" w:color="auto"/>
                <w:bottom w:val="none" w:sz="0" w:space="0" w:color="auto"/>
                <w:right w:val="none" w:sz="0" w:space="0" w:color="auto"/>
              </w:divBdr>
            </w:div>
          </w:divsChild>
        </w:div>
        <w:div w:id="731536439">
          <w:marLeft w:val="0"/>
          <w:marRight w:val="0"/>
          <w:marTop w:val="120"/>
          <w:marBottom w:val="0"/>
          <w:divBdr>
            <w:top w:val="single" w:sz="4" w:space="6" w:color="E0E1DB"/>
            <w:left w:val="single" w:sz="4" w:space="6" w:color="E0E1DB"/>
            <w:bottom w:val="single" w:sz="4" w:space="6" w:color="E0E1DB"/>
            <w:right w:val="single" w:sz="4" w:space="6" w:color="E0E1DB"/>
          </w:divBdr>
          <w:divsChild>
            <w:div w:id="497382819">
              <w:marLeft w:val="0"/>
              <w:marRight w:val="0"/>
              <w:marTop w:val="0"/>
              <w:marBottom w:val="0"/>
              <w:divBdr>
                <w:top w:val="none" w:sz="0" w:space="0" w:color="auto"/>
                <w:left w:val="none" w:sz="0" w:space="0" w:color="auto"/>
                <w:bottom w:val="dotted" w:sz="4" w:space="7" w:color="EEEEEE"/>
                <w:right w:val="none" w:sz="0" w:space="0" w:color="auto"/>
              </w:divBdr>
              <w:divsChild>
                <w:div w:id="1436485056">
                  <w:marLeft w:val="48"/>
                  <w:marRight w:val="0"/>
                  <w:marTop w:val="0"/>
                  <w:marBottom w:val="0"/>
                  <w:divBdr>
                    <w:top w:val="none" w:sz="0" w:space="0" w:color="auto"/>
                    <w:left w:val="none" w:sz="0" w:space="0" w:color="auto"/>
                    <w:bottom w:val="none" w:sz="0" w:space="0" w:color="auto"/>
                    <w:right w:val="none" w:sz="0" w:space="0" w:color="auto"/>
                  </w:divBdr>
                </w:div>
                <w:div w:id="283735131">
                  <w:marLeft w:val="0"/>
                  <w:marRight w:val="0"/>
                  <w:marTop w:val="72"/>
                  <w:marBottom w:val="120"/>
                  <w:divBdr>
                    <w:top w:val="none" w:sz="0" w:space="0" w:color="auto"/>
                    <w:left w:val="none" w:sz="0" w:space="0" w:color="auto"/>
                    <w:bottom w:val="none" w:sz="0" w:space="0" w:color="auto"/>
                    <w:right w:val="none" w:sz="0" w:space="0" w:color="auto"/>
                  </w:divBdr>
                </w:div>
                <w:div w:id="238368823">
                  <w:marLeft w:val="0"/>
                  <w:marRight w:val="72"/>
                  <w:marTop w:val="0"/>
                  <w:marBottom w:val="120"/>
                  <w:divBdr>
                    <w:top w:val="none" w:sz="0" w:space="0" w:color="auto"/>
                    <w:left w:val="none" w:sz="0" w:space="0" w:color="auto"/>
                    <w:bottom w:val="none" w:sz="0" w:space="0" w:color="auto"/>
                    <w:right w:val="none" w:sz="0" w:space="0" w:color="auto"/>
                  </w:divBdr>
                  <w:divsChild>
                    <w:div w:id="1638875978">
                      <w:marLeft w:val="0"/>
                      <w:marRight w:val="0"/>
                      <w:marTop w:val="0"/>
                      <w:marBottom w:val="0"/>
                      <w:divBdr>
                        <w:top w:val="none" w:sz="0" w:space="0" w:color="auto"/>
                        <w:left w:val="none" w:sz="0" w:space="0" w:color="auto"/>
                        <w:bottom w:val="none" w:sz="0" w:space="0" w:color="auto"/>
                        <w:right w:val="none" w:sz="0" w:space="0" w:color="auto"/>
                      </w:divBdr>
                    </w:div>
                  </w:divsChild>
                </w:div>
                <w:div w:id="1634673313">
                  <w:marLeft w:val="0"/>
                  <w:marRight w:val="0"/>
                  <w:marTop w:val="0"/>
                  <w:marBottom w:val="0"/>
                  <w:divBdr>
                    <w:top w:val="none" w:sz="0" w:space="0" w:color="auto"/>
                    <w:left w:val="none" w:sz="0" w:space="0" w:color="auto"/>
                    <w:bottom w:val="none" w:sz="0" w:space="0" w:color="auto"/>
                    <w:right w:val="none" w:sz="0" w:space="0" w:color="auto"/>
                  </w:divBdr>
                  <w:divsChild>
                    <w:div w:id="6028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70484">
              <w:marLeft w:val="0"/>
              <w:marRight w:val="0"/>
              <w:marTop w:val="0"/>
              <w:marBottom w:val="0"/>
              <w:divBdr>
                <w:top w:val="none" w:sz="0" w:space="0" w:color="auto"/>
                <w:left w:val="none" w:sz="0" w:space="0" w:color="auto"/>
                <w:bottom w:val="dotted" w:sz="4" w:space="7" w:color="EEEEEE"/>
                <w:right w:val="none" w:sz="0" w:space="0" w:color="auto"/>
              </w:divBdr>
              <w:divsChild>
                <w:div w:id="466747934">
                  <w:marLeft w:val="48"/>
                  <w:marRight w:val="0"/>
                  <w:marTop w:val="0"/>
                  <w:marBottom w:val="0"/>
                  <w:divBdr>
                    <w:top w:val="none" w:sz="0" w:space="0" w:color="auto"/>
                    <w:left w:val="none" w:sz="0" w:space="0" w:color="auto"/>
                    <w:bottom w:val="none" w:sz="0" w:space="0" w:color="auto"/>
                    <w:right w:val="none" w:sz="0" w:space="0" w:color="auto"/>
                  </w:divBdr>
                </w:div>
                <w:div w:id="1299647759">
                  <w:marLeft w:val="0"/>
                  <w:marRight w:val="0"/>
                  <w:marTop w:val="72"/>
                  <w:marBottom w:val="120"/>
                  <w:divBdr>
                    <w:top w:val="none" w:sz="0" w:space="0" w:color="auto"/>
                    <w:left w:val="none" w:sz="0" w:space="0" w:color="auto"/>
                    <w:bottom w:val="none" w:sz="0" w:space="0" w:color="auto"/>
                    <w:right w:val="none" w:sz="0" w:space="0" w:color="auto"/>
                  </w:divBdr>
                </w:div>
                <w:div w:id="516888080">
                  <w:marLeft w:val="0"/>
                  <w:marRight w:val="72"/>
                  <w:marTop w:val="0"/>
                  <w:marBottom w:val="120"/>
                  <w:divBdr>
                    <w:top w:val="none" w:sz="0" w:space="0" w:color="auto"/>
                    <w:left w:val="none" w:sz="0" w:space="0" w:color="auto"/>
                    <w:bottom w:val="none" w:sz="0" w:space="0" w:color="auto"/>
                    <w:right w:val="none" w:sz="0" w:space="0" w:color="auto"/>
                  </w:divBdr>
                  <w:divsChild>
                    <w:div w:id="185870903">
                      <w:marLeft w:val="0"/>
                      <w:marRight w:val="0"/>
                      <w:marTop w:val="0"/>
                      <w:marBottom w:val="0"/>
                      <w:divBdr>
                        <w:top w:val="none" w:sz="0" w:space="0" w:color="auto"/>
                        <w:left w:val="none" w:sz="0" w:space="0" w:color="auto"/>
                        <w:bottom w:val="none" w:sz="0" w:space="0" w:color="auto"/>
                        <w:right w:val="none" w:sz="0" w:space="0" w:color="auto"/>
                      </w:divBdr>
                    </w:div>
                  </w:divsChild>
                </w:div>
                <w:div w:id="672949380">
                  <w:marLeft w:val="0"/>
                  <w:marRight w:val="0"/>
                  <w:marTop w:val="0"/>
                  <w:marBottom w:val="0"/>
                  <w:divBdr>
                    <w:top w:val="none" w:sz="0" w:space="0" w:color="auto"/>
                    <w:left w:val="none" w:sz="0" w:space="0" w:color="auto"/>
                    <w:bottom w:val="none" w:sz="0" w:space="0" w:color="auto"/>
                    <w:right w:val="none" w:sz="0" w:space="0" w:color="auto"/>
                  </w:divBdr>
                  <w:divsChild>
                    <w:div w:id="1195532322">
                      <w:marLeft w:val="0"/>
                      <w:marRight w:val="0"/>
                      <w:marTop w:val="0"/>
                      <w:marBottom w:val="0"/>
                      <w:divBdr>
                        <w:top w:val="none" w:sz="0" w:space="0" w:color="auto"/>
                        <w:left w:val="none" w:sz="0" w:space="0" w:color="auto"/>
                        <w:bottom w:val="none" w:sz="0" w:space="0" w:color="auto"/>
                        <w:right w:val="none" w:sz="0" w:space="0" w:color="auto"/>
                      </w:divBdr>
                      <w:divsChild>
                        <w:div w:id="2141530510">
                          <w:marLeft w:val="0"/>
                          <w:marRight w:val="0"/>
                          <w:marTop w:val="0"/>
                          <w:marBottom w:val="0"/>
                          <w:divBdr>
                            <w:top w:val="none" w:sz="0" w:space="0" w:color="auto"/>
                            <w:left w:val="none" w:sz="0" w:space="0" w:color="auto"/>
                            <w:bottom w:val="none" w:sz="0" w:space="0" w:color="auto"/>
                            <w:right w:val="none" w:sz="0" w:space="0" w:color="auto"/>
                          </w:divBdr>
                          <w:divsChild>
                            <w:div w:id="1453085728">
                              <w:marLeft w:val="0"/>
                              <w:marRight w:val="0"/>
                              <w:marTop w:val="0"/>
                              <w:marBottom w:val="0"/>
                              <w:divBdr>
                                <w:top w:val="none" w:sz="0" w:space="0" w:color="auto"/>
                                <w:left w:val="none" w:sz="0" w:space="0" w:color="auto"/>
                                <w:bottom w:val="none" w:sz="0" w:space="0" w:color="auto"/>
                                <w:right w:val="none" w:sz="0" w:space="0" w:color="auto"/>
                              </w:divBdr>
                              <w:divsChild>
                                <w:div w:id="1879901129">
                                  <w:marLeft w:val="0"/>
                                  <w:marRight w:val="0"/>
                                  <w:marTop w:val="0"/>
                                  <w:marBottom w:val="0"/>
                                  <w:divBdr>
                                    <w:top w:val="none" w:sz="0" w:space="0" w:color="auto"/>
                                    <w:left w:val="none" w:sz="0" w:space="0" w:color="auto"/>
                                    <w:bottom w:val="none" w:sz="0" w:space="0" w:color="auto"/>
                                    <w:right w:val="none" w:sz="0" w:space="0" w:color="auto"/>
                                  </w:divBdr>
                                </w:div>
                                <w:div w:id="1319724132">
                                  <w:marLeft w:val="0"/>
                                  <w:marRight w:val="0"/>
                                  <w:marTop w:val="0"/>
                                  <w:marBottom w:val="0"/>
                                  <w:divBdr>
                                    <w:top w:val="none" w:sz="0" w:space="0" w:color="auto"/>
                                    <w:left w:val="none" w:sz="0" w:space="0" w:color="auto"/>
                                    <w:bottom w:val="none" w:sz="0" w:space="0" w:color="auto"/>
                                    <w:right w:val="none" w:sz="0" w:space="0" w:color="auto"/>
                                  </w:divBdr>
                                </w:div>
                                <w:div w:id="1875271925">
                                  <w:marLeft w:val="0"/>
                                  <w:marRight w:val="0"/>
                                  <w:marTop w:val="0"/>
                                  <w:marBottom w:val="0"/>
                                  <w:divBdr>
                                    <w:top w:val="none" w:sz="0" w:space="0" w:color="auto"/>
                                    <w:left w:val="none" w:sz="0" w:space="0" w:color="auto"/>
                                    <w:bottom w:val="none" w:sz="0" w:space="0" w:color="auto"/>
                                    <w:right w:val="none" w:sz="0" w:space="0" w:color="auto"/>
                                  </w:divBdr>
                                </w:div>
                                <w:div w:id="1113132716">
                                  <w:marLeft w:val="0"/>
                                  <w:marRight w:val="0"/>
                                  <w:marTop w:val="0"/>
                                  <w:marBottom w:val="0"/>
                                  <w:divBdr>
                                    <w:top w:val="none" w:sz="0" w:space="0" w:color="auto"/>
                                    <w:left w:val="none" w:sz="0" w:space="0" w:color="auto"/>
                                    <w:bottom w:val="none" w:sz="0" w:space="0" w:color="auto"/>
                                    <w:right w:val="none" w:sz="0" w:space="0" w:color="auto"/>
                                  </w:divBdr>
                                </w:div>
                                <w:div w:id="161848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5592547">
              <w:marLeft w:val="0"/>
              <w:marRight w:val="0"/>
              <w:marTop w:val="0"/>
              <w:marBottom w:val="0"/>
              <w:divBdr>
                <w:top w:val="none" w:sz="0" w:space="0" w:color="auto"/>
                <w:left w:val="none" w:sz="0" w:space="0" w:color="auto"/>
                <w:bottom w:val="dotted" w:sz="4" w:space="7" w:color="EEEEEE"/>
                <w:right w:val="none" w:sz="0" w:space="0" w:color="auto"/>
              </w:divBdr>
              <w:divsChild>
                <w:div w:id="1244224702">
                  <w:marLeft w:val="48"/>
                  <w:marRight w:val="0"/>
                  <w:marTop w:val="0"/>
                  <w:marBottom w:val="0"/>
                  <w:divBdr>
                    <w:top w:val="none" w:sz="0" w:space="0" w:color="auto"/>
                    <w:left w:val="none" w:sz="0" w:space="0" w:color="auto"/>
                    <w:bottom w:val="none" w:sz="0" w:space="0" w:color="auto"/>
                    <w:right w:val="none" w:sz="0" w:space="0" w:color="auto"/>
                  </w:divBdr>
                </w:div>
                <w:div w:id="78715171">
                  <w:marLeft w:val="0"/>
                  <w:marRight w:val="0"/>
                  <w:marTop w:val="72"/>
                  <w:marBottom w:val="120"/>
                  <w:divBdr>
                    <w:top w:val="none" w:sz="0" w:space="0" w:color="auto"/>
                    <w:left w:val="none" w:sz="0" w:space="0" w:color="auto"/>
                    <w:bottom w:val="none" w:sz="0" w:space="0" w:color="auto"/>
                    <w:right w:val="none" w:sz="0" w:space="0" w:color="auto"/>
                  </w:divBdr>
                </w:div>
                <w:div w:id="1146969471">
                  <w:marLeft w:val="0"/>
                  <w:marRight w:val="72"/>
                  <w:marTop w:val="0"/>
                  <w:marBottom w:val="120"/>
                  <w:divBdr>
                    <w:top w:val="none" w:sz="0" w:space="0" w:color="auto"/>
                    <w:left w:val="none" w:sz="0" w:space="0" w:color="auto"/>
                    <w:bottom w:val="none" w:sz="0" w:space="0" w:color="auto"/>
                    <w:right w:val="none" w:sz="0" w:space="0" w:color="auto"/>
                  </w:divBdr>
                  <w:divsChild>
                    <w:div w:id="1739940319">
                      <w:marLeft w:val="0"/>
                      <w:marRight w:val="0"/>
                      <w:marTop w:val="0"/>
                      <w:marBottom w:val="0"/>
                      <w:divBdr>
                        <w:top w:val="none" w:sz="0" w:space="0" w:color="auto"/>
                        <w:left w:val="none" w:sz="0" w:space="0" w:color="auto"/>
                        <w:bottom w:val="none" w:sz="0" w:space="0" w:color="auto"/>
                        <w:right w:val="none" w:sz="0" w:space="0" w:color="auto"/>
                      </w:divBdr>
                    </w:div>
                  </w:divsChild>
                </w:div>
                <w:div w:id="902911848">
                  <w:marLeft w:val="0"/>
                  <w:marRight w:val="0"/>
                  <w:marTop w:val="0"/>
                  <w:marBottom w:val="0"/>
                  <w:divBdr>
                    <w:top w:val="none" w:sz="0" w:space="0" w:color="auto"/>
                    <w:left w:val="none" w:sz="0" w:space="0" w:color="auto"/>
                    <w:bottom w:val="none" w:sz="0" w:space="0" w:color="auto"/>
                    <w:right w:val="none" w:sz="0" w:space="0" w:color="auto"/>
                  </w:divBdr>
                  <w:divsChild>
                    <w:div w:id="212202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4733">
              <w:marLeft w:val="0"/>
              <w:marRight w:val="0"/>
              <w:marTop w:val="0"/>
              <w:marBottom w:val="0"/>
              <w:divBdr>
                <w:top w:val="none" w:sz="0" w:space="0" w:color="auto"/>
                <w:left w:val="none" w:sz="0" w:space="0" w:color="auto"/>
                <w:bottom w:val="dotted" w:sz="4" w:space="7" w:color="EEEEEE"/>
                <w:right w:val="none" w:sz="0" w:space="0" w:color="auto"/>
              </w:divBdr>
              <w:divsChild>
                <w:div w:id="1458984873">
                  <w:marLeft w:val="48"/>
                  <w:marRight w:val="0"/>
                  <w:marTop w:val="0"/>
                  <w:marBottom w:val="0"/>
                  <w:divBdr>
                    <w:top w:val="none" w:sz="0" w:space="0" w:color="auto"/>
                    <w:left w:val="none" w:sz="0" w:space="0" w:color="auto"/>
                    <w:bottom w:val="none" w:sz="0" w:space="0" w:color="auto"/>
                    <w:right w:val="none" w:sz="0" w:space="0" w:color="auto"/>
                  </w:divBdr>
                </w:div>
                <w:div w:id="113528607">
                  <w:marLeft w:val="0"/>
                  <w:marRight w:val="0"/>
                  <w:marTop w:val="72"/>
                  <w:marBottom w:val="120"/>
                  <w:divBdr>
                    <w:top w:val="none" w:sz="0" w:space="0" w:color="auto"/>
                    <w:left w:val="none" w:sz="0" w:space="0" w:color="auto"/>
                    <w:bottom w:val="none" w:sz="0" w:space="0" w:color="auto"/>
                    <w:right w:val="none" w:sz="0" w:space="0" w:color="auto"/>
                  </w:divBdr>
                </w:div>
                <w:div w:id="40325964">
                  <w:marLeft w:val="0"/>
                  <w:marRight w:val="72"/>
                  <w:marTop w:val="0"/>
                  <w:marBottom w:val="120"/>
                  <w:divBdr>
                    <w:top w:val="none" w:sz="0" w:space="0" w:color="auto"/>
                    <w:left w:val="none" w:sz="0" w:space="0" w:color="auto"/>
                    <w:bottom w:val="none" w:sz="0" w:space="0" w:color="auto"/>
                    <w:right w:val="none" w:sz="0" w:space="0" w:color="auto"/>
                  </w:divBdr>
                  <w:divsChild>
                    <w:div w:id="1948730409">
                      <w:marLeft w:val="0"/>
                      <w:marRight w:val="0"/>
                      <w:marTop w:val="0"/>
                      <w:marBottom w:val="0"/>
                      <w:divBdr>
                        <w:top w:val="none" w:sz="0" w:space="0" w:color="auto"/>
                        <w:left w:val="none" w:sz="0" w:space="0" w:color="auto"/>
                        <w:bottom w:val="none" w:sz="0" w:space="0" w:color="auto"/>
                        <w:right w:val="none" w:sz="0" w:space="0" w:color="auto"/>
                      </w:divBdr>
                    </w:div>
                  </w:divsChild>
                </w:div>
                <w:div w:id="823934904">
                  <w:marLeft w:val="0"/>
                  <w:marRight w:val="0"/>
                  <w:marTop w:val="0"/>
                  <w:marBottom w:val="0"/>
                  <w:divBdr>
                    <w:top w:val="none" w:sz="0" w:space="0" w:color="auto"/>
                    <w:left w:val="none" w:sz="0" w:space="0" w:color="auto"/>
                    <w:bottom w:val="none" w:sz="0" w:space="0" w:color="auto"/>
                    <w:right w:val="none" w:sz="0" w:space="0" w:color="auto"/>
                  </w:divBdr>
                  <w:divsChild>
                    <w:div w:id="97741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12485">
              <w:marLeft w:val="0"/>
              <w:marRight w:val="0"/>
              <w:marTop w:val="0"/>
              <w:marBottom w:val="0"/>
              <w:divBdr>
                <w:top w:val="none" w:sz="0" w:space="0" w:color="auto"/>
                <w:left w:val="none" w:sz="0" w:space="0" w:color="auto"/>
                <w:bottom w:val="dotted" w:sz="4" w:space="7" w:color="EEEEEE"/>
                <w:right w:val="none" w:sz="0" w:space="0" w:color="auto"/>
              </w:divBdr>
              <w:divsChild>
                <w:div w:id="1499491940">
                  <w:marLeft w:val="48"/>
                  <w:marRight w:val="0"/>
                  <w:marTop w:val="0"/>
                  <w:marBottom w:val="0"/>
                  <w:divBdr>
                    <w:top w:val="none" w:sz="0" w:space="0" w:color="auto"/>
                    <w:left w:val="none" w:sz="0" w:space="0" w:color="auto"/>
                    <w:bottom w:val="none" w:sz="0" w:space="0" w:color="auto"/>
                    <w:right w:val="none" w:sz="0" w:space="0" w:color="auto"/>
                  </w:divBdr>
                </w:div>
                <w:div w:id="305744264">
                  <w:marLeft w:val="0"/>
                  <w:marRight w:val="0"/>
                  <w:marTop w:val="72"/>
                  <w:marBottom w:val="120"/>
                  <w:divBdr>
                    <w:top w:val="none" w:sz="0" w:space="0" w:color="auto"/>
                    <w:left w:val="none" w:sz="0" w:space="0" w:color="auto"/>
                    <w:bottom w:val="none" w:sz="0" w:space="0" w:color="auto"/>
                    <w:right w:val="none" w:sz="0" w:space="0" w:color="auto"/>
                  </w:divBdr>
                </w:div>
                <w:div w:id="2119254717">
                  <w:marLeft w:val="0"/>
                  <w:marRight w:val="72"/>
                  <w:marTop w:val="0"/>
                  <w:marBottom w:val="120"/>
                  <w:divBdr>
                    <w:top w:val="none" w:sz="0" w:space="0" w:color="auto"/>
                    <w:left w:val="none" w:sz="0" w:space="0" w:color="auto"/>
                    <w:bottom w:val="none" w:sz="0" w:space="0" w:color="auto"/>
                    <w:right w:val="none" w:sz="0" w:space="0" w:color="auto"/>
                  </w:divBdr>
                  <w:divsChild>
                    <w:div w:id="1910654777">
                      <w:marLeft w:val="0"/>
                      <w:marRight w:val="0"/>
                      <w:marTop w:val="0"/>
                      <w:marBottom w:val="0"/>
                      <w:divBdr>
                        <w:top w:val="none" w:sz="0" w:space="0" w:color="auto"/>
                        <w:left w:val="none" w:sz="0" w:space="0" w:color="auto"/>
                        <w:bottom w:val="none" w:sz="0" w:space="0" w:color="auto"/>
                        <w:right w:val="none" w:sz="0" w:space="0" w:color="auto"/>
                      </w:divBdr>
                    </w:div>
                  </w:divsChild>
                </w:div>
                <w:div w:id="1857185674">
                  <w:marLeft w:val="0"/>
                  <w:marRight w:val="0"/>
                  <w:marTop w:val="0"/>
                  <w:marBottom w:val="0"/>
                  <w:divBdr>
                    <w:top w:val="none" w:sz="0" w:space="0" w:color="auto"/>
                    <w:left w:val="none" w:sz="0" w:space="0" w:color="auto"/>
                    <w:bottom w:val="none" w:sz="0" w:space="0" w:color="auto"/>
                    <w:right w:val="none" w:sz="0" w:space="0" w:color="auto"/>
                  </w:divBdr>
                  <w:divsChild>
                    <w:div w:id="150308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184037">
      <w:bodyDiv w:val="1"/>
      <w:marLeft w:val="0"/>
      <w:marRight w:val="0"/>
      <w:marTop w:val="0"/>
      <w:marBottom w:val="0"/>
      <w:divBdr>
        <w:top w:val="none" w:sz="0" w:space="0" w:color="auto"/>
        <w:left w:val="none" w:sz="0" w:space="0" w:color="auto"/>
        <w:bottom w:val="none" w:sz="0" w:space="0" w:color="auto"/>
        <w:right w:val="none" w:sz="0" w:space="0" w:color="auto"/>
      </w:divBdr>
      <w:divsChild>
        <w:div w:id="1870675511">
          <w:marLeft w:val="0"/>
          <w:marRight w:val="0"/>
          <w:marTop w:val="0"/>
          <w:marBottom w:val="528"/>
          <w:divBdr>
            <w:top w:val="none" w:sz="0" w:space="0" w:color="auto"/>
            <w:left w:val="none" w:sz="0" w:space="0" w:color="auto"/>
            <w:bottom w:val="none" w:sz="0" w:space="0" w:color="auto"/>
            <w:right w:val="none" w:sz="0" w:space="0" w:color="auto"/>
          </w:divBdr>
        </w:div>
        <w:div w:id="1198197216">
          <w:marLeft w:val="0"/>
          <w:marRight w:val="0"/>
          <w:marTop w:val="0"/>
          <w:marBottom w:val="360"/>
          <w:divBdr>
            <w:top w:val="none" w:sz="0" w:space="0" w:color="auto"/>
            <w:left w:val="none" w:sz="0" w:space="0" w:color="auto"/>
            <w:bottom w:val="none" w:sz="0" w:space="0" w:color="auto"/>
            <w:right w:val="none" w:sz="0" w:space="0" w:color="auto"/>
          </w:divBdr>
        </w:div>
      </w:divsChild>
    </w:div>
    <w:div w:id="1519538476">
      <w:bodyDiv w:val="1"/>
      <w:marLeft w:val="0"/>
      <w:marRight w:val="0"/>
      <w:marTop w:val="0"/>
      <w:marBottom w:val="0"/>
      <w:divBdr>
        <w:top w:val="none" w:sz="0" w:space="0" w:color="auto"/>
        <w:left w:val="none" w:sz="0" w:space="0" w:color="auto"/>
        <w:bottom w:val="none" w:sz="0" w:space="0" w:color="auto"/>
        <w:right w:val="none" w:sz="0" w:space="0" w:color="auto"/>
      </w:divBdr>
      <w:divsChild>
        <w:div w:id="165293076">
          <w:marLeft w:val="0"/>
          <w:marRight w:val="0"/>
          <w:marTop w:val="0"/>
          <w:marBottom w:val="0"/>
          <w:divBdr>
            <w:top w:val="single" w:sz="4" w:space="6" w:color="F3C534"/>
            <w:left w:val="single" w:sz="4" w:space="6" w:color="F3C534"/>
            <w:bottom w:val="single" w:sz="4" w:space="6" w:color="F3C534"/>
            <w:right w:val="single" w:sz="4" w:space="6" w:color="F3C534"/>
          </w:divBdr>
        </w:div>
        <w:div w:id="1900554309">
          <w:marLeft w:val="0"/>
          <w:marRight w:val="0"/>
          <w:marTop w:val="0"/>
          <w:marBottom w:val="0"/>
          <w:divBdr>
            <w:top w:val="none" w:sz="0" w:space="0" w:color="auto"/>
            <w:left w:val="none" w:sz="0" w:space="0" w:color="auto"/>
            <w:bottom w:val="none" w:sz="0" w:space="0" w:color="auto"/>
            <w:right w:val="none" w:sz="0" w:space="0" w:color="auto"/>
          </w:divBdr>
          <w:divsChild>
            <w:div w:id="1078361520">
              <w:marLeft w:val="0"/>
              <w:marRight w:val="0"/>
              <w:marTop w:val="0"/>
              <w:marBottom w:val="0"/>
              <w:divBdr>
                <w:top w:val="none" w:sz="0" w:space="0" w:color="auto"/>
                <w:left w:val="none" w:sz="0" w:space="0" w:color="auto"/>
                <w:bottom w:val="none" w:sz="0" w:space="0" w:color="auto"/>
                <w:right w:val="none" w:sz="0" w:space="0" w:color="auto"/>
              </w:divBdr>
              <w:divsChild>
                <w:div w:id="494339281">
                  <w:marLeft w:val="0"/>
                  <w:marRight w:val="0"/>
                  <w:marTop w:val="0"/>
                  <w:marBottom w:val="0"/>
                  <w:divBdr>
                    <w:top w:val="double" w:sz="4" w:space="6" w:color="CBCBCB"/>
                    <w:left w:val="double" w:sz="4" w:space="6" w:color="CBCBCB"/>
                    <w:bottom w:val="double" w:sz="4" w:space="6" w:color="CBCBCB"/>
                    <w:right w:val="double" w:sz="4" w:space="6" w:color="CBCBCB"/>
                  </w:divBdr>
                </w:div>
              </w:divsChild>
            </w:div>
          </w:divsChild>
        </w:div>
        <w:div w:id="1884053440">
          <w:marLeft w:val="0"/>
          <w:marRight w:val="0"/>
          <w:marTop w:val="0"/>
          <w:marBottom w:val="0"/>
          <w:divBdr>
            <w:top w:val="single" w:sz="4" w:space="6" w:color="9FD331"/>
            <w:left w:val="single" w:sz="4" w:space="6" w:color="9FD331"/>
            <w:bottom w:val="single" w:sz="4" w:space="6" w:color="9FD331"/>
            <w:right w:val="single" w:sz="4" w:space="6" w:color="9FD331"/>
          </w:divBdr>
        </w:div>
        <w:div w:id="1054236891">
          <w:marLeft w:val="0"/>
          <w:marRight w:val="0"/>
          <w:marTop w:val="0"/>
          <w:marBottom w:val="0"/>
          <w:divBdr>
            <w:top w:val="none" w:sz="0" w:space="0" w:color="auto"/>
            <w:left w:val="none" w:sz="0" w:space="0" w:color="auto"/>
            <w:bottom w:val="none" w:sz="0" w:space="0" w:color="auto"/>
            <w:right w:val="none" w:sz="0" w:space="0" w:color="auto"/>
          </w:divBdr>
          <w:divsChild>
            <w:div w:id="1269506409">
              <w:marLeft w:val="0"/>
              <w:marRight w:val="0"/>
              <w:marTop w:val="0"/>
              <w:marBottom w:val="240"/>
              <w:divBdr>
                <w:top w:val="single" w:sz="4" w:space="0" w:color="DEDEDE"/>
                <w:left w:val="single" w:sz="4" w:space="0" w:color="DEDEDE"/>
                <w:bottom w:val="single" w:sz="4" w:space="0" w:color="DEDEDE"/>
                <w:right w:val="single" w:sz="4" w:space="0" w:color="DEDEDE"/>
              </w:divBdr>
              <w:divsChild>
                <w:div w:id="204828145">
                  <w:marLeft w:val="0"/>
                  <w:marRight w:val="0"/>
                  <w:marTop w:val="0"/>
                  <w:marBottom w:val="0"/>
                  <w:divBdr>
                    <w:top w:val="none" w:sz="0" w:space="0" w:color="auto"/>
                    <w:left w:val="none" w:sz="0" w:space="0" w:color="auto"/>
                    <w:bottom w:val="single" w:sz="4" w:space="0" w:color="DDDDDD"/>
                    <w:right w:val="none" w:sz="0" w:space="0" w:color="auto"/>
                  </w:divBdr>
                  <w:divsChild>
                    <w:div w:id="180049369">
                      <w:marLeft w:val="0"/>
                      <w:marRight w:val="0"/>
                      <w:marTop w:val="0"/>
                      <w:marBottom w:val="0"/>
                      <w:divBdr>
                        <w:top w:val="none" w:sz="0" w:space="0" w:color="auto"/>
                        <w:left w:val="none" w:sz="0" w:space="0" w:color="auto"/>
                        <w:bottom w:val="none" w:sz="0" w:space="0" w:color="auto"/>
                        <w:right w:val="none" w:sz="0" w:space="0" w:color="auto"/>
                      </w:divBdr>
                      <w:divsChild>
                        <w:div w:id="1710717020">
                          <w:marLeft w:val="0"/>
                          <w:marRight w:val="0"/>
                          <w:marTop w:val="0"/>
                          <w:marBottom w:val="0"/>
                          <w:divBdr>
                            <w:top w:val="none" w:sz="0" w:space="0" w:color="auto"/>
                            <w:left w:val="none" w:sz="0" w:space="0" w:color="auto"/>
                            <w:bottom w:val="none" w:sz="0" w:space="0" w:color="auto"/>
                            <w:right w:val="none" w:sz="0" w:space="0" w:color="auto"/>
                          </w:divBdr>
                        </w:div>
                        <w:div w:id="317806884">
                          <w:marLeft w:val="0"/>
                          <w:marRight w:val="0"/>
                          <w:marTop w:val="0"/>
                          <w:marBottom w:val="0"/>
                          <w:divBdr>
                            <w:top w:val="none" w:sz="0" w:space="0" w:color="auto"/>
                            <w:left w:val="none" w:sz="0" w:space="0" w:color="auto"/>
                            <w:bottom w:val="none" w:sz="0" w:space="0" w:color="auto"/>
                            <w:right w:val="none" w:sz="0" w:space="0" w:color="auto"/>
                          </w:divBdr>
                        </w:div>
                        <w:div w:id="1701082122">
                          <w:marLeft w:val="0"/>
                          <w:marRight w:val="0"/>
                          <w:marTop w:val="0"/>
                          <w:marBottom w:val="0"/>
                          <w:divBdr>
                            <w:top w:val="none" w:sz="0" w:space="0" w:color="auto"/>
                            <w:left w:val="none" w:sz="0" w:space="0" w:color="auto"/>
                            <w:bottom w:val="none" w:sz="0" w:space="0" w:color="auto"/>
                            <w:right w:val="none" w:sz="0" w:space="0" w:color="auto"/>
                          </w:divBdr>
                        </w:div>
                        <w:div w:id="1183589110">
                          <w:marLeft w:val="0"/>
                          <w:marRight w:val="0"/>
                          <w:marTop w:val="0"/>
                          <w:marBottom w:val="0"/>
                          <w:divBdr>
                            <w:top w:val="none" w:sz="0" w:space="0" w:color="auto"/>
                            <w:left w:val="none" w:sz="0" w:space="0" w:color="auto"/>
                            <w:bottom w:val="none" w:sz="0" w:space="0" w:color="auto"/>
                            <w:right w:val="none" w:sz="0" w:space="0" w:color="auto"/>
                          </w:divBdr>
                        </w:div>
                        <w:div w:id="1004865758">
                          <w:marLeft w:val="0"/>
                          <w:marRight w:val="0"/>
                          <w:marTop w:val="0"/>
                          <w:marBottom w:val="0"/>
                          <w:divBdr>
                            <w:top w:val="none" w:sz="0" w:space="0" w:color="auto"/>
                            <w:left w:val="none" w:sz="0" w:space="0" w:color="auto"/>
                            <w:bottom w:val="none" w:sz="0" w:space="0" w:color="auto"/>
                            <w:right w:val="none" w:sz="0" w:space="0" w:color="auto"/>
                          </w:divBdr>
                        </w:div>
                        <w:div w:id="1057582946">
                          <w:marLeft w:val="0"/>
                          <w:marRight w:val="0"/>
                          <w:marTop w:val="0"/>
                          <w:marBottom w:val="0"/>
                          <w:divBdr>
                            <w:top w:val="none" w:sz="0" w:space="0" w:color="auto"/>
                            <w:left w:val="none" w:sz="0" w:space="0" w:color="auto"/>
                            <w:bottom w:val="none" w:sz="0" w:space="0" w:color="auto"/>
                            <w:right w:val="none" w:sz="0" w:space="0" w:color="auto"/>
                          </w:divBdr>
                        </w:div>
                        <w:div w:id="924000838">
                          <w:marLeft w:val="0"/>
                          <w:marRight w:val="0"/>
                          <w:marTop w:val="0"/>
                          <w:marBottom w:val="0"/>
                          <w:divBdr>
                            <w:top w:val="none" w:sz="0" w:space="0" w:color="auto"/>
                            <w:left w:val="none" w:sz="0" w:space="0" w:color="auto"/>
                            <w:bottom w:val="none" w:sz="0" w:space="0" w:color="auto"/>
                            <w:right w:val="none" w:sz="0" w:space="0" w:color="auto"/>
                          </w:divBdr>
                        </w:div>
                        <w:div w:id="2018387336">
                          <w:marLeft w:val="0"/>
                          <w:marRight w:val="0"/>
                          <w:marTop w:val="0"/>
                          <w:marBottom w:val="0"/>
                          <w:divBdr>
                            <w:top w:val="none" w:sz="0" w:space="0" w:color="auto"/>
                            <w:left w:val="none" w:sz="0" w:space="0" w:color="auto"/>
                            <w:bottom w:val="none" w:sz="0" w:space="0" w:color="auto"/>
                            <w:right w:val="none" w:sz="0" w:space="0" w:color="auto"/>
                          </w:divBdr>
                        </w:div>
                        <w:div w:id="1387795994">
                          <w:marLeft w:val="0"/>
                          <w:marRight w:val="0"/>
                          <w:marTop w:val="0"/>
                          <w:marBottom w:val="0"/>
                          <w:divBdr>
                            <w:top w:val="none" w:sz="0" w:space="0" w:color="auto"/>
                            <w:left w:val="none" w:sz="0" w:space="0" w:color="auto"/>
                            <w:bottom w:val="none" w:sz="0" w:space="0" w:color="auto"/>
                            <w:right w:val="none" w:sz="0" w:space="0" w:color="auto"/>
                          </w:divBdr>
                        </w:div>
                        <w:div w:id="176298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72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12978">
          <w:marLeft w:val="0"/>
          <w:marRight w:val="0"/>
          <w:marTop w:val="0"/>
          <w:marBottom w:val="0"/>
          <w:divBdr>
            <w:top w:val="none" w:sz="0" w:space="0" w:color="auto"/>
            <w:left w:val="none" w:sz="0" w:space="0" w:color="auto"/>
            <w:bottom w:val="none" w:sz="0" w:space="0" w:color="auto"/>
            <w:right w:val="none" w:sz="0" w:space="0" w:color="auto"/>
          </w:divBdr>
          <w:divsChild>
            <w:div w:id="1852454833">
              <w:marLeft w:val="0"/>
              <w:marRight w:val="0"/>
              <w:marTop w:val="0"/>
              <w:marBottom w:val="240"/>
              <w:divBdr>
                <w:top w:val="single" w:sz="4" w:space="0" w:color="DEDEDE"/>
                <w:left w:val="single" w:sz="4" w:space="0" w:color="DEDEDE"/>
                <w:bottom w:val="single" w:sz="4" w:space="0" w:color="DEDEDE"/>
                <w:right w:val="single" w:sz="4" w:space="0" w:color="DEDEDE"/>
              </w:divBdr>
              <w:divsChild>
                <w:div w:id="1466964914">
                  <w:marLeft w:val="0"/>
                  <w:marRight w:val="0"/>
                  <w:marTop w:val="0"/>
                  <w:marBottom w:val="0"/>
                  <w:divBdr>
                    <w:top w:val="none" w:sz="0" w:space="0" w:color="auto"/>
                    <w:left w:val="none" w:sz="0" w:space="0" w:color="auto"/>
                    <w:bottom w:val="single" w:sz="4" w:space="0" w:color="DDDDDD"/>
                    <w:right w:val="none" w:sz="0" w:space="0" w:color="auto"/>
                  </w:divBdr>
                  <w:divsChild>
                    <w:div w:id="249168481">
                      <w:marLeft w:val="0"/>
                      <w:marRight w:val="0"/>
                      <w:marTop w:val="0"/>
                      <w:marBottom w:val="0"/>
                      <w:divBdr>
                        <w:top w:val="none" w:sz="0" w:space="0" w:color="auto"/>
                        <w:left w:val="none" w:sz="0" w:space="0" w:color="auto"/>
                        <w:bottom w:val="none" w:sz="0" w:space="0" w:color="auto"/>
                        <w:right w:val="none" w:sz="0" w:space="0" w:color="auto"/>
                      </w:divBdr>
                      <w:divsChild>
                        <w:div w:id="1386835531">
                          <w:marLeft w:val="0"/>
                          <w:marRight w:val="0"/>
                          <w:marTop w:val="0"/>
                          <w:marBottom w:val="0"/>
                          <w:divBdr>
                            <w:top w:val="none" w:sz="0" w:space="0" w:color="auto"/>
                            <w:left w:val="none" w:sz="0" w:space="0" w:color="auto"/>
                            <w:bottom w:val="none" w:sz="0" w:space="0" w:color="auto"/>
                            <w:right w:val="none" w:sz="0" w:space="0" w:color="auto"/>
                          </w:divBdr>
                        </w:div>
                        <w:div w:id="1473478263">
                          <w:marLeft w:val="0"/>
                          <w:marRight w:val="0"/>
                          <w:marTop w:val="0"/>
                          <w:marBottom w:val="0"/>
                          <w:divBdr>
                            <w:top w:val="none" w:sz="0" w:space="0" w:color="auto"/>
                            <w:left w:val="none" w:sz="0" w:space="0" w:color="auto"/>
                            <w:bottom w:val="none" w:sz="0" w:space="0" w:color="auto"/>
                            <w:right w:val="none" w:sz="0" w:space="0" w:color="auto"/>
                          </w:divBdr>
                        </w:div>
                        <w:div w:id="1172180793">
                          <w:marLeft w:val="0"/>
                          <w:marRight w:val="0"/>
                          <w:marTop w:val="0"/>
                          <w:marBottom w:val="0"/>
                          <w:divBdr>
                            <w:top w:val="none" w:sz="0" w:space="0" w:color="auto"/>
                            <w:left w:val="none" w:sz="0" w:space="0" w:color="auto"/>
                            <w:bottom w:val="none" w:sz="0" w:space="0" w:color="auto"/>
                            <w:right w:val="none" w:sz="0" w:space="0" w:color="auto"/>
                          </w:divBdr>
                        </w:div>
                        <w:div w:id="186213540">
                          <w:marLeft w:val="0"/>
                          <w:marRight w:val="0"/>
                          <w:marTop w:val="0"/>
                          <w:marBottom w:val="0"/>
                          <w:divBdr>
                            <w:top w:val="none" w:sz="0" w:space="0" w:color="auto"/>
                            <w:left w:val="none" w:sz="0" w:space="0" w:color="auto"/>
                            <w:bottom w:val="none" w:sz="0" w:space="0" w:color="auto"/>
                            <w:right w:val="none" w:sz="0" w:space="0" w:color="auto"/>
                          </w:divBdr>
                        </w:div>
                        <w:div w:id="382410401">
                          <w:marLeft w:val="0"/>
                          <w:marRight w:val="0"/>
                          <w:marTop w:val="0"/>
                          <w:marBottom w:val="0"/>
                          <w:divBdr>
                            <w:top w:val="none" w:sz="0" w:space="0" w:color="auto"/>
                            <w:left w:val="none" w:sz="0" w:space="0" w:color="auto"/>
                            <w:bottom w:val="none" w:sz="0" w:space="0" w:color="auto"/>
                            <w:right w:val="none" w:sz="0" w:space="0" w:color="auto"/>
                          </w:divBdr>
                        </w:div>
                        <w:div w:id="715737887">
                          <w:marLeft w:val="0"/>
                          <w:marRight w:val="0"/>
                          <w:marTop w:val="0"/>
                          <w:marBottom w:val="0"/>
                          <w:divBdr>
                            <w:top w:val="none" w:sz="0" w:space="0" w:color="auto"/>
                            <w:left w:val="none" w:sz="0" w:space="0" w:color="auto"/>
                            <w:bottom w:val="none" w:sz="0" w:space="0" w:color="auto"/>
                            <w:right w:val="none" w:sz="0" w:space="0" w:color="auto"/>
                          </w:divBdr>
                        </w:div>
                        <w:div w:id="206377609">
                          <w:marLeft w:val="0"/>
                          <w:marRight w:val="0"/>
                          <w:marTop w:val="0"/>
                          <w:marBottom w:val="0"/>
                          <w:divBdr>
                            <w:top w:val="none" w:sz="0" w:space="0" w:color="auto"/>
                            <w:left w:val="none" w:sz="0" w:space="0" w:color="auto"/>
                            <w:bottom w:val="none" w:sz="0" w:space="0" w:color="auto"/>
                            <w:right w:val="none" w:sz="0" w:space="0" w:color="auto"/>
                          </w:divBdr>
                        </w:div>
                        <w:div w:id="601105833">
                          <w:marLeft w:val="0"/>
                          <w:marRight w:val="0"/>
                          <w:marTop w:val="0"/>
                          <w:marBottom w:val="0"/>
                          <w:divBdr>
                            <w:top w:val="none" w:sz="0" w:space="0" w:color="auto"/>
                            <w:left w:val="none" w:sz="0" w:space="0" w:color="auto"/>
                            <w:bottom w:val="none" w:sz="0" w:space="0" w:color="auto"/>
                            <w:right w:val="none" w:sz="0" w:space="0" w:color="auto"/>
                          </w:divBdr>
                        </w:div>
                        <w:div w:id="1487015352">
                          <w:marLeft w:val="0"/>
                          <w:marRight w:val="0"/>
                          <w:marTop w:val="0"/>
                          <w:marBottom w:val="0"/>
                          <w:divBdr>
                            <w:top w:val="none" w:sz="0" w:space="0" w:color="auto"/>
                            <w:left w:val="none" w:sz="0" w:space="0" w:color="auto"/>
                            <w:bottom w:val="none" w:sz="0" w:space="0" w:color="auto"/>
                            <w:right w:val="none" w:sz="0" w:space="0" w:color="auto"/>
                          </w:divBdr>
                        </w:div>
                        <w:div w:id="159266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0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486112">
      <w:bodyDiv w:val="1"/>
      <w:marLeft w:val="0"/>
      <w:marRight w:val="0"/>
      <w:marTop w:val="0"/>
      <w:marBottom w:val="0"/>
      <w:divBdr>
        <w:top w:val="none" w:sz="0" w:space="0" w:color="auto"/>
        <w:left w:val="none" w:sz="0" w:space="0" w:color="auto"/>
        <w:bottom w:val="none" w:sz="0" w:space="0" w:color="auto"/>
        <w:right w:val="none" w:sz="0" w:space="0" w:color="auto"/>
      </w:divBdr>
      <w:divsChild>
        <w:div w:id="700518945">
          <w:marLeft w:val="0"/>
          <w:marRight w:val="0"/>
          <w:marTop w:val="0"/>
          <w:marBottom w:val="0"/>
          <w:divBdr>
            <w:top w:val="none" w:sz="0" w:space="0" w:color="auto"/>
            <w:left w:val="none" w:sz="0" w:space="0" w:color="auto"/>
            <w:bottom w:val="none" w:sz="0" w:space="0" w:color="auto"/>
            <w:right w:val="none" w:sz="0" w:space="0" w:color="auto"/>
          </w:divBdr>
          <w:divsChild>
            <w:div w:id="164976796">
              <w:marLeft w:val="0"/>
              <w:marRight w:val="0"/>
              <w:marTop w:val="0"/>
              <w:marBottom w:val="0"/>
              <w:divBdr>
                <w:top w:val="none" w:sz="0" w:space="0" w:color="auto"/>
                <w:left w:val="none" w:sz="0" w:space="0" w:color="auto"/>
                <w:bottom w:val="single" w:sz="6" w:space="0" w:color="E0E1DB"/>
                <w:right w:val="none" w:sz="0" w:space="0" w:color="auto"/>
              </w:divBdr>
              <w:divsChild>
                <w:div w:id="2044480590">
                  <w:marLeft w:val="0"/>
                  <w:marRight w:val="0"/>
                  <w:marTop w:val="136"/>
                  <w:marBottom w:val="68"/>
                  <w:divBdr>
                    <w:top w:val="none" w:sz="0" w:space="0" w:color="auto"/>
                    <w:left w:val="none" w:sz="0" w:space="0" w:color="auto"/>
                    <w:bottom w:val="none" w:sz="0" w:space="0" w:color="auto"/>
                    <w:right w:val="none" w:sz="0" w:space="0" w:color="auto"/>
                  </w:divBdr>
                </w:div>
                <w:div w:id="1816295966">
                  <w:marLeft w:val="0"/>
                  <w:marRight w:val="0"/>
                  <w:marTop w:val="149"/>
                  <w:marBottom w:val="0"/>
                  <w:divBdr>
                    <w:top w:val="none" w:sz="0" w:space="0" w:color="auto"/>
                    <w:left w:val="none" w:sz="0" w:space="0" w:color="auto"/>
                    <w:bottom w:val="none" w:sz="0" w:space="0" w:color="auto"/>
                    <w:right w:val="none" w:sz="0" w:space="0" w:color="auto"/>
                  </w:divBdr>
                  <w:divsChild>
                    <w:div w:id="209462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813545">
              <w:marLeft w:val="0"/>
              <w:marRight w:val="0"/>
              <w:marTop w:val="68"/>
              <w:marBottom w:val="0"/>
              <w:divBdr>
                <w:top w:val="none" w:sz="0" w:space="0" w:color="auto"/>
                <w:left w:val="none" w:sz="0" w:space="0" w:color="auto"/>
                <w:bottom w:val="none" w:sz="0" w:space="0" w:color="auto"/>
                <w:right w:val="none" w:sz="0" w:space="0" w:color="auto"/>
              </w:divBdr>
              <w:divsChild>
                <w:div w:id="216169078">
                  <w:marLeft w:val="0"/>
                  <w:marRight w:val="0"/>
                  <w:marTop w:val="0"/>
                  <w:marBottom w:val="0"/>
                  <w:divBdr>
                    <w:top w:val="none" w:sz="0" w:space="0" w:color="auto"/>
                    <w:left w:val="none" w:sz="0" w:space="0" w:color="auto"/>
                    <w:bottom w:val="none" w:sz="0" w:space="0" w:color="auto"/>
                    <w:right w:val="none" w:sz="0" w:space="0" w:color="auto"/>
                  </w:divBdr>
                </w:div>
                <w:div w:id="740906217">
                  <w:marLeft w:val="136"/>
                  <w:marRight w:val="0"/>
                  <w:marTop w:val="0"/>
                  <w:marBottom w:val="0"/>
                  <w:divBdr>
                    <w:top w:val="none" w:sz="0" w:space="0" w:color="auto"/>
                    <w:left w:val="none" w:sz="0" w:space="0" w:color="auto"/>
                    <w:bottom w:val="none" w:sz="0" w:space="0" w:color="auto"/>
                    <w:right w:val="none" w:sz="0" w:space="0" w:color="auto"/>
                  </w:divBdr>
                </w:div>
                <w:div w:id="275991590">
                  <w:marLeft w:val="136"/>
                  <w:marRight w:val="0"/>
                  <w:marTop w:val="0"/>
                  <w:marBottom w:val="0"/>
                  <w:divBdr>
                    <w:top w:val="none" w:sz="0" w:space="0" w:color="auto"/>
                    <w:left w:val="none" w:sz="0" w:space="0" w:color="auto"/>
                    <w:bottom w:val="none" w:sz="0" w:space="0" w:color="auto"/>
                    <w:right w:val="none" w:sz="0" w:space="0" w:color="auto"/>
                  </w:divBdr>
                </w:div>
                <w:div w:id="2122413751">
                  <w:marLeft w:val="0"/>
                  <w:marRight w:val="0"/>
                  <w:marTop w:val="0"/>
                  <w:marBottom w:val="0"/>
                  <w:divBdr>
                    <w:top w:val="none" w:sz="0" w:space="0" w:color="auto"/>
                    <w:left w:val="none" w:sz="0" w:space="0" w:color="auto"/>
                    <w:bottom w:val="none" w:sz="0" w:space="0" w:color="auto"/>
                    <w:right w:val="none" w:sz="0" w:space="0" w:color="auto"/>
                  </w:divBdr>
                  <w:divsChild>
                    <w:div w:id="1638755399">
                      <w:marLeft w:val="136"/>
                      <w:marRight w:val="0"/>
                      <w:marTop w:val="0"/>
                      <w:marBottom w:val="0"/>
                      <w:divBdr>
                        <w:top w:val="none" w:sz="0" w:space="0" w:color="auto"/>
                        <w:left w:val="none" w:sz="0" w:space="0" w:color="auto"/>
                        <w:bottom w:val="none" w:sz="0" w:space="0" w:color="auto"/>
                        <w:right w:val="none" w:sz="0" w:space="0" w:color="auto"/>
                      </w:divBdr>
                    </w:div>
                  </w:divsChild>
                </w:div>
                <w:div w:id="1745450107">
                  <w:marLeft w:val="0"/>
                  <w:marRight w:val="136"/>
                  <w:marTop w:val="0"/>
                  <w:marBottom w:val="0"/>
                  <w:divBdr>
                    <w:top w:val="none" w:sz="0" w:space="0" w:color="auto"/>
                    <w:left w:val="none" w:sz="0" w:space="0" w:color="auto"/>
                    <w:bottom w:val="none" w:sz="0" w:space="0" w:color="auto"/>
                    <w:right w:val="none" w:sz="0" w:space="0" w:color="auto"/>
                  </w:divBdr>
                </w:div>
              </w:divsChild>
            </w:div>
          </w:divsChild>
        </w:div>
        <w:div w:id="865289944">
          <w:marLeft w:val="0"/>
          <w:marRight w:val="0"/>
          <w:marTop w:val="272"/>
          <w:marBottom w:val="0"/>
          <w:divBdr>
            <w:top w:val="none" w:sz="0" w:space="0" w:color="auto"/>
            <w:left w:val="none" w:sz="0" w:space="0" w:color="auto"/>
            <w:bottom w:val="none" w:sz="0" w:space="0" w:color="auto"/>
            <w:right w:val="none" w:sz="0" w:space="0" w:color="auto"/>
          </w:divBdr>
          <w:divsChild>
            <w:div w:id="216283174">
              <w:marLeft w:val="0"/>
              <w:marRight w:val="0"/>
              <w:marTop w:val="0"/>
              <w:marBottom w:val="0"/>
              <w:divBdr>
                <w:top w:val="none" w:sz="0" w:space="0" w:color="auto"/>
                <w:left w:val="none" w:sz="0" w:space="0" w:color="auto"/>
                <w:bottom w:val="none" w:sz="0" w:space="0" w:color="auto"/>
                <w:right w:val="none" w:sz="0" w:space="0" w:color="auto"/>
              </w:divBdr>
              <w:divsChild>
                <w:div w:id="1286275523">
                  <w:marLeft w:val="0"/>
                  <w:marRight w:val="0"/>
                  <w:marTop w:val="0"/>
                  <w:marBottom w:val="0"/>
                  <w:divBdr>
                    <w:top w:val="none" w:sz="0" w:space="0" w:color="auto"/>
                    <w:left w:val="none" w:sz="0" w:space="0" w:color="auto"/>
                    <w:bottom w:val="none" w:sz="0" w:space="0" w:color="auto"/>
                    <w:right w:val="none" w:sz="0" w:space="0" w:color="auto"/>
                  </w:divBdr>
                  <w:divsChild>
                    <w:div w:id="331105266">
                      <w:marLeft w:val="0"/>
                      <w:marRight w:val="0"/>
                      <w:marTop w:val="0"/>
                      <w:marBottom w:val="0"/>
                      <w:divBdr>
                        <w:top w:val="none" w:sz="0" w:space="0" w:color="auto"/>
                        <w:left w:val="none" w:sz="0" w:space="0" w:color="auto"/>
                        <w:bottom w:val="none" w:sz="0" w:space="0" w:color="auto"/>
                        <w:right w:val="none" w:sz="0" w:space="0" w:color="auto"/>
                      </w:divBdr>
                    </w:div>
                    <w:div w:id="1039354408">
                      <w:marLeft w:val="0"/>
                      <w:marRight w:val="0"/>
                      <w:marTop w:val="0"/>
                      <w:marBottom w:val="0"/>
                      <w:divBdr>
                        <w:top w:val="none" w:sz="0" w:space="0" w:color="auto"/>
                        <w:left w:val="none" w:sz="0" w:space="0" w:color="auto"/>
                        <w:bottom w:val="none" w:sz="0" w:space="0" w:color="auto"/>
                        <w:right w:val="none" w:sz="0" w:space="0" w:color="auto"/>
                      </w:divBdr>
                    </w:div>
                    <w:div w:id="280695886">
                      <w:marLeft w:val="0"/>
                      <w:marRight w:val="0"/>
                      <w:marTop w:val="0"/>
                      <w:marBottom w:val="0"/>
                      <w:divBdr>
                        <w:top w:val="none" w:sz="0" w:space="0" w:color="auto"/>
                        <w:left w:val="none" w:sz="0" w:space="0" w:color="auto"/>
                        <w:bottom w:val="none" w:sz="0" w:space="0" w:color="auto"/>
                        <w:right w:val="none" w:sz="0" w:space="0" w:color="auto"/>
                      </w:divBdr>
                    </w:div>
                    <w:div w:id="1993826759">
                      <w:marLeft w:val="0"/>
                      <w:marRight w:val="0"/>
                      <w:marTop w:val="0"/>
                      <w:marBottom w:val="0"/>
                      <w:divBdr>
                        <w:top w:val="none" w:sz="0" w:space="0" w:color="auto"/>
                        <w:left w:val="none" w:sz="0" w:space="0" w:color="auto"/>
                        <w:bottom w:val="none" w:sz="0" w:space="0" w:color="auto"/>
                        <w:right w:val="none" w:sz="0" w:space="0" w:color="auto"/>
                      </w:divBdr>
                    </w:div>
                    <w:div w:id="842278113">
                      <w:marLeft w:val="0"/>
                      <w:marRight w:val="0"/>
                      <w:marTop w:val="0"/>
                      <w:marBottom w:val="0"/>
                      <w:divBdr>
                        <w:top w:val="none" w:sz="0" w:space="0" w:color="auto"/>
                        <w:left w:val="none" w:sz="0" w:space="0" w:color="auto"/>
                        <w:bottom w:val="none" w:sz="0" w:space="0" w:color="auto"/>
                        <w:right w:val="none" w:sz="0" w:space="0" w:color="auto"/>
                      </w:divBdr>
                    </w:div>
                    <w:div w:id="1864904890">
                      <w:marLeft w:val="0"/>
                      <w:marRight w:val="0"/>
                      <w:marTop w:val="0"/>
                      <w:marBottom w:val="0"/>
                      <w:divBdr>
                        <w:top w:val="none" w:sz="0" w:space="0" w:color="auto"/>
                        <w:left w:val="none" w:sz="0" w:space="0" w:color="auto"/>
                        <w:bottom w:val="none" w:sz="0" w:space="0" w:color="auto"/>
                        <w:right w:val="none" w:sz="0" w:space="0" w:color="auto"/>
                      </w:divBdr>
                    </w:div>
                    <w:div w:id="1444496677">
                      <w:marLeft w:val="0"/>
                      <w:marRight w:val="0"/>
                      <w:marTop w:val="0"/>
                      <w:marBottom w:val="0"/>
                      <w:divBdr>
                        <w:top w:val="none" w:sz="0" w:space="0" w:color="auto"/>
                        <w:left w:val="none" w:sz="0" w:space="0" w:color="auto"/>
                        <w:bottom w:val="none" w:sz="0" w:space="0" w:color="auto"/>
                        <w:right w:val="none" w:sz="0" w:space="0" w:color="auto"/>
                      </w:divBdr>
                    </w:div>
                    <w:div w:id="1566641292">
                      <w:marLeft w:val="0"/>
                      <w:marRight w:val="0"/>
                      <w:marTop w:val="0"/>
                      <w:marBottom w:val="0"/>
                      <w:divBdr>
                        <w:top w:val="none" w:sz="0" w:space="0" w:color="auto"/>
                        <w:left w:val="none" w:sz="0" w:space="0" w:color="auto"/>
                        <w:bottom w:val="none" w:sz="0" w:space="0" w:color="auto"/>
                        <w:right w:val="none" w:sz="0" w:space="0" w:color="auto"/>
                      </w:divBdr>
                      <w:divsChild>
                        <w:div w:id="1231578939">
                          <w:marLeft w:val="0"/>
                          <w:marRight w:val="0"/>
                          <w:marTop w:val="0"/>
                          <w:marBottom w:val="0"/>
                          <w:divBdr>
                            <w:top w:val="none" w:sz="0" w:space="0" w:color="auto"/>
                            <w:left w:val="none" w:sz="0" w:space="0" w:color="auto"/>
                            <w:bottom w:val="none" w:sz="0" w:space="0" w:color="auto"/>
                            <w:right w:val="none" w:sz="0" w:space="0" w:color="auto"/>
                          </w:divBdr>
                        </w:div>
                        <w:div w:id="1713725707">
                          <w:marLeft w:val="0"/>
                          <w:marRight w:val="0"/>
                          <w:marTop w:val="0"/>
                          <w:marBottom w:val="0"/>
                          <w:divBdr>
                            <w:top w:val="none" w:sz="0" w:space="0" w:color="auto"/>
                            <w:left w:val="none" w:sz="0" w:space="0" w:color="auto"/>
                            <w:bottom w:val="none" w:sz="0" w:space="0" w:color="auto"/>
                            <w:right w:val="none" w:sz="0" w:space="0" w:color="auto"/>
                          </w:divBdr>
                        </w:div>
                        <w:div w:id="16733855">
                          <w:marLeft w:val="0"/>
                          <w:marRight w:val="0"/>
                          <w:marTop w:val="0"/>
                          <w:marBottom w:val="0"/>
                          <w:divBdr>
                            <w:top w:val="none" w:sz="0" w:space="0" w:color="auto"/>
                            <w:left w:val="none" w:sz="0" w:space="0" w:color="auto"/>
                            <w:bottom w:val="none" w:sz="0" w:space="0" w:color="auto"/>
                            <w:right w:val="none" w:sz="0" w:space="0" w:color="auto"/>
                          </w:divBdr>
                        </w:div>
                        <w:div w:id="761072482">
                          <w:marLeft w:val="0"/>
                          <w:marRight w:val="0"/>
                          <w:marTop w:val="0"/>
                          <w:marBottom w:val="0"/>
                          <w:divBdr>
                            <w:top w:val="none" w:sz="0" w:space="0" w:color="auto"/>
                            <w:left w:val="none" w:sz="0" w:space="0" w:color="auto"/>
                            <w:bottom w:val="none" w:sz="0" w:space="0" w:color="auto"/>
                            <w:right w:val="none" w:sz="0" w:space="0" w:color="auto"/>
                          </w:divBdr>
                        </w:div>
                        <w:div w:id="1244097731">
                          <w:marLeft w:val="0"/>
                          <w:marRight w:val="0"/>
                          <w:marTop w:val="0"/>
                          <w:marBottom w:val="0"/>
                          <w:divBdr>
                            <w:top w:val="none" w:sz="0" w:space="0" w:color="auto"/>
                            <w:left w:val="none" w:sz="0" w:space="0" w:color="auto"/>
                            <w:bottom w:val="none" w:sz="0" w:space="0" w:color="auto"/>
                            <w:right w:val="none" w:sz="0" w:space="0" w:color="auto"/>
                          </w:divBdr>
                        </w:div>
                        <w:div w:id="428308667">
                          <w:marLeft w:val="0"/>
                          <w:marRight w:val="0"/>
                          <w:marTop w:val="0"/>
                          <w:marBottom w:val="0"/>
                          <w:divBdr>
                            <w:top w:val="none" w:sz="0" w:space="0" w:color="auto"/>
                            <w:left w:val="none" w:sz="0" w:space="0" w:color="auto"/>
                            <w:bottom w:val="none" w:sz="0" w:space="0" w:color="auto"/>
                            <w:right w:val="none" w:sz="0" w:space="0" w:color="auto"/>
                          </w:divBdr>
                        </w:div>
                        <w:div w:id="1177307667">
                          <w:marLeft w:val="0"/>
                          <w:marRight w:val="0"/>
                          <w:marTop w:val="0"/>
                          <w:marBottom w:val="0"/>
                          <w:divBdr>
                            <w:top w:val="none" w:sz="0" w:space="0" w:color="auto"/>
                            <w:left w:val="none" w:sz="0" w:space="0" w:color="auto"/>
                            <w:bottom w:val="none" w:sz="0" w:space="0" w:color="auto"/>
                            <w:right w:val="none" w:sz="0" w:space="0" w:color="auto"/>
                          </w:divBdr>
                        </w:div>
                        <w:div w:id="1398168552">
                          <w:marLeft w:val="0"/>
                          <w:marRight w:val="0"/>
                          <w:marTop w:val="0"/>
                          <w:marBottom w:val="0"/>
                          <w:divBdr>
                            <w:top w:val="none" w:sz="0" w:space="0" w:color="auto"/>
                            <w:left w:val="none" w:sz="0" w:space="0" w:color="auto"/>
                            <w:bottom w:val="none" w:sz="0" w:space="0" w:color="auto"/>
                            <w:right w:val="none" w:sz="0" w:space="0" w:color="auto"/>
                          </w:divBdr>
                        </w:div>
                        <w:div w:id="1978148993">
                          <w:marLeft w:val="0"/>
                          <w:marRight w:val="0"/>
                          <w:marTop w:val="0"/>
                          <w:marBottom w:val="0"/>
                          <w:divBdr>
                            <w:top w:val="none" w:sz="0" w:space="0" w:color="auto"/>
                            <w:left w:val="none" w:sz="0" w:space="0" w:color="auto"/>
                            <w:bottom w:val="none" w:sz="0" w:space="0" w:color="auto"/>
                            <w:right w:val="none" w:sz="0" w:space="0" w:color="auto"/>
                          </w:divBdr>
                        </w:div>
                        <w:div w:id="2034842748">
                          <w:marLeft w:val="0"/>
                          <w:marRight w:val="0"/>
                          <w:marTop w:val="0"/>
                          <w:marBottom w:val="0"/>
                          <w:divBdr>
                            <w:top w:val="none" w:sz="0" w:space="0" w:color="auto"/>
                            <w:left w:val="none" w:sz="0" w:space="0" w:color="auto"/>
                            <w:bottom w:val="none" w:sz="0" w:space="0" w:color="auto"/>
                            <w:right w:val="none" w:sz="0" w:space="0" w:color="auto"/>
                          </w:divBdr>
                        </w:div>
                        <w:div w:id="2141728429">
                          <w:marLeft w:val="0"/>
                          <w:marRight w:val="0"/>
                          <w:marTop w:val="0"/>
                          <w:marBottom w:val="0"/>
                          <w:divBdr>
                            <w:top w:val="none" w:sz="0" w:space="0" w:color="auto"/>
                            <w:left w:val="none" w:sz="0" w:space="0" w:color="auto"/>
                            <w:bottom w:val="none" w:sz="0" w:space="0" w:color="auto"/>
                            <w:right w:val="none" w:sz="0" w:space="0" w:color="auto"/>
                          </w:divBdr>
                        </w:div>
                        <w:div w:id="839002811">
                          <w:marLeft w:val="0"/>
                          <w:marRight w:val="0"/>
                          <w:marTop w:val="0"/>
                          <w:marBottom w:val="0"/>
                          <w:divBdr>
                            <w:top w:val="none" w:sz="0" w:space="0" w:color="auto"/>
                            <w:left w:val="none" w:sz="0" w:space="0" w:color="auto"/>
                            <w:bottom w:val="none" w:sz="0" w:space="0" w:color="auto"/>
                            <w:right w:val="none" w:sz="0" w:space="0" w:color="auto"/>
                          </w:divBdr>
                        </w:div>
                        <w:div w:id="1287354784">
                          <w:marLeft w:val="0"/>
                          <w:marRight w:val="0"/>
                          <w:marTop w:val="0"/>
                          <w:marBottom w:val="0"/>
                          <w:divBdr>
                            <w:top w:val="none" w:sz="0" w:space="0" w:color="auto"/>
                            <w:left w:val="none" w:sz="0" w:space="0" w:color="auto"/>
                            <w:bottom w:val="none" w:sz="0" w:space="0" w:color="auto"/>
                            <w:right w:val="none" w:sz="0" w:space="0" w:color="auto"/>
                          </w:divBdr>
                        </w:div>
                        <w:div w:id="576089440">
                          <w:marLeft w:val="0"/>
                          <w:marRight w:val="0"/>
                          <w:marTop w:val="0"/>
                          <w:marBottom w:val="0"/>
                          <w:divBdr>
                            <w:top w:val="none" w:sz="0" w:space="0" w:color="auto"/>
                            <w:left w:val="none" w:sz="0" w:space="0" w:color="auto"/>
                            <w:bottom w:val="none" w:sz="0" w:space="0" w:color="auto"/>
                            <w:right w:val="none" w:sz="0" w:space="0" w:color="auto"/>
                          </w:divBdr>
                        </w:div>
                        <w:div w:id="309750678">
                          <w:marLeft w:val="0"/>
                          <w:marRight w:val="0"/>
                          <w:marTop w:val="0"/>
                          <w:marBottom w:val="0"/>
                          <w:divBdr>
                            <w:top w:val="none" w:sz="0" w:space="0" w:color="auto"/>
                            <w:left w:val="none" w:sz="0" w:space="0" w:color="auto"/>
                            <w:bottom w:val="none" w:sz="0" w:space="0" w:color="auto"/>
                            <w:right w:val="none" w:sz="0" w:space="0" w:color="auto"/>
                          </w:divBdr>
                        </w:div>
                        <w:div w:id="1946379571">
                          <w:marLeft w:val="0"/>
                          <w:marRight w:val="0"/>
                          <w:marTop w:val="0"/>
                          <w:marBottom w:val="0"/>
                          <w:divBdr>
                            <w:top w:val="none" w:sz="0" w:space="0" w:color="auto"/>
                            <w:left w:val="none" w:sz="0" w:space="0" w:color="auto"/>
                            <w:bottom w:val="none" w:sz="0" w:space="0" w:color="auto"/>
                            <w:right w:val="none" w:sz="0" w:space="0" w:color="auto"/>
                          </w:divBdr>
                        </w:div>
                        <w:div w:id="2002350678">
                          <w:marLeft w:val="0"/>
                          <w:marRight w:val="0"/>
                          <w:marTop w:val="0"/>
                          <w:marBottom w:val="0"/>
                          <w:divBdr>
                            <w:top w:val="none" w:sz="0" w:space="0" w:color="auto"/>
                            <w:left w:val="none" w:sz="0" w:space="0" w:color="auto"/>
                            <w:bottom w:val="none" w:sz="0" w:space="0" w:color="auto"/>
                            <w:right w:val="none" w:sz="0" w:space="0" w:color="auto"/>
                          </w:divBdr>
                        </w:div>
                        <w:div w:id="127205916">
                          <w:marLeft w:val="0"/>
                          <w:marRight w:val="0"/>
                          <w:marTop w:val="0"/>
                          <w:marBottom w:val="0"/>
                          <w:divBdr>
                            <w:top w:val="none" w:sz="0" w:space="0" w:color="auto"/>
                            <w:left w:val="none" w:sz="0" w:space="0" w:color="auto"/>
                            <w:bottom w:val="none" w:sz="0" w:space="0" w:color="auto"/>
                            <w:right w:val="none" w:sz="0" w:space="0" w:color="auto"/>
                          </w:divBdr>
                        </w:div>
                        <w:div w:id="1646929674">
                          <w:marLeft w:val="0"/>
                          <w:marRight w:val="0"/>
                          <w:marTop w:val="0"/>
                          <w:marBottom w:val="0"/>
                          <w:divBdr>
                            <w:top w:val="none" w:sz="0" w:space="0" w:color="auto"/>
                            <w:left w:val="none" w:sz="0" w:space="0" w:color="auto"/>
                            <w:bottom w:val="none" w:sz="0" w:space="0" w:color="auto"/>
                            <w:right w:val="none" w:sz="0" w:space="0" w:color="auto"/>
                          </w:divBdr>
                        </w:div>
                        <w:div w:id="855652132">
                          <w:marLeft w:val="0"/>
                          <w:marRight w:val="0"/>
                          <w:marTop w:val="0"/>
                          <w:marBottom w:val="0"/>
                          <w:divBdr>
                            <w:top w:val="none" w:sz="0" w:space="0" w:color="auto"/>
                            <w:left w:val="none" w:sz="0" w:space="0" w:color="auto"/>
                            <w:bottom w:val="none" w:sz="0" w:space="0" w:color="auto"/>
                            <w:right w:val="none" w:sz="0" w:space="0" w:color="auto"/>
                          </w:divBdr>
                        </w:div>
                        <w:div w:id="1808014731">
                          <w:marLeft w:val="0"/>
                          <w:marRight w:val="0"/>
                          <w:marTop w:val="0"/>
                          <w:marBottom w:val="0"/>
                          <w:divBdr>
                            <w:top w:val="none" w:sz="0" w:space="0" w:color="auto"/>
                            <w:left w:val="none" w:sz="0" w:space="0" w:color="auto"/>
                            <w:bottom w:val="none" w:sz="0" w:space="0" w:color="auto"/>
                            <w:right w:val="none" w:sz="0" w:space="0" w:color="auto"/>
                          </w:divBdr>
                        </w:div>
                        <w:div w:id="2106071981">
                          <w:marLeft w:val="0"/>
                          <w:marRight w:val="0"/>
                          <w:marTop w:val="0"/>
                          <w:marBottom w:val="0"/>
                          <w:divBdr>
                            <w:top w:val="none" w:sz="0" w:space="0" w:color="auto"/>
                            <w:left w:val="none" w:sz="0" w:space="0" w:color="auto"/>
                            <w:bottom w:val="none" w:sz="0" w:space="0" w:color="auto"/>
                            <w:right w:val="none" w:sz="0" w:space="0" w:color="auto"/>
                          </w:divBdr>
                        </w:div>
                        <w:div w:id="1331442874">
                          <w:marLeft w:val="0"/>
                          <w:marRight w:val="0"/>
                          <w:marTop w:val="0"/>
                          <w:marBottom w:val="0"/>
                          <w:divBdr>
                            <w:top w:val="none" w:sz="0" w:space="0" w:color="auto"/>
                            <w:left w:val="none" w:sz="0" w:space="0" w:color="auto"/>
                            <w:bottom w:val="none" w:sz="0" w:space="0" w:color="auto"/>
                            <w:right w:val="none" w:sz="0" w:space="0" w:color="auto"/>
                          </w:divBdr>
                        </w:div>
                      </w:divsChild>
                    </w:div>
                    <w:div w:id="1475412795">
                      <w:marLeft w:val="0"/>
                      <w:marRight w:val="0"/>
                      <w:marTop w:val="0"/>
                      <w:marBottom w:val="0"/>
                      <w:divBdr>
                        <w:top w:val="none" w:sz="0" w:space="0" w:color="auto"/>
                        <w:left w:val="none" w:sz="0" w:space="0" w:color="auto"/>
                        <w:bottom w:val="none" w:sz="0" w:space="0" w:color="auto"/>
                        <w:right w:val="none" w:sz="0" w:space="0" w:color="auto"/>
                      </w:divBdr>
                    </w:div>
                    <w:div w:id="829831791">
                      <w:marLeft w:val="0"/>
                      <w:marRight w:val="0"/>
                      <w:marTop w:val="0"/>
                      <w:marBottom w:val="0"/>
                      <w:divBdr>
                        <w:top w:val="none" w:sz="0" w:space="0" w:color="auto"/>
                        <w:left w:val="none" w:sz="0" w:space="0" w:color="auto"/>
                        <w:bottom w:val="none" w:sz="0" w:space="0" w:color="auto"/>
                        <w:right w:val="none" w:sz="0" w:space="0" w:color="auto"/>
                      </w:divBdr>
                      <w:divsChild>
                        <w:div w:id="86312390">
                          <w:marLeft w:val="0"/>
                          <w:marRight w:val="0"/>
                          <w:marTop w:val="0"/>
                          <w:marBottom w:val="0"/>
                          <w:divBdr>
                            <w:top w:val="none" w:sz="0" w:space="0" w:color="auto"/>
                            <w:left w:val="none" w:sz="0" w:space="0" w:color="auto"/>
                            <w:bottom w:val="none" w:sz="0" w:space="0" w:color="auto"/>
                            <w:right w:val="none" w:sz="0" w:space="0" w:color="auto"/>
                          </w:divBdr>
                        </w:div>
                        <w:div w:id="2100053022">
                          <w:marLeft w:val="0"/>
                          <w:marRight w:val="0"/>
                          <w:marTop w:val="0"/>
                          <w:marBottom w:val="0"/>
                          <w:divBdr>
                            <w:top w:val="none" w:sz="0" w:space="0" w:color="auto"/>
                            <w:left w:val="none" w:sz="0" w:space="0" w:color="auto"/>
                            <w:bottom w:val="none" w:sz="0" w:space="0" w:color="auto"/>
                            <w:right w:val="none" w:sz="0" w:space="0" w:color="auto"/>
                          </w:divBdr>
                        </w:div>
                        <w:div w:id="1359888961">
                          <w:marLeft w:val="0"/>
                          <w:marRight w:val="0"/>
                          <w:marTop w:val="0"/>
                          <w:marBottom w:val="0"/>
                          <w:divBdr>
                            <w:top w:val="none" w:sz="0" w:space="0" w:color="auto"/>
                            <w:left w:val="none" w:sz="0" w:space="0" w:color="auto"/>
                            <w:bottom w:val="none" w:sz="0" w:space="0" w:color="auto"/>
                            <w:right w:val="none" w:sz="0" w:space="0" w:color="auto"/>
                          </w:divBdr>
                        </w:div>
                        <w:div w:id="1358894207">
                          <w:marLeft w:val="0"/>
                          <w:marRight w:val="0"/>
                          <w:marTop w:val="0"/>
                          <w:marBottom w:val="0"/>
                          <w:divBdr>
                            <w:top w:val="none" w:sz="0" w:space="0" w:color="auto"/>
                            <w:left w:val="none" w:sz="0" w:space="0" w:color="auto"/>
                            <w:bottom w:val="none" w:sz="0" w:space="0" w:color="auto"/>
                            <w:right w:val="none" w:sz="0" w:space="0" w:color="auto"/>
                          </w:divBdr>
                        </w:div>
                        <w:div w:id="1780710338">
                          <w:marLeft w:val="0"/>
                          <w:marRight w:val="0"/>
                          <w:marTop w:val="0"/>
                          <w:marBottom w:val="0"/>
                          <w:divBdr>
                            <w:top w:val="none" w:sz="0" w:space="0" w:color="auto"/>
                            <w:left w:val="none" w:sz="0" w:space="0" w:color="auto"/>
                            <w:bottom w:val="none" w:sz="0" w:space="0" w:color="auto"/>
                            <w:right w:val="none" w:sz="0" w:space="0" w:color="auto"/>
                          </w:divBdr>
                        </w:div>
                        <w:div w:id="1904362881">
                          <w:marLeft w:val="0"/>
                          <w:marRight w:val="0"/>
                          <w:marTop w:val="0"/>
                          <w:marBottom w:val="0"/>
                          <w:divBdr>
                            <w:top w:val="none" w:sz="0" w:space="0" w:color="auto"/>
                            <w:left w:val="none" w:sz="0" w:space="0" w:color="auto"/>
                            <w:bottom w:val="none" w:sz="0" w:space="0" w:color="auto"/>
                            <w:right w:val="none" w:sz="0" w:space="0" w:color="auto"/>
                          </w:divBdr>
                        </w:div>
                        <w:div w:id="16927741">
                          <w:marLeft w:val="0"/>
                          <w:marRight w:val="0"/>
                          <w:marTop w:val="0"/>
                          <w:marBottom w:val="0"/>
                          <w:divBdr>
                            <w:top w:val="none" w:sz="0" w:space="0" w:color="auto"/>
                            <w:left w:val="none" w:sz="0" w:space="0" w:color="auto"/>
                            <w:bottom w:val="none" w:sz="0" w:space="0" w:color="auto"/>
                            <w:right w:val="none" w:sz="0" w:space="0" w:color="auto"/>
                          </w:divBdr>
                        </w:div>
                        <w:div w:id="1213884941">
                          <w:marLeft w:val="0"/>
                          <w:marRight w:val="0"/>
                          <w:marTop w:val="0"/>
                          <w:marBottom w:val="0"/>
                          <w:divBdr>
                            <w:top w:val="none" w:sz="0" w:space="0" w:color="auto"/>
                            <w:left w:val="none" w:sz="0" w:space="0" w:color="auto"/>
                            <w:bottom w:val="none" w:sz="0" w:space="0" w:color="auto"/>
                            <w:right w:val="none" w:sz="0" w:space="0" w:color="auto"/>
                          </w:divBdr>
                        </w:div>
                        <w:div w:id="737947651">
                          <w:marLeft w:val="0"/>
                          <w:marRight w:val="0"/>
                          <w:marTop w:val="0"/>
                          <w:marBottom w:val="0"/>
                          <w:divBdr>
                            <w:top w:val="none" w:sz="0" w:space="0" w:color="auto"/>
                            <w:left w:val="none" w:sz="0" w:space="0" w:color="auto"/>
                            <w:bottom w:val="none" w:sz="0" w:space="0" w:color="auto"/>
                            <w:right w:val="none" w:sz="0" w:space="0" w:color="auto"/>
                          </w:divBdr>
                        </w:div>
                        <w:div w:id="182134130">
                          <w:marLeft w:val="0"/>
                          <w:marRight w:val="0"/>
                          <w:marTop w:val="0"/>
                          <w:marBottom w:val="0"/>
                          <w:divBdr>
                            <w:top w:val="none" w:sz="0" w:space="0" w:color="auto"/>
                            <w:left w:val="none" w:sz="0" w:space="0" w:color="auto"/>
                            <w:bottom w:val="none" w:sz="0" w:space="0" w:color="auto"/>
                            <w:right w:val="none" w:sz="0" w:space="0" w:color="auto"/>
                          </w:divBdr>
                        </w:div>
                        <w:div w:id="140390194">
                          <w:marLeft w:val="0"/>
                          <w:marRight w:val="0"/>
                          <w:marTop w:val="0"/>
                          <w:marBottom w:val="0"/>
                          <w:divBdr>
                            <w:top w:val="none" w:sz="0" w:space="0" w:color="auto"/>
                            <w:left w:val="none" w:sz="0" w:space="0" w:color="auto"/>
                            <w:bottom w:val="none" w:sz="0" w:space="0" w:color="auto"/>
                            <w:right w:val="none" w:sz="0" w:space="0" w:color="auto"/>
                          </w:divBdr>
                        </w:div>
                        <w:div w:id="592590350">
                          <w:marLeft w:val="0"/>
                          <w:marRight w:val="0"/>
                          <w:marTop w:val="0"/>
                          <w:marBottom w:val="0"/>
                          <w:divBdr>
                            <w:top w:val="none" w:sz="0" w:space="0" w:color="auto"/>
                            <w:left w:val="none" w:sz="0" w:space="0" w:color="auto"/>
                            <w:bottom w:val="none" w:sz="0" w:space="0" w:color="auto"/>
                            <w:right w:val="none" w:sz="0" w:space="0" w:color="auto"/>
                          </w:divBdr>
                        </w:div>
                        <w:div w:id="1313485653">
                          <w:marLeft w:val="0"/>
                          <w:marRight w:val="0"/>
                          <w:marTop w:val="0"/>
                          <w:marBottom w:val="0"/>
                          <w:divBdr>
                            <w:top w:val="none" w:sz="0" w:space="0" w:color="auto"/>
                            <w:left w:val="none" w:sz="0" w:space="0" w:color="auto"/>
                            <w:bottom w:val="none" w:sz="0" w:space="0" w:color="auto"/>
                            <w:right w:val="none" w:sz="0" w:space="0" w:color="auto"/>
                          </w:divBdr>
                        </w:div>
                        <w:div w:id="1522280717">
                          <w:marLeft w:val="0"/>
                          <w:marRight w:val="0"/>
                          <w:marTop w:val="0"/>
                          <w:marBottom w:val="0"/>
                          <w:divBdr>
                            <w:top w:val="none" w:sz="0" w:space="0" w:color="auto"/>
                            <w:left w:val="none" w:sz="0" w:space="0" w:color="auto"/>
                            <w:bottom w:val="none" w:sz="0" w:space="0" w:color="auto"/>
                            <w:right w:val="none" w:sz="0" w:space="0" w:color="auto"/>
                          </w:divBdr>
                        </w:div>
                        <w:div w:id="1964536883">
                          <w:marLeft w:val="0"/>
                          <w:marRight w:val="0"/>
                          <w:marTop w:val="0"/>
                          <w:marBottom w:val="0"/>
                          <w:divBdr>
                            <w:top w:val="none" w:sz="0" w:space="0" w:color="auto"/>
                            <w:left w:val="none" w:sz="0" w:space="0" w:color="auto"/>
                            <w:bottom w:val="none" w:sz="0" w:space="0" w:color="auto"/>
                            <w:right w:val="none" w:sz="0" w:space="0" w:color="auto"/>
                          </w:divBdr>
                        </w:div>
                        <w:div w:id="1762529030">
                          <w:marLeft w:val="0"/>
                          <w:marRight w:val="0"/>
                          <w:marTop w:val="0"/>
                          <w:marBottom w:val="0"/>
                          <w:divBdr>
                            <w:top w:val="none" w:sz="0" w:space="0" w:color="auto"/>
                            <w:left w:val="none" w:sz="0" w:space="0" w:color="auto"/>
                            <w:bottom w:val="none" w:sz="0" w:space="0" w:color="auto"/>
                            <w:right w:val="none" w:sz="0" w:space="0" w:color="auto"/>
                          </w:divBdr>
                        </w:div>
                        <w:div w:id="1688286295">
                          <w:marLeft w:val="0"/>
                          <w:marRight w:val="0"/>
                          <w:marTop w:val="0"/>
                          <w:marBottom w:val="0"/>
                          <w:divBdr>
                            <w:top w:val="none" w:sz="0" w:space="0" w:color="auto"/>
                            <w:left w:val="none" w:sz="0" w:space="0" w:color="auto"/>
                            <w:bottom w:val="none" w:sz="0" w:space="0" w:color="auto"/>
                            <w:right w:val="none" w:sz="0" w:space="0" w:color="auto"/>
                          </w:divBdr>
                        </w:div>
                        <w:div w:id="117842598">
                          <w:marLeft w:val="0"/>
                          <w:marRight w:val="0"/>
                          <w:marTop w:val="0"/>
                          <w:marBottom w:val="0"/>
                          <w:divBdr>
                            <w:top w:val="none" w:sz="0" w:space="0" w:color="auto"/>
                            <w:left w:val="none" w:sz="0" w:space="0" w:color="auto"/>
                            <w:bottom w:val="none" w:sz="0" w:space="0" w:color="auto"/>
                            <w:right w:val="none" w:sz="0" w:space="0" w:color="auto"/>
                          </w:divBdr>
                        </w:div>
                        <w:div w:id="1557663070">
                          <w:marLeft w:val="0"/>
                          <w:marRight w:val="0"/>
                          <w:marTop w:val="0"/>
                          <w:marBottom w:val="0"/>
                          <w:divBdr>
                            <w:top w:val="none" w:sz="0" w:space="0" w:color="auto"/>
                            <w:left w:val="none" w:sz="0" w:space="0" w:color="auto"/>
                            <w:bottom w:val="none" w:sz="0" w:space="0" w:color="auto"/>
                            <w:right w:val="none" w:sz="0" w:space="0" w:color="auto"/>
                          </w:divBdr>
                        </w:div>
                        <w:div w:id="1757248196">
                          <w:marLeft w:val="0"/>
                          <w:marRight w:val="0"/>
                          <w:marTop w:val="0"/>
                          <w:marBottom w:val="0"/>
                          <w:divBdr>
                            <w:top w:val="none" w:sz="0" w:space="0" w:color="auto"/>
                            <w:left w:val="none" w:sz="0" w:space="0" w:color="auto"/>
                            <w:bottom w:val="none" w:sz="0" w:space="0" w:color="auto"/>
                            <w:right w:val="none" w:sz="0" w:space="0" w:color="auto"/>
                          </w:divBdr>
                        </w:div>
                        <w:div w:id="1699695763">
                          <w:marLeft w:val="0"/>
                          <w:marRight w:val="0"/>
                          <w:marTop w:val="0"/>
                          <w:marBottom w:val="0"/>
                          <w:divBdr>
                            <w:top w:val="none" w:sz="0" w:space="0" w:color="auto"/>
                            <w:left w:val="none" w:sz="0" w:space="0" w:color="auto"/>
                            <w:bottom w:val="none" w:sz="0" w:space="0" w:color="auto"/>
                            <w:right w:val="none" w:sz="0" w:space="0" w:color="auto"/>
                          </w:divBdr>
                        </w:div>
                        <w:div w:id="1415973475">
                          <w:marLeft w:val="0"/>
                          <w:marRight w:val="0"/>
                          <w:marTop w:val="0"/>
                          <w:marBottom w:val="0"/>
                          <w:divBdr>
                            <w:top w:val="none" w:sz="0" w:space="0" w:color="auto"/>
                            <w:left w:val="none" w:sz="0" w:space="0" w:color="auto"/>
                            <w:bottom w:val="none" w:sz="0" w:space="0" w:color="auto"/>
                            <w:right w:val="none" w:sz="0" w:space="0" w:color="auto"/>
                          </w:divBdr>
                        </w:div>
                        <w:div w:id="31924582">
                          <w:marLeft w:val="0"/>
                          <w:marRight w:val="0"/>
                          <w:marTop w:val="0"/>
                          <w:marBottom w:val="0"/>
                          <w:divBdr>
                            <w:top w:val="none" w:sz="0" w:space="0" w:color="auto"/>
                            <w:left w:val="none" w:sz="0" w:space="0" w:color="auto"/>
                            <w:bottom w:val="none" w:sz="0" w:space="0" w:color="auto"/>
                            <w:right w:val="none" w:sz="0" w:space="0" w:color="auto"/>
                          </w:divBdr>
                        </w:div>
                        <w:div w:id="1345400189">
                          <w:marLeft w:val="0"/>
                          <w:marRight w:val="0"/>
                          <w:marTop w:val="0"/>
                          <w:marBottom w:val="0"/>
                          <w:divBdr>
                            <w:top w:val="none" w:sz="0" w:space="0" w:color="auto"/>
                            <w:left w:val="none" w:sz="0" w:space="0" w:color="auto"/>
                            <w:bottom w:val="none" w:sz="0" w:space="0" w:color="auto"/>
                            <w:right w:val="none" w:sz="0" w:space="0" w:color="auto"/>
                          </w:divBdr>
                        </w:div>
                        <w:div w:id="776410014">
                          <w:marLeft w:val="0"/>
                          <w:marRight w:val="0"/>
                          <w:marTop w:val="0"/>
                          <w:marBottom w:val="0"/>
                          <w:divBdr>
                            <w:top w:val="none" w:sz="0" w:space="0" w:color="auto"/>
                            <w:left w:val="none" w:sz="0" w:space="0" w:color="auto"/>
                            <w:bottom w:val="none" w:sz="0" w:space="0" w:color="auto"/>
                            <w:right w:val="none" w:sz="0" w:space="0" w:color="auto"/>
                          </w:divBdr>
                        </w:div>
                        <w:div w:id="606159328">
                          <w:marLeft w:val="0"/>
                          <w:marRight w:val="0"/>
                          <w:marTop w:val="0"/>
                          <w:marBottom w:val="0"/>
                          <w:divBdr>
                            <w:top w:val="none" w:sz="0" w:space="0" w:color="auto"/>
                            <w:left w:val="none" w:sz="0" w:space="0" w:color="auto"/>
                            <w:bottom w:val="none" w:sz="0" w:space="0" w:color="auto"/>
                            <w:right w:val="none" w:sz="0" w:space="0" w:color="auto"/>
                          </w:divBdr>
                        </w:div>
                        <w:div w:id="1437751163">
                          <w:marLeft w:val="0"/>
                          <w:marRight w:val="0"/>
                          <w:marTop w:val="0"/>
                          <w:marBottom w:val="0"/>
                          <w:divBdr>
                            <w:top w:val="none" w:sz="0" w:space="0" w:color="auto"/>
                            <w:left w:val="none" w:sz="0" w:space="0" w:color="auto"/>
                            <w:bottom w:val="none" w:sz="0" w:space="0" w:color="auto"/>
                            <w:right w:val="none" w:sz="0" w:space="0" w:color="auto"/>
                          </w:divBdr>
                        </w:div>
                        <w:div w:id="717700294">
                          <w:marLeft w:val="0"/>
                          <w:marRight w:val="0"/>
                          <w:marTop w:val="0"/>
                          <w:marBottom w:val="0"/>
                          <w:divBdr>
                            <w:top w:val="none" w:sz="0" w:space="0" w:color="auto"/>
                            <w:left w:val="none" w:sz="0" w:space="0" w:color="auto"/>
                            <w:bottom w:val="none" w:sz="0" w:space="0" w:color="auto"/>
                            <w:right w:val="none" w:sz="0" w:space="0" w:color="auto"/>
                          </w:divBdr>
                        </w:div>
                        <w:div w:id="89280007">
                          <w:marLeft w:val="0"/>
                          <w:marRight w:val="0"/>
                          <w:marTop w:val="0"/>
                          <w:marBottom w:val="0"/>
                          <w:divBdr>
                            <w:top w:val="none" w:sz="0" w:space="0" w:color="auto"/>
                            <w:left w:val="none" w:sz="0" w:space="0" w:color="auto"/>
                            <w:bottom w:val="none" w:sz="0" w:space="0" w:color="auto"/>
                            <w:right w:val="none" w:sz="0" w:space="0" w:color="auto"/>
                          </w:divBdr>
                        </w:div>
                        <w:div w:id="1997804876">
                          <w:marLeft w:val="0"/>
                          <w:marRight w:val="0"/>
                          <w:marTop w:val="0"/>
                          <w:marBottom w:val="0"/>
                          <w:divBdr>
                            <w:top w:val="none" w:sz="0" w:space="0" w:color="auto"/>
                            <w:left w:val="none" w:sz="0" w:space="0" w:color="auto"/>
                            <w:bottom w:val="none" w:sz="0" w:space="0" w:color="auto"/>
                            <w:right w:val="none" w:sz="0" w:space="0" w:color="auto"/>
                          </w:divBdr>
                        </w:div>
                        <w:div w:id="495458530">
                          <w:marLeft w:val="0"/>
                          <w:marRight w:val="0"/>
                          <w:marTop w:val="0"/>
                          <w:marBottom w:val="0"/>
                          <w:divBdr>
                            <w:top w:val="none" w:sz="0" w:space="0" w:color="auto"/>
                            <w:left w:val="none" w:sz="0" w:space="0" w:color="auto"/>
                            <w:bottom w:val="none" w:sz="0" w:space="0" w:color="auto"/>
                            <w:right w:val="none" w:sz="0" w:space="0" w:color="auto"/>
                          </w:divBdr>
                        </w:div>
                        <w:div w:id="442579031">
                          <w:marLeft w:val="0"/>
                          <w:marRight w:val="0"/>
                          <w:marTop w:val="0"/>
                          <w:marBottom w:val="0"/>
                          <w:divBdr>
                            <w:top w:val="none" w:sz="0" w:space="0" w:color="auto"/>
                            <w:left w:val="none" w:sz="0" w:space="0" w:color="auto"/>
                            <w:bottom w:val="none" w:sz="0" w:space="0" w:color="auto"/>
                            <w:right w:val="none" w:sz="0" w:space="0" w:color="auto"/>
                          </w:divBdr>
                        </w:div>
                        <w:div w:id="190730198">
                          <w:marLeft w:val="0"/>
                          <w:marRight w:val="0"/>
                          <w:marTop w:val="0"/>
                          <w:marBottom w:val="0"/>
                          <w:divBdr>
                            <w:top w:val="none" w:sz="0" w:space="0" w:color="auto"/>
                            <w:left w:val="none" w:sz="0" w:space="0" w:color="auto"/>
                            <w:bottom w:val="none" w:sz="0" w:space="0" w:color="auto"/>
                            <w:right w:val="none" w:sz="0" w:space="0" w:color="auto"/>
                          </w:divBdr>
                        </w:div>
                        <w:div w:id="1987473434">
                          <w:marLeft w:val="0"/>
                          <w:marRight w:val="0"/>
                          <w:marTop w:val="0"/>
                          <w:marBottom w:val="0"/>
                          <w:divBdr>
                            <w:top w:val="none" w:sz="0" w:space="0" w:color="auto"/>
                            <w:left w:val="none" w:sz="0" w:space="0" w:color="auto"/>
                            <w:bottom w:val="none" w:sz="0" w:space="0" w:color="auto"/>
                            <w:right w:val="none" w:sz="0" w:space="0" w:color="auto"/>
                          </w:divBdr>
                        </w:div>
                        <w:div w:id="1241208597">
                          <w:marLeft w:val="0"/>
                          <w:marRight w:val="0"/>
                          <w:marTop w:val="0"/>
                          <w:marBottom w:val="0"/>
                          <w:divBdr>
                            <w:top w:val="none" w:sz="0" w:space="0" w:color="auto"/>
                            <w:left w:val="none" w:sz="0" w:space="0" w:color="auto"/>
                            <w:bottom w:val="none" w:sz="0" w:space="0" w:color="auto"/>
                            <w:right w:val="none" w:sz="0" w:space="0" w:color="auto"/>
                          </w:divBdr>
                        </w:div>
                        <w:div w:id="1574658036">
                          <w:marLeft w:val="0"/>
                          <w:marRight w:val="0"/>
                          <w:marTop w:val="0"/>
                          <w:marBottom w:val="0"/>
                          <w:divBdr>
                            <w:top w:val="none" w:sz="0" w:space="0" w:color="auto"/>
                            <w:left w:val="none" w:sz="0" w:space="0" w:color="auto"/>
                            <w:bottom w:val="none" w:sz="0" w:space="0" w:color="auto"/>
                            <w:right w:val="none" w:sz="0" w:space="0" w:color="auto"/>
                          </w:divBdr>
                        </w:div>
                        <w:div w:id="1075055578">
                          <w:marLeft w:val="0"/>
                          <w:marRight w:val="0"/>
                          <w:marTop w:val="0"/>
                          <w:marBottom w:val="0"/>
                          <w:divBdr>
                            <w:top w:val="none" w:sz="0" w:space="0" w:color="auto"/>
                            <w:left w:val="none" w:sz="0" w:space="0" w:color="auto"/>
                            <w:bottom w:val="none" w:sz="0" w:space="0" w:color="auto"/>
                            <w:right w:val="none" w:sz="0" w:space="0" w:color="auto"/>
                          </w:divBdr>
                        </w:div>
                        <w:div w:id="1067872826">
                          <w:marLeft w:val="0"/>
                          <w:marRight w:val="0"/>
                          <w:marTop w:val="0"/>
                          <w:marBottom w:val="0"/>
                          <w:divBdr>
                            <w:top w:val="none" w:sz="0" w:space="0" w:color="auto"/>
                            <w:left w:val="none" w:sz="0" w:space="0" w:color="auto"/>
                            <w:bottom w:val="none" w:sz="0" w:space="0" w:color="auto"/>
                            <w:right w:val="none" w:sz="0" w:space="0" w:color="auto"/>
                          </w:divBdr>
                        </w:div>
                        <w:div w:id="1355303688">
                          <w:marLeft w:val="0"/>
                          <w:marRight w:val="0"/>
                          <w:marTop w:val="0"/>
                          <w:marBottom w:val="0"/>
                          <w:divBdr>
                            <w:top w:val="none" w:sz="0" w:space="0" w:color="auto"/>
                            <w:left w:val="none" w:sz="0" w:space="0" w:color="auto"/>
                            <w:bottom w:val="none" w:sz="0" w:space="0" w:color="auto"/>
                            <w:right w:val="none" w:sz="0" w:space="0" w:color="auto"/>
                          </w:divBdr>
                        </w:div>
                        <w:div w:id="410783343">
                          <w:marLeft w:val="0"/>
                          <w:marRight w:val="0"/>
                          <w:marTop w:val="0"/>
                          <w:marBottom w:val="0"/>
                          <w:divBdr>
                            <w:top w:val="none" w:sz="0" w:space="0" w:color="auto"/>
                            <w:left w:val="none" w:sz="0" w:space="0" w:color="auto"/>
                            <w:bottom w:val="none" w:sz="0" w:space="0" w:color="auto"/>
                            <w:right w:val="none" w:sz="0" w:space="0" w:color="auto"/>
                          </w:divBdr>
                        </w:div>
                        <w:div w:id="1141994375">
                          <w:marLeft w:val="0"/>
                          <w:marRight w:val="0"/>
                          <w:marTop w:val="0"/>
                          <w:marBottom w:val="0"/>
                          <w:divBdr>
                            <w:top w:val="none" w:sz="0" w:space="0" w:color="auto"/>
                            <w:left w:val="none" w:sz="0" w:space="0" w:color="auto"/>
                            <w:bottom w:val="none" w:sz="0" w:space="0" w:color="auto"/>
                            <w:right w:val="none" w:sz="0" w:space="0" w:color="auto"/>
                          </w:divBdr>
                        </w:div>
                        <w:div w:id="855003370">
                          <w:marLeft w:val="0"/>
                          <w:marRight w:val="0"/>
                          <w:marTop w:val="0"/>
                          <w:marBottom w:val="0"/>
                          <w:divBdr>
                            <w:top w:val="none" w:sz="0" w:space="0" w:color="auto"/>
                            <w:left w:val="none" w:sz="0" w:space="0" w:color="auto"/>
                            <w:bottom w:val="none" w:sz="0" w:space="0" w:color="auto"/>
                            <w:right w:val="none" w:sz="0" w:space="0" w:color="auto"/>
                          </w:divBdr>
                        </w:div>
                        <w:div w:id="1023550924">
                          <w:marLeft w:val="0"/>
                          <w:marRight w:val="0"/>
                          <w:marTop w:val="0"/>
                          <w:marBottom w:val="0"/>
                          <w:divBdr>
                            <w:top w:val="none" w:sz="0" w:space="0" w:color="auto"/>
                            <w:left w:val="none" w:sz="0" w:space="0" w:color="auto"/>
                            <w:bottom w:val="none" w:sz="0" w:space="0" w:color="auto"/>
                            <w:right w:val="none" w:sz="0" w:space="0" w:color="auto"/>
                          </w:divBdr>
                        </w:div>
                        <w:div w:id="104037220">
                          <w:marLeft w:val="0"/>
                          <w:marRight w:val="0"/>
                          <w:marTop w:val="0"/>
                          <w:marBottom w:val="0"/>
                          <w:divBdr>
                            <w:top w:val="none" w:sz="0" w:space="0" w:color="auto"/>
                            <w:left w:val="none" w:sz="0" w:space="0" w:color="auto"/>
                            <w:bottom w:val="none" w:sz="0" w:space="0" w:color="auto"/>
                            <w:right w:val="none" w:sz="0" w:space="0" w:color="auto"/>
                          </w:divBdr>
                        </w:div>
                        <w:div w:id="1259024712">
                          <w:marLeft w:val="0"/>
                          <w:marRight w:val="0"/>
                          <w:marTop w:val="0"/>
                          <w:marBottom w:val="0"/>
                          <w:divBdr>
                            <w:top w:val="none" w:sz="0" w:space="0" w:color="auto"/>
                            <w:left w:val="none" w:sz="0" w:space="0" w:color="auto"/>
                            <w:bottom w:val="none" w:sz="0" w:space="0" w:color="auto"/>
                            <w:right w:val="none" w:sz="0" w:space="0" w:color="auto"/>
                          </w:divBdr>
                        </w:div>
                        <w:div w:id="961308518">
                          <w:marLeft w:val="0"/>
                          <w:marRight w:val="0"/>
                          <w:marTop w:val="0"/>
                          <w:marBottom w:val="0"/>
                          <w:divBdr>
                            <w:top w:val="none" w:sz="0" w:space="0" w:color="auto"/>
                            <w:left w:val="none" w:sz="0" w:space="0" w:color="auto"/>
                            <w:bottom w:val="none" w:sz="0" w:space="0" w:color="auto"/>
                            <w:right w:val="none" w:sz="0" w:space="0" w:color="auto"/>
                          </w:divBdr>
                        </w:div>
                        <w:div w:id="1795951455">
                          <w:marLeft w:val="0"/>
                          <w:marRight w:val="0"/>
                          <w:marTop w:val="0"/>
                          <w:marBottom w:val="0"/>
                          <w:divBdr>
                            <w:top w:val="none" w:sz="0" w:space="0" w:color="auto"/>
                            <w:left w:val="none" w:sz="0" w:space="0" w:color="auto"/>
                            <w:bottom w:val="none" w:sz="0" w:space="0" w:color="auto"/>
                            <w:right w:val="none" w:sz="0" w:space="0" w:color="auto"/>
                          </w:divBdr>
                        </w:div>
                        <w:div w:id="1028024569">
                          <w:marLeft w:val="0"/>
                          <w:marRight w:val="0"/>
                          <w:marTop w:val="0"/>
                          <w:marBottom w:val="0"/>
                          <w:divBdr>
                            <w:top w:val="none" w:sz="0" w:space="0" w:color="auto"/>
                            <w:left w:val="none" w:sz="0" w:space="0" w:color="auto"/>
                            <w:bottom w:val="none" w:sz="0" w:space="0" w:color="auto"/>
                            <w:right w:val="none" w:sz="0" w:space="0" w:color="auto"/>
                          </w:divBdr>
                        </w:div>
                        <w:div w:id="1140656478">
                          <w:marLeft w:val="0"/>
                          <w:marRight w:val="0"/>
                          <w:marTop w:val="0"/>
                          <w:marBottom w:val="0"/>
                          <w:divBdr>
                            <w:top w:val="none" w:sz="0" w:space="0" w:color="auto"/>
                            <w:left w:val="none" w:sz="0" w:space="0" w:color="auto"/>
                            <w:bottom w:val="none" w:sz="0" w:space="0" w:color="auto"/>
                            <w:right w:val="none" w:sz="0" w:space="0" w:color="auto"/>
                          </w:divBdr>
                        </w:div>
                        <w:div w:id="188371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450443">
      <w:bodyDiv w:val="1"/>
      <w:marLeft w:val="0"/>
      <w:marRight w:val="0"/>
      <w:marTop w:val="0"/>
      <w:marBottom w:val="0"/>
      <w:divBdr>
        <w:top w:val="none" w:sz="0" w:space="0" w:color="auto"/>
        <w:left w:val="none" w:sz="0" w:space="0" w:color="auto"/>
        <w:bottom w:val="none" w:sz="0" w:space="0" w:color="auto"/>
        <w:right w:val="none" w:sz="0" w:space="0" w:color="auto"/>
      </w:divBdr>
      <w:divsChild>
        <w:div w:id="196820697">
          <w:marLeft w:val="0"/>
          <w:marRight w:val="0"/>
          <w:marTop w:val="0"/>
          <w:marBottom w:val="115"/>
          <w:divBdr>
            <w:top w:val="none" w:sz="0" w:space="0" w:color="auto"/>
            <w:left w:val="none" w:sz="0" w:space="0" w:color="auto"/>
            <w:bottom w:val="single" w:sz="4" w:space="2" w:color="B6B6B6"/>
            <w:right w:val="none" w:sz="0" w:space="0" w:color="auto"/>
          </w:divBdr>
        </w:div>
        <w:div w:id="1537697024">
          <w:marLeft w:val="0"/>
          <w:marRight w:val="0"/>
          <w:marTop w:val="415"/>
          <w:marBottom w:val="0"/>
          <w:divBdr>
            <w:top w:val="none" w:sz="0" w:space="0" w:color="auto"/>
            <w:left w:val="none" w:sz="0" w:space="0" w:color="auto"/>
            <w:bottom w:val="none" w:sz="0" w:space="0" w:color="auto"/>
            <w:right w:val="none" w:sz="0" w:space="0" w:color="auto"/>
          </w:divBdr>
          <w:divsChild>
            <w:div w:id="706413582">
              <w:marLeft w:val="0"/>
              <w:marRight w:val="0"/>
              <w:marTop w:val="0"/>
              <w:marBottom w:val="0"/>
              <w:divBdr>
                <w:top w:val="none" w:sz="0" w:space="0" w:color="auto"/>
                <w:left w:val="none" w:sz="0" w:space="0" w:color="auto"/>
                <w:bottom w:val="none" w:sz="0" w:space="0" w:color="auto"/>
                <w:right w:val="none" w:sz="0" w:space="0" w:color="auto"/>
              </w:divBdr>
            </w:div>
            <w:div w:id="86704490">
              <w:marLeft w:val="0"/>
              <w:marRight w:val="0"/>
              <w:marTop w:val="0"/>
              <w:marBottom w:val="0"/>
              <w:divBdr>
                <w:top w:val="none" w:sz="0" w:space="0" w:color="auto"/>
                <w:left w:val="none" w:sz="0" w:space="0" w:color="auto"/>
                <w:bottom w:val="none" w:sz="0" w:space="0" w:color="auto"/>
                <w:right w:val="none" w:sz="0" w:space="0" w:color="auto"/>
              </w:divBdr>
            </w:div>
            <w:div w:id="1110585113">
              <w:marLeft w:val="0"/>
              <w:marRight w:val="0"/>
              <w:marTop w:val="0"/>
              <w:marBottom w:val="0"/>
              <w:divBdr>
                <w:top w:val="none" w:sz="0" w:space="0" w:color="auto"/>
                <w:left w:val="none" w:sz="0" w:space="0" w:color="auto"/>
                <w:bottom w:val="none" w:sz="0" w:space="0" w:color="auto"/>
                <w:right w:val="none" w:sz="0" w:space="0" w:color="auto"/>
              </w:divBdr>
            </w:div>
            <w:div w:id="1439136655">
              <w:marLeft w:val="0"/>
              <w:marRight w:val="0"/>
              <w:marTop w:val="115"/>
              <w:marBottom w:val="115"/>
              <w:divBdr>
                <w:top w:val="single" w:sz="4" w:space="6" w:color="auto"/>
                <w:left w:val="single" w:sz="4" w:space="6" w:color="auto"/>
                <w:bottom w:val="single" w:sz="4" w:space="3" w:color="auto"/>
                <w:right w:val="single" w:sz="4" w:space="6" w:color="auto"/>
              </w:divBdr>
            </w:div>
          </w:divsChild>
        </w:div>
      </w:divsChild>
    </w:div>
    <w:div w:id="1593974718">
      <w:bodyDiv w:val="1"/>
      <w:marLeft w:val="0"/>
      <w:marRight w:val="0"/>
      <w:marTop w:val="0"/>
      <w:marBottom w:val="0"/>
      <w:divBdr>
        <w:top w:val="none" w:sz="0" w:space="0" w:color="auto"/>
        <w:left w:val="none" w:sz="0" w:space="0" w:color="auto"/>
        <w:bottom w:val="none" w:sz="0" w:space="0" w:color="auto"/>
        <w:right w:val="none" w:sz="0" w:space="0" w:color="auto"/>
      </w:divBdr>
      <w:divsChild>
        <w:div w:id="1922787389">
          <w:marLeft w:val="-219"/>
          <w:marRight w:val="-219"/>
          <w:marTop w:val="0"/>
          <w:marBottom w:val="0"/>
          <w:divBdr>
            <w:top w:val="none" w:sz="0" w:space="0" w:color="auto"/>
            <w:left w:val="none" w:sz="0" w:space="0" w:color="auto"/>
            <w:bottom w:val="single" w:sz="4" w:space="3" w:color="696F09"/>
            <w:right w:val="none" w:sz="0" w:space="0" w:color="auto"/>
          </w:divBdr>
        </w:div>
        <w:div w:id="110787989">
          <w:marLeft w:val="-219"/>
          <w:marRight w:val="-219"/>
          <w:marTop w:val="0"/>
          <w:marBottom w:val="0"/>
          <w:divBdr>
            <w:top w:val="none" w:sz="0" w:space="0" w:color="auto"/>
            <w:left w:val="none" w:sz="0" w:space="0" w:color="auto"/>
            <w:bottom w:val="single" w:sz="4" w:space="1" w:color="696F09"/>
            <w:right w:val="none" w:sz="0" w:space="0" w:color="auto"/>
          </w:divBdr>
        </w:div>
        <w:div w:id="1898972175">
          <w:marLeft w:val="-219"/>
          <w:marRight w:val="-219"/>
          <w:marTop w:val="0"/>
          <w:marBottom w:val="0"/>
          <w:divBdr>
            <w:top w:val="none" w:sz="0" w:space="0" w:color="auto"/>
            <w:left w:val="none" w:sz="0" w:space="0" w:color="auto"/>
            <w:bottom w:val="single" w:sz="4" w:space="1" w:color="696F09"/>
            <w:right w:val="none" w:sz="0" w:space="0" w:color="auto"/>
          </w:divBdr>
        </w:div>
        <w:div w:id="1770655964">
          <w:marLeft w:val="0"/>
          <w:marRight w:val="0"/>
          <w:marTop w:val="0"/>
          <w:marBottom w:val="0"/>
          <w:divBdr>
            <w:top w:val="none" w:sz="0" w:space="0" w:color="auto"/>
            <w:left w:val="none" w:sz="0" w:space="0" w:color="auto"/>
            <w:bottom w:val="none" w:sz="0" w:space="0" w:color="auto"/>
            <w:right w:val="none" w:sz="0" w:space="0" w:color="auto"/>
          </w:divBdr>
          <w:divsChild>
            <w:div w:id="1237058361">
              <w:marLeft w:val="0"/>
              <w:marRight w:val="0"/>
              <w:marTop w:val="0"/>
              <w:marBottom w:val="0"/>
              <w:divBdr>
                <w:top w:val="none" w:sz="0" w:space="0" w:color="auto"/>
                <w:left w:val="none" w:sz="0" w:space="0" w:color="auto"/>
                <w:bottom w:val="none" w:sz="0" w:space="0" w:color="auto"/>
                <w:right w:val="none" w:sz="0" w:space="0" w:color="auto"/>
              </w:divBdr>
            </w:div>
            <w:div w:id="928152243">
              <w:marLeft w:val="0"/>
              <w:marRight w:val="0"/>
              <w:marTop w:val="0"/>
              <w:marBottom w:val="0"/>
              <w:divBdr>
                <w:top w:val="none" w:sz="0" w:space="0" w:color="auto"/>
                <w:left w:val="none" w:sz="0" w:space="0" w:color="auto"/>
                <w:bottom w:val="none" w:sz="0" w:space="0" w:color="auto"/>
                <w:right w:val="none" w:sz="0" w:space="0" w:color="auto"/>
              </w:divBdr>
            </w:div>
            <w:div w:id="1551183983">
              <w:marLeft w:val="0"/>
              <w:marRight w:val="0"/>
              <w:marTop w:val="0"/>
              <w:marBottom w:val="0"/>
              <w:divBdr>
                <w:top w:val="none" w:sz="0" w:space="0" w:color="auto"/>
                <w:left w:val="none" w:sz="0" w:space="0" w:color="auto"/>
                <w:bottom w:val="none" w:sz="0" w:space="0" w:color="auto"/>
                <w:right w:val="none" w:sz="0" w:space="0" w:color="auto"/>
              </w:divBdr>
            </w:div>
            <w:div w:id="698973381">
              <w:marLeft w:val="0"/>
              <w:marRight w:val="0"/>
              <w:marTop w:val="0"/>
              <w:marBottom w:val="0"/>
              <w:divBdr>
                <w:top w:val="none" w:sz="0" w:space="0" w:color="auto"/>
                <w:left w:val="none" w:sz="0" w:space="0" w:color="auto"/>
                <w:bottom w:val="none" w:sz="0" w:space="0" w:color="auto"/>
                <w:right w:val="none" w:sz="0" w:space="0" w:color="auto"/>
              </w:divBdr>
            </w:div>
            <w:div w:id="1263487678">
              <w:marLeft w:val="0"/>
              <w:marRight w:val="0"/>
              <w:marTop w:val="115"/>
              <w:marBottom w:val="115"/>
              <w:divBdr>
                <w:top w:val="single" w:sz="4" w:space="6" w:color="auto"/>
                <w:left w:val="single" w:sz="4" w:space="6" w:color="auto"/>
                <w:bottom w:val="single" w:sz="4" w:space="3" w:color="auto"/>
                <w:right w:val="single" w:sz="4" w:space="6" w:color="auto"/>
              </w:divBdr>
            </w:div>
          </w:divsChild>
        </w:div>
      </w:divsChild>
    </w:div>
    <w:div w:id="1605377177">
      <w:bodyDiv w:val="1"/>
      <w:marLeft w:val="0"/>
      <w:marRight w:val="0"/>
      <w:marTop w:val="0"/>
      <w:marBottom w:val="0"/>
      <w:divBdr>
        <w:top w:val="none" w:sz="0" w:space="0" w:color="auto"/>
        <w:left w:val="none" w:sz="0" w:space="0" w:color="auto"/>
        <w:bottom w:val="none" w:sz="0" w:space="0" w:color="auto"/>
        <w:right w:val="none" w:sz="0" w:space="0" w:color="auto"/>
      </w:divBdr>
      <w:divsChild>
        <w:div w:id="1837500528">
          <w:marLeft w:val="0"/>
          <w:marRight w:val="0"/>
          <w:marTop w:val="0"/>
          <w:marBottom w:val="0"/>
          <w:divBdr>
            <w:top w:val="none" w:sz="0" w:space="0" w:color="auto"/>
            <w:left w:val="none" w:sz="0" w:space="0" w:color="auto"/>
            <w:bottom w:val="none" w:sz="0" w:space="0" w:color="auto"/>
            <w:right w:val="none" w:sz="0" w:space="0" w:color="auto"/>
          </w:divBdr>
        </w:div>
        <w:div w:id="505099170">
          <w:marLeft w:val="0"/>
          <w:marRight w:val="0"/>
          <w:marTop w:val="0"/>
          <w:marBottom w:val="0"/>
          <w:divBdr>
            <w:top w:val="none" w:sz="0" w:space="8" w:color="auto"/>
            <w:left w:val="none" w:sz="0" w:space="15" w:color="auto"/>
            <w:bottom w:val="none" w:sz="0" w:space="13" w:color="auto"/>
            <w:right w:val="none" w:sz="0" w:space="15" w:color="auto"/>
          </w:divBdr>
          <w:divsChild>
            <w:div w:id="2026204932">
              <w:marLeft w:val="0"/>
              <w:marRight w:val="0"/>
              <w:marTop w:val="0"/>
              <w:marBottom w:val="0"/>
              <w:divBdr>
                <w:top w:val="none" w:sz="0" w:space="0" w:color="auto"/>
                <w:left w:val="none" w:sz="0" w:space="0" w:color="auto"/>
                <w:bottom w:val="none" w:sz="0" w:space="0" w:color="auto"/>
                <w:right w:val="none" w:sz="0" w:space="0" w:color="auto"/>
              </w:divBdr>
              <w:divsChild>
                <w:div w:id="998537016">
                  <w:marLeft w:val="0"/>
                  <w:marRight w:val="0"/>
                  <w:marTop w:val="0"/>
                  <w:marBottom w:val="0"/>
                  <w:divBdr>
                    <w:top w:val="none" w:sz="0" w:space="0" w:color="auto"/>
                    <w:left w:val="none" w:sz="0" w:space="0" w:color="auto"/>
                    <w:bottom w:val="none" w:sz="0" w:space="0" w:color="auto"/>
                    <w:right w:val="none" w:sz="0" w:space="0" w:color="auto"/>
                  </w:divBdr>
                  <w:divsChild>
                    <w:div w:id="821657434">
                      <w:marLeft w:val="0"/>
                      <w:marRight w:val="0"/>
                      <w:marTop w:val="0"/>
                      <w:marBottom w:val="0"/>
                      <w:divBdr>
                        <w:top w:val="single" w:sz="6" w:space="8" w:color="C1C1C1"/>
                        <w:left w:val="single" w:sz="6" w:space="8" w:color="C1C1C1"/>
                        <w:bottom w:val="single" w:sz="6" w:space="8" w:color="C1C1C1"/>
                        <w:right w:val="single" w:sz="6" w:space="8" w:color="C1C1C1"/>
                      </w:divBdr>
                    </w:div>
                  </w:divsChild>
                </w:div>
                <w:div w:id="1087648732">
                  <w:marLeft w:val="0"/>
                  <w:marRight w:val="0"/>
                  <w:marTop w:val="0"/>
                  <w:marBottom w:val="0"/>
                  <w:divBdr>
                    <w:top w:val="none" w:sz="0" w:space="0" w:color="auto"/>
                    <w:left w:val="none" w:sz="0" w:space="0" w:color="auto"/>
                    <w:bottom w:val="none" w:sz="0" w:space="0" w:color="auto"/>
                    <w:right w:val="none" w:sz="0" w:space="0" w:color="auto"/>
                  </w:divBdr>
                </w:div>
                <w:div w:id="682245321">
                  <w:marLeft w:val="0"/>
                  <w:marRight w:val="0"/>
                  <w:marTop w:val="0"/>
                  <w:marBottom w:val="0"/>
                  <w:divBdr>
                    <w:top w:val="none" w:sz="0" w:space="0" w:color="auto"/>
                    <w:left w:val="none" w:sz="0" w:space="0" w:color="auto"/>
                    <w:bottom w:val="none" w:sz="0" w:space="0" w:color="auto"/>
                    <w:right w:val="none" w:sz="0" w:space="0" w:color="auto"/>
                  </w:divBdr>
                </w:div>
                <w:div w:id="2140411957">
                  <w:marLeft w:val="0"/>
                  <w:marRight w:val="0"/>
                  <w:marTop w:val="0"/>
                  <w:marBottom w:val="0"/>
                  <w:divBdr>
                    <w:top w:val="none" w:sz="0" w:space="0" w:color="auto"/>
                    <w:left w:val="none" w:sz="0" w:space="0" w:color="auto"/>
                    <w:bottom w:val="none" w:sz="0" w:space="0" w:color="auto"/>
                    <w:right w:val="none" w:sz="0" w:space="0" w:color="auto"/>
                  </w:divBdr>
                </w:div>
                <w:div w:id="1206989598">
                  <w:marLeft w:val="0"/>
                  <w:marRight w:val="0"/>
                  <w:marTop w:val="0"/>
                  <w:marBottom w:val="0"/>
                  <w:divBdr>
                    <w:top w:val="none" w:sz="0" w:space="0" w:color="auto"/>
                    <w:left w:val="none" w:sz="0" w:space="0" w:color="auto"/>
                    <w:bottom w:val="none" w:sz="0" w:space="0" w:color="auto"/>
                    <w:right w:val="none" w:sz="0" w:space="0" w:color="auto"/>
                  </w:divBdr>
                </w:div>
                <w:div w:id="1782455320">
                  <w:marLeft w:val="0"/>
                  <w:marRight w:val="0"/>
                  <w:marTop w:val="0"/>
                  <w:marBottom w:val="0"/>
                  <w:divBdr>
                    <w:top w:val="none" w:sz="0" w:space="0" w:color="auto"/>
                    <w:left w:val="none" w:sz="0" w:space="0" w:color="auto"/>
                    <w:bottom w:val="none" w:sz="0" w:space="0" w:color="auto"/>
                    <w:right w:val="none" w:sz="0" w:space="0" w:color="auto"/>
                  </w:divBdr>
                  <w:divsChild>
                    <w:div w:id="656543145">
                      <w:marLeft w:val="0"/>
                      <w:marRight w:val="0"/>
                      <w:marTop w:val="0"/>
                      <w:marBottom w:val="0"/>
                      <w:divBdr>
                        <w:top w:val="none" w:sz="0" w:space="0" w:color="auto"/>
                        <w:left w:val="none" w:sz="0" w:space="0" w:color="auto"/>
                        <w:bottom w:val="none" w:sz="0" w:space="0" w:color="auto"/>
                        <w:right w:val="none" w:sz="0" w:space="0" w:color="auto"/>
                      </w:divBdr>
                      <w:divsChild>
                        <w:div w:id="600066157">
                          <w:marLeft w:val="0"/>
                          <w:marRight w:val="0"/>
                          <w:marTop w:val="0"/>
                          <w:marBottom w:val="0"/>
                          <w:divBdr>
                            <w:top w:val="none" w:sz="0" w:space="0" w:color="auto"/>
                            <w:left w:val="none" w:sz="0" w:space="0" w:color="auto"/>
                            <w:bottom w:val="none" w:sz="0" w:space="0" w:color="auto"/>
                            <w:right w:val="none" w:sz="0" w:space="0" w:color="auto"/>
                          </w:divBdr>
                        </w:div>
                      </w:divsChild>
                    </w:div>
                    <w:div w:id="325132550">
                      <w:marLeft w:val="0"/>
                      <w:marRight w:val="0"/>
                      <w:marTop w:val="0"/>
                      <w:marBottom w:val="0"/>
                      <w:divBdr>
                        <w:top w:val="none" w:sz="0" w:space="0" w:color="auto"/>
                        <w:left w:val="none" w:sz="0" w:space="0" w:color="auto"/>
                        <w:bottom w:val="none" w:sz="0" w:space="0" w:color="auto"/>
                        <w:right w:val="none" w:sz="0" w:space="0" w:color="auto"/>
                      </w:divBdr>
                      <w:divsChild>
                        <w:div w:id="337469073">
                          <w:marLeft w:val="0"/>
                          <w:marRight w:val="0"/>
                          <w:marTop w:val="0"/>
                          <w:marBottom w:val="0"/>
                          <w:divBdr>
                            <w:top w:val="none" w:sz="0" w:space="0" w:color="auto"/>
                            <w:left w:val="none" w:sz="0" w:space="0" w:color="auto"/>
                            <w:bottom w:val="none" w:sz="0" w:space="0" w:color="auto"/>
                            <w:right w:val="none" w:sz="0" w:space="0" w:color="auto"/>
                          </w:divBdr>
                        </w:div>
                        <w:div w:id="288628480">
                          <w:marLeft w:val="0"/>
                          <w:marRight w:val="0"/>
                          <w:marTop w:val="0"/>
                          <w:marBottom w:val="0"/>
                          <w:divBdr>
                            <w:top w:val="none" w:sz="0" w:space="0" w:color="auto"/>
                            <w:left w:val="none" w:sz="0" w:space="0" w:color="auto"/>
                            <w:bottom w:val="none" w:sz="0" w:space="0" w:color="auto"/>
                            <w:right w:val="none" w:sz="0" w:space="0" w:color="auto"/>
                          </w:divBdr>
                        </w:div>
                        <w:div w:id="1608778421">
                          <w:marLeft w:val="0"/>
                          <w:marRight w:val="0"/>
                          <w:marTop w:val="0"/>
                          <w:marBottom w:val="0"/>
                          <w:divBdr>
                            <w:top w:val="none" w:sz="0" w:space="0" w:color="auto"/>
                            <w:left w:val="none" w:sz="0" w:space="0" w:color="auto"/>
                            <w:bottom w:val="none" w:sz="0" w:space="0" w:color="auto"/>
                            <w:right w:val="none" w:sz="0" w:space="0" w:color="auto"/>
                          </w:divBdr>
                        </w:div>
                        <w:div w:id="1520312835">
                          <w:marLeft w:val="0"/>
                          <w:marRight w:val="0"/>
                          <w:marTop w:val="0"/>
                          <w:marBottom w:val="0"/>
                          <w:divBdr>
                            <w:top w:val="none" w:sz="0" w:space="0" w:color="auto"/>
                            <w:left w:val="none" w:sz="0" w:space="0" w:color="auto"/>
                            <w:bottom w:val="none" w:sz="0" w:space="0" w:color="auto"/>
                            <w:right w:val="none" w:sz="0" w:space="0" w:color="auto"/>
                          </w:divBdr>
                        </w:div>
                        <w:div w:id="1686326890">
                          <w:marLeft w:val="0"/>
                          <w:marRight w:val="0"/>
                          <w:marTop w:val="0"/>
                          <w:marBottom w:val="0"/>
                          <w:divBdr>
                            <w:top w:val="none" w:sz="0" w:space="0" w:color="auto"/>
                            <w:left w:val="none" w:sz="0" w:space="0" w:color="auto"/>
                            <w:bottom w:val="none" w:sz="0" w:space="0" w:color="auto"/>
                            <w:right w:val="none" w:sz="0" w:space="0" w:color="auto"/>
                          </w:divBdr>
                        </w:div>
                        <w:div w:id="1181967360">
                          <w:marLeft w:val="0"/>
                          <w:marRight w:val="0"/>
                          <w:marTop w:val="0"/>
                          <w:marBottom w:val="0"/>
                          <w:divBdr>
                            <w:top w:val="none" w:sz="0" w:space="0" w:color="auto"/>
                            <w:left w:val="none" w:sz="0" w:space="0" w:color="auto"/>
                            <w:bottom w:val="none" w:sz="0" w:space="0" w:color="auto"/>
                            <w:right w:val="none" w:sz="0" w:space="0" w:color="auto"/>
                          </w:divBdr>
                        </w:div>
                        <w:div w:id="214784260">
                          <w:marLeft w:val="0"/>
                          <w:marRight w:val="0"/>
                          <w:marTop w:val="0"/>
                          <w:marBottom w:val="0"/>
                          <w:divBdr>
                            <w:top w:val="none" w:sz="0" w:space="0" w:color="auto"/>
                            <w:left w:val="none" w:sz="0" w:space="0" w:color="auto"/>
                            <w:bottom w:val="none" w:sz="0" w:space="0" w:color="auto"/>
                            <w:right w:val="none" w:sz="0" w:space="0" w:color="auto"/>
                          </w:divBdr>
                        </w:div>
                        <w:div w:id="443110874">
                          <w:marLeft w:val="0"/>
                          <w:marRight w:val="0"/>
                          <w:marTop w:val="0"/>
                          <w:marBottom w:val="0"/>
                          <w:divBdr>
                            <w:top w:val="none" w:sz="0" w:space="0" w:color="auto"/>
                            <w:left w:val="none" w:sz="0" w:space="0" w:color="auto"/>
                            <w:bottom w:val="none" w:sz="0" w:space="0" w:color="auto"/>
                            <w:right w:val="none" w:sz="0" w:space="0" w:color="auto"/>
                          </w:divBdr>
                        </w:div>
                        <w:div w:id="1019238835">
                          <w:marLeft w:val="0"/>
                          <w:marRight w:val="0"/>
                          <w:marTop w:val="0"/>
                          <w:marBottom w:val="0"/>
                          <w:divBdr>
                            <w:top w:val="none" w:sz="0" w:space="0" w:color="auto"/>
                            <w:left w:val="none" w:sz="0" w:space="0" w:color="auto"/>
                            <w:bottom w:val="none" w:sz="0" w:space="0" w:color="auto"/>
                            <w:right w:val="none" w:sz="0" w:space="0" w:color="auto"/>
                          </w:divBdr>
                        </w:div>
                        <w:div w:id="1359351955">
                          <w:marLeft w:val="0"/>
                          <w:marRight w:val="0"/>
                          <w:marTop w:val="0"/>
                          <w:marBottom w:val="0"/>
                          <w:divBdr>
                            <w:top w:val="none" w:sz="0" w:space="0" w:color="auto"/>
                            <w:left w:val="none" w:sz="0" w:space="0" w:color="auto"/>
                            <w:bottom w:val="none" w:sz="0" w:space="0" w:color="auto"/>
                            <w:right w:val="none" w:sz="0" w:space="0" w:color="auto"/>
                          </w:divBdr>
                        </w:div>
                        <w:div w:id="1527251457">
                          <w:marLeft w:val="0"/>
                          <w:marRight w:val="0"/>
                          <w:marTop w:val="0"/>
                          <w:marBottom w:val="0"/>
                          <w:divBdr>
                            <w:top w:val="none" w:sz="0" w:space="0" w:color="auto"/>
                            <w:left w:val="none" w:sz="0" w:space="0" w:color="auto"/>
                            <w:bottom w:val="none" w:sz="0" w:space="0" w:color="auto"/>
                            <w:right w:val="none" w:sz="0" w:space="0" w:color="auto"/>
                          </w:divBdr>
                        </w:div>
                        <w:div w:id="1999070825">
                          <w:marLeft w:val="0"/>
                          <w:marRight w:val="0"/>
                          <w:marTop w:val="0"/>
                          <w:marBottom w:val="0"/>
                          <w:divBdr>
                            <w:top w:val="none" w:sz="0" w:space="0" w:color="auto"/>
                            <w:left w:val="none" w:sz="0" w:space="0" w:color="auto"/>
                            <w:bottom w:val="none" w:sz="0" w:space="0" w:color="auto"/>
                            <w:right w:val="none" w:sz="0" w:space="0" w:color="auto"/>
                          </w:divBdr>
                        </w:div>
                        <w:div w:id="46226242">
                          <w:marLeft w:val="0"/>
                          <w:marRight w:val="0"/>
                          <w:marTop w:val="0"/>
                          <w:marBottom w:val="0"/>
                          <w:divBdr>
                            <w:top w:val="none" w:sz="0" w:space="0" w:color="auto"/>
                            <w:left w:val="none" w:sz="0" w:space="0" w:color="auto"/>
                            <w:bottom w:val="none" w:sz="0" w:space="0" w:color="auto"/>
                            <w:right w:val="none" w:sz="0" w:space="0" w:color="auto"/>
                          </w:divBdr>
                        </w:div>
                        <w:div w:id="127405817">
                          <w:marLeft w:val="0"/>
                          <w:marRight w:val="0"/>
                          <w:marTop w:val="0"/>
                          <w:marBottom w:val="0"/>
                          <w:divBdr>
                            <w:top w:val="none" w:sz="0" w:space="0" w:color="auto"/>
                            <w:left w:val="none" w:sz="0" w:space="0" w:color="auto"/>
                            <w:bottom w:val="none" w:sz="0" w:space="0" w:color="auto"/>
                            <w:right w:val="none" w:sz="0" w:space="0" w:color="auto"/>
                          </w:divBdr>
                        </w:div>
                        <w:div w:id="1947958734">
                          <w:marLeft w:val="0"/>
                          <w:marRight w:val="0"/>
                          <w:marTop w:val="0"/>
                          <w:marBottom w:val="0"/>
                          <w:divBdr>
                            <w:top w:val="none" w:sz="0" w:space="0" w:color="auto"/>
                            <w:left w:val="none" w:sz="0" w:space="0" w:color="auto"/>
                            <w:bottom w:val="none" w:sz="0" w:space="0" w:color="auto"/>
                            <w:right w:val="none" w:sz="0" w:space="0" w:color="auto"/>
                          </w:divBdr>
                        </w:div>
                        <w:div w:id="49349991">
                          <w:marLeft w:val="0"/>
                          <w:marRight w:val="0"/>
                          <w:marTop w:val="0"/>
                          <w:marBottom w:val="0"/>
                          <w:divBdr>
                            <w:top w:val="none" w:sz="0" w:space="0" w:color="auto"/>
                            <w:left w:val="none" w:sz="0" w:space="0" w:color="auto"/>
                            <w:bottom w:val="none" w:sz="0" w:space="0" w:color="auto"/>
                            <w:right w:val="none" w:sz="0" w:space="0" w:color="auto"/>
                          </w:divBdr>
                        </w:div>
                        <w:div w:id="1212616095">
                          <w:marLeft w:val="0"/>
                          <w:marRight w:val="0"/>
                          <w:marTop w:val="0"/>
                          <w:marBottom w:val="0"/>
                          <w:divBdr>
                            <w:top w:val="none" w:sz="0" w:space="0" w:color="auto"/>
                            <w:left w:val="none" w:sz="0" w:space="0" w:color="auto"/>
                            <w:bottom w:val="none" w:sz="0" w:space="0" w:color="auto"/>
                            <w:right w:val="none" w:sz="0" w:space="0" w:color="auto"/>
                          </w:divBdr>
                        </w:div>
                        <w:div w:id="119693481">
                          <w:marLeft w:val="0"/>
                          <w:marRight w:val="0"/>
                          <w:marTop w:val="0"/>
                          <w:marBottom w:val="0"/>
                          <w:divBdr>
                            <w:top w:val="none" w:sz="0" w:space="0" w:color="auto"/>
                            <w:left w:val="none" w:sz="0" w:space="0" w:color="auto"/>
                            <w:bottom w:val="none" w:sz="0" w:space="0" w:color="auto"/>
                            <w:right w:val="none" w:sz="0" w:space="0" w:color="auto"/>
                          </w:divBdr>
                        </w:div>
                        <w:div w:id="1636790802">
                          <w:marLeft w:val="0"/>
                          <w:marRight w:val="0"/>
                          <w:marTop w:val="0"/>
                          <w:marBottom w:val="0"/>
                          <w:divBdr>
                            <w:top w:val="none" w:sz="0" w:space="0" w:color="auto"/>
                            <w:left w:val="none" w:sz="0" w:space="0" w:color="auto"/>
                            <w:bottom w:val="none" w:sz="0" w:space="0" w:color="auto"/>
                            <w:right w:val="none" w:sz="0" w:space="0" w:color="auto"/>
                          </w:divBdr>
                        </w:div>
                        <w:div w:id="1469938469">
                          <w:marLeft w:val="0"/>
                          <w:marRight w:val="0"/>
                          <w:marTop w:val="0"/>
                          <w:marBottom w:val="0"/>
                          <w:divBdr>
                            <w:top w:val="none" w:sz="0" w:space="0" w:color="auto"/>
                            <w:left w:val="none" w:sz="0" w:space="0" w:color="auto"/>
                            <w:bottom w:val="none" w:sz="0" w:space="0" w:color="auto"/>
                            <w:right w:val="none" w:sz="0" w:space="0" w:color="auto"/>
                          </w:divBdr>
                        </w:div>
                        <w:div w:id="1666930118">
                          <w:marLeft w:val="0"/>
                          <w:marRight w:val="0"/>
                          <w:marTop w:val="0"/>
                          <w:marBottom w:val="0"/>
                          <w:divBdr>
                            <w:top w:val="none" w:sz="0" w:space="0" w:color="auto"/>
                            <w:left w:val="none" w:sz="0" w:space="0" w:color="auto"/>
                            <w:bottom w:val="none" w:sz="0" w:space="0" w:color="auto"/>
                            <w:right w:val="none" w:sz="0" w:space="0" w:color="auto"/>
                          </w:divBdr>
                        </w:div>
                        <w:div w:id="645621598">
                          <w:marLeft w:val="0"/>
                          <w:marRight w:val="0"/>
                          <w:marTop w:val="0"/>
                          <w:marBottom w:val="0"/>
                          <w:divBdr>
                            <w:top w:val="none" w:sz="0" w:space="0" w:color="auto"/>
                            <w:left w:val="none" w:sz="0" w:space="0" w:color="auto"/>
                            <w:bottom w:val="none" w:sz="0" w:space="0" w:color="auto"/>
                            <w:right w:val="none" w:sz="0" w:space="0" w:color="auto"/>
                          </w:divBdr>
                        </w:div>
                        <w:div w:id="355158601">
                          <w:marLeft w:val="0"/>
                          <w:marRight w:val="0"/>
                          <w:marTop w:val="0"/>
                          <w:marBottom w:val="0"/>
                          <w:divBdr>
                            <w:top w:val="none" w:sz="0" w:space="0" w:color="auto"/>
                            <w:left w:val="none" w:sz="0" w:space="0" w:color="auto"/>
                            <w:bottom w:val="none" w:sz="0" w:space="0" w:color="auto"/>
                            <w:right w:val="none" w:sz="0" w:space="0" w:color="auto"/>
                          </w:divBdr>
                        </w:div>
                        <w:div w:id="1833107462">
                          <w:marLeft w:val="0"/>
                          <w:marRight w:val="0"/>
                          <w:marTop w:val="0"/>
                          <w:marBottom w:val="0"/>
                          <w:divBdr>
                            <w:top w:val="none" w:sz="0" w:space="0" w:color="auto"/>
                            <w:left w:val="none" w:sz="0" w:space="0" w:color="auto"/>
                            <w:bottom w:val="none" w:sz="0" w:space="0" w:color="auto"/>
                            <w:right w:val="none" w:sz="0" w:space="0" w:color="auto"/>
                          </w:divBdr>
                        </w:div>
                        <w:div w:id="1935480680">
                          <w:marLeft w:val="0"/>
                          <w:marRight w:val="0"/>
                          <w:marTop w:val="0"/>
                          <w:marBottom w:val="0"/>
                          <w:divBdr>
                            <w:top w:val="none" w:sz="0" w:space="0" w:color="auto"/>
                            <w:left w:val="none" w:sz="0" w:space="0" w:color="auto"/>
                            <w:bottom w:val="none" w:sz="0" w:space="0" w:color="auto"/>
                            <w:right w:val="none" w:sz="0" w:space="0" w:color="auto"/>
                          </w:divBdr>
                        </w:div>
                        <w:div w:id="208956882">
                          <w:marLeft w:val="0"/>
                          <w:marRight w:val="0"/>
                          <w:marTop w:val="0"/>
                          <w:marBottom w:val="0"/>
                          <w:divBdr>
                            <w:top w:val="none" w:sz="0" w:space="0" w:color="auto"/>
                            <w:left w:val="none" w:sz="0" w:space="0" w:color="auto"/>
                            <w:bottom w:val="none" w:sz="0" w:space="0" w:color="auto"/>
                            <w:right w:val="none" w:sz="0" w:space="0" w:color="auto"/>
                          </w:divBdr>
                        </w:div>
                        <w:div w:id="744841282">
                          <w:marLeft w:val="0"/>
                          <w:marRight w:val="0"/>
                          <w:marTop w:val="0"/>
                          <w:marBottom w:val="0"/>
                          <w:divBdr>
                            <w:top w:val="none" w:sz="0" w:space="0" w:color="auto"/>
                            <w:left w:val="none" w:sz="0" w:space="0" w:color="auto"/>
                            <w:bottom w:val="none" w:sz="0" w:space="0" w:color="auto"/>
                            <w:right w:val="none" w:sz="0" w:space="0" w:color="auto"/>
                          </w:divBdr>
                        </w:div>
                        <w:div w:id="1733499319">
                          <w:marLeft w:val="0"/>
                          <w:marRight w:val="0"/>
                          <w:marTop w:val="0"/>
                          <w:marBottom w:val="0"/>
                          <w:divBdr>
                            <w:top w:val="none" w:sz="0" w:space="0" w:color="auto"/>
                            <w:left w:val="none" w:sz="0" w:space="0" w:color="auto"/>
                            <w:bottom w:val="none" w:sz="0" w:space="0" w:color="auto"/>
                            <w:right w:val="none" w:sz="0" w:space="0" w:color="auto"/>
                          </w:divBdr>
                        </w:div>
                        <w:div w:id="238028868">
                          <w:marLeft w:val="0"/>
                          <w:marRight w:val="0"/>
                          <w:marTop w:val="0"/>
                          <w:marBottom w:val="0"/>
                          <w:divBdr>
                            <w:top w:val="none" w:sz="0" w:space="0" w:color="auto"/>
                            <w:left w:val="none" w:sz="0" w:space="0" w:color="auto"/>
                            <w:bottom w:val="none" w:sz="0" w:space="0" w:color="auto"/>
                            <w:right w:val="none" w:sz="0" w:space="0" w:color="auto"/>
                          </w:divBdr>
                        </w:div>
                        <w:div w:id="316806653">
                          <w:marLeft w:val="0"/>
                          <w:marRight w:val="0"/>
                          <w:marTop w:val="0"/>
                          <w:marBottom w:val="0"/>
                          <w:divBdr>
                            <w:top w:val="none" w:sz="0" w:space="0" w:color="auto"/>
                            <w:left w:val="none" w:sz="0" w:space="0" w:color="auto"/>
                            <w:bottom w:val="none" w:sz="0" w:space="0" w:color="auto"/>
                            <w:right w:val="none" w:sz="0" w:space="0" w:color="auto"/>
                          </w:divBdr>
                        </w:div>
                        <w:div w:id="727609748">
                          <w:marLeft w:val="0"/>
                          <w:marRight w:val="0"/>
                          <w:marTop w:val="0"/>
                          <w:marBottom w:val="0"/>
                          <w:divBdr>
                            <w:top w:val="none" w:sz="0" w:space="0" w:color="auto"/>
                            <w:left w:val="none" w:sz="0" w:space="0" w:color="auto"/>
                            <w:bottom w:val="none" w:sz="0" w:space="0" w:color="auto"/>
                            <w:right w:val="none" w:sz="0" w:space="0" w:color="auto"/>
                          </w:divBdr>
                        </w:div>
                        <w:div w:id="1573932511">
                          <w:marLeft w:val="0"/>
                          <w:marRight w:val="0"/>
                          <w:marTop w:val="0"/>
                          <w:marBottom w:val="0"/>
                          <w:divBdr>
                            <w:top w:val="none" w:sz="0" w:space="0" w:color="auto"/>
                            <w:left w:val="none" w:sz="0" w:space="0" w:color="auto"/>
                            <w:bottom w:val="none" w:sz="0" w:space="0" w:color="auto"/>
                            <w:right w:val="none" w:sz="0" w:space="0" w:color="auto"/>
                          </w:divBdr>
                        </w:div>
                        <w:div w:id="193424792">
                          <w:marLeft w:val="0"/>
                          <w:marRight w:val="0"/>
                          <w:marTop w:val="0"/>
                          <w:marBottom w:val="0"/>
                          <w:divBdr>
                            <w:top w:val="none" w:sz="0" w:space="0" w:color="auto"/>
                            <w:left w:val="none" w:sz="0" w:space="0" w:color="auto"/>
                            <w:bottom w:val="none" w:sz="0" w:space="0" w:color="auto"/>
                            <w:right w:val="none" w:sz="0" w:space="0" w:color="auto"/>
                          </w:divBdr>
                        </w:div>
                        <w:div w:id="2058119947">
                          <w:marLeft w:val="0"/>
                          <w:marRight w:val="0"/>
                          <w:marTop w:val="0"/>
                          <w:marBottom w:val="0"/>
                          <w:divBdr>
                            <w:top w:val="none" w:sz="0" w:space="0" w:color="auto"/>
                            <w:left w:val="none" w:sz="0" w:space="0" w:color="auto"/>
                            <w:bottom w:val="none" w:sz="0" w:space="0" w:color="auto"/>
                            <w:right w:val="none" w:sz="0" w:space="0" w:color="auto"/>
                          </w:divBdr>
                        </w:div>
                        <w:div w:id="581261643">
                          <w:marLeft w:val="0"/>
                          <w:marRight w:val="0"/>
                          <w:marTop w:val="0"/>
                          <w:marBottom w:val="0"/>
                          <w:divBdr>
                            <w:top w:val="none" w:sz="0" w:space="0" w:color="auto"/>
                            <w:left w:val="none" w:sz="0" w:space="0" w:color="auto"/>
                            <w:bottom w:val="none" w:sz="0" w:space="0" w:color="auto"/>
                            <w:right w:val="none" w:sz="0" w:space="0" w:color="auto"/>
                          </w:divBdr>
                        </w:div>
                        <w:div w:id="1032192548">
                          <w:marLeft w:val="0"/>
                          <w:marRight w:val="0"/>
                          <w:marTop w:val="0"/>
                          <w:marBottom w:val="0"/>
                          <w:divBdr>
                            <w:top w:val="none" w:sz="0" w:space="0" w:color="auto"/>
                            <w:left w:val="none" w:sz="0" w:space="0" w:color="auto"/>
                            <w:bottom w:val="none" w:sz="0" w:space="0" w:color="auto"/>
                            <w:right w:val="none" w:sz="0" w:space="0" w:color="auto"/>
                          </w:divBdr>
                        </w:div>
                        <w:div w:id="711538596">
                          <w:marLeft w:val="0"/>
                          <w:marRight w:val="0"/>
                          <w:marTop w:val="0"/>
                          <w:marBottom w:val="0"/>
                          <w:divBdr>
                            <w:top w:val="none" w:sz="0" w:space="0" w:color="auto"/>
                            <w:left w:val="none" w:sz="0" w:space="0" w:color="auto"/>
                            <w:bottom w:val="none" w:sz="0" w:space="0" w:color="auto"/>
                            <w:right w:val="none" w:sz="0" w:space="0" w:color="auto"/>
                          </w:divBdr>
                        </w:div>
                        <w:div w:id="713386069">
                          <w:marLeft w:val="0"/>
                          <w:marRight w:val="0"/>
                          <w:marTop w:val="0"/>
                          <w:marBottom w:val="0"/>
                          <w:divBdr>
                            <w:top w:val="none" w:sz="0" w:space="0" w:color="auto"/>
                            <w:left w:val="none" w:sz="0" w:space="0" w:color="auto"/>
                            <w:bottom w:val="none" w:sz="0" w:space="0" w:color="auto"/>
                            <w:right w:val="none" w:sz="0" w:space="0" w:color="auto"/>
                          </w:divBdr>
                        </w:div>
                        <w:div w:id="878513672">
                          <w:marLeft w:val="0"/>
                          <w:marRight w:val="0"/>
                          <w:marTop w:val="0"/>
                          <w:marBottom w:val="0"/>
                          <w:divBdr>
                            <w:top w:val="none" w:sz="0" w:space="0" w:color="auto"/>
                            <w:left w:val="none" w:sz="0" w:space="0" w:color="auto"/>
                            <w:bottom w:val="none" w:sz="0" w:space="0" w:color="auto"/>
                            <w:right w:val="none" w:sz="0" w:space="0" w:color="auto"/>
                          </w:divBdr>
                        </w:div>
                        <w:div w:id="1694913643">
                          <w:marLeft w:val="0"/>
                          <w:marRight w:val="0"/>
                          <w:marTop w:val="0"/>
                          <w:marBottom w:val="0"/>
                          <w:divBdr>
                            <w:top w:val="none" w:sz="0" w:space="0" w:color="auto"/>
                            <w:left w:val="none" w:sz="0" w:space="0" w:color="auto"/>
                            <w:bottom w:val="none" w:sz="0" w:space="0" w:color="auto"/>
                            <w:right w:val="none" w:sz="0" w:space="0" w:color="auto"/>
                          </w:divBdr>
                        </w:div>
                        <w:div w:id="752160790">
                          <w:marLeft w:val="0"/>
                          <w:marRight w:val="0"/>
                          <w:marTop w:val="0"/>
                          <w:marBottom w:val="0"/>
                          <w:divBdr>
                            <w:top w:val="none" w:sz="0" w:space="0" w:color="auto"/>
                            <w:left w:val="none" w:sz="0" w:space="0" w:color="auto"/>
                            <w:bottom w:val="none" w:sz="0" w:space="0" w:color="auto"/>
                            <w:right w:val="none" w:sz="0" w:space="0" w:color="auto"/>
                          </w:divBdr>
                        </w:div>
                        <w:div w:id="551699831">
                          <w:marLeft w:val="0"/>
                          <w:marRight w:val="0"/>
                          <w:marTop w:val="0"/>
                          <w:marBottom w:val="0"/>
                          <w:divBdr>
                            <w:top w:val="none" w:sz="0" w:space="0" w:color="auto"/>
                            <w:left w:val="none" w:sz="0" w:space="0" w:color="auto"/>
                            <w:bottom w:val="none" w:sz="0" w:space="0" w:color="auto"/>
                            <w:right w:val="none" w:sz="0" w:space="0" w:color="auto"/>
                          </w:divBdr>
                        </w:div>
                        <w:div w:id="2130736060">
                          <w:marLeft w:val="0"/>
                          <w:marRight w:val="0"/>
                          <w:marTop w:val="0"/>
                          <w:marBottom w:val="0"/>
                          <w:divBdr>
                            <w:top w:val="none" w:sz="0" w:space="0" w:color="auto"/>
                            <w:left w:val="none" w:sz="0" w:space="0" w:color="auto"/>
                            <w:bottom w:val="none" w:sz="0" w:space="0" w:color="auto"/>
                            <w:right w:val="none" w:sz="0" w:space="0" w:color="auto"/>
                          </w:divBdr>
                        </w:div>
                        <w:div w:id="67751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89340">
                  <w:marLeft w:val="0"/>
                  <w:marRight w:val="0"/>
                  <w:marTop w:val="0"/>
                  <w:marBottom w:val="0"/>
                  <w:divBdr>
                    <w:top w:val="none" w:sz="0" w:space="0" w:color="auto"/>
                    <w:left w:val="none" w:sz="0" w:space="0" w:color="auto"/>
                    <w:bottom w:val="none" w:sz="0" w:space="0" w:color="auto"/>
                    <w:right w:val="none" w:sz="0" w:space="0" w:color="auto"/>
                  </w:divBdr>
                </w:div>
                <w:div w:id="1931352384">
                  <w:marLeft w:val="0"/>
                  <w:marRight w:val="0"/>
                  <w:marTop w:val="0"/>
                  <w:marBottom w:val="0"/>
                  <w:divBdr>
                    <w:top w:val="none" w:sz="0" w:space="0" w:color="auto"/>
                    <w:left w:val="none" w:sz="0" w:space="0" w:color="auto"/>
                    <w:bottom w:val="none" w:sz="0" w:space="0" w:color="auto"/>
                    <w:right w:val="none" w:sz="0" w:space="0" w:color="auto"/>
                  </w:divBdr>
                </w:div>
                <w:div w:id="954990678">
                  <w:marLeft w:val="0"/>
                  <w:marRight w:val="0"/>
                  <w:marTop w:val="0"/>
                  <w:marBottom w:val="0"/>
                  <w:divBdr>
                    <w:top w:val="none" w:sz="0" w:space="0" w:color="auto"/>
                    <w:left w:val="none" w:sz="0" w:space="0" w:color="auto"/>
                    <w:bottom w:val="none" w:sz="0" w:space="0" w:color="auto"/>
                    <w:right w:val="none" w:sz="0" w:space="0" w:color="auto"/>
                  </w:divBdr>
                </w:div>
                <w:div w:id="1751197591">
                  <w:marLeft w:val="0"/>
                  <w:marRight w:val="0"/>
                  <w:marTop w:val="0"/>
                  <w:marBottom w:val="0"/>
                  <w:divBdr>
                    <w:top w:val="none" w:sz="0" w:space="0" w:color="auto"/>
                    <w:left w:val="none" w:sz="0" w:space="0" w:color="auto"/>
                    <w:bottom w:val="none" w:sz="0" w:space="0" w:color="auto"/>
                    <w:right w:val="none" w:sz="0" w:space="0" w:color="auto"/>
                  </w:divBdr>
                  <w:divsChild>
                    <w:div w:id="1892496283">
                      <w:marLeft w:val="0"/>
                      <w:marRight w:val="0"/>
                      <w:marTop w:val="0"/>
                      <w:marBottom w:val="0"/>
                      <w:divBdr>
                        <w:top w:val="none" w:sz="0" w:space="0" w:color="auto"/>
                        <w:left w:val="none" w:sz="0" w:space="0" w:color="auto"/>
                        <w:bottom w:val="none" w:sz="0" w:space="0" w:color="auto"/>
                        <w:right w:val="none" w:sz="0" w:space="0" w:color="auto"/>
                      </w:divBdr>
                      <w:divsChild>
                        <w:div w:id="983703730">
                          <w:marLeft w:val="0"/>
                          <w:marRight w:val="0"/>
                          <w:marTop w:val="0"/>
                          <w:marBottom w:val="0"/>
                          <w:divBdr>
                            <w:top w:val="none" w:sz="0" w:space="0" w:color="auto"/>
                            <w:left w:val="none" w:sz="0" w:space="0" w:color="auto"/>
                            <w:bottom w:val="none" w:sz="0" w:space="0" w:color="auto"/>
                            <w:right w:val="none" w:sz="0" w:space="0" w:color="auto"/>
                          </w:divBdr>
                          <w:divsChild>
                            <w:div w:id="1547527153">
                              <w:marLeft w:val="0"/>
                              <w:marRight w:val="0"/>
                              <w:marTop w:val="0"/>
                              <w:marBottom w:val="0"/>
                              <w:divBdr>
                                <w:top w:val="none" w:sz="0" w:space="0" w:color="auto"/>
                                <w:left w:val="none" w:sz="0" w:space="0" w:color="auto"/>
                                <w:bottom w:val="none" w:sz="0" w:space="0" w:color="auto"/>
                                <w:right w:val="none" w:sz="0" w:space="0" w:color="auto"/>
                              </w:divBdr>
                            </w:div>
                          </w:divsChild>
                        </w:div>
                        <w:div w:id="1445149162">
                          <w:marLeft w:val="0"/>
                          <w:marRight w:val="0"/>
                          <w:marTop w:val="0"/>
                          <w:marBottom w:val="0"/>
                          <w:divBdr>
                            <w:top w:val="none" w:sz="0" w:space="0" w:color="auto"/>
                            <w:left w:val="none" w:sz="0" w:space="0" w:color="auto"/>
                            <w:bottom w:val="none" w:sz="0" w:space="0" w:color="auto"/>
                            <w:right w:val="none" w:sz="0" w:space="0" w:color="auto"/>
                          </w:divBdr>
                          <w:divsChild>
                            <w:div w:id="1828016565">
                              <w:marLeft w:val="0"/>
                              <w:marRight w:val="0"/>
                              <w:marTop w:val="0"/>
                              <w:marBottom w:val="0"/>
                              <w:divBdr>
                                <w:top w:val="none" w:sz="0" w:space="0" w:color="auto"/>
                                <w:left w:val="none" w:sz="0" w:space="0" w:color="auto"/>
                                <w:bottom w:val="none" w:sz="0" w:space="0" w:color="auto"/>
                                <w:right w:val="none" w:sz="0" w:space="0" w:color="auto"/>
                              </w:divBdr>
                            </w:div>
                            <w:div w:id="528448813">
                              <w:marLeft w:val="0"/>
                              <w:marRight w:val="0"/>
                              <w:marTop w:val="0"/>
                              <w:marBottom w:val="0"/>
                              <w:divBdr>
                                <w:top w:val="none" w:sz="0" w:space="0" w:color="auto"/>
                                <w:left w:val="none" w:sz="0" w:space="0" w:color="auto"/>
                                <w:bottom w:val="none" w:sz="0" w:space="0" w:color="auto"/>
                                <w:right w:val="none" w:sz="0" w:space="0" w:color="auto"/>
                              </w:divBdr>
                            </w:div>
                            <w:div w:id="16098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145981">
                  <w:marLeft w:val="0"/>
                  <w:marRight w:val="0"/>
                  <w:marTop w:val="0"/>
                  <w:marBottom w:val="0"/>
                  <w:divBdr>
                    <w:top w:val="none" w:sz="0" w:space="0" w:color="auto"/>
                    <w:left w:val="none" w:sz="0" w:space="0" w:color="auto"/>
                    <w:bottom w:val="none" w:sz="0" w:space="0" w:color="auto"/>
                    <w:right w:val="none" w:sz="0" w:space="0" w:color="auto"/>
                  </w:divBdr>
                </w:div>
                <w:div w:id="2095199731">
                  <w:marLeft w:val="0"/>
                  <w:marRight w:val="0"/>
                  <w:marTop w:val="0"/>
                  <w:marBottom w:val="0"/>
                  <w:divBdr>
                    <w:top w:val="none" w:sz="0" w:space="0" w:color="auto"/>
                    <w:left w:val="none" w:sz="0" w:space="0" w:color="auto"/>
                    <w:bottom w:val="none" w:sz="0" w:space="0" w:color="auto"/>
                    <w:right w:val="none" w:sz="0" w:space="0" w:color="auto"/>
                  </w:divBdr>
                  <w:divsChild>
                    <w:div w:id="1090126408">
                      <w:marLeft w:val="0"/>
                      <w:marRight w:val="0"/>
                      <w:marTop w:val="0"/>
                      <w:marBottom w:val="0"/>
                      <w:divBdr>
                        <w:top w:val="none" w:sz="0" w:space="0" w:color="auto"/>
                        <w:left w:val="none" w:sz="0" w:space="0" w:color="auto"/>
                        <w:bottom w:val="none" w:sz="0" w:space="0" w:color="auto"/>
                        <w:right w:val="none" w:sz="0" w:space="0" w:color="auto"/>
                      </w:divBdr>
                      <w:divsChild>
                        <w:div w:id="1834300331">
                          <w:marLeft w:val="0"/>
                          <w:marRight w:val="0"/>
                          <w:marTop w:val="0"/>
                          <w:marBottom w:val="0"/>
                          <w:divBdr>
                            <w:top w:val="none" w:sz="0" w:space="0" w:color="auto"/>
                            <w:left w:val="none" w:sz="0" w:space="0" w:color="auto"/>
                            <w:bottom w:val="none" w:sz="0" w:space="0" w:color="auto"/>
                            <w:right w:val="none" w:sz="0" w:space="0" w:color="auto"/>
                          </w:divBdr>
                          <w:divsChild>
                            <w:div w:id="2118522044">
                              <w:marLeft w:val="0"/>
                              <w:marRight w:val="0"/>
                              <w:marTop w:val="0"/>
                              <w:marBottom w:val="0"/>
                              <w:divBdr>
                                <w:top w:val="none" w:sz="0" w:space="0" w:color="auto"/>
                                <w:left w:val="none" w:sz="0" w:space="0" w:color="auto"/>
                                <w:bottom w:val="none" w:sz="0" w:space="0" w:color="auto"/>
                                <w:right w:val="none" w:sz="0" w:space="0" w:color="auto"/>
                              </w:divBdr>
                            </w:div>
                          </w:divsChild>
                        </w:div>
                        <w:div w:id="804589010">
                          <w:marLeft w:val="0"/>
                          <w:marRight w:val="0"/>
                          <w:marTop w:val="0"/>
                          <w:marBottom w:val="0"/>
                          <w:divBdr>
                            <w:top w:val="none" w:sz="0" w:space="0" w:color="auto"/>
                            <w:left w:val="none" w:sz="0" w:space="0" w:color="auto"/>
                            <w:bottom w:val="none" w:sz="0" w:space="0" w:color="auto"/>
                            <w:right w:val="none" w:sz="0" w:space="0" w:color="auto"/>
                          </w:divBdr>
                          <w:divsChild>
                            <w:div w:id="1211964017">
                              <w:marLeft w:val="0"/>
                              <w:marRight w:val="0"/>
                              <w:marTop w:val="0"/>
                              <w:marBottom w:val="0"/>
                              <w:divBdr>
                                <w:top w:val="none" w:sz="0" w:space="0" w:color="auto"/>
                                <w:left w:val="none" w:sz="0" w:space="0" w:color="auto"/>
                                <w:bottom w:val="none" w:sz="0" w:space="0" w:color="auto"/>
                                <w:right w:val="none" w:sz="0" w:space="0" w:color="auto"/>
                              </w:divBdr>
                            </w:div>
                            <w:div w:id="1655527844">
                              <w:marLeft w:val="0"/>
                              <w:marRight w:val="0"/>
                              <w:marTop w:val="0"/>
                              <w:marBottom w:val="0"/>
                              <w:divBdr>
                                <w:top w:val="none" w:sz="0" w:space="0" w:color="auto"/>
                                <w:left w:val="none" w:sz="0" w:space="0" w:color="auto"/>
                                <w:bottom w:val="none" w:sz="0" w:space="0" w:color="auto"/>
                                <w:right w:val="none" w:sz="0" w:space="0" w:color="auto"/>
                              </w:divBdr>
                            </w:div>
                            <w:div w:id="2117215094">
                              <w:marLeft w:val="0"/>
                              <w:marRight w:val="0"/>
                              <w:marTop w:val="0"/>
                              <w:marBottom w:val="0"/>
                              <w:divBdr>
                                <w:top w:val="none" w:sz="0" w:space="0" w:color="auto"/>
                                <w:left w:val="none" w:sz="0" w:space="0" w:color="auto"/>
                                <w:bottom w:val="none" w:sz="0" w:space="0" w:color="auto"/>
                                <w:right w:val="none" w:sz="0" w:space="0" w:color="auto"/>
                              </w:divBdr>
                            </w:div>
                            <w:div w:id="1777944182">
                              <w:marLeft w:val="0"/>
                              <w:marRight w:val="0"/>
                              <w:marTop w:val="0"/>
                              <w:marBottom w:val="0"/>
                              <w:divBdr>
                                <w:top w:val="none" w:sz="0" w:space="0" w:color="auto"/>
                                <w:left w:val="none" w:sz="0" w:space="0" w:color="auto"/>
                                <w:bottom w:val="none" w:sz="0" w:space="0" w:color="auto"/>
                                <w:right w:val="none" w:sz="0" w:space="0" w:color="auto"/>
                              </w:divBdr>
                            </w:div>
                            <w:div w:id="1055201205">
                              <w:marLeft w:val="0"/>
                              <w:marRight w:val="0"/>
                              <w:marTop w:val="0"/>
                              <w:marBottom w:val="0"/>
                              <w:divBdr>
                                <w:top w:val="none" w:sz="0" w:space="0" w:color="auto"/>
                                <w:left w:val="none" w:sz="0" w:space="0" w:color="auto"/>
                                <w:bottom w:val="none" w:sz="0" w:space="0" w:color="auto"/>
                                <w:right w:val="none" w:sz="0" w:space="0" w:color="auto"/>
                              </w:divBdr>
                            </w:div>
                            <w:div w:id="76052944">
                              <w:marLeft w:val="0"/>
                              <w:marRight w:val="0"/>
                              <w:marTop w:val="0"/>
                              <w:marBottom w:val="0"/>
                              <w:divBdr>
                                <w:top w:val="none" w:sz="0" w:space="0" w:color="auto"/>
                                <w:left w:val="none" w:sz="0" w:space="0" w:color="auto"/>
                                <w:bottom w:val="none" w:sz="0" w:space="0" w:color="auto"/>
                                <w:right w:val="none" w:sz="0" w:space="0" w:color="auto"/>
                              </w:divBdr>
                            </w:div>
                            <w:div w:id="1349680027">
                              <w:marLeft w:val="0"/>
                              <w:marRight w:val="0"/>
                              <w:marTop w:val="0"/>
                              <w:marBottom w:val="0"/>
                              <w:divBdr>
                                <w:top w:val="none" w:sz="0" w:space="0" w:color="auto"/>
                                <w:left w:val="none" w:sz="0" w:space="0" w:color="auto"/>
                                <w:bottom w:val="none" w:sz="0" w:space="0" w:color="auto"/>
                                <w:right w:val="none" w:sz="0" w:space="0" w:color="auto"/>
                              </w:divBdr>
                            </w:div>
                            <w:div w:id="53430892">
                              <w:marLeft w:val="0"/>
                              <w:marRight w:val="0"/>
                              <w:marTop w:val="0"/>
                              <w:marBottom w:val="0"/>
                              <w:divBdr>
                                <w:top w:val="none" w:sz="0" w:space="0" w:color="auto"/>
                                <w:left w:val="none" w:sz="0" w:space="0" w:color="auto"/>
                                <w:bottom w:val="none" w:sz="0" w:space="0" w:color="auto"/>
                                <w:right w:val="none" w:sz="0" w:space="0" w:color="auto"/>
                              </w:divBdr>
                            </w:div>
                            <w:div w:id="1009522288">
                              <w:marLeft w:val="0"/>
                              <w:marRight w:val="0"/>
                              <w:marTop w:val="0"/>
                              <w:marBottom w:val="0"/>
                              <w:divBdr>
                                <w:top w:val="none" w:sz="0" w:space="0" w:color="auto"/>
                                <w:left w:val="none" w:sz="0" w:space="0" w:color="auto"/>
                                <w:bottom w:val="none" w:sz="0" w:space="0" w:color="auto"/>
                                <w:right w:val="none" w:sz="0" w:space="0" w:color="auto"/>
                              </w:divBdr>
                            </w:div>
                            <w:div w:id="1415740107">
                              <w:marLeft w:val="0"/>
                              <w:marRight w:val="0"/>
                              <w:marTop w:val="0"/>
                              <w:marBottom w:val="0"/>
                              <w:divBdr>
                                <w:top w:val="none" w:sz="0" w:space="0" w:color="auto"/>
                                <w:left w:val="none" w:sz="0" w:space="0" w:color="auto"/>
                                <w:bottom w:val="none" w:sz="0" w:space="0" w:color="auto"/>
                                <w:right w:val="none" w:sz="0" w:space="0" w:color="auto"/>
                              </w:divBdr>
                            </w:div>
                            <w:div w:id="1685938853">
                              <w:marLeft w:val="0"/>
                              <w:marRight w:val="0"/>
                              <w:marTop w:val="0"/>
                              <w:marBottom w:val="0"/>
                              <w:divBdr>
                                <w:top w:val="none" w:sz="0" w:space="0" w:color="auto"/>
                                <w:left w:val="none" w:sz="0" w:space="0" w:color="auto"/>
                                <w:bottom w:val="none" w:sz="0" w:space="0" w:color="auto"/>
                                <w:right w:val="none" w:sz="0" w:space="0" w:color="auto"/>
                              </w:divBdr>
                            </w:div>
                            <w:div w:id="213968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220483">
                  <w:marLeft w:val="0"/>
                  <w:marRight w:val="0"/>
                  <w:marTop w:val="0"/>
                  <w:marBottom w:val="0"/>
                  <w:divBdr>
                    <w:top w:val="none" w:sz="0" w:space="0" w:color="auto"/>
                    <w:left w:val="none" w:sz="0" w:space="0" w:color="auto"/>
                    <w:bottom w:val="none" w:sz="0" w:space="0" w:color="auto"/>
                    <w:right w:val="none" w:sz="0" w:space="0" w:color="auto"/>
                  </w:divBdr>
                </w:div>
                <w:div w:id="1113328686">
                  <w:marLeft w:val="0"/>
                  <w:marRight w:val="0"/>
                  <w:marTop w:val="0"/>
                  <w:marBottom w:val="0"/>
                  <w:divBdr>
                    <w:top w:val="none" w:sz="0" w:space="0" w:color="auto"/>
                    <w:left w:val="none" w:sz="0" w:space="0" w:color="auto"/>
                    <w:bottom w:val="none" w:sz="0" w:space="0" w:color="auto"/>
                    <w:right w:val="none" w:sz="0" w:space="0" w:color="auto"/>
                  </w:divBdr>
                </w:div>
                <w:div w:id="1293949486">
                  <w:marLeft w:val="0"/>
                  <w:marRight w:val="0"/>
                  <w:marTop w:val="0"/>
                  <w:marBottom w:val="0"/>
                  <w:divBdr>
                    <w:top w:val="none" w:sz="0" w:space="0" w:color="auto"/>
                    <w:left w:val="none" w:sz="0" w:space="0" w:color="auto"/>
                    <w:bottom w:val="none" w:sz="0" w:space="0" w:color="auto"/>
                    <w:right w:val="none" w:sz="0" w:space="0" w:color="auto"/>
                  </w:divBdr>
                </w:div>
                <w:div w:id="1609462043">
                  <w:marLeft w:val="0"/>
                  <w:marRight w:val="0"/>
                  <w:marTop w:val="0"/>
                  <w:marBottom w:val="0"/>
                  <w:divBdr>
                    <w:top w:val="none" w:sz="0" w:space="0" w:color="auto"/>
                    <w:left w:val="none" w:sz="0" w:space="0" w:color="auto"/>
                    <w:bottom w:val="none" w:sz="0" w:space="0" w:color="auto"/>
                    <w:right w:val="none" w:sz="0" w:space="0" w:color="auto"/>
                  </w:divBdr>
                </w:div>
                <w:div w:id="841163105">
                  <w:marLeft w:val="0"/>
                  <w:marRight w:val="0"/>
                  <w:marTop w:val="0"/>
                  <w:marBottom w:val="0"/>
                  <w:divBdr>
                    <w:top w:val="none" w:sz="0" w:space="0" w:color="auto"/>
                    <w:left w:val="none" w:sz="0" w:space="0" w:color="auto"/>
                    <w:bottom w:val="none" w:sz="0" w:space="0" w:color="auto"/>
                    <w:right w:val="none" w:sz="0" w:space="0" w:color="auto"/>
                  </w:divBdr>
                </w:div>
                <w:div w:id="683823754">
                  <w:marLeft w:val="0"/>
                  <w:marRight w:val="0"/>
                  <w:marTop w:val="0"/>
                  <w:marBottom w:val="0"/>
                  <w:divBdr>
                    <w:top w:val="none" w:sz="0" w:space="0" w:color="auto"/>
                    <w:left w:val="none" w:sz="0" w:space="0" w:color="auto"/>
                    <w:bottom w:val="none" w:sz="0" w:space="0" w:color="auto"/>
                    <w:right w:val="none" w:sz="0" w:space="0" w:color="auto"/>
                  </w:divBdr>
                </w:div>
                <w:div w:id="373041754">
                  <w:marLeft w:val="0"/>
                  <w:marRight w:val="0"/>
                  <w:marTop w:val="0"/>
                  <w:marBottom w:val="0"/>
                  <w:divBdr>
                    <w:top w:val="none" w:sz="0" w:space="0" w:color="auto"/>
                    <w:left w:val="none" w:sz="0" w:space="0" w:color="auto"/>
                    <w:bottom w:val="none" w:sz="0" w:space="0" w:color="auto"/>
                    <w:right w:val="none" w:sz="0" w:space="0" w:color="auto"/>
                  </w:divBdr>
                </w:div>
                <w:div w:id="936522975">
                  <w:marLeft w:val="0"/>
                  <w:marRight w:val="0"/>
                  <w:marTop w:val="0"/>
                  <w:marBottom w:val="0"/>
                  <w:divBdr>
                    <w:top w:val="none" w:sz="0" w:space="0" w:color="auto"/>
                    <w:left w:val="none" w:sz="0" w:space="0" w:color="auto"/>
                    <w:bottom w:val="none" w:sz="0" w:space="0" w:color="auto"/>
                    <w:right w:val="none" w:sz="0" w:space="0" w:color="auto"/>
                  </w:divBdr>
                  <w:divsChild>
                    <w:div w:id="1092580201">
                      <w:marLeft w:val="0"/>
                      <w:marRight w:val="0"/>
                      <w:marTop w:val="75"/>
                      <w:marBottom w:val="75"/>
                      <w:divBdr>
                        <w:top w:val="none" w:sz="0" w:space="0" w:color="auto"/>
                        <w:left w:val="none" w:sz="0" w:space="0" w:color="auto"/>
                        <w:bottom w:val="none" w:sz="0" w:space="0" w:color="auto"/>
                        <w:right w:val="none" w:sz="0" w:space="0" w:color="auto"/>
                      </w:divBdr>
                    </w:div>
                  </w:divsChild>
                </w:div>
                <w:div w:id="1441952213">
                  <w:marLeft w:val="0"/>
                  <w:marRight w:val="0"/>
                  <w:marTop w:val="0"/>
                  <w:marBottom w:val="0"/>
                  <w:divBdr>
                    <w:top w:val="none" w:sz="0" w:space="0" w:color="auto"/>
                    <w:left w:val="none" w:sz="0" w:space="0" w:color="auto"/>
                    <w:bottom w:val="none" w:sz="0" w:space="0" w:color="auto"/>
                    <w:right w:val="none" w:sz="0" w:space="0" w:color="auto"/>
                  </w:divBdr>
                </w:div>
                <w:div w:id="781875664">
                  <w:marLeft w:val="0"/>
                  <w:marRight w:val="0"/>
                  <w:marTop w:val="0"/>
                  <w:marBottom w:val="0"/>
                  <w:divBdr>
                    <w:top w:val="none" w:sz="0" w:space="0" w:color="auto"/>
                    <w:left w:val="none" w:sz="0" w:space="0" w:color="auto"/>
                    <w:bottom w:val="none" w:sz="0" w:space="0" w:color="auto"/>
                    <w:right w:val="none" w:sz="0" w:space="0" w:color="auto"/>
                  </w:divBdr>
                  <w:divsChild>
                    <w:div w:id="135342000">
                      <w:marLeft w:val="0"/>
                      <w:marRight w:val="0"/>
                      <w:marTop w:val="0"/>
                      <w:marBottom w:val="0"/>
                      <w:divBdr>
                        <w:top w:val="none" w:sz="0" w:space="0" w:color="auto"/>
                        <w:left w:val="none" w:sz="0" w:space="0" w:color="auto"/>
                        <w:bottom w:val="none" w:sz="0" w:space="0" w:color="auto"/>
                        <w:right w:val="none" w:sz="0" w:space="0" w:color="auto"/>
                      </w:divBdr>
                      <w:divsChild>
                        <w:div w:id="551890837">
                          <w:marLeft w:val="0"/>
                          <w:marRight w:val="0"/>
                          <w:marTop w:val="0"/>
                          <w:marBottom w:val="0"/>
                          <w:divBdr>
                            <w:top w:val="none" w:sz="0" w:space="0" w:color="auto"/>
                            <w:left w:val="none" w:sz="0" w:space="0" w:color="auto"/>
                            <w:bottom w:val="none" w:sz="0" w:space="0" w:color="auto"/>
                            <w:right w:val="none" w:sz="0" w:space="0" w:color="auto"/>
                          </w:divBdr>
                          <w:divsChild>
                            <w:div w:id="885947588">
                              <w:marLeft w:val="0"/>
                              <w:marRight w:val="0"/>
                              <w:marTop w:val="0"/>
                              <w:marBottom w:val="0"/>
                              <w:divBdr>
                                <w:top w:val="none" w:sz="0" w:space="0" w:color="auto"/>
                                <w:left w:val="none" w:sz="0" w:space="0" w:color="auto"/>
                                <w:bottom w:val="none" w:sz="0" w:space="0" w:color="auto"/>
                                <w:right w:val="none" w:sz="0" w:space="0" w:color="auto"/>
                              </w:divBdr>
                            </w:div>
                          </w:divsChild>
                        </w:div>
                        <w:div w:id="1791196275">
                          <w:marLeft w:val="0"/>
                          <w:marRight w:val="0"/>
                          <w:marTop w:val="0"/>
                          <w:marBottom w:val="0"/>
                          <w:divBdr>
                            <w:top w:val="none" w:sz="0" w:space="0" w:color="auto"/>
                            <w:left w:val="none" w:sz="0" w:space="0" w:color="auto"/>
                            <w:bottom w:val="none" w:sz="0" w:space="0" w:color="auto"/>
                            <w:right w:val="none" w:sz="0" w:space="0" w:color="auto"/>
                          </w:divBdr>
                          <w:divsChild>
                            <w:div w:id="2094162790">
                              <w:marLeft w:val="0"/>
                              <w:marRight w:val="0"/>
                              <w:marTop w:val="0"/>
                              <w:marBottom w:val="0"/>
                              <w:divBdr>
                                <w:top w:val="none" w:sz="0" w:space="0" w:color="auto"/>
                                <w:left w:val="none" w:sz="0" w:space="0" w:color="auto"/>
                                <w:bottom w:val="none" w:sz="0" w:space="0" w:color="auto"/>
                                <w:right w:val="none" w:sz="0" w:space="0" w:color="auto"/>
                              </w:divBdr>
                            </w:div>
                            <w:div w:id="1683817093">
                              <w:marLeft w:val="0"/>
                              <w:marRight w:val="0"/>
                              <w:marTop w:val="0"/>
                              <w:marBottom w:val="0"/>
                              <w:divBdr>
                                <w:top w:val="none" w:sz="0" w:space="0" w:color="auto"/>
                                <w:left w:val="none" w:sz="0" w:space="0" w:color="auto"/>
                                <w:bottom w:val="none" w:sz="0" w:space="0" w:color="auto"/>
                                <w:right w:val="none" w:sz="0" w:space="0" w:color="auto"/>
                              </w:divBdr>
                            </w:div>
                            <w:div w:id="904029541">
                              <w:marLeft w:val="0"/>
                              <w:marRight w:val="0"/>
                              <w:marTop w:val="0"/>
                              <w:marBottom w:val="0"/>
                              <w:divBdr>
                                <w:top w:val="none" w:sz="0" w:space="0" w:color="auto"/>
                                <w:left w:val="none" w:sz="0" w:space="0" w:color="auto"/>
                                <w:bottom w:val="none" w:sz="0" w:space="0" w:color="auto"/>
                                <w:right w:val="none" w:sz="0" w:space="0" w:color="auto"/>
                              </w:divBdr>
                            </w:div>
                            <w:div w:id="1731264601">
                              <w:marLeft w:val="0"/>
                              <w:marRight w:val="0"/>
                              <w:marTop w:val="0"/>
                              <w:marBottom w:val="0"/>
                              <w:divBdr>
                                <w:top w:val="none" w:sz="0" w:space="0" w:color="auto"/>
                                <w:left w:val="none" w:sz="0" w:space="0" w:color="auto"/>
                                <w:bottom w:val="none" w:sz="0" w:space="0" w:color="auto"/>
                                <w:right w:val="none" w:sz="0" w:space="0" w:color="auto"/>
                              </w:divBdr>
                            </w:div>
                            <w:div w:id="17637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289589">
                  <w:marLeft w:val="0"/>
                  <w:marRight w:val="0"/>
                  <w:marTop w:val="0"/>
                  <w:marBottom w:val="0"/>
                  <w:divBdr>
                    <w:top w:val="none" w:sz="0" w:space="0" w:color="auto"/>
                    <w:left w:val="none" w:sz="0" w:space="0" w:color="auto"/>
                    <w:bottom w:val="none" w:sz="0" w:space="0" w:color="auto"/>
                    <w:right w:val="none" w:sz="0" w:space="0" w:color="auto"/>
                  </w:divBdr>
                </w:div>
                <w:div w:id="6297846">
                  <w:marLeft w:val="0"/>
                  <w:marRight w:val="0"/>
                  <w:marTop w:val="0"/>
                  <w:marBottom w:val="0"/>
                  <w:divBdr>
                    <w:top w:val="none" w:sz="0" w:space="0" w:color="auto"/>
                    <w:left w:val="none" w:sz="0" w:space="0" w:color="auto"/>
                    <w:bottom w:val="none" w:sz="0" w:space="0" w:color="auto"/>
                    <w:right w:val="none" w:sz="0" w:space="0" w:color="auto"/>
                  </w:divBdr>
                </w:div>
                <w:div w:id="1548109405">
                  <w:marLeft w:val="0"/>
                  <w:marRight w:val="0"/>
                  <w:marTop w:val="0"/>
                  <w:marBottom w:val="0"/>
                  <w:divBdr>
                    <w:top w:val="none" w:sz="0" w:space="0" w:color="auto"/>
                    <w:left w:val="none" w:sz="0" w:space="0" w:color="auto"/>
                    <w:bottom w:val="none" w:sz="0" w:space="0" w:color="auto"/>
                    <w:right w:val="none" w:sz="0" w:space="0" w:color="auto"/>
                  </w:divBdr>
                  <w:divsChild>
                    <w:div w:id="1126393525">
                      <w:marLeft w:val="0"/>
                      <w:marRight w:val="0"/>
                      <w:marTop w:val="0"/>
                      <w:marBottom w:val="0"/>
                      <w:divBdr>
                        <w:top w:val="none" w:sz="0" w:space="0" w:color="auto"/>
                        <w:left w:val="none" w:sz="0" w:space="0" w:color="auto"/>
                        <w:bottom w:val="none" w:sz="0" w:space="0" w:color="auto"/>
                        <w:right w:val="none" w:sz="0" w:space="0" w:color="auto"/>
                      </w:divBdr>
                      <w:divsChild>
                        <w:div w:id="525019007">
                          <w:marLeft w:val="0"/>
                          <w:marRight w:val="0"/>
                          <w:marTop w:val="0"/>
                          <w:marBottom w:val="0"/>
                          <w:divBdr>
                            <w:top w:val="none" w:sz="0" w:space="0" w:color="auto"/>
                            <w:left w:val="none" w:sz="0" w:space="0" w:color="auto"/>
                            <w:bottom w:val="none" w:sz="0" w:space="0" w:color="auto"/>
                            <w:right w:val="none" w:sz="0" w:space="0" w:color="auto"/>
                          </w:divBdr>
                          <w:divsChild>
                            <w:div w:id="325792602">
                              <w:marLeft w:val="0"/>
                              <w:marRight w:val="0"/>
                              <w:marTop w:val="0"/>
                              <w:marBottom w:val="0"/>
                              <w:divBdr>
                                <w:top w:val="none" w:sz="0" w:space="0" w:color="auto"/>
                                <w:left w:val="none" w:sz="0" w:space="0" w:color="auto"/>
                                <w:bottom w:val="none" w:sz="0" w:space="0" w:color="auto"/>
                                <w:right w:val="none" w:sz="0" w:space="0" w:color="auto"/>
                              </w:divBdr>
                            </w:div>
                          </w:divsChild>
                        </w:div>
                        <w:div w:id="674574007">
                          <w:marLeft w:val="0"/>
                          <w:marRight w:val="0"/>
                          <w:marTop w:val="0"/>
                          <w:marBottom w:val="0"/>
                          <w:divBdr>
                            <w:top w:val="none" w:sz="0" w:space="0" w:color="auto"/>
                            <w:left w:val="none" w:sz="0" w:space="0" w:color="auto"/>
                            <w:bottom w:val="none" w:sz="0" w:space="0" w:color="auto"/>
                            <w:right w:val="none" w:sz="0" w:space="0" w:color="auto"/>
                          </w:divBdr>
                          <w:divsChild>
                            <w:div w:id="1122503839">
                              <w:marLeft w:val="0"/>
                              <w:marRight w:val="0"/>
                              <w:marTop w:val="0"/>
                              <w:marBottom w:val="0"/>
                              <w:divBdr>
                                <w:top w:val="none" w:sz="0" w:space="0" w:color="auto"/>
                                <w:left w:val="none" w:sz="0" w:space="0" w:color="auto"/>
                                <w:bottom w:val="none" w:sz="0" w:space="0" w:color="auto"/>
                                <w:right w:val="none" w:sz="0" w:space="0" w:color="auto"/>
                              </w:divBdr>
                            </w:div>
                            <w:div w:id="679046858">
                              <w:marLeft w:val="0"/>
                              <w:marRight w:val="0"/>
                              <w:marTop w:val="0"/>
                              <w:marBottom w:val="0"/>
                              <w:divBdr>
                                <w:top w:val="none" w:sz="0" w:space="0" w:color="auto"/>
                                <w:left w:val="none" w:sz="0" w:space="0" w:color="auto"/>
                                <w:bottom w:val="none" w:sz="0" w:space="0" w:color="auto"/>
                                <w:right w:val="none" w:sz="0" w:space="0" w:color="auto"/>
                              </w:divBdr>
                            </w:div>
                            <w:div w:id="1986078196">
                              <w:marLeft w:val="0"/>
                              <w:marRight w:val="0"/>
                              <w:marTop w:val="0"/>
                              <w:marBottom w:val="0"/>
                              <w:divBdr>
                                <w:top w:val="none" w:sz="0" w:space="0" w:color="auto"/>
                                <w:left w:val="none" w:sz="0" w:space="0" w:color="auto"/>
                                <w:bottom w:val="none" w:sz="0" w:space="0" w:color="auto"/>
                                <w:right w:val="none" w:sz="0" w:space="0" w:color="auto"/>
                              </w:divBdr>
                            </w:div>
                            <w:div w:id="123698882">
                              <w:marLeft w:val="0"/>
                              <w:marRight w:val="0"/>
                              <w:marTop w:val="0"/>
                              <w:marBottom w:val="0"/>
                              <w:divBdr>
                                <w:top w:val="none" w:sz="0" w:space="0" w:color="auto"/>
                                <w:left w:val="none" w:sz="0" w:space="0" w:color="auto"/>
                                <w:bottom w:val="none" w:sz="0" w:space="0" w:color="auto"/>
                                <w:right w:val="none" w:sz="0" w:space="0" w:color="auto"/>
                              </w:divBdr>
                            </w:div>
                            <w:div w:id="322780248">
                              <w:marLeft w:val="0"/>
                              <w:marRight w:val="0"/>
                              <w:marTop w:val="0"/>
                              <w:marBottom w:val="0"/>
                              <w:divBdr>
                                <w:top w:val="none" w:sz="0" w:space="0" w:color="auto"/>
                                <w:left w:val="none" w:sz="0" w:space="0" w:color="auto"/>
                                <w:bottom w:val="none" w:sz="0" w:space="0" w:color="auto"/>
                                <w:right w:val="none" w:sz="0" w:space="0" w:color="auto"/>
                              </w:divBdr>
                            </w:div>
                            <w:div w:id="217209516">
                              <w:marLeft w:val="0"/>
                              <w:marRight w:val="0"/>
                              <w:marTop w:val="0"/>
                              <w:marBottom w:val="0"/>
                              <w:divBdr>
                                <w:top w:val="none" w:sz="0" w:space="0" w:color="auto"/>
                                <w:left w:val="none" w:sz="0" w:space="0" w:color="auto"/>
                                <w:bottom w:val="none" w:sz="0" w:space="0" w:color="auto"/>
                                <w:right w:val="none" w:sz="0" w:space="0" w:color="auto"/>
                              </w:divBdr>
                            </w:div>
                            <w:div w:id="58723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167436">
                  <w:marLeft w:val="0"/>
                  <w:marRight w:val="0"/>
                  <w:marTop w:val="0"/>
                  <w:marBottom w:val="0"/>
                  <w:divBdr>
                    <w:top w:val="none" w:sz="0" w:space="0" w:color="auto"/>
                    <w:left w:val="none" w:sz="0" w:space="0" w:color="auto"/>
                    <w:bottom w:val="none" w:sz="0" w:space="0" w:color="auto"/>
                    <w:right w:val="none" w:sz="0" w:space="0" w:color="auto"/>
                  </w:divBdr>
                </w:div>
                <w:div w:id="464736881">
                  <w:marLeft w:val="0"/>
                  <w:marRight w:val="0"/>
                  <w:marTop w:val="0"/>
                  <w:marBottom w:val="0"/>
                  <w:divBdr>
                    <w:top w:val="none" w:sz="0" w:space="0" w:color="auto"/>
                    <w:left w:val="none" w:sz="0" w:space="0" w:color="auto"/>
                    <w:bottom w:val="none" w:sz="0" w:space="0" w:color="auto"/>
                    <w:right w:val="none" w:sz="0" w:space="0" w:color="auto"/>
                  </w:divBdr>
                </w:div>
                <w:div w:id="1784761678">
                  <w:marLeft w:val="0"/>
                  <w:marRight w:val="0"/>
                  <w:marTop w:val="0"/>
                  <w:marBottom w:val="0"/>
                  <w:divBdr>
                    <w:top w:val="none" w:sz="0" w:space="0" w:color="auto"/>
                    <w:left w:val="none" w:sz="0" w:space="0" w:color="auto"/>
                    <w:bottom w:val="none" w:sz="0" w:space="0" w:color="auto"/>
                    <w:right w:val="none" w:sz="0" w:space="0" w:color="auto"/>
                  </w:divBdr>
                </w:div>
                <w:div w:id="1473059228">
                  <w:marLeft w:val="0"/>
                  <w:marRight w:val="0"/>
                  <w:marTop w:val="0"/>
                  <w:marBottom w:val="0"/>
                  <w:divBdr>
                    <w:top w:val="none" w:sz="0" w:space="0" w:color="auto"/>
                    <w:left w:val="none" w:sz="0" w:space="0" w:color="auto"/>
                    <w:bottom w:val="none" w:sz="0" w:space="0" w:color="auto"/>
                    <w:right w:val="none" w:sz="0" w:space="0" w:color="auto"/>
                  </w:divBdr>
                </w:div>
                <w:div w:id="1547984297">
                  <w:marLeft w:val="0"/>
                  <w:marRight w:val="0"/>
                  <w:marTop w:val="0"/>
                  <w:marBottom w:val="0"/>
                  <w:divBdr>
                    <w:top w:val="none" w:sz="0" w:space="0" w:color="auto"/>
                    <w:left w:val="none" w:sz="0" w:space="0" w:color="auto"/>
                    <w:bottom w:val="none" w:sz="0" w:space="0" w:color="auto"/>
                    <w:right w:val="none" w:sz="0" w:space="0" w:color="auto"/>
                  </w:divBdr>
                  <w:divsChild>
                    <w:div w:id="709886715">
                      <w:marLeft w:val="0"/>
                      <w:marRight w:val="0"/>
                      <w:marTop w:val="0"/>
                      <w:marBottom w:val="0"/>
                      <w:divBdr>
                        <w:top w:val="none" w:sz="0" w:space="0" w:color="auto"/>
                        <w:left w:val="none" w:sz="0" w:space="0" w:color="auto"/>
                        <w:bottom w:val="none" w:sz="0" w:space="0" w:color="auto"/>
                        <w:right w:val="none" w:sz="0" w:space="0" w:color="auto"/>
                      </w:divBdr>
                      <w:divsChild>
                        <w:div w:id="1763336499">
                          <w:marLeft w:val="0"/>
                          <w:marRight w:val="0"/>
                          <w:marTop w:val="0"/>
                          <w:marBottom w:val="0"/>
                          <w:divBdr>
                            <w:top w:val="none" w:sz="0" w:space="0" w:color="auto"/>
                            <w:left w:val="none" w:sz="0" w:space="0" w:color="auto"/>
                            <w:bottom w:val="none" w:sz="0" w:space="0" w:color="auto"/>
                            <w:right w:val="none" w:sz="0" w:space="0" w:color="auto"/>
                          </w:divBdr>
                          <w:divsChild>
                            <w:div w:id="1930967003">
                              <w:marLeft w:val="0"/>
                              <w:marRight w:val="0"/>
                              <w:marTop w:val="0"/>
                              <w:marBottom w:val="0"/>
                              <w:divBdr>
                                <w:top w:val="none" w:sz="0" w:space="0" w:color="auto"/>
                                <w:left w:val="none" w:sz="0" w:space="0" w:color="auto"/>
                                <w:bottom w:val="none" w:sz="0" w:space="0" w:color="auto"/>
                                <w:right w:val="none" w:sz="0" w:space="0" w:color="auto"/>
                              </w:divBdr>
                            </w:div>
                          </w:divsChild>
                        </w:div>
                        <w:div w:id="1157183516">
                          <w:marLeft w:val="0"/>
                          <w:marRight w:val="0"/>
                          <w:marTop w:val="0"/>
                          <w:marBottom w:val="0"/>
                          <w:divBdr>
                            <w:top w:val="none" w:sz="0" w:space="0" w:color="auto"/>
                            <w:left w:val="none" w:sz="0" w:space="0" w:color="auto"/>
                            <w:bottom w:val="none" w:sz="0" w:space="0" w:color="auto"/>
                            <w:right w:val="none" w:sz="0" w:space="0" w:color="auto"/>
                          </w:divBdr>
                          <w:divsChild>
                            <w:div w:id="326448281">
                              <w:marLeft w:val="0"/>
                              <w:marRight w:val="0"/>
                              <w:marTop w:val="0"/>
                              <w:marBottom w:val="0"/>
                              <w:divBdr>
                                <w:top w:val="none" w:sz="0" w:space="0" w:color="auto"/>
                                <w:left w:val="none" w:sz="0" w:space="0" w:color="auto"/>
                                <w:bottom w:val="none" w:sz="0" w:space="0" w:color="auto"/>
                                <w:right w:val="none" w:sz="0" w:space="0" w:color="auto"/>
                              </w:divBdr>
                            </w:div>
                            <w:div w:id="2026324210">
                              <w:marLeft w:val="0"/>
                              <w:marRight w:val="0"/>
                              <w:marTop w:val="0"/>
                              <w:marBottom w:val="0"/>
                              <w:divBdr>
                                <w:top w:val="none" w:sz="0" w:space="0" w:color="auto"/>
                                <w:left w:val="none" w:sz="0" w:space="0" w:color="auto"/>
                                <w:bottom w:val="none" w:sz="0" w:space="0" w:color="auto"/>
                                <w:right w:val="none" w:sz="0" w:space="0" w:color="auto"/>
                              </w:divBdr>
                            </w:div>
                            <w:div w:id="720176670">
                              <w:marLeft w:val="0"/>
                              <w:marRight w:val="0"/>
                              <w:marTop w:val="0"/>
                              <w:marBottom w:val="0"/>
                              <w:divBdr>
                                <w:top w:val="none" w:sz="0" w:space="0" w:color="auto"/>
                                <w:left w:val="none" w:sz="0" w:space="0" w:color="auto"/>
                                <w:bottom w:val="none" w:sz="0" w:space="0" w:color="auto"/>
                                <w:right w:val="none" w:sz="0" w:space="0" w:color="auto"/>
                              </w:divBdr>
                            </w:div>
                            <w:div w:id="1176119317">
                              <w:marLeft w:val="0"/>
                              <w:marRight w:val="0"/>
                              <w:marTop w:val="0"/>
                              <w:marBottom w:val="0"/>
                              <w:divBdr>
                                <w:top w:val="none" w:sz="0" w:space="0" w:color="auto"/>
                                <w:left w:val="none" w:sz="0" w:space="0" w:color="auto"/>
                                <w:bottom w:val="none" w:sz="0" w:space="0" w:color="auto"/>
                                <w:right w:val="none" w:sz="0" w:space="0" w:color="auto"/>
                              </w:divBdr>
                            </w:div>
                            <w:div w:id="1327321046">
                              <w:marLeft w:val="0"/>
                              <w:marRight w:val="0"/>
                              <w:marTop w:val="0"/>
                              <w:marBottom w:val="0"/>
                              <w:divBdr>
                                <w:top w:val="none" w:sz="0" w:space="0" w:color="auto"/>
                                <w:left w:val="none" w:sz="0" w:space="0" w:color="auto"/>
                                <w:bottom w:val="none" w:sz="0" w:space="0" w:color="auto"/>
                                <w:right w:val="none" w:sz="0" w:space="0" w:color="auto"/>
                              </w:divBdr>
                            </w:div>
                            <w:div w:id="1956326113">
                              <w:marLeft w:val="0"/>
                              <w:marRight w:val="0"/>
                              <w:marTop w:val="0"/>
                              <w:marBottom w:val="0"/>
                              <w:divBdr>
                                <w:top w:val="none" w:sz="0" w:space="0" w:color="auto"/>
                                <w:left w:val="none" w:sz="0" w:space="0" w:color="auto"/>
                                <w:bottom w:val="none" w:sz="0" w:space="0" w:color="auto"/>
                                <w:right w:val="none" w:sz="0" w:space="0" w:color="auto"/>
                              </w:divBdr>
                            </w:div>
                            <w:div w:id="4753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466518">
                  <w:marLeft w:val="0"/>
                  <w:marRight w:val="0"/>
                  <w:marTop w:val="0"/>
                  <w:marBottom w:val="0"/>
                  <w:divBdr>
                    <w:top w:val="none" w:sz="0" w:space="0" w:color="auto"/>
                    <w:left w:val="none" w:sz="0" w:space="0" w:color="auto"/>
                    <w:bottom w:val="none" w:sz="0" w:space="0" w:color="auto"/>
                    <w:right w:val="none" w:sz="0" w:space="0" w:color="auto"/>
                  </w:divBdr>
                </w:div>
                <w:div w:id="1275014373">
                  <w:marLeft w:val="0"/>
                  <w:marRight w:val="0"/>
                  <w:marTop w:val="0"/>
                  <w:marBottom w:val="0"/>
                  <w:divBdr>
                    <w:top w:val="none" w:sz="0" w:space="0" w:color="auto"/>
                    <w:left w:val="none" w:sz="0" w:space="0" w:color="auto"/>
                    <w:bottom w:val="none" w:sz="0" w:space="0" w:color="auto"/>
                    <w:right w:val="none" w:sz="0" w:space="0" w:color="auto"/>
                  </w:divBdr>
                </w:div>
                <w:div w:id="1850288638">
                  <w:marLeft w:val="0"/>
                  <w:marRight w:val="0"/>
                  <w:marTop w:val="0"/>
                  <w:marBottom w:val="0"/>
                  <w:divBdr>
                    <w:top w:val="none" w:sz="0" w:space="0" w:color="auto"/>
                    <w:left w:val="none" w:sz="0" w:space="0" w:color="auto"/>
                    <w:bottom w:val="none" w:sz="0" w:space="0" w:color="auto"/>
                    <w:right w:val="none" w:sz="0" w:space="0" w:color="auto"/>
                  </w:divBdr>
                </w:div>
                <w:div w:id="228468786">
                  <w:marLeft w:val="0"/>
                  <w:marRight w:val="0"/>
                  <w:marTop w:val="0"/>
                  <w:marBottom w:val="0"/>
                  <w:divBdr>
                    <w:top w:val="none" w:sz="0" w:space="0" w:color="auto"/>
                    <w:left w:val="none" w:sz="0" w:space="0" w:color="auto"/>
                    <w:bottom w:val="none" w:sz="0" w:space="0" w:color="auto"/>
                    <w:right w:val="none" w:sz="0" w:space="0" w:color="auto"/>
                  </w:divBdr>
                </w:div>
                <w:div w:id="547187954">
                  <w:marLeft w:val="0"/>
                  <w:marRight w:val="0"/>
                  <w:marTop w:val="0"/>
                  <w:marBottom w:val="0"/>
                  <w:divBdr>
                    <w:top w:val="none" w:sz="0" w:space="0" w:color="auto"/>
                    <w:left w:val="none" w:sz="0" w:space="0" w:color="auto"/>
                    <w:bottom w:val="none" w:sz="0" w:space="0" w:color="auto"/>
                    <w:right w:val="none" w:sz="0" w:space="0" w:color="auto"/>
                  </w:divBdr>
                </w:div>
                <w:div w:id="605429696">
                  <w:marLeft w:val="0"/>
                  <w:marRight w:val="0"/>
                  <w:marTop w:val="0"/>
                  <w:marBottom w:val="0"/>
                  <w:divBdr>
                    <w:top w:val="none" w:sz="0" w:space="0" w:color="auto"/>
                    <w:left w:val="none" w:sz="0" w:space="0" w:color="auto"/>
                    <w:bottom w:val="none" w:sz="0" w:space="0" w:color="auto"/>
                    <w:right w:val="none" w:sz="0" w:space="0" w:color="auto"/>
                  </w:divBdr>
                </w:div>
                <w:div w:id="126093604">
                  <w:marLeft w:val="0"/>
                  <w:marRight w:val="0"/>
                  <w:marTop w:val="0"/>
                  <w:marBottom w:val="0"/>
                  <w:divBdr>
                    <w:top w:val="none" w:sz="0" w:space="0" w:color="auto"/>
                    <w:left w:val="none" w:sz="0" w:space="0" w:color="auto"/>
                    <w:bottom w:val="none" w:sz="0" w:space="0" w:color="auto"/>
                    <w:right w:val="none" w:sz="0" w:space="0" w:color="auto"/>
                  </w:divBdr>
                </w:div>
                <w:div w:id="1126969066">
                  <w:marLeft w:val="0"/>
                  <w:marRight w:val="0"/>
                  <w:marTop w:val="0"/>
                  <w:marBottom w:val="0"/>
                  <w:divBdr>
                    <w:top w:val="none" w:sz="0" w:space="0" w:color="auto"/>
                    <w:left w:val="none" w:sz="0" w:space="0" w:color="auto"/>
                    <w:bottom w:val="none" w:sz="0" w:space="0" w:color="auto"/>
                    <w:right w:val="none" w:sz="0" w:space="0" w:color="auto"/>
                  </w:divBdr>
                </w:div>
                <w:div w:id="1678800747">
                  <w:marLeft w:val="0"/>
                  <w:marRight w:val="0"/>
                  <w:marTop w:val="0"/>
                  <w:marBottom w:val="0"/>
                  <w:divBdr>
                    <w:top w:val="none" w:sz="0" w:space="0" w:color="auto"/>
                    <w:left w:val="none" w:sz="0" w:space="0" w:color="auto"/>
                    <w:bottom w:val="none" w:sz="0" w:space="0" w:color="auto"/>
                    <w:right w:val="none" w:sz="0" w:space="0" w:color="auto"/>
                  </w:divBdr>
                </w:div>
                <w:div w:id="1202285969">
                  <w:marLeft w:val="0"/>
                  <w:marRight w:val="0"/>
                  <w:marTop w:val="0"/>
                  <w:marBottom w:val="0"/>
                  <w:divBdr>
                    <w:top w:val="none" w:sz="0" w:space="0" w:color="auto"/>
                    <w:left w:val="none" w:sz="0" w:space="0" w:color="auto"/>
                    <w:bottom w:val="none" w:sz="0" w:space="0" w:color="auto"/>
                    <w:right w:val="none" w:sz="0" w:space="0" w:color="auto"/>
                  </w:divBdr>
                  <w:divsChild>
                    <w:div w:id="1034306436">
                      <w:marLeft w:val="0"/>
                      <w:marRight w:val="0"/>
                      <w:marTop w:val="0"/>
                      <w:marBottom w:val="0"/>
                      <w:divBdr>
                        <w:top w:val="none" w:sz="0" w:space="0" w:color="auto"/>
                        <w:left w:val="none" w:sz="0" w:space="0" w:color="auto"/>
                        <w:bottom w:val="none" w:sz="0" w:space="0" w:color="auto"/>
                        <w:right w:val="none" w:sz="0" w:space="0" w:color="auto"/>
                      </w:divBdr>
                      <w:divsChild>
                        <w:div w:id="898133564">
                          <w:marLeft w:val="0"/>
                          <w:marRight w:val="0"/>
                          <w:marTop w:val="0"/>
                          <w:marBottom w:val="0"/>
                          <w:divBdr>
                            <w:top w:val="none" w:sz="0" w:space="0" w:color="auto"/>
                            <w:left w:val="none" w:sz="0" w:space="0" w:color="auto"/>
                            <w:bottom w:val="none" w:sz="0" w:space="0" w:color="auto"/>
                            <w:right w:val="none" w:sz="0" w:space="0" w:color="auto"/>
                          </w:divBdr>
                          <w:divsChild>
                            <w:div w:id="2073577388">
                              <w:marLeft w:val="0"/>
                              <w:marRight w:val="0"/>
                              <w:marTop w:val="0"/>
                              <w:marBottom w:val="0"/>
                              <w:divBdr>
                                <w:top w:val="none" w:sz="0" w:space="0" w:color="auto"/>
                                <w:left w:val="none" w:sz="0" w:space="0" w:color="auto"/>
                                <w:bottom w:val="none" w:sz="0" w:space="0" w:color="auto"/>
                                <w:right w:val="none" w:sz="0" w:space="0" w:color="auto"/>
                              </w:divBdr>
                            </w:div>
                          </w:divsChild>
                        </w:div>
                        <w:div w:id="1913202218">
                          <w:marLeft w:val="0"/>
                          <w:marRight w:val="0"/>
                          <w:marTop w:val="0"/>
                          <w:marBottom w:val="0"/>
                          <w:divBdr>
                            <w:top w:val="none" w:sz="0" w:space="0" w:color="auto"/>
                            <w:left w:val="none" w:sz="0" w:space="0" w:color="auto"/>
                            <w:bottom w:val="none" w:sz="0" w:space="0" w:color="auto"/>
                            <w:right w:val="none" w:sz="0" w:space="0" w:color="auto"/>
                          </w:divBdr>
                          <w:divsChild>
                            <w:div w:id="217666492">
                              <w:marLeft w:val="0"/>
                              <w:marRight w:val="0"/>
                              <w:marTop w:val="0"/>
                              <w:marBottom w:val="0"/>
                              <w:divBdr>
                                <w:top w:val="none" w:sz="0" w:space="0" w:color="auto"/>
                                <w:left w:val="none" w:sz="0" w:space="0" w:color="auto"/>
                                <w:bottom w:val="none" w:sz="0" w:space="0" w:color="auto"/>
                                <w:right w:val="none" w:sz="0" w:space="0" w:color="auto"/>
                              </w:divBdr>
                            </w:div>
                            <w:div w:id="1716659957">
                              <w:marLeft w:val="0"/>
                              <w:marRight w:val="0"/>
                              <w:marTop w:val="0"/>
                              <w:marBottom w:val="0"/>
                              <w:divBdr>
                                <w:top w:val="none" w:sz="0" w:space="0" w:color="auto"/>
                                <w:left w:val="none" w:sz="0" w:space="0" w:color="auto"/>
                                <w:bottom w:val="none" w:sz="0" w:space="0" w:color="auto"/>
                                <w:right w:val="none" w:sz="0" w:space="0" w:color="auto"/>
                              </w:divBdr>
                            </w:div>
                            <w:div w:id="256867629">
                              <w:marLeft w:val="0"/>
                              <w:marRight w:val="0"/>
                              <w:marTop w:val="0"/>
                              <w:marBottom w:val="0"/>
                              <w:divBdr>
                                <w:top w:val="none" w:sz="0" w:space="0" w:color="auto"/>
                                <w:left w:val="none" w:sz="0" w:space="0" w:color="auto"/>
                                <w:bottom w:val="none" w:sz="0" w:space="0" w:color="auto"/>
                                <w:right w:val="none" w:sz="0" w:space="0" w:color="auto"/>
                              </w:divBdr>
                            </w:div>
                            <w:div w:id="1101609803">
                              <w:marLeft w:val="0"/>
                              <w:marRight w:val="0"/>
                              <w:marTop w:val="0"/>
                              <w:marBottom w:val="0"/>
                              <w:divBdr>
                                <w:top w:val="none" w:sz="0" w:space="0" w:color="auto"/>
                                <w:left w:val="none" w:sz="0" w:space="0" w:color="auto"/>
                                <w:bottom w:val="none" w:sz="0" w:space="0" w:color="auto"/>
                                <w:right w:val="none" w:sz="0" w:space="0" w:color="auto"/>
                              </w:divBdr>
                            </w:div>
                            <w:div w:id="905453586">
                              <w:marLeft w:val="0"/>
                              <w:marRight w:val="0"/>
                              <w:marTop w:val="0"/>
                              <w:marBottom w:val="0"/>
                              <w:divBdr>
                                <w:top w:val="none" w:sz="0" w:space="0" w:color="auto"/>
                                <w:left w:val="none" w:sz="0" w:space="0" w:color="auto"/>
                                <w:bottom w:val="none" w:sz="0" w:space="0" w:color="auto"/>
                                <w:right w:val="none" w:sz="0" w:space="0" w:color="auto"/>
                              </w:divBdr>
                            </w:div>
                            <w:div w:id="1572546842">
                              <w:marLeft w:val="0"/>
                              <w:marRight w:val="0"/>
                              <w:marTop w:val="0"/>
                              <w:marBottom w:val="0"/>
                              <w:divBdr>
                                <w:top w:val="none" w:sz="0" w:space="0" w:color="auto"/>
                                <w:left w:val="none" w:sz="0" w:space="0" w:color="auto"/>
                                <w:bottom w:val="none" w:sz="0" w:space="0" w:color="auto"/>
                                <w:right w:val="none" w:sz="0" w:space="0" w:color="auto"/>
                              </w:divBdr>
                            </w:div>
                            <w:div w:id="1502771226">
                              <w:marLeft w:val="0"/>
                              <w:marRight w:val="0"/>
                              <w:marTop w:val="0"/>
                              <w:marBottom w:val="0"/>
                              <w:divBdr>
                                <w:top w:val="none" w:sz="0" w:space="0" w:color="auto"/>
                                <w:left w:val="none" w:sz="0" w:space="0" w:color="auto"/>
                                <w:bottom w:val="none" w:sz="0" w:space="0" w:color="auto"/>
                                <w:right w:val="none" w:sz="0" w:space="0" w:color="auto"/>
                              </w:divBdr>
                            </w:div>
                            <w:div w:id="698237848">
                              <w:marLeft w:val="0"/>
                              <w:marRight w:val="0"/>
                              <w:marTop w:val="0"/>
                              <w:marBottom w:val="0"/>
                              <w:divBdr>
                                <w:top w:val="none" w:sz="0" w:space="0" w:color="auto"/>
                                <w:left w:val="none" w:sz="0" w:space="0" w:color="auto"/>
                                <w:bottom w:val="none" w:sz="0" w:space="0" w:color="auto"/>
                                <w:right w:val="none" w:sz="0" w:space="0" w:color="auto"/>
                              </w:divBdr>
                            </w:div>
                            <w:div w:id="1253008177">
                              <w:marLeft w:val="0"/>
                              <w:marRight w:val="0"/>
                              <w:marTop w:val="0"/>
                              <w:marBottom w:val="0"/>
                              <w:divBdr>
                                <w:top w:val="none" w:sz="0" w:space="0" w:color="auto"/>
                                <w:left w:val="none" w:sz="0" w:space="0" w:color="auto"/>
                                <w:bottom w:val="none" w:sz="0" w:space="0" w:color="auto"/>
                                <w:right w:val="none" w:sz="0" w:space="0" w:color="auto"/>
                              </w:divBdr>
                            </w:div>
                            <w:div w:id="108278449">
                              <w:marLeft w:val="0"/>
                              <w:marRight w:val="0"/>
                              <w:marTop w:val="0"/>
                              <w:marBottom w:val="0"/>
                              <w:divBdr>
                                <w:top w:val="none" w:sz="0" w:space="0" w:color="auto"/>
                                <w:left w:val="none" w:sz="0" w:space="0" w:color="auto"/>
                                <w:bottom w:val="none" w:sz="0" w:space="0" w:color="auto"/>
                                <w:right w:val="none" w:sz="0" w:space="0" w:color="auto"/>
                              </w:divBdr>
                            </w:div>
                            <w:div w:id="1207989999">
                              <w:marLeft w:val="0"/>
                              <w:marRight w:val="0"/>
                              <w:marTop w:val="0"/>
                              <w:marBottom w:val="0"/>
                              <w:divBdr>
                                <w:top w:val="none" w:sz="0" w:space="0" w:color="auto"/>
                                <w:left w:val="none" w:sz="0" w:space="0" w:color="auto"/>
                                <w:bottom w:val="none" w:sz="0" w:space="0" w:color="auto"/>
                                <w:right w:val="none" w:sz="0" w:space="0" w:color="auto"/>
                              </w:divBdr>
                            </w:div>
                            <w:div w:id="1437293553">
                              <w:marLeft w:val="0"/>
                              <w:marRight w:val="0"/>
                              <w:marTop w:val="0"/>
                              <w:marBottom w:val="0"/>
                              <w:divBdr>
                                <w:top w:val="none" w:sz="0" w:space="0" w:color="auto"/>
                                <w:left w:val="none" w:sz="0" w:space="0" w:color="auto"/>
                                <w:bottom w:val="none" w:sz="0" w:space="0" w:color="auto"/>
                                <w:right w:val="none" w:sz="0" w:space="0" w:color="auto"/>
                              </w:divBdr>
                            </w:div>
                            <w:div w:id="1097600591">
                              <w:marLeft w:val="0"/>
                              <w:marRight w:val="0"/>
                              <w:marTop w:val="0"/>
                              <w:marBottom w:val="0"/>
                              <w:divBdr>
                                <w:top w:val="none" w:sz="0" w:space="0" w:color="auto"/>
                                <w:left w:val="none" w:sz="0" w:space="0" w:color="auto"/>
                                <w:bottom w:val="none" w:sz="0" w:space="0" w:color="auto"/>
                                <w:right w:val="none" w:sz="0" w:space="0" w:color="auto"/>
                              </w:divBdr>
                            </w:div>
                            <w:div w:id="134375685">
                              <w:marLeft w:val="0"/>
                              <w:marRight w:val="0"/>
                              <w:marTop w:val="0"/>
                              <w:marBottom w:val="0"/>
                              <w:divBdr>
                                <w:top w:val="none" w:sz="0" w:space="0" w:color="auto"/>
                                <w:left w:val="none" w:sz="0" w:space="0" w:color="auto"/>
                                <w:bottom w:val="none" w:sz="0" w:space="0" w:color="auto"/>
                                <w:right w:val="none" w:sz="0" w:space="0" w:color="auto"/>
                              </w:divBdr>
                            </w:div>
                            <w:div w:id="2104303684">
                              <w:marLeft w:val="0"/>
                              <w:marRight w:val="0"/>
                              <w:marTop w:val="0"/>
                              <w:marBottom w:val="0"/>
                              <w:divBdr>
                                <w:top w:val="none" w:sz="0" w:space="0" w:color="auto"/>
                                <w:left w:val="none" w:sz="0" w:space="0" w:color="auto"/>
                                <w:bottom w:val="none" w:sz="0" w:space="0" w:color="auto"/>
                                <w:right w:val="none" w:sz="0" w:space="0" w:color="auto"/>
                              </w:divBdr>
                            </w:div>
                            <w:div w:id="136232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912781">
                  <w:marLeft w:val="0"/>
                  <w:marRight w:val="0"/>
                  <w:marTop w:val="0"/>
                  <w:marBottom w:val="0"/>
                  <w:divBdr>
                    <w:top w:val="none" w:sz="0" w:space="0" w:color="auto"/>
                    <w:left w:val="none" w:sz="0" w:space="0" w:color="auto"/>
                    <w:bottom w:val="none" w:sz="0" w:space="0" w:color="auto"/>
                    <w:right w:val="none" w:sz="0" w:space="0" w:color="auto"/>
                  </w:divBdr>
                </w:div>
                <w:div w:id="1038043182">
                  <w:marLeft w:val="0"/>
                  <w:marRight w:val="0"/>
                  <w:marTop w:val="0"/>
                  <w:marBottom w:val="0"/>
                  <w:divBdr>
                    <w:top w:val="none" w:sz="0" w:space="0" w:color="auto"/>
                    <w:left w:val="none" w:sz="0" w:space="0" w:color="auto"/>
                    <w:bottom w:val="none" w:sz="0" w:space="0" w:color="auto"/>
                    <w:right w:val="none" w:sz="0" w:space="0" w:color="auto"/>
                  </w:divBdr>
                </w:div>
                <w:div w:id="894123739">
                  <w:marLeft w:val="0"/>
                  <w:marRight w:val="0"/>
                  <w:marTop w:val="0"/>
                  <w:marBottom w:val="0"/>
                  <w:divBdr>
                    <w:top w:val="none" w:sz="0" w:space="0" w:color="auto"/>
                    <w:left w:val="none" w:sz="0" w:space="0" w:color="auto"/>
                    <w:bottom w:val="none" w:sz="0" w:space="0" w:color="auto"/>
                    <w:right w:val="none" w:sz="0" w:space="0" w:color="auto"/>
                  </w:divBdr>
                </w:div>
                <w:div w:id="2132089988">
                  <w:marLeft w:val="0"/>
                  <w:marRight w:val="0"/>
                  <w:marTop w:val="0"/>
                  <w:marBottom w:val="0"/>
                  <w:divBdr>
                    <w:top w:val="none" w:sz="0" w:space="0" w:color="auto"/>
                    <w:left w:val="none" w:sz="0" w:space="0" w:color="auto"/>
                    <w:bottom w:val="none" w:sz="0" w:space="0" w:color="auto"/>
                    <w:right w:val="none" w:sz="0" w:space="0" w:color="auto"/>
                  </w:divBdr>
                </w:div>
                <w:div w:id="621418606">
                  <w:marLeft w:val="0"/>
                  <w:marRight w:val="0"/>
                  <w:marTop w:val="0"/>
                  <w:marBottom w:val="0"/>
                  <w:divBdr>
                    <w:top w:val="none" w:sz="0" w:space="0" w:color="auto"/>
                    <w:left w:val="none" w:sz="0" w:space="0" w:color="auto"/>
                    <w:bottom w:val="none" w:sz="0" w:space="0" w:color="auto"/>
                    <w:right w:val="none" w:sz="0" w:space="0" w:color="auto"/>
                  </w:divBdr>
                  <w:divsChild>
                    <w:div w:id="221261628">
                      <w:marLeft w:val="0"/>
                      <w:marRight w:val="0"/>
                      <w:marTop w:val="75"/>
                      <w:marBottom w:val="75"/>
                      <w:divBdr>
                        <w:top w:val="none" w:sz="0" w:space="0" w:color="auto"/>
                        <w:left w:val="none" w:sz="0" w:space="0" w:color="auto"/>
                        <w:bottom w:val="none" w:sz="0" w:space="0" w:color="auto"/>
                        <w:right w:val="none" w:sz="0" w:space="0" w:color="auto"/>
                      </w:divBdr>
                    </w:div>
                  </w:divsChild>
                </w:div>
                <w:div w:id="1132019097">
                  <w:marLeft w:val="0"/>
                  <w:marRight w:val="0"/>
                  <w:marTop w:val="0"/>
                  <w:marBottom w:val="0"/>
                  <w:divBdr>
                    <w:top w:val="none" w:sz="0" w:space="0" w:color="auto"/>
                    <w:left w:val="none" w:sz="0" w:space="0" w:color="auto"/>
                    <w:bottom w:val="none" w:sz="0" w:space="0" w:color="auto"/>
                    <w:right w:val="none" w:sz="0" w:space="0" w:color="auto"/>
                  </w:divBdr>
                </w:div>
                <w:div w:id="1046220946">
                  <w:marLeft w:val="0"/>
                  <w:marRight w:val="0"/>
                  <w:marTop w:val="0"/>
                  <w:marBottom w:val="0"/>
                  <w:divBdr>
                    <w:top w:val="none" w:sz="0" w:space="0" w:color="auto"/>
                    <w:left w:val="none" w:sz="0" w:space="0" w:color="auto"/>
                    <w:bottom w:val="none" w:sz="0" w:space="0" w:color="auto"/>
                    <w:right w:val="none" w:sz="0" w:space="0" w:color="auto"/>
                  </w:divBdr>
                </w:div>
                <w:div w:id="1928728324">
                  <w:marLeft w:val="0"/>
                  <w:marRight w:val="0"/>
                  <w:marTop w:val="0"/>
                  <w:marBottom w:val="0"/>
                  <w:divBdr>
                    <w:top w:val="none" w:sz="0" w:space="0" w:color="auto"/>
                    <w:left w:val="none" w:sz="0" w:space="0" w:color="auto"/>
                    <w:bottom w:val="none" w:sz="0" w:space="0" w:color="auto"/>
                    <w:right w:val="none" w:sz="0" w:space="0" w:color="auto"/>
                  </w:divBdr>
                  <w:divsChild>
                    <w:div w:id="862203977">
                      <w:marLeft w:val="0"/>
                      <w:marRight w:val="0"/>
                      <w:marTop w:val="75"/>
                      <w:marBottom w:val="75"/>
                      <w:divBdr>
                        <w:top w:val="none" w:sz="0" w:space="0" w:color="auto"/>
                        <w:left w:val="none" w:sz="0" w:space="0" w:color="auto"/>
                        <w:bottom w:val="none" w:sz="0" w:space="0" w:color="auto"/>
                        <w:right w:val="none" w:sz="0" w:space="0" w:color="auto"/>
                      </w:divBdr>
                    </w:div>
                  </w:divsChild>
                </w:div>
                <w:div w:id="630597764">
                  <w:marLeft w:val="0"/>
                  <w:marRight w:val="0"/>
                  <w:marTop w:val="0"/>
                  <w:marBottom w:val="0"/>
                  <w:divBdr>
                    <w:top w:val="none" w:sz="0" w:space="0" w:color="auto"/>
                    <w:left w:val="none" w:sz="0" w:space="0" w:color="auto"/>
                    <w:bottom w:val="none" w:sz="0" w:space="0" w:color="auto"/>
                    <w:right w:val="none" w:sz="0" w:space="0" w:color="auto"/>
                  </w:divBdr>
                </w:div>
                <w:div w:id="1504393199">
                  <w:marLeft w:val="0"/>
                  <w:marRight w:val="0"/>
                  <w:marTop w:val="0"/>
                  <w:marBottom w:val="0"/>
                  <w:divBdr>
                    <w:top w:val="none" w:sz="0" w:space="0" w:color="auto"/>
                    <w:left w:val="none" w:sz="0" w:space="0" w:color="auto"/>
                    <w:bottom w:val="none" w:sz="0" w:space="0" w:color="auto"/>
                    <w:right w:val="none" w:sz="0" w:space="0" w:color="auto"/>
                  </w:divBdr>
                </w:div>
                <w:div w:id="1313828173">
                  <w:marLeft w:val="0"/>
                  <w:marRight w:val="0"/>
                  <w:marTop w:val="0"/>
                  <w:marBottom w:val="0"/>
                  <w:divBdr>
                    <w:top w:val="none" w:sz="0" w:space="0" w:color="auto"/>
                    <w:left w:val="none" w:sz="0" w:space="0" w:color="auto"/>
                    <w:bottom w:val="none" w:sz="0" w:space="0" w:color="auto"/>
                    <w:right w:val="none" w:sz="0" w:space="0" w:color="auto"/>
                  </w:divBdr>
                  <w:divsChild>
                    <w:div w:id="1430657788">
                      <w:marLeft w:val="0"/>
                      <w:marRight w:val="0"/>
                      <w:marTop w:val="75"/>
                      <w:marBottom w:val="75"/>
                      <w:divBdr>
                        <w:top w:val="none" w:sz="0" w:space="0" w:color="auto"/>
                        <w:left w:val="none" w:sz="0" w:space="0" w:color="auto"/>
                        <w:bottom w:val="none" w:sz="0" w:space="0" w:color="auto"/>
                        <w:right w:val="none" w:sz="0" w:space="0" w:color="auto"/>
                      </w:divBdr>
                    </w:div>
                  </w:divsChild>
                </w:div>
                <w:div w:id="1430932091">
                  <w:marLeft w:val="0"/>
                  <w:marRight w:val="0"/>
                  <w:marTop w:val="0"/>
                  <w:marBottom w:val="0"/>
                  <w:divBdr>
                    <w:top w:val="none" w:sz="0" w:space="0" w:color="auto"/>
                    <w:left w:val="none" w:sz="0" w:space="0" w:color="auto"/>
                    <w:bottom w:val="none" w:sz="0" w:space="0" w:color="auto"/>
                    <w:right w:val="none" w:sz="0" w:space="0" w:color="auto"/>
                  </w:divBdr>
                </w:div>
                <w:div w:id="1862741221">
                  <w:marLeft w:val="0"/>
                  <w:marRight w:val="0"/>
                  <w:marTop w:val="0"/>
                  <w:marBottom w:val="0"/>
                  <w:divBdr>
                    <w:top w:val="none" w:sz="0" w:space="0" w:color="auto"/>
                    <w:left w:val="none" w:sz="0" w:space="0" w:color="auto"/>
                    <w:bottom w:val="none" w:sz="0" w:space="0" w:color="auto"/>
                    <w:right w:val="none" w:sz="0" w:space="0" w:color="auto"/>
                  </w:divBdr>
                </w:div>
                <w:div w:id="1401828821">
                  <w:marLeft w:val="0"/>
                  <w:marRight w:val="0"/>
                  <w:marTop w:val="0"/>
                  <w:marBottom w:val="0"/>
                  <w:divBdr>
                    <w:top w:val="none" w:sz="0" w:space="0" w:color="auto"/>
                    <w:left w:val="none" w:sz="0" w:space="0" w:color="auto"/>
                    <w:bottom w:val="none" w:sz="0" w:space="0" w:color="auto"/>
                    <w:right w:val="none" w:sz="0" w:space="0" w:color="auto"/>
                  </w:divBdr>
                </w:div>
                <w:div w:id="652565247">
                  <w:marLeft w:val="0"/>
                  <w:marRight w:val="0"/>
                  <w:marTop w:val="0"/>
                  <w:marBottom w:val="0"/>
                  <w:divBdr>
                    <w:top w:val="none" w:sz="0" w:space="0" w:color="auto"/>
                    <w:left w:val="none" w:sz="0" w:space="0" w:color="auto"/>
                    <w:bottom w:val="none" w:sz="0" w:space="0" w:color="auto"/>
                    <w:right w:val="none" w:sz="0" w:space="0" w:color="auto"/>
                  </w:divBdr>
                  <w:divsChild>
                    <w:div w:id="1356492619">
                      <w:marLeft w:val="0"/>
                      <w:marRight w:val="0"/>
                      <w:marTop w:val="75"/>
                      <w:marBottom w:val="75"/>
                      <w:divBdr>
                        <w:top w:val="none" w:sz="0" w:space="0" w:color="auto"/>
                        <w:left w:val="none" w:sz="0" w:space="0" w:color="auto"/>
                        <w:bottom w:val="none" w:sz="0" w:space="0" w:color="auto"/>
                        <w:right w:val="none" w:sz="0" w:space="0" w:color="auto"/>
                      </w:divBdr>
                    </w:div>
                  </w:divsChild>
                </w:div>
                <w:div w:id="439109328">
                  <w:marLeft w:val="0"/>
                  <w:marRight w:val="0"/>
                  <w:marTop w:val="0"/>
                  <w:marBottom w:val="0"/>
                  <w:divBdr>
                    <w:top w:val="none" w:sz="0" w:space="0" w:color="auto"/>
                    <w:left w:val="none" w:sz="0" w:space="0" w:color="auto"/>
                    <w:bottom w:val="none" w:sz="0" w:space="0" w:color="auto"/>
                    <w:right w:val="none" w:sz="0" w:space="0" w:color="auto"/>
                  </w:divBdr>
                </w:div>
                <w:div w:id="650450702">
                  <w:marLeft w:val="0"/>
                  <w:marRight w:val="0"/>
                  <w:marTop w:val="0"/>
                  <w:marBottom w:val="0"/>
                  <w:divBdr>
                    <w:top w:val="none" w:sz="0" w:space="0" w:color="auto"/>
                    <w:left w:val="none" w:sz="0" w:space="0" w:color="auto"/>
                    <w:bottom w:val="none" w:sz="0" w:space="0" w:color="auto"/>
                    <w:right w:val="none" w:sz="0" w:space="0" w:color="auto"/>
                  </w:divBdr>
                </w:div>
                <w:div w:id="154806555">
                  <w:marLeft w:val="0"/>
                  <w:marRight w:val="0"/>
                  <w:marTop w:val="0"/>
                  <w:marBottom w:val="0"/>
                  <w:divBdr>
                    <w:top w:val="none" w:sz="0" w:space="0" w:color="auto"/>
                    <w:left w:val="none" w:sz="0" w:space="0" w:color="auto"/>
                    <w:bottom w:val="none" w:sz="0" w:space="0" w:color="auto"/>
                    <w:right w:val="none" w:sz="0" w:space="0" w:color="auto"/>
                  </w:divBdr>
                </w:div>
                <w:div w:id="95829207">
                  <w:marLeft w:val="0"/>
                  <w:marRight w:val="0"/>
                  <w:marTop w:val="0"/>
                  <w:marBottom w:val="0"/>
                  <w:divBdr>
                    <w:top w:val="none" w:sz="0" w:space="0" w:color="auto"/>
                    <w:left w:val="none" w:sz="0" w:space="0" w:color="auto"/>
                    <w:bottom w:val="none" w:sz="0" w:space="0" w:color="auto"/>
                    <w:right w:val="none" w:sz="0" w:space="0" w:color="auto"/>
                  </w:divBdr>
                </w:div>
                <w:div w:id="399982369">
                  <w:marLeft w:val="0"/>
                  <w:marRight w:val="0"/>
                  <w:marTop w:val="0"/>
                  <w:marBottom w:val="0"/>
                  <w:divBdr>
                    <w:top w:val="none" w:sz="0" w:space="0" w:color="auto"/>
                    <w:left w:val="none" w:sz="0" w:space="0" w:color="auto"/>
                    <w:bottom w:val="none" w:sz="0" w:space="0" w:color="auto"/>
                    <w:right w:val="none" w:sz="0" w:space="0" w:color="auto"/>
                  </w:divBdr>
                  <w:divsChild>
                    <w:div w:id="827943307">
                      <w:marLeft w:val="0"/>
                      <w:marRight w:val="0"/>
                      <w:marTop w:val="75"/>
                      <w:marBottom w:val="75"/>
                      <w:divBdr>
                        <w:top w:val="none" w:sz="0" w:space="0" w:color="auto"/>
                        <w:left w:val="none" w:sz="0" w:space="0" w:color="auto"/>
                        <w:bottom w:val="none" w:sz="0" w:space="0" w:color="auto"/>
                        <w:right w:val="none" w:sz="0" w:space="0" w:color="auto"/>
                      </w:divBdr>
                    </w:div>
                  </w:divsChild>
                </w:div>
                <w:div w:id="1854031136">
                  <w:marLeft w:val="0"/>
                  <w:marRight w:val="0"/>
                  <w:marTop w:val="0"/>
                  <w:marBottom w:val="0"/>
                  <w:divBdr>
                    <w:top w:val="none" w:sz="0" w:space="0" w:color="auto"/>
                    <w:left w:val="none" w:sz="0" w:space="0" w:color="auto"/>
                    <w:bottom w:val="none" w:sz="0" w:space="0" w:color="auto"/>
                    <w:right w:val="none" w:sz="0" w:space="0" w:color="auto"/>
                  </w:divBdr>
                </w:div>
                <w:div w:id="306667833">
                  <w:marLeft w:val="0"/>
                  <w:marRight w:val="0"/>
                  <w:marTop w:val="0"/>
                  <w:marBottom w:val="0"/>
                  <w:divBdr>
                    <w:top w:val="none" w:sz="0" w:space="0" w:color="auto"/>
                    <w:left w:val="none" w:sz="0" w:space="0" w:color="auto"/>
                    <w:bottom w:val="none" w:sz="0" w:space="0" w:color="auto"/>
                    <w:right w:val="none" w:sz="0" w:space="0" w:color="auto"/>
                  </w:divBdr>
                  <w:divsChild>
                    <w:div w:id="195236602">
                      <w:marLeft w:val="0"/>
                      <w:marRight w:val="0"/>
                      <w:marTop w:val="75"/>
                      <w:marBottom w:val="75"/>
                      <w:divBdr>
                        <w:top w:val="none" w:sz="0" w:space="0" w:color="auto"/>
                        <w:left w:val="none" w:sz="0" w:space="0" w:color="auto"/>
                        <w:bottom w:val="none" w:sz="0" w:space="0" w:color="auto"/>
                        <w:right w:val="none" w:sz="0" w:space="0" w:color="auto"/>
                      </w:divBdr>
                    </w:div>
                  </w:divsChild>
                </w:div>
                <w:div w:id="1534920486">
                  <w:marLeft w:val="0"/>
                  <w:marRight w:val="0"/>
                  <w:marTop w:val="0"/>
                  <w:marBottom w:val="0"/>
                  <w:divBdr>
                    <w:top w:val="none" w:sz="0" w:space="0" w:color="auto"/>
                    <w:left w:val="none" w:sz="0" w:space="0" w:color="auto"/>
                    <w:bottom w:val="none" w:sz="0" w:space="0" w:color="auto"/>
                    <w:right w:val="none" w:sz="0" w:space="0" w:color="auto"/>
                  </w:divBdr>
                </w:div>
                <w:div w:id="942761188">
                  <w:marLeft w:val="0"/>
                  <w:marRight w:val="0"/>
                  <w:marTop w:val="0"/>
                  <w:marBottom w:val="0"/>
                  <w:divBdr>
                    <w:top w:val="none" w:sz="0" w:space="0" w:color="auto"/>
                    <w:left w:val="none" w:sz="0" w:space="0" w:color="auto"/>
                    <w:bottom w:val="none" w:sz="0" w:space="0" w:color="auto"/>
                    <w:right w:val="none" w:sz="0" w:space="0" w:color="auto"/>
                  </w:divBdr>
                </w:div>
                <w:div w:id="504587779">
                  <w:marLeft w:val="0"/>
                  <w:marRight w:val="0"/>
                  <w:marTop w:val="0"/>
                  <w:marBottom w:val="0"/>
                  <w:divBdr>
                    <w:top w:val="none" w:sz="0" w:space="0" w:color="auto"/>
                    <w:left w:val="none" w:sz="0" w:space="0" w:color="auto"/>
                    <w:bottom w:val="none" w:sz="0" w:space="0" w:color="auto"/>
                    <w:right w:val="none" w:sz="0" w:space="0" w:color="auto"/>
                  </w:divBdr>
                </w:div>
                <w:div w:id="1834641984">
                  <w:marLeft w:val="0"/>
                  <w:marRight w:val="0"/>
                  <w:marTop w:val="0"/>
                  <w:marBottom w:val="0"/>
                  <w:divBdr>
                    <w:top w:val="none" w:sz="0" w:space="0" w:color="auto"/>
                    <w:left w:val="none" w:sz="0" w:space="0" w:color="auto"/>
                    <w:bottom w:val="none" w:sz="0" w:space="0" w:color="auto"/>
                    <w:right w:val="none" w:sz="0" w:space="0" w:color="auto"/>
                  </w:divBdr>
                  <w:divsChild>
                    <w:div w:id="376439354">
                      <w:marLeft w:val="0"/>
                      <w:marRight w:val="0"/>
                      <w:marTop w:val="75"/>
                      <w:marBottom w:val="75"/>
                      <w:divBdr>
                        <w:top w:val="none" w:sz="0" w:space="0" w:color="auto"/>
                        <w:left w:val="none" w:sz="0" w:space="0" w:color="auto"/>
                        <w:bottom w:val="none" w:sz="0" w:space="0" w:color="auto"/>
                        <w:right w:val="none" w:sz="0" w:space="0" w:color="auto"/>
                      </w:divBdr>
                    </w:div>
                  </w:divsChild>
                </w:div>
                <w:div w:id="1239095103">
                  <w:marLeft w:val="0"/>
                  <w:marRight w:val="0"/>
                  <w:marTop w:val="0"/>
                  <w:marBottom w:val="0"/>
                  <w:divBdr>
                    <w:top w:val="none" w:sz="0" w:space="0" w:color="auto"/>
                    <w:left w:val="none" w:sz="0" w:space="0" w:color="auto"/>
                    <w:bottom w:val="none" w:sz="0" w:space="0" w:color="auto"/>
                    <w:right w:val="none" w:sz="0" w:space="0" w:color="auto"/>
                  </w:divBdr>
                </w:div>
                <w:div w:id="1808933973">
                  <w:marLeft w:val="0"/>
                  <w:marRight w:val="0"/>
                  <w:marTop w:val="0"/>
                  <w:marBottom w:val="0"/>
                  <w:divBdr>
                    <w:top w:val="none" w:sz="0" w:space="0" w:color="auto"/>
                    <w:left w:val="none" w:sz="0" w:space="0" w:color="auto"/>
                    <w:bottom w:val="none" w:sz="0" w:space="0" w:color="auto"/>
                    <w:right w:val="none" w:sz="0" w:space="0" w:color="auto"/>
                  </w:divBdr>
                </w:div>
                <w:div w:id="2027633725">
                  <w:marLeft w:val="0"/>
                  <w:marRight w:val="0"/>
                  <w:marTop w:val="0"/>
                  <w:marBottom w:val="0"/>
                  <w:divBdr>
                    <w:top w:val="none" w:sz="0" w:space="0" w:color="auto"/>
                    <w:left w:val="none" w:sz="0" w:space="0" w:color="auto"/>
                    <w:bottom w:val="none" w:sz="0" w:space="0" w:color="auto"/>
                    <w:right w:val="none" w:sz="0" w:space="0" w:color="auto"/>
                  </w:divBdr>
                  <w:divsChild>
                    <w:div w:id="172675581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608342162">
      <w:bodyDiv w:val="1"/>
      <w:marLeft w:val="0"/>
      <w:marRight w:val="0"/>
      <w:marTop w:val="0"/>
      <w:marBottom w:val="0"/>
      <w:divBdr>
        <w:top w:val="none" w:sz="0" w:space="0" w:color="auto"/>
        <w:left w:val="none" w:sz="0" w:space="0" w:color="auto"/>
        <w:bottom w:val="none" w:sz="0" w:space="0" w:color="auto"/>
        <w:right w:val="none" w:sz="0" w:space="0" w:color="auto"/>
      </w:divBdr>
      <w:divsChild>
        <w:div w:id="728266667">
          <w:marLeft w:val="0"/>
          <w:marRight w:val="0"/>
          <w:marTop w:val="0"/>
          <w:marBottom w:val="0"/>
          <w:divBdr>
            <w:top w:val="none" w:sz="0" w:space="0" w:color="auto"/>
            <w:left w:val="none" w:sz="0" w:space="0" w:color="auto"/>
            <w:bottom w:val="none" w:sz="0" w:space="0" w:color="auto"/>
            <w:right w:val="none" w:sz="0" w:space="0" w:color="auto"/>
          </w:divBdr>
          <w:divsChild>
            <w:div w:id="1895040759">
              <w:marLeft w:val="0"/>
              <w:marRight w:val="0"/>
              <w:marTop w:val="58"/>
              <w:marBottom w:val="0"/>
              <w:divBdr>
                <w:top w:val="none" w:sz="0" w:space="0" w:color="auto"/>
                <w:left w:val="none" w:sz="0" w:space="0" w:color="auto"/>
                <w:bottom w:val="none" w:sz="0" w:space="0" w:color="auto"/>
                <w:right w:val="none" w:sz="0" w:space="0" w:color="auto"/>
              </w:divBdr>
            </w:div>
          </w:divsChild>
        </w:div>
        <w:div w:id="211187519">
          <w:marLeft w:val="0"/>
          <w:marRight w:val="0"/>
          <w:marTop w:val="288"/>
          <w:marBottom w:val="0"/>
          <w:divBdr>
            <w:top w:val="none" w:sz="0" w:space="0" w:color="auto"/>
            <w:left w:val="none" w:sz="0" w:space="0" w:color="auto"/>
            <w:bottom w:val="none" w:sz="0" w:space="0" w:color="auto"/>
            <w:right w:val="none" w:sz="0" w:space="0" w:color="auto"/>
          </w:divBdr>
          <w:divsChild>
            <w:div w:id="301422284">
              <w:marLeft w:val="0"/>
              <w:marRight w:val="0"/>
              <w:marTop w:val="0"/>
              <w:marBottom w:val="0"/>
              <w:divBdr>
                <w:top w:val="none" w:sz="0" w:space="0" w:color="auto"/>
                <w:left w:val="none" w:sz="0" w:space="0" w:color="auto"/>
                <w:bottom w:val="none" w:sz="0" w:space="0" w:color="auto"/>
                <w:right w:val="none" w:sz="0" w:space="0" w:color="auto"/>
              </w:divBdr>
            </w:div>
            <w:div w:id="235171297">
              <w:marLeft w:val="0"/>
              <w:marRight w:val="0"/>
              <w:marTop w:val="0"/>
              <w:marBottom w:val="0"/>
              <w:divBdr>
                <w:top w:val="none" w:sz="0" w:space="0" w:color="auto"/>
                <w:left w:val="none" w:sz="0" w:space="0" w:color="auto"/>
                <w:bottom w:val="none" w:sz="0" w:space="0" w:color="auto"/>
                <w:right w:val="none" w:sz="0" w:space="0" w:color="auto"/>
              </w:divBdr>
              <w:divsChild>
                <w:div w:id="2062173418">
                  <w:marLeft w:val="0"/>
                  <w:marRight w:val="0"/>
                  <w:marTop w:val="0"/>
                  <w:marBottom w:val="0"/>
                  <w:divBdr>
                    <w:top w:val="dashed" w:sz="4" w:space="6" w:color="CBCBCB"/>
                    <w:left w:val="dashed" w:sz="4" w:space="6" w:color="CBCBCB"/>
                    <w:bottom w:val="dashed" w:sz="4" w:space="6" w:color="CBCBCB"/>
                    <w:right w:val="dashed" w:sz="4" w:space="6" w:color="CBCBCB"/>
                  </w:divBdr>
                </w:div>
                <w:div w:id="1843812392">
                  <w:marLeft w:val="9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416511">
      <w:bodyDiv w:val="1"/>
      <w:marLeft w:val="0"/>
      <w:marRight w:val="0"/>
      <w:marTop w:val="0"/>
      <w:marBottom w:val="0"/>
      <w:divBdr>
        <w:top w:val="none" w:sz="0" w:space="0" w:color="auto"/>
        <w:left w:val="none" w:sz="0" w:space="0" w:color="auto"/>
        <w:bottom w:val="none" w:sz="0" w:space="0" w:color="auto"/>
        <w:right w:val="none" w:sz="0" w:space="0" w:color="auto"/>
      </w:divBdr>
      <w:divsChild>
        <w:div w:id="162821796">
          <w:marLeft w:val="0"/>
          <w:marRight w:val="0"/>
          <w:marTop w:val="0"/>
          <w:marBottom w:val="0"/>
          <w:divBdr>
            <w:top w:val="none" w:sz="0" w:space="0" w:color="auto"/>
            <w:left w:val="none" w:sz="0" w:space="0" w:color="auto"/>
            <w:bottom w:val="none" w:sz="0" w:space="0" w:color="auto"/>
            <w:right w:val="none" w:sz="0" w:space="0" w:color="auto"/>
          </w:divBdr>
        </w:div>
        <w:div w:id="250089474">
          <w:marLeft w:val="0"/>
          <w:marRight w:val="0"/>
          <w:marTop w:val="0"/>
          <w:marBottom w:val="0"/>
          <w:divBdr>
            <w:top w:val="none" w:sz="0" w:space="0" w:color="auto"/>
            <w:left w:val="none" w:sz="0" w:space="0" w:color="auto"/>
            <w:bottom w:val="none" w:sz="0" w:space="0" w:color="auto"/>
            <w:right w:val="none" w:sz="0" w:space="0" w:color="auto"/>
          </w:divBdr>
        </w:div>
        <w:div w:id="796142007">
          <w:marLeft w:val="0"/>
          <w:marRight w:val="0"/>
          <w:marTop w:val="0"/>
          <w:marBottom w:val="0"/>
          <w:divBdr>
            <w:top w:val="none" w:sz="0" w:space="0" w:color="auto"/>
            <w:left w:val="none" w:sz="0" w:space="0" w:color="auto"/>
            <w:bottom w:val="none" w:sz="0" w:space="0" w:color="auto"/>
            <w:right w:val="none" w:sz="0" w:space="0" w:color="auto"/>
          </w:divBdr>
        </w:div>
      </w:divsChild>
    </w:div>
    <w:div w:id="1670401996">
      <w:bodyDiv w:val="1"/>
      <w:marLeft w:val="0"/>
      <w:marRight w:val="0"/>
      <w:marTop w:val="0"/>
      <w:marBottom w:val="0"/>
      <w:divBdr>
        <w:top w:val="none" w:sz="0" w:space="0" w:color="auto"/>
        <w:left w:val="none" w:sz="0" w:space="0" w:color="auto"/>
        <w:bottom w:val="none" w:sz="0" w:space="0" w:color="auto"/>
        <w:right w:val="none" w:sz="0" w:space="0" w:color="auto"/>
      </w:divBdr>
      <w:divsChild>
        <w:div w:id="584337420">
          <w:marLeft w:val="0"/>
          <w:marRight w:val="0"/>
          <w:marTop w:val="0"/>
          <w:marBottom w:val="0"/>
          <w:divBdr>
            <w:top w:val="none" w:sz="0" w:space="0" w:color="auto"/>
            <w:left w:val="none" w:sz="0" w:space="0" w:color="auto"/>
            <w:bottom w:val="none" w:sz="0" w:space="0" w:color="auto"/>
            <w:right w:val="none" w:sz="0" w:space="0" w:color="auto"/>
          </w:divBdr>
          <w:divsChild>
            <w:div w:id="1608347380">
              <w:marLeft w:val="0"/>
              <w:marRight w:val="0"/>
              <w:marTop w:val="0"/>
              <w:marBottom w:val="0"/>
              <w:divBdr>
                <w:top w:val="none" w:sz="0" w:space="0" w:color="auto"/>
                <w:left w:val="none" w:sz="0" w:space="0" w:color="auto"/>
                <w:bottom w:val="none" w:sz="0" w:space="0" w:color="auto"/>
                <w:right w:val="none" w:sz="0" w:space="0" w:color="auto"/>
              </w:divBdr>
              <w:divsChild>
                <w:div w:id="486868258">
                  <w:marLeft w:val="0"/>
                  <w:marRight w:val="0"/>
                  <w:marTop w:val="0"/>
                  <w:marBottom w:val="0"/>
                  <w:divBdr>
                    <w:top w:val="none" w:sz="0" w:space="0" w:color="auto"/>
                    <w:left w:val="none" w:sz="0" w:space="0" w:color="auto"/>
                    <w:bottom w:val="none" w:sz="0" w:space="0" w:color="auto"/>
                    <w:right w:val="none" w:sz="0" w:space="0" w:color="auto"/>
                  </w:divBdr>
                </w:div>
                <w:div w:id="614141884">
                  <w:marLeft w:val="0"/>
                  <w:marRight w:val="0"/>
                  <w:marTop w:val="0"/>
                  <w:marBottom w:val="0"/>
                  <w:divBdr>
                    <w:top w:val="none" w:sz="0" w:space="0" w:color="auto"/>
                    <w:left w:val="none" w:sz="0" w:space="0" w:color="auto"/>
                    <w:bottom w:val="none" w:sz="0" w:space="0" w:color="auto"/>
                    <w:right w:val="none" w:sz="0" w:space="0" w:color="auto"/>
                  </w:divBdr>
                </w:div>
                <w:div w:id="28797711">
                  <w:marLeft w:val="0"/>
                  <w:marRight w:val="0"/>
                  <w:marTop w:val="0"/>
                  <w:marBottom w:val="0"/>
                  <w:divBdr>
                    <w:top w:val="none" w:sz="0" w:space="0" w:color="auto"/>
                    <w:left w:val="none" w:sz="0" w:space="0" w:color="auto"/>
                    <w:bottom w:val="none" w:sz="0" w:space="0" w:color="auto"/>
                    <w:right w:val="none" w:sz="0" w:space="0" w:color="auto"/>
                  </w:divBdr>
                </w:div>
                <w:div w:id="1830949054">
                  <w:marLeft w:val="0"/>
                  <w:marRight w:val="0"/>
                  <w:marTop w:val="0"/>
                  <w:marBottom w:val="0"/>
                  <w:divBdr>
                    <w:top w:val="none" w:sz="0" w:space="0" w:color="auto"/>
                    <w:left w:val="none" w:sz="0" w:space="0" w:color="auto"/>
                    <w:bottom w:val="none" w:sz="0" w:space="0" w:color="auto"/>
                    <w:right w:val="none" w:sz="0" w:space="0" w:color="auto"/>
                  </w:divBdr>
                </w:div>
                <w:div w:id="616331302">
                  <w:marLeft w:val="0"/>
                  <w:marRight w:val="0"/>
                  <w:marTop w:val="0"/>
                  <w:marBottom w:val="0"/>
                  <w:divBdr>
                    <w:top w:val="none" w:sz="0" w:space="0" w:color="auto"/>
                    <w:left w:val="none" w:sz="0" w:space="0" w:color="auto"/>
                    <w:bottom w:val="none" w:sz="0" w:space="0" w:color="auto"/>
                    <w:right w:val="none" w:sz="0" w:space="0" w:color="auto"/>
                  </w:divBdr>
                </w:div>
                <w:div w:id="1610579588">
                  <w:marLeft w:val="0"/>
                  <w:marRight w:val="0"/>
                  <w:marTop w:val="0"/>
                  <w:marBottom w:val="0"/>
                  <w:divBdr>
                    <w:top w:val="none" w:sz="0" w:space="0" w:color="auto"/>
                    <w:left w:val="none" w:sz="0" w:space="0" w:color="auto"/>
                    <w:bottom w:val="none" w:sz="0" w:space="0" w:color="auto"/>
                    <w:right w:val="none" w:sz="0" w:space="0" w:color="auto"/>
                  </w:divBdr>
                </w:div>
                <w:div w:id="667708928">
                  <w:marLeft w:val="0"/>
                  <w:marRight w:val="0"/>
                  <w:marTop w:val="0"/>
                  <w:marBottom w:val="0"/>
                  <w:divBdr>
                    <w:top w:val="none" w:sz="0" w:space="0" w:color="auto"/>
                    <w:left w:val="none" w:sz="0" w:space="0" w:color="auto"/>
                    <w:bottom w:val="none" w:sz="0" w:space="0" w:color="auto"/>
                    <w:right w:val="none" w:sz="0" w:space="0" w:color="auto"/>
                  </w:divBdr>
                </w:div>
                <w:div w:id="1450272477">
                  <w:marLeft w:val="0"/>
                  <w:marRight w:val="0"/>
                  <w:marTop w:val="0"/>
                  <w:marBottom w:val="0"/>
                  <w:divBdr>
                    <w:top w:val="none" w:sz="0" w:space="0" w:color="auto"/>
                    <w:left w:val="none" w:sz="0" w:space="0" w:color="auto"/>
                    <w:bottom w:val="none" w:sz="0" w:space="0" w:color="auto"/>
                    <w:right w:val="none" w:sz="0" w:space="0" w:color="auto"/>
                  </w:divBdr>
                </w:div>
                <w:div w:id="75536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5139">
          <w:marLeft w:val="0"/>
          <w:marRight w:val="0"/>
          <w:marTop w:val="0"/>
          <w:marBottom w:val="0"/>
          <w:divBdr>
            <w:top w:val="none" w:sz="0" w:space="0" w:color="auto"/>
            <w:left w:val="none" w:sz="0" w:space="0" w:color="auto"/>
            <w:bottom w:val="none" w:sz="0" w:space="0" w:color="auto"/>
            <w:right w:val="none" w:sz="0" w:space="0" w:color="auto"/>
          </w:divBdr>
          <w:divsChild>
            <w:div w:id="2065326601">
              <w:marLeft w:val="0"/>
              <w:marRight w:val="0"/>
              <w:marTop w:val="0"/>
              <w:marBottom w:val="0"/>
              <w:divBdr>
                <w:top w:val="none" w:sz="0" w:space="0" w:color="auto"/>
                <w:left w:val="none" w:sz="0" w:space="0" w:color="auto"/>
                <w:bottom w:val="none" w:sz="0" w:space="0" w:color="auto"/>
                <w:right w:val="none" w:sz="0" w:space="0" w:color="auto"/>
              </w:divBdr>
              <w:divsChild>
                <w:div w:id="2144813557">
                  <w:marLeft w:val="0"/>
                  <w:marRight w:val="0"/>
                  <w:marTop w:val="0"/>
                  <w:marBottom w:val="0"/>
                  <w:divBdr>
                    <w:top w:val="none" w:sz="0" w:space="0" w:color="auto"/>
                    <w:left w:val="none" w:sz="0" w:space="0" w:color="auto"/>
                    <w:bottom w:val="none" w:sz="0" w:space="0" w:color="auto"/>
                    <w:right w:val="none" w:sz="0" w:space="0" w:color="auto"/>
                  </w:divBdr>
                </w:div>
                <w:div w:id="480855031">
                  <w:marLeft w:val="0"/>
                  <w:marRight w:val="0"/>
                  <w:marTop w:val="0"/>
                  <w:marBottom w:val="0"/>
                  <w:divBdr>
                    <w:top w:val="none" w:sz="0" w:space="0" w:color="auto"/>
                    <w:left w:val="none" w:sz="0" w:space="0" w:color="auto"/>
                    <w:bottom w:val="none" w:sz="0" w:space="0" w:color="auto"/>
                    <w:right w:val="none" w:sz="0" w:space="0" w:color="auto"/>
                  </w:divBdr>
                </w:div>
                <w:div w:id="109856618">
                  <w:marLeft w:val="0"/>
                  <w:marRight w:val="0"/>
                  <w:marTop w:val="0"/>
                  <w:marBottom w:val="0"/>
                  <w:divBdr>
                    <w:top w:val="none" w:sz="0" w:space="0" w:color="auto"/>
                    <w:left w:val="none" w:sz="0" w:space="0" w:color="auto"/>
                    <w:bottom w:val="none" w:sz="0" w:space="0" w:color="auto"/>
                    <w:right w:val="none" w:sz="0" w:space="0" w:color="auto"/>
                  </w:divBdr>
                </w:div>
                <w:div w:id="1114984347">
                  <w:marLeft w:val="0"/>
                  <w:marRight w:val="0"/>
                  <w:marTop w:val="0"/>
                  <w:marBottom w:val="0"/>
                  <w:divBdr>
                    <w:top w:val="none" w:sz="0" w:space="0" w:color="auto"/>
                    <w:left w:val="none" w:sz="0" w:space="0" w:color="auto"/>
                    <w:bottom w:val="none" w:sz="0" w:space="0" w:color="auto"/>
                    <w:right w:val="none" w:sz="0" w:space="0" w:color="auto"/>
                  </w:divBdr>
                </w:div>
                <w:div w:id="1600404554">
                  <w:marLeft w:val="0"/>
                  <w:marRight w:val="0"/>
                  <w:marTop w:val="0"/>
                  <w:marBottom w:val="0"/>
                  <w:divBdr>
                    <w:top w:val="none" w:sz="0" w:space="0" w:color="auto"/>
                    <w:left w:val="none" w:sz="0" w:space="0" w:color="auto"/>
                    <w:bottom w:val="none" w:sz="0" w:space="0" w:color="auto"/>
                    <w:right w:val="none" w:sz="0" w:space="0" w:color="auto"/>
                  </w:divBdr>
                </w:div>
                <w:div w:id="286589695">
                  <w:marLeft w:val="0"/>
                  <w:marRight w:val="0"/>
                  <w:marTop w:val="0"/>
                  <w:marBottom w:val="0"/>
                  <w:divBdr>
                    <w:top w:val="none" w:sz="0" w:space="0" w:color="auto"/>
                    <w:left w:val="none" w:sz="0" w:space="0" w:color="auto"/>
                    <w:bottom w:val="none" w:sz="0" w:space="0" w:color="auto"/>
                    <w:right w:val="none" w:sz="0" w:space="0" w:color="auto"/>
                  </w:divBdr>
                </w:div>
                <w:div w:id="395277243">
                  <w:marLeft w:val="0"/>
                  <w:marRight w:val="0"/>
                  <w:marTop w:val="0"/>
                  <w:marBottom w:val="0"/>
                  <w:divBdr>
                    <w:top w:val="none" w:sz="0" w:space="0" w:color="auto"/>
                    <w:left w:val="none" w:sz="0" w:space="0" w:color="auto"/>
                    <w:bottom w:val="none" w:sz="0" w:space="0" w:color="auto"/>
                    <w:right w:val="none" w:sz="0" w:space="0" w:color="auto"/>
                  </w:divBdr>
                </w:div>
                <w:div w:id="1528329465">
                  <w:marLeft w:val="0"/>
                  <w:marRight w:val="0"/>
                  <w:marTop w:val="0"/>
                  <w:marBottom w:val="0"/>
                  <w:divBdr>
                    <w:top w:val="none" w:sz="0" w:space="0" w:color="auto"/>
                    <w:left w:val="none" w:sz="0" w:space="0" w:color="auto"/>
                    <w:bottom w:val="none" w:sz="0" w:space="0" w:color="auto"/>
                    <w:right w:val="none" w:sz="0" w:space="0" w:color="auto"/>
                  </w:divBdr>
                </w:div>
                <w:div w:id="1126044676">
                  <w:marLeft w:val="0"/>
                  <w:marRight w:val="0"/>
                  <w:marTop w:val="0"/>
                  <w:marBottom w:val="0"/>
                  <w:divBdr>
                    <w:top w:val="none" w:sz="0" w:space="0" w:color="auto"/>
                    <w:left w:val="none" w:sz="0" w:space="0" w:color="auto"/>
                    <w:bottom w:val="none" w:sz="0" w:space="0" w:color="auto"/>
                    <w:right w:val="none" w:sz="0" w:space="0" w:color="auto"/>
                  </w:divBdr>
                </w:div>
                <w:div w:id="898589331">
                  <w:marLeft w:val="0"/>
                  <w:marRight w:val="0"/>
                  <w:marTop w:val="0"/>
                  <w:marBottom w:val="0"/>
                  <w:divBdr>
                    <w:top w:val="none" w:sz="0" w:space="0" w:color="auto"/>
                    <w:left w:val="none" w:sz="0" w:space="0" w:color="auto"/>
                    <w:bottom w:val="none" w:sz="0" w:space="0" w:color="auto"/>
                    <w:right w:val="none" w:sz="0" w:space="0" w:color="auto"/>
                  </w:divBdr>
                </w:div>
                <w:div w:id="1629313331">
                  <w:marLeft w:val="0"/>
                  <w:marRight w:val="0"/>
                  <w:marTop w:val="0"/>
                  <w:marBottom w:val="0"/>
                  <w:divBdr>
                    <w:top w:val="none" w:sz="0" w:space="0" w:color="auto"/>
                    <w:left w:val="none" w:sz="0" w:space="0" w:color="auto"/>
                    <w:bottom w:val="none" w:sz="0" w:space="0" w:color="auto"/>
                    <w:right w:val="none" w:sz="0" w:space="0" w:color="auto"/>
                  </w:divBdr>
                </w:div>
                <w:div w:id="1011183972">
                  <w:marLeft w:val="0"/>
                  <w:marRight w:val="0"/>
                  <w:marTop w:val="0"/>
                  <w:marBottom w:val="0"/>
                  <w:divBdr>
                    <w:top w:val="none" w:sz="0" w:space="0" w:color="auto"/>
                    <w:left w:val="none" w:sz="0" w:space="0" w:color="auto"/>
                    <w:bottom w:val="none" w:sz="0" w:space="0" w:color="auto"/>
                    <w:right w:val="none" w:sz="0" w:space="0" w:color="auto"/>
                  </w:divBdr>
                </w:div>
                <w:div w:id="1794857844">
                  <w:marLeft w:val="0"/>
                  <w:marRight w:val="0"/>
                  <w:marTop w:val="0"/>
                  <w:marBottom w:val="0"/>
                  <w:divBdr>
                    <w:top w:val="none" w:sz="0" w:space="0" w:color="auto"/>
                    <w:left w:val="none" w:sz="0" w:space="0" w:color="auto"/>
                    <w:bottom w:val="none" w:sz="0" w:space="0" w:color="auto"/>
                    <w:right w:val="none" w:sz="0" w:space="0" w:color="auto"/>
                  </w:divBdr>
                </w:div>
                <w:div w:id="255097545">
                  <w:marLeft w:val="0"/>
                  <w:marRight w:val="0"/>
                  <w:marTop w:val="0"/>
                  <w:marBottom w:val="0"/>
                  <w:divBdr>
                    <w:top w:val="none" w:sz="0" w:space="0" w:color="auto"/>
                    <w:left w:val="none" w:sz="0" w:space="0" w:color="auto"/>
                    <w:bottom w:val="none" w:sz="0" w:space="0" w:color="auto"/>
                    <w:right w:val="none" w:sz="0" w:space="0" w:color="auto"/>
                  </w:divBdr>
                </w:div>
                <w:div w:id="1601840642">
                  <w:marLeft w:val="0"/>
                  <w:marRight w:val="0"/>
                  <w:marTop w:val="0"/>
                  <w:marBottom w:val="0"/>
                  <w:divBdr>
                    <w:top w:val="none" w:sz="0" w:space="0" w:color="auto"/>
                    <w:left w:val="none" w:sz="0" w:space="0" w:color="auto"/>
                    <w:bottom w:val="none" w:sz="0" w:space="0" w:color="auto"/>
                    <w:right w:val="none" w:sz="0" w:space="0" w:color="auto"/>
                  </w:divBdr>
                </w:div>
                <w:div w:id="116680160">
                  <w:marLeft w:val="0"/>
                  <w:marRight w:val="0"/>
                  <w:marTop w:val="0"/>
                  <w:marBottom w:val="0"/>
                  <w:divBdr>
                    <w:top w:val="none" w:sz="0" w:space="0" w:color="auto"/>
                    <w:left w:val="none" w:sz="0" w:space="0" w:color="auto"/>
                    <w:bottom w:val="none" w:sz="0" w:space="0" w:color="auto"/>
                    <w:right w:val="none" w:sz="0" w:space="0" w:color="auto"/>
                  </w:divBdr>
                </w:div>
                <w:div w:id="1812743486">
                  <w:marLeft w:val="0"/>
                  <w:marRight w:val="0"/>
                  <w:marTop w:val="0"/>
                  <w:marBottom w:val="0"/>
                  <w:divBdr>
                    <w:top w:val="none" w:sz="0" w:space="0" w:color="auto"/>
                    <w:left w:val="none" w:sz="0" w:space="0" w:color="auto"/>
                    <w:bottom w:val="none" w:sz="0" w:space="0" w:color="auto"/>
                    <w:right w:val="none" w:sz="0" w:space="0" w:color="auto"/>
                  </w:divBdr>
                </w:div>
                <w:div w:id="6915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643784">
      <w:bodyDiv w:val="1"/>
      <w:marLeft w:val="0"/>
      <w:marRight w:val="0"/>
      <w:marTop w:val="0"/>
      <w:marBottom w:val="0"/>
      <w:divBdr>
        <w:top w:val="none" w:sz="0" w:space="0" w:color="auto"/>
        <w:left w:val="none" w:sz="0" w:space="0" w:color="auto"/>
        <w:bottom w:val="none" w:sz="0" w:space="0" w:color="auto"/>
        <w:right w:val="none" w:sz="0" w:space="0" w:color="auto"/>
      </w:divBdr>
      <w:divsChild>
        <w:div w:id="973681272">
          <w:marLeft w:val="0"/>
          <w:marRight w:val="0"/>
          <w:marTop w:val="47"/>
          <w:marBottom w:val="468"/>
          <w:divBdr>
            <w:top w:val="none" w:sz="0" w:space="0" w:color="auto"/>
            <w:left w:val="none" w:sz="0" w:space="0" w:color="auto"/>
            <w:bottom w:val="none" w:sz="0" w:space="0" w:color="auto"/>
            <w:right w:val="none" w:sz="0" w:space="0" w:color="auto"/>
          </w:divBdr>
        </w:div>
        <w:div w:id="684750792">
          <w:marLeft w:val="0"/>
          <w:marRight w:val="0"/>
          <w:marTop w:val="0"/>
          <w:marBottom w:val="0"/>
          <w:divBdr>
            <w:top w:val="none" w:sz="0" w:space="0" w:color="auto"/>
            <w:left w:val="none" w:sz="0" w:space="0" w:color="auto"/>
            <w:bottom w:val="none" w:sz="0" w:space="0" w:color="auto"/>
            <w:right w:val="none" w:sz="0" w:space="0" w:color="auto"/>
          </w:divBdr>
          <w:divsChild>
            <w:div w:id="1198423810">
              <w:marLeft w:val="0"/>
              <w:marRight w:val="0"/>
              <w:marTop w:val="0"/>
              <w:marBottom w:val="0"/>
              <w:divBdr>
                <w:top w:val="none" w:sz="0" w:space="0" w:color="auto"/>
                <w:left w:val="none" w:sz="0" w:space="0" w:color="auto"/>
                <w:bottom w:val="none" w:sz="0" w:space="0" w:color="auto"/>
                <w:right w:val="none" w:sz="0" w:space="0" w:color="auto"/>
              </w:divBdr>
              <w:divsChild>
                <w:div w:id="1031955902">
                  <w:marLeft w:val="0"/>
                  <w:marRight w:val="0"/>
                  <w:marTop w:val="0"/>
                  <w:marBottom w:val="935"/>
                  <w:divBdr>
                    <w:top w:val="none" w:sz="0" w:space="0" w:color="auto"/>
                    <w:left w:val="none" w:sz="0" w:space="0" w:color="auto"/>
                    <w:bottom w:val="none" w:sz="0" w:space="0" w:color="auto"/>
                    <w:right w:val="none" w:sz="0" w:space="0" w:color="auto"/>
                  </w:divBdr>
                  <w:divsChild>
                    <w:div w:id="715859349">
                      <w:marLeft w:val="0"/>
                      <w:marRight w:val="0"/>
                      <w:marTop w:val="0"/>
                      <w:marBottom w:val="0"/>
                      <w:divBdr>
                        <w:top w:val="none" w:sz="0" w:space="0" w:color="auto"/>
                        <w:left w:val="none" w:sz="0" w:space="0" w:color="auto"/>
                        <w:bottom w:val="single" w:sz="12" w:space="0" w:color="EEEEEE"/>
                        <w:right w:val="none" w:sz="0" w:space="0" w:color="auto"/>
                      </w:divBdr>
                      <w:divsChild>
                        <w:div w:id="1280335820">
                          <w:marLeft w:val="0"/>
                          <w:marRight w:val="0"/>
                          <w:marTop w:val="0"/>
                          <w:marBottom w:val="0"/>
                          <w:divBdr>
                            <w:top w:val="none" w:sz="0" w:space="0" w:color="auto"/>
                            <w:left w:val="none" w:sz="0" w:space="0" w:color="auto"/>
                            <w:bottom w:val="none" w:sz="0" w:space="0" w:color="auto"/>
                            <w:right w:val="none" w:sz="0" w:space="0" w:color="auto"/>
                          </w:divBdr>
                        </w:div>
                        <w:div w:id="791556971">
                          <w:marLeft w:val="0"/>
                          <w:marRight w:val="0"/>
                          <w:marTop w:val="0"/>
                          <w:marBottom w:val="0"/>
                          <w:divBdr>
                            <w:top w:val="none" w:sz="0" w:space="0" w:color="auto"/>
                            <w:left w:val="none" w:sz="0" w:space="0" w:color="auto"/>
                            <w:bottom w:val="none" w:sz="0" w:space="0" w:color="auto"/>
                            <w:right w:val="none" w:sz="0" w:space="0" w:color="auto"/>
                          </w:divBdr>
                        </w:div>
                      </w:divsChild>
                    </w:div>
                    <w:div w:id="427123784">
                      <w:marLeft w:val="0"/>
                      <w:marRight w:val="0"/>
                      <w:marTop w:val="140"/>
                      <w:marBottom w:val="140"/>
                      <w:divBdr>
                        <w:top w:val="none" w:sz="0" w:space="0" w:color="auto"/>
                        <w:left w:val="none" w:sz="0" w:space="0" w:color="auto"/>
                        <w:bottom w:val="none" w:sz="0" w:space="0" w:color="auto"/>
                        <w:right w:val="none" w:sz="0" w:space="0" w:color="auto"/>
                      </w:divBdr>
                      <w:divsChild>
                        <w:div w:id="964046370">
                          <w:marLeft w:val="0"/>
                          <w:marRight w:val="0"/>
                          <w:marTop w:val="0"/>
                          <w:marBottom w:val="0"/>
                          <w:divBdr>
                            <w:top w:val="none" w:sz="0" w:space="0" w:color="auto"/>
                            <w:left w:val="none" w:sz="0" w:space="0" w:color="auto"/>
                            <w:bottom w:val="none" w:sz="0" w:space="0" w:color="auto"/>
                            <w:right w:val="none" w:sz="0" w:space="0" w:color="auto"/>
                          </w:divBdr>
                          <w:divsChild>
                            <w:div w:id="934706807">
                              <w:marLeft w:val="0"/>
                              <w:marRight w:val="0"/>
                              <w:marTop w:val="0"/>
                              <w:marBottom w:val="0"/>
                              <w:divBdr>
                                <w:top w:val="none" w:sz="0" w:space="0" w:color="auto"/>
                                <w:left w:val="none" w:sz="0" w:space="0" w:color="auto"/>
                                <w:bottom w:val="none" w:sz="0" w:space="0" w:color="auto"/>
                                <w:right w:val="none" w:sz="0" w:space="0" w:color="auto"/>
                              </w:divBdr>
                              <w:divsChild>
                                <w:div w:id="1201431881">
                                  <w:blockQuote w:val="1"/>
                                  <w:marLeft w:val="94"/>
                                  <w:marRight w:val="94"/>
                                  <w:marTop w:val="94"/>
                                  <w:marBottom w:val="9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8234519">
      <w:bodyDiv w:val="1"/>
      <w:marLeft w:val="0"/>
      <w:marRight w:val="0"/>
      <w:marTop w:val="0"/>
      <w:marBottom w:val="0"/>
      <w:divBdr>
        <w:top w:val="none" w:sz="0" w:space="0" w:color="auto"/>
        <w:left w:val="none" w:sz="0" w:space="0" w:color="auto"/>
        <w:bottom w:val="none" w:sz="0" w:space="0" w:color="auto"/>
        <w:right w:val="none" w:sz="0" w:space="0" w:color="auto"/>
      </w:divBdr>
      <w:divsChild>
        <w:div w:id="632567135">
          <w:marLeft w:val="109"/>
          <w:marRight w:val="109"/>
          <w:marTop w:val="136"/>
          <w:marBottom w:val="136"/>
          <w:divBdr>
            <w:top w:val="none" w:sz="0" w:space="0" w:color="auto"/>
            <w:left w:val="none" w:sz="0" w:space="0" w:color="auto"/>
            <w:bottom w:val="none" w:sz="0" w:space="0" w:color="auto"/>
            <w:right w:val="none" w:sz="0" w:space="0" w:color="auto"/>
          </w:divBdr>
          <w:divsChild>
            <w:div w:id="483545858">
              <w:marLeft w:val="0"/>
              <w:marRight w:val="0"/>
              <w:marTop w:val="0"/>
              <w:marBottom w:val="0"/>
              <w:divBdr>
                <w:top w:val="none" w:sz="0" w:space="0" w:color="auto"/>
                <w:left w:val="none" w:sz="0" w:space="0" w:color="auto"/>
                <w:bottom w:val="none" w:sz="0" w:space="0" w:color="auto"/>
                <w:right w:val="none" w:sz="0" w:space="0" w:color="auto"/>
              </w:divBdr>
              <w:divsChild>
                <w:div w:id="2076583304">
                  <w:marLeft w:val="0"/>
                  <w:marRight w:val="0"/>
                  <w:marTop w:val="0"/>
                  <w:marBottom w:val="0"/>
                  <w:divBdr>
                    <w:top w:val="none" w:sz="0" w:space="0" w:color="auto"/>
                    <w:left w:val="none" w:sz="0" w:space="0" w:color="auto"/>
                    <w:bottom w:val="none" w:sz="0" w:space="0" w:color="auto"/>
                    <w:right w:val="none" w:sz="0" w:space="0" w:color="auto"/>
                  </w:divBdr>
                  <w:divsChild>
                    <w:div w:id="575478699">
                      <w:marLeft w:val="0"/>
                      <w:marRight w:val="0"/>
                      <w:marTop w:val="0"/>
                      <w:marBottom w:val="0"/>
                      <w:divBdr>
                        <w:top w:val="none" w:sz="0" w:space="0" w:color="auto"/>
                        <w:left w:val="none" w:sz="0" w:space="0" w:color="auto"/>
                        <w:bottom w:val="single" w:sz="6" w:space="0" w:color="E0E1DB"/>
                        <w:right w:val="none" w:sz="0" w:space="0" w:color="auto"/>
                      </w:divBdr>
                      <w:divsChild>
                        <w:div w:id="1240560929">
                          <w:marLeft w:val="0"/>
                          <w:marRight w:val="0"/>
                          <w:marTop w:val="136"/>
                          <w:marBottom w:val="68"/>
                          <w:divBdr>
                            <w:top w:val="none" w:sz="0" w:space="0" w:color="auto"/>
                            <w:left w:val="none" w:sz="0" w:space="0" w:color="auto"/>
                            <w:bottom w:val="none" w:sz="0" w:space="0" w:color="auto"/>
                            <w:right w:val="none" w:sz="0" w:space="0" w:color="auto"/>
                          </w:divBdr>
                        </w:div>
                        <w:div w:id="2058046800">
                          <w:marLeft w:val="0"/>
                          <w:marRight w:val="0"/>
                          <w:marTop w:val="149"/>
                          <w:marBottom w:val="0"/>
                          <w:divBdr>
                            <w:top w:val="none" w:sz="0" w:space="0" w:color="auto"/>
                            <w:left w:val="none" w:sz="0" w:space="0" w:color="auto"/>
                            <w:bottom w:val="none" w:sz="0" w:space="0" w:color="auto"/>
                            <w:right w:val="none" w:sz="0" w:space="0" w:color="auto"/>
                          </w:divBdr>
                          <w:divsChild>
                            <w:div w:id="71940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516238">
                      <w:marLeft w:val="0"/>
                      <w:marRight w:val="0"/>
                      <w:marTop w:val="68"/>
                      <w:marBottom w:val="0"/>
                      <w:divBdr>
                        <w:top w:val="none" w:sz="0" w:space="0" w:color="auto"/>
                        <w:left w:val="none" w:sz="0" w:space="0" w:color="auto"/>
                        <w:bottom w:val="none" w:sz="0" w:space="0" w:color="auto"/>
                        <w:right w:val="none" w:sz="0" w:space="0" w:color="auto"/>
                      </w:divBdr>
                      <w:divsChild>
                        <w:div w:id="295988237">
                          <w:marLeft w:val="0"/>
                          <w:marRight w:val="0"/>
                          <w:marTop w:val="0"/>
                          <w:marBottom w:val="0"/>
                          <w:divBdr>
                            <w:top w:val="none" w:sz="0" w:space="0" w:color="auto"/>
                            <w:left w:val="none" w:sz="0" w:space="0" w:color="auto"/>
                            <w:bottom w:val="none" w:sz="0" w:space="0" w:color="auto"/>
                            <w:right w:val="none" w:sz="0" w:space="0" w:color="auto"/>
                          </w:divBdr>
                        </w:div>
                        <w:div w:id="1733842328">
                          <w:marLeft w:val="136"/>
                          <w:marRight w:val="0"/>
                          <w:marTop w:val="0"/>
                          <w:marBottom w:val="0"/>
                          <w:divBdr>
                            <w:top w:val="none" w:sz="0" w:space="0" w:color="auto"/>
                            <w:left w:val="none" w:sz="0" w:space="0" w:color="auto"/>
                            <w:bottom w:val="none" w:sz="0" w:space="0" w:color="auto"/>
                            <w:right w:val="none" w:sz="0" w:space="0" w:color="auto"/>
                          </w:divBdr>
                        </w:div>
                        <w:div w:id="1230269215">
                          <w:marLeft w:val="136"/>
                          <w:marRight w:val="0"/>
                          <w:marTop w:val="0"/>
                          <w:marBottom w:val="0"/>
                          <w:divBdr>
                            <w:top w:val="none" w:sz="0" w:space="0" w:color="auto"/>
                            <w:left w:val="none" w:sz="0" w:space="0" w:color="auto"/>
                            <w:bottom w:val="none" w:sz="0" w:space="0" w:color="auto"/>
                            <w:right w:val="none" w:sz="0" w:space="0" w:color="auto"/>
                          </w:divBdr>
                        </w:div>
                        <w:div w:id="363941322">
                          <w:marLeft w:val="0"/>
                          <w:marRight w:val="0"/>
                          <w:marTop w:val="0"/>
                          <w:marBottom w:val="0"/>
                          <w:divBdr>
                            <w:top w:val="none" w:sz="0" w:space="0" w:color="auto"/>
                            <w:left w:val="none" w:sz="0" w:space="0" w:color="auto"/>
                            <w:bottom w:val="none" w:sz="0" w:space="0" w:color="auto"/>
                            <w:right w:val="none" w:sz="0" w:space="0" w:color="auto"/>
                          </w:divBdr>
                          <w:divsChild>
                            <w:div w:id="592667749">
                              <w:marLeft w:val="136"/>
                              <w:marRight w:val="0"/>
                              <w:marTop w:val="0"/>
                              <w:marBottom w:val="0"/>
                              <w:divBdr>
                                <w:top w:val="none" w:sz="0" w:space="0" w:color="auto"/>
                                <w:left w:val="none" w:sz="0" w:space="0" w:color="auto"/>
                                <w:bottom w:val="none" w:sz="0" w:space="0" w:color="auto"/>
                                <w:right w:val="none" w:sz="0" w:space="0" w:color="auto"/>
                              </w:divBdr>
                            </w:div>
                          </w:divsChild>
                        </w:div>
                        <w:div w:id="1656110482">
                          <w:marLeft w:val="0"/>
                          <w:marRight w:val="136"/>
                          <w:marTop w:val="0"/>
                          <w:marBottom w:val="0"/>
                          <w:divBdr>
                            <w:top w:val="none" w:sz="0" w:space="0" w:color="auto"/>
                            <w:left w:val="none" w:sz="0" w:space="0" w:color="auto"/>
                            <w:bottom w:val="none" w:sz="0" w:space="0" w:color="auto"/>
                            <w:right w:val="none" w:sz="0" w:space="0" w:color="auto"/>
                          </w:divBdr>
                        </w:div>
                      </w:divsChild>
                    </w:div>
                  </w:divsChild>
                </w:div>
                <w:div w:id="2101095708">
                  <w:marLeft w:val="0"/>
                  <w:marRight w:val="0"/>
                  <w:marTop w:val="272"/>
                  <w:marBottom w:val="0"/>
                  <w:divBdr>
                    <w:top w:val="none" w:sz="0" w:space="0" w:color="auto"/>
                    <w:left w:val="none" w:sz="0" w:space="0" w:color="auto"/>
                    <w:bottom w:val="none" w:sz="0" w:space="0" w:color="auto"/>
                    <w:right w:val="none" w:sz="0" w:space="0" w:color="auto"/>
                  </w:divBdr>
                  <w:divsChild>
                    <w:div w:id="1491948383">
                      <w:marLeft w:val="0"/>
                      <w:marRight w:val="0"/>
                      <w:marTop w:val="0"/>
                      <w:marBottom w:val="0"/>
                      <w:divBdr>
                        <w:top w:val="none" w:sz="0" w:space="0" w:color="auto"/>
                        <w:left w:val="none" w:sz="0" w:space="0" w:color="auto"/>
                        <w:bottom w:val="none" w:sz="0" w:space="0" w:color="auto"/>
                        <w:right w:val="none" w:sz="0" w:space="0" w:color="auto"/>
                      </w:divBdr>
                      <w:divsChild>
                        <w:div w:id="188502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813533">
              <w:marLeft w:val="0"/>
              <w:marRight w:val="0"/>
              <w:marTop w:val="136"/>
              <w:marBottom w:val="68"/>
              <w:divBdr>
                <w:top w:val="single" w:sz="6" w:space="7" w:color="DDDDDD"/>
                <w:left w:val="none" w:sz="0" w:space="0" w:color="auto"/>
                <w:bottom w:val="none" w:sz="0" w:space="0" w:color="auto"/>
                <w:right w:val="none" w:sz="0" w:space="0" w:color="auto"/>
              </w:divBdr>
            </w:div>
          </w:divsChild>
        </w:div>
        <w:div w:id="1935429626">
          <w:marLeft w:val="0"/>
          <w:marRight w:val="0"/>
          <w:marTop w:val="120"/>
          <w:marBottom w:val="0"/>
          <w:divBdr>
            <w:top w:val="single" w:sz="6" w:space="7" w:color="E0E1DB"/>
            <w:left w:val="single" w:sz="6" w:space="7" w:color="E0E1DB"/>
            <w:bottom w:val="single" w:sz="6" w:space="7" w:color="E0E1DB"/>
            <w:right w:val="single" w:sz="6" w:space="7" w:color="E0E1DB"/>
          </w:divBdr>
          <w:divsChild>
            <w:div w:id="116026138">
              <w:marLeft w:val="0"/>
              <w:marRight w:val="0"/>
              <w:marTop w:val="0"/>
              <w:marBottom w:val="0"/>
              <w:divBdr>
                <w:top w:val="none" w:sz="0" w:space="0" w:color="auto"/>
                <w:left w:val="none" w:sz="0" w:space="0" w:color="auto"/>
                <w:bottom w:val="none" w:sz="0" w:space="0" w:color="auto"/>
                <w:right w:val="none" w:sz="0" w:space="0" w:color="auto"/>
              </w:divBdr>
            </w:div>
          </w:divsChild>
        </w:div>
        <w:div w:id="1178350792">
          <w:marLeft w:val="0"/>
          <w:marRight w:val="0"/>
          <w:marTop w:val="120"/>
          <w:marBottom w:val="0"/>
          <w:divBdr>
            <w:top w:val="single" w:sz="6" w:space="7" w:color="E0E1DB"/>
            <w:left w:val="single" w:sz="6" w:space="7" w:color="E0E1DB"/>
            <w:bottom w:val="single" w:sz="6" w:space="7" w:color="E0E1DB"/>
            <w:right w:val="single" w:sz="6" w:space="7" w:color="E0E1DB"/>
          </w:divBdr>
          <w:divsChild>
            <w:div w:id="461122014">
              <w:marLeft w:val="0"/>
              <w:marRight w:val="0"/>
              <w:marTop w:val="0"/>
              <w:marBottom w:val="0"/>
              <w:divBdr>
                <w:top w:val="none" w:sz="0" w:space="0" w:color="auto"/>
                <w:left w:val="none" w:sz="0" w:space="0" w:color="auto"/>
                <w:bottom w:val="dotted" w:sz="6" w:space="7" w:color="EEEEEE"/>
                <w:right w:val="none" w:sz="0" w:space="0" w:color="auto"/>
              </w:divBdr>
              <w:divsChild>
                <w:div w:id="936214381">
                  <w:marLeft w:val="48"/>
                  <w:marRight w:val="0"/>
                  <w:marTop w:val="0"/>
                  <w:marBottom w:val="0"/>
                  <w:divBdr>
                    <w:top w:val="none" w:sz="0" w:space="0" w:color="auto"/>
                    <w:left w:val="none" w:sz="0" w:space="0" w:color="auto"/>
                    <w:bottom w:val="none" w:sz="0" w:space="0" w:color="auto"/>
                    <w:right w:val="none" w:sz="0" w:space="0" w:color="auto"/>
                  </w:divBdr>
                </w:div>
                <w:div w:id="711266847">
                  <w:marLeft w:val="0"/>
                  <w:marRight w:val="0"/>
                  <w:marTop w:val="72"/>
                  <w:marBottom w:val="120"/>
                  <w:divBdr>
                    <w:top w:val="none" w:sz="0" w:space="0" w:color="auto"/>
                    <w:left w:val="none" w:sz="0" w:space="0" w:color="auto"/>
                    <w:bottom w:val="none" w:sz="0" w:space="0" w:color="auto"/>
                    <w:right w:val="none" w:sz="0" w:space="0" w:color="auto"/>
                  </w:divBdr>
                </w:div>
                <w:div w:id="2101220261">
                  <w:marLeft w:val="0"/>
                  <w:marRight w:val="72"/>
                  <w:marTop w:val="0"/>
                  <w:marBottom w:val="120"/>
                  <w:divBdr>
                    <w:top w:val="none" w:sz="0" w:space="0" w:color="auto"/>
                    <w:left w:val="none" w:sz="0" w:space="0" w:color="auto"/>
                    <w:bottom w:val="none" w:sz="0" w:space="0" w:color="auto"/>
                    <w:right w:val="none" w:sz="0" w:space="0" w:color="auto"/>
                  </w:divBdr>
                  <w:divsChild>
                    <w:div w:id="1288927701">
                      <w:marLeft w:val="0"/>
                      <w:marRight w:val="0"/>
                      <w:marTop w:val="0"/>
                      <w:marBottom w:val="0"/>
                      <w:divBdr>
                        <w:top w:val="none" w:sz="0" w:space="0" w:color="auto"/>
                        <w:left w:val="none" w:sz="0" w:space="0" w:color="auto"/>
                        <w:bottom w:val="none" w:sz="0" w:space="0" w:color="auto"/>
                        <w:right w:val="none" w:sz="0" w:space="0" w:color="auto"/>
                      </w:divBdr>
                    </w:div>
                  </w:divsChild>
                </w:div>
                <w:div w:id="224800955">
                  <w:marLeft w:val="0"/>
                  <w:marRight w:val="0"/>
                  <w:marTop w:val="0"/>
                  <w:marBottom w:val="0"/>
                  <w:divBdr>
                    <w:top w:val="none" w:sz="0" w:space="0" w:color="auto"/>
                    <w:left w:val="none" w:sz="0" w:space="0" w:color="auto"/>
                    <w:bottom w:val="none" w:sz="0" w:space="0" w:color="auto"/>
                    <w:right w:val="none" w:sz="0" w:space="0" w:color="auto"/>
                  </w:divBdr>
                  <w:divsChild>
                    <w:div w:id="53615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39752">
              <w:marLeft w:val="0"/>
              <w:marRight w:val="0"/>
              <w:marTop w:val="0"/>
              <w:marBottom w:val="0"/>
              <w:divBdr>
                <w:top w:val="none" w:sz="0" w:space="0" w:color="auto"/>
                <w:left w:val="none" w:sz="0" w:space="0" w:color="auto"/>
                <w:bottom w:val="dotted" w:sz="6" w:space="7" w:color="DDDDDD"/>
                <w:right w:val="none" w:sz="0" w:space="0" w:color="auto"/>
              </w:divBdr>
              <w:divsChild>
                <w:div w:id="1192255848">
                  <w:marLeft w:val="0"/>
                  <w:marRight w:val="0"/>
                  <w:marTop w:val="0"/>
                  <w:marBottom w:val="0"/>
                  <w:divBdr>
                    <w:top w:val="none" w:sz="0" w:space="0" w:color="auto"/>
                    <w:left w:val="none" w:sz="0" w:space="0" w:color="auto"/>
                    <w:bottom w:val="none" w:sz="0" w:space="0" w:color="auto"/>
                    <w:right w:val="none" w:sz="0" w:space="0" w:color="auto"/>
                  </w:divBdr>
                  <w:divsChild>
                    <w:div w:id="967978745">
                      <w:marLeft w:val="48"/>
                      <w:marRight w:val="0"/>
                      <w:marTop w:val="0"/>
                      <w:marBottom w:val="0"/>
                      <w:divBdr>
                        <w:top w:val="none" w:sz="0" w:space="0" w:color="auto"/>
                        <w:left w:val="none" w:sz="0" w:space="0" w:color="auto"/>
                        <w:bottom w:val="none" w:sz="0" w:space="0" w:color="auto"/>
                        <w:right w:val="none" w:sz="0" w:space="0" w:color="auto"/>
                      </w:divBdr>
                    </w:div>
                    <w:div w:id="388766063">
                      <w:marLeft w:val="0"/>
                      <w:marRight w:val="0"/>
                      <w:marTop w:val="72"/>
                      <w:marBottom w:val="120"/>
                      <w:divBdr>
                        <w:top w:val="none" w:sz="0" w:space="0" w:color="auto"/>
                        <w:left w:val="none" w:sz="0" w:space="0" w:color="auto"/>
                        <w:bottom w:val="none" w:sz="0" w:space="0" w:color="auto"/>
                        <w:right w:val="none" w:sz="0" w:space="0" w:color="auto"/>
                      </w:divBdr>
                    </w:div>
                    <w:div w:id="1047291134">
                      <w:marLeft w:val="0"/>
                      <w:marRight w:val="72"/>
                      <w:marTop w:val="0"/>
                      <w:marBottom w:val="120"/>
                      <w:divBdr>
                        <w:top w:val="none" w:sz="0" w:space="0" w:color="auto"/>
                        <w:left w:val="none" w:sz="0" w:space="0" w:color="auto"/>
                        <w:bottom w:val="none" w:sz="0" w:space="0" w:color="auto"/>
                        <w:right w:val="none" w:sz="0" w:space="0" w:color="auto"/>
                      </w:divBdr>
                      <w:divsChild>
                        <w:div w:id="1435789491">
                          <w:marLeft w:val="0"/>
                          <w:marRight w:val="0"/>
                          <w:marTop w:val="0"/>
                          <w:marBottom w:val="0"/>
                          <w:divBdr>
                            <w:top w:val="none" w:sz="0" w:space="0" w:color="auto"/>
                            <w:left w:val="none" w:sz="0" w:space="0" w:color="auto"/>
                            <w:bottom w:val="none" w:sz="0" w:space="0" w:color="auto"/>
                            <w:right w:val="none" w:sz="0" w:space="0" w:color="auto"/>
                          </w:divBdr>
                        </w:div>
                      </w:divsChild>
                    </w:div>
                    <w:div w:id="1216703471">
                      <w:marLeft w:val="0"/>
                      <w:marRight w:val="0"/>
                      <w:marTop w:val="0"/>
                      <w:marBottom w:val="0"/>
                      <w:divBdr>
                        <w:top w:val="none" w:sz="0" w:space="0" w:color="auto"/>
                        <w:left w:val="none" w:sz="0" w:space="0" w:color="auto"/>
                        <w:bottom w:val="none" w:sz="0" w:space="0" w:color="auto"/>
                        <w:right w:val="none" w:sz="0" w:space="0" w:color="auto"/>
                      </w:divBdr>
                      <w:divsChild>
                        <w:div w:id="28161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346150">
              <w:marLeft w:val="0"/>
              <w:marRight w:val="0"/>
              <w:marTop w:val="0"/>
              <w:marBottom w:val="0"/>
              <w:divBdr>
                <w:top w:val="none" w:sz="0" w:space="0" w:color="auto"/>
                <w:left w:val="none" w:sz="0" w:space="0" w:color="auto"/>
                <w:bottom w:val="dotted" w:sz="6" w:space="7" w:color="EEEEEE"/>
                <w:right w:val="none" w:sz="0" w:space="0" w:color="auto"/>
              </w:divBdr>
              <w:divsChild>
                <w:div w:id="1480152937">
                  <w:marLeft w:val="48"/>
                  <w:marRight w:val="0"/>
                  <w:marTop w:val="0"/>
                  <w:marBottom w:val="0"/>
                  <w:divBdr>
                    <w:top w:val="none" w:sz="0" w:space="0" w:color="auto"/>
                    <w:left w:val="none" w:sz="0" w:space="0" w:color="auto"/>
                    <w:bottom w:val="none" w:sz="0" w:space="0" w:color="auto"/>
                    <w:right w:val="none" w:sz="0" w:space="0" w:color="auto"/>
                  </w:divBdr>
                </w:div>
                <w:div w:id="165678226">
                  <w:marLeft w:val="0"/>
                  <w:marRight w:val="0"/>
                  <w:marTop w:val="72"/>
                  <w:marBottom w:val="120"/>
                  <w:divBdr>
                    <w:top w:val="none" w:sz="0" w:space="0" w:color="auto"/>
                    <w:left w:val="none" w:sz="0" w:space="0" w:color="auto"/>
                    <w:bottom w:val="none" w:sz="0" w:space="0" w:color="auto"/>
                    <w:right w:val="none" w:sz="0" w:space="0" w:color="auto"/>
                  </w:divBdr>
                </w:div>
                <w:div w:id="247883048">
                  <w:marLeft w:val="0"/>
                  <w:marRight w:val="72"/>
                  <w:marTop w:val="0"/>
                  <w:marBottom w:val="120"/>
                  <w:divBdr>
                    <w:top w:val="none" w:sz="0" w:space="0" w:color="auto"/>
                    <w:left w:val="none" w:sz="0" w:space="0" w:color="auto"/>
                    <w:bottom w:val="none" w:sz="0" w:space="0" w:color="auto"/>
                    <w:right w:val="none" w:sz="0" w:space="0" w:color="auto"/>
                  </w:divBdr>
                  <w:divsChild>
                    <w:div w:id="1257788095">
                      <w:marLeft w:val="0"/>
                      <w:marRight w:val="0"/>
                      <w:marTop w:val="0"/>
                      <w:marBottom w:val="0"/>
                      <w:divBdr>
                        <w:top w:val="none" w:sz="0" w:space="0" w:color="auto"/>
                        <w:left w:val="none" w:sz="0" w:space="0" w:color="auto"/>
                        <w:bottom w:val="none" w:sz="0" w:space="0" w:color="auto"/>
                        <w:right w:val="none" w:sz="0" w:space="0" w:color="auto"/>
                      </w:divBdr>
                    </w:div>
                  </w:divsChild>
                </w:div>
                <w:div w:id="1542284290">
                  <w:marLeft w:val="0"/>
                  <w:marRight w:val="0"/>
                  <w:marTop w:val="0"/>
                  <w:marBottom w:val="0"/>
                  <w:divBdr>
                    <w:top w:val="none" w:sz="0" w:space="0" w:color="auto"/>
                    <w:left w:val="none" w:sz="0" w:space="0" w:color="auto"/>
                    <w:bottom w:val="none" w:sz="0" w:space="0" w:color="auto"/>
                    <w:right w:val="none" w:sz="0" w:space="0" w:color="auto"/>
                  </w:divBdr>
                  <w:divsChild>
                    <w:div w:id="12585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873">
              <w:marLeft w:val="0"/>
              <w:marRight w:val="0"/>
              <w:marTop w:val="0"/>
              <w:marBottom w:val="0"/>
              <w:divBdr>
                <w:top w:val="none" w:sz="0" w:space="0" w:color="auto"/>
                <w:left w:val="none" w:sz="0" w:space="0" w:color="auto"/>
                <w:bottom w:val="dotted" w:sz="6" w:space="7" w:color="DDDDDD"/>
                <w:right w:val="none" w:sz="0" w:space="0" w:color="auto"/>
              </w:divBdr>
              <w:divsChild>
                <w:div w:id="571431034">
                  <w:marLeft w:val="0"/>
                  <w:marRight w:val="0"/>
                  <w:marTop w:val="0"/>
                  <w:marBottom w:val="0"/>
                  <w:divBdr>
                    <w:top w:val="none" w:sz="0" w:space="0" w:color="auto"/>
                    <w:left w:val="none" w:sz="0" w:space="0" w:color="auto"/>
                    <w:bottom w:val="none" w:sz="0" w:space="0" w:color="auto"/>
                    <w:right w:val="none" w:sz="0" w:space="0" w:color="auto"/>
                  </w:divBdr>
                  <w:divsChild>
                    <w:div w:id="1139807336">
                      <w:marLeft w:val="48"/>
                      <w:marRight w:val="0"/>
                      <w:marTop w:val="0"/>
                      <w:marBottom w:val="0"/>
                      <w:divBdr>
                        <w:top w:val="none" w:sz="0" w:space="0" w:color="auto"/>
                        <w:left w:val="none" w:sz="0" w:space="0" w:color="auto"/>
                        <w:bottom w:val="none" w:sz="0" w:space="0" w:color="auto"/>
                        <w:right w:val="none" w:sz="0" w:space="0" w:color="auto"/>
                      </w:divBdr>
                    </w:div>
                    <w:div w:id="1899241494">
                      <w:marLeft w:val="0"/>
                      <w:marRight w:val="0"/>
                      <w:marTop w:val="72"/>
                      <w:marBottom w:val="120"/>
                      <w:divBdr>
                        <w:top w:val="none" w:sz="0" w:space="0" w:color="auto"/>
                        <w:left w:val="none" w:sz="0" w:space="0" w:color="auto"/>
                        <w:bottom w:val="none" w:sz="0" w:space="0" w:color="auto"/>
                        <w:right w:val="none" w:sz="0" w:space="0" w:color="auto"/>
                      </w:divBdr>
                    </w:div>
                    <w:div w:id="1964070655">
                      <w:marLeft w:val="0"/>
                      <w:marRight w:val="72"/>
                      <w:marTop w:val="0"/>
                      <w:marBottom w:val="120"/>
                      <w:divBdr>
                        <w:top w:val="none" w:sz="0" w:space="0" w:color="auto"/>
                        <w:left w:val="none" w:sz="0" w:space="0" w:color="auto"/>
                        <w:bottom w:val="none" w:sz="0" w:space="0" w:color="auto"/>
                        <w:right w:val="none" w:sz="0" w:space="0" w:color="auto"/>
                      </w:divBdr>
                    </w:div>
                    <w:div w:id="108353813">
                      <w:marLeft w:val="0"/>
                      <w:marRight w:val="0"/>
                      <w:marTop w:val="0"/>
                      <w:marBottom w:val="0"/>
                      <w:divBdr>
                        <w:top w:val="none" w:sz="0" w:space="0" w:color="auto"/>
                        <w:left w:val="none" w:sz="0" w:space="0" w:color="auto"/>
                        <w:bottom w:val="none" w:sz="0" w:space="0" w:color="auto"/>
                        <w:right w:val="none" w:sz="0" w:space="0" w:color="auto"/>
                      </w:divBdr>
                      <w:divsChild>
                        <w:div w:id="61009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238952">
              <w:marLeft w:val="0"/>
              <w:marRight w:val="0"/>
              <w:marTop w:val="0"/>
              <w:marBottom w:val="0"/>
              <w:divBdr>
                <w:top w:val="none" w:sz="0" w:space="0" w:color="auto"/>
                <w:left w:val="none" w:sz="0" w:space="0" w:color="auto"/>
                <w:bottom w:val="dotted" w:sz="6" w:space="7" w:color="DDDDDD"/>
                <w:right w:val="none" w:sz="0" w:space="0" w:color="auto"/>
              </w:divBdr>
              <w:divsChild>
                <w:div w:id="1154681592">
                  <w:marLeft w:val="0"/>
                  <w:marRight w:val="0"/>
                  <w:marTop w:val="0"/>
                  <w:marBottom w:val="0"/>
                  <w:divBdr>
                    <w:top w:val="none" w:sz="0" w:space="0" w:color="auto"/>
                    <w:left w:val="none" w:sz="0" w:space="0" w:color="auto"/>
                    <w:bottom w:val="none" w:sz="0" w:space="0" w:color="auto"/>
                    <w:right w:val="none" w:sz="0" w:space="0" w:color="auto"/>
                  </w:divBdr>
                  <w:divsChild>
                    <w:div w:id="2057005187">
                      <w:marLeft w:val="48"/>
                      <w:marRight w:val="0"/>
                      <w:marTop w:val="0"/>
                      <w:marBottom w:val="0"/>
                      <w:divBdr>
                        <w:top w:val="none" w:sz="0" w:space="0" w:color="auto"/>
                        <w:left w:val="none" w:sz="0" w:space="0" w:color="auto"/>
                        <w:bottom w:val="none" w:sz="0" w:space="0" w:color="auto"/>
                        <w:right w:val="none" w:sz="0" w:space="0" w:color="auto"/>
                      </w:divBdr>
                    </w:div>
                    <w:div w:id="98262169">
                      <w:marLeft w:val="0"/>
                      <w:marRight w:val="0"/>
                      <w:marTop w:val="72"/>
                      <w:marBottom w:val="120"/>
                      <w:divBdr>
                        <w:top w:val="none" w:sz="0" w:space="0" w:color="auto"/>
                        <w:left w:val="none" w:sz="0" w:space="0" w:color="auto"/>
                        <w:bottom w:val="none" w:sz="0" w:space="0" w:color="auto"/>
                        <w:right w:val="none" w:sz="0" w:space="0" w:color="auto"/>
                      </w:divBdr>
                    </w:div>
                    <w:div w:id="1689943991">
                      <w:marLeft w:val="0"/>
                      <w:marRight w:val="72"/>
                      <w:marTop w:val="0"/>
                      <w:marBottom w:val="120"/>
                      <w:divBdr>
                        <w:top w:val="none" w:sz="0" w:space="0" w:color="auto"/>
                        <w:left w:val="none" w:sz="0" w:space="0" w:color="auto"/>
                        <w:bottom w:val="none" w:sz="0" w:space="0" w:color="auto"/>
                        <w:right w:val="none" w:sz="0" w:space="0" w:color="auto"/>
                      </w:divBdr>
                      <w:divsChild>
                        <w:div w:id="88695554">
                          <w:marLeft w:val="0"/>
                          <w:marRight w:val="0"/>
                          <w:marTop w:val="0"/>
                          <w:marBottom w:val="0"/>
                          <w:divBdr>
                            <w:top w:val="none" w:sz="0" w:space="0" w:color="auto"/>
                            <w:left w:val="none" w:sz="0" w:space="0" w:color="auto"/>
                            <w:bottom w:val="none" w:sz="0" w:space="0" w:color="auto"/>
                            <w:right w:val="none" w:sz="0" w:space="0" w:color="auto"/>
                          </w:divBdr>
                        </w:div>
                      </w:divsChild>
                    </w:div>
                    <w:div w:id="1883907493">
                      <w:marLeft w:val="0"/>
                      <w:marRight w:val="0"/>
                      <w:marTop w:val="0"/>
                      <w:marBottom w:val="0"/>
                      <w:divBdr>
                        <w:top w:val="none" w:sz="0" w:space="0" w:color="auto"/>
                        <w:left w:val="none" w:sz="0" w:space="0" w:color="auto"/>
                        <w:bottom w:val="none" w:sz="0" w:space="0" w:color="auto"/>
                        <w:right w:val="none" w:sz="0" w:space="0" w:color="auto"/>
                      </w:divBdr>
                      <w:divsChild>
                        <w:div w:id="8507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69206">
              <w:marLeft w:val="0"/>
              <w:marRight w:val="0"/>
              <w:marTop w:val="0"/>
              <w:marBottom w:val="0"/>
              <w:divBdr>
                <w:top w:val="none" w:sz="0" w:space="0" w:color="auto"/>
                <w:left w:val="none" w:sz="0" w:space="0" w:color="auto"/>
                <w:bottom w:val="dotted" w:sz="6" w:space="7" w:color="EEEEEE"/>
                <w:right w:val="none" w:sz="0" w:space="0" w:color="auto"/>
              </w:divBdr>
              <w:divsChild>
                <w:div w:id="1353847004">
                  <w:marLeft w:val="48"/>
                  <w:marRight w:val="0"/>
                  <w:marTop w:val="0"/>
                  <w:marBottom w:val="0"/>
                  <w:divBdr>
                    <w:top w:val="none" w:sz="0" w:space="0" w:color="auto"/>
                    <w:left w:val="none" w:sz="0" w:space="0" w:color="auto"/>
                    <w:bottom w:val="none" w:sz="0" w:space="0" w:color="auto"/>
                    <w:right w:val="none" w:sz="0" w:space="0" w:color="auto"/>
                  </w:divBdr>
                </w:div>
                <w:div w:id="1525366406">
                  <w:marLeft w:val="0"/>
                  <w:marRight w:val="0"/>
                  <w:marTop w:val="72"/>
                  <w:marBottom w:val="120"/>
                  <w:divBdr>
                    <w:top w:val="none" w:sz="0" w:space="0" w:color="auto"/>
                    <w:left w:val="none" w:sz="0" w:space="0" w:color="auto"/>
                    <w:bottom w:val="none" w:sz="0" w:space="0" w:color="auto"/>
                    <w:right w:val="none" w:sz="0" w:space="0" w:color="auto"/>
                  </w:divBdr>
                </w:div>
                <w:div w:id="1796292321">
                  <w:marLeft w:val="0"/>
                  <w:marRight w:val="72"/>
                  <w:marTop w:val="0"/>
                  <w:marBottom w:val="120"/>
                  <w:divBdr>
                    <w:top w:val="none" w:sz="0" w:space="0" w:color="auto"/>
                    <w:left w:val="none" w:sz="0" w:space="0" w:color="auto"/>
                    <w:bottom w:val="none" w:sz="0" w:space="0" w:color="auto"/>
                    <w:right w:val="none" w:sz="0" w:space="0" w:color="auto"/>
                  </w:divBdr>
                  <w:divsChild>
                    <w:div w:id="1063060700">
                      <w:marLeft w:val="0"/>
                      <w:marRight w:val="0"/>
                      <w:marTop w:val="0"/>
                      <w:marBottom w:val="0"/>
                      <w:divBdr>
                        <w:top w:val="none" w:sz="0" w:space="0" w:color="auto"/>
                        <w:left w:val="none" w:sz="0" w:space="0" w:color="auto"/>
                        <w:bottom w:val="none" w:sz="0" w:space="0" w:color="auto"/>
                        <w:right w:val="none" w:sz="0" w:space="0" w:color="auto"/>
                      </w:divBdr>
                    </w:div>
                  </w:divsChild>
                </w:div>
                <w:div w:id="594091884">
                  <w:marLeft w:val="0"/>
                  <w:marRight w:val="0"/>
                  <w:marTop w:val="0"/>
                  <w:marBottom w:val="0"/>
                  <w:divBdr>
                    <w:top w:val="none" w:sz="0" w:space="0" w:color="auto"/>
                    <w:left w:val="none" w:sz="0" w:space="0" w:color="auto"/>
                    <w:bottom w:val="none" w:sz="0" w:space="0" w:color="auto"/>
                    <w:right w:val="none" w:sz="0" w:space="0" w:color="auto"/>
                  </w:divBdr>
                  <w:divsChild>
                    <w:div w:id="1795370889">
                      <w:marLeft w:val="0"/>
                      <w:marRight w:val="0"/>
                      <w:marTop w:val="0"/>
                      <w:marBottom w:val="0"/>
                      <w:divBdr>
                        <w:top w:val="none" w:sz="0" w:space="0" w:color="auto"/>
                        <w:left w:val="none" w:sz="0" w:space="0" w:color="auto"/>
                        <w:bottom w:val="none" w:sz="0" w:space="0" w:color="auto"/>
                        <w:right w:val="none" w:sz="0" w:space="0" w:color="auto"/>
                      </w:divBdr>
                      <w:divsChild>
                        <w:div w:id="1698462821">
                          <w:marLeft w:val="0"/>
                          <w:marRight w:val="0"/>
                          <w:marTop w:val="0"/>
                          <w:marBottom w:val="0"/>
                          <w:divBdr>
                            <w:top w:val="none" w:sz="0" w:space="0" w:color="auto"/>
                            <w:left w:val="none" w:sz="0" w:space="0" w:color="auto"/>
                            <w:bottom w:val="none" w:sz="0" w:space="0" w:color="auto"/>
                            <w:right w:val="none" w:sz="0" w:space="0" w:color="auto"/>
                          </w:divBdr>
                        </w:div>
                        <w:div w:id="1763330520">
                          <w:marLeft w:val="0"/>
                          <w:marRight w:val="0"/>
                          <w:marTop w:val="0"/>
                          <w:marBottom w:val="0"/>
                          <w:divBdr>
                            <w:top w:val="none" w:sz="0" w:space="0" w:color="auto"/>
                            <w:left w:val="none" w:sz="0" w:space="0" w:color="auto"/>
                            <w:bottom w:val="none" w:sz="0" w:space="0" w:color="auto"/>
                            <w:right w:val="none" w:sz="0" w:space="0" w:color="auto"/>
                          </w:divBdr>
                        </w:div>
                        <w:div w:id="1303541365">
                          <w:marLeft w:val="0"/>
                          <w:marRight w:val="0"/>
                          <w:marTop w:val="0"/>
                          <w:marBottom w:val="0"/>
                          <w:divBdr>
                            <w:top w:val="none" w:sz="0" w:space="0" w:color="auto"/>
                            <w:left w:val="none" w:sz="0" w:space="0" w:color="auto"/>
                            <w:bottom w:val="none" w:sz="0" w:space="0" w:color="auto"/>
                            <w:right w:val="none" w:sz="0" w:space="0" w:color="auto"/>
                          </w:divBdr>
                          <w:divsChild>
                            <w:div w:id="2082361228">
                              <w:marLeft w:val="0"/>
                              <w:marRight w:val="0"/>
                              <w:marTop w:val="0"/>
                              <w:marBottom w:val="0"/>
                              <w:divBdr>
                                <w:top w:val="none" w:sz="0" w:space="0" w:color="auto"/>
                                <w:left w:val="none" w:sz="0" w:space="5" w:color="auto"/>
                                <w:bottom w:val="none" w:sz="0" w:space="0" w:color="auto"/>
                                <w:right w:val="none" w:sz="0" w:space="5" w:color="auto"/>
                              </w:divBdr>
                            </w:div>
                            <w:div w:id="1136946409">
                              <w:marLeft w:val="60"/>
                              <w:marRight w:val="60"/>
                              <w:marTop w:val="120"/>
                              <w:marBottom w:val="120"/>
                              <w:divBdr>
                                <w:top w:val="none" w:sz="0" w:space="0" w:color="auto"/>
                                <w:left w:val="none" w:sz="0" w:space="0" w:color="auto"/>
                                <w:bottom w:val="none" w:sz="0" w:space="0" w:color="auto"/>
                                <w:right w:val="none" w:sz="0" w:space="0" w:color="auto"/>
                              </w:divBdr>
                              <w:divsChild>
                                <w:div w:id="1978025993">
                                  <w:marLeft w:val="0"/>
                                  <w:marRight w:val="0"/>
                                  <w:marTop w:val="60"/>
                                  <w:marBottom w:val="180"/>
                                  <w:divBdr>
                                    <w:top w:val="none" w:sz="0" w:space="0" w:color="auto"/>
                                    <w:left w:val="none" w:sz="0" w:space="0" w:color="auto"/>
                                    <w:bottom w:val="none" w:sz="0" w:space="0" w:color="auto"/>
                                    <w:right w:val="none" w:sz="0" w:space="0" w:color="auto"/>
                                  </w:divBdr>
                                </w:div>
                                <w:div w:id="245967997">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307709495">
                          <w:marLeft w:val="0"/>
                          <w:marRight w:val="0"/>
                          <w:marTop w:val="0"/>
                          <w:marBottom w:val="0"/>
                          <w:divBdr>
                            <w:top w:val="none" w:sz="0" w:space="0" w:color="auto"/>
                            <w:left w:val="none" w:sz="0" w:space="0" w:color="auto"/>
                            <w:bottom w:val="none" w:sz="0" w:space="0" w:color="auto"/>
                            <w:right w:val="none" w:sz="0" w:space="0" w:color="auto"/>
                          </w:divBdr>
                        </w:div>
                        <w:div w:id="919220947">
                          <w:marLeft w:val="0"/>
                          <w:marRight w:val="0"/>
                          <w:marTop w:val="0"/>
                          <w:marBottom w:val="0"/>
                          <w:divBdr>
                            <w:top w:val="none" w:sz="0" w:space="0" w:color="auto"/>
                            <w:left w:val="none" w:sz="0" w:space="0" w:color="auto"/>
                            <w:bottom w:val="none" w:sz="0" w:space="0" w:color="auto"/>
                            <w:right w:val="none" w:sz="0" w:space="0" w:color="auto"/>
                          </w:divBdr>
                        </w:div>
                        <w:div w:id="1717243162">
                          <w:marLeft w:val="0"/>
                          <w:marRight w:val="0"/>
                          <w:marTop w:val="0"/>
                          <w:marBottom w:val="0"/>
                          <w:divBdr>
                            <w:top w:val="none" w:sz="0" w:space="0" w:color="auto"/>
                            <w:left w:val="none" w:sz="0" w:space="0" w:color="auto"/>
                            <w:bottom w:val="none" w:sz="0" w:space="0" w:color="auto"/>
                            <w:right w:val="none" w:sz="0" w:space="0" w:color="auto"/>
                          </w:divBdr>
                        </w:div>
                        <w:div w:id="715549251">
                          <w:marLeft w:val="0"/>
                          <w:marRight w:val="0"/>
                          <w:marTop w:val="0"/>
                          <w:marBottom w:val="0"/>
                          <w:divBdr>
                            <w:top w:val="none" w:sz="0" w:space="0" w:color="auto"/>
                            <w:left w:val="none" w:sz="0" w:space="0" w:color="auto"/>
                            <w:bottom w:val="none" w:sz="0" w:space="0" w:color="auto"/>
                            <w:right w:val="none" w:sz="0" w:space="0" w:color="auto"/>
                          </w:divBdr>
                        </w:div>
                        <w:div w:id="1127818687">
                          <w:marLeft w:val="0"/>
                          <w:marRight w:val="0"/>
                          <w:marTop w:val="0"/>
                          <w:marBottom w:val="0"/>
                          <w:divBdr>
                            <w:top w:val="none" w:sz="0" w:space="0" w:color="auto"/>
                            <w:left w:val="none" w:sz="0" w:space="0" w:color="auto"/>
                            <w:bottom w:val="none" w:sz="0" w:space="0" w:color="auto"/>
                            <w:right w:val="none" w:sz="0" w:space="0" w:color="auto"/>
                          </w:divBdr>
                        </w:div>
                        <w:div w:id="185216531">
                          <w:marLeft w:val="0"/>
                          <w:marRight w:val="0"/>
                          <w:marTop w:val="0"/>
                          <w:marBottom w:val="0"/>
                          <w:divBdr>
                            <w:top w:val="none" w:sz="0" w:space="0" w:color="auto"/>
                            <w:left w:val="none" w:sz="0" w:space="0" w:color="auto"/>
                            <w:bottom w:val="none" w:sz="0" w:space="0" w:color="auto"/>
                            <w:right w:val="none" w:sz="0" w:space="0" w:color="auto"/>
                          </w:divBdr>
                          <w:divsChild>
                            <w:div w:id="360127028">
                              <w:marLeft w:val="0"/>
                              <w:marRight w:val="0"/>
                              <w:marTop w:val="0"/>
                              <w:marBottom w:val="0"/>
                              <w:divBdr>
                                <w:top w:val="none" w:sz="0" w:space="0" w:color="auto"/>
                                <w:left w:val="none" w:sz="0" w:space="5" w:color="auto"/>
                                <w:bottom w:val="none" w:sz="0" w:space="0" w:color="auto"/>
                                <w:right w:val="none" w:sz="0" w:space="5" w:color="auto"/>
                              </w:divBdr>
                            </w:div>
                            <w:div w:id="1182816813">
                              <w:marLeft w:val="60"/>
                              <w:marRight w:val="60"/>
                              <w:marTop w:val="120"/>
                              <w:marBottom w:val="120"/>
                              <w:divBdr>
                                <w:top w:val="none" w:sz="0" w:space="0" w:color="auto"/>
                                <w:left w:val="none" w:sz="0" w:space="0" w:color="auto"/>
                                <w:bottom w:val="none" w:sz="0" w:space="0" w:color="auto"/>
                                <w:right w:val="none" w:sz="0" w:space="0" w:color="auto"/>
                              </w:divBdr>
                              <w:divsChild>
                                <w:div w:id="1514034281">
                                  <w:marLeft w:val="0"/>
                                  <w:marRight w:val="0"/>
                                  <w:marTop w:val="60"/>
                                  <w:marBottom w:val="180"/>
                                  <w:divBdr>
                                    <w:top w:val="none" w:sz="0" w:space="0" w:color="auto"/>
                                    <w:left w:val="none" w:sz="0" w:space="0" w:color="auto"/>
                                    <w:bottom w:val="none" w:sz="0" w:space="0" w:color="auto"/>
                                    <w:right w:val="none" w:sz="0" w:space="0" w:color="auto"/>
                                  </w:divBdr>
                                </w:div>
                                <w:div w:id="2095008505">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534588452">
                          <w:marLeft w:val="0"/>
                          <w:marRight w:val="0"/>
                          <w:marTop w:val="0"/>
                          <w:marBottom w:val="0"/>
                          <w:divBdr>
                            <w:top w:val="none" w:sz="0" w:space="0" w:color="auto"/>
                            <w:left w:val="none" w:sz="0" w:space="0" w:color="auto"/>
                            <w:bottom w:val="none" w:sz="0" w:space="0" w:color="auto"/>
                            <w:right w:val="none" w:sz="0" w:space="0" w:color="auto"/>
                          </w:divBdr>
                        </w:div>
                        <w:div w:id="1894610415">
                          <w:marLeft w:val="0"/>
                          <w:marRight w:val="0"/>
                          <w:marTop w:val="0"/>
                          <w:marBottom w:val="0"/>
                          <w:divBdr>
                            <w:top w:val="none" w:sz="0" w:space="0" w:color="auto"/>
                            <w:left w:val="none" w:sz="0" w:space="0" w:color="auto"/>
                            <w:bottom w:val="none" w:sz="0" w:space="0" w:color="auto"/>
                            <w:right w:val="none" w:sz="0" w:space="0" w:color="auto"/>
                          </w:divBdr>
                        </w:div>
                        <w:div w:id="176233319">
                          <w:marLeft w:val="0"/>
                          <w:marRight w:val="0"/>
                          <w:marTop w:val="0"/>
                          <w:marBottom w:val="0"/>
                          <w:divBdr>
                            <w:top w:val="none" w:sz="0" w:space="0" w:color="auto"/>
                            <w:left w:val="none" w:sz="0" w:space="0" w:color="auto"/>
                            <w:bottom w:val="none" w:sz="0" w:space="0" w:color="auto"/>
                            <w:right w:val="none" w:sz="0" w:space="0" w:color="auto"/>
                          </w:divBdr>
                        </w:div>
                        <w:div w:id="1508594569">
                          <w:marLeft w:val="0"/>
                          <w:marRight w:val="0"/>
                          <w:marTop w:val="0"/>
                          <w:marBottom w:val="0"/>
                          <w:divBdr>
                            <w:top w:val="none" w:sz="0" w:space="0" w:color="auto"/>
                            <w:left w:val="none" w:sz="0" w:space="0" w:color="auto"/>
                            <w:bottom w:val="none" w:sz="0" w:space="0" w:color="auto"/>
                            <w:right w:val="none" w:sz="0" w:space="0" w:color="auto"/>
                          </w:divBdr>
                        </w:div>
                        <w:div w:id="1086419347">
                          <w:marLeft w:val="0"/>
                          <w:marRight w:val="0"/>
                          <w:marTop w:val="0"/>
                          <w:marBottom w:val="0"/>
                          <w:divBdr>
                            <w:top w:val="none" w:sz="0" w:space="0" w:color="auto"/>
                            <w:left w:val="none" w:sz="0" w:space="0" w:color="auto"/>
                            <w:bottom w:val="none" w:sz="0" w:space="0" w:color="auto"/>
                            <w:right w:val="none" w:sz="0" w:space="0" w:color="auto"/>
                          </w:divBdr>
                        </w:div>
                        <w:div w:id="87007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651265">
              <w:marLeft w:val="0"/>
              <w:marRight w:val="0"/>
              <w:marTop w:val="0"/>
              <w:marBottom w:val="0"/>
              <w:divBdr>
                <w:top w:val="none" w:sz="0" w:space="0" w:color="auto"/>
                <w:left w:val="none" w:sz="0" w:space="0" w:color="auto"/>
                <w:bottom w:val="dotted" w:sz="6" w:space="7" w:color="EEEEEE"/>
                <w:right w:val="none" w:sz="0" w:space="0" w:color="auto"/>
              </w:divBdr>
              <w:divsChild>
                <w:div w:id="154031600">
                  <w:marLeft w:val="48"/>
                  <w:marRight w:val="0"/>
                  <w:marTop w:val="0"/>
                  <w:marBottom w:val="0"/>
                  <w:divBdr>
                    <w:top w:val="none" w:sz="0" w:space="0" w:color="auto"/>
                    <w:left w:val="none" w:sz="0" w:space="0" w:color="auto"/>
                    <w:bottom w:val="none" w:sz="0" w:space="0" w:color="auto"/>
                    <w:right w:val="none" w:sz="0" w:space="0" w:color="auto"/>
                  </w:divBdr>
                </w:div>
                <w:div w:id="1780107367">
                  <w:marLeft w:val="0"/>
                  <w:marRight w:val="0"/>
                  <w:marTop w:val="72"/>
                  <w:marBottom w:val="120"/>
                  <w:divBdr>
                    <w:top w:val="none" w:sz="0" w:space="0" w:color="auto"/>
                    <w:left w:val="none" w:sz="0" w:space="0" w:color="auto"/>
                    <w:bottom w:val="none" w:sz="0" w:space="0" w:color="auto"/>
                    <w:right w:val="none" w:sz="0" w:space="0" w:color="auto"/>
                  </w:divBdr>
                </w:div>
                <w:div w:id="1611352838">
                  <w:marLeft w:val="0"/>
                  <w:marRight w:val="72"/>
                  <w:marTop w:val="0"/>
                  <w:marBottom w:val="120"/>
                  <w:divBdr>
                    <w:top w:val="none" w:sz="0" w:space="0" w:color="auto"/>
                    <w:left w:val="none" w:sz="0" w:space="0" w:color="auto"/>
                    <w:bottom w:val="none" w:sz="0" w:space="0" w:color="auto"/>
                    <w:right w:val="none" w:sz="0" w:space="0" w:color="auto"/>
                  </w:divBdr>
                  <w:divsChild>
                    <w:div w:id="972709473">
                      <w:marLeft w:val="0"/>
                      <w:marRight w:val="0"/>
                      <w:marTop w:val="0"/>
                      <w:marBottom w:val="0"/>
                      <w:divBdr>
                        <w:top w:val="none" w:sz="0" w:space="0" w:color="auto"/>
                        <w:left w:val="none" w:sz="0" w:space="0" w:color="auto"/>
                        <w:bottom w:val="none" w:sz="0" w:space="0" w:color="auto"/>
                        <w:right w:val="none" w:sz="0" w:space="0" w:color="auto"/>
                      </w:divBdr>
                    </w:div>
                  </w:divsChild>
                </w:div>
                <w:div w:id="2070767198">
                  <w:marLeft w:val="0"/>
                  <w:marRight w:val="0"/>
                  <w:marTop w:val="0"/>
                  <w:marBottom w:val="0"/>
                  <w:divBdr>
                    <w:top w:val="none" w:sz="0" w:space="0" w:color="auto"/>
                    <w:left w:val="none" w:sz="0" w:space="0" w:color="auto"/>
                    <w:bottom w:val="none" w:sz="0" w:space="0" w:color="auto"/>
                    <w:right w:val="none" w:sz="0" w:space="0" w:color="auto"/>
                  </w:divBdr>
                  <w:divsChild>
                    <w:div w:id="1712219820">
                      <w:marLeft w:val="0"/>
                      <w:marRight w:val="0"/>
                      <w:marTop w:val="0"/>
                      <w:marBottom w:val="0"/>
                      <w:divBdr>
                        <w:top w:val="none" w:sz="0" w:space="0" w:color="auto"/>
                        <w:left w:val="none" w:sz="0" w:space="0" w:color="auto"/>
                        <w:bottom w:val="none" w:sz="0" w:space="0" w:color="auto"/>
                        <w:right w:val="none" w:sz="0" w:space="0" w:color="auto"/>
                      </w:divBdr>
                      <w:divsChild>
                        <w:div w:id="936906537">
                          <w:marLeft w:val="0"/>
                          <w:marRight w:val="0"/>
                          <w:marTop w:val="0"/>
                          <w:marBottom w:val="0"/>
                          <w:divBdr>
                            <w:top w:val="none" w:sz="0" w:space="0" w:color="auto"/>
                            <w:left w:val="none" w:sz="0" w:space="0" w:color="auto"/>
                            <w:bottom w:val="none" w:sz="0" w:space="0" w:color="auto"/>
                            <w:right w:val="none" w:sz="0" w:space="0" w:color="auto"/>
                          </w:divBdr>
                        </w:div>
                        <w:div w:id="855466420">
                          <w:marLeft w:val="0"/>
                          <w:marRight w:val="0"/>
                          <w:marTop w:val="0"/>
                          <w:marBottom w:val="0"/>
                          <w:divBdr>
                            <w:top w:val="none" w:sz="0" w:space="0" w:color="auto"/>
                            <w:left w:val="none" w:sz="0" w:space="0" w:color="auto"/>
                            <w:bottom w:val="none" w:sz="0" w:space="0" w:color="auto"/>
                            <w:right w:val="none" w:sz="0" w:space="0" w:color="auto"/>
                          </w:divBdr>
                        </w:div>
                        <w:div w:id="1346395797">
                          <w:marLeft w:val="0"/>
                          <w:marRight w:val="0"/>
                          <w:marTop w:val="0"/>
                          <w:marBottom w:val="0"/>
                          <w:divBdr>
                            <w:top w:val="none" w:sz="0" w:space="0" w:color="auto"/>
                            <w:left w:val="none" w:sz="0" w:space="0" w:color="auto"/>
                            <w:bottom w:val="none" w:sz="0" w:space="0" w:color="auto"/>
                            <w:right w:val="none" w:sz="0" w:space="0" w:color="auto"/>
                          </w:divBdr>
                        </w:div>
                        <w:div w:id="44801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457371">
      <w:bodyDiv w:val="1"/>
      <w:marLeft w:val="0"/>
      <w:marRight w:val="0"/>
      <w:marTop w:val="0"/>
      <w:marBottom w:val="0"/>
      <w:divBdr>
        <w:top w:val="none" w:sz="0" w:space="0" w:color="auto"/>
        <w:left w:val="none" w:sz="0" w:space="0" w:color="auto"/>
        <w:bottom w:val="none" w:sz="0" w:space="0" w:color="auto"/>
        <w:right w:val="none" w:sz="0" w:space="0" w:color="auto"/>
      </w:divBdr>
      <w:divsChild>
        <w:div w:id="411507906">
          <w:marLeft w:val="0"/>
          <w:marRight w:val="0"/>
          <w:marTop w:val="0"/>
          <w:marBottom w:val="0"/>
          <w:divBdr>
            <w:top w:val="single" w:sz="6" w:space="8" w:color="F3C534"/>
            <w:left w:val="single" w:sz="6" w:space="8" w:color="F3C534"/>
            <w:bottom w:val="single" w:sz="6" w:space="8" w:color="F3C534"/>
            <w:right w:val="single" w:sz="6" w:space="8" w:color="F3C534"/>
          </w:divBdr>
        </w:div>
        <w:div w:id="1549224571">
          <w:marLeft w:val="0"/>
          <w:marRight w:val="0"/>
          <w:marTop w:val="0"/>
          <w:marBottom w:val="0"/>
          <w:divBdr>
            <w:top w:val="none" w:sz="0" w:space="0" w:color="auto"/>
            <w:left w:val="none" w:sz="0" w:space="0" w:color="auto"/>
            <w:bottom w:val="none" w:sz="0" w:space="0" w:color="auto"/>
            <w:right w:val="none" w:sz="0" w:space="0" w:color="auto"/>
          </w:divBdr>
          <w:divsChild>
            <w:div w:id="796216921">
              <w:marLeft w:val="0"/>
              <w:marRight w:val="0"/>
              <w:marTop w:val="0"/>
              <w:marBottom w:val="0"/>
              <w:divBdr>
                <w:top w:val="none" w:sz="0" w:space="0" w:color="auto"/>
                <w:left w:val="none" w:sz="0" w:space="0" w:color="auto"/>
                <w:bottom w:val="none" w:sz="0" w:space="0" w:color="auto"/>
                <w:right w:val="none" w:sz="0" w:space="0" w:color="auto"/>
              </w:divBdr>
              <w:divsChild>
                <w:div w:id="1347096398">
                  <w:marLeft w:val="0"/>
                  <w:marRight w:val="0"/>
                  <w:marTop w:val="0"/>
                  <w:marBottom w:val="0"/>
                  <w:divBdr>
                    <w:top w:val="double" w:sz="6" w:space="8" w:color="CBCBCB"/>
                    <w:left w:val="double" w:sz="6" w:space="8" w:color="CBCBCB"/>
                    <w:bottom w:val="double" w:sz="6" w:space="8" w:color="CBCBCB"/>
                    <w:right w:val="double" w:sz="6" w:space="8" w:color="CBCBCB"/>
                  </w:divBdr>
                </w:div>
              </w:divsChild>
            </w:div>
          </w:divsChild>
        </w:div>
        <w:div w:id="1837303183">
          <w:marLeft w:val="0"/>
          <w:marRight w:val="0"/>
          <w:marTop w:val="0"/>
          <w:marBottom w:val="0"/>
          <w:divBdr>
            <w:top w:val="single" w:sz="6" w:space="8" w:color="9FD331"/>
            <w:left w:val="single" w:sz="6" w:space="8" w:color="9FD331"/>
            <w:bottom w:val="single" w:sz="6" w:space="8" w:color="9FD331"/>
            <w:right w:val="single" w:sz="6" w:space="8" w:color="9FD331"/>
          </w:divBdr>
        </w:div>
        <w:div w:id="1432124323">
          <w:marLeft w:val="0"/>
          <w:marRight w:val="0"/>
          <w:marTop w:val="0"/>
          <w:marBottom w:val="0"/>
          <w:divBdr>
            <w:top w:val="single" w:sz="6" w:space="8" w:color="EEEEEE"/>
            <w:left w:val="single" w:sz="6" w:space="8" w:color="EEEEEE"/>
            <w:bottom w:val="single" w:sz="6" w:space="8" w:color="EEEEEE"/>
            <w:right w:val="single" w:sz="6" w:space="8" w:color="EEEEEE"/>
          </w:divBdr>
        </w:div>
        <w:div w:id="1029139676">
          <w:marLeft w:val="0"/>
          <w:marRight w:val="0"/>
          <w:marTop w:val="0"/>
          <w:marBottom w:val="0"/>
          <w:divBdr>
            <w:top w:val="single" w:sz="6" w:space="8" w:color="9FD331"/>
            <w:left w:val="single" w:sz="6" w:space="8" w:color="9FD331"/>
            <w:bottom w:val="single" w:sz="6" w:space="8" w:color="9FD331"/>
            <w:right w:val="single" w:sz="6" w:space="8" w:color="9FD331"/>
          </w:divBdr>
        </w:div>
        <w:div w:id="1670209736">
          <w:marLeft w:val="0"/>
          <w:marRight w:val="0"/>
          <w:marTop w:val="0"/>
          <w:marBottom w:val="0"/>
          <w:divBdr>
            <w:top w:val="double" w:sz="6" w:space="8" w:color="CBCBCB"/>
            <w:left w:val="double" w:sz="6" w:space="8" w:color="CBCBCB"/>
            <w:bottom w:val="double" w:sz="6" w:space="8" w:color="CBCBCB"/>
            <w:right w:val="double" w:sz="6" w:space="8" w:color="CBCBCB"/>
          </w:divBdr>
        </w:div>
        <w:div w:id="49308306">
          <w:marLeft w:val="0"/>
          <w:marRight w:val="0"/>
          <w:marTop w:val="0"/>
          <w:marBottom w:val="0"/>
          <w:divBdr>
            <w:top w:val="double" w:sz="6" w:space="8" w:color="CBCBCB"/>
            <w:left w:val="double" w:sz="6" w:space="8" w:color="CBCBCB"/>
            <w:bottom w:val="double" w:sz="6" w:space="8" w:color="CBCBCB"/>
            <w:right w:val="double" w:sz="6" w:space="8" w:color="CBCBCB"/>
          </w:divBdr>
        </w:div>
        <w:div w:id="420444086">
          <w:marLeft w:val="0"/>
          <w:marRight w:val="0"/>
          <w:marTop w:val="0"/>
          <w:marBottom w:val="0"/>
          <w:divBdr>
            <w:top w:val="double" w:sz="6" w:space="8" w:color="CBCBCB"/>
            <w:left w:val="double" w:sz="6" w:space="8" w:color="CBCBCB"/>
            <w:bottom w:val="double" w:sz="6" w:space="8" w:color="CBCBCB"/>
            <w:right w:val="double" w:sz="6" w:space="8" w:color="CBCBCB"/>
          </w:divBdr>
        </w:div>
        <w:div w:id="763376258">
          <w:marLeft w:val="0"/>
          <w:marRight w:val="0"/>
          <w:marTop w:val="0"/>
          <w:marBottom w:val="0"/>
          <w:divBdr>
            <w:top w:val="double" w:sz="6" w:space="8" w:color="CBCBCB"/>
            <w:left w:val="double" w:sz="6" w:space="8" w:color="CBCBCB"/>
            <w:bottom w:val="double" w:sz="6" w:space="8" w:color="CBCBCB"/>
            <w:right w:val="double" w:sz="6" w:space="8" w:color="CBCBCB"/>
          </w:divBdr>
        </w:div>
        <w:div w:id="1121146025">
          <w:marLeft w:val="0"/>
          <w:marRight w:val="0"/>
          <w:marTop w:val="0"/>
          <w:marBottom w:val="0"/>
          <w:divBdr>
            <w:top w:val="none" w:sz="0" w:space="0" w:color="auto"/>
            <w:left w:val="none" w:sz="0" w:space="0" w:color="auto"/>
            <w:bottom w:val="none" w:sz="0" w:space="0" w:color="auto"/>
            <w:right w:val="none" w:sz="0" w:space="0" w:color="auto"/>
          </w:divBdr>
          <w:divsChild>
            <w:div w:id="694816925">
              <w:marLeft w:val="0"/>
              <w:marRight w:val="0"/>
              <w:marTop w:val="0"/>
              <w:marBottom w:val="0"/>
              <w:divBdr>
                <w:top w:val="double" w:sz="6" w:space="8" w:color="CBCBCB"/>
                <w:left w:val="double" w:sz="6" w:space="8" w:color="CBCBCB"/>
                <w:bottom w:val="double" w:sz="6" w:space="8" w:color="CBCBCB"/>
                <w:right w:val="double" w:sz="6" w:space="8" w:color="CBCBCB"/>
              </w:divBdr>
            </w:div>
            <w:div w:id="1699315182">
              <w:marLeft w:val="0"/>
              <w:marRight w:val="0"/>
              <w:marTop w:val="0"/>
              <w:marBottom w:val="0"/>
              <w:divBdr>
                <w:top w:val="double" w:sz="6" w:space="8" w:color="CBCBCB"/>
                <w:left w:val="double" w:sz="6" w:space="8" w:color="CBCBCB"/>
                <w:bottom w:val="double" w:sz="6" w:space="8" w:color="CBCBCB"/>
                <w:right w:val="double" w:sz="6" w:space="8" w:color="CBCBCB"/>
              </w:divBdr>
            </w:div>
            <w:div w:id="1027372418">
              <w:marLeft w:val="0"/>
              <w:marRight w:val="0"/>
              <w:marTop w:val="0"/>
              <w:marBottom w:val="0"/>
              <w:divBdr>
                <w:top w:val="single" w:sz="6" w:space="8" w:color="9FD331"/>
                <w:left w:val="single" w:sz="6" w:space="8" w:color="9FD331"/>
                <w:bottom w:val="single" w:sz="6" w:space="8" w:color="9FD331"/>
                <w:right w:val="single" w:sz="6" w:space="8" w:color="9FD331"/>
              </w:divBdr>
            </w:div>
            <w:div w:id="23360935">
              <w:marLeft w:val="0"/>
              <w:marRight w:val="0"/>
              <w:marTop w:val="0"/>
              <w:marBottom w:val="0"/>
              <w:divBdr>
                <w:top w:val="none" w:sz="0" w:space="0" w:color="auto"/>
                <w:left w:val="none" w:sz="0" w:space="0" w:color="auto"/>
                <w:bottom w:val="none" w:sz="0" w:space="0" w:color="auto"/>
                <w:right w:val="none" w:sz="0" w:space="0" w:color="auto"/>
              </w:divBdr>
              <w:divsChild>
                <w:div w:id="1164513161">
                  <w:marLeft w:val="0"/>
                  <w:marRight w:val="0"/>
                  <w:marTop w:val="0"/>
                  <w:marBottom w:val="240"/>
                  <w:divBdr>
                    <w:top w:val="single" w:sz="6" w:space="0" w:color="DEDEDE"/>
                    <w:left w:val="single" w:sz="6" w:space="0" w:color="DEDEDE"/>
                    <w:bottom w:val="single" w:sz="6" w:space="0" w:color="DEDEDE"/>
                    <w:right w:val="single" w:sz="6" w:space="0" w:color="DEDEDE"/>
                  </w:divBdr>
                  <w:divsChild>
                    <w:div w:id="307051920">
                      <w:marLeft w:val="0"/>
                      <w:marRight w:val="0"/>
                      <w:marTop w:val="0"/>
                      <w:marBottom w:val="0"/>
                      <w:divBdr>
                        <w:top w:val="none" w:sz="0" w:space="0" w:color="auto"/>
                        <w:left w:val="none" w:sz="0" w:space="0" w:color="auto"/>
                        <w:bottom w:val="single" w:sz="6" w:space="0" w:color="DDDDDD"/>
                        <w:right w:val="none" w:sz="0" w:space="0" w:color="auto"/>
                      </w:divBdr>
                      <w:divsChild>
                        <w:div w:id="179319442">
                          <w:marLeft w:val="0"/>
                          <w:marRight w:val="0"/>
                          <w:marTop w:val="0"/>
                          <w:marBottom w:val="0"/>
                          <w:divBdr>
                            <w:top w:val="none" w:sz="0" w:space="0" w:color="auto"/>
                            <w:left w:val="none" w:sz="0" w:space="0" w:color="auto"/>
                            <w:bottom w:val="none" w:sz="0" w:space="0" w:color="auto"/>
                            <w:right w:val="none" w:sz="0" w:space="0" w:color="auto"/>
                          </w:divBdr>
                          <w:divsChild>
                            <w:div w:id="639698792">
                              <w:marLeft w:val="0"/>
                              <w:marRight w:val="0"/>
                              <w:marTop w:val="0"/>
                              <w:marBottom w:val="0"/>
                              <w:divBdr>
                                <w:top w:val="none" w:sz="0" w:space="0" w:color="auto"/>
                                <w:left w:val="none" w:sz="0" w:space="0" w:color="auto"/>
                                <w:bottom w:val="none" w:sz="0" w:space="0" w:color="auto"/>
                                <w:right w:val="none" w:sz="0" w:space="0" w:color="auto"/>
                              </w:divBdr>
                            </w:div>
                            <w:div w:id="687291920">
                              <w:marLeft w:val="0"/>
                              <w:marRight w:val="0"/>
                              <w:marTop w:val="0"/>
                              <w:marBottom w:val="0"/>
                              <w:divBdr>
                                <w:top w:val="none" w:sz="0" w:space="0" w:color="auto"/>
                                <w:left w:val="none" w:sz="0" w:space="0" w:color="auto"/>
                                <w:bottom w:val="none" w:sz="0" w:space="0" w:color="auto"/>
                                <w:right w:val="none" w:sz="0" w:space="0" w:color="auto"/>
                              </w:divBdr>
                            </w:div>
                            <w:div w:id="2100254390">
                              <w:marLeft w:val="0"/>
                              <w:marRight w:val="0"/>
                              <w:marTop w:val="0"/>
                              <w:marBottom w:val="0"/>
                              <w:divBdr>
                                <w:top w:val="none" w:sz="0" w:space="0" w:color="auto"/>
                                <w:left w:val="none" w:sz="0" w:space="0" w:color="auto"/>
                                <w:bottom w:val="none" w:sz="0" w:space="0" w:color="auto"/>
                                <w:right w:val="none" w:sz="0" w:space="0" w:color="auto"/>
                              </w:divBdr>
                            </w:div>
                            <w:div w:id="383605178">
                              <w:marLeft w:val="0"/>
                              <w:marRight w:val="0"/>
                              <w:marTop w:val="0"/>
                              <w:marBottom w:val="0"/>
                              <w:divBdr>
                                <w:top w:val="none" w:sz="0" w:space="0" w:color="auto"/>
                                <w:left w:val="none" w:sz="0" w:space="0" w:color="auto"/>
                                <w:bottom w:val="none" w:sz="0" w:space="0" w:color="auto"/>
                                <w:right w:val="none" w:sz="0" w:space="0" w:color="auto"/>
                              </w:divBdr>
                            </w:div>
                            <w:div w:id="1677884254">
                              <w:marLeft w:val="0"/>
                              <w:marRight w:val="0"/>
                              <w:marTop w:val="0"/>
                              <w:marBottom w:val="0"/>
                              <w:divBdr>
                                <w:top w:val="none" w:sz="0" w:space="0" w:color="auto"/>
                                <w:left w:val="none" w:sz="0" w:space="0" w:color="auto"/>
                                <w:bottom w:val="none" w:sz="0" w:space="0" w:color="auto"/>
                                <w:right w:val="none" w:sz="0" w:space="0" w:color="auto"/>
                              </w:divBdr>
                            </w:div>
                            <w:div w:id="1956447012">
                              <w:marLeft w:val="0"/>
                              <w:marRight w:val="0"/>
                              <w:marTop w:val="0"/>
                              <w:marBottom w:val="0"/>
                              <w:divBdr>
                                <w:top w:val="none" w:sz="0" w:space="0" w:color="auto"/>
                                <w:left w:val="none" w:sz="0" w:space="0" w:color="auto"/>
                                <w:bottom w:val="none" w:sz="0" w:space="0" w:color="auto"/>
                                <w:right w:val="none" w:sz="0" w:space="0" w:color="auto"/>
                              </w:divBdr>
                            </w:div>
                            <w:div w:id="2094471239">
                              <w:marLeft w:val="0"/>
                              <w:marRight w:val="0"/>
                              <w:marTop w:val="0"/>
                              <w:marBottom w:val="0"/>
                              <w:divBdr>
                                <w:top w:val="none" w:sz="0" w:space="0" w:color="auto"/>
                                <w:left w:val="none" w:sz="0" w:space="0" w:color="auto"/>
                                <w:bottom w:val="none" w:sz="0" w:space="0" w:color="auto"/>
                                <w:right w:val="none" w:sz="0" w:space="0" w:color="auto"/>
                              </w:divBdr>
                            </w:div>
                            <w:div w:id="1666516880">
                              <w:marLeft w:val="0"/>
                              <w:marRight w:val="0"/>
                              <w:marTop w:val="0"/>
                              <w:marBottom w:val="0"/>
                              <w:divBdr>
                                <w:top w:val="none" w:sz="0" w:space="0" w:color="auto"/>
                                <w:left w:val="none" w:sz="0" w:space="0" w:color="auto"/>
                                <w:bottom w:val="none" w:sz="0" w:space="0" w:color="auto"/>
                                <w:right w:val="none" w:sz="0" w:space="0" w:color="auto"/>
                              </w:divBdr>
                            </w:div>
                            <w:div w:id="439572020">
                              <w:marLeft w:val="0"/>
                              <w:marRight w:val="0"/>
                              <w:marTop w:val="0"/>
                              <w:marBottom w:val="0"/>
                              <w:divBdr>
                                <w:top w:val="none" w:sz="0" w:space="0" w:color="auto"/>
                                <w:left w:val="none" w:sz="0" w:space="0" w:color="auto"/>
                                <w:bottom w:val="none" w:sz="0" w:space="0" w:color="auto"/>
                                <w:right w:val="none" w:sz="0" w:space="0" w:color="auto"/>
                              </w:divBdr>
                            </w:div>
                            <w:div w:id="802775962">
                              <w:marLeft w:val="0"/>
                              <w:marRight w:val="0"/>
                              <w:marTop w:val="0"/>
                              <w:marBottom w:val="0"/>
                              <w:divBdr>
                                <w:top w:val="none" w:sz="0" w:space="0" w:color="auto"/>
                                <w:left w:val="none" w:sz="0" w:space="0" w:color="auto"/>
                                <w:bottom w:val="none" w:sz="0" w:space="0" w:color="auto"/>
                                <w:right w:val="none" w:sz="0" w:space="0" w:color="auto"/>
                              </w:divBdr>
                            </w:div>
                            <w:div w:id="532697117">
                              <w:marLeft w:val="0"/>
                              <w:marRight w:val="0"/>
                              <w:marTop w:val="0"/>
                              <w:marBottom w:val="0"/>
                              <w:divBdr>
                                <w:top w:val="none" w:sz="0" w:space="0" w:color="auto"/>
                                <w:left w:val="none" w:sz="0" w:space="0" w:color="auto"/>
                                <w:bottom w:val="none" w:sz="0" w:space="0" w:color="auto"/>
                                <w:right w:val="none" w:sz="0" w:space="0" w:color="auto"/>
                              </w:divBdr>
                            </w:div>
                            <w:div w:id="3727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142491">
              <w:marLeft w:val="0"/>
              <w:marRight w:val="0"/>
              <w:marTop w:val="0"/>
              <w:marBottom w:val="0"/>
              <w:divBdr>
                <w:top w:val="none" w:sz="0" w:space="0" w:color="auto"/>
                <w:left w:val="none" w:sz="0" w:space="0" w:color="auto"/>
                <w:bottom w:val="none" w:sz="0" w:space="0" w:color="auto"/>
                <w:right w:val="none" w:sz="0" w:space="0" w:color="auto"/>
              </w:divBdr>
              <w:divsChild>
                <w:div w:id="1486892247">
                  <w:marLeft w:val="0"/>
                  <w:marRight w:val="0"/>
                  <w:marTop w:val="0"/>
                  <w:marBottom w:val="240"/>
                  <w:divBdr>
                    <w:top w:val="single" w:sz="6" w:space="0" w:color="DEDEDE"/>
                    <w:left w:val="single" w:sz="6" w:space="0" w:color="DEDEDE"/>
                    <w:bottom w:val="single" w:sz="6" w:space="0" w:color="DEDEDE"/>
                    <w:right w:val="single" w:sz="6" w:space="0" w:color="DEDEDE"/>
                  </w:divBdr>
                  <w:divsChild>
                    <w:div w:id="1425879496">
                      <w:marLeft w:val="0"/>
                      <w:marRight w:val="0"/>
                      <w:marTop w:val="0"/>
                      <w:marBottom w:val="0"/>
                      <w:divBdr>
                        <w:top w:val="none" w:sz="0" w:space="0" w:color="auto"/>
                        <w:left w:val="none" w:sz="0" w:space="0" w:color="auto"/>
                        <w:bottom w:val="single" w:sz="6" w:space="0" w:color="DDDDDD"/>
                        <w:right w:val="none" w:sz="0" w:space="0" w:color="auto"/>
                      </w:divBdr>
                      <w:divsChild>
                        <w:div w:id="176820804">
                          <w:marLeft w:val="0"/>
                          <w:marRight w:val="0"/>
                          <w:marTop w:val="0"/>
                          <w:marBottom w:val="0"/>
                          <w:divBdr>
                            <w:top w:val="none" w:sz="0" w:space="0" w:color="auto"/>
                            <w:left w:val="none" w:sz="0" w:space="0" w:color="auto"/>
                            <w:bottom w:val="none" w:sz="0" w:space="0" w:color="auto"/>
                            <w:right w:val="none" w:sz="0" w:space="0" w:color="auto"/>
                          </w:divBdr>
                          <w:divsChild>
                            <w:div w:id="670060195">
                              <w:marLeft w:val="0"/>
                              <w:marRight w:val="0"/>
                              <w:marTop w:val="0"/>
                              <w:marBottom w:val="0"/>
                              <w:divBdr>
                                <w:top w:val="none" w:sz="0" w:space="0" w:color="auto"/>
                                <w:left w:val="none" w:sz="0" w:space="0" w:color="auto"/>
                                <w:bottom w:val="none" w:sz="0" w:space="0" w:color="auto"/>
                                <w:right w:val="none" w:sz="0" w:space="0" w:color="auto"/>
                              </w:divBdr>
                            </w:div>
                            <w:div w:id="1787625605">
                              <w:marLeft w:val="0"/>
                              <w:marRight w:val="0"/>
                              <w:marTop w:val="0"/>
                              <w:marBottom w:val="0"/>
                              <w:divBdr>
                                <w:top w:val="none" w:sz="0" w:space="0" w:color="auto"/>
                                <w:left w:val="none" w:sz="0" w:space="0" w:color="auto"/>
                                <w:bottom w:val="none" w:sz="0" w:space="0" w:color="auto"/>
                                <w:right w:val="none" w:sz="0" w:space="0" w:color="auto"/>
                              </w:divBdr>
                            </w:div>
                            <w:div w:id="1823278846">
                              <w:marLeft w:val="0"/>
                              <w:marRight w:val="0"/>
                              <w:marTop w:val="0"/>
                              <w:marBottom w:val="0"/>
                              <w:divBdr>
                                <w:top w:val="none" w:sz="0" w:space="0" w:color="auto"/>
                                <w:left w:val="none" w:sz="0" w:space="0" w:color="auto"/>
                                <w:bottom w:val="none" w:sz="0" w:space="0" w:color="auto"/>
                                <w:right w:val="none" w:sz="0" w:space="0" w:color="auto"/>
                              </w:divBdr>
                            </w:div>
                            <w:div w:id="1276448479">
                              <w:marLeft w:val="0"/>
                              <w:marRight w:val="0"/>
                              <w:marTop w:val="0"/>
                              <w:marBottom w:val="0"/>
                              <w:divBdr>
                                <w:top w:val="none" w:sz="0" w:space="0" w:color="auto"/>
                                <w:left w:val="none" w:sz="0" w:space="0" w:color="auto"/>
                                <w:bottom w:val="none" w:sz="0" w:space="0" w:color="auto"/>
                                <w:right w:val="none" w:sz="0" w:space="0" w:color="auto"/>
                              </w:divBdr>
                            </w:div>
                            <w:div w:id="135419181">
                              <w:marLeft w:val="0"/>
                              <w:marRight w:val="0"/>
                              <w:marTop w:val="0"/>
                              <w:marBottom w:val="0"/>
                              <w:divBdr>
                                <w:top w:val="none" w:sz="0" w:space="0" w:color="auto"/>
                                <w:left w:val="none" w:sz="0" w:space="0" w:color="auto"/>
                                <w:bottom w:val="none" w:sz="0" w:space="0" w:color="auto"/>
                                <w:right w:val="none" w:sz="0" w:space="0" w:color="auto"/>
                              </w:divBdr>
                            </w:div>
                            <w:div w:id="1356662248">
                              <w:marLeft w:val="0"/>
                              <w:marRight w:val="0"/>
                              <w:marTop w:val="0"/>
                              <w:marBottom w:val="0"/>
                              <w:divBdr>
                                <w:top w:val="none" w:sz="0" w:space="0" w:color="auto"/>
                                <w:left w:val="none" w:sz="0" w:space="0" w:color="auto"/>
                                <w:bottom w:val="none" w:sz="0" w:space="0" w:color="auto"/>
                                <w:right w:val="none" w:sz="0" w:space="0" w:color="auto"/>
                              </w:divBdr>
                            </w:div>
                            <w:div w:id="288751732">
                              <w:marLeft w:val="0"/>
                              <w:marRight w:val="0"/>
                              <w:marTop w:val="0"/>
                              <w:marBottom w:val="0"/>
                              <w:divBdr>
                                <w:top w:val="none" w:sz="0" w:space="0" w:color="auto"/>
                                <w:left w:val="none" w:sz="0" w:space="0" w:color="auto"/>
                                <w:bottom w:val="none" w:sz="0" w:space="0" w:color="auto"/>
                                <w:right w:val="none" w:sz="0" w:space="0" w:color="auto"/>
                              </w:divBdr>
                            </w:div>
                            <w:div w:id="1709375682">
                              <w:marLeft w:val="0"/>
                              <w:marRight w:val="0"/>
                              <w:marTop w:val="0"/>
                              <w:marBottom w:val="0"/>
                              <w:divBdr>
                                <w:top w:val="none" w:sz="0" w:space="0" w:color="auto"/>
                                <w:left w:val="none" w:sz="0" w:space="0" w:color="auto"/>
                                <w:bottom w:val="none" w:sz="0" w:space="0" w:color="auto"/>
                                <w:right w:val="none" w:sz="0" w:space="0" w:color="auto"/>
                              </w:divBdr>
                            </w:div>
                            <w:div w:id="590356111">
                              <w:marLeft w:val="0"/>
                              <w:marRight w:val="0"/>
                              <w:marTop w:val="0"/>
                              <w:marBottom w:val="0"/>
                              <w:divBdr>
                                <w:top w:val="none" w:sz="0" w:space="0" w:color="auto"/>
                                <w:left w:val="none" w:sz="0" w:space="0" w:color="auto"/>
                                <w:bottom w:val="none" w:sz="0" w:space="0" w:color="auto"/>
                                <w:right w:val="none" w:sz="0" w:space="0" w:color="auto"/>
                              </w:divBdr>
                            </w:div>
                            <w:div w:id="1688143121">
                              <w:marLeft w:val="0"/>
                              <w:marRight w:val="0"/>
                              <w:marTop w:val="0"/>
                              <w:marBottom w:val="0"/>
                              <w:divBdr>
                                <w:top w:val="none" w:sz="0" w:space="0" w:color="auto"/>
                                <w:left w:val="none" w:sz="0" w:space="0" w:color="auto"/>
                                <w:bottom w:val="none" w:sz="0" w:space="0" w:color="auto"/>
                                <w:right w:val="none" w:sz="0" w:space="0" w:color="auto"/>
                              </w:divBdr>
                            </w:div>
                            <w:div w:id="1559583893">
                              <w:marLeft w:val="0"/>
                              <w:marRight w:val="0"/>
                              <w:marTop w:val="0"/>
                              <w:marBottom w:val="0"/>
                              <w:divBdr>
                                <w:top w:val="none" w:sz="0" w:space="0" w:color="auto"/>
                                <w:left w:val="none" w:sz="0" w:space="0" w:color="auto"/>
                                <w:bottom w:val="none" w:sz="0" w:space="0" w:color="auto"/>
                                <w:right w:val="none" w:sz="0" w:space="0" w:color="auto"/>
                              </w:divBdr>
                            </w:div>
                            <w:div w:id="139311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7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30618">
              <w:marLeft w:val="0"/>
              <w:marRight w:val="0"/>
              <w:marTop w:val="0"/>
              <w:marBottom w:val="0"/>
              <w:divBdr>
                <w:top w:val="none" w:sz="0" w:space="0" w:color="auto"/>
                <w:left w:val="none" w:sz="0" w:space="0" w:color="auto"/>
                <w:bottom w:val="none" w:sz="0" w:space="0" w:color="auto"/>
                <w:right w:val="none" w:sz="0" w:space="0" w:color="auto"/>
              </w:divBdr>
              <w:divsChild>
                <w:div w:id="1031299515">
                  <w:marLeft w:val="0"/>
                  <w:marRight w:val="0"/>
                  <w:marTop w:val="0"/>
                  <w:marBottom w:val="240"/>
                  <w:divBdr>
                    <w:top w:val="single" w:sz="6" w:space="0" w:color="DEDEDE"/>
                    <w:left w:val="single" w:sz="6" w:space="0" w:color="DEDEDE"/>
                    <w:bottom w:val="single" w:sz="6" w:space="0" w:color="DEDEDE"/>
                    <w:right w:val="single" w:sz="6" w:space="0" w:color="DEDEDE"/>
                  </w:divBdr>
                  <w:divsChild>
                    <w:div w:id="1385056917">
                      <w:marLeft w:val="0"/>
                      <w:marRight w:val="0"/>
                      <w:marTop w:val="0"/>
                      <w:marBottom w:val="0"/>
                      <w:divBdr>
                        <w:top w:val="none" w:sz="0" w:space="0" w:color="auto"/>
                        <w:left w:val="none" w:sz="0" w:space="0" w:color="auto"/>
                        <w:bottom w:val="single" w:sz="6" w:space="0" w:color="DDDDDD"/>
                        <w:right w:val="none" w:sz="0" w:space="0" w:color="auto"/>
                      </w:divBdr>
                      <w:divsChild>
                        <w:div w:id="1701708022">
                          <w:marLeft w:val="0"/>
                          <w:marRight w:val="0"/>
                          <w:marTop w:val="0"/>
                          <w:marBottom w:val="0"/>
                          <w:divBdr>
                            <w:top w:val="none" w:sz="0" w:space="0" w:color="auto"/>
                            <w:left w:val="none" w:sz="0" w:space="0" w:color="auto"/>
                            <w:bottom w:val="none" w:sz="0" w:space="0" w:color="auto"/>
                            <w:right w:val="none" w:sz="0" w:space="0" w:color="auto"/>
                          </w:divBdr>
                          <w:divsChild>
                            <w:div w:id="178004685">
                              <w:marLeft w:val="0"/>
                              <w:marRight w:val="0"/>
                              <w:marTop w:val="0"/>
                              <w:marBottom w:val="0"/>
                              <w:divBdr>
                                <w:top w:val="none" w:sz="0" w:space="0" w:color="auto"/>
                                <w:left w:val="none" w:sz="0" w:space="0" w:color="auto"/>
                                <w:bottom w:val="none" w:sz="0" w:space="0" w:color="auto"/>
                                <w:right w:val="none" w:sz="0" w:space="0" w:color="auto"/>
                              </w:divBdr>
                            </w:div>
                            <w:div w:id="541095281">
                              <w:marLeft w:val="0"/>
                              <w:marRight w:val="0"/>
                              <w:marTop w:val="0"/>
                              <w:marBottom w:val="0"/>
                              <w:divBdr>
                                <w:top w:val="none" w:sz="0" w:space="0" w:color="auto"/>
                                <w:left w:val="none" w:sz="0" w:space="0" w:color="auto"/>
                                <w:bottom w:val="none" w:sz="0" w:space="0" w:color="auto"/>
                                <w:right w:val="none" w:sz="0" w:space="0" w:color="auto"/>
                              </w:divBdr>
                            </w:div>
                            <w:div w:id="243493833">
                              <w:marLeft w:val="0"/>
                              <w:marRight w:val="0"/>
                              <w:marTop w:val="0"/>
                              <w:marBottom w:val="0"/>
                              <w:divBdr>
                                <w:top w:val="none" w:sz="0" w:space="0" w:color="auto"/>
                                <w:left w:val="none" w:sz="0" w:space="0" w:color="auto"/>
                                <w:bottom w:val="none" w:sz="0" w:space="0" w:color="auto"/>
                                <w:right w:val="none" w:sz="0" w:space="0" w:color="auto"/>
                              </w:divBdr>
                            </w:div>
                            <w:div w:id="782722930">
                              <w:marLeft w:val="0"/>
                              <w:marRight w:val="0"/>
                              <w:marTop w:val="0"/>
                              <w:marBottom w:val="0"/>
                              <w:divBdr>
                                <w:top w:val="none" w:sz="0" w:space="0" w:color="auto"/>
                                <w:left w:val="none" w:sz="0" w:space="0" w:color="auto"/>
                                <w:bottom w:val="none" w:sz="0" w:space="0" w:color="auto"/>
                                <w:right w:val="none" w:sz="0" w:space="0" w:color="auto"/>
                              </w:divBdr>
                            </w:div>
                            <w:div w:id="722557816">
                              <w:marLeft w:val="0"/>
                              <w:marRight w:val="0"/>
                              <w:marTop w:val="0"/>
                              <w:marBottom w:val="0"/>
                              <w:divBdr>
                                <w:top w:val="none" w:sz="0" w:space="0" w:color="auto"/>
                                <w:left w:val="none" w:sz="0" w:space="0" w:color="auto"/>
                                <w:bottom w:val="none" w:sz="0" w:space="0" w:color="auto"/>
                                <w:right w:val="none" w:sz="0" w:space="0" w:color="auto"/>
                              </w:divBdr>
                            </w:div>
                            <w:div w:id="732505498">
                              <w:marLeft w:val="0"/>
                              <w:marRight w:val="0"/>
                              <w:marTop w:val="0"/>
                              <w:marBottom w:val="0"/>
                              <w:divBdr>
                                <w:top w:val="none" w:sz="0" w:space="0" w:color="auto"/>
                                <w:left w:val="none" w:sz="0" w:space="0" w:color="auto"/>
                                <w:bottom w:val="none" w:sz="0" w:space="0" w:color="auto"/>
                                <w:right w:val="none" w:sz="0" w:space="0" w:color="auto"/>
                              </w:divBdr>
                            </w:div>
                            <w:div w:id="130288367">
                              <w:marLeft w:val="0"/>
                              <w:marRight w:val="0"/>
                              <w:marTop w:val="0"/>
                              <w:marBottom w:val="0"/>
                              <w:divBdr>
                                <w:top w:val="none" w:sz="0" w:space="0" w:color="auto"/>
                                <w:left w:val="none" w:sz="0" w:space="0" w:color="auto"/>
                                <w:bottom w:val="none" w:sz="0" w:space="0" w:color="auto"/>
                                <w:right w:val="none" w:sz="0" w:space="0" w:color="auto"/>
                              </w:divBdr>
                            </w:div>
                            <w:div w:id="1949920522">
                              <w:marLeft w:val="0"/>
                              <w:marRight w:val="0"/>
                              <w:marTop w:val="0"/>
                              <w:marBottom w:val="0"/>
                              <w:divBdr>
                                <w:top w:val="none" w:sz="0" w:space="0" w:color="auto"/>
                                <w:left w:val="none" w:sz="0" w:space="0" w:color="auto"/>
                                <w:bottom w:val="none" w:sz="0" w:space="0" w:color="auto"/>
                                <w:right w:val="none" w:sz="0" w:space="0" w:color="auto"/>
                              </w:divBdr>
                            </w:div>
                            <w:div w:id="874658317">
                              <w:marLeft w:val="0"/>
                              <w:marRight w:val="0"/>
                              <w:marTop w:val="0"/>
                              <w:marBottom w:val="0"/>
                              <w:divBdr>
                                <w:top w:val="none" w:sz="0" w:space="0" w:color="auto"/>
                                <w:left w:val="none" w:sz="0" w:space="0" w:color="auto"/>
                                <w:bottom w:val="none" w:sz="0" w:space="0" w:color="auto"/>
                                <w:right w:val="none" w:sz="0" w:space="0" w:color="auto"/>
                              </w:divBdr>
                            </w:div>
                            <w:div w:id="253050528">
                              <w:marLeft w:val="0"/>
                              <w:marRight w:val="0"/>
                              <w:marTop w:val="0"/>
                              <w:marBottom w:val="0"/>
                              <w:divBdr>
                                <w:top w:val="none" w:sz="0" w:space="0" w:color="auto"/>
                                <w:left w:val="none" w:sz="0" w:space="0" w:color="auto"/>
                                <w:bottom w:val="none" w:sz="0" w:space="0" w:color="auto"/>
                                <w:right w:val="none" w:sz="0" w:space="0" w:color="auto"/>
                              </w:divBdr>
                            </w:div>
                            <w:div w:id="7283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8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25614">
              <w:marLeft w:val="0"/>
              <w:marRight w:val="0"/>
              <w:marTop w:val="0"/>
              <w:marBottom w:val="0"/>
              <w:divBdr>
                <w:top w:val="none" w:sz="0" w:space="0" w:color="auto"/>
                <w:left w:val="none" w:sz="0" w:space="0" w:color="auto"/>
                <w:bottom w:val="none" w:sz="0" w:space="0" w:color="auto"/>
                <w:right w:val="none" w:sz="0" w:space="0" w:color="auto"/>
              </w:divBdr>
              <w:divsChild>
                <w:div w:id="1183787124">
                  <w:marLeft w:val="0"/>
                  <w:marRight w:val="0"/>
                  <w:marTop w:val="0"/>
                  <w:marBottom w:val="240"/>
                  <w:divBdr>
                    <w:top w:val="single" w:sz="6" w:space="0" w:color="DEDEDE"/>
                    <w:left w:val="single" w:sz="6" w:space="0" w:color="DEDEDE"/>
                    <w:bottom w:val="single" w:sz="6" w:space="0" w:color="DEDEDE"/>
                    <w:right w:val="single" w:sz="6" w:space="0" w:color="DEDEDE"/>
                  </w:divBdr>
                  <w:divsChild>
                    <w:div w:id="1377853005">
                      <w:marLeft w:val="0"/>
                      <w:marRight w:val="0"/>
                      <w:marTop w:val="0"/>
                      <w:marBottom w:val="0"/>
                      <w:divBdr>
                        <w:top w:val="none" w:sz="0" w:space="0" w:color="auto"/>
                        <w:left w:val="none" w:sz="0" w:space="0" w:color="auto"/>
                        <w:bottom w:val="single" w:sz="6" w:space="0" w:color="DDDDDD"/>
                        <w:right w:val="none" w:sz="0" w:space="0" w:color="auto"/>
                      </w:divBdr>
                      <w:divsChild>
                        <w:div w:id="1337877590">
                          <w:marLeft w:val="0"/>
                          <w:marRight w:val="0"/>
                          <w:marTop w:val="0"/>
                          <w:marBottom w:val="0"/>
                          <w:divBdr>
                            <w:top w:val="none" w:sz="0" w:space="0" w:color="auto"/>
                            <w:left w:val="none" w:sz="0" w:space="0" w:color="auto"/>
                            <w:bottom w:val="none" w:sz="0" w:space="0" w:color="auto"/>
                            <w:right w:val="none" w:sz="0" w:space="0" w:color="auto"/>
                          </w:divBdr>
                          <w:divsChild>
                            <w:div w:id="1906448367">
                              <w:marLeft w:val="0"/>
                              <w:marRight w:val="0"/>
                              <w:marTop w:val="0"/>
                              <w:marBottom w:val="0"/>
                              <w:divBdr>
                                <w:top w:val="none" w:sz="0" w:space="0" w:color="auto"/>
                                <w:left w:val="none" w:sz="0" w:space="0" w:color="auto"/>
                                <w:bottom w:val="none" w:sz="0" w:space="0" w:color="auto"/>
                                <w:right w:val="none" w:sz="0" w:space="0" w:color="auto"/>
                              </w:divBdr>
                            </w:div>
                            <w:div w:id="1073504509">
                              <w:marLeft w:val="0"/>
                              <w:marRight w:val="0"/>
                              <w:marTop w:val="0"/>
                              <w:marBottom w:val="0"/>
                              <w:divBdr>
                                <w:top w:val="none" w:sz="0" w:space="0" w:color="auto"/>
                                <w:left w:val="none" w:sz="0" w:space="0" w:color="auto"/>
                                <w:bottom w:val="none" w:sz="0" w:space="0" w:color="auto"/>
                                <w:right w:val="none" w:sz="0" w:space="0" w:color="auto"/>
                              </w:divBdr>
                            </w:div>
                            <w:div w:id="1762215830">
                              <w:marLeft w:val="0"/>
                              <w:marRight w:val="0"/>
                              <w:marTop w:val="0"/>
                              <w:marBottom w:val="0"/>
                              <w:divBdr>
                                <w:top w:val="none" w:sz="0" w:space="0" w:color="auto"/>
                                <w:left w:val="none" w:sz="0" w:space="0" w:color="auto"/>
                                <w:bottom w:val="none" w:sz="0" w:space="0" w:color="auto"/>
                                <w:right w:val="none" w:sz="0" w:space="0" w:color="auto"/>
                              </w:divBdr>
                            </w:div>
                            <w:div w:id="1824464079">
                              <w:marLeft w:val="0"/>
                              <w:marRight w:val="0"/>
                              <w:marTop w:val="0"/>
                              <w:marBottom w:val="0"/>
                              <w:divBdr>
                                <w:top w:val="none" w:sz="0" w:space="0" w:color="auto"/>
                                <w:left w:val="none" w:sz="0" w:space="0" w:color="auto"/>
                                <w:bottom w:val="none" w:sz="0" w:space="0" w:color="auto"/>
                                <w:right w:val="none" w:sz="0" w:space="0" w:color="auto"/>
                              </w:divBdr>
                            </w:div>
                            <w:div w:id="1039283509">
                              <w:marLeft w:val="0"/>
                              <w:marRight w:val="0"/>
                              <w:marTop w:val="0"/>
                              <w:marBottom w:val="0"/>
                              <w:divBdr>
                                <w:top w:val="none" w:sz="0" w:space="0" w:color="auto"/>
                                <w:left w:val="none" w:sz="0" w:space="0" w:color="auto"/>
                                <w:bottom w:val="none" w:sz="0" w:space="0" w:color="auto"/>
                                <w:right w:val="none" w:sz="0" w:space="0" w:color="auto"/>
                              </w:divBdr>
                            </w:div>
                            <w:div w:id="1085997226">
                              <w:marLeft w:val="0"/>
                              <w:marRight w:val="0"/>
                              <w:marTop w:val="0"/>
                              <w:marBottom w:val="0"/>
                              <w:divBdr>
                                <w:top w:val="none" w:sz="0" w:space="0" w:color="auto"/>
                                <w:left w:val="none" w:sz="0" w:space="0" w:color="auto"/>
                                <w:bottom w:val="none" w:sz="0" w:space="0" w:color="auto"/>
                                <w:right w:val="none" w:sz="0" w:space="0" w:color="auto"/>
                              </w:divBdr>
                            </w:div>
                            <w:div w:id="2121027701">
                              <w:marLeft w:val="0"/>
                              <w:marRight w:val="0"/>
                              <w:marTop w:val="0"/>
                              <w:marBottom w:val="0"/>
                              <w:divBdr>
                                <w:top w:val="none" w:sz="0" w:space="0" w:color="auto"/>
                                <w:left w:val="none" w:sz="0" w:space="0" w:color="auto"/>
                                <w:bottom w:val="none" w:sz="0" w:space="0" w:color="auto"/>
                                <w:right w:val="none" w:sz="0" w:space="0" w:color="auto"/>
                              </w:divBdr>
                            </w:div>
                            <w:div w:id="1125464955">
                              <w:marLeft w:val="0"/>
                              <w:marRight w:val="0"/>
                              <w:marTop w:val="0"/>
                              <w:marBottom w:val="0"/>
                              <w:divBdr>
                                <w:top w:val="none" w:sz="0" w:space="0" w:color="auto"/>
                                <w:left w:val="none" w:sz="0" w:space="0" w:color="auto"/>
                                <w:bottom w:val="none" w:sz="0" w:space="0" w:color="auto"/>
                                <w:right w:val="none" w:sz="0" w:space="0" w:color="auto"/>
                              </w:divBdr>
                            </w:div>
                            <w:div w:id="1813674061">
                              <w:marLeft w:val="0"/>
                              <w:marRight w:val="0"/>
                              <w:marTop w:val="0"/>
                              <w:marBottom w:val="0"/>
                              <w:divBdr>
                                <w:top w:val="none" w:sz="0" w:space="0" w:color="auto"/>
                                <w:left w:val="none" w:sz="0" w:space="0" w:color="auto"/>
                                <w:bottom w:val="none" w:sz="0" w:space="0" w:color="auto"/>
                                <w:right w:val="none" w:sz="0" w:space="0" w:color="auto"/>
                              </w:divBdr>
                            </w:div>
                            <w:div w:id="1050156821">
                              <w:marLeft w:val="0"/>
                              <w:marRight w:val="0"/>
                              <w:marTop w:val="0"/>
                              <w:marBottom w:val="0"/>
                              <w:divBdr>
                                <w:top w:val="none" w:sz="0" w:space="0" w:color="auto"/>
                                <w:left w:val="none" w:sz="0" w:space="0" w:color="auto"/>
                                <w:bottom w:val="none" w:sz="0" w:space="0" w:color="auto"/>
                                <w:right w:val="none" w:sz="0" w:space="0" w:color="auto"/>
                              </w:divBdr>
                            </w:div>
                            <w:div w:id="175677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6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052">
              <w:marLeft w:val="0"/>
              <w:marRight w:val="0"/>
              <w:marTop w:val="0"/>
              <w:marBottom w:val="0"/>
              <w:divBdr>
                <w:top w:val="double" w:sz="6" w:space="8" w:color="CBCBCB"/>
                <w:left w:val="double" w:sz="6" w:space="8" w:color="CBCBCB"/>
                <w:bottom w:val="double" w:sz="6" w:space="8" w:color="CBCBCB"/>
                <w:right w:val="double" w:sz="6" w:space="8" w:color="CBCBCB"/>
              </w:divBdr>
            </w:div>
            <w:div w:id="1769234023">
              <w:marLeft w:val="0"/>
              <w:marRight w:val="0"/>
              <w:marTop w:val="0"/>
              <w:marBottom w:val="0"/>
              <w:divBdr>
                <w:top w:val="double" w:sz="6" w:space="8" w:color="CBCBCB"/>
                <w:left w:val="double" w:sz="6" w:space="8" w:color="CBCBCB"/>
                <w:bottom w:val="double" w:sz="6" w:space="8" w:color="CBCBCB"/>
                <w:right w:val="double" w:sz="6" w:space="8" w:color="CBCBCB"/>
              </w:divBdr>
            </w:div>
            <w:div w:id="1193104816">
              <w:marLeft w:val="0"/>
              <w:marRight w:val="0"/>
              <w:marTop w:val="0"/>
              <w:marBottom w:val="0"/>
              <w:divBdr>
                <w:top w:val="double" w:sz="6" w:space="8" w:color="CBCBCB"/>
                <w:left w:val="double" w:sz="6" w:space="8" w:color="CBCBCB"/>
                <w:bottom w:val="double" w:sz="6" w:space="8" w:color="CBCBCB"/>
                <w:right w:val="double" w:sz="6" w:space="8" w:color="CBCBCB"/>
              </w:divBdr>
            </w:div>
            <w:div w:id="1609967474">
              <w:marLeft w:val="0"/>
              <w:marRight w:val="0"/>
              <w:marTop w:val="0"/>
              <w:marBottom w:val="0"/>
              <w:divBdr>
                <w:top w:val="single" w:sz="6" w:space="8" w:color="FEFEB8"/>
                <w:left w:val="single" w:sz="6" w:space="8" w:color="FEFEB8"/>
                <w:bottom w:val="single" w:sz="6" w:space="8" w:color="FEFEB8"/>
                <w:right w:val="single" w:sz="6" w:space="8" w:color="FEFEB8"/>
              </w:divBdr>
            </w:div>
            <w:div w:id="1643734761">
              <w:marLeft w:val="0"/>
              <w:marRight w:val="0"/>
              <w:marTop w:val="0"/>
              <w:marBottom w:val="0"/>
              <w:divBdr>
                <w:top w:val="none" w:sz="0" w:space="0" w:color="auto"/>
                <w:left w:val="none" w:sz="0" w:space="0" w:color="auto"/>
                <w:bottom w:val="none" w:sz="0" w:space="0" w:color="auto"/>
                <w:right w:val="none" w:sz="0" w:space="0" w:color="auto"/>
              </w:divBdr>
            </w:div>
            <w:div w:id="280307329">
              <w:marLeft w:val="0"/>
              <w:marRight w:val="0"/>
              <w:marTop w:val="0"/>
              <w:marBottom w:val="0"/>
              <w:divBdr>
                <w:top w:val="single" w:sz="6" w:space="8" w:color="C1C1C1"/>
                <w:left w:val="single" w:sz="6" w:space="8" w:color="C1C1C1"/>
                <w:bottom w:val="single" w:sz="6" w:space="8" w:color="C1C1C1"/>
                <w:right w:val="single" w:sz="6" w:space="8" w:color="C1C1C1"/>
              </w:divBdr>
            </w:div>
          </w:divsChild>
        </w:div>
      </w:divsChild>
    </w:div>
    <w:div w:id="1726100940">
      <w:bodyDiv w:val="1"/>
      <w:marLeft w:val="0"/>
      <w:marRight w:val="0"/>
      <w:marTop w:val="0"/>
      <w:marBottom w:val="0"/>
      <w:divBdr>
        <w:top w:val="none" w:sz="0" w:space="0" w:color="auto"/>
        <w:left w:val="none" w:sz="0" w:space="0" w:color="auto"/>
        <w:bottom w:val="none" w:sz="0" w:space="0" w:color="auto"/>
        <w:right w:val="none" w:sz="0" w:space="0" w:color="auto"/>
      </w:divBdr>
      <w:divsChild>
        <w:div w:id="1344471897">
          <w:marLeft w:val="0"/>
          <w:marRight w:val="0"/>
          <w:marTop w:val="0"/>
          <w:marBottom w:val="0"/>
          <w:divBdr>
            <w:top w:val="none" w:sz="0" w:space="0" w:color="auto"/>
            <w:left w:val="none" w:sz="0" w:space="0" w:color="auto"/>
            <w:bottom w:val="none" w:sz="0" w:space="0" w:color="auto"/>
            <w:right w:val="none" w:sz="0" w:space="0" w:color="auto"/>
          </w:divBdr>
          <w:divsChild>
            <w:div w:id="610403624">
              <w:marLeft w:val="0"/>
              <w:marRight w:val="0"/>
              <w:marTop w:val="0"/>
              <w:marBottom w:val="0"/>
              <w:divBdr>
                <w:top w:val="none" w:sz="0" w:space="0" w:color="auto"/>
                <w:left w:val="none" w:sz="0" w:space="0" w:color="auto"/>
                <w:bottom w:val="none" w:sz="0" w:space="0" w:color="auto"/>
                <w:right w:val="none" w:sz="0" w:space="0" w:color="auto"/>
              </w:divBdr>
            </w:div>
          </w:divsChild>
        </w:div>
        <w:div w:id="991720399">
          <w:marLeft w:val="0"/>
          <w:marRight w:val="0"/>
          <w:marTop w:val="0"/>
          <w:marBottom w:val="0"/>
          <w:divBdr>
            <w:top w:val="none" w:sz="0" w:space="0" w:color="auto"/>
            <w:left w:val="none" w:sz="0" w:space="0" w:color="auto"/>
            <w:bottom w:val="none" w:sz="0" w:space="0" w:color="auto"/>
            <w:right w:val="none" w:sz="0" w:space="0" w:color="auto"/>
          </w:divBdr>
          <w:divsChild>
            <w:div w:id="11010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7295">
      <w:bodyDiv w:val="1"/>
      <w:marLeft w:val="0"/>
      <w:marRight w:val="0"/>
      <w:marTop w:val="0"/>
      <w:marBottom w:val="0"/>
      <w:divBdr>
        <w:top w:val="none" w:sz="0" w:space="0" w:color="auto"/>
        <w:left w:val="none" w:sz="0" w:space="0" w:color="auto"/>
        <w:bottom w:val="none" w:sz="0" w:space="0" w:color="auto"/>
        <w:right w:val="none" w:sz="0" w:space="0" w:color="auto"/>
      </w:divBdr>
      <w:divsChild>
        <w:div w:id="951859445">
          <w:marLeft w:val="0"/>
          <w:marRight w:val="0"/>
          <w:marTop w:val="0"/>
          <w:marBottom w:val="0"/>
          <w:divBdr>
            <w:top w:val="none" w:sz="0" w:space="0" w:color="auto"/>
            <w:left w:val="none" w:sz="0" w:space="0" w:color="auto"/>
            <w:bottom w:val="none" w:sz="0" w:space="0" w:color="auto"/>
            <w:right w:val="none" w:sz="0" w:space="0" w:color="auto"/>
          </w:divBdr>
          <w:divsChild>
            <w:div w:id="1580215110">
              <w:marLeft w:val="0"/>
              <w:marRight w:val="0"/>
              <w:marTop w:val="0"/>
              <w:marBottom w:val="0"/>
              <w:divBdr>
                <w:top w:val="none" w:sz="0" w:space="0" w:color="auto"/>
                <w:left w:val="none" w:sz="0" w:space="0" w:color="auto"/>
                <w:bottom w:val="single" w:sz="4" w:space="0" w:color="E0E1DB"/>
                <w:right w:val="none" w:sz="0" w:space="0" w:color="auto"/>
              </w:divBdr>
              <w:divsChild>
                <w:div w:id="439616092">
                  <w:marLeft w:val="0"/>
                  <w:marRight w:val="0"/>
                  <w:marTop w:val="115"/>
                  <w:marBottom w:val="58"/>
                  <w:divBdr>
                    <w:top w:val="none" w:sz="0" w:space="0" w:color="auto"/>
                    <w:left w:val="none" w:sz="0" w:space="0" w:color="auto"/>
                    <w:bottom w:val="none" w:sz="0" w:space="0" w:color="auto"/>
                    <w:right w:val="none" w:sz="0" w:space="0" w:color="auto"/>
                  </w:divBdr>
                </w:div>
                <w:div w:id="267155317">
                  <w:marLeft w:val="0"/>
                  <w:marRight w:val="0"/>
                  <w:marTop w:val="127"/>
                  <w:marBottom w:val="0"/>
                  <w:divBdr>
                    <w:top w:val="none" w:sz="0" w:space="0" w:color="auto"/>
                    <w:left w:val="none" w:sz="0" w:space="0" w:color="auto"/>
                    <w:bottom w:val="none" w:sz="0" w:space="0" w:color="auto"/>
                    <w:right w:val="none" w:sz="0" w:space="0" w:color="auto"/>
                  </w:divBdr>
                  <w:divsChild>
                    <w:div w:id="30463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81890">
              <w:marLeft w:val="0"/>
              <w:marRight w:val="0"/>
              <w:marTop w:val="58"/>
              <w:marBottom w:val="0"/>
              <w:divBdr>
                <w:top w:val="none" w:sz="0" w:space="0" w:color="auto"/>
                <w:left w:val="none" w:sz="0" w:space="0" w:color="auto"/>
                <w:bottom w:val="none" w:sz="0" w:space="0" w:color="auto"/>
                <w:right w:val="none" w:sz="0" w:space="0" w:color="auto"/>
              </w:divBdr>
              <w:divsChild>
                <w:div w:id="642462573">
                  <w:marLeft w:val="0"/>
                  <w:marRight w:val="0"/>
                  <w:marTop w:val="0"/>
                  <w:marBottom w:val="0"/>
                  <w:divBdr>
                    <w:top w:val="none" w:sz="0" w:space="0" w:color="auto"/>
                    <w:left w:val="none" w:sz="0" w:space="0" w:color="auto"/>
                    <w:bottom w:val="none" w:sz="0" w:space="0" w:color="auto"/>
                    <w:right w:val="none" w:sz="0" w:space="0" w:color="auto"/>
                  </w:divBdr>
                </w:div>
                <w:div w:id="1863548349">
                  <w:marLeft w:val="115"/>
                  <w:marRight w:val="0"/>
                  <w:marTop w:val="0"/>
                  <w:marBottom w:val="0"/>
                  <w:divBdr>
                    <w:top w:val="none" w:sz="0" w:space="0" w:color="auto"/>
                    <w:left w:val="none" w:sz="0" w:space="0" w:color="auto"/>
                    <w:bottom w:val="none" w:sz="0" w:space="0" w:color="auto"/>
                    <w:right w:val="none" w:sz="0" w:space="0" w:color="auto"/>
                  </w:divBdr>
                </w:div>
                <w:div w:id="1990593749">
                  <w:marLeft w:val="115"/>
                  <w:marRight w:val="0"/>
                  <w:marTop w:val="0"/>
                  <w:marBottom w:val="0"/>
                  <w:divBdr>
                    <w:top w:val="none" w:sz="0" w:space="0" w:color="auto"/>
                    <w:left w:val="none" w:sz="0" w:space="0" w:color="auto"/>
                    <w:bottom w:val="none" w:sz="0" w:space="0" w:color="auto"/>
                    <w:right w:val="none" w:sz="0" w:space="0" w:color="auto"/>
                  </w:divBdr>
                </w:div>
                <w:div w:id="1206986160">
                  <w:marLeft w:val="0"/>
                  <w:marRight w:val="115"/>
                  <w:marTop w:val="0"/>
                  <w:marBottom w:val="0"/>
                  <w:divBdr>
                    <w:top w:val="none" w:sz="0" w:space="0" w:color="auto"/>
                    <w:left w:val="none" w:sz="0" w:space="0" w:color="auto"/>
                    <w:bottom w:val="none" w:sz="0" w:space="0" w:color="auto"/>
                    <w:right w:val="none" w:sz="0" w:space="0" w:color="auto"/>
                  </w:divBdr>
                </w:div>
              </w:divsChild>
            </w:div>
          </w:divsChild>
        </w:div>
        <w:div w:id="1443263185">
          <w:marLeft w:val="0"/>
          <w:marRight w:val="0"/>
          <w:marTop w:val="230"/>
          <w:marBottom w:val="0"/>
          <w:divBdr>
            <w:top w:val="none" w:sz="0" w:space="0" w:color="auto"/>
            <w:left w:val="none" w:sz="0" w:space="0" w:color="auto"/>
            <w:bottom w:val="none" w:sz="0" w:space="0" w:color="auto"/>
            <w:right w:val="none" w:sz="0" w:space="0" w:color="auto"/>
          </w:divBdr>
          <w:divsChild>
            <w:div w:id="1497185817">
              <w:marLeft w:val="0"/>
              <w:marRight w:val="0"/>
              <w:marTop w:val="0"/>
              <w:marBottom w:val="0"/>
              <w:divBdr>
                <w:top w:val="none" w:sz="0" w:space="0" w:color="auto"/>
                <w:left w:val="none" w:sz="0" w:space="0" w:color="auto"/>
                <w:bottom w:val="none" w:sz="0" w:space="0" w:color="auto"/>
                <w:right w:val="none" w:sz="0" w:space="0" w:color="auto"/>
              </w:divBdr>
              <w:divsChild>
                <w:div w:id="1966085344">
                  <w:marLeft w:val="0"/>
                  <w:marRight w:val="0"/>
                  <w:marTop w:val="0"/>
                  <w:marBottom w:val="0"/>
                  <w:divBdr>
                    <w:top w:val="none" w:sz="0" w:space="0" w:color="auto"/>
                    <w:left w:val="none" w:sz="0" w:space="0" w:color="auto"/>
                    <w:bottom w:val="none" w:sz="0" w:space="0" w:color="auto"/>
                    <w:right w:val="none" w:sz="0" w:space="0" w:color="auto"/>
                  </w:divBdr>
                  <w:divsChild>
                    <w:div w:id="1987852946">
                      <w:marLeft w:val="0"/>
                      <w:marRight w:val="0"/>
                      <w:marTop w:val="0"/>
                      <w:marBottom w:val="0"/>
                      <w:divBdr>
                        <w:top w:val="none" w:sz="0" w:space="0" w:color="auto"/>
                        <w:left w:val="none" w:sz="0" w:space="0" w:color="auto"/>
                        <w:bottom w:val="none" w:sz="0" w:space="0" w:color="auto"/>
                        <w:right w:val="none" w:sz="0" w:space="0" w:color="auto"/>
                      </w:divBdr>
                      <w:divsChild>
                        <w:div w:id="951743803">
                          <w:marLeft w:val="0"/>
                          <w:marRight w:val="0"/>
                          <w:marTop w:val="0"/>
                          <w:marBottom w:val="0"/>
                          <w:divBdr>
                            <w:top w:val="none" w:sz="0" w:space="0" w:color="auto"/>
                            <w:left w:val="none" w:sz="0" w:space="0" w:color="auto"/>
                            <w:bottom w:val="none" w:sz="0" w:space="0" w:color="auto"/>
                            <w:right w:val="none" w:sz="0" w:space="0" w:color="auto"/>
                          </w:divBdr>
                          <w:divsChild>
                            <w:div w:id="548028350">
                              <w:marLeft w:val="0"/>
                              <w:marRight w:val="0"/>
                              <w:marTop w:val="0"/>
                              <w:marBottom w:val="0"/>
                              <w:divBdr>
                                <w:top w:val="none" w:sz="0" w:space="0" w:color="auto"/>
                                <w:left w:val="none" w:sz="0" w:space="0" w:color="auto"/>
                                <w:bottom w:val="none" w:sz="0" w:space="0" w:color="auto"/>
                                <w:right w:val="none" w:sz="0" w:space="0" w:color="auto"/>
                              </w:divBdr>
                            </w:div>
                            <w:div w:id="11648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9954">
                      <w:marLeft w:val="0"/>
                      <w:marRight w:val="0"/>
                      <w:marTop w:val="0"/>
                      <w:marBottom w:val="0"/>
                      <w:divBdr>
                        <w:top w:val="none" w:sz="0" w:space="0" w:color="auto"/>
                        <w:left w:val="none" w:sz="0" w:space="0" w:color="auto"/>
                        <w:bottom w:val="none" w:sz="0" w:space="0" w:color="auto"/>
                        <w:right w:val="none" w:sz="0" w:space="0" w:color="auto"/>
                      </w:divBdr>
                      <w:divsChild>
                        <w:div w:id="446848443">
                          <w:marLeft w:val="0"/>
                          <w:marRight w:val="0"/>
                          <w:marTop w:val="0"/>
                          <w:marBottom w:val="0"/>
                          <w:divBdr>
                            <w:top w:val="none" w:sz="0" w:space="0" w:color="auto"/>
                            <w:left w:val="none" w:sz="0" w:space="0" w:color="auto"/>
                            <w:bottom w:val="none" w:sz="0" w:space="0" w:color="auto"/>
                            <w:right w:val="none" w:sz="0" w:space="0" w:color="auto"/>
                          </w:divBdr>
                          <w:divsChild>
                            <w:div w:id="26101784">
                              <w:marLeft w:val="0"/>
                              <w:marRight w:val="0"/>
                              <w:marTop w:val="0"/>
                              <w:marBottom w:val="0"/>
                              <w:divBdr>
                                <w:top w:val="none" w:sz="0" w:space="0" w:color="auto"/>
                                <w:left w:val="none" w:sz="0" w:space="0" w:color="auto"/>
                                <w:bottom w:val="none" w:sz="0" w:space="0" w:color="auto"/>
                                <w:right w:val="none" w:sz="0" w:space="0" w:color="auto"/>
                              </w:divBdr>
                            </w:div>
                            <w:div w:id="150825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88269">
                      <w:marLeft w:val="0"/>
                      <w:marRight w:val="0"/>
                      <w:marTop w:val="0"/>
                      <w:marBottom w:val="0"/>
                      <w:divBdr>
                        <w:top w:val="none" w:sz="0" w:space="0" w:color="auto"/>
                        <w:left w:val="none" w:sz="0" w:space="0" w:color="auto"/>
                        <w:bottom w:val="none" w:sz="0" w:space="0" w:color="auto"/>
                        <w:right w:val="none" w:sz="0" w:space="0" w:color="auto"/>
                      </w:divBdr>
                      <w:divsChild>
                        <w:div w:id="443303833">
                          <w:marLeft w:val="0"/>
                          <w:marRight w:val="0"/>
                          <w:marTop w:val="0"/>
                          <w:marBottom w:val="0"/>
                          <w:divBdr>
                            <w:top w:val="none" w:sz="0" w:space="0" w:color="auto"/>
                            <w:left w:val="none" w:sz="0" w:space="0" w:color="auto"/>
                            <w:bottom w:val="none" w:sz="0" w:space="0" w:color="auto"/>
                            <w:right w:val="none" w:sz="0" w:space="0" w:color="auto"/>
                          </w:divBdr>
                          <w:divsChild>
                            <w:div w:id="22040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93535">
                      <w:marLeft w:val="0"/>
                      <w:marRight w:val="0"/>
                      <w:marTop w:val="0"/>
                      <w:marBottom w:val="0"/>
                      <w:divBdr>
                        <w:top w:val="none" w:sz="0" w:space="0" w:color="auto"/>
                        <w:left w:val="none" w:sz="0" w:space="0" w:color="auto"/>
                        <w:bottom w:val="none" w:sz="0" w:space="0" w:color="auto"/>
                        <w:right w:val="none" w:sz="0" w:space="0" w:color="auto"/>
                      </w:divBdr>
                      <w:divsChild>
                        <w:div w:id="542789989">
                          <w:marLeft w:val="0"/>
                          <w:marRight w:val="0"/>
                          <w:marTop w:val="0"/>
                          <w:marBottom w:val="0"/>
                          <w:divBdr>
                            <w:top w:val="none" w:sz="0" w:space="0" w:color="auto"/>
                            <w:left w:val="none" w:sz="0" w:space="0" w:color="auto"/>
                            <w:bottom w:val="none" w:sz="0" w:space="0" w:color="auto"/>
                            <w:right w:val="none" w:sz="0" w:space="0" w:color="auto"/>
                          </w:divBdr>
                          <w:divsChild>
                            <w:div w:id="4462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89180">
                      <w:marLeft w:val="0"/>
                      <w:marRight w:val="0"/>
                      <w:marTop w:val="0"/>
                      <w:marBottom w:val="0"/>
                      <w:divBdr>
                        <w:top w:val="none" w:sz="0" w:space="0" w:color="auto"/>
                        <w:left w:val="none" w:sz="0" w:space="0" w:color="auto"/>
                        <w:bottom w:val="none" w:sz="0" w:space="0" w:color="auto"/>
                        <w:right w:val="none" w:sz="0" w:space="0" w:color="auto"/>
                      </w:divBdr>
                      <w:divsChild>
                        <w:div w:id="1292326813">
                          <w:marLeft w:val="0"/>
                          <w:marRight w:val="0"/>
                          <w:marTop w:val="0"/>
                          <w:marBottom w:val="0"/>
                          <w:divBdr>
                            <w:top w:val="none" w:sz="0" w:space="0" w:color="auto"/>
                            <w:left w:val="none" w:sz="0" w:space="0" w:color="auto"/>
                            <w:bottom w:val="none" w:sz="0" w:space="0" w:color="auto"/>
                            <w:right w:val="none" w:sz="0" w:space="0" w:color="auto"/>
                          </w:divBdr>
                          <w:divsChild>
                            <w:div w:id="19273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3791">
                      <w:marLeft w:val="0"/>
                      <w:marRight w:val="0"/>
                      <w:marTop w:val="0"/>
                      <w:marBottom w:val="0"/>
                      <w:divBdr>
                        <w:top w:val="none" w:sz="0" w:space="0" w:color="auto"/>
                        <w:left w:val="none" w:sz="0" w:space="0" w:color="auto"/>
                        <w:bottom w:val="none" w:sz="0" w:space="0" w:color="auto"/>
                        <w:right w:val="none" w:sz="0" w:space="0" w:color="auto"/>
                      </w:divBdr>
                      <w:divsChild>
                        <w:div w:id="1334335154">
                          <w:marLeft w:val="0"/>
                          <w:marRight w:val="0"/>
                          <w:marTop w:val="0"/>
                          <w:marBottom w:val="0"/>
                          <w:divBdr>
                            <w:top w:val="none" w:sz="0" w:space="0" w:color="auto"/>
                            <w:left w:val="none" w:sz="0" w:space="0" w:color="auto"/>
                            <w:bottom w:val="none" w:sz="0" w:space="0" w:color="auto"/>
                            <w:right w:val="none" w:sz="0" w:space="0" w:color="auto"/>
                          </w:divBdr>
                          <w:divsChild>
                            <w:div w:id="934752018">
                              <w:marLeft w:val="0"/>
                              <w:marRight w:val="0"/>
                              <w:marTop w:val="0"/>
                              <w:marBottom w:val="0"/>
                              <w:divBdr>
                                <w:top w:val="none" w:sz="0" w:space="0" w:color="auto"/>
                                <w:left w:val="none" w:sz="0" w:space="0" w:color="auto"/>
                                <w:bottom w:val="none" w:sz="0" w:space="0" w:color="auto"/>
                                <w:right w:val="none" w:sz="0" w:space="0" w:color="auto"/>
                              </w:divBdr>
                            </w:div>
                            <w:div w:id="129479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371">
      <w:bodyDiv w:val="1"/>
      <w:marLeft w:val="0"/>
      <w:marRight w:val="0"/>
      <w:marTop w:val="0"/>
      <w:marBottom w:val="0"/>
      <w:divBdr>
        <w:top w:val="none" w:sz="0" w:space="0" w:color="auto"/>
        <w:left w:val="none" w:sz="0" w:space="0" w:color="auto"/>
        <w:bottom w:val="none" w:sz="0" w:space="0" w:color="auto"/>
        <w:right w:val="none" w:sz="0" w:space="0" w:color="auto"/>
      </w:divBdr>
      <w:divsChild>
        <w:div w:id="258099647">
          <w:marLeft w:val="0"/>
          <w:marRight w:val="0"/>
          <w:marTop w:val="0"/>
          <w:marBottom w:val="0"/>
          <w:divBdr>
            <w:top w:val="none" w:sz="0" w:space="0" w:color="auto"/>
            <w:left w:val="none" w:sz="0" w:space="0" w:color="auto"/>
            <w:bottom w:val="none" w:sz="0" w:space="0" w:color="auto"/>
            <w:right w:val="none" w:sz="0" w:space="0" w:color="auto"/>
          </w:divBdr>
        </w:div>
        <w:div w:id="1102652472">
          <w:marLeft w:val="0"/>
          <w:marRight w:val="0"/>
          <w:marTop w:val="0"/>
          <w:marBottom w:val="0"/>
          <w:divBdr>
            <w:top w:val="none" w:sz="0" w:space="0" w:color="auto"/>
            <w:left w:val="none" w:sz="0" w:space="0" w:color="auto"/>
            <w:bottom w:val="none" w:sz="0" w:space="0" w:color="auto"/>
            <w:right w:val="none" w:sz="0" w:space="0" w:color="auto"/>
          </w:divBdr>
        </w:div>
        <w:div w:id="156657895">
          <w:marLeft w:val="0"/>
          <w:marRight w:val="0"/>
          <w:marTop w:val="0"/>
          <w:marBottom w:val="0"/>
          <w:divBdr>
            <w:top w:val="none" w:sz="0" w:space="0" w:color="auto"/>
            <w:left w:val="none" w:sz="0" w:space="0" w:color="auto"/>
            <w:bottom w:val="none" w:sz="0" w:space="0" w:color="auto"/>
            <w:right w:val="none" w:sz="0" w:space="0" w:color="auto"/>
          </w:divBdr>
        </w:div>
        <w:div w:id="166673768">
          <w:marLeft w:val="0"/>
          <w:marRight w:val="0"/>
          <w:marTop w:val="0"/>
          <w:marBottom w:val="0"/>
          <w:divBdr>
            <w:top w:val="none" w:sz="0" w:space="0" w:color="auto"/>
            <w:left w:val="none" w:sz="0" w:space="0" w:color="auto"/>
            <w:bottom w:val="none" w:sz="0" w:space="0" w:color="auto"/>
            <w:right w:val="none" w:sz="0" w:space="0" w:color="auto"/>
          </w:divBdr>
        </w:div>
        <w:div w:id="1194883252">
          <w:marLeft w:val="0"/>
          <w:marRight w:val="0"/>
          <w:marTop w:val="0"/>
          <w:marBottom w:val="0"/>
          <w:divBdr>
            <w:top w:val="none" w:sz="0" w:space="0" w:color="auto"/>
            <w:left w:val="none" w:sz="0" w:space="0" w:color="auto"/>
            <w:bottom w:val="none" w:sz="0" w:space="0" w:color="auto"/>
            <w:right w:val="none" w:sz="0" w:space="0" w:color="auto"/>
          </w:divBdr>
        </w:div>
        <w:div w:id="920678296">
          <w:marLeft w:val="0"/>
          <w:marRight w:val="0"/>
          <w:marTop w:val="0"/>
          <w:marBottom w:val="0"/>
          <w:divBdr>
            <w:top w:val="none" w:sz="0" w:space="0" w:color="auto"/>
            <w:left w:val="none" w:sz="0" w:space="0" w:color="auto"/>
            <w:bottom w:val="none" w:sz="0" w:space="0" w:color="auto"/>
            <w:right w:val="none" w:sz="0" w:space="0" w:color="auto"/>
          </w:divBdr>
        </w:div>
        <w:div w:id="850413282">
          <w:marLeft w:val="0"/>
          <w:marRight w:val="0"/>
          <w:marTop w:val="0"/>
          <w:marBottom w:val="0"/>
          <w:divBdr>
            <w:top w:val="none" w:sz="0" w:space="0" w:color="auto"/>
            <w:left w:val="none" w:sz="0" w:space="0" w:color="auto"/>
            <w:bottom w:val="none" w:sz="0" w:space="0" w:color="auto"/>
            <w:right w:val="none" w:sz="0" w:space="0" w:color="auto"/>
          </w:divBdr>
        </w:div>
        <w:div w:id="1470826979">
          <w:marLeft w:val="0"/>
          <w:marRight w:val="0"/>
          <w:marTop w:val="0"/>
          <w:marBottom w:val="0"/>
          <w:divBdr>
            <w:top w:val="none" w:sz="0" w:space="0" w:color="auto"/>
            <w:left w:val="none" w:sz="0" w:space="0" w:color="auto"/>
            <w:bottom w:val="none" w:sz="0" w:space="0" w:color="auto"/>
            <w:right w:val="none" w:sz="0" w:space="0" w:color="auto"/>
          </w:divBdr>
        </w:div>
        <w:div w:id="1207983530">
          <w:marLeft w:val="0"/>
          <w:marRight w:val="0"/>
          <w:marTop w:val="0"/>
          <w:marBottom w:val="0"/>
          <w:divBdr>
            <w:top w:val="none" w:sz="0" w:space="0" w:color="auto"/>
            <w:left w:val="none" w:sz="0" w:space="0" w:color="auto"/>
            <w:bottom w:val="none" w:sz="0" w:space="0" w:color="auto"/>
            <w:right w:val="none" w:sz="0" w:space="0" w:color="auto"/>
          </w:divBdr>
        </w:div>
        <w:div w:id="1610044421">
          <w:marLeft w:val="0"/>
          <w:marRight w:val="0"/>
          <w:marTop w:val="0"/>
          <w:marBottom w:val="0"/>
          <w:divBdr>
            <w:top w:val="none" w:sz="0" w:space="0" w:color="auto"/>
            <w:left w:val="none" w:sz="0" w:space="0" w:color="auto"/>
            <w:bottom w:val="none" w:sz="0" w:space="0" w:color="auto"/>
            <w:right w:val="none" w:sz="0" w:space="0" w:color="auto"/>
          </w:divBdr>
        </w:div>
      </w:divsChild>
    </w:div>
    <w:div w:id="1771198186">
      <w:bodyDiv w:val="1"/>
      <w:marLeft w:val="0"/>
      <w:marRight w:val="0"/>
      <w:marTop w:val="0"/>
      <w:marBottom w:val="0"/>
      <w:divBdr>
        <w:top w:val="none" w:sz="0" w:space="0" w:color="auto"/>
        <w:left w:val="none" w:sz="0" w:space="0" w:color="auto"/>
        <w:bottom w:val="none" w:sz="0" w:space="0" w:color="auto"/>
        <w:right w:val="none" w:sz="0" w:space="0" w:color="auto"/>
      </w:divBdr>
    </w:div>
    <w:div w:id="1806970996">
      <w:bodyDiv w:val="1"/>
      <w:marLeft w:val="0"/>
      <w:marRight w:val="0"/>
      <w:marTop w:val="0"/>
      <w:marBottom w:val="0"/>
      <w:divBdr>
        <w:top w:val="none" w:sz="0" w:space="0" w:color="auto"/>
        <w:left w:val="none" w:sz="0" w:space="0" w:color="auto"/>
        <w:bottom w:val="none" w:sz="0" w:space="0" w:color="auto"/>
        <w:right w:val="none" w:sz="0" w:space="0" w:color="auto"/>
      </w:divBdr>
      <w:divsChild>
        <w:div w:id="327365221">
          <w:marLeft w:val="0"/>
          <w:marRight w:val="0"/>
          <w:marTop w:val="115"/>
          <w:marBottom w:val="115"/>
          <w:divBdr>
            <w:top w:val="none" w:sz="0" w:space="0" w:color="auto"/>
            <w:left w:val="none" w:sz="0" w:space="0" w:color="auto"/>
            <w:bottom w:val="none" w:sz="0" w:space="0" w:color="auto"/>
            <w:right w:val="none" w:sz="0" w:space="0" w:color="auto"/>
          </w:divBdr>
          <w:divsChild>
            <w:div w:id="779837596">
              <w:marLeft w:val="0"/>
              <w:marRight w:val="0"/>
              <w:marTop w:val="0"/>
              <w:marBottom w:val="0"/>
              <w:divBdr>
                <w:top w:val="none" w:sz="0" w:space="0" w:color="auto"/>
                <w:left w:val="none" w:sz="0" w:space="0" w:color="auto"/>
                <w:bottom w:val="none" w:sz="0" w:space="0" w:color="auto"/>
                <w:right w:val="none" w:sz="0" w:space="0" w:color="auto"/>
              </w:divBdr>
              <w:divsChild>
                <w:div w:id="1532574928">
                  <w:marLeft w:val="0"/>
                  <w:marRight w:val="0"/>
                  <w:marTop w:val="0"/>
                  <w:marBottom w:val="0"/>
                  <w:divBdr>
                    <w:top w:val="none" w:sz="0" w:space="0" w:color="auto"/>
                    <w:left w:val="none" w:sz="0" w:space="0" w:color="auto"/>
                    <w:bottom w:val="none" w:sz="0" w:space="0" w:color="auto"/>
                    <w:right w:val="none" w:sz="0" w:space="0" w:color="auto"/>
                  </w:divBdr>
                  <w:divsChild>
                    <w:div w:id="1471288012">
                      <w:marLeft w:val="0"/>
                      <w:marRight w:val="0"/>
                      <w:marTop w:val="0"/>
                      <w:marBottom w:val="0"/>
                      <w:divBdr>
                        <w:top w:val="none" w:sz="0" w:space="0" w:color="auto"/>
                        <w:left w:val="none" w:sz="0" w:space="0" w:color="auto"/>
                        <w:bottom w:val="single" w:sz="4" w:space="0" w:color="E0E1DB"/>
                        <w:right w:val="none" w:sz="0" w:space="0" w:color="auto"/>
                      </w:divBdr>
                      <w:divsChild>
                        <w:div w:id="1835562887">
                          <w:marLeft w:val="0"/>
                          <w:marRight w:val="0"/>
                          <w:marTop w:val="115"/>
                          <w:marBottom w:val="58"/>
                          <w:divBdr>
                            <w:top w:val="none" w:sz="0" w:space="0" w:color="auto"/>
                            <w:left w:val="none" w:sz="0" w:space="0" w:color="auto"/>
                            <w:bottom w:val="none" w:sz="0" w:space="0" w:color="auto"/>
                            <w:right w:val="none" w:sz="0" w:space="0" w:color="auto"/>
                          </w:divBdr>
                        </w:div>
                        <w:div w:id="1091319964">
                          <w:marLeft w:val="0"/>
                          <w:marRight w:val="0"/>
                          <w:marTop w:val="127"/>
                          <w:marBottom w:val="0"/>
                          <w:divBdr>
                            <w:top w:val="none" w:sz="0" w:space="0" w:color="auto"/>
                            <w:left w:val="none" w:sz="0" w:space="0" w:color="auto"/>
                            <w:bottom w:val="none" w:sz="0" w:space="0" w:color="auto"/>
                            <w:right w:val="none" w:sz="0" w:space="0" w:color="auto"/>
                          </w:divBdr>
                          <w:divsChild>
                            <w:div w:id="56911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94227">
                      <w:marLeft w:val="0"/>
                      <w:marRight w:val="0"/>
                      <w:marTop w:val="58"/>
                      <w:marBottom w:val="0"/>
                      <w:divBdr>
                        <w:top w:val="none" w:sz="0" w:space="0" w:color="auto"/>
                        <w:left w:val="none" w:sz="0" w:space="0" w:color="auto"/>
                        <w:bottom w:val="none" w:sz="0" w:space="0" w:color="auto"/>
                        <w:right w:val="none" w:sz="0" w:space="0" w:color="auto"/>
                      </w:divBdr>
                      <w:divsChild>
                        <w:div w:id="836846642">
                          <w:marLeft w:val="0"/>
                          <w:marRight w:val="0"/>
                          <w:marTop w:val="0"/>
                          <w:marBottom w:val="0"/>
                          <w:divBdr>
                            <w:top w:val="none" w:sz="0" w:space="0" w:color="auto"/>
                            <w:left w:val="none" w:sz="0" w:space="0" w:color="auto"/>
                            <w:bottom w:val="none" w:sz="0" w:space="0" w:color="auto"/>
                            <w:right w:val="none" w:sz="0" w:space="0" w:color="auto"/>
                          </w:divBdr>
                        </w:div>
                        <w:div w:id="1308633026">
                          <w:marLeft w:val="115"/>
                          <w:marRight w:val="0"/>
                          <w:marTop w:val="0"/>
                          <w:marBottom w:val="0"/>
                          <w:divBdr>
                            <w:top w:val="none" w:sz="0" w:space="0" w:color="auto"/>
                            <w:left w:val="none" w:sz="0" w:space="0" w:color="auto"/>
                            <w:bottom w:val="none" w:sz="0" w:space="0" w:color="auto"/>
                            <w:right w:val="none" w:sz="0" w:space="0" w:color="auto"/>
                          </w:divBdr>
                        </w:div>
                        <w:div w:id="1148322864">
                          <w:marLeft w:val="115"/>
                          <w:marRight w:val="0"/>
                          <w:marTop w:val="0"/>
                          <w:marBottom w:val="0"/>
                          <w:divBdr>
                            <w:top w:val="none" w:sz="0" w:space="0" w:color="auto"/>
                            <w:left w:val="none" w:sz="0" w:space="0" w:color="auto"/>
                            <w:bottom w:val="none" w:sz="0" w:space="0" w:color="auto"/>
                            <w:right w:val="none" w:sz="0" w:space="0" w:color="auto"/>
                          </w:divBdr>
                        </w:div>
                        <w:div w:id="2129229099">
                          <w:marLeft w:val="0"/>
                          <w:marRight w:val="0"/>
                          <w:marTop w:val="0"/>
                          <w:marBottom w:val="0"/>
                          <w:divBdr>
                            <w:top w:val="none" w:sz="0" w:space="0" w:color="auto"/>
                            <w:left w:val="none" w:sz="0" w:space="0" w:color="auto"/>
                            <w:bottom w:val="none" w:sz="0" w:space="0" w:color="auto"/>
                            <w:right w:val="none" w:sz="0" w:space="0" w:color="auto"/>
                          </w:divBdr>
                          <w:divsChild>
                            <w:div w:id="777875610">
                              <w:marLeft w:val="115"/>
                              <w:marRight w:val="0"/>
                              <w:marTop w:val="0"/>
                              <w:marBottom w:val="0"/>
                              <w:divBdr>
                                <w:top w:val="none" w:sz="0" w:space="0" w:color="auto"/>
                                <w:left w:val="none" w:sz="0" w:space="0" w:color="auto"/>
                                <w:bottom w:val="none" w:sz="0" w:space="0" w:color="auto"/>
                                <w:right w:val="none" w:sz="0" w:space="0" w:color="auto"/>
                              </w:divBdr>
                            </w:div>
                          </w:divsChild>
                        </w:div>
                        <w:div w:id="786318535">
                          <w:marLeft w:val="0"/>
                          <w:marRight w:val="115"/>
                          <w:marTop w:val="0"/>
                          <w:marBottom w:val="0"/>
                          <w:divBdr>
                            <w:top w:val="none" w:sz="0" w:space="0" w:color="auto"/>
                            <w:left w:val="none" w:sz="0" w:space="0" w:color="auto"/>
                            <w:bottom w:val="none" w:sz="0" w:space="0" w:color="auto"/>
                            <w:right w:val="none" w:sz="0" w:space="0" w:color="auto"/>
                          </w:divBdr>
                        </w:div>
                      </w:divsChild>
                    </w:div>
                  </w:divsChild>
                </w:div>
                <w:div w:id="1253202848">
                  <w:marLeft w:val="0"/>
                  <w:marRight w:val="0"/>
                  <w:marTop w:val="230"/>
                  <w:marBottom w:val="0"/>
                  <w:divBdr>
                    <w:top w:val="none" w:sz="0" w:space="0" w:color="auto"/>
                    <w:left w:val="none" w:sz="0" w:space="0" w:color="auto"/>
                    <w:bottom w:val="none" w:sz="0" w:space="0" w:color="auto"/>
                    <w:right w:val="none" w:sz="0" w:space="0" w:color="auto"/>
                  </w:divBdr>
                  <w:divsChild>
                    <w:div w:id="513492291">
                      <w:marLeft w:val="0"/>
                      <w:marRight w:val="0"/>
                      <w:marTop w:val="0"/>
                      <w:marBottom w:val="0"/>
                      <w:divBdr>
                        <w:top w:val="none" w:sz="0" w:space="0" w:color="auto"/>
                        <w:left w:val="none" w:sz="0" w:space="0" w:color="auto"/>
                        <w:bottom w:val="none" w:sz="0" w:space="0" w:color="auto"/>
                        <w:right w:val="none" w:sz="0" w:space="0" w:color="auto"/>
                      </w:divBdr>
                      <w:divsChild>
                        <w:div w:id="3513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163542">
              <w:marLeft w:val="0"/>
              <w:marRight w:val="0"/>
              <w:marTop w:val="115"/>
              <w:marBottom w:val="58"/>
              <w:divBdr>
                <w:top w:val="single" w:sz="4" w:space="6" w:color="DDDDDD"/>
                <w:left w:val="none" w:sz="0" w:space="0" w:color="auto"/>
                <w:bottom w:val="none" w:sz="0" w:space="0" w:color="auto"/>
                <w:right w:val="none" w:sz="0" w:space="0" w:color="auto"/>
              </w:divBdr>
            </w:div>
          </w:divsChild>
        </w:div>
        <w:div w:id="1501583815">
          <w:marLeft w:val="0"/>
          <w:marRight w:val="0"/>
          <w:marTop w:val="120"/>
          <w:marBottom w:val="0"/>
          <w:divBdr>
            <w:top w:val="single" w:sz="4" w:space="7" w:color="E0E1DB"/>
            <w:left w:val="single" w:sz="4" w:space="7" w:color="E0E1DB"/>
            <w:bottom w:val="single" w:sz="4" w:space="7" w:color="E0E1DB"/>
            <w:right w:val="single" w:sz="4" w:space="7" w:color="E0E1DB"/>
          </w:divBdr>
          <w:divsChild>
            <w:div w:id="1643844468">
              <w:marLeft w:val="0"/>
              <w:marRight w:val="0"/>
              <w:marTop w:val="0"/>
              <w:marBottom w:val="0"/>
              <w:divBdr>
                <w:top w:val="none" w:sz="0" w:space="0" w:color="auto"/>
                <w:left w:val="none" w:sz="0" w:space="0" w:color="auto"/>
                <w:bottom w:val="none" w:sz="0" w:space="0" w:color="auto"/>
                <w:right w:val="none" w:sz="0" w:space="0" w:color="auto"/>
              </w:divBdr>
            </w:div>
          </w:divsChild>
        </w:div>
        <w:div w:id="784226773">
          <w:marLeft w:val="0"/>
          <w:marRight w:val="0"/>
          <w:marTop w:val="120"/>
          <w:marBottom w:val="0"/>
          <w:divBdr>
            <w:top w:val="single" w:sz="4" w:space="6" w:color="E0E1DB"/>
            <w:left w:val="single" w:sz="4" w:space="6" w:color="E0E1DB"/>
            <w:bottom w:val="single" w:sz="4" w:space="6" w:color="E0E1DB"/>
            <w:right w:val="single" w:sz="4" w:space="6" w:color="E0E1DB"/>
          </w:divBdr>
          <w:divsChild>
            <w:div w:id="430783580">
              <w:marLeft w:val="0"/>
              <w:marRight w:val="0"/>
              <w:marTop w:val="0"/>
              <w:marBottom w:val="0"/>
              <w:divBdr>
                <w:top w:val="none" w:sz="0" w:space="0" w:color="auto"/>
                <w:left w:val="none" w:sz="0" w:space="0" w:color="auto"/>
                <w:bottom w:val="dotted" w:sz="4" w:space="7" w:color="EEEEEE"/>
                <w:right w:val="none" w:sz="0" w:space="0" w:color="auto"/>
              </w:divBdr>
              <w:divsChild>
                <w:div w:id="1352681683">
                  <w:marLeft w:val="48"/>
                  <w:marRight w:val="0"/>
                  <w:marTop w:val="0"/>
                  <w:marBottom w:val="0"/>
                  <w:divBdr>
                    <w:top w:val="none" w:sz="0" w:space="0" w:color="auto"/>
                    <w:left w:val="none" w:sz="0" w:space="0" w:color="auto"/>
                    <w:bottom w:val="none" w:sz="0" w:space="0" w:color="auto"/>
                    <w:right w:val="none" w:sz="0" w:space="0" w:color="auto"/>
                  </w:divBdr>
                </w:div>
                <w:div w:id="1571622576">
                  <w:marLeft w:val="0"/>
                  <w:marRight w:val="0"/>
                  <w:marTop w:val="72"/>
                  <w:marBottom w:val="120"/>
                  <w:divBdr>
                    <w:top w:val="none" w:sz="0" w:space="0" w:color="auto"/>
                    <w:left w:val="none" w:sz="0" w:space="0" w:color="auto"/>
                    <w:bottom w:val="none" w:sz="0" w:space="0" w:color="auto"/>
                    <w:right w:val="none" w:sz="0" w:space="0" w:color="auto"/>
                  </w:divBdr>
                </w:div>
                <w:div w:id="1923486405">
                  <w:marLeft w:val="0"/>
                  <w:marRight w:val="72"/>
                  <w:marTop w:val="0"/>
                  <w:marBottom w:val="120"/>
                  <w:divBdr>
                    <w:top w:val="none" w:sz="0" w:space="0" w:color="auto"/>
                    <w:left w:val="none" w:sz="0" w:space="0" w:color="auto"/>
                    <w:bottom w:val="none" w:sz="0" w:space="0" w:color="auto"/>
                    <w:right w:val="none" w:sz="0" w:space="0" w:color="auto"/>
                  </w:divBdr>
                </w:div>
                <w:div w:id="201597691">
                  <w:marLeft w:val="0"/>
                  <w:marRight w:val="0"/>
                  <w:marTop w:val="0"/>
                  <w:marBottom w:val="0"/>
                  <w:divBdr>
                    <w:top w:val="none" w:sz="0" w:space="0" w:color="auto"/>
                    <w:left w:val="none" w:sz="0" w:space="0" w:color="auto"/>
                    <w:bottom w:val="none" w:sz="0" w:space="0" w:color="auto"/>
                    <w:right w:val="none" w:sz="0" w:space="0" w:color="auto"/>
                  </w:divBdr>
                  <w:divsChild>
                    <w:div w:id="71516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061">
              <w:marLeft w:val="0"/>
              <w:marRight w:val="0"/>
              <w:marTop w:val="0"/>
              <w:marBottom w:val="0"/>
              <w:divBdr>
                <w:top w:val="none" w:sz="0" w:space="0" w:color="auto"/>
                <w:left w:val="none" w:sz="0" w:space="0" w:color="auto"/>
                <w:bottom w:val="dotted" w:sz="4" w:space="7" w:color="EEEEEE"/>
                <w:right w:val="none" w:sz="0" w:space="0" w:color="auto"/>
              </w:divBdr>
              <w:divsChild>
                <w:div w:id="1007100091">
                  <w:marLeft w:val="48"/>
                  <w:marRight w:val="0"/>
                  <w:marTop w:val="0"/>
                  <w:marBottom w:val="0"/>
                  <w:divBdr>
                    <w:top w:val="none" w:sz="0" w:space="0" w:color="auto"/>
                    <w:left w:val="none" w:sz="0" w:space="0" w:color="auto"/>
                    <w:bottom w:val="none" w:sz="0" w:space="0" w:color="auto"/>
                    <w:right w:val="none" w:sz="0" w:space="0" w:color="auto"/>
                  </w:divBdr>
                </w:div>
                <w:div w:id="1066414358">
                  <w:marLeft w:val="0"/>
                  <w:marRight w:val="0"/>
                  <w:marTop w:val="72"/>
                  <w:marBottom w:val="120"/>
                  <w:divBdr>
                    <w:top w:val="none" w:sz="0" w:space="0" w:color="auto"/>
                    <w:left w:val="none" w:sz="0" w:space="0" w:color="auto"/>
                    <w:bottom w:val="none" w:sz="0" w:space="0" w:color="auto"/>
                    <w:right w:val="none" w:sz="0" w:space="0" w:color="auto"/>
                  </w:divBdr>
                </w:div>
                <w:div w:id="1183742620">
                  <w:marLeft w:val="0"/>
                  <w:marRight w:val="72"/>
                  <w:marTop w:val="0"/>
                  <w:marBottom w:val="120"/>
                  <w:divBdr>
                    <w:top w:val="none" w:sz="0" w:space="0" w:color="auto"/>
                    <w:left w:val="none" w:sz="0" w:space="0" w:color="auto"/>
                    <w:bottom w:val="none" w:sz="0" w:space="0" w:color="auto"/>
                    <w:right w:val="none" w:sz="0" w:space="0" w:color="auto"/>
                  </w:divBdr>
                  <w:divsChild>
                    <w:div w:id="948975011">
                      <w:marLeft w:val="0"/>
                      <w:marRight w:val="0"/>
                      <w:marTop w:val="0"/>
                      <w:marBottom w:val="0"/>
                      <w:divBdr>
                        <w:top w:val="none" w:sz="0" w:space="0" w:color="auto"/>
                        <w:left w:val="none" w:sz="0" w:space="0" w:color="auto"/>
                        <w:bottom w:val="none" w:sz="0" w:space="0" w:color="auto"/>
                        <w:right w:val="none" w:sz="0" w:space="0" w:color="auto"/>
                      </w:divBdr>
                    </w:div>
                  </w:divsChild>
                </w:div>
                <w:div w:id="334457076">
                  <w:marLeft w:val="0"/>
                  <w:marRight w:val="0"/>
                  <w:marTop w:val="0"/>
                  <w:marBottom w:val="0"/>
                  <w:divBdr>
                    <w:top w:val="none" w:sz="0" w:space="0" w:color="auto"/>
                    <w:left w:val="none" w:sz="0" w:space="0" w:color="auto"/>
                    <w:bottom w:val="none" w:sz="0" w:space="0" w:color="auto"/>
                    <w:right w:val="none" w:sz="0" w:space="0" w:color="auto"/>
                  </w:divBdr>
                  <w:divsChild>
                    <w:div w:id="17481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4537">
              <w:marLeft w:val="0"/>
              <w:marRight w:val="0"/>
              <w:marTop w:val="0"/>
              <w:marBottom w:val="0"/>
              <w:divBdr>
                <w:top w:val="none" w:sz="0" w:space="0" w:color="auto"/>
                <w:left w:val="none" w:sz="0" w:space="0" w:color="auto"/>
                <w:bottom w:val="dotted" w:sz="4" w:space="7" w:color="EEEEEE"/>
                <w:right w:val="none" w:sz="0" w:space="0" w:color="auto"/>
              </w:divBdr>
              <w:divsChild>
                <w:div w:id="1584216308">
                  <w:marLeft w:val="48"/>
                  <w:marRight w:val="0"/>
                  <w:marTop w:val="0"/>
                  <w:marBottom w:val="0"/>
                  <w:divBdr>
                    <w:top w:val="none" w:sz="0" w:space="0" w:color="auto"/>
                    <w:left w:val="none" w:sz="0" w:space="0" w:color="auto"/>
                    <w:bottom w:val="none" w:sz="0" w:space="0" w:color="auto"/>
                    <w:right w:val="none" w:sz="0" w:space="0" w:color="auto"/>
                  </w:divBdr>
                </w:div>
                <w:div w:id="164252841">
                  <w:marLeft w:val="0"/>
                  <w:marRight w:val="0"/>
                  <w:marTop w:val="72"/>
                  <w:marBottom w:val="120"/>
                  <w:divBdr>
                    <w:top w:val="none" w:sz="0" w:space="0" w:color="auto"/>
                    <w:left w:val="none" w:sz="0" w:space="0" w:color="auto"/>
                    <w:bottom w:val="none" w:sz="0" w:space="0" w:color="auto"/>
                    <w:right w:val="none" w:sz="0" w:space="0" w:color="auto"/>
                  </w:divBdr>
                </w:div>
                <w:div w:id="68694775">
                  <w:marLeft w:val="0"/>
                  <w:marRight w:val="72"/>
                  <w:marTop w:val="0"/>
                  <w:marBottom w:val="120"/>
                  <w:divBdr>
                    <w:top w:val="none" w:sz="0" w:space="0" w:color="auto"/>
                    <w:left w:val="none" w:sz="0" w:space="0" w:color="auto"/>
                    <w:bottom w:val="none" w:sz="0" w:space="0" w:color="auto"/>
                    <w:right w:val="none" w:sz="0" w:space="0" w:color="auto"/>
                  </w:divBdr>
                  <w:divsChild>
                    <w:div w:id="219899521">
                      <w:marLeft w:val="0"/>
                      <w:marRight w:val="0"/>
                      <w:marTop w:val="0"/>
                      <w:marBottom w:val="0"/>
                      <w:divBdr>
                        <w:top w:val="none" w:sz="0" w:space="0" w:color="auto"/>
                        <w:left w:val="none" w:sz="0" w:space="0" w:color="auto"/>
                        <w:bottom w:val="none" w:sz="0" w:space="0" w:color="auto"/>
                        <w:right w:val="none" w:sz="0" w:space="0" w:color="auto"/>
                      </w:divBdr>
                    </w:div>
                  </w:divsChild>
                </w:div>
                <w:div w:id="1236624647">
                  <w:marLeft w:val="0"/>
                  <w:marRight w:val="0"/>
                  <w:marTop w:val="0"/>
                  <w:marBottom w:val="0"/>
                  <w:divBdr>
                    <w:top w:val="none" w:sz="0" w:space="0" w:color="auto"/>
                    <w:left w:val="none" w:sz="0" w:space="0" w:color="auto"/>
                    <w:bottom w:val="none" w:sz="0" w:space="0" w:color="auto"/>
                    <w:right w:val="none" w:sz="0" w:space="0" w:color="auto"/>
                  </w:divBdr>
                  <w:divsChild>
                    <w:div w:id="95368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5458">
              <w:marLeft w:val="0"/>
              <w:marRight w:val="0"/>
              <w:marTop w:val="0"/>
              <w:marBottom w:val="0"/>
              <w:divBdr>
                <w:top w:val="none" w:sz="0" w:space="0" w:color="auto"/>
                <w:left w:val="none" w:sz="0" w:space="0" w:color="auto"/>
                <w:bottom w:val="dotted" w:sz="4" w:space="7" w:color="EEEEEE"/>
                <w:right w:val="none" w:sz="0" w:space="0" w:color="auto"/>
              </w:divBdr>
              <w:divsChild>
                <w:div w:id="837235318">
                  <w:marLeft w:val="48"/>
                  <w:marRight w:val="0"/>
                  <w:marTop w:val="0"/>
                  <w:marBottom w:val="0"/>
                  <w:divBdr>
                    <w:top w:val="none" w:sz="0" w:space="0" w:color="auto"/>
                    <w:left w:val="none" w:sz="0" w:space="0" w:color="auto"/>
                    <w:bottom w:val="none" w:sz="0" w:space="0" w:color="auto"/>
                    <w:right w:val="none" w:sz="0" w:space="0" w:color="auto"/>
                  </w:divBdr>
                </w:div>
                <w:div w:id="1654720400">
                  <w:marLeft w:val="0"/>
                  <w:marRight w:val="0"/>
                  <w:marTop w:val="72"/>
                  <w:marBottom w:val="120"/>
                  <w:divBdr>
                    <w:top w:val="none" w:sz="0" w:space="0" w:color="auto"/>
                    <w:left w:val="none" w:sz="0" w:space="0" w:color="auto"/>
                    <w:bottom w:val="none" w:sz="0" w:space="0" w:color="auto"/>
                    <w:right w:val="none" w:sz="0" w:space="0" w:color="auto"/>
                  </w:divBdr>
                </w:div>
                <w:div w:id="1857385583">
                  <w:marLeft w:val="0"/>
                  <w:marRight w:val="72"/>
                  <w:marTop w:val="0"/>
                  <w:marBottom w:val="120"/>
                  <w:divBdr>
                    <w:top w:val="none" w:sz="0" w:space="0" w:color="auto"/>
                    <w:left w:val="none" w:sz="0" w:space="0" w:color="auto"/>
                    <w:bottom w:val="none" w:sz="0" w:space="0" w:color="auto"/>
                    <w:right w:val="none" w:sz="0" w:space="0" w:color="auto"/>
                  </w:divBdr>
                  <w:divsChild>
                    <w:div w:id="491720901">
                      <w:marLeft w:val="0"/>
                      <w:marRight w:val="0"/>
                      <w:marTop w:val="0"/>
                      <w:marBottom w:val="0"/>
                      <w:divBdr>
                        <w:top w:val="none" w:sz="0" w:space="0" w:color="auto"/>
                        <w:left w:val="none" w:sz="0" w:space="0" w:color="auto"/>
                        <w:bottom w:val="none" w:sz="0" w:space="0" w:color="auto"/>
                        <w:right w:val="none" w:sz="0" w:space="0" w:color="auto"/>
                      </w:divBdr>
                    </w:div>
                  </w:divsChild>
                </w:div>
                <w:div w:id="703289214">
                  <w:marLeft w:val="0"/>
                  <w:marRight w:val="0"/>
                  <w:marTop w:val="0"/>
                  <w:marBottom w:val="0"/>
                  <w:divBdr>
                    <w:top w:val="none" w:sz="0" w:space="0" w:color="auto"/>
                    <w:left w:val="none" w:sz="0" w:space="0" w:color="auto"/>
                    <w:bottom w:val="none" w:sz="0" w:space="0" w:color="auto"/>
                    <w:right w:val="none" w:sz="0" w:space="0" w:color="auto"/>
                  </w:divBdr>
                  <w:divsChild>
                    <w:div w:id="208853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8494">
              <w:marLeft w:val="0"/>
              <w:marRight w:val="0"/>
              <w:marTop w:val="0"/>
              <w:marBottom w:val="0"/>
              <w:divBdr>
                <w:top w:val="none" w:sz="0" w:space="0" w:color="auto"/>
                <w:left w:val="none" w:sz="0" w:space="0" w:color="auto"/>
                <w:bottom w:val="dotted" w:sz="4" w:space="7" w:color="EEEEEE"/>
                <w:right w:val="none" w:sz="0" w:space="0" w:color="auto"/>
              </w:divBdr>
              <w:divsChild>
                <w:div w:id="762140825">
                  <w:marLeft w:val="48"/>
                  <w:marRight w:val="0"/>
                  <w:marTop w:val="0"/>
                  <w:marBottom w:val="0"/>
                  <w:divBdr>
                    <w:top w:val="none" w:sz="0" w:space="0" w:color="auto"/>
                    <w:left w:val="none" w:sz="0" w:space="0" w:color="auto"/>
                    <w:bottom w:val="none" w:sz="0" w:space="0" w:color="auto"/>
                    <w:right w:val="none" w:sz="0" w:space="0" w:color="auto"/>
                  </w:divBdr>
                </w:div>
                <w:div w:id="2125490659">
                  <w:marLeft w:val="0"/>
                  <w:marRight w:val="0"/>
                  <w:marTop w:val="72"/>
                  <w:marBottom w:val="120"/>
                  <w:divBdr>
                    <w:top w:val="none" w:sz="0" w:space="0" w:color="auto"/>
                    <w:left w:val="none" w:sz="0" w:space="0" w:color="auto"/>
                    <w:bottom w:val="none" w:sz="0" w:space="0" w:color="auto"/>
                    <w:right w:val="none" w:sz="0" w:space="0" w:color="auto"/>
                  </w:divBdr>
                </w:div>
                <w:div w:id="235743962">
                  <w:marLeft w:val="0"/>
                  <w:marRight w:val="72"/>
                  <w:marTop w:val="0"/>
                  <w:marBottom w:val="120"/>
                  <w:divBdr>
                    <w:top w:val="none" w:sz="0" w:space="0" w:color="auto"/>
                    <w:left w:val="none" w:sz="0" w:space="0" w:color="auto"/>
                    <w:bottom w:val="none" w:sz="0" w:space="0" w:color="auto"/>
                    <w:right w:val="none" w:sz="0" w:space="0" w:color="auto"/>
                  </w:divBdr>
                  <w:divsChild>
                    <w:div w:id="1595740975">
                      <w:marLeft w:val="0"/>
                      <w:marRight w:val="0"/>
                      <w:marTop w:val="0"/>
                      <w:marBottom w:val="0"/>
                      <w:divBdr>
                        <w:top w:val="none" w:sz="0" w:space="0" w:color="auto"/>
                        <w:left w:val="none" w:sz="0" w:space="0" w:color="auto"/>
                        <w:bottom w:val="none" w:sz="0" w:space="0" w:color="auto"/>
                        <w:right w:val="none" w:sz="0" w:space="0" w:color="auto"/>
                      </w:divBdr>
                    </w:div>
                  </w:divsChild>
                </w:div>
                <w:div w:id="1733961061">
                  <w:marLeft w:val="0"/>
                  <w:marRight w:val="0"/>
                  <w:marTop w:val="0"/>
                  <w:marBottom w:val="0"/>
                  <w:divBdr>
                    <w:top w:val="none" w:sz="0" w:space="0" w:color="auto"/>
                    <w:left w:val="none" w:sz="0" w:space="0" w:color="auto"/>
                    <w:bottom w:val="none" w:sz="0" w:space="0" w:color="auto"/>
                    <w:right w:val="none" w:sz="0" w:space="0" w:color="auto"/>
                  </w:divBdr>
                  <w:divsChild>
                    <w:div w:id="1277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670648">
      <w:bodyDiv w:val="1"/>
      <w:marLeft w:val="0"/>
      <w:marRight w:val="0"/>
      <w:marTop w:val="0"/>
      <w:marBottom w:val="0"/>
      <w:divBdr>
        <w:top w:val="none" w:sz="0" w:space="0" w:color="auto"/>
        <w:left w:val="none" w:sz="0" w:space="0" w:color="auto"/>
        <w:bottom w:val="none" w:sz="0" w:space="0" w:color="auto"/>
        <w:right w:val="none" w:sz="0" w:space="0" w:color="auto"/>
      </w:divBdr>
      <w:divsChild>
        <w:div w:id="1301963259">
          <w:marLeft w:val="0"/>
          <w:marRight w:val="0"/>
          <w:marTop w:val="0"/>
          <w:marBottom w:val="0"/>
          <w:divBdr>
            <w:top w:val="none" w:sz="0" w:space="0" w:color="auto"/>
            <w:left w:val="none" w:sz="0" w:space="0" w:color="auto"/>
            <w:bottom w:val="none" w:sz="0" w:space="0" w:color="auto"/>
            <w:right w:val="none" w:sz="0" w:space="0" w:color="auto"/>
          </w:divBdr>
          <w:divsChild>
            <w:div w:id="91970875">
              <w:marLeft w:val="0"/>
              <w:marRight w:val="0"/>
              <w:marTop w:val="68"/>
              <w:marBottom w:val="0"/>
              <w:divBdr>
                <w:top w:val="none" w:sz="0" w:space="0" w:color="auto"/>
                <w:left w:val="none" w:sz="0" w:space="0" w:color="auto"/>
                <w:bottom w:val="none" w:sz="0" w:space="0" w:color="auto"/>
                <w:right w:val="none" w:sz="0" w:space="0" w:color="auto"/>
              </w:divBdr>
            </w:div>
          </w:divsChild>
        </w:div>
        <w:div w:id="1897275250">
          <w:marLeft w:val="0"/>
          <w:marRight w:val="0"/>
          <w:marTop w:val="340"/>
          <w:marBottom w:val="0"/>
          <w:divBdr>
            <w:top w:val="none" w:sz="0" w:space="0" w:color="auto"/>
            <w:left w:val="none" w:sz="0" w:space="0" w:color="auto"/>
            <w:bottom w:val="none" w:sz="0" w:space="0" w:color="auto"/>
            <w:right w:val="none" w:sz="0" w:space="0" w:color="auto"/>
          </w:divBdr>
          <w:divsChild>
            <w:div w:id="197664301">
              <w:marLeft w:val="0"/>
              <w:marRight w:val="0"/>
              <w:marTop w:val="0"/>
              <w:marBottom w:val="136"/>
              <w:divBdr>
                <w:top w:val="none" w:sz="0" w:space="0" w:color="auto"/>
                <w:left w:val="none" w:sz="0" w:space="0" w:color="auto"/>
                <w:bottom w:val="none" w:sz="0" w:space="0" w:color="auto"/>
                <w:right w:val="none" w:sz="0" w:space="0" w:color="auto"/>
              </w:divBdr>
            </w:div>
            <w:div w:id="1161386838">
              <w:marLeft w:val="0"/>
              <w:marRight w:val="0"/>
              <w:marTop w:val="0"/>
              <w:marBottom w:val="136"/>
              <w:divBdr>
                <w:top w:val="none" w:sz="0" w:space="0" w:color="auto"/>
                <w:left w:val="none" w:sz="0" w:space="0" w:color="auto"/>
                <w:bottom w:val="none" w:sz="0" w:space="0" w:color="auto"/>
                <w:right w:val="none" w:sz="0" w:space="0" w:color="auto"/>
              </w:divBdr>
            </w:div>
            <w:div w:id="67388105">
              <w:marLeft w:val="0"/>
              <w:marRight w:val="0"/>
              <w:marTop w:val="0"/>
              <w:marBottom w:val="136"/>
              <w:divBdr>
                <w:top w:val="none" w:sz="0" w:space="0" w:color="auto"/>
                <w:left w:val="none" w:sz="0" w:space="0" w:color="auto"/>
                <w:bottom w:val="none" w:sz="0" w:space="0" w:color="auto"/>
                <w:right w:val="none" w:sz="0" w:space="0" w:color="auto"/>
              </w:divBdr>
            </w:div>
            <w:div w:id="660809724">
              <w:marLeft w:val="0"/>
              <w:marRight w:val="0"/>
              <w:marTop w:val="0"/>
              <w:marBottom w:val="0"/>
              <w:divBdr>
                <w:top w:val="none" w:sz="0" w:space="0" w:color="auto"/>
                <w:left w:val="none" w:sz="0" w:space="0" w:color="auto"/>
                <w:bottom w:val="none" w:sz="0" w:space="0" w:color="auto"/>
                <w:right w:val="none" w:sz="0" w:space="0" w:color="auto"/>
              </w:divBdr>
            </w:div>
            <w:div w:id="245456256">
              <w:marLeft w:val="0"/>
              <w:marRight w:val="0"/>
              <w:marTop w:val="0"/>
              <w:marBottom w:val="0"/>
              <w:divBdr>
                <w:top w:val="none" w:sz="0" w:space="0" w:color="auto"/>
                <w:left w:val="none" w:sz="0" w:space="0" w:color="auto"/>
                <w:bottom w:val="none" w:sz="0" w:space="0" w:color="auto"/>
                <w:right w:val="none" w:sz="0" w:space="0" w:color="auto"/>
              </w:divBdr>
            </w:div>
            <w:div w:id="628320759">
              <w:marLeft w:val="0"/>
              <w:marRight w:val="0"/>
              <w:marTop w:val="0"/>
              <w:marBottom w:val="0"/>
              <w:divBdr>
                <w:top w:val="none" w:sz="0" w:space="0" w:color="auto"/>
                <w:left w:val="none" w:sz="0" w:space="0" w:color="auto"/>
                <w:bottom w:val="none" w:sz="0" w:space="0" w:color="auto"/>
                <w:right w:val="none" w:sz="0" w:space="0" w:color="auto"/>
              </w:divBdr>
            </w:div>
            <w:div w:id="1112479032">
              <w:marLeft w:val="0"/>
              <w:marRight w:val="0"/>
              <w:marTop w:val="0"/>
              <w:marBottom w:val="0"/>
              <w:divBdr>
                <w:top w:val="none" w:sz="0" w:space="0" w:color="auto"/>
                <w:left w:val="none" w:sz="0" w:space="0" w:color="auto"/>
                <w:bottom w:val="none" w:sz="0" w:space="0" w:color="auto"/>
                <w:right w:val="none" w:sz="0" w:space="0" w:color="auto"/>
              </w:divBdr>
            </w:div>
            <w:div w:id="187842444">
              <w:marLeft w:val="0"/>
              <w:marRight w:val="0"/>
              <w:marTop w:val="0"/>
              <w:marBottom w:val="0"/>
              <w:divBdr>
                <w:top w:val="none" w:sz="0" w:space="0" w:color="auto"/>
                <w:left w:val="none" w:sz="0" w:space="0" w:color="auto"/>
                <w:bottom w:val="none" w:sz="0" w:space="0" w:color="auto"/>
                <w:right w:val="none" w:sz="0" w:space="0" w:color="auto"/>
              </w:divBdr>
            </w:div>
            <w:div w:id="1751660905">
              <w:marLeft w:val="0"/>
              <w:marRight w:val="0"/>
              <w:marTop w:val="0"/>
              <w:marBottom w:val="0"/>
              <w:divBdr>
                <w:top w:val="none" w:sz="0" w:space="0" w:color="auto"/>
                <w:left w:val="none" w:sz="0" w:space="0" w:color="auto"/>
                <w:bottom w:val="none" w:sz="0" w:space="0" w:color="auto"/>
                <w:right w:val="none" w:sz="0" w:space="0" w:color="auto"/>
              </w:divBdr>
            </w:div>
            <w:div w:id="2054498954">
              <w:marLeft w:val="0"/>
              <w:marRight w:val="0"/>
              <w:marTop w:val="0"/>
              <w:marBottom w:val="0"/>
              <w:divBdr>
                <w:top w:val="none" w:sz="0" w:space="0" w:color="auto"/>
                <w:left w:val="none" w:sz="0" w:space="0" w:color="auto"/>
                <w:bottom w:val="none" w:sz="0" w:space="0" w:color="auto"/>
                <w:right w:val="none" w:sz="0" w:space="0" w:color="auto"/>
              </w:divBdr>
            </w:div>
            <w:div w:id="331643943">
              <w:marLeft w:val="0"/>
              <w:marRight w:val="0"/>
              <w:marTop w:val="0"/>
              <w:marBottom w:val="0"/>
              <w:divBdr>
                <w:top w:val="none" w:sz="0" w:space="0" w:color="auto"/>
                <w:left w:val="none" w:sz="0" w:space="0" w:color="auto"/>
                <w:bottom w:val="none" w:sz="0" w:space="0" w:color="auto"/>
                <w:right w:val="none" w:sz="0" w:space="0" w:color="auto"/>
              </w:divBdr>
            </w:div>
            <w:div w:id="238517457">
              <w:marLeft w:val="0"/>
              <w:marRight w:val="0"/>
              <w:marTop w:val="0"/>
              <w:marBottom w:val="0"/>
              <w:divBdr>
                <w:top w:val="none" w:sz="0" w:space="0" w:color="auto"/>
                <w:left w:val="none" w:sz="0" w:space="0" w:color="auto"/>
                <w:bottom w:val="none" w:sz="0" w:space="0" w:color="auto"/>
                <w:right w:val="none" w:sz="0" w:space="0" w:color="auto"/>
              </w:divBdr>
            </w:div>
            <w:div w:id="298461346">
              <w:marLeft w:val="0"/>
              <w:marRight w:val="0"/>
              <w:marTop w:val="0"/>
              <w:marBottom w:val="0"/>
              <w:divBdr>
                <w:top w:val="none" w:sz="0" w:space="0" w:color="auto"/>
                <w:left w:val="none" w:sz="0" w:space="0" w:color="auto"/>
                <w:bottom w:val="none" w:sz="0" w:space="0" w:color="auto"/>
                <w:right w:val="none" w:sz="0" w:space="0" w:color="auto"/>
              </w:divBdr>
            </w:div>
            <w:div w:id="1610620827">
              <w:marLeft w:val="0"/>
              <w:marRight w:val="0"/>
              <w:marTop w:val="0"/>
              <w:marBottom w:val="0"/>
              <w:divBdr>
                <w:top w:val="none" w:sz="0" w:space="0" w:color="auto"/>
                <w:left w:val="none" w:sz="0" w:space="0" w:color="auto"/>
                <w:bottom w:val="none" w:sz="0" w:space="0" w:color="auto"/>
                <w:right w:val="none" w:sz="0" w:space="0" w:color="auto"/>
              </w:divBdr>
            </w:div>
            <w:div w:id="403141451">
              <w:marLeft w:val="0"/>
              <w:marRight w:val="0"/>
              <w:marTop w:val="0"/>
              <w:marBottom w:val="0"/>
              <w:divBdr>
                <w:top w:val="none" w:sz="0" w:space="0" w:color="auto"/>
                <w:left w:val="none" w:sz="0" w:space="0" w:color="auto"/>
                <w:bottom w:val="none" w:sz="0" w:space="0" w:color="auto"/>
                <w:right w:val="none" w:sz="0" w:space="0" w:color="auto"/>
              </w:divBdr>
            </w:div>
            <w:div w:id="1047097623">
              <w:marLeft w:val="0"/>
              <w:marRight w:val="0"/>
              <w:marTop w:val="0"/>
              <w:marBottom w:val="0"/>
              <w:divBdr>
                <w:top w:val="none" w:sz="0" w:space="0" w:color="auto"/>
                <w:left w:val="none" w:sz="0" w:space="0" w:color="auto"/>
                <w:bottom w:val="none" w:sz="0" w:space="0" w:color="auto"/>
                <w:right w:val="none" w:sz="0" w:space="0" w:color="auto"/>
              </w:divBdr>
            </w:div>
            <w:div w:id="630090575">
              <w:marLeft w:val="0"/>
              <w:marRight w:val="0"/>
              <w:marTop w:val="0"/>
              <w:marBottom w:val="0"/>
              <w:divBdr>
                <w:top w:val="none" w:sz="0" w:space="0" w:color="auto"/>
                <w:left w:val="none" w:sz="0" w:space="0" w:color="auto"/>
                <w:bottom w:val="none" w:sz="0" w:space="0" w:color="auto"/>
                <w:right w:val="none" w:sz="0" w:space="0" w:color="auto"/>
              </w:divBdr>
            </w:div>
            <w:div w:id="1472362774">
              <w:marLeft w:val="0"/>
              <w:marRight w:val="0"/>
              <w:marTop w:val="0"/>
              <w:marBottom w:val="0"/>
              <w:divBdr>
                <w:top w:val="none" w:sz="0" w:space="0" w:color="auto"/>
                <w:left w:val="none" w:sz="0" w:space="0" w:color="auto"/>
                <w:bottom w:val="none" w:sz="0" w:space="0" w:color="auto"/>
                <w:right w:val="none" w:sz="0" w:space="0" w:color="auto"/>
              </w:divBdr>
            </w:div>
            <w:div w:id="1620187131">
              <w:marLeft w:val="0"/>
              <w:marRight w:val="0"/>
              <w:marTop w:val="0"/>
              <w:marBottom w:val="0"/>
              <w:divBdr>
                <w:top w:val="none" w:sz="0" w:space="0" w:color="auto"/>
                <w:left w:val="none" w:sz="0" w:space="0" w:color="auto"/>
                <w:bottom w:val="none" w:sz="0" w:space="0" w:color="auto"/>
                <w:right w:val="none" w:sz="0" w:space="0" w:color="auto"/>
              </w:divBdr>
            </w:div>
            <w:div w:id="396904362">
              <w:marLeft w:val="0"/>
              <w:marRight w:val="0"/>
              <w:marTop w:val="0"/>
              <w:marBottom w:val="0"/>
              <w:divBdr>
                <w:top w:val="none" w:sz="0" w:space="0" w:color="auto"/>
                <w:left w:val="none" w:sz="0" w:space="0" w:color="auto"/>
                <w:bottom w:val="none" w:sz="0" w:space="0" w:color="auto"/>
                <w:right w:val="none" w:sz="0" w:space="0" w:color="auto"/>
              </w:divBdr>
            </w:div>
            <w:div w:id="1778062644">
              <w:marLeft w:val="0"/>
              <w:marRight w:val="0"/>
              <w:marTop w:val="0"/>
              <w:marBottom w:val="0"/>
              <w:divBdr>
                <w:top w:val="none" w:sz="0" w:space="0" w:color="auto"/>
                <w:left w:val="none" w:sz="0" w:space="0" w:color="auto"/>
                <w:bottom w:val="none" w:sz="0" w:space="0" w:color="auto"/>
                <w:right w:val="none" w:sz="0" w:space="0" w:color="auto"/>
              </w:divBdr>
            </w:div>
            <w:div w:id="1927957963">
              <w:marLeft w:val="0"/>
              <w:marRight w:val="0"/>
              <w:marTop w:val="0"/>
              <w:marBottom w:val="0"/>
              <w:divBdr>
                <w:top w:val="none" w:sz="0" w:space="0" w:color="auto"/>
                <w:left w:val="none" w:sz="0" w:space="0" w:color="auto"/>
                <w:bottom w:val="none" w:sz="0" w:space="0" w:color="auto"/>
                <w:right w:val="none" w:sz="0" w:space="0" w:color="auto"/>
              </w:divBdr>
            </w:div>
            <w:div w:id="2085057019">
              <w:marLeft w:val="0"/>
              <w:marRight w:val="0"/>
              <w:marTop w:val="0"/>
              <w:marBottom w:val="0"/>
              <w:divBdr>
                <w:top w:val="none" w:sz="0" w:space="0" w:color="auto"/>
                <w:left w:val="none" w:sz="0" w:space="0" w:color="auto"/>
                <w:bottom w:val="none" w:sz="0" w:space="0" w:color="auto"/>
                <w:right w:val="none" w:sz="0" w:space="0" w:color="auto"/>
              </w:divBdr>
            </w:div>
            <w:div w:id="1305549297">
              <w:marLeft w:val="0"/>
              <w:marRight w:val="0"/>
              <w:marTop w:val="0"/>
              <w:marBottom w:val="0"/>
              <w:divBdr>
                <w:top w:val="none" w:sz="0" w:space="0" w:color="auto"/>
                <w:left w:val="none" w:sz="0" w:space="0" w:color="auto"/>
                <w:bottom w:val="none" w:sz="0" w:space="0" w:color="auto"/>
                <w:right w:val="none" w:sz="0" w:space="0" w:color="auto"/>
              </w:divBdr>
            </w:div>
            <w:div w:id="828012212">
              <w:marLeft w:val="0"/>
              <w:marRight w:val="0"/>
              <w:marTop w:val="0"/>
              <w:marBottom w:val="0"/>
              <w:divBdr>
                <w:top w:val="none" w:sz="0" w:space="0" w:color="auto"/>
                <w:left w:val="none" w:sz="0" w:space="0" w:color="auto"/>
                <w:bottom w:val="none" w:sz="0" w:space="0" w:color="auto"/>
                <w:right w:val="none" w:sz="0" w:space="0" w:color="auto"/>
              </w:divBdr>
            </w:div>
            <w:div w:id="2131052188">
              <w:marLeft w:val="0"/>
              <w:marRight w:val="0"/>
              <w:marTop w:val="0"/>
              <w:marBottom w:val="0"/>
              <w:divBdr>
                <w:top w:val="none" w:sz="0" w:space="0" w:color="auto"/>
                <w:left w:val="none" w:sz="0" w:space="0" w:color="auto"/>
                <w:bottom w:val="none" w:sz="0" w:space="0" w:color="auto"/>
                <w:right w:val="none" w:sz="0" w:space="0" w:color="auto"/>
              </w:divBdr>
            </w:div>
            <w:div w:id="2102020814">
              <w:marLeft w:val="0"/>
              <w:marRight w:val="0"/>
              <w:marTop w:val="0"/>
              <w:marBottom w:val="0"/>
              <w:divBdr>
                <w:top w:val="none" w:sz="0" w:space="0" w:color="auto"/>
                <w:left w:val="none" w:sz="0" w:space="0" w:color="auto"/>
                <w:bottom w:val="none" w:sz="0" w:space="0" w:color="auto"/>
                <w:right w:val="none" w:sz="0" w:space="0" w:color="auto"/>
              </w:divBdr>
            </w:div>
            <w:div w:id="1830242462">
              <w:marLeft w:val="0"/>
              <w:marRight w:val="0"/>
              <w:marTop w:val="0"/>
              <w:marBottom w:val="0"/>
              <w:divBdr>
                <w:top w:val="none" w:sz="0" w:space="0" w:color="auto"/>
                <w:left w:val="none" w:sz="0" w:space="0" w:color="auto"/>
                <w:bottom w:val="none" w:sz="0" w:space="0" w:color="auto"/>
                <w:right w:val="none" w:sz="0" w:space="0" w:color="auto"/>
              </w:divBdr>
            </w:div>
            <w:div w:id="1751582111">
              <w:marLeft w:val="0"/>
              <w:marRight w:val="0"/>
              <w:marTop w:val="0"/>
              <w:marBottom w:val="0"/>
              <w:divBdr>
                <w:top w:val="none" w:sz="0" w:space="0" w:color="auto"/>
                <w:left w:val="none" w:sz="0" w:space="0" w:color="auto"/>
                <w:bottom w:val="none" w:sz="0" w:space="0" w:color="auto"/>
                <w:right w:val="none" w:sz="0" w:space="0" w:color="auto"/>
              </w:divBdr>
            </w:div>
            <w:div w:id="659891872">
              <w:marLeft w:val="0"/>
              <w:marRight w:val="0"/>
              <w:marTop w:val="0"/>
              <w:marBottom w:val="0"/>
              <w:divBdr>
                <w:top w:val="none" w:sz="0" w:space="0" w:color="auto"/>
                <w:left w:val="none" w:sz="0" w:space="0" w:color="auto"/>
                <w:bottom w:val="none" w:sz="0" w:space="0" w:color="auto"/>
                <w:right w:val="none" w:sz="0" w:space="0" w:color="auto"/>
              </w:divBdr>
            </w:div>
            <w:div w:id="1708602127">
              <w:marLeft w:val="0"/>
              <w:marRight w:val="0"/>
              <w:marTop w:val="0"/>
              <w:marBottom w:val="0"/>
              <w:divBdr>
                <w:top w:val="none" w:sz="0" w:space="0" w:color="auto"/>
                <w:left w:val="none" w:sz="0" w:space="0" w:color="auto"/>
                <w:bottom w:val="none" w:sz="0" w:space="0" w:color="auto"/>
                <w:right w:val="none" w:sz="0" w:space="0" w:color="auto"/>
              </w:divBdr>
            </w:div>
            <w:div w:id="1876311015">
              <w:marLeft w:val="0"/>
              <w:marRight w:val="0"/>
              <w:marTop w:val="0"/>
              <w:marBottom w:val="0"/>
              <w:divBdr>
                <w:top w:val="none" w:sz="0" w:space="0" w:color="auto"/>
                <w:left w:val="none" w:sz="0" w:space="0" w:color="auto"/>
                <w:bottom w:val="none" w:sz="0" w:space="0" w:color="auto"/>
                <w:right w:val="none" w:sz="0" w:space="0" w:color="auto"/>
              </w:divBdr>
            </w:div>
            <w:div w:id="835073967">
              <w:marLeft w:val="0"/>
              <w:marRight w:val="0"/>
              <w:marTop w:val="0"/>
              <w:marBottom w:val="0"/>
              <w:divBdr>
                <w:top w:val="none" w:sz="0" w:space="0" w:color="auto"/>
                <w:left w:val="none" w:sz="0" w:space="0" w:color="auto"/>
                <w:bottom w:val="none" w:sz="0" w:space="0" w:color="auto"/>
                <w:right w:val="none" w:sz="0" w:space="0" w:color="auto"/>
              </w:divBdr>
            </w:div>
            <w:div w:id="1502047261">
              <w:marLeft w:val="0"/>
              <w:marRight w:val="0"/>
              <w:marTop w:val="0"/>
              <w:marBottom w:val="0"/>
              <w:divBdr>
                <w:top w:val="none" w:sz="0" w:space="0" w:color="auto"/>
                <w:left w:val="none" w:sz="0" w:space="0" w:color="auto"/>
                <w:bottom w:val="none" w:sz="0" w:space="0" w:color="auto"/>
                <w:right w:val="none" w:sz="0" w:space="0" w:color="auto"/>
              </w:divBdr>
            </w:div>
            <w:div w:id="1145438424">
              <w:marLeft w:val="0"/>
              <w:marRight w:val="0"/>
              <w:marTop w:val="0"/>
              <w:marBottom w:val="0"/>
              <w:divBdr>
                <w:top w:val="none" w:sz="0" w:space="0" w:color="auto"/>
                <w:left w:val="none" w:sz="0" w:space="0" w:color="auto"/>
                <w:bottom w:val="none" w:sz="0" w:space="0" w:color="auto"/>
                <w:right w:val="none" w:sz="0" w:space="0" w:color="auto"/>
              </w:divBdr>
            </w:div>
            <w:div w:id="1643655264">
              <w:marLeft w:val="0"/>
              <w:marRight w:val="0"/>
              <w:marTop w:val="0"/>
              <w:marBottom w:val="0"/>
              <w:divBdr>
                <w:top w:val="none" w:sz="0" w:space="0" w:color="auto"/>
                <w:left w:val="none" w:sz="0" w:space="0" w:color="auto"/>
                <w:bottom w:val="none" w:sz="0" w:space="0" w:color="auto"/>
                <w:right w:val="none" w:sz="0" w:space="0" w:color="auto"/>
              </w:divBdr>
            </w:div>
            <w:div w:id="1640648516">
              <w:marLeft w:val="0"/>
              <w:marRight w:val="0"/>
              <w:marTop w:val="0"/>
              <w:marBottom w:val="0"/>
              <w:divBdr>
                <w:top w:val="none" w:sz="0" w:space="0" w:color="auto"/>
                <w:left w:val="none" w:sz="0" w:space="0" w:color="auto"/>
                <w:bottom w:val="none" w:sz="0" w:space="0" w:color="auto"/>
                <w:right w:val="none" w:sz="0" w:space="0" w:color="auto"/>
              </w:divBdr>
            </w:div>
            <w:div w:id="1990287303">
              <w:marLeft w:val="0"/>
              <w:marRight w:val="0"/>
              <w:marTop w:val="0"/>
              <w:marBottom w:val="0"/>
              <w:divBdr>
                <w:top w:val="none" w:sz="0" w:space="0" w:color="auto"/>
                <w:left w:val="none" w:sz="0" w:space="0" w:color="auto"/>
                <w:bottom w:val="none" w:sz="0" w:space="0" w:color="auto"/>
                <w:right w:val="none" w:sz="0" w:space="0" w:color="auto"/>
              </w:divBdr>
            </w:div>
            <w:div w:id="1899589440">
              <w:marLeft w:val="0"/>
              <w:marRight w:val="0"/>
              <w:marTop w:val="0"/>
              <w:marBottom w:val="0"/>
              <w:divBdr>
                <w:top w:val="none" w:sz="0" w:space="0" w:color="auto"/>
                <w:left w:val="none" w:sz="0" w:space="0" w:color="auto"/>
                <w:bottom w:val="none" w:sz="0" w:space="0" w:color="auto"/>
                <w:right w:val="none" w:sz="0" w:space="0" w:color="auto"/>
              </w:divBdr>
            </w:div>
            <w:div w:id="437913390">
              <w:marLeft w:val="0"/>
              <w:marRight w:val="0"/>
              <w:marTop w:val="0"/>
              <w:marBottom w:val="0"/>
              <w:divBdr>
                <w:top w:val="none" w:sz="0" w:space="0" w:color="auto"/>
                <w:left w:val="none" w:sz="0" w:space="0" w:color="auto"/>
                <w:bottom w:val="none" w:sz="0" w:space="0" w:color="auto"/>
                <w:right w:val="none" w:sz="0" w:space="0" w:color="auto"/>
              </w:divBdr>
            </w:div>
            <w:div w:id="1850177520">
              <w:marLeft w:val="0"/>
              <w:marRight w:val="0"/>
              <w:marTop w:val="0"/>
              <w:marBottom w:val="0"/>
              <w:divBdr>
                <w:top w:val="none" w:sz="0" w:space="0" w:color="auto"/>
                <w:left w:val="none" w:sz="0" w:space="0" w:color="auto"/>
                <w:bottom w:val="none" w:sz="0" w:space="0" w:color="auto"/>
                <w:right w:val="none" w:sz="0" w:space="0" w:color="auto"/>
              </w:divBdr>
            </w:div>
            <w:div w:id="1409769431">
              <w:marLeft w:val="0"/>
              <w:marRight w:val="0"/>
              <w:marTop w:val="0"/>
              <w:marBottom w:val="0"/>
              <w:divBdr>
                <w:top w:val="none" w:sz="0" w:space="0" w:color="auto"/>
                <w:left w:val="none" w:sz="0" w:space="0" w:color="auto"/>
                <w:bottom w:val="none" w:sz="0" w:space="0" w:color="auto"/>
                <w:right w:val="none" w:sz="0" w:space="0" w:color="auto"/>
              </w:divBdr>
            </w:div>
            <w:div w:id="1916931067">
              <w:marLeft w:val="0"/>
              <w:marRight w:val="0"/>
              <w:marTop w:val="0"/>
              <w:marBottom w:val="0"/>
              <w:divBdr>
                <w:top w:val="none" w:sz="0" w:space="0" w:color="auto"/>
                <w:left w:val="none" w:sz="0" w:space="0" w:color="auto"/>
                <w:bottom w:val="none" w:sz="0" w:space="0" w:color="auto"/>
                <w:right w:val="none" w:sz="0" w:space="0" w:color="auto"/>
              </w:divBdr>
            </w:div>
            <w:div w:id="672489283">
              <w:marLeft w:val="0"/>
              <w:marRight w:val="0"/>
              <w:marTop w:val="0"/>
              <w:marBottom w:val="0"/>
              <w:divBdr>
                <w:top w:val="none" w:sz="0" w:space="0" w:color="auto"/>
                <w:left w:val="none" w:sz="0" w:space="0" w:color="auto"/>
                <w:bottom w:val="none" w:sz="0" w:space="0" w:color="auto"/>
                <w:right w:val="none" w:sz="0" w:space="0" w:color="auto"/>
              </w:divBdr>
            </w:div>
            <w:div w:id="1149130490">
              <w:marLeft w:val="0"/>
              <w:marRight w:val="0"/>
              <w:marTop w:val="0"/>
              <w:marBottom w:val="0"/>
              <w:divBdr>
                <w:top w:val="none" w:sz="0" w:space="0" w:color="auto"/>
                <w:left w:val="none" w:sz="0" w:space="0" w:color="auto"/>
                <w:bottom w:val="none" w:sz="0" w:space="0" w:color="auto"/>
                <w:right w:val="none" w:sz="0" w:space="0" w:color="auto"/>
              </w:divBdr>
            </w:div>
            <w:div w:id="1234437731">
              <w:marLeft w:val="0"/>
              <w:marRight w:val="0"/>
              <w:marTop w:val="0"/>
              <w:marBottom w:val="0"/>
              <w:divBdr>
                <w:top w:val="none" w:sz="0" w:space="0" w:color="auto"/>
                <w:left w:val="none" w:sz="0" w:space="0" w:color="auto"/>
                <w:bottom w:val="none" w:sz="0" w:space="0" w:color="auto"/>
                <w:right w:val="none" w:sz="0" w:space="0" w:color="auto"/>
              </w:divBdr>
            </w:div>
            <w:div w:id="2118328082">
              <w:marLeft w:val="0"/>
              <w:marRight w:val="0"/>
              <w:marTop w:val="0"/>
              <w:marBottom w:val="0"/>
              <w:divBdr>
                <w:top w:val="none" w:sz="0" w:space="0" w:color="auto"/>
                <w:left w:val="none" w:sz="0" w:space="0" w:color="auto"/>
                <w:bottom w:val="none" w:sz="0" w:space="0" w:color="auto"/>
                <w:right w:val="none" w:sz="0" w:space="0" w:color="auto"/>
              </w:divBdr>
            </w:div>
            <w:div w:id="283775324">
              <w:marLeft w:val="0"/>
              <w:marRight w:val="0"/>
              <w:marTop w:val="0"/>
              <w:marBottom w:val="0"/>
              <w:divBdr>
                <w:top w:val="none" w:sz="0" w:space="0" w:color="auto"/>
                <w:left w:val="none" w:sz="0" w:space="0" w:color="auto"/>
                <w:bottom w:val="none" w:sz="0" w:space="0" w:color="auto"/>
                <w:right w:val="none" w:sz="0" w:space="0" w:color="auto"/>
              </w:divBdr>
            </w:div>
            <w:div w:id="2052458241">
              <w:marLeft w:val="0"/>
              <w:marRight w:val="0"/>
              <w:marTop w:val="0"/>
              <w:marBottom w:val="0"/>
              <w:divBdr>
                <w:top w:val="none" w:sz="0" w:space="0" w:color="auto"/>
                <w:left w:val="none" w:sz="0" w:space="0" w:color="auto"/>
                <w:bottom w:val="none" w:sz="0" w:space="0" w:color="auto"/>
                <w:right w:val="none" w:sz="0" w:space="0" w:color="auto"/>
              </w:divBdr>
            </w:div>
            <w:div w:id="1263757014">
              <w:marLeft w:val="0"/>
              <w:marRight w:val="0"/>
              <w:marTop w:val="0"/>
              <w:marBottom w:val="0"/>
              <w:divBdr>
                <w:top w:val="none" w:sz="0" w:space="0" w:color="auto"/>
                <w:left w:val="none" w:sz="0" w:space="0" w:color="auto"/>
                <w:bottom w:val="none" w:sz="0" w:space="0" w:color="auto"/>
                <w:right w:val="none" w:sz="0" w:space="0" w:color="auto"/>
              </w:divBdr>
            </w:div>
            <w:div w:id="1229153666">
              <w:marLeft w:val="0"/>
              <w:marRight w:val="0"/>
              <w:marTop w:val="0"/>
              <w:marBottom w:val="0"/>
              <w:divBdr>
                <w:top w:val="none" w:sz="0" w:space="0" w:color="auto"/>
                <w:left w:val="none" w:sz="0" w:space="0" w:color="auto"/>
                <w:bottom w:val="none" w:sz="0" w:space="0" w:color="auto"/>
                <w:right w:val="none" w:sz="0" w:space="0" w:color="auto"/>
              </w:divBdr>
            </w:div>
            <w:div w:id="1270774851">
              <w:marLeft w:val="0"/>
              <w:marRight w:val="0"/>
              <w:marTop w:val="0"/>
              <w:marBottom w:val="0"/>
              <w:divBdr>
                <w:top w:val="none" w:sz="0" w:space="0" w:color="auto"/>
                <w:left w:val="none" w:sz="0" w:space="0" w:color="auto"/>
                <w:bottom w:val="none" w:sz="0" w:space="0" w:color="auto"/>
                <w:right w:val="none" w:sz="0" w:space="0" w:color="auto"/>
              </w:divBdr>
            </w:div>
            <w:div w:id="1438132758">
              <w:marLeft w:val="0"/>
              <w:marRight w:val="0"/>
              <w:marTop w:val="0"/>
              <w:marBottom w:val="0"/>
              <w:divBdr>
                <w:top w:val="none" w:sz="0" w:space="0" w:color="auto"/>
                <w:left w:val="none" w:sz="0" w:space="0" w:color="auto"/>
                <w:bottom w:val="none" w:sz="0" w:space="0" w:color="auto"/>
                <w:right w:val="none" w:sz="0" w:space="0" w:color="auto"/>
              </w:divBdr>
            </w:div>
            <w:div w:id="291786464">
              <w:marLeft w:val="0"/>
              <w:marRight w:val="0"/>
              <w:marTop w:val="0"/>
              <w:marBottom w:val="0"/>
              <w:divBdr>
                <w:top w:val="none" w:sz="0" w:space="0" w:color="auto"/>
                <w:left w:val="none" w:sz="0" w:space="0" w:color="auto"/>
                <w:bottom w:val="none" w:sz="0" w:space="0" w:color="auto"/>
                <w:right w:val="none" w:sz="0" w:space="0" w:color="auto"/>
              </w:divBdr>
            </w:div>
            <w:div w:id="2134932454">
              <w:marLeft w:val="0"/>
              <w:marRight w:val="0"/>
              <w:marTop w:val="0"/>
              <w:marBottom w:val="0"/>
              <w:divBdr>
                <w:top w:val="none" w:sz="0" w:space="0" w:color="auto"/>
                <w:left w:val="none" w:sz="0" w:space="0" w:color="auto"/>
                <w:bottom w:val="none" w:sz="0" w:space="0" w:color="auto"/>
                <w:right w:val="none" w:sz="0" w:space="0" w:color="auto"/>
              </w:divBdr>
            </w:div>
            <w:div w:id="157393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3196">
      <w:bodyDiv w:val="1"/>
      <w:marLeft w:val="0"/>
      <w:marRight w:val="0"/>
      <w:marTop w:val="0"/>
      <w:marBottom w:val="0"/>
      <w:divBdr>
        <w:top w:val="none" w:sz="0" w:space="0" w:color="auto"/>
        <w:left w:val="none" w:sz="0" w:space="0" w:color="auto"/>
        <w:bottom w:val="none" w:sz="0" w:space="0" w:color="auto"/>
        <w:right w:val="none" w:sz="0" w:space="0" w:color="auto"/>
      </w:divBdr>
      <w:divsChild>
        <w:div w:id="1533415655">
          <w:marLeft w:val="0"/>
          <w:marRight w:val="0"/>
          <w:marTop w:val="0"/>
          <w:marBottom w:val="0"/>
          <w:divBdr>
            <w:top w:val="none" w:sz="0" w:space="0" w:color="auto"/>
            <w:left w:val="none" w:sz="0" w:space="0" w:color="auto"/>
            <w:bottom w:val="none" w:sz="0" w:space="0" w:color="auto"/>
            <w:right w:val="none" w:sz="0" w:space="0" w:color="auto"/>
          </w:divBdr>
          <w:divsChild>
            <w:div w:id="1911650959">
              <w:marLeft w:val="0"/>
              <w:marRight w:val="0"/>
              <w:marTop w:val="68"/>
              <w:marBottom w:val="0"/>
              <w:divBdr>
                <w:top w:val="none" w:sz="0" w:space="0" w:color="auto"/>
                <w:left w:val="none" w:sz="0" w:space="0" w:color="auto"/>
                <w:bottom w:val="none" w:sz="0" w:space="0" w:color="auto"/>
                <w:right w:val="none" w:sz="0" w:space="0" w:color="auto"/>
              </w:divBdr>
            </w:div>
          </w:divsChild>
        </w:div>
        <w:div w:id="2006009373">
          <w:marLeft w:val="0"/>
          <w:marRight w:val="0"/>
          <w:marTop w:val="340"/>
          <w:marBottom w:val="0"/>
          <w:divBdr>
            <w:top w:val="none" w:sz="0" w:space="0" w:color="auto"/>
            <w:left w:val="none" w:sz="0" w:space="0" w:color="auto"/>
            <w:bottom w:val="none" w:sz="0" w:space="0" w:color="auto"/>
            <w:right w:val="none" w:sz="0" w:space="0" w:color="auto"/>
          </w:divBdr>
          <w:divsChild>
            <w:div w:id="707339755">
              <w:marLeft w:val="960"/>
              <w:marRight w:val="0"/>
              <w:marTop w:val="0"/>
              <w:marBottom w:val="0"/>
              <w:divBdr>
                <w:top w:val="none" w:sz="0" w:space="0" w:color="auto"/>
                <w:left w:val="none" w:sz="0" w:space="0" w:color="auto"/>
                <w:bottom w:val="none" w:sz="0" w:space="0" w:color="auto"/>
                <w:right w:val="none" w:sz="0" w:space="0" w:color="auto"/>
              </w:divBdr>
              <w:divsChild>
                <w:div w:id="1796604435">
                  <w:marLeft w:val="0"/>
                  <w:marRight w:val="0"/>
                  <w:marTop w:val="0"/>
                  <w:marBottom w:val="136"/>
                  <w:divBdr>
                    <w:top w:val="none" w:sz="0" w:space="0" w:color="auto"/>
                    <w:left w:val="none" w:sz="0" w:space="0" w:color="auto"/>
                    <w:bottom w:val="none" w:sz="0" w:space="0" w:color="auto"/>
                    <w:right w:val="none" w:sz="0" w:space="0" w:color="auto"/>
                  </w:divBdr>
                </w:div>
              </w:divsChild>
            </w:div>
            <w:div w:id="929003058">
              <w:marLeft w:val="960"/>
              <w:marRight w:val="0"/>
              <w:marTop w:val="0"/>
              <w:marBottom w:val="0"/>
              <w:divBdr>
                <w:top w:val="none" w:sz="0" w:space="0" w:color="auto"/>
                <w:left w:val="none" w:sz="0" w:space="0" w:color="auto"/>
                <w:bottom w:val="none" w:sz="0" w:space="0" w:color="auto"/>
                <w:right w:val="none" w:sz="0" w:space="0" w:color="auto"/>
              </w:divBdr>
            </w:div>
            <w:div w:id="386881550">
              <w:marLeft w:val="960"/>
              <w:marRight w:val="0"/>
              <w:marTop w:val="0"/>
              <w:marBottom w:val="0"/>
              <w:divBdr>
                <w:top w:val="none" w:sz="0" w:space="0" w:color="auto"/>
                <w:left w:val="none" w:sz="0" w:space="0" w:color="auto"/>
                <w:bottom w:val="none" w:sz="0" w:space="0" w:color="auto"/>
                <w:right w:val="none" w:sz="0" w:space="0" w:color="auto"/>
              </w:divBdr>
            </w:div>
            <w:div w:id="1139036718">
              <w:marLeft w:val="960"/>
              <w:marRight w:val="0"/>
              <w:marTop w:val="0"/>
              <w:marBottom w:val="0"/>
              <w:divBdr>
                <w:top w:val="none" w:sz="0" w:space="0" w:color="auto"/>
                <w:left w:val="none" w:sz="0" w:space="0" w:color="auto"/>
                <w:bottom w:val="none" w:sz="0" w:space="0" w:color="auto"/>
                <w:right w:val="none" w:sz="0" w:space="0" w:color="auto"/>
              </w:divBdr>
            </w:div>
            <w:div w:id="1277563164">
              <w:marLeft w:val="960"/>
              <w:marRight w:val="0"/>
              <w:marTop w:val="0"/>
              <w:marBottom w:val="0"/>
              <w:divBdr>
                <w:top w:val="none" w:sz="0" w:space="0" w:color="auto"/>
                <w:left w:val="none" w:sz="0" w:space="0" w:color="auto"/>
                <w:bottom w:val="none" w:sz="0" w:space="0" w:color="auto"/>
                <w:right w:val="none" w:sz="0" w:space="0" w:color="auto"/>
              </w:divBdr>
            </w:div>
            <w:div w:id="1789008602">
              <w:marLeft w:val="960"/>
              <w:marRight w:val="0"/>
              <w:marTop w:val="0"/>
              <w:marBottom w:val="0"/>
              <w:divBdr>
                <w:top w:val="none" w:sz="0" w:space="0" w:color="auto"/>
                <w:left w:val="none" w:sz="0" w:space="0" w:color="auto"/>
                <w:bottom w:val="none" w:sz="0" w:space="0" w:color="auto"/>
                <w:right w:val="none" w:sz="0" w:space="0" w:color="auto"/>
              </w:divBdr>
            </w:div>
            <w:div w:id="758910938">
              <w:marLeft w:val="960"/>
              <w:marRight w:val="0"/>
              <w:marTop w:val="0"/>
              <w:marBottom w:val="0"/>
              <w:divBdr>
                <w:top w:val="none" w:sz="0" w:space="0" w:color="auto"/>
                <w:left w:val="none" w:sz="0" w:space="0" w:color="auto"/>
                <w:bottom w:val="none" w:sz="0" w:space="0" w:color="auto"/>
                <w:right w:val="none" w:sz="0" w:space="0" w:color="auto"/>
              </w:divBdr>
            </w:div>
            <w:div w:id="779449725">
              <w:marLeft w:val="960"/>
              <w:marRight w:val="0"/>
              <w:marTop w:val="0"/>
              <w:marBottom w:val="0"/>
              <w:divBdr>
                <w:top w:val="none" w:sz="0" w:space="0" w:color="auto"/>
                <w:left w:val="none" w:sz="0" w:space="0" w:color="auto"/>
                <w:bottom w:val="none" w:sz="0" w:space="0" w:color="auto"/>
                <w:right w:val="none" w:sz="0" w:space="0" w:color="auto"/>
              </w:divBdr>
            </w:div>
            <w:div w:id="1583222576">
              <w:marLeft w:val="960"/>
              <w:marRight w:val="0"/>
              <w:marTop w:val="0"/>
              <w:marBottom w:val="0"/>
              <w:divBdr>
                <w:top w:val="none" w:sz="0" w:space="0" w:color="auto"/>
                <w:left w:val="none" w:sz="0" w:space="0" w:color="auto"/>
                <w:bottom w:val="none" w:sz="0" w:space="0" w:color="auto"/>
                <w:right w:val="none" w:sz="0" w:space="0" w:color="auto"/>
              </w:divBdr>
            </w:div>
            <w:div w:id="1006707614">
              <w:marLeft w:val="960"/>
              <w:marRight w:val="0"/>
              <w:marTop w:val="0"/>
              <w:marBottom w:val="0"/>
              <w:divBdr>
                <w:top w:val="none" w:sz="0" w:space="0" w:color="auto"/>
                <w:left w:val="none" w:sz="0" w:space="0" w:color="auto"/>
                <w:bottom w:val="none" w:sz="0" w:space="0" w:color="auto"/>
                <w:right w:val="none" w:sz="0" w:space="0" w:color="auto"/>
              </w:divBdr>
            </w:div>
            <w:div w:id="1704941594">
              <w:marLeft w:val="960"/>
              <w:marRight w:val="0"/>
              <w:marTop w:val="0"/>
              <w:marBottom w:val="0"/>
              <w:divBdr>
                <w:top w:val="none" w:sz="0" w:space="0" w:color="auto"/>
                <w:left w:val="none" w:sz="0" w:space="0" w:color="auto"/>
                <w:bottom w:val="none" w:sz="0" w:space="0" w:color="auto"/>
                <w:right w:val="none" w:sz="0" w:space="0" w:color="auto"/>
              </w:divBdr>
            </w:div>
            <w:div w:id="26223579">
              <w:marLeft w:val="960"/>
              <w:marRight w:val="0"/>
              <w:marTop w:val="0"/>
              <w:marBottom w:val="0"/>
              <w:divBdr>
                <w:top w:val="none" w:sz="0" w:space="0" w:color="auto"/>
                <w:left w:val="none" w:sz="0" w:space="0" w:color="auto"/>
                <w:bottom w:val="none" w:sz="0" w:space="0" w:color="auto"/>
                <w:right w:val="none" w:sz="0" w:space="0" w:color="auto"/>
              </w:divBdr>
            </w:div>
            <w:div w:id="691227135">
              <w:marLeft w:val="960"/>
              <w:marRight w:val="0"/>
              <w:marTop w:val="0"/>
              <w:marBottom w:val="0"/>
              <w:divBdr>
                <w:top w:val="none" w:sz="0" w:space="0" w:color="auto"/>
                <w:left w:val="none" w:sz="0" w:space="0" w:color="auto"/>
                <w:bottom w:val="none" w:sz="0" w:space="0" w:color="auto"/>
                <w:right w:val="none" w:sz="0" w:space="0" w:color="auto"/>
              </w:divBdr>
            </w:div>
            <w:div w:id="1743945051">
              <w:marLeft w:val="960"/>
              <w:marRight w:val="0"/>
              <w:marTop w:val="0"/>
              <w:marBottom w:val="0"/>
              <w:divBdr>
                <w:top w:val="none" w:sz="0" w:space="0" w:color="auto"/>
                <w:left w:val="none" w:sz="0" w:space="0" w:color="auto"/>
                <w:bottom w:val="none" w:sz="0" w:space="0" w:color="auto"/>
                <w:right w:val="none" w:sz="0" w:space="0" w:color="auto"/>
              </w:divBdr>
            </w:div>
            <w:div w:id="682364638">
              <w:marLeft w:val="960"/>
              <w:marRight w:val="0"/>
              <w:marTop w:val="0"/>
              <w:marBottom w:val="0"/>
              <w:divBdr>
                <w:top w:val="none" w:sz="0" w:space="0" w:color="auto"/>
                <w:left w:val="none" w:sz="0" w:space="0" w:color="auto"/>
                <w:bottom w:val="none" w:sz="0" w:space="0" w:color="auto"/>
                <w:right w:val="none" w:sz="0" w:space="0" w:color="auto"/>
              </w:divBdr>
            </w:div>
            <w:div w:id="1514799371">
              <w:marLeft w:val="960"/>
              <w:marRight w:val="0"/>
              <w:marTop w:val="0"/>
              <w:marBottom w:val="0"/>
              <w:divBdr>
                <w:top w:val="none" w:sz="0" w:space="0" w:color="auto"/>
                <w:left w:val="none" w:sz="0" w:space="0" w:color="auto"/>
                <w:bottom w:val="none" w:sz="0" w:space="0" w:color="auto"/>
                <w:right w:val="none" w:sz="0" w:space="0" w:color="auto"/>
              </w:divBdr>
            </w:div>
            <w:div w:id="174226239">
              <w:marLeft w:val="960"/>
              <w:marRight w:val="0"/>
              <w:marTop w:val="0"/>
              <w:marBottom w:val="0"/>
              <w:divBdr>
                <w:top w:val="none" w:sz="0" w:space="0" w:color="auto"/>
                <w:left w:val="none" w:sz="0" w:space="0" w:color="auto"/>
                <w:bottom w:val="none" w:sz="0" w:space="0" w:color="auto"/>
                <w:right w:val="none" w:sz="0" w:space="0" w:color="auto"/>
              </w:divBdr>
            </w:div>
            <w:div w:id="1144347159">
              <w:marLeft w:val="960"/>
              <w:marRight w:val="0"/>
              <w:marTop w:val="0"/>
              <w:marBottom w:val="0"/>
              <w:divBdr>
                <w:top w:val="none" w:sz="0" w:space="0" w:color="auto"/>
                <w:left w:val="none" w:sz="0" w:space="0" w:color="auto"/>
                <w:bottom w:val="none" w:sz="0" w:space="0" w:color="auto"/>
                <w:right w:val="none" w:sz="0" w:space="0" w:color="auto"/>
              </w:divBdr>
            </w:div>
            <w:div w:id="1291277806">
              <w:marLeft w:val="960"/>
              <w:marRight w:val="0"/>
              <w:marTop w:val="0"/>
              <w:marBottom w:val="0"/>
              <w:divBdr>
                <w:top w:val="none" w:sz="0" w:space="0" w:color="auto"/>
                <w:left w:val="none" w:sz="0" w:space="0" w:color="auto"/>
                <w:bottom w:val="none" w:sz="0" w:space="0" w:color="auto"/>
                <w:right w:val="none" w:sz="0" w:space="0" w:color="auto"/>
              </w:divBdr>
            </w:div>
            <w:div w:id="701900475">
              <w:marLeft w:val="960"/>
              <w:marRight w:val="0"/>
              <w:marTop w:val="0"/>
              <w:marBottom w:val="0"/>
              <w:divBdr>
                <w:top w:val="none" w:sz="0" w:space="0" w:color="auto"/>
                <w:left w:val="none" w:sz="0" w:space="0" w:color="auto"/>
                <w:bottom w:val="none" w:sz="0" w:space="0" w:color="auto"/>
                <w:right w:val="none" w:sz="0" w:space="0" w:color="auto"/>
              </w:divBdr>
            </w:div>
          </w:divsChild>
        </w:div>
      </w:divsChild>
    </w:div>
    <w:div w:id="1850749802">
      <w:bodyDiv w:val="1"/>
      <w:marLeft w:val="0"/>
      <w:marRight w:val="0"/>
      <w:marTop w:val="0"/>
      <w:marBottom w:val="0"/>
      <w:divBdr>
        <w:top w:val="none" w:sz="0" w:space="0" w:color="auto"/>
        <w:left w:val="none" w:sz="0" w:space="0" w:color="auto"/>
        <w:bottom w:val="none" w:sz="0" w:space="0" w:color="auto"/>
        <w:right w:val="none" w:sz="0" w:space="0" w:color="auto"/>
      </w:divBdr>
      <w:divsChild>
        <w:div w:id="146628803">
          <w:marLeft w:val="0"/>
          <w:marRight w:val="0"/>
          <w:marTop w:val="0"/>
          <w:marBottom w:val="0"/>
          <w:divBdr>
            <w:top w:val="none" w:sz="0" w:space="0" w:color="auto"/>
            <w:left w:val="none" w:sz="0" w:space="0" w:color="auto"/>
            <w:bottom w:val="none" w:sz="0" w:space="0" w:color="auto"/>
            <w:right w:val="none" w:sz="0" w:space="0" w:color="auto"/>
          </w:divBdr>
          <w:divsChild>
            <w:div w:id="690105968">
              <w:marLeft w:val="0"/>
              <w:marRight w:val="0"/>
              <w:marTop w:val="315"/>
              <w:marBottom w:val="0"/>
              <w:divBdr>
                <w:top w:val="none" w:sz="0" w:space="0" w:color="auto"/>
                <w:left w:val="none" w:sz="0" w:space="0" w:color="auto"/>
                <w:bottom w:val="none" w:sz="0" w:space="0" w:color="auto"/>
                <w:right w:val="none" w:sz="0" w:space="0" w:color="auto"/>
              </w:divBdr>
            </w:div>
          </w:divsChild>
        </w:div>
        <w:div w:id="490026985">
          <w:marLeft w:val="0"/>
          <w:marRight w:val="0"/>
          <w:marTop w:val="0"/>
          <w:marBottom w:val="0"/>
          <w:divBdr>
            <w:top w:val="none" w:sz="0" w:space="0" w:color="auto"/>
            <w:left w:val="none" w:sz="0" w:space="0" w:color="auto"/>
            <w:bottom w:val="none" w:sz="0" w:space="0" w:color="auto"/>
            <w:right w:val="none" w:sz="0" w:space="0" w:color="auto"/>
          </w:divBdr>
          <w:divsChild>
            <w:div w:id="339743102">
              <w:marLeft w:val="0"/>
              <w:marRight w:val="0"/>
              <w:marTop w:val="0"/>
              <w:marBottom w:val="0"/>
              <w:divBdr>
                <w:top w:val="none" w:sz="0" w:space="0" w:color="auto"/>
                <w:left w:val="none" w:sz="0" w:space="0" w:color="auto"/>
                <w:bottom w:val="none" w:sz="0" w:space="0" w:color="auto"/>
                <w:right w:val="none" w:sz="0" w:space="0" w:color="auto"/>
              </w:divBdr>
              <w:divsChild>
                <w:div w:id="492648448">
                  <w:marLeft w:val="0"/>
                  <w:marRight w:val="0"/>
                  <w:marTop w:val="0"/>
                  <w:marBottom w:val="0"/>
                  <w:divBdr>
                    <w:top w:val="none" w:sz="0" w:space="0" w:color="auto"/>
                    <w:left w:val="none" w:sz="0" w:space="0" w:color="auto"/>
                    <w:bottom w:val="none" w:sz="0" w:space="0" w:color="auto"/>
                    <w:right w:val="none" w:sz="0" w:space="0" w:color="auto"/>
                  </w:divBdr>
                  <w:divsChild>
                    <w:div w:id="1206674737">
                      <w:marLeft w:val="0"/>
                      <w:marRight w:val="0"/>
                      <w:marTop w:val="75"/>
                      <w:marBottom w:val="0"/>
                      <w:divBdr>
                        <w:top w:val="none" w:sz="0" w:space="0" w:color="auto"/>
                        <w:left w:val="none" w:sz="0" w:space="0" w:color="auto"/>
                        <w:bottom w:val="none" w:sz="0" w:space="0" w:color="auto"/>
                        <w:right w:val="none" w:sz="0" w:space="0" w:color="auto"/>
                      </w:divBdr>
                    </w:div>
                  </w:divsChild>
                </w:div>
                <w:div w:id="746345485">
                  <w:marLeft w:val="0"/>
                  <w:marRight w:val="0"/>
                  <w:marTop w:val="375"/>
                  <w:marBottom w:val="0"/>
                  <w:divBdr>
                    <w:top w:val="none" w:sz="0" w:space="0" w:color="auto"/>
                    <w:left w:val="none" w:sz="0" w:space="0" w:color="auto"/>
                    <w:bottom w:val="none" w:sz="0" w:space="0" w:color="auto"/>
                    <w:right w:val="none" w:sz="0" w:space="0" w:color="auto"/>
                  </w:divBdr>
                  <w:divsChild>
                    <w:div w:id="2083986460">
                      <w:marLeft w:val="960"/>
                      <w:marRight w:val="0"/>
                      <w:marTop w:val="0"/>
                      <w:marBottom w:val="0"/>
                      <w:divBdr>
                        <w:top w:val="none" w:sz="0" w:space="0" w:color="auto"/>
                        <w:left w:val="none" w:sz="0" w:space="0" w:color="auto"/>
                        <w:bottom w:val="none" w:sz="0" w:space="0" w:color="auto"/>
                        <w:right w:val="none" w:sz="0" w:space="0" w:color="auto"/>
                      </w:divBdr>
                    </w:div>
                    <w:div w:id="2081900401">
                      <w:marLeft w:val="960"/>
                      <w:marRight w:val="0"/>
                      <w:marTop w:val="0"/>
                      <w:marBottom w:val="0"/>
                      <w:divBdr>
                        <w:top w:val="none" w:sz="0" w:space="0" w:color="auto"/>
                        <w:left w:val="none" w:sz="0" w:space="0" w:color="auto"/>
                        <w:bottom w:val="none" w:sz="0" w:space="0" w:color="auto"/>
                        <w:right w:val="none" w:sz="0" w:space="0" w:color="auto"/>
                      </w:divBdr>
                    </w:div>
                    <w:div w:id="1692297807">
                      <w:marLeft w:val="960"/>
                      <w:marRight w:val="0"/>
                      <w:marTop w:val="0"/>
                      <w:marBottom w:val="0"/>
                      <w:divBdr>
                        <w:top w:val="none" w:sz="0" w:space="0" w:color="auto"/>
                        <w:left w:val="none" w:sz="0" w:space="0" w:color="auto"/>
                        <w:bottom w:val="none" w:sz="0" w:space="0" w:color="auto"/>
                        <w:right w:val="none" w:sz="0" w:space="0" w:color="auto"/>
                      </w:divBdr>
                    </w:div>
                    <w:div w:id="141236996">
                      <w:marLeft w:val="960"/>
                      <w:marRight w:val="0"/>
                      <w:marTop w:val="0"/>
                      <w:marBottom w:val="0"/>
                      <w:divBdr>
                        <w:top w:val="none" w:sz="0" w:space="0" w:color="auto"/>
                        <w:left w:val="none" w:sz="0" w:space="0" w:color="auto"/>
                        <w:bottom w:val="none" w:sz="0" w:space="0" w:color="auto"/>
                        <w:right w:val="none" w:sz="0" w:space="0" w:color="auto"/>
                      </w:divBdr>
                    </w:div>
                    <w:div w:id="2182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414417">
      <w:bodyDiv w:val="1"/>
      <w:marLeft w:val="0"/>
      <w:marRight w:val="0"/>
      <w:marTop w:val="0"/>
      <w:marBottom w:val="0"/>
      <w:divBdr>
        <w:top w:val="none" w:sz="0" w:space="0" w:color="auto"/>
        <w:left w:val="none" w:sz="0" w:space="0" w:color="auto"/>
        <w:bottom w:val="none" w:sz="0" w:space="0" w:color="auto"/>
        <w:right w:val="none" w:sz="0" w:space="0" w:color="auto"/>
      </w:divBdr>
      <w:divsChild>
        <w:div w:id="715861768">
          <w:marLeft w:val="92"/>
          <w:marRight w:val="92"/>
          <w:marTop w:val="115"/>
          <w:marBottom w:val="115"/>
          <w:divBdr>
            <w:top w:val="none" w:sz="0" w:space="0" w:color="auto"/>
            <w:left w:val="none" w:sz="0" w:space="0" w:color="auto"/>
            <w:bottom w:val="none" w:sz="0" w:space="0" w:color="auto"/>
            <w:right w:val="none" w:sz="0" w:space="0" w:color="auto"/>
          </w:divBdr>
          <w:divsChild>
            <w:div w:id="1982226162">
              <w:marLeft w:val="0"/>
              <w:marRight w:val="0"/>
              <w:marTop w:val="0"/>
              <w:marBottom w:val="0"/>
              <w:divBdr>
                <w:top w:val="none" w:sz="0" w:space="0" w:color="auto"/>
                <w:left w:val="none" w:sz="0" w:space="0" w:color="auto"/>
                <w:bottom w:val="none" w:sz="0" w:space="0" w:color="auto"/>
                <w:right w:val="none" w:sz="0" w:space="0" w:color="auto"/>
              </w:divBdr>
              <w:divsChild>
                <w:div w:id="735082017">
                  <w:marLeft w:val="0"/>
                  <w:marRight w:val="0"/>
                  <w:marTop w:val="0"/>
                  <w:marBottom w:val="0"/>
                  <w:divBdr>
                    <w:top w:val="none" w:sz="0" w:space="0" w:color="auto"/>
                    <w:left w:val="none" w:sz="0" w:space="0" w:color="auto"/>
                    <w:bottom w:val="none" w:sz="0" w:space="0" w:color="auto"/>
                    <w:right w:val="none" w:sz="0" w:space="0" w:color="auto"/>
                  </w:divBdr>
                  <w:divsChild>
                    <w:div w:id="557595866">
                      <w:marLeft w:val="0"/>
                      <w:marRight w:val="0"/>
                      <w:marTop w:val="0"/>
                      <w:marBottom w:val="0"/>
                      <w:divBdr>
                        <w:top w:val="none" w:sz="0" w:space="0" w:color="auto"/>
                        <w:left w:val="none" w:sz="0" w:space="0" w:color="auto"/>
                        <w:bottom w:val="single" w:sz="4" w:space="0" w:color="E0E1DB"/>
                        <w:right w:val="none" w:sz="0" w:space="0" w:color="auto"/>
                      </w:divBdr>
                      <w:divsChild>
                        <w:div w:id="349645515">
                          <w:marLeft w:val="0"/>
                          <w:marRight w:val="0"/>
                          <w:marTop w:val="115"/>
                          <w:marBottom w:val="58"/>
                          <w:divBdr>
                            <w:top w:val="none" w:sz="0" w:space="0" w:color="auto"/>
                            <w:left w:val="none" w:sz="0" w:space="0" w:color="auto"/>
                            <w:bottom w:val="none" w:sz="0" w:space="0" w:color="auto"/>
                            <w:right w:val="none" w:sz="0" w:space="0" w:color="auto"/>
                          </w:divBdr>
                        </w:div>
                        <w:div w:id="855922668">
                          <w:marLeft w:val="0"/>
                          <w:marRight w:val="0"/>
                          <w:marTop w:val="127"/>
                          <w:marBottom w:val="0"/>
                          <w:divBdr>
                            <w:top w:val="none" w:sz="0" w:space="0" w:color="auto"/>
                            <w:left w:val="none" w:sz="0" w:space="0" w:color="auto"/>
                            <w:bottom w:val="none" w:sz="0" w:space="0" w:color="auto"/>
                            <w:right w:val="none" w:sz="0" w:space="0" w:color="auto"/>
                          </w:divBdr>
                          <w:divsChild>
                            <w:div w:id="84745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2942">
                      <w:marLeft w:val="0"/>
                      <w:marRight w:val="0"/>
                      <w:marTop w:val="58"/>
                      <w:marBottom w:val="0"/>
                      <w:divBdr>
                        <w:top w:val="none" w:sz="0" w:space="0" w:color="auto"/>
                        <w:left w:val="none" w:sz="0" w:space="0" w:color="auto"/>
                        <w:bottom w:val="none" w:sz="0" w:space="0" w:color="auto"/>
                        <w:right w:val="none" w:sz="0" w:space="0" w:color="auto"/>
                      </w:divBdr>
                      <w:divsChild>
                        <w:div w:id="310064844">
                          <w:marLeft w:val="0"/>
                          <w:marRight w:val="0"/>
                          <w:marTop w:val="0"/>
                          <w:marBottom w:val="0"/>
                          <w:divBdr>
                            <w:top w:val="none" w:sz="0" w:space="0" w:color="auto"/>
                            <w:left w:val="none" w:sz="0" w:space="0" w:color="auto"/>
                            <w:bottom w:val="none" w:sz="0" w:space="0" w:color="auto"/>
                            <w:right w:val="none" w:sz="0" w:space="0" w:color="auto"/>
                          </w:divBdr>
                        </w:div>
                        <w:div w:id="1245263758">
                          <w:marLeft w:val="115"/>
                          <w:marRight w:val="0"/>
                          <w:marTop w:val="0"/>
                          <w:marBottom w:val="0"/>
                          <w:divBdr>
                            <w:top w:val="none" w:sz="0" w:space="0" w:color="auto"/>
                            <w:left w:val="none" w:sz="0" w:space="0" w:color="auto"/>
                            <w:bottom w:val="none" w:sz="0" w:space="0" w:color="auto"/>
                            <w:right w:val="none" w:sz="0" w:space="0" w:color="auto"/>
                          </w:divBdr>
                        </w:div>
                        <w:div w:id="1539586781">
                          <w:marLeft w:val="115"/>
                          <w:marRight w:val="0"/>
                          <w:marTop w:val="0"/>
                          <w:marBottom w:val="0"/>
                          <w:divBdr>
                            <w:top w:val="none" w:sz="0" w:space="0" w:color="auto"/>
                            <w:left w:val="none" w:sz="0" w:space="0" w:color="auto"/>
                            <w:bottom w:val="none" w:sz="0" w:space="0" w:color="auto"/>
                            <w:right w:val="none" w:sz="0" w:space="0" w:color="auto"/>
                          </w:divBdr>
                        </w:div>
                        <w:div w:id="1349286809">
                          <w:marLeft w:val="0"/>
                          <w:marRight w:val="115"/>
                          <w:marTop w:val="0"/>
                          <w:marBottom w:val="0"/>
                          <w:divBdr>
                            <w:top w:val="none" w:sz="0" w:space="0" w:color="auto"/>
                            <w:left w:val="none" w:sz="0" w:space="0" w:color="auto"/>
                            <w:bottom w:val="none" w:sz="0" w:space="0" w:color="auto"/>
                            <w:right w:val="none" w:sz="0" w:space="0" w:color="auto"/>
                          </w:divBdr>
                        </w:div>
                      </w:divsChild>
                    </w:div>
                  </w:divsChild>
                </w:div>
                <w:div w:id="1854563012">
                  <w:marLeft w:val="0"/>
                  <w:marRight w:val="0"/>
                  <w:marTop w:val="230"/>
                  <w:marBottom w:val="0"/>
                  <w:divBdr>
                    <w:top w:val="none" w:sz="0" w:space="0" w:color="auto"/>
                    <w:left w:val="none" w:sz="0" w:space="0" w:color="auto"/>
                    <w:bottom w:val="none" w:sz="0" w:space="0" w:color="auto"/>
                    <w:right w:val="none" w:sz="0" w:space="0" w:color="auto"/>
                  </w:divBdr>
                  <w:divsChild>
                    <w:div w:id="593515689">
                      <w:marLeft w:val="0"/>
                      <w:marRight w:val="0"/>
                      <w:marTop w:val="0"/>
                      <w:marBottom w:val="0"/>
                      <w:divBdr>
                        <w:top w:val="none" w:sz="0" w:space="0" w:color="auto"/>
                        <w:left w:val="none" w:sz="0" w:space="0" w:color="auto"/>
                        <w:bottom w:val="none" w:sz="0" w:space="0" w:color="auto"/>
                        <w:right w:val="none" w:sz="0" w:space="0" w:color="auto"/>
                      </w:divBdr>
                      <w:divsChild>
                        <w:div w:id="852380218">
                          <w:marLeft w:val="0"/>
                          <w:marRight w:val="0"/>
                          <w:marTop w:val="0"/>
                          <w:marBottom w:val="0"/>
                          <w:divBdr>
                            <w:top w:val="none" w:sz="0" w:space="0" w:color="auto"/>
                            <w:left w:val="none" w:sz="0" w:space="0" w:color="auto"/>
                            <w:bottom w:val="none" w:sz="0" w:space="0" w:color="auto"/>
                            <w:right w:val="none" w:sz="0" w:space="0" w:color="auto"/>
                          </w:divBdr>
                          <w:divsChild>
                            <w:div w:id="272131287">
                              <w:marLeft w:val="0"/>
                              <w:marRight w:val="0"/>
                              <w:marTop w:val="0"/>
                              <w:marBottom w:val="0"/>
                              <w:divBdr>
                                <w:top w:val="none" w:sz="0" w:space="0" w:color="auto"/>
                                <w:left w:val="none" w:sz="0" w:space="0" w:color="auto"/>
                                <w:bottom w:val="none" w:sz="0" w:space="0" w:color="auto"/>
                                <w:right w:val="none" w:sz="0" w:space="0" w:color="auto"/>
                              </w:divBdr>
                              <w:divsChild>
                                <w:div w:id="17992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143879">
                  <w:marLeft w:val="0"/>
                  <w:marRight w:val="0"/>
                  <w:marTop w:val="115"/>
                  <w:marBottom w:val="0"/>
                  <w:divBdr>
                    <w:top w:val="single" w:sz="4" w:space="3" w:color="EFEFEF"/>
                    <w:left w:val="single" w:sz="4" w:space="3" w:color="EFEFEF"/>
                    <w:bottom w:val="single" w:sz="4" w:space="3" w:color="EFEFEF"/>
                    <w:right w:val="single" w:sz="4" w:space="3" w:color="EFEFEF"/>
                  </w:divBdr>
                </w:div>
              </w:divsChild>
            </w:div>
            <w:div w:id="143200695">
              <w:marLeft w:val="0"/>
              <w:marRight w:val="0"/>
              <w:marTop w:val="115"/>
              <w:marBottom w:val="58"/>
              <w:divBdr>
                <w:top w:val="single" w:sz="4" w:space="6" w:color="DDDDDD"/>
                <w:left w:val="none" w:sz="0" w:space="0" w:color="auto"/>
                <w:bottom w:val="none" w:sz="0" w:space="0" w:color="auto"/>
                <w:right w:val="none" w:sz="0" w:space="0" w:color="auto"/>
              </w:divBdr>
            </w:div>
          </w:divsChild>
        </w:div>
        <w:div w:id="1063675243">
          <w:marLeft w:val="0"/>
          <w:marRight w:val="0"/>
          <w:marTop w:val="120"/>
          <w:marBottom w:val="0"/>
          <w:divBdr>
            <w:top w:val="single" w:sz="4" w:space="7" w:color="E0E1DB"/>
            <w:left w:val="single" w:sz="4" w:space="7" w:color="E0E1DB"/>
            <w:bottom w:val="single" w:sz="4" w:space="7" w:color="E0E1DB"/>
            <w:right w:val="single" w:sz="4" w:space="7" w:color="E0E1DB"/>
          </w:divBdr>
          <w:divsChild>
            <w:div w:id="1792548744">
              <w:marLeft w:val="0"/>
              <w:marRight w:val="0"/>
              <w:marTop w:val="0"/>
              <w:marBottom w:val="0"/>
              <w:divBdr>
                <w:top w:val="none" w:sz="0" w:space="0" w:color="auto"/>
                <w:left w:val="none" w:sz="0" w:space="0" w:color="auto"/>
                <w:bottom w:val="none" w:sz="0" w:space="0" w:color="auto"/>
                <w:right w:val="none" w:sz="0" w:space="0" w:color="auto"/>
              </w:divBdr>
            </w:div>
          </w:divsChild>
        </w:div>
        <w:div w:id="1848061334">
          <w:marLeft w:val="0"/>
          <w:marRight w:val="0"/>
          <w:marTop w:val="120"/>
          <w:marBottom w:val="0"/>
          <w:divBdr>
            <w:top w:val="single" w:sz="4" w:space="6" w:color="E0E1DB"/>
            <w:left w:val="single" w:sz="4" w:space="6" w:color="E0E1DB"/>
            <w:bottom w:val="single" w:sz="4" w:space="6" w:color="E0E1DB"/>
            <w:right w:val="single" w:sz="4" w:space="6" w:color="E0E1DB"/>
          </w:divBdr>
          <w:divsChild>
            <w:div w:id="786313126">
              <w:marLeft w:val="0"/>
              <w:marRight w:val="0"/>
              <w:marTop w:val="0"/>
              <w:marBottom w:val="0"/>
              <w:divBdr>
                <w:top w:val="none" w:sz="0" w:space="0" w:color="auto"/>
                <w:left w:val="none" w:sz="0" w:space="0" w:color="auto"/>
                <w:bottom w:val="dotted" w:sz="4" w:space="7" w:color="EEEEEE"/>
                <w:right w:val="none" w:sz="0" w:space="0" w:color="auto"/>
              </w:divBdr>
              <w:divsChild>
                <w:div w:id="1514149168">
                  <w:marLeft w:val="48"/>
                  <w:marRight w:val="0"/>
                  <w:marTop w:val="0"/>
                  <w:marBottom w:val="0"/>
                  <w:divBdr>
                    <w:top w:val="none" w:sz="0" w:space="0" w:color="auto"/>
                    <w:left w:val="none" w:sz="0" w:space="0" w:color="auto"/>
                    <w:bottom w:val="none" w:sz="0" w:space="0" w:color="auto"/>
                    <w:right w:val="none" w:sz="0" w:space="0" w:color="auto"/>
                  </w:divBdr>
                </w:div>
                <w:div w:id="1776246186">
                  <w:marLeft w:val="0"/>
                  <w:marRight w:val="0"/>
                  <w:marTop w:val="72"/>
                  <w:marBottom w:val="120"/>
                  <w:divBdr>
                    <w:top w:val="none" w:sz="0" w:space="0" w:color="auto"/>
                    <w:left w:val="none" w:sz="0" w:space="0" w:color="auto"/>
                    <w:bottom w:val="none" w:sz="0" w:space="0" w:color="auto"/>
                    <w:right w:val="none" w:sz="0" w:space="0" w:color="auto"/>
                  </w:divBdr>
                </w:div>
                <w:div w:id="1514148199">
                  <w:marLeft w:val="0"/>
                  <w:marRight w:val="72"/>
                  <w:marTop w:val="0"/>
                  <w:marBottom w:val="120"/>
                  <w:divBdr>
                    <w:top w:val="none" w:sz="0" w:space="0" w:color="auto"/>
                    <w:left w:val="none" w:sz="0" w:space="0" w:color="auto"/>
                    <w:bottom w:val="none" w:sz="0" w:space="0" w:color="auto"/>
                    <w:right w:val="none" w:sz="0" w:space="0" w:color="auto"/>
                  </w:divBdr>
                  <w:divsChild>
                    <w:div w:id="1643266725">
                      <w:marLeft w:val="0"/>
                      <w:marRight w:val="0"/>
                      <w:marTop w:val="0"/>
                      <w:marBottom w:val="0"/>
                      <w:divBdr>
                        <w:top w:val="none" w:sz="0" w:space="0" w:color="auto"/>
                        <w:left w:val="none" w:sz="0" w:space="0" w:color="auto"/>
                        <w:bottom w:val="none" w:sz="0" w:space="0" w:color="auto"/>
                        <w:right w:val="none" w:sz="0" w:space="0" w:color="auto"/>
                      </w:divBdr>
                    </w:div>
                  </w:divsChild>
                </w:div>
                <w:div w:id="2016423270">
                  <w:marLeft w:val="0"/>
                  <w:marRight w:val="0"/>
                  <w:marTop w:val="0"/>
                  <w:marBottom w:val="0"/>
                  <w:divBdr>
                    <w:top w:val="none" w:sz="0" w:space="0" w:color="auto"/>
                    <w:left w:val="none" w:sz="0" w:space="0" w:color="auto"/>
                    <w:bottom w:val="none" w:sz="0" w:space="0" w:color="auto"/>
                    <w:right w:val="none" w:sz="0" w:space="0" w:color="auto"/>
                  </w:divBdr>
                  <w:divsChild>
                    <w:div w:id="4577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39739">
              <w:marLeft w:val="0"/>
              <w:marRight w:val="0"/>
              <w:marTop w:val="0"/>
              <w:marBottom w:val="0"/>
              <w:divBdr>
                <w:top w:val="none" w:sz="0" w:space="0" w:color="auto"/>
                <w:left w:val="none" w:sz="0" w:space="0" w:color="auto"/>
                <w:bottom w:val="dotted" w:sz="4" w:space="7" w:color="EEEEEE"/>
                <w:right w:val="none" w:sz="0" w:space="0" w:color="auto"/>
              </w:divBdr>
              <w:divsChild>
                <w:div w:id="46691066">
                  <w:marLeft w:val="48"/>
                  <w:marRight w:val="0"/>
                  <w:marTop w:val="0"/>
                  <w:marBottom w:val="0"/>
                  <w:divBdr>
                    <w:top w:val="none" w:sz="0" w:space="0" w:color="auto"/>
                    <w:left w:val="none" w:sz="0" w:space="0" w:color="auto"/>
                    <w:bottom w:val="none" w:sz="0" w:space="0" w:color="auto"/>
                    <w:right w:val="none" w:sz="0" w:space="0" w:color="auto"/>
                  </w:divBdr>
                </w:div>
                <w:div w:id="452096583">
                  <w:marLeft w:val="0"/>
                  <w:marRight w:val="0"/>
                  <w:marTop w:val="72"/>
                  <w:marBottom w:val="120"/>
                  <w:divBdr>
                    <w:top w:val="none" w:sz="0" w:space="0" w:color="auto"/>
                    <w:left w:val="none" w:sz="0" w:space="0" w:color="auto"/>
                    <w:bottom w:val="none" w:sz="0" w:space="0" w:color="auto"/>
                    <w:right w:val="none" w:sz="0" w:space="0" w:color="auto"/>
                  </w:divBdr>
                </w:div>
                <w:div w:id="1366368182">
                  <w:marLeft w:val="0"/>
                  <w:marRight w:val="72"/>
                  <w:marTop w:val="0"/>
                  <w:marBottom w:val="120"/>
                  <w:divBdr>
                    <w:top w:val="none" w:sz="0" w:space="0" w:color="auto"/>
                    <w:left w:val="none" w:sz="0" w:space="0" w:color="auto"/>
                    <w:bottom w:val="none" w:sz="0" w:space="0" w:color="auto"/>
                    <w:right w:val="none" w:sz="0" w:space="0" w:color="auto"/>
                  </w:divBdr>
                  <w:divsChild>
                    <w:div w:id="949825141">
                      <w:marLeft w:val="0"/>
                      <w:marRight w:val="0"/>
                      <w:marTop w:val="0"/>
                      <w:marBottom w:val="0"/>
                      <w:divBdr>
                        <w:top w:val="none" w:sz="0" w:space="0" w:color="auto"/>
                        <w:left w:val="none" w:sz="0" w:space="0" w:color="auto"/>
                        <w:bottom w:val="none" w:sz="0" w:space="0" w:color="auto"/>
                        <w:right w:val="none" w:sz="0" w:space="0" w:color="auto"/>
                      </w:divBdr>
                    </w:div>
                  </w:divsChild>
                </w:div>
                <w:div w:id="879632301">
                  <w:marLeft w:val="0"/>
                  <w:marRight w:val="0"/>
                  <w:marTop w:val="0"/>
                  <w:marBottom w:val="0"/>
                  <w:divBdr>
                    <w:top w:val="none" w:sz="0" w:space="0" w:color="auto"/>
                    <w:left w:val="none" w:sz="0" w:space="0" w:color="auto"/>
                    <w:bottom w:val="none" w:sz="0" w:space="0" w:color="auto"/>
                    <w:right w:val="none" w:sz="0" w:space="0" w:color="auto"/>
                  </w:divBdr>
                  <w:divsChild>
                    <w:div w:id="1774982303">
                      <w:marLeft w:val="0"/>
                      <w:marRight w:val="0"/>
                      <w:marTop w:val="0"/>
                      <w:marBottom w:val="0"/>
                      <w:divBdr>
                        <w:top w:val="none" w:sz="0" w:space="0" w:color="auto"/>
                        <w:left w:val="none" w:sz="0" w:space="0" w:color="auto"/>
                        <w:bottom w:val="none" w:sz="0" w:space="0" w:color="auto"/>
                        <w:right w:val="none" w:sz="0" w:space="0" w:color="auto"/>
                      </w:divBdr>
                      <w:divsChild>
                        <w:div w:id="48007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9605531">
      <w:bodyDiv w:val="1"/>
      <w:marLeft w:val="0"/>
      <w:marRight w:val="0"/>
      <w:marTop w:val="0"/>
      <w:marBottom w:val="0"/>
      <w:divBdr>
        <w:top w:val="none" w:sz="0" w:space="0" w:color="auto"/>
        <w:left w:val="none" w:sz="0" w:space="0" w:color="auto"/>
        <w:bottom w:val="none" w:sz="0" w:space="0" w:color="auto"/>
        <w:right w:val="none" w:sz="0" w:space="0" w:color="auto"/>
      </w:divBdr>
      <w:divsChild>
        <w:div w:id="577861340">
          <w:marLeft w:val="0"/>
          <w:marRight w:val="0"/>
          <w:marTop w:val="0"/>
          <w:marBottom w:val="0"/>
          <w:divBdr>
            <w:top w:val="none" w:sz="0" w:space="0" w:color="auto"/>
            <w:left w:val="none" w:sz="0" w:space="0" w:color="auto"/>
            <w:bottom w:val="none" w:sz="0" w:space="0" w:color="auto"/>
            <w:right w:val="none" w:sz="0" w:space="0" w:color="auto"/>
          </w:divBdr>
          <w:divsChild>
            <w:div w:id="149490746">
              <w:marLeft w:val="0"/>
              <w:marRight w:val="0"/>
              <w:marTop w:val="0"/>
              <w:marBottom w:val="0"/>
              <w:divBdr>
                <w:top w:val="none" w:sz="0" w:space="0" w:color="auto"/>
                <w:left w:val="none" w:sz="0" w:space="0" w:color="auto"/>
                <w:bottom w:val="none" w:sz="0" w:space="0" w:color="auto"/>
                <w:right w:val="none" w:sz="0" w:space="0" w:color="auto"/>
              </w:divBdr>
              <w:divsChild>
                <w:div w:id="1661075665">
                  <w:blockQuote w:val="1"/>
                  <w:marLeft w:val="173"/>
                  <w:marRight w:val="173"/>
                  <w:marTop w:val="0"/>
                  <w:marBottom w:val="0"/>
                  <w:divBdr>
                    <w:top w:val="none" w:sz="0" w:space="0" w:color="auto"/>
                    <w:left w:val="single" w:sz="8" w:space="6" w:color="CCCCCC"/>
                    <w:bottom w:val="none" w:sz="0" w:space="0" w:color="auto"/>
                    <w:right w:val="none" w:sz="0" w:space="0" w:color="auto"/>
                  </w:divBdr>
                </w:div>
                <w:div w:id="1414202055">
                  <w:blockQuote w:val="1"/>
                  <w:marLeft w:val="173"/>
                  <w:marRight w:val="173"/>
                  <w:marTop w:val="0"/>
                  <w:marBottom w:val="0"/>
                  <w:divBdr>
                    <w:top w:val="none" w:sz="0" w:space="0" w:color="auto"/>
                    <w:left w:val="single" w:sz="8" w:space="6" w:color="CCCCCC"/>
                    <w:bottom w:val="none" w:sz="0" w:space="0" w:color="auto"/>
                    <w:right w:val="none" w:sz="0" w:space="0" w:color="auto"/>
                  </w:divBdr>
                  <w:divsChild>
                    <w:div w:id="1663049765">
                      <w:marLeft w:val="0"/>
                      <w:marRight w:val="0"/>
                      <w:marTop w:val="0"/>
                      <w:marBottom w:val="0"/>
                      <w:divBdr>
                        <w:top w:val="none" w:sz="0" w:space="0" w:color="auto"/>
                        <w:left w:val="none" w:sz="0" w:space="4" w:color="auto"/>
                        <w:bottom w:val="none" w:sz="0" w:space="0" w:color="auto"/>
                        <w:right w:val="none" w:sz="0" w:space="4" w:color="auto"/>
                      </w:divBdr>
                    </w:div>
                    <w:div w:id="1814906140">
                      <w:marLeft w:val="60"/>
                      <w:marRight w:val="60"/>
                      <w:marTop w:val="120"/>
                      <w:marBottom w:val="120"/>
                      <w:divBdr>
                        <w:top w:val="none" w:sz="0" w:space="0" w:color="auto"/>
                        <w:left w:val="none" w:sz="0" w:space="0" w:color="auto"/>
                        <w:bottom w:val="none" w:sz="0" w:space="0" w:color="auto"/>
                        <w:right w:val="none" w:sz="0" w:space="0" w:color="auto"/>
                      </w:divBdr>
                      <w:divsChild>
                        <w:div w:id="1316185824">
                          <w:marLeft w:val="0"/>
                          <w:marRight w:val="0"/>
                          <w:marTop w:val="60"/>
                          <w:marBottom w:val="180"/>
                          <w:divBdr>
                            <w:top w:val="none" w:sz="0" w:space="0" w:color="auto"/>
                            <w:left w:val="none" w:sz="0" w:space="0" w:color="auto"/>
                            <w:bottom w:val="none" w:sz="0" w:space="0" w:color="auto"/>
                            <w:right w:val="none" w:sz="0" w:space="0" w:color="auto"/>
                          </w:divBdr>
                        </w:div>
                        <w:div w:id="1236823242">
                          <w:marLeft w:val="240"/>
                          <w:marRight w:val="240"/>
                          <w:marTop w:val="120"/>
                          <w:marBottom w:val="120"/>
                          <w:divBdr>
                            <w:top w:val="none" w:sz="0" w:space="0" w:color="auto"/>
                            <w:left w:val="none" w:sz="0" w:space="0" w:color="auto"/>
                            <w:bottom w:val="none" w:sz="0" w:space="0" w:color="auto"/>
                            <w:right w:val="none" w:sz="0" w:space="0" w:color="auto"/>
                          </w:divBdr>
                        </w:div>
                        <w:div w:id="1659724653">
                          <w:marLeft w:val="240"/>
                          <w:marRight w:val="240"/>
                          <w:marTop w:val="120"/>
                          <w:marBottom w:val="120"/>
                          <w:divBdr>
                            <w:top w:val="none" w:sz="0" w:space="0" w:color="auto"/>
                            <w:left w:val="none" w:sz="0" w:space="0" w:color="auto"/>
                            <w:bottom w:val="none" w:sz="0" w:space="0" w:color="auto"/>
                            <w:right w:val="none" w:sz="0" w:space="0" w:color="auto"/>
                          </w:divBdr>
                        </w:div>
                        <w:div w:id="1101146164">
                          <w:marLeft w:val="240"/>
                          <w:marRight w:val="240"/>
                          <w:marTop w:val="120"/>
                          <w:marBottom w:val="120"/>
                          <w:divBdr>
                            <w:top w:val="none" w:sz="0" w:space="0" w:color="auto"/>
                            <w:left w:val="none" w:sz="0" w:space="0" w:color="auto"/>
                            <w:bottom w:val="none" w:sz="0" w:space="0" w:color="auto"/>
                            <w:right w:val="none" w:sz="0" w:space="0" w:color="auto"/>
                          </w:divBdr>
                        </w:div>
                      </w:divsChild>
                    </w:div>
                  </w:divsChild>
                </w:div>
                <w:div w:id="310257990">
                  <w:blockQuote w:val="1"/>
                  <w:marLeft w:val="173"/>
                  <w:marRight w:val="173"/>
                  <w:marTop w:val="0"/>
                  <w:marBottom w:val="0"/>
                  <w:divBdr>
                    <w:top w:val="none" w:sz="0" w:space="0" w:color="auto"/>
                    <w:left w:val="single" w:sz="8" w:space="6" w:color="CCCCCC"/>
                    <w:bottom w:val="none" w:sz="0" w:space="0" w:color="auto"/>
                    <w:right w:val="none" w:sz="0" w:space="0" w:color="auto"/>
                  </w:divBdr>
                </w:div>
              </w:divsChild>
            </w:div>
          </w:divsChild>
        </w:div>
      </w:divsChild>
    </w:div>
    <w:div w:id="1904752677">
      <w:bodyDiv w:val="1"/>
      <w:marLeft w:val="0"/>
      <w:marRight w:val="0"/>
      <w:marTop w:val="0"/>
      <w:marBottom w:val="0"/>
      <w:divBdr>
        <w:top w:val="none" w:sz="0" w:space="0" w:color="auto"/>
        <w:left w:val="none" w:sz="0" w:space="0" w:color="auto"/>
        <w:bottom w:val="none" w:sz="0" w:space="0" w:color="auto"/>
        <w:right w:val="none" w:sz="0" w:space="0" w:color="auto"/>
      </w:divBdr>
      <w:divsChild>
        <w:div w:id="451943280">
          <w:marLeft w:val="0"/>
          <w:marRight w:val="0"/>
          <w:marTop w:val="0"/>
          <w:marBottom w:val="0"/>
          <w:divBdr>
            <w:top w:val="none" w:sz="0" w:space="0" w:color="auto"/>
            <w:left w:val="none" w:sz="0" w:space="0" w:color="auto"/>
            <w:bottom w:val="dotted" w:sz="4" w:space="7" w:color="EEEEEE"/>
            <w:right w:val="none" w:sz="0" w:space="0" w:color="auto"/>
          </w:divBdr>
          <w:divsChild>
            <w:div w:id="1662585817">
              <w:marLeft w:val="0"/>
              <w:marRight w:val="0"/>
              <w:marTop w:val="0"/>
              <w:marBottom w:val="0"/>
              <w:divBdr>
                <w:top w:val="none" w:sz="0" w:space="0" w:color="auto"/>
                <w:left w:val="none" w:sz="0" w:space="0" w:color="auto"/>
                <w:bottom w:val="none" w:sz="0" w:space="0" w:color="auto"/>
                <w:right w:val="none" w:sz="0" w:space="0" w:color="auto"/>
              </w:divBdr>
              <w:divsChild>
                <w:div w:id="87257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98687">
          <w:marLeft w:val="0"/>
          <w:marRight w:val="0"/>
          <w:marTop w:val="0"/>
          <w:marBottom w:val="0"/>
          <w:divBdr>
            <w:top w:val="none" w:sz="0" w:space="0" w:color="auto"/>
            <w:left w:val="none" w:sz="0" w:space="0" w:color="auto"/>
            <w:bottom w:val="dotted" w:sz="4" w:space="7" w:color="EEEEEE"/>
            <w:right w:val="none" w:sz="0" w:space="0" w:color="auto"/>
          </w:divBdr>
          <w:divsChild>
            <w:div w:id="657803365">
              <w:marLeft w:val="48"/>
              <w:marRight w:val="0"/>
              <w:marTop w:val="0"/>
              <w:marBottom w:val="0"/>
              <w:divBdr>
                <w:top w:val="none" w:sz="0" w:space="0" w:color="auto"/>
                <w:left w:val="none" w:sz="0" w:space="0" w:color="auto"/>
                <w:bottom w:val="none" w:sz="0" w:space="0" w:color="auto"/>
                <w:right w:val="none" w:sz="0" w:space="0" w:color="auto"/>
              </w:divBdr>
            </w:div>
            <w:div w:id="1454128808">
              <w:marLeft w:val="0"/>
              <w:marRight w:val="0"/>
              <w:marTop w:val="72"/>
              <w:marBottom w:val="120"/>
              <w:divBdr>
                <w:top w:val="none" w:sz="0" w:space="0" w:color="auto"/>
                <w:left w:val="none" w:sz="0" w:space="0" w:color="auto"/>
                <w:bottom w:val="none" w:sz="0" w:space="0" w:color="auto"/>
                <w:right w:val="none" w:sz="0" w:space="0" w:color="auto"/>
              </w:divBdr>
            </w:div>
            <w:div w:id="1914657040">
              <w:marLeft w:val="0"/>
              <w:marRight w:val="72"/>
              <w:marTop w:val="0"/>
              <w:marBottom w:val="120"/>
              <w:divBdr>
                <w:top w:val="none" w:sz="0" w:space="0" w:color="auto"/>
                <w:left w:val="none" w:sz="0" w:space="0" w:color="auto"/>
                <w:bottom w:val="none" w:sz="0" w:space="0" w:color="auto"/>
                <w:right w:val="none" w:sz="0" w:space="0" w:color="auto"/>
              </w:divBdr>
              <w:divsChild>
                <w:div w:id="1617327452">
                  <w:marLeft w:val="0"/>
                  <w:marRight w:val="0"/>
                  <w:marTop w:val="0"/>
                  <w:marBottom w:val="0"/>
                  <w:divBdr>
                    <w:top w:val="none" w:sz="0" w:space="0" w:color="auto"/>
                    <w:left w:val="none" w:sz="0" w:space="0" w:color="auto"/>
                    <w:bottom w:val="none" w:sz="0" w:space="0" w:color="auto"/>
                    <w:right w:val="none" w:sz="0" w:space="0" w:color="auto"/>
                  </w:divBdr>
                </w:div>
              </w:divsChild>
            </w:div>
            <w:div w:id="1644312243">
              <w:marLeft w:val="0"/>
              <w:marRight w:val="0"/>
              <w:marTop w:val="0"/>
              <w:marBottom w:val="0"/>
              <w:divBdr>
                <w:top w:val="none" w:sz="0" w:space="0" w:color="auto"/>
                <w:left w:val="none" w:sz="0" w:space="0" w:color="auto"/>
                <w:bottom w:val="none" w:sz="0" w:space="0" w:color="auto"/>
                <w:right w:val="none" w:sz="0" w:space="0" w:color="auto"/>
              </w:divBdr>
              <w:divsChild>
                <w:div w:id="1357265723">
                  <w:marLeft w:val="0"/>
                  <w:marRight w:val="0"/>
                  <w:marTop w:val="0"/>
                  <w:marBottom w:val="0"/>
                  <w:divBdr>
                    <w:top w:val="none" w:sz="0" w:space="0" w:color="auto"/>
                    <w:left w:val="none" w:sz="0" w:space="0" w:color="auto"/>
                    <w:bottom w:val="none" w:sz="0" w:space="0" w:color="auto"/>
                    <w:right w:val="none" w:sz="0" w:space="0" w:color="auto"/>
                  </w:divBdr>
                  <w:divsChild>
                    <w:div w:id="280502448">
                      <w:marLeft w:val="0"/>
                      <w:marRight w:val="0"/>
                      <w:marTop w:val="0"/>
                      <w:marBottom w:val="0"/>
                      <w:divBdr>
                        <w:top w:val="none" w:sz="0" w:space="0" w:color="auto"/>
                        <w:left w:val="none" w:sz="0" w:space="0" w:color="auto"/>
                        <w:bottom w:val="none" w:sz="0" w:space="0" w:color="auto"/>
                        <w:right w:val="none" w:sz="0" w:space="0" w:color="auto"/>
                      </w:divBdr>
                      <w:divsChild>
                        <w:div w:id="1449204421">
                          <w:marLeft w:val="0"/>
                          <w:marRight w:val="0"/>
                          <w:marTop w:val="0"/>
                          <w:marBottom w:val="0"/>
                          <w:divBdr>
                            <w:top w:val="none" w:sz="0" w:space="0" w:color="auto"/>
                            <w:left w:val="none" w:sz="0" w:space="0" w:color="auto"/>
                            <w:bottom w:val="none" w:sz="0" w:space="0" w:color="auto"/>
                            <w:right w:val="none" w:sz="0" w:space="0" w:color="auto"/>
                          </w:divBdr>
                          <w:divsChild>
                            <w:div w:id="1834108068">
                              <w:marLeft w:val="0"/>
                              <w:marRight w:val="0"/>
                              <w:marTop w:val="0"/>
                              <w:marBottom w:val="0"/>
                              <w:divBdr>
                                <w:top w:val="none" w:sz="0" w:space="0" w:color="auto"/>
                                <w:left w:val="none" w:sz="0" w:space="0" w:color="auto"/>
                                <w:bottom w:val="none" w:sz="0" w:space="0" w:color="auto"/>
                                <w:right w:val="none" w:sz="0" w:space="0" w:color="auto"/>
                              </w:divBdr>
                            </w:div>
                            <w:div w:id="1864171666">
                              <w:marLeft w:val="0"/>
                              <w:marRight w:val="0"/>
                              <w:marTop w:val="0"/>
                              <w:marBottom w:val="0"/>
                              <w:divBdr>
                                <w:top w:val="none" w:sz="0" w:space="0" w:color="auto"/>
                                <w:left w:val="none" w:sz="0" w:space="0" w:color="auto"/>
                                <w:bottom w:val="none" w:sz="0" w:space="0" w:color="auto"/>
                                <w:right w:val="none" w:sz="0" w:space="0" w:color="auto"/>
                              </w:divBdr>
                            </w:div>
                            <w:div w:id="1903633728">
                              <w:marLeft w:val="0"/>
                              <w:marRight w:val="0"/>
                              <w:marTop w:val="0"/>
                              <w:marBottom w:val="0"/>
                              <w:divBdr>
                                <w:top w:val="none" w:sz="0" w:space="0" w:color="auto"/>
                                <w:left w:val="none" w:sz="0" w:space="0" w:color="auto"/>
                                <w:bottom w:val="none" w:sz="0" w:space="0" w:color="auto"/>
                                <w:right w:val="none" w:sz="0" w:space="0" w:color="auto"/>
                              </w:divBdr>
                            </w:div>
                            <w:div w:id="606347771">
                              <w:marLeft w:val="0"/>
                              <w:marRight w:val="0"/>
                              <w:marTop w:val="0"/>
                              <w:marBottom w:val="0"/>
                              <w:divBdr>
                                <w:top w:val="none" w:sz="0" w:space="0" w:color="auto"/>
                                <w:left w:val="none" w:sz="0" w:space="0" w:color="auto"/>
                                <w:bottom w:val="none" w:sz="0" w:space="0" w:color="auto"/>
                                <w:right w:val="none" w:sz="0" w:space="0" w:color="auto"/>
                              </w:divBdr>
                            </w:div>
                            <w:div w:id="829177547">
                              <w:marLeft w:val="0"/>
                              <w:marRight w:val="0"/>
                              <w:marTop w:val="0"/>
                              <w:marBottom w:val="0"/>
                              <w:divBdr>
                                <w:top w:val="none" w:sz="0" w:space="0" w:color="auto"/>
                                <w:left w:val="none" w:sz="0" w:space="0" w:color="auto"/>
                                <w:bottom w:val="none" w:sz="0" w:space="0" w:color="auto"/>
                                <w:right w:val="none" w:sz="0" w:space="0" w:color="auto"/>
                              </w:divBdr>
                            </w:div>
                            <w:div w:id="315576483">
                              <w:marLeft w:val="0"/>
                              <w:marRight w:val="0"/>
                              <w:marTop w:val="0"/>
                              <w:marBottom w:val="0"/>
                              <w:divBdr>
                                <w:top w:val="none" w:sz="0" w:space="0" w:color="auto"/>
                                <w:left w:val="none" w:sz="0" w:space="0" w:color="auto"/>
                                <w:bottom w:val="none" w:sz="0" w:space="0" w:color="auto"/>
                                <w:right w:val="none" w:sz="0" w:space="0" w:color="auto"/>
                              </w:divBdr>
                            </w:div>
                            <w:div w:id="457987860">
                              <w:marLeft w:val="0"/>
                              <w:marRight w:val="0"/>
                              <w:marTop w:val="0"/>
                              <w:marBottom w:val="0"/>
                              <w:divBdr>
                                <w:top w:val="none" w:sz="0" w:space="0" w:color="auto"/>
                                <w:left w:val="none" w:sz="0" w:space="0" w:color="auto"/>
                                <w:bottom w:val="none" w:sz="0" w:space="0" w:color="auto"/>
                                <w:right w:val="none" w:sz="0" w:space="0" w:color="auto"/>
                              </w:divBdr>
                            </w:div>
                            <w:div w:id="937446837">
                              <w:marLeft w:val="0"/>
                              <w:marRight w:val="0"/>
                              <w:marTop w:val="0"/>
                              <w:marBottom w:val="0"/>
                              <w:divBdr>
                                <w:top w:val="none" w:sz="0" w:space="0" w:color="auto"/>
                                <w:left w:val="none" w:sz="0" w:space="0" w:color="auto"/>
                                <w:bottom w:val="none" w:sz="0" w:space="0" w:color="auto"/>
                                <w:right w:val="none" w:sz="0" w:space="0" w:color="auto"/>
                              </w:divBdr>
                            </w:div>
                            <w:div w:id="1103109798">
                              <w:marLeft w:val="0"/>
                              <w:marRight w:val="0"/>
                              <w:marTop w:val="0"/>
                              <w:marBottom w:val="0"/>
                              <w:divBdr>
                                <w:top w:val="none" w:sz="0" w:space="0" w:color="auto"/>
                                <w:left w:val="none" w:sz="0" w:space="0" w:color="auto"/>
                                <w:bottom w:val="none" w:sz="0" w:space="0" w:color="auto"/>
                                <w:right w:val="none" w:sz="0" w:space="0" w:color="auto"/>
                              </w:divBdr>
                            </w:div>
                            <w:div w:id="1685933821">
                              <w:marLeft w:val="0"/>
                              <w:marRight w:val="0"/>
                              <w:marTop w:val="0"/>
                              <w:marBottom w:val="0"/>
                              <w:divBdr>
                                <w:top w:val="none" w:sz="0" w:space="0" w:color="auto"/>
                                <w:left w:val="none" w:sz="0" w:space="0" w:color="auto"/>
                                <w:bottom w:val="none" w:sz="0" w:space="0" w:color="auto"/>
                                <w:right w:val="none" w:sz="0" w:space="0" w:color="auto"/>
                              </w:divBdr>
                            </w:div>
                            <w:div w:id="1668365691">
                              <w:marLeft w:val="0"/>
                              <w:marRight w:val="0"/>
                              <w:marTop w:val="0"/>
                              <w:marBottom w:val="0"/>
                              <w:divBdr>
                                <w:top w:val="none" w:sz="0" w:space="0" w:color="auto"/>
                                <w:left w:val="none" w:sz="0" w:space="0" w:color="auto"/>
                                <w:bottom w:val="none" w:sz="0" w:space="0" w:color="auto"/>
                                <w:right w:val="none" w:sz="0" w:space="0" w:color="auto"/>
                              </w:divBdr>
                            </w:div>
                            <w:div w:id="857964012">
                              <w:marLeft w:val="0"/>
                              <w:marRight w:val="0"/>
                              <w:marTop w:val="0"/>
                              <w:marBottom w:val="0"/>
                              <w:divBdr>
                                <w:top w:val="none" w:sz="0" w:space="0" w:color="auto"/>
                                <w:left w:val="none" w:sz="0" w:space="0" w:color="auto"/>
                                <w:bottom w:val="none" w:sz="0" w:space="0" w:color="auto"/>
                                <w:right w:val="none" w:sz="0" w:space="0" w:color="auto"/>
                              </w:divBdr>
                            </w:div>
                            <w:div w:id="1977447445">
                              <w:marLeft w:val="0"/>
                              <w:marRight w:val="0"/>
                              <w:marTop w:val="0"/>
                              <w:marBottom w:val="0"/>
                              <w:divBdr>
                                <w:top w:val="none" w:sz="0" w:space="0" w:color="auto"/>
                                <w:left w:val="none" w:sz="0" w:space="0" w:color="auto"/>
                                <w:bottom w:val="none" w:sz="0" w:space="0" w:color="auto"/>
                                <w:right w:val="none" w:sz="0" w:space="0" w:color="auto"/>
                              </w:divBdr>
                            </w:div>
                            <w:div w:id="1785074891">
                              <w:marLeft w:val="0"/>
                              <w:marRight w:val="0"/>
                              <w:marTop w:val="0"/>
                              <w:marBottom w:val="0"/>
                              <w:divBdr>
                                <w:top w:val="none" w:sz="0" w:space="0" w:color="auto"/>
                                <w:left w:val="none" w:sz="0" w:space="0" w:color="auto"/>
                                <w:bottom w:val="none" w:sz="0" w:space="0" w:color="auto"/>
                                <w:right w:val="none" w:sz="0" w:space="0" w:color="auto"/>
                              </w:divBdr>
                            </w:div>
                            <w:div w:id="872304828">
                              <w:marLeft w:val="0"/>
                              <w:marRight w:val="0"/>
                              <w:marTop w:val="0"/>
                              <w:marBottom w:val="0"/>
                              <w:divBdr>
                                <w:top w:val="none" w:sz="0" w:space="0" w:color="auto"/>
                                <w:left w:val="none" w:sz="0" w:space="0" w:color="auto"/>
                                <w:bottom w:val="none" w:sz="0" w:space="0" w:color="auto"/>
                                <w:right w:val="none" w:sz="0" w:space="0" w:color="auto"/>
                              </w:divBdr>
                            </w:div>
                            <w:div w:id="1774545035">
                              <w:marLeft w:val="0"/>
                              <w:marRight w:val="0"/>
                              <w:marTop w:val="0"/>
                              <w:marBottom w:val="0"/>
                              <w:divBdr>
                                <w:top w:val="none" w:sz="0" w:space="0" w:color="auto"/>
                                <w:left w:val="none" w:sz="0" w:space="0" w:color="auto"/>
                                <w:bottom w:val="none" w:sz="0" w:space="0" w:color="auto"/>
                                <w:right w:val="none" w:sz="0" w:space="0" w:color="auto"/>
                              </w:divBdr>
                            </w:div>
                            <w:div w:id="849947146">
                              <w:marLeft w:val="0"/>
                              <w:marRight w:val="0"/>
                              <w:marTop w:val="0"/>
                              <w:marBottom w:val="0"/>
                              <w:divBdr>
                                <w:top w:val="none" w:sz="0" w:space="0" w:color="auto"/>
                                <w:left w:val="none" w:sz="0" w:space="0" w:color="auto"/>
                                <w:bottom w:val="none" w:sz="0" w:space="0" w:color="auto"/>
                                <w:right w:val="none" w:sz="0" w:space="0" w:color="auto"/>
                              </w:divBdr>
                            </w:div>
                            <w:div w:id="1179393054">
                              <w:marLeft w:val="0"/>
                              <w:marRight w:val="0"/>
                              <w:marTop w:val="0"/>
                              <w:marBottom w:val="0"/>
                              <w:divBdr>
                                <w:top w:val="none" w:sz="0" w:space="0" w:color="auto"/>
                                <w:left w:val="none" w:sz="0" w:space="0" w:color="auto"/>
                                <w:bottom w:val="none" w:sz="0" w:space="0" w:color="auto"/>
                                <w:right w:val="none" w:sz="0" w:space="0" w:color="auto"/>
                              </w:divBdr>
                            </w:div>
                            <w:div w:id="711422529">
                              <w:marLeft w:val="0"/>
                              <w:marRight w:val="0"/>
                              <w:marTop w:val="0"/>
                              <w:marBottom w:val="0"/>
                              <w:divBdr>
                                <w:top w:val="none" w:sz="0" w:space="0" w:color="auto"/>
                                <w:left w:val="none" w:sz="0" w:space="0" w:color="auto"/>
                                <w:bottom w:val="none" w:sz="0" w:space="0" w:color="auto"/>
                                <w:right w:val="none" w:sz="0" w:space="0" w:color="auto"/>
                              </w:divBdr>
                            </w:div>
                            <w:div w:id="1444572153">
                              <w:marLeft w:val="0"/>
                              <w:marRight w:val="0"/>
                              <w:marTop w:val="0"/>
                              <w:marBottom w:val="0"/>
                              <w:divBdr>
                                <w:top w:val="none" w:sz="0" w:space="0" w:color="auto"/>
                                <w:left w:val="none" w:sz="0" w:space="0" w:color="auto"/>
                                <w:bottom w:val="none" w:sz="0" w:space="0" w:color="auto"/>
                                <w:right w:val="none" w:sz="0" w:space="0" w:color="auto"/>
                              </w:divBdr>
                            </w:div>
                            <w:div w:id="1661689168">
                              <w:marLeft w:val="0"/>
                              <w:marRight w:val="0"/>
                              <w:marTop w:val="0"/>
                              <w:marBottom w:val="0"/>
                              <w:divBdr>
                                <w:top w:val="none" w:sz="0" w:space="0" w:color="auto"/>
                                <w:left w:val="none" w:sz="0" w:space="0" w:color="auto"/>
                                <w:bottom w:val="none" w:sz="0" w:space="0" w:color="auto"/>
                                <w:right w:val="none" w:sz="0" w:space="0" w:color="auto"/>
                              </w:divBdr>
                            </w:div>
                            <w:div w:id="1684091059">
                              <w:marLeft w:val="0"/>
                              <w:marRight w:val="0"/>
                              <w:marTop w:val="0"/>
                              <w:marBottom w:val="0"/>
                              <w:divBdr>
                                <w:top w:val="none" w:sz="0" w:space="0" w:color="auto"/>
                                <w:left w:val="none" w:sz="0" w:space="0" w:color="auto"/>
                                <w:bottom w:val="none" w:sz="0" w:space="0" w:color="auto"/>
                                <w:right w:val="none" w:sz="0" w:space="0" w:color="auto"/>
                              </w:divBdr>
                            </w:div>
                            <w:div w:id="1428893069">
                              <w:marLeft w:val="0"/>
                              <w:marRight w:val="0"/>
                              <w:marTop w:val="0"/>
                              <w:marBottom w:val="0"/>
                              <w:divBdr>
                                <w:top w:val="none" w:sz="0" w:space="0" w:color="auto"/>
                                <w:left w:val="none" w:sz="0" w:space="0" w:color="auto"/>
                                <w:bottom w:val="none" w:sz="0" w:space="0" w:color="auto"/>
                                <w:right w:val="none" w:sz="0" w:space="0" w:color="auto"/>
                              </w:divBdr>
                            </w:div>
                            <w:div w:id="427195047">
                              <w:marLeft w:val="0"/>
                              <w:marRight w:val="0"/>
                              <w:marTop w:val="0"/>
                              <w:marBottom w:val="0"/>
                              <w:divBdr>
                                <w:top w:val="none" w:sz="0" w:space="0" w:color="auto"/>
                                <w:left w:val="none" w:sz="0" w:space="0" w:color="auto"/>
                                <w:bottom w:val="none" w:sz="0" w:space="0" w:color="auto"/>
                                <w:right w:val="none" w:sz="0" w:space="0" w:color="auto"/>
                              </w:divBdr>
                            </w:div>
                            <w:div w:id="2084915055">
                              <w:marLeft w:val="0"/>
                              <w:marRight w:val="0"/>
                              <w:marTop w:val="0"/>
                              <w:marBottom w:val="0"/>
                              <w:divBdr>
                                <w:top w:val="none" w:sz="0" w:space="0" w:color="auto"/>
                                <w:left w:val="none" w:sz="0" w:space="0" w:color="auto"/>
                                <w:bottom w:val="none" w:sz="0" w:space="0" w:color="auto"/>
                                <w:right w:val="none" w:sz="0" w:space="0" w:color="auto"/>
                              </w:divBdr>
                            </w:div>
                            <w:div w:id="131215082">
                              <w:marLeft w:val="0"/>
                              <w:marRight w:val="0"/>
                              <w:marTop w:val="0"/>
                              <w:marBottom w:val="0"/>
                              <w:divBdr>
                                <w:top w:val="none" w:sz="0" w:space="0" w:color="auto"/>
                                <w:left w:val="none" w:sz="0" w:space="0" w:color="auto"/>
                                <w:bottom w:val="none" w:sz="0" w:space="0" w:color="auto"/>
                                <w:right w:val="none" w:sz="0" w:space="0" w:color="auto"/>
                              </w:divBdr>
                            </w:div>
                            <w:div w:id="1296643444">
                              <w:marLeft w:val="0"/>
                              <w:marRight w:val="0"/>
                              <w:marTop w:val="0"/>
                              <w:marBottom w:val="0"/>
                              <w:divBdr>
                                <w:top w:val="none" w:sz="0" w:space="0" w:color="auto"/>
                                <w:left w:val="none" w:sz="0" w:space="0" w:color="auto"/>
                                <w:bottom w:val="none" w:sz="0" w:space="0" w:color="auto"/>
                                <w:right w:val="none" w:sz="0" w:space="0" w:color="auto"/>
                              </w:divBdr>
                            </w:div>
                            <w:div w:id="72588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23662">
                      <w:marLeft w:val="0"/>
                      <w:marRight w:val="0"/>
                      <w:marTop w:val="0"/>
                      <w:marBottom w:val="0"/>
                      <w:divBdr>
                        <w:top w:val="none" w:sz="0" w:space="0" w:color="auto"/>
                        <w:left w:val="none" w:sz="0" w:space="0" w:color="auto"/>
                        <w:bottom w:val="none" w:sz="0" w:space="0" w:color="auto"/>
                        <w:right w:val="none" w:sz="0" w:space="0" w:color="auto"/>
                      </w:divBdr>
                    </w:div>
                    <w:div w:id="2076705320">
                      <w:marLeft w:val="0"/>
                      <w:marRight w:val="0"/>
                      <w:marTop w:val="0"/>
                      <w:marBottom w:val="0"/>
                      <w:divBdr>
                        <w:top w:val="none" w:sz="0" w:space="0" w:color="auto"/>
                        <w:left w:val="none" w:sz="0" w:space="0" w:color="auto"/>
                        <w:bottom w:val="none" w:sz="0" w:space="0" w:color="auto"/>
                        <w:right w:val="none" w:sz="0" w:space="0" w:color="auto"/>
                      </w:divBdr>
                      <w:divsChild>
                        <w:div w:id="1677885432">
                          <w:marLeft w:val="0"/>
                          <w:marRight w:val="0"/>
                          <w:marTop w:val="0"/>
                          <w:marBottom w:val="0"/>
                          <w:divBdr>
                            <w:top w:val="none" w:sz="0" w:space="0" w:color="auto"/>
                            <w:left w:val="none" w:sz="0" w:space="0" w:color="auto"/>
                            <w:bottom w:val="none" w:sz="0" w:space="0" w:color="auto"/>
                            <w:right w:val="none" w:sz="0" w:space="0" w:color="auto"/>
                          </w:divBdr>
                          <w:divsChild>
                            <w:div w:id="634680816">
                              <w:marLeft w:val="0"/>
                              <w:marRight w:val="0"/>
                              <w:marTop w:val="0"/>
                              <w:marBottom w:val="0"/>
                              <w:divBdr>
                                <w:top w:val="none" w:sz="0" w:space="0" w:color="auto"/>
                                <w:left w:val="none" w:sz="0" w:space="0" w:color="auto"/>
                                <w:bottom w:val="none" w:sz="0" w:space="0" w:color="auto"/>
                                <w:right w:val="none" w:sz="0" w:space="0" w:color="auto"/>
                              </w:divBdr>
                            </w:div>
                            <w:div w:id="842280608">
                              <w:marLeft w:val="0"/>
                              <w:marRight w:val="0"/>
                              <w:marTop w:val="0"/>
                              <w:marBottom w:val="0"/>
                              <w:divBdr>
                                <w:top w:val="none" w:sz="0" w:space="0" w:color="auto"/>
                                <w:left w:val="none" w:sz="0" w:space="0" w:color="auto"/>
                                <w:bottom w:val="none" w:sz="0" w:space="0" w:color="auto"/>
                                <w:right w:val="none" w:sz="0" w:space="0" w:color="auto"/>
                              </w:divBdr>
                            </w:div>
                            <w:div w:id="1352947833">
                              <w:marLeft w:val="0"/>
                              <w:marRight w:val="0"/>
                              <w:marTop w:val="0"/>
                              <w:marBottom w:val="0"/>
                              <w:divBdr>
                                <w:top w:val="none" w:sz="0" w:space="0" w:color="auto"/>
                                <w:left w:val="none" w:sz="0" w:space="0" w:color="auto"/>
                                <w:bottom w:val="none" w:sz="0" w:space="0" w:color="auto"/>
                                <w:right w:val="none" w:sz="0" w:space="0" w:color="auto"/>
                              </w:divBdr>
                            </w:div>
                            <w:div w:id="1151605552">
                              <w:marLeft w:val="0"/>
                              <w:marRight w:val="0"/>
                              <w:marTop w:val="0"/>
                              <w:marBottom w:val="0"/>
                              <w:divBdr>
                                <w:top w:val="none" w:sz="0" w:space="0" w:color="auto"/>
                                <w:left w:val="none" w:sz="0" w:space="0" w:color="auto"/>
                                <w:bottom w:val="none" w:sz="0" w:space="0" w:color="auto"/>
                                <w:right w:val="none" w:sz="0" w:space="0" w:color="auto"/>
                              </w:divBdr>
                            </w:div>
                            <w:div w:id="467625157">
                              <w:marLeft w:val="0"/>
                              <w:marRight w:val="0"/>
                              <w:marTop w:val="0"/>
                              <w:marBottom w:val="0"/>
                              <w:divBdr>
                                <w:top w:val="none" w:sz="0" w:space="0" w:color="auto"/>
                                <w:left w:val="none" w:sz="0" w:space="0" w:color="auto"/>
                                <w:bottom w:val="none" w:sz="0" w:space="0" w:color="auto"/>
                                <w:right w:val="none" w:sz="0" w:space="0" w:color="auto"/>
                              </w:divBdr>
                            </w:div>
                            <w:div w:id="1881555791">
                              <w:marLeft w:val="0"/>
                              <w:marRight w:val="0"/>
                              <w:marTop w:val="0"/>
                              <w:marBottom w:val="0"/>
                              <w:divBdr>
                                <w:top w:val="none" w:sz="0" w:space="0" w:color="auto"/>
                                <w:left w:val="none" w:sz="0" w:space="0" w:color="auto"/>
                                <w:bottom w:val="none" w:sz="0" w:space="0" w:color="auto"/>
                                <w:right w:val="none" w:sz="0" w:space="0" w:color="auto"/>
                              </w:divBdr>
                            </w:div>
                            <w:div w:id="1128353457">
                              <w:marLeft w:val="0"/>
                              <w:marRight w:val="0"/>
                              <w:marTop w:val="0"/>
                              <w:marBottom w:val="0"/>
                              <w:divBdr>
                                <w:top w:val="none" w:sz="0" w:space="0" w:color="auto"/>
                                <w:left w:val="none" w:sz="0" w:space="0" w:color="auto"/>
                                <w:bottom w:val="none" w:sz="0" w:space="0" w:color="auto"/>
                                <w:right w:val="none" w:sz="0" w:space="0" w:color="auto"/>
                              </w:divBdr>
                            </w:div>
                            <w:div w:id="2126078023">
                              <w:marLeft w:val="0"/>
                              <w:marRight w:val="0"/>
                              <w:marTop w:val="0"/>
                              <w:marBottom w:val="0"/>
                              <w:divBdr>
                                <w:top w:val="none" w:sz="0" w:space="0" w:color="auto"/>
                                <w:left w:val="none" w:sz="0" w:space="0" w:color="auto"/>
                                <w:bottom w:val="none" w:sz="0" w:space="0" w:color="auto"/>
                                <w:right w:val="none" w:sz="0" w:space="0" w:color="auto"/>
                              </w:divBdr>
                            </w:div>
                            <w:div w:id="362707509">
                              <w:marLeft w:val="0"/>
                              <w:marRight w:val="0"/>
                              <w:marTop w:val="0"/>
                              <w:marBottom w:val="0"/>
                              <w:divBdr>
                                <w:top w:val="none" w:sz="0" w:space="0" w:color="auto"/>
                                <w:left w:val="none" w:sz="0" w:space="0" w:color="auto"/>
                                <w:bottom w:val="none" w:sz="0" w:space="0" w:color="auto"/>
                                <w:right w:val="none" w:sz="0" w:space="0" w:color="auto"/>
                              </w:divBdr>
                            </w:div>
                            <w:div w:id="2006741838">
                              <w:marLeft w:val="0"/>
                              <w:marRight w:val="0"/>
                              <w:marTop w:val="0"/>
                              <w:marBottom w:val="0"/>
                              <w:divBdr>
                                <w:top w:val="none" w:sz="0" w:space="0" w:color="auto"/>
                                <w:left w:val="none" w:sz="0" w:space="0" w:color="auto"/>
                                <w:bottom w:val="none" w:sz="0" w:space="0" w:color="auto"/>
                                <w:right w:val="none" w:sz="0" w:space="0" w:color="auto"/>
                              </w:divBdr>
                            </w:div>
                            <w:div w:id="720179950">
                              <w:marLeft w:val="0"/>
                              <w:marRight w:val="0"/>
                              <w:marTop w:val="0"/>
                              <w:marBottom w:val="0"/>
                              <w:divBdr>
                                <w:top w:val="none" w:sz="0" w:space="0" w:color="auto"/>
                                <w:left w:val="none" w:sz="0" w:space="0" w:color="auto"/>
                                <w:bottom w:val="none" w:sz="0" w:space="0" w:color="auto"/>
                                <w:right w:val="none" w:sz="0" w:space="0" w:color="auto"/>
                              </w:divBdr>
                            </w:div>
                            <w:div w:id="961302913">
                              <w:marLeft w:val="0"/>
                              <w:marRight w:val="0"/>
                              <w:marTop w:val="0"/>
                              <w:marBottom w:val="0"/>
                              <w:divBdr>
                                <w:top w:val="none" w:sz="0" w:space="0" w:color="auto"/>
                                <w:left w:val="none" w:sz="0" w:space="0" w:color="auto"/>
                                <w:bottom w:val="none" w:sz="0" w:space="0" w:color="auto"/>
                                <w:right w:val="none" w:sz="0" w:space="0" w:color="auto"/>
                              </w:divBdr>
                            </w:div>
                            <w:div w:id="1481922603">
                              <w:marLeft w:val="0"/>
                              <w:marRight w:val="0"/>
                              <w:marTop w:val="0"/>
                              <w:marBottom w:val="0"/>
                              <w:divBdr>
                                <w:top w:val="none" w:sz="0" w:space="0" w:color="auto"/>
                                <w:left w:val="none" w:sz="0" w:space="0" w:color="auto"/>
                                <w:bottom w:val="none" w:sz="0" w:space="0" w:color="auto"/>
                                <w:right w:val="none" w:sz="0" w:space="0" w:color="auto"/>
                              </w:divBdr>
                            </w:div>
                            <w:div w:id="374233721">
                              <w:marLeft w:val="0"/>
                              <w:marRight w:val="0"/>
                              <w:marTop w:val="0"/>
                              <w:marBottom w:val="0"/>
                              <w:divBdr>
                                <w:top w:val="none" w:sz="0" w:space="0" w:color="auto"/>
                                <w:left w:val="none" w:sz="0" w:space="0" w:color="auto"/>
                                <w:bottom w:val="none" w:sz="0" w:space="0" w:color="auto"/>
                                <w:right w:val="none" w:sz="0" w:space="0" w:color="auto"/>
                              </w:divBdr>
                            </w:div>
                            <w:div w:id="1911425844">
                              <w:marLeft w:val="0"/>
                              <w:marRight w:val="0"/>
                              <w:marTop w:val="0"/>
                              <w:marBottom w:val="0"/>
                              <w:divBdr>
                                <w:top w:val="none" w:sz="0" w:space="0" w:color="auto"/>
                                <w:left w:val="none" w:sz="0" w:space="0" w:color="auto"/>
                                <w:bottom w:val="none" w:sz="0" w:space="0" w:color="auto"/>
                                <w:right w:val="none" w:sz="0" w:space="0" w:color="auto"/>
                              </w:divBdr>
                            </w:div>
                            <w:div w:id="1141846990">
                              <w:marLeft w:val="0"/>
                              <w:marRight w:val="0"/>
                              <w:marTop w:val="0"/>
                              <w:marBottom w:val="0"/>
                              <w:divBdr>
                                <w:top w:val="none" w:sz="0" w:space="0" w:color="auto"/>
                                <w:left w:val="none" w:sz="0" w:space="0" w:color="auto"/>
                                <w:bottom w:val="none" w:sz="0" w:space="0" w:color="auto"/>
                                <w:right w:val="none" w:sz="0" w:space="0" w:color="auto"/>
                              </w:divBdr>
                            </w:div>
                            <w:div w:id="87624545">
                              <w:marLeft w:val="0"/>
                              <w:marRight w:val="0"/>
                              <w:marTop w:val="0"/>
                              <w:marBottom w:val="0"/>
                              <w:divBdr>
                                <w:top w:val="none" w:sz="0" w:space="0" w:color="auto"/>
                                <w:left w:val="none" w:sz="0" w:space="0" w:color="auto"/>
                                <w:bottom w:val="none" w:sz="0" w:space="0" w:color="auto"/>
                                <w:right w:val="none" w:sz="0" w:space="0" w:color="auto"/>
                              </w:divBdr>
                            </w:div>
                            <w:div w:id="161087993">
                              <w:marLeft w:val="0"/>
                              <w:marRight w:val="0"/>
                              <w:marTop w:val="0"/>
                              <w:marBottom w:val="0"/>
                              <w:divBdr>
                                <w:top w:val="none" w:sz="0" w:space="0" w:color="auto"/>
                                <w:left w:val="none" w:sz="0" w:space="0" w:color="auto"/>
                                <w:bottom w:val="none" w:sz="0" w:space="0" w:color="auto"/>
                                <w:right w:val="none" w:sz="0" w:space="0" w:color="auto"/>
                              </w:divBdr>
                            </w:div>
                            <w:div w:id="816995347">
                              <w:marLeft w:val="0"/>
                              <w:marRight w:val="0"/>
                              <w:marTop w:val="0"/>
                              <w:marBottom w:val="0"/>
                              <w:divBdr>
                                <w:top w:val="none" w:sz="0" w:space="0" w:color="auto"/>
                                <w:left w:val="none" w:sz="0" w:space="0" w:color="auto"/>
                                <w:bottom w:val="none" w:sz="0" w:space="0" w:color="auto"/>
                                <w:right w:val="none" w:sz="0" w:space="0" w:color="auto"/>
                              </w:divBdr>
                            </w:div>
                            <w:div w:id="202447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851932">
      <w:bodyDiv w:val="1"/>
      <w:marLeft w:val="0"/>
      <w:marRight w:val="0"/>
      <w:marTop w:val="0"/>
      <w:marBottom w:val="0"/>
      <w:divBdr>
        <w:top w:val="none" w:sz="0" w:space="0" w:color="auto"/>
        <w:left w:val="none" w:sz="0" w:space="0" w:color="auto"/>
        <w:bottom w:val="none" w:sz="0" w:space="0" w:color="auto"/>
        <w:right w:val="none" w:sz="0" w:space="0" w:color="auto"/>
      </w:divBdr>
      <w:divsChild>
        <w:div w:id="2110657534">
          <w:marLeft w:val="0"/>
          <w:marRight w:val="0"/>
          <w:marTop w:val="0"/>
          <w:marBottom w:val="0"/>
          <w:divBdr>
            <w:top w:val="none" w:sz="0" w:space="0" w:color="auto"/>
            <w:left w:val="none" w:sz="0" w:space="0" w:color="auto"/>
            <w:bottom w:val="none" w:sz="0" w:space="0" w:color="auto"/>
            <w:right w:val="none" w:sz="0" w:space="0" w:color="auto"/>
          </w:divBdr>
          <w:divsChild>
            <w:div w:id="1655719571">
              <w:marLeft w:val="0"/>
              <w:marRight w:val="0"/>
              <w:marTop w:val="0"/>
              <w:marBottom w:val="0"/>
              <w:divBdr>
                <w:top w:val="none" w:sz="0" w:space="0" w:color="auto"/>
                <w:left w:val="none" w:sz="0" w:space="0" w:color="auto"/>
                <w:bottom w:val="none" w:sz="0" w:space="0" w:color="auto"/>
                <w:right w:val="none" w:sz="0" w:space="0" w:color="auto"/>
              </w:divBdr>
            </w:div>
            <w:div w:id="1867450825">
              <w:marLeft w:val="0"/>
              <w:marRight w:val="0"/>
              <w:marTop w:val="0"/>
              <w:marBottom w:val="0"/>
              <w:divBdr>
                <w:top w:val="none" w:sz="0" w:space="0" w:color="auto"/>
                <w:left w:val="none" w:sz="0" w:space="0" w:color="auto"/>
                <w:bottom w:val="none" w:sz="0" w:space="0" w:color="auto"/>
                <w:right w:val="none" w:sz="0" w:space="0" w:color="auto"/>
              </w:divBdr>
              <w:divsChild>
                <w:div w:id="1159883089">
                  <w:marLeft w:val="0"/>
                  <w:marRight w:val="0"/>
                  <w:marTop w:val="0"/>
                  <w:marBottom w:val="0"/>
                  <w:divBdr>
                    <w:top w:val="single" w:sz="8" w:space="3" w:color="999999"/>
                    <w:left w:val="single" w:sz="8" w:space="3" w:color="999999"/>
                    <w:bottom w:val="single" w:sz="8" w:space="3" w:color="999999"/>
                    <w:right w:val="single" w:sz="8" w:space="3" w:color="999999"/>
                  </w:divBdr>
                  <w:divsChild>
                    <w:div w:id="2078162887">
                      <w:marLeft w:val="0"/>
                      <w:marRight w:val="0"/>
                      <w:marTop w:val="0"/>
                      <w:marBottom w:val="0"/>
                      <w:divBdr>
                        <w:top w:val="none" w:sz="0" w:space="0" w:color="auto"/>
                        <w:left w:val="none" w:sz="0" w:space="0" w:color="auto"/>
                        <w:bottom w:val="none" w:sz="0" w:space="0" w:color="auto"/>
                        <w:right w:val="none" w:sz="0" w:space="0" w:color="auto"/>
                      </w:divBdr>
                      <w:divsChild>
                        <w:div w:id="197209612">
                          <w:marLeft w:val="0"/>
                          <w:marRight w:val="0"/>
                          <w:marTop w:val="0"/>
                          <w:marBottom w:val="0"/>
                          <w:divBdr>
                            <w:top w:val="none" w:sz="0" w:space="0" w:color="auto"/>
                            <w:left w:val="none" w:sz="0" w:space="0" w:color="auto"/>
                            <w:bottom w:val="none" w:sz="0" w:space="0" w:color="auto"/>
                            <w:right w:val="none" w:sz="0" w:space="0" w:color="auto"/>
                          </w:divBdr>
                        </w:div>
                        <w:div w:id="671420402">
                          <w:marLeft w:val="0"/>
                          <w:marRight w:val="0"/>
                          <w:marTop w:val="0"/>
                          <w:marBottom w:val="0"/>
                          <w:divBdr>
                            <w:top w:val="none" w:sz="0" w:space="0" w:color="auto"/>
                            <w:left w:val="none" w:sz="0" w:space="0" w:color="auto"/>
                            <w:bottom w:val="none" w:sz="0" w:space="0" w:color="auto"/>
                            <w:right w:val="none" w:sz="0" w:space="0" w:color="auto"/>
                          </w:divBdr>
                        </w:div>
                        <w:div w:id="72661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05363">
          <w:marLeft w:val="0"/>
          <w:marRight w:val="0"/>
          <w:marTop w:val="115"/>
          <w:marBottom w:val="0"/>
          <w:divBdr>
            <w:top w:val="none" w:sz="0" w:space="0" w:color="auto"/>
            <w:left w:val="none" w:sz="0" w:space="0" w:color="auto"/>
            <w:bottom w:val="none" w:sz="0" w:space="0" w:color="auto"/>
            <w:right w:val="none" w:sz="0" w:space="0" w:color="auto"/>
          </w:divBdr>
        </w:div>
        <w:div w:id="1046635403">
          <w:marLeft w:val="0"/>
          <w:marRight w:val="0"/>
          <w:marTop w:val="0"/>
          <w:marBottom w:val="0"/>
          <w:divBdr>
            <w:top w:val="none" w:sz="0" w:space="0" w:color="auto"/>
            <w:left w:val="none" w:sz="0" w:space="0" w:color="auto"/>
            <w:bottom w:val="none" w:sz="0" w:space="0" w:color="auto"/>
            <w:right w:val="none" w:sz="0" w:space="0" w:color="auto"/>
          </w:divBdr>
          <w:divsChild>
            <w:div w:id="330447835">
              <w:marLeft w:val="0"/>
              <w:marRight w:val="0"/>
              <w:marTop w:val="0"/>
              <w:marBottom w:val="0"/>
              <w:divBdr>
                <w:top w:val="none" w:sz="0" w:space="0" w:color="auto"/>
                <w:left w:val="none" w:sz="0" w:space="0" w:color="auto"/>
                <w:bottom w:val="none" w:sz="0" w:space="0" w:color="auto"/>
                <w:right w:val="none" w:sz="0" w:space="0" w:color="auto"/>
              </w:divBdr>
            </w:div>
            <w:div w:id="1621298980">
              <w:marLeft w:val="0"/>
              <w:marRight w:val="0"/>
              <w:marTop w:val="0"/>
              <w:marBottom w:val="0"/>
              <w:divBdr>
                <w:top w:val="none" w:sz="0" w:space="0" w:color="auto"/>
                <w:left w:val="none" w:sz="0" w:space="0" w:color="auto"/>
                <w:bottom w:val="none" w:sz="0" w:space="0" w:color="auto"/>
                <w:right w:val="none" w:sz="0" w:space="0" w:color="auto"/>
              </w:divBdr>
            </w:div>
            <w:div w:id="477496838">
              <w:marLeft w:val="0"/>
              <w:marRight w:val="0"/>
              <w:marTop w:val="0"/>
              <w:marBottom w:val="0"/>
              <w:divBdr>
                <w:top w:val="none" w:sz="0" w:space="0" w:color="auto"/>
                <w:left w:val="none" w:sz="0" w:space="0" w:color="auto"/>
                <w:bottom w:val="none" w:sz="0" w:space="0" w:color="auto"/>
                <w:right w:val="none" w:sz="0" w:space="0" w:color="auto"/>
              </w:divBdr>
              <w:divsChild>
                <w:div w:id="786316726">
                  <w:marLeft w:val="0"/>
                  <w:marRight w:val="0"/>
                  <w:marTop w:val="0"/>
                  <w:marBottom w:val="0"/>
                  <w:divBdr>
                    <w:top w:val="none" w:sz="0" w:space="0" w:color="auto"/>
                    <w:left w:val="none" w:sz="0" w:space="0" w:color="auto"/>
                    <w:bottom w:val="none" w:sz="0" w:space="0" w:color="auto"/>
                    <w:right w:val="none" w:sz="0" w:space="0" w:color="auto"/>
                  </w:divBdr>
                  <w:divsChild>
                    <w:div w:id="1614821366">
                      <w:marLeft w:val="0"/>
                      <w:marRight w:val="0"/>
                      <w:marTop w:val="0"/>
                      <w:marBottom w:val="0"/>
                      <w:divBdr>
                        <w:top w:val="none" w:sz="0" w:space="0" w:color="auto"/>
                        <w:left w:val="none" w:sz="0" w:space="0" w:color="auto"/>
                        <w:bottom w:val="none" w:sz="0" w:space="0" w:color="auto"/>
                        <w:right w:val="none" w:sz="0" w:space="0" w:color="auto"/>
                      </w:divBdr>
                    </w:div>
                    <w:div w:id="48774796">
                      <w:marLeft w:val="0"/>
                      <w:marRight w:val="0"/>
                      <w:marTop w:val="0"/>
                      <w:marBottom w:val="0"/>
                      <w:divBdr>
                        <w:top w:val="none" w:sz="0" w:space="0" w:color="auto"/>
                        <w:left w:val="none" w:sz="0" w:space="0" w:color="auto"/>
                        <w:bottom w:val="none" w:sz="0" w:space="0" w:color="auto"/>
                        <w:right w:val="none" w:sz="0" w:space="0" w:color="auto"/>
                      </w:divBdr>
                    </w:div>
                    <w:div w:id="382751830">
                      <w:marLeft w:val="0"/>
                      <w:marRight w:val="0"/>
                      <w:marTop w:val="0"/>
                      <w:marBottom w:val="0"/>
                      <w:divBdr>
                        <w:top w:val="none" w:sz="0" w:space="0" w:color="auto"/>
                        <w:left w:val="none" w:sz="0" w:space="0" w:color="auto"/>
                        <w:bottom w:val="none" w:sz="0" w:space="0" w:color="auto"/>
                        <w:right w:val="none" w:sz="0" w:space="0" w:color="auto"/>
                      </w:divBdr>
                    </w:div>
                    <w:div w:id="1973054349">
                      <w:marLeft w:val="0"/>
                      <w:marRight w:val="0"/>
                      <w:marTop w:val="0"/>
                      <w:marBottom w:val="0"/>
                      <w:divBdr>
                        <w:top w:val="none" w:sz="0" w:space="0" w:color="auto"/>
                        <w:left w:val="none" w:sz="0" w:space="0" w:color="auto"/>
                        <w:bottom w:val="none" w:sz="0" w:space="0" w:color="auto"/>
                        <w:right w:val="none" w:sz="0" w:space="0" w:color="auto"/>
                      </w:divBdr>
                    </w:div>
                    <w:div w:id="98346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1388">
              <w:marLeft w:val="0"/>
              <w:marRight w:val="0"/>
              <w:marTop w:val="0"/>
              <w:marBottom w:val="0"/>
              <w:divBdr>
                <w:top w:val="none" w:sz="0" w:space="0" w:color="auto"/>
                <w:left w:val="none" w:sz="0" w:space="0" w:color="auto"/>
                <w:bottom w:val="none" w:sz="0" w:space="0" w:color="auto"/>
                <w:right w:val="none" w:sz="0" w:space="0" w:color="auto"/>
              </w:divBdr>
            </w:div>
            <w:div w:id="87896234">
              <w:marLeft w:val="0"/>
              <w:marRight w:val="0"/>
              <w:marTop w:val="0"/>
              <w:marBottom w:val="0"/>
              <w:divBdr>
                <w:top w:val="none" w:sz="0" w:space="0" w:color="auto"/>
                <w:left w:val="none" w:sz="0" w:space="0" w:color="auto"/>
                <w:bottom w:val="none" w:sz="0" w:space="0" w:color="auto"/>
                <w:right w:val="none" w:sz="0" w:space="0" w:color="auto"/>
              </w:divBdr>
              <w:divsChild>
                <w:div w:id="515314919">
                  <w:marLeft w:val="0"/>
                  <w:marRight w:val="0"/>
                  <w:marTop w:val="0"/>
                  <w:marBottom w:val="0"/>
                  <w:divBdr>
                    <w:top w:val="none" w:sz="0" w:space="0" w:color="auto"/>
                    <w:left w:val="none" w:sz="0" w:space="0" w:color="auto"/>
                    <w:bottom w:val="none" w:sz="0" w:space="0" w:color="auto"/>
                    <w:right w:val="none" w:sz="0" w:space="0" w:color="auto"/>
                  </w:divBdr>
                </w:div>
                <w:div w:id="1577739528">
                  <w:marLeft w:val="0"/>
                  <w:marRight w:val="0"/>
                  <w:marTop w:val="0"/>
                  <w:marBottom w:val="0"/>
                  <w:divBdr>
                    <w:top w:val="none" w:sz="0" w:space="0" w:color="auto"/>
                    <w:left w:val="none" w:sz="0" w:space="0" w:color="auto"/>
                    <w:bottom w:val="none" w:sz="0" w:space="0" w:color="auto"/>
                    <w:right w:val="none" w:sz="0" w:space="0" w:color="auto"/>
                  </w:divBdr>
                </w:div>
                <w:div w:id="164905306">
                  <w:marLeft w:val="0"/>
                  <w:marRight w:val="0"/>
                  <w:marTop w:val="0"/>
                  <w:marBottom w:val="0"/>
                  <w:divBdr>
                    <w:top w:val="none" w:sz="0" w:space="0" w:color="auto"/>
                    <w:left w:val="none" w:sz="0" w:space="0" w:color="auto"/>
                    <w:bottom w:val="none" w:sz="0" w:space="0" w:color="auto"/>
                    <w:right w:val="none" w:sz="0" w:space="0" w:color="auto"/>
                  </w:divBdr>
                </w:div>
                <w:div w:id="576214349">
                  <w:marLeft w:val="0"/>
                  <w:marRight w:val="0"/>
                  <w:marTop w:val="0"/>
                  <w:marBottom w:val="0"/>
                  <w:divBdr>
                    <w:top w:val="none" w:sz="0" w:space="0" w:color="auto"/>
                    <w:left w:val="none" w:sz="0" w:space="0" w:color="auto"/>
                    <w:bottom w:val="none" w:sz="0" w:space="0" w:color="auto"/>
                    <w:right w:val="none" w:sz="0" w:space="0" w:color="auto"/>
                  </w:divBdr>
                </w:div>
              </w:divsChild>
            </w:div>
            <w:div w:id="211162560">
              <w:marLeft w:val="0"/>
              <w:marRight w:val="0"/>
              <w:marTop w:val="0"/>
              <w:marBottom w:val="0"/>
              <w:divBdr>
                <w:top w:val="none" w:sz="0" w:space="0" w:color="auto"/>
                <w:left w:val="none" w:sz="0" w:space="0" w:color="auto"/>
                <w:bottom w:val="none" w:sz="0" w:space="0" w:color="auto"/>
                <w:right w:val="none" w:sz="0" w:space="0" w:color="auto"/>
              </w:divBdr>
            </w:div>
            <w:div w:id="1792939820">
              <w:marLeft w:val="0"/>
              <w:marRight w:val="0"/>
              <w:marTop w:val="0"/>
              <w:marBottom w:val="0"/>
              <w:divBdr>
                <w:top w:val="none" w:sz="0" w:space="0" w:color="auto"/>
                <w:left w:val="none" w:sz="0" w:space="0" w:color="auto"/>
                <w:bottom w:val="none" w:sz="0" w:space="0" w:color="auto"/>
                <w:right w:val="none" w:sz="0" w:space="0" w:color="auto"/>
              </w:divBdr>
            </w:div>
            <w:div w:id="332344275">
              <w:marLeft w:val="0"/>
              <w:marRight w:val="0"/>
              <w:marTop w:val="0"/>
              <w:marBottom w:val="0"/>
              <w:divBdr>
                <w:top w:val="none" w:sz="0" w:space="0" w:color="auto"/>
                <w:left w:val="none" w:sz="0" w:space="0" w:color="auto"/>
                <w:bottom w:val="none" w:sz="0" w:space="0" w:color="auto"/>
                <w:right w:val="none" w:sz="0" w:space="0" w:color="auto"/>
              </w:divBdr>
            </w:div>
            <w:div w:id="1614441372">
              <w:marLeft w:val="0"/>
              <w:marRight w:val="0"/>
              <w:marTop w:val="0"/>
              <w:marBottom w:val="0"/>
              <w:divBdr>
                <w:top w:val="none" w:sz="0" w:space="0" w:color="auto"/>
                <w:left w:val="none" w:sz="0" w:space="0" w:color="auto"/>
                <w:bottom w:val="none" w:sz="0" w:space="0" w:color="auto"/>
                <w:right w:val="none" w:sz="0" w:space="0" w:color="auto"/>
              </w:divBdr>
            </w:div>
            <w:div w:id="1836997259">
              <w:marLeft w:val="0"/>
              <w:marRight w:val="0"/>
              <w:marTop w:val="0"/>
              <w:marBottom w:val="0"/>
              <w:divBdr>
                <w:top w:val="none" w:sz="0" w:space="0" w:color="auto"/>
                <w:left w:val="none" w:sz="0" w:space="0" w:color="auto"/>
                <w:bottom w:val="none" w:sz="0" w:space="0" w:color="auto"/>
                <w:right w:val="none" w:sz="0" w:space="0" w:color="auto"/>
              </w:divBdr>
            </w:div>
            <w:div w:id="499853927">
              <w:marLeft w:val="0"/>
              <w:marRight w:val="0"/>
              <w:marTop w:val="0"/>
              <w:marBottom w:val="0"/>
              <w:divBdr>
                <w:top w:val="none" w:sz="0" w:space="0" w:color="auto"/>
                <w:left w:val="none" w:sz="0" w:space="0" w:color="auto"/>
                <w:bottom w:val="none" w:sz="0" w:space="0" w:color="auto"/>
                <w:right w:val="none" w:sz="0" w:space="0" w:color="auto"/>
              </w:divBdr>
              <w:divsChild>
                <w:div w:id="47529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122953">
      <w:bodyDiv w:val="1"/>
      <w:marLeft w:val="0"/>
      <w:marRight w:val="0"/>
      <w:marTop w:val="0"/>
      <w:marBottom w:val="0"/>
      <w:divBdr>
        <w:top w:val="none" w:sz="0" w:space="0" w:color="auto"/>
        <w:left w:val="none" w:sz="0" w:space="0" w:color="auto"/>
        <w:bottom w:val="none" w:sz="0" w:space="0" w:color="auto"/>
        <w:right w:val="none" w:sz="0" w:space="0" w:color="auto"/>
      </w:divBdr>
      <w:divsChild>
        <w:div w:id="104736451">
          <w:marLeft w:val="0"/>
          <w:marRight w:val="0"/>
          <w:marTop w:val="0"/>
          <w:marBottom w:val="0"/>
          <w:divBdr>
            <w:top w:val="none" w:sz="0" w:space="0" w:color="auto"/>
            <w:left w:val="none" w:sz="0" w:space="0" w:color="auto"/>
            <w:bottom w:val="none" w:sz="0" w:space="0" w:color="auto"/>
            <w:right w:val="none" w:sz="0" w:space="0" w:color="auto"/>
          </w:divBdr>
          <w:divsChild>
            <w:div w:id="180171840">
              <w:marLeft w:val="0"/>
              <w:marRight w:val="0"/>
              <w:marTop w:val="68"/>
              <w:marBottom w:val="0"/>
              <w:divBdr>
                <w:top w:val="none" w:sz="0" w:space="0" w:color="auto"/>
                <w:left w:val="none" w:sz="0" w:space="0" w:color="auto"/>
                <w:bottom w:val="none" w:sz="0" w:space="0" w:color="auto"/>
                <w:right w:val="none" w:sz="0" w:space="0" w:color="auto"/>
              </w:divBdr>
            </w:div>
          </w:divsChild>
        </w:div>
        <w:div w:id="1777166470">
          <w:marLeft w:val="0"/>
          <w:marRight w:val="0"/>
          <w:marTop w:val="340"/>
          <w:marBottom w:val="0"/>
          <w:divBdr>
            <w:top w:val="none" w:sz="0" w:space="0" w:color="auto"/>
            <w:left w:val="none" w:sz="0" w:space="0" w:color="auto"/>
            <w:bottom w:val="none" w:sz="0" w:space="0" w:color="auto"/>
            <w:right w:val="none" w:sz="0" w:space="0" w:color="auto"/>
          </w:divBdr>
          <w:divsChild>
            <w:div w:id="289550765">
              <w:marLeft w:val="0"/>
              <w:marRight w:val="0"/>
              <w:marTop w:val="0"/>
              <w:marBottom w:val="0"/>
              <w:divBdr>
                <w:top w:val="none" w:sz="0" w:space="0" w:color="auto"/>
                <w:left w:val="none" w:sz="0" w:space="0" w:color="auto"/>
                <w:bottom w:val="none" w:sz="0" w:space="0" w:color="auto"/>
                <w:right w:val="none" w:sz="0" w:space="0" w:color="auto"/>
              </w:divBdr>
            </w:div>
            <w:div w:id="1197040890">
              <w:marLeft w:val="0"/>
              <w:marRight w:val="0"/>
              <w:marTop w:val="0"/>
              <w:marBottom w:val="0"/>
              <w:divBdr>
                <w:top w:val="none" w:sz="0" w:space="0" w:color="auto"/>
                <w:left w:val="none" w:sz="0" w:space="0" w:color="auto"/>
                <w:bottom w:val="none" w:sz="0" w:space="0" w:color="auto"/>
                <w:right w:val="none" w:sz="0" w:space="0" w:color="auto"/>
              </w:divBdr>
            </w:div>
            <w:div w:id="1718239752">
              <w:marLeft w:val="0"/>
              <w:marRight w:val="0"/>
              <w:marTop w:val="0"/>
              <w:marBottom w:val="0"/>
              <w:divBdr>
                <w:top w:val="none" w:sz="0" w:space="0" w:color="auto"/>
                <w:left w:val="none" w:sz="0" w:space="0" w:color="auto"/>
                <w:bottom w:val="none" w:sz="0" w:space="0" w:color="auto"/>
                <w:right w:val="none" w:sz="0" w:space="0" w:color="auto"/>
              </w:divBdr>
            </w:div>
            <w:div w:id="1045524796">
              <w:marLeft w:val="0"/>
              <w:marRight w:val="0"/>
              <w:marTop w:val="0"/>
              <w:marBottom w:val="0"/>
              <w:divBdr>
                <w:top w:val="none" w:sz="0" w:space="0" w:color="auto"/>
                <w:left w:val="none" w:sz="0" w:space="0" w:color="auto"/>
                <w:bottom w:val="none" w:sz="0" w:space="0" w:color="auto"/>
                <w:right w:val="none" w:sz="0" w:space="0" w:color="auto"/>
              </w:divBdr>
            </w:div>
            <w:div w:id="1024672479">
              <w:marLeft w:val="0"/>
              <w:marRight w:val="0"/>
              <w:marTop w:val="0"/>
              <w:marBottom w:val="0"/>
              <w:divBdr>
                <w:top w:val="none" w:sz="0" w:space="0" w:color="auto"/>
                <w:left w:val="none" w:sz="0" w:space="0" w:color="auto"/>
                <w:bottom w:val="none" w:sz="0" w:space="0" w:color="auto"/>
                <w:right w:val="none" w:sz="0" w:space="0" w:color="auto"/>
              </w:divBdr>
            </w:div>
            <w:div w:id="90515240">
              <w:marLeft w:val="0"/>
              <w:marRight w:val="0"/>
              <w:marTop w:val="0"/>
              <w:marBottom w:val="0"/>
              <w:divBdr>
                <w:top w:val="none" w:sz="0" w:space="0" w:color="auto"/>
                <w:left w:val="none" w:sz="0" w:space="0" w:color="auto"/>
                <w:bottom w:val="none" w:sz="0" w:space="0" w:color="auto"/>
                <w:right w:val="none" w:sz="0" w:space="0" w:color="auto"/>
              </w:divBdr>
            </w:div>
            <w:div w:id="929121566">
              <w:marLeft w:val="0"/>
              <w:marRight w:val="0"/>
              <w:marTop w:val="0"/>
              <w:marBottom w:val="0"/>
              <w:divBdr>
                <w:top w:val="none" w:sz="0" w:space="0" w:color="auto"/>
                <w:left w:val="none" w:sz="0" w:space="0" w:color="auto"/>
                <w:bottom w:val="none" w:sz="0" w:space="0" w:color="auto"/>
                <w:right w:val="none" w:sz="0" w:space="0" w:color="auto"/>
              </w:divBdr>
            </w:div>
            <w:div w:id="1851025687">
              <w:marLeft w:val="0"/>
              <w:marRight w:val="0"/>
              <w:marTop w:val="0"/>
              <w:marBottom w:val="0"/>
              <w:divBdr>
                <w:top w:val="none" w:sz="0" w:space="0" w:color="auto"/>
                <w:left w:val="none" w:sz="0" w:space="0" w:color="auto"/>
                <w:bottom w:val="none" w:sz="0" w:space="0" w:color="auto"/>
                <w:right w:val="none" w:sz="0" w:space="0" w:color="auto"/>
              </w:divBdr>
              <w:divsChild>
                <w:div w:id="495417626">
                  <w:marLeft w:val="0"/>
                  <w:marRight w:val="0"/>
                  <w:marTop w:val="0"/>
                  <w:marBottom w:val="0"/>
                  <w:divBdr>
                    <w:top w:val="none" w:sz="0" w:space="0" w:color="auto"/>
                    <w:left w:val="none" w:sz="0" w:space="0" w:color="auto"/>
                    <w:bottom w:val="none" w:sz="0" w:space="0" w:color="auto"/>
                    <w:right w:val="none" w:sz="0" w:space="0" w:color="auto"/>
                  </w:divBdr>
                </w:div>
                <w:div w:id="201943577">
                  <w:marLeft w:val="0"/>
                  <w:marRight w:val="0"/>
                  <w:marTop w:val="0"/>
                  <w:marBottom w:val="0"/>
                  <w:divBdr>
                    <w:top w:val="none" w:sz="0" w:space="0" w:color="auto"/>
                    <w:left w:val="none" w:sz="0" w:space="0" w:color="auto"/>
                    <w:bottom w:val="none" w:sz="0" w:space="0" w:color="auto"/>
                    <w:right w:val="none" w:sz="0" w:space="0" w:color="auto"/>
                  </w:divBdr>
                </w:div>
                <w:div w:id="1439569539">
                  <w:marLeft w:val="0"/>
                  <w:marRight w:val="0"/>
                  <w:marTop w:val="0"/>
                  <w:marBottom w:val="0"/>
                  <w:divBdr>
                    <w:top w:val="none" w:sz="0" w:space="0" w:color="auto"/>
                    <w:left w:val="none" w:sz="0" w:space="0" w:color="auto"/>
                    <w:bottom w:val="none" w:sz="0" w:space="0" w:color="auto"/>
                    <w:right w:val="none" w:sz="0" w:space="0" w:color="auto"/>
                  </w:divBdr>
                </w:div>
                <w:div w:id="1091702841">
                  <w:marLeft w:val="0"/>
                  <w:marRight w:val="0"/>
                  <w:marTop w:val="0"/>
                  <w:marBottom w:val="0"/>
                  <w:divBdr>
                    <w:top w:val="none" w:sz="0" w:space="0" w:color="auto"/>
                    <w:left w:val="none" w:sz="0" w:space="0" w:color="auto"/>
                    <w:bottom w:val="none" w:sz="0" w:space="0" w:color="auto"/>
                    <w:right w:val="none" w:sz="0" w:space="0" w:color="auto"/>
                  </w:divBdr>
                </w:div>
              </w:divsChild>
            </w:div>
            <w:div w:id="931208277">
              <w:marLeft w:val="0"/>
              <w:marRight w:val="0"/>
              <w:marTop w:val="0"/>
              <w:marBottom w:val="0"/>
              <w:divBdr>
                <w:top w:val="none" w:sz="0" w:space="0" w:color="auto"/>
                <w:left w:val="none" w:sz="0" w:space="0" w:color="auto"/>
                <w:bottom w:val="none" w:sz="0" w:space="0" w:color="auto"/>
                <w:right w:val="none" w:sz="0" w:space="0" w:color="auto"/>
              </w:divBdr>
            </w:div>
            <w:div w:id="1784837746">
              <w:marLeft w:val="0"/>
              <w:marRight w:val="0"/>
              <w:marTop w:val="0"/>
              <w:marBottom w:val="0"/>
              <w:divBdr>
                <w:top w:val="none" w:sz="0" w:space="0" w:color="auto"/>
                <w:left w:val="none" w:sz="0" w:space="0" w:color="auto"/>
                <w:bottom w:val="none" w:sz="0" w:space="0" w:color="auto"/>
                <w:right w:val="none" w:sz="0" w:space="0" w:color="auto"/>
              </w:divBdr>
              <w:divsChild>
                <w:div w:id="204681380">
                  <w:marLeft w:val="0"/>
                  <w:marRight w:val="0"/>
                  <w:marTop w:val="0"/>
                  <w:marBottom w:val="0"/>
                  <w:divBdr>
                    <w:top w:val="none" w:sz="0" w:space="0" w:color="auto"/>
                    <w:left w:val="none" w:sz="0" w:space="0" w:color="auto"/>
                    <w:bottom w:val="none" w:sz="0" w:space="0" w:color="auto"/>
                    <w:right w:val="none" w:sz="0" w:space="0" w:color="auto"/>
                  </w:divBdr>
                </w:div>
                <w:div w:id="342099659">
                  <w:marLeft w:val="0"/>
                  <w:marRight w:val="0"/>
                  <w:marTop w:val="0"/>
                  <w:marBottom w:val="0"/>
                  <w:divBdr>
                    <w:top w:val="none" w:sz="0" w:space="0" w:color="auto"/>
                    <w:left w:val="none" w:sz="0" w:space="0" w:color="auto"/>
                    <w:bottom w:val="none" w:sz="0" w:space="0" w:color="auto"/>
                    <w:right w:val="none" w:sz="0" w:space="0" w:color="auto"/>
                  </w:divBdr>
                </w:div>
                <w:div w:id="398866507">
                  <w:marLeft w:val="0"/>
                  <w:marRight w:val="0"/>
                  <w:marTop w:val="0"/>
                  <w:marBottom w:val="0"/>
                  <w:divBdr>
                    <w:top w:val="none" w:sz="0" w:space="0" w:color="auto"/>
                    <w:left w:val="none" w:sz="0" w:space="0" w:color="auto"/>
                    <w:bottom w:val="none" w:sz="0" w:space="0" w:color="auto"/>
                    <w:right w:val="none" w:sz="0" w:space="0" w:color="auto"/>
                  </w:divBdr>
                </w:div>
                <w:div w:id="973801802">
                  <w:marLeft w:val="0"/>
                  <w:marRight w:val="0"/>
                  <w:marTop w:val="0"/>
                  <w:marBottom w:val="0"/>
                  <w:divBdr>
                    <w:top w:val="none" w:sz="0" w:space="0" w:color="auto"/>
                    <w:left w:val="none" w:sz="0" w:space="0" w:color="auto"/>
                    <w:bottom w:val="none" w:sz="0" w:space="0" w:color="auto"/>
                    <w:right w:val="none" w:sz="0" w:space="0" w:color="auto"/>
                  </w:divBdr>
                </w:div>
                <w:div w:id="2036611751">
                  <w:marLeft w:val="0"/>
                  <w:marRight w:val="0"/>
                  <w:marTop w:val="0"/>
                  <w:marBottom w:val="0"/>
                  <w:divBdr>
                    <w:top w:val="none" w:sz="0" w:space="0" w:color="auto"/>
                    <w:left w:val="none" w:sz="0" w:space="0" w:color="auto"/>
                    <w:bottom w:val="none" w:sz="0" w:space="0" w:color="auto"/>
                    <w:right w:val="none" w:sz="0" w:space="0" w:color="auto"/>
                  </w:divBdr>
                </w:div>
                <w:div w:id="790368843">
                  <w:marLeft w:val="0"/>
                  <w:marRight w:val="0"/>
                  <w:marTop w:val="0"/>
                  <w:marBottom w:val="0"/>
                  <w:divBdr>
                    <w:top w:val="none" w:sz="0" w:space="0" w:color="auto"/>
                    <w:left w:val="none" w:sz="0" w:space="0" w:color="auto"/>
                    <w:bottom w:val="none" w:sz="0" w:space="0" w:color="auto"/>
                    <w:right w:val="none" w:sz="0" w:space="0" w:color="auto"/>
                  </w:divBdr>
                </w:div>
                <w:div w:id="1349672085">
                  <w:marLeft w:val="0"/>
                  <w:marRight w:val="0"/>
                  <w:marTop w:val="0"/>
                  <w:marBottom w:val="0"/>
                  <w:divBdr>
                    <w:top w:val="none" w:sz="0" w:space="0" w:color="auto"/>
                    <w:left w:val="none" w:sz="0" w:space="0" w:color="auto"/>
                    <w:bottom w:val="none" w:sz="0" w:space="0" w:color="auto"/>
                    <w:right w:val="none" w:sz="0" w:space="0" w:color="auto"/>
                  </w:divBdr>
                </w:div>
              </w:divsChild>
            </w:div>
            <w:div w:id="1465347348">
              <w:marLeft w:val="0"/>
              <w:marRight w:val="0"/>
              <w:marTop w:val="0"/>
              <w:marBottom w:val="0"/>
              <w:divBdr>
                <w:top w:val="none" w:sz="0" w:space="0" w:color="auto"/>
                <w:left w:val="none" w:sz="0" w:space="0" w:color="auto"/>
                <w:bottom w:val="none" w:sz="0" w:space="0" w:color="auto"/>
                <w:right w:val="none" w:sz="0" w:space="0" w:color="auto"/>
              </w:divBdr>
              <w:divsChild>
                <w:div w:id="344865626">
                  <w:marLeft w:val="0"/>
                  <w:marRight w:val="0"/>
                  <w:marTop w:val="0"/>
                  <w:marBottom w:val="0"/>
                  <w:divBdr>
                    <w:top w:val="none" w:sz="0" w:space="0" w:color="auto"/>
                    <w:left w:val="none" w:sz="0" w:space="0" w:color="auto"/>
                    <w:bottom w:val="none" w:sz="0" w:space="0" w:color="auto"/>
                    <w:right w:val="none" w:sz="0" w:space="0" w:color="auto"/>
                  </w:divBdr>
                </w:div>
                <w:div w:id="2006086700">
                  <w:marLeft w:val="0"/>
                  <w:marRight w:val="0"/>
                  <w:marTop w:val="0"/>
                  <w:marBottom w:val="0"/>
                  <w:divBdr>
                    <w:top w:val="none" w:sz="0" w:space="0" w:color="auto"/>
                    <w:left w:val="none" w:sz="0" w:space="0" w:color="auto"/>
                    <w:bottom w:val="none" w:sz="0" w:space="0" w:color="auto"/>
                    <w:right w:val="none" w:sz="0" w:space="0" w:color="auto"/>
                  </w:divBdr>
                </w:div>
                <w:div w:id="1609191091">
                  <w:marLeft w:val="0"/>
                  <w:marRight w:val="0"/>
                  <w:marTop w:val="0"/>
                  <w:marBottom w:val="0"/>
                  <w:divBdr>
                    <w:top w:val="none" w:sz="0" w:space="0" w:color="auto"/>
                    <w:left w:val="none" w:sz="0" w:space="0" w:color="auto"/>
                    <w:bottom w:val="none" w:sz="0" w:space="0" w:color="auto"/>
                    <w:right w:val="none" w:sz="0" w:space="0" w:color="auto"/>
                  </w:divBdr>
                </w:div>
              </w:divsChild>
            </w:div>
            <w:div w:id="1124615295">
              <w:marLeft w:val="1920"/>
              <w:marRight w:val="0"/>
              <w:marTop w:val="0"/>
              <w:marBottom w:val="0"/>
              <w:divBdr>
                <w:top w:val="none" w:sz="0" w:space="0" w:color="auto"/>
                <w:left w:val="none" w:sz="0" w:space="0" w:color="auto"/>
                <w:bottom w:val="none" w:sz="0" w:space="0" w:color="auto"/>
                <w:right w:val="none" w:sz="0" w:space="0" w:color="auto"/>
              </w:divBdr>
              <w:divsChild>
                <w:div w:id="1061291660">
                  <w:marLeft w:val="0"/>
                  <w:marRight w:val="0"/>
                  <w:marTop w:val="0"/>
                  <w:marBottom w:val="0"/>
                  <w:divBdr>
                    <w:top w:val="none" w:sz="0" w:space="0" w:color="auto"/>
                    <w:left w:val="none" w:sz="0" w:space="0" w:color="auto"/>
                    <w:bottom w:val="none" w:sz="0" w:space="0" w:color="auto"/>
                    <w:right w:val="none" w:sz="0" w:space="0" w:color="auto"/>
                  </w:divBdr>
                </w:div>
              </w:divsChild>
            </w:div>
            <w:div w:id="1824932760">
              <w:marLeft w:val="0"/>
              <w:marRight w:val="0"/>
              <w:marTop w:val="0"/>
              <w:marBottom w:val="0"/>
              <w:divBdr>
                <w:top w:val="none" w:sz="0" w:space="0" w:color="auto"/>
                <w:left w:val="none" w:sz="0" w:space="0" w:color="auto"/>
                <w:bottom w:val="none" w:sz="0" w:space="0" w:color="auto"/>
                <w:right w:val="none" w:sz="0" w:space="0" w:color="auto"/>
              </w:divBdr>
              <w:divsChild>
                <w:div w:id="1248997180">
                  <w:marLeft w:val="0"/>
                  <w:marRight w:val="0"/>
                  <w:marTop w:val="0"/>
                  <w:marBottom w:val="0"/>
                  <w:divBdr>
                    <w:top w:val="none" w:sz="0" w:space="0" w:color="auto"/>
                    <w:left w:val="none" w:sz="0" w:space="0" w:color="auto"/>
                    <w:bottom w:val="none" w:sz="0" w:space="0" w:color="auto"/>
                    <w:right w:val="none" w:sz="0" w:space="0" w:color="auto"/>
                  </w:divBdr>
                </w:div>
                <w:div w:id="343212744">
                  <w:marLeft w:val="0"/>
                  <w:marRight w:val="0"/>
                  <w:marTop w:val="0"/>
                  <w:marBottom w:val="0"/>
                  <w:divBdr>
                    <w:top w:val="none" w:sz="0" w:space="0" w:color="auto"/>
                    <w:left w:val="none" w:sz="0" w:space="0" w:color="auto"/>
                    <w:bottom w:val="none" w:sz="0" w:space="0" w:color="auto"/>
                    <w:right w:val="none" w:sz="0" w:space="0" w:color="auto"/>
                  </w:divBdr>
                </w:div>
                <w:div w:id="835799676">
                  <w:marLeft w:val="0"/>
                  <w:marRight w:val="0"/>
                  <w:marTop w:val="0"/>
                  <w:marBottom w:val="0"/>
                  <w:divBdr>
                    <w:top w:val="none" w:sz="0" w:space="0" w:color="auto"/>
                    <w:left w:val="none" w:sz="0" w:space="0" w:color="auto"/>
                    <w:bottom w:val="none" w:sz="0" w:space="0" w:color="auto"/>
                    <w:right w:val="none" w:sz="0" w:space="0" w:color="auto"/>
                  </w:divBdr>
                </w:div>
                <w:div w:id="208224930">
                  <w:marLeft w:val="0"/>
                  <w:marRight w:val="0"/>
                  <w:marTop w:val="0"/>
                  <w:marBottom w:val="0"/>
                  <w:divBdr>
                    <w:top w:val="none" w:sz="0" w:space="0" w:color="auto"/>
                    <w:left w:val="none" w:sz="0" w:space="0" w:color="auto"/>
                    <w:bottom w:val="none" w:sz="0" w:space="0" w:color="auto"/>
                    <w:right w:val="none" w:sz="0" w:space="0" w:color="auto"/>
                  </w:divBdr>
                </w:div>
                <w:div w:id="1360011608">
                  <w:marLeft w:val="0"/>
                  <w:marRight w:val="0"/>
                  <w:marTop w:val="0"/>
                  <w:marBottom w:val="0"/>
                  <w:divBdr>
                    <w:top w:val="none" w:sz="0" w:space="0" w:color="auto"/>
                    <w:left w:val="none" w:sz="0" w:space="0" w:color="auto"/>
                    <w:bottom w:val="none" w:sz="0" w:space="0" w:color="auto"/>
                    <w:right w:val="none" w:sz="0" w:space="0" w:color="auto"/>
                  </w:divBdr>
                </w:div>
                <w:div w:id="843860026">
                  <w:marLeft w:val="0"/>
                  <w:marRight w:val="0"/>
                  <w:marTop w:val="0"/>
                  <w:marBottom w:val="0"/>
                  <w:divBdr>
                    <w:top w:val="none" w:sz="0" w:space="0" w:color="auto"/>
                    <w:left w:val="none" w:sz="0" w:space="0" w:color="auto"/>
                    <w:bottom w:val="none" w:sz="0" w:space="0" w:color="auto"/>
                    <w:right w:val="none" w:sz="0" w:space="0" w:color="auto"/>
                  </w:divBdr>
                </w:div>
                <w:div w:id="1756780663">
                  <w:marLeft w:val="0"/>
                  <w:marRight w:val="0"/>
                  <w:marTop w:val="0"/>
                  <w:marBottom w:val="0"/>
                  <w:divBdr>
                    <w:top w:val="none" w:sz="0" w:space="0" w:color="auto"/>
                    <w:left w:val="none" w:sz="0" w:space="0" w:color="auto"/>
                    <w:bottom w:val="none" w:sz="0" w:space="0" w:color="auto"/>
                    <w:right w:val="none" w:sz="0" w:space="0" w:color="auto"/>
                  </w:divBdr>
                </w:div>
              </w:divsChild>
            </w:div>
            <w:div w:id="652561726">
              <w:marLeft w:val="960"/>
              <w:marRight w:val="0"/>
              <w:marTop w:val="0"/>
              <w:marBottom w:val="0"/>
              <w:divBdr>
                <w:top w:val="none" w:sz="0" w:space="0" w:color="auto"/>
                <w:left w:val="none" w:sz="0" w:space="0" w:color="auto"/>
                <w:bottom w:val="none" w:sz="0" w:space="0" w:color="auto"/>
                <w:right w:val="none" w:sz="0" w:space="0" w:color="auto"/>
              </w:divBdr>
              <w:divsChild>
                <w:div w:id="678433861">
                  <w:marLeft w:val="0"/>
                  <w:marRight w:val="0"/>
                  <w:marTop w:val="0"/>
                  <w:marBottom w:val="0"/>
                  <w:divBdr>
                    <w:top w:val="none" w:sz="0" w:space="0" w:color="auto"/>
                    <w:left w:val="none" w:sz="0" w:space="0" w:color="auto"/>
                    <w:bottom w:val="none" w:sz="0" w:space="0" w:color="auto"/>
                    <w:right w:val="none" w:sz="0" w:space="0" w:color="auto"/>
                  </w:divBdr>
                </w:div>
              </w:divsChild>
            </w:div>
            <w:div w:id="1901088278">
              <w:marLeft w:val="0"/>
              <w:marRight w:val="0"/>
              <w:marTop w:val="0"/>
              <w:marBottom w:val="0"/>
              <w:divBdr>
                <w:top w:val="none" w:sz="0" w:space="0" w:color="auto"/>
                <w:left w:val="none" w:sz="0" w:space="0" w:color="auto"/>
                <w:bottom w:val="none" w:sz="0" w:space="0" w:color="auto"/>
                <w:right w:val="none" w:sz="0" w:space="0" w:color="auto"/>
              </w:divBdr>
              <w:divsChild>
                <w:div w:id="1722972036">
                  <w:marLeft w:val="0"/>
                  <w:marRight w:val="0"/>
                  <w:marTop w:val="0"/>
                  <w:marBottom w:val="0"/>
                  <w:divBdr>
                    <w:top w:val="none" w:sz="0" w:space="0" w:color="auto"/>
                    <w:left w:val="none" w:sz="0" w:space="0" w:color="auto"/>
                    <w:bottom w:val="none" w:sz="0" w:space="0" w:color="auto"/>
                    <w:right w:val="none" w:sz="0" w:space="0" w:color="auto"/>
                  </w:divBdr>
                </w:div>
                <w:div w:id="984625124">
                  <w:marLeft w:val="0"/>
                  <w:marRight w:val="0"/>
                  <w:marTop w:val="0"/>
                  <w:marBottom w:val="0"/>
                  <w:divBdr>
                    <w:top w:val="none" w:sz="0" w:space="0" w:color="auto"/>
                    <w:left w:val="none" w:sz="0" w:space="0" w:color="auto"/>
                    <w:bottom w:val="none" w:sz="0" w:space="0" w:color="auto"/>
                    <w:right w:val="none" w:sz="0" w:space="0" w:color="auto"/>
                  </w:divBdr>
                </w:div>
                <w:div w:id="1368337568">
                  <w:marLeft w:val="0"/>
                  <w:marRight w:val="0"/>
                  <w:marTop w:val="0"/>
                  <w:marBottom w:val="0"/>
                  <w:divBdr>
                    <w:top w:val="none" w:sz="0" w:space="0" w:color="auto"/>
                    <w:left w:val="none" w:sz="0" w:space="0" w:color="auto"/>
                    <w:bottom w:val="none" w:sz="0" w:space="0" w:color="auto"/>
                    <w:right w:val="none" w:sz="0" w:space="0" w:color="auto"/>
                  </w:divBdr>
                </w:div>
                <w:div w:id="2143107608">
                  <w:marLeft w:val="0"/>
                  <w:marRight w:val="0"/>
                  <w:marTop w:val="0"/>
                  <w:marBottom w:val="0"/>
                  <w:divBdr>
                    <w:top w:val="none" w:sz="0" w:space="0" w:color="auto"/>
                    <w:left w:val="none" w:sz="0" w:space="0" w:color="auto"/>
                    <w:bottom w:val="none" w:sz="0" w:space="0" w:color="auto"/>
                    <w:right w:val="none" w:sz="0" w:space="0" w:color="auto"/>
                  </w:divBdr>
                </w:div>
                <w:div w:id="1311516510">
                  <w:marLeft w:val="0"/>
                  <w:marRight w:val="0"/>
                  <w:marTop w:val="0"/>
                  <w:marBottom w:val="0"/>
                  <w:divBdr>
                    <w:top w:val="none" w:sz="0" w:space="0" w:color="auto"/>
                    <w:left w:val="none" w:sz="0" w:space="0" w:color="auto"/>
                    <w:bottom w:val="none" w:sz="0" w:space="0" w:color="auto"/>
                    <w:right w:val="none" w:sz="0" w:space="0" w:color="auto"/>
                  </w:divBdr>
                </w:div>
                <w:div w:id="1471052945">
                  <w:marLeft w:val="0"/>
                  <w:marRight w:val="0"/>
                  <w:marTop w:val="0"/>
                  <w:marBottom w:val="0"/>
                  <w:divBdr>
                    <w:top w:val="none" w:sz="0" w:space="0" w:color="auto"/>
                    <w:left w:val="none" w:sz="0" w:space="0" w:color="auto"/>
                    <w:bottom w:val="none" w:sz="0" w:space="0" w:color="auto"/>
                    <w:right w:val="none" w:sz="0" w:space="0" w:color="auto"/>
                  </w:divBdr>
                </w:div>
                <w:div w:id="1820462330">
                  <w:marLeft w:val="0"/>
                  <w:marRight w:val="0"/>
                  <w:marTop w:val="0"/>
                  <w:marBottom w:val="0"/>
                  <w:divBdr>
                    <w:top w:val="none" w:sz="0" w:space="0" w:color="auto"/>
                    <w:left w:val="none" w:sz="0" w:space="0" w:color="auto"/>
                    <w:bottom w:val="none" w:sz="0" w:space="0" w:color="auto"/>
                    <w:right w:val="none" w:sz="0" w:space="0" w:color="auto"/>
                  </w:divBdr>
                </w:div>
                <w:div w:id="1827282121">
                  <w:marLeft w:val="0"/>
                  <w:marRight w:val="0"/>
                  <w:marTop w:val="0"/>
                  <w:marBottom w:val="0"/>
                  <w:divBdr>
                    <w:top w:val="none" w:sz="0" w:space="0" w:color="auto"/>
                    <w:left w:val="none" w:sz="0" w:space="0" w:color="auto"/>
                    <w:bottom w:val="none" w:sz="0" w:space="0" w:color="auto"/>
                    <w:right w:val="none" w:sz="0" w:space="0" w:color="auto"/>
                  </w:divBdr>
                </w:div>
                <w:div w:id="1621961437">
                  <w:marLeft w:val="0"/>
                  <w:marRight w:val="0"/>
                  <w:marTop w:val="0"/>
                  <w:marBottom w:val="0"/>
                  <w:divBdr>
                    <w:top w:val="none" w:sz="0" w:space="0" w:color="auto"/>
                    <w:left w:val="none" w:sz="0" w:space="0" w:color="auto"/>
                    <w:bottom w:val="none" w:sz="0" w:space="0" w:color="auto"/>
                    <w:right w:val="none" w:sz="0" w:space="0" w:color="auto"/>
                  </w:divBdr>
                </w:div>
                <w:div w:id="1875848578">
                  <w:marLeft w:val="0"/>
                  <w:marRight w:val="0"/>
                  <w:marTop w:val="0"/>
                  <w:marBottom w:val="0"/>
                  <w:divBdr>
                    <w:top w:val="none" w:sz="0" w:space="0" w:color="auto"/>
                    <w:left w:val="none" w:sz="0" w:space="0" w:color="auto"/>
                    <w:bottom w:val="none" w:sz="0" w:space="0" w:color="auto"/>
                    <w:right w:val="none" w:sz="0" w:space="0" w:color="auto"/>
                  </w:divBdr>
                </w:div>
                <w:div w:id="1644196372">
                  <w:marLeft w:val="0"/>
                  <w:marRight w:val="0"/>
                  <w:marTop w:val="0"/>
                  <w:marBottom w:val="0"/>
                  <w:divBdr>
                    <w:top w:val="none" w:sz="0" w:space="0" w:color="auto"/>
                    <w:left w:val="none" w:sz="0" w:space="0" w:color="auto"/>
                    <w:bottom w:val="none" w:sz="0" w:space="0" w:color="auto"/>
                    <w:right w:val="none" w:sz="0" w:space="0" w:color="auto"/>
                  </w:divBdr>
                </w:div>
                <w:div w:id="410397791">
                  <w:marLeft w:val="0"/>
                  <w:marRight w:val="0"/>
                  <w:marTop w:val="0"/>
                  <w:marBottom w:val="0"/>
                  <w:divBdr>
                    <w:top w:val="none" w:sz="0" w:space="0" w:color="auto"/>
                    <w:left w:val="none" w:sz="0" w:space="0" w:color="auto"/>
                    <w:bottom w:val="none" w:sz="0" w:space="0" w:color="auto"/>
                    <w:right w:val="none" w:sz="0" w:space="0" w:color="auto"/>
                  </w:divBdr>
                </w:div>
                <w:div w:id="1077165465">
                  <w:marLeft w:val="0"/>
                  <w:marRight w:val="0"/>
                  <w:marTop w:val="0"/>
                  <w:marBottom w:val="0"/>
                  <w:divBdr>
                    <w:top w:val="none" w:sz="0" w:space="0" w:color="auto"/>
                    <w:left w:val="none" w:sz="0" w:space="0" w:color="auto"/>
                    <w:bottom w:val="none" w:sz="0" w:space="0" w:color="auto"/>
                    <w:right w:val="none" w:sz="0" w:space="0" w:color="auto"/>
                  </w:divBdr>
                </w:div>
                <w:div w:id="1126316122">
                  <w:marLeft w:val="0"/>
                  <w:marRight w:val="0"/>
                  <w:marTop w:val="0"/>
                  <w:marBottom w:val="0"/>
                  <w:divBdr>
                    <w:top w:val="none" w:sz="0" w:space="0" w:color="auto"/>
                    <w:left w:val="none" w:sz="0" w:space="0" w:color="auto"/>
                    <w:bottom w:val="none" w:sz="0" w:space="0" w:color="auto"/>
                    <w:right w:val="none" w:sz="0" w:space="0" w:color="auto"/>
                  </w:divBdr>
                </w:div>
                <w:div w:id="1689135045">
                  <w:marLeft w:val="0"/>
                  <w:marRight w:val="0"/>
                  <w:marTop w:val="0"/>
                  <w:marBottom w:val="0"/>
                  <w:divBdr>
                    <w:top w:val="none" w:sz="0" w:space="0" w:color="auto"/>
                    <w:left w:val="none" w:sz="0" w:space="0" w:color="auto"/>
                    <w:bottom w:val="none" w:sz="0" w:space="0" w:color="auto"/>
                    <w:right w:val="none" w:sz="0" w:space="0" w:color="auto"/>
                  </w:divBdr>
                </w:div>
                <w:div w:id="1297640309">
                  <w:marLeft w:val="0"/>
                  <w:marRight w:val="0"/>
                  <w:marTop w:val="0"/>
                  <w:marBottom w:val="0"/>
                  <w:divBdr>
                    <w:top w:val="none" w:sz="0" w:space="0" w:color="auto"/>
                    <w:left w:val="none" w:sz="0" w:space="0" w:color="auto"/>
                    <w:bottom w:val="none" w:sz="0" w:space="0" w:color="auto"/>
                    <w:right w:val="none" w:sz="0" w:space="0" w:color="auto"/>
                  </w:divBdr>
                </w:div>
                <w:div w:id="90273953">
                  <w:marLeft w:val="0"/>
                  <w:marRight w:val="0"/>
                  <w:marTop w:val="0"/>
                  <w:marBottom w:val="0"/>
                  <w:divBdr>
                    <w:top w:val="none" w:sz="0" w:space="0" w:color="auto"/>
                    <w:left w:val="none" w:sz="0" w:space="0" w:color="auto"/>
                    <w:bottom w:val="none" w:sz="0" w:space="0" w:color="auto"/>
                    <w:right w:val="none" w:sz="0" w:space="0" w:color="auto"/>
                  </w:divBdr>
                </w:div>
                <w:div w:id="1686590759">
                  <w:marLeft w:val="0"/>
                  <w:marRight w:val="0"/>
                  <w:marTop w:val="0"/>
                  <w:marBottom w:val="0"/>
                  <w:divBdr>
                    <w:top w:val="none" w:sz="0" w:space="0" w:color="auto"/>
                    <w:left w:val="none" w:sz="0" w:space="0" w:color="auto"/>
                    <w:bottom w:val="none" w:sz="0" w:space="0" w:color="auto"/>
                    <w:right w:val="none" w:sz="0" w:space="0" w:color="auto"/>
                  </w:divBdr>
                </w:div>
                <w:div w:id="1379167147">
                  <w:marLeft w:val="0"/>
                  <w:marRight w:val="0"/>
                  <w:marTop w:val="0"/>
                  <w:marBottom w:val="0"/>
                  <w:divBdr>
                    <w:top w:val="none" w:sz="0" w:space="0" w:color="auto"/>
                    <w:left w:val="none" w:sz="0" w:space="0" w:color="auto"/>
                    <w:bottom w:val="none" w:sz="0" w:space="0" w:color="auto"/>
                    <w:right w:val="none" w:sz="0" w:space="0" w:color="auto"/>
                  </w:divBdr>
                </w:div>
                <w:div w:id="866529852">
                  <w:marLeft w:val="0"/>
                  <w:marRight w:val="0"/>
                  <w:marTop w:val="0"/>
                  <w:marBottom w:val="0"/>
                  <w:divBdr>
                    <w:top w:val="none" w:sz="0" w:space="0" w:color="auto"/>
                    <w:left w:val="none" w:sz="0" w:space="0" w:color="auto"/>
                    <w:bottom w:val="none" w:sz="0" w:space="0" w:color="auto"/>
                    <w:right w:val="none" w:sz="0" w:space="0" w:color="auto"/>
                  </w:divBdr>
                </w:div>
                <w:div w:id="1373923589">
                  <w:marLeft w:val="0"/>
                  <w:marRight w:val="0"/>
                  <w:marTop w:val="0"/>
                  <w:marBottom w:val="0"/>
                  <w:divBdr>
                    <w:top w:val="none" w:sz="0" w:space="0" w:color="auto"/>
                    <w:left w:val="none" w:sz="0" w:space="0" w:color="auto"/>
                    <w:bottom w:val="none" w:sz="0" w:space="0" w:color="auto"/>
                    <w:right w:val="none" w:sz="0" w:space="0" w:color="auto"/>
                  </w:divBdr>
                </w:div>
                <w:div w:id="2141410463">
                  <w:marLeft w:val="0"/>
                  <w:marRight w:val="0"/>
                  <w:marTop w:val="0"/>
                  <w:marBottom w:val="0"/>
                  <w:divBdr>
                    <w:top w:val="none" w:sz="0" w:space="0" w:color="auto"/>
                    <w:left w:val="none" w:sz="0" w:space="0" w:color="auto"/>
                    <w:bottom w:val="none" w:sz="0" w:space="0" w:color="auto"/>
                    <w:right w:val="none" w:sz="0" w:space="0" w:color="auto"/>
                  </w:divBdr>
                </w:div>
              </w:divsChild>
            </w:div>
            <w:div w:id="1379089479">
              <w:marLeft w:val="0"/>
              <w:marRight w:val="0"/>
              <w:marTop w:val="0"/>
              <w:marBottom w:val="0"/>
              <w:divBdr>
                <w:top w:val="none" w:sz="0" w:space="0" w:color="auto"/>
                <w:left w:val="none" w:sz="0" w:space="0" w:color="auto"/>
                <w:bottom w:val="none" w:sz="0" w:space="0" w:color="auto"/>
                <w:right w:val="none" w:sz="0" w:space="0" w:color="auto"/>
              </w:divBdr>
            </w:div>
            <w:div w:id="79759204">
              <w:marLeft w:val="0"/>
              <w:marRight w:val="0"/>
              <w:marTop w:val="0"/>
              <w:marBottom w:val="0"/>
              <w:divBdr>
                <w:top w:val="none" w:sz="0" w:space="0" w:color="auto"/>
                <w:left w:val="none" w:sz="0" w:space="0" w:color="auto"/>
                <w:bottom w:val="none" w:sz="0" w:space="0" w:color="auto"/>
                <w:right w:val="none" w:sz="0" w:space="0" w:color="auto"/>
              </w:divBdr>
            </w:div>
            <w:div w:id="23022558">
              <w:marLeft w:val="0"/>
              <w:marRight w:val="0"/>
              <w:marTop w:val="0"/>
              <w:marBottom w:val="0"/>
              <w:divBdr>
                <w:top w:val="none" w:sz="0" w:space="0" w:color="auto"/>
                <w:left w:val="none" w:sz="0" w:space="0" w:color="auto"/>
                <w:bottom w:val="none" w:sz="0" w:space="0" w:color="auto"/>
                <w:right w:val="none" w:sz="0" w:space="0" w:color="auto"/>
              </w:divBdr>
            </w:div>
            <w:div w:id="891187053">
              <w:marLeft w:val="0"/>
              <w:marRight w:val="0"/>
              <w:marTop w:val="0"/>
              <w:marBottom w:val="0"/>
              <w:divBdr>
                <w:top w:val="none" w:sz="0" w:space="0" w:color="auto"/>
                <w:left w:val="none" w:sz="0" w:space="0" w:color="auto"/>
                <w:bottom w:val="none" w:sz="0" w:space="0" w:color="auto"/>
                <w:right w:val="none" w:sz="0" w:space="0" w:color="auto"/>
              </w:divBdr>
              <w:divsChild>
                <w:div w:id="659694949">
                  <w:marLeft w:val="0"/>
                  <w:marRight w:val="0"/>
                  <w:marTop w:val="0"/>
                  <w:marBottom w:val="0"/>
                  <w:divBdr>
                    <w:top w:val="none" w:sz="0" w:space="0" w:color="auto"/>
                    <w:left w:val="none" w:sz="0" w:space="0" w:color="auto"/>
                    <w:bottom w:val="none" w:sz="0" w:space="0" w:color="auto"/>
                    <w:right w:val="none" w:sz="0" w:space="0" w:color="auto"/>
                  </w:divBdr>
                </w:div>
              </w:divsChild>
            </w:div>
            <w:div w:id="1921714093">
              <w:marLeft w:val="960"/>
              <w:marRight w:val="0"/>
              <w:marTop w:val="0"/>
              <w:marBottom w:val="0"/>
              <w:divBdr>
                <w:top w:val="none" w:sz="0" w:space="0" w:color="auto"/>
                <w:left w:val="none" w:sz="0" w:space="0" w:color="auto"/>
                <w:bottom w:val="none" w:sz="0" w:space="0" w:color="auto"/>
                <w:right w:val="none" w:sz="0" w:space="0" w:color="auto"/>
              </w:divBdr>
              <w:divsChild>
                <w:div w:id="1612518257">
                  <w:marLeft w:val="0"/>
                  <w:marRight w:val="0"/>
                  <w:marTop w:val="0"/>
                  <w:marBottom w:val="0"/>
                  <w:divBdr>
                    <w:top w:val="none" w:sz="0" w:space="0" w:color="auto"/>
                    <w:left w:val="none" w:sz="0" w:space="0" w:color="auto"/>
                    <w:bottom w:val="none" w:sz="0" w:space="0" w:color="auto"/>
                    <w:right w:val="none" w:sz="0" w:space="0" w:color="auto"/>
                  </w:divBdr>
                </w:div>
              </w:divsChild>
            </w:div>
            <w:div w:id="1788116923">
              <w:marLeft w:val="0"/>
              <w:marRight w:val="0"/>
              <w:marTop w:val="0"/>
              <w:marBottom w:val="0"/>
              <w:divBdr>
                <w:top w:val="none" w:sz="0" w:space="0" w:color="auto"/>
                <w:left w:val="none" w:sz="0" w:space="0" w:color="auto"/>
                <w:bottom w:val="none" w:sz="0" w:space="0" w:color="auto"/>
                <w:right w:val="none" w:sz="0" w:space="0" w:color="auto"/>
              </w:divBdr>
              <w:divsChild>
                <w:div w:id="169150545">
                  <w:marLeft w:val="0"/>
                  <w:marRight w:val="0"/>
                  <w:marTop w:val="0"/>
                  <w:marBottom w:val="0"/>
                  <w:divBdr>
                    <w:top w:val="none" w:sz="0" w:space="0" w:color="auto"/>
                    <w:left w:val="none" w:sz="0" w:space="0" w:color="auto"/>
                    <w:bottom w:val="none" w:sz="0" w:space="0" w:color="auto"/>
                    <w:right w:val="none" w:sz="0" w:space="0" w:color="auto"/>
                  </w:divBdr>
                </w:div>
                <w:div w:id="157113498">
                  <w:marLeft w:val="0"/>
                  <w:marRight w:val="0"/>
                  <w:marTop w:val="0"/>
                  <w:marBottom w:val="0"/>
                  <w:divBdr>
                    <w:top w:val="none" w:sz="0" w:space="0" w:color="auto"/>
                    <w:left w:val="none" w:sz="0" w:space="0" w:color="auto"/>
                    <w:bottom w:val="none" w:sz="0" w:space="0" w:color="auto"/>
                    <w:right w:val="none" w:sz="0" w:space="0" w:color="auto"/>
                  </w:divBdr>
                </w:div>
                <w:div w:id="698506010">
                  <w:marLeft w:val="0"/>
                  <w:marRight w:val="0"/>
                  <w:marTop w:val="0"/>
                  <w:marBottom w:val="0"/>
                  <w:divBdr>
                    <w:top w:val="none" w:sz="0" w:space="0" w:color="auto"/>
                    <w:left w:val="none" w:sz="0" w:space="0" w:color="auto"/>
                    <w:bottom w:val="none" w:sz="0" w:space="0" w:color="auto"/>
                    <w:right w:val="none" w:sz="0" w:space="0" w:color="auto"/>
                  </w:divBdr>
                </w:div>
                <w:div w:id="6779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448314">
      <w:bodyDiv w:val="1"/>
      <w:marLeft w:val="0"/>
      <w:marRight w:val="0"/>
      <w:marTop w:val="0"/>
      <w:marBottom w:val="0"/>
      <w:divBdr>
        <w:top w:val="none" w:sz="0" w:space="0" w:color="auto"/>
        <w:left w:val="none" w:sz="0" w:space="0" w:color="auto"/>
        <w:bottom w:val="none" w:sz="0" w:space="0" w:color="auto"/>
        <w:right w:val="none" w:sz="0" w:space="0" w:color="auto"/>
      </w:divBdr>
      <w:divsChild>
        <w:div w:id="1263803119">
          <w:marLeft w:val="0"/>
          <w:marRight w:val="0"/>
          <w:marTop w:val="115"/>
          <w:marBottom w:val="115"/>
          <w:divBdr>
            <w:top w:val="none" w:sz="0" w:space="0" w:color="auto"/>
            <w:left w:val="none" w:sz="0" w:space="0" w:color="auto"/>
            <w:bottom w:val="none" w:sz="0" w:space="0" w:color="auto"/>
            <w:right w:val="none" w:sz="0" w:space="0" w:color="auto"/>
          </w:divBdr>
          <w:divsChild>
            <w:div w:id="711883582">
              <w:marLeft w:val="0"/>
              <w:marRight w:val="0"/>
              <w:marTop w:val="0"/>
              <w:marBottom w:val="0"/>
              <w:divBdr>
                <w:top w:val="none" w:sz="0" w:space="0" w:color="auto"/>
                <w:left w:val="none" w:sz="0" w:space="0" w:color="auto"/>
                <w:bottom w:val="none" w:sz="0" w:space="0" w:color="auto"/>
                <w:right w:val="none" w:sz="0" w:space="0" w:color="auto"/>
              </w:divBdr>
              <w:divsChild>
                <w:div w:id="221143408">
                  <w:marLeft w:val="0"/>
                  <w:marRight w:val="0"/>
                  <w:marTop w:val="0"/>
                  <w:marBottom w:val="0"/>
                  <w:divBdr>
                    <w:top w:val="none" w:sz="0" w:space="0" w:color="auto"/>
                    <w:left w:val="none" w:sz="0" w:space="0" w:color="auto"/>
                    <w:bottom w:val="none" w:sz="0" w:space="0" w:color="auto"/>
                    <w:right w:val="none" w:sz="0" w:space="0" w:color="auto"/>
                  </w:divBdr>
                  <w:divsChild>
                    <w:div w:id="439498325">
                      <w:marLeft w:val="0"/>
                      <w:marRight w:val="0"/>
                      <w:marTop w:val="0"/>
                      <w:marBottom w:val="0"/>
                      <w:divBdr>
                        <w:top w:val="none" w:sz="0" w:space="0" w:color="auto"/>
                        <w:left w:val="none" w:sz="0" w:space="0" w:color="auto"/>
                        <w:bottom w:val="single" w:sz="4" w:space="0" w:color="E0E1DB"/>
                        <w:right w:val="none" w:sz="0" w:space="0" w:color="auto"/>
                      </w:divBdr>
                      <w:divsChild>
                        <w:div w:id="1344864509">
                          <w:marLeft w:val="0"/>
                          <w:marRight w:val="0"/>
                          <w:marTop w:val="115"/>
                          <w:marBottom w:val="58"/>
                          <w:divBdr>
                            <w:top w:val="none" w:sz="0" w:space="0" w:color="auto"/>
                            <w:left w:val="none" w:sz="0" w:space="0" w:color="auto"/>
                            <w:bottom w:val="none" w:sz="0" w:space="0" w:color="auto"/>
                            <w:right w:val="none" w:sz="0" w:space="0" w:color="auto"/>
                          </w:divBdr>
                        </w:div>
                        <w:div w:id="157842515">
                          <w:marLeft w:val="0"/>
                          <w:marRight w:val="0"/>
                          <w:marTop w:val="127"/>
                          <w:marBottom w:val="0"/>
                          <w:divBdr>
                            <w:top w:val="none" w:sz="0" w:space="0" w:color="auto"/>
                            <w:left w:val="none" w:sz="0" w:space="0" w:color="auto"/>
                            <w:bottom w:val="none" w:sz="0" w:space="0" w:color="auto"/>
                            <w:right w:val="none" w:sz="0" w:space="0" w:color="auto"/>
                          </w:divBdr>
                          <w:divsChild>
                            <w:div w:id="6614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6746">
                      <w:marLeft w:val="0"/>
                      <w:marRight w:val="0"/>
                      <w:marTop w:val="58"/>
                      <w:marBottom w:val="0"/>
                      <w:divBdr>
                        <w:top w:val="none" w:sz="0" w:space="0" w:color="auto"/>
                        <w:left w:val="none" w:sz="0" w:space="0" w:color="auto"/>
                        <w:bottom w:val="none" w:sz="0" w:space="0" w:color="auto"/>
                        <w:right w:val="none" w:sz="0" w:space="0" w:color="auto"/>
                      </w:divBdr>
                      <w:divsChild>
                        <w:div w:id="1615284006">
                          <w:marLeft w:val="0"/>
                          <w:marRight w:val="0"/>
                          <w:marTop w:val="0"/>
                          <w:marBottom w:val="0"/>
                          <w:divBdr>
                            <w:top w:val="none" w:sz="0" w:space="0" w:color="auto"/>
                            <w:left w:val="none" w:sz="0" w:space="0" w:color="auto"/>
                            <w:bottom w:val="none" w:sz="0" w:space="0" w:color="auto"/>
                            <w:right w:val="none" w:sz="0" w:space="0" w:color="auto"/>
                          </w:divBdr>
                        </w:div>
                        <w:div w:id="153491895">
                          <w:marLeft w:val="115"/>
                          <w:marRight w:val="0"/>
                          <w:marTop w:val="0"/>
                          <w:marBottom w:val="0"/>
                          <w:divBdr>
                            <w:top w:val="none" w:sz="0" w:space="0" w:color="auto"/>
                            <w:left w:val="none" w:sz="0" w:space="0" w:color="auto"/>
                            <w:bottom w:val="none" w:sz="0" w:space="0" w:color="auto"/>
                            <w:right w:val="none" w:sz="0" w:space="0" w:color="auto"/>
                          </w:divBdr>
                        </w:div>
                        <w:div w:id="482964830">
                          <w:marLeft w:val="115"/>
                          <w:marRight w:val="0"/>
                          <w:marTop w:val="0"/>
                          <w:marBottom w:val="0"/>
                          <w:divBdr>
                            <w:top w:val="none" w:sz="0" w:space="0" w:color="auto"/>
                            <w:left w:val="none" w:sz="0" w:space="0" w:color="auto"/>
                            <w:bottom w:val="none" w:sz="0" w:space="0" w:color="auto"/>
                            <w:right w:val="none" w:sz="0" w:space="0" w:color="auto"/>
                          </w:divBdr>
                        </w:div>
                        <w:div w:id="1570266457">
                          <w:marLeft w:val="0"/>
                          <w:marRight w:val="0"/>
                          <w:marTop w:val="0"/>
                          <w:marBottom w:val="0"/>
                          <w:divBdr>
                            <w:top w:val="none" w:sz="0" w:space="0" w:color="auto"/>
                            <w:left w:val="none" w:sz="0" w:space="0" w:color="auto"/>
                            <w:bottom w:val="none" w:sz="0" w:space="0" w:color="auto"/>
                            <w:right w:val="none" w:sz="0" w:space="0" w:color="auto"/>
                          </w:divBdr>
                          <w:divsChild>
                            <w:div w:id="1395547071">
                              <w:marLeft w:val="115"/>
                              <w:marRight w:val="0"/>
                              <w:marTop w:val="0"/>
                              <w:marBottom w:val="0"/>
                              <w:divBdr>
                                <w:top w:val="none" w:sz="0" w:space="0" w:color="auto"/>
                                <w:left w:val="none" w:sz="0" w:space="0" w:color="auto"/>
                                <w:bottom w:val="none" w:sz="0" w:space="0" w:color="auto"/>
                                <w:right w:val="none" w:sz="0" w:space="0" w:color="auto"/>
                              </w:divBdr>
                            </w:div>
                          </w:divsChild>
                        </w:div>
                        <w:div w:id="882257370">
                          <w:marLeft w:val="0"/>
                          <w:marRight w:val="115"/>
                          <w:marTop w:val="0"/>
                          <w:marBottom w:val="0"/>
                          <w:divBdr>
                            <w:top w:val="none" w:sz="0" w:space="0" w:color="auto"/>
                            <w:left w:val="none" w:sz="0" w:space="0" w:color="auto"/>
                            <w:bottom w:val="none" w:sz="0" w:space="0" w:color="auto"/>
                            <w:right w:val="none" w:sz="0" w:space="0" w:color="auto"/>
                          </w:divBdr>
                        </w:div>
                      </w:divsChild>
                    </w:div>
                  </w:divsChild>
                </w:div>
                <w:div w:id="1826816561">
                  <w:marLeft w:val="0"/>
                  <w:marRight w:val="0"/>
                  <w:marTop w:val="230"/>
                  <w:marBottom w:val="0"/>
                  <w:divBdr>
                    <w:top w:val="none" w:sz="0" w:space="0" w:color="auto"/>
                    <w:left w:val="none" w:sz="0" w:space="0" w:color="auto"/>
                    <w:bottom w:val="none" w:sz="0" w:space="0" w:color="auto"/>
                    <w:right w:val="none" w:sz="0" w:space="0" w:color="auto"/>
                  </w:divBdr>
                  <w:divsChild>
                    <w:div w:id="794180338">
                      <w:marLeft w:val="0"/>
                      <w:marRight w:val="0"/>
                      <w:marTop w:val="0"/>
                      <w:marBottom w:val="0"/>
                      <w:divBdr>
                        <w:top w:val="none" w:sz="0" w:space="0" w:color="auto"/>
                        <w:left w:val="none" w:sz="0" w:space="0" w:color="auto"/>
                        <w:bottom w:val="none" w:sz="0" w:space="0" w:color="auto"/>
                        <w:right w:val="none" w:sz="0" w:space="0" w:color="auto"/>
                      </w:divBdr>
                      <w:divsChild>
                        <w:div w:id="95147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010525">
              <w:marLeft w:val="0"/>
              <w:marRight w:val="0"/>
              <w:marTop w:val="115"/>
              <w:marBottom w:val="58"/>
              <w:divBdr>
                <w:top w:val="single" w:sz="4" w:space="6" w:color="DDDDDD"/>
                <w:left w:val="none" w:sz="0" w:space="0" w:color="auto"/>
                <w:bottom w:val="none" w:sz="0" w:space="0" w:color="auto"/>
                <w:right w:val="none" w:sz="0" w:space="0" w:color="auto"/>
              </w:divBdr>
            </w:div>
          </w:divsChild>
        </w:div>
        <w:div w:id="721561569">
          <w:marLeft w:val="0"/>
          <w:marRight w:val="0"/>
          <w:marTop w:val="120"/>
          <w:marBottom w:val="0"/>
          <w:divBdr>
            <w:top w:val="single" w:sz="4" w:space="7" w:color="E0E1DB"/>
            <w:left w:val="single" w:sz="4" w:space="7" w:color="E0E1DB"/>
            <w:bottom w:val="single" w:sz="4" w:space="7" w:color="E0E1DB"/>
            <w:right w:val="single" w:sz="4" w:space="7" w:color="E0E1DB"/>
          </w:divBdr>
          <w:divsChild>
            <w:div w:id="1479422911">
              <w:marLeft w:val="0"/>
              <w:marRight w:val="0"/>
              <w:marTop w:val="0"/>
              <w:marBottom w:val="0"/>
              <w:divBdr>
                <w:top w:val="none" w:sz="0" w:space="0" w:color="auto"/>
                <w:left w:val="none" w:sz="0" w:space="0" w:color="auto"/>
                <w:bottom w:val="none" w:sz="0" w:space="0" w:color="auto"/>
                <w:right w:val="none" w:sz="0" w:space="0" w:color="auto"/>
              </w:divBdr>
            </w:div>
          </w:divsChild>
        </w:div>
        <w:div w:id="1195726934">
          <w:marLeft w:val="0"/>
          <w:marRight w:val="0"/>
          <w:marTop w:val="120"/>
          <w:marBottom w:val="0"/>
          <w:divBdr>
            <w:top w:val="single" w:sz="4" w:space="6" w:color="E0E1DB"/>
            <w:left w:val="single" w:sz="4" w:space="6" w:color="E0E1DB"/>
            <w:bottom w:val="single" w:sz="4" w:space="6" w:color="E0E1DB"/>
            <w:right w:val="single" w:sz="4" w:space="6" w:color="E0E1DB"/>
          </w:divBdr>
          <w:divsChild>
            <w:div w:id="613748340">
              <w:marLeft w:val="0"/>
              <w:marRight w:val="0"/>
              <w:marTop w:val="0"/>
              <w:marBottom w:val="0"/>
              <w:divBdr>
                <w:top w:val="none" w:sz="0" w:space="0" w:color="auto"/>
                <w:left w:val="none" w:sz="0" w:space="0" w:color="auto"/>
                <w:bottom w:val="dotted" w:sz="4" w:space="7" w:color="EEEEEE"/>
                <w:right w:val="none" w:sz="0" w:space="0" w:color="auto"/>
              </w:divBdr>
              <w:divsChild>
                <w:div w:id="1813449372">
                  <w:marLeft w:val="48"/>
                  <w:marRight w:val="0"/>
                  <w:marTop w:val="0"/>
                  <w:marBottom w:val="0"/>
                  <w:divBdr>
                    <w:top w:val="none" w:sz="0" w:space="0" w:color="auto"/>
                    <w:left w:val="none" w:sz="0" w:space="0" w:color="auto"/>
                    <w:bottom w:val="none" w:sz="0" w:space="0" w:color="auto"/>
                    <w:right w:val="none" w:sz="0" w:space="0" w:color="auto"/>
                  </w:divBdr>
                </w:div>
                <w:div w:id="282469202">
                  <w:marLeft w:val="0"/>
                  <w:marRight w:val="0"/>
                  <w:marTop w:val="72"/>
                  <w:marBottom w:val="120"/>
                  <w:divBdr>
                    <w:top w:val="none" w:sz="0" w:space="0" w:color="auto"/>
                    <w:left w:val="none" w:sz="0" w:space="0" w:color="auto"/>
                    <w:bottom w:val="none" w:sz="0" w:space="0" w:color="auto"/>
                    <w:right w:val="none" w:sz="0" w:space="0" w:color="auto"/>
                  </w:divBdr>
                </w:div>
                <w:div w:id="1383482703">
                  <w:marLeft w:val="0"/>
                  <w:marRight w:val="72"/>
                  <w:marTop w:val="0"/>
                  <w:marBottom w:val="120"/>
                  <w:divBdr>
                    <w:top w:val="none" w:sz="0" w:space="0" w:color="auto"/>
                    <w:left w:val="none" w:sz="0" w:space="0" w:color="auto"/>
                    <w:bottom w:val="none" w:sz="0" w:space="0" w:color="auto"/>
                    <w:right w:val="none" w:sz="0" w:space="0" w:color="auto"/>
                  </w:divBdr>
                  <w:divsChild>
                    <w:div w:id="427196324">
                      <w:marLeft w:val="0"/>
                      <w:marRight w:val="0"/>
                      <w:marTop w:val="0"/>
                      <w:marBottom w:val="0"/>
                      <w:divBdr>
                        <w:top w:val="none" w:sz="0" w:space="0" w:color="auto"/>
                        <w:left w:val="none" w:sz="0" w:space="0" w:color="auto"/>
                        <w:bottom w:val="none" w:sz="0" w:space="0" w:color="auto"/>
                        <w:right w:val="none" w:sz="0" w:space="0" w:color="auto"/>
                      </w:divBdr>
                    </w:div>
                  </w:divsChild>
                </w:div>
                <w:div w:id="1008865746">
                  <w:marLeft w:val="0"/>
                  <w:marRight w:val="0"/>
                  <w:marTop w:val="0"/>
                  <w:marBottom w:val="0"/>
                  <w:divBdr>
                    <w:top w:val="none" w:sz="0" w:space="0" w:color="auto"/>
                    <w:left w:val="none" w:sz="0" w:space="0" w:color="auto"/>
                    <w:bottom w:val="none" w:sz="0" w:space="0" w:color="auto"/>
                    <w:right w:val="none" w:sz="0" w:space="0" w:color="auto"/>
                  </w:divBdr>
                  <w:divsChild>
                    <w:div w:id="20961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120">
              <w:marLeft w:val="0"/>
              <w:marRight w:val="0"/>
              <w:marTop w:val="0"/>
              <w:marBottom w:val="0"/>
              <w:divBdr>
                <w:top w:val="none" w:sz="0" w:space="0" w:color="auto"/>
                <w:left w:val="none" w:sz="0" w:space="0" w:color="auto"/>
                <w:bottom w:val="dotted" w:sz="4" w:space="7" w:color="EEEEEE"/>
                <w:right w:val="none" w:sz="0" w:space="0" w:color="auto"/>
              </w:divBdr>
              <w:divsChild>
                <w:div w:id="1924602825">
                  <w:marLeft w:val="48"/>
                  <w:marRight w:val="0"/>
                  <w:marTop w:val="0"/>
                  <w:marBottom w:val="0"/>
                  <w:divBdr>
                    <w:top w:val="none" w:sz="0" w:space="0" w:color="auto"/>
                    <w:left w:val="none" w:sz="0" w:space="0" w:color="auto"/>
                    <w:bottom w:val="none" w:sz="0" w:space="0" w:color="auto"/>
                    <w:right w:val="none" w:sz="0" w:space="0" w:color="auto"/>
                  </w:divBdr>
                </w:div>
                <w:div w:id="1985502554">
                  <w:marLeft w:val="0"/>
                  <w:marRight w:val="0"/>
                  <w:marTop w:val="72"/>
                  <w:marBottom w:val="120"/>
                  <w:divBdr>
                    <w:top w:val="none" w:sz="0" w:space="0" w:color="auto"/>
                    <w:left w:val="none" w:sz="0" w:space="0" w:color="auto"/>
                    <w:bottom w:val="none" w:sz="0" w:space="0" w:color="auto"/>
                    <w:right w:val="none" w:sz="0" w:space="0" w:color="auto"/>
                  </w:divBdr>
                </w:div>
                <w:div w:id="713845701">
                  <w:marLeft w:val="0"/>
                  <w:marRight w:val="72"/>
                  <w:marTop w:val="0"/>
                  <w:marBottom w:val="120"/>
                  <w:divBdr>
                    <w:top w:val="none" w:sz="0" w:space="0" w:color="auto"/>
                    <w:left w:val="none" w:sz="0" w:space="0" w:color="auto"/>
                    <w:bottom w:val="none" w:sz="0" w:space="0" w:color="auto"/>
                    <w:right w:val="none" w:sz="0" w:space="0" w:color="auto"/>
                  </w:divBdr>
                  <w:divsChild>
                    <w:div w:id="1738895529">
                      <w:marLeft w:val="0"/>
                      <w:marRight w:val="0"/>
                      <w:marTop w:val="0"/>
                      <w:marBottom w:val="0"/>
                      <w:divBdr>
                        <w:top w:val="none" w:sz="0" w:space="0" w:color="auto"/>
                        <w:left w:val="none" w:sz="0" w:space="0" w:color="auto"/>
                        <w:bottom w:val="none" w:sz="0" w:space="0" w:color="auto"/>
                        <w:right w:val="none" w:sz="0" w:space="0" w:color="auto"/>
                      </w:divBdr>
                    </w:div>
                  </w:divsChild>
                </w:div>
                <w:div w:id="256330534">
                  <w:marLeft w:val="0"/>
                  <w:marRight w:val="0"/>
                  <w:marTop w:val="0"/>
                  <w:marBottom w:val="0"/>
                  <w:divBdr>
                    <w:top w:val="none" w:sz="0" w:space="0" w:color="auto"/>
                    <w:left w:val="none" w:sz="0" w:space="0" w:color="auto"/>
                    <w:bottom w:val="none" w:sz="0" w:space="0" w:color="auto"/>
                    <w:right w:val="none" w:sz="0" w:space="0" w:color="auto"/>
                  </w:divBdr>
                  <w:divsChild>
                    <w:div w:id="2099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02224">
              <w:marLeft w:val="0"/>
              <w:marRight w:val="0"/>
              <w:marTop w:val="0"/>
              <w:marBottom w:val="0"/>
              <w:divBdr>
                <w:top w:val="none" w:sz="0" w:space="0" w:color="auto"/>
                <w:left w:val="none" w:sz="0" w:space="0" w:color="auto"/>
                <w:bottom w:val="dotted" w:sz="4" w:space="7" w:color="EEEEEE"/>
                <w:right w:val="none" w:sz="0" w:space="0" w:color="auto"/>
              </w:divBdr>
              <w:divsChild>
                <w:div w:id="585723594">
                  <w:marLeft w:val="48"/>
                  <w:marRight w:val="0"/>
                  <w:marTop w:val="0"/>
                  <w:marBottom w:val="0"/>
                  <w:divBdr>
                    <w:top w:val="none" w:sz="0" w:space="0" w:color="auto"/>
                    <w:left w:val="none" w:sz="0" w:space="0" w:color="auto"/>
                    <w:bottom w:val="none" w:sz="0" w:space="0" w:color="auto"/>
                    <w:right w:val="none" w:sz="0" w:space="0" w:color="auto"/>
                  </w:divBdr>
                </w:div>
                <w:div w:id="1848059051">
                  <w:marLeft w:val="0"/>
                  <w:marRight w:val="0"/>
                  <w:marTop w:val="72"/>
                  <w:marBottom w:val="120"/>
                  <w:divBdr>
                    <w:top w:val="none" w:sz="0" w:space="0" w:color="auto"/>
                    <w:left w:val="none" w:sz="0" w:space="0" w:color="auto"/>
                    <w:bottom w:val="none" w:sz="0" w:space="0" w:color="auto"/>
                    <w:right w:val="none" w:sz="0" w:space="0" w:color="auto"/>
                  </w:divBdr>
                </w:div>
                <w:div w:id="1051274093">
                  <w:marLeft w:val="0"/>
                  <w:marRight w:val="72"/>
                  <w:marTop w:val="0"/>
                  <w:marBottom w:val="120"/>
                  <w:divBdr>
                    <w:top w:val="none" w:sz="0" w:space="0" w:color="auto"/>
                    <w:left w:val="none" w:sz="0" w:space="0" w:color="auto"/>
                    <w:bottom w:val="none" w:sz="0" w:space="0" w:color="auto"/>
                    <w:right w:val="none" w:sz="0" w:space="0" w:color="auto"/>
                  </w:divBdr>
                </w:div>
                <w:div w:id="1731415333">
                  <w:marLeft w:val="0"/>
                  <w:marRight w:val="0"/>
                  <w:marTop w:val="0"/>
                  <w:marBottom w:val="0"/>
                  <w:divBdr>
                    <w:top w:val="none" w:sz="0" w:space="0" w:color="auto"/>
                    <w:left w:val="none" w:sz="0" w:space="0" w:color="auto"/>
                    <w:bottom w:val="none" w:sz="0" w:space="0" w:color="auto"/>
                    <w:right w:val="none" w:sz="0" w:space="0" w:color="auto"/>
                  </w:divBdr>
                  <w:divsChild>
                    <w:div w:id="203765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6993">
              <w:marLeft w:val="0"/>
              <w:marRight w:val="0"/>
              <w:marTop w:val="0"/>
              <w:marBottom w:val="0"/>
              <w:divBdr>
                <w:top w:val="none" w:sz="0" w:space="0" w:color="auto"/>
                <w:left w:val="none" w:sz="0" w:space="0" w:color="auto"/>
                <w:bottom w:val="dotted" w:sz="4" w:space="7" w:color="EEEEEE"/>
                <w:right w:val="none" w:sz="0" w:space="0" w:color="auto"/>
              </w:divBdr>
              <w:divsChild>
                <w:div w:id="873807934">
                  <w:marLeft w:val="48"/>
                  <w:marRight w:val="0"/>
                  <w:marTop w:val="0"/>
                  <w:marBottom w:val="0"/>
                  <w:divBdr>
                    <w:top w:val="none" w:sz="0" w:space="0" w:color="auto"/>
                    <w:left w:val="none" w:sz="0" w:space="0" w:color="auto"/>
                    <w:bottom w:val="none" w:sz="0" w:space="0" w:color="auto"/>
                    <w:right w:val="none" w:sz="0" w:space="0" w:color="auto"/>
                  </w:divBdr>
                </w:div>
                <w:div w:id="421952437">
                  <w:marLeft w:val="0"/>
                  <w:marRight w:val="0"/>
                  <w:marTop w:val="72"/>
                  <w:marBottom w:val="120"/>
                  <w:divBdr>
                    <w:top w:val="none" w:sz="0" w:space="0" w:color="auto"/>
                    <w:left w:val="none" w:sz="0" w:space="0" w:color="auto"/>
                    <w:bottom w:val="none" w:sz="0" w:space="0" w:color="auto"/>
                    <w:right w:val="none" w:sz="0" w:space="0" w:color="auto"/>
                  </w:divBdr>
                </w:div>
                <w:div w:id="1833526671">
                  <w:marLeft w:val="0"/>
                  <w:marRight w:val="72"/>
                  <w:marTop w:val="0"/>
                  <w:marBottom w:val="120"/>
                  <w:divBdr>
                    <w:top w:val="none" w:sz="0" w:space="0" w:color="auto"/>
                    <w:left w:val="none" w:sz="0" w:space="0" w:color="auto"/>
                    <w:bottom w:val="none" w:sz="0" w:space="0" w:color="auto"/>
                    <w:right w:val="none" w:sz="0" w:space="0" w:color="auto"/>
                  </w:divBdr>
                </w:div>
                <w:div w:id="129326351">
                  <w:marLeft w:val="0"/>
                  <w:marRight w:val="0"/>
                  <w:marTop w:val="0"/>
                  <w:marBottom w:val="0"/>
                  <w:divBdr>
                    <w:top w:val="none" w:sz="0" w:space="0" w:color="auto"/>
                    <w:left w:val="none" w:sz="0" w:space="0" w:color="auto"/>
                    <w:bottom w:val="none" w:sz="0" w:space="0" w:color="auto"/>
                    <w:right w:val="none" w:sz="0" w:space="0" w:color="auto"/>
                  </w:divBdr>
                  <w:divsChild>
                    <w:div w:id="86201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60415">
              <w:marLeft w:val="0"/>
              <w:marRight w:val="0"/>
              <w:marTop w:val="0"/>
              <w:marBottom w:val="0"/>
              <w:divBdr>
                <w:top w:val="none" w:sz="0" w:space="0" w:color="auto"/>
                <w:left w:val="none" w:sz="0" w:space="0" w:color="auto"/>
                <w:bottom w:val="dotted" w:sz="4" w:space="7" w:color="EEEEEE"/>
                <w:right w:val="none" w:sz="0" w:space="0" w:color="auto"/>
              </w:divBdr>
              <w:divsChild>
                <w:div w:id="145318837">
                  <w:marLeft w:val="48"/>
                  <w:marRight w:val="0"/>
                  <w:marTop w:val="0"/>
                  <w:marBottom w:val="0"/>
                  <w:divBdr>
                    <w:top w:val="none" w:sz="0" w:space="0" w:color="auto"/>
                    <w:left w:val="none" w:sz="0" w:space="0" w:color="auto"/>
                    <w:bottom w:val="none" w:sz="0" w:space="0" w:color="auto"/>
                    <w:right w:val="none" w:sz="0" w:space="0" w:color="auto"/>
                  </w:divBdr>
                </w:div>
                <w:div w:id="1175875520">
                  <w:marLeft w:val="0"/>
                  <w:marRight w:val="0"/>
                  <w:marTop w:val="72"/>
                  <w:marBottom w:val="120"/>
                  <w:divBdr>
                    <w:top w:val="none" w:sz="0" w:space="0" w:color="auto"/>
                    <w:left w:val="none" w:sz="0" w:space="0" w:color="auto"/>
                    <w:bottom w:val="none" w:sz="0" w:space="0" w:color="auto"/>
                    <w:right w:val="none" w:sz="0" w:space="0" w:color="auto"/>
                  </w:divBdr>
                </w:div>
                <w:div w:id="170342039">
                  <w:marLeft w:val="0"/>
                  <w:marRight w:val="72"/>
                  <w:marTop w:val="0"/>
                  <w:marBottom w:val="120"/>
                  <w:divBdr>
                    <w:top w:val="none" w:sz="0" w:space="0" w:color="auto"/>
                    <w:left w:val="none" w:sz="0" w:space="0" w:color="auto"/>
                    <w:bottom w:val="none" w:sz="0" w:space="0" w:color="auto"/>
                    <w:right w:val="none" w:sz="0" w:space="0" w:color="auto"/>
                  </w:divBdr>
                  <w:divsChild>
                    <w:div w:id="1138450632">
                      <w:marLeft w:val="0"/>
                      <w:marRight w:val="0"/>
                      <w:marTop w:val="0"/>
                      <w:marBottom w:val="0"/>
                      <w:divBdr>
                        <w:top w:val="none" w:sz="0" w:space="0" w:color="auto"/>
                        <w:left w:val="none" w:sz="0" w:space="0" w:color="auto"/>
                        <w:bottom w:val="none" w:sz="0" w:space="0" w:color="auto"/>
                        <w:right w:val="none" w:sz="0" w:space="0" w:color="auto"/>
                      </w:divBdr>
                    </w:div>
                  </w:divsChild>
                </w:div>
                <w:div w:id="1940478837">
                  <w:marLeft w:val="0"/>
                  <w:marRight w:val="0"/>
                  <w:marTop w:val="0"/>
                  <w:marBottom w:val="0"/>
                  <w:divBdr>
                    <w:top w:val="none" w:sz="0" w:space="0" w:color="auto"/>
                    <w:left w:val="none" w:sz="0" w:space="0" w:color="auto"/>
                    <w:bottom w:val="none" w:sz="0" w:space="0" w:color="auto"/>
                    <w:right w:val="none" w:sz="0" w:space="0" w:color="auto"/>
                  </w:divBdr>
                  <w:divsChild>
                    <w:div w:id="161605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51960">
              <w:marLeft w:val="0"/>
              <w:marRight w:val="0"/>
              <w:marTop w:val="0"/>
              <w:marBottom w:val="0"/>
              <w:divBdr>
                <w:top w:val="none" w:sz="0" w:space="0" w:color="auto"/>
                <w:left w:val="none" w:sz="0" w:space="0" w:color="auto"/>
                <w:bottom w:val="dotted" w:sz="4" w:space="7" w:color="EEEEEE"/>
                <w:right w:val="none" w:sz="0" w:space="0" w:color="auto"/>
              </w:divBdr>
              <w:divsChild>
                <w:div w:id="1602180052">
                  <w:marLeft w:val="48"/>
                  <w:marRight w:val="0"/>
                  <w:marTop w:val="0"/>
                  <w:marBottom w:val="0"/>
                  <w:divBdr>
                    <w:top w:val="none" w:sz="0" w:space="0" w:color="auto"/>
                    <w:left w:val="none" w:sz="0" w:space="0" w:color="auto"/>
                    <w:bottom w:val="none" w:sz="0" w:space="0" w:color="auto"/>
                    <w:right w:val="none" w:sz="0" w:space="0" w:color="auto"/>
                  </w:divBdr>
                </w:div>
                <w:div w:id="224611704">
                  <w:marLeft w:val="0"/>
                  <w:marRight w:val="0"/>
                  <w:marTop w:val="72"/>
                  <w:marBottom w:val="120"/>
                  <w:divBdr>
                    <w:top w:val="none" w:sz="0" w:space="0" w:color="auto"/>
                    <w:left w:val="none" w:sz="0" w:space="0" w:color="auto"/>
                    <w:bottom w:val="none" w:sz="0" w:space="0" w:color="auto"/>
                    <w:right w:val="none" w:sz="0" w:space="0" w:color="auto"/>
                  </w:divBdr>
                </w:div>
                <w:div w:id="9836229">
                  <w:marLeft w:val="0"/>
                  <w:marRight w:val="72"/>
                  <w:marTop w:val="0"/>
                  <w:marBottom w:val="120"/>
                  <w:divBdr>
                    <w:top w:val="none" w:sz="0" w:space="0" w:color="auto"/>
                    <w:left w:val="none" w:sz="0" w:space="0" w:color="auto"/>
                    <w:bottom w:val="none" w:sz="0" w:space="0" w:color="auto"/>
                    <w:right w:val="none" w:sz="0" w:space="0" w:color="auto"/>
                  </w:divBdr>
                </w:div>
                <w:div w:id="277764636">
                  <w:marLeft w:val="0"/>
                  <w:marRight w:val="0"/>
                  <w:marTop w:val="0"/>
                  <w:marBottom w:val="0"/>
                  <w:divBdr>
                    <w:top w:val="none" w:sz="0" w:space="0" w:color="auto"/>
                    <w:left w:val="none" w:sz="0" w:space="0" w:color="auto"/>
                    <w:bottom w:val="none" w:sz="0" w:space="0" w:color="auto"/>
                    <w:right w:val="none" w:sz="0" w:space="0" w:color="auto"/>
                  </w:divBdr>
                  <w:divsChild>
                    <w:div w:id="1618872151">
                      <w:marLeft w:val="0"/>
                      <w:marRight w:val="0"/>
                      <w:marTop w:val="0"/>
                      <w:marBottom w:val="0"/>
                      <w:divBdr>
                        <w:top w:val="none" w:sz="0" w:space="0" w:color="auto"/>
                        <w:left w:val="none" w:sz="0" w:space="0" w:color="auto"/>
                        <w:bottom w:val="none" w:sz="0" w:space="0" w:color="auto"/>
                        <w:right w:val="none" w:sz="0" w:space="0" w:color="auto"/>
                      </w:divBdr>
                      <w:divsChild>
                        <w:div w:id="43679116">
                          <w:marLeft w:val="0"/>
                          <w:marRight w:val="0"/>
                          <w:marTop w:val="0"/>
                          <w:marBottom w:val="0"/>
                          <w:divBdr>
                            <w:top w:val="none" w:sz="0" w:space="0" w:color="auto"/>
                            <w:left w:val="none" w:sz="0" w:space="0" w:color="auto"/>
                            <w:bottom w:val="none" w:sz="0" w:space="0" w:color="auto"/>
                            <w:right w:val="none" w:sz="0" w:space="0" w:color="auto"/>
                          </w:divBdr>
                        </w:div>
                        <w:div w:id="188683733">
                          <w:marLeft w:val="0"/>
                          <w:marRight w:val="0"/>
                          <w:marTop w:val="0"/>
                          <w:marBottom w:val="0"/>
                          <w:divBdr>
                            <w:top w:val="none" w:sz="0" w:space="0" w:color="auto"/>
                            <w:left w:val="none" w:sz="0" w:space="0" w:color="auto"/>
                            <w:bottom w:val="none" w:sz="0" w:space="0" w:color="auto"/>
                            <w:right w:val="none" w:sz="0" w:space="0" w:color="auto"/>
                          </w:divBdr>
                        </w:div>
                        <w:div w:id="714309163">
                          <w:marLeft w:val="0"/>
                          <w:marRight w:val="0"/>
                          <w:marTop w:val="0"/>
                          <w:marBottom w:val="0"/>
                          <w:divBdr>
                            <w:top w:val="none" w:sz="0" w:space="0" w:color="auto"/>
                            <w:left w:val="none" w:sz="0" w:space="0" w:color="auto"/>
                            <w:bottom w:val="none" w:sz="0" w:space="0" w:color="auto"/>
                            <w:right w:val="none" w:sz="0" w:space="0" w:color="auto"/>
                          </w:divBdr>
                        </w:div>
                        <w:div w:id="1808275788">
                          <w:marLeft w:val="0"/>
                          <w:marRight w:val="0"/>
                          <w:marTop w:val="0"/>
                          <w:marBottom w:val="0"/>
                          <w:divBdr>
                            <w:top w:val="none" w:sz="0" w:space="0" w:color="auto"/>
                            <w:left w:val="none" w:sz="0" w:space="0" w:color="auto"/>
                            <w:bottom w:val="none" w:sz="0" w:space="0" w:color="auto"/>
                            <w:right w:val="none" w:sz="0" w:space="0" w:color="auto"/>
                          </w:divBdr>
                        </w:div>
                        <w:div w:id="42682188">
                          <w:marLeft w:val="0"/>
                          <w:marRight w:val="0"/>
                          <w:marTop w:val="0"/>
                          <w:marBottom w:val="0"/>
                          <w:divBdr>
                            <w:top w:val="none" w:sz="0" w:space="0" w:color="auto"/>
                            <w:left w:val="none" w:sz="0" w:space="0" w:color="auto"/>
                            <w:bottom w:val="none" w:sz="0" w:space="0" w:color="auto"/>
                            <w:right w:val="none" w:sz="0" w:space="0" w:color="auto"/>
                          </w:divBdr>
                        </w:div>
                        <w:div w:id="9692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749335">
              <w:marLeft w:val="0"/>
              <w:marRight w:val="0"/>
              <w:marTop w:val="0"/>
              <w:marBottom w:val="0"/>
              <w:divBdr>
                <w:top w:val="none" w:sz="0" w:space="0" w:color="auto"/>
                <w:left w:val="none" w:sz="0" w:space="0" w:color="auto"/>
                <w:bottom w:val="dotted" w:sz="4" w:space="7" w:color="DDDDDD"/>
                <w:right w:val="none" w:sz="0" w:space="0" w:color="auto"/>
              </w:divBdr>
              <w:divsChild>
                <w:div w:id="1981886029">
                  <w:marLeft w:val="0"/>
                  <w:marRight w:val="0"/>
                  <w:marTop w:val="0"/>
                  <w:marBottom w:val="0"/>
                  <w:divBdr>
                    <w:top w:val="none" w:sz="0" w:space="0" w:color="auto"/>
                    <w:left w:val="none" w:sz="0" w:space="0" w:color="auto"/>
                    <w:bottom w:val="none" w:sz="0" w:space="0" w:color="auto"/>
                    <w:right w:val="none" w:sz="0" w:space="0" w:color="auto"/>
                  </w:divBdr>
                  <w:divsChild>
                    <w:div w:id="946618036">
                      <w:marLeft w:val="48"/>
                      <w:marRight w:val="0"/>
                      <w:marTop w:val="0"/>
                      <w:marBottom w:val="0"/>
                      <w:divBdr>
                        <w:top w:val="none" w:sz="0" w:space="0" w:color="auto"/>
                        <w:left w:val="none" w:sz="0" w:space="0" w:color="auto"/>
                        <w:bottom w:val="none" w:sz="0" w:space="0" w:color="auto"/>
                        <w:right w:val="none" w:sz="0" w:space="0" w:color="auto"/>
                      </w:divBdr>
                    </w:div>
                    <w:div w:id="698824977">
                      <w:marLeft w:val="0"/>
                      <w:marRight w:val="0"/>
                      <w:marTop w:val="72"/>
                      <w:marBottom w:val="120"/>
                      <w:divBdr>
                        <w:top w:val="none" w:sz="0" w:space="0" w:color="auto"/>
                        <w:left w:val="none" w:sz="0" w:space="0" w:color="auto"/>
                        <w:bottom w:val="none" w:sz="0" w:space="0" w:color="auto"/>
                        <w:right w:val="none" w:sz="0" w:space="0" w:color="auto"/>
                      </w:divBdr>
                    </w:div>
                    <w:div w:id="941112528">
                      <w:marLeft w:val="0"/>
                      <w:marRight w:val="72"/>
                      <w:marTop w:val="0"/>
                      <w:marBottom w:val="120"/>
                      <w:divBdr>
                        <w:top w:val="none" w:sz="0" w:space="0" w:color="auto"/>
                        <w:left w:val="none" w:sz="0" w:space="0" w:color="auto"/>
                        <w:bottom w:val="none" w:sz="0" w:space="0" w:color="auto"/>
                        <w:right w:val="none" w:sz="0" w:space="0" w:color="auto"/>
                      </w:divBdr>
                      <w:divsChild>
                        <w:div w:id="1513105592">
                          <w:marLeft w:val="0"/>
                          <w:marRight w:val="0"/>
                          <w:marTop w:val="0"/>
                          <w:marBottom w:val="0"/>
                          <w:divBdr>
                            <w:top w:val="none" w:sz="0" w:space="0" w:color="auto"/>
                            <w:left w:val="none" w:sz="0" w:space="0" w:color="auto"/>
                            <w:bottom w:val="none" w:sz="0" w:space="0" w:color="auto"/>
                            <w:right w:val="none" w:sz="0" w:space="0" w:color="auto"/>
                          </w:divBdr>
                        </w:div>
                      </w:divsChild>
                    </w:div>
                    <w:div w:id="1038091808">
                      <w:marLeft w:val="0"/>
                      <w:marRight w:val="0"/>
                      <w:marTop w:val="0"/>
                      <w:marBottom w:val="0"/>
                      <w:divBdr>
                        <w:top w:val="none" w:sz="0" w:space="0" w:color="auto"/>
                        <w:left w:val="none" w:sz="0" w:space="0" w:color="auto"/>
                        <w:bottom w:val="none" w:sz="0" w:space="0" w:color="auto"/>
                        <w:right w:val="none" w:sz="0" w:space="0" w:color="auto"/>
                      </w:divBdr>
                      <w:divsChild>
                        <w:div w:id="1810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129736">
      <w:bodyDiv w:val="1"/>
      <w:marLeft w:val="0"/>
      <w:marRight w:val="0"/>
      <w:marTop w:val="0"/>
      <w:marBottom w:val="0"/>
      <w:divBdr>
        <w:top w:val="none" w:sz="0" w:space="0" w:color="auto"/>
        <w:left w:val="none" w:sz="0" w:space="0" w:color="auto"/>
        <w:bottom w:val="none" w:sz="0" w:space="0" w:color="auto"/>
        <w:right w:val="none" w:sz="0" w:space="0" w:color="auto"/>
      </w:divBdr>
      <w:divsChild>
        <w:div w:id="1984188378">
          <w:marLeft w:val="0"/>
          <w:marRight w:val="0"/>
          <w:marTop w:val="0"/>
          <w:marBottom w:val="0"/>
          <w:divBdr>
            <w:top w:val="none" w:sz="0" w:space="0" w:color="auto"/>
            <w:left w:val="none" w:sz="0" w:space="0" w:color="auto"/>
            <w:bottom w:val="none" w:sz="0" w:space="0" w:color="auto"/>
            <w:right w:val="none" w:sz="0" w:space="0" w:color="auto"/>
          </w:divBdr>
          <w:divsChild>
            <w:div w:id="776409110">
              <w:marLeft w:val="0"/>
              <w:marRight w:val="0"/>
              <w:marTop w:val="0"/>
              <w:marBottom w:val="0"/>
              <w:divBdr>
                <w:top w:val="none" w:sz="0" w:space="0" w:color="auto"/>
                <w:left w:val="none" w:sz="0" w:space="0" w:color="auto"/>
                <w:bottom w:val="none" w:sz="0" w:space="0" w:color="auto"/>
                <w:right w:val="none" w:sz="0" w:space="0" w:color="auto"/>
              </w:divBdr>
            </w:div>
            <w:div w:id="525366914">
              <w:marLeft w:val="0"/>
              <w:marRight w:val="0"/>
              <w:marTop w:val="0"/>
              <w:marBottom w:val="0"/>
              <w:divBdr>
                <w:top w:val="none" w:sz="0" w:space="0" w:color="auto"/>
                <w:left w:val="none" w:sz="0" w:space="0" w:color="auto"/>
                <w:bottom w:val="none" w:sz="0" w:space="0" w:color="auto"/>
                <w:right w:val="none" w:sz="0" w:space="0" w:color="auto"/>
              </w:divBdr>
            </w:div>
          </w:divsChild>
        </w:div>
        <w:div w:id="2071269387">
          <w:marLeft w:val="0"/>
          <w:marRight w:val="0"/>
          <w:marTop w:val="0"/>
          <w:marBottom w:val="960"/>
          <w:divBdr>
            <w:top w:val="none" w:sz="0" w:space="0" w:color="auto"/>
            <w:left w:val="none" w:sz="0" w:space="0" w:color="auto"/>
            <w:bottom w:val="none" w:sz="0" w:space="0" w:color="auto"/>
            <w:right w:val="none" w:sz="0" w:space="0" w:color="auto"/>
          </w:divBdr>
          <w:divsChild>
            <w:div w:id="123162659">
              <w:marLeft w:val="0"/>
              <w:marRight w:val="0"/>
              <w:marTop w:val="240"/>
              <w:marBottom w:val="240"/>
              <w:divBdr>
                <w:top w:val="none" w:sz="0" w:space="0" w:color="auto"/>
                <w:left w:val="none" w:sz="0" w:space="0" w:color="auto"/>
                <w:bottom w:val="none" w:sz="0" w:space="0" w:color="auto"/>
                <w:right w:val="none" w:sz="0" w:space="0" w:color="auto"/>
              </w:divBdr>
            </w:div>
            <w:div w:id="238371681">
              <w:marLeft w:val="0"/>
              <w:marRight w:val="0"/>
              <w:marTop w:val="0"/>
              <w:marBottom w:val="0"/>
              <w:divBdr>
                <w:top w:val="none" w:sz="0" w:space="0" w:color="auto"/>
                <w:left w:val="none" w:sz="0" w:space="0" w:color="auto"/>
                <w:bottom w:val="none" w:sz="0" w:space="0" w:color="auto"/>
                <w:right w:val="none" w:sz="0" w:space="0" w:color="auto"/>
              </w:divBdr>
              <w:divsChild>
                <w:div w:id="1620256979">
                  <w:blockQuote w:val="1"/>
                  <w:marLeft w:val="720"/>
                  <w:marRight w:val="720"/>
                  <w:marTop w:val="100"/>
                  <w:marBottom w:val="100"/>
                  <w:divBdr>
                    <w:top w:val="none" w:sz="0" w:space="0" w:color="auto"/>
                    <w:left w:val="single" w:sz="36" w:space="24" w:color="CCCCCC"/>
                    <w:bottom w:val="none" w:sz="0" w:space="0" w:color="auto"/>
                    <w:right w:val="none" w:sz="0" w:space="0" w:color="auto"/>
                  </w:divBdr>
                </w:div>
                <w:div w:id="1040202751">
                  <w:blockQuote w:val="1"/>
                  <w:marLeft w:val="720"/>
                  <w:marRight w:val="720"/>
                  <w:marTop w:val="100"/>
                  <w:marBottom w:val="100"/>
                  <w:divBdr>
                    <w:top w:val="none" w:sz="0" w:space="0" w:color="auto"/>
                    <w:left w:val="single" w:sz="36" w:space="24" w:color="CCCCCC"/>
                    <w:bottom w:val="none" w:sz="0" w:space="0" w:color="auto"/>
                    <w:right w:val="none" w:sz="0" w:space="0" w:color="auto"/>
                  </w:divBdr>
                </w:div>
                <w:div w:id="1178033415">
                  <w:blockQuote w:val="1"/>
                  <w:marLeft w:val="720"/>
                  <w:marRight w:val="720"/>
                  <w:marTop w:val="100"/>
                  <w:marBottom w:val="100"/>
                  <w:divBdr>
                    <w:top w:val="none" w:sz="0" w:space="0" w:color="auto"/>
                    <w:left w:val="single" w:sz="36" w:space="24" w:color="CCCCCC"/>
                    <w:bottom w:val="none" w:sz="0" w:space="0" w:color="auto"/>
                    <w:right w:val="none" w:sz="0" w:space="0" w:color="auto"/>
                  </w:divBdr>
                </w:div>
                <w:div w:id="121117022">
                  <w:blockQuote w:val="1"/>
                  <w:marLeft w:val="720"/>
                  <w:marRight w:val="720"/>
                  <w:marTop w:val="100"/>
                  <w:marBottom w:val="100"/>
                  <w:divBdr>
                    <w:top w:val="none" w:sz="0" w:space="0" w:color="auto"/>
                    <w:left w:val="single" w:sz="36" w:space="24" w:color="CCCCCC"/>
                    <w:bottom w:val="none" w:sz="0" w:space="0" w:color="auto"/>
                    <w:right w:val="none" w:sz="0" w:space="0" w:color="auto"/>
                  </w:divBdr>
                </w:div>
                <w:div w:id="1161264851">
                  <w:blockQuote w:val="1"/>
                  <w:marLeft w:val="720"/>
                  <w:marRight w:val="720"/>
                  <w:marTop w:val="100"/>
                  <w:marBottom w:val="100"/>
                  <w:divBdr>
                    <w:top w:val="none" w:sz="0" w:space="0" w:color="auto"/>
                    <w:left w:val="single" w:sz="36" w:space="24" w:color="CCCCCC"/>
                    <w:bottom w:val="none" w:sz="0" w:space="0" w:color="auto"/>
                    <w:right w:val="none" w:sz="0" w:space="0" w:color="auto"/>
                  </w:divBdr>
                </w:div>
              </w:divsChild>
            </w:div>
          </w:divsChild>
        </w:div>
      </w:divsChild>
    </w:div>
    <w:div w:id="1969124213">
      <w:bodyDiv w:val="1"/>
      <w:marLeft w:val="0"/>
      <w:marRight w:val="0"/>
      <w:marTop w:val="0"/>
      <w:marBottom w:val="0"/>
      <w:divBdr>
        <w:top w:val="none" w:sz="0" w:space="0" w:color="auto"/>
        <w:left w:val="none" w:sz="0" w:space="0" w:color="auto"/>
        <w:bottom w:val="none" w:sz="0" w:space="0" w:color="auto"/>
        <w:right w:val="none" w:sz="0" w:space="0" w:color="auto"/>
      </w:divBdr>
      <w:divsChild>
        <w:div w:id="1571041723">
          <w:marLeft w:val="0"/>
          <w:marRight w:val="0"/>
          <w:marTop w:val="0"/>
          <w:marBottom w:val="0"/>
          <w:divBdr>
            <w:top w:val="none" w:sz="0" w:space="0" w:color="auto"/>
            <w:left w:val="none" w:sz="0" w:space="0" w:color="auto"/>
            <w:bottom w:val="none" w:sz="0" w:space="0" w:color="auto"/>
            <w:right w:val="none" w:sz="0" w:space="0" w:color="auto"/>
          </w:divBdr>
          <w:divsChild>
            <w:div w:id="1966303268">
              <w:marLeft w:val="0"/>
              <w:marRight w:val="0"/>
              <w:marTop w:val="0"/>
              <w:marBottom w:val="0"/>
              <w:divBdr>
                <w:top w:val="none" w:sz="0" w:space="0" w:color="auto"/>
                <w:left w:val="none" w:sz="0" w:space="0" w:color="auto"/>
                <w:bottom w:val="none" w:sz="0" w:space="0" w:color="auto"/>
                <w:right w:val="none" w:sz="0" w:space="0" w:color="auto"/>
              </w:divBdr>
              <w:divsChild>
                <w:div w:id="682825079">
                  <w:marLeft w:val="0"/>
                  <w:marRight w:val="0"/>
                  <w:marTop w:val="0"/>
                  <w:marBottom w:val="0"/>
                  <w:divBdr>
                    <w:top w:val="none" w:sz="0" w:space="0" w:color="auto"/>
                    <w:left w:val="none" w:sz="0" w:space="0" w:color="auto"/>
                    <w:bottom w:val="none" w:sz="0" w:space="0" w:color="auto"/>
                    <w:right w:val="none" w:sz="0" w:space="0" w:color="auto"/>
                  </w:divBdr>
                </w:div>
                <w:div w:id="294986979">
                  <w:marLeft w:val="0"/>
                  <w:marRight w:val="0"/>
                  <w:marTop w:val="0"/>
                  <w:marBottom w:val="0"/>
                  <w:divBdr>
                    <w:top w:val="none" w:sz="0" w:space="0" w:color="auto"/>
                    <w:left w:val="none" w:sz="0" w:space="0" w:color="auto"/>
                    <w:bottom w:val="none" w:sz="0" w:space="0" w:color="auto"/>
                    <w:right w:val="none" w:sz="0" w:space="0" w:color="auto"/>
                  </w:divBdr>
                </w:div>
                <w:div w:id="828524100">
                  <w:marLeft w:val="0"/>
                  <w:marRight w:val="0"/>
                  <w:marTop w:val="0"/>
                  <w:marBottom w:val="0"/>
                  <w:divBdr>
                    <w:top w:val="none" w:sz="0" w:space="0" w:color="auto"/>
                    <w:left w:val="none" w:sz="0" w:space="0" w:color="auto"/>
                    <w:bottom w:val="none" w:sz="0" w:space="0" w:color="auto"/>
                    <w:right w:val="none" w:sz="0" w:space="0" w:color="auto"/>
                  </w:divBdr>
                </w:div>
                <w:div w:id="1151754754">
                  <w:marLeft w:val="0"/>
                  <w:marRight w:val="0"/>
                  <w:marTop w:val="0"/>
                  <w:marBottom w:val="0"/>
                  <w:divBdr>
                    <w:top w:val="none" w:sz="0" w:space="0" w:color="auto"/>
                    <w:left w:val="none" w:sz="0" w:space="0" w:color="auto"/>
                    <w:bottom w:val="none" w:sz="0" w:space="0" w:color="auto"/>
                    <w:right w:val="none" w:sz="0" w:space="0" w:color="auto"/>
                  </w:divBdr>
                </w:div>
                <w:div w:id="45325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865486">
      <w:bodyDiv w:val="1"/>
      <w:marLeft w:val="0"/>
      <w:marRight w:val="0"/>
      <w:marTop w:val="0"/>
      <w:marBottom w:val="0"/>
      <w:divBdr>
        <w:top w:val="none" w:sz="0" w:space="0" w:color="auto"/>
        <w:left w:val="none" w:sz="0" w:space="0" w:color="auto"/>
        <w:bottom w:val="none" w:sz="0" w:space="0" w:color="auto"/>
        <w:right w:val="none" w:sz="0" w:space="0" w:color="auto"/>
      </w:divBdr>
    </w:div>
    <w:div w:id="2002804949">
      <w:bodyDiv w:val="1"/>
      <w:marLeft w:val="0"/>
      <w:marRight w:val="0"/>
      <w:marTop w:val="0"/>
      <w:marBottom w:val="0"/>
      <w:divBdr>
        <w:top w:val="none" w:sz="0" w:space="0" w:color="auto"/>
        <w:left w:val="none" w:sz="0" w:space="0" w:color="auto"/>
        <w:bottom w:val="none" w:sz="0" w:space="0" w:color="auto"/>
        <w:right w:val="none" w:sz="0" w:space="0" w:color="auto"/>
      </w:divBdr>
      <w:divsChild>
        <w:div w:id="1915891351">
          <w:marLeft w:val="0"/>
          <w:marRight w:val="0"/>
          <w:marTop w:val="0"/>
          <w:marBottom w:val="0"/>
          <w:divBdr>
            <w:top w:val="none" w:sz="0" w:space="0" w:color="auto"/>
            <w:left w:val="none" w:sz="0" w:space="0" w:color="auto"/>
            <w:bottom w:val="none" w:sz="0" w:space="0" w:color="auto"/>
            <w:right w:val="none" w:sz="0" w:space="0" w:color="auto"/>
          </w:divBdr>
        </w:div>
      </w:divsChild>
    </w:div>
    <w:div w:id="2006936137">
      <w:bodyDiv w:val="1"/>
      <w:marLeft w:val="0"/>
      <w:marRight w:val="0"/>
      <w:marTop w:val="0"/>
      <w:marBottom w:val="0"/>
      <w:divBdr>
        <w:top w:val="none" w:sz="0" w:space="0" w:color="auto"/>
        <w:left w:val="none" w:sz="0" w:space="0" w:color="auto"/>
        <w:bottom w:val="none" w:sz="0" w:space="0" w:color="auto"/>
        <w:right w:val="none" w:sz="0" w:space="0" w:color="auto"/>
      </w:divBdr>
      <w:divsChild>
        <w:div w:id="2064793906">
          <w:marLeft w:val="0"/>
          <w:marRight w:val="0"/>
          <w:marTop w:val="0"/>
          <w:marBottom w:val="0"/>
          <w:divBdr>
            <w:top w:val="none" w:sz="0" w:space="0" w:color="auto"/>
            <w:left w:val="none" w:sz="0" w:space="0" w:color="auto"/>
            <w:bottom w:val="none" w:sz="0" w:space="0" w:color="auto"/>
            <w:right w:val="none" w:sz="0" w:space="0" w:color="auto"/>
          </w:divBdr>
          <w:divsChild>
            <w:div w:id="1398550053">
              <w:marLeft w:val="0"/>
              <w:marRight w:val="0"/>
              <w:marTop w:val="0"/>
              <w:marBottom w:val="0"/>
              <w:divBdr>
                <w:top w:val="none" w:sz="0" w:space="0" w:color="auto"/>
                <w:left w:val="none" w:sz="0" w:space="0" w:color="auto"/>
                <w:bottom w:val="none" w:sz="0" w:space="0" w:color="auto"/>
                <w:right w:val="none" w:sz="0" w:space="0" w:color="auto"/>
              </w:divBdr>
            </w:div>
          </w:divsChild>
        </w:div>
        <w:div w:id="2043362722">
          <w:marLeft w:val="0"/>
          <w:marRight w:val="0"/>
          <w:marTop w:val="240"/>
          <w:marBottom w:val="0"/>
          <w:divBdr>
            <w:top w:val="none" w:sz="0" w:space="0" w:color="auto"/>
            <w:left w:val="none" w:sz="0" w:space="0" w:color="auto"/>
            <w:bottom w:val="none" w:sz="0" w:space="0" w:color="auto"/>
            <w:right w:val="none" w:sz="0" w:space="0" w:color="auto"/>
          </w:divBdr>
          <w:divsChild>
            <w:div w:id="1058868088">
              <w:marLeft w:val="0"/>
              <w:marRight w:val="0"/>
              <w:marTop w:val="0"/>
              <w:marBottom w:val="0"/>
              <w:divBdr>
                <w:top w:val="none" w:sz="0" w:space="0" w:color="auto"/>
                <w:left w:val="none" w:sz="0" w:space="0" w:color="auto"/>
                <w:bottom w:val="none" w:sz="0" w:space="0" w:color="auto"/>
                <w:right w:val="none" w:sz="0" w:space="0" w:color="auto"/>
              </w:divBdr>
              <w:divsChild>
                <w:div w:id="1095243940">
                  <w:marLeft w:val="0"/>
                  <w:marRight w:val="0"/>
                  <w:marTop w:val="0"/>
                  <w:marBottom w:val="0"/>
                  <w:divBdr>
                    <w:top w:val="none" w:sz="0" w:space="0" w:color="auto"/>
                    <w:left w:val="none" w:sz="0" w:space="0" w:color="auto"/>
                    <w:bottom w:val="none" w:sz="0" w:space="0" w:color="auto"/>
                    <w:right w:val="none" w:sz="0" w:space="0" w:color="auto"/>
                  </w:divBdr>
                </w:div>
                <w:div w:id="1630935424">
                  <w:marLeft w:val="0"/>
                  <w:marRight w:val="0"/>
                  <w:marTop w:val="0"/>
                  <w:marBottom w:val="0"/>
                  <w:divBdr>
                    <w:top w:val="none" w:sz="0" w:space="0" w:color="auto"/>
                    <w:left w:val="none" w:sz="0" w:space="0" w:color="auto"/>
                    <w:bottom w:val="none" w:sz="0" w:space="0" w:color="auto"/>
                    <w:right w:val="none" w:sz="0" w:space="0" w:color="auto"/>
                  </w:divBdr>
                </w:div>
                <w:div w:id="1223522337">
                  <w:marLeft w:val="0"/>
                  <w:marRight w:val="0"/>
                  <w:marTop w:val="0"/>
                  <w:marBottom w:val="0"/>
                  <w:divBdr>
                    <w:top w:val="none" w:sz="0" w:space="0" w:color="auto"/>
                    <w:left w:val="none" w:sz="0" w:space="0" w:color="auto"/>
                    <w:bottom w:val="none" w:sz="0" w:space="0" w:color="auto"/>
                    <w:right w:val="none" w:sz="0" w:space="0" w:color="auto"/>
                  </w:divBdr>
                </w:div>
                <w:div w:id="633827221">
                  <w:marLeft w:val="0"/>
                  <w:marRight w:val="0"/>
                  <w:marTop w:val="0"/>
                  <w:marBottom w:val="0"/>
                  <w:divBdr>
                    <w:top w:val="none" w:sz="0" w:space="0" w:color="auto"/>
                    <w:left w:val="none" w:sz="0" w:space="0" w:color="auto"/>
                    <w:bottom w:val="none" w:sz="0" w:space="0" w:color="auto"/>
                    <w:right w:val="none" w:sz="0" w:space="0" w:color="auto"/>
                  </w:divBdr>
                </w:div>
                <w:div w:id="1029525779">
                  <w:marLeft w:val="0"/>
                  <w:marRight w:val="0"/>
                  <w:marTop w:val="0"/>
                  <w:marBottom w:val="0"/>
                  <w:divBdr>
                    <w:top w:val="none" w:sz="0" w:space="0" w:color="auto"/>
                    <w:left w:val="none" w:sz="0" w:space="0" w:color="auto"/>
                    <w:bottom w:val="none" w:sz="0" w:space="0" w:color="auto"/>
                    <w:right w:val="none" w:sz="0" w:space="0" w:color="auto"/>
                  </w:divBdr>
                </w:div>
                <w:div w:id="1513687856">
                  <w:marLeft w:val="0"/>
                  <w:marRight w:val="0"/>
                  <w:marTop w:val="0"/>
                  <w:marBottom w:val="0"/>
                  <w:divBdr>
                    <w:top w:val="none" w:sz="0" w:space="0" w:color="auto"/>
                    <w:left w:val="none" w:sz="0" w:space="0" w:color="auto"/>
                    <w:bottom w:val="none" w:sz="0" w:space="0" w:color="auto"/>
                    <w:right w:val="none" w:sz="0" w:space="0" w:color="auto"/>
                  </w:divBdr>
                </w:div>
                <w:div w:id="824972996">
                  <w:marLeft w:val="0"/>
                  <w:marRight w:val="0"/>
                  <w:marTop w:val="0"/>
                  <w:marBottom w:val="0"/>
                  <w:divBdr>
                    <w:top w:val="none" w:sz="0" w:space="0" w:color="auto"/>
                    <w:left w:val="none" w:sz="0" w:space="0" w:color="auto"/>
                    <w:bottom w:val="none" w:sz="0" w:space="0" w:color="auto"/>
                    <w:right w:val="none" w:sz="0" w:space="0" w:color="auto"/>
                  </w:divBdr>
                </w:div>
                <w:div w:id="1692948093">
                  <w:marLeft w:val="0"/>
                  <w:marRight w:val="0"/>
                  <w:marTop w:val="0"/>
                  <w:marBottom w:val="0"/>
                  <w:divBdr>
                    <w:top w:val="none" w:sz="0" w:space="0" w:color="auto"/>
                    <w:left w:val="none" w:sz="0" w:space="0" w:color="auto"/>
                    <w:bottom w:val="none" w:sz="0" w:space="0" w:color="auto"/>
                    <w:right w:val="none" w:sz="0" w:space="0" w:color="auto"/>
                  </w:divBdr>
                </w:div>
                <w:div w:id="672102034">
                  <w:marLeft w:val="0"/>
                  <w:marRight w:val="0"/>
                  <w:marTop w:val="0"/>
                  <w:marBottom w:val="0"/>
                  <w:divBdr>
                    <w:top w:val="none" w:sz="0" w:space="0" w:color="auto"/>
                    <w:left w:val="none" w:sz="0" w:space="0" w:color="auto"/>
                    <w:bottom w:val="none" w:sz="0" w:space="0" w:color="auto"/>
                    <w:right w:val="none" w:sz="0" w:space="0" w:color="auto"/>
                  </w:divBdr>
                </w:div>
                <w:div w:id="1181435927">
                  <w:marLeft w:val="0"/>
                  <w:marRight w:val="0"/>
                  <w:marTop w:val="0"/>
                  <w:marBottom w:val="0"/>
                  <w:divBdr>
                    <w:top w:val="none" w:sz="0" w:space="0" w:color="auto"/>
                    <w:left w:val="none" w:sz="0" w:space="0" w:color="auto"/>
                    <w:bottom w:val="none" w:sz="0" w:space="0" w:color="auto"/>
                    <w:right w:val="none" w:sz="0" w:space="0" w:color="auto"/>
                  </w:divBdr>
                  <w:divsChild>
                    <w:div w:id="2004550433">
                      <w:marLeft w:val="0"/>
                      <w:marRight w:val="0"/>
                      <w:marTop w:val="0"/>
                      <w:marBottom w:val="0"/>
                      <w:divBdr>
                        <w:top w:val="none" w:sz="0" w:space="0" w:color="auto"/>
                        <w:left w:val="none" w:sz="0" w:space="0" w:color="auto"/>
                        <w:bottom w:val="none" w:sz="0" w:space="0" w:color="auto"/>
                        <w:right w:val="none" w:sz="0" w:space="0" w:color="auto"/>
                      </w:divBdr>
                    </w:div>
                    <w:div w:id="310184416">
                      <w:marLeft w:val="0"/>
                      <w:marRight w:val="0"/>
                      <w:marTop w:val="0"/>
                      <w:marBottom w:val="0"/>
                      <w:divBdr>
                        <w:top w:val="none" w:sz="0" w:space="0" w:color="auto"/>
                        <w:left w:val="none" w:sz="0" w:space="0" w:color="auto"/>
                        <w:bottom w:val="none" w:sz="0" w:space="0" w:color="auto"/>
                        <w:right w:val="none" w:sz="0" w:space="0" w:color="auto"/>
                      </w:divBdr>
                    </w:div>
                    <w:div w:id="1353727178">
                      <w:marLeft w:val="0"/>
                      <w:marRight w:val="0"/>
                      <w:marTop w:val="0"/>
                      <w:marBottom w:val="0"/>
                      <w:divBdr>
                        <w:top w:val="none" w:sz="0" w:space="0" w:color="auto"/>
                        <w:left w:val="none" w:sz="0" w:space="0" w:color="auto"/>
                        <w:bottom w:val="none" w:sz="0" w:space="0" w:color="auto"/>
                        <w:right w:val="none" w:sz="0" w:space="0" w:color="auto"/>
                      </w:divBdr>
                    </w:div>
                    <w:div w:id="625745522">
                      <w:marLeft w:val="0"/>
                      <w:marRight w:val="0"/>
                      <w:marTop w:val="0"/>
                      <w:marBottom w:val="0"/>
                      <w:divBdr>
                        <w:top w:val="none" w:sz="0" w:space="0" w:color="auto"/>
                        <w:left w:val="none" w:sz="0" w:space="0" w:color="auto"/>
                        <w:bottom w:val="none" w:sz="0" w:space="0" w:color="auto"/>
                        <w:right w:val="none" w:sz="0" w:space="0" w:color="auto"/>
                      </w:divBdr>
                    </w:div>
                    <w:div w:id="72095360">
                      <w:marLeft w:val="0"/>
                      <w:marRight w:val="0"/>
                      <w:marTop w:val="0"/>
                      <w:marBottom w:val="0"/>
                      <w:divBdr>
                        <w:top w:val="none" w:sz="0" w:space="0" w:color="auto"/>
                        <w:left w:val="none" w:sz="0" w:space="0" w:color="auto"/>
                        <w:bottom w:val="none" w:sz="0" w:space="0" w:color="auto"/>
                        <w:right w:val="none" w:sz="0" w:space="0" w:color="auto"/>
                      </w:divBdr>
                    </w:div>
                    <w:div w:id="1187255303">
                      <w:marLeft w:val="0"/>
                      <w:marRight w:val="0"/>
                      <w:marTop w:val="0"/>
                      <w:marBottom w:val="0"/>
                      <w:divBdr>
                        <w:top w:val="none" w:sz="0" w:space="0" w:color="auto"/>
                        <w:left w:val="none" w:sz="0" w:space="0" w:color="auto"/>
                        <w:bottom w:val="none" w:sz="0" w:space="0" w:color="auto"/>
                        <w:right w:val="none" w:sz="0" w:space="0" w:color="auto"/>
                      </w:divBdr>
                    </w:div>
                    <w:div w:id="1607881182">
                      <w:marLeft w:val="0"/>
                      <w:marRight w:val="0"/>
                      <w:marTop w:val="0"/>
                      <w:marBottom w:val="0"/>
                      <w:divBdr>
                        <w:top w:val="none" w:sz="0" w:space="0" w:color="auto"/>
                        <w:left w:val="none" w:sz="0" w:space="0" w:color="auto"/>
                        <w:bottom w:val="none" w:sz="0" w:space="0" w:color="auto"/>
                        <w:right w:val="none" w:sz="0" w:space="0" w:color="auto"/>
                      </w:divBdr>
                    </w:div>
                    <w:div w:id="1415935950">
                      <w:marLeft w:val="0"/>
                      <w:marRight w:val="0"/>
                      <w:marTop w:val="0"/>
                      <w:marBottom w:val="0"/>
                      <w:divBdr>
                        <w:top w:val="none" w:sz="0" w:space="0" w:color="auto"/>
                        <w:left w:val="none" w:sz="0" w:space="0" w:color="auto"/>
                        <w:bottom w:val="none" w:sz="0" w:space="0" w:color="auto"/>
                        <w:right w:val="none" w:sz="0" w:space="0" w:color="auto"/>
                      </w:divBdr>
                    </w:div>
                    <w:div w:id="1269973660">
                      <w:marLeft w:val="0"/>
                      <w:marRight w:val="0"/>
                      <w:marTop w:val="0"/>
                      <w:marBottom w:val="0"/>
                      <w:divBdr>
                        <w:top w:val="none" w:sz="0" w:space="0" w:color="auto"/>
                        <w:left w:val="none" w:sz="0" w:space="0" w:color="auto"/>
                        <w:bottom w:val="none" w:sz="0" w:space="0" w:color="auto"/>
                        <w:right w:val="none" w:sz="0" w:space="0" w:color="auto"/>
                      </w:divBdr>
                    </w:div>
                    <w:div w:id="2107916464">
                      <w:marLeft w:val="0"/>
                      <w:marRight w:val="0"/>
                      <w:marTop w:val="0"/>
                      <w:marBottom w:val="0"/>
                      <w:divBdr>
                        <w:top w:val="none" w:sz="0" w:space="0" w:color="auto"/>
                        <w:left w:val="none" w:sz="0" w:space="0" w:color="auto"/>
                        <w:bottom w:val="none" w:sz="0" w:space="0" w:color="auto"/>
                        <w:right w:val="none" w:sz="0" w:space="0" w:color="auto"/>
                      </w:divBdr>
                    </w:div>
                  </w:divsChild>
                </w:div>
                <w:div w:id="679434469">
                  <w:marLeft w:val="0"/>
                  <w:marRight w:val="0"/>
                  <w:marTop w:val="0"/>
                  <w:marBottom w:val="0"/>
                  <w:divBdr>
                    <w:top w:val="none" w:sz="0" w:space="0" w:color="auto"/>
                    <w:left w:val="none" w:sz="0" w:space="0" w:color="auto"/>
                    <w:bottom w:val="none" w:sz="0" w:space="0" w:color="auto"/>
                    <w:right w:val="none" w:sz="0" w:space="0" w:color="auto"/>
                  </w:divBdr>
                </w:div>
                <w:div w:id="1984844241">
                  <w:marLeft w:val="0"/>
                  <w:marRight w:val="0"/>
                  <w:marTop w:val="0"/>
                  <w:marBottom w:val="0"/>
                  <w:divBdr>
                    <w:top w:val="none" w:sz="0" w:space="0" w:color="auto"/>
                    <w:left w:val="none" w:sz="0" w:space="0" w:color="auto"/>
                    <w:bottom w:val="none" w:sz="0" w:space="0" w:color="auto"/>
                    <w:right w:val="none" w:sz="0" w:space="0" w:color="auto"/>
                  </w:divBdr>
                </w:div>
                <w:div w:id="1536235796">
                  <w:marLeft w:val="0"/>
                  <w:marRight w:val="0"/>
                  <w:marTop w:val="0"/>
                  <w:marBottom w:val="0"/>
                  <w:divBdr>
                    <w:top w:val="none" w:sz="0" w:space="0" w:color="auto"/>
                    <w:left w:val="none" w:sz="0" w:space="0" w:color="auto"/>
                    <w:bottom w:val="none" w:sz="0" w:space="0" w:color="auto"/>
                    <w:right w:val="none" w:sz="0" w:space="0" w:color="auto"/>
                  </w:divBdr>
                </w:div>
                <w:div w:id="650599242">
                  <w:marLeft w:val="0"/>
                  <w:marRight w:val="0"/>
                  <w:marTop w:val="0"/>
                  <w:marBottom w:val="0"/>
                  <w:divBdr>
                    <w:top w:val="none" w:sz="0" w:space="0" w:color="auto"/>
                    <w:left w:val="none" w:sz="0" w:space="0" w:color="auto"/>
                    <w:bottom w:val="none" w:sz="0" w:space="0" w:color="auto"/>
                    <w:right w:val="none" w:sz="0" w:space="0" w:color="auto"/>
                  </w:divBdr>
                </w:div>
                <w:div w:id="1058090001">
                  <w:marLeft w:val="0"/>
                  <w:marRight w:val="0"/>
                  <w:marTop w:val="0"/>
                  <w:marBottom w:val="0"/>
                  <w:divBdr>
                    <w:top w:val="none" w:sz="0" w:space="0" w:color="auto"/>
                    <w:left w:val="none" w:sz="0" w:space="0" w:color="auto"/>
                    <w:bottom w:val="none" w:sz="0" w:space="0" w:color="auto"/>
                    <w:right w:val="none" w:sz="0" w:space="0" w:color="auto"/>
                  </w:divBdr>
                </w:div>
                <w:div w:id="343947228">
                  <w:marLeft w:val="0"/>
                  <w:marRight w:val="0"/>
                  <w:marTop w:val="0"/>
                  <w:marBottom w:val="0"/>
                  <w:divBdr>
                    <w:top w:val="none" w:sz="0" w:space="0" w:color="auto"/>
                    <w:left w:val="none" w:sz="0" w:space="0" w:color="auto"/>
                    <w:bottom w:val="none" w:sz="0" w:space="0" w:color="auto"/>
                    <w:right w:val="none" w:sz="0" w:space="0" w:color="auto"/>
                  </w:divBdr>
                </w:div>
                <w:div w:id="209803103">
                  <w:marLeft w:val="0"/>
                  <w:marRight w:val="0"/>
                  <w:marTop w:val="0"/>
                  <w:marBottom w:val="0"/>
                  <w:divBdr>
                    <w:top w:val="none" w:sz="0" w:space="0" w:color="auto"/>
                    <w:left w:val="none" w:sz="0" w:space="0" w:color="auto"/>
                    <w:bottom w:val="none" w:sz="0" w:space="0" w:color="auto"/>
                    <w:right w:val="none" w:sz="0" w:space="0" w:color="auto"/>
                  </w:divBdr>
                </w:div>
                <w:div w:id="1968050250">
                  <w:marLeft w:val="0"/>
                  <w:marRight w:val="0"/>
                  <w:marTop w:val="0"/>
                  <w:marBottom w:val="0"/>
                  <w:divBdr>
                    <w:top w:val="none" w:sz="0" w:space="0" w:color="auto"/>
                    <w:left w:val="none" w:sz="0" w:space="0" w:color="auto"/>
                    <w:bottom w:val="none" w:sz="0" w:space="0" w:color="auto"/>
                    <w:right w:val="none" w:sz="0" w:space="0" w:color="auto"/>
                  </w:divBdr>
                </w:div>
                <w:div w:id="1032652068">
                  <w:marLeft w:val="0"/>
                  <w:marRight w:val="0"/>
                  <w:marTop w:val="0"/>
                  <w:marBottom w:val="0"/>
                  <w:divBdr>
                    <w:top w:val="none" w:sz="0" w:space="0" w:color="auto"/>
                    <w:left w:val="none" w:sz="0" w:space="0" w:color="auto"/>
                    <w:bottom w:val="none" w:sz="0" w:space="0" w:color="auto"/>
                    <w:right w:val="none" w:sz="0" w:space="0" w:color="auto"/>
                  </w:divBdr>
                  <w:divsChild>
                    <w:div w:id="19605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727681">
      <w:bodyDiv w:val="1"/>
      <w:marLeft w:val="0"/>
      <w:marRight w:val="0"/>
      <w:marTop w:val="0"/>
      <w:marBottom w:val="0"/>
      <w:divBdr>
        <w:top w:val="none" w:sz="0" w:space="0" w:color="auto"/>
        <w:left w:val="none" w:sz="0" w:space="0" w:color="auto"/>
        <w:bottom w:val="none" w:sz="0" w:space="0" w:color="auto"/>
        <w:right w:val="none" w:sz="0" w:space="0" w:color="auto"/>
      </w:divBdr>
      <w:divsChild>
        <w:div w:id="748037447">
          <w:marLeft w:val="0"/>
          <w:marRight w:val="0"/>
          <w:marTop w:val="0"/>
          <w:marBottom w:val="0"/>
          <w:divBdr>
            <w:top w:val="none" w:sz="0" w:space="0" w:color="auto"/>
            <w:left w:val="none" w:sz="0" w:space="0" w:color="auto"/>
            <w:bottom w:val="none" w:sz="0" w:space="0" w:color="auto"/>
            <w:right w:val="none" w:sz="0" w:space="0" w:color="auto"/>
          </w:divBdr>
        </w:div>
        <w:div w:id="154348884">
          <w:marLeft w:val="0"/>
          <w:marRight w:val="0"/>
          <w:marTop w:val="0"/>
          <w:marBottom w:val="0"/>
          <w:divBdr>
            <w:top w:val="none" w:sz="0" w:space="5" w:color="auto"/>
            <w:left w:val="none" w:sz="0" w:space="9" w:color="auto"/>
            <w:bottom w:val="none" w:sz="0" w:space="8" w:color="auto"/>
            <w:right w:val="none" w:sz="0" w:space="9" w:color="auto"/>
          </w:divBdr>
          <w:divsChild>
            <w:div w:id="131561234">
              <w:marLeft w:val="0"/>
              <w:marRight w:val="0"/>
              <w:marTop w:val="0"/>
              <w:marBottom w:val="0"/>
              <w:divBdr>
                <w:top w:val="none" w:sz="0" w:space="0" w:color="auto"/>
                <w:left w:val="none" w:sz="0" w:space="0" w:color="auto"/>
                <w:bottom w:val="none" w:sz="0" w:space="0" w:color="auto"/>
                <w:right w:val="none" w:sz="0" w:space="0" w:color="auto"/>
              </w:divBdr>
              <w:divsChild>
                <w:div w:id="775639550">
                  <w:marLeft w:val="0"/>
                  <w:marRight w:val="0"/>
                  <w:marTop w:val="0"/>
                  <w:marBottom w:val="0"/>
                  <w:divBdr>
                    <w:top w:val="single" w:sz="4" w:space="5" w:color="C1C1C1"/>
                    <w:left w:val="single" w:sz="4" w:space="5" w:color="C1C1C1"/>
                    <w:bottom w:val="single" w:sz="4" w:space="5" w:color="C1C1C1"/>
                    <w:right w:val="single" w:sz="4" w:space="5" w:color="C1C1C1"/>
                  </w:divBdr>
                </w:div>
                <w:div w:id="299650430">
                  <w:marLeft w:val="0"/>
                  <w:marRight w:val="0"/>
                  <w:marTop w:val="0"/>
                  <w:marBottom w:val="0"/>
                  <w:divBdr>
                    <w:top w:val="none" w:sz="0" w:space="0" w:color="auto"/>
                    <w:left w:val="none" w:sz="0" w:space="0" w:color="auto"/>
                    <w:bottom w:val="none" w:sz="0" w:space="0" w:color="auto"/>
                    <w:right w:val="none" w:sz="0" w:space="0" w:color="auto"/>
                  </w:divBdr>
                </w:div>
                <w:div w:id="168298812">
                  <w:marLeft w:val="0"/>
                  <w:marRight w:val="0"/>
                  <w:marTop w:val="0"/>
                  <w:marBottom w:val="0"/>
                  <w:divBdr>
                    <w:top w:val="none" w:sz="0" w:space="0" w:color="auto"/>
                    <w:left w:val="none" w:sz="0" w:space="0" w:color="auto"/>
                    <w:bottom w:val="none" w:sz="0" w:space="0" w:color="auto"/>
                    <w:right w:val="none" w:sz="0" w:space="0" w:color="auto"/>
                  </w:divBdr>
                </w:div>
                <w:div w:id="1350444708">
                  <w:marLeft w:val="0"/>
                  <w:marRight w:val="0"/>
                  <w:marTop w:val="0"/>
                  <w:marBottom w:val="0"/>
                  <w:divBdr>
                    <w:top w:val="none" w:sz="0" w:space="0" w:color="auto"/>
                    <w:left w:val="none" w:sz="0" w:space="0" w:color="auto"/>
                    <w:bottom w:val="none" w:sz="0" w:space="0" w:color="auto"/>
                    <w:right w:val="none" w:sz="0" w:space="0" w:color="auto"/>
                  </w:divBdr>
                </w:div>
                <w:div w:id="26683570">
                  <w:marLeft w:val="0"/>
                  <w:marRight w:val="0"/>
                  <w:marTop w:val="0"/>
                  <w:marBottom w:val="0"/>
                  <w:divBdr>
                    <w:top w:val="none" w:sz="0" w:space="0" w:color="auto"/>
                    <w:left w:val="none" w:sz="0" w:space="0" w:color="auto"/>
                    <w:bottom w:val="none" w:sz="0" w:space="0" w:color="auto"/>
                    <w:right w:val="none" w:sz="0" w:space="0" w:color="auto"/>
                  </w:divBdr>
                </w:div>
                <w:div w:id="1426489342">
                  <w:marLeft w:val="0"/>
                  <w:marRight w:val="0"/>
                  <w:marTop w:val="0"/>
                  <w:marBottom w:val="0"/>
                  <w:divBdr>
                    <w:top w:val="none" w:sz="0" w:space="0" w:color="auto"/>
                    <w:left w:val="none" w:sz="0" w:space="0" w:color="auto"/>
                    <w:bottom w:val="none" w:sz="0" w:space="0" w:color="auto"/>
                    <w:right w:val="none" w:sz="0" w:space="0" w:color="auto"/>
                  </w:divBdr>
                </w:div>
                <w:div w:id="1758819522">
                  <w:marLeft w:val="0"/>
                  <w:marRight w:val="0"/>
                  <w:marTop w:val="0"/>
                  <w:marBottom w:val="0"/>
                  <w:divBdr>
                    <w:top w:val="none" w:sz="0" w:space="0" w:color="auto"/>
                    <w:left w:val="none" w:sz="0" w:space="0" w:color="auto"/>
                    <w:bottom w:val="none" w:sz="0" w:space="0" w:color="auto"/>
                    <w:right w:val="none" w:sz="0" w:space="0" w:color="auto"/>
                  </w:divBdr>
                </w:div>
                <w:div w:id="1791974437">
                  <w:marLeft w:val="0"/>
                  <w:marRight w:val="0"/>
                  <w:marTop w:val="0"/>
                  <w:marBottom w:val="0"/>
                  <w:divBdr>
                    <w:top w:val="none" w:sz="0" w:space="0" w:color="auto"/>
                    <w:left w:val="none" w:sz="0" w:space="0" w:color="auto"/>
                    <w:bottom w:val="none" w:sz="0" w:space="0" w:color="auto"/>
                    <w:right w:val="none" w:sz="0" w:space="0" w:color="auto"/>
                  </w:divBdr>
                </w:div>
                <w:div w:id="626858508">
                  <w:marLeft w:val="0"/>
                  <w:marRight w:val="0"/>
                  <w:marTop w:val="0"/>
                  <w:marBottom w:val="0"/>
                  <w:divBdr>
                    <w:top w:val="none" w:sz="0" w:space="0" w:color="auto"/>
                    <w:left w:val="none" w:sz="0" w:space="0" w:color="auto"/>
                    <w:bottom w:val="none" w:sz="0" w:space="0" w:color="auto"/>
                    <w:right w:val="none" w:sz="0" w:space="0" w:color="auto"/>
                  </w:divBdr>
                </w:div>
                <w:div w:id="1159150914">
                  <w:marLeft w:val="0"/>
                  <w:marRight w:val="0"/>
                  <w:marTop w:val="0"/>
                  <w:marBottom w:val="0"/>
                  <w:divBdr>
                    <w:top w:val="none" w:sz="0" w:space="0" w:color="auto"/>
                    <w:left w:val="none" w:sz="0" w:space="0" w:color="auto"/>
                    <w:bottom w:val="none" w:sz="0" w:space="0" w:color="auto"/>
                    <w:right w:val="none" w:sz="0" w:space="0" w:color="auto"/>
                  </w:divBdr>
                </w:div>
                <w:div w:id="2047023953">
                  <w:marLeft w:val="0"/>
                  <w:marRight w:val="0"/>
                  <w:marTop w:val="0"/>
                  <w:marBottom w:val="0"/>
                  <w:divBdr>
                    <w:top w:val="none" w:sz="0" w:space="0" w:color="auto"/>
                    <w:left w:val="none" w:sz="0" w:space="0" w:color="auto"/>
                    <w:bottom w:val="none" w:sz="0" w:space="0" w:color="auto"/>
                    <w:right w:val="none" w:sz="0" w:space="0" w:color="auto"/>
                  </w:divBdr>
                  <w:divsChild>
                    <w:div w:id="737476711">
                      <w:marLeft w:val="0"/>
                      <w:marRight w:val="0"/>
                      <w:marTop w:val="0"/>
                      <w:marBottom w:val="0"/>
                      <w:divBdr>
                        <w:top w:val="single" w:sz="4" w:space="5" w:color="C1C1C1"/>
                        <w:left w:val="single" w:sz="4" w:space="5" w:color="C1C1C1"/>
                        <w:bottom w:val="single" w:sz="4" w:space="5" w:color="C1C1C1"/>
                        <w:right w:val="single" w:sz="4" w:space="5" w:color="C1C1C1"/>
                      </w:divBdr>
                    </w:div>
                  </w:divsChild>
                </w:div>
                <w:div w:id="1935162587">
                  <w:marLeft w:val="0"/>
                  <w:marRight w:val="0"/>
                  <w:marTop w:val="0"/>
                  <w:marBottom w:val="0"/>
                  <w:divBdr>
                    <w:top w:val="none" w:sz="0" w:space="0" w:color="auto"/>
                    <w:left w:val="none" w:sz="0" w:space="0" w:color="auto"/>
                    <w:bottom w:val="none" w:sz="0" w:space="0" w:color="auto"/>
                    <w:right w:val="none" w:sz="0" w:space="0" w:color="auto"/>
                  </w:divBdr>
                </w:div>
                <w:div w:id="1010377742">
                  <w:marLeft w:val="0"/>
                  <w:marRight w:val="0"/>
                  <w:marTop w:val="0"/>
                  <w:marBottom w:val="0"/>
                  <w:divBdr>
                    <w:top w:val="none" w:sz="0" w:space="0" w:color="auto"/>
                    <w:left w:val="none" w:sz="0" w:space="0" w:color="auto"/>
                    <w:bottom w:val="none" w:sz="0" w:space="0" w:color="auto"/>
                    <w:right w:val="none" w:sz="0" w:space="0" w:color="auto"/>
                  </w:divBdr>
                </w:div>
                <w:div w:id="1924292781">
                  <w:marLeft w:val="0"/>
                  <w:marRight w:val="0"/>
                  <w:marTop w:val="0"/>
                  <w:marBottom w:val="0"/>
                  <w:divBdr>
                    <w:top w:val="none" w:sz="0" w:space="0" w:color="auto"/>
                    <w:left w:val="none" w:sz="0" w:space="0" w:color="auto"/>
                    <w:bottom w:val="none" w:sz="0" w:space="0" w:color="auto"/>
                    <w:right w:val="none" w:sz="0" w:space="0" w:color="auto"/>
                  </w:divBdr>
                  <w:divsChild>
                    <w:div w:id="1099373584">
                      <w:marLeft w:val="0"/>
                      <w:marRight w:val="0"/>
                      <w:marTop w:val="0"/>
                      <w:marBottom w:val="0"/>
                      <w:divBdr>
                        <w:top w:val="none" w:sz="0" w:space="0" w:color="auto"/>
                        <w:left w:val="none" w:sz="0" w:space="0" w:color="auto"/>
                        <w:bottom w:val="none" w:sz="0" w:space="0" w:color="auto"/>
                        <w:right w:val="none" w:sz="0" w:space="0" w:color="auto"/>
                      </w:divBdr>
                      <w:divsChild>
                        <w:div w:id="321011518">
                          <w:marLeft w:val="0"/>
                          <w:marRight w:val="0"/>
                          <w:marTop w:val="0"/>
                          <w:marBottom w:val="0"/>
                          <w:divBdr>
                            <w:top w:val="single" w:sz="4" w:space="5" w:color="C1C1C1"/>
                            <w:left w:val="single" w:sz="4" w:space="5" w:color="C1C1C1"/>
                            <w:bottom w:val="single" w:sz="4" w:space="5" w:color="C1C1C1"/>
                            <w:right w:val="single" w:sz="4" w:space="5" w:color="C1C1C1"/>
                          </w:divBdr>
                          <w:divsChild>
                            <w:div w:id="152621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11548">
                      <w:marLeft w:val="0"/>
                      <w:marRight w:val="0"/>
                      <w:marTop w:val="47"/>
                      <w:marBottom w:val="47"/>
                      <w:divBdr>
                        <w:top w:val="none" w:sz="0" w:space="0" w:color="auto"/>
                        <w:left w:val="none" w:sz="0" w:space="0" w:color="auto"/>
                        <w:bottom w:val="none" w:sz="0" w:space="0" w:color="auto"/>
                        <w:right w:val="none" w:sz="0" w:space="0" w:color="auto"/>
                      </w:divBdr>
                    </w:div>
                  </w:divsChild>
                </w:div>
                <w:div w:id="1728189805">
                  <w:marLeft w:val="0"/>
                  <w:marRight w:val="0"/>
                  <w:marTop w:val="0"/>
                  <w:marBottom w:val="0"/>
                  <w:divBdr>
                    <w:top w:val="none" w:sz="0" w:space="0" w:color="auto"/>
                    <w:left w:val="none" w:sz="0" w:space="0" w:color="auto"/>
                    <w:bottom w:val="none" w:sz="0" w:space="0" w:color="auto"/>
                    <w:right w:val="none" w:sz="0" w:space="0" w:color="auto"/>
                  </w:divBdr>
                </w:div>
                <w:div w:id="65226449">
                  <w:marLeft w:val="0"/>
                  <w:marRight w:val="0"/>
                  <w:marTop w:val="0"/>
                  <w:marBottom w:val="0"/>
                  <w:divBdr>
                    <w:top w:val="none" w:sz="0" w:space="0" w:color="auto"/>
                    <w:left w:val="none" w:sz="0" w:space="0" w:color="auto"/>
                    <w:bottom w:val="none" w:sz="0" w:space="0" w:color="auto"/>
                    <w:right w:val="none" w:sz="0" w:space="0" w:color="auto"/>
                  </w:divBdr>
                </w:div>
                <w:div w:id="1404644009">
                  <w:marLeft w:val="0"/>
                  <w:marRight w:val="0"/>
                  <w:marTop w:val="0"/>
                  <w:marBottom w:val="0"/>
                  <w:divBdr>
                    <w:top w:val="none" w:sz="0" w:space="0" w:color="auto"/>
                    <w:left w:val="none" w:sz="0" w:space="0" w:color="auto"/>
                    <w:bottom w:val="none" w:sz="0" w:space="0" w:color="auto"/>
                    <w:right w:val="none" w:sz="0" w:space="0" w:color="auto"/>
                  </w:divBdr>
                </w:div>
                <w:div w:id="27801674">
                  <w:marLeft w:val="0"/>
                  <w:marRight w:val="0"/>
                  <w:marTop w:val="0"/>
                  <w:marBottom w:val="0"/>
                  <w:divBdr>
                    <w:top w:val="none" w:sz="0" w:space="0" w:color="auto"/>
                    <w:left w:val="none" w:sz="0" w:space="0" w:color="auto"/>
                    <w:bottom w:val="none" w:sz="0" w:space="0" w:color="auto"/>
                    <w:right w:val="none" w:sz="0" w:space="0" w:color="auto"/>
                  </w:divBdr>
                  <w:divsChild>
                    <w:div w:id="1169640702">
                      <w:marLeft w:val="0"/>
                      <w:marRight w:val="0"/>
                      <w:marTop w:val="0"/>
                      <w:marBottom w:val="0"/>
                      <w:divBdr>
                        <w:top w:val="none" w:sz="0" w:space="0" w:color="auto"/>
                        <w:left w:val="none" w:sz="0" w:space="0" w:color="auto"/>
                        <w:bottom w:val="none" w:sz="0" w:space="0" w:color="auto"/>
                        <w:right w:val="none" w:sz="0" w:space="0" w:color="auto"/>
                      </w:divBdr>
                      <w:divsChild>
                        <w:div w:id="589777940">
                          <w:marLeft w:val="0"/>
                          <w:marRight w:val="0"/>
                          <w:marTop w:val="0"/>
                          <w:marBottom w:val="0"/>
                          <w:divBdr>
                            <w:top w:val="none" w:sz="0" w:space="0" w:color="auto"/>
                            <w:left w:val="none" w:sz="0" w:space="0" w:color="auto"/>
                            <w:bottom w:val="none" w:sz="0" w:space="0" w:color="auto"/>
                            <w:right w:val="none" w:sz="0" w:space="0" w:color="auto"/>
                          </w:divBdr>
                        </w:div>
                      </w:divsChild>
                    </w:div>
                    <w:div w:id="710618789">
                      <w:marLeft w:val="0"/>
                      <w:marRight w:val="0"/>
                      <w:marTop w:val="0"/>
                      <w:marBottom w:val="0"/>
                      <w:divBdr>
                        <w:top w:val="none" w:sz="0" w:space="0" w:color="auto"/>
                        <w:left w:val="none" w:sz="0" w:space="0" w:color="auto"/>
                        <w:bottom w:val="none" w:sz="0" w:space="0" w:color="auto"/>
                        <w:right w:val="none" w:sz="0" w:space="0" w:color="auto"/>
                      </w:divBdr>
                      <w:divsChild>
                        <w:div w:id="1118793330">
                          <w:marLeft w:val="0"/>
                          <w:marRight w:val="0"/>
                          <w:marTop w:val="0"/>
                          <w:marBottom w:val="0"/>
                          <w:divBdr>
                            <w:top w:val="none" w:sz="0" w:space="0" w:color="auto"/>
                            <w:left w:val="none" w:sz="0" w:space="0" w:color="auto"/>
                            <w:bottom w:val="none" w:sz="0" w:space="0" w:color="auto"/>
                            <w:right w:val="none" w:sz="0" w:space="0" w:color="auto"/>
                          </w:divBdr>
                        </w:div>
                        <w:div w:id="589775940">
                          <w:marLeft w:val="0"/>
                          <w:marRight w:val="0"/>
                          <w:marTop w:val="0"/>
                          <w:marBottom w:val="0"/>
                          <w:divBdr>
                            <w:top w:val="none" w:sz="0" w:space="0" w:color="auto"/>
                            <w:left w:val="none" w:sz="0" w:space="0" w:color="auto"/>
                            <w:bottom w:val="none" w:sz="0" w:space="0" w:color="auto"/>
                            <w:right w:val="none" w:sz="0" w:space="0" w:color="auto"/>
                          </w:divBdr>
                        </w:div>
                        <w:div w:id="50806707">
                          <w:marLeft w:val="0"/>
                          <w:marRight w:val="0"/>
                          <w:marTop w:val="0"/>
                          <w:marBottom w:val="0"/>
                          <w:divBdr>
                            <w:top w:val="none" w:sz="0" w:space="0" w:color="auto"/>
                            <w:left w:val="none" w:sz="0" w:space="0" w:color="auto"/>
                            <w:bottom w:val="none" w:sz="0" w:space="0" w:color="auto"/>
                            <w:right w:val="none" w:sz="0" w:space="0" w:color="auto"/>
                          </w:divBdr>
                        </w:div>
                        <w:div w:id="1555921798">
                          <w:marLeft w:val="0"/>
                          <w:marRight w:val="0"/>
                          <w:marTop w:val="0"/>
                          <w:marBottom w:val="0"/>
                          <w:divBdr>
                            <w:top w:val="none" w:sz="0" w:space="0" w:color="auto"/>
                            <w:left w:val="none" w:sz="0" w:space="0" w:color="auto"/>
                            <w:bottom w:val="none" w:sz="0" w:space="0" w:color="auto"/>
                            <w:right w:val="none" w:sz="0" w:space="0" w:color="auto"/>
                          </w:divBdr>
                        </w:div>
                        <w:div w:id="59908375">
                          <w:marLeft w:val="0"/>
                          <w:marRight w:val="0"/>
                          <w:marTop w:val="0"/>
                          <w:marBottom w:val="0"/>
                          <w:divBdr>
                            <w:top w:val="none" w:sz="0" w:space="0" w:color="auto"/>
                            <w:left w:val="none" w:sz="0" w:space="0" w:color="auto"/>
                            <w:bottom w:val="none" w:sz="0" w:space="0" w:color="auto"/>
                            <w:right w:val="none" w:sz="0" w:space="0" w:color="auto"/>
                          </w:divBdr>
                        </w:div>
                        <w:div w:id="91896033">
                          <w:marLeft w:val="0"/>
                          <w:marRight w:val="0"/>
                          <w:marTop w:val="0"/>
                          <w:marBottom w:val="0"/>
                          <w:divBdr>
                            <w:top w:val="none" w:sz="0" w:space="0" w:color="auto"/>
                            <w:left w:val="none" w:sz="0" w:space="0" w:color="auto"/>
                            <w:bottom w:val="none" w:sz="0" w:space="0" w:color="auto"/>
                            <w:right w:val="none" w:sz="0" w:space="0" w:color="auto"/>
                          </w:divBdr>
                        </w:div>
                        <w:div w:id="390424494">
                          <w:marLeft w:val="0"/>
                          <w:marRight w:val="0"/>
                          <w:marTop w:val="0"/>
                          <w:marBottom w:val="0"/>
                          <w:divBdr>
                            <w:top w:val="none" w:sz="0" w:space="0" w:color="auto"/>
                            <w:left w:val="none" w:sz="0" w:space="0" w:color="auto"/>
                            <w:bottom w:val="none" w:sz="0" w:space="0" w:color="auto"/>
                            <w:right w:val="none" w:sz="0" w:space="0" w:color="auto"/>
                          </w:divBdr>
                        </w:div>
                        <w:div w:id="321741238">
                          <w:marLeft w:val="0"/>
                          <w:marRight w:val="0"/>
                          <w:marTop w:val="0"/>
                          <w:marBottom w:val="0"/>
                          <w:divBdr>
                            <w:top w:val="none" w:sz="0" w:space="0" w:color="auto"/>
                            <w:left w:val="none" w:sz="0" w:space="0" w:color="auto"/>
                            <w:bottom w:val="none" w:sz="0" w:space="0" w:color="auto"/>
                            <w:right w:val="none" w:sz="0" w:space="0" w:color="auto"/>
                          </w:divBdr>
                        </w:div>
                        <w:div w:id="885678948">
                          <w:marLeft w:val="0"/>
                          <w:marRight w:val="0"/>
                          <w:marTop w:val="0"/>
                          <w:marBottom w:val="0"/>
                          <w:divBdr>
                            <w:top w:val="none" w:sz="0" w:space="0" w:color="auto"/>
                            <w:left w:val="none" w:sz="0" w:space="0" w:color="auto"/>
                            <w:bottom w:val="none" w:sz="0" w:space="0" w:color="auto"/>
                            <w:right w:val="none" w:sz="0" w:space="0" w:color="auto"/>
                          </w:divBdr>
                        </w:div>
                        <w:div w:id="309595542">
                          <w:marLeft w:val="0"/>
                          <w:marRight w:val="0"/>
                          <w:marTop w:val="0"/>
                          <w:marBottom w:val="0"/>
                          <w:divBdr>
                            <w:top w:val="none" w:sz="0" w:space="0" w:color="auto"/>
                            <w:left w:val="none" w:sz="0" w:space="0" w:color="auto"/>
                            <w:bottom w:val="none" w:sz="0" w:space="0" w:color="auto"/>
                            <w:right w:val="none" w:sz="0" w:space="0" w:color="auto"/>
                          </w:divBdr>
                        </w:div>
                        <w:div w:id="1309361241">
                          <w:marLeft w:val="0"/>
                          <w:marRight w:val="0"/>
                          <w:marTop w:val="0"/>
                          <w:marBottom w:val="0"/>
                          <w:divBdr>
                            <w:top w:val="none" w:sz="0" w:space="0" w:color="auto"/>
                            <w:left w:val="none" w:sz="0" w:space="0" w:color="auto"/>
                            <w:bottom w:val="none" w:sz="0" w:space="0" w:color="auto"/>
                            <w:right w:val="none" w:sz="0" w:space="0" w:color="auto"/>
                          </w:divBdr>
                        </w:div>
                        <w:div w:id="708992713">
                          <w:marLeft w:val="0"/>
                          <w:marRight w:val="0"/>
                          <w:marTop w:val="0"/>
                          <w:marBottom w:val="0"/>
                          <w:divBdr>
                            <w:top w:val="none" w:sz="0" w:space="0" w:color="auto"/>
                            <w:left w:val="none" w:sz="0" w:space="0" w:color="auto"/>
                            <w:bottom w:val="none" w:sz="0" w:space="0" w:color="auto"/>
                            <w:right w:val="none" w:sz="0" w:space="0" w:color="auto"/>
                          </w:divBdr>
                        </w:div>
                        <w:div w:id="2002271489">
                          <w:marLeft w:val="0"/>
                          <w:marRight w:val="0"/>
                          <w:marTop w:val="0"/>
                          <w:marBottom w:val="0"/>
                          <w:divBdr>
                            <w:top w:val="none" w:sz="0" w:space="0" w:color="auto"/>
                            <w:left w:val="none" w:sz="0" w:space="0" w:color="auto"/>
                            <w:bottom w:val="none" w:sz="0" w:space="0" w:color="auto"/>
                            <w:right w:val="none" w:sz="0" w:space="0" w:color="auto"/>
                          </w:divBdr>
                        </w:div>
                        <w:div w:id="1646275550">
                          <w:marLeft w:val="0"/>
                          <w:marRight w:val="0"/>
                          <w:marTop w:val="0"/>
                          <w:marBottom w:val="0"/>
                          <w:divBdr>
                            <w:top w:val="none" w:sz="0" w:space="0" w:color="auto"/>
                            <w:left w:val="none" w:sz="0" w:space="0" w:color="auto"/>
                            <w:bottom w:val="none" w:sz="0" w:space="0" w:color="auto"/>
                            <w:right w:val="none" w:sz="0" w:space="0" w:color="auto"/>
                          </w:divBdr>
                        </w:div>
                        <w:div w:id="2113819936">
                          <w:marLeft w:val="0"/>
                          <w:marRight w:val="0"/>
                          <w:marTop w:val="0"/>
                          <w:marBottom w:val="0"/>
                          <w:divBdr>
                            <w:top w:val="none" w:sz="0" w:space="0" w:color="auto"/>
                            <w:left w:val="none" w:sz="0" w:space="0" w:color="auto"/>
                            <w:bottom w:val="none" w:sz="0" w:space="0" w:color="auto"/>
                            <w:right w:val="none" w:sz="0" w:space="0" w:color="auto"/>
                          </w:divBdr>
                        </w:div>
                        <w:div w:id="1590234281">
                          <w:marLeft w:val="0"/>
                          <w:marRight w:val="0"/>
                          <w:marTop w:val="0"/>
                          <w:marBottom w:val="0"/>
                          <w:divBdr>
                            <w:top w:val="none" w:sz="0" w:space="0" w:color="auto"/>
                            <w:left w:val="none" w:sz="0" w:space="0" w:color="auto"/>
                            <w:bottom w:val="none" w:sz="0" w:space="0" w:color="auto"/>
                            <w:right w:val="none" w:sz="0" w:space="0" w:color="auto"/>
                          </w:divBdr>
                        </w:div>
                        <w:div w:id="1003432080">
                          <w:marLeft w:val="0"/>
                          <w:marRight w:val="0"/>
                          <w:marTop w:val="0"/>
                          <w:marBottom w:val="0"/>
                          <w:divBdr>
                            <w:top w:val="none" w:sz="0" w:space="0" w:color="auto"/>
                            <w:left w:val="none" w:sz="0" w:space="0" w:color="auto"/>
                            <w:bottom w:val="none" w:sz="0" w:space="0" w:color="auto"/>
                            <w:right w:val="none" w:sz="0" w:space="0" w:color="auto"/>
                          </w:divBdr>
                        </w:div>
                        <w:div w:id="625425752">
                          <w:marLeft w:val="0"/>
                          <w:marRight w:val="0"/>
                          <w:marTop w:val="0"/>
                          <w:marBottom w:val="0"/>
                          <w:divBdr>
                            <w:top w:val="none" w:sz="0" w:space="0" w:color="auto"/>
                            <w:left w:val="none" w:sz="0" w:space="0" w:color="auto"/>
                            <w:bottom w:val="none" w:sz="0" w:space="0" w:color="auto"/>
                            <w:right w:val="none" w:sz="0" w:space="0" w:color="auto"/>
                          </w:divBdr>
                        </w:div>
                        <w:div w:id="1858805912">
                          <w:marLeft w:val="0"/>
                          <w:marRight w:val="0"/>
                          <w:marTop w:val="0"/>
                          <w:marBottom w:val="0"/>
                          <w:divBdr>
                            <w:top w:val="none" w:sz="0" w:space="0" w:color="auto"/>
                            <w:left w:val="none" w:sz="0" w:space="0" w:color="auto"/>
                            <w:bottom w:val="none" w:sz="0" w:space="0" w:color="auto"/>
                            <w:right w:val="none" w:sz="0" w:space="0" w:color="auto"/>
                          </w:divBdr>
                        </w:div>
                        <w:div w:id="1950040222">
                          <w:marLeft w:val="0"/>
                          <w:marRight w:val="0"/>
                          <w:marTop w:val="0"/>
                          <w:marBottom w:val="0"/>
                          <w:divBdr>
                            <w:top w:val="none" w:sz="0" w:space="0" w:color="auto"/>
                            <w:left w:val="none" w:sz="0" w:space="0" w:color="auto"/>
                            <w:bottom w:val="none" w:sz="0" w:space="0" w:color="auto"/>
                            <w:right w:val="none" w:sz="0" w:space="0" w:color="auto"/>
                          </w:divBdr>
                        </w:div>
                        <w:div w:id="105974069">
                          <w:marLeft w:val="0"/>
                          <w:marRight w:val="0"/>
                          <w:marTop w:val="0"/>
                          <w:marBottom w:val="0"/>
                          <w:divBdr>
                            <w:top w:val="none" w:sz="0" w:space="0" w:color="auto"/>
                            <w:left w:val="none" w:sz="0" w:space="0" w:color="auto"/>
                            <w:bottom w:val="none" w:sz="0" w:space="0" w:color="auto"/>
                            <w:right w:val="none" w:sz="0" w:space="0" w:color="auto"/>
                          </w:divBdr>
                        </w:div>
                        <w:div w:id="858012879">
                          <w:marLeft w:val="0"/>
                          <w:marRight w:val="0"/>
                          <w:marTop w:val="0"/>
                          <w:marBottom w:val="0"/>
                          <w:divBdr>
                            <w:top w:val="none" w:sz="0" w:space="0" w:color="auto"/>
                            <w:left w:val="none" w:sz="0" w:space="0" w:color="auto"/>
                            <w:bottom w:val="none" w:sz="0" w:space="0" w:color="auto"/>
                            <w:right w:val="none" w:sz="0" w:space="0" w:color="auto"/>
                          </w:divBdr>
                        </w:div>
                        <w:div w:id="1548108044">
                          <w:marLeft w:val="0"/>
                          <w:marRight w:val="0"/>
                          <w:marTop w:val="0"/>
                          <w:marBottom w:val="0"/>
                          <w:divBdr>
                            <w:top w:val="none" w:sz="0" w:space="0" w:color="auto"/>
                            <w:left w:val="none" w:sz="0" w:space="0" w:color="auto"/>
                            <w:bottom w:val="none" w:sz="0" w:space="0" w:color="auto"/>
                            <w:right w:val="none" w:sz="0" w:space="0" w:color="auto"/>
                          </w:divBdr>
                        </w:div>
                        <w:div w:id="208342069">
                          <w:marLeft w:val="0"/>
                          <w:marRight w:val="0"/>
                          <w:marTop w:val="0"/>
                          <w:marBottom w:val="0"/>
                          <w:divBdr>
                            <w:top w:val="none" w:sz="0" w:space="0" w:color="auto"/>
                            <w:left w:val="none" w:sz="0" w:space="0" w:color="auto"/>
                            <w:bottom w:val="none" w:sz="0" w:space="0" w:color="auto"/>
                            <w:right w:val="none" w:sz="0" w:space="0" w:color="auto"/>
                          </w:divBdr>
                        </w:div>
                        <w:div w:id="1440837552">
                          <w:marLeft w:val="0"/>
                          <w:marRight w:val="0"/>
                          <w:marTop w:val="0"/>
                          <w:marBottom w:val="0"/>
                          <w:divBdr>
                            <w:top w:val="none" w:sz="0" w:space="0" w:color="auto"/>
                            <w:left w:val="none" w:sz="0" w:space="0" w:color="auto"/>
                            <w:bottom w:val="none" w:sz="0" w:space="0" w:color="auto"/>
                            <w:right w:val="none" w:sz="0" w:space="0" w:color="auto"/>
                          </w:divBdr>
                        </w:div>
                        <w:div w:id="1268393207">
                          <w:marLeft w:val="0"/>
                          <w:marRight w:val="0"/>
                          <w:marTop w:val="0"/>
                          <w:marBottom w:val="0"/>
                          <w:divBdr>
                            <w:top w:val="none" w:sz="0" w:space="0" w:color="auto"/>
                            <w:left w:val="none" w:sz="0" w:space="0" w:color="auto"/>
                            <w:bottom w:val="none" w:sz="0" w:space="0" w:color="auto"/>
                            <w:right w:val="none" w:sz="0" w:space="0" w:color="auto"/>
                          </w:divBdr>
                        </w:div>
                        <w:div w:id="83469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306">
                  <w:marLeft w:val="0"/>
                  <w:marRight w:val="0"/>
                  <w:marTop w:val="0"/>
                  <w:marBottom w:val="0"/>
                  <w:divBdr>
                    <w:top w:val="none" w:sz="0" w:space="0" w:color="auto"/>
                    <w:left w:val="none" w:sz="0" w:space="0" w:color="auto"/>
                    <w:bottom w:val="none" w:sz="0" w:space="0" w:color="auto"/>
                    <w:right w:val="none" w:sz="0" w:space="0" w:color="auto"/>
                  </w:divBdr>
                </w:div>
                <w:div w:id="2006854860">
                  <w:marLeft w:val="0"/>
                  <w:marRight w:val="0"/>
                  <w:marTop w:val="0"/>
                  <w:marBottom w:val="0"/>
                  <w:divBdr>
                    <w:top w:val="none" w:sz="0" w:space="0" w:color="auto"/>
                    <w:left w:val="none" w:sz="0" w:space="0" w:color="auto"/>
                    <w:bottom w:val="none" w:sz="0" w:space="0" w:color="auto"/>
                    <w:right w:val="none" w:sz="0" w:space="0" w:color="auto"/>
                  </w:divBdr>
                </w:div>
                <w:div w:id="739980884">
                  <w:marLeft w:val="0"/>
                  <w:marRight w:val="0"/>
                  <w:marTop w:val="0"/>
                  <w:marBottom w:val="0"/>
                  <w:divBdr>
                    <w:top w:val="none" w:sz="0" w:space="0" w:color="auto"/>
                    <w:left w:val="none" w:sz="0" w:space="0" w:color="auto"/>
                    <w:bottom w:val="none" w:sz="0" w:space="0" w:color="auto"/>
                    <w:right w:val="none" w:sz="0" w:space="0" w:color="auto"/>
                  </w:divBdr>
                </w:div>
                <w:div w:id="887298785">
                  <w:marLeft w:val="0"/>
                  <w:marRight w:val="0"/>
                  <w:marTop w:val="0"/>
                  <w:marBottom w:val="0"/>
                  <w:divBdr>
                    <w:top w:val="none" w:sz="0" w:space="0" w:color="auto"/>
                    <w:left w:val="none" w:sz="0" w:space="0" w:color="auto"/>
                    <w:bottom w:val="none" w:sz="0" w:space="0" w:color="auto"/>
                    <w:right w:val="none" w:sz="0" w:space="0" w:color="auto"/>
                  </w:divBdr>
                  <w:divsChild>
                    <w:div w:id="1551381602">
                      <w:marLeft w:val="0"/>
                      <w:marRight w:val="0"/>
                      <w:marTop w:val="47"/>
                      <w:marBottom w:val="47"/>
                      <w:divBdr>
                        <w:top w:val="none" w:sz="0" w:space="0" w:color="auto"/>
                        <w:left w:val="none" w:sz="0" w:space="0" w:color="auto"/>
                        <w:bottom w:val="none" w:sz="0" w:space="0" w:color="auto"/>
                        <w:right w:val="none" w:sz="0" w:space="0" w:color="auto"/>
                      </w:divBdr>
                    </w:div>
                  </w:divsChild>
                </w:div>
                <w:div w:id="750735116">
                  <w:marLeft w:val="0"/>
                  <w:marRight w:val="0"/>
                  <w:marTop w:val="0"/>
                  <w:marBottom w:val="0"/>
                  <w:divBdr>
                    <w:top w:val="none" w:sz="0" w:space="0" w:color="auto"/>
                    <w:left w:val="none" w:sz="0" w:space="0" w:color="auto"/>
                    <w:bottom w:val="none" w:sz="0" w:space="0" w:color="auto"/>
                    <w:right w:val="none" w:sz="0" w:space="0" w:color="auto"/>
                  </w:divBdr>
                </w:div>
                <w:div w:id="608322536">
                  <w:marLeft w:val="0"/>
                  <w:marRight w:val="0"/>
                  <w:marTop w:val="0"/>
                  <w:marBottom w:val="0"/>
                  <w:divBdr>
                    <w:top w:val="none" w:sz="0" w:space="0" w:color="auto"/>
                    <w:left w:val="none" w:sz="0" w:space="0" w:color="auto"/>
                    <w:bottom w:val="none" w:sz="0" w:space="0" w:color="auto"/>
                    <w:right w:val="none" w:sz="0" w:space="0" w:color="auto"/>
                  </w:divBdr>
                </w:div>
                <w:div w:id="1027095921">
                  <w:marLeft w:val="0"/>
                  <w:marRight w:val="0"/>
                  <w:marTop w:val="0"/>
                  <w:marBottom w:val="0"/>
                  <w:divBdr>
                    <w:top w:val="none" w:sz="0" w:space="0" w:color="auto"/>
                    <w:left w:val="none" w:sz="0" w:space="0" w:color="auto"/>
                    <w:bottom w:val="none" w:sz="0" w:space="0" w:color="auto"/>
                    <w:right w:val="none" w:sz="0" w:space="0" w:color="auto"/>
                  </w:divBdr>
                </w:div>
                <w:div w:id="526649566">
                  <w:marLeft w:val="0"/>
                  <w:marRight w:val="0"/>
                  <w:marTop w:val="0"/>
                  <w:marBottom w:val="0"/>
                  <w:divBdr>
                    <w:top w:val="none" w:sz="0" w:space="0" w:color="auto"/>
                    <w:left w:val="none" w:sz="0" w:space="0" w:color="auto"/>
                    <w:bottom w:val="none" w:sz="0" w:space="0" w:color="auto"/>
                    <w:right w:val="none" w:sz="0" w:space="0" w:color="auto"/>
                  </w:divBdr>
                </w:div>
                <w:div w:id="812717438">
                  <w:marLeft w:val="0"/>
                  <w:marRight w:val="0"/>
                  <w:marTop w:val="0"/>
                  <w:marBottom w:val="0"/>
                  <w:divBdr>
                    <w:top w:val="none" w:sz="0" w:space="0" w:color="auto"/>
                    <w:left w:val="none" w:sz="0" w:space="0" w:color="auto"/>
                    <w:bottom w:val="none" w:sz="0" w:space="0" w:color="auto"/>
                    <w:right w:val="none" w:sz="0" w:space="0" w:color="auto"/>
                  </w:divBdr>
                </w:div>
                <w:div w:id="2137286544">
                  <w:marLeft w:val="0"/>
                  <w:marRight w:val="0"/>
                  <w:marTop w:val="0"/>
                  <w:marBottom w:val="0"/>
                  <w:divBdr>
                    <w:top w:val="none" w:sz="0" w:space="0" w:color="auto"/>
                    <w:left w:val="none" w:sz="0" w:space="0" w:color="auto"/>
                    <w:bottom w:val="none" w:sz="0" w:space="0" w:color="auto"/>
                    <w:right w:val="none" w:sz="0" w:space="0" w:color="auto"/>
                  </w:divBdr>
                </w:div>
                <w:div w:id="1622759779">
                  <w:marLeft w:val="0"/>
                  <w:marRight w:val="0"/>
                  <w:marTop w:val="0"/>
                  <w:marBottom w:val="0"/>
                  <w:divBdr>
                    <w:top w:val="none" w:sz="0" w:space="0" w:color="auto"/>
                    <w:left w:val="none" w:sz="0" w:space="0" w:color="auto"/>
                    <w:bottom w:val="none" w:sz="0" w:space="0" w:color="auto"/>
                    <w:right w:val="none" w:sz="0" w:space="0" w:color="auto"/>
                  </w:divBdr>
                  <w:divsChild>
                    <w:div w:id="1331375049">
                      <w:marLeft w:val="0"/>
                      <w:marRight w:val="0"/>
                      <w:marTop w:val="0"/>
                      <w:marBottom w:val="0"/>
                      <w:divBdr>
                        <w:top w:val="none" w:sz="0" w:space="0" w:color="auto"/>
                        <w:left w:val="none" w:sz="0" w:space="0" w:color="auto"/>
                        <w:bottom w:val="none" w:sz="0" w:space="0" w:color="auto"/>
                        <w:right w:val="none" w:sz="0" w:space="0" w:color="auto"/>
                      </w:divBdr>
                      <w:divsChild>
                        <w:div w:id="1905679671">
                          <w:marLeft w:val="0"/>
                          <w:marRight w:val="0"/>
                          <w:marTop w:val="0"/>
                          <w:marBottom w:val="0"/>
                          <w:divBdr>
                            <w:top w:val="none" w:sz="0" w:space="0" w:color="auto"/>
                            <w:left w:val="none" w:sz="0" w:space="0" w:color="auto"/>
                            <w:bottom w:val="none" w:sz="0" w:space="0" w:color="auto"/>
                            <w:right w:val="none" w:sz="0" w:space="0" w:color="auto"/>
                          </w:divBdr>
                          <w:divsChild>
                            <w:div w:id="319701173">
                              <w:marLeft w:val="0"/>
                              <w:marRight w:val="0"/>
                              <w:marTop w:val="0"/>
                              <w:marBottom w:val="0"/>
                              <w:divBdr>
                                <w:top w:val="none" w:sz="0" w:space="0" w:color="auto"/>
                                <w:left w:val="none" w:sz="0" w:space="0" w:color="auto"/>
                                <w:bottom w:val="none" w:sz="0" w:space="0" w:color="auto"/>
                                <w:right w:val="none" w:sz="0" w:space="0" w:color="auto"/>
                              </w:divBdr>
                            </w:div>
                          </w:divsChild>
                        </w:div>
                        <w:div w:id="1122766464">
                          <w:marLeft w:val="0"/>
                          <w:marRight w:val="0"/>
                          <w:marTop w:val="0"/>
                          <w:marBottom w:val="0"/>
                          <w:divBdr>
                            <w:top w:val="none" w:sz="0" w:space="0" w:color="auto"/>
                            <w:left w:val="none" w:sz="0" w:space="0" w:color="auto"/>
                            <w:bottom w:val="none" w:sz="0" w:space="0" w:color="auto"/>
                            <w:right w:val="none" w:sz="0" w:space="0" w:color="auto"/>
                          </w:divBdr>
                          <w:divsChild>
                            <w:div w:id="939069139">
                              <w:marLeft w:val="0"/>
                              <w:marRight w:val="0"/>
                              <w:marTop w:val="0"/>
                              <w:marBottom w:val="0"/>
                              <w:divBdr>
                                <w:top w:val="none" w:sz="0" w:space="0" w:color="auto"/>
                                <w:left w:val="none" w:sz="0" w:space="0" w:color="auto"/>
                                <w:bottom w:val="none" w:sz="0" w:space="0" w:color="auto"/>
                                <w:right w:val="none" w:sz="0" w:space="0" w:color="auto"/>
                              </w:divBdr>
                            </w:div>
                            <w:div w:id="1262033936">
                              <w:marLeft w:val="0"/>
                              <w:marRight w:val="0"/>
                              <w:marTop w:val="0"/>
                              <w:marBottom w:val="0"/>
                              <w:divBdr>
                                <w:top w:val="none" w:sz="0" w:space="0" w:color="auto"/>
                                <w:left w:val="none" w:sz="0" w:space="0" w:color="auto"/>
                                <w:bottom w:val="none" w:sz="0" w:space="0" w:color="auto"/>
                                <w:right w:val="none" w:sz="0" w:space="0" w:color="auto"/>
                              </w:divBdr>
                            </w:div>
                            <w:div w:id="489641846">
                              <w:marLeft w:val="0"/>
                              <w:marRight w:val="0"/>
                              <w:marTop w:val="0"/>
                              <w:marBottom w:val="0"/>
                              <w:divBdr>
                                <w:top w:val="none" w:sz="0" w:space="0" w:color="auto"/>
                                <w:left w:val="none" w:sz="0" w:space="0" w:color="auto"/>
                                <w:bottom w:val="none" w:sz="0" w:space="0" w:color="auto"/>
                                <w:right w:val="none" w:sz="0" w:space="0" w:color="auto"/>
                              </w:divBdr>
                            </w:div>
                            <w:div w:id="1978337031">
                              <w:marLeft w:val="0"/>
                              <w:marRight w:val="0"/>
                              <w:marTop w:val="0"/>
                              <w:marBottom w:val="0"/>
                              <w:divBdr>
                                <w:top w:val="none" w:sz="0" w:space="0" w:color="auto"/>
                                <w:left w:val="none" w:sz="0" w:space="0" w:color="auto"/>
                                <w:bottom w:val="none" w:sz="0" w:space="0" w:color="auto"/>
                                <w:right w:val="none" w:sz="0" w:space="0" w:color="auto"/>
                              </w:divBdr>
                            </w:div>
                            <w:div w:id="854853986">
                              <w:marLeft w:val="0"/>
                              <w:marRight w:val="0"/>
                              <w:marTop w:val="0"/>
                              <w:marBottom w:val="0"/>
                              <w:divBdr>
                                <w:top w:val="none" w:sz="0" w:space="0" w:color="auto"/>
                                <w:left w:val="none" w:sz="0" w:space="0" w:color="auto"/>
                                <w:bottom w:val="none" w:sz="0" w:space="0" w:color="auto"/>
                                <w:right w:val="none" w:sz="0" w:space="0" w:color="auto"/>
                              </w:divBdr>
                            </w:div>
                            <w:div w:id="2085518903">
                              <w:marLeft w:val="0"/>
                              <w:marRight w:val="0"/>
                              <w:marTop w:val="0"/>
                              <w:marBottom w:val="0"/>
                              <w:divBdr>
                                <w:top w:val="none" w:sz="0" w:space="0" w:color="auto"/>
                                <w:left w:val="none" w:sz="0" w:space="0" w:color="auto"/>
                                <w:bottom w:val="none" w:sz="0" w:space="0" w:color="auto"/>
                                <w:right w:val="none" w:sz="0" w:space="0" w:color="auto"/>
                              </w:divBdr>
                            </w:div>
                            <w:div w:id="823546379">
                              <w:marLeft w:val="0"/>
                              <w:marRight w:val="0"/>
                              <w:marTop w:val="0"/>
                              <w:marBottom w:val="0"/>
                              <w:divBdr>
                                <w:top w:val="none" w:sz="0" w:space="0" w:color="auto"/>
                                <w:left w:val="none" w:sz="0" w:space="0" w:color="auto"/>
                                <w:bottom w:val="none" w:sz="0" w:space="0" w:color="auto"/>
                                <w:right w:val="none" w:sz="0" w:space="0" w:color="auto"/>
                              </w:divBdr>
                            </w:div>
                            <w:div w:id="322469236">
                              <w:marLeft w:val="0"/>
                              <w:marRight w:val="0"/>
                              <w:marTop w:val="0"/>
                              <w:marBottom w:val="0"/>
                              <w:divBdr>
                                <w:top w:val="none" w:sz="0" w:space="0" w:color="auto"/>
                                <w:left w:val="none" w:sz="0" w:space="0" w:color="auto"/>
                                <w:bottom w:val="none" w:sz="0" w:space="0" w:color="auto"/>
                                <w:right w:val="none" w:sz="0" w:space="0" w:color="auto"/>
                              </w:divBdr>
                            </w:div>
                            <w:div w:id="1983609428">
                              <w:marLeft w:val="0"/>
                              <w:marRight w:val="0"/>
                              <w:marTop w:val="0"/>
                              <w:marBottom w:val="0"/>
                              <w:divBdr>
                                <w:top w:val="none" w:sz="0" w:space="0" w:color="auto"/>
                                <w:left w:val="none" w:sz="0" w:space="0" w:color="auto"/>
                                <w:bottom w:val="none" w:sz="0" w:space="0" w:color="auto"/>
                                <w:right w:val="none" w:sz="0" w:space="0" w:color="auto"/>
                              </w:divBdr>
                            </w:div>
                            <w:div w:id="168259185">
                              <w:marLeft w:val="0"/>
                              <w:marRight w:val="0"/>
                              <w:marTop w:val="0"/>
                              <w:marBottom w:val="0"/>
                              <w:divBdr>
                                <w:top w:val="none" w:sz="0" w:space="0" w:color="auto"/>
                                <w:left w:val="none" w:sz="0" w:space="0" w:color="auto"/>
                                <w:bottom w:val="none" w:sz="0" w:space="0" w:color="auto"/>
                                <w:right w:val="none" w:sz="0" w:space="0" w:color="auto"/>
                              </w:divBdr>
                            </w:div>
                            <w:div w:id="104081424">
                              <w:marLeft w:val="0"/>
                              <w:marRight w:val="0"/>
                              <w:marTop w:val="0"/>
                              <w:marBottom w:val="0"/>
                              <w:divBdr>
                                <w:top w:val="none" w:sz="0" w:space="0" w:color="auto"/>
                                <w:left w:val="none" w:sz="0" w:space="0" w:color="auto"/>
                                <w:bottom w:val="none" w:sz="0" w:space="0" w:color="auto"/>
                                <w:right w:val="none" w:sz="0" w:space="0" w:color="auto"/>
                              </w:divBdr>
                            </w:div>
                            <w:div w:id="3835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877181">
                  <w:marLeft w:val="0"/>
                  <w:marRight w:val="0"/>
                  <w:marTop w:val="0"/>
                  <w:marBottom w:val="0"/>
                  <w:divBdr>
                    <w:top w:val="none" w:sz="0" w:space="0" w:color="auto"/>
                    <w:left w:val="none" w:sz="0" w:space="0" w:color="auto"/>
                    <w:bottom w:val="none" w:sz="0" w:space="0" w:color="auto"/>
                    <w:right w:val="none" w:sz="0" w:space="0" w:color="auto"/>
                  </w:divBdr>
                </w:div>
                <w:div w:id="769466729">
                  <w:marLeft w:val="0"/>
                  <w:marRight w:val="0"/>
                  <w:marTop w:val="0"/>
                  <w:marBottom w:val="0"/>
                  <w:divBdr>
                    <w:top w:val="none" w:sz="0" w:space="0" w:color="auto"/>
                    <w:left w:val="none" w:sz="0" w:space="0" w:color="auto"/>
                    <w:bottom w:val="none" w:sz="0" w:space="0" w:color="auto"/>
                    <w:right w:val="none" w:sz="0" w:space="0" w:color="auto"/>
                  </w:divBdr>
                </w:div>
                <w:div w:id="1243107900">
                  <w:marLeft w:val="0"/>
                  <w:marRight w:val="0"/>
                  <w:marTop w:val="0"/>
                  <w:marBottom w:val="0"/>
                  <w:divBdr>
                    <w:top w:val="none" w:sz="0" w:space="0" w:color="auto"/>
                    <w:left w:val="none" w:sz="0" w:space="0" w:color="auto"/>
                    <w:bottom w:val="none" w:sz="0" w:space="0" w:color="auto"/>
                    <w:right w:val="none" w:sz="0" w:space="0" w:color="auto"/>
                  </w:divBdr>
                </w:div>
                <w:div w:id="2053184636">
                  <w:marLeft w:val="0"/>
                  <w:marRight w:val="0"/>
                  <w:marTop w:val="0"/>
                  <w:marBottom w:val="0"/>
                  <w:divBdr>
                    <w:top w:val="none" w:sz="0" w:space="0" w:color="auto"/>
                    <w:left w:val="none" w:sz="0" w:space="0" w:color="auto"/>
                    <w:bottom w:val="none" w:sz="0" w:space="0" w:color="auto"/>
                    <w:right w:val="none" w:sz="0" w:space="0" w:color="auto"/>
                  </w:divBdr>
                  <w:divsChild>
                    <w:div w:id="286933623">
                      <w:marLeft w:val="0"/>
                      <w:marRight w:val="0"/>
                      <w:marTop w:val="0"/>
                      <w:marBottom w:val="0"/>
                      <w:divBdr>
                        <w:top w:val="none" w:sz="0" w:space="0" w:color="auto"/>
                        <w:left w:val="none" w:sz="0" w:space="0" w:color="auto"/>
                        <w:bottom w:val="none" w:sz="0" w:space="0" w:color="auto"/>
                        <w:right w:val="none" w:sz="0" w:space="0" w:color="auto"/>
                      </w:divBdr>
                      <w:divsChild>
                        <w:div w:id="1239708406">
                          <w:marLeft w:val="0"/>
                          <w:marRight w:val="0"/>
                          <w:marTop w:val="0"/>
                          <w:marBottom w:val="0"/>
                          <w:divBdr>
                            <w:top w:val="none" w:sz="0" w:space="0" w:color="auto"/>
                            <w:left w:val="none" w:sz="0" w:space="0" w:color="auto"/>
                            <w:bottom w:val="none" w:sz="0" w:space="0" w:color="auto"/>
                            <w:right w:val="none" w:sz="0" w:space="0" w:color="auto"/>
                          </w:divBdr>
                          <w:divsChild>
                            <w:div w:id="2022781924">
                              <w:marLeft w:val="0"/>
                              <w:marRight w:val="0"/>
                              <w:marTop w:val="0"/>
                              <w:marBottom w:val="0"/>
                              <w:divBdr>
                                <w:top w:val="none" w:sz="0" w:space="0" w:color="auto"/>
                                <w:left w:val="none" w:sz="0" w:space="0" w:color="auto"/>
                                <w:bottom w:val="none" w:sz="0" w:space="0" w:color="auto"/>
                                <w:right w:val="none" w:sz="0" w:space="0" w:color="auto"/>
                              </w:divBdr>
                            </w:div>
                          </w:divsChild>
                        </w:div>
                        <w:div w:id="91434918">
                          <w:marLeft w:val="0"/>
                          <w:marRight w:val="0"/>
                          <w:marTop w:val="0"/>
                          <w:marBottom w:val="0"/>
                          <w:divBdr>
                            <w:top w:val="none" w:sz="0" w:space="0" w:color="auto"/>
                            <w:left w:val="none" w:sz="0" w:space="0" w:color="auto"/>
                            <w:bottom w:val="none" w:sz="0" w:space="0" w:color="auto"/>
                            <w:right w:val="none" w:sz="0" w:space="0" w:color="auto"/>
                          </w:divBdr>
                          <w:divsChild>
                            <w:div w:id="2099011681">
                              <w:marLeft w:val="0"/>
                              <w:marRight w:val="0"/>
                              <w:marTop w:val="0"/>
                              <w:marBottom w:val="0"/>
                              <w:divBdr>
                                <w:top w:val="none" w:sz="0" w:space="0" w:color="auto"/>
                                <w:left w:val="none" w:sz="0" w:space="0" w:color="auto"/>
                                <w:bottom w:val="none" w:sz="0" w:space="0" w:color="auto"/>
                                <w:right w:val="none" w:sz="0" w:space="0" w:color="auto"/>
                              </w:divBdr>
                            </w:div>
                            <w:div w:id="226696258">
                              <w:marLeft w:val="0"/>
                              <w:marRight w:val="0"/>
                              <w:marTop w:val="0"/>
                              <w:marBottom w:val="0"/>
                              <w:divBdr>
                                <w:top w:val="none" w:sz="0" w:space="0" w:color="auto"/>
                                <w:left w:val="none" w:sz="0" w:space="0" w:color="auto"/>
                                <w:bottom w:val="none" w:sz="0" w:space="0" w:color="auto"/>
                                <w:right w:val="none" w:sz="0" w:space="0" w:color="auto"/>
                              </w:divBdr>
                            </w:div>
                            <w:div w:id="754328288">
                              <w:marLeft w:val="0"/>
                              <w:marRight w:val="0"/>
                              <w:marTop w:val="0"/>
                              <w:marBottom w:val="0"/>
                              <w:divBdr>
                                <w:top w:val="none" w:sz="0" w:space="0" w:color="auto"/>
                                <w:left w:val="none" w:sz="0" w:space="0" w:color="auto"/>
                                <w:bottom w:val="none" w:sz="0" w:space="0" w:color="auto"/>
                                <w:right w:val="none" w:sz="0" w:space="0" w:color="auto"/>
                              </w:divBdr>
                            </w:div>
                            <w:div w:id="207572665">
                              <w:marLeft w:val="0"/>
                              <w:marRight w:val="0"/>
                              <w:marTop w:val="0"/>
                              <w:marBottom w:val="0"/>
                              <w:divBdr>
                                <w:top w:val="none" w:sz="0" w:space="0" w:color="auto"/>
                                <w:left w:val="none" w:sz="0" w:space="0" w:color="auto"/>
                                <w:bottom w:val="none" w:sz="0" w:space="0" w:color="auto"/>
                                <w:right w:val="none" w:sz="0" w:space="0" w:color="auto"/>
                              </w:divBdr>
                            </w:div>
                            <w:div w:id="822236403">
                              <w:marLeft w:val="0"/>
                              <w:marRight w:val="0"/>
                              <w:marTop w:val="0"/>
                              <w:marBottom w:val="0"/>
                              <w:divBdr>
                                <w:top w:val="none" w:sz="0" w:space="0" w:color="auto"/>
                                <w:left w:val="none" w:sz="0" w:space="0" w:color="auto"/>
                                <w:bottom w:val="none" w:sz="0" w:space="0" w:color="auto"/>
                                <w:right w:val="none" w:sz="0" w:space="0" w:color="auto"/>
                              </w:divBdr>
                            </w:div>
                            <w:div w:id="250159861">
                              <w:marLeft w:val="0"/>
                              <w:marRight w:val="0"/>
                              <w:marTop w:val="0"/>
                              <w:marBottom w:val="0"/>
                              <w:divBdr>
                                <w:top w:val="none" w:sz="0" w:space="0" w:color="auto"/>
                                <w:left w:val="none" w:sz="0" w:space="0" w:color="auto"/>
                                <w:bottom w:val="none" w:sz="0" w:space="0" w:color="auto"/>
                                <w:right w:val="none" w:sz="0" w:space="0" w:color="auto"/>
                              </w:divBdr>
                            </w:div>
                            <w:div w:id="796293152">
                              <w:marLeft w:val="0"/>
                              <w:marRight w:val="0"/>
                              <w:marTop w:val="0"/>
                              <w:marBottom w:val="0"/>
                              <w:divBdr>
                                <w:top w:val="none" w:sz="0" w:space="0" w:color="auto"/>
                                <w:left w:val="none" w:sz="0" w:space="0" w:color="auto"/>
                                <w:bottom w:val="none" w:sz="0" w:space="0" w:color="auto"/>
                                <w:right w:val="none" w:sz="0" w:space="0" w:color="auto"/>
                              </w:divBdr>
                            </w:div>
                            <w:div w:id="184288630">
                              <w:marLeft w:val="0"/>
                              <w:marRight w:val="0"/>
                              <w:marTop w:val="0"/>
                              <w:marBottom w:val="0"/>
                              <w:divBdr>
                                <w:top w:val="none" w:sz="0" w:space="0" w:color="auto"/>
                                <w:left w:val="none" w:sz="0" w:space="0" w:color="auto"/>
                                <w:bottom w:val="none" w:sz="0" w:space="0" w:color="auto"/>
                                <w:right w:val="none" w:sz="0" w:space="0" w:color="auto"/>
                              </w:divBdr>
                            </w:div>
                            <w:div w:id="151145379">
                              <w:marLeft w:val="0"/>
                              <w:marRight w:val="0"/>
                              <w:marTop w:val="0"/>
                              <w:marBottom w:val="0"/>
                              <w:divBdr>
                                <w:top w:val="none" w:sz="0" w:space="0" w:color="auto"/>
                                <w:left w:val="none" w:sz="0" w:space="0" w:color="auto"/>
                                <w:bottom w:val="none" w:sz="0" w:space="0" w:color="auto"/>
                                <w:right w:val="none" w:sz="0" w:space="0" w:color="auto"/>
                              </w:divBdr>
                            </w:div>
                            <w:div w:id="1059204614">
                              <w:marLeft w:val="0"/>
                              <w:marRight w:val="0"/>
                              <w:marTop w:val="0"/>
                              <w:marBottom w:val="0"/>
                              <w:divBdr>
                                <w:top w:val="none" w:sz="0" w:space="0" w:color="auto"/>
                                <w:left w:val="none" w:sz="0" w:space="0" w:color="auto"/>
                                <w:bottom w:val="none" w:sz="0" w:space="0" w:color="auto"/>
                                <w:right w:val="none" w:sz="0" w:space="0" w:color="auto"/>
                              </w:divBdr>
                            </w:div>
                            <w:div w:id="731851820">
                              <w:marLeft w:val="0"/>
                              <w:marRight w:val="0"/>
                              <w:marTop w:val="0"/>
                              <w:marBottom w:val="0"/>
                              <w:divBdr>
                                <w:top w:val="none" w:sz="0" w:space="0" w:color="auto"/>
                                <w:left w:val="none" w:sz="0" w:space="0" w:color="auto"/>
                                <w:bottom w:val="none" w:sz="0" w:space="0" w:color="auto"/>
                                <w:right w:val="none" w:sz="0" w:space="0" w:color="auto"/>
                              </w:divBdr>
                            </w:div>
                            <w:div w:id="969288137">
                              <w:marLeft w:val="0"/>
                              <w:marRight w:val="0"/>
                              <w:marTop w:val="0"/>
                              <w:marBottom w:val="0"/>
                              <w:divBdr>
                                <w:top w:val="none" w:sz="0" w:space="0" w:color="auto"/>
                                <w:left w:val="none" w:sz="0" w:space="0" w:color="auto"/>
                                <w:bottom w:val="none" w:sz="0" w:space="0" w:color="auto"/>
                                <w:right w:val="none" w:sz="0" w:space="0" w:color="auto"/>
                              </w:divBdr>
                            </w:div>
                            <w:div w:id="46716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248391">
                  <w:marLeft w:val="0"/>
                  <w:marRight w:val="0"/>
                  <w:marTop w:val="0"/>
                  <w:marBottom w:val="0"/>
                  <w:divBdr>
                    <w:top w:val="none" w:sz="0" w:space="0" w:color="auto"/>
                    <w:left w:val="none" w:sz="0" w:space="0" w:color="auto"/>
                    <w:bottom w:val="none" w:sz="0" w:space="0" w:color="auto"/>
                    <w:right w:val="none" w:sz="0" w:space="0" w:color="auto"/>
                  </w:divBdr>
                </w:div>
                <w:div w:id="550583578">
                  <w:marLeft w:val="0"/>
                  <w:marRight w:val="0"/>
                  <w:marTop w:val="0"/>
                  <w:marBottom w:val="0"/>
                  <w:divBdr>
                    <w:top w:val="none" w:sz="0" w:space="0" w:color="auto"/>
                    <w:left w:val="none" w:sz="0" w:space="0" w:color="auto"/>
                    <w:bottom w:val="none" w:sz="0" w:space="0" w:color="auto"/>
                    <w:right w:val="none" w:sz="0" w:space="0" w:color="auto"/>
                  </w:divBdr>
                </w:div>
                <w:div w:id="418721600">
                  <w:marLeft w:val="0"/>
                  <w:marRight w:val="0"/>
                  <w:marTop w:val="0"/>
                  <w:marBottom w:val="0"/>
                  <w:divBdr>
                    <w:top w:val="none" w:sz="0" w:space="0" w:color="auto"/>
                    <w:left w:val="none" w:sz="0" w:space="0" w:color="auto"/>
                    <w:bottom w:val="none" w:sz="0" w:space="0" w:color="auto"/>
                    <w:right w:val="none" w:sz="0" w:space="0" w:color="auto"/>
                  </w:divBdr>
                </w:div>
                <w:div w:id="1286157772">
                  <w:marLeft w:val="0"/>
                  <w:marRight w:val="0"/>
                  <w:marTop w:val="0"/>
                  <w:marBottom w:val="0"/>
                  <w:divBdr>
                    <w:top w:val="none" w:sz="0" w:space="0" w:color="auto"/>
                    <w:left w:val="none" w:sz="0" w:space="0" w:color="auto"/>
                    <w:bottom w:val="none" w:sz="0" w:space="0" w:color="auto"/>
                    <w:right w:val="none" w:sz="0" w:space="0" w:color="auto"/>
                  </w:divBdr>
                  <w:divsChild>
                    <w:div w:id="1036270635">
                      <w:marLeft w:val="0"/>
                      <w:marRight w:val="0"/>
                      <w:marTop w:val="47"/>
                      <w:marBottom w:val="47"/>
                      <w:divBdr>
                        <w:top w:val="none" w:sz="0" w:space="0" w:color="auto"/>
                        <w:left w:val="none" w:sz="0" w:space="0" w:color="auto"/>
                        <w:bottom w:val="none" w:sz="0" w:space="0" w:color="auto"/>
                        <w:right w:val="none" w:sz="0" w:space="0" w:color="auto"/>
                      </w:divBdr>
                    </w:div>
                  </w:divsChild>
                </w:div>
                <w:div w:id="1589462770">
                  <w:marLeft w:val="0"/>
                  <w:marRight w:val="0"/>
                  <w:marTop w:val="0"/>
                  <w:marBottom w:val="0"/>
                  <w:divBdr>
                    <w:top w:val="none" w:sz="0" w:space="0" w:color="auto"/>
                    <w:left w:val="none" w:sz="0" w:space="0" w:color="auto"/>
                    <w:bottom w:val="none" w:sz="0" w:space="0" w:color="auto"/>
                    <w:right w:val="none" w:sz="0" w:space="0" w:color="auto"/>
                  </w:divBdr>
                </w:div>
                <w:div w:id="1154369729">
                  <w:marLeft w:val="0"/>
                  <w:marRight w:val="0"/>
                  <w:marTop w:val="0"/>
                  <w:marBottom w:val="0"/>
                  <w:divBdr>
                    <w:top w:val="none" w:sz="0" w:space="0" w:color="auto"/>
                    <w:left w:val="none" w:sz="0" w:space="0" w:color="auto"/>
                    <w:bottom w:val="none" w:sz="0" w:space="0" w:color="auto"/>
                    <w:right w:val="none" w:sz="0" w:space="0" w:color="auto"/>
                  </w:divBdr>
                </w:div>
                <w:div w:id="660893311">
                  <w:marLeft w:val="0"/>
                  <w:marRight w:val="0"/>
                  <w:marTop w:val="0"/>
                  <w:marBottom w:val="0"/>
                  <w:divBdr>
                    <w:top w:val="none" w:sz="0" w:space="0" w:color="auto"/>
                    <w:left w:val="none" w:sz="0" w:space="0" w:color="auto"/>
                    <w:bottom w:val="none" w:sz="0" w:space="0" w:color="auto"/>
                    <w:right w:val="none" w:sz="0" w:space="0" w:color="auto"/>
                  </w:divBdr>
                  <w:divsChild>
                    <w:div w:id="796605565">
                      <w:marLeft w:val="0"/>
                      <w:marRight w:val="0"/>
                      <w:marTop w:val="47"/>
                      <w:marBottom w:val="47"/>
                      <w:divBdr>
                        <w:top w:val="none" w:sz="0" w:space="0" w:color="auto"/>
                        <w:left w:val="none" w:sz="0" w:space="0" w:color="auto"/>
                        <w:bottom w:val="none" w:sz="0" w:space="0" w:color="auto"/>
                        <w:right w:val="none" w:sz="0" w:space="0" w:color="auto"/>
                      </w:divBdr>
                    </w:div>
                  </w:divsChild>
                </w:div>
                <w:div w:id="372310867">
                  <w:marLeft w:val="0"/>
                  <w:marRight w:val="0"/>
                  <w:marTop w:val="0"/>
                  <w:marBottom w:val="0"/>
                  <w:divBdr>
                    <w:top w:val="none" w:sz="0" w:space="0" w:color="auto"/>
                    <w:left w:val="none" w:sz="0" w:space="0" w:color="auto"/>
                    <w:bottom w:val="none" w:sz="0" w:space="0" w:color="auto"/>
                    <w:right w:val="none" w:sz="0" w:space="0" w:color="auto"/>
                  </w:divBdr>
                </w:div>
                <w:div w:id="490483571">
                  <w:marLeft w:val="0"/>
                  <w:marRight w:val="0"/>
                  <w:marTop w:val="0"/>
                  <w:marBottom w:val="0"/>
                  <w:divBdr>
                    <w:top w:val="none" w:sz="0" w:space="0" w:color="auto"/>
                    <w:left w:val="none" w:sz="0" w:space="0" w:color="auto"/>
                    <w:bottom w:val="none" w:sz="0" w:space="0" w:color="auto"/>
                    <w:right w:val="none" w:sz="0" w:space="0" w:color="auto"/>
                  </w:divBdr>
                </w:div>
                <w:div w:id="1673725627">
                  <w:marLeft w:val="0"/>
                  <w:marRight w:val="0"/>
                  <w:marTop w:val="0"/>
                  <w:marBottom w:val="0"/>
                  <w:divBdr>
                    <w:top w:val="none" w:sz="0" w:space="0" w:color="auto"/>
                    <w:left w:val="none" w:sz="0" w:space="0" w:color="auto"/>
                    <w:bottom w:val="none" w:sz="0" w:space="0" w:color="auto"/>
                    <w:right w:val="none" w:sz="0" w:space="0" w:color="auto"/>
                  </w:divBdr>
                </w:div>
                <w:div w:id="772555201">
                  <w:marLeft w:val="0"/>
                  <w:marRight w:val="0"/>
                  <w:marTop w:val="0"/>
                  <w:marBottom w:val="94"/>
                  <w:divBdr>
                    <w:top w:val="none" w:sz="0" w:space="0" w:color="auto"/>
                    <w:left w:val="none" w:sz="0" w:space="0" w:color="auto"/>
                    <w:bottom w:val="none" w:sz="0" w:space="0" w:color="auto"/>
                    <w:right w:val="none" w:sz="0" w:space="0" w:color="auto"/>
                  </w:divBdr>
                </w:div>
                <w:div w:id="651910987">
                  <w:marLeft w:val="0"/>
                  <w:marRight w:val="0"/>
                  <w:marTop w:val="0"/>
                  <w:marBottom w:val="0"/>
                  <w:divBdr>
                    <w:top w:val="none" w:sz="0" w:space="5" w:color="auto"/>
                    <w:left w:val="none" w:sz="0" w:space="0" w:color="auto"/>
                    <w:bottom w:val="none" w:sz="0" w:space="5" w:color="auto"/>
                    <w:right w:val="none" w:sz="0" w:space="0" w:color="auto"/>
                  </w:divBdr>
                </w:div>
                <w:div w:id="1532693736">
                  <w:marLeft w:val="0"/>
                  <w:marRight w:val="0"/>
                  <w:marTop w:val="28"/>
                  <w:marBottom w:val="0"/>
                  <w:divBdr>
                    <w:top w:val="none" w:sz="0" w:space="0" w:color="auto"/>
                    <w:left w:val="none" w:sz="0" w:space="0" w:color="auto"/>
                    <w:bottom w:val="none" w:sz="0" w:space="0" w:color="auto"/>
                    <w:right w:val="none" w:sz="0" w:space="0" w:color="auto"/>
                  </w:divBdr>
                </w:div>
                <w:div w:id="900596697">
                  <w:marLeft w:val="860"/>
                  <w:marRight w:val="0"/>
                  <w:marTop w:val="28"/>
                  <w:marBottom w:val="0"/>
                  <w:divBdr>
                    <w:top w:val="none" w:sz="0" w:space="0" w:color="auto"/>
                    <w:left w:val="none" w:sz="0" w:space="0" w:color="auto"/>
                    <w:bottom w:val="none" w:sz="0" w:space="0" w:color="auto"/>
                    <w:right w:val="none" w:sz="0" w:space="0" w:color="auto"/>
                  </w:divBdr>
                </w:div>
                <w:div w:id="889806484">
                  <w:marLeft w:val="0"/>
                  <w:marRight w:val="0"/>
                  <w:marTop w:val="94"/>
                  <w:marBottom w:val="94"/>
                  <w:divBdr>
                    <w:top w:val="single" w:sz="4" w:space="5" w:color="auto"/>
                    <w:left w:val="single" w:sz="4" w:space="5" w:color="auto"/>
                    <w:bottom w:val="single" w:sz="4" w:space="2" w:color="auto"/>
                    <w:right w:val="single" w:sz="4" w:space="5" w:color="auto"/>
                  </w:divBdr>
                </w:div>
              </w:divsChild>
            </w:div>
          </w:divsChild>
        </w:div>
      </w:divsChild>
    </w:div>
    <w:div w:id="2075814827">
      <w:bodyDiv w:val="1"/>
      <w:marLeft w:val="0"/>
      <w:marRight w:val="0"/>
      <w:marTop w:val="0"/>
      <w:marBottom w:val="0"/>
      <w:divBdr>
        <w:top w:val="none" w:sz="0" w:space="0" w:color="auto"/>
        <w:left w:val="none" w:sz="0" w:space="0" w:color="auto"/>
        <w:bottom w:val="none" w:sz="0" w:space="0" w:color="auto"/>
        <w:right w:val="none" w:sz="0" w:space="0" w:color="auto"/>
      </w:divBdr>
      <w:divsChild>
        <w:div w:id="1720276231">
          <w:marLeft w:val="0"/>
          <w:marRight w:val="0"/>
          <w:marTop w:val="0"/>
          <w:marBottom w:val="0"/>
          <w:divBdr>
            <w:top w:val="none" w:sz="0" w:space="0" w:color="auto"/>
            <w:left w:val="none" w:sz="0" w:space="0" w:color="auto"/>
            <w:bottom w:val="none" w:sz="0" w:space="0" w:color="auto"/>
            <w:right w:val="none" w:sz="0" w:space="0" w:color="auto"/>
          </w:divBdr>
        </w:div>
        <w:div w:id="1332367953">
          <w:marLeft w:val="0"/>
          <w:marRight w:val="0"/>
          <w:marTop w:val="0"/>
          <w:marBottom w:val="173"/>
          <w:divBdr>
            <w:top w:val="none" w:sz="0" w:space="0" w:color="auto"/>
            <w:left w:val="none" w:sz="0" w:space="0" w:color="auto"/>
            <w:bottom w:val="none" w:sz="0" w:space="0" w:color="auto"/>
            <w:right w:val="none" w:sz="0" w:space="0" w:color="auto"/>
          </w:divBdr>
          <w:divsChild>
            <w:div w:id="124200300">
              <w:marLeft w:val="0"/>
              <w:marRight w:val="0"/>
              <w:marTop w:val="0"/>
              <w:marBottom w:val="0"/>
              <w:divBdr>
                <w:top w:val="none" w:sz="0" w:space="0" w:color="auto"/>
                <w:left w:val="none" w:sz="0" w:space="0" w:color="auto"/>
                <w:bottom w:val="none" w:sz="0" w:space="0" w:color="auto"/>
                <w:right w:val="none" w:sz="0" w:space="0" w:color="auto"/>
              </w:divBdr>
            </w:div>
            <w:div w:id="961611301">
              <w:marLeft w:val="0"/>
              <w:marRight w:val="0"/>
              <w:marTop w:val="0"/>
              <w:marBottom w:val="0"/>
              <w:divBdr>
                <w:top w:val="none" w:sz="0" w:space="0" w:color="auto"/>
                <w:left w:val="none" w:sz="0" w:space="0" w:color="auto"/>
                <w:bottom w:val="none" w:sz="0" w:space="0" w:color="auto"/>
                <w:right w:val="none" w:sz="0" w:space="0" w:color="auto"/>
              </w:divBdr>
            </w:div>
            <w:div w:id="805901101">
              <w:marLeft w:val="0"/>
              <w:marRight w:val="0"/>
              <w:marTop w:val="0"/>
              <w:marBottom w:val="0"/>
              <w:divBdr>
                <w:top w:val="none" w:sz="0" w:space="0" w:color="auto"/>
                <w:left w:val="none" w:sz="0" w:space="0" w:color="auto"/>
                <w:bottom w:val="none" w:sz="0" w:space="0" w:color="auto"/>
                <w:right w:val="none" w:sz="0" w:space="0" w:color="auto"/>
              </w:divBdr>
            </w:div>
            <w:div w:id="658310230">
              <w:marLeft w:val="0"/>
              <w:marRight w:val="0"/>
              <w:marTop w:val="0"/>
              <w:marBottom w:val="0"/>
              <w:divBdr>
                <w:top w:val="none" w:sz="0" w:space="0" w:color="auto"/>
                <w:left w:val="none" w:sz="0" w:space="0" w:color="auto"/>
                <w:bottom w:val="none" w:sz="0" w:space="0" w:color="auto"/>
                <w:right w:val="none" w:sz="0" w:space="0" w:color="auto"/>
              </w:divBdr>
            </w:div>
            <w:div w:id="1562443918">
              <w:marLeft w:val="0"/>
              <w:marRight w:val="0"/>
              <w:marTop w:val="0"/>
              <w:marBottom w:val="0"/>
              <w:divBdr>
                <w:top w:val="none" w:sz="0" w:space="0" w:color="auto"/>
                <w:left w:val="none" w:sz="0" w:space="0" w:color="auto"/>
                <w:bottom w:val="none" w:sz="0" w:space="0" w:color="auto"/>
                <w:right w:val="none" w:sz="0" w:space="0" w:color="auto"/>
              </w:divBdr>
            </w:div>
            <w:div w:id="1505317069">
              <w:marLeft w:val="0"/>
              <w:marRight w:val="0"/>
              <w:marTop w:val="0"/>
              <w:marBottom w:val="0"/>
              <w:divBdr>
                <w:top w:val="none" w:sz="0" w:space="0" w:color="auto"/>
                <w:left w:val="none" w:sz="0" w:space="0" w:color="auto"/>
                <w:bottom w:val="none" w:sz="0" w:space="0" w:color="auto"/>
                <w:right w:val="none" w:sz="0" w:space="0" w:color="auto"/>
              </w:divBdr>
            </w:div>
            <w:div w:id="1624726164">
              <w:marLeft w:val="0"/>
              <w:marRight w:val="0"/>
              <w:marTop w:val="0"/>
              <w:marBottom w:val="0"/>
              <w:divBdr>
                <w:top w:val="none" w:sz="0" w:space="0" w:color="auto"/>
                <w:left w:val="none" w:sz="0" w:space="0" w:color="auto"/>
                <w:bottom w:val="none" w:sz="0" w:space="0" w:color="auto"/>
                <w:right w:val="none" w:sz="0" w:space="0" w:color="auto"/>
              </w:divBdr>
            </w:div>
            <w:div w:id="297879002">
              <w:marLeft w:val="0"/>
              <w:marRight w:val="0"/>
              <w:marTop w:val="0"/>
              <w:marBottom w:val="0"/>
              <w:divBdr>
                <w:top w:val="none" w:sz="0" w:space="0" w:color="auto"/>
                <w:left w:val="none" w:sz="0" w:space="0" w:color="auto"/>
                <w:bottom w:val="none" w:sz="0" w:space="0" w:color="auto"/>
                <w:right w:val="none" w:sz="0" w:space="0" w:color="auto"/>
              </w:divBdr>
            </w:div>
            <w:div w:id="1799958228">
              <w:marLeft w:val="0"/>
              <w:marRight w:val="0"/>
              <w:marTop w:val="0"/>
              <w:marBottom w:val="0"/>
              <w:divBdr>
                <w:top w:val="none" w:sz="0" w:space="0" w:color="auto"/>
                <w:left w:val="none" w:sz="0" w:space="0" w:color="auto"/>
                <w:bottom w:val="none" w:sz="0" w:space="0" w:color="auto"/>
                <w:right w:val="none" w:sz="0" w:space="0" w:color="auto"/>
              </w:divBdr>
            </w:div>
            <w:div w:id="168101379">
              <w:marLeft w:val="0"/>
              <w:marRight w:val="0"/>
              <w:marTop w:val="0"/>
              <w:marBottom w:val="0"/>
              <w:divBdr>
                <w:top w:val="none" w:sz="0" w:space="0" w:color="auto"/>
                <w:left w:val="none" w:sz="0" w:space="0" w:color="auto"/>
                <w:bottom w:val="none" w:sz="0" w:space="0" w:color="auto"/>
                <w:right w:val="none" w:sz="0" w:space="0" w:color="auto"/>
              </w:divBdr>
            </w:div>
            <w:div w:id="475495262">
              <w:marLeft w:val="0"/>
              <w:marRight w:val="0"/>
              <w:marTop w:val="0"/>
              <w:marBottom w:val="0"/>
              <w:divBdr>
                <w:top w:val="none" w:sz="0" w:space="0" w:color="auto"/>
                <w:left w:val="none" w:sz="0" w:space="0" w:color="auto"/>
                <w:bottom w:val="none" w:sz="0" w:space="0" w:color="auto"/>
                <w:right w:val="none" w:sz="0" w:space="0" w:color="auto"/>
              </w:divBdr>
            </w:div>
            <w:div w:id="2108845865">
              <w:marLeft w:val="0"/>
              <w:marRight w:val="0"/>
              <w:marTop w:val="0"/>
              <w:marBottom w:val="0"/>
              <w:divBdr>
                <w:top w:val="none" w:sz="0" w:space="0" w:color="auto"/>
                <w:left w:val="none" w:sz="0" w:space="0" w:color="auto"/>
                <w:bottom w:val="none" w:sz="0" w:space="0" w:color="auto"/>
                <w:right w:val="none" w:sz="0" w:space="0" w:color="auto"/>
              </w:divBdr>
            </w:div>
            <w:div w:id="519314855">
              <w:marLeft w:val="0"/>
              <w:marRight w:val="0"/>
              <w:marTop w:val="0"/>
              <w:marBottom w:val="0"/>
              <w:divBdr>
                <w:top w:val="none" w:sz="0" w:space="0" w:color="auto"/>
                <w:left w:val="none" w:sz="0" w:space="0" w:color="auto"/>
                <w:bottom w:val="none" w:sz="0" w:space="0" w:color="auto"/>
                <w:right w:val="none" w:sz="0" w:space="0" w:color="auto"/>
              </w:divBdr>
            </w:div>
            <w:div w:id="630092837">
              <w:marLeft w:val="0"/>
              <w:marRight w:val="0"/>
              <w:marTop w:val="0"/>
              <w:marBottom w:val="0"/>
              <w:divBdr>
                <w:top w:val="none" w:sz="0" w:space="0" w:color="auto"/>
                <w:left w:val="none" w:sz="0" w:space="0" w:color="auto"/>
                <w:bottom w:val="none" w:sz="0" w:space="0" w:color="auto"/>
                <w:right w:val="none" w:sz="0" w:space="0" w:color="auto"/>
              </w:divBdr>
            </w:div>
            <w:div w:id="1597909412">
              <w:marLeft w:val="0"/>
              <w:marRight w:val="0"/>
              <w:marTop w:val="0"/>
              <w:marBottom w:val="0"/>
              <w:divBdr>
                <w:top w:val="none" w:sz="0" w:space="0" w:color="auto"/>
                <w:left w:val="none" w:sz="0" w:space="0" w:color="auto"/>
                <w:bottom w:val="none" w:sz="0" w:space="0" w:color="auto"/>
                <w:right w:val="none" w:sz="0" w:space="0" w:color="auto"/>
              </w:divBdr>
            </w:div>
            <w:div w:id="54747302">
              <w:marLeft w:val="0"/>
              <w:marRight w:val="0"/>
              <w:marTop w:val="0"/>
              <w:marBottom w:val="0"/>
              <w:divBdr>
                <w:top w:val="none" w:sz="0" w:space="0" w:color="auto"/>
                <w:left w:val="none" w:sz="0" w:space="0" w:color="auto"/>
                <w:bottom w:val="none" w:sz="0" w:space="0" w:color="auto"/>
                <w:right w:val="none" w:sz="0" w:space="0" w:color="auto"/>
              </w:divBdr>
            </w:div>
            <w:div w:id="1549994056">
              <w:marLeft w:val="0"/>
              <w:marRight w:val="0"/>
              <w:marTop w:val="0"/>
              <w:marBottom w:val="0"/>
              <w:divBdr>
                <w:top w:val="none" w:sz="0" w:space="0" w:color="auto"/>
                <w:left w:val="none" w:sz="0" w:space="0" w:color="auto"/>
                <w:bottom w:val="none" w:sz="0" w:space="0" w:color="auto"/>
                <w:right w:val="none" w:sz="0" w:space="0" w:color="auto"/>
              </w:divBdr>
            </w:div>
            <w:div w:id="1274943268">
              <w:marLeft w:val="0"/>
              <w:marRight w:val="0"/>
              <w:marTop w:val="0"/>
              <w:marBottom w:val="0"/>
              <w:divBdr>
                <w:top w:val="none" w:sz="0" w:space="0" w:color="auto"/>
                <w:left w:val="none" w:sz="0" w:space="0" w:color="auto"/>
                <w:bottom w:val="none" w:sz="0" w:space="0" w:color="auto"/>
                <w:right w:val="none" w:sz="0" w:space="0" w:color="auto"/>
              </w:divBdr>
            </w:div>
            <w:div w:id="1613171096">
              <w:marLeft w:val="0"/>
              <w:marRight w:val="0"/>
              <w:marTop w:val="0"/>
              <w:marBottom w:val="0"/>
              <w:divBdr>
                <w:top w:val="none" w:sz="0" w:space="0" w:color="auto"/>
                <w:left w:val="none" w:sz="0" w:space="0" w:color="auto"/>
                <w:bottom w:val="none" w:sz="0" w:space="0" w:color="auto"/>
                <w:right w:val="none" w:sz="0" w:space="0" w:color="auto"/>
              </w:divBdr>
            </w:div>
            <w:div w:id="682320545">
              <w:marLeft w:val="0"/>
              <w:marRight w:val="0"/>
              <w:marTop w:val="0"/>
              <w:marBottom w:val="0"/>
              <w:divBdr>
                <w:top w:val="none" w:sz="0" w:space="0" w:color="auto"/>
                <w:left w:val="none" w:sz="0" w:space="0" w:color="auto"/>
                <w:bottom w:val="none" w:sz="0" w:space="0" w:color="auto"/>
                <w:right w:val="none" w:sz="0" w:space="0" w:color="auto"/>
              </w:divBdr>
            </w:div>
            <w:div w:id="435828984">
              <w:marLeft w:val="0"/>
              <w:marRight w:val="0"/>
              <w:marTop w:val="0"/>
              <w:marBottom w:val="0"/>
              <w:divBdr>
                <w:top w:val="none" w:sz="0" w:space="0" w:color="auto"/>
                <w:left w:val="none" w:sz="0" w:space="0" w:color="auto"/>
                <w:bottom w:val="none" w:sz="0" w:space="0" w:color="auto"/>
                <w:right w:val="none" w:sz="0" w:space="0" w:color="auto"/>
              </w:divBdr>
              <w:divsChild>
                <w:div w:id="1783376737">
                  <w:marLeft w:val="0"/>
                  <w:marRight w:val="0"/>
                  <w:marTop w:val="0"/>
                  <w:marBottom w:val="0"/>
                  <w:divBdr>
                    <w:top w:val="none" w:sz="0" w:space="0" w:color="auto"/>
                    <w:left w:val="none" w:sz="0" w:space="0" w:color="auto"/>
                    <w:bottom w:val="none" w:sz="0" w:space="0" w:color="auto"/>
                    <w:right w:val="none" w:sz="0" w:space="0" w:color="auto"/>
                  </w:divBdr>
                </w:div>
                <w:div w:id="969170067">
                  <w:marLeft w:val="0"/>
                  <w:marRight w:val="0"/>
                  <w:marTop w:val="0"/>
                  <w:marBottom w:val="0"/>
                  <w:divBdr>
                    <w:top w:val="none" w:sz="0" w:space="0" w:color="auto"/>
                    <w:left w:val="none" w:sz="0" w:space="0" w:color="auto"/>
                    <w:bottom w:val="none" w:sz="0" w:space="0" w:color="auto"/>
                    <w:right w:val="none" w:sz="0" w:space="0" w:color="auto"/>
                  </w:divBdr>
                </w:div>
              </w:divsChild>
            </w:div>
            <w:div w:id="1515997022">
              <w:blockQuote w:val="1"/>
              <w:marLeft w:val="461"/>
              <w:marRight w:val="0"/>
              <w:marTop w:val="0"/>
              <w:marBottom w:val="0"/>
              <w:divBdr>
                <w:top w:val="none" w:sz="0" w:space="0" w:color="auto"/>
                <w:left w:val="none" w:sz="0" w:space="0" w:color="auto"/>
                <w:bottom w:val="none" w:sz="0" w:space="0" w:color="auto"/>
                <w:right w:val="none" w:sz="0" w:space="0" w:color="auto"/>
              </w:divBdr>
              <w:divsChild>
                <w:div w:id="1671330487">
                  <w:marLeft w:val="0"/>
                  <w:marRight w:val="0"/>
                  <w:marTop w:val="0"/>
                  <w:marBottom w:val="0"/>
                  <w:divBdr>
                    <w:top w:val="none" w:sz="0" w:space="0" w:color="auto"/>
                    <w:left w:val="none" w:sz="0" w:space="0" w:color="auto"/>
                    <w:bottom w:val="none" w:sz="0" w:space="0" w:color="auto"/>
                    <w:right w:val="none" w:sz="0" w:space="0" w:color="auto"/>
                  </w:divBdr>
                  <w:divsChild>
                    <w:div w:id="23956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4522">
              <w:blockQuote w:val="1"/>
              <w:marLeft w:val="461"/>
              <w:marRight w:val="0"/>
              <w:marTop w:val="0"/>
              <w:marBottom w:val="0"/>
              <w:divBdr>
                <w:top w:val="none" w:sz="0" w:space="0" w:color="auto"/>
                <w:left w:val="none" w:sz="0" w:space="0" w:color="auto"/>
                <w:bottom w:val="none" w:sz="0" w:space="0" w:color="auto"/>
                <w:right w:val="none" w:sz="0" w:space="0" w:color="auto"/>
              </w:divBdr>
              <w:divsChild>
                <w:div w:id="126238409">
                  <w:marLeft w:val="0"/>
                  <w:marRight w:val="0"/>
                  <w:marTop w:val="0"/>
                  <w:marBottom w:val="0"/>
                  <w:divBdr>
                    <w:top w:val="none" w:sz="0" w:space="0" w:color="auto"/>
                    <w:left w:val="none" w:sz="0" w:space="0" w:color="auto"/>
                    <w:bottom w:val="none" w:sz="0" w:space="0" w:color="auto"/>
                    <w:right w:val="none" w:sz="0" w:space="0" w:color="auto"/>
                  </w:divBdr>
                  <w:divsChild>
                    <w:div w:id="184407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6119">
              <w:blockQuote w:val="1"/>
              <w:marLeft w:val="461"/>
              <w:marRight w:val="0"/>
              <w:marTop w:val="0"/>
              <w:marBottom w:val="0"/>
              <w:divBdr>
                <w:top w:val="none" w:sz="0" w:space="0" w:color="auto"/>
                <w:left w:val="none" w:sz="0" w:space="0" w:color="auto"/>
                <w:bottom w:val="none" w:sz="0" w:space="0" w:color="auto"/>
                <w:right w:val="none" w:sz="0" w:space="0" w:color="auto"/>
              </w:divBdr>
              <w:divsChild>
                <w:div w:id="592518421">
                  <w:blockQuote w:val="1"/>
                  <w:marLeft w:val="461"/>
                  <w:marRight w:val="0"/>
                  <w:marTop w:val="0"/>
                  <w:marBottom w:val="0"/>
                  <w:divBdr>
                    <w:top w:val="none" w:sz="0" w:space="0" w:color="auto"/>
                    <w:left w:val="none" w:sz="0" w:space="0" w:color="auto"/>
                    <w:bottom w:val="none" w:sz="0" w:space="0" w:color="auto"/>
                    <w:right w:val="none" w:sz="0" w:space="0" w:color="auto"/>
                  </w:divBdr>
                  <w:divsChild>
                    <w:div w:id="517351808">
                      <w:marLeft w:val="0"/>
                      <w:marRight w:val="0"/>
                      <w:marTop w:val="0"/>
                      <w:marBottom w:val="0"/>
                      <w:divBdr>
                        <w:top w:val="none" w:sz="0" w:space="0" w:color="auto"/>
                        <w:left w:val="none" w:sz="0" w:space="0" w:color="auto"/>
                        <w:bottom w:val="none" w:sz="0" w:space="0" w:color="auto"/>
                        <w:right w:val="none" w:sz="0" w:space="0" w:color="auto"/>
                      </w:divBdr>
                      <w:divsChild>
                        <w:div w:id="115344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031643">
              <w:blockQuote w:val="1"/>
              <w:marLeft w:val="461"/>
              <w:marRight w:val="0"/>
              <w:marTop w:val="0"/>
              <w:marBottom w:val="0"/>
              <w:divBdr>
                <w:top w:val="none" w:sz="0" w:space="0" w:color="auto"/>
                <w:left w:val="none" w:sz="0" w:space="0" w:color="auto"/>
                <w:bottom w:val="none" w:sz="0" w:space="0" w:color="auto"/>
                <w:right w:val="none" w:sz="0" w:space="0" w:color="auto"/>
              </w:divBdr>
              <w:divsChild>
                <w:div w:id="835805440">
                  <w:blockQuote w:val="1"/>
                  <w:marLeft w:val="461"/>
                  <w:marRight w:val="0"/>
                  <w:marTop w:val="0"/>
                  <w:marBottom w:val="0"/>
                  <w:divBdr>
                    <w:top w:val="none" w:sz="0" w:space="0" w:color="auto"/>
                    <w:left w:val="none" w:sz="0" w:space="0" w:color="auto"/>
                    <w:bottom w:val="none" w:sz="0" w:space="0" w:color="auto"/>
                    <w:right w:val="none" w:sz="0" w:space="0" w:color="auto"/>
                  </w:divBdr>
                  <w:divsChild>
                    <w:div w:id="365761889">
                      <w:blockQuote w:val="1"/>
                      <w:marLeft w:val="461"/>
                      <w:marRight w:val="0"/>
                      <w:marTop w:val="0"/>
                      <w:marBottom w:val="0"/>
                      <w:divBdr>
                        <w:top w:val="none" w:sz="0" w:space="0" w:color="auto"/>
                        <w:left w:val="none" w:sz="0" w:space="0" w:color="auto"/>
                        <w:bottom w:val="none" w:sz="0" w:space="0" w:color="auto"/>
                        <w:right w:val="none" w:sz="0" w:space="0" w:color="auto"/>
                      </w:divBdr>
                      <w:divsChild>
                        <w:div w:id="687831553">
                          <w:marLeft w:val="0"/>
                          <w:marRight w:val="0"/>
                          <w:marTop w:val="0"/>
                          <w:marBottom w:val="0"/>
                          <w:divBdr>
                            <w:top w:val="none" w:sz="0" w:space="0" w:color="auto"/>
                            <w:left w:val="none" w:sz="0" w:space="0" w:color="auto"/>
                            <w:bottom w:val="none" w:sz="0" w:space="0" w:color="auto"/>
                            <w:right w:val="none" w:sz="0" w:space="0" w:color="auto"/>
                          </w:divBdr>
                        </w:div>
                        <w:div w:id="878905501">
                          <w:marLeft w:val="0"/>
                          <w:marRight w:val="0"/>
                          <w:marTop w:val="0"/>
                          <w:marBottom w:val="0"/>
                          <w:divBdr>
                            <w:top w:val="none" w:sz="0" w:space="0" w:color="auto"/>
                            <w:left w:val="none" w:sz="0" w:space="0" w:color="auto"/>
                            <w:bottom w:val="none" w:sz="0" w:space="0" w:color="auto"/>
                            <w:right w:val="none" w:sz="0" w:space="0" w:color="auto"/>
                          </w:divBdr>
                        </w:div>
                        <w:div w:id="21012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5371">
              <w:blockQuote w:val="1"/>
              <w:marLeft w:val="461"/>
              <w:marRight w:val="0"/>
              <w:marTop w:val="0"/>
              <w:marBottom w:val="0"/>
              <w:divBdr>
                <w:top w:val="none" w:sz="0" w:space="0" w:color="auto"/>
                <w:left w:val="none" w:sz="0" w:space="0" w:color="auto"/>
                <w:bottom w:val="none" w:sz="0" w:space="0" w:color="auto"/>
                <w:right w:val="none" w:sz="0" w:space="0" w:color="auto"/>
              </w:divBdr>
              <w:divsChild>
                <w:div w:id="299657944">
                  <w:blockQuote w:val="1"/>
                  <w:marLeft w:val="461"/>
                  <w:marRight w:val="0"/>
                  <w:marTop w:val="0"/>
                  <w:marBottom w:val="0"/>
                  <w:divBdr>
                    <w:top w:val="none" w:sz="0" w:space="0" w:color="auto"/>
                    <w:left w:val="none" w:sz="0" w:space="0" w:color="auto"/>
                    <w:bottom w:val="none" w:sz="0" w:space="0" w:color="auto"/>
                    <w:right w:val="none" w:sz="0" w:space="0" w:color="auto"/>
                  </w:divBdr>
                  <w:divsChild>
                    <w:div w:id="499927215">
                      <w:marLeft w:val="0"/>
                      <w:marRight w:val="0"/>
                      <w:marTop w:val="0"/>
                      <w:marBottom w:val="0"/>
                      <w:divBdr>
                        <w:top w:val="none" w:sz="0" w:space="0" w:color="auto"/>
                        <w:left w:val="none" w:sz="0" w:space="0" w:color="auto"/>
                        <w:bottom w:val="none" w:sz="0" w:space="0" w:color="auto"/>
                        <w:right w:val="none" w:sz="0" w:space="0" w:color="auto"/>
                      </w:divBdr>
                    </w:div>
                    <w:div w:id="221211524">
                      <w:marLeft w:val="0"/>
                      <w:marRight w:val="0"/>
                      <w:marTop w:val="0"/>
                      <w:marBottom w:val="0"/>
                      <w:divBdr>
                        <w:top w:val="none" w:sz="0" w:space="0" w:color="auto"/>
                        <w:left w:val="none" w:sz="0" w:space="0" w:color="auto"/>
                        <w:bottom w:val="none" w:sz="0" w:space="0" w:color="auto"/>
                        <w:right w:val="none" w:sz="0" w:space="0" w:color="auto"/>
                      </w:divBdr>
                    </w:div>
                    <w:div w:id="16293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20847">
              <w:blockQuote w:val="1"/>
              <w:marLeft w:val="461"/>
              <w:marRight w:val="0"/>
              <w:marTop w:val="0"/>
              <w:marBottom w:val="0"/>
              <w:divBdr>
                <w:top w:val="none" w:sz="0" w:space="0" w:color="auto"/>
                <w:left w:val="none" w:sz="0" w:space="0" w:color="auto"/>
                <w:bottom w:val="none" w:sz="0" w:space="0" w:color="auto"/>
                <w:right w:val="none" w:sz="0" w:space="0" w:color="auto"/>
              </w:divBdr>
              <w:divsChild>
                <w:div w:id="964311853">
                  <w:blockQuote w:val="1"/>
                  <w:marLeft w:val="461"/>
                  <w:marRight w:val="0"/>
                  <w:marTop w:val="0"/>
                  <w:marBottom w:val="0"/>
                  <w:divBdr>
                    <w:top w:val="none" w:sz="0" w:space="0" w:color="auto"/>
                    <w:left w:val="none" w:sz="0" w:space="0" w:color="auto"/>
                    <w:bottom w:val="none" w:sz="0" w:space="0" w:color="auto"/>
                    <w:right w:val="none" w:sz="0" w:space="0" w:color="auto"/>
                  </w:divBdr>
                  <w:divsChild>
                    <w:div w:id="976029941">
                      <w:blockQuote w:val="1"/>
                      <w:marLeft w:val="461"/>
                      <w:marRight w:val="0"/>
                      <w:marTop w:val="0"/>
                      <w:marBottom w:val="0"/>
                      <w:divBdr>
                        <w:top w:val="none" w:sz="0" w:space="0" w:color="auto"/>
                        <w:left w:val="none" w:sz="0" w:space="0" w:color="auto"/>
                        <w:bottom w:val="none" w:sz="0" w:space="0" w:color="auto"/>
                        <w:right w:val="none" w:sz="0" w:space="0" w:color="auto"/>
                      </w:divBdr>
                      <w:divsChild>
                        <w:div w:id="116505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330567">
              <w:blockQuote w:val="1"/>
              <w:marLeft w:val="461"/>
              <w:marRight w:val="0"/>
              <w:marTop w:val="0"/>
              <w:marBottom w:val="0"/>
              <w:divBdr>
                <w:top w:val="none" w:sz="0" w:space="0" w:color="auto"/>
                <w:left w:val="none" w:sz="0" w:space="0" w:color="auto"/>
                <w:bottom w:val="none" w:sz="0" w:space="0" w:color="auto"/>
                <w:right w:val="none" w:sz="0" w:space="0" w:color="auto"/>
              </w:divBdr>
              <w:divsChild>
                <w:div w:id="1113208447">
                  <w:blockQuote w:val="1"/>
                  <w:marLeft w:val="461"/>
                  <w:marRight w:val="0"/>
                  <w:marTop w:val="0"/>
                  <w:marBottom w:val="0"/>
                  <w:divBdr>
                    <w:top w:val="none" w:sz="0" w:space="0" w:color="auto"/>
                    <w:left w:val="none" w:sz="0" w:space="0" w:color="auto"/>
                    <w:bottom w:val="none" w:sz="0" w:space="0" w:color="auto"/>
                    <w:right w:val="none" w:sz="0" w:space="0" w:color="auto"/>
                  </w:divBdr>
                  <w:divsChild>
                    <w:div w:id="1330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93450">
              <w:blockQuote w:val="1"/>
              <w:marLeft w:val="461"/>
              <w:marRight w:val="0"/>
              <w:marTop w:val="0"/>
              <w:marBottom w:val="0"/>
              <w:divBdr>
                <w:top w:val="none" w:sz="0" w:space="0" w:color="auto"/>
                <w:left w:val="none" w:sz="0" w:space="0" w:color="auto"/>
                <w:bottom w:val="none" w:sz="0" w:space="0" w:color="auto"/>
                <w:right w:val="none" w:sz="0" w:space="0" w:color="auto"/>
              </w:divBdr>
              <w:divsChild>
                <w:div w:id="1456942368">
                  <w:marLeft w:val="0"/>
                  <w:marRight w:val="0"/>
                  <w:marTop w:val="0"/>
                  <w:marBottom w:val="0"/>
                  <w:divBdr>
                    <w:top w:val="none" w:sz="0" w:space="0" w:color="auto"/>
                    <w:left w:val="none" w:sz="0" w:space="0" w:color="auto"/>
                    <w:bottom w:val="none" w:sz="0" w:space="0" w:color="auto"/>
                    <w:right w:val="none" w:sz="0" w:space="0" w:color="auto"/>
                  </w:divBdr>
                  <w:divsChild>
                    <w:div w:id="149861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90446">
              <w:marLeft w:val="0"/>
              <w:marRight w:val="0"/>
              <w:marTop w:val="0"/>
              <w:marBottom w:val="0"/>
              <w:divBdr>
                <w:top w:val="none" w:sz="0" w:space="0" w:color="auto"/>
                <w:left w:val="none" w:sz="0" w:space="0" w:color="auto"/>
                <w:bottom w:val="none" w:sz="0" w:space="0" w:color="auto"/>
                <w:right w:val="none" w:sz="0" w:space="0" w:color="auto"/>
              </w:divBdr>
              <w:divsChild>
                <w:div w:id="213486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231241">
          <w:marLeft w:val="0"/>
          <w:marRight w:val="0"/>
          <w:marTop w:val="0"/>
          <w:marBottom w:val="0"/>
          <w:divBdr>
            <w:top w:val="none" w:sz="0" w:space="0" w:color="auto"/>
            <w:left w:val="none" w:sz="0" w:space="0" w:color="auto"/>
            <w:bottom w:val="none" w:sz="0" w:space="0" w:color="auto"/>
            <w:right w:val="none" w:sz="0" w:space="0" w:color="auto"/>
          </w:divBdr>
          <w:divsChild>
            <w:div w:id="1503887307">
              <w:marLeft w:val="0"/>
              <w:marRight w:val="0"/>
              <w:marTop w:val="0"/>
              <w:marBottom w:val="0"/>
              <w:divBdr>
                <w:top w:val="none" w:sz="0" w:space="0" w:color="auto"/>
                <w:left w:val="none" w:sz="0" w:space="0" w:color="auto"/>
                <w:bottom w:val="none" w:sz="0" w:space="0" w:color="auto"/>
                <w:right w:val="none" w:sz="0" w:space="0" w:color="auto"/>
              </w:divBdr>
              <w:divsChild>
                <w:div w:id="44350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256242">
      <w:bodyDiv w:val="1"/>
      <w:marLeft w:val="0"/>
      <w:marRight w:val="0"/>
      <w:marTop w:val="0"/>
      <w:marBottom w:val="0"/>
      <w:divBdr>
        <w:top w:val="none" w:sz="0" w:space="0" w:color="auto"/>
        <w:left w:val="none" w:sz="0" w:space="0" w:color="auto"/>
        <w:bottom w:val="none" w:sz="0" w:space="0" w:color="auto"/>
        <w:right w:val="none" w:sz="0" w:space="0" w:color="auto"/>
      </w:divBdr>
      <w:divsChild>
        <w:div w:id="1027025863">
          <w:marLeft w:val="0"/>
          <w:marRight w:val="0"/>
          <w:marTop w:val="0"/>
          <w:marBottom w:val="461"/>
          <w:divBdr>
            <w:top w:val="none" w:sz="0" w:space="0" w:color="auto"/>
            <w:left w:val="none" w:sz="0" w:space="0" w:color="auto"/>
            <w:bottom w:val="none" w:sz="0" w:space="0" w:color="auto"/>
            <w:right w:val="none" w:sz="0" w:space="0" w:color="auto"/>
          </w:divBdr>
          <w:divsChild>
            <w:div w:id="1816751927">
              <w:marLeft w:val="0"/>
              <w:marRight w:val="0"/>
              <w:marTop w:val="0"/>
              <w:marBottom w:val="0"/>
              <w:divBdr>
                <w:top w:val="none" w:sz="0" w:space="0" w:color="auto"/>
                <w:left w:val="none" w:sz="0" w:space="0" w:color="auto"/>
                <w:bottom w:val="none" w:sz="0" w:space="0" w:color="auto"/>
                <w:right w:val="none" w:sz="0" w:space="0" w:color="auto"/>
              </w:divBdr>
              <w:divsChild>
                <w:div w:id="154123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930545">
      <w:bodyDiv w:val="1"/>
      <w:marLeft w:val="0"/>
      <w:marRight w:val="0"/>
      <w:marTop w:val="0"/>
      <w:marBottom w:val="0"/>
      <w:divBdr>
        <w:top w:val="none" w:sz="0" w:space="0" w:color="auto"/>
        <w:left w:val="none" w:sz="0" w:space="0" w:color="auto"/>
        <w:bottom w:val="none" w:sz="0" w:space="0" w:color="auto"/>
        <w:right w:val="none" w:sz="0" w:space="0" w:color="auto"/>
      </w:divBdr>
      <w:divsChild>
        <w:div w:id="1899320985">
          <w:marLeft w:val="0"/>
          <w:marRight w:val="0"/>
          <w:marTop w:val="115"/>
          <w:marBottom w:val="115"/>
          <w:divBdr>
            <w:top w:val="none" w:sz="0" w:space="0" w:color="auto"/>
            <w:left w:val="none" w:sz="0" w:space="0" w:color="auto"/>
            <w:bottom w:val="none" w:sz="0" w:space="0" w:color="auto"/>
            <w:right w:val="none" w:sz="0" w:space="0" w:color="auto"/>
          </w:divBdr>
          <w:divsChild>
            <w:div w:id="1723291054">
              <w:marLeft w:val="0"/>
              <w:marRight w:val="0"/>
              <w:marTop w:val="0"/>
              <w:marBottom w:val="0"/>
              <w:divBdr>
                <w:top w:val="none" w:sz="0" w:space="0" w:color="auto"/>
                <w:left w:val="none" w:sz="0" w:space="0" w:color="auto"/>
                <w:bottom w:val="none" w:sz="0" w:space="0" w:color="auto"/>
                <w:right w:val="none" w:sz="0" w:space="0" w:color="auto"/>
              </w:divBdr>
              <w:divsChild>
                <w:div w:id="853806125">
                  <w:marLeft w:val="0"/>
                  <w:marRight w:val="0"/>
                  <w:marTop w:val="0"/>
                  <w:marBottom w:val="0"/>
                  <w:divBdr>
                    <w:top w:val="none" w:sz="0" w:space="0" w:color="auto"/>
                    <w:left w:val="none" w:sz="0" w:space="0" w:color="auto"/>
                    <w:bottom w:val="none" w:sz="0" w:space="0" w:color="auto"/>
                    <w:right w:val="none" w:sz="0" w:space="0" w:color="auto"/>
                  </w:divBdr>
                  <w:divsChild>
                    <w:div w:id="1340160109">
                      <w:marLeft w:val="0"/>
                      <w:marRight w:val="0"/>
                      <w:marTop w:val="0"/>
                      <w:marBottom w:val="0"/>
                      <w:divBdr>
                        <w:top w:val="none" w:sz="0" w:space="0" w:color="auto"/>
                        <w:left w:val="none" w:sz="0" w:space="0" w:color="auto"/>
                        <w:bottom w:val="single" w:sz="4" w:space="0" w:color="E0E1DB"/>
                        <w:right w:val="none" w:sz="0" w:space="0" w:color="auto"/>
                      </w:divBdr>
                      <w:divsChild>
                        <w:div w:id="601180461">
                          <w:marLeft w:val="0"/>
                          <w:marRight w:val="0"/>
                          <w:marTop w:val="115"/>
                          <w:marBottom w:val="58"/>
                          <w:divBdr>
                            <w:top w:val="none" w:sz="0" w:space="0" w:color="auto"/>
                            <w:left w:val="none" w:sz="0" w:space="0" w:color="auto"/>
                            <w:bottom w:val="none" w:sz="0" w:space="0" w:color="auto"/>
                            <w:right w:val="none" w:sz="0" w:space="0" w:color="auto"/>
                          </w:divBdr>
                        </w:div>
                        <w:div w:id="757749351">
                          <w:marLeft w:val="0"/>
                          <w:marRight w:val="0"/>
                          <w:marTop w:val="127"/>
                          <w:marBottom w:val="0"/>
                          <w:divBdr>
                            <w:top w:val="none" w:sz="0" w:space="0" w:color="auto"/>
                            <w:left w:val="none" w:sz="0" w:space="0" w:color="auto"/>
                            <w:bottom w:val="none" w:sz="0" w:space="0" w:color="auto"/>
                            <w:right w:val="none" w:sz="0" w:space="0" w:color="auto"/>
                          </w:divBdr>
                          <w:divsChild>
                            <w:div w:id="133209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4819">
                      <w:marLeft w:val="0"/>
                      <w:marRight w:val="0"/>
                      <w:marTop w:val="58"/>
                      <w:marBottom w:val="0"/>
                      <w:divBdr>
                        <w:top w:val="none" w:sz="0" w:space="0" w:color="auto"/>
                        <w:left w:val="none" w:sz="0" w:space="0" w:color="auto"/>
                        <w:bottom w:val="none" w:sz="0" w:space="0" w:color="auto"/>
                        <w:right w:val="none" w:sz="0" w:space="0" w:color="auto"/>
                      </w:divBdr>
                      <w:divsChild>
                        <w:div w:id="1457942046">
                          <w:marLeft w:val="0"/>
                          <w:marRight w:val="0"/>
                          <w:marTop w:val="0"/>
                          <w:marBottom w:val="0"/>
                          <w:divBdr>
                            <w:top w:val="none" w:sz="0" w:space="0" w:color="auto"/>
                            <w:left w:val="none" w:sz="0" w:space="0" w:color="auto"/>
                            <w:bottom w:val="none" w:sz="0" w:space="0" w:color="auto"/>
                            <w:right w:val="none" w:sz="0" w:space="0" w:color="auto"/>
                          </w:divBdr>
                        </w:div>
                        <w:div w:id="817263235">
                          <w:marLeft w:val="115"/>
                          <w:marRight w:val="0"/>
                          <w:marTop w:val="0"/>
                          <w:marBottom w:val="0"/>
                          <w:divBdr>
                            <w:top w:val="none" w:sz="0" w:space="0" w:color="auto"/>
                            <w:left w:val="none" w:sz="0" w:space="0" w:color="auto"/>
                            <w:bottom w:val="none" w:sz="0" w:space="0" w:color="auto"/>
                            <w:right w:val="none" w:sz="0" w:space="0" w:color="auto"/>
                          </w:divBdr>
                        </w:div>
                        <w:div w:id="609822401">
                          <w:marLeft w:val="115"/>
                          <w:marRight w:val="0"/>
                          <w:marTop w:val="0"/>
                          <w:marBottom w:val="0"/>
                          <w:divBdr>
                            <w:top w:val="none" w:sz="0" w:space="0" w:color="auto"/>
                            <w:left w:val="none" w:sz="0" w:space="0" w:color="auto"/>
                            <w:bottom w:val="none" w:sz="0" w:space="0" w:color="auto"/>
                            <w:right w:val="none" w:sz="0" w:space="0" w:color="auto"/>
                          </w:divBdr>
                        </w:div>
                        <w:div w:id="7104832">
                          <w:marLeft w:val="0"/>
                          <w:marRight w:val="0"/>
                          <w:marTop w:val="0"/>
                          <w:marBottom w:val="0"/>
                          <w:divBdr>
                            <w:top w:val="none" w:sz="0" w:space="0" w:color="auto"/>
                            <w:left w:val="none" w:sz="0" w:space="0" w:color="auto"/>
                            <w:bottom w:val="none" w:sz="0" w:space="0" w:color="auto"/>
                            <w:right w:val="none" w:sz="0" w:space="0" w:color="auto"/>
                          </w:divBdr>
                          <w:divsChild>
                            <w:div w:id="1522548787">
                              <w:marLeft w:val="115"/>
                              <w:marRight w:val="0"/>
                              <w:marTop w:val="0"/>
                              <w:marBottom w:val="0"/>
                              <w:divBdr>
                                <w:top w:val="none" w:sz="0" w:space="0" w:color="auto"/>
                                <w:left w:val="none" w:sz="0" w:space="0" w:color="auto"/>
                                <w:bottom w:val="none" w:sz="0" w:space="0" w:color="auto"/>
                                <w:right w:val="none" w:sz="0" w:space="0" w:color="auto"/>
                              </w:divBdr>
                            </w:div>
                          </w:divsChild>
                        </w:div>
                        <w:div w:id="1966353430">
                          <w:marLeft w:val="0"/>
                          <w:marRight w:val="115"/>
                          <w:marTop w:val="0"/>
                          <w:marBottom w:val="0"/>
                          <w:divBdr>
                            <w:top w:val="none" w:sz="0" w:space="0" w:color="auto"/>
                            <w:left w:val="none" w:sz="0" w:space="0" w:color="auto"/>
                            <w:bottom w:val="none" w:sz="0" w:space="0" w:color="auto"/>
                            <w:right w:val="none" w:sz="0" w:space="0" w:color="auto"/>
                          </w:divBdr>
                        </w:div>
                      </w:divsChild>
                    </w:div>
                  </w:divsChild>
                </w:div>
                <w:div w:id="2127037923">
                  <w:marLeft w:val="0"/>
                  <w:marRight w:val="0"/>
                  <w:marTop w:val="230"/>
                  <w:marBottom w:val="0"/>
                  <w:divBdr>
                    <w:top w:val="none" w:sz="0" w:space="0" w:color="auto"/>
                    <w:left w:val="none" w:sz="0" w:space="0" w:color="auto"/>
                    <w:bottom w:val="none" w:sz="0" w:space="0" w:color="auto"/>
                    <w:right w:val="none" w:sz="0" w:space="0" w:color="auto"/>
                  </w:divBdr>
                  <w:divsChild>
                    <w:div w:id="1819496443">
                      <w:marLeft w:val="0"/>
                      <w:marRight w:val="0"/>
                      <w:marTop w:val="0"/>
                      <w:marBottom w:val="0"/>
                      <w:divBdr>
                        <w:top w:val="none" w:sz="0" w:space="0" w:color="auto"/>
                        <w:left w:val="none" w:sz="0" w:space="0" w:color="auto"/>
                        <w:bottom w:val="none" w:sz="0" w:space="0" w:color="auto"/>
                        <w:right w:val="none" w:sz="0" w:space="0" w:color="auto"/>
                      </w:divBdr>
                      <w:divsChild>
                        <w:div w:id="8707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24545">
              <w:marLeft w:val="0"/>
              <w:marRight w:val="0"/>
              <w:marTop w:val="115"/>
              <w:marBottom w:val="58"/>
              <w:divBdr>
                <w:top w:val="single" w:sz="4" w:space="6" w:color="DDDDDD"/>
                <w:left w:val="none" w:sz="0" w:space="0" w:color="auto"/>
                <w:bottom w:val="none" w:sz="0" w:space="0" w:color="auto"/>
                <w:right w:val="none" w:sz="0" w:space="0" w:color="auto"/>
              </w:divBdr>
            </w:div>
          </w:divsChild>
        </w:div>
        <w:div w:id="226697024">
          <w:marLeft w:val="0"/>
          <w:marRight w:val="0"/>
          <w:marTop w:val="120"/>
          <w:marBottom w:val="0"/>
          <w:divBdr>
            <w:top w:val="single" w:sz="4" w:space="7" w:color="E0E1DB"/>
            <w:left w:val="single" w:sz="4" w:space="7" w:color="E0E1DB"/>
            <w:bottom w:val="single" w:sz="4" w:space="7" w:color="E0E1DB"/>
            <w:right w:val="single" w:sz="4" w:space="7" w:color="E0E1DB"/>
          </w:divBdr>
          <w:divsChild>
            <w:div w:id="1165702528">
              <w:marLeft w:val="0"/>
              <w:marRight w:val="0"/>
              <w:marTop w:val="0"/>
              <w:marBottom w:val="0"/>
              <w:divBdr>
                <w:top w:val="none" w:sz="0" w:space="0" w:color="auto"/>
                <w:left w:val="none" w:sz="0" w:space="0" w:color="auto"/>
                <w:bottom w:val="none" w:sz="0" w:space="0" w:color="auto"/>
                <w:right w:val="none" w:sz="0" w:space="0" w:color="auto"/>
              </w:divBdr>
            </w:div>
          </w:divsChild>
        </w:div>
        <w:div w:id="370040331">
          <w:marLeft w:val="0"/>
          <w:marRight w:val="0"/>
          <w:marTop w:val="120"/>
          <w:marBottom w:val="0"/>
          <w:divBdr>
            <w:top w:val="single" w:sz="4" w:space="6" w:color="E0E1DB"/>
            <w:left w:val="single" w:sz="4" w:space="6" w:color="E0E1DB"/>
            <w:bottom w:val="single" w:sz="4" w:space="6" w:color="E0E1DB"/>
            <w:right w:val="single" w:sz="4" w:space="6" w:color="E0E1DB"/>
          </w:divBdr>
          <w:divsChild>
            <w:div w:id="788085542">
              <w:marLeft w:val="0"/>
              <w:marRight w:val="0"/>
              <w:marTop w:val="0"/>
              <w:marBottom w:val="0"/>
              <w:divBdr>
                <w:top w:val="none" w:sz="0" w:space="0" w:color="auto"/>
                <w:left w:val="none" w:sz="0" w:space="0" w:color="auto"/>
                <w:bottom w:val="dotted" w:sz="4" w:space="7" w:color="EEEEEE"/>
                <w:right w:val="none" w:sz="0" w:space="0" w:color="auto"/>
              </w:divBdr>
              <w:divsChild>
                <w:div w:id="1766077186">
                  <w:marLeft w:val="48"/>
                  <w:marRight w:val="0"/>
                  <w:marTop w:val="0"/>
                  <w:marBottom w:val="0"/>
                  <w:divBdr>
                    <w:top w:val="none" w:sz="0" w:space="0" w:color="auto"/>
                    <w:left w:val="none" w:sz="0" w:space="0" w:color="auto"/>
                    <w:bottom w:val="none" w:sz="0" w:space="0" w:color="auto"/>
                    <w:right w:val="none" w:sz="0" w:space="0" w:color="auto"/>
                  </w:divBdr>
                </w:div>
                <w:div w:id="1487555375">
                  <w:marLeft w:val="0"/>
                  <w:marRight w:val="0"/>
                  <w:marTop w:val="72"/>
                  <w:marBottom w:val="120"/>
                  <w:divBdr>
                    <w:top w:val="none" w:sz="0" w:space="0" w:color="auto"/>
                    <w:left w:val="none" w:sz="0" w:space="0" w:color="auto"/>
                    <w:bottom w:val="none" w:sz="0" w:space="0" w:color="auto"/>
                    <w:right w:val="none" w:sz="0" w:space="0" w:color="auto"/>
                  </w:divBdr>
                </w:div>
                <w:div w:id="2128815711">
                  <w:marLeft w:val="0"/>
                  <w:marRight w:val="72"/>
                  <w:marTop w:val="0"/>
                  <w:marBottom w:val="120"/>
                  <w:divBdr>
                    <w:top w:val="none" w:sz="0" w:space="0" w:color="auto"/>
                    <w:left w:val="none" w:sz="0" w:space="0" w:color="auto"/>
                    <w:bottom w:val="none" w:sz="0" w:space="0" w:color="auto"/>
                    <w:right w:val="none" w:sz="0" w:space="0" w:color="auto"/>
                  </w:divBdr>
                  <w:divsChild>
                    <w:div w:id="1964267469">
                      <w:marLeft w:val="0"/>
                      <w:marRight w:val="0"/>
                      <w:marTop w:val="0"/>
                      <w:marBottom w:val="0"/>
                      <w:divBdr>
                        <w:top w:val="none" w:sz="0" w:space="0" w:color="auto"/>
                        <w:left w:val="none" w:sz="0" w:space="0" w:color="auto"/>
                        <w:bottom w:val="none" w:sz="0" w:space="0" w:color="auto"/>
                        <w:right w:val="none" w:sz="0" w:space="0" w:color="auto"/>
                      </w:divBdr>
                    </w:div>
                  </w:divsChild>
                </w:div>
                <w:div w:id="1449273314">
                  <w:marLeft w:val="0"/>
                  <w:marRight w:val="0"/>
                  <w:marTop w:val="0"/>
                  <w:marBottom w:val="0"/>
                  <w:divBdr>
                    <w:top w:val="none" w:sz="0" w:space="0" w:color="auto"/>
                    <w:left w:val="none" w:sz="0" w:space="0" w:color="auto"/>
                    <w:bottom w:val="none" w:sz="0" w:space="0" w:color="auto"/>
                    <w:right w:val="none" w:sz="0" w:space="0" w:color="auto"/>
                  </w:divBdr>
                  <w:divsChild>
                    <w:div w:id="30882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9913">
              <w:marLeft w:val="0"/>
              <w:marRight w:val="0"/>
              <w:marTop w:val="0"/>
              <w:marBottom w:val="0"/>
              <w:divBdr>
                <w:top w:val="none" w:sz="0" w:space="0" w:color="auto"/>
                <w:left w:val="none" w:sz="0" w:space="0" w:color="auto"/>
                <w:bottom w:val="dotted" w:sz="4" w:space="7" w:color="EEEEEE"/>
                <w:right w:val="none" w:sz="0" w:space="0" w:color="auto"/>
              </w:divBdr>
              <w:divsChild>
                <w:div w:id="1295212510">
                  <w:marLeft w:val="48"/>
                  <w:marRight w:val="0"/>
                  <w:marTop w:val="0"/>
                  <w:marBottom w:val="0"/>
                  <w:divBdr>
                    <w:top w:val="none" w:sz="0" w:space="0" w:color="auto"/>
                    <w:left w:val="none" w:sz="0" w:space="0" w:color="auto"/>
                    <w:bottom w:val="none" w:sz="0" w:space="0" w:color="auto"/>
                    <w:right w:val="none" w:sz="0" w:space="0" w:color="auto"/>
                  </w:divBdr>
                </w:div>
                <w:div w:id="1769083837">
                  <w:marLeft w:val="0"/>
                  <w:marRight w:val="0"/>
                  <w:marTop w:val="72"/>
                  <w:marBottom w:val="120"/>
                  <w:divBdr>
                    <w:top w:val="none" w:sz="0" w:space="0" w:color="auto"/>
                    <w:left w:val="none" w:sz="0" w:space="0" w:color="auto"/>
                    <w:bottom w:val="none" w:sz="0" w:space="0" w:color="auto"/>
                    <w:right w:val="none" w:sz="0" w:space="0" w:color="auto"/>
                  </w:divBdr>
                </w:div>
                <w:div w:id="743182013">
                  <w:marLeft w:val="0"/>
                  <w:marRight w:val="72"/>
                  <w:marTop w:val="0"/>
                  <w:marBottom w:val="120"/>
                  <w:divBdr>
                    <w:top w:val="none" w:sz="0" w:space="0" w:color="auto"/>
                    <w:left w:val="none" w:sz="0" w:space="0" w:color="auto"/>
                    <w:bottom w:val="none" w:sz="0" w:space="0" w:color="auto"/>
                    <w:right w:val="none" w:sz="0" w:space="0" w:color="auto"/>
                  </w:divBdr>
                  <w:divsChild>
                    <w:div w:id="1110510020">
                      <w:marLeft w:val="0"/>
                      <w:marRight w:val="0"/>
                      <w:marTop w:val="0"/>
                      <w:marBottom w:val="0"/>
                      <w:divBdr>
                        <w:top w:val="none" w:sz="0" w:space="0" w:color="auto"/>
                        <w:left w:val="none" w:sz="0" w:space="0" w:color="auto"/>
                        <w:bottom w:val="none" w:sz="0" w:space="0" w:color="auto"/>
                        <w:right w:val="none" w:sz="0" w:space="0" w:color="auto"/>
                      </w:divBdr>
                    </w:div>
                  </w:divsChild>
                </w:div>
                <w:div w:id="1425763485">
                  <w:marLeft w:val="0"/>
                  <w:marRight w:val="0"/>
                  <w:marTop w:val="0"/>
                  <w:marBottom w:val="0"/>
                  <w:divBdr>
                    <w:top w:val="none" w:sz="0" w:space="0" w:color="auto"/>
                    <w:left w:val="none" w:sz="0" w:space="0" w:color="auto"/>
                    <w:bottom w:val="none" w:sz="0" w:space="0" w:color="auto"/>
                    <w:right w:val="none" w:sz="0" w:space="0" w:color="auto"/>
                  </w:divBdr>
                  <w:divsChild>
                    <w:div w:id="3959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859213">
      <w:bodyDiv w:val="1"/>
      <w:marLeft w:val="0"/>
      <w:marRight w:val="0"/>
      <w:marTop w:val="0"/>
      <w:marBottom w:val="0"/>
      <w:divBdr>
        <w:top w:val="none" w:sz="0" w:space="0" w:color="auto"/>
        <w:left w:val="none" w:sz="0" w:space="0" w:color="auto"/>
        <w:bottom w:val="none" w:sz="0" w:space="0" w:color="auto"/>
        <w:right w:val="none" w:sz="0" w:space="0" w:color="auto"/>
      </w:divBdr>
      <w:divsChild>
        <w:div w:id="1258519547">
          <w:marLeft w:val="0"/>
          <w:marRight w:val="0"/>
          <w:marTop w:val="0"/>
          <w:marBottom w:val="0"/>
          <w:divBdr>
            <w:top w:val="none" w:sz="0" w:space="0" w:color="auto"/>
            <w:left w:val="none" w:sz="0" w:space="0" w:color="auto"/>
            <w:bottom w:val="none" w:sz="0" w:space="0" w:color="auto"/>
            <w:right w:val="none" w:sz="0" w:space="0" w:color="auto"/>
          </w:divBdr>
          <w:divsChild>
            <w:div w:id="953907671">
              <w:marLeft w:val="0"/>
              <w:marRight w:val="0"/>
              <w:marTop w:val="75"/>
              <w:marBottom w:val="0"/>
              <w:divBdr>
                <w:top w:val="none" w:sz="0" w:space="0" w:color="auto"/>
                <w:left w:val="none" w:sz="0" w:space="0" w:color="auto"/>
                <w:bottom w:val="none" w:sz="0" w:space="0" w:color="auto"/>
                <w:right w:val="none" w:sz="0" w:space="0" w:color="auto"/>
              </w:divBdr>
            </w:div>
          </w:divsChild>
        </w:div>
        <w:div w:id="57017641">
          <w:marLeft w:val="0"/>
          <w:marRight w:val="0"/>
          <w:marTop w:val="375"/>
          <w:marBottom w:val="0"/>
          <w:divBdr>
            <w:top w:val="none" w:sz="0" w:space="0" w:color="auto"/>
            <w:left w:val="none" w:sz="0" w:space="0" w:color="auto"/>
            <w:bottom w:val="none" w:sz="0" w:space="0" w:color="auto"/>
            <w:right w:val="none" w:sz="0" w:space="0" w:color="auto"/>
          </w:divBdr>
          <w:divsChild>
            <w:div w:id="101415732">
              <w:marLeft w:val="0"/>
              <w:marRight w:val="0"/>
              <w:marTop w:val="0"/>
              <w:marBottom w:val="0"/>
              <w:divBdr>
                <w:top w:val="none" w:sz="0" w:space="0" w:color="auto"/>
                <w:left w:val="none" w:sz="0" w:space="0" w:color="auto"/>
                <w:bottom w:val="none" w:sz="0" w:space="0" w:color="auto"/>
                <w:right w:val="none" w:sz="0" w:space="0" w:color="auto"/>
              </w:divBdr>
            </w:div>
            <w:div w:id="522789829">
              <w:marLeft w:val="0"/>
              <w:marRight w:val="0"/>
              <w:marTop w:val="0"/>
              <w:marBottom w:val="0"/>
              <w:divBdr>
                <w:top w:val="none" w:sz="0" w:space="0" w:color="auto"/>
                <w:left w:val="none" w:sz="0" w:space="0" w:color="auto"/>
                <w:bottom w:val="none" w:sz="0" w:space="0" w:color="auto"/>
                <w:right w:val="none" w:sz="0" w:space="0" w:color="auto"/>
              </w:divBdr>
            </w:div>
            <w:div w:id="1185442144">
              <w:marLeft w:val="0"/>
              <w:marRight w:val="0"/>
              <w:marTop w:val="0"/>
              <w:marBottom w:val="0"/>
              <w:divBdr>
                <w:top w:val="none" w:sz="0" w:space="0" w:color="auto"/>
                <w:left w:val="none" w:sz="0" w:space="0" w:color="auto"/>
                <w:bottom w:val="none" w:sz="0" w:space="0" w:color="auto"/>
                <w:right w:val="none" w:sz="0" w:space="0" w:color="auto"/>
              </w:divBdr>
            </w:div>
            <w:div w:id="1037580753">
              <w:marLeft w:val="0"/>
              <w:marRight w:val="0"/>
              <w:marTop w:val="0"/>
              <w:marBottom w:val="0"/>
              <w:divBdr>
                <w:top w:val="none" w:sz="0" w:space="0" w:color="auto"/>
                <w:left w:val="none" w:sz="0" w:space="0" w:color="auto"/>
                <w:bottom w:val="none" w:sz="0" w:space="0" w:color="auto"/>
                <w:right w:val="none" w:sz="0" w:space="0" w:color="auto"/>
              </w:divBdr>
            </w:div>
            <w:div w:id="2098673687">
              <w:marLeft w:val="0"/>
              <w:marRight w:val="0"/>
              <w:marTop w:val="0"/>
              <w:marBottom w:val="0"/>
              <w:divBdr>
                <w:top w:val="none" w:sz="0" w:space="0" w:color="auto"/>
                <w:left w:val="none" w:sz="0" w:space="0" w:color="auto"/>
                <w:bottom w:val="none" w:sz="0" w:space="0" w:color="auto"/>
                <w:right w:val="none" w:sz="0" w:space="0" w:color="auto"/>
              </w:divBdr>
              <w:divsChild>
                <w:div w:id="316495067">
                  <w:marLeft w:val="0"/>
                  <w:marRight w:val="0"/>
                  <w:marTop w:val="0"/>
                  <w:marBottom w:val="0"/>
                  <w:divBdr>
                    <w:top w:val="none" w:sz="0" w:space="0" w:color="auto"/>
                    <w:left w:val="none" w:sz="0" w:space="0" w:color="auto"/>
                    <w:bottom w:val="none" w:sz="0" w:space="0" w:color="auto"/>
                    <w:right w:val="none" w:sz="0" w:space="0" w:color="auto"/>
                  </w:divBdr>
                </w:div>
              </w:divsChild>
            </w:div>
            <w:div w:id="1365136392">
              <w:marLeft w:val="0"/>
              <w:marRight w:val="0"/>
              <w:marTop w:val="0"/>
              <w:marBottom w:val="0"/>
              <w:divBdr>
                <w:top w:val="none" w:sz="0" w:space="0" w:color="auto"/>
                <w:left w:val="none" w:sz="0" w:space="0" w:color="auto"/>
                <w:bottom w:val="none" w:sz="0" w:space="0" w:color="auto"/>
                <w:right w:val="none" w:sz="0" w:space="0" w:color="auto"/>
              </w:divBdr>
            </w:div>
            <w:div w:id="1726875496">
              <w:marLeft w:val="0"/>
              <w:marRight w:val="0"/>
              <w:marTop w:val="0"/>
              <w:marBottom w:val="0"/>
              <w:divBdr>
                <w:top w:val="none" w:sz="0" w:space="0" w:color="auto"/>
                <w:left w:val="none" w:sz="0" w:space="0" w:color="auto"/>
                <w:bottom w:val="none" w:sz="0" w:space="0" w:color="auto"/>
                <w:right w:val="none" w:sz="0" w:space="0" w:color="auto"/>
              </w:divBdr>
            </w:div>
            <w:div w:id="462771418">
              <w:marLeft w:val="0"/>
              <w:marRight w:val="0"/>
              <w:marTop w:val="0"/>
              <w:marBottom w:val="0"/>
              <w:divBdr>
                <w:top w:val="none" w:sz="0" w:space="0" w:color="auto"/>
                <w:left w:val="none" w:sz="0" w:space="0" w:color="auto"/>
                <w:bottom w:val="none" w:sz="0" w:space="0" w:color="auto"/>
                <w:right w:val="none" w:sz="0" w:space="0" w:color="auto"/>
              </w:divBdr>
            </w:div>
            <w:div w:id="1859418781">
              <w:marLeft w:val="0"/>
              <w:marRight w:val="0"/>
              <w:marTop w:val="0"/>
              <w:marBottom w:val="0"/>
              <w:divBdr>
                <w:top w:val="none" w:sz="0" w:space="0" w:color="auto"/>
                <w:left w:val="none" w:sz="0" w:space="0" w:color="auto"/>
                <w:bottom w:val="none" w:sz="0" w:space="0" w:color="auto"/>
                <w:right w:val="none" w:sz="0" w:space="0" w:color="auto"/>
              </w:divBdr>
              <w:divsChild>
                <w:div w:id="1187793360">
                  <w:marLeft w:val="0"/>
                  <w:marRight w:val="0"/>
                  <w:marTop w:val="0"/>
                  <w:marBottom w:val="0"/>
                  <w:divBdr>
                    <w:top w:val="none" w:sz="0" w:space="0" w:color="auto"/>
                    <w:left w:val="none" w:sz="0" w:space="0" w:color="auto"/>
                    <w:bottom w:val="none" w:sz="0" w:space="0" w:color="auto"/>
                    <w:right w:val="none" w:sz="0" w:space="0" w:color="auto"/>
                  </w:divBdr>
                </w:div>
                <w:div w:id="1151292004">
                  <w:marLeft w:val="0"/>
                  <w:marRight w:val="0"/>
                  <w:marTop w:val="0"/>
                  <w:marBottom w:val="0"/>
                  <w:divBdr>
                    <w:top w:val="none" w:sz="0" w:space="0" w:color="auto"/>
                    <w:left w:val="none" w:sz="0" w:space="0" w:color="auto"/>
                    <w:bottom w:val="none" w:sz="0" w:space="0" w:color="auto"/>
                    <w:right w:val="none" w:sz="0" w:space="0" w:color="auto"/>
                  </w:divBdr>
                </w:div>
                <w:div w:id="1636182637">
                  <w:marLeft w:val="0"/>
                  <w:marRight w:val="0"/>
                  <w:marTop w:val="0"/>
                  <w:marBottom w:val="0"/>
                  <w:divBdr>
                    <w:top w:val="none" w:sz="0" w:space="0" w:color="auto"/>
                    <w:left w:val="none" w:sz="0" w:space="0" w:color="auto"/>
                    <w:bottom w:val="none" w:sz="0" w:space="0" w:color="auto"/>
                    <w:right w:val="none" w:sz="0" w:space="0" w:color="auto"/>
                  </w:divBdr>
                </w:div>
                <w:div w:id="67295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541158">
      <w:bodyDiv w:val="1"/>
      <w:marLeft w:val="0"/>
      <w:marRight w:val="0"/>
      <w:marTop w:val="0"/>
      <w:marBottom w:val="0"/>
      <w:divBdr>
        <w:top w:val="none" w:sz="0" w:space="0" w:color="auto"/>
        <w:left w:val="none" w:sz="0" w:space="0" w:color="auto"/>
        <w:bottom w:val="none" w:sz="0" w:space="0" w:color="auto"/>
        <w:right w:val="none" w:sz="0" w:space="0" w:color="auto"/>
      </w:divBdr>
      <w:divsChild>
        <w:div w:id="642390254">
          <w:marLeft w:val="0"/>
          <w:marRight w:val="0"/>
          <w:marTop w:val="0"/>
          <w:marBottom w:val="0"/>
          <w:divBdr>
            <w:top w:val="none" w:sz="0" w:space="0" w:color="auto"/>
            <w:left w:val="none" w:sz="0" w:space="0" w:color="auto"/>
            <w:bottom w:val="none" w:sz="0" w:space="0" w:color="auto"/>
            <w:right w:val="none" w:sz="0" w:space="0" w:color="auto"/>
          </w:divBdr>
          <w:divsChild>
            <w:div w:id="936911922">
              <w:marLeft w:val="0"/>
              <w:marRight w:val="0"/>
              <w:marTop w:val="75"/>
              <w:marBottom w:val="0"/>
              <w:divBdr>
                <w:top w:val="none" w:sz="0" w:space="0" w:color="auto"/>
                <w:left w:val="none" w:sz="0" w:space="0" w:color="auto"/>
                <w:bottom w:val="none" w:sz="0" w:space="0" w:color="auto"/>
                <w:right w:val="none" w:sz="0" w:space="0" w:color="auto"/>
              </w:divBdr>
            </w:div>
          </w:divsChild>
        </w:div>
        <w:div w:id="588807143">
          <w:marLeft w:val="0"/>
          <w:marRight w:val="0"/>
          <w:marTop w:val="375"/>
          <w:marBottom w:val="0"/>
          <w:divBdr>
            <w:top w:val="none" w:sz="0" w:space="0" w:color="auto"/>
            <w:left w:val="none" w:sz="0" w:space="0" w:color="auto"/>
            <w:bottom w:val="none" w:sz="0" w:space="0" w:color="auto"/>
            <w:right w:val="none" w:sz="0" w:space="0" w:color="auto"/>
          </w:divBdr>
          <w:divsChild>
            <w:div w:id="326789305">
              <w:marLeft w:val="0"/>
              <w:marRight w:val="0"/>
              <w:marTop w:val="240"/>
              <w:marBottom w:val="240"/>
              <w:divBdr>
                <w:top w:val="none" w:sz="0" w:space="1" w:color="auto"/>
                <w:left w:val="none" w:sz="0" w:space="1" w:color="auto"/>
                <w:bottom w:val="none" w:sz="0" w:space="1" w:color="auto"/>
                <w:right w:val="none" w:sz="0" w:space="1" w:color="auto"/>
              </w:divBdr>
              <w:divsChild>
                <w:div w:id="1978876449">
                  <w:marLeft w:val="0"/>
                  <w:marRight w:val="0"/>
                  <w:marTop w:val="0"/>
                  <w:marBottom w:val="0"/>
                  <w:divBdr>
                    <w:top w:val="single" w:sz="6" w:space="6" w:color="E7E5DC"/>
                    <w:left w:val="single" w:sz="6" w:space="0" w:color="E7E5DC"/>
                    <w:bottom w:val="single" w:sz="6" w:space="6" w:color="E7E5DC"/>
                    <w:right w:val="single" w:sz="6" w:space="6" w:color="E7E5DC"/>
                  </w:divBdr>
                </w:div>
              </w:divsChild>
            </w:div>
          </w:divsChild>
        </w:div>
      </w:divsChild>
    </w:div>
    <w:div w:id="2133552680">
      <w:bodyDiv w:val="1"/>
      <w:marLeft w:val="0"/>
      <w:marRight w:val="0"/>
      <w:marTop w:val="0"/>
      <w:marBottom w:val="0"/>
      <w:divBdr>
        <w:top w:val="none" w:sz="0" w:space="0" w:color="auto"/>
        <w:left w:val="none" w:sz="0" w:space="0" w:color="auto"/>
        <w:bottom w:val="none" w:sz="0" w:space="0" w:color="auto"/>
        <w:right w:val="none" w:sz="0" w:space="0" w:color="auto"/>
      </w:divBdr>
      <w:divsChild>
        <w:div w:id="538395316">
          <w:marLeft w:val="120"/>
          <w:marRight w:val="120"/>
          <w:marTop w:val="150"/>
          <w:marBottom w:val="150"/>
          <w:divBdr>
            <w:top w:val="none" w:sz="0" w:space="0" w:color="auto"/>
            <w:left w:val="none" w:sz="0" w:space="0" w:color="auto"/>
            <w:bottom w:val="none" w:sz="0" w:space="0" w:color="auto"/>
            <w:right w:val="none" w:sz="0" w:space="0" w:color="auto"/>
          </w:divBdr>
          <w:divsChild>
            <w:div w:id="329914784">
              <w:marLeft w:val="0"/>
              <w:marRight w:val="0"/>
              <w:marTop w:val="0"/>
              <w:marBottom w:val="0"/>
              <w:divBdr>
                <w:top w:val="none" w:sz="0" w:space="0" w:color="auto"/>
                <w:left w:val="none" w:sz="0" w:space="0" w:color="auto"/>
                <w:bottom w:val="none" w:sz="0" w:space="0" w:color="auto"/>
                <w:right w:val="none" w:sz="0" w:space="0" w:color="auto"/>
              </w:divBdr>
              <w:divsChild>
                <w:div w:id="1662349144">
                  <w:marLeft w:val="0"/>
                  <w:marRight w:val="0"/>
                  <w:marTop w:val="0"/>
                  <w:marBottom w:val="0"/>
                  <w:divBdr>
                    <w:top w:val="none" w:sz="0" w:space="0" w:color="auto"/>
                    <w:left w:val="none" w:sz="0" w:space="0" w:color="auto"/>
                    <w:bottom w:val="none" w:sz="0" w:space="0" w:color="auto"/>
                    <w:right w:val="none" w:sz="0" w:space="0" w:color="auto"/>
                  </w:divBdr>
                  <w:divsChild>
                    <w:div w:id="356783182">
                      <w:marLeft w:val="0"/>
                      <w:marRight w:val="0"/>
                      <w:marTop w:val="0"/>
                      <w:marBottom w:val="0"/>
                      <w:divBdr>
                        <w:top w:val="none" w:sz="0" w:space="0" w:color="auto"/>
                        <w:left w:val="none" w:sz="0" w:space="0" w:color="auto"/>
                        <w:bottom w:val="single" w:sz="6" w:space="0" w:color="E0E1DB"/>
                        <w:right w:val="none" w:sz="0" w:space="0" w:color="auto"/>
                      </w:divBdr>
                      <w:divsChild>
                        <w:div w:id="86653836">
                          <w:marLeft w:val="0"/>
                          <w:marRight w:val="0"/>
                          <w:marTop w:val="150"/>
                          <w:marBottom w:val="75"/>
                          <w:divBdr>
                            <w:top w:val="none" w:sz="0" w:space="0" w:color="auto"/>
                            <w:left w:val="none" w:sz="0" w:space="0" w:color="auto"/>
                            <w:bottom w:val="none" w:sz="0" w:space="0" w:color="auto"/>
                            <w:right w:val="none" w:sz="0" w:space="0" w:color="auto"/>
                          </w:divBdr>
                        </w:div>
                        <w:div w:id="1386372573">
                          <w:marLeft w:val="0"/>
                          <w:marRight w:val="0"/>
                          <w:marTop w:val="165"/>
                          <w:marBottom w:val="0"/>
                          <w:divBdr>
                            <w:top w:val="none" w:sz="0" w:space="0" w:color="auto"/>
                            <w:left w:val="none" w:sz="0" w:space="0" w:color="auto"/>
                            <w:bottom w:val="none" w:sz="0" w:space="0" w:color="auto"/>
                            <w:right w:val="none" w:sz="0" w:space="0" w:color="auto"/>
                          </w:divBdr>
                          <w:divsChild>
                            <w:div w:id="4510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6674">
                      <w:marLeft w:val="0"/>
                      <w:marRight w:val="0"/>
                      <w:marTop w:val="75"/>
                      <w:marBottom w:val="0"/>
                      <w:divBdr>
                        <w:top w:val="none" w:sz="0" w:space="0" w:color="auto"/>
                        <w:left w:val="none" w:sz="0" w:space="0" w:color="auto"/>
                        <w:bottom w:val="none" w:sz="0" w:space="0" w:color="auto"/>
                        <w:right w:val="none" w:sz="0" w:space="0" w:color="auto"/>
                      </w:divBdr>
                      <w:divsChild>
                        <w:div w:id="280765635">
                          <w:marLeft w:val="0"/>
                          <w:marRight w:val="0"/>
                          <w:marTop w:val="0"/>
                          <w:marBottom w:val="0"/>
                          <w:divBdr>
                            <w:top w:val="none" w:sz="0" w:space="0" w:color="auto"/>
                            <w:left w:val="none" w:sz="0" w:space="0" w:color="auto"/>
                            <w:bottom w:val="none" w:sz="0" w:space="0" w:color="auto"/>
                            <w:right w:val="none" w:sz="0" w:space="0" w:color="auto"/>
                          </w:divBdr>
                        </w:div>
                        <w:div w:id="1527986064">
                          <w:marLeft w:val="150"/>
                          <w:marRight w:val="0"/>
                          <w:marTop w:val="0"/>
                          <w:marBottom w:val="0"/>
                          <w:divBdr>
                            <w:top w:val="none" w:sz="0" w:space="0" w:color="auto"/>
                            <w:left w:val="none" w:sz="0" w:space="0" w:color="auto"/>
                            <w:bottom w:val="none" w:sz="0" w:space="0" w:color="auto"/>
                            <w:right w:val="none" w:sz="0" w:space="0" w:color="auto"/>
                          </w:divBdr>
                        </w:div>
                        <w:div w:id="782499860">
                          <w:marLeft w:val="150"/>
                          <w:marRight w:val="0"/>
                          <w:marTop w:val="0"/>
                          <w:marBottom w:val="0"/>
                          <w:divBdr>
                            <w:top w:val="none" w:sz="0" w:space="0" w:color="auto"/>
                            <w:left w:val="none" w:sz="0" w:space="0" w:color="auto"/>
                            <w:bottom w:val="none" w:sz="0" w:space="0" w:color="auto"/>
                            <w:right w:val="none" w:sz="0" w:space="0" w:color="auto"/>
                          </w:divBdr>
                        </w:div>
                        <w:div w:id="1950355227">
                          <w:marLeft w:val="0"/>
                          <w:marRight w:val="0"/>
                          <w:marTop w:val="0"/>
                          <w:marBottom w:val="0"/>
                          <w:divBdr>
                            <w:top w:val="none" w:sz="0" w:space="0" w:color="auto"/>
                            <w:left w:val="none" w:sz="0" w:space="0" w:color="auto"/>
                            <w:bottom w:val="none" w:sz="0" w:space="0" w:color="auto"/>
                            <w:right w:val="none" w:sz="0" w:space="0" w:color="auto"/>
                          </w:divBdr>
                          <w:divsChild>
                            <w:div w:id="1969894997">
                              <w:marLeft w:val="150"/>
                              <w:marRight w:val="0"/>
                              <w:marTop w:val="0"/>
                              <w:marBottom w:val="0"/>
                              <w:divBdr>
                                <w:top w:val="none" w:sz="0" w:space="0" w:color="auto"/>
                                <w:left w:val="none" w:sz="0" w:space="0" w:color="auto"/>
                                <w:bottom w:val="none" w:sz="0" w:space="0" w:color="auto"/>
                                <w:right w:val="none" w:sz="0" w:space="0" w:color="auto"/>
                              </w:divBdr>
                            </w:div>
                          </w:divsChild>
                        </w:div>
                        <w:div w:id="10250643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376317655">
                  <w:marLeft w:val="0"/>
                  <w:marRight w:val="0"/>
                  <w:marTop w:val="300"/>
                  <w:marBottom w:val="0"/>
                  <w:divBdr>
                    <w:top w:val="none" w:sz="0" w:space="0" w:color="auto"/>
                    <w:left w:val="none" w:sz="0" w:space="0" w:color="auto"/>
                    <w:bottom w:val="none" w:sz="0" w:space="0" w:color="auto"/>
                    <w:right w:val="none" w:sz="0" w:space="0" w:color="auto"/>
                  </w:divBdr>
                  <w:divsChild>
                    <w:div w:id="929199496">
                      <w:marLeft w:val="0"/>
                      <w:marRight w:val="0"/>
                      <w:marTop w:val="0"/>
                      <w:marBottom w:val="0"/>
                      <w:divBdr>
                        <w:top w:val="none" w:sz="0" w:space="0" w:color="auto"/>
                        <w:left w:val="none" w:sz="0" w:space="0" w:color="auto"/>
                        <w:bottom w:val="none" w:sz="0" w:space="0" w:color="auto"/>
                        <w:right w:val="none" w:sz="0" w:space="0" w:color="auto"/>
                      </w:divBdr>
                      <w:divsChild>
                        <w:div w:id="500512620">
                          <w:marLeft w:val="0"/>
                          <w:marRight w:val="0"/>
                          <w:marTop w:val="0"/>
                          <w:marBottom w:val="0"/>
                          <w:divBdr>
                            <w:top w:val="none" w:sz="0" w:space="0" w:color="auto"/>
                            <w:left w:val="none" w:sz="0" w:space="0" w:color="auto"/>
                            <w:bottom w:val="none" w:sz="0" w:space="0" w:color="auto"/>
                            <w:right w:val="none" w:sz="0" w:space="0" w:color="auto"/>
                          </w:divBdr>
                          <w:divsChild>
                            <w:div w:id="1053427273">
                              <w:marLeft w:val="0"/>
                              <w:marRight w:val="0"/>
                              <w:marTop w:val="0"/>
                              <w:marBottom w:val="0"/>
                              <w:divBdr>
                                <w:top w:val="none" w:sz="0" w:space="0" w:color="auto"/>
                                <w:left w:val="none" w:sz="0" w:space="0" w:color="auto"/>
                                <w:bottom w:val="none" w:sz="0" w:space="0" w:color="auto"/>
                                <w:right w:val="none" w:sz="0" w:space="0" w:color="auto"/>
                              </w:divBdr>
                            </w:div>
                            <w:div w:id="358043230">
                              <w:marLeft w:val="0"/>
                              <w:marRight w:val="0"/>
                              <w:marTop w:val="0"/>
                              <w:marBottom w:val="0"/>
                              <w:divBdr>
                                <w:top w:val="none" w:sz="0" w:space="0" w:color="auto"/>
                                <w:left w:val="none" w:sz="0" w:space="0" w:color="auto"/>
                                <w:bottom w:val="none" w:sz="0" w:space="0" w:color="auto"/>
                                <w:right w:val="none" w:sz="0" w:space="0" w:color="auto"/>
                              </w:divBdr>
                            </w:div>
                            <w:div w:id="251089724">
                              <w:marLeft w:val="0"/>
                              <w:marRight w:val="0"/>
                              <w:marTop w:val="0"/>
                              <w:marBottom w:val="0"/>
                              <w:divBdr>
                                <w:top w:val="none" w:sz="0" w:space="0" w:color="auto"/>
                                <w:left w:val="none" w:sz="0" w:space="0" w:color="auto"/>
                                <w:bottom w:val="none" w:sz="0" w:space="0" w:color="auto"/>
                                <w:right w:val="none" w:sz="0" w:space="0" w:color="auto"/>
                              </w:divBdr>
                            </w:div>
                            <w:div w:id="112847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665001">
              <w:marLeft w:val="0"/>
              <w:marRight w:val="0"/>
              <w:marTop w:val="150"/>
              <w:marBottom w:val="75"/>
              <w:divBdr>
                <w:top w:val="single" w:sz="6" w:space="8" w:color="DDDDDD"/>
                <w:left w:val="none" w:sz="0" w:space="0" w:color="auto"/>
                <w:bottom w:val="none" w:sz="0" w:space="0" w:color="auto"/>
                <w:right w:val="none" w:sz="0" w:space="0" w:color="auto"/>
              </w:divBdr>
            </w:div>
          </w:divsChild>
        </w:div>
        <w:div w:id="198590894">
          <w:marLeft w:val="0"/>
          <w:marRight w:val="0"/>
          <w:marTop w:val="120"/>
          <w:marBottom w:val="0"/>
          <w:divBdr>
            <w:top w:val="single" w:sz="6" w:space="7" w:color="E0E1DB"/>
            <w:left w:val="single" w:sz="6" w:space="7" w:color="E0E1DB"/>
            <w:bottom w:val="single" w:sz="6" w:space="7" w:color="E0E1DB"/>
            <w:right w:val="single" w:sz="6" w:space="7" w:color="E0E1DB"/>
          </w:divBdr>
          <w:divsChild>
            <w:div w:id="114099354">
              <w:marLeft w:val="0"/>
              <w:marRight w:val="0"/>
              <w:marTop w:val="0"/>
              <w:marBottom w:val="0"/>
              <w:divBdr>
                <w:top w:val="none" w:sz="0" w:space="0" w:color="auto"/>
                <w:left w:val="none" w:sz="0" w:space="0" w:color="auto"/>
                <w:bottom w:val="none" w:sz="0" w:space="0" w:color="auto"/>
                <w:right w:val="none" w:sz="0" w:space="0" w:color="auto"/>
              </w:divBdr>
            </w:div>
          </w:divsChild>
        </w:div>
        <w:div w:id="461000196">
          <w:marLeft w:val="0"/>
          <w:marRight w:val="0"/>
          <w:marTop w:val="120"/>
          <w:marBottom w:val="0"/>
          <w:divBdr>
            <w:top w:val="single" w:sz="6" w:space="8" w:color="E0E1DB"/>
            <w:left w:val="single" w:sz="6" w:space="8" w:color="E0E1DB"/>
            <w:bottom w:val="single" w:sz="6" w:space="8" w:color="E0E1DB"/>
            <w:right w:val="single" w:sz="6" w:space="8" w:color="E0E1DB"/>
          </w:divBdr>
          <w:divsChild>
            <w:div w:id="129517406">
              <w:marLeft w:val="0"/>
              <w:marRight w:val="0"/>
              <w:marTop w:val="0"/>
              <w:marBottom w:val="0"/>
              <w:divBdr>
                <w:top w:val="none" w:sz="0" w:space="0" w:color="auto"/>
                <w:left w:val="none" w:sz="0" w:space="0" w:color="auto"/>
                <w:bottom w:val="dotted" w:sz="6" w:space="7" w:color="EEEEEE"/>
                <w:right w:val="none" w:sz="0" w:space="0" w:color="auto"/>
              </w:divBdr>
              <w:divsChild>
                <w:div w:id="1056320278">
                  <w:marLeft w:val="48"/>
                  <w:marRight w:val="0"/>
                  <w:marTop w:val="0"/>
                  <w:marBottom w:val="0"/>
                  <w:divBdr>
                    <w:top w:val="none" w:sz="0" w:space="0" w:color="auto"/>
                    <w:left w:val="none" w:sz="0" w:space="0" w:color="auto"/>
                    <w:bottom w:val="none" w:sz="0" w:space="0" w:color="auto"/>
                    <w:right w:val="none" w:sz="0" w:space="0" w:color="auto"/>
                  </w:divBdr>
                </w:div>
                <w:div w:id="189874700">
                  <w:marLeft w:val="0"/>
                  <w:marRight w:val="0"/>
                  <w:marTop w:val="72"/>
                  <w:marBottom w:val="120"/>
                  <w:divBdr>
                    <w:top w:val="none" w:sz="0" w:space="0" w:color="auto"/>
                    <w:left w:val="none" w:sz="0" w:space="0" w:color="auto"/>
                    <w:bottom w:val="none" w:sz="0" w:space="0" w:color="auto"/>
                    <w:right w:val="none" w:sz="0" w:space="0" w:color="auto"/>
                  </w:divBdr>
                </w:div>
                <w:div w:id="1329093836">
                  <w:marLeft w:val="0"/>
                  <w:marRight w:val="72"/>
                  <w:marTop w:val="0"/>
                  <w:marBottom w:val="120"/>
                  <w:divBdr>
                    <w:top w:val="none" w:sz="0" w:space="0" w:color="auto"/>
                    <w:left w:val="none" w:sz="0" w:space="0" w:color="auto"/>
                    <w:bottom w:val="none" w:sz="0" w:space="0" w:color="auto"/>
                    <w:right w:val="none" w:sz="0" w:space="0" w:color="auto"/>
                  </w:divBdr>
                  <w:divsChild>
                    <w:div w:id="1916434179">
                      <w:marLeft w:val="0"/>
                      <w:marRight w:val="0"/>
                      <w:marTop w:val="0"/>
                      <w:marBottom w:val="0"/>
                      <w:divBdr>
                        <w:top w:val="none" w:sz="0" w:space="0" w:color="auto"/>
                        <w:left w:val="none" w:sz="0" w:space="0" w:color="auto"/>
                        <w:bottom w:val="none" w:sz="0" w:space="0" w:color="auto"/>
                        <w:right w:val="none" w:sz="0" w:space="0" w:color="auto"/>
                      </w:divBdr>
                    </w:div>
                  </w:divsChild>
                </w:div>
                <w:div w:id="68239912">
                  <w:marLeft w:val="0"/>
                  <w:marRight w:val="0"/>
                  <w:marTop w:val="0"/>
                  <w:marBottom w:val="0"/>
                  <w:divBdr>
                    <w:top w:val="none" w:sz="0" w:space="0" w:color="auto"/>
                    <w:left w:val="none" w:sz="0" w:space="0" w:color="auto"/>
                    <w:bottom w:val="none" w:sz="0" w:space="0" w:color="auto"/>
                    <w:right w:val="none" w:sz="0" w:space="0" w:color="auto"/>
                  </w:divBdr>
                  <w:divsChild>
                    <w:div w:id="7803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16776">
              <w:marLeft w:val="0"/>
              <w:marRight w:val="0"/>
              <w:marTop w:val="0"/>
              <w:marBottom w:val="0"/>
              <w:divBdr>
                <w:top w:val="none" w:sz="0" w:space="0" w:color="auto"/>
                <w:left w:val="none" w:sz="0" w:space="0" w:color="auto"/>
                <w:bottom w:val="dotted" w:sz="6" w:space="7" w:color="EEEEEE"/>
                <w:right w:val="none" w:sz="0" w:space="0" w:color="auto"/>
              </w:divBdr>
              <w:divsChild>
                <w:div w:id="2041542208">
                  <w:marLeft w:val="48"/>
                  <w:marRight w:val="0"/>
                  <w:marTop w:val="0"/>
                  <w:marBottom w:val="0"/>
                  <w:divBdr>
                    <w:top w:val="none" w:sz="0" w:space="0" w:color="auto"/>
                    <w:left w:val="none" w:sz="0" w:space="0" w:color="auto"/>
                    <w:bottom w:val="none" w:sz="0" w:space="0" w:color="auto"/>
                    <w:right w:val="none" w:sz="0" w:space="0" w:color="auto"/>
                  </w:divBdr>
                </w:div>
                <w:div w:id="287054119">
                  <w:marLeft w:val="0"/>
                  <w:marRight w:val="0"/>
                  <w:marTop w:val="72"/>
                  <w:marBottom w:val="120"/>
                  <w:divBdr>
                    <w:top w:val="none" w:sz="0" w:space="0" w:color="auto"/>
                    <w:left w:val="none" w:sz="0" w:space="0" w:color="auto"/>
                    <w:bottom w:val="none" w:sz="0" w:space="0" w:color="auto"/>
                    <w:right w:val="none" w:sz="0" w:space="0" w:color="auto"/>
                  </w:divBdr>
                </w:div>
                <w:div w:id="1103649141">
                  <w:marLeft w:val="0"/>
                  <w:marRight w:val="72"/>
                  <w:marTop w:val="0"/>
                  <w:marBottom w:val="120"/>
                  <w:divBdr>
                    <w:top w:val="none" w:sz="0" w:space="0" w:color="auto"/>
                    <w:left w:val="none" w:sz="0" w:space="0" w:color="auto"/>
                    <w:bottom w:val="none" w:sz="0" w:space="0" w:color="auto"/>
                    <w:right w:val="none" w:sz="0" w:space="0" w:color="auto"/>
                  </w:divBdr>
                  <w:divsChild>
                    <w:div w:id="1925333899">
                      <w:marLeft w:val="0"/>
                      <w:marRight w:val="0"/>
                      <w:marTop w:val="0"/>
                      <w:marBottom w:val="0"/>
                      <w:divBdr>
                        <w:top w:val="none" w:sz="0" w:space="0" w:color="auto"/>
                        <w:left w:val="none" w:sz="0" w:space="0" w:color="auto"/>
                        <w:bottom w:val="none" w:sz="0" w:space="0" w:color="auto"/>
                        <w:right w:val="none" w:sz="0" w:space="0" w:color="auto"/>
                      </w:divBdr>
                    </w:div>
                  </w:divsChild>
                </w:div>
                <w:div w:id="534731161">
                  <w:marLeft w:val="0"/>
                  <w:marRight w:val="0"/>
                  <w:marTop w:val="0"/>
                  <w:marBottom w:val="0"/>
                  <w:divBdr>
                    <w:top w:val="none" w:sz="0" w:space="0" w:color="auto"/>
                    <w:left w:val="none" w:sz="0" w:space="0" w:color="auto"/>
                    <w:bottom w:val="none" w:sz="0" w:space="0" w:color="auto"/>
                    <w:right w:val="none" w:sz="0" w:space="0" w:color="auto"/>
                  </w:divBdr>
                  <w:divsChild>
                    <w:div w:id="185765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37136">
              <w:marLeft w:val="0"/>
              <w:marRight w:val="0"/>
              <w:marTop w:val="0"/>
              <w:marBottom w:val="0"/>
              <w:divBdr>
                <w:top w:val="none" w:sz="0" w:space="0" w:color="auto"/>
                <w:left w:val="none" w:sz="0" w:space="0" w:color="auto"/>
                <w:bottom w:val="dotted" w:sz="6" w:space="7" w:color="EEEEEE"/>
                <w:right w:val="none" w:sz="0" w:space="0" w:color="auto"/>
              </w:divBdr>
              <w:divsChild>
                <w:div w:id="1231817228">
                  <w:marLeft w:val="48"/>
                  <w:marRight w:val="0"/>
                  <w:marTop w:val="0"/>
                  <w:marBottom w:val="0"/>
                  <w:divBdr>
                    <w:top w:val="none" w:sz="0" w:space="0" w:color="auto"/>
                    <w:left w:val="none" w:sz="0" w:space="0" w:color="auto"/>
                    <w:bottom w:val="none" w:sz="0" w:space="0" w:color="auto"/>
                    <w:right w:val="none" w:sz="0" w:space="0" w:color="auto"/>
                  </w:divBdr>
                </w:div>
                <w:div w:id="1783189590">
                  <w:marLeft w:val="0"/>
                  <w:marRight w:val="0"/>
                  <w:marTop w:val="72"/>
                  <w:marBottom w:val="120"/>
                  <w:divBdr>
                    <w:top w:val="none" w:sz="0" w:space="0" w:color="auto"/>
                    <w:left w:val="none" w:sz="0" w:space="0" w:color="auto"/>
                    <w:bottom w:val="none" w:sz="0" w:space="0" w:color="auto"/>
                    <w:right w:val="none" w:sz="0" w:space="0" w:color="auto"/>
                  </w:divBdr>
                </w:div>
                <w:div w:id="1333491857">
                  <w:marLeft w:val="0"/>
                  <w:marRight w:val="72"/>
                  <w:marTop w:val="0"/>
                  <w:marBottom w:val="120"/>
                  <w:divBdr>
                    <w:top w:val="none" w:sz="0" w:space="0" w:color="auto"/>
                    <w:left w:val="none" w:sz="0" w:space="0" w:color="auto"/>
                    <w:bottom w:val="none" w:sz="0" w:space="0" w:color="auto"/>
                    <w:right w:val="none" w:sz="0" w:space="0" w:color="auto"/>
                  </w:divBdr>
                  <w:divsChild>
                    <w:div w:id="458381283">
                      <w:marLeft w:val="0"/>
                      <w:marRight w:val="0"/>
                      <w:marTop w:val="0"/>
                      <w:marBottom w:val="0"/>
                      <w:divBdr>
                        <w:top w:val="none" w:sz="0" w:space="0" w:color="auto"/>
                        <w:left w:val="none" w:sz="0" w:space="0" w:color="auto"/>
                        <w:bottom w:val="none" w:sz="0" w:space="0" w:color="auto"/>
                        <w:right w:val="none" w:sz="0" w:space="0" w:color="auto"/>
                      </w:divBdr>
                    </w:div>
                  </w:divsChild>
                </w:div>
                <w:div w:id="262998375">
                  <w:marLeft w:val="0"/>
                  <w:marRight w:val="0"/>
                  <w:marTop w:val="0"/>
                  <w:marBottom w:val="0"/>
                  <w:divBdr>
                    <w:top w:val="none" w:sz="0" w:space="0" w:color="auto"/>
                    <w:left w:val="none" w:sz="0" w:space="0" w:color="auto"/>
                    <w:bottom w:val="none" w:sz="0" w:space="0" w:color="auto"/>
                    <w:right w:val="none" w:sz="0" w:space="0" w:color="auto"/>
                  </w:divBdr>
                  <w:divsChild>
                    <w:div w:id="184347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androidhuman.tistory.com/entry/%EC%B9%B4%EB%A9%94%EB%9D%BC%EB%A5%BC-%EC%9D%B4%EC%9A%A9%ED%95%98%EC%9E%90-%EC%B9%B4%EB%A9%94%EB%9D%BC-%ED%94%84%EB%A6%AC%EB%B7%B0-%EB%9D%84%EC%9A%B0%EA%B8%B0" TargetMode="External"/><Relationship Id="rId671" Type="http://schemas.openxmlformats.org/officeDocument/2006/relationships/hyperlink" Target="http://www.androidpub.com/?mid=android_dev_info&amp;category=108970" TargetMode="External"/><Relationship Id="rId769" Type="http://schemas.openxmlformats.org/officeDocument/2006/relationships/hyperlink" Target="http://hyungsok7.tistory.com/32" TargetMode="External"/><Relationship Id="rId976" Type="http://schemas.openxmlformats.org/officeDocument/2006/relationships/hyperlink" Target="http://www.androidpub.com/5553" TargetMode="External"/><Relationship Id="rId21" Type="http://schemas.openxmlformats.org/officeDocument/2006/relationships/hyperlink" Target="http://www.androidpub.com/?document_srl=52185&amp;mid=android_dev_qna&amp;act=dispBoardReplyComment&amp;comment_srl=53302" TargetMode="External"/><Relationship Id="rId324" Type="http://schemas.openxmlformats.org/officeDocument/2006/relationships/image" Target="media/image61.png"/><Relationship Id="rId531" Type="http://schemas.openxmlformats.org/officeDocument/2006/relationships/image" Target="media/image94.gif"/><Relationship Id="rId629" Type="http://schemas.openxmlformats.org/officeDocument/2006/relationships/hyperlink" Target="http://cfile3.uf.tistory.com/original/1342F7354C96D3D758BF04" TargetMode="External"/><Relationship Id="rId1161" Type="http://schemas.openxmlformats.org/officeDocument/2006/relationships/hyperlink" Target="http://cfile25.uf.tistory.com/original/20129D334D3C69CC048A81" TargetMode="External"/><Relationship Id="rId170" Type="http://schemas.openxmlformats.org/officeDocument/2006/relationships/hyperlink" Target="javascript:;" TargetMode="External"/><Relationship Id="rId836" Type="http://schemas.openxmlformats.org/officeDocument/2006/relationships/hyperlink" Target="file:///D:\android-sdk-windows\docs\reference\android\text\InputType.html" TargetMode="External"/><Relationship Id="rId1021" Type="http://schemas.openxmlformats.org/officeDocument/2006/relationships/hyperlink" Target="http://chonggi7.tistory.com/attachment/cfile10.uf@121543584D801198066FD4.jar" TargetMode="External"/><Relationship Id="rId1119" Type="http://schemas.openxmlformats.org/officeDocument/2006/relationships/hyperlink" Target="http://blog.naver.com/k10707/80125404108" TargetMode="External"/><Relationship Id="rId268" Type="http://schemas.openxmlformats.org/officeDocument/2006/relationships/hyperlink" Target="http://www.theleagueofpaul.com/blog/tag/codesnippet/" TargetMode="External"/><Relationship Id="rId475" Type="http://schemas.openxmlformats.org/officeDocument/2006/relationships/hyperlink" Target="file:///D:\169" TargetMode="External"/><Relationship Id="rId682" Type="http://schemas.openxmlformats.org/officeDocument/2006/relationships/image" Target="media/image126.png"/><Relationship Id="rId903" Type="http://schemas.openxmlformats.org/officeDocument/2006/relationships/image" Target="media/image143.png"/><Relationship Id="rId32" Type="http://schemas.openxmlformats.org/officeDocument/2006/relationships/hyperlink" Target="http://conetpark.tistory.com/archive/20100721" TargetMode="External"/><Relationship Id="rId128" Type="http://schemas.openxmlformats.org/officeDocument/2006/relationships/image" Target="media/image24.png"/><Relationship Id="rId335" Type="http://schemas.openxmlformats.org/officeDocument/2006/relationships/image" Target="media/image63.png"/><Relationship Id="rId542" Type="http://schemas.openxmlformats.org/officeDocument/2006/relationships/hyperlink" Target="http://dlucky.tistory.com/178" TargetMode="External"/><Relationship Id="rId987" Type="http://schemas.openxmlformats.org/officeDocument/2006/relationships/image" Target="media/image153.gif"/><Relationship Id="rId1172" Type="http://schemas.openxmlformats.org/officeDocument/2006/relationships/hyperlink" Target="http://fusion.google.com/add?feedurl=http://feeds2.feedburner.com/androidhuman" TargetMode="External"/><Relationship Id="rId181" Type="http://schemas.openxmlformats.org/officeDocument/2006/relationships/hyperlink" Target="http://baboc.tistory.com/181" TargetMode="External"/><Relationship Id="rId402" Type="http://schemas.openxmlformats.org/officeDocument/2006/relationships/image" Target="media/image75.jpeg"/><Relationship Id="rId847" Type="http://schemas.openxmlformats.org/officeDocument/2006/relationships/hyperlink" Target="file:///D:\android-sdk-windows\docs\reference\android\text\InputType.html" TargetMode="External"/><Relationship Id="rId1032" Type="http://schemas.openxmlformats.org/officeDocument/2006/relationships/hyperlink" Target="http://chonggi7.tistory.com/category/%EC%95%88%EB%93%9C%EB%A1%9C%EC%9D%B4%EB%93%9C" TargetMode="External"/><Relationship Id="rId279" Type="http://schemas.openxmlformats.org/officeDocument/2006/relationships/hyperlink" Target="http://twodulls.blogspot.com/2010/01/android_27.html" TargetMode="External"/><Relationship Id="rId486" Type="http://schemas.openxmlformats.org/officeDocument/2006/relationships/image" Target="media/image83.jpeg"/><Relationship Id="rId693" Type="http://schemas.openxmlformats.org/officeDocument/2006/relationships/hyperlink" Target="http://www.androidpub.com/902440" TargetMode="External"/><Relationship Id="rId707" Type="http://schemas.openxmlformats.org/officeDocument/2006/relationships/hyperlink" Target="http://cfile9.uf.tistory.com/image/166C3C494D26C8D62042E2" TargetMode="External"/><Relationship Id="rId914" Type="http://schemas.openxmlformats.org/officeDocument/2006/relationships/image" Target="media/image150.png"/><Relationship Id="rId43" Type="http://schemas.openxmlformats.org/officeDocument/2006/relationships/hyperlink" Target="http://stackoverflow.com/questions/2716686/android-set-imagebutton-as-toggle" TargetMode="External"/><Relationship Id="rId139" Type="http://schemas.openxmlformats.org/officeDocument/2006/relationships/hyperlink" Target="http://androidhuman.tistory.com/entry/%EC%B9%B4%EB%A9%94%EB%9D%BC%EB%A5%BC-%EC%9D%B4%EC%9A%A9%ED%95%98%EC%9E%90-%EC%B9%B4%EB%A9%94%EB%9D%BC-%ED%94%84%EB%A6%AC%EB%B7%B0-%EB%9D%84%EC%9A%B0%EA%B8%B0" TargetMode="External"/><Relationship Id="rId346" Type="http://schemas.openxmlformats.org/officeDocument/2006/relationships/hyperlink" Target="file:///D:\426" TargetMode="External"/><Relationship Id="rId553" Type="http://schemas.openxmlformats.org/officeDocument/2006/relationships/hyperlink" Target="http://dlucky.tistory.com/media" TargetMode="External"/><Relationship Id="rId760" Type="http://schemas.openxmlformats.org/officeDocument/2006/relationships/hyperlink" Target="http://hyungsok7.tistory.com/64" TargetMode="External"/><Relationship Id="rId998" Type="http://schemas.openxmlformats.org/officeDocument/2006/relationships/image" Target="media/image154.gif"/><Relationship Id="rId1183" Type="http://schemas.openxmlformats.org/officeDocument/2006/relationships/hyperlink" Target="http://nuninaya.tistory.com/category/%EA%B0%9C%EB%B0%9C/%EB%AA%A8%EB%B0%94%EC%9D%BCOS(%EC%95%88%EB%93%9C%EB%A1%9C%EC%9D%B4%EB%93%9C,%EC%95%84%EC%9D%B4%ED%8F%B0,%EC%9C%88%EB%8F%84%EB%AA%A8%EB%B0%94%EC%9D%BC%EB%93%B1)" TargetMode="External"/><Relationship Id="rId192" Type="http://schemas.openxmlformats.org/officeDocument/2006/relationships/hyperlink" Target="http://www.androidpub.com/?document_srl=677163&amp;mid=android_dev_qna&amp;act=dispBoardDeleteComment&amp;comment_srl=680360" TargetMode="External"/><Relationship Id="rId206" Type="http://schemas.openxmlformats.org/officeDocument/2006/relationships/hyperlink" Target="http://androidbee.wordpress.com/2010/03/25/can-i-use-this-intent/" TargetMode="External"/><Relationship Id="rId413" Type="http://schemas.openxmlformats.org/officeDocument/2006/relationships/hyperlink" Target="file:///D:\251" TargetMode="External"/><Relationship Id="rId858" Type="http://schemas.openxmlformats.org/officeDocument/2006/relationships/hyperlink" Target="file:///D:\android-sdk-windows\docs\reference\android\text\InputType.html" TargetMode="External"/><Relationship Id="rId1043" Type="http://schemas.openxmlformats.org/officeDocument/2006/relationships/hyperlink" Target="http://chonggi7.tistory.com/category/%EC%95%88%EB%93%9C%EB%A1%9C%EC%9D%B4%EB%93%9C/View" TargetMode="External"/><Relationship Id="rId497" Type="http://schemas.openxmlformats.org/officeDocument/2006/relationships/hyperlink" Target="http://hnlog.tistory.com/5" TargetMode="External"/><Relationship Id="rId620" Type="http://schemas.openxmlformats.org/officeDocument/2006/relationships/image" Target="media/image111.png"/><Relationship Id="rId718" Type="http://schemas.openxmlformats.org/officeDocument/2006/relationships/hyperlink" Target="http://www.androidpub.com/1316897/4be/trackback" TargetMode="External"/><Relationship Id="rId925" Type="http://schemas.openxmlformats.org/officeDocument/2006/relationships/hyperlink" Target="http://www.androidpub.com/?mid=android_dev_qna&amp;document_srl=1390389&amp;act=dispBoardReplyComment&amp;comment_srl=1390732" TargetMode="External"/><Relationship Id="rId357" Type="http://schemas.openxmlformats.org/officeDocument/2006/relationships/hyperlink" Target="http://escomic.net/399" TargetMode="External"/><Relationship Id="rId1110" Type="http://schemas.openxmlformats.org/officeDocument/2006/relationships/hyperlink" Target="http://eddykudo.com/tag/%ED%9A%8C%EC%A0%84" TargetMode="External"/><Relationship Id="rId54" Type="http://schemas.openxmlformats.org/officeDocument/2006/relationships/hyperlink" Target="http://www.androidside.com/bbs/board.php?bo_table=auction&amp;wr_id=491" TargetMode="External"/><Relationship Id="rId217" Type="http://schemas.openxmlformats.org/officeDocument/2006/relationships/hyperlink" Target="http://v.daum.net/link/8260301" TargetMode="External"/><Relationship Id="rId564" Type="http://schemas.openxmlformats.org/officeDocument/2006/relationships/hyperlink" Target="http://surprisen.egloos.com/2648121" TargetMode="External"/><Relationship Id="rId771" Type="http://schemas.openxmlformats.org/officeDocument/2006/relationships/hyperlink" Target="http://developer.android.com/guide/appendix/api-levels.html" TargetMode="External"/><Relationship Id="rId869" Type="http://schemas.openxmlformats.org/officeDocument/2006/relationships/hyperlink" Target="file:///D:\android-sdk-windows\docs\reference\android\text\InputType.html" TargetMode="External"/><Relationship Id="rId424" Type="http://schemas.openxmlformats.org/officeDocument/2006/relationships/hyperlink" Target="file:///D:\tag\event%20dispatch%20thread" TargetMode="External"/><Relationship Id="rId631" Type="http://schemas.openxmlformats.org/officeDocument/2006/relationships/hyperlink" Target="http://cfile3.uf.tistory.com/original/1963C2234C96D53C0D6600" TargetMode="External"/><Relationship Id="rId729" Type="http://schemas.openxmlformats.org/officeDocument/2006/relationships/hyperlink" Target="http://blog.naver.com/PostList.nhn?blogId=dythmall&amp;categoryNo=8&amp;parentCategoryNo=8" TargetMode="External"/><Relationship Id="rId1054" Type="http://schemas.openxmlformats.org/officeDocument/2006/relationships/hyperlink" Target="http://www.blogger.com/share-post.g?blogID=6762236726539517408&amp;postID=5374416074259717674&amp;target=buzz" TargetMode="External"/><Relationship Id="rId270" Type="http://schemas.openxmlformats.org/officeDocument/2006/relationships/hyperlink" Target="http://www.theleagueofpaul.com/blog/2010/02/26/android-listview-divider/" TargetMode="External"/><Relationship Id="rId936" Type="http://schemas.openxmlformats.org/officeDocument/2006/relationships/hyperlink" Target="http://www.androidpub.com/android_dev_qna" TargetMode="External"/><Relationship Id="rId1121" Type="http://schemas.openxmlformats.org/officeDocument/2006/relationships/hyperlink" Target="http://blog.naver.com/PostList.nhn?blogId=jolangma&amp;categoryNo=79" TargetMode="External"/><Relationship Id="rId65" Type="http://schemas.openxmlformats.org/officeDocument/2006/relationships/hyperlink" Target="http://me2day.net/posts/new?new_post%5bbody%5d=tabhost+%EC%97%90%EC%84%9C+%EA%B0%81%EA%B0%81+%ED%83%AD%EC%9D%84+%EB%88%8C%EB%A0%80%EC%9D%84+%EA%B2%BD%EC%9A%B0%EC%9D%98+%EB%A6%AC%ED%94%84%EB%A0%88%EC%89%AC%EB%A5%BC+%ED%95%98%EA%B3%A0+%EC%8B%B6%EC%8A%B5%EB%8B%88%EB%8B%A4.+-+%22http://www.androidside.com/B49/9022%22:http://www.androidside.com/B49/9022" TargetMode="External"/><Relationship Id="rId130" Type="http://schemas.openxmlformats.org/officeDocument/2006/relationships/image" Target="media/image25.png"/><Relationship Id="rId368" Type="http://schemas.openxmlformats.org/officeDocument/2006/relationships/hyperlink" Target="http://www.androidpub.com/406067" TargetMode="External"/><Relationship Id="rId575" Type="http://schemas.openxmlformats.org/officeDocument/2006/relationships/image" Target="media/image99.png"/><Relationship Id="rId782" Type="http://schemas.openxmlformats.org/officeDocument/2006/relationships/hyperlink" Target="http://developer.android.com/reference/android/text/InputType.html" TargetMode="External"/><Relationship Id="rId228" Type="http://schemas.openxmlformats.org/officeDocument/2006/relationships/hyperlink" Target="http://tigerwoods.tistory.com/20" TargetMode="External"/><Relationship Id="rId435" Type="http://schemas.openxmlformats.org/officeDocument/2006/relationships/hyperlink" Target="http://www.androidpub.com/reference/android/widget/TextView.html" TargetMode="External"/><Relationship Id="rId642" Type="http://schemas.openxmlformats.org/officeDocument/2006/relationships/hyperlink" Target="http://cfile27.uf.tistory.com/original/143505144C96EDDA65FAAD" TargetMode="External"/><Relationship Id="rId1065" Type="http://schemas.openxmlformats.org/officeDocument/2006/relationships/image" Target="media/image161.jpeg"/><Relationship Id="rId281" Type="http://schemas.openxmlformats.org/officeDocument/2006/relationships/hyperlink" Target="http://2.bp.blogspot.com/_A-ciyz1mlUA/S1_6oCx83wI/AAAAAAAAAAY/ZChun6d3IY0/s1600-h/aaa.JPG" TargetMode="External"/><Relationship Id="rId502" Type="http://schemas.openxmlformats.org/officeDocument/2006/relationships/hyperlink" Target="http://www.androidpub.com/?mid=android_dev_qna&amp;category=109120" TargetMode="External"/><Relationship Id="rId947" Type="http://schemas.openxmlformats.org/officeDocument/2006/relationships/hyperlink" Target="http://www.androidpub.com/?document_srl=100151&amp;mid=android_dev_qna&amp;act=dispBoardDeleteComment&amp;comment_srl=101106" TargetMode="External"/><Relationship Id="rId1132" Type="http://schemas.openxmlformats.org/officeDocument/2006/relationships/hyperlink" Target="http://blog.naver.com/jolangma/150086283752" TargetMode="External"/><Relationship Id="rId76" Type="http://schemas.openxmlformats.org/officeDocument/2006/relationships/hyperlink" Target="javascript:btn_singo(9031,%209022)" TargetMode="External"/><Relationship Id="rId141" Type="http://schemas.openxmlformats.org/officeDocument/2006/relationships/image" Target="media/image30.gif"/><Relationship Id="rId379" Type="http://schemas.openxmlformats.org/officeDocument/2006/relationships/hyperlink" Target="http://developer.android.com/reference/android/app/Activity.html" TargetMode="External"/><Relationship Id="rId586" Type="http://schemas.openxmlformats.org/officeDocument/2006/relationships/hyperlink" Target="https://gist.github.com/raw/580127/be6136ecdf408c92380fe277f9bf16ccaa157cbe/gistfile1.java" TargetMode="External"/><Relationship Id="rId793" Type="http://schemas.openxmlformats.org/officeDocument/2006/relationships/hyperlink" Target="http://developer.android.com/reference/android/text/InputType.html" TargetMode="External"/><Relationship Id="rId807" Type="http://schemas.openxmlformats.org/officeDocument/2006/relationships/hyperlink" Target="http://developer.android.com/reference/android/text/InputType.html" TargetMode="External"/><Relationship Id="rId7" Type="http://schemas.openxmlformats.org/officeDocument/2006/relationships/hyperlink" Target="https://dl-ssl.google.com/android/eclipse/" TargetMode="External"/><Relationship Id="rId239" Type="http://schemas.openxmlformats.org/officeDocument/2006/relationships/image" Target="media/image49.png"/><Relationship Id="rId446" Type="http://schemas.openxmlformats.org/officeDocument/2006/relationships/hyperlink" Target="http://www.androidpub.com/android_dev_info" TargetMode="External"/><Relationship Id="rId653" Type="http://schemas.openxmlformats.org/officeDocument/2006/relationships/hyperlink" Target="https://gist.github.com/587466" TargetMode="External"/><Relationship Id="rId1076" Type="http://schemas.openxmlformats.org/officeDocument/2006/relationships/hyperlink" Target="http://www.egloos.com/egloo/insert.php?eid=a0063681" TargetMode="External"/><Relationship Id="rId292" Type="http://schemas.openxmlformats.org/officeDocument/2006/relationships/hyperlink" Target="http://www.designerandroid.com/wp-content/uploads/2008/11/spinner_item_main.java" TargetMode="External"/><Relationship Id="rId306" Type="http://schemas.openxmlformats.org/officeDocument/2006/relationships/hyperlink" Target="http://devbible.tistory.com/40" TargetMode="External"/><Relationship Id="rId860" Type="http://schemas.openxmlformats.org/officeDocument/2006/relationships/hyperlink" Target="file:///D:\android-sdk-windows\docs\reference\android\text\InputType.html" TargetMode="External"/><Relationship Id="rId958" Type="http://schemas.openxmlformats.org/officeDocument/2006/relationships/hyperlink" Target="http://developer.android.com/reference/android/location/GpsStatus.html" TargetMode="External"/><Relationship Id="rId1143" Type="http://schemas.openxmlformats.org/officeDocument/2006/relationships/image" Target="media/image187.jpeg"/><Relationship Id="rId87" Type="http://schemas.openxmlformats.org/officeDocument/2006/relationships/hyperlink" Target="http://androidhuman.tistory.com/entry/&#52852;&#47700;&#46972;&#47484;-&#51060;&#50857;&#54616;&#51088;-SurfaceView&#50640;-&#45824;&#54620;-&#51060;&#54644;" TargetMode="External"/><Relationship Id="rId513" Type="http://schemas.openxmlformats.org/officeDocument/2006/relationships/hyperlink" Target="http://www.androidpub.com/1084516" TargetMode="External"/><Relationship Id="rId597" Type="http://schemas.openxmlformats.org/officeDocument/2006/relationships/hyperlink" Target="http://github.com" TargetMode="External"/><Relationship Id="rId720" Type="http://schemas.openxmlformats.org/officeDocument/2006/relationships/hyperlink" Target="http://www.androidpub.com/android_dev_qna/1316897" TargetMode="External"/><Relationship Id="rId818" Type="http://schemas.openxmlformats.org/officeDocument/2006/relationships/hyperlink" Target="http://developer.android.com/reference/android/text/InputType.html" TargetMode="External"/><Relationship Id="rId152" Type="http://schemas.openxmlformats.org/officeDocument/2006/relationships/hyperlink" Target="http://www.androidside.com/bbs/board.php?bo_table=B49&amp;sfl=mb_id,1&amp;stx=kimsunkyo" TargetMode="External"/><Relationship Id="rId457" Type="http://schemas.openxmlformats.org/officeDocument/2006/relationships/hyperlink" Target="http://devlog.thoth.kr/?mid=blog&amp;search_target=tag&amp;search_keyword=%EC%8A%A4%ED%81%AC%EB%A1%A4" TargetMode="External"/><Relationship Id="rId1003" Type="http://schemas.openxmlformats.org/officeDocument/2006/relationships/hyperlink" Target="http://www.androidpub.com/?document_srl=252181&amp;mid=android_dev_info&amp;act=dispBoardReplyComment&amp;comment_srl=252461" TargetMode="External"/><Relationship Id="rId1087" Type="http://schemas.openxmlformats.org/officeDocument/2006/relationships/hyperlink" Target="http://android-developers.blogspot.com/2010/09/one-screen-turn-deserves-another.html" TargetMode="External"/><Relationship Id="rId664" Type="http://schemas.openxmlformats.org/officeDocument/2006/relationships/image" Target="media/image121.png"/><Relationship Id="rId871" Type="http://schemas.openxmlformats.org/officeDocument/2006/relationships/hyperlink" Target="file:///D:\android-sdk-windows\docs\reference\android\text\InputType.html" TargetMode="External"/><Relationship Id="rId969" Type="http://schemas.openxmlformats.org/officeDocument/2006/relationships/hyperlink" Target="http://www.androidpub.com/100151" TargetMode="External"/><Relationship Id="rId14" Type="http://schemas.openxmlformats.org/officeDocument/2006/relationships/hyperlink" Target="http://comma.byus.net/blog/2younow/entry/Android-ListView-%BD%BA%C5%A9%B7%D1%BD%C3-%B0%CB%C0%BA%BB%F6-%B9%E8%B0%E6%C0%B8%B7%CE-%B9%D9%B2%EE%B4%C2-%B9%AE%C1%A6-Selector%B0%A1-%C7%A5%BD%C3%B5%C7%C1%F6-%BE%CA%B4%C2-%B0%E6%BF%EC" TargetMode="External"/><Relationship Id="rId317" Type="http://schemas.openxmlformats.org/officeDocument/2006/relationships/hyperlink" Target="http://www.androidpub.com/?document_srl=25808&amp;mid=android_dev_qna&amp;act=dispBoardReplyComment&amp;comment_srl=25946" TargetMode="External"/><Relationship Id="rId524" Type="http://schemas.openxmlformats.org/officeDocument/2006/relationships/hyperlink" Target="http://cafe.naver.com/ArticleList.nhn?search.clubid=10256809&amp;search.menuid=133&amp;search.boardtype=&amp;userDisplay=" TargetMode="External"/><Relationship Id="rId731" Type="http://schemas.openxmlformats.org/officeDocument/2006/relationships/hyperlink" Target="http://developer.android.com/reference/android/widget/TextView.html" TargetMode="External"/><Relationship Id="rId1154" Type="http://schemas.openxmlformats.org/officeDocument/2006/relationships/image" Target="media/image189.png"/><Relationship Id="rId98" Type="http://schemas.openxmlformats.org/officeDocument/2006/relationships/hyperlink" Target="http://androidhuman.tistory.com/entry/%EC%B9%B4%EB%A9%94%EB%9D%BC%EB%A5%BC-%EC%9D%B4%EC%9A%A9%ED%95%98%EC%9E%90-SurfaceView%EC%97%90-%EB%8C%80%ED%95%9C-%EC%9D%B4%ED%95%B4" TargetMode="External"/><Relationship Id="rId163" Type="http://schemas.openxmlformats.org/officeDocument/2006/relationships/image" Target="media/image32.jpeg"/><Relationship Id="rId370" Type="http://schemas.openxmlformats.org/officeDocument/2006/relationships/hyperlink" Target="http://www.androidpub.com/?mid=android_dev_qna&amp;category=109120" TargetMode="External"/><Relationship Id="rId829" Type="http://schemas.openxmlformats.org/officeDocument/2006/relationships/hyperlink" Target="file:///D:\android-sdk-windows\docs\reference\android\view\inputmethod\EditorInfo.html" TargetMode="External"/><Relationship Id="rId1014" Type="http://schemas.openxmlformats.org/officeDocument/2006/relationships/hyperlink" Target="http://chonggi7.tistory.com/category/%EC%95%88%EB%93%9C%EB%A1%9C%EC%9D%B4%EB%93%9C/Intent" TargetMode="External"/><Relationship Id="rId230" Type="http://schemas.openxmlformats.org/officeDocument/2006/relationships/image" Target="media/image41.png"/><Relationship Id="rId468" Type="http://schemas.openxmlformats.org/officeDocument/2006/relationships/hyperlink" Target="file:///D:\category\&#51204;&#44277;%20&#51088;&#47308;" TargetMode="External"/><Relationship Id="rId675" Type="http://schemas.openxmlformats.org/officeDocument/2006/relationships/hyperlink" Target="http://www.androidpub.com/57847" TargetMode="External"/><Relationship Id="rId882" Type="http://schemas.openxmlformats.org/officeDocument/2006/relationships/hyperlink" Target="file:///D:\android-sdk-windows\docs\reference\android\text\InputType.html" TargetMode="External"/><Relationship Id="rId1098" Type="http://schemas.openxmlformats.org/officeDocument/2006/relationships/hyperlink" Target="http://blog.naver.com/huewu" TargetMode="External"/><Relationship Id="rId25" Type="http://schemas.openxmlformats.org/officeDocument/2006/relationships/hyperlink" Target="http://www.androidpub.com/52185" TargetMode="External"/><Relationship Id="rId328" Type="http://schemas.openxmlformats.org/officeDocument/2006/relationships/hyperlink" Target="http://schemas.android.com/apk/res/android" TargetMode="External"/><Relationship Id="rId535" Type="http://schemas.openxmlformats.org/officeDocument/2006/relationships/hyperlink" Target="http://dlucky.tistory.com/187" TargetMode="External"/><Relationship Id="rId742" Type="http://schemas.openxmlformats.org/officeDocument/2006/relationships/hyperlink" Target="http://blog.naver.com/dythmall" TargetMode="External"/><Relationship Id="rId1165" Type="http://schemas.openxmlformats.org/officeDocument/2006/relationships/hyperlink" Target="http://cfile2.uf.tistory.com/original/2005A1474D3C6A810CD78F" TargetMode="External"/><Relationship Id="rId174" Type="http://schemas.openxmlformats.org/officeDocument/2006/relationships/hyperlink" Target="http://v.daum.net/link/8460861" TargetMode="External"/><Relationship Id="rId381" Type="http://schemas.openxmlformats.org/officeDocument/2006/relationships/hyperlink" Target="http://developer.android.com/guide/appendix/api-levels.html" TargetMode="External"/><Relationship Id="rId602" Type="http://schemas.openxmlformats.org/officeDocument/2006/relationships/hyperlink" Target="http://underclub.tistory.com/293" TargetMode="External"/><Relationship Id="rId1025" Type="http://schemas.openxmlformats.org/officeDocument/2006/relationships/hyperlink" Target="http://chonggi7.tistory.com/entry/Wifi-OnOff-%ED%95%98%EA%B8%B0" TargetMode="External"/><Relationship Id="rId241" Type="http://schemas.openxmlformats.org/officeDocument/2006/relationships/hyperlink" Target="http://www.androidpub.com/247782" TargetMode="External"/><Relationship Id="rId479" Type="http://schemas.openxmlformats.org/officeDocument/2006/relationships/hyperlink" Target="file:///D:\tag\textcolor" TargetMode="External"/><Relationship Id="rId686" Type="http://schemas.openxmlformats.org/officeDocument/2006/relationships/image" Target="media/image130.png"/><Relationship Id="rId893" Type="http://schemas.openxmlformats.org/officeDocument/2006/relationships/hyperlink" Target="file:///D:\android-sdk-windows\docs\reference\android\text\InputType.html" TargetMode="External"/><Relationship Id="rId907" Type="http://schemas.openxmlformats.org/officeDocument/2006/relationships/hyperlink" Target="http://tigerwoods.tistory.com/19" TargetMode="External"/><Relationship Id="rId36" Type="http://schemas.openxmlformats.org/officeDocument/2006/relationships/hyperlink" Target="http://blog.naver.com/yunrain1/70085915145" TargetMode="External"/><Relationship Id="rId339" Type="http://schemas.openxmlformats.org/officeDocument/2006/relationships/image" Target="media/image66.png"/><Relationship Id="rId546" Type="http://schemas.openxmlformats.org/officeDocument/2006/relationships/hyperlink" Target="http://dlucky.tistory.com/tag/%EA%B0%95%EC%A0%9C" TargetMode="External"/><Relationship Id="rId753" Type="http://schemas.openxmlformats.org/officeDocument/2006/relationships/hyperlink" Target="file:///D:\entry\&#45796;&#49884;-&#49884;&#51089;&#54616;&#45716;-&#50504;&#46300;&#47196;&#51060;&#46300;-Droid-Draw-&#53812;" TargetMode="External"/><Relationship Id="rId1176" Type="http://schemas.openxmlformats.org/officeDocument/2006/relationships/hyperlink" Target="http://androidhuman.tistory.com/441" TargetMode="External"/><Relationship Id="rId101" Type="http://schemas.openxmlformats.org/officeDocument/2006/relationships/hyperlink" Target="http://androidhuman.tistory.com/entry/%EC%B9%B4%EB%A9%94%EB%9D%BC%EB%A5%BC-%EC%9D%B4%EC%9A%A9%ED%95%98%EC%9E%90-%EC%B9%B4%EB%A9%94%EB%9D%BC-%ED%94%84%EB%A6%AC%EB%B7%B0-%EB%9D%84%EC%9A%B0%EA%B8%B0" TargetMode="External"/><Relationship Id="rId185" Type="http://schemas.openxmlformats.org/officeDocument/2006/relationships/hyperlink" Target="http://www.androidpub.com/677163" TargetMode="External"/><Relationship Id="rId406" Type="http://schemas.openxmlformats.org/officeDocument/2006/relationships/image" Target="media/image79.jpeg"/><Relationship Id="rId960" Type="http://schemas.openxmlformats.org/officeDocument/2006/relationships/hyperlink" Target="http://developer.android.com/reference/android/location/LocationManager.html" TargetMode="External"/><Relationship Id="rId1036" Type="http://schemas.openxmlformats.org/officeDocument/2006/relationships/hyperlink" Target="http://chonggi7.tistory.com/entry/InputMethodManager-%ED%82%A4%EB%B3%B4%EB%93%9C-%EA%B0%95%EC%A0%9C%EB%A1%9C-%EB%82%B4%EB%A6%AC%EA%B8%B0-%EC%98%AC%EB%A6%AC%EA%B8%B0" TargetMode="External"/><Relationship Id="rId392" Type="http://schemas.openxmlformats.org/officeDocument/2006/relationships/hyperlink" Target="http://eddykudo.com/72" TargetMode="External"/><Relationship Id="rId613" Type="http://schemas.openxmlformats.org/officeDocument/2006/relationships/hyperlink" Target="http://cfile8.uf.tistory.com/original/1871AC014C91871F12346A" TargetMode="External"/><Relationship Id="rId697" Type="http://schemas.openxmlformats.org/officeDocument/2006/relationships/hyperlink" Target="http://code.google.com/intl/ko/android/maps-api-signup.html" TargetMode="External"/><Relationship Id="rId820" Type="http://schemas.openxmlformats.org/officeDocument/2006/relationships/hyperlink" Target="http://developer.android.com/reference/android/text/InputType.html" TargetMode="External"/><Relationship Id="rId918" Type="http://schemas.openxmlformats.org/officeDocument/2006/relationships/hyperlink" Target="http://www.androidpub.com/?mid=android_dev_qna&amp;category=109120" TargetMode="External"/><Relationship Id="rId252" Type="http://schemas.openxmlformats.org/officeDocument/2006/relationships/hyperlink" Target="http://www.androidpub.com/?_filter=search&amp;mid=android_dev_qna&amp;search_target=title&amp;search_keyword=%EB%84%A4%ED%8A%B8%EC%9B%8C%ED%81%AC&amp;document_srl=247782&amp;act=dispBoardReplyComment&amp;comment_srl=248195" TargetMode="External"/><Relationship Id="rId1103" Type="http://schemas.openxmlformats.org/officeDocument/2006/relationships/hyperlink" Target="http://eddykudo.com/82" TargetMode="External"/><Relationship Id="rId1187" Type="http://schemas.openxmlformats.org/officeDocument/2006/relationships/theme" Target="theme/theme1.xml"/><Relationship Id="rId47" Type="http://schemas.openxmlformats.org/officeDocument/2006/relationships/image" Target="media/image7.gif"/><Relationship Id="rId112" Type="http://schemas.openxmlformats.org/officeDocument/2006/relationships/hyperlink" Target="http://androidhuman.tistory.com/entry/%EC%B9%B4%EB%A9%94%EB%9D%BC%EB%A5%BC-%EC%9D%B4%EC%9A%A9%ED%95%98%EC%9E%90-%EC%B9%B4%EB%A9%94%EB%9D%BC-%ED%94%84%EB%A6%AC%EB%B7%B0-%EB%9D%84%EC%9A%B0%EA%B8%B0" TargetMode="External"/><Relationship Id="rId557" Type="http://schemas.openxmlformats.org/officeDocument/2006/relationships/hyperlink" Target="http://dlucky.tistory.com/gateway/entry/post" TargetMode="External"/><Relationship Id="rId764" Type="http://schemas.openxmlformats.org/officeDocument/2006/relationships/hyperlink" Target="http://hyungsok7.tistory.com/category/Android/View%20%26%20Wiget" TargetMode="External"/><Relationship Id="rId971" Type="http://schemas.openxmlformats.org/officeDocument/2006/relationships/hyperlink" Target="http://developer.android.com/reference/java/lang/System.html" TargetMode="External"/><Relationship Id="rId196" Type="http://schemas.openxmlformats.org/officeDocument/2006/relationships/hyperlink" Target="http://www.androidpub.com/?document_srl=677163&amp;mid=android_dev_qna&amp;act=dispBoardReplyComment&amp;comment_srl=680360" TargetMode="External"/><Relationship Id="rId417" Type="http://schemas.openxmlformats.org/officeDocument/2006/relationships/hyperlink" Target="file:///D:\253" TargetMode="External"/><Relationship Id="rId624" Type="http://schemas.openxmlformats.org/officeDocument/2006/relationships/hyperlink" Target="http://underclub.tistory.com/293" TargetMode="External"/><Relationship Id="rId831" Type="http://schemas.openxmlformats.org/officeDocument/2006/relationships/hyperlink" Target="file:///D:\android-sdk-windows\docs\reference\android\text\InputType.html" TargetMode="External"/><Relationship Id="rId1047" Type="http://schemas.openxmlformats.org/officeDocument/2006/relationships/hyperlink" Target="http://arsviator.blogspot.com/2010/10/parcelable%EC%9D%84-%EC%82%AC%EC%9A%A9%ED%95%9C-%EC%98%A4%EB%B8%8C%EC%A0%9D%ED%8A%B8-%EC%A0%84%EB%8B%AC-object.html" TargetMode="External"/><Relationship Id="rId263" Type="http://schemas.openxmlformats.org/officeDocument/2006/relationships/hyperlink" Target="http://schemas.android.com/apk/res/android" TargetMode="External"/><Relationship Id="rId470" Type="http://schemas.openxmlformats.org/officeDocument/2006/relationships/hyperlink" Target="file:///D:\176" TargetMode="External"/><Relationship Id="rId929" Type="http://schemas.openxmlformats.org/officeDocument/2006/relationships/hyperlink" Target="http://www.androidpub.com/android_dev_qna/1390389" TargetMode="External"/><Relationship Id="rId1114" Type="http://schemas.openxmlformats.org/officeDocument/2006/relationships/image" Target="media/image170.gif"/><Relationship Id="rId58" Type="http://schemas.openxmlformats.org/officeDocument/2006/relationships/hyperlink" Target="http://www.androidside.com/bbs/board.php?bo_table=auction&amp;wr_id=353" TargetMode="External"/><Relationship Id="rId123" Type="http://schemas.openxmlformats.org/officeDocument/2006/relationships/hyperlink" Target="http://cfile23.uf.tistory.com/original/16200F034B38042E829C55" TargetMode="External"/><Relationship Id="rId330" Type="http://schemas.openxmlformats.org/officeDocument/2006/relationships/hyperlink" Target="file:///D:\Documents%20and%20Settings\KDT\%EB%B0%94%ED%83%95%20%ED%99%94%EB%A9%B4\ff.html" TargetMode="External"/><Relationship Id="rId568" Type="http://schemas.openxmlformats.org/officeDocument/2006/relationships/hyperlink" Target="http://underclub.tistory.com/323" TargetMode="External"/><Relationship Id="rId775" Type="http://schemas.openxmlformats.org/officeDocument/2006/relationships/hyperlink" Target="http://developer.android.com/reference/android/text/InputType.html" TargetMode="External"/><Relationship Id="rId982" Type="http://schemas.openxmlformats.org/officeDocument/2006/relationships/hyperlink" Target="http://www.androidpub.com/1430427" TargetMode="External"/><Relationship Id="rId428" Type="http://schemas.openxmlformats.org/officeDocument/2006/relationships/hyperlink" Target="file:///D:\tag\&#51060;&#48292;&#53944;" TargetMode="External"/><Relationship Id="rId635" Type="http://schemas.openxmlformats.org/officeDocument/2006/relationships/hyperlink" Target="http://underclub.tistory.com/293" TargetMode="External"/><Relationship Id="rId842" Type="http://schemas.openxmlformats.org/officeDocument/2006/relationships/hyperlink" Target="file:///D:\android-sdk-windows\docs\reference\android\text\InputType.html" TargetMode="External"/><Relationship Id="rId1058" Type="http://schemas.openxmlformats.org/officeDocument/2006/relationships/hyperlink" Target="http://arsviator.blogspot.com/2010/10/parcelable%EC%9D%84-%EC%82%AC%EC%9A%A9%ED%95%9C-%EC%98%A4%EB%B8%8C%EC%A0%9D%ED%8A%B8-%EC%A0%84%EB%8B%AC-object.html?showComment=1291351667000" TargetMode="External"/><Relationship Id="rId274" Type="http://schemas.openxmlformats.org/officeDocument/2006/relationships/image" Target="media/image53.png"/><Relationship Id="rId481" Type="http://schemas.openxmlformats.org/officeDocument/2006/relationships/hyperlink" Target="file:///D:\tag\&#50504;&#46300;&#47196;&#51060;&#46300;" TargetMode="External"/><Relationship Id="rId702" Type="http://schemas.openxmlformats.org/officeDocument/2006/relationships/hyperlink" Target="http://cranix.net/category/%EC%95%8C%EC%A7%9C%EC%A0%95%EB%B3%B4/Android" TargetMode="External"/><Relationship Id="rId1125" Type="http://schemas.openxmlformats.org/officeDocument/2006/relationships/image" Target="media/image172.png"/><Relationship Id="rId69" Type="http://schemas.openxmlformats.org/officeDocument/2006/relationships/hyperlink" Target="javascript:;" TargetMode="External"/><Relationship Id="rId134" Type="http://schemas.openxmlformats.org/officeDocument/2006/relationships/image" Target="media/image27.png"/><Relationship Id="rId579" Type="http://schemas.openxmlformats.org/officeDocument/2006/relationships/image" Target="media/image101.png"/><Relationship Id="rId786" Type="http://schemas.openxmlformats.org/officeDocument/2006/relationships/hyperlink" Target="http://developer.android.com/reference/android/text/InputType.html" TargetMode="External"/><Relationship Id="rId993" Type="http://schemas.openxmlformats.org/officeDocument/2006/relationships/hyperlink" Target="http://www.androidpub.com/?mid=android_dev_info&amp;search_target=tag&amp;search_keyword=TodoNearBy" TargetMode="External"/><Relationship Id="rId341" Type="http://schemas.openxmlformats.org/officeDocument/2006/relationships/hyperlink" Target="file:///D:\category\Dev%20Story" TargetMode="External"/><Relationship Id="rId439" Type="http://schemas.openxmlformats.org/officeDocument/2006/relationships/image" Target="media/image80.jpeg"/><Relationship Id="rId646" Type="http://schemas.openxmlformats.org/officeDocument/2006/relationships/hyperlink" Target="http://cfile23.uf.tistory.com/original/1256C42E4C96EE7B1DA3D9" TargetMode="External"/><Relationship Id="rId1069" Type="http://schemas.openxmlformats.org/officeDocument/2006/relationships/hyperlink" Target="http://uichsmulti.egloos.com/2000572" TargetMode="External"/><Relationship Id="rId201" Type="http://schemas.openxmlformats.org/officeDocument/2006/relationships/hyperlink" Target="http://www.androidpub.com/?document_srl=677163&amp;mid=android_dev_qna&amp;act=dispBoardReplyComment&amp;comment_srl=683499" TargetMode="External"/><Relationship Id="rId285" Type="http://schemas.openxmlformats.org/officeDocument/2006/relationships/hyperlink" Target="file:///C:\android_SDK_v2.0\docs\reference\android\view\ViewGroup.LayoutParams.html" TargetMode="External"/><Relationship Id="rId506" Type="http://schemas.openxmlformats.org/officeDocument/2006/relationships/hyperlink" Target="http://www.androidpub.com/1082739/3fb/trackback" TargetMode="External"/><Relationship Id="rId853" Type="http://schemas.openxmlformats.org/officeDocument/2006/relationships/hyperlink" Target="file:///D:\android-sdk-windows\docs\reference\android\text\InputType.html" TargetMode="External"/><Relationship Id="rId1136" Type="http://schemas.openxmlformats.org/officeDocument/2006/relationships/image" Target="media/image180.png"/><Relationship Id="rId492" Type="http://schemas.openxmlformats.org/officeDocument/2006/relationships/image" Target="media/image89.jpeg"/><Relationship Id="rId713" Type="http://schemas.openxmlformats.org/officeDocument/2006/relationships/hyperlink" Target="http://www.androidpub.com/1316897" TargetMode="External"/><Relationship Id="rId797" Type="http://schemas.openxmlformats.org/officeDocument/2006/relationships/hyperlink" Target="http://developer.android.com/reference/android/text/InputType.html" TargetMode="External"/><Relationship Id="rId920" Type="http://schemas.openxmlformats.org/officeDocument/2006/relationships/hyperlink" Target="http://www.androidpub.com/android_dev_qna" TargetMode="External"/><Relationship Id="rId145" Type="http://schemas.openxmlformats.org/officeDocument/2006/relationships/hyperlink" Target="javascript:;" TargetMode="External"/><Relationship Id="rId352" Type="http://schemas.openxmlformats.org/officeDocument/2006/relationships/hyperlink" Target="http://blog.androgames.net/10/custom-android-dialog/" TargetMode="External"/><Relationship Id="rId212" Type="http://schemas.openxmlformats.org/officeDocument/2006/relationships/hyperlink" Target="http://ko.wordpress.com/tag/startup/" TargetMode="External"/><Relationship Id="rId657" Type="http://schemas.openxmlformats.org/officeDocument/2006/relationships/hyperlink" Target="http://underclub.tistory.com/338" TargetMode="External"/><Relationship Id="rId864" Type="http://schemas.openxmlformats.org/officeDocument/2006/relationships/hyperlink" Target="file:///D:\android-sdk-windows\docs\reference\android\text\InputType.html" TargetMode="External"/><Relationship Id="rId296" Type="http://schemas.openxmlformats.org/officeDocument/2006/relationships/hyperlink" Target="http://www.designerandroid.com/wp-content/uploads/2008/11/clip-image0014.png" TargetMode="External"/><Relationship Id="rId517" Type="http://schemas.openxmlformats.org/officeDocument/2006/relationships/hyperlink" Target="http://www.androidpub.com/?document_srl=1084516&amp;mid=android_dev_qna&amp;act=dispBoardModifyComment&amp;comment_srl=1084573" TargetMode="External"/><Relationship Id="rId724" Type="http://schemas.openxmlformats.org/officeDocument/2006/relationships/hyperlink" Target="http://www.androidpub.com/android_dev_qna/1316897" TargetMode="External"/><Relationship Id="rId931" Type="http://schemas.openxmlformats.org/officeDocument/2006/relationships/hyperlink" Target="http://www.androidpub.com/100151" TargetMode="External"/><Relationship Id="rId1147" Type="http://schemas.openxmlformats.org/officeDocument/2006/relationships/image" Target="media/image188.png"/><Relationship Id="rId60" Type="http://schemas.openxmlformats.org/officeDocument/2006/relationships/hyperlink" Target="http://www.androidside.com/bbs/board.php?bo_table=auction&amp;wr_id=353" TargetMode="External"/><Relationship Id="rId156" Type="http://schemas.openxmlformats.org/officeDocument/2006/relationships/hyperlink" Target="http://www.androidside.com/bbs/board.php?bo_table=B49&amp;wr_id=12210" TargetMode="External"/><Relationship Id="rId363" Type="http://schemas.openxmlformats.org/officeDocument/2006/relationships/hyperlink" Target="http://www.androidpeople.com/android-custom-dialog-example/" TargetMode="External"/><Relationship Id="rId570" Type="http://schemas.openxmlformats.org/officeDocument/2006/relationships/hyperlink" Target="http://cfile25.uf.tistory.com/original/1345931D4C9025D661E3EB" TargetMode="External"/><Relationship Id="rId1007" Type="http://schemas.openxmlformats.org/officeDocument/2006/relationships/hyperlink" Target="http://www.androidpub.com/?document_srl=252181&amp;mid=android_dev_info&amp;act=dispBoardReplyComment&amp;comment_srl=252676" TargetMode="External"/><Relationship Id="rId223" Type="http://schemas.openxmlformats.org/officeDocument/2006/relationships/image" Target="media/image37.png"/><Relationship Id="rId430" Type="http://schemas.openxmlformats.org/officeDocument/2006/relationships/hyperlink" Target="file:///D:\Documents%20and%20Settings\KDT\%EB%B0%94%ED%83%95%20%ED%99%94%EB%A9%B4\hh.html" TargetMode="External"/><Relationship Id="rId668" Type="http://schemas.openxmlformats.org/officeDocument/2006/relationships/hyperlink" Target="http://www.androidpub.com/861583" TargetMode="External"/><Relationship Id="rId875" Type="http://schemas.openxmlformats.org/officeDocument/2006/relationships/hyperlink" Target="file:///D:\android-sdk-windows\docs\reference\android\text\InputType.html" TargetMode="External"/><Relationship Id="rId1060" Type="http://schemas.openxmlformats.org/officeDocument/2006/relationships/hyperlink" Target="http://arsviator.blogspot.com/2010/10/parcelable%EC%9D%84-%EC%82%AC%EC%9A%A9%ED%95%9C-%EC%98%A4%EB%B8%8C%EC%A0%9D%ED%8A%B8-%EC%A0%84%EB%8B%AC-object.html?showComment=1297687629481" TargetMode="External"/><Relationship Id="rId18" Type="http://schemas.openxmlformats.org/officeDocument/2006/relationships/hyperlink" Target="http://www.androidpub.com/?mid=android_dev_qna&amp;category=109120" TargetMode="External"/><Relationship Id="rId528" Type="http://schemas.openxmlformats.org/officeDocument/2006/relationships/hyperlink" Target="http://cafe.naver.com/ArticleRead.nhn?articleid=21091&amp;clubid=10256809" TargetMode="External"/><Relationship Id="rId735" Type="http://schemas.openxmlformats.org/officeDocument/2006/relationships/hyperlink" Target="http://blog.naver.com/PostListByTagName.nhn?blogId=dythmall&amp;logType=mylog&amp;tagName=%C5%B0%BA%B8%B5%E5%B9%D9%B2%D9%B1%E2" TargetMode="External"/><Relationship Id="rId942" Type="http://schemas.openxmlformats.org/officeDocument/2006/relationships/hyperlink" Target="http://www.androidpub.com/?document_srl=100151&amp;mid=android_dev_qna&amp;act=dispBoardReplyComment&amp;comment_srl=100565" TargetMode="External"/><Relationship Id="rId1158" Type="http://schemas.openxmlformats.org/officeDocument/2006/relationships/hyperlink" Target="http://androidhuman.tistory.com/441" TargetMode="External"/><Relationship Id="rId167" Type="http://schemas.openxmlformats.org/officeDocument/2006/relationships/hyperlink" Target="javascript:;" TargetMode="External"/><Relationship Id="rId374" Type="http://schemas.openxmlformats.org/officeDocument/2006/relationships/hyperlink" Target="http://www.androidpub.com/406067/78c/trackback" TargetMode="External"/><Relationship Id="rId581" Type="http://schemas.openxmlformats.org/officeDocument/2006/relationships/image" Target="media/image102.png"/><Relationship Id="rId1018" Type="http://schemas.openxmlformats.org/officeDocument/2006/relationships/hyperlink" Target="http://chonggi7.tistory.com/category/%EC%95%88%EB%93%9C%EB%A1%9C%EC%9D%B4%EB%93%9C/etc" TargetMode="External"/><Relationship Id="rId71" Type="http://schemas.openxmlformats.org/officeDocument/2006/relationships/hyperlink" Target="http://www.androidside.com/bbs/board.php?bo_table=B49&amp;wr_id=10641" TargetMode="External"/><Relationship Id="rId234" Type="http://schemas.openxmlformats.org/officeDocument/2006/relationships/hyperlink" Target="http://tigerwoods.tistory.com/15" TargetMode="External"/><Relationship Id="rId679" Type="http://schemas.openxmlformats.org/officeDocument/2006/relationships/hyperlink" Target="http://www.androidpub.com/?mid=android_dev_info&amp;category=108970" TargetMode="External"/><Relationship Id="rId802" Type="http://schemas.openxmlformats.org/officeDocument/2006/relationships/hyperlink" Target="http://developer.android.com/reference/android/text/InputType.html" TargetMode="External"/><Relationship Id="rId886" Type="http://schemas.openxmlformats.org/officeDocument/2006/relationships/hyperlink" Target="file:///D:\android-sdk-windows\docs\reference\android\text\InputType.html" TargetMode="External"/><Relationship Id="rId2" Type="http://schemas.openxmlformats.org/officeDocument/2006/relationships/styles" Target="styles.xml"/><Relationship Id="rId29" Type="http://schemas.openxmlformats.org/officeDocument/2006/relationships/hyperlink" Target="http://conetpark.tistory.com/archive/20100721" TargetMode="External"/><Relationship Id="rId441" Type="http://schemas.openxmlformats.org/officeDocument/2006/relationships/hyperlink" Target="http://www.androidpub.com/?mid=android_dev_info&amp;search_target=tag&amp;search_keyword=%EB%B2%84%ED%8A%BC" TargetMode="External"/><Relationship Id="rId539" Type="http://schemas.openxmlformats.org/officeDocument/2006/relationships/hyperlink" Target="http://dlucky.tistory.com/188" TargetMode="External"/><Relationship Id="rId746" Type="http://schemas.openxmlformats.org/officeDocument/2006/relationships/hyperlink" Target="http://creativecommons.org/licenses/by-nc-nd/2.0/kr/" TargetMode="External"/><Relationship Id="rId1071" Type="http://schemas.openxmlformats.org/officeDocument/2006/relationships/hyperlink" Target="http://www.egloos.com/egloo/content/content.html" TargetMode="External"/><Relationship Id="rId1169" Type="http://schemas.openxmlformats.org/officeDocument/2006/relationships/hyperlink" Target="http://androidhuman.tistory.com/category/%EC%95%88%EB%93%9C%EB%A1%9C%EC%9D%B4%EB%93%9C%20%EA%B0%9C%EB%B0%9C%20%ED%8C%81" TargetMode="External"/><Relationship Id="rId178" Type="http://schemas.openxmlformats.org/officeDocument/2006/relationships/hyperlink" Target="http://baboc.tistory.com/181" TargetMode="External"/><Relationship Id="rId301" Type="http://schemas.openxmlformats.org/officeDocument/2006/relationships/hyperlink" Target="http://www.designerandroid.com/?p=28" TargetMode="External"/><Relationship Id="rId953" Type="http://schemas.openxmlformats.org/officeDocument/2006/relationships/hyperlink" Target="http://www.androidpub.com/100151" TargetMode="External"/><Relationship Id="rId1029" Type="http://schemas.openxmlformats.org/officeDocument/2006/relationships/hyperlink" Target="http://chonggi7.tistory.com/entry/KeyguardManager-%EB%9D%BD-%EC%8A%A4%ED%81%AC%EB%A6%B0-%ED%95%B4%EC%A0%9C" TargetMode="External"/><Relationship Id="rId82" Type="http://schemas.openxmlformats.org/officeDocument/2006/relationships/hyperlink" Target="javascript:btn_singo(9036,%209022)" TargetMode="External"/><Relationship Id="rId385" Type="http://schemas.openxmlformats.org/officeDocument/2006/relationships/hyperlink" Target="http://developer.android.com/reference/android/app/Dialog.html" TargetMode="External"/><Relationship Id="rId592" Type="http://schemas.openxmlformats.org/officeDocument/2006/relationships/hyperlink" Target="https://gist.github.com/580131" TargetMode="External"/><Relationship Id="rId606" Type="http://schemas.openxmlformats.org/officeDocument/2006/relationships/hyperlink" Target="http://underclub.tistory.com/324" TargetMode="External"/><Relationship Id="rId813" Type="http://schemas.openxmlformats.org/officeDocument/2006/relationships/hyperlink" Target="http://developer.android.com/reference/android/text/InputType.html" TargetMode="External"/><Relationship Id="rId245" Type="http://schemas.openxmlformats.org/officeDocument/2006/relationships/hyperlink" Target="http://www.androidpub.com/?_filter=search&amp;mid=android_dev_qna&amp;search_target=title&amp;search_keyword=%EB%84%A4%ED%8A%B8%EC%9B%8C%ED%81%AC&amp;category=109120" TargetMode="External"/><Relationship Id="rId452" Type="http://schemas.openxmlformats.org/officeDocument/2006/relationships/hyperlink" Target="http://www.androidpub.com/?document_srl=15765&amp;mid=android_dev_info&amp;act=dispBoardReplyComment&amp;comment_srl=854093" TargetMode="External"/><Relationship Id="rId897" Type="http://schemas.openxmlformats.org/officeDocument/2006/relationships/hyperlink" Target="file:///D:\android-sdk-windows\docs\reference\android\text\InputType.html" TargetMode="External"/><Relationship Id="rId1082" Type="http://schemas.openxmlformats.org/officeDocument/2006/relationships/image" Target="media/image163.gif"/><Relationship Id="rId105" Type="http://schemas.openxmlformats.org/officeDocument/2006/relationships/hyperlink" Target="http://androidhuman.tistory.com/entry/%EC%B9%B4%EB%A9%94%EB%9D%BC%EB%A5%BC-%EC%9D%B4%EC%9A%A9%ED%95%98%EC%9E%90-%EC%B9%B4%EB%A9%94%EB%9D%BC-%ED%94%84%EB%A6%AC%EB%B7%B0-%EB%9D%84%EC%9A%B0%EA%B8%B0" TargetMode="External"/><Relationship Id="rId312" Type="http://schemas.openxmlformats.org/officeDocument/2006/relationships/hyperlink" Target="http://devbible.tistory.com/" TargetMode="External"/><Relationship Id="rId757" Type="http://schemas.openxmlformats.org/officeDocument/2006/relationships/hyperlink" Target="file:///D:\Documents%20and%20Settings\KDT\%EB%B0%94%ED%83%95%20%ED%99%94%EB%A9%B4\hh.html" TargetMode="External"/><Relationship Id="rId964" Type="http://schemas.openxmlformats.org/officeDocument/2006/relationships/hyperlink" Target="http://developer.android.com/reference/android/location/LocationProvider.html" TargetMode="External"/><Relationship Id="rId93" Type="http://schemas.openxmlformats.org/officeDocument/2006/relationships/hyperlink" Target="http://androidhuman.tistory.com/entry/%EC%B9%B4%EB%A9%94%EB%9D%BC%EB%A5%BC-%EC%9D%B4%EC%9A%A9%ED%95%98%EC%9E%90-SurfaceView%EC%97%90-%EB%8C%80%ED%95%9C-%EC%9D%B4%ED%95%B4" TargetMode="External"/><Relationship Id="rId189" Type="http://schemas.openxmlformats.org/officeDocument/2006/relationships/hyperlink" Target="http://www.androidpub.com/677163/613/trackback" TargetMode="External"/><Relationship Id="rId396" Type="http://schemas.openxmlformats.org/officeDocument/2006/relationships/image" Target="media/image69.jpeg"/><Relationship Id="rId617" Type="http://schemas.openxmlformats.org/officeDocument/2006/relationships/hyperlink" Target="http://cfile22.uf.tistory.com/original/120376014C9188510137E3" TargetMode="External"/><Relationship Id="rId824" Type="http://schemas.openxmlformats.org/officeDocument/2006/relationships/hyperlink" Target="http://developer.android.com/reference/android/text/InputType.html" TargetMode="External"/><Relationship Id="rId256" Type="http://schemas.openxmlformats.org/officeDocument/2006/relationships/hyperlink" Target="http://gnuteam.tistory.com/tag/recognizer" TargetMode="External"/><Relationship Id="rId463" Type="http://schemas.openxmlformats.org/officeDocument/2006/relationships/hyperlink" Target="http://developer.android.com/guide/appendix/api-levels.html" TargetMode="External"/><Relationship Id="rId670" Type="http://schemas.openxmlformats.org/officeDocument/2006/relationships/hyperlink" Target="http://www.androidpub.com/861583" TargetMode="External"/><Relationship Id="rId1093" Type="http://schemas.openxmlformats.org/officeDocument/2006/relationships/image" Target="media/image168.png"/><Relationship Id="rId1107" Type="http://schemas.openxmlformats.org/officeDocument/2006/relationships/hyperlink" Target="http://eddykudo.com/tag/Android" TargetMode="External"/><Relationship Id="rId116" Type="http://schemas.openxmlformats.org/officeDocument/2006/relationships/hyperlink" Target="http://androidhuman.tistory.com/entry/%EC%B9%B4%EB%A9%94%EB%9D%BC%EB%A5%BC-%EC%9D%B4%EC%9A%A9%ED%95%98%EC%9E%90-%EC%B9%B4%EB%A9%94%EB%9D%BC-%ED%94%84%EB%A6%AC%EB%B7%B0-%EB%9D%84%EC%9A%B0%EA%B8%B0" TargetMode="External"/><Relationship Id="rId323" Type="http://schemas.openxmlformats.org/officeDocument/2006/relationships/hyperlink" Target="http://cfile24.uf.tistory.com/original/17617E274BD804A1667510" TargetMode="External"/><Relationship Id="rId530" Type="http://schemas.openxmlformats.org/officeDocument/2006/relationships/hyperlink" Target="http://cafe.naver.com/jzsdn/21091" TargetMode="External"/><Relationship Id="rId768" Type="http://schemas.openxmlformats.org/officeDocument/2006/relationships/hyperlink" Target="http://hyungsok7.tistory.com/36" TargetMode="External"/><Relationship Id="rId975" Type="http://schemas.openxmlformats.org/officeDocument/2006/relationships/hyperlink" Target="http://www.androidpub.com/5553" TargetMode="External"/><Relationship Id="rId1160" Type="http://schemas.openxmlformats.org/officeDocument/2006/relationships/hyperlink" Target="http://androidhuman.tistory.com/441" TargetMode="External"/><Relationship Id="rId20" Type="http://schemas.openxmlformats.org/officeDocument/2006/relationships/hyperlink" Target="http://www.androidpub.com/android_dev_qna" TargetMode="External"/><Relationship Id="rId628" Type="http://schemas.openxmlformats.org/officeDocument/2006/relationships/hyperlink" Target="http://underclub.tistory.com/324" TargetMode="External"/><Relationship Id="rId835" Type="http://schemas.openxmlformats.org/officeDocument/2006/relationships/hyperlink" Target="file:///D:\android-sdk-windows\docs\reference\android\text\InputType.html" TargetMode="External"/><Relationship Id="rId267" Type="http://schemas.openxmlformats.org/officeDocument/2006/relationships/hyperlink" Target="http://www.theleagueofpaul.com/blog/tag/android/" TargetMode="External"/><Relationship Id="rId474" Type="http://schemas.openxmlformats.org/officeDocument/2006/relationships/hyperlink" Target="file:///D:\170" TargetMode="External"/><Relationship Id="rId1020" Type="http://schemas.openxmlformats.org/officeDocument/2006/relationships/hyperlink" Target="http://chonggi7.tistory.com/category/%EC%95%88%EB%93%9C%EB%A1%9C%EC%9D%B4%EB%93%9C/etc" TargetMode="External"/><Relationship Id="rId1118" Type="http://schemas.openxmlformats.org/officeDocument/2006/relationships/hyperlink" Target="http://www.androidside.com/bbs/board.php?bo_table=B49&amp;wr_id=8609" TargetMode="External"/><Relationship Id="rId127" Type="http://schemas.openxmlformats.org/officeDocument/2006/relationships/hyperlink" Target="http://cfile3.uf.tistory.com/original/19200F034B38042F8424F0" TargetMode="External"/><Relationship Id="rId681" Type="http://schemas.openxmlformats.org/officeDocument/2006/relationships/image" Target="media/image125.png"/><Relationship Id="rId779" Type="http://schemas.openxmlformats.org/officeDocument/2006/relationships/hyperlink" Target="http://developer.android.com/reference/android/text/InputType.html" TargetMode="External"/><Relationship Id="rId902" Type="http://schemas.openxmlformats.org/officeDocument/2006/relationships/image" Target="media/image142.png"/><Relationship Id="rId986" Type="http://schemas.openxmlformats.org/officeDocument/2006/relationships/hyperlink" Target="http://www.androidpub.com/252181" TargetMode="External"/><Relationship Id="rId31" Type="http://schemas.openxmlformats.org/officeDocument/2006/relationships/hyperlink" Target="http://conetpark.tistory.com/archive/20100721" TargetMode="External"/><Relationship Id="rId334" Type="http://schemas.openxmlformats.org/officeDocument/2006/relationships/hyperlink" Target="http://cfile25.uf.tistory.com/original/176B1D174BD805D29962FD" TargetMode="External"/><Relationship Id="rId541" Type="http://schemas.openxmlformats.org/officeDocument/2006/relationships/hyperlink" Target="http://dlucky.tistory.com/185" TargetMode="External"/><Relationship Id="rId639" Type="http://schemas.openxmlformats.org/officeDocument/2006/relationships/hyperlink" Target="http://underclub.tistory.com/324" TargetMode="External"/><Relationship Id="rId1171" Type="http://schemas.openxmlformats.org/officeDocument/2006/relationships/hyperlink" Target="http://feedburner.google.com/fb/a/mailverify?uri=androidhuman&amp;loc=en_US" TargetMode="External"/><Relationship Id="rId180" Type="http://schemas.openxmlformats.org/officeDocument/2006/relationships/hyperlink" Target="http://baboc.tistory.com/181" TargetMode="External"/><Relationship Id="rId278" Type="http://schemas.openxmlformats.org/officeDocument/2006/relationships/hyperlink" Target="http://www.androidside.com/bbs/board.php?bo_table=B49&amp;wr_id=9000&amp;sfl=wr_subject||wr_content&amp;stx=R&amp;sst=wr_hit&amp;sod=asc&amp;sop=and&amp;page=23" TargetMode="External"/><Relationship Id="rId401" Type="http://schemas.openxmlformats.org/officeDocument/2006/relationships/image" Target="media/image74.jpeg"/><Relationship Id="rId846" Type="http://schemas.openxmlformats.org/officeDocument/2006/relationships/hyperlink" Target="file:///D:\android-sdk-windows\docs\reference\android\text\InputType.html" TargetMode="External"/><Relationship Id="rId1031" Type="http://schemas.openxmlformats.org/officeDocument/2006/relationships/hyperlink" Target="http://chonggi7.tistory.com/category/%EC%95%88%EB%93%9C%EB%A1%9C%EC%9D%B4%EB%93%9C/Database" TargetMode="External"/><Relationship Id="rId1129" Type="http://schemas.openxmlformats.org/officeDocument/2006/relationships/image" Target="media/image176.png"/><Relationship Id="rId485" Type="http://schemas.openxmlformats.org/officeDocument/2006/relationships/image" Target="media/image82.jpeg"/><Relationship Id="rId692" Type="http://schemas.openxmlformats.org/officeDocument/2006/relationships/image" Target="media/image135.png"/><Relationship Id="rId706" Type="http://schemas.openxmlformats.org/officeDocument/2006/relationships/image" Target="media/image137.png"/><Relationship Id="rId913" Type="http://schemas.openxmlformats.org/officeDocument/2006/relationships/image" Target="media/image149.png"/><Relationship Id="rId42" Type="http://schemas.openxmlformats.org/officeDocument/2006/relationships/hyperlink" Target="http://blog.naver.com/yunrain1?Redirect=Log&amp;logNo=70085915145" TargetMode="External"/><Relationship Id="rId138" Type="http://schemas.openxmlformats.org/officeDocument/2006/relationships/image" Target="media/image29.gif"/><Relationship Id="rId345" Type="http://schemas.openxmlformats.org/officeDocument/2006/relationships/hyperlink" Target="file:///D:\427" TargetMode="External"/><Relationship Id="rId552" Type="http://schemas.openxmlformats.org/officeDocument/2006/relationships/hyperlink" Target="http://dlucky.tistory.com/tag" TargetMode="External"/><Relationship Id="rId997" Type="http://schemas.openxmlformats.org/officeDocument/2006/relationships/hyperlink" Target="http://www.androidpub.com/?document_srl=252181&amp;mid=android_dev_info&amp;act=dispBoardReplyComment&amp;comment_srl=252312" TargetMode="External"/><Relationship Id="rId1182" Type="http://schemas.openxmlformats.org/officeDocument/2006/relationships/hyperlink" Target="http://nuninaya.tistory.com/583" TargetMode="External"/><Relationship Id="rId191" Type="http://schemas.openxmlformats.org/officeDocument/2006/relationships/hyperlink" Target="http://www.androidpub.com/?document_srl=677163&amp;mid=android_dev_qna&amp;act=dispBoardReplyComment&amp;comment_srl=679013" TargetMode="External"/><Relationship Id="rId205" Type="http://schemas.openxmlformats.org/officeDocument/2006/relationships/hyperlink" Target="http://www.androidpub.com/?document_srl=677163&amp;mid=android_dev_qna&amp;act=dispBoardReplyComment&amp;comment_srl=703076" TargetMode="External"/><Relationship Id="rId412" Type="http://schemas.openxmlformats.org/officeDocument/2006/relationships/hyperlink" Target="http://blog.naver.com/lowmans" TargetMode="External"/><Relationship Id="rId857" Type="http://schemas.openxmlformats.org/officeDocument/2006/relationships/hyperlink" Target="file:///D:\android-sdk-windows\docs\reference\android\text\InputType.html" TargetMode="External"/><Relationship Id="rId1042" Type="http://schemas.openxmlformats.org/officeDocument/2006/relationships/hyperlink" Target="http://chonggi7.tistory.com/entry/Dialog-Title-%EC%97%86%EC%95%A0%EA%B8%B0" TargetMode="External"/><Relationship Id="rId289" Type="http://schemas.openxmlformats.org/officeDocument/2006/relationships/hyperlink" Target="http://www.designerandroid.com/?p=54" TargetMode="External"/><Relationship Id="rId496" Type="http://schemas.openxmlformats.org/officeDocument/2006/relationships/hyperlink" Target="http://ghdnjs9012.tistory.com/entry/%ED%99%94%EB%A9%B4%EC%9D%B4-%EA%B0%80%EB%A1%9C%EC%84%B8%EB%A1%9C-%EB%AA%A8%EB%93%9C%EB%A1%9C-%EC%A0%84%ED%99%98%EC%8B%9C-onDestroy%EA%B0%80-%ED%98%B8%EC%B6%9C%EB%90%98%EC%A7%80-%EC%95%8A%EB%8F%84%EB%A1%9D-%ED%95%98%EA%B8%B0" TargetMode="External"/><Relationship Id="rId717" Type="http://schemas.openxmlformats.org/officeDocument/2006/relationships/hyperlink" Target="http://www.androidpub.com/android_dev_qna" TargetMode="External"/><Relationship Id="rId924" Type="http://schemas.openxmlformats.org/officeDocument/2006/relationships/hyperlink" Target="http://www.androidpub.com/android_dev_qna/1390389" TargetMode="External"/><Relationship Id="rId53" Type="http://schemas.openxmlformats.org/officeDocument/2006/relationships/image" Target="media/image10.gif"/><Relationship Id="rId149" Type="http://schemas.openxmlformats.org/officeDocument/2006/relationships/hyperlink" Target="http://me2day.net/posts/new?new_post%5bbody%5d=%EC%95%88%EB%93%9C%EB%A1%9C%EC%9D%B4%EB%93%9C+Screen+size+%EB%B6%88%EB%9F%AC%EC%98%A4%EB%8A%94+%EA%B2%8C+%EC%9E%88%EB%8A%94%EC%A7%80%EC%9A%94?+%EC%8B%A4+%EC%82%AC%EC%9D%B4%EC%A6%88+%ED%84%B0%EC%B9%98%EC%99%80+%EA%B0%99%EC%9D%B4+%ED%94%BD%EC%85%80+%EB%A1%9C...800*480+-+%22http://www.androidside.com/B49/12049%22:http://www.androidside.com/B49/12049" TargetMode="External"/><Relationship Id="rId356" Type="http://schemas.openxmlformats.org/officeDocument/2006/relationships/hyperlink" Target="http://escomic.net/399" TargetMode="External"/><Relationship Id="rId563" Type="http://schemas.openxmlformats.org/officeDocument/2006/relationships/image" Target="media/image96.png"/><Relationship Id="rId770" Type="http://schemas.openxmlformats.org/officeDocument/2006/relationships/hyperlink" Target="http://hyungsok7.tistory.com/17" TargetMode="External"/><Relationship Id="rId216" Type="http://schemas.openxmlformats.org/officeDocument/2006/relationships/hyperlink" Target="http://www.androidside.com/bbs/board.php?bo_table=B49&amp;wr_id=4506" TargetMode="External"/><Relationship Id="rId423" Type="http://schemas.openxmlformats.org/officeDocument/2006/relationships/hyperlink" Target="file:///D:\tag\Android" TargetMode="External"/><Relationship Id="rId868" Type="http://schemas.openxmlformats.org/officeDocument/2006/relationships/hyperlink" Target="file:///D:\android-sdk-windows\docs\reference\android\text\InputType.html" TargetMode="External"/><Relationship Id="rId1053" Type="http://schemas.openxmlformats.org/officeDocument/2006/relationships/hyperlink" Target="http://www.blogger.com/share-post.g?blogID=6762236726539517408&amp;postID=5374416074259717674&amp;target=facebook" TargetMode="External"/><Relationship Id="rId258" Type="http://schemas.openxmlformats.org/officeDocument/2006/relationships/hyperlink" Target="http://www.dingpong.net/tt/217" TargetMode="External"/><Relationship Id="rId465" Type="http://schemas.openxmlformats.org/officeDocument/2006/relationships/hyperlink" Target="http://fanpro.springnote.com/pages/5306953?print=1" TargetMode="External"/><Relationship Id="rId630" Type="http://schemas.openxmlformats.org/officeDocument/2006/relationships/image" Target="media/image113.png"/><Relationship Id="rId672" Type="http://schemas.openxmlformats.org/officeDocument/2006/relationships/hyperlink" Target="http://schemas.android.com/apk/res/android" TargetMode="External"/><Relationship Id="rId728" Type="http://schemas.openxmlformats.org/officeDocument/2006/relationships/hyperlink" Target="http://blog.naver.com/PostView.nhn?blogId=dythmall&amp;logNo=30096054823&amp;redirect=Dlog&amp;widgetTypeCall=true" TargetMode="External"/><Relationship Id="rId935" Type="http://schemas.openxmlformats.org/officeDocument/2006/relationships/hyperlink" Target="http://www.androidpub.com/100151" TargetMode="External"/><Relationship Id="rId1095" Type="http://schemas.openxmlformats.org/officeDocument/2006/relationships/hyperlink" Target="http://developer.android.com/reference/android/view/Display.html" TargetMode="External"/><Relationship Id="rId22" Type="http://schemas.openxmlformats.org/officeDocument/2006/relationships/image" Target="media/image2.gif"/><Relationship Id="rId64" Type="http://schemas.openxmlformats.org/officeDocument/2006/relationships/hyperlink" Target="http://www.androidside.com/bbs/board.php?bo_table=auction&amp;wr_id=341" TargetMode="External"/><Relationship Id="rId118" Type="http://schemas.openxmlformats.org/officeDocument/2006/relationships/hyperlink" Target="http://androidhuman.tistory.com/entry/%EC%B9%B4%EB%A9%94%EB%9D%BC%EB%A5%BC-%EC%9D%B4%EC%9A%A9%ED%95%98%EC%9E%90-%EC%B9%B4%EB%A9%94%EB%9D%BC-%ED%94%84%EB%A6%AC%EB%B7%B0-%EB%9D%84%EC%9A%B0%EA%B8%B0" TargetMode="External"/><Relationship Id="rId325" Type="http://schemas.openxmlformats.org/officeDocument/2006/relationships/hyperlink" Target="file:///D:\Documents%20and%20Settings\KDT\%EB%B0%94%ED%83%95%20%ED%99%94%EB%A9%B4\ff.html" TargetMode="External"/><Relationship Id="rId367" Type="http://schemas.openxmlformats.org/officeDocument/2006/relationships/hyperlink" Target="http://schemas.android.com/apk/res/android" TargetMode="External"/><Relationship Id="rId532" Type="http://schemas.openxmlformats.org/officeDocument/2006/relationships/hyperlink" Target="http://dlucky.tistory.com/" TargetMode="External"/><Relationship Id="rId574" Type="http://schemas.openxmlformats.org/officeDocument/2006/relationships/hyperlink" Target="http://cfile25.uf.tistory.com/original/130582374C90273E59FE7A" TargetMode="External"/><Relationship Id="rId977" Type="http://schemas.openxmlformats.org/officeDocument/2006/relationships/hyperlink" Target="http://www.dingpong.net/tt/221" TargetMode="External"/><Relationship Id="rId1120" Type="http://schemas.openxmlformats.org/officeDocument/2006/relationships/hyperlink" Target="http://blog.naver.com/k10707" TargetMode="External"/><Relationship Id="rId1162" Type="http://schemas.openxmlformats.org/officeDocument/2006/relationships/image" Target="media/image190.png"/><Relationship Id="rId171" Type="http://schemas.openxmlformats.org/officeDocument/2006/relationships/hyperlink" Target="javascript:btn_singo(12113,%2012049)" TargetMode="External"/><Relationship Id="rId227" Type="http://schemas.openxmlformats.org/officeDocument/2006/relationships/hyperlink" Target="http://techblog.textcube.com/164" TargetMode="External"/><Relationship Id="rId781" Type="http://schemas.openxmlformats.org/officeDocument/2006/relationships/hyperlink" Target="http://developer.android.com/reference/android/text/InputType.html" TargetMode="External"/><Relationship Id="rId837" Type="http://schemas.openxmlformats.org/officeDocument/2006/relationships/hyperlink" Target="file:///D:\android-sdk-windows\docs\reference\android\text\InputType.html" TargetMode="External"/><Relationship Id="rId879" Type="http://schemas.openxmlformats.org/officeDocument/2006/relationships/hyperlink" Target="file:///D:\android-sdk-windows\docs\reference\android\text\InputType.html" TargetMode="External"/><Relationship Id="rId1022" Type="http://schemas.openxmlformats.org/officeDocument/2006/relationships/image" Target="media/image156.gif"/><Relationship Id="rId269" Type="http://schemas.openxmlformats.org/officeDocument/2006/relationships/hyperlink" Target="http://www.theleagueofpaul.com/blog/tag/rant/" TargetMode="External"/><Relationship Id="rId434" Type="http://schemas.openxmlformats.org/officeDocument/2006/relationships/hyperlink" Target="http://www.androidpub.com/reference/android/widget/TextView.html" TargetMode="External"/><Relationship Id="rId476" Type="http://schemas.openxmlformats.org/officeDocument/2006/relationships/hyperlink" Target="file:///D:\tag\COLOR" TargetMode="External"/><Relationship Id="rId641" Type="http://schemas.openxmlformats.org/officeDocument/2006/relationships/image" Target="media/image115.png"/><Relationship Id="rId683" Type="http://schemas.openxmlformats.org/officeDocument/2006/relationships/image" Target="media/image127.png"/><Relationship Id="rId739" Type="http://schemas.openxmlformats.org/officeDocument/2006/relationships/hyperlink" Target="http://blog.naver.com/PostListByTagName.nhn?blogId=dythmall&amp;logType=mylog&amp;tagName=%C5%B0%BF%A2%BC%C7" TargetMode="External"/><Relationship Id="rId890" Type="http://schemas.openxmlformats.org/officeDocument/2006/relationships/hyperlink" Target="file:///D:\android-sdk-windows\docs\reference\android\text\InputType.html" TargetMode="External"/><Relationship Id="rId904" Type="http://schemas.openxmlformats.org/officeDocument/2006/relationships/image" Target="media/image144.png"/><Relationship Id="rId1064" Type="http://schemas.openxmlformats.org/officeDocument/2006/relationships/image" Target="media/image160.jpeg"/><Relationship Id="rId33" Type="http://schemas.openxmlformats.org/officeDocument/2006/relationships/image" Target="media/image3.gif"/><Relationship Id="rId129" Type="http://schemas.openxmlformats.org/officeDocument/2006/relationships/hyperlink" Target="http://cfile2.uf.tistory.com/original/17759E164B3804CA975C50" TargetMode="External"/><Relationship Id="rId280" Type="http://schemas.openxmlformats.org/officeDocument/2006/relationships/hyperlink" Target="http://twodulls.blogspot.com/2010/01/android_27.html" TargetMode="External"/><Relationship Id="rId336" Type="http://schemas.openxmlformats.org/officeDocument/2006/relationships/image" Target="media/image64.png"/><Relationship Id="rId501" Type="http://schemas.openxmlformats.org/officeDocument/2006/relationships/hyperlink" Target="http://www.androidpub.com/android_dev_qna/1082739" TargetMode="External"/><Relationship Id="rId543" Type="http://schemas.openxmlformats.org/officeDocument/2006/relationships/hyperlink" Target="http://dlucky.tistory.com/177" TargetMode="External"/><Relationship Id="rId946" Type="http://schemas.openxmlformats.org/officeDocument/2006/relationships/hyperlink" Target="http://www.androidpub.com/100151" TargetMode="External"/><Relationship Id="rId988" Type="http://schemas.openxmlformats.org/officeDocument/2006/relationships/hyperlink" Target="http://www.androidpub.com/252181" TargetMode="External"/><Relationship Id="rId1131" Type="http://schemas.openxmlformats.org/officeDocument/2006/relationships/image" Target="media/image178.png"/><Relationship Id="rId1173" Type="http://schemas.openxmlformats.org/officeDocument/2006/relationships/image" Target="media/image194.gif"/><Relationship Id="rId75" Type="http://schemas.openxmlformats.org/officeDocument/2006/relationships/hyperlink" Target="javascript:;" TargetMode="External"/><Relationship Id="rId140" Type="http://schemas.openxmlformats.org/officeDocument/2006/relationships/hyperlink" Target="http://www.androidpub.com/4710" TargetMode="External"/><Relationship Id="rId182" Type="http://schemas.openxmlformats.org/officeDocument/2006/relationships/hyperlink" Target="http://baboc.tistory.com/181" TargetMode="External"/><Relationship Id="rId378" Type="http://schemas.openxmlformats.org/officeDocument/2006/relationships/hyperlink" Target="http://developer.android.com/reference/android/app/Activity.html" TargetMode="External"/><Relationship Id="rId403" Type="http://schemas.openxmlformats.org/officeDocument/2006/relationships/image" Target="media/image76.jpeg"/><Relationship Id="rId585" Type="http://schemas.openxmlformats.org/officeDocument/2006/relationships/hyperlink" Target="http://github.com" TargetMode="External"/><Relationship Id="rId750" Type="http://schemas.openxmlformats.org/officeDocument/2006/relationships/hyperlink" Target="file:///D:\entry\&#47784;&#48148;&#51068;&#50937;-&#47784;&#48148;&#51068;&#50937;-&#49444;&#47749;-&#51096;&#46104;&#50612;-&#51080;&#45716;-&#48660;&#47196;&#44536;-&#51452;&#49548;" TargetMode="External"/><Relationship Id="rId792" Type="http://schemas.openxmlformats.org/officeDocument/2006/relationships/hyperlink" Target="http://developer.android.com/reference/android/text/InputType.html" TargetMode="External"/><Relationship Id="rId806" Type="http://schemas.openxmlformats.org/officeDocument/2006/relationships/hyperlink" Target="http://developer.android.com/reference/android/text/InputType.html" TargetMode="External"/><Relationship Id="rId848" Type="http://schemas.openxmlformats.org/officeDocument/2006/relationships/hyperlink" Target="file:///D:\android-sdk-windows\docs\reference\android\text\InputType.html" TargetMode="External"/><Relationship Id="rId1033" Type="http://schemas.openxmlformats.org/officeDocument/2006/relationships/hyperlink" Target="http://chonggi7.tistory.com/category/%EC%95%88%EB%93%9C%EB%A1%9C%EC%9D%B4%EB%93%9C/Database" TargetMode="External"/><Relationship Id="rId6" Type="http://schemas.openxmlformats.org/officeDocument/2006/relationships/endnotes" Target="endnotes.xml"/><Relationship Id="rId238" Type="http://schemas.openxmlformats.org/officeDocument/2006/relationships/image" Target="media/image48.png"/><Relationship Id="rId445" Type="http://schemas.openxmlformats.org/officeDocument/2006/relationships/hyperlink" Target="http://www.androidpub.com/?module=file&amp;act=procFileDownload&amp;file_srl=15766&amp;sid=05b10e40e52eecbea8143d0dcc1e4069" TargetMode="External"/><Relationship Id="rId487" Type="http://schemas.openxmlformats.org/officeDocument/2006/relationships/image" Target="media/image84.jpeg"/><Relationship Id="rId610" Type="http://schemas.openxmlformats.org/officeDocument/2006/relationships/image" Target="media/image106.png"/><Relationship Id="rId652" Type="http://schemas.openxmlformats.org/officeDocument/2006/relationships/hyperlink" Target="https://gist.github.com/raw/587466/502ecc818e9f0f4248ddc324bf875205fdb2baf4/gistfile1.xml" TargetMode="External"/><Relationship Id="rId694" Type="http://schemas.openxmlformats.org/officeDocument/2006/relationships/hyperlink" Target="http://www.androidpub.com/902440" TargetMode="External"/><Relationship Id="rId708" Type="http://schemas.openxmlformats.org/officeDocument/2006/relationships/image" Target="media/image138.png"/><Relationship Id="rId915" Type="http://schemas.openxmlformats.org/officeDocument/2006/relationships/hyperlink" Target="http://www.androidpub.com/1390389" TargetMode="External"/><Relationship Id="rId1075" Type="http://schemas.openxmlformats.org/officeDocument/2006/relationships/hyperlink" Target="http://developer.android.com/reference/android/content/Intent.html" TargetMode="External"/><Relationship Id="rId291" Type="http://schemas.openxmlformats.org/officeDocument/2006/relationships/hyperlink" Target="http://www.designerandroid.com/wp-content/uploads/2008/11/tutorial_spinneritem.zip" TargetMode="External"/><Relationship Id="rId305" Type="http://schemas.openxmlformats.org/officeDocument/2006/relationships/image" Target="media/image58.gif"/><Relationship Id="rId347" Type="http://schemas.openxmlformats.org/officeDocument/2006/relationships/hyperlink" Target="file:///D:\424" TargetMode="External"/><Relationship Id="rId512" Type="http://schemas.openxmlformats.org/officeDocument/2006/relationships/hyperlink" Target="http://www.androidpub.com/?mid=android_dev_qna&amp;category=109120" TargetMode="External"/><Relationship Id="rId957" Type="http://schemas.openxmlformats.org/officeDocument/2006/relationships/hyperlink" Target="http://developer.android.com/reference/android/location/GpsStatus.html" TargetMode="External"/><Relationship Id="rId999" Type="http://schemas.openxmlformats.org/officeDocument/2006/relationships/image" Target="media/image155.jpeg"/><Relationship Id="rId1100" Type="http://schemas.openxmlformats.org/officeDocument/2006/relationships/hyperlink" Target="http://eddykudo.com/91" TargetMode="External"/><Relationship Id="rId1142" Type="http://schemas.openxmlformats.org/officeDocument/2006/relationships/image" Target="media/image186.jpeg"/><Relationship Id="rId1184" Type="http://schemas.openxmlformats.org/officeDocument/2006/relationships/hyperlink" Target="http://blog.naver.com/dythmall?Redirect=Log&amp;logNo=30096162077" TargetMode="External"/><Relationship Id="rId44" Type="http://schemas.openxmlformats.org/officeDocument/2006/relationships/hyperlink" Target="javascript:;" TargetMode="External"/><Relationship Id="rId86" Type="http://schemas.openxmlformats.org/officeDocument/2006/relationships/hyperlink" Target="javascript:btn_singo(9044,%209022)" TargetMode="External"/><Relationship Id="rId151" Type="http://schemas.openxmlformats.org/officeDocument/2006/relationships/hyperlink" Target="javascript:;" TargetMode="External"/><Relationship Id="rId389" Type="http://schemas.openxmlformats.org/officeDocument/2006/relationships/hyperlink" Target="http://developer.android.com/reference/java/lang/IllegalArgumentException.html" TargetMode="External"/><Relationship Id="rId554" Type="http://schemas.openxmlformats.org/officeDocument/2006/relationships/hyperlink" Target="http://dlucky.tistory.com/location" TargetMode="External"/><Relationship Id="rId596" Type="http://schemas.openxmlformats.org/officeDocument/2006/relationships/hyperlink" Target="https://gist.github.com/580131" TargetMode="External"/><Relationship Id="rId761" Type="http://schemas.openxmlformats.org/officeDocument/2006/relationships/hyperlink" Target="http://hyungsok7.tistory.com/category/Android/View%20%26%20Wiget" TargetMode="External"/><Relationship Id="rId817" Type="http://schemas.openxmlformats.org/officeDocument/2006/relationships/hyperlink" Target="http://developer.android.com/reference/android/text/InputType.html" TargetMode="External"/><Relationship Id="rId859" Type="http://schemas.openxmlformats.org/officeDocument/2006/relationships/hyperlink" Target="file:///D:\android-sdk-windows\docs\reference\android\text\InputType.html" TargetMode="External"/><Relationship Id="rId1002" Type="http://schemas.openxmlformats.org/officeDocument/2006/relationships/hyperlink" Target="http://www.androidpub.com/252181" TargetMode="External"/><Relationship Id="rId193" Type="http://schemas.openxmlformats.org/officeDocument/2006/relationships/image" Target="media/image35.gif"/><Relationship Id="rId207" Type="http://schemas.openxmlformats.org/officeDocument/2006/relationships/hyperlink" Target="http://code.google.com/p/apps-for-android/source/browse/trunk/Panoramio" TargetMode="External"/><Relationship Id="rId249" Type="http://schemas.openxmlformats.org/officeDocument/2006/relationships/hyperlink" Target="http://www.androidpub.com/?_filter=search&amp;mid=android_dev_qna&amp;search_target=title&amp;search_keyword=%EB%84%A4%ED%8A%B8%EC%9B%8C%ED%81%AC&amp;document_srl=247782&amp;act=dispBoardDeleteComment&amp;comment_srl=248156" TargetMode="External"/><Relationship Id="rId414" Type="http://schemas.openxmlformats.org/officeDocument/2006/relationships/hyperlink" Target="file:///D:\category\Android" TargetMode="External"/><Relationship Id="rId456" Type="http://schemas.openxmlformats.org/officeDocument/2006/relationships/hyperlink" Target="http://devlog.thoth.kr/?mid=blog&amp;search_target=tag&amp;search_keyword=scroll" TargetMode="External"/><Relationship Id="rId498" Type="http://schemas.openxmlformats.org/officeDocument/2006/relationships/hyperlink" Target="http://hnlog.tistory.com/category/%ED%8C%81/Android" TargetMode="External"/><Relationship Id="rId621" Type="http://schemas.openxmlformats.org/officeDocument/2006/relationships/hyperlink" Target="http://cfile22.uf.tistory.com/original/112C44054C91891A9ED9B1" TargetMode="External"/><Relationship Id="rId663" Type="http://schemas.openxmlformats.org/officeDocument/2006/relationships/hyperlink" Target="http://cfile25.uf.tistory.com/original/125E7D134CA939926B40BF" TargetMode="External"/><Relationship Id="rId870" Type="http://schemas.openxmlformats.org/officeDocument/2006/relationships/hyperlink" Target="file:///D:\android-sdk-windows\docs\reference\android\text\InputType.html" TargetMode="External"/><Relationship Id="rId1044" Type="http://schemas.openxmlformats.org/officeDocument/2006/relationships/hyperlink" Target="http://chonggi7.tistory.com/entry/ProgressDialog-AsyncTask%EB%A5%BC-%EC%9D%B4%EC%9A%A9%ED%95%9C-%EB%B0%B1%EA%B7%B8%EB%9D%BC%EC%9A%B4-%EB%B0%8F-%ED%8F%AC%EA%B7%B8%EB%9D%BC%EC%9A%B4%EB%93%9C-%EC%9E%91%EC%97%85-%EB%B6%84%EB%A6%AC" TargetMode="External"/><Relationship Id="rId1086" Type="http://schemas.openxmlformats.org/officeDocument/2006/relationships/image" Target="media/image165.gif"/><Relationship Id="rId13" Type="http://schemas.openxmlformats.org/officeDocument/2006/relationships/hyperlink" Target="http://developer.android.com/resources/articles/listview-backgrounds.html" TargetMode="External"/><Relationship Id="rId109" Type="http://schemas.openxmlformats.org/officeDocument/2006/relationships/hyperlink" Target="http://cfile1.uf.tistory.com/original/155002104B37FA3248877D" TargetMode="External"/><Relationship Id="rId260" Type="http://schemas.openxmlformats.org/officeDocument/2006/relationships/hyperlink" Target="http://www.androidpub.com/650765" TargetMode="External"/><Relationship Id="rId316" Type="http://schemas.openxmlformats.org/officeDocument/2006/relationships/hyperlink" Target="http://replygun.tistory.com/136" TargetMode="External"/><Relationship Id="rId523" Type="http://schemas.openxmlformats.org/officeDocument/2006/relationships/hyperlink" Target="http://cafe.naver.com/jzsdn.cafe?iframe_url=/ArticleRead.nhn%3Farticleid=21091" TargetMode="External"/><Relationship Id="rId719" Type="http://schemas.openxmlformats.org/officeDocument/2006/relationships/hyperlink" Target="http://www.androidpub.com/?mid=android_dev_qna&amp;document_srl=1316897&amp;act=dispBoardReplyComment&amp;comment_srl=1317020" TargetMode="External"/><Relationship Id="rId926" Type="http://schemas.openxmlformats.org/officeDocument/2006/relationships/hyperlink" Target="http://www.androidpub.com/android_dev_qna/1390389" TargetMode="External"/><Relationship Id="rId968" Type="http://schemas.openxmlformats.org/officeDocument/2006/relationships/hyperlink" Target="http://www.androidpub.com/?document_srl=100151&amp;mid=android_dev_qna&amp;act=dispBoardReplyComment&amp;comment_srl=1169169" TargetMode="External"/><Relationship Id="rId1111" Type="http://schemas.openxmlformats.org/officeDocument/2006/relationships/hyperlink" Target="http://eddykudo.com/83" TargetMode="External"/><Relationship Id="rId1153" Type="http://schemas.openxmlformats.org/officeDocument/2006/relationships/hyperlink" Target="http://cfile2.uf.tistory.com/original/181123354D3C673903EDCF" TargetMode="External"/><Relationship Id="rId55" Type="http://schemas.openxmlformats.org/officeDocument/2006/relationships/hyperlink" Target="http://www.androidside.com/bbs/board.php?bo_table=auction&amp;wr_id=412" TargetMode="External"/><Relationship Id="rId97" Type="http://schemas.openxmlformats.org/officeDocument/2006/relationships/hyperlink" Target="http://androidhuman.tistory.com/entry/%EC%B9%B4%EB%A9%94%EB%9D%BC%EB%A5%BC-%EC%9D%B4%EC%9A%A9%ED%95%98%EC%9E%90-SurfaceView%EC%97%90-%EB%8C%80%ED%95%9C-%EC%9D%B4%ED%95%B4" TargetMode="External"/><Relationship Id="rId120" Type="http://schemas.openxmlformats.org/officeDocument/2006/relationships/hyperlink" Target="http://androidhuman.tistory.com/entry/%EC%B9%B4%EB%A9%94%EB%9D%BC%EB%A5%BC-%EC%9D%B4%EC%9A%A9%ED%95%98%EC%9E%90-%EC%B9%B4%EB%A9%94%EB%9D%BC-%ED%94%84%EB%A6%AC%EB%B7%B0-%EB%9D%84%EC%9A%B0%EA%B8%B0" TargetMode="External"/><Relationship Id="rId358" Type="http://schemas.openxmlformats.org/officeDocument/2006/relationships/image" Target="media/image67.jpeg"/><Relationship Id="rId565" Type="http://schemas.openxmlformats.org/officeDocument/2006/relationships/hyperlink" Target="http://underclub.tistory.com/318" TargetMode="External"/><Relationship Id="rId730" Type="http://schemas.openxmlformats.org/officeDocument/2006/relationships/hyperlink" Target="http://blog.naver.com/dythmall/30096054823" TargetMode="External"/><Relationship Id="rId772" Type="http://schemas.openxmlformats.org/officeDocument/2006/relationships/hyperlink" Target="http://developer.android.com/reference/android/text/InputType.html" TargetMode="External"/><Relationship Id="rId828" Type="http://schemas.openxmlformats.org/officeDocument/2006/relationships/image" Target="media/image141.png"/><Relationship Id="rId1013" Type="http://schemas.openxmlformats.org/officeDocument/2006/relationships/hyperlink" Target="http://chonggi7.tistory.com/entry/Market-Intent-%EC%9D%B4%EC%9A%A9%ED%95%98%EC%97%AC-%EA%B4%80%EB%A0%A8-packageName%EC%97%90-%ED%95%B4%EB%8B%B9%EB%90%98%EB%8A%94-%EB%AA%A9%EB%A1%9D%EC%9C%BC%EB%A1%9C-%EC%9D%B4%EB%8F%99" TargetMode="External"/><Relationship Id="rId162" Type="http://schemas.openxmlformats.org/officeDocument/2006/relationships/hyperlink" Target="http://www.androidside.com/bbs/board.php?bo_table=B49&amp;wr_id=11849" TargetMode="External"/><Relationship Id="rId218" Type="http://schemas.openxmlformats.org/officeDocument/2006/relationships/hyperlink" Target="http://www.androidpub.com/2918" TargetMode="External"/><Relationship Id="rId425" Type="http://schemas.openxmlformats.org/officeDocument/2006/relationships/hyperlink" Target="file:///D:\tag\Event%20Handling" TargetMode="External"/><Relationship Id="rId467" Type="http://schemas.openxmlformats.org/officeDocument/2006/relationships/hyperlink" Target="http://androidappdocs-staging.appspot.com/reference/android/content/res/ColorStateList.html" TargetMode="External"/><Relationship Id="rId632" Type="http://schemas.openxmlformats.org/officeDocument/2006/relationships/image" Target="media/image114.png"/><Relationship Id="rId1055" Type="http://schemas.openxmlformats.org/officeDocument/2006/relationships/hyperlink" Target="http://touchsoul.tistory.com/" TargetMode="External"/><Relationship Id="rId1097" Type="http://schemas.openxmlformats.org/officeDocument/2006/relationships/hyperlink" Target="http://blog.naver.com/huewu/110096827737" TargetMode="External"/><Relationship Id="rId271" Type="http://schemas.openxmlformats.org/officeDocument/2006/relationships/image" Target="media/image51.png"/><Relationship Id="rId674" Type="http://schemas.openxmlformats.org/officeDocument/2006/relationships/image" Target="media/image123.png"/><Relationship Id="rId881" Type="http://schemas.openxmlformats.org/officeDocument/2006/relationships/hyperlink" Target="file:///D:\android-sdk-windows\docs\reference\android\text\InputType.html" TargetMode="External"/><Relationship Id="rId937" Type="http://schemas.openxmlformats.org/officeDocument/2006/relationships/hyperlink" Target="http://www.androidpub.com/100151/a22/trackback" TargetMode="External"/><Relationship Id="rId979" Type="http://schemas.openxmlformats.org/officeDocument/2006/relationships/hyperlink" Target="http://creativecommons.org/licenses/by-nc-nd/2.0/kr/" TargetMode="External"/><Relationship Id="rId1122" Type="http://schemas.openxmlformats.org/officeDocument/2006/relationships/hyperlink" Target="http://blog.naver.com/PostList.nhn?blogId=jolangma&amp;categoryNo=1&amp;parentCategoryNo=1" TargetMode="External"/><Relationship Id="rId24" Type="http://schemas.openxmlformats.org/officeDocument/2006/relationships/hyperlink" Target="http://www.androidpub.com/?document_srl=52185&amp;mid=android_dev_qna&amp;act=dispBoardReplyComment&amp;comment_srl=539563" TargetMode="External"/><Relationship Id="rId66" Type="http://schemas.openxmlformats.org/officeDocument/2006/relationships/image" Target="media/image13.gif"/><Relationship Id="rId131" Type="http://schemas.openxmlformats.org/officeDocument/2006/relationships/hyperlink" Target="http://cfile30.uf.tistory.com/original/177407264B3806EB5CB60C" TargetMode="External"/><Relationship Id="rId327" Type="http://schemas.openxmlformats.org/officeDocument/2006/relationships/hyperlink" Target="file:///D:\Documents%20and%20Settings\KDT\%EB%B0%94%ED%83%95%20%ED%99%94%EB%A9%B4\ff.html" TargetMode="External"/><Relationship Id="rId369" Type="http://schemas.openxmlformats.org/officeDocument/2006/relationships/hyperlink" Target="http://www.androidpub.com/406067" TargetMode="External"/><Relationship Id="rId534" Type="http://schemas.openxmlformats.org/officeDocument/2006/relationships/hyperlink" Target="http://dlucky.tistory.com/category/%EC%A0%84%EA%B3%B5%20%EC%9E%90%EB%A3%8C/%EC%95%88%EB%93%9C%EB%A1%9C%EC%9D%B4%EB%93%9C" TargetMode="External"/><Relationship Id="rId576" Type="http://schemas.openxmlformats.org/officeDocument/2006/relationships/hyperlink" Target="http://cfile25.uf.tistory.com/original/124A3C354C902794623156" TargetMode="External"/><Relationship Id="rId741" Type="http://schemas.openxmlformats.org/officeDocument/2006/relationships/hyperlink" Target="http://blog.naver.com/dythmall/30096054823" TargetMode="External"/><Relationship Id="rId783" Type="http://schemas.openxmlformats.org/officeDocument/2006/relationships/hyperlink" Target="http://developer.android.com/reference/android/text/InputType.html" TargetMode="External"/><Relationship Id="rId839" Type="http://schemas.openxmlformats.org/officeDocument/2006/relationships/hyperlink" Target="file:///D:\android-sdk-windows\docs\reference\android\text\InputType.html" TargetMode="External"/><Relationship Id="rId990" Type="http://schemas.openxmlformats.org/officeDocument/2006/relationships/hyperlink" Target="http://www.androidpub.com/?mid=android_dev_info&amp;category=108970" TargetMode="External"/><Relationship Id="rId1164" Type="http://schemas.openxmlformats.org/officeDocument/2006/relationships/image" Target="media/image191.png"/><Relationship Id="rId173" Type="http://schemas.openxmlformats.org/officeDocument/2006/relationships/hyperlink" Target="javascript:btn_singo(12114,%2012049)" TargetMode="External"/><Relationship Id="rId229" Type="http://schemas.openxmlformats.org/officeDocument/2006/relationships/image" Target="media/image40.png"/><Relationship Id="rId380" Type="http://schemas.openxmlformats.org/officeDocument/2006/relationships/hyperlink" Target="http://developer.android.com/reference/android/app/Dialog.html" TargetMode="External"/><Relationship Id="rId436" Type="http://schemas.openxmlformats.org/officeDocument/2006/relationships/hyperlink" Target="http://www.androidpub.com/reference/android/widget/TextView.html" TargetMode="External"/><Relationship Id="rId601" Type="http://schemas.openxmlformats.org/officeDocument/2006/relationships/image" Target="media/image104.png"/><Relationship Id="rId643" Type="http://schemas.openxmlformats.org/officeDocument/2006/relationships/image" Target="media/image116.png"/><Relationship Id="rId1024" Type="http://schemas.openxmlformats.org/officeDocument/2006/relationships/hyperlink" Target="http://chonggi7.tistory.com/attachment/cfile5.uf@147020584D80119730B7C0.jar" TargetMode="External"/><Relationship Id="rId1066" Type="http://schemas.openxmlformats.org/officeDocument/2006/relationships/image" Target="media/image162.jpeg"/><Relationship Id="rId240" Type="http://schemas.openxmlformats.org/officeDocument/2006/relationships/image" Target="media/image50.png"/><Relationship Id="rId478" Type="http://schemas.openxmlformats.org/officeDocument/2006/relationships/hyperlink" Target="file:///D:\tag\Style" TargetMode="External"/><Relationship Id="rId685" Type="http://schemas.openxmlformats.org/officeDocument/2006/relationships/image" Target="media/image129.png"/><Relationship Id="rId850" Type="http://schemas.openxmlformats.org/officeDocument/2006/relationships/hyperlink" Target="file:///D:\android-sdk-windows\docs\reference\android\text\InputType.html" TargetMode="External"/><Relationship Id="rId892" Type="http://schemas.openxmlformats.org/officeDocument/2006/relationships/hyperlink" Target="file:///D:\android-sdk-windows\docs\reference\android\text\InputType.html" TargetMode="External"/><Relationship Id="rId906" Type="http://schemas.openxmlformats.org/officeDocument/2006/relationships/hyperlink" Target="http://threestory.tistory.com/tag/WGS-84" TargetMode="External"/><Relationship Id="rId948" Type="http://schemas.openxmlformats.org/officeDocument/2006/relationships/hyperlink" Target="http://www.androidpub.com/?document_srl=100151&amp;mid=android_dev_qna&amp;act=dispBoardModifyComment&amp;comment_srl=101106" TargetMode="External"/><Relationship Id="rId1133" Type="http://schemas.openxmlformats.org/officeDocument/2006/relationships/hyperlink" Target="http://blog.naver.com/jolangma" TargetMode="External"/><Relationship Id="rId35" Type="http://schemas.openxmlformats.org/officeDocument/2006/relationships/image" Target="media/image4.gif"/><Relationship Id="rId77" Type="http://schemas.openxmlformats.org/officeDocument/2006/relationships/image" Target="media/image18.gif"/><Relationship Id="rId100" Type="http://schemas.openxmlformats.org/officeDocument/2006/relationships/hyperlink" Target="http://androidhuman.tistory.com/entry/%EC%B9%B4%EB%A9%94%EB%9D%BC%EB%A5%BC-%EC%9D%B4%EC%9A%A9%ED%95%98%EC%9E%90-%EC%B9%B4%EB%A9%94%EB%9D%BC-%ED%94%84%EB%A6%AC%EB%B7%B0-%EB%9D%84%EC%9A%B0%EA%B8%B0" TargetMode="External"/><Relationship Id="rId282" Type="http://schemas.openxmlformats.org/officeDocument/2006/relationships/image" Target="media/image54.jpeg"/><Relationship Id="rId338" Type="http://schemas.openxmlformats.org/officeDocument/2006/relationships/hyperlink" Target="http://creativecommons.org/licenses/by-nc-sa/2.0/kr/" TargetMode="External"/><Relationship Id="rId503" Type="http://schemas.openxmlformats.org/officeDocument/2006/relationships/hyperlink" Target="http://schemas.android.com/apk/res/android" TargetMode="External"/><Relationship Id="rId545" Type="http://schemas.openxmlformats.org/officeDocument/2006/relationships/hyperlink" Target="http://dlucky.tistory.com/tag/performClick" TargetMode="External"/><Relationship Id="rId587" Type="http://schemas.openxmlformats.org/officeDocument/2006/relationships/hyperlink" Target="https://gist.github.com/580127" TargetMode="External"/><Relationship Id="rId710" Type="http://schemas.openxmlformats.org/officeDocument/2006/relationships/hyperlink" Target="http://cranix.net/category/%EC%95%8C%EC%A7%9C%EC%A0%95%EB%B3%B4/Android" TargetMode="External"/><Relationship Id="rId752" Type="http://schemas.openxmlformats.org/officeDocument/2006/relationships/hyperlink" Target="file:///D:\entry\&#50504;&#46300;&#47196;&#51060;&#46300;-Resources-Assets" TargetMode="External"/><Relationship Id="rId808" Type="http://schemas.openxmlformats.org/officeDocument/2006/relationships/hyperlink" Target="http://developer.android.com/reference/android/text/InputType.html" TargetMode="External"/><Relationship Id="rId1175" Type="http://schemas.openxmlformats.org/officeDocument/2006/relationships/image" Target="media/image195.gif"/><Relationship Id="rId8" Type="http://schemas.openxmlformats.org/officeDocument/2006/relationships/image" Target="media/image1.png"/><Relationship Id="rId142" Type="http://schemas.openxmlformats.org/officeDocument/2006/relationships/hyperlink" Target="http://www.androidpub.com/4710" TargetMode="External"/><Relationship Id="rId184" Type="http://schemas.openxmlformats.org/officeDocument/2006/relationships/hyperlink" Target="http://www.androidpub.com/677163" TargetMode="External"/><Relationship Id="rId391" Type="http://schemas.openxmlformats.org/officeDocument/2006/relationships/hyperlink" Target="http://developer.android.com/guide/appendix/api-levels.html" TargetMode="External"/><Relationship Id="rId405" Type="http://schemas.openxmlformats.org/officeDocument/2006/relationships/image" Target="media/image78.jpeg"/><Relationship Id="rId447" Type="http://schemas.openxmlformats.org/officeDocument/2006/relationships/hyperlink" Target="http://www.androidpub.com/15765/ccc/trackback" TargetMode="External"/><Relationship Id="rId612" Type="http://schemas.openxmlformats.org/officeDocument/2006/relationships/image" Target="media/image107.png"/><Relationship Id="rId794" Type="http://schemas.openxmlformats.org/officeDocument/2006/relationships/hyperlink" Target="http://developer.android.com/reference/android/text/InputType.html" TargetMode="External"/><Relationship Id="rId1035" Type="http://schemas.openxmlformats.org/officeDocument/2006/relationships/hyperlink" Target="http://chonggi7.tistory.com/category/%EC%95%88%EB%93%9C%EB%A1%9C%EC%9D%B4%EB%93%9C/Database" TargetMode="External"/><Relationship Id="rId1077" Type="http://schemas.openxmlformats.org/officeDocument/2006/relationships/hyperlink" Target="http://blog.naver.com/PostView.nhn?blogId=huewu&amp;logNo=110082677696" TargetMode="External"/><Relationship Id="rId251" Type="http://schemas.openxmlformats.org/officeDocument/2006/relationships/hyperlink" Target="http://www.androidpub.com/?_filter=search&amp;mid=android_dev_qna&amp;search_target=title&amp;search_keyword=%EB%84%A4%ED%8A%B8%EC%9B%8C%ED%81%AC&amp;document_srl=247782&amp;act=dispBoardReplyComment&amp;comment_srl=248156" TargetMode="External"/><Relationship Id="rId489" Type="http://schemas.openxmlformats.org/officeDocument/2006/relationships/image" Target="media/image86.jpeg"/><Relationship Id="rId654" Type="http://schemas.openxmlformats.org/officeDocument/2006/relationships/hyperlink" Target="https://gist.github.com/587466" TargetMode="External"/><Relationship Id="rId696" Type="http://schemas.openxmlformats.org/officeDocument/2006/relationships/hyperlink" Target="http://www.androidpub.com/?mid=android_dev_info&amp;category=108970" TargetMode="External"/><Relationship Id="rId861" Type="http://schemas.openxmlformats.org/officeDocument/2006/relationships/hyperlink" Target="file:///D:\android-sdk-windows\docs\reference\android\text\InputType.html" TargetMode="External"/><Relationship Id="rId917" Type="http://schemas.openxmlformats.org/officeDocument/2006/relationships/hyperlink" Target="http://www.androidpub.com/android_dev_qna/1390389" TargetMode="External"/><Relationship Id="rId959" Type="http://schemas.openxmlformats.org/officeDocument/2006/relationships/hyperlink" Target="http://developer.android.com/reference/android/location/GpsStatus.html" TargetMode="External"/><Relationship Id="rId1102" Type="http://schemas.openxmlformats.org/officeDocument/2006/relationships/hyperlink" Target="http://eddykudo.com/83" TargetMode="External"/><Relationship Id="rId46" Type="http://schemas.openxmlformats.org/officeDocument/2006/relationships/hyperlink" Target="javascript:btn_singo(9022,%209022)" TargetMode="External"/><Relationship Id="rId293" Type="http://schemas.openxmlformats.org/officeDocument/2006/relationships/hyperlink" Target="http://www.designerandroid.com/?p=8" TargetMode="External"/><Relationship Id="rId307" Type="http://schemas.openxmlformats.org/officeDocument/2006/relationships/hyperlink" Target="http://devbible.tistory.com/category/%E2%96%BCANDROID/%EC%9D%BC%EB%B0%98" TargetMode="External"/><Relationship Id="rId349" Type="http://schemas.openxmlformats.org/officeDocument/2006/relationships/hyperlink" Target="http://neodreamer.tistory.com/427" TargetMode="External"/><Relationship Id="rId514" Type="http://schemas.openxmlformats.org/officeDocument/2006/relationships/hyperlink" Target="http://www.androidpub.com/android_dev_qna" TargetMode="External"/><Relationship Id="rId556" Type="http://schemas.openxmlformats.org/officeDocument/2006/relationships/hyperlink" Target="http://dlucky.tistory.com/gateway" TargetMode="External"/><Relationship Id="rId721" Type="http://schemas.openxmlformats.org/officeDocument/2006/relationships/hyperlink" Target="http://www.androidpub.com/?mid=android_dev_qna&amp;document_srl=1316897&amp;act=dispBoardReplyComment&amp;comment_srl=1317359" TargetMode="External"/><Relationship Id="rId763" Type="http://schemas.openxmlformats.org/officeDocument/2006/relationships/hyperlink" Target="http://hyungsok7.tistory.com/category/Android" TargetMode="External"/><Relationship Id="rId1144" Type="http://schemas.openxmlformats.org/officeDocument/2006/relationships/hyperlink" Target="http://androidhuman.tistory.com/entry/%EB%B7%B0%EC%97%90-%ED%91%9C%EC%8B%9C%EB%90%98%EB%8A%94-%EB%82%B4%EC%9A%A9%EC%9D%84-%EC%BA%A1%EC%B3%90%ED%95%98%EB%A0%A4%EB%A9%B4" TargetMode="External"/><Relationship Id="rId1186" Type="http://schemas.openxmlformats.org/officeDocument/2006/relationships/fontTable" Target="fontTable.xml"/><Relationship Id="rId88" Type="http://schemas.openxmlformats.org/officeDocument/2006/relationships/hyperlink" Target="http://cfile25.uf.tistory.com/original/200318284B3378EF03EB28" TargetMode="External"/><Relationship Id="rId111" Type="http://schemas.openxmlformats.org/officeDocument/2006/relationships/hyperlink" Target="http://androidhuman.tistory.com/entry/%EC%B9%B4%EB%A9%94%EB%9D%BC%EB%A5%BC-%EC%9D%B4%EC%9A%A9%ED%95%98%EC%9E%90-%EC%B9%B4%EB%A9%94%EB%9D%BC-%ED%94%84%EB%A6%AC%EB%B7%B0-%EB%9D%84%EC%9A%B0%EA%B8%B0" TargetMode="External"/><Relationship Id="rId153" Type="http://schemas.openxmlformats.org/officeDocument/2006/relationships/hyperlink" Target="http://www.androidside.com/bbs/board.php?bo_table=B49&amp;wr_id=12732" TargetMode="External"/><Relationship Id="rId195" Type="http://schemas.openxmlformats.org/officeDocument/2006/relationships/image" Target="media/image36.gif"/><Relationship Id="rId209" Type="http://schemas.openxmlformats.org/officeDocument/2006/relationships/hyperlink" Target="http://ko.wordpress.com/tag/android/" TargetMode="External"/><Relationship Id="rId360" Type="http://schemas.openxmlformats.org/officeDocument/2006/relationships/hyperlink" Target="http://escomic.net/399" TargetMode="External"/><Relationship Id="rId416" Type="http://schemas.openxmlformats.org/officeDocument/2006/relationships/hyperlink" Target="file:///D:\category\Android" TargetMode="External"/><Relationship Id="rId598" Type="http://schemas.openxmlformats.org/officeDocument/2006/relationships/hyperlink" Target="http://cfile25.uf.tistory.com/original/1339C60E4C902CCF02CD4D" TargetMode="External"/><Relationship Id="rId819" Type="http://schemas.openxmlformats.org/officeDocument/2006/relationships/hyperlink" Target="http://developer.android.com/reference/android/text/InputType.html" TargetMode="External"/><Relationship Id="rId970" Type="http://schemas.openxmlformats.org/officeDocument/2006/relationships/hyperlink" Target="http://d.android.com/reference/android/telephony/TelephonyManager.html" TargetMode="External"/><Relationship Id="rId1004" Type="http://schemas.openxmlformats.org/officeDocument/2006/relationships/hyperlink" Target="http://www.androidpub.com/252181" TargetMode="External"/><Relationship Id="rId1046" Type="http://schemas.openxmlformats.org/officeDocument/2006/relationships/image" Target="media/image158.jpeg"/><Relationship Id="rId220" Type="http://schemas.openxmlformats.org/officeDocument/2006/relationships/hyperlink" Target="http://android-developers.blogspot.com/2009/11/integrating-application-with-intents.html" TargetMode="External"/><Relationship Id="rId458" Type="http://schemas.openxmlformats.org/officeDocument/2006/relationships/hyperlink" Target="http://devlog.thoth.kr/?mid=blog&amp;search_target=tag&amp;search_keyword=fling" TargetMode="External"/><Relationship Id="rId623" Type="http://schemas.openxmlformats.org/officeDocument/2006/relationships/hyperlink" Target="http://underclub.tistory.com/301" TargetMode="External"/><Relationship Id="rId665" Type="http://schemas.openxmlformats.org/officeDocument/2006/relationships/hyperlink" Target="http://cfile4.uf.tistory.com/original/1831CF114CA93BD00272DB" TargetMode="External"/><Relationship Id="rId830" Type="http://schemas.openxmlformats.org/officeDocument/2006/relationships/hyperlink" Target="file:///D:\android-sdk-windows\docs\reference\android\text\Editable.html" TargetMode="External"/><Relationship Id="rId872" Type="http://schemas.openxmlformats.org/officeDocument/2006/relationships/hyperlink" Target="file:///D:\android-sdk-windows\docs\reference\android\text\InputType.html" TargetMode="External"/><Relationship Id="rId928" Type="http://schemas.openxmlformats.org/officeDocument/2006/relationships/hyperlink" Target="http://developer.android.com/reference/android/app/Dialog.html" TargetMode="External"/><Relationship Id="rId1088" Type="http://schemas.openxmlformats.org/officeDocument/2006/relationships/hyperlink" Target="http://android-developers.blogspot.com/2010/09/one-screen-turn-deserves-another.html" TargetMode="External"/><Relationship Id="rId15" Type="http://schemas.openxmlformats.org/officeDocument/2006/relationships/hyperlink" Target="http://www.androidpub.com/52185" TargetMode="External"/><Relationship Id="rId57" Type="http://schemas.openxmlformats.org/officeDocument/2006/relationships/hyperlink" Target="http://www.androidside.com/bbs/board.php?bo_table=auction&amp;wr_id=412" TargetMode="External"/><Relationship Id="rId262" Type="http://schemas.openxmlformats.org/officeDocument/2006/relationships/hyperlink" Target="http://www.androidpub.com/?mid=android_dev_info&amp;category=108970" TargetMode="External"/><Relationship Id="rId318" Type="http://schemas.openxmlformats.org/officeDocument/2006/relationships/hyperlink" Target="http://schemas.android.com/apk/res/android" TargetMode="External"/><Relationship Id="rId525" Type="http://schemas.openxmlformats.org/officeDocument/2006/relationships/image" Target="media/image91.gif"/><Relationship Id="rId567" Type="http://schemas.openxmlformats.org/officeDocument/2006/relationships/hyperlink" Target="http://underclub.tistory.com/320" TargetMode="External"/><Relationship Id="rId732" Type="http://schemas.openxmlformats.org/officeDocument/2006/relationships/hyperlink" Target="http://blog.naver.com/PostListByTagName.nhn?blogId=dythmall&amp;logType=mylog&amp;tagName=%BE%C8%B5%E5%B7%CE%C0%CC%B5%E5" TargetMode="External"/><Relationship Id="rId1113" Type="http://schemas.openxmlformats.org/officeDocument/2006/relationships/hyperlink" Target="http://www.tistory.com/gateway/?trackback=http://eddykudo.com/trackback/83&amp;defaultAdmin=/admin" TargetMode="External"/><Relationship Id="rId1155" Type="http://schemas.openxmlformats.org/officeDocument/2006/relationships/hyperlink" Target="http://androidhuman.tistory.com/441" TargetMode="External"/><Relationship Id="rId99" Type="http://schemas.openxmlformats.org/officeDocument/2006/relationships/hyperlink" Target="http://androidhuman.tistory.com/entry/&#52852;&#47700;&#46972;&#47484;-&#51060;&#50857;&#54616;&#51088;-&#52852;&#47700;&#46972;-&#54532;&#47532;&#48624;-&#46916;&#50864;&#44592;" TargetMode="External"/><Relationship Id="rId122" Type="http://schemas.openxmlformats.org/officeDocument/2006/relationships/hyperlink" Target="http://androidhuman.tistory.com/entry/%EC%B9%B4%EB%A9%94%EB%9D%BC%EB%A5%BC-%EC%9D%B4%EC%9A%A9%ED%95%98%EC%9E%90-%EC%B9%B4%EB%A9%94%EB%9D%BC-%ED%94%84%EB%A6%AC%EB%B7%B0-%EB%9D%84%EC%9A%B0%EA%B8%B0" TargetMode="External"/><Relationship Id="rId164" Type="http://schemas.openxmlformats.org/officeDocument/2006/relationships/hyperlink" Target="javascript:;" TargetMode="External"/><Relationship Id="rId371" Type="http://schemas.openxmlformats.org/officeDocument/2006/relationships/hyperlink" Target="http://www.androidpub.com/406067" TargetMode="External"/><Relationship Id="rId774" Type="http://schemas.openxmlformats.org/officeDocument/2006/relationships/hyperlink" Target="http://developer.android.com/reference/android/text/InputType.html" TargetMode="External"/><Relationship Id="rId981" Type="http://schemas.openxmlformats.org/officeDocument/2006/relationships/hyperlink" Target="http://www.androidpub.com/1430427" TargetMode="External"/><Relationship Id="rId1015" Type="http://schemas.openxmlformats.org/officeDocument/2006/relationships/hyperlink" Target="http://chonggi7.tistory.com/entry/PackageManager-%ED%99%88-%ED%99%94%EB%A9%B4-Launcher-PackageName-%EA%B5%AC%ED%95%98%EA%B8%B0" TargetMode="External"/><Relationship Id="rId1057" Type="http://schemas.openxmlformats.org/officeDocument/2006/relationships/hyperlink" Target="http://arsviator.blogspot.com/2010/10/parcelable%EC%9D%84-%EC%82%AC%EC%9A%A9%ED%95%9C-%EC%98%A4%EB%B8%8C%EC%A0%9D%ED%8A%B8-%EC%A0%84%EB%8B%AC-object.html?showComment=1286950291000" TargetMode="External"/><Relationship Id="rId427" Type="http://schemas.openxmlformats.org/officeDocument/2006/relationships/hyperlink" Target="file:///D:\tag\&#50504;&#46300;&#47196;&#51060;&#46300;" TargetMode="External"/><Relationship Id="rId469" Type="http://schemas.openxmlformats.org/officeDocument/2006/relationships/hyperlink" Target="file:///D:\category\&#51204;&#44277;%20&#51088;&#47308;\&#50504;&#46300;&#47196;&#51060;&#46300;" TargetMode="External"/><Relationship Id="rId634" Type="http://schemas.openxmlformats.org/officeDocument/2006/relationships/hyperlink" Target="http://underclub.tistory.com/301" TargetMode="External"/><Relationship Id="rId676" Type="http://schemas.openxmlformats.org/officeDocument/2006/relationships/hyperlink" Target="http://www.androidpub.com/57847" TargetMode="External"/><Relationship Id="rId841" Type="http://schemas.openxmlformats.org/officeDocument/2006/relationships/hyperlink" Target="file:///D:\android-sdk-windows\docs\reference\android\text\InputType.html" TargetMode="External"/><Relationship Id="rId883" Type="http://schemas.openxmlformats.org/officeDocument/2006/relationships/hyperlink" Target="file:///D:\android-sdk-windows\docs\reference\android\text\InputType.html" TargetMode="External"/><Relationship Id="rId1099" Type="http://schemas.openxmlformats.org/officeDocument/2006/relationships/hyperlink" Target="http://eddykudo.com/category/Android" TargetMode="External"/><Relationship Id="rId26" Type="http://schemas.openxmlformats.org/officeDocument/2006/relationships/hyperlink" Target="http://schemas.android.com/apk/res/android" TargetMode="External"/><Relationship Id="rId231" Type="http://schemas.openxmlformats.org/officeDocument/2006/relationships/image" Target="media/image42.png"/><Relationship Id="rId273" Type="http://schemas.openxmlformats.org/officeDocument/2006/relationships/image" Target="media/image52.png"/><Relationship Id="rId329" Type="http://schemas.openxmlformats.org/officeDocument/2006/relationships/hyperlink" Target="file:///D:\Documents%20and%20Settings\KDT\%EB%B0%94%ED%83%95%20%ED%99%94%EB%A9%B4\ff.html" TargetMode="External"/><Relationship Id="rId480" Type="http://schemas.openxmlformats.org/officeDocument/2006/relationships/hyperlink" Target="file:///D:\tag\theme" TargetMode="External"/><Relationship Id="rId536" Type="http://schemas.openxmlformats.org/officeDocument/2006/relationships/hyperlink" Target="http://dlucky.tistory.com/category/%EC%A0%84%EA%B3%B5%20%EC%9E%90%EB%A3%8C" TargetMode="External"/><Relationship Id="rId701" Type="http://schemas.openxmlformats.org/officeDocument/2006/relationships/hyperlink" Target="http://cranix.net/365" TargetMode="External"/><Relationship Id="rId939" Type="http://schemas.openxmlformats.org/officeDocument/2006/relationships/image" Target="media/image152.gif"/><Relationship Id="rId1124" Type="http://schemas.openxmlformats.org/officeDocument/2006/relationships/image" Target="media/image171.png"/><Relationship Id="rId1166" Type="http://schemas.openxmlformats.org/officeDocument/2006/relationships/image" Target="media/image192.png"/><Relationship Id="rId68" Type="http://schemas.openxmlformats.org/officeDocument/2006/relationships/image" Target="media/image14.gif"/><Relationship Id="rId133" Type="http://schemas.openxmlformats.org/officeDocument/2006/relationships/hyperlink" Target="http://cfile8.uf.tistory.com/original/187407264B3806EB5DB2D5" TargetMode="External"/><Relationship Id="rId175" Type="http://schemas.openxmlformats.org/officeDocument/2006/relationships/hyperlink" Target="http://baboc.tistory.com/181" TargetMode="External"/><Relationship Id="rId340" Type="http://schemas.openxmlformats.org/officeDocument/2006/relationships/hyperlink" Target="http://creativecommons.org/licenses/by-nc-sa/2.0/kr/" TargetMode="External"/><Relationship Id="rId578" Type="http://schemas.openxmlformats.org/officeDocument/2006/relationships/hyperlink" Target="http://cfile9.uf.tistory.com/original/182332364C9027DB4A6AF5" TargetMode="External"/><Relationship Id="rId743" Type="http://schemas.openxmlformats.org/officeDocument/2006/relationships/hyperlink" Target="file:///D:\entry\&#50504;&#46300;&#47196;&#51060;&#46300;-Resources-Assets" TargetMode="External"/><Relationship Id="rId785" Type="http://schemas.openxmlformats.org/officeDocument/2006/relationships/hyperlink" Target="http://developer.android.com/reference/android/text/InputType.html" TargetMode="External"/><Relationship Id="rId950" Type="http://schemas.openxmlformats.org/officeDocument/2006/relationships/hyperlink" Target="http://developer.android.com/reference/android/location/GpsStatus.html" TargetMode="External"/><Relationship Id="rId992" Type="http://schemas.openxmlformats.org/officeDocument/2006/relationships/hyperlink" Target="http://www.androidpub.com/252181" TargetMode="External"/><Relationship Id="rId1026" Type="http://schemas.openxmlformats.org/officeDocument/2006/relationships/hyperlink" Target="http://chonggi7.tistory.com/category/%EC%95%88%EB%93%9C%EB%A1%9C%EC%9D%B4%EB%93%9C/Manager" TargetMode="External"/><Relationship Id="rId200" Type="http://schemas.openxmlformats.org/officeDocument/2006/relationships/hyperlink" Target="http://blog.naver.com/hwangmin1984?Redirect=Log&amp;logNo=100108694799" TargetMode="External"/><Relationship Id="rId382" Type="http://schemas.openxmlformats.org/officeDocument/2006/relationships/hyperlink" Target="http://developer.android.com/reference/android/app/Activity.html" TargetMode="External"/><Relationship Id="rId438" Type="http://schemas.openxmlformats.org/officeDocument/2006/relationships/hyperlink" Target="http://www.androidpub.com/reference/android/widget/TextView.html" TargetMode="External"/><Relationship Id="rId603" Type="http://schemas.openxmlformats.org/officeDocument/2006/relationships/hyperlink" Target="http://underclub.tistory.com/318" TargetMode="External"/><Relationship Id="rId645" Type="http://schemas.openxmlformats.org/officeDocument/2006/relationships/image" Target="media/image117.png"/><Relationship Id="rId687" Type="http://schemas.openxmlformats.org/officeDocument/2006/relationships/image" Target="media/image131.png"/><Relationship Id="rId810" Type="http://schemas.openxmlformats.org/officeDocument/2006/relationships/hyperlink" Target="http://developer.android.com/reference/android/text/InputType.html" TargetMode="External"/><Relationship Id="rId852" Type="http://schemas.openxmlformats.org/officeDocument/2006/relationships/hyperlink" Target="file:///D:\android-sdk-windows\docs\reference\android\text\InputType.html" TargetMode="External"/><Relationship Id="rId908" Type="http://schemas.openxmlformats.org/officeDocument/2006/relationships/image" Target="media/image146.png"/><Relationship Id="rId1068" Type="http://schemas.openxmlformats.org/officeDocument/2006/relationships/hyperlink" Target="http://blog.naver.com/huewu" TargetMode="External"/><Relationship Id="rId242" Type="http://schemas.openxmlformats.org/officeDocument/2006/relationships/hyperlink" Target="http://www.androidpub.com/?_filter=search&amp;mid=android_dev_qna&amp;search_target=title&amp;search_keyword=%EB%84%A4%ED%8A%B8%EC%9B%8C%ED%81%AC&amp;document_srl=247782" TargetMode="External"/><Relationship Id="rId284" Type="http://schemas.openxmlformats.org/officeDocument/2006/relationships/hyperlink" Target="file:///C:\android_SDK_v2.0\docs\reference\android\view\ViewGroup.LayoutParams.html" TargetMode="External"/><Relationship Id="rId491" Type="http://schemas.openxmlformats.org/officeDocument/2006/relationships/image" Target="media/image88.jpeg"/><Relationship Id="rId505" Type="http://schemas.openxmlformats.org/officeDocument/2006/relationships/hyperlink" Target="http://www.androidpub.com/android_dev_qna" TargetMode="External"/><Relationship Id="rId712" Type="http://schemas.openxmlformats.org/officeDocument/2006/relationships/hyperlink" Target="http://www.androidpub.com/1316897" TargetMode="External"/><Relationship Id="rId894" Type="http://schemas.openxmlformats.org/officeDocument/2006/relationships/hyperlink" Target="file:///D:\android-sdk-windows\docs\reference\android\text\InputType.html" TargetMode="External"/><Relationship Id="rId1135" Type="http://schemas.openxmlformats.org/officeDocument/2006/relationships/hyperlink" Target="http://d.android.com/reference/android/app/Dialog.html" TargetMode="External"/><Relationship Id="rId1177" Type="http://schemas.openxmlformats.org/officeDocument/2006/relationships/hyperlink" Target="http://enjoydev.co.kr/tag/17" TargetMode="External"/><Relationship Id="rId37" Type="http://schemas.openxmlformats.org/officeDocument/2006/relationships/hyperlink" Target="http://blog.naver.com/PostView.nhn?blogId=yunrain1&amp;logNo=70085915145&amp;beginTime=0&amp;jumpingVid=&amp;from=search&amp;redirect=Log&amp;widgetTypeCall=true&amp;topReferer=http%3A%2F%2Fsearch.naver.com%2Fsearch.naver%3Fwhere%3Dnexearch%26query%3Dpermission%2Bdial%26x%3D0%26y%3D0%26sm%3Dtop_hty%26fbm%3D1" TargetMode="External"/><Relationship Id="rId79" Type="http://schemas.openxmlformats.org/officeDocument/2006/relationships/hyperlink" Target="javascript:;" TargetMode="External"/><Relationship Id="rId102" Type="http://schemas.openxmlformats.org/officeDocument/2006/relationships/hyperlink" Target="http://androidhuman.tistory.com/entry/%EC%B9%B4%EB%A9%94%EB%9D%BC%EB%A5%BC-%EC%9D%B4%EC%9A%A9%ED%95%98%EC%9E%90-%EC%B9%B4%EB%A9%94%EB%9D%BC-%ED%94%84%EB%A6%AC%EB%B7%B0-%EB%9D%84%EC%9A%B0%EA%B8%B0" TargetMode="External"/><Relationship Id="rId144" Type="http://schemas.openxmlformats.org/officeDocument/2006/relationships/hyperlink" Target="http://www.androidpub.com/4710" TargetMode="External"/><Relationship Id="rId547" Type="http://schemas.openxmlformats.org/officeDocument/2006/relationships/hyperlink" Target="http://dlucky.tistory.com/tag/%EA%B0%95%EC%A0%9C%20%EB%B0%9C%EC%83%9D" TargetMode="External"/><Relationship Id="rId589" Type="http://schemas.openxmlformats.org/officeDocument/2006/relationships/hyperlink" Target="http://github.com" TargetMode="External"/><Relationship Id="rId754" Type="http://schemas.openxmlformats.org/officeDocument/2006/relationships/hyperlink" Target="file:///D:\entry\&#45796;&#49884;-&#49884;&#51089;&#54616;&#45716;-&#50504;&#46300;&#47196;&#51060;&#46300;-CheckBox-&#54648;&#46308;&#47553;" TargetMode="External"/><Relationship Id="rId796" Type="http://schemas.openxmlformats.org/officeDocument/2006/relationships/hyperlink" Target="http://developer.android.com/reference/android/text/InputType.html" TargetMode="External"/><Relationship Id="rId961" Type="http://schemas.openxmlformats.org/officeDocument/2006/relationships/hyperlink" Target="http://developer.android.com/reference/java/lang/String.html" TargetMode="External"/><Relationship Id="rId90" Type="http://schemas.openxmlformats.org/officeDocument/2006/relationships/hyperlink" Target="http://androidhuman.tistory.com/entry/%EC%B9%B4%EB%A9%94%EB%9D%BC%EB%A5%BC-%EC%9D%B4%EC%9A%A9%ED%95%98%EC%9E%90-SurfaceView%EC%97%90-%EB%8C%80%ED%95%9C-%EC%9D%B4%ED%95%B4" TargetMode="External"/><Relationship Id="rId186" Type="http://schemas.openxmlformats.org/officeDocument/2006/relationships/hyperlink" Target="http://www.androidpub.com/?mid=android_dev_qna&amp;category=109120" TargetMode="External"/><Relationship Id="rId351" Type="http://schemas.openxmlformats.org/officeDocument/2006/relationships/hyperlink" Target="http://www.androidpeople.com/android-custom-dialog-example/" TargetMode="External"/><Relationship Id="rId393" Type="http://schemas.openxmlformats.org/officeDocument/2006/relationships/hyperlink" Target="http://www.androidpub.com/742429" TargetMode="External"/><Relationship Id="rId407" Type="http://schemas.openxmlformats.org/officeDocument/2006/relationships/hyperlink" Target="http://www.androidside.com/bbs/board.php?bo_table=B46&amp;wr_id=2227" TargetMode="External"/><Relationship Id="rId449" Type="http://schemas.openxmlformats.org/officeDocument/2006/relationships/hyperlink" Target="http://www.androidpub.com/?document_srl=15765&amp;mid=android_dev_info&amp;act=dispBoardReplyComment&amp;comment_srl=20100" TargetMode="External"/><Relationship Id="rId614" Type="http://schemas.openxmlformats.org/officeDocument/2006/relationships/image" Target="media/image108.png"/><Relationship Id="rId656" Type="http://schemas.openxmlformats.org/officeDocument/2006/relationships/hyperlink" Target="http://underclub.tistory.com/318" TargetMode="External"/><Relationship Id="rId821" Type="http://schemas.openxmlformats.org/officeDocument/2006/relationships/hyperlink" Target="http://developer.android.com/reference/android/text/InputType.html" TargetMode="External"/><Relationship Id="rId863" Type="http://schemas.openxmlformats.org/officeDocument/2006/relationships/hyperlink" Target="file:///D:\android-sdk-windows\docs\reference\android\text\InputType.html" TargetMode="External"/><Relationship Id="rId1037" Type="http://schemas.openxmlformats.org/officeDocument/2006/relationships/hyperlink" Target="http://chonggi7.tistory.com/category/%EC%95%88%EB%93%9C%EB%A1%9C%EC%9D%B4%EB%93%9C/Manager" TargetMode="External"/><Relationship Id="rId1079" Type="http://schemas.openxmlformats.org/officeDocument/2006/relationships/hyperlink" Target="http://tazkaz.tistory.com/attachment/cfile27.uf@146954334D3641330E689C.jar" TargetMode="External"/><Relationship Id="rId211" Type="http://schemas.openxmlformats.org/officeDocument/2006/relationships/hyperlink" Target="http://ko.wordpress.com/tag/packagemanager/" TargetMode="External"/><Relationship Id="rId253" Type="http://schemas.openxmlformats.org/officeDocument/2006/relationships/hyperlink" Target="http://www.androidpub.com/?_filter=search&amp;mid=android_dev_qna&amp;search_target=title&amp;search_keyword=%EB%84%A4%ED%8A%B8%EC%9B%8C%ED%81%AC&amp;document_srl=247782&amp;act=dispBoardReplyComment&amp;comment_srl=248217" TargetMode="External"/><Relationship Id="rId295" Type="http://schemas.openxmlformats.org/officeDocument/2006/relationships/image" Target="media/image55.png"/><Relationship Id="rId309" Type="http://schemas.openxmlformats.org/officeDocument/2006/relationships/image" Target="media/image59.jpeg"/><Relationship Id="rId460" Type="http://schemas.openxmlformats.org/officeDocument/2006/relationships/hyperlink" Target="http://devlog.thoth.kr/?mid=blog&amp;search_target=tag&amp;search_keyword=%ED%95%9C%EC%9E%A5%EC%94%A9" TargetMode="External"/><Relationship Id="rId516" Type="http://schemas.openxmlformats.org/officeDocument/2006/relationships/hyperlink" Target="http://www.androidpub.com/?document_srl=1084516&amp;mid=android_dev_qna&amp;act=dispBoardDeleteComment&amp;comment_srl=1084573" TargetMode="External"/><Relationship Id="rId698" Type="http://schemas.openxmlformats.org/officeDocument/2006/relationships/hyperlink" Target="http://code.google.com/android/reference/com/google/android/maps/MapView.html" TargetMode="External"/><Relationship Id="rId919" Type="http://schemas.openxmlformats.org/officeDocument/2006/relationships/hyperlink" Target="http://www.androidpub.com/android_dev_qna/1390389" TargetMode="External"/><Relationship Id="rId1090" Type="http://schemas.openxmlformats.org/officeDocument/2006/relationships/hyperlink" Target="http://1.bp.blogspot.com/_GTM_W5mVPTU/TIlO8Tq8uwI/AAAAAAAAALI/SiTXyfWzDEI/s1600/figureA.png" TargetMode="External"/><Relationship Id="rId1104" Type="http://schemas.openxmlformats.org/officeDocument/2006/relationships/hyperlink" Target="http://eddykudo.com/81" TargetMode="External"/><Relationship Id="rId1146" Type="http://schemas.openxmlformats.org/officeDocument/2006/relationships/hyperlink" Target="http://androidhuman.tistory.com/440" TargetMode="External"/><Relationship Id="rId48" Type="http://schemas.openxmlformats.org/officeDocument/2006/relationships/hyperlink" Target="javascript:btn_print()" TargetMode="External"/><Relationship Id="rId113" Type="http://schemas.openxmlformats.org/officeDocument/2006/relationships/hyperlink" Target="http://androidhuman.tistory.com/entry/%EC%B9%B4%EB%A9%94%EB%9D%BC%EB%A5%BC-%EC%9D%B4%EC%9A%A9%ED%95%98%EC%9E%90-%EC%B9%B4%EB%A9%94%EB%9D%BC-%ED%94%84%EB%A6%AC%EB%B7%B0-%EB%9D%84%EC%9A%B0%EA%B8%B0" TargetMode="External"/><Relationship Id="rId320" Type="http://schemas.openxmlformats.org/officeDocument/2006/relationships/hyperlink" Target="file:///D:\Documents%20and%20Settings\KDT\%EB%B0%94%ED%83%95%20%ED%99%94%EB%A9%B4\ff.html" TargetMode="External"/><Relationship Id="rId558" Type="http://schemas.openxmlformats.org/officeDocument/2006/relationships/hyperlink" Target="http://daum.net/" TargetMode="External"/><Relationship Id="rId723" Type="http://schemas.openxmlformats.org/officeDocument/2006/relationships/hyperlink" Target="http://www.androidpub.com/?mid=android_dev_qna&amp;document_srl=1316897&amp;act=dispBoardReplyComment&amp;comment_srl=1317712" TargetMode="External"/><Relationship Id="rId765" Type="http://schemas.openxmlformats.org/officeDocument/2006/relationships/hyperlink" Target="http://hyungsok7.tistory.com/162" TargetMode="External"/><Relationship Id="rId930" Type="http://schemas.openxmlformats.org/officeDocument/2006/relationships/hyperlink" Target="http://www.androidpub.com/?mid=android_dev_qna&amp;document_srl=1390389&amp;act=dispBoardReplyComment&amp;comment_srl=1390868" TargetMode="External"/><Relationship Id="rId972" Type="http://schemas.openxmlformats.org/officeDocument/2006/relationships/hyperlink" Target="http://whdnfl21.springnote.com/pages/6826227" TargetMode="External"/><Relationship Id="rId1006" Type="http://schemas.openxmlformats.org/officeDocument/2006/relationships/hyperlink" Target="http://www.androidpub.com/?document_srl=252181&amp;mid=android_dev_info&amp;act=dispBoardModifyComment&amp;comment_srl=252676" TargetMode="External"/><Relationship Id="rId155" Type="http://schemas.openxmlformats.org/officeDocument/2006/relationships/hyperlink" Target="http://www.androidside.com/bbs/board.php?bo_table=B49&amp;wr_id=12237" TargetMode="External"/><Relationship Id="rId197" Type="http://schemas.openxmlformats.org/officeDocument/2006/relationships/hyperlink" Target="http://www.androidpub.com/?document_srl=677163&amp;mid=android_dev_qna&amp;act=dispBoardDeleteComment&amp;comment_srl=680614" TargetMode="External"/><Relationship Id="rId362" Type="http://schemas.openxmlformats.org/officeDocument/2006/relationships/hyperlink" Target="http://escomic.net/399" TargetMode="External"/><Relationship Id="rId418" Type="http://schemas.openxmlformats.org/officeDocument/2006/relationships/hyperlink" Target="file:///D:\252" TargetMode="External"/><Relationship Id="rId625" Type="http://schemas.openxmlformats.org/officeDocument/2006/relationships/hyperlink" Target="http://underclub.tistory.com/318" TargetMode="External"/><Relationship Id="rId832" Type="http://schemas.openxmlformats.org/officeDocument/2006/relationships/hyperlink" Target="file:///D:\android-sdk-windows\docs\reference\android\text\InputType.html" TargetMode="External"/><Relationship Id="rId1048" Type="http://schemas.openxmlformats.org/officeDocument/2006/relationships/hyperlink" Target="http://www.blogger.com/email-post.g?blogID=6762236726539517408&amp;postID=5374416074259717674" TargetMode="External"/><Relationship Id="rId222" Type="http://schemas.openxmlformats.org/officeDocument/2006/relationships/hyperlink" Target="http://techblog.textcube.com/category/Android" TargetMode="External"/><Relationship Id="rId264" Type="http://schemas.openxmlformats.org/officeDocument/2006/relationships/hyperlink" Target="http://www.androidpub.com/650765" TargetMode="External"/><Relationship Id="rId471" Type="http://schemas.openxmlformats.org/officeDocument/2006/relationships/hyperlink" Target="file:///D:\175" TargetMode="External"/><Relationship Id="rId667" Type="http://schemas.openxmlformats.org/officeDocument/2006/relationships/hyperlink" Target="http://www.androidpub.com/861583" TargetMode="External"/><Relationship Id="rId874" Type="http://schemas.openxmlformats.org/officeDocument/2006/relationships/hyperlink" Target="file:///D:\android-sdk-windows\docs\reference\android\text\InputType.html" TargetMode="External"/><Relationship Id="rId1115" Type="http://schemas.openxmlformats.org/officeDocument/2006/relationships/hyperlink" Target="http://blog.naver.com/PostList.nhn?blogId=k10707&amp;categoryNo=26&amp;parentCategoryNo=26" TargetMode="External"/><Relationship Id="rId17" Type="http://schemas.openxmlformats.org/officeDocument/2006/relationships/hyperlink" Target="http://www.androidpub.com/52185" TargetMode="External"/><Relationship Id="rId59" Type="http://schemas.openxmlformats.org/officeDocument/2006/relationships/image" Target="media/image12.jpeg"/><Relationship Id="rId124" Type="http://schemas.openxmlformats.org/officeDocument/2006/relationships/image" Target="media/image22.png"/><Relationship Id="rId527" Type="http://schemas.openxmlformats.org/officeDocument/2006/relationships/image" Target="media/image92.gif"/><Relationship Id="rId569" Type="http://schemas.openxmlformats.org/officeDocument/2006/relationships/hyperlink" Target="http://underclub.tistory.com/324" TargetMode="External"/><Relationship Id="rId734" Type="http://schemas.openxmlformats.org/officeDocument/2006/relationships/hyperlink" Target="http://blog.naver.com/PostListByTagName.nhn?blogId=dythmall&amp;logType=mylog&amp;tagName=Keyboard" TargetMode="External"/><Relationship Id="rId776" Type="http://schemas.openxmlformats.org/officeDocument/2006/relationships/hyperlink" Target="http://developer.android.com/reference/android/text/InputType.html" TargetMode="External"/><Relationship Id="rId941" Type="http://schemas.openxmlformats.org/officeDocument/2006/relationships/hyperlink" Target="http://www.androidpub.com/100151" TargetMode="External"/><Relationship Id="rId983" Type="http://schemas.openxmlformats.org/officeDocument/2006/relationships/hyperlink" Target="http://www.androidpub.com/?mid=android_dev_info&amp;category=108970" TargetMode="External"/><Relationship Id="rId1157" Type="http://schemas.openxmlformats.org/officeDocument/2006/relationships/hyperlink" Target="http://androidhuman.tistory.com/441" TargetMode="External"/><Relationship Id="rId70" Type="http://schemas.openxmlformats.org/officeDocument/2006/relationships/hyperlink" Target="http://www.androidside.com/bbs/board.php?bo_table=B49&amp;sfl=mb_id,1&amp;stx=rikal" TargetMode="External"/><Relationship Id="rId166" Type="http://schemas.openxmlformats.org/officeDocument/2006/relationships/image" Target="media/image33.jpeg"/><Relationship Id="rId331" Type="http://schemas.openxmlformats.org/officeDocument/2006/relationships/hyperlink" Target="file:///D:\Documents%20and%20Settings\KDT\%EB%B0%94%ED%83%95%20%ED%99%94%EB%A9%B4\ff.html" TargetMode="External"/><Relationship Id="rId373" Type="http://schemas.openxmlformats.org/officeDocument/2006/relationships/hyperlink" Target="http://www.androidpub.com/android_dev_qna" TargetMode="External"/><Relationship Id="rId429" Type="http://schemas.openxmlformats.org/officeDocument/2006/relationships/hyperlink" Target="file:///D:\Documents%20and%20Settings\KDT\%EB%B0%94%ED%83%95%20%ED%99%94%EB%A9%B4\hh.html" TargetMode="External"/><Relationship Id="rId580" Type="http://schemas.openxmlformats.org/officeDocument/2006/relationships/hyperlink" Target="http://cfile25.uf.tistory.com/original/111ABE104C90283063345C" TargetMode="External"/><Relationship Id="rId636" Type="http://schemas.openxmlformats.org/officeDocument/2006/relationships/hyperlink" Target="http://underclub.tistory.com/318" TargetMode="External"/><Relationship Id="rId801" Type="http://schemas.openxmlformats.org/officeDocument/2006/relationships/hyperlink" Target="http://developer.android.com/reference/android/text/InputType.html" TargetMode="External"/><Relationship Id="rId1017" Type="http://schemas.openxmlformats.org/officeDocument/2006/relationships/hyperlink" Target="http://chonggi7.tistory.com/entry/Brightness-%EB%B0%9D%EA%B8%B0%EA%B0%92-%EB%AA%A8%EB%93%9C-%EB%B3%80%EA%B2%BD%EA%B3%BC-%EC%84%A4%EC%A0%95-%EC%A0%81%EC%9A%A9" TargetMode="External"/><Relationship Id="rId1059" Type="http://schemas.openxmlformats.org/officeDocument/2006/relationships/hyperlink" Target="http://arsviator.blogspot.com/2010/10/parcelable%EC%9D%84-%EC%82%AC%EC%9A%A9%ED%95%9C-%EC%98%A4%EB%B8%8C%EC%A0%9D%ED%8A%B8-%EC%A0%84%EB%8B%AC-object.html?showComment=1295424318129" TargetMode="External"/><Relationship Id="rId1" Type="http://schemas.openxmlformats.org/officeDocument/2006/relationships/numbering" Target="numbering.xml"/><Relationship Id="rId233" Type="http://schemas.openxmlformats.org/officeDocument/2006/relationships/image" Target="media/image44.png"/><Relationship Id="rId440" Type="http://schemas.openxmlformats.org/officeDocument/2006/relationships/hyperlink" Target="http://www.androidpub.com/15765" TargetMode="External"/><Relationship Id="rId678" Type="http://schemas.openxmlformats.org/officeDocument/2006/relationships/hyperlink" Target="http://www.androidpub.com/57847" TargetMode="External"/><Relationship Id="rId843" Type="http://schemas.openxmlformats.org/officeDocument/2006/relationships/hyperlink" Target="file:///D:\android-sdk-windows\docs\reference\android\text\InputType.html" TargetMode="External"/><Relationship Id="rId885" Type="http://schemas.openxmlformats.org/officeDocument/2006/relationships/hyperlink" Target="file:///D:\android-sdk-windows\docs\reference\android\text\InputType.html" TargetMode="External"/><Relationship Id="rId1070" Type="http://schemas.openxmlformats.org/officeDocument/2006/relationships/hyperlink" Target="http://uichsmulti.egloos.com/2000572" TargetMode="External"/><Relationship Id="rId1126" Type="http://schemas.openxmlformats.org/officeDocument/2006/relationships/image" Target="media/image173.png"/><Relationship Id="rId28" Type="http://schemas.openxmlformats.org/officeDocument/2006/relationships/hyperlink" Target="http://conetpark.tistory.com/category/Android" TargetMode="External"/><Relationship Id="rId275" Type="http://schemas.openxmlformats.org/officeDocument/2006/relationships/hyperlink" Target="http://www.theleagueofpaul.com/blog/2010/02/26/android-listview-divider/comment-page-1/" TargetMode="External"/><Relationship Id="rId300" Type="http://schemas.openxmlformats.org/officeDocument/2006/relationships/image" Target="media/image57.png"/><Relationship Id="rId482" Type="http://schemas.openxmlformats.org/officeDocument/2006/relationships/hyperlink" Target="file:///D:\Documents%20and%20Settings\KDT\%EB%B0%94%ED%83%95%20%ED%99%94%EB%A9%B4\hh.txt.html" TargetMode="External"/><Relationship Id="rId538" Type="http://schemas.openxmlformats.org/officeDocument/2006/relationships/hyperlink" Target="http://dlucky.tistory.com/189" TargetMode="External"/><Relationship Id="rId703" Type="http://schemas.openxmlformats.org/officeDocument/2006/relationships/hyperlink" Target="http://cfile10.uf.tistory.com/image/165A164B4D26C8D421307E" TargetMode="External"/><Relationship Id="rId745" Type="http://schemas.openxmlformats.org/officeDocument/2006/relationships/hyperlink" Target="file:///D:\category\ANDROID%20&#49828;&#53552;&#46356;" TargetMode="External"/><Relationship Id="rId910" Type="http://schemas.openxmlformats.org/officeDocument/2006/relationships/image" Target="media/image147.png"/><Relationship Id="rId952" Type="http://schemas.openxmlformats.org/officeDocument/2006/relationships/hyperlink" Target="http://www.androidpub.com/?document_srl=100151&amp;mid=android_dev_qna&amp;act=dispBoardReplyComment&amp;comment_srl=102565" TargetMode="External"/><Relationship Id="rId1168" Type="http://schemas.openxmlformats.org/officeDocument/2006/relationships/hyperlink" Target="http://creativecommons.org/licenses/by-nc-nd/2.0/kr/" TargetMode="External"/><Relationship Id="rId81" Type="http://schemas.openxmlformats.org/officeDocument/2006/relationships/hyperlink" Target="javascript:;" TargetMode="External"/><Relationship Id="rId135" Type="http://schemas.openxmlformats.org/officeDocument/2006/relationships/hyperlink" Target="http://cfile4.uf.tistory.com/original/1658F6274B380762AF5064" TargetMode="External"/><Relationship Id="rId177" Type="http://schemas.openxmlformats.org/officeDocument/2006/relationships/hyperlink" Target="http://baboc.tistory.com/181" TargetMode="External"/><Relationship Id="rId342" Type="http://schemas.openxmlformats.org/officeDocument/2006/relationships/hyperlink" Target="file:///D:\category\Dev%20Story\Android" TargetMode="External"/><Relationship Id="rId384" Type="http://schemas.openxmlformats.org/officeDocument/2006/relationships/hyperlink" Target="http://developer.android.com/reference/android/app/Activity.html" TargetMode="External"/><Relationship Id="rId591" Type="http://schemas.openxmlformats.org/officeDocument/2006/relationships/hyperlink" Target="https://gist.github.com/580131" TargetMode="External"/><Relationship Id="rId605" Type="http://schemas.openxmlformats.org/officeDocument/2006/relationships/hyperlink" Target="http://underclub.tistory.com/323" TargetMode="External"/><Relationship Id="rId787" Type="http://schemas.openxmlformats.org/officeDocument/2006/relationships/hyperlink" Target="http://developer.android.com/reference/android/text/InputType.html" TargetMode="External"/><Relationship Id="rId812" Type="http://schemas.openxmlformats.org/officeDocument/2006/relationships/hyperlink" Target="http://developer.android.com/reference/android/text/InputType.html" TargetMode="External"/><Relationship Id="rId994" Type="http://schemas.openxmlformats.org/officeDocument/2006/relationships/hyperlink" Target="http://www.androidpub.com/?mid=android_dev_info&amp;search_target=tag&amp;search_keyword=Tip" TargetMode="External"/><Relationship Id="rId1028" Type="http://schemas.openxmlformats.org/officeDocument/2006/relationships/hyperlink" Target="http://chonggi7.tistory.com/category/%EC%95%88%EB%93%9C%EB%A1%9C%EC%9D%B4%EB%93%9C/Manager" TargetMode="External"/><Relationship Id="rId202" Type="http://schemas.openxmlformats.org/officeDocument/2006/relationships/hyperlink" Target="http://www.androidpub.com/?document_srl=677163&amp;mid=android_dev_qna&amp;act=dispBoardDeleteComment&amp;comment_srl=685513" TargetMode="External"/><Relationship Id="rId244" Type="http://schemas.openxmlformats.org/officeDocument/2006/relationships/hyperlink" Target="http://www.androidpub.com/?_filter=search&amp;mid=android_dev_qna&amp;search_target=title&amp;search_keyword=%EB%84%A4%ED%8A%B8%EC%9B%8C%ED%81%AC&amp;document_srl=247782" TargetMode="External"/><Relationship Id="rId647" Type="http://schemas.openxmlformats.org/officeDocument/2006/relationships/image" Target="media/image118.png"/><Relationship Id="rId689" Type="http://schemas.openxmlformats.org/officeDocument/2006/relationships/image" Target="media/image133.png"/><Relationship Id="rId854" Type="http://schemas.openxmlformats.org/officeDocument/2006/relationships/hyperlink" Target="file:///D:\android-sdk-windows\docs\reference\android\text\InputType.html" TargetMode="External"/><Relationship Id="rId896" Type="http://schemas.openxmlformats.org/officeDocument/2006/relationships/hyperlink" Target="file:///D:\android-sdk-windows\docs\reference\android\text\InputType.html" TargetMode="External"/><Relationship Id="rId1081" Type="http://schemas.openxmlformats.org/officeDocument/2006/relationships/hyperlink" Target="mailto:k@gmail.com" TargetMode="External"/><Relationship Id="rId39" Type="http://schemas.openxmlformats.org/officeDocument/2006/relationships/hyperlink" Target="http://www.google.co.kr" TargetMode="External"/><Relationship Id="rId286" Type="http://schemas.openxmlformats.org/officeDocument/2006/relationships/hyperlink" Target="file:///C:\android_SDK_v2.0\docs\reference\android\view\ViewGroup.LayoutParams.html" TargetMode="External"/><Relationship Id="rId451" Type="http://schemas.openxmlformats.org/officeDocument/2006/relationships/hyperlink" Target="http://www.androidpub.com/?document_srl=15765&amp;mid=android_dev_info&amp;act=dispBoardReplyComment&amp;comment_srl=737895" TargetMode="External"/><Relationship Id="rId493" Type="http://schemas.openxmlformats.org/officeDocument/2006/relationships/hyperlink" Target="http://ghdnjs9012.tistory.com/entry/%EC%9D%B4%EB%AF%B8%EC%A7%80-%EC%A2%8C%EC%9A%B0%EB%B0%98%EC%A0%84" TargetMode="External"/><Relationship Id="rId507" Type="http://schemas.openxmlformats.org/officeDocument/2006/relationships/hyperlink" Target="http://www.androidpub.com/?mid=android_dev_qna&amp;document_srl=1082739&amp;act=dispBoardReplyComment&amp;comment_srl=1084534" TargetMode="External"/><Relationship Id="rId549" Type="http://schemas.openxmlformats.org/officeDocument/2006/relationships/hyperlink" Target="http://dlucky.tistory.com/tag/%EC%9D%B4%EB%B2%A4%ED%8A%B8%20%EA%B0%95%EC%A0%9C%20%EB%B0%9C%EC%83%9D" TargetMode="External"/><Relationship Id="rId714" Type="http://schemas.openxmlformats.org/officeDocument/2006/relationships/hyperlink" Target="http://www.androidpub.com/android_dev_qna/1316897" TargetMode="External"/><Relationship Id="rId756" Type="http://schemas.openxmlformats.org/officeDocument/2006/relationships/hyperlink" Target="file:///D:\tag\AssetManager" TargetMode="External"/><Relationship Id="rId921" Type="http://schemas.openxmlformats.org/officeDocument/2006/relationships/hyperlink" Target="http://www.androidpub.com/1390389/c85/trackback" TargetMode="External"/><Relationship Id="rId1137" Type="http://schemas.openxmlformats.org/officeDocument/2006/relationships/image" Target="media/image181.jpeg"/><Relationship Id="rId1179" Type="http://schemas.openxmlformats.org/officeDocument/2006/relationships/hyperlink" Target="http://enjoydev.co.kr/category/15" TargetMode="External"/><Relationship Id="rId50" Type="http://schemas.openxmlformats.org/officeDocument/2006/relationships/image" Target="media/image9.wmf"/><Relationship Id="rId104" Type="http://schemas.openxmlformats.org/officeDocument/2006/relationships/hyperlink" Target="http://androidhuman.tistory.com/entry/%EC%B9%B4%EB%A9%94%EB%9D%BC%EB%A5%BC-%EC%9D%B4%EC%9A%A9%ED%95%98%EC%9E%90-%EC%B9%B4%EB%A9%94%EB%9D%BC-%ED%94%84%EB%A6%AC%EB%B7%B0-%EB%9D%84%EC%9A%B0%EA%B8%B0" TargetMode="External"/><Relationship Id="rId146" Type="http://schemas.openxmlformats.org/officeDocument/2006/relationships/hyperlink" Target="javascript:btn_singo(12049,%2012049)" TargetMode="External"/><Relationship Id="rId188" Type="http://schemas.openxmlformats.org/officeDocument/2006/relationships/hyperlink" Target="http://www.androidpub.com/android_dev_qna" TargetMode="External"/><Relationship Id="rId311" Type="http://schemas.openxmlformats.org/officeDocument/2006/relationships/image" Target="media/image60.jpeg"/><Relationship Id="rId353" Type="http://schemas.openxmlformats.org/officeDocument/2006/relationships/hyperlink" Target="http://schemas.android.com/apk/res/android" TargetMode="External"/><Relationship Id="rId395" Type="http://schemas.openxmlformats.org/officeDocument/2006/relationships/hyperlink" Target="http://eddykudo.com/tag/%EC%95%88%EB%93%9C%EB%A1%9C%EC%9D%B4%EB%93%9C" TargetMode="External"/><Relationship Id="rId409" Type="http://schemas.openxmlformats.org/officeDocument/2006/relationships/hyperlink" Target="http://blog.naver.com/lowmans/100115258620" TargetMode="External"/><Relationship Id="rId560" Type="http://schemas.openxmlformats.org/officeDocument/2006/relationships/hyperlink" Target="http://surprisen.egloos.com/2648121" TargetMode="External"/><Relationship Id="rId798" Type="http://schemas.openxmlformats.org/officeDocument/2006/relationships/hyperlink" Target="http://developer.android.com/reference/android/text/InputType.html" TargetMode="External"/><Relationship Id="rId963" Type="http://schemas.openxmlformats.org/officeDocument/2006/relationships/hyperlink" Target="http://developer.android.com/guide/appendix/api-levels.html" TargetMode="External"/><Relationship Id="rId1039" Type="http://schemas.openxmlformats.org/officeDocument/2006/relationships/hyperlink" Target="http://chonggi7.tistory.com/category/%EC%95%88%EB%93%9C%EB%A1%9C%EC%9D%B4%EB%93%9C/Manager" TargetMode="External"/><Relationship Id="rId92" Type="http://schemas.openxmlformats.org/officeDocument/2006/relationships/hyperlink" Target="http://androidhuman.tistory.com/entry/%EC%B9%B4%EB%A9%94%EB%9D%BC%EB%A5%BC-%EC%9D%B4%EC%9A%A9%ED%95%98%EC%9E%90-SurfaceView%EC%97%90-%EB%8C%80%ED%95%9C-%EC%9D%B4%ED%95%B4" TargetMode="External"/><Relationship Id="rId213" Type="http://schemas.openxmlformats.org/officeDocument/2006/relationships/hyperlink" Target="http://ko.wordpress.com/tag/android-technical-articles/" TargetMode="External"/><Relationship Id="rId420" Type="http://schemas.openxmlformats.org/officeDocument/2006/relationships/hyperlink" Target="file:///D:\250" TargetMode="External"/><Relationship Id="rId616" Type="http://schemas.openxmlformats.org/officeDocument/2006/relationships/image" Target="media/image109.png"/><Relationship Id="rId658" Type="http://schemas.openxmlformats.org/officeDocument/2006/relationships/hyperlink" Target="http://underclub.tistory.com/339" TargetMode="External"/><Relationship Id="rId823" Type="http://schemas.openxmlformats.org/officeDocument/2006/relationships/hyperlink" Target="http://developer.android.com/reference/android/text/InputType.html" TargetMode="External"/><Relationship Id="rId865" Type="http://schemas.openxmlformats.org/officeDocument/2006/relationships/hyperlink" Target="file:///D:\android-sdk-windows\docs\reference\android\text\InputType.html" TargetMode="External"/><Relationship Id="rId1050" Type="http://schemas.openxmlformats.org/officeDocument/2006/relationships/hyperlink" Target="http://www.blogger.com/share-post.g?blogID=6762236726539517408&amp;postID=5374416074259717674&amp;target=email" TargetMode="External"/><Relationship Id="rId255" Type="http://schemas.openxmlformats.org/officeDocument/2006/relationships/hyperlink" Target="http://www.androidpub.com/?_filter=search&amp;mid=android_dev_qna&amp;search_target=title&amp;search_keyword=%EB%84%A4%ED%8A%B8%EC%9B%8C%ED%81%AC&amp;document_srl=247782&amp;act=dispBoardReplyComment&amp;comment_srl=258231" TargetMode="External"/><Relationship Id="rId297" Type="http://schemas.openxmlformats.org/officeDocument/2006/relationships/image" Target="media/image56.png"/><Relationship Id="rId462" Type="http://schemas.openxmlformats.org/officeDocument/2006/relationships/hyperlink" Target="http://developer.android.com/reference/android/view/KeyEvent.html" TargetMode="External"/><Relationship Id="rId518" Type="http://schemas.openxmlformats.org/officeDocument/2006/relationships/hyperlink" Target="http://www.androidpub.com/?document_srl=1084516&amp;mid=android_dev_qna&amp;act=dispBoardReplyComment&amp;comment_srl=1084573" TargetMode="External"/><Relationship Id="rId725" Type="http://schemas.openxmlformats.org/officeDocument/2006/relationships/hyperlink" Target="http://www.androidpub.com/?mid=android_dev_qna&amp;document_srl=1316897&amp;act=dispBoardReplyComment&amp;comment_srl=1317720" TargetMode="External"/><Relationship Id="rId932" Type="http://schemas.openxmlformats.org/officeDocument/2006/relationships/hyperlink" Target="http://www.androidpub.com/100151" TargetMode="External"/><Relationship Id="rId1092" Type="http://schemas.openxmlformats.org/officeDocument/2006/relationships/hyperlink" Target="http://1.bp.blogspot.com/_GTM_W5mVPTU/TIlPGGJ9X7I/AAAAAAAAALQ/ik9-7hVqs_s/s1600/FigureB.png" TargetMode="External"/><Relationship Id="rId1106" Type="http://schemas.openxmlformats.org/officeDocument/2006/relationships/image" Target="media/image169.gif"/><Relationship Id="rId1148" Type="http://schemas.openxmlformats.org/officeDocument/2006/relationships/hyperlink" Target="http://androidhuman.tistory.com/attachment/cfile24.uf@140223444D3C65BF038DBB.zip" TargetMode="External"/><Relationship Id="rId115" Type="http://schemas.openxmlformats.org/officeDocument/2006/relationships/hyperlink" Target="http://androidhuman.tistory.com/entry/%EC%B9%B4%EB%A9%94%EB%9D%BC%EB%A5%BC-%EC%9D%B4%EC%9A%A9%ED%95%98%EC%9E%90-%EC%B9%B4%EB%A9%94%EB%9D%BC-%ED%94%84%EB%A6%AC%EB%B7%B0-%EB%9D%84%EC%9A%B0%EA%B8%B0" TargetMode="External"/><Relationship Id="rId157" Type="http://schemas.openxmlformats.org/officeDocument/2006/relationships/hyperlink" Target="http://www.androidside.com/bbs/board.php?bo_table=B49&amp;wr_id=12194" TargetMode="External"/><Relationship Id="rId322" Type="http://schemas.openxmlformats.org/officeDocument/2006/relationships/hyperlink" Target="file:///D:\Documents%20and%20Settings\KDT\%EB%B0%94%ED%83%95%20%ED%99%94%EB%A9%B4\ff.html" TargetMode="External"/><Relationship Id="rId364" Type="http://schemas.openxmlformats.org/officeDocument/2006/relationships/hyperlink" Target="http://www.androidpeople.com/category/dialog/" TargetMode="External"/><Relationship Id="rId767" Type="http://schemas.openxmlformats.org/officeDocument/2006/relationships/hyperlink" Target="http://hyungsok7.tistory.com/55" TargetMode="External"/><Relationship Id="rId974" Type="http://schemas.openxmlformats.org/officeDocument/2006/relationships/hyperlink" Target="http://www.androidpub.com/5553" TargetMode="External"/><Relationship Id="rId1008" Type="http://schemas.openxmlformats.org/officeDocument/2006/relationships/hyperlink" Target="http://www.androidpub.com/252181" TargetMode="External"/><Relationship Id="rId61" Type="http://schemas.openxmlformats.org/officeDocument/2006/relationships/hyperlink" Target="http://www.androidside.com/bbs/board.php?bo_table=auction&amp;wr_id=351" TargetMode="External"/><Relationship Id="rId199" Type="http://schemas.openxmlformats.org/officeDocument/2006/relationships/hyperlink" Target="http://www.androidpub.com/?document_srl=677163&amp;mid=android_dev_qna&amp;act=dispBoardReplyComment&amp;comment_srl=680614" TargetMode="External"/><Relationship Id="rId571" Type="http://schemas.openxmlformats.org/officeDocument/2006/relationships/image" Target="media/image97.png"/><Relationship Id="rId627" Type="http://schemas.openxmlformats.org/officeDocument/2006/relationships/hyperlink" Target="http://underclub.tistory.com/323" TargetMode="External"/><Relationship Id="rId669" Type="http://schemas.openxmlformats.org/officeDocument/2006/relationships/hyperlink" Target="http://www.androidpub.com/861583" TargetMode="External"/><Relationship Id="rId834" Type="http://schemas.openxmlformats.org/officeDocument/2006/relationships/hyperlink" Target="file:///D:\android-sdk-windows\docs\reference\android\text\InputType.html" TargetMode="External"/><Relationship Id="rId876" Type="http://schemas.openxmlformats.org/officeDocument/2006/relationships/hyperlink" Target="file:///D:\android-sdk-windows\docs\reference\android\text\InputType.html" TargetMode="External"/><Relationship Id="rId19" Type="http://schemas.openxmlformats.org/officeDocument/2006/relationships/hyperlink" Target="http://www.androidpub.com/52185" TargetMode="External"/><Relationship Id="rId224" Type="http://schemas.openxmlformats.org/officeDocument/2006/relationships/hyperlink" Target="http://fs.textcube.com/blog/1/10826/attach/XI88lo0Lux.png" TargetMode="External"/><Relationship Id="rId266" Type="http://schemas.openxmlformats.org/officeDocument/2006/relationships/hyperlink" Target="http://www.theleagueofpaul.com/blog/2010/02/26/android-listview-divider/" TargetMode="External"/><Relationship Id="rId431" Type="http://schemas.openxmlformats.org/officeDocument/2006/relationships/hyperlink" Target="http://www.androidpub.com/15765" TargetMode="External"/><Relationship Id="rId473" Type="http://schemas.openxmlformats.org/officeDocument/2006/relationships/hyperlink" Target="file:///D:\171" TargetMode="External"/><Relationship Id="rId529" Type="http://schemas.openxmlformats.org/officeDocument/2006/relationships/image" Target="media/image93.gif"/><Relationship Id="rId680" Type="http://schemas.openxmlformats.org/officeDocument/2006/relationships/image" Target="media/image124.png"/><Relationship Id="rId736" Type="http://schemas.openxmlformats.org/officeDocument/2006/relationships/hyperlink" Target="http://blog.naver.com/PostListByTagName.nhn?blogId=dythmall&amp;logType=mylog&amp;tagName=%BF%A3%C5%CD%C5%B0" TargetMode="External"/><Relationship Id="rId901" Type="http://schemas.openxmlformats.org/officeDocument/2006/relationships/hyperlink" Target="http://withwani.springnote.com/pages/888312" TargetMode="External"/><Relationship Id="rId1061" Type="http://schemas.openxmlformats.org/officeDocument/2006/relationships/hyperlink" Target="http://arsviator.blogspot.com/2010/10/parcelable%EC%9D%84-%EC%82%AC%EC%9A%A9%ED%95%9C-%EC%98%A4%EB%B8%8C%EC%A0%9D%ED%8A%B8-%EC%A0%84%EB%8B%AC-object.html?showComment=1298287061777" TargetMode="External"/><Relationship Id="rId1117" Type="http://schemas.openxmlformats.org/officeDocument/2006/relationships/hyperlink" Target="http://blog.naver.com/k10707/80125404108" TargetMode="External"/><Relationship Id="rId1159" Type="http://schemas.openxmlformats.org/officeDocument/2006/relationships/hyperlink" Target="http://androidhuman.tistory.com/441" TargetMode="External"/><Relationship Id="rId30" Type="http://schemas.openxmlformats.org/officeDocument/2006/relationships/hyperlink" Target="http://conetpark.tistory.com/archive/20100721" TargetMode="External"/><Relationship Id="rId126" Type="http://schemas.openxmlformats.org/officeDocument/2006/relationships/image" Target="media/image23.png"/><Relationship Id="rId168" Type="http://schemas.openxmlformats.org/officeDocument/2006/relationships/hyperlink" Target="javascript:btn_singo(12060,%2012049)" TargetMode="External"/><Relationship Id="rId333" Type="http://schemas.openxmlformats.org/officeDocument/2006/relationships/image" Target="media/image62.png"/><Relationship Id="rId540" Type="http://schemas.openxmlformats.org/officeDocument/2006/relationships/hyperlink" Target="http://dlucky.tistory.com/187" TargetMode="External"/><Relationship Id="rId778" Type="http://schemas.openxmlformats.org/officeDocument/2006/relationships/hyperlink" Target="http://developer.android.com/reference/android/text/InputType.html" TargetMode="External"/><Relationship Id="rId943" Type="http://schemas.openxmlformats.org/officeDocument/2006/relationships/hyperlink" Target="http://www.androidpub.com/100151" TargetMode="External"/><Relationship Id="rId985" Type="http://schemas.openxmlformats.org/officeDocument/2006/relationships/hyperlink" Target="http://schemas.android.com/apk/res/android" TargetMode="External"/><Relationship Id="rId1019" Type="http://schemas.openxmlformats.org/officeDocument/2006/relationships/hyperlink" Target="http://chonggi7.tistory.com/entry/Email-GMail-SMTP-%EC%A0%84%EC%86%A1-%ED%95%98%EA%B8%B0" TargetMode="External"/><Relationship Id="rId1170" Type="http://schemas.openxmlformats.org/officeDocument/2006/relationships/hyperlink" Target="http://androidhuman.tistory.com/entry/%EB%B7%B0%EC%97%90-%ED%91%9C%EC%8B%9C%EB%90%98%EB%8A%94-%EB%82%B4%EC%9A%A9%EC%9D%84-%EC%BA%A1%EC%B3%90%ED%95%98%EB%A0%A4%EB%A9%B4" TargetMode="External"/><Relationship Id="rId72" Type="http://schemas.openxmlformats.org/officeDocument/2006/relationships/image" Target="media/image15.gif"/><Relationship Id="rId375" Type="http://schemas.openxmlformats.org/officeDocument/2006/relationships/hyperlink" Target="http://www.androidpub.com/?document_srl=406067&amp;mid=android_dev_qna&amp;act=dispBoardReplyComment&amp;comment_srl=406585" TargetMode="External"/><Relationship Id="rId582" Type="http://schemas.openxmlformats.org/officeDocument/2006/relationships/hyperlink" Target="https://gist.github.com/raw/580127/be6136ecdf408c92380fe277f9bf16ccaa157cbe/gistfile1.java" TargetMode="External"/><Relationship Id="rId638" Type="http://schemas.openxmlformats.org/officeDocument/2006/relationships/hyperlink" Target="http://underclub.tistory.com/323" TargetMode="External"/><Relationship Id="rId803" Type="http://schemas.openxmlformats.org/officeDocument/2006/relationships/hyperlink" Target="http://developer.android.com/reference/android/text/InputType.html" TargetMode="External"/><Relationship Id="rId845" Type="http://schemas.openxmlformats.org/officeDocument/2006/relationships/hyperlink" Target="file:///D:\android-sdk-windows\docs\reference\android\text\InputType.html" TargetMode="External"/><Relationship Id="rId1030" Type="http://schemas.openxmlformats.org/officeDocument/2006/relationships/hyperlink" Target="http://chonggi7.tistory.com/entry/Contact-%EC%A0%84%ED%99%94%EB%B2%88%ED%98%B8%EB%A5%BC-%EC%9D%B4%EC%9A%A9%ED%95%B4%EC%84%9C-Contact%EC%9D%98-ID-NAME-PHOTO-%EA%B0%80%EC%A0%B8%EC%98%A4%EA%B8%B0" TargetMode="External"/><Relationship Id="rId3" Type="http://schemas.openxmlformats.org/officeDocument/2006/relationships/settings" Target="settings.xml"/><Relationship Id="rId235" Type="http://schemas.openxmlformats.org/officeDocument/2006/relationships/image" Target="media/image45.jpeg"/><Relationship Id="rId277" Type="http://schemas.openxmlformats.org/officeDocument/2006/relationships/hyperlink" Target="http://www.theleagueofpaul.com/blog/2010/02/26/android-listview-divider/" TargetMode="External"/><Relationship Id="rId400" Type="http://schemas.openxmlformats.org/officeDocument/2006/relationships/image" Target="media/image73.jpeg"/><Relationship Id="rId442" Type="http://schemas.openxmlformats.org/officeDocument/2006/relationships/hyperlink" Target="http://www.androidpub.com/?mid=android_dev_info&amp;search_target=tag&amp;search_keyword=%EC%9D%B4%EB%AF%B8%EC%A7%80" TargetMode="External"/><Relationship Id="rId484" Type="http://schemas.openxmlformats.org/officeDocument/2006/relationships/image" Target="media/image81.png"/><Relationship Id="rId705" Type="http://schemas.openxmlformats.org/officeDocument/2006/relationships/hyperlink" Target="http://cfile25.uf.tistory.com/image/162F2A474D26C8D50946EF" TargetMode="External"/><Relationship Id="rId887" Type="http://schemas.openxmlformats.org/officeDocument/2006/relationships/hyperlink" Target="file:///D:\android-sdk-windows\docs\reference\android\text\InputType.html" TargetMode="External"/><Relationship Id="rId1072" Type="http://schemas.openxmlformats.org/officeDocument/2006/relationships/hyperlink" Target="http://blog.naver.com/PostView.nhn?blogId=huewu&amp;logNo=110082677696" TargetMode="External"/><Relationship Id="rId1128" Type="http://schemas.openxmlformats.org/officeDocument/2006/relationships/image" Target="media/image175.png"/><Relationship Id="rId137" Type="http://schemas.openxmlformats.org/officeDocument/2006/relationships/hyperlink" Target="http://androidhuman.tistory.com/attachment/cfile4.uf@1718A1254B3808087B3C3E.zip" TargetMode="External"/><Relationship Id="rId302" Type="http://schemas.openxmlformats.org/officeDocument/2006/relationships/hyperlink" Target="http://www.springnote.com/session/new?return_to=http%3A%2F%2Fhuni.springnote.com%2Fpages%2F5402287%3Fedit%3D1" TargetMode="External"/><Relationship Id="rId344" Type="http://schemas.openxmlformats.org/officeDocument/2006/relationships/hyperlink" Target="file:///D:\428" TargetMode="External"/><Relationship Id="rId691" Type="http://schemas.openxmlformats.org/officeDocument/2006/relationships/image" Target="media/image134.png"/><Relationship Id="rId747" Type="http://schemas.openxmlformats.org/officeDocument/2006/relationships/image" Target="media/image139.png"/><Relationship Id="rId789" Type="http://schemas.openxmlformats.org/officeDocument/2006/relationships/hyperlink" Target="http://developer.android.com/reference/android/text/InputType.html" TargetMode="External"/><Relationship Id="rId912" Type="http://schemas.openxmlformats.org/officeDocument/2006/relationships/hyperlink" Target="http://schemas.android.com/apk/res/android" TargetMode="External"/><Relationship Id="rId954" Type="http://schemas.openxmlformats.org/officeDocument/2006/relationships/hyperlink" Target="http://www.androidpub.com/?document_srl=100151&amp;mid=android_dev_qna&amp;act=dispBoardReplyComment&amp;comment_srl=102581" TargetMode="External"/><Relationship Id="rId996" Type="http://schemas.openxmlformats.org/officeDocument/2006/relationships/hyperlink" Target="http://www.androidpub.com/252181/5b8/trackback" TargetMode="External"/><Relationship Id="rId41" Type="http://schemas.openxmlformats.org/officeDocument/2006/relationships/hyperlink" Target="http://schemas.android.com/apk/res/android" TargetMode="External"/><Relationship Id="rId83" Type="http://schemas.openxmlformats.org/officeDocument/2006/relationships/hyperlink" Target="javascript:;" TargetMode="External"/><Relationship Id="rId179" Type="http://schemas.openxmlformats.org/officeDocument/2006/relationships/hyperlink" Target="http://baboc.tistory.com/181" TargetMode="External"/><Relationship Id="rId386" Type="http://schemas.openxmlformats.org/officeDocument/2006/relationships/hyperlink" Target="http://developer.android.com/guide/appendix/api-levels.html" TargetMode="External"/><Relationship Id="rId551" Type="http://schemas.openxmlformats.org/officeDocument/2006/relationships/hyperlink" Target="http://dlucky.tistory.com/tag/%EA%B0%95%EC%A0%9C%20%EB%B0%9C%EC%83%9D" TargetMode="External"/><Relationship Id="rId593" Type="http://schemas.openxmlformats.org/officeDocument/2006/relationships/hyperlink" Target="http://github.com" TargetMode="External"/><Relationship Id="rId607" Type="http://schemas.openxmlformats.org/officeDocument/2006/relationships/hyperlink" Target="http://cfile1.uf.tistory.com/original/1941D0154C9185722F6B88" TargetMode="External"/><Relationship Id="rId649" Type="http://schemas.openxmlformats.org/officeDocument/2006/relationships/hyperlink" Target="https://gist.github.com/587466" TargetMode="External"/><Relationship Id="rId814" Type="http://schemas.openxmlformats.org/officeDocument/2006/relationships/hyperlink" Target="http://developer.android.com/reference/android/text/InputType.html" TargetMode="External"/><Relationship Id="rId856" Type="http://schemas.openxmlformats.org/officeDocument/2006/relationships/hyperlink" Target="file:///D:\android-sdk-windows\docs\reference\android\text\InputType.html" TargetMode="External"/><Relationship Id="rId1181" Type="http://schemas.openxmlformats.org/officeDocument/2006/relationships/hyperlink" Target="http://enjoydev.co.kr/tag/17" TargetMode="External"/><Relationship Id="rId190" Type="http://schemas.openxmlformats.org/officeDocument/2006/relationships/hyperlink" Target="http://www.androidpub.com/?document_srl=677163&amp;mid=android_dev_qna&amp;act=dispBoardReplyComment&amp;comment_srl=678326" TargetMode="External"/><Relationship Id="rId204" Type="http://schemas.openxmlformats.org/officeDocument/2006/relationships/hyperlink" Target="http://www.androidpub.com/?document_srl=677163&amp;mid=android_dev_qna&amp;act=dispBoardReplyComment&amp;comment_srl=685513" TargetMode="External"/><Relationship Id="rId246" Type="http://schemas.openxmlformats.org/officeDocument/2006/relationships/hyperlink" Target="http://www.androidpub.com/?_filter=search&amp;mid=android_dev_qna&amp;search_target=title&amp;search_keyword=%EB%84%A4%ED%8A%B8%EC%9B%8C%ED%81%AC&amp;document_srl=247782" TargetMode="External"/><Relationship Id="rId288" Type="http://schemas.openxmlformats.org/officeDocument/2006/relationships/hyperlink" Target="http://www.designerandroid.com/?p=8" TargetMode="External"/><Relationship Id="rId411" Type="http://schemas.openxmlformats.org/officeDocument/2006/relationships/hyperlink" Target="http://blog.naver.com/lowmans/100115258620" TargetMode="External"/><Relationship Id="rId453" Type="http://schemas.openxmlformats.org/officeDocument/2006/relationships/hyperlink" Target="http://devlog.thoth.kr/blog/6248231" TargetMode="External"/><Relationship Id="rId509" Type="http://schemas.openxmlformats.org/officeDocument/2006/relationships/hyperlink" Target="http://www.androidpub.com/1084516" TargetMode="External"/><Relationship Id="rId660" Type="http://schemas.openxmlformats.org/officeDocument/2006/relationships/image" Target="media/image119.png"/><Relationship Id="rId898" Type="http://schemas.openxmlformats.org/officeDocument/2006/relationships/hyperlink" Target="file:///D:\android-sdk-windows\docs\reference\android\text\InputType.html" TargetMode="External"/><Relationship Id="rId1041" Type="http://schemas.openxmlformats.org/officeDocument/2006/relationships/hyperlink" Target="http://chonggi7.tistory.com/entry/Toast-Custom-Toast-%EB%A7%8C%EB%93%A4%EA%B8%B0" TargetMode="External"/><Relationship Id="rId1083" Type="http://schemas.openxmlformats.org/officeDocument/2006/relationships/image" Target="media/image164.gif"/><Relationship Id="rId1139" Type="http://schemas.openxmlformats.org/officeDocument/2006/relationships/image" Target="media/image183.jpeg"/><Relationship Id="rId106" Type="http://schemas.openxmlformats.org/officeDocument/2006/relationships/hyperlink" Target="http://androidhuman.tistory.com/entry/%EC%B9%B4%EB%A9%94%EB%9D%BC%EB%A5%BC-%EC%9D%B4%EC%9A%A9%ED%95%98%EC%9E%90-%EC%B9%B4%EB%A9%94%EB%9D%BC-%ED%94%84%EB%A6%AC%EB%B7%B0-%EB%9D%84%EC%9A%B0%EA%B8%B0" TargetMode="External"/><Relationship Id="rId313" Type="http://schemas.openxmlformats.org/officeDocument/2006/relationships/hyperlink" Target="http://devbible.tistory.com/40" TargetMode="External"/><Relationship Id="rId495" Type="http://schemas.openxmlformats.org/officeDocument/2006/relationships/hyperlink" Target="http://ghdnjs9012.tistory.com/category/Android" TargetMode="External"/><Relationship Id="rId716" Type="http://schemas.openxmlformats.org/officeDocument/2006/relationships/hyperlink" Target="http://www.androidpub.com/android_dev_qna/1316897" TargetMode="External"/><Relationship Id="rId758" Type="http://schemas.openxmlformats.org/officeDocument/2006/relationships/hyperlink" Target="file:///D:\Documents%20and%20Settings\KDT\%EB%B0%94%ED%83%95%20%ED%99%94%EB%A9%B4\hh.html" TargetMode="External"/><Relationship Id="rId923" Type="http://schemas.openxmlformats.org/officeDocument/2006/relationships/image" Target="media/image151.gif"/><Relationship Id="rId965" Type="http://schemas.openxmlformats.org/officeDocument/2006/relationships/hyperlink" Target="http://developer.android.com/reference/android/location/LocationProvider.html" TargetMode="External"/><Relationship Id="rId1150" Type="http://schemas.openxmlformats.org/officeDocument/2006/relationships/hyperlink" Target="http://androidhuman.tistory.com/441" TargetMode="External"/><Relationship Id="rId10" Type="http://schemas.openxmlformats.org/officeDocument/2006/relationships/hyperlink" Target="http://schemas.android.com/apk/res/android" TargetMode="External"/><Relationship Id="rId52" Type="http://schemas.openxmlformats.org/officeDocument/2006/relationships/hyperlink" Target="http://www.androidside.com/bbs/board.php?bo_table=auction&amp;wr_id=491" TargetMode="External"/><Relationship Id="rId94" Type="http://schemas.openxmlformats.org/officeDocument/2006/relationships/hyperlink" Target="http://androidhuman.tistory.com/entry/%EC%B9%B4%EB%A9%94%EB%9D%BC%EB%A5%BC-%EC%9D%B4%EC%9A%A9%ED%95%98%EC%9E%90-SurfaceView%EC%97%90-%EB%8C%80%ED%95%9C-%EC%9D%B4%ED%95%B4" TargetMode="External"/><Relationship Id="rId148" Type="http://schemas.openxmlformats.org/officeDocument/2006/relationships/control" Target="activeX/activeX2.xml"/><Relationship Id="rId355" Type="http://schemas.openxmlformats.org/officeDocument/2006/relationships/hyperlink" Target="http://escomic.net/399" TargetMode="External"/><Relationship Id="rId397" Type="http://schemas.openxmlformats.org/officeDocument/2006/relationships/image" Target="media/image70.jpeg"/><Relationship Id="rId520" Type="http://schemas.openxmlformats.org/officeDocument/2006/relationships/hyperlink" Target="http://www.androidpub.com/?document_srl=1084516&amp;mid=android_dev_qna&amp;act=dispBoardReplyComment&amp;comment_srl=1084937" TargetMode="External"/><Relationship Id="rId562" Type="http://schemas.openxmlformats.org/officeDocument/2006/relationships/image" Target="media/image95.png"/><Relationship Id="rId618" Type="http://schemas.openxmlformats.org/officeDocument/2006/relationships/image" Target="media/image110.png"/><Relationship Id="rId825" Type="http://schemas.openxmlformats.org/officeDocument/2006/relationships/hyperlink" Target="http://developer.android.com/reference/android/text/InputType.html" TargetMode="External"/><Relationship Id="rId215" Type="http://schemas.openxmlformats.org/officeDocument/2006/relationships/hyperlink" Target="http://androidbee.wordpress.com/category/android-technical-articles/" TargetMode="External"/><Relationship Id="rId257" Type="http://schemas.openxmlformats.org/officeDocument/2006/relationships/hyperlink" Target="http://www.dingpong.net/tt/217" TargetMode="External"/><Relationship Id="rId422" Type="http://schemas.openxmlformats.org/officeDocument/2006/relationships/hyperlink" Target="file:///D:\248" TargetMode="External"/><Relationship Id="rId464" Type="http://schemas.openxmlformats.org/officeDocument/2006/relationships/hyperlink" Target="http://developer.android.com/reference/android/view/KeyEvent.html" TargetMode="External"/><Relationship Id="rId867" Type="http://schemas.openxmlformats.org/officeDocument/2006/relationships/hyperlink" Target="file:///D:\android-sdk-windows\docs\reference\android\text\InputType.html" TargetMode="External"/><Relationship Id="rId1010" Type="http://schemas.openxmlformats.org/officeDocument/2006/relationships/hyperlink" Target="http://chonggi7.tistory.com/54" TargetMode="External"/><Relationship Id="rId1052" Type="http://schemas.openxmlformats.org/officeDocument/2006/relationships/hyperlink" Target="http://www.blogger.com/share-post.g?blogID=6762236726539517408&amp;postID=5374416074259717674&amp;target=twitter" TargetMode="External"/><Relationship Id="rId1094" Type="http://schemas.openxmlformats.org/officeDocument/2006/relationships/hyperlink" Target="http://developer.android.com/guide/topics/manifest/activity-element.html" TargetMode="External"/><Relationship Id="rId1108" Type="http://schemas.openxmlformats.org/officeDocument/2006/relationships/hyperlink" Target="http://eddykudo.com/tag/rotate" TargetMode="External"/><Relationship Id="rId299" Type="http://schemas.openxmlformats.org/officeDocument/2006/relationships/hyperlink" Target="http://www.designerandroid.com/wp-content/uploads/2008/11/finalproduce.png" TargetMode="External"/><Relationship Id="rId727" Type="http://schemas.openxmlformats.org/officeDocument/2006/relationships/hyperlink" Target="http://www.androidpub.com/?mid=android_dev_qna&amp;document_srl=1316897&amp;act=dispBoardReplyComment&amp;comment_srl=1318585" TargetMode="External"/><Relationship Id="rId934" Type="http://schemas.openxmlformats.org/officeDocument/2006/relationships/hyperlink" Target="http://www.androidpub.com/?mid=android_dev_qna&amp;category=109120" TargetMode="External"/><Relationship Id="rId63" Type="http://schemas.openxmlformats.org/officeDocument/2006/relationships/hyperlink" Target="http://www.androidside.com/bbs/board.php?bo_table=auction&amp;wr_id=341" TargetMode="External"/><Relationship Id="rId159" Type="http://schemas.openxmlformats.org/officeDocument/2006/relationships/hyperlink" Target="http://www.androidside.com/bbs/board.php?bo_table=B49&amp;wr_id=12082" TargetMode="External"/><Relationship Id="rId366" Type="http://schemas.openxmlformats.org/officeDocument/2006/relationships/image" Target="media/image68.png"/><Relationship Id="rId573" Type="http://schemas.openxmlformats.org/officeDocument/2006/relationships/image" Target="media/image98.png"/><Relationship Id="rId780" Type="http://schemas.openxmlformats.org/officeDocument/2006/relationships/hyperlink" Target="http://developer.android.com/reference/android/text/InputType.html" TargetMode="External"/><Relationship Id="rId226" Type="http://schemas.openxmlformats.org/officeDocument/2006/relationships/image" Target="media/image39.png"/><Relationship Id="rId433" Type="http://schemas.openxmlformats.org/officeDocument/2006/relationships/hyperlink" Target="http://www.androidpub.com/?mid=android_dev_info&amp;category=108970" TargetMode="External"/><Relationship Id="rId878" Type="http://schemas.openxmlformats.org/officeDocument/2006/relationships/hyperlink" Target="file:///D:\android-sdk-windows\docs\reference\android\text\InputType.html" TargetMode="External"/><Relationship Id="rId1063" Type="http://schemas.openxmlformats.org/officeDocument/2006/relationships/hyperlink" Target="http://surprisen.egloos.com/2511530" TargetMode="External"/><Relationship Id="rId640" Type="http://schemas.openxmlformats.org/officeDocument/2006/relationships/hyperlink" Target="http://cfile25.uf.tistory.com/original/181F8B114C96ED75CB4D36" TargetMode="External"/><Relationship Id="rId738" Type="http://schemas.openxmlformats.org/officeDocument/2006/relationships/hyperlink" Target="http://blog.naver.com/PostListByTagName.nhn?blogId=dythmall&amp;logType=mylog&amp;tagName=EnterKey" TargetMode="External"/><Relationship Id="rId945" Type="http://schemas.openxmlformats.org/officeDocument/2006/relationships/hyperlink" Target="http://www.androidpub.com/reference/android/location/GpsStatus.html" TargetMode="External"/><Relationship Id="rId74" Type="http://schemas.openxmlformats.org/officeDocument/2006/relationships/image" Target="media/image17.jpeg"/><Relationship Id="rId377" Type="http://schemas.openxmlformats.org/officeDocument/2006/relationships/hyperlink" Target="http://developer.android.com/guide/appendix/api-levels.html" TargetMode="External"/><Relationship Id="rId500" Type="http://schemas.openxmlformats.org/officeDocument/2006/relationships/hyperlink" Target="http://www.androidpub.com/1082739" TargetMode="External"/><Relationship Id="rId584" Type="http://schemas.openxmlformats.org/officeDocument/2006/relationships/hyperlink" Target="https://gist.github.com/580127" TargetMode="External"/><Relationship Id="rId805" Type="http://schemas.openxmlformats.org/officeDocument/2006/relationships/hyperlink" Target="http://developer.android.com/reference/android/text/InputType.html" TargetMode="External"/><Relationship Id="rId1130" Type="http://schemas.openxmlformats.org/officeDocument/2006/relationships/image" Target="media/image177.png"/><Relationship Id="rId5" Type="http://schemas.openxmlformats.org/officeDocument/2006/relationships/footnotes" Target="footnotes.xml"/><Relationship Id="rId237" Type="http://schemas.openxmlformats.org/officeDocument/2006/relationships/image" Target="media/image47.png"/><Relationship Id="rId791" Type="http://schemas.openxmlformats.org/officeDocument/2006/relationships/hyperlink" Target="http://developer.android.com/reference/android/text/InputType.html" TargetMode="External"/><Relationship Id="rId889" Type="http://schemas.openxmlformats.org/officeDocument/2006/relationships/hyperlink" Target="file:///D:\android-sdk-windows\docs\reference\android\text\InputType.html" TargetMode="External"/><Relationship Id="rId1074" Type="http://schemas.openxmlformats.org/officeDocument/2006/relationships/hyperlink" Target="http://developer.android.com/guide/appendix/api-levels.html" TargetMode="External"/><Relationship Id="rId444" Type="http://schemas.openxmlformats.org/officeDocument/2006/relationships/hyperlink" Target="http://www.androidpub.com/?mid=android_dev_info&amp;search_target=tag&amp;search_keyword=Button" TargetMode="External"/><Relationship Id="rId651" Type="http://schemas.openxmlformats.org/officeDocument/2006/relationships/hyperlink" Target="http://github.com" TargetMode="External"/><Relationship Id="rId749" Type="http://schemas.openxmlformats.org/officeDocument/2006/relationships/hyperlink" Target="file:///D:\category\ANDROID%20&#49828;&#53552;&#46356;" TargetMode="External"/><Relationship Id="rId290" Type="http://schemas.openxmlformats.org/officeDocument/2006/relationships/hyperlink" Target="http://www.designerandroid.com/?p=28" TargetMode="External"/><Relationship Id="rId304" Type="http://schemas.openxmlformats.org/officeDocument/2006/relationships/hyperlink" Target="http://devbible.tistory.com/40" TargetMode="External"/><Relationship Id="rId388" Type="http://schemas.openxmlformats.org/officeDocument/2006/relationships/hyperlink" Target="http://developer.android.com/reference/android/app/Activity.html" TargetMode="External"/><Relationship Id="rId511" Type="http://schemas.openxmlformats.org/officeDocument/2006/relationships/hyperlink" Target="http://www.androidpub.com/1084516" TargetMode="External"/><Relationship Id="rId609" Type="http://schemas.openxmlformats.org/officeDocument/2006/relationships/hyperlink" Target="http://cfile1.uf.tistory.com/original/1157C8184C91860C086DF6" TargetMode="External"/><Relationship Id="rId956" Type="http://schemas.openxmlformats.org/officeDocument/2006/relationships/hyperlink" Target="http://developer.android.com/reference/android/location/GpsStatus.html" TargetMode="External"/><Relationship Id="rId1141" Type="http://schemas.openxmlformats.org/officeDocument/2006/relationships/image" Target="media/image185.png"/><Relationship Id="rId85" Type="http://schemas.openxmlformats.org/officeDocument/2006/relationships/hyperlink" Target="javascript:;" TargetMode="External"/><Relationship Id="rId150" Type="http://schemas.openxmlformats.org/officeDocument/2006/relationships/hyperlink" Target="http://twitter.com/home?status=%EC%95%88%EB%93%9C%EB%A1%9C%EC%9D%B4%EB%93%9C+Screen+size+%EB%B6%88%EB%9F%AC%EC%98%A4%EB%8A%94+%EA%B2%8C+%EC%9E%88%EB%8A%94%EC%A7%80%EC%9A%94?+%EC%8B%A4+%EC%82%AC%EC%9D%B4%EC%A6%88+%ED%84%B0%EC%B9%98%EC%99%80+%EA%B0%99%EC%9D%B4+%ED%94%BD%EC%85%80+%EB%A1%9C...800*480+-+http://www.androidside.com/B49/12049" TargetMode="External"/><Relationship Id="rId595" Type="http://schemas.openxmlformats.org/officeDocument/2006/relationships/hyperlink" Target="https://gist.github.com/580131" TargetMode="External"/><Relationship Id="rId816" Type="http://schemas.openxmlformats.org/officeDocument/2006/relationships/hyperlink" Target="http://developer.android.com/reference/android/text/InputType.html" TargetMode="External"/><Relationship Id="rId1001" Type="http://schemas.openxmlformats.org/officeDocument/2006/relationships/hyperlink" Target="http://www.androidpub.com/?document_srl=252181&amp;mid=android_dev_info&amp;act=dispBoardReplyComment&amp;comment_srl=252323" TargetMode="External"/><Relationship Id="rId248" Type="http://schemas.openxmlformats.org/officeDocument/2006/relationships/hyperlink" Target="http://www.androidpub.com/247782/e9e/trackback" TargetMode="External"/><Relationship Id="rId455" Type="http://schemas.openxmlformats.org/officeDocument/2006/relationships/hyperlink" Target="http://devlog.thoth.kr/?mid=blog&amp;search_target=tag&amp;search_keyword=Gallery" TargetMode="External"/><Relationship Id="rId662" Type="http://schemas.openxmlformats.org/officeDocument/2006/relationships/image" Target="media/image120.png"/><Relationship Id="rId1085" Type="http://schemas.openxmlformats.org/officeDocument/2006/relationships/hyperlink" Target="http://eddykudo.com/category/Android" TargetMode="External"/><Relationship Id="rId12" Type="http://schemas.openxmlformats.org/officeDocument/2006/relationships/hyperlink" Target="http://comma.byus.net/blog/2younow/entry/Android-ListView-&#49828;&#53356;&#47204;&#49884;-&#44160;&#51008;&#49353;-&#48176;&#44221;&#51004;&#47196;-&#48148;&#45068;&#45716;-&#47928;&#51228;-Selector&#44032;-&#54364;&#49884;&#46104;&#51648;-&#50506;&#45716;-&#44221;&#50864;" TargetMode="External"/><Relationship Id="rId108" Type="http://schemas.openxmlformats.org/officeDocument/2006/relationships/hyperlink" Target="http://androidhuman.tistory.com/entry/%EC%B9%B4%EB%A9%94%EB%9D%BC%EB%A5%BC-%EC%9D%B4%EC%9A%A9%ED%95%98%EC%9E%90-%EC%B9%B4%EB%A9%94%EB%9D%BC-%ED%94%84%EB%A6%AC%EB%B7%B0-%EB%9D%84%EC%9A%B0%EA%B8%B0" TargetMode="External"/><Relationship Id="rId315" Type="http://schemas.openxmlformats.org/officeDocument/2006/relationships/hyperlink" Target="http://wikidocs.net/mybook/6011" TargetMode="External"/><Relationship Id="rId522" Type="http://schemas.openxmlformats.org/officeDocument/2006/relationships/hyperlink" Target="http://www.androidpub.com/?document_srl=1084516&amp;mid=android_dev_qna&amp;act=dispBoardReplyComment&amp;comment_srl=1085478" TargetMode="External"/><Relationship Id="rId967" Type="http://schemas.openxmlformats.org/officeDocument/2006/relationships/hyperlink" Target="http://www.androidpub.com/100151" TargetMode="External"/><Relationship Id="rId1152" Type="http://schemas.openxmlformats.org/officeDocument/2006/relationships/hyperlink" Target="http://schemas.android.com/apk/res/android" TargetMode="External"/><Relationship Id="rId96" Type="http://schemas.openxmlformats.org/officeDocument/2006/relationships/hyperlink" Target="http://androidhuman.tistory.com/entry/%EC%B9%B4%EB%A9%94%EB%9D%BC%EB%A5%BC-%EC%9D%B4%EC%9A%A9%ED%95%98%EC%9E%90-SurfaceView%EC%97%90-%EB%8C%80%ED%95%9C-%EC%9D%B4%ED%95%B4" TargetMode="External"/><Relationship Id="rId161" Type="http://schemas.openxmlformats.org/officeDocument/2006/relationships/hyperlink" Target="http://www.androidside.com/bbs/board.php?bo_table=B49&amp;wr_id=11893" TargetMode="External"/><Relationship Id="rId399" Type="http://schemas.openxmlformats.org/officeDocument/2006/relationships/image" Target="media/image72.jpeg"/><Relationship Id="rId827" Type="http://schemas.openxmlformats.org/officeDocument/2006/relationships/hyperlink" Target="file:///D:\android-sdk-windows\docs\reference\android\text\InputType.html" TargetMode="External"/><Relationship Id="rId1012" Type="http://schemas.openxmlformats.org/officeDocument/2006/relationships/hyperlink" Target="http://chonggi7.tistory.com/category/%EC%95%88%EB%93%9C%EB%A1%9C%EC%9D%B4%EB%93%9C/Intent" TargetMode="External"/><Relationship Id="rId259" Type="http://schemas.openxmlformats.org/officeDocument/2006/relationships/hyperlink" Target="http://www.androidpub.com/650765" TargetMode="External"/><Relationship Id="rId466" Type="http://schemas.openxmlformats.org/officeDocument/2006/relationships/hyperlink" Target="http://developer.android.com/intl/fr/guide/topics/resources/available-resources.html" TargetMode="External"/><Relationship Id="rId673" Type="http://schemas.openxmlformats.org/officeDocument/2006/relationships/hyperlink" Target="http://schemas.android.com/apk/res/android" TargetMode="External"/><Relationship Id="rId880" Type="http://schemas.openxmlformats.org/officeDocument/2006/relationships/hyperlink" Target="file:///D:\android-sdk-windows\docs\reference\android\text\InputType.html" TargetMode="External"/><Relationship Id="rId1096" Type="http://schemas.openxmlformats.org/officeDocument/2006/relationships/hyperlink" Target="http://developer.android.com/reference/android/hardware/SensorManager.html" TargetMode="External"/><Relationship Id="rId23" Type="http://schemas.openxmlformats.org/officeDocument/2006/relationships/hyperlink" Target="http://www.androidpub.com/52185" TargetMode="External"/><Relationship Id="rId119" Type="http://schemas.openxmlformats.org/officeDocument/2006/relationships/hyperlink" Target="http://androidhuman.tistory.com/entry/%EC%B9%B4%EB%A9%94%EB%9D%BC%EB%A5%BC-%EC%9D%B4%EC%9A%A9%ED%95%98%EC%9E%90-%EC%B9%B4%EB%A9%94%EB%9D%BC-%ED%94%84%EB%A6%AC%EB%B7%B0-%EB%9D%84%EC%9A%B0%EA%B8%B0" TargetMode="External"/><Relationship Id="rId326" Type="http://schemas.openxmlformats.org/officeDocument/2006/relationships/hyperlink" Target="file:///D:\Documents%20and%20Settings\KDT\%EB%B0%94%ED%83%95%20%ED%99%94%EB%A9%B4\ff.html" TargetMode="External"/><Relationship Id="rId533" Type="http://schemas.openxmlformats.org/officeDocument/2006/relationships/hyperlink" Target="http://dlucky.tistory.com/187" TargetMode="External"/><Relationship Id="rId978" Type="http://schemas.openxmlformats.org/officeDocument/2006/relationships/hyperlink" Target="http://www.dingpong.net/tt/221" TargetMode="External"/><Relationship Id="rId1163" Type="http://schemas.openxmlformats.org/officeDocument/2006/relationships/hyperlink" Target="http://cfile4.uf.tistory.com/original/1905A1474D3C6A810B161D" TargetMode="External"/><Relationship Id="rId740" Type="http://schemas.openxmlformats.org/officeDocument/2006/relationships/hyperlink" Target="http://blog.naver.com/PostListByTagName.nhn?blogId=dythmall&amp;logType=mylog&amp;tagName=%C7%C1%B7%CE%B1%D7%B7%A1%B9%D6" TargetMode="External"/><Relationship Id="rId838" Type="http://schemas.openxmlformats.org/officeDocument/2006/relationships/hyperlink" Target="file:///D:\android-sdk-windows\docs\reference\android\text\InputType.html" TargetMode="External"/><Relationship Id="rId1023" Type="http://schemas.openxmlformats.org/officeDocument/2006/relationships/hyperlink" Target="http://chonggi7.tistory.com/attachment/cfile28.uf@20105E584D8011980D6865.jar" TargetMode="External"/><Relationship Id="rId172" Type="http://schemas.openxmlformats.org/officeDocument/2006/relationships/hyperlink" Target="javascript:;" TargetMode="External"/><Relationship Id="rId477" Type="http://schemas.openxmlformats.org/officeDocument/2006/relationships/hyperlink" Target="file:///D:\tag\selector" TargetMode="External"/><Relationship Id="rId600" Type="http://schemas.openxmlformats.org/officeDocument/2006/relationships/hyperlink" Target="http://cfile5.uf.tistory.com/original/1135210E4C902D4A053277" TargetMode="External"/><Relationship Id="rId684" Type="http://schemas.openxmlformats.org/officeDocument/2006/relationships/image" Target="media/image128.png"/><Relationship Id="rId337" Type="http://schemas.openxmlformats.org/officeDocument/2006/relationships/image" Target="media/image65.png"/><Relationship Id="rId891" Type="http://schemas.openxmlformats.org/officeDocument/2006/relationships/hyperlink" Target="file:///D:\android-sdk-windows\docs\reference\android\text\InputType.html" TargetMode="External"/><Relationship Id="rId905" Type="http://schemas.openxmlformats.org/officeDocument/2006/relationships/image" Target="media/image145.png"/><Relationship Id="rId989" Type="http://schemas.openxmlformats.org/officeDocument/2006/relationships/hyperlink" Target="http://www.androidpub.com/252181" TargetMode="External"/><Relationship Id="rId34" Type="http://schemas.openxmlformats.org/officeDocument/2006/relationships/hyperlink" Target="http://blog.naver.com/PostList.nhn?blogId=yunrain1&amp;categoryNo=54&amp;parentCategoryNo=54" TargetMode="External"/><Relationship Id="rId544" Type="http://schemas.openxmlformats.org/officeDocument/2006/relationships/hyperlink" Target="http://dlucky.tistory.com/tag/Android" TargetMode="External"/><Relationship Id="rId751" Type="http://schemas.openxmlformats.org/officeDocument/2006/relationships/hyperlink" Target="file:///D:\entry\&#50504;&#46300;&#47196;&#51060;&#46300;-&#44060;&#48156;&#45432;&#53944;-&#54532;&#47196;&#51229;&#53944;-&#44060;&#50836;" TargetMode="External"/><Relationship Id="rId849" Type="http://schemas.openxmlformats.org/officeDocument/2006/relationships/hyperlink" Target="file:///D:\android-sdk-windows\docs\reference\android\text\InputType.html" TargetMode="External"/><Relationship Id="rId1174" Type="http://schemas.openxmlformats.org/officeDocument/2006/relationships/hyperlink" Target="http://www.hanrss.com/add_sub.qst?url=http://feedproxy.google.com/androidhuman" TargetMode="External"/><Relationship Id="rId183" Type="http://schemas.openxmlformats.org/officeDocument/2006/relationships/hyperlink" Target="http://www.androidpub.com/677163" TargetMode="External"/><Relationship Id="rId390" Type="http://schemas.openxmlformats.org/officeDocument/2006/relationships/hyperlink" Target="http://developer.android.com/reference/android/app/Activity.html" TargetMode="External"/><Relationship Id="rId404" Type="http://schemas.openxmlformats.org/officeDocument/2006/relationships/image" Target="media/image77.jpeg"/><Relationship Id="rId611" Type="http://schemas.openxmlformats.org/officeDocument/2006/relationships/hyperlink" Target="http://cfile29.uf.tistory.com/original/191B79044C9186A41292A8" TargetMode="External"/><Relationship Id="rId1034" Type="http://schemas.openxmlformats.org/officeDocument/2006/relationships/hyperlink" Target="http://chonggi7.tistory.com/entry/Database-Contact-%EC%95%88%EB%93%9C%EB%A1%9C%EC%9D%B4%EB%93%9C-%EC%B5%9C%EA%B7%BC-%EC%98%A8-%EA%B8%B0%EB%A1%9D%EC%A4%91-%EB%B6%80%EC%9E%AC%EC%A4%91-%ED%86%B5%ED%99%94-%EA%B8%B0%EB%A1%9D-%EA%B0%80%EC%A0%B8%EC%98%A4%EA%B8%B0" TargetMode="External"/><Relationship Id="rId250" Type="http://schemas.openxmlformats.org/officeDocument/2006/relationships/hyperlink" Target="http://www.androidpub.com/?_filter=search&amp;mid=android_dev_qna&amp;search_target=title&amp;search_keyword=%EB%84%A4%ED%8A%B8%EC%9B%8C%ED%81%AC&amp;document_srl=247782&amp;act=dispBoardModifyComment&amp;comment_srl=248156" TargetMode="External"/><Relationship Id="rId488" Type="http://schemas.openxmlformats.org/officeDocument/2006/relationships/image" Target="media/image85.jpeg"/><Relationship Id="rId695" Type="http://schemas.openxmlformats.org/officeDocument/2006/relationships/hyperlink" Target="http://www.androidpub.com/902440" TargetMode="External"/><Relationship Id="rId709" Type="http://schemas.openxmlformats.org/officeDocument/2006/relationships/hyperlink" Target="http://cranix.net/category/%EC%95%8C%EC%A7%9C%EC%A0%95%EB%B3%B4" TargetMode="External"/><Relationship Id="rId916" Type="http://schemas.openxmlformats.org/officeDocument/2006/relationships/hyperlink" Target="http://www.androidpub.com/1390389" TargetMode="External"/><Relationship Id="rId1101" Type="http://schemas.openxmlformats.org/officeDocument/2006/relationships/hyperlink" Target="http://eddykudo.com/86" TargetMode="External"/><Relationship Id="rId45" Type="http://schemas.openxmlformats.org/officeDocument/2006/relationships/image" Target="media/image6.gif"/><Relationship Id="rId110" Type="http://schemas.openxmlformats.org/officeDocument/2006/relationships/image" Target="media/image21.png"/><Relationship Id="rId348" Type="http://schemas.openxmlformats.org/officeDocument/2006/relationships/hyperlink" Target="file:///D:\421" TargetMode="External"/><Relationship Id="rId555" Type="http://schemas.openxmlformats.org/officeDocument/2006/relationships/hyperlink" Target="http://dlucky.tistory.com/guestbook" TargetMode="External"/><Relationship Id="rId762" Type="http://schemas.openxmlformats.org/officeDocument/2006/relationships/image" Target="media/image140.jpeg"/><Relationship Id="rId1185" Type="http://schemas.openxmlformats.org/officeDocument/2006/relationships/hyperlink" Target="http://nuninaya.tistory.com/583" TargetMode="External"/><Relationship Id="rId194" Type="http://schemas.openxmlformats.org/officeDocument/2006/relationships/hyperlink" Target="http://www.androidpub.com/?document_srl=677163&amp;mid=android_dev_qna&amp;act=dispBoardModifyComment&amp;comment_srl=680360" TargetMode="External"/><Relationship Id="rId208" Type="http://schemas.openxmlformats.org/officeDocument/2006/relationships/hyperlink" Target="http://ko.wordpress.com/tag/activity/" TargetMode="External"/><Relationship Id="rId415" Type="http://schemas.openxmlformats.org/officeDocument/2006/relationships/hyperlink" Target="http://blog.naver.com/osk1004?Redirect=Log&amp;logNo=50069078782" TargetMode="External"/><Relationship Id="rId622" Type="http://schemas.openxmlformats.org/officeDocument/2006/relationships/image" Target="media/image112.png"/><Relationship Id="rId1045" Type="http://schemas.openxmlformats.org/officeDocument/2006/relationships/hyperlink" Target="http://chonggi7.tistory.com/category/%EC%95%88%EB%93%9C%EB%A1%9C%EC%9D%B4%EB%93%9C/View" TargetMode="External"/><Relationship Id="rId261" Type="http://schemas.openxmlformats.org/officeDocument/2006/relationships/hyperlink" Target="http://www.androidpub.com/650765" TargetMode="External"/><Relationship Id="rId499" Type="http://schemas.openxmlformats.org/officeDocument/2006/relationships/hyperlink" Target="http://www.androidpub.com/1082739" TargetMode="External"/><Relationship Id="rId927" Type="http://schemas.openxmlformats.org/officeDocument/2006/relationships/hyperlink" Target="http://www.androidpub.com/?mid=android_dev_qna&amp;document_srl=1390389&amp;act=dispBoardReplyComment&amp;comment_srl=1390814" TargetMode="External"/><Relationship Id="rId1112" Type="http://schemas.openxmlformats.org/officeDocument/2006/relationships/hyperlink" Target="http://eddykudo.com/83" TargetMode="External"/><Relationship Id="rId56" Type="http://schemas.openxmlformats.org/officeDocument/2006/relationships/image" Target="media/image11.jpeg"/><Relationship Id="rId359" Type="http://schemas.openxmlformats.org/officeDocument/2006/relationships/hyperlink" Target="http://escomic.net/" TargetMode="External"/><Relationship Id="rId566" Type="http://schemas.openxmlformats.org/officeDocument/2006/relationships/hyperlink" Target="http://underclub.tistory.com/318" TargetMode="External"/><Relationship Id="rId773" Type="http://schemas.openxmlformats.org/officeDocument/2006/relationships/hyperlink" Target="http://developer.android.com/reference/android/text/InputType.html" TargetMode="External"/><Relationship Id="rId121" Type="http://schemas.openxmlformats.org/officeDocument/2006/relationships/hyperlink" Target="http://androidhuman.tistory.com/entry/%EC%B9%B4%EB%A9%94%EB%9D%BC%EB%A5%BC-%EC%9D%B4%EC%9A%A9%ED%95%98%EC%9E%90-%EC%B9%B4%EB%A9%94%EB%9D%BC-%ED%94%84%EB%A6%AC%EB%B7%B0-%EB%9D%84%EC%9A%B0%EA%B8%B0" TargetMode="External"/><Relationship Id="rId219" Type="http://schemas.openxmlformats.org/officeDocument/2006/relationships/hyperlink" Target="http://strazzere.com/blog/?p=293" TargetMode="External"/><Relationship Id="rId426" Type="http://schemas.openxmlformats.org/officeDocument/2006/relationships/hyperlink" Target="file:///D:\tag\&#46356;&#49828;&#54056;&#52824;" TargetMode="External"/><Relationship Id="rId633" Type="http://schemas.openxmlformats.org/officeDocument/2006/relationships/hyperlink" Target="http://underclub.tistory.com/320" TargetMode="External"/><Relationship Id="rId980" Type="http://schemas.openxmlformats.org/officeDocument/2006/relationships/hyperlink" Target="http://www.androidpub.com/1430427" TargetMode="External"/><Relationship Id="rId1056" Type="http://schemas.openxmlformats.org/officeDocument/2006/relationships/hyperlink" Target="http://touchsoul.tistory.com/" TargetMode="External"/><Relationship Id="rId840" Type="http://schemas.openxmlformats.org/officeDocument/2006/relationships/hyperlink" Target="file:///D:\android-sdk-windows\docs\reference\android\text\InputType.html" TargetMode="External"/><Relationship Id="rId938" Type="http://schemas.openxmlformats.org/officeDocument/2006/relationships/hyperlink" Target="http://www.androidpub.com/?document_srl=100151&amp;mid=android_dev_qna&amp;act=dispBoardReplyComment&amp;comment_srl=100295" TargetMode="External"/><Relationship Id="rId67" Type="http://schemas.openxmlformats.org/officeDocument/2006/relationships/hyperlink" Target="http://twitter.com/home?status=tabhost+%EC%97%90%EC%84%9C+%EA%B0%81%EA%B0%81+%ED%83%AD%EC%9D%84+%EB%88%8C%EB%A0%80%EC%9D%84+%EA%B2%BD%EC%9A%B0%EC%9D%98+%EB%A6%AC%ED%94%84%EB%A0%88%EC%89%AC%EB%A5%BC+%ED%95%98%EA%B3%A0+%EC%8B%B6%EC%8A%B5%EB%8B%88%EB%8B%A4.+-+http://www.androidside.com/B49/9022" TargetMode="External"/><Relationship Id="rId272" Type="http://schemas.openxmlformats.org/officeDocument/2006/relationships/hyperlink" Target="http://www.theleagueofpaul.com/blog/wp-content/uploads/2010/02/device_noborder.png" TargetMode="External"/><Relationship Id="rId577" Type="http://schemas.openxmlformats.org/officeDocument/2006/relationships/image" Target="media/image100.png"/><Relationship Id="rId700" Type="http://schemas.openxmlformats.org/officeDocument/2006/relationships/hyperlink" Target="http://www.androidpub.com/902440" TargetMode="External"/><Relationship Id="rId1123" Type="http://schemas.openxmlformats.org/officeDocument/2006/relationships/hyperlink" Target="http://blog.naver.com/jolangma/150086283752" TargetMode="External"/><Relationship Id="rId132" Type="http://schemas.openxmlformats.org/officeDocument/2006/relationships/image" Target="media/image26.png"/><Relationship Id="rId784" Type="http://schemas.openxmlformats.org/officeDocument/2006/relationships/hyperlink" Target="http://developer.android.com/reference/android/text/InputType.html" TargetMode="External"/><Relationship Id="rId991" Type="http://schemas.openxmlformats.org/officeDocument/2006/relationships/hyperlink" Target="http://android-er.blogspot.com/2009/09/read-android-system-info-using.html" TargetMode="External"/><Relationship Id="rId1067" Type="http://schemas.openxmlformats.org/officeDocument/2006/relationships/hyperlink" Target="http://blog.naver.com/huewu/110087045138" TargetMode="External"/><Relationship Id="rId437" Type="http://schemas.openxmlformats.org/officeDocument/2006/relationships/hyperlink" Target="http://www.androidpub.com/reference/android/widget/TextView.html" TargetMode="External"/><Relationship Id="rId644" Type="http://schemas.openxmlformats.org/officeDocument/2006/relationships/hyperlink" Target="http://cfile25.uf.tistory.com/original/157380124C96EE31475437" TargetMode="External"/><Relationship Id="rId851" Type="http://schemas.openxmlformats.org/officeDocument/2006/relationships/hyperlink" Target="file:///D:\android-sdk-windows\docs\reference\android\text\InputType.html" TargetMode="External"/><Relationship Id="rId283" Type="http://schemas.openxmlformats.org/officeDocument/2006/relationships/hyperlink" Target="file:///C:\android_SDK_v2.0\docs\guide\appendix\api-levels.html" TargetMode="External"/><Relationship Id="rId490" Type="http://schemas.openxmlformats.org/officeDocument/2006/relationships/image" Target="media/image87.jpeg"/><Relationship Id="rId504" Type="http://schemas.openxmlformats.org/officeDocument/2006/relationships/hyperlink" Target="http://www.androidpub.com/android_dev_qna/1082739" TargetMode="External"/><Relationship Id="rId711" Type="http://schemas.openxmlformats.org/officeDocument/2006/relationships/hyperlink" Target="http://cranix.net/365" TargetMode="External"/><Relationship Id="rId949" Type="http://schemas.openxmlformats.org/officeDocument/2006/relationships/hyperlink" Target="http://www.androidpub.com/?document_srl=100151&amp;mid=android_dev_qna&amp;act=dispBoardReplyComment&amp;comment_srl=101106" TargetMode="External"/><Relationship Id="rId1134" Type="http://schemas.openxmlformats.org/officeDocument/2006/relationships/image" Target="media/image179.png"/><Relationship Id="rId78" Type="http://schemas.openxmlformats.org/officeDocument/2006/relationships/image" Target="media/image19.png"/><Relationship Id="rId143" Type="http://schemas.openxmlformats.org/officeDocument/2006/relationships/hyperlink" Target="http://www.androidpub.com/?mid=android_dev_info&amp;category=108970" TargetMode="External"/><Relationship Id="rId350" Type="http://schemas.openxmlformats.org/officeDocument/2006/relationships/hyperlink" Target="http://jong10.com/483" TargetMode="External"/><Relationship Id="rId588" Type="http://schemas.openxmlformats.org/officeDocument/2006/relationships/hyperlink" Target="https://gist.github.com/580127" TargetMode="External"/><Relationship Id="rId795" Type="http://schemas.openxmlformats.org/officeDocument/2006/relationships/hyperlink" Target="http://developer.android.com/reference/android/text/InputType.html" TargetMode="External"/><Relationship Id="rId809" Type="http://schemas.openxmlformats.org/officeDocument/2006/relationships/hyperlink" Target="http://developer.android.com/reference/android/text/InputType.html" TargetMode="External"/><Relationship Id="rId9" Type="http://schemas.openxmlformats.org/officeDocument/2006/relationships/hyperlink" Target="http://developer.android.com/guide/practices/screens_support.html" TargetMode="External"/><Relationship Id="rId210" Type="http://schemas.openxmlformats.org/officeDocument/2006/relationships/hyperlink" Target="http://ko.wordpress.com/tag/intent/" TargetMode="External"/><Relationship Id="rId448" Type="http://schemas.openxmlformats.org/officeDocument/2006/relationships/hyperlink" Target="http://www.androidpub.com/?document_srl=15765&amp;mid=android_dev_info&amp;act=dispBoardReplyComment&amp;comment_srl=15842" TargetMode="External"/><Relationship Id="rId655" Type="http://schemas.openxmlformats.org/officeDocument/2006/relationships/hyperlink" Target="http://github.com" TargetMode="External"/><Relationship Id="rId862" Type="http://schemas.openxmlformats.org/officeDocument/2006/relationships/hyperlink" Target="file:///D:\android-sdk-windows\docs\reference\android\text\InputType.html" TargetMode="External"/><Relationship Id="rId1078" Type="http://schemas.openxmlformats.org/officeDocument/2006/relationships/hyperlink" Target="http://code.google.com/p/android-market-api/" TargetMode="External"/><Relationship Id="rId294" Type="http://schemas.openxmlformats.org/officeDocument/2006/relationships/hyperlink" Target="http://www.designerandroid.com/wp-content/uploads/2008/11/clip-image001.png" TargetMode="External"/><Relationship Id="rId308" Type="http://schemas.openxmlformats.org/officeDocument/2006/relationships/hyperlink" Target="http://cfile9.uf.tistory.com/original/132181154C66C74B1F5176" TargetMode="External"/><Relationship Id="rId515" Type="http://schemas.openxmlformats.org/officeDocument/2006/relationships/hyperlink" Target="http://www.androidpub.com/1084516/bd0/trackback" TargetMode="External"/><Relationship Id="rId722" Type="http://schemas.openxmlformats.org/officeDocument/2006/relationships/hyperlink" Target="http://www.androidpub.com/android_dev_qna/1316897" TargetMode="External"/><Relationship Id="rId1145" Type="http://schemas.openxmlformats.org/officeDocument/2006/relationships/hyperlink" Target="http://androidhuman.tistory.com/notice/325" TargetMode="External"/><Relationship Id="rId89" Type="http://schemas.openxmlformats.org/officeDocument/2006/relationships/image" Target="media/image20.png"/><Relationship Id="rId154" Type="http://schemas.openxmlformats.org/officeDocument/2006/relationships/hyperlink" Target="http://www.androidside.com/bbs/board.php?bo_table=B49&amp;wr_id=12320" TargetMode="External"/><Relationship Id="rId361" Type="http://schemas.openxmlformats.org/officeDocument/2006/relationships/hyperlink" Target="http://escomic.net/399" TargetMode="External"/><Relationship Id="rId599" Type="http://schemas.openxmlformats.org/officeDocument/2006/relationships/image" Target="media/image103.png"/><Relationship Id="rId1005" Type="http://schemas.openxmlformats.org/officeDocument/2006/relationships/hyperlink" Target="http://www.androidpub.com/?document_srl=252181&amp;mid=android_dev_info&amp;act=dispBoardDeleteComment&amp;comment_srl=252676" TargetMode="External"/><Relationship Id="rId459" Type="http://schemas.openxmlformats.org/officeDocument/2006/relationships/hyperlink" Target="http://devlog.thoth.kr/?mid=blog&amp;search_target=tag&amp;search_keyword=%ED%94%8C%EB%A7%81" TargetMode="External"/><Relationship Id="rId666" Type="http://schemas.openxmlformats.org/officeDocument/2006/relationships/image" Target="media/image122.png"/><Relationship Id="rId873" Type="http://schemas.openxmlformats.org/officeDocument/2006/relationships/hyperlink" Target="file:///D:\android-sdk-windows\docs\reference\android\text\InputType.html" TargetMode="External"/><Relationship Id="rId1089" Type="http://schemas.openxmlformats.org/officeDocument/2006/relationships/image" Target="media/image166.png"/><Relationship Id="rId16" Type="http://schemas.openxmlformats.org/officeDocument/2006/relationships/hyperlink" Target="http://www.androidpub.com/52185" TargetMode="External"/><Relationship Id="rId221" Type="http://schemas.openxmlformats.org/officeDocument/2006/relationships/hyperlink" Target="http://techblog.textcube.com/164" TargetMode="External"/><Relationship Id="rId319" Type="http://schemas.openxmlformats.org/officeDocument/2006/relationships/hyperlink" Target="http://developer.android.com/guide/topics/ui/dialogs.html" TargetMode="External"/><Relationship Id="rId526" Type="http://schemas.openxmlformats.org/officeDocument/2006/relationships/hyperlink" Target="http://item.naver.com/personacon/PersonaconShop.jsp?Redirect=PersonaconSub.jsp?type=itemdetail&amp;itemseq=1131543" TargetMode="External"/><Relationship Id="rId1156" Type="http://schemas.openxmlformats.org/officeDocument/2006/relationships/hyperlink" Target="http://androidhuman.tistory.com/441" TargetMode="External"/><Relationship Id="rId733" Type="http://schemas.openxmlformats.org/officeDocument/2006/relationships/hyperlink" Target="http://blog.naver.com/PostListByTagName.nhn?blogId=dythmall&amp;logType=mylog&amp;tagName=Android" TargetMode="External"/><Relationship Id="rId940" Type="http://schemas.openxmlformats.org/officeDocument/2006/relationships/hyperlink" Target="http://developer.android.com/reference/android/location/GpsStatus.Listener.html" TargetMode="External"/><Relationship Id="rId1016" Type="http://schemas.openxmlformats.org/officeDocument/2006/relationships/hyperlink" Target="http://chonggi7.tistory.com/category/%EC%95%88%EB%93%9C%EB%A1%9C%EC%9D%B4%EB%93%9C/Manager" TargetMode="External"/><Relationship Id="rId165" Type="http://schemas.openxmlformats.org/officeDocument/2006/relationships/hyperlink" Target="javascript:btn_singo(12057,%2012049)" TargetMode="External"/><Relationship Id="rId372" Type="http://schemas.openxmlformats.org/officeDocument/2006/relationships/hyperlink" Target="http://www.androidpub.com/?module=file&amp;act=procFileDownload&amp;file_srl=406068&amp;sid=aea7dccce3e88b98654b59e4d5fe5200" TargetMode="External"/><Relationship Id="rId677" Type="http://schemas.openxmlformats.org/officeDocument/2006/relationships/hyperlink" Target="http://www.androidpub.com/57847" TargetMode="External"/><Relationship Id="rId800" Type="http://schemas.openxmlformats.org/officeDocument/2006/relationships/hyperlink" Target="http://developer.android.com/reference/android/text/InputType.html" TargetMode="External"/><Relationship Id="rId232" Type="http://schemas.openxmlformats.org/officeDocument/2006/relationships/image" Target="media/image43.png"/><Relationship Id="rId884" Type="http://schemas.openxmlformats.org/officeDocument/2006/relationships/hyperlink" Target="file:///D:\android-sdk-windows\docs\reference\android\text\InputType.html" TargetMode="External"/><Relationship Id="rId27" Type="http://schemas.openxmlformats.org/officeDocument/2006/relationships/hyperlink" Target="http://conetpark.tistory.com/entry/&#50504;&#46300;&#47196;&#51060;&#46300;-&#47605;&#48624;&#51032;-&#51468;-&#51060;&#48292;&#53944;-&#48155;&#50500;&#50724;&#44592;-Android-MapView-zoom-event-listener" TargetMode="External"/><Relationship Id="rId537" Type="http://schemas.openxmlformats.org/officeDocument/2006/relationships/hyperlink" Target="http://dlucky.tistory.com/category/%EC%A0%84%EA%B3%B5%20%EC%9E%90%EB%A3%8C/%EC%95%88%EB%93%9C%EB%A1%9C%EC%9D%B4%EB%93%9C" TargetMode="External"/><Relationship Id="rId744" Type="http://schemas.openxmlformats.org/officeDocument/2006/relationships/hyperlink" Target="file:///D:\entry\&#50504;&#46300;&#47196;&#51060;&#46300;-Resources-Assets" TargetMode="External"/><Relationship Id="rId951" Type="http://schemas.openxmlformats.org/officeDocument/2006/relationships/hyperlink" Target="http://www.androidpub.com/100151" TargetMode="External"/><Relationship Id="rId1167" Type="http://schemas.openxmlformats.org/officeDocument/2006/relationships/image" Target="media/image193.png"/><Relationship Id="rId80" Type="http://schemas.openxmlformats.org/officeDocument/2006/relationships/hyperlink" Target="javascript:btn_singo(9035,%209022)" TargetMode="External"/><Relationship Id="rId176" Type="http://schemas.openxmlformats.org/officeDocument/2006/relationships/hyperlink" Target="http://baboc.tistory.com/category/&#54532;&#47196;&#44536;&#47000;&#48141;/Android" TargetMode="External"/><Relationship Id="rId383" Type="http://schemas.openxmlformats.org/officeDocument/2006/relationships/hyperlink" Target="http://developer.android.com/reference/android/app/Activity.html" TargetMode="External"/><Relationship Id="rId590" Type="http://schemas.openxmlformats.org/officeDocument/2006/relationships/hyperlink" Target="https://gist.github.com/raw/580131/7a4b5629dfa8e07b200907ee02c0a5ee015bfde0/gistfile1.java" TargetMode="External"/><Relationship Id="rId604" Type="http://schemas.openxmlformats.org/officeDocument/2006/relationships/hyperlink" Target="http://underclub.tistory.com/320" TargetMode="External"/><Relationship Id="rId811" Type="http://schemas.openxmlformats.org/officeDocument/2006/relationships/hyperlink" Target="http://developer.android.com/reference/android/text/InputType.html" TargetMode="External"/><Relationship Id="rId1027" Type="http://schemas.openxmlformats.org/officeDocument/2006/relationships/hyperlink" Target="http://chonggi7.tistory.com/entry/Bluetooth-ONOFF-%ED%95%98%EA%B8%B0" TargetMode="External"/><Relationship Id="rId243" Type="http://schemas.openxmlformats.org/officeDocument/2006/relationships/hyperlink" Target="http://www.androidpub.com/247782" TargetMode="External"/><Relationship Id="rId450" Type="http://schemas.openxmlformats.org/officeDocument/2006/relationships/hyperlink" Target="http://www.androidpub.com/?document_srl=15765&amp;mid=android_dev_info&amp;act=dispBoardReplyComment&amp;comment_srl=316920" TargetMode="External"/><Relationship Id="rId688" Type="http://schemas.openxmlformats.org/officeDocument/2006/relationships/image" Target="media/image132.png"/><Relationship Id="rId895" Type="http://schemas.openxmlformats.org/officeDocument/2006/relationships/hyperlink" Target="file:///D:\android-sdk-windows\docs\reference\android\text\InputType.html" TargetMode="External"/><Relationship Id="rId909" Type="http://schemas.openxmlformats.org/officeDocument/2006/relationships/hyperlink" Target="http://schemas.android.com/apk/res/android" TargetMode="External"/><Relationship Id="rId1080" Type="http://schemas.openxmlformats.org/officeDocument/2006/relationships/hyperlink" Target="http://tazkaz.tistory.com/attachment/cfile6.uf@174295334D36413344CE22.jar" TargetMode="External"/><Relationship Id="rId38" Type="http://schemas.openxmlformats.org/officeDocument/2006/relationships/image" Target="media/image5.jpeg"/><Relationship Id="rId103" Type="http://schemas.openxmlformats.org/officeDocument/2006/relationships/hyperlink" Target="http://androidhuman.tistory.com/entry/%EC%B9%B4%EB%A9%94%EB%9D%BC%EB%A5%BC-%EC%9D%B4%EC%9A%A9%ED%95%98%EC%9E%90-%EC%B9%B4%EB%A9%94%EB%9D%BC-%ED%94%84%EB%A6%AC%EB%B7%B0-%EB%9D%84%EC%9A%B0%EA%B8%B0" TargetMode="External"/><Relationship Id="rId310" Type="http://schemas.openxmlformats.org/officeDocument/2006/relationships/hyperlink" Target="http://cfile25.uf.tistory.com/original/122181154C66C74B204823" TargetMode="External"/><Relationship Id="rId548" Type="http://schemas.openxmlformats.org/officeDocument/2006/relationships/hyperlink" Target="http://dlucky.tistory.com/tag/%EC%9D%B4%EB%B2%A4%ED%8A%B8" TargetMode="External"/><Relationship Id="rId755" Type="http://schemas.openxmlformats.org/officeDocument/2006/relationships/hyperlink" Target="file:///D:\entry\&#45796;&#49884;-&#49884;&#51089;&#54616;&#45716;-&#50504;&#46300;&#47196;&#51060;&#46300;-TextView-&#50741;&#49496;-&#49324;&#50857;&#54616;&#44592;" TargetMode="External"/><Relationship Id="rId962" Type="http://schemas.openxmlformats.org/officeDocument/2006/relationships/hyperlink" Target="http://developer.android.com/reference/android/os/Bundle.html" TargetMode="External"/><Relationship Id="rId1178" Type="http://schemas.openxmlformats.org/officeDocument/2006/relationships/hyperlink" Target="http://enjoydev.co.kr/14" TargetMode="External"/><Relationship Id="rId91" Type="http://schemas.openxmlformats.org/officeDocument/2006/relationships/hyperlink" Target="http://androidhuman.tistory.com/entry/%EC%B9%B4%EB%A9%94%EB%9D%BC%EB%A5%BC-%EC%9D%B4%EC%9A%A9%ED%95%98%EC%9E%90-SurfaceView%EC%97%90-%EB%8C%80%ED%95%9C-%EC%9D%B4%ED%95%B4" TargetMode="External"/><Relationship Id="rId187" Type="http://schemas.openxmlformats.org/officeDocument/2006/relationships/hyperlink" Target="http://www.androidpub.com/677163" TargetMode="External"/><Relationship Id="rId394" Type="http://schemas.openxmlformats.org/officeDocument/2006/relationships/hyperlink" Target="http://developer.android.com/resources/articles/faster-screen-orientation-change.html" TargetMode="External"/><Relationship Id="rId408" Type="http://schemas.openxmlformats.org/officeDocument/2006/relationships/hyperlink" Target="http://blog.naver.com/PostList.nhn?blogId=lowmans&amp;categoryNo=11&amp;parentCategoryNo=11" TargetMode="External"/><Relationship Id="rId615" Type="http://schemas.openxmlformats.org/officeDocument/2006/relationships/hyperlink" Target="http://cfile27.uf.tistory.com/original/157633014C9187820B5249" TargetMode="External"/><Relationship Id="rId822" Type="http://schemas.openxmlformats.org/officeDocument/2006/relationships/hyperlink" Target="http://developer.android.com/reference/android/text/InputType.html" TargetMode="External"/><Relationship Id="rId1038" Type="http://schemas.openxmlformats.org/officeDocument/2006/relationships/hyperlink" Target="http://chonggi7.tistory.com/entry/%EC%8B%A4%ED%96%89-%EC%A4%91%EC%9D%B8-%EB%8B%A4%EB%A5%B8-%EC%96%B4%ED%94%8C%EB%A6%AC%EC%BC%80%EC%9D%B4%EC%85%98-%EC%A2%85%EB%A3%8C-%EC%8B%9C%ED%82%A4%EA%B8%B0" TargetMode="External"/><Relationship Id="rId254" Type="http://schemas.openxmlformats.org/officeDocument/2006/relationships/hyperlink" Target="http://www.androidpub.com/?_filter=search&amp;mid=android_dev_qna&amp;search_target=title&amp;search_keyword=%EB%84%A4%ED%8A%B8%EC%9B%8C%ED%81%AC&amp;document_srl=247782&amp;act=dispBoardReplyComment&amp;comment_srl=248382" TargetMode="External"/><Relationship Id="rId699" Type="http://schemas.openxmlformats.org/officeDocument/2006/relationships/hyperlink" Target="http://www.androes.com/86" TargetMode="External"/><Relationship Id="rId1091" Type="http://schemas.openxmlformats.org/officeDocument/2006/relationships/image" Target="media/image167.png"/><Relationship Id="rId1105" Type="http://schemas.openxmlformats.org/officeDocument/2006/relationships/hyperlink" Target="http://eddykudo.com/80" TargetMode="External"/><Relationship Id="rId49" Type="http://schemas.openxmlformats.org/officeDocument/2006/relationships/image" Target="media/image8.gif"/><Relationship Id="rId114" Type="http://schemas.openxmlformats.org/officeDocument/2006/relationships/hyperlink" Target="http://androidhuman.tistory.com/entry/%EC%B9%B4%EB%A9%94%EB%9D%BC%EB%A5%BC-%EC%9D%B4%EC%9A%A9%ED%95%98%EC%9E%90-%EC%B9%B4%EB%A9%94%EB%9D%BC-%ED%94%84%EB%A6%AC%EB%B7%B0-%EB%9D%84%EC%9A%B0%EA%B8%B0" TargetMode="External"/><Relationship Id="rId461" Type="http://schemas.openxmlformats.org/officeDocument/2006/relationships/hyperlink" Target="http://devlog.thoth.kr/?mid=blog&amp;document_srl=6248231&amp;act=dispTextyleToolPostManageWrite" TargetMode="External"/><Relationship Id="rId559" Type="http://schemas.openxmlformats.org/officeDocument/2006/relationships/hyperlink" Target="http://www.tistory.com/" TargetMode="External"/><Relationship Id="rId766" Type="http://schemas.openxmlformats.org/officeDocument/2006/relationships/hyperlink" Target="http://hyungsok7.tistory.com/64" TargetMode="External"/><Relationship Id="rId198" Type="http://schemas.openxmlformats.org/officeDocument/2006/relationships/hyperlink" Target="http://www.androidpub.com/?document_srl=677163&amp;mid=android_dev_qna&amp;act=dispBoardModifyComment&amp;comment_srl=680614" TargetMode="External"/><Relationship Id="rId321" Type="http://schemas.openxmlformats.org/officeDocument/2006/relationships/hyperlink" Target="file:///D:\Documents%20and%20Settings\KDT\%EB%B0%94%ED%83%95%20%ED%99%94%EB%A9%B4\ff.html" TargetMode="External"/><Relationship Id="rId419" Type="http://schemas.openxmlformats.org/officeDocument/2006/relationships/hyperlink" Target="file:///D:\251" TargetMode="External"/><Relationship Id="rId626" Type="http://schemas.openxmlformats.org/officeDocument/2006/relationships/hyperlink" Target="http://underclub.tistory.com/320" TargetMode="External"/><Relationship Id="rId973" Type="http://schemas.openxmlformats.org/officeDocument/2006/relationships/hyperlink" Target="http://www.androidpub.com/5553" TargetMode="External"/><Relationship Id="rId1049" Type="http://schemas.openxmlformats.org/officeDocument/2006/relationships/image" Target="media/image159.gif"/><Relationship Id="rId833" Type="http://schemas.openxmlformats.org/officeDocument/2006/relationships/hyperlink" Target="file:///D:\android-sdk-windows\docs\reference\android\text\InputType.html" TargetMode="External"/><Relationship Id="rId1116" Type="http://schemas.openxmlformats.org/officeDocument/2006/relationships/hyperlink" Target="http://blog.naver.com/PostView.nhn?blogId=k10707&amp;logNo=80125404108" TargetMode="External"/><Relationship Id="rId265" Type="http://schemas.openxmlformats.org/officeDocument/2006/relationships/hyperlink" Target="http://www.androidpeople.com/android-tabhost-tutorial-part-2/" TargetMode="External"/><Relationship Id="rId472" Type="http://schemas.openxmlformats.org/officeDocument/2006/relationships/hyperlink" Target="file:///D:\174" TargetMode="External"/><Relationship Id="rId900" Type="http://schemas.openxmlformats.org/officeDocument/2006/relationships/hyperlink" Target="http://winchester.tistory.com/entry/Android-Vibrator-%EC%A7%84%EB%8F%99%EC%9D%84-%EB%A7%8C%EB%93%A4%EC%9E%90" TargetMode="External"/><Relationship Id="rId125" Type="http://schemas.openxmlformats.org/officeDocument/2006/relationships/hyperlink" Target="http://cfile24.uf.tistory.com/original/18200F034B38042F83FCD1" TargetMode="External"/><Relationship Id="rId332" Type="http://schemas.openxmlformats.org/officeDocument/2006/relationships/hyperlink" Target="http://cfile30.uf.tistory.com/original/205D0F274BD804A02F0181" TargetMode="External"/><Relationship Id="rId777" Type="http://schemas.openxmlformats.org/officeDocument/2006/relationships/hyperlink" Target="http://developer.android.com/reference/android/text/InputType.html" TargetMode="External"/><Relationship Id="rId984" Type="http://schemas.openxmlformats.org/officeDocument/2006/relationships/hyperlink" Target="http://schemas.android.com/apk/res/android" TargetMode="External"/><Relationship Id="rId637" Type="http://schemas.openxmlformats.org/officeDocument/2006/relationships/hyperlink" Target="http://underclub.tistory.com/320" TargetMode="External"/><Relationship Id="rId844" Type="http://schemas.openxmlformats.org/officeDocument/2006/relationships/hyperlink" Target="file:///D:\android-sdk-windows\docs\reference\android\text\InputType.html" TargetMode="External"/><Relationship Id="rId276" Type="http://schemas.openxmlformats.org/officeDocument/2006/relationships/hyperlink" Target="http://www.theleagueofpaul.com/blog/2010/02/26/android-listview-divider/?replytocom=29426" TargetMode="External"/><Relationship Id="rId483" Type="http://schemas.openxmlformats.org/officeDocument/2006/relationships/hyperlink" Target="file:///D:\Documents%20and%20Settings\KDT\%EB%B0%94%ED%83%95%20%ED%99%94%EB%A9%B4\hh.txt.html" TargetMode="External"/><Relationship Id="rId690" Type="http://schemas.openxmlformats.org/officeDocument/2006/relationships/hyperlink" Target="http://schemas.android.com/apk/res/android" TargetMode="External"/><Relationship Id="rId704" Type="http://schemas.openxmlformats.org/officeDocument/2006/relationships/image" Target="media/image136.png"/><Relationship Id="rId911" Type="http://schemas.openxmlformats.org/officeDocument/2006/relationships/image" Target="media/image148.png"/><Relationship Id="rId1127" Type="http://schemas.openxmlformats.org/officeDocument/2006/relationships/image" Target="media/image174.png"/><Relationship Id="rId40" Type="http://schemas.openxmlformats.org/officeDocument/2006/relationships/hyperlink" Target="http://schemas.android.com/apk/res/android" TargetMode="External"/><Relationship Id="rId136" Type="http://schemas.openxmlformats.org/officeDocument/2006/relationships/image" Target="media/image28.png"/><Relationship Id="rId343" Type="http://schemas.openxmlformats.org/officeDocument/2006/relationships/hyperlink" Target="file:///D:\430" TargetMode="External"/><Relationship Id="rId550" Type="http://schemas.openxmlformats.org/officeDocument/2006/relationships/hyperlink" Target="http://dlucky.tistory.com/tag/%EA%B0%95%EC%A0%9C%20%EB%B0%9C%EC%83%9D" TargetMode="External"/><Relationship Id="rId788" Type="http://schemas.openxmlformats.org/officeDocument/2006/relationships/hyperlink" Target="http://developer.android.com/reference/android/text/InputType.html" TargetMode="External"/><Relationship Id="rId995" Type="http://schemas.openxmlformats.org/officeDocument/2006/relationships/hyperlink" Target="http://www.androidpub.com/android_dev_info" TargetMode="External"/><Relationship Id="rId1180" Type="http://schemas.openxmlformats.org/officeDocument/2006/relationships/hyperlink" Target="http://developer.android.com/reference/android/os/Build.VERSION.html" TargetMode="External"/><Relationship Id="rId203" Type="http://schemas.openxmlformats.org/officeDocument/2006/relationships/hyperlink" Target="http://www.androidpub.com/?document_srl=677163&amp;mid=android_dev_qna&amp;act=dispBoardModifyComment&amp;comment_srl=685513" TargetMode="External"/><Relationship Id="rId648" Type="http://schemas.openxmlformats.org/officeDocument/2006/relationships/hyperlink" Target="https://gist.github.com/raw/587466/502ecc818e9f0f4248ddc324bf875205fdb2baf4/gistfile1.xml" TargetMode="External"/><Relationship Id="rId855" Type="http://schemas.openxmlformats.org/officeDocument/2006/relationships/hyperlink" Target="file:///D:\android-sdk-windows\docs\reference\android\text\InputType.html" TargetMode="External"/><Relationship Id="rId1040" Type="http://schemas.openxmlformats.org/officeDocument/2006/relationships/image" Target="media/image157.jpeg"/><Relationship Id="rId287" Type="http://schemas.openxmlformats.org/officeDocument/2006/relationships/hyperlink" Target="file:///C:\android_SDK_v2.0\docs\reference\android\view\ViewGroup.LayoutParams.html" TargetMode="External"/><Relationship Id="rId410" Type="http://schemas.openxmlformats.org/officeDocument/2006/relationships/hyperlink" Target="http://www.inter-fuser.com/2010/01/android-coverflow-widget.html" TargetMode="External"/><Relationship Id="rId494" Type="http://schemas.openxmlformats.org/officeDocument/2006/relationships/hyperlink" Target="http://ghdnjs9012.tistory.com/category/Android" TargetMode="External"/><Relationship Id="rId508" Type="http://schemas.openxmlformats.org/officeDocument/2006/relationships/image" Target="media/image90.gif"/><Relationship Id="rId715" Type="http://schemas.openxmlformats.org/officeDocument/2006/relationships/hyperlink" Target="http://www.androidpub.com/?mid=android_dev_qna&amp;category=109120" TargetMode="External"/><Relationship Id="rId922" Type="http://schemas.openxmlformats.org/officeDocument/2006/relationships/hyperlink" Target="http://www.androidpub.com/?mid=android_dev_qna&amp;document_srl=1390389&amp;act=dispBoardReplyComment&amp;comment_srl=1390714" TargetMode="External"/><Relationship Id="rId1138" Type="http://schemas.openxmlformats.org/officeDocument/2006/relationships/image" Target="media/image182.jpeg"/><Relationship Id="rId147" Type="http://schemas.openxmlformats.org/officeDocument/2006/relationships/image" Target="media/image31.wmf"/><Relationship Id="rId354" Type="http://schemas.openxmlformats.org/officeDocument/2006/relationships/hyperlink" Target="http://escomic.net/399" TargetMode="External"/><Relationship Id="rId799" Type="http://schemas.openxmlformats.org/officeDocument/2006/relationships/hyperlink" Target="http://developer.android.com/reference/android/text/InputType.html" TargetMode="External"/><Relationship Id="rId51" Type="http://schemas.openxmlformats.org/officeDocument/2006/relationships/control" Target="activeX/activeX1.xml"/><Relationship Id="rId561" Type="http://schemas.openxmlformats.org/officeDocument/2006/relationships/hyperlink" Target="http://innovator.samsungmobile.com/android/repository/srepository.xml" TargetMode="External"/><Relationship Id="rId659" Type="http://schemas.openxmlformats.org/officeDocument/2006/relationships/hyperlink" Target="http://cfile23.uf.tistory.com/original/1841F5124CA9389CBBF77F" TargetMode="External"/><Relationship Id="rId866" Type="http://schemas.openxmlformats.org/officeDocument/2006/relationships/hyperlink" Target="file:///D:\android-sdk-windows\docs\reference\android\text\InputType.html" TargetMode="External"/><Relationship Id="rId214" Type="http://schemas.openxmlformats.org/officeDocument/2006/relationships/hyperlink" Target="http://androidbee.wordpress.com/2010/03/25/can-i-use-this-intent/" TargetMode="External"/><Relationship Id="rId298" Type="http://schemas.openxmlformats.org/officeDocument/2006/relationships/hyperlink" Target="http://schemas.android.com/apk/res/android" TargetMode="External"/><Relationship Id="rId421" Type="http://schemas.openxmlformats.org/officeDocument/2006/relationships/hyperlink" Target="file:///D:\249" TargetMode="External"/><Relationship Id="rId519" Type="http://schemas.openxmlformats.org/officeDocument/2006/relationships/hyperlink" Target="http://www.androidpub.com/1084516" TargetMode="External"/><Relationship Id="rId1051" Type="http://schemas.openxmlformats.org/officeDocument/2006/relationships/hyperlink" Target="http://www.blogger.com/share-post.g?blogID=6762236726539517408&amp;postID=5374416074259717674&amp;target=blog" TargetMode="External"/><Relationship Id="rId1149" Type="http://schemas.openxmlformats.org/officeDocument/2006/relationships/hyperlink" Target="http://androidhuman.tistory.com/441" TargetMode="External"/><Relationship Id="rId158" Type="http://schemas.openxmlformats.org/officeDocument/2006/relationships/hyperlink" Target="http://www.androidside.com/bbs/board.php?bo_table=B49&amp;wr_id=12101" TargetMode="External"/><Relationship Id="rId726" Type="http://schemas.openxmlformats.org/officeDocument/2006/relationships/hyperlink" Target="http://www.androidpub.com/android_dev_qna/1316897" TargetMode="External"/><Relationship Id="rId933" Type="http://schemas.openxmlformats.org/officeDocument/2006/relationships/hyperlink" Target="http://www.androidpub.com/100151" TargetMode="External"/><Relationship Id="rId1009" Type="http://schemas.openxmlformats.org/officeDocument/2006/relationships/hyperlink" Target="http://www.androidpub.com/?document_srl=252181&amp;mid=android_dev_info&amp;act=dispBoardReplyComment&amp;comment_srl=264090" TargetMode="External"/><Relationship Id="rId62" Type="http://schemas.openxmlformats.org/officeDocument/2006/relationships/hyperlink" Target="http://www.androidside.com/bbs/board.php?bo_table=auction&amp;wr_id=351" TargetMode="External"/><Relationship Id="rId365" Type="http://schemas.openxmlformats.org/officeDocument/2006/relationships/hyperlink" Target="http://www.androidpeople.com/wp-content/uploads/2010/07/customdialog.png" TargetMode="External"/><Relationship Id="rId572" Type="http://schemas.openxmlformats.org/officeDocument/2006/relationships/hyperlink" Target="http://cfile2.uf.tistory.com/original/1364A31C4C9026A64A03FC" TargetMode="External"/><Relationship Id="rId225" Type="http://schemas.openxmlformats.org/officeDocument/2006/relationships/image" Target="media/image38.png"/><Relationship Id="rId432" Type="http://schemas.openxmlformats.org/officeDocument/2006/relationships/hyperlink" Target="http://www.androidpub.com/15765" TargetMode="External"/><Relationship Id="rId877" Type="http://schemas.openxmlformats.org/officeDocument/2006/relationships/hyperlink" Target="file:///D:\android-sdk-windows\docs\reference\android\text\InputType.html" TargetMode="External"/><Relationship Id="rId1062" Type="http://schemas.openxmlformats.org/officeDocument/2006/relationships/hyperlink" Target="http://surprisen.egloos.com/category/%EC%95%88%EB%93%9C%EB%A1%9C%EC%9D%B4%EB%93%9C" TargetMode="External"/><Relationship Id="rId737" Type="http://schemas.openxmlformats.org/officeDocument/2006/relationships/hyperlink" Target="http://blog.naver.com/PostListByTagName.nhn?blogId=dythmall&amp;logType=mylog&amp;tagName=%BE%C8%B5%E5%B7%CE%C0%CC%B5%E5%C5%B0%BA%B8%B5%E5" TargetMode="External"/><Relationship Id="rId944" Type="http://schemas.openxmlformats.org/officeDocument/2006/relationships/hyperlink" Target="http://www.androidpub.com/?document_srl=100151&amp;mid=android_dev_qna&amp;act=dispBoardReplyComment&amp;comment_srl=100731" TargetMode="External"/><Relationship Id="rId73" Type="http://schemas.openxmlformats.org/officeDocument/2006/relationships/image" Target="media/image16.gif"/><Relationship Id="rId169" Type="http://schemas.openxmlformats.org/officeDocument/2006/relationships/image" Target="media/image34.gif"/><Relationship Id="rId376" Type="http://schemas.openxmlformats.org/officeDocument/2006/relationships/hyperlink" Target="http://www.androidpub.com/?document_srl=406067&amp;mid=android_dev_qna&amp;act=dispBoardReplyComment&amp;comment_srl=408109" TargetMode="External"/><Relationship Id="rId583" Type="http://schemas.openxmlformats.org/officeDocument/2006/relationships/hyperlink" Target="https://gist.github.com/580127" TargetMode="External"/><Relationship Id="rId790" Type="http://schemas.openxmlformats.org/officeDocument/2006/relationships/hyperlink" Target="http://developer.android.com/reference/android/text/InputType.html" TargetMode="External"/><Relationship Id="rId804" Type="http://schemas.openxmlformats.org/officeDocument/2006/relationships/hyperlink" Target="http://developer.android.com/reference/android/text/InputType.html" TargetMode="External"/><Relationship Id="rId4" Type="http://schemas.openxmlformats.org/officeDocument/2006/relationships/webSettings" Target="webSettings.xml"/><Relationship Id="rId236" Type="http://schemas.openxmlformats.org/officeDocument/2006/relationships/image" Target="media/image46.png"/><Relationship Id="rId443" Type="http://schemas.openxmlformats.org/officeDocument/2006/relationships/hyperlink" Target="http://www.androidpub.com/?mid=android_dev_info&amp;search_target=tag&amp;search_keyword=ImageButton" TargetMode="External"/><Relationship Id="rId650" Type="http://schemas.openxmlformats.org/officeDocument/2006/relationships/hyperlink" Target="https://gist.github.com/587466" TargetMode="External"/><Relationship Id="rId888" Type="http://schemas.openxmlformats.org/officeDocument/2006/relationships/hyperlink" Target="file:///D:\android-sdk-windows\docs\reference\android\text\InputType.html" TargetMode="External"/><Relationship Id="rId1073" Type="http://schemas.openxmlformats.org/officeDocument/2006/relationships/hyperlink" Target="http://developer.android.com/reference/java/lang/String.html" TargetMode="External"/><Relationship Id="rId303" Type="http://schemas.openxmlformats.org/officeDocument/2006/relationships/hyperlink" Target="http://developer.android.com/reference/android/os/Handler.html" TargetMode="External"/><Relationship Id="rId748" Type="http://schemas.openxmlformats.org/officeDocument/2006/relationships/hyperlink" Target="http://creativecommons.org/licenses/by-nc-nd/2.0/kr/" TargetMode="External"/><Relationship Id="rId955" Type="http://schemas.openxmlformats.org/officeDocument/2006/relationships/hyperlink" Target="http://developer.android.com/guide/appendix/api-levels.html" TargetMode="External"/><Relationship Id="rId1140" Type="http://schemas.openxmlformats.org/officeDocument/2006/relationships/image" Target="media/image184.png"/><Relationship Id="rId84" Type="http://schemas.openxmlformats.org/officeDocument/2006/relationships/hyperlink" Target="javascript:btn_singo(9043,%209022)" TargetMode="External"/><Relationship Id="rId387" Type="http://schemas.openxmlformats.org/officeDocument/2006/relationships/hyperlink" Target="http://developer.android.com/guide/appendix/api-levels.html" TargetMode="External"/><Relationship Id="rId510" Type="http://schemas.openxmlformats.org/officeDocument/2006/relationships/hyperlink" Target="http://www.androidpub.com/1084516" TargetMode="External"/><Relationship Id="rId594" Type="http://schemas.openxmlformats.org/officeDocument/2006/relationships/hyperlink" Target="https://gist.github.com/raw/580131/7a4b5629dfa8e07b200907ee02c0a5ee015bfde0/gistfile1.java" TargetMode="External"/><Relationship Id="rId608" Type="http://schemas.openxmlformats.org/officeDocument/2006/relationships/image" Target="media/image105.png"/><Relationship Id="rId815" Type="http://schemas.openxmlformats.org/officeDocument/2006/relationships/hyperlink" Target="http://developer.android.com/reference/android/text/InputType.html" TargetMode="External"/><Relationship Id="rId247" Type="http://schemas.openxmlformats.org/officeDocument/2006/relationships/hyperlink" Target="http://www.androidpub.com/?_filter=search&amp;mid=android_dev_qna&amp;search_target=title&amp;search_keyword=%EB%84%A4%ED%8A%B8%EC%9B%8C%ED%81%AC" TargetMode="External"/><Relationship Id="rId899" Type="http://schemas.openxmlformats.org/officeDocument/2006/relationships/hyperlink" Target="http://developer.android.com/reference/android/widget/TextView.html" TargetMode="External"/><Relationship Id="rId1000" Type="http://schemas.openxmlformats.org/officeDocument/2006/relationships/hyperlink" Target="http://www.androidpub.com/252181" TargetMode="External"/><Relationship Id="rId1084" Type="http://schemas.openxmlformats.org/officeDocument/2006/relationships/hyperlink" Target="http://eddykudo.com/83" TargetMode="External"/><Relationship Id="rId107" Type="http://schemas.openxmlformats.org/officeDocument/2006/relationships/hyperlink" Target="http://androidhuman.tistory.com/entry/%EC%B9%B4%EB%A9%94%EB%9D%BC%EB%A5%BC-%EC%9D%B4%EC%9A%A9%ED%95%98%EC%9E%90-%EC%B9%B4%EB%A9%94%EB%9D%BC-%ED%94%84%EB%A6%AC%EB%B7%B0-%EB%9D%84%EC%9A%B0%EA%B8%B0" TargetMode="External"/><Relationship Id="rId454" Type="http://schemas.openxmlformats.org/officeDocument/2006/relationships/hyperlink" Target="http://devlog.thoth.kr/?mid=blog&amp;search_target=tag&amp;search_keyword=%EA%B0%A4%EB%9F%AC%EB%A6%AC" TargetMode="External"/><Relationship Id="rId661" Type="http://schemas.openxmlformats.org/officeDocument/2006/relationships/hyperlink" Target="http://cfile22.uf.tistory.com/original/16423F124CA939041767BA" TargetMode="External"/><Relationship Id="rId759" Type="http://schemas.openxmlformats.org/officeDocument/2006/relationships/hyperlink" Target="http://toriworks.tistory.com/tag/AssetManager" TargetMode="External"/><Relationship Id="rId966" Type="http://schemas.openxmlformats.org/officeDocument/2006/relationships/hyperlink" Target="http://developer.android.com/reference/android/location/LocationProvider.html" TargetMode="External"/><Relationship Id="rId11" Type="http://schemas.openxmlformats.org/officeDocument/2006/relationships/hyperlink" Target="http://comma.byus.net/blog/2younow/entry/Android-ListView-&#49828;&#53356;&#47204;&#49884;-&#44160;&#51008;&#49353;-&#48176;&#44221;&#51004;&#47196;-&#48148;&#45068;&#45716;-&#47928;&#51228;-Selector&#44032;-&#54364;&#49884;&#46104;&#51648;-&#50506;&#45716;-&#44221;&#50864;" TargetMode="External"/><Relationship Id="rId314" Type="http://schemas.openxmlformats.org/officeDocument/2006/relationships/hyperlink" Target="http://www.ybinside.com/" TargetMode="External"/><Relationship Id="rId398" Type="http://schemas.openxmlformats.org/officeDocument/2006/relationships/image" Target="media/image71.jpeg"/><Relationship Id="rId521" Type="http://schemas.openxmlformats.org/officeDocument/2006/relationships/hyperlink" Target="http://www.androidpub.com/1084516" TargetMode="External"/><Relationship Id="rId619" Type="http://schemas.openxmlformats.org/officeDocument/2006/relationships/hyperlink" Target="http://cfile2.uf.tistory.com/original/144478054C9188A326A526" TargetMode="External"/><Relationship Id="rId1151" Type="http://schemas.openxmlformats.org/officeDocument/2006/relationships/hyperlink" Target="http://androidhuman.tistory.com/441" TargetMode="External"/><Relationship Id="rId95" Type="http://schemas.openxmlformats.org/officeDocument/2006/relationships/hyperlink" Target="http://androidhuman.tistory.com/entry/%EC%B9%B4%EB%A9%94%EB%9D%BC%EB%A5%BC-%EC%9D%B4%EC%9A%A9%ED%95%98%EC%9E%90-SurfaceView%EC%97%90-%EB%8C%80%ED%95%9C-%EC%9D%B4%ED%95%B4" TargetMode="External"/><Relationship Id="rId160" Type="http://schemas.openxmlformats.org/officeDocument/2006/relationships/hyperlink" Target="http://www.androidside.com/bbs/board.php?bo_table=B49&amp;wr_id=11961" TargetMode="External"/><Relationship Id="rId826" Type="http://schemas.openxmlformats.org/officeDocument/2006/relationships/hyperlink" Target="http://developer.android.com/reference/android/R.attr.html" TargetMode="External"/><Relationship Id="rId1011" Type="http://schemas.openxmlformats.org/officeDocument/2006/relationships/hyperlink" Target="http://chonggi7.tistory.com/entry/Intent-setComponent-%EB%8B%A4%EB%A5%B8-%EC%96%B4%ED%94%8C%EB%A6%AC%EC%BC%80%EC%9D%B4%EC%85%98%EC%9D%98-Activity-%EC%88%98%ED%96%89-%ED%95%98%EA%B8%B0" TargetMode="External"/><Relationship Id="rId1109" Type="http://schemas.openxmlformats.org/officeDocument/2006/relationships/hyperlink" Target="http://eddykudo.com/tag/%EC%95%88%EB%93%9C%EB%A1%9C%EC%9D%B4%EB%93%9C"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5680</TotalTime>
  <Pages>298</Pages>
  <Words>54027</Words>
  <Characters>307960</Characters>
  <Application>Microsoft Office Word</Application>
  <DocSecurity>0</DocSecurity>
  <Lines>2566</Lines>
  <Paragraphs>722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361265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kdt</dc:creator>
  <cp:keywords/>
  <dc:description/>
  <cp:lastModifiedBy>KDT</cp:lastModifiedBy>
  <cp:revision>128</cp:revision>
  <dcterms:created xsi:type="dcterms:W3CDTF">2010-07-08T09:49:00Z</dcterms:created>
  <dcterms:modified xsi:type="dcterms:W3CDTF">2011-07-20T08:26:00Z</dcterms:modified>
</cp:coreProperties>
</file>